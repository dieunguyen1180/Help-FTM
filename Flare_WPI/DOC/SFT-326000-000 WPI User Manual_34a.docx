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0B639" w14:textId="77777777" w:rsidR="008708F9" w:rsidRDefault="008708F9" w:rsidP="00BF33D8"/>
    <w:p w14:paraId="75AB73B5" w14:textId="77777777" w:rsidR="000A39BF" w:rsidRDefault="000A39BF" w:rsidP="00BF33D8"/>
    <w:p w14:paraId="4D82E023" w14:textId="5DD1ACAB" w:rsidR="005568E9" w:rsidRPr="005568E9" w:rsidRDefault="001617C4" w:rsidP="005568E9">
      <w:pPr>
        <w:jc w:val="center"/>
        <w:rPr>
          <w:b/>
          <w:color w:val="000080"/>
          <w:sz w:val="72"/>
          <w:szCs w:val="72"/>
        </w:rPr>
      </w:pPr>
      <w:bookmarkStart w:id="0" w:name="_Toc486325555"/>
      <w:r>
        <w:rPr>
          <w:b/>
          <w:color w:val="000080"/>
          <w:sz w:val="72"/>
          <w:szCs w:val="72"/>
        </w:rPr>
        <w:t>WPI</w:t>
      </w:r>
      <w:r w:rsidR="005568E9" w:rsidRPr="005568E9">
        <w:rPr>
          <w:b/>
          <w:color w:val="000080"/>
          <w:sz w:val="72"/>
          <w:szCs w:val="72"/>
        </w:rPr>
        <w:t xml:space="preserve"> User Manual</w:t>
      </w:r>
    </w:p>
    <w:p w14:paraId="30DD8272" w14:textId="77777777" w:rsidR="00110D46" w:rsidRPr="00096AAA" w:rsidRDefault="00096AAA" w:rsidP="00096AAA">
      <w:pPr>
        <w:jc w:val="center"/>
        <w:rPr>
          <w:b/>
          <w:color w:val="000080"/>
          <w:sz w:val="56"/>
          <w:szCs w:val="80"/>
        </w:rPr>
      </w:pPr>
      <w:r w:rsidRPr="00096AAA">
        <w:rPr>
          <w:b/>
          <w:color w:val="000080"/>
          <w:sz w:val="56"/>
          <w:szCs w:val="80"/>
        </w:rPr>
        <w:t>Hardware and Software</w:t>
      </w:r>
    </w:p>
    <w:p w14:paraId="3CE22030" w14:textId="77777777" w:rsidR="00B61459" w:rsidRDefault="00B61459" w:rsidP="00B61459"/>
    <w:p w14:paraId="49F9A3EF" w14:textId="77777777" w:rsidR="00096AAA" w:rsidRDefault="00096AAA" w:rsidP="00B61459"/>
    <w:p w14:paraId="0912E124" w14:textId="77777777" w:rsidR="00110D46" w:rsidRPr="00226CF1" w:rsidRDefault="00110D46" w:rsidP="00B61459"/>
    <w:p w14:paraId="3453E956" w14:textId="77777777" w:rsidR="00B61459" w:rsidRDefault="005040B3" w:rsidP="00B61459">
      <w:pPr>
        <w:jc w:val="center"/>
        <w:rPr>
          <w:noProof/>
        </w:rPr>
      </w:pPr>
      <w:r>
        <w:rPr>
          <w:noProof/>
        </w:rPr>
        <w:drawing>
          <wp:inline distT="0" distB="0" distL="0" distR="0" wp14:anchorId="3714CA57" wp14:editId="1E060FC7">
            <wp:extent cx="4379974" cy="3284981"/>
            <wp:effectExtent l="0" t="0" r="1905"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11">
                      <a:extLst>
                        <a:ext uri="{28A0092B-C50C-407E-A947-70E740481C1C}">
                          <a14:useLocalDpi xmlns:a14="http://schemas.microsoft.com/office/drawing/2010/main" val="0"/>
                        </a:ext>
                      </a:extLst>
                    </a:blip>
                    <a:stretch>
                      <a:fillRect/>
                    </a:stretch>
                  </pic:blipFill>
                  <pic:spPr>
                    <a:xfrm>
                      <a:off x="0" y="0"/>
                      <a:ext cx="4379974" cy="3284981"/>
                    </a:xfrm>
                    <a:prstGeom prst="rect">
                      <a:avLst/>
                    </a:prstGeom>
                  </pic:spPr>
                </pic:pic>
              </a:graphicData>
            </a:graphic>
          </wp:inline>
        </w:drawing>
      </w:r>
    </w:p>
    <w:p w14:paraId="122B581E" w14:textId="77777777" w:rsidR="00B61459" w:rsidRDefault="00B61459" w:rsidP="00110D46">
      <w:pPr>
        <w:rPr>
          <w:noProof/>
        </w:rPr>
      </w:pPr>
    </w:p>
    <w:p w14:paraId="23E04281" w14:textId="77777777" w:rsidR="00110D46" w:rsidRPr="00810503" w:rsidRDefault="00110D46" w:rsidP="00110D46">
      <w:pPr>
        <w:rPr>
          <w:noProof/>
        </w:rPr>
      </w:pPr>
    </w:p>
    <w:p w14:paraId="6D640CE7" w14:textId="2F90C569" w:rsidR="009232DC" w:rsidRPr="00AA3F01" w:rsidRDefault="00422120" w:rsidP="00110D46">
      <w:pPr>
        <w:pStyle w:val="CoverSubtitle"/>
        <w:rPr>
          <w:rFonts w:ascii="Trebuchet MS" w:hAnsi="Trebuchet MS"/>
          <w:noProof/>
          <w:sz w:val="24"/>
          <w:szCs w:val="24"/>
        </w:rPr>
      </w:pPr>
      <w:r w:rsidRPr="00BC74FE">
        <w:rPr>
          <w:noProof/>
        </w:rPr>
        <w:t xml:space="preserve">Version </w:t>
      </w:r>
      <w:r w:rsidR="00271365">
        <w:rPr>
          <w:noProof/>
        </w:rPr>
        <w:t>3.4</w:t>
      </w:r>
      <w:ins w:id="1" w:author="Tom Bergeron" w:date="2021-06-22T12:23:00Z">
        <w:r w:rsidR="00D23A45">
          <w:rPr>
            <w:noProof/>
          </w:rPr>
          <w:t>a</w:t>
        </w:r>
      </w:ins>
    </w:p>
    <w:p w14:paraId="324FE30B" w14:textId="77777777" w:rsidR="00C04C14" w:rsidRDefault="00C04C14" w:rsidP="00C04C14">
      <w:pPr>
        <w:rPr>
          <w:noProof/>
        </w:rPr>
      </w:pPr>
    </w:p>
    <w:p w14:paraId="3DC5F0D7" w14:textId="5CA5C423" w:rsidR="00C04C14" w:rsidRPr="00C04C14" w:rsidRDefault="00C04C14" w:rsidP="00110D46">
      <w:pPr>
        <w:pStyle w:val="CoverSubtitle"/>
        <w:rPr>
          <w:noProof/>
          <w:sz w:val="44"/>
          <w:szCs w:val="44"/>
        </w:rPr>
      </w:pPr>
      <w:r w:rsidRPr="00C04C14">
        <w:rPr>
          <w:noProof/>
          <w:sz w:val="44"/>
          <w:szCs w:val="44"/>
        </w:rPr>
        <w:t>Publication Number</w:t>
      </w:r>
      <w:r w:rsidR="003D353E">
        <w:rPr>
          <w:noProof/>
          <w:sz w:val="44"/>
          <w:szCs w:val="44"/>
        </w:rPr>
        <w:t xml:space="preserve"> </w:t>
      </w:r>
      <w:r w:rsidR="00271365" w:rsidRPr="00271365">
        <w:rPr>
          <w:noProof/>
          <w:sz w:val="44"/>
          <w:szCs w:val="44"/>
        </w:rPr>
        <w:t>SFT-326000-000</w:t>
      </w:r>
    </w:p>
    <w:p w14:paraId="6DB54BC2" w14:textId="77777777" w:rsidR="00B61459" w:rsidRDefault="00B61459" w:rsidP="00110D46">
      <w:pPr>
        <w:rPr>
          <w:noProof/>
        </w:rPr>
      </w:pPr>
    </w:p>
    <w:p w14:paraId="5F2841A5" w14:textId="77777777" w:rsidR="00110D46" w:rsidRDefault="00110D46" w:rsidP="00110D46">
      <w:pPr>
        <w:rPr>
          <w:noProof/>
        </w:rPr>
      </w:pPr>
    </w:p>
    <w:p w14:paraId="266B2DA3" w14:textId="77777777" w:rsidR="00B61459" w:rsidRDefault="00B61459" w:rsidP="00110D46">
      <w:pPr>
        <w:rPr>
          <w:noProof/>
        </w:rPr>
      </w:pPr>
    </w:p>
    <w:p w14:paraId="78C27FC2" w14:textId="77777777" w:rsidR="00B61459" w:rsidRDefault="0056245C" w:rsidP="00B61459">
      <w:pPr>
        <w:jc w:val="center"/>
        <w:rPr>
          <w:noProof/>
        </w:rPr>
      </w:pPr>
      <w:r>
        <w:rPr>
          <w:noProof/>
        </w:rPr>
        <w:drawing>
          <wp:inline distT="0" distB="0" distL="0" distR="0" wp14:anchorId="6DBE5E71" wp14:editId="3B3A11F5">
            <wp:extent cx="2560320" cy="1399032"/>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399032"/>
                    </a:xfrm>
                    <a:prstGeom prst="rect">
                      <a:avLst/>
                    </a:prstGeom>
                  </pic:spPr>
                </pic:pic>
              </a:graphicData>
            </a:graphic>
          </wp:inline>
        </w:drawing>
      </w:r>
    </w:p>
    <w:p w14:paraId="52C846CF" w14:textId="77777777" w:rsidR="00A35A3B" w:rsidRDefault="00A35A3B" w:rsidP="00096AAA">
      <w:pPr>
        <w:jc w:val="center"/>
        <w:rPr>
          <w:b/>
          <w:sz w:val="36"/>
          <w:szCs w:val="36"/>
        </w:rPr>
        <w:sectPr w:rsidR="00A35A3B" w:rsidSect="00810BA3">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296" w:right="1440" w:bottom="1440" w:left="1440" w:header="576" w:footer="720" w:gutter="0"/>
          <w:pgNumType w:fmt="lowerRoman" w:start="1"/>
          <w:cols w:space="720"/>
          <w:titlePg/>
          <w:docGrid w:linePitch="272"/>
        </w:sectPr>
      </w:pPr>
      <w:bookmarkStart w:id="4" w:name="_Ref119740805"/>
      <w:bookmarkStart w:id="5" w:name="_Toc358296185"/>
      <w:bookmarkStart w:id="6" w:name="_Toc358298350"/>
    </w:p>
    <w:p w14:paraId="093E3474" w14:textId="77777777" w:rsidR="00271365" w:rsidRDefault="00271365" w:rsidP="00096AAA">
      <w:pPr>
        <w:jc w:val="center"/>
        <w:rPr>
          <w:b/>
          <w:sz w:val="36"/>
          <w:szCs w:val="36"/>
        </w:rPr>
      </w:pPr>
    </w:p>
    <w:p w14:paraId="64E405A8" w14:textId="77777777" w:rsidR="00271365" w:rsidRDefault="00271365" w:rsidP="00096AAA">
      <w:pPr>
        <w:jc w:val="center"/>
        <w:rPr>
          <w:b/>
          <w:sz w:val="36"/>
          <w:szCs w:val="36"/>
        </w:rPr>
      </w:pPr>
    </w:p>
    <w:p w14:paraId="68514937" w14:textId="326EEF6D" w:rsidR="00E11909" w:rsidRPr="00096AAA" w:rsidRDefault="00E80C32" w:rsidP="00096AAA">
      <w:pPr>
        <w:jc w:val="center"/>
        <w:rPr>
          <w:b/>
          <w:sz w:val="36"/>
          <w:szCs w:val="36"/>
        </w:rPr>
      </w:pPr>
      <w:r>
        <w:rPr>
          <w:b/>
          <w:sz w:val="36"/>
          <w:szCs w:val="36"/>
        </w:rPr>
        <w:t xml:space="preserve">KIC </w:t>
      </w:r>
      <w:r w:rsidR="003F6797">
        <w:rPr>
          <w:b/>
          <w:sz w:val="36"/>
          <w:szCs w:val="36"/>
        </w:rPr>
        <w:t>W</w:t>
      </w:r>
      <w:r w:rsidR="00DF63A3" w:rsidRPr="00096AAA">
        <w:rPr>
          <w:b/>
          <w:sz w:val="36"/>
          <w:szCs w:val="36"/>
        </w:rPr>
        <w:t>PI</w:t>
      </w:r>
      <w:r w:rsidR="00B61459" w:rsidRPr="00096AAA">
        <w:rPr>
          <w:b/>
          <w:sz w:val="36"/>
          <w:szCs w:val="36"/>
        </w:rPr>
        <w:t xml:space="preserve"> Hardware and Software User Manual</w:t>
      </w:r>
      <w:bookmarkEnd w:id="4"/>
      <w:bookmarkEnd w:id="5"/>
      <w:bookmarkEnd w:id="6"/>
    </w:p>
    <w:p w14:paraId="1172B0E7" w14:textId="77777777" w:rsidR="00B61459" w:rsidRDefault="00B61459" w:rsidP="00B61459"/>
    <w:p w14:paraId="77F9534C" w14:textId="7C42F3D2" w:rsidR="00DF63A3" w:rsidRDefault="00882921" w:rsidP="00DF63A3">
      <w:pPr>
        <w:pStyle w:val="Subtitle"/>
      </w:pPr>
      <w:r w:rsidRPr="00D82067">
        <w:t>Copyright © 20</w:t>
      </w:r>
      <w:r w:rsidR="00DE4BB4">
        <w:t>2</w:t>
      </w:r>
      <w:ins w:id="7" w:author="Tom Bergeron" w:date="2021-06-22T12:20:00Z">
        <w:r w:rsidR="00D23A45">
          <w:t>1</w:t>
        </w:r>
      </w:ins>
      <w:del w:id="8" w:author="Tom Bergeron" w:date="2021-06-22T12:20:00Z">
        <w:r w:rsidR="00DE4BB4" w:rsidDel="00D23A45">
          <w:delText>0</w:delText>
        </w:r>
      </w:del>
      <w:r w:rsidR="00DF63A3" w:rsidRPr="00D82067">
        <w:t xml:space="preserve"> KIC.  All rights reserved.  Patents pending.</w:t>
      </w:r>
    </w:p>
    <w:p w14:paraId="32FD9275" w14:textId="77777777" w:rsidR="00DF63A3" w:rsidRDefault="00DF63A3" w:rsidP="00DF63A3">
      <w:pPr>
        <w:pStyle w:val="Subtitle"/>
      </w:pPr>
      <w:r>
        <w:t>16120 West Bernardo Drive</w:t>
      </w:r>
    </w:p>
    <w:p w14:paraId="44E8521E" w14:textId="77777777" w:rsidR="00DF63A3" w:rsidRDefault="00DF63A3" w:rsidP="00DF63A3">
      <w:pPr>
        <w:pStyle w:val="Subtitle"/>
      </w:pPr>
      <w:r>
        <w:t>San Diego, CA  92127</w:t>
      </w:r>
    </w:p>
    <w:p w14:paraId="1FA32AE8" w14:textId="77777777" w:rsidR="00DF63A3" w:rsidRDefault="00DF63A3" w:rsidP="00DF63A3">
      <w:pPr>
        <w:pStyle w:val="Subtitle"/>
      </w:pPr>
      <w:r>
        <w:t>Phone: +1 858 673 6050      Fax: +1 858 673 0085</w:t>
      </w:r>
    </w:p>
    <w:p w14:paraId="51B1D03C" w14:textId="77777777" w:rsidR="00DF63A3" w:rsidRDefault="00DF63A3" w:rsidP="00DF63A3">
      <w:pPr>
        <w:pStyle w:val="Subtitle"/>
      </w:pPr>
      <w:r>
        <w:t>A Division of Embedded Designs Inc.</w:t>
      </w:r>
    </w:p>
    <w:p w14:paraId="2D8E725A" w14:textId="77777777" w:rsidR="00B61459" w:rsidRDefault="00B61459" w:rsidP="00CD24C4"/>
    <w:p w14:paraId="4CC5B765" w14:textId="77777777" w:rsidR="00BA48B6" w:rsidRDefault="00BA48B6" w:rsidP="00CD24C4"/>
    <w:p w14:paraId="58196938" w14:textId="77777777" w:rsidR="00BA48B6" w:rsidRDefault="00BA48B6" w:rsidP="00CD24C4"/>
    <w:p w14:paraId="61E666C7" w14:textId="77777777" w:rsidR="00BA48B6" w:rsidRPr="00CD24C4" w:rsidRDefault="00BA48B6" w:rsidP="00CD24C4"/>
    <w:p w14:paraId="5F01CD89" w14:textId="77777777" w:rsidR="00EC0416" w:rsidRDefault="00EC0416" w:rsidP="0078685A">
      <w:pPr>
        <w:jc w:val="both"/>
      </w:pPr>
      <w:r>
        <w:t>This document contains information that is proprietary to KIC.  Said information, is copyrighted as is all associated software and hardware.  All rights are reserved. Patents are pending.</w:t>
      </w:r>
    </w:p>
    <w:p w14:paraId="6336FA87" w14:textId="77777777" w:rsidR="00EC0416" w:rsidRDefault="00EC0416" w:rsidP="0078685A">
      <w:pPr>
        <w:jc w:val="both"/>
      </w:pPr>
    </w:p>
    <w:p w14:paraId="4F35ED40" w14:textId="77777777" w:rsidR="00EC0416" w:rsidRDefault="00EC0416" w:rsidP="0078685A">
      <w:pPr>
        <w:jc w:val="both"/>
      </w:pPr>
      <w:r>
        <w:t>This document and the information contained in it may not be sold, duplicated, used, or disclosed, in whole or in part, except as specifically</w:t>
      </w:r>
      <w:r w:rsidR="0078685A">
        <w:t xml:space="preserve"> authorized in writing by KIC. </w:t>
      </w:r>
      <w:r>
        <w:t>The information contained in this document and associated software is subject to change without notice.</w:t>
      </w:r>
    </w:p>
    <w:p w14:paraId="62DB92C7" w14:textId="77777777" w:rsidR="00EC0416" w:rsidRDefault="00EC0416" w:rsidP="0078685A">
      <w:pPr>
        <w:jc w:val="both"/>
      </w:pPr>
    </w:p>
    <w:p w14:paraId="1C9AD707" w14:textId="77777777" w:rsidR="00EC0416" w:rsidRDefault="00EC0416" w:rsidP="0078685A">
      <w:pPr>
        <w:jc w:val="both"/>
      </w:pPr>
      <w:r>
        <w:t>There are no warranties with respect to the information contained in this document, express or implied, except as provided by written contract between KIC and the customer.</w:t>
      </w:r>
    </w:p>
    <w:p w14:paraId="7B37EF3F" w14:textId="77777777" w:rsidR="00EC0416" w:rsidRDefault="00EC0416" w:rsidP="0078685A">
      <w:pPr>
        <w:jc w:val="both"/>
      </w:pPr>
    </w:p>
    <w:p w14:paraId="2BE23D92" w14:textId="77777777" w:rsidR="00EC0416" w:rsidRDefault="00EC0416" w:rsidP="0078685A">
      <w:pPr>
        <w:jc w:val="both"/>
      </w:pPr>
      <w:r>
        <w:t>All KIC product names and logos are trademarks of Embedded Designs, Inc. All other trademarks used herein are the property of their respective owners.</w:t>
      </w:r>
    </w:p>
    <w:p w14:paraId="2160E348" w14:textId="77777777" w:rsidR="00B61459" w:rsidRDefault="00B61459" w:rsidP="0075312E"/>
    <w:p w14:paraId="1CFC0172" w14:textId="77777777" w:rsidR="00B61459" w:rsidRDefault="00B61459" w:rsidP="00CD24C4"/>
    <w:p w14:paraId="0AD0466A" w14:textId="77777777" w:rsidR="004D3E91" w:rsidRPr="00095C72" w:rsidRDefault="00A758EE" w:rsidP="004D3E91">
      <w:pPr>
        <w:spacing w:after="120"/>
        <w:jc w:val="both"/>
        <w:rPr>
          <w:rFonts w:ascii="Arial" w:hAnsi="Arial" w:cs="Arial"/>
          <w:b/>
          <w:sz w:val="28"/>
          <w:szCs w:val="28"/>
        </w:rPr>
      </w:pPr>
      <w:bookmarkStart w:id="9" w:name="_Toc84240633"/>
      <w:r>
        <w:rPr>
          <w:rFonts w:ascii="Arial" w:hAnsi="Arial" w:cs="Arial"/>
          <w:b/>
          <w:sz w:val="36"/>
          <w:szCs w:val="36"/>
        </w:rPr>
        <w:br w:type="page"/>
      </w:r>
      <w:bookmarkEnd w:id="9"/>
      <w:r w:rsidR="004D3E91" w:rsidRPr="00095C72">
        <w:rPr>
          <w:rFonts w:ascii="Arial" w:hAnsi="Arial" w:cs="Arial"/>
          <w:b/>
          <w:sz w:val="28"/>
          <w:szCs w:val="28"/>
        </w:rPr>
        <w:lastRenderedPageBreak/>
        <w:t>Software Licensing Agreement and Product Warranty</w:t>
      </w:r>
    </w:p>
    <w:p w14:paraId="7329F55F" w14:textId="77777777" w:rsidR="004D3E91" w:rsidRPr="00EE1973" w:rsidRDefault="004D3E91" w:rsidP="004D3E91">
      <w:pPr>
        <w:spacing w:after="40"/>
        <w:jc w:val="both"/>
        <w:rPr>
          <w:sz w:val="18"/>
          <w:szCs w:val="18"/>
        </w:rPr>
      </w:pPr>
      <w:r w:rsidRPr="00EE1973">
        <w:rPr>
          <w:sz w:val="18"/>
          <w:szCs w:val="18"/>
        </w:rPr>
        <w:t xml:space="preserve">The KIC software is subject to the following license terms and conditions. </w:t>
      </w:r>
      <w:bookmarkStart w:id="10" w:name="_Toc343602321"/>
      <w:bookmarkStart w:id="11" w:name="_Toc343602430"/>
    </w:p>
    <w:bookmarkEnd w:id="10"/>
    <w:bookmarkEnd w:id="11"/>
    <w:p w14:paraId="2BB72570" w14:textId="77777777" w:rsidR="004D3E91" w:rsidRPr="00EE1973" w:rsidRDefault="004D3E91" w:rsidP="004D3E91">
      <w:pPr>
        <w:rPr>
          <w:b/>
          <w:sz w:val="18"/>
          <w:szCs w:val="18"/>
        </w:rPr>
      </w:pPr>
      <w:r w:rsidRPr="00EE1973">
        <w:rPr>
          <w:b/>
          <w:sz w:val="18"/>
          <w:szCs w:val="18"/>
        </w:rPr>
        <w:t>KIC SOFTWARE LICENSE</w:t>
      </w:r>
    </w:p>
    <w:p w14:paraId="2C241121"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This is a software license granted by </w:t>
      </w:r>
      <w:r w:rsidRPr="00EE1973">
        <w:rPr>
          <w:i/>
          <w:sz w:val="18"/>
          <w:szCs w:val="18"/>
        </w:rPr>
        <w:t>KIC</w:t>
      </w:r>
      <w:r w:rsidRPr="00EE1973">
        <w:rPr>
          <w:sz w:val="18"/>
          <w:szCs w:val="18"/>
        </w:rPr>
        <w:t xml:space="preserve">, mailing address 16120 West Bernardo Drive San Diego, CA 92127.  </w:t>
      </w:r>
    </w:p>
    <w:p w14:paraId="7EB1F7DA" w14:textId="0C2F72F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The KIC software is licensed to you as the end user and is not sold.</w:t>
      </w:r>
    </w:p>
    <w:p w14:paraId="0C7E505F"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copyrighted material.  </w:t>
      </w:r>
    </w:p>
    <w:p w14:paraId="64DE0ED2"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The KIC software is licensed for use with one or more pieces of associated hardware that together constitute a thermal process management system.  This license allows you to use the software with the purchased system.  You must purchase additional copies of the software if used with additional system hardware. </w:t>
      </w:r>
    </w:p>
    <w:p w14:paraId="35EB84FA" w14:textId="77777777" w:rsidR="004D3E91" w:rsidRPr="00EE1973" w:rsidRDefault="004D3E91" w:rsidP="00EE1973">
      <w:pPr>
        <w:numPr>
          <w:ilvl w:val="1"/>
          <w:numId w:val="8"/>
        </w:numPr>
        <w:tabs>
          <w:tab w:val="clear" w:pos="720"/>
          <w:tab w:val="num" w:pos="450"/>
        </w:tabs>
        <w:spacing w:before="40"/>
        <w:ind w:left="450"/>
        <w:rPr>
          <w:sz w:val="18"/>
          <w:szCs w:val="18"/>
        </w:rPr>
      </w:pPr>
      <w:r w:rsidRPr="00EE1973">
        <w:rPr>
          <w:sz w:val="18"/>
          <w:szCs w:val="18"/>
        </w:rPr>
        <w:t>You may not change, modify, decompile, disassemble, or otherwise reverse engineer the licensed software or any associated hardware.</w:t>
      </w:r>
    </w:p>
    <w:p w14:paraId="275939DF" w14:textId="77777777" w:rsidR="004D3E91" w:rsidRPr="00EE1973" w:rsidRDefault="004D3E91" w:rsidP="004D3E91">
      <w:pPr>
        <w:ind w:left="360"/>
        <w:rPr>
          <w:sz w:val="10"/>
          <w:szCs w:val="18"/>
        </w:rPr>
      </w:pPr>
    </w:p>
    <w:p w14:paraId="250DEBB1" w14:textId="77777777" w:rsidR="004D3E91" w:rsidRPr="00EE1973" w:rsidRDefault="004D3E91" w:rsidP="004D3E91">
      <w:pPr>
        <w:spacing w:before="40" w:after="40"/>
        <w:rPr>
          <w:b/>
          <w:sz w:val="18"/>
          <w:szCs w:val="18"/>
        </w:rPr>
      </w:pPr>
      <w:r w:rsidRPr="00EE1973">
        <w:rPr>
          <w:b/>
          <w:sz w:val="18"/>
          <w:szCs w:val="18"/>
        </w:rPr>
        <w:t>LIMITED WARRANTY</w:t>
      </w:r>
    </w:p>
    <w:p w14:paraId="2217AA50"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KIC warrants that the system hardware and software are free from defects in material and workmanship under normal use.  KIC warrants that the system as a whole will perform substantially in accordance with the specifications set forth in the documentation provided with it.</w:t>
      </w:r>
    </w:p>
    <w:p w14:paraId="00ED7DB5"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Warranty regarding rated temperature:  Components of the system hardware are rated by KIC for proper performance up to a specified maximum temperature.  Any component that KIC determines to have been exposed to temperatures higher than the rated temperature is not covered under this warranty.</w:t>
      </w:r>
    </w:p>
    <w:p w14:paraId="31FC3689" w14:textId="77777777"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Start of the Warranty period.  The warranty period begins the day the KIC product is delivered to you as the first customer.</w:t>
      </w:r>
    </w:p>
    <w:p w14:paraId="33C4FEF0" w14:textId="5645117F" w:rsidR="004D3E91" w:rsidRPr="00EE1973" w:rsidRDefault="004D3E91" w:rsidP="00EE1973">
      <w:pPr>
        <w:numPr>
          <w:ilvl w:val="1"/>
          <w:numId w:val="8"/>
        </w:numPr>
        <w:tabs>
          <w:tab w:val="clear" w:pos="720"/>
          <w:tab w:val="num" w:pos="450"/>
        </w:tabs>
        <w:spacing w:before="40" w:after="40"/>
        <w:ind w:left="450"/>
        <w:rPr>
          <w:sz w:val="18"/>
          <w:szCs w:val="18"/>
        </w:rPr>
      </w:pPr>
      <w:r w:rsidRPr="00EE1973">
        <w:rPr>
          <w:sz w:val="18"/>
          <w:szCs w:val="18"/>
        </w:rPr>
        <w:t xml:space="preserve">Obligations of KIC during </w:t>
      </w:r>
      <w:r w:rsidR="002220E4" w:rsidRPr="00EE1973">
        <w:rPr>
          <w:sz w:val="18"/>
          <w:szCs w:val="18"/>
        </w:rPr>
        <w:t>the</w:t>
      </w:r>
      <w:r w:rsidRPr="00EE1973">
        <w:rPr>
          <w:sz w:val="18"/>
          <w:szCs w:val="18"/>
        </w:rPr>
        <w:t xml:space="preserve"> warranty period:</w:t>
      </w:r>
    </w:p>
    <w:p w14:paraId="27750203"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Return for complete refund:  If, within the first thirty (30) days after the start of the warranty, the customer returns, for any reason whatsoever, any of the purchased hardware or software in its original condition, KIC will refund the associated money paid and accept the return as payment for any money owed.</w:t>
      </w:r>
    </w:p>
    <w:p w14:paraId="4EDAED7D"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Replacement:  Within the first year of the start of the warranty, KIC will replace, on an exchange basis and without additional charge, any product proven defective in materials or workmanship.</w:t>
      </w:r>
    </w:p>
    <w:p w14:paraId="3FD5C60A"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Correction of software:  KIC will either replace or repair, without additional charge, any software that does not perform in substantial compliance with its documented specifications.  In the foregoing circumstances, KIC will deliver either corrective code or a corrected copy of the software.</w:t>
      </w:r>
    </w:p>
    <w:p w14:paraId="071B45E7" w14:textId="77777777" w:rsidR="004D3E91" w:rsidRPr="00EE1973" w:rsidRDefault="004D3E91" w:rsidP="00EE1973">
      <w:pPr>
        <w:numPr>
          <w:ilvl w:val="2"/>
          <w:numId w:val="8"/>
        </w:numPr>
        <w:tabs>
          <w:tab w:val="clear" w:pos="1152"/>
          <w:tab w:val="num" w:pos="810"/>
        </w:tabs>
        <w:spacing w:before="40" w:after="40"/>
        <w:ind w:left="810"/>
        <w:rPr>
          <w:sz w:val="18"/>
          <w:szCs w:val="18"/>
        </w:rPr>
      </w:pPr>
      <w:r w:rsidRPr="00EE1973">
        <w:rPr>
          <w:sz w:val="18"/>
          <w:szCs w:val="18"/>
        </w:rPr>
        <w:t>Final Remedy:  If KIC is unable to replace defective media or provide a corrected copy of the software within a reasonable amount of time, KIC will either replace the software with a functionally similar program or refund the license fees paid for use of the software.</w:t>
      </w:r>
    </w:p>
    <w:p w14:paraId="3C556158"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Exclusion of Other Warranties</w:t>
      </w:r>
    </w:p>
    <w:p w14:paraId="3284502D" w14:textId="77777777" w:rsidR="004D3E91" w:rsidRPr="00EE1973" w:rsidRDefault="004D3E91" w:rsidP="00EE1973">
      <w:pPr>
        <w:numPr>
          <w:ilvl w:val="2"/>
          <w:numId w:val="8"/>
        </w:numPr>
        <w:tabs>
          <w:tab w:val="clear" w:pos="1152"/>
          <w:tab w:val="num" w:pos="900"/>
        </w:tabs>
        <w:spacing w:before="40" w:after="40"/>
        <w:ind w:left="900" w:hanging="522"/>
        <w:rPr>
          <w:sz w:val="18"/>
          <w:szCs w:val="18"/>
        </w:rPr>
      </w:pPr>
      <w:r w:rsidRPr="00EE1973">
        <w:rPr>
          <w:sz w:val="18"/>
          <w:szCs w:val="18"/>
        </w:rPr>
        <w:t>KIC does not warrant that the functions contained in the software will meet your requirements or that the operation of the software will be uninterrupted or error free.  The Warranty does not cover any copy of the software that has been altered or changed in any way by you or others.  KIC is not responsible for problems caused by changes in the operating characteristics of the computer hardware or operating system which are made after delivery of the software.</w:t>
      </w:r>
    </w:p>
    <w:p w14:paraId="190494B5" w14:textId="77777777" w:rsidR="004D3E91" w:rsidRPr="00EE1973" w:rsidRDefault="004D3E91" w:rsidP="00EE1973">
      <w:pPr>
        <w:numPr>
          <w:ilvl w:val="2"/>
          <w:numId w:val="8"/>
        </w:numPr>
        <w:tabs>
          <w:tab w:val="clear" w:pos="1152"/>
          <w:tab w:val="num" w:pos="900"/>
        </w:tabs>
        <w:spacing w:before="40" w:after="40"/>
        <w:ind w:left="900" w:hanging="522"/>
        <w:rPr>
          <w:b/>
          <w:sz w:val="18"/>
          <w:szCs w:val="18"/>
        </w:rPr>
      </w:pPr>
      <w:r w:rsidRPr="00EE1973">
        <w:rPr>
          <w:b/>
          <w:sz w:val="18"/>
          <w:szCs w:val="18"/>
        </w:rPr>
        <w:t xml:space="preserve">EXCEPT WHERE LIMITED BY LOCAL JURISDICTIONS, KIC SHALL NOT IN ANY CASE BE LIABLE FOR SPECIAL, INCIDENTAL, CONSEQUENTIAL, INDIRECT OR OTHER SIMILAR DAMAGES ARISING FROM ANY BREACH OF THESE WARRANTIES EVEN If KIC OR ITS AGENT HAS BEEN ADVISED OF THE POSSIBILITY OF SUCH DAMAGES. </w:t>
      </w:r>
    </w:p>
    <w:p w14:paraId="5FC9ACBC" w14:textId="77777777" w:rsidR="004D3E91" w:rsidRPr="00EE1973" w:rsidRDefault="004D3E91" w:rsidP="00EE1973">
      <w:pPr>
        <w:numPr>
          <w:ilvl w:val="1"/>
          <w:numId w:val="8"/>
        </w:numPr>
        <w:tabs>
          <w:tab w:val="clear" w:pos="720"/>
          <w:tab w:val="num" w:pos="450"/>
        </w:tabs>
        <w:spacing w:before="40" w:after="40"/>
        <w:ind w:left="450"/>
        <w:rPr>
          <w:b/>
          <w:sz w:val="18"/>
          <w:szCs w:val="18"/>
        </w:rPr>
      </w:pPr>
      <w:r w:rsidRPr="00EE1973">
        <w:rPr>
          <w:b/>
          <w:sz w:val="18"/>
          <w:szCs w:val="18"/>
        </w:rPr>
        <w:t>Other Conditions</w:t>
      </w:r>
    </w:p>
    <w:p w14:paraId="56F47EFD" w14:textId="77777777" w:rsidR="004D3E91" w:rsidRPr="00EE1973" w:rsidRDefault="004D3E91" w:rsidP="00EE1973">
      <w:pPr>
        <w:numPr>
          <w:ilvl w:val="2"/>
          <w:numId w:val="8"/>
        </w:numPr>
        <w:tabs>
          <w:tab w:val="clear" w:pos="1152"/>
          <w:tab w:val="num" w:pos="900"/>
        </w:tabs>
        <w:spacing w:before="40" w:after="40"/>
        <w:ind w:left="900" w:hanging="540"/>
        <w:rPr>
          <w:sz w:val="18"/>
          <w:szCs w:val="18"/>
        </w:rPr>
      </w:pPr>
      <w:r w:rsidRPr="00EE1973">
        <w:rPr>
          <w:b/>
          <w:caps/>
          <w:sz w:val="18"/>
          <w:szCs w:val="18"/>
        </w:rPr>
        <w:t xml:space="preserve">The warranties set forth above are in lieu of all other warranties, whether oral, </w:t>
      </w:r>
      <w:proofErr w:type="gramStart"/>
      <w:r w:rsidRPr="00EE1973">
        <w:rPr>
          <w:b/>
          <w:caps/>
          <w:sz w:val="18"/>
          <w:szCs w:val="18"/>
        </w:rPr>
        <w:t>written</w:t>
      </w:r>
      <w:proofErr w:type="gramEnd"/>
      <w:r w:rsidRPr="00EE1973">
        <w:rPr>
          <w:b/>
          <w:caps/>
          <w:sz w:val="18"/>
          <w:szCs w:val="18"/>
        </w:rPr>
        <w:t xml:space="preserve"> or implied, INCLUDING BUT NOT LIMITED TO ANY IMPLIED WARRANTIES OF MERCHANTABILITY OR FITNESS FOR ANY PARTICULAR USE. the remedies set forth above are the customer’s sole and exclusive remedies</w:t>
      </w:r>
      <w:r w:rsidRPr="00EE1973">
        <w:rPr>
          <w:caps/>
          <w:sz w:val="18"/>
          <w:szCs w:val="18"/>
        </w:rPr>
        <w:t xml:space="preserve">.  </w:t>
      </w:r>
      <w:r w:rsidRPr="00EE1973">
        <w:rPr>
          <w:sz w:val="18"/>
          <w:szCs w:val="18"/>
        </w:rPr>
        <w:t xml:space="preserve">Only an authorized officer of KIC may make modifications to this warranty, or additional warranties binding on KIC.  Accordingly, additional statements such as advertising, </w:t>
      </w:r>
      <w:proofErr w:type="gramStart"/>
      <w:r w:rsidRPr="00EE1973">
        <w:rPr>
          <w:sz w:val="18"/>
          <w:szCs w:val="18"/>
        </w:rPr>
        <w:t>collateral</w:t>
      </w:r>
      <w:proofErr w:type="gramEnd"/>
      <w:r w:rsidRPr="00EE1973">
        <w:rPr>
          <w:sz w:val="18"/>
          <w:szCs w:val="18"/>
        </w:rPr>
        <w:t xml:space="preserve"> or presentations, whether oral or written, do not constitute warranties by KIC and should not be relied upon as such.  This warranty gives you specific legal rights, and you may have other rights, which vary by state and/or country.</w:t>
      </w:r>
    </w:p>
    <w:p w14:paraId="7CB88FD1" w14:textId="77777777" w:rsidR="004D3E91" w:rsidRPr="00EE1973" w:rsidRDefault="004D3E91" w:rsidP="004D3E91">
      <w:pPr>
        <w:ind w:left="720"/>
        <w:rPr>
          <w:sz w:val="10"/>
          <w:szCs w:val="18"/>
        </w:rPr>
      </w:pPr>
    </w:p>
    <w:p w14:paraId="4F7231F2" w14:textId="77777777" w:rsidR="004D3E91" w:rsidRPr="00EE1973" w:rsidRDefault="004D3E91" w:rsidP="004D3E91">
      <w:pPr>
        <w:spacing w:before="40" w:after="40"/>
        <w:rPr>
          <w:b/>
          <w:sz w:val="18"/>
          <w:szCs w:val="18"/>
        </w:rPr>
      </w:pPr>
      <w:r w:rsidRPr="00EE1973">
        <w:rPr>
          <w:b/>
          <w:sz w:val="18"/>
          <w:szCs w:val="18"/>
        </w:rPr>
        <w:t>LIMITATION OF LIABILITY</w:t>
      </w:r>
    </w:p>
    <w:p w14:paraId="6AF2F5D7" w14:textId="77777777" w:rsidR="004D3E91" w:rsidRPr="00EE1973" w:rsidRDefault="004D3E91" w:rsidP="00FD1E38">
      <w:pPr>
        <w:numPr>
          <w:ilvl w:val="1"/>
          <w:numId w:val="8"/>
        </w:numPr>
        <w:rPr>
          <w:sz w:val="18"/>
          <w:szCs w:val="18"/>
        </w:rPr>
      </w:pPr>
      <w:r w:rsidRPr="00EE1973">
        <w:rPr>
          <w:sz w:val="18"/>
          <w:szCs w:val="18"/>
        </w:rPr>
        <w:t>In no case shall KIC's liability exceed the license fees paid for the right to use the licensed software or One Hundred Dollars ($100.00), whichever is greater.</w:t>
      </w:r>
    </w:p>
    <w:p w14:paraId="05CE2CA6" w14:textId="77777777" w:rsidR="00B603EE" w:rsidRPr="004D3E91" w:rsidRDefault="00B603EE" w:rsidP="004D3E91">
      <w:pPr>
        <w:rPr>
          <w:sz w:val="16"/>
          <w:szCs w:val="16"/>
        </w:rPr>
      </w:pPr>
    </w:p>
    <w:p w14:paraId="51939360" w14:textId="77777777" w:rsidR="00B61459" w:rsidRDefault="00B61459" w:rsidP="00636AC3">
      <w:pPr>
        <w:pStyle w:val="Title"/>
      </w:pPr>
      <w:bookmarkStart w:id="12" w:name="_Toc358296186"/>
      <w:bookmarkStart w:id="13" w:name="_Toc358298351"/>
      <w:bookmarkStart w:id="14" w:name="_Toc469334836"/>
      <w:bookmarkStart w:id="15" w:name="_Toc504120261"/>
      <w:bookmarkStart w:id="16" w:name="_Toc527644244"/>
      <w:bookmarkStart w:id="17" w:name="_Toc528599344"/>
      <w:bookmarkStart w:id="18" w:name="_Toc17993382"/>
      <w:bookmarkStart w:id="19" w:name="_Toc37267100"/>
      <w:bookmarkStart w:id="20" w:name="_Toc51666713"/>
      <w:r>
        <w:t>Table of Contents</w:t>
      </w:r>
      <w:bookmarkEnd w:id="12"/>
      <w:bookmarkEnd w:id="13"/>
      <w:bookmarkEnd w:id="14"/>
      <w:bookmarkEnd w:id="15"/>
      <w:bookmarkEnd w:id="16"/>
      <w:bookmarkEnd w:id="17"/>
      <w:bookmarkEnd w:id="18"/>
      <w:bookmarkEnd w:id="19"/>
      <w:bookmarkEnd w:id="20"/>
    </w:p>
    <w:p w14:paraId="0B320AA3" w14:textId="27BE1339" w:rsidR="009F2879" w:rsidRDefault="00A558FD">
      <w:pPr>
        <w:pStyle w:val="TOC1"/>
        <w:tabs>
          <w:tab w:val="right" w:leader="dot" w:pos="9350"/>
        </w:tabs>
        <w:rPr>
          <w:rFonts w:asciiTheme="minorHAnsi" w:eastAsiaTheme="minorEastAsia" w:hAnsiTheme="minorHAnsi" w:cstheme="minorBidi"/>
          <w:b w:val="0"/>
          <w:caps w:val="0"/>
          <w:noProof/>
          <w:sz w:val="22"/>
          <w:szCs w:val="22"/>
        </w:rPr>
      </w:pPr>
      <w:r>
        <w:rPr>
          <w:b w:val="0"/>
          <w:caps w:val="0"/>
        </w:rPr>
        <w:fldChar w:fldCharType="begin"/>
      </w:r>
      <w:r>
        <w:rPr>
          <w:b w:val="0"/>
          <w:caps w:val="0"/>
        </w:rPr>
        <w:instrText xml:space="preserve"> TOC \o "2-2" \h \z \t "Heading 1,1" </w:instrText>
      </w:r>
      <w:r>
        <w:rPr>
          <w:b w:val="0"/>
          <w:caps w:val="0"/>
        </w:rPr>
        <w:fldChar w:fldCharType="separate"/>
      </w:r>
      <w:hyperlink w:anchor="_Toc51666597" w:history="1">
        <w:r w:rsidR="009F2879" w:rsidRPr="00C61025">
          <w:rPr>
            <w:rStyle w:val="Hyperlink"/>
            <w:noProof/>
          </w:rPr>
          <w:t>Introducing the WPI System</w:t>
        </w:r>
        <w:r w:rsidR="009F2879">
          <w:rPr>
            <w:noProof/>
            <w:webHidden/>
          </w:rPr>
          <w:tab/>
        </w:r>
        <w:r w:rsidR="009F2879">
          <w:rPr>
            <w:noProof/>
            <w:webHidden/>
          </w:rPr>
          <w:fldChar w:fldCharType="begin"/>
        </w:r>
        <w:r w:rsidR="009F2879">
          <w:rPr>
            <w:noProof/>
            <w:webHidden/>
          </w:rPr>
          <w:instrText xml:space="preserve"> PAGEREF _Toc51666597 \h </w:instrText>
        </w:r>
        <w:r w:rsidR="009F2879">
          <w:rPr>
            <w:noProof/>
            <w:webHidden/>
          </w:rPr>
        </w:r>
        <w:r w:rsidR="009F2879">
          <w:rPr>
            <w:noProof/>
            <w:webHidden/>
          </w:rPr>
          <w:fldChar w:fldCharType="separate"/>
        </w:r>
        <w:r w:rsidR="007A7D53">
          <w:rPr>
            <w:noProof/>
            <w:webHidden/>
          </w:rPr>
          <w:t>1</w:t>
        </w:r>
        <w:r w:rsidR="009F2879">
          <w:rPr>
            <w:noProof/>
            <w:webHidden/>
          </w:rPr>
          <w:fldChar w:fldCharType="end"/>
        </w:r>
      </w:hyperlink>
    </w:p>
    <w:p w14:paraId="19CEBA4D" w14:textId="0DC7D0E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598" w:history="1">
        <w:r w:rsidR="009F2879" w:rsidRPr="00C61025">
          <w:rPr>
            <w:rStyle w:val="Hyperlink"/>
            <w:noProof/>
          </w:rPr>
          <w:t>The Hardware</w:t>
        </w:r>
        <w:r w:rsidR="009F2879">
          <w:rPr>
            <w:noProof/>
            <w:webHidden/>
          </w:rPr>
          <w:tab/>
        </w:r>
        <w:r w:rsidR="009F2879">
          <w:rPr>
            <w:noProof/>
            <w:webHidden/>
          </w:rPr>
          <w:fldChar w:fldCharType="begin"/>
        </w:r>
        <w:r w:rsidR="009F2879">
          <w:rPr>
            <w:noProof/>
            <w:webHidden/>
          </w:rPr>
          <w:instrText xml:space="preserve"> PAGEREF _Toc51666598 \h </w:instrText>
        </w:r>
        <w:r w:rsidR="009F2879">
          <w:rPr>
            <w:noProof/>
            <w:webHidden/>
          </w:rPr>
        </w:r>
        <w:r w:rsidR="009F2879">
          <w:rPr>
            <w:noProof/>
            <w:webHidden/>
          </w:rPr>
          <w:fldChar w:fldCharType="separate"/>
        </w:r>
        <w:r w:rsidR="007A7D53">
          <w:rPr>
            <w:noProof/>
            <w:webHidden/>
          </w:rPr>
          <w:t>2</w:t>
        </w:r>
        <w:r w:rsidR="009F2879">
          <w:rPr>
            <w:noProof/>
            <w:webHidden/>
          </w:rPr>
          <w:fldChar w:fldCharType="end"/>
        </w:r>
      </w:hyperlink>
    </w:p>
    <w:p w14:paraId="2ACDE075" w14:textId="6C3F4E5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599" w:history="1">
        <w:r w:rsidR="009F2879" w:rsidRPr="00C61025">
          <w:rPr>
            <w:rStyle w:val="Hyperlink"/>
            <w:noProof/>
          </w:rPr>
          <w:t>Install the Software</w:t>
        </w:r>
        <w:r w:rsidR="009F2879">
          <w:rPr>
            <w:noProof/>
            <w:webHidden/>
          </w:rPr>
          <w:tab/>
        </w:r>
        <w:r w:rsidR="009F2879">
          <w:rPr>
            <w:noProof/>
            <w:webHidden/>
          </w:rPr>
          <w:fldChar w:fldCharType="begin"/>
        </w:r>
        <w:r w:rsidR="009F2879">
          <w:rPr>
            <w:noProof/>
            <w:webHidden/>
          </w:rPr>
          <w:instrText xml:space="preserve"> PAGEREF _Toc51666599 \h </w:instrText>
        </w:r>
        <w:r w:rsidR="009F2879">
          <w:rPr>
            <w:noProof/>
            <w:webHidden/>
          </w:rPr>
        </w:r>
        <w:r w:rsidR="009F2879">
          <w:rPr>
            <w:noProof/>
            <w:webHidden/>
          </w:rPr>
          <w:fldChar w:fldCharType="separate"/>
        </w:r>
        <w:r w:rsidR="007A7D53">
          <w:rPr>
            <w:noProof/>
            <w:webHidden/>
          </w:rPr>
          <w:t>5</w:t>
        </w:r>
        <w:r w:rsidR="009F2879">
          <w:rPr>
            <w:noProof/>
            <w:webHidden/>
          </w:rPr>
          <w:fldChar w:fldCharType="end"/>
        </w:r>
      </w:hyperlink>
    </w:p>
    <w:p w14:paraId="3728C318" w14:textId="391CA9BE"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0" w:history="1">
        <w:r w:rsidR="009F2879" w:rsidRPr="00C61025">
          <w:rPr>
            <w:rStyle w:val="Hyperlink"/>
            <w:noProof/>
          </w:rPr>
          <w:t>Start the Software</w:t>
        </w:r>
        <w:r w:rsidR="009F2879">
          <w:rPr>
            <w:noProof/>
            <w:webHidden/>
          </w:rPr>
          <w:tab/>
        </w:r>
        <w:r w:rsidR="009F2879">
          <w:rPr>
            <w:noProof/>
            <w:webHidden/>
          </w:rPr>
          <w:fldChar w:fldCharType="begin"/>
        </w:r>
        <w:r w:rsidR="009F2879">
          <w:rPr>
            <w:noProof/>
            <w:webHidden/>
          </w:rPr>
          <w:instrText xml:space="preserve"> PAGEREF _Toc51666600 \h </w:instrText>
        </w:r>
        <w:r w:rsidR="009F2879">
          <w:rPr>
            <w:noProof/>
            <w:webHidden/>
          </w:rPr>
        </w:r>
        <w:r w:rsidR="009F2879">
          <w:rPr>
            <w:noProof/>
            <w:webHidden/>
          </w:rPr>
          <w:fldChar w:fldCharType="separate"/>
        </w:r>
        <w:r w:rsidR="007A7D53">
          <w:rPr>
            <w:noProof/>
            <w:webHidden/>
          </w:rPr>
          <w:t>6</w:t>
        </w:r>
        <w:r w:rsidR="009F2879">
          <w:rPr>
            <w:noProof/>
            <w:webHidden/>
          </w:rPr>
          <w:fldChar w:fldCharType="end"/>
        </w:r>
      </w:hyperlink>
    </w:p>
    <w:p w14:paraId="31D13A59" w14:textId="32940B9B"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01" w:history="1">
        <w:r w:rsidR="009F2879" w:rsidRPr="00C61025">
          <w:rPr>
            <w:rStyle w:val="Hyperlink"/>
            <w:noProof/>
          </w:rPr>
          <w:t>The Main Screen</w:t>
        </w:r>
        <w:r w:rsidR="009F2879">
          <w:rPr>
            <w:noProof/>
            <w:webHidden/>
          </w:rPr>
          <w:tab/>
        </w:r>
        <w:r w:rsidR="009F2879">
          <w:rPr>
            <w:noProof/>
            <w:webHidden/>
          </w:rPr>
          <w:fldChar w:fldCharType="begin"/>
        </w:r>
        <w:r w:rsidR="009F2879">
          <w:rPr>
            <w:noProof/>
            <w:webHidden/>
          </w:rPr>
          <w:instrText xml:space="preserve"> PAGEREF _Toc51666601 \h </w:instrText>
        </w:r>
        <w:r w:rsidR="009F2879">
          <w:rPr>
            <w:noProof/>
            <w:webHidden/>
          </w:rPr>
        </w:r>
        <w:r w:rsidR="009F2879">
          <w:rPr>
            <w:noProof/>
            <w:webHidden/>
          </w:rPr>
          <w:fldChar w:fldCharType="separate"/>
        </w:r>
        <w:r w:rsidR="007A7D53">
          <w:rPr>
            <w:noProof/>
            <w:webHidden/>
          </w:rPr>
          <w:t>8</w:t>
        </w:r>
        <w:r w:rsidR="009F2879">
          <w:rPr>
            <w:noProof/>
            <w:webHidden/>
          </w:rPr>
          <w:fldChar w:fldCharType="end"/>
        </w:r>
      </w:hyperlink>
    </w:p>
    <w:p w14:paraId="42B83EE0" w14:textId="06C6E9E8"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02" w:history="1">
        <w:r w:rsidR="009F2879" w:rsidRPr="00C61025">
          <w:rPr>
            <w:rStyle w:val="Hyperlink"/>
            <w:noProof/>
          </w:rPr>
          <w:t>Global Preferences</w:t>
        </w:r>
        <w:r w:rsidR="009F2879">
          <w:rPr>
            <w:noProof/>
            <w:webHidden/>
          </w:rPr>
          <w:tab/>
        </w:r>
        <w:r w:rsidR="009F2879">
          <w:rPr>
            <w:noProof/>
            <w:webHidden/>
          </w:rPr>
          <w:fldChar w:fldCharType="begin"/>
        </w:r>
        <w:r w:rsidR="009F2879">
          <w:rPr>
            <w:noProof/>
            <w:webHidden/>
          </w:rPr>
          <w:instrText xml:space="preserve"> PAGEREF _Toc51666602 \h </w:instrText>
        </w:r>
        <w:r w:rsidR="009F2879">
          <w:rPr>
            <w:noProof/>
            <w:webHidden/>
          </w:rPr>
        </w:r>
        <w:r w:rsidR="009F2879">
          <w:rPr>
            <w:noProof/>
            <w:webHidden/>
          </w:rPr>
          <w:fldChar w:fldCharType="separate"/>
        </w:r>
        <w:r w:rsidR="007A7D53">
          <w:rPr>
            <w:noProof/>
            <w:webHidden/>
          </w:rPr>
          <w:t>9</w:t>
        </w:r>
        <w:r w:rsidR="009F2879">
          <w:rPr>
            <w:noProof/>
            <w:webHidden/>
          </w:rPr>
          <w:fldChar w:fldCharType="end"/>
        </w:r>
      </w:hyperlink>
    </w:p>
    <w:p w14:paraId="3150E959" w14:textId="0ACE09F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3" w:history="1">
        <w:r w:rsidR="009F2879" w:rsidRPr="00C61025">
          <w:rPr>
            <w:rStyle w:val="Hyperlink"/>
            <w:noProof/>
            <w:lang w:val="en"/>
          </w:rPr>
          <w:t>Global Tab</w:t>
        </w:r>
        <w:r w:rsidR="009F2879">
          <w:rPr>
            <w:noProof/>
            <w:webHidden/>
          </w:rPr>
          <w:tab/>
        </w:r>
        <w:r w:rsidR="009F2879">
          <w:rPr>
            <w:noProof/>
            <w:webHidden/>
          </w:rPr>
          <w:fldChar w:fldCharType="begin"/>
        </w:r>
        <w:r w:rsidR="009F2879">
          <w:rPr>
            <w:noProof/>
            <w:webHidden/>
          </w:rPr>
          <w:instrText xml:space="preserve"> PAGEREF _Toc51666603 \h </w:instrText>
        </w:r>
        <w:r w:rsidR="009F2879">
          <w:rPr>
            <w:noProof/>
            <w:webHidden/>
          </w:rPr>
        </w:r>
        <w:r w:rsidR="009F2879">
          <w:rPr>
            <w:noProof/>
            <w:webHidden/>
          </w:rPr>
          <w:fldChar w:fldCharType="separate"/>
        </w:r>
        <w:r w:rsidR="007A7D53">
          <w:rPr>
            <w:noProof/>
            <w:webHidden/>
          </w:rPr>
          <w:t>9</w:t>
        </w:r>
        <w:r w:rsidR="009F2879">
          <w:rPr>
            <w:noProof/>
            <w:webHidden/>
          </w:rPr>
          <w:fldChar w:fldCharType="end"/>
        </w:r>
      </w:hyperlink>
    </w:p>
    <w:p w14:paraId="0814CA3C" w14:textId="0F02652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4" w:history="1">
        <w:r w:rsidR="009F2879" w:rsidRPr="00C61025">
          <w:rPr>
            <w:rStyle w:val="Hyperlink"/>
            <w:noProof/>
          </w:rPr>
          <w:t>WPI Tab</w:t>
        </w:r>
        <w:r w:rsidR="009F2879">
          <w:rPr>
            <w:noProof/>
            <w:webHidden/>
          </w:rPr>
          <w:tab/>
        </w:r>
        <w:r w:rsidR="009F2879">
          <w:rPr>
            <w:noProof/>
            <w:webHidden/>
          </w:rPr>
          <w:fldChar w:fldCharType="begin"/>
        </w:r>
        <w:r w:rsidR="009F2879">
          <w:rPr>
            <w:noProof/>
            <w:webHidden/>
          </w:rPr>
          <w:instrText xml:space="preserve"> PAGEREF _Toc51666604 \h </w:instrText>
        </w:r>
        <w:r w:rsidR="009F2879">
          <w:rPr>
            <w:noProof/>
            <w:webHidden/>
          </w:rPr>
        </w:r>
        <w:r w:rsidR="009F2879">
          <w:rPr>
            <w:noProof/>
            <w:webHidden/>
          </w:rPr>
          <w:fldChar w:fldCharType="separate"/>
        </w:r>
        <w:r w:rsidR="007A7D53">
          <w:rPr>
            <w:noProof/>
            <w:webHidden/>
          </w:rPr>
          <w:t>10</w:t>
        </w:r>
        <w:r w:rsidR="009F2879">
          <w:rPr>
            <w:noProof/>
            <w:webHidden/>
          </w:rPr>
          <w:fldChar w:fldCharType="end"/>
        </w:r>
      </w:hyperlink>
    </w:p>
    <w:p w14:paraId="209F1D8A" w14:textId="7305981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5" w:history="1">
        <w:r w:rsidR="009F2879" w:rsidRPr="00C61025">
          <w:rPr>
            <w:rStyle w:val="Hyperlink"/>
            <w:noProof/>
          </w:rPr>
          <w:t>Disable Alarm Tab</w:t>
        </w:r>
        <w:r w:rsidR="009F2879">
          <w:rPr>
            <w:noProof/>
            <w:webHidden/>
          </w:rPr>
          <w:tab/>
        </w:r>
        <w:r w:rsidR="009F2879">
          <w:rPr>
            <w:noProof/>
            <w:webHidden/>
          </w:rPr>
          <w:fldChar w:fldCharType="begin"/>
        </w:r>
        <w:r w:rsidR="009F2879">
          <w:rPr>
            <w:noProof/>
            <w:webHidden/>
          </w:rPr>
          <w:instrText xml:space="preserve"> PAGEREF _Toc51666605 \h </w:instrText>
        </w:r>
        <w:r w:rsidR="009F2879">
          <w:rPr>
            <w:noProof/>
            <w:webHidden/>
          </w:rPr>
        </w:r>
        <w:r w:rsidR="009F2879">
          <w:rPr>
            <w:noProof/>
            <w:webHidden/>
          </w:rPr>
          <w:fldChar w:fldCharType="separate"/>
        </w:r>
        <w:r w:rsidR="007A7D53">
          <w:rPr>
            <w:noProof/>
            <w:webHidden/>
          </w:rPr>
          <w:t>13</w:t>
        </w:r>
        <w:r w:rsidR="009F2879">
          <w:rPr>
            <w:noProof/>
            <w:webHidden/>
          </w:rPr>
          <w:fldChar w:fldCharType="end"/>
        </w:r>
      </w:hyperlink>
    </w:p>
    <w:p w14:paraId="133D0463" w14:textId="596AD3B4"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6" w:history="1">
        <w:r w:rsidR="009F2879" w:rsidRPr="00C61025">
          <w:rPr>
            <w:rStyle w:val="Hyperlink"/>
            <w:noProof/>
          </w:rPr>
          <w:t>Barcode Tab</w:t>
        </w:r>
        <w:r w:rsidR="009F2879">
          <w:rPr>
            <w:noProof/>
            <w:webHidden/>
          </w:rPr>
          <w:tab/>
        </w:r>
        <w:r w:rsidR="009F2879">
          <w:rPr>
            <w:noProof/>
            <w:webHidden/>
          </w:rPr>
          <w:fldChar w:fldCharType="begin"/>
        </w:r>
        <w:r w:rsidR="009F2879">
          <w:rPr>
            <w:noProof/>
            <w:webHidden/>
          </w:rPr>
          <w:instrText xml:space="preserve"> PAGEREF _Toc51666606 \h </w:instrText>
        </w:r>
        <w:r w:rsidR="009F2879">
          <w:rPr>
            <w:noProof/>
            <w:webHidden/>
          </w:rPr>
        </w:r>
        <w:r w:rsidR="009F2879">
          <w:rPr>
            <w:noProof/>
            <w:webHidden/>
          </w:rPr>
          <w:fldChar w:fldCharType="separate"/>
        </w:r>
        <w:r w:rsidR="007A7D53">
          <w:rPr>
            <w:noProof/>
            <w:webHidden/>
          </w:rPr>
          <w:t>14</w:t>
        </w:r>
        <w:r w:rsidR="009F2879">
          <w:rPr>
            <w:noProof/>
            <w:webHidden/>
          </w:rPr>
          <w:fldChar w:fldCharType="end"/>
        </w:r>
      </w:hyperlink>
    </w:p>
    <w:p w14:paraId="26DE07DC" w14:textId="627A501C"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07" w:history="1">
        <w:r w:rsidR="009F2879" w:rsidRPr="00C61025">
          <w:rPr>
            <w:rStyle w:val="Hyperlink"/>
            <w:noProof/>
          </w:rPr>
          <w:t>Process Window Setup</w:t>
        </w:r>
        <w:r w:rsidR="009F2879">
          <w:rPr>
            <w:noProof/>
            <w:webHidden/>
          </w:rPr>
          <w:tab/>
        </w:r>
        <w:r w:rsidR="009F2879">
          <w:rPr>
            <w:noProof/>
            <w:webHidden/>
          </w:rPr>
          <w:fldChar w:fldCharType="begin"/>
        </w:r>
        <w:r w:rsidR="009F2879">
          <w:rPr>
            <w:noProof/>
            <w:webHidden/>
          </w:rPr>
          <w:instrText xml:space="preserve"> PAGEREF _Toc51666607 \h </w:instrText>
        </w:r>
        <w:r w:rsidR="009F2879">
          <w:rPr>
            <w:noProof/>
            <w:webHidden/>
          </w:rPr>
        </w:r>
        <w:r w:rsidR="009F2879">
          <w:rPr>
            <w:noProof/>
            <w:webHidden/>
          </w:rPr>
          <w:fldChar w:fldCharType="separate"/>
        </w:r>
        <w:r w:rsidR="007A7D53">
          <w:rPr>
            <w:noProof/>
            <w:webHidden/>
          </w:rPr>
          <w:t>15</w:t>
        </w:r>
        <w:r w:rsidR="009F2879">
          <w:rPr>
            <w:noProof/>
            <w:webHidden/>
          </w:rPr>
          <w:fldChar w:fldCharType="end"/>
        </w:r>
      </w:hyperlink>
    </w:p>
    <w:p w14:paraId="2EE037BF" w14:textId="4C1037DC"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8" w:history="1">
        <w:r w:rsidR="009F2879" w:rsidRPr="00C61025">
          <w:rPr>
            <w:rStyle w:val="Hyperlink"/>
            <w:noProof/>
          </w:rPr>
          <w:t>Flux Menu</w:t>
        </w:r>
        <w:r w:rsidR="009F2879">
          <w:rPr>
            <w:noProof/>
            <w:webHidden/>
          </w:rPr>
          <w:tab/>
        </w:r>
        <w:r w:rsidR="009F2879">
          <w:rPr>
            <w:noProof/>
            <w:webHidden/>
          </w:rPr>
          <w:fldChar w:fldCharType="begin"/>
        </w:r>
        <w:r w:rsidR="009F2879">
          <w:rPr>
            <w:noProof/>
            <w:webHidden/>
          </w:rPr>
          <w:instrText xml:space="preserve"> PAGEREF _Toc51666608 \h </w:instrText>
        </w:r>
        <w:r w:rsidR="009F2879">
          <w:rPr>
            <w:noProof/>
            <w:webHidden/>
          </w:rPr>
        </w:r>
        <w:r w:rsidR="009F2879">
          <w:rPr>
            <w:noProof/>
            <w:webHidden/>
          </w:rPr>
          <w:fldChar w:fldCharType="separate"/>
        </w:r>
        <w:r w:rsidR="007A7D53">
          <w:rPr>
            <w:noProof/>
            <w:webHidden/>
          </w:rPr>
          <w:t>16</w:t>
        </w:r>
        <w:r w:rsidR="009F2879">
          <w:rPr>
            <w:noProof/>
            <w:webHidden/>
          </w:rPr>
          <w:fldChar w:fldCharType="end"/>
        </w:r>
      </w:hyperlink>
    </w:p>
    <w:p w14:paraId="6AC77665" w14:textId="0092F8E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09" w:history="1">
        <w:r w:rsidR="009F2879" w:rsidRPr="00C61025">
          <w:rPr>
            <w:rStyle w:val="Hyperlink"/>
            <w:noProof/>
          </w:rPr>
          <w:t>Edit Specs</w:t>
        </w:r>
        <w:r w:rsidR="009F2879">
          <w:rPr>
            <w:noProof/>
            <w:webHidden/>
          </w:rPr>
          <w:tab/>
        </w:r>
        <w:r w:rsidR="009F2879">
          <w:rPr>
            <w:noProof/>
            <w:webHidden/>
          </w:rPr>
          <w:fldChar w:fldCharType="begin"/>
        </w:r>
        <w:r w:rsidR="009F2879">
          <w:rPr>
            <w:noProof/>
            <w:webHidden/>
          </w:rPr>
          <w:instrText xml:space="preserve"> PAGEREF _Toc51666609 \h </w:instrText>
        </w:r>
        <w:r w:rsidR="009F2879">
          <w:rPr>
            <w:noProof/>
            <w:webHidden/>
          </w:rPr>
        </w:r>
        <w:r w:rsidR="009F2879">
          <w:rPr>
            <w:noProof/>
            <w:webHidden/>
          </w:rPr>
          <w:fldChar w:fldCharType="separate"/>
        </w:r>
        <w:r w:rsidR="007A7D53">
          <w:rPr>
            <w:noProof/>
            <w:webHidden/>
          </w:rPr>
          <w:t>17</w:t>
        </w:r>
        <w:r w:rsidR="009F2879">
          <w:rPr>
            <w:noProof/>
            <w:webHidden/>
          </w:rPr>
          <w:fldChar w:fldCharType="end"/>
        </w:r>
      </w:hyperlink>
    </w:p>
    <w:p w14:paraId="011602FF" w14:textId="5CB5169E"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0" w:history="1">
        <w:r w:rsidR="009F2879" w:rsidRPr="00C61025">
          <w:rPr>
            <w:rStyle w:val="Hyperlink"/>
            <w:noProof/>
          </w:rPr>
          <w:t>Specify Different Specs for Individual TCs</w:t>
        </w:r>
        <w:r w:rsidR="009F2879">
          <w:rPr>
            <w:noProof/>
            <w:webHidden/>
          </w:rPr>
          <w:tab/>
        </w:r>
        <w:r w:rsidR="009F2879">
          <w:rPr>
            <w:noProof/>
            <w:webHidden/>
          </w:rPr>
          <w:fldChar w:fldCharType="begin"/>
        </w:r>
        <w:r w:rsidR="009F2879">
          <w:rPr>
            <w:noProof/>
            <w:webHidden/>
          </w:rPr>
          <w:instrText xml:space="preserve"> PAGEREF _Toc51666610 \h </w:instrText>
        </w:r>
        <w:r w:rsidR="009F2879">
          <w:rPr>
            <w:noProof/>
            <w:webHidden/>
          </w:rPr>
        </w:r>
        <w:r w:rsidR="009F2879">
          <w:rPr>
            <w:noProof/>
            <w:webHidden/>
          </w:rPr>
          <w:fldChar w:fldCharType="separate"/>
        </w:r>
        <w:r w:rsidR="007A7D53">
          <w:rPr>
            <w:noProof/>
            <w:webHidden/>
          </w:rPr>
          <w:t>18</w:t>
        </w:r>
        <w:r w:rsidR="009F2879">
          <w:rPr>
            <w:noProof/>
            <w:webHidden/>
          </w:rPr>
          <w:fldChar w:fldCharType="end"/>
        </w:r>
      </w:hyperlink>
    </w:p>
    <w:p w14:paraId="447D9F51" w14:textId="48A1D90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1" w:history="1">
        <w:r w:rsidR="009F2879" w:rsidRPr="00C61025">
          <w:rPr>
            <w:rStyle w:val="Hyperlink"/>
            <w:noProof/>
          </w:rPr>
          <w:t>Use Sweet Spot Target (Optional)</w:t>
        </w:r>
        <w:r w:rsidR="009F2879">
          <w:rPr>
            <w:noProof/>
            <w:webHidden/>
          </w:rPr>
          <w:tab/>
        </w:r>
        <w:r w:rsidR="009F2879">
          <w:rPr>
            <w:noProof/>
            <w:webHidden/>
          </w:rPr>
          <w:fldChar w:fldCharType="begin"/>
        </w:r>
        <w:r w:rsidR="009F2879">
          <w:rPr>
            <w:noProof/>
            <w:webHidden/>
          </w:rPr>
          <w:instrText xml:space="preserve"> PAGEREF _Toc51666611 \h </w:instrText>
        </w:r>
        <w:r w:rsidR="009F2879">
          <w:rPr>
            <w:noProof/>
            <w:webHidden/>
          </w:rPr>
        </w:r>
        <w:r w:rsidR="009F2879">
          <w:rPr>
            <w:noProof/>
            <w:webHidden/>
          </w:rPr>
          <w:fldChar w:fldCharType="separate"/>
        </w:r>
        <w:r w:rsidR="007A7D53">
          <w:rPr>
            <w:noProof/>
            <w:webHidden/>
          </w:rPr>
          <w:t>19</w:t>
        </w:r>
        <w:r w:rsidR="009F2879">
          <w:rPr>
            <w:noProof/>
            <w:webHidden/>
          </w:rPr>
          <w:fldChar w:fldCharType="end"/>
        </w:r>
      </w:hyperlink>
    </w:p>
    <w:p w14:paraId="2255C67D" w14:textId="473B8764"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2" w:history="1">
        <w:r w:rsidR="009F2879" w:rsidRPr="00C61025">
          <w:rPr>
            <w:rStyle w:val="Hyperlink"/>
            <w:noProof/>
          </w:rPr>
          <w:t>Change Specs Name</w:t>
        </w:r>
        <w:r w:rsidR="009F2879">
          <w:rPr>
            <w:noProof/>
            <w:webHidden/>
          </w:rPr>
          <w:tab/>
        </w:r>
        <w:r w:rsidR="009F2879">
          <w:rPr>
            <w:noProof/>
            <w:webHidden/>
          </w:rPr>
          <w:fldChar w:fldCharType="begin"/>
        </w:r>
        <w:r w:rsidR="009F2879">
          <w:rPr>
            <w:noProof/>
            <w:webHidden/>
          </w:rPr>
          <w:instrText xml:space="preserve"> PAGEREF _Toc51666612 \h </w:instrText>
        </w:r>
        <w:r w:rsidR="009F2879">
          <w:rPr>
            <w:noProof/>
            <w:webHidden/>
          </w:rPr>
        </w:r>
        <w:r w:rsidR="009F2879">
          <w:rPr>
            <w:noProof/>
            <w:webHidden/>
          </w:rPr>
          <w:fldChar w:fldCharType="separate"/>
        </w:r>
        <w:r w:rsidR="007A7D53">
          <w:rPr>
            <w:noProof/>
            <w:webHidden/>
          </w:rPr>
          <w:t>19</w:t>
        </w:r>
        <w:r w:rsidR="009F2879">
          <w:rPr>
            <w:noProof/>
            <w:webHidden/>
          </w:rPr>
          <w:fldChar w:fldCharType="end"/>
        </w:r>
      </w:hyperlink>
    </w:p>
    <w:p w14:paraId="4FAC631B" w14:textId="303C3635"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3" w:history="1">
        <w:r w:rsidR="009F2879" w:rsidRPr="00C61025">
          <w:rPr>
            <w:rStyle w:val="Hyperlink"/>
            <w:noProof/>
          </w:rPr>
          <w:t>Save - Process Window</w:t>
        </w:r>
        <w:r w:rsidR="009F2879">
          <w:rPr>
            <w:noProof/>
            <w:webHidden/>
          </w:rPr>
          <w:tab/>
        </w:r>
        <w:r w:rsidR="009F2879">
          <w:rPr>
            <w:noProof/>
            <w:webHidden/>
          </w:rPr>
          <w:fldChar w:fldCharType="begin"/>
        </w:r>
        <w:r w:rsidR="009F2879">
          <w:rPr>
            <w:noProof/>
            <w:webHidden/>
          </w:rPr>
          <w:instrText xml:space="preserve"> PAGEREF _Toc51666613 \h </w:instrText>
        </w:r>
        <w:r w:rsidR="009F2879">
          <w:rPr>
            <w:noProof/>
            <w:webHidden/>
          </w:rPr>
        </w:r>
        <w:r w:rsidR="009F2879">
          <w:rPr>
            <w:noProof/>
            <w:webHidden/>
          </w:rPr>
          <w:fldChar w:fldCharType="separate"/>
        </w:r>
        <w:r w:rsidR="007A7D53">
          <w:rPr>
            <w:noProof/>
            <w:webHidden/>
          </w:rPr>
          <w:t>20</w:t>
        </w:r>
        <w:r w:rsidR="009F2879">
          <w:rPr>
            <w:noProof/>
            <w:webHidden/>
          </w:rPr>
          <w:fldChar w:fldCharType="end"/>
        </w:r>
      </w:hyperlink>
    </w:p>
    <w:p w14:paraId="2362D768" w14:textId="22A5A942"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14" w:history="1">
        <w:r w:rsidR="009F2879" w:rsidRPr="00C61025">
          <w:rPr>
            <w:rStyle w:val="Hyperlink"/>
            <w:noProof/>
          </w:rPr>
          <w:t>Hardware Status</w:t>
        </w:r>
        <w:r w:rsidR="009F2879">
          <w:rPr>
            <w:noProof/>
            <w:webHidden/>
          </w:rPr>
          <w:tab/>
        </w:r>
        <w:r w:rsidR="009F2879">
          <w:rPr>
            <w:noProof/>
            <w:webHidden/>
          </w:rPr>
          <w:fldChar w:fldCharType="begin"/>
        </w:r>
        <w:r w:rsidR="009F2879">
          <w:rPr>
            <w:noProof/>
            <w:webHidden/>
          </w:rPr>
          <w:instrText xml:space="preserve"> PAGEREF _Toc51666614 \h </w:instrText>
        </w:r>
        <w:r w:rsidR="009F2879">
          <w:rPr>
            <w:noProof/>
            <w:webHidden/>
          </w:rPr>
        </w:r>
        <w:r w:rsidR="009F2879">
          <w:rPr>
            <w:noProof/>
            <w:webHidden/>
          </w:rPr>
          <w:fldChar w:fldCharType="separate"/>
        </w:r>
        <w:r w:rsidR="007A7D53">
          <w:rPr>
            <w:noProof/>
            <w:webHidden/>
          </w:rPr>
          <w:t>21</w:t>
        </w:r>
        <w:r w:rsidR="009F2879">
          <w:rPr>
            <w:noProof/>
            <w:webHidden/>
          </w:rPr>
          <w:fldChar w:fldCharType="end"/>
        </w:r>
      </w:hyperlink>
    </w:p>
    <w:p w14:paraId="21EE6708" w14:textId="684B6083"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15" w:history="1">
        <w:r w:rsidR="009F2879" w:rsidRPr="00C61025">
          <w:rPr>
            <w:rStyle w:val="Hyperlink"/>
            <w:noProof/>
          </w:rPr>
          <w:t>Run A Profile</w:t>
        </w:r>
        <w:r w:rsidR="009F2879">
          <w:rPr>
            <w:noProof/>
            <w:webHidden/>
          </w:rPr>
          <w:tab/>
        </w:r>
        <w:r w:rsidR="009F2879">
          <w:rPr>
            <w:noProof/>
            <w:webHidden/>
          </w:rPr>
          <w:fldChar w:fldCharType="begin"/>
        </w:r>
        <w:r w:rsidR="009F2879">
          <w:rPr>
            <w:noProof/>
            <w:webHidden/>
          </w:rPr>
          <w:instrText xml:space="preserve"> PAGEREF _Toc51666615 \h </w:instrText>
        </w:r>
        <w:r w:rsidR="009F2879">
          <w:rPr>
            <w:noProof/>
            <w:webHidden/>
          </w:rPr>
        </w:r>
        <w:r w:rsidR="009F2879">
          <w:rPr>
            <w:noProof/>
            <w:webHidden/>
          </w:rPr>
          <w:fldChar w:fldCharType="separate"/>
        </w:r>
        <w:r w:rsidR="007A7D53">
          <w:rPr>
            <w:noProof/>
            <w:webHidden/>
          </w:rPr>
          <w:t>22</w:t>
        </w:r>
        <w:r w:rsidR="009F2879">
          <w:rPr>
            <w:noProof/>
            <w:webHidden/>
          </w:rPr>
          <w:fldChar w:fldCharType="end"/>
        </w:r>
      </w:hyperlink>
    </w:p>
    <w:p w14:paraId="51F364DD" w14:textId="76EE9AEF"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6" w:history="1">
        <w:r w:rsidR="009F2879" w:rsidRPr="00C61025">
          <w:rPr>
            <w:rStyle w:val="Hyperlink"/>
            <w:noProof/>
          </w:rPr>
          <w:t>Enter the Wave Solder Machine Recipe</w:t>
        </w:r>
        <w:r w:rsidR="009F2879">
          <w:rPr>
            <w:noProof/>
            <w:webHidden/>
          </w:rPr>
          <w:tab/>
        </w:r>
        <w:r w:rsidR="009F2879">
          <w:rPr>
            <w:noProof/>
            <w:webHidden/>
          </w:rPr>
          <w:fldChar w:fldCharType="begin"/>
        </w:r>
        <w:r w:rsidR="009F2879">
          <w:rPr>
            <w:noProof/>
            <w:webHidden/>
          </w:rPr>
          <w:instrText xml:space="preserve"> PAGEREF _Toc51666616 \h </w:instrText>
        </w:r>
        <w:r w:rsidR="009F2879">
          <w:rPr>
            <w:noProof/>
            <w:webHidden/>
          </w:rPr>
        </w:r>
        <w:r w:rsidR="009F2879">
          <w:rPr>
            <w:noProof/>
            <w:webHidden/>
          </w:rPr>
          <w:fldChar w:fldCharType="separate"/>
        </w:r>
        <w:r w:rsidR="007A7D53">
          <w:rPr>
            <w:noProof/>
            <w:webHidden/>
          </w:rPr>
          <w:t>23</w:t>
        </w:r>
        <w:r w:rsidR="009F2879">
          <w:rPr>
            <w:noProof/>
            <w:webHidden/>
          </w:rPr>
          <w:fldChar w:fldCharType="end"/>
        </w:r>
      </w:hyperlink>
    </w:p>
    <w:p w14:paraId="01714CA7" w14:textId="26801BD5"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7" w:history="1">
        <w:r w:rsidR="009F2879" w:rsidRPr="00C61025">
          <w:rPr>
            <w:rStyle w:val="Hyperlink"/>
            <w:noProof/>
          </w:rPr>
          <w:t>Attach Thermocouples</w:t>
        </w:r>
        <w:r w:rsidR="009F2879">
          <w:rPr>
            <w:noProof/>
            <w:webHidden/>
          </w:rPr>
          <w:tab/>
        </w:r>
        <w:r w:rsidR="009F2879">
          <w:rPr>
            <w:noProof/>
            <w:webHidden/>
          </w:rPr>
          <w:fldChar w:fldCharType="begin"/>
        </w:r>
        <w:r w:rsidR="009F2879">
          <w:rPr>
            <w:noProof/>
            <w:webHidden/>
          </w:rPr>
          <w:instrText xml:space="preserve"> PAGEREF _Toc51666617 \h </w:instrText>
        </w:r>
        <w:r w:rsidR="009F2879">
          <w:rPr>
            <w:noProof/>
            <w:webHidden/>
          </w:rPr>
        </w:r>
        <w:r w:rsidR="009F2879">
          <w:rPr>
            <w:noProof/>
            <w:webHidden/>
          </w:rPr>
          <w:fldChar w:fldCharType="separate"/>
        </w:r>
        <w:r w:rsidR="007A7D53">
          <w:rPr>
            <w:noProof/>
            <w:webHidden/>
          </w:rPr>
          <w:t>24</w:t>
        </w:r>
        <w:r w:rsidR="009F2879">
          <w:rPr>
            <w:noProof/>
            <w:webHidden/>
          </w:rPr>
          <w:fldChar w:fldCharType="end"/>
        </w:r>
      </w:hyperlink>
    </w:p>
    <w:p w14:paraId="72965864" w14:textId="0E669035"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8" w:history="1">
        <w:r w:rsidR="009F2879" w:rsidRPr="00C61025">
          <w:rPr>
            <w:rStyle w:val="Hyperlink"/>
            <w:noProof/>
          </w:rPr>
          <w:t>Select Thermocouples</w:t>
        </w:r>
        <w:r w:rsidR="009F2879">
          <w:rPr>
            <w:noProof/>
            <w:webHidden/>
          </w:rPr>
          <w:tab/>
        </w:r>
        <w:r w:rsidR="009F2879">
          <w:rPr>
            <w:noProof/>
            <w:webHidden/>
          </w:rPr>
          <w:fldChar w:fldCharType="begin"/>
        </w:r>
        <w:r w:rsidR="009F2879">
          <w:rPr>
            <w:noProof/>
            <w:webHidden/>
          </w:rPr>
          <w:instrText xml:space="preserve"> PAGEREF _Toc51666618 \h </w:instrText>
        </w:r>
        <w:r w:rsidR="009F2879">
          <w:rPr>
            <w:noProof/>
            <w:webHidden/>
          </w:rPr>
        </w:r>
        <w:r w:rsidR="009F2879">
          <w:rPr>
            <w:noProof/>
            <w:webHidden/>
          </w:rPr>
          <w:fldChar w:fldCharType="separate"/>
        </w:r>
        <w:r w:rsidR="007A7D53">
          <w:rPr>
            <w:noProof/>
            <w:webHidden/>
          </w:rPr>
          <w:t>26</w:t>
        </w:r>
        <w:r w:rsidR="009F2879">
          <w:rPr>
            <w:noProof/>
            <w:webHidden/>
          </w:rPr>
          <w:fldChar w:fldCharType="end"/>
        </w:r>
      </w:hyperlink>
    </w:p>
    <w:p w14:paraId="0CC9D73D" w14:textId="78D49BBB"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19" w:history="1">
        <w:r w:rsidR="009F2879" w:rsidRPr="00C61025">
          <w:rPr>
            <w:rStyle w:val="Hyperlink"/>
            <w:noProof/>
          </w:rPr>
          <w:t>Start the Profile</w:t>
        </w:r>
        <w:r w:rsidR="009F2879">
          <w:rPr>
            <w:noProof/>
            <w:webHidden/>
          </w:rPr>
          <w:tab/>
        </w:r>
        <w:r w:rsidR="009F2879">
          <w:rPr>
            <w:noProof/>
            <w:webHidden/>
          </w:rPr>
          <w:fldChar w:fldCharType="begin"/>
        </w:r>
        <w:r w:rsidR="009F2879">
          <w:rPr>
            <w:noProof/>
            <w:webHidden/>
          </w:rPr>
          <w:instrText xml:space="preserve"> PAGEREF _Toc51666619 \h </w:instrText>
        </w:r>
        <w:r w:rsidR="009F2879">
          <w:rPr>
            <w:noProof/>
            <w:webHidden/>
          </w:rPr>
        </w:r>
        <w:r w:rsidR="009F2879">
          <w:rPr>
            <w:noProof/>
            <w:webHidden/>
          </w:rPr>
          <w:fldChar w:fldCharType="separate"/>
        </w:r>
        <w:r w:rsidR="007A7D53">
          <w:rPr>
            <w:noProof/>
            <w:webHidden/>
          </w:rPr>
          <w:t>27</w:t>
        </w:r>
        <w:r w:rsidR="009F2879">
          <w:rPr>
            <w:noProof/>
            <w:webHidden/>
          </w:rPr>
          <w:fldChar w:fldCharType="end"/>
        </w:r>
      </w:hyperlink>
    </w:p>
    <w:p w14:paraId="3652F52F" w14:textId="0AC6CB0E"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0" w:history="1">
        <w:r w:rsidR="009F2879" w:rsidRPr="00C61025">
          <w:rPr>
            <w:rStyle w:val="Hyperlink"/>
            <w:noProof/>
          </w:rPr>
          <w:t>Live Profile Graph</w:t>
        </w:r>
        <w:r w:rsidR="009F2879">
          <w:rPr>
            <w:noProof/>
            <w:webHidden/>
          </w:rPr>
          <w:tab/>
        </w:r>
        <w:r w:rsidR="009F2879">
          <w:rPr>
            <w:noProof/>
            <w:webHidden/>
          </w:rPr>
          <w:fldChar w:fldCharType="begin"/>
        </w:r>
        <w:r w:rsidR="009F2879">
          <w:rPr>
            <w:noProof/>
            <w:webHidden/>
          </w:rPr>
          <w:instrText xml:space="preserve"> PAGEREF _Toc51666620 \h </w:instrText>
        </w:r>
        <w:r w:rsidR="009F2879">
          <w:rPr>
            <w:noProof/>
            <w:webHidden/>
          </w:rPr>
        </w:r>
        <w:r w:rsidR="009F2879">
          <w:rPr>
            <w:noProof/>
            <w:webHidden/>
          </w:rPr>
          <w:fldChar w:fldCharType="separate"/>
        </w:r>
        <w:r w:rsidR="007A7D53">
          <w:rPr>
            <w:noProof/>
            <w:webHidden/>
          </w:rPr>
          <w:t>29</w:t>
        </w:r>
        <w:r w:rsidR="009F2879">
          <w:rPr>
            <w:noProof/>
            <w:webHidden/>
          </w:rPr>
          <w:fldChar w:fldCharType="end"/>
        </w:r>
      </w:hyperlink>
    </w:p>
    <w:p w14:paraId="2794E47E" w14:textId="4F29973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1" w:history="1">
        <w:r w:rsidR="009F2879" w:rsidRPr="00C61025">
          <w:rPr>
            <w:rStyle w:val="Hyperlink"/>
            <w:noProof/>
          </w:rPr>
          <w:t>Profile Retransmission</w:t>
        </w:r>
        <w:r w:rsidR="009F2879">
          <w:rPr>
            <w:noProof/>
            <w:webHidden/>
          </w:rPr>
          <w:tab/>
        </w:r>
        <w:r w:rsidR="009F2879">
          <w:rPr>
            <w:noProof/>
            <w:webHidden/>
          </w:rPr>
          <w:fldChar w:fldCharType="begin"/>
        </w:r>
        <w:r w:rsidR="009F2879">
          <w:rPr>
            <w:noProof/>
            <w:webHidden/>
          </w:rPr>
          <w:instrText xml:space="preserve"> PAGEREF _Toc51666621 \h </w:instrText>
        </w:r>
        <w:r w:rsidR="009F2879">
          <w:rPr>
            <w:noProof/>
            <w:webHidden/>
          </w:rPr>
        </w:r>
        <w:r w:rsidR="009F2879">
          <w:rPr>
            <w:noProof/>
            <w:webHidden/>
          </w:rPr>
          <w:fldChar w:fldCharType="separate"/>
        </w:r>
        <w:r w:rsidR="007A7D53">
          <w:rPr>
            <w:noProof/>
            <w:webHidden/>
          </w:rPr>
          <w:t>30</w:t>
        </w:r>
        <w:r w:rsidR="009F2879">
          <w:rPr>
            <w:noProof/>
            <w:webHidden/>
          </w:rPr>
          <w:fldChar w:fldCharType="end"/>
        </w:r>
      </w:hyperlink>
    </w:p>
    <w:p w14:paraId="160E7624" w14:textId="1EE848D3"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2" w:history="1">
        <w:r w:rsidR="009F2879" w:rsidRPr="00C61025">
          <w:rPr>
            <w:rStyle w:val="Hyperlink"/>
            <w:noProof/>
          </w:rPr>
          <w:t>View the Profile and Statistics</w:t>
        </w:r>
        <w:r w:rsidR="009F2879">
          <w:rPr>
            <w:noProof/>
            <w:webHidden/>
          </w:rPr>
          <w:tab/>
        </w:r>
        <w:r w:rsidR="009F2879">
          <w:rPr>
            <w:noProof/>
            <w:webHidden/>
          </w:rPr>
          <w:fldChar w:fldCharType="begin"/>
        </w:r>
        <w:r w:rsidR="009F2879">
          <w:rPr>
            <w:noProof/>
            <w:webHidden/>
          </w:rPr>
          <w:instrText xml:space="preserve"> PAGEREF _Toc51666622 \h </w:instrText>
        </w:r>
        <w:r w:rsidR="009F2879">
          <w:rPr>
            <w:noProof/>
            <w:webHidden/>
          </w:rPr>
        </w:r>
        <w:r w:rsidR="009F2879">
          <w:rPr>
            <w:noProof/>
            <w:webHidden/>
          </w:rPr>
          <w:fldChar w:fldCharType="separate"/>
        </w:r>
        <w:r w:rsidR="007A7D53">
          <w:rPr>
            <w:noProof/>
            <w:webHidden/>
          </w:rPr>
          <w:t>31</w:t>
        </w:r>
        <w:r w:rsidR="009F2879">
          <w:rPr>
            <w:noProof/>
            <w:webHidden/>
          </w:rPr>
          <w:fldChar w:fldCharType="end"/>
        </w:r>
      </w:hyperlink>
    </w:p>
    <w:p w14:paraId="43D6F7AE" w14:textId="0B300F83"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3" w:history="1">
        <w:r w:rsidR="009F2879" w:rsidRPr="00C61025">
          <w:rPr>
            <w:rStyle w:val="Hyperlink"/>
            <w:noProof/>
          </w:rPr>
          <w:t>Description Tab</w:t>
        </w:r>
        <w:r w:rsidR="009F2879">
          <w:rPr>
            <w:noProof/>
            <w:webHidden/>
          </w:rPr>
          <w:tab/>
        </w:r>
        <w:r w:rsidR="009F2879">
          <w:rPr>
            <w:noProof/>
            <w:webHidden/>
          </w:rPr>
          <w:fldChar w:fldCharType="begin"/>
        </w:r>
        <w:r w:rsidR="009F2879">
          <w:rPr>
            <w:noProof/>
            <w:webHidden/>
          </w:rPr>
          <w:instrText xml:space="preserve"> PAGEREF _Toc51666623 \h </w:instrText>
        </w:r>
        <w:r w:rsidR="009F2879">
          <w:rPr>
            <w:noProof/>
            <w:webHidden/>
          </w:rPr>
        </w:r>
        <w:r w:rsidR="009F2879">
          <w:rPr>
            <w:noProof/>
            <w:webHidden/>
          </w:rPr>
          <w:fldChar w:fldCharType="separate"/>
        </w:r>
        <w:r w:rsidR="007A7D53">
          <w:rPr>
            <w:noProof/>
            <w:webHidden/>
          </w:rPr>
          <w:t>38</w:t>
        </w:r>
        <w:r w:rsidR="009F2879">
          <w:rPr>
            <w:noProof/>
            <w:webHidden/>
          </w:rPr>
          <w:fldChar w:fldCharType="end"/>
        </w:r>
      </w:hyperlink>
    </w:p>
    <w:p w14:paraId="28E89552" w14:textId="38F2D21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4" w:history="1">
        <w:r w:rsidR="009F2879" w:rsidRPr="00C61025">
          <w:rPr>
            <w:rStyle w:val="Hyperlink"/>
            <w:noProof/>
          </w:rPr>
          <w:t>Optimization Tab</w:t>
        </w:r>
        <w:r w:rsidR="009F2879">
          <w:rPr>
            <w:noProof/>
            <w:webHidden/>
          </w:rPr>
          <w:tab/>
        </w:r>
        <w:r w:rsidR="009F2879">
          <w:rPr>
            <w:noProof/>
            <w:webHidden/>
          </w:rPr>
          <w:fldChar w:fldCharType="begin"/>
        </w:r>
        <w:r w:rsidR="009F2879">
          <w:rPr>
            <w:noProof/>
            <w:webHidden/>
          </w:rPr>
          <w:instrText xml:space="preserve"> PAGEREF _Toc51666624 \h </w:instrText>
        </w:r>
        <w:r w:rsidR="009F2879">
          <w:rPr>
            <w:noProof/>
            <w:webHidden/>
          </w:rPr>
        </w:r>
        <w:r w:rsidR="009F2879">
          <w:rPr>
            <w:noProof/>
            <w:webHidden/>
          </w:rPr>
          <w:fldChar w:fldCharType="separate"/>
        </w:r>
        <w:r w:rsidR="007A7D53">
          <w:rPr>
            <w:noProof/>
            <w:webHidden/>
          </w:rPr>
          <w:t>39</w:t>
        </w:r>
        <w:r w:rsidR="009F2879">
          <w:rPr>
            <w:noProof/>
            <w:webHidden/>
          </w:rPr>
          <w:fldChar w:fldCharType="end"/>
        </w:r>
      </w:hyperlink>
    </w:p>
    <w:p w14:paraId="7DB52CB9" w14:textId="5A285AF4"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5" w:history="1">
        <w:r w:rsidR="009F2879" w:rsidRPr="00C61025">
          <w:rPr>
            <w:rStyle w:val="Hyperlink"/>
            <w:noProof/>
          </w:rPr>
          <w:t>Manual Profile Prediction</w:t>
        </w:r>
        <w:r w:rsidR="009F2879">
          <w:rPr>
            <w:noProof/>
            <w:webHidden/>
          </w:rPr>
          <w:tab/>
        </w:r>
        <w:r w:rsidR="009F2879">
          <w:rPr>
            <w:noProof/>
            <w:webHidden/>
          </w:rPr>
          <w:fldChar w:fldCharType="begin"/>
        </w:r>
        <w:r w:rsidR="009F2879">
          <w:rPr>
            <w:noProof/>
            <w:webHidden/>
          </w:rPr>
          <w:instrText xml:space="preserve"> PAGEREF _Toc51666625 \h </w:instrText>
        </w:r>
        <w:r w:rsidR="009F2879">
          <w:rPr>
            <w:noProof/>
            <w:webHidden/>
          </w:rPr>
        </w:r>
        <w:r w:rsidR="009F2879">
          <w:rPr>
            <w:noProof/>
            <w:webHidden/>
          </w:rPr>
          <w:fldChar w:fldCharType="separate"/>
        </w:r>
        <w:r w:rsidR="007A7D53">
          <w:rPr>
            <w:noProof/>
            <w:webHidden/>
          </w:rPr>
          <w:t>40</w:t>
        </w:r>
        <w:r w:rsidR="009F2879">
          <w:rPr>
            <w:noProof/>
            <w:webHidden/>
          </w:rPr>
          <w:fldChar w:fldCharType="end"/>
        </w:r>
      </w:hyperlink>
    </w:p>
    <w:p w14:paraId="2A81AF6B" w14:textId="0F50A56F"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26" w:history="1">
        <w:r w:rsidR="009F2879" w:rsidRPr="00C61025">
          <w:rPr>
            <w:rStyle w:val="Hyperlink"/>
            <w:noProof/>
          </w:rPr>
          <w:t>Profile Explorer</w:t>
        </w:r>
        <w:r w:rsidR="009F2879">
          <w:rPr>
            <w:noProof/>
            <w:webHidden/>
          </w:rPr>
          <w:tab/>
        </w:r>
        <w:r w:rsidR="009F2879">
          <w:rPr>
            <w:noProof/>
            <w:webHidden/>
          </w:rPr>
          <w:fldChar w:fldCharType="begin"/>
        </w:r>
        <w:r w:rsidR="009F2879">
          <w:rPr>
            <w:noProof/>
            <w:webHidden/>
          </w:rPr>
          <w:instrText xml:space="preserve"> PAGEREF _Toc51666626 \h </w:instrText>
        </w:r>
        <w:r w:rsidR="009F2879">
          <w:rPr>
            <w:noProof/>
            <w:webHidden/>
          </w:rPr>
        </w:r>
        <w:r w:rsidR="009F2879">
          <w:rPr>
            <w:noProof/>
            <w:webHidden/>
          </w:rPr>
          <w:fldChar w:fldCharType="separate"/>
        </w:r>
        <w:r w:rsidR="007A7D53">
          <w:rPr>
            <w:noProof/>
            <w:webHidden/>
          </w:rPr>
          <w:t>43</w:t>
        </w:r>
        <w:r w:rsidR="009F2879">
          <w:rPr>
            <w:noProof/>
            <w:webHidden/>
          </w:rPr>
          <w:fldChar w:fldCharType="end"/>
        </w:r>
      </w:hyperlink>
    </w:p>
    <w:p w14:paraId="4C33593D" w14:textId="78972F0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7" w:history="1">
        <w:r w:rsidR="009F2879" w:rsidRPr="00C61025">
          <w:rPr>
            <w:rStyle w:val="Hyperlink"/>
            <w:noProof/>
          </w:rPr>
          <w:t>Find VP Production Run Data by Lot ID Code</w:t>
        </w:r>
        <w:r w:rsidR="009F2879">
          <w:rPr>
            <w:noProof/>
            <w:webHidden/>
          </w:rPr>
          <w:tab/>
        </w:r>
        <w:r w:rsidR="009F2879">
          <w:rPr>
            <w:noProof/>
            <w:webHidden/>
          </w:rPr>
          <w:fldChar w:fldCharType="begin"/>
        </w:r>
        <w:r w:rsidR="009F2879">
          <w:rPr>
            <w:noProof/>
            <w:webHidden/>
          </w:rPr>
          <w:instrText xml:space="preserve"> PAGEREF _Toc51666627 \h </w:instrText>
        </w:r>
        <w:r w:rsidR="009F2879">
          <w:rPr>
            <w:noProof/>
            <w:webHidden/>
          </w:rPr>
        </w:r>
        <w:r w:rsidR="009F2879">
          <w:rPr>
            <w:noProof/>
            <w:webHidden/>
          </w:rPr>
          <w:fldChar w:fldCharType="separate"/>
        </w:r>
        <w:r w:rsidR="007A7D53">
          <w:rPr>
            <w:noProof/>
            <w:webHidden/>
          </w:rPr>
          <w:t>44</w:t>
        </w:r>
        <w:r w:rsidR="009F2879">
          <w:rPr>
            <w:noProof/>
            <w:webHidden/>
          </w:rPr>
          <w:fldChar w:fldCharType="end"/>
        </w:r>
      </w:hyperlink>
    </w:p>
    <w:p w14:paraId="68F349EE" w14:textId="683551B6"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8" w:history="1">
        <w:r w:rsidR="009F2879" w:rsidRPr="00C61025">
          <w:rPr>
            <w:rStyle w:val="Hyperlink"/>
            <w:noProof/>
          </w:rPr>
          <w:t>Browse for Historical Data</w:t>
        </w:r>
        <w:r w:rsidR="009F2879">
          <w:rPr>
            <w:noProof/>
            <w:webHidden/>
          </w:rPr>
          <w:tab/>
        </w:r>
        <w:r w:rsidR="009F2879">
          <w:rPr>
            <w:noProof/>
            <w:webHidden/>
          </w:rPr>
          <w:fldChar w:fldCharType="begin"/>
        </w:r>
        <w:r w:rsidR="009F2879">
          <w:rPr>
            <w:noProof/>
            <w:webHidden/>
          </w:rPr>
          <w:instrText xml:space="preserve"> PAGEREF _Toc51666628 \h </w:instrText>
        </w:r>
        <w:r w:rsidR="009F2879">
          <w:rPr>
            <w:noProof/>
            <w:webHidden/>
          </w:rPr>
        </w:r>
        <w:r w:rsidR="009F2879">
          <w:rPr>
            <w:noProof/>
            <w:webHidden/>
          </w:rPr>
          <w:fldChar w:fldCharType="separate"/>
        </w:r>
        <w:r w:rsidR="007A7D53">
          <w:rPr>
            <w:noProof/>
            <w:webHidden/>
          </w:rPr>
          <w:t>45</w:t>
        </w:r>
        <w:r w:rsidR="009F2879">
          <w:rPr>
            <w:noProof/>
            <w:webHidden/>
          </w:rPr>
          <w:fldChar w:fldCharType="end"/>
        </w:r>
      </w:hyperlink>
    </w:p>
    <w:p w14:paraId="58682852" w14:textId="1018CA5A"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29" w:history="1">
        <w:r w:rsidR="009F2879" w:rsidRPr="00C61025">
          <w:rPr>
            <w:rStyle w:val="Hyperlink"/>
            <w:noProof/>
          </w:rPr>
          <w:t>View Historical Data Over a Network (History Mode)</w:t>
        </w:r>
        <w:r w:rsidR="009F2879">
          <w:rPr>
            <w:noProof/>
            <w:webHidden/>
          </w:rPr>
          <w:tab/>
        </w:r>
        <w:r w:rsidR="009F2879">
          <w:rPr>
            <w:noProof/>
            <w:webHidden/>
          </w:rPr>
          <w:fldChar w:fldCharType="begin"/>
        </w:r>
        <w:r w:rsidR="009F2879">
          <w:rPr>
            <w:noProof/>
            <w:webHidden/>
          </w:rPr>
          <w:instrText xml:space="preserve"> PAGEREF _Toc51666629 \h </w:instrText>
        </w:r>
        <w:r w:rsidR="009F2879">
          <w:rPr>
            <w:noProof/>
            <w:webHidden/>
          </w:rPr>
        </w:r>
        <w:r w:rsidR="009F2879">
          <w:rPr>
            <w:noProof/>
            <w:webHidden/>
          </w:rPr>
          <w:fldChar w:fldCharType="separate"/>
        </w:r>
        <w:r w:rsidR="007A7D53">
          <w:rPr>
            <w:noProof/>
            <w:webHidden/>
          </w:rPr>
          <w:t>45</w:t>
        </w:r>
        <w:r w:rsidR="009F2879">
          <w:rPr>
            <w:noProof/>
            <w:webHidden/>
          </w:rPr>
          <w:fldChar w:fldCharType="end"/>
        </w:r>
      </w:hyperlink>
    </w:p>
    <w:p w14:paraId="2EDFAB1B" w14:textId="006BAFD6"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0" w:history="1">
        <w:r w:rsidR="009F2879" w:rsidRPr="00C61025">
          <w:rPr>
            <w:rStyle w:val="Hyperlink"/>
            <w:noProof/>
          </w:rPr>
          <w:t>Profile Explorer Buttons</w:t>
        </w:r>
        <w:r w:rsidR="009F2879">
          <w:rPr>
            <w:noProof/>
            <w:webHidden/>
          </w:rPr>
          <w:tab/>
        </w:r>
        <w:r w:rsidR="009F2879">
          <w:rPr>
            <w:noProof/>
            <w:webHidden/>
          </w:rPr>
          <w:fldChar w:fldCharType="begin"/>
        </w:r>
        <w:r w:rsidR="009F2879">
          <w:rPr>
            <w:noProof/>
            <w:webHidden/>
          </w:rPr>
          <w:instrText xml:space="preserve"> PAGEREF _Toc51666630 \h </w:instrText>
        </w:r>
        <w:r w:rsidR="009F2879">
          <w:rPr>
            <w:noProof/>
            <w:webHidden/>
          </w:rPr>
        </w:r>
        <w:r w:rsidR="009F2879">
          <w:rPr>
            <w:noProof/>
            <w:webHidden/>
          </w:rPr>
          <w:fldChar w:fldCharType="separate"/>
        </w:r>
        <w:r w:rsidR="007A7D53">
          <w:rPr>
            <w:noProof/>
            <w:webHidden/>
          </w:rPr>
          <w:t>46</w:t>
        </w:r>
        <w:r w:rsidR="009F2879">
          <w:rPr>
            <w:noProof/>
            <w:webHidden/>
          </w:rPr>
          <w:fldChar w:fldCharType="end"/>
        </w:r>
      </w:hyperlink>
    </w:p>
    <w:p w14:paraId="55B3F210" w14:textId="06AC3EA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1" w:history="1">
        <w:r w:rsidR="009F2879" w:rsidRPr="00C61025">
          <w:rPr>
            <w:rStyle w:val="Hyperlink"/>
            <w:noProof/>
          </w:rPr>
          <w:t>Profile Explorer – Virtual Profiling</w:t>
        </w:r>
        <w:r w:rsidR="009F2879">
          <w:rPr>
            <w:noProof/>
            <w:webHidden/>
          </w:rPr>
          <w:tab/>
        </w:r>
        <w:r w:rsidR="009F2879">
          <w:rPr>
            <w:noProof/>
            <w:webHidden/>
          </w:rPr>
          <w:fldChar w:fldCharType="begin"/>
        </w:r>
        <w:r w:rsidR="009F2879">
          <w:rPr>
            <w:noProof/>
            <w:webHidden/>
          </w:rPr>
          <w:instrText xml:space="preserve"> PAGEREF _Toc51666631 \h </w:instrText>
        </w:r>
        <w:r w:rsidR="009F2879">
          <w:rPr>
            <w:noProof/>
            <w:webHidden/>
          </w:rPr>
        </w:r>
        <w:r w:rsidR="009F2879">
          <w:rPr>
            <w:noProof/>
            <w:webHidden/>
          </w:rPr>
          <w:fldChar w:fldCharType="separate"/>
        </w:r>
        <w:r w:rsidR="007A7D53">
          <w:rPr>
            <w:noProof/>
            <w:webHidden/>
          </w:rPr>
          <w:t>47</w:t>
        </w:r>
        <w:r w:rsidR="009F2879">
          <w:rPr>
            <w:noProof/>
            <w:webHidden/>
          </w:rPr>
          <w:fldChar w:fldCharType="end"/>
        </w:r>
      </w:hyperlink>
    </w:p>
    <w:p w14:paraId="735A460C" w14:textId="1ACCC90A"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2" w:history="1">
        <w:r w:rsidR="009F2879" w:rsidRPr="00C61025">
          <w:rPr>
            <w:rStyle w:val="Hyperlink"/>
            <w:noProof/>
          </w:rPr>
          <w:t>History Data Files</w:t>
        </w:r>
        <w:r w:rsidR="009F2879">
          <w:rPr>
            <w:noProof/>
            <w:webHidden/>
          </w:rPr>
          <w:tab/>
        </w:r>
        <w:r w:rsidR="009F2879">
          <w:rPr>
            <w:noProof/>
            <w:webHidden/>
          </w:rPr>
          <w:fldChar w:fldCharType="begin"/>
        </w:r>
        <w:r w:rsidR="009F2879">
          <w:rPr>
            <w:noProof/>
            <w:webHidden/>
          </w:rPr>
          <w:instrText xml:space="preserve"> PAGEREF _Toc51666632 \h </w:instrText>
        </w:r>
        <w:r w:rsidR="009F2879">
          <w:rPr>
            <w:noProof/>
            <w:webHidden/>
          </w:rPr>
        </w:r>
        <w:r w:rsidR="009F2879">
          <w:rPr>
            <w:noProof/>
            <w:webHidden/>
          </w:rPr>
          <w:fldChar w:fldCharType="separate"/>
        </w:r>
        <w:r w:rsidR="007A7D53">
          <w:rPr>
            <w:noProof/>
            <w:webHidden/>
          </w:rPr>
          <w:t>49</w:t>
        </w:r>
        <w:r w:rsidR="009F2879">
          <w:rPr>
            <w:noProof/>
            <w:webHidden/>
          </w:rPr>
          <w:fldChar w:fldCharType="end"/>
        </w:r>
      </w:hyperlink>
    </w:p>
    <w:p w14:paraId="693E2C53" w14:textId="3E8CC9B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3" w:history="1">
        <w:r w:rsidR="009F2879" w:rsidRPr="00C61025">
          <w:rPr>
            <w:rStyle w:val="Hyperlink"/>
            <w:noProof/>
          </w:rPr>
          <w:t>Insert Data Files from an Outside Source</w:t>
        </w:r>
        <w:r w:rsidR="009F2879">
          <w:rPr>
            <w:noProof/>
            <w:webHidden/>
          </w:rPr>
          <w:tab/>
        </w:r>
        <w:r w:rsidR="009F2879">
          <w:rPr>
            <w:noProof/>
            <w:webHidden/>
          </w:rPr>
          <w:fldChar w:fldCharType="begin"/>
        </w:r>
        <w:r w:rsidR="009F2879">
          <w:rPr>
            <w:noProof/>
            <w:webHidden/>
          </w:rPr>
          <w:instrText xml:space="preserve"> PAGEREF _Toc51666633 \h </w:instrText>
        </w:r>
        <w:r w:rsidR="009F2879">
          <w:rPr>
            <w:noProof/>
            <w:webHidden/>
          </w:rPr>
        </w:r>
        <w:r w:rsidR="009F2879">
          <w:rPr>
            <w:noProof/>
            <w:webHidden/>
          </w:rPr>
          <w:fldChar w:fldCharType="separate"/>
        </w:r>
        <w:r w:rsidR="007A7D53">
          <w:rPr>
            <w:noProof/>
            <w:webHidden/>
          </w:rPr>
          <w:t>49</w:t>
        </w:r>
        <w:r w:rsidR="009F2879">
          <w:rPr>
            <w:noProof/>
            <w:webHidden/>
          </w:rPr>
          <w:fldChar w:fldCharType="end"/>
        </w:r>
      </w:hyperlink>
    </w:p>
    <w:p w14:paraId="113750A2" w14:textId="19411089"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4" w:history="1">
        <w:r w:rsidR="009F2879" w:rsidRPr="00C61025">
          <w:rPr>
            <w:rStyle w:val="Hyperlink"/>
            <w:noProof/>
          </w:rPr>
          <w:t>Rename Profiles</w:t>
        </w:r>
        <w:r w:rsidR="009F2879">
          <w:rPr>
            <w:noProof/>
            <w:webHidden/>
          </w:rPr>
          <w:tab/>
        </w:r>
        <w:r w:rsidR="009F2879">
          <w:rPr>
            <w:noProof/>
            <w:webHidden/>
          </w:rPr>
          <w:fldChar w:fldCharType="begin"/>
        </w:r>
        <w:r w:rsidR="009F2879">
          <w:rPr>
            <w:noProof/>
            <w:webHidden/>
          </w:rPr>
          <w:instrText xml:space="preserve"> PAGEREF _Toc51666634 \h </w:instrText>
        </w:r>
        <w:r w:rsidR="009F2879">
          <w:rPr>
            <w:noProof/>
            <w:webHidden/>
          </w:rPr>
        </w:r>
        <w:r w:rsidR="009F2879">
          <w:rPr>
            <w:noProof/>
            <w:webHidden/>
          </w:rPr>
          <w:fldChar w:fldCharType="separate"/>
        </w:r>
        <w:r w:rsidR="007A7D53">
          <w:rPr>
            <w:noProof/>
            <w:webHidden/>
          </w:rPr>
          <w:t>49</w:t>
        </w:r>
        <w:r w:rsidR="009F2879">
          <w:rPr>
            <w:noProof/>
            <w:webHidden/>
          </w:rPr>
          <w:fldChar w:fldCharType="end"/>
        </w:r>
      </w:hyperlink>
    </w:p>
    <w:p w14:paraId="121D2096" w14:textId="364E0DD4"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35" w:history="1">
        <w:r w:rsidR="009F2879" w:rsidRPr="00C61025">
          <w:rPr>
            <w:rStyle w:val="Hyperlink"/>
            <w:noProof/>
          </w:rPr>
          <w:t>Virtual Profiling</w:t>
        </w:r>
        <w:r w:rsidR="009F2879">
          <w:rPr>
            <w:noProof/>
            <w:webHidden/>
          </w:rPr>
          <w:tab/>
        </w:r>
        <w:r w:rsidR="009F2879">
          <w:rPr>
            <w:noProof/>
            <w:webHidden/>
          </w:rPr>
          <w:fldChar w:fldCharType="begin"/>
        </w:r>
        <w:r w:rsidR="009F2879">
          <w:rPr>
            <w:noProof/>
            <w:webHidden/>
          </w:rPr>
          <w:instrText xml:space="preserve"> PAGEREF _Toc51666635 \h </w:instrText>
        </w:r>
        <w:r w:rsidR="009F2879">
          <w:rPr>
            <w:noProof/>
            <w:webHidden/>
          </w:rPr>
        </w:r>
        <w:r w:rsidR="009F2879">
          <w:rPr>
            <w:noProof/>
            <w:webHidden/>
          </w:rPr>
          <w:fldChar w:fldCharType="separate"/>
        </w:r>
        <w:r w:rsidR="007A7D53">
          <w:rPr>
            <w:noProof/>
            <w:webHidden/>
          </w:rPr>
          <w:t>50</w:t>
        </w:r>
        <w:r w:rsidR="009F2879">
          <w:rPr>
            <w:noProof/>
            <w:webHidden/>
          </w:rPr>
          <w:fldChar w:fldCharType="end"/>
        </w:r>
      </w:hyperlink>
    </w:p>
    <w:p w14:paraId="0277C3C8" w14:textId="0FDABCAF"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6" w:history="1">
        <w:r w:rsidR="009F2879" w:rsidRPr="00C61025">
          <w:rPr>
            <w:rStyle w:val="Hyperlink"/>
            <w:noProof/>
          </w:rPr>
          <w:t>Get a Valid Baseline Profile</w:t>
        </w:r>
        <w:r w:rsidR="009F2879">
          <w:rPr>
            <w:noProof/>
            <w:webHidden/>
          </w:rPr>
          <w:tab/>
        </w:r>
        <w:r w:rsidR="009F2879">
          <w:rPr>
            <w:noProof/>
            <w:webHidden/>
          </w:rPr>
          <w:fldChar w:fldCharType="begin"/>
        </w:r>
        <w:r w:rsidR="009F2879">
          <w:rPr>
            <w:noProof/>
            <w:webHidden/>
          </w:rPr>
          <w:instrText xml:space="preserve"> PAGEREF _Toc51666636 \h </w:instrText>
        </w:r>
        <w:r w:rsidR="009F2879">
          <w:rPr>
            <w:noProof/>
            <w:webHidden/>
          </w:rPr>
        </w:r>
        <w:r w:rsidR="009F2879">
          <w:rPr>
            <w:noProof/>
            <w:webHidden/>
          </w:rPr>
          <w:fldChar w:fldCharType="separate"/>
        </w:r>
        <w:r w:rsidR="007A7D53">
          <w:rPr>
            <w:noProof/>
            <w:webHidden/>
          </w:rPr>
          <w:t>50</w:t>
        </w:r>
        <w:r w:rsidR="009F2879">
          <w:rPr>
            <w:noProof/>
            <w:webHidden/>
          </w:rPr>
          <w:fldChar w:fldCharType="end"/>
        </w:r>
      </w:hyperlink>
    </w:p>
    <w:p w14:paraId="479E865B" w14:textId="71358D0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7" w:history="1">
        <w:r w:rsidR="009F2879" w:rsidRPr="00C61025">
          <w:rPr>
            <w:rStyle w:val="Hyperlink"/>
            <w:noProof/>
          </w:rPr>
          <w:t>Create/Load a Virtual Profile</w:t>
        </w:r>
        <w:r w:rsidR="009F2879">
          <w:rPr>
            <w:noProof/>
            <w:webHidden/>
          </w:rPr>
          <w:tab/>
        </w:r>
        <w:r w:rsidR="009F2879">
          <w:rPr>
            <w:noProof/>
            <w:webHidden/>
          </w:rPr>
          <w:fldChar w:fldCharType="begin"/>
        </w:r>
        <w:r w:rsidR="009F2879">
          <w:rPr>
            <w:noProof/>
            <w:webHidden/>
          </w:rPr>
          <w:instrText xml:space="preserve"> PAGEREF _Toc51666637 \h </w:instrText>
        </w:r>
        <w:r w:rsidR="009F2879">
          <w:rPr>
            <w:noProof/>
            <w:webHidden/>
          </w:rPr>
        </w:r>
        <w:r w:rsidR="009F2879">
          <w:rPr>
            <w:noProof/>
            <w:webHidden/>
          </w:rPr>
          <w:fldChar w:fldCharType="separate"/>
        </w:r>
        <w:r w:rsidR="007A7D53">
          <w:rPr>
            <w:noProof/>
            <w:webHidden/>
          </w:rPr>
          <w:t>51</w:t>
        </w:r>
        <w:r w:rsidR="009F2879">
          <w:rPr>
            <w:noProof/>
            <w:webHidden/>
          </w:rPr>
          <w:fldChar w:fldCharType="end"/>
        </w:r>
      </w:hyperlink>
    </w:p>
    <w:p w14:paraId="27951B77" w14:textId="42C0E21C"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38" w:history="1">
        <w:r w:rsidR="009F2879" w:rsidRPr="00C61025">
          <w:rPr>
            <w:rStyle w:val="Hyperlink"/>
            <w:noProof/>
          </w:rPr>
          <w:t>Use the Profile Grouping Utility</w:t>
        </w:r>
        <w:r w:rsidR="009F2879">
          <w:rPr>
            <w:noProof/>
            <w:webHidden/>
          </w:rPr>
          <w:tab/>
        </w:r>
        <w:r w:rsidR="009F2879">
          <w:rPr>
            <w:noProof/>
            <w:webHidden/>
          </w:rPr>
          <w:fldChar w:fldCharType="begin"/>
        </w:r>
        <w:r w:rsidR="009F2879">
          <w:rPr>
            <w:noProof/>
            <w:webHidden/>
          </w:rPr>
          <w:instrText xml:space="preserve"> PAGEREF _Toc51666638 \h </w:instrText>
        </w:r>
        <w:r w:rsidR="009F2879">
          <w:rPr>
            <w:noProof/>
            <w:webHidden/>
          </w:rPr>
        </w:r>
        <w:r w:rsidR="009F2879">
          <w:rPr>
            <w:noProof/>
            <w:webHidden/>
          </w:rPr>
          <w:fldChar w:fldCharType="separate"/>
        </w:r>
        <w:r w:rsidR="007A7D53">
          <w:rPr>
            <w:noProof/>
            <w:webHidden/>
          </w:rPr>
          <w:t>52</w:t>
        </w:r>
        <w:r w:rsidR="009F2879">
          <w:rPr>
            <w:noProof/>
            <w:webHidden/>
          </w:rPr>
          <w:fldChar w:fldCharType="end"/>
        </w:r>
      </w:hyperlink>
    </w:p>
    <w:p w14:paraId="1E4B7CDF" w14:textId="64FC0226"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39" w:history="1">
        <w:r w:rsidR="009F2879" w:rsidRPr="00C61025">
          <w:rPr>
            <w:rStyle w:val="Hyperlink"/>
            <w:noProof/>
          </w:rPr>
          <w:t>Monitor Production in Live Mode</w:t>
        </w:r>
        <w:r w:rsidR="009F2879">
          <w:rPr>
            <w:noProof/>
            <w:webHidden/>
          </w:rPr>
          <w:tab/>
        </w:r>
        <w:r w:rsidR="009F2879">
          <w:rPr>
            <w:noProof/>
            <w:webHidden/>
          </w:rPr>
          <w:fldChar w:fldCharType="begin"/>
        </w:r>
        <w:r w:rsidR="009F2879">
          <w:rPr>
            <w:noProof/>
            <w:webHidden/>
          </w:rPr>
          <w:instrText xml:space="preserve"> PAGEREF _Toc51666639 \h </w:instrText>
        </w:r>
        <w:r w:rsidR="009F2879">
          <w:rPr>
            <w:noProof/>
            <w:webHidden/>
          </w:rPr>
        </w:r>
        <w:r w:rsidR="009F2879">
          <w:rPr>
            <w:noProof/>
            <w:webHidden/>
          </w:rPr>
          <w:fldChar w:fldCharType="separate"/>
        </w:r>
        <w:r w:rsidR="007A7D53">
          <w:rPr>
            <w:noProof/>
            <w:webHidden/>
          </w:rPr>
          <w:t>57</w:t>
        </w:r>
        <w:r w:rsidR="009F2879">
          <w:rPr>
            <w:noProof/>
            <w:webHidden/>
          </w:rPr>
          <w:fldChar w:fldCharType="end"/>
        </w:r>
      </w:hyperlink>
    </w:p>
    <w:p w14:paraId="51024C48" w14:textId="0B4DE96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0" w:history="1">
        <w:r w:rsidR="009F2879" w:rsidRPr="00C61025">
          <w:rPr>
            <w:rStyle w:val="Hyperlink"/>
            <w:noProof/>
          </w:rPr>
          <w:t>How to Avoid a Grey Crystal Ball</w:t>
        </w:r>
        <w:r w:rsidR="009F2879">
          <w:rPr>
            <w:noProof/>
            <w:webHidden/>
          </w:rPr>
          <w:tab/>
        </w:r>
        <w:r w:rsidR="009F2879">
          <w:rPr>
            <w:noProof/>
            <w:webHidden/>
          </w:rPr>
          <w:fldChar w:fldCharType="begin"/>
        </w:r>
        <w:r w:rsidR="009F2879">
          <w:rPr>
            <w:noProof/>
            <w:webHidden/>
          </w:rPr>
          <w:instrText xml:space="preserve"> PAGEREF _Toc51666640 \h </w:instrText>
        </w:r>
        <w:r w:rsidR="009F2879">
          <w:rPr>
            <w:noProof/>
            <w:webHidden/>
          </w:rPr>
        </w:r>
        <w:r w:rsidR="009F2879">
          <w:rPr>
            <w:noProof/>
            <w:webHidden/>
          </w:rPr>
          <w:fldChar w:fldCharType="separate"/>
        </w:r>
        <w:r w:rsidR="007A7D53">
          <w:rPr>
            <w:noProof/>
            <w:webHidden/>
          </w:rPr>
          <w:t>57</w:t>
        </w:r>
        <w:r w:rsidR="009F2879">
          <w:rPr>
            <w:noProof/>
            <w:webHidden/>
          </w:rPr>
          <w:fldChar w:fldCharType="end"/>
        </w:r>
      </w:hyperlink>
    </w:p>
    <w:p w14:paraId="603534C1" w14:textId="6039901E"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1" w:history="1">
        <w:r w:rsidR="009F2879" w:rsidRPr="00C61025">
          <w:rPr>
            <w:rStyle w:val="Hyperlink"/>
            <w:noProof/>
          </w:rPr>
          <w:t>Live Mode - General Tab</w:t>
        </w:r>
        <w:r w:rsidR="009F2879">
          <w:rPr>
            <w:noProof/>
            <w:webHidden/>
          </w:rPr>
          <w:tab/>
        </w:r>
        <w:r w:rsidR="009F2879">
          <w:rPr>
            <w:noProof/>
            <w:webHidden/>
          </w:rPr>
          <w:fldChar w:fldCharType="begin"/>
        </w:r>
        <w:r w:rsidR="009F2879">
          <w:rPr>
            <w:noProof/>
            <w:webHidden/>
          </w:rPr>
          <w:instrText xml:space="preserve"> PAGEREF _Toc51666641 \h </w:instrText>
        </w:r>
        <w:r w:rsidR="009F2879">
          <w:rPr>
            <w:noProof/>
            <w:webHidden/>
          </w:rPr>
        </w:r>
        <w:r w:rsidR="009F2879">
          <w:rPr>
            <w:noProof/>
            <w:webHidden/>
          </w:rPr>
          <w:fldChar w:fldCharType="separate"/>
        </w:r>
        <w:r w:rsidR="007A7D53">
          <w:rPr>
            <w:noProof/>
            <w:webHidden/>
          </w:rPr>
          <w:t>58</w:t>
        </w:r>
        <w:r w:rsidR="009F2879">
          <w:rPr>
            <w:noProof/>
            <w:webHidden/>
          </w:rPr>
          <w:fldChar w:fldCharType="end"/>
        </w:r>
      </w:hyperlink>
    </w:p>
    <w:p w14:paraId="7435BEB4" w14:textId="01A619B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2" w:history="1">
        <w:r w:rsidR="009F2879" w:rsidRPr="00C61025">
          <w:rPr>
            <w:rStyle w:val="Hyperlink"/>
            <w:noProof/>
          </w:rPr>
          <w:t>Live Mode - Description Tab</w:t>
        </w:r>
        <w:r w:rsidR="009F2879">
          <w:rPr>
            <w:noProof/>
            <w:webHidden/>
          </w:rPr>
          <w:tab/>
        </w:r>
        <w:r w:rsidR="009F2879">
          <w:rPr>
            <w:noProof/>
            <w:webHidden/>
          </w:rPr>
          <w:fldChar w:fldCharType="begin"/>
        </w:r>
        <w:r w:rsidR="009F2879">
          <w:rPr>
            <w:noProof/>
            <w:webHidden/>
          </w:rPr>
          <w:instrText xml:space="preserve"> PAGEREF _Toc51666642 \h </w:instrText>
        </w:r>
        <w:r w:rsidR="009F2879">
          <w:rPr>
            <w:noProof/>
            <w:webHidden/>
          </w:rPr>
        </w:r>
        <w:r w:rsidR="009F2879">
          <w:rPr>
            <w:noProof/>
            <w:webHidden/>
          </w:rPr>
          <w:fldChar w:fldCharType="separate"/>
        </w:r>
        <w:r w:rsidR="007A7D53">
          <w:rPr>
            <w:noProof/>
            <w:webHidden/>
          </w:rPr>
          <w:t>61</w:t>
        </w:r>
        <w:r w:rsidR="009F2879">
          <w:rPr>
            <w:noProof/>
            <w:webHidden/>
          </w:rPr>
          <w:fldChar w:fldCharType="end"/>
        </w:r>
      </w:hyperlink>
    </w:p>
    <w:p w14:paraId="4CE2037D" w14:textId="7D7A4C7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3" w:history="1">
        <w:r w:rsidR="009F2879" w:rsidRPr="00C61025">
          <w:rPr>
            <w:rStyle w:val="Hyperlink"/>
            <w:noProof/>
          </w:rPr>
          <w:t>Live Mode - Charts Tab</w:t>
        </w:r>
        <w:r w:rsidR="009F2879">
          <w:rPr>
            <w:noProof/>
            <w:webHidden/>
          </w:rPr>
          <w:tab/>
        </w:r>
        <w:r w:rsidR="009F2879">
          <w:rPr>
            <w:noProof/>
            <w:webHidden/>
          </w:rPr>
          <w:fldChar w:fldCharType="begin"/>
        </w:r>
        <w:r w:rsidR="009F2879">
          <w:rPr>
            <w:noProof/>
            <w:webHidden/>
          </w:rPr>
          <w:instrText xml:space="preserve"> PAGEREF _Toc51666643 \h </w:instrText>
        </w:r>
        <w:r w:rsidR="009F2879">
          <w:rPr>
            <w:noProof/>
            <w:webHidden/>
          </w:rPr>
        </w:r>
        <w:r w:rsidR="009F2879">
          <w:rPr>
            <w:noProof/>
            <w:webHidden/>
          </w:rPr>
          <w:fldChar w:fldCharType="separate"/>
        </w:r>
        <w:r w:rsidR="007A7D53">
          <w:rPr>
            <w:noProof/>
            <w:webHidden/>
          </w:rPr>
          <w:t>62</w:t>
        </w:r>
        <w:r w:rsidR="009F2879">
          <w:rPr>
            <w:noProof/>
            <w:webHidden/>
          </w:rPr>
          <w:fldChar w:fldCharType="end"/>
        </w:r>
      </w:hyperlink>
    </w:p>
    <w:p w14:paraId="15ACB53E" w14:textId="2CE866B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4" w:history="1">
        <w:r w:rsidR="009F2879" w:rsidRPr="00C61025">
          <w:rPr>
            <w:rStyle w:val="Hyperlink"/>
            <w:noProof/>
          </w:rPr>
          <w:t>Live Mode- Troubleshooting Tab</w:t>
        </w:r>
        <w:r w:rsidR="009F2879">
          <w:rPr>
            <w:noProof/>
            <w:webHidden/>
          </w:rPr>
          <w:tab/>
        </w:r>
        <w:r w:rsidR="009F2879">
          <w:rPr>
            <w:noProof/>
            <w:webHidden/>
          </w:rPr>
          <w:fldChar w:fldCharType="begin"/>
        </w:r>
        <w:r w:rsidR="009F2879">
          <w:rPr>
            <w:noProof/>
            <w:webHidden/>
          </w:rPr>
          <w:instrText xml:space="preserve"> PAGEREF _Toc51666644 \h </w:instrText>
        </w:r>
        <w:r w:rsidR="009F2879">
          <w:rPr>
            <w:noProof/>
            <w:webHidden/>
          </w:rPr>
        </w:r>
        <w:r w:rsidR="009F2879">
          <w:rPr>
            <w:noProof/>
            <w:webHidden/>
          </w:rPr>
          <w:fldChar w:fldCharType="separate"/>
        </w:r>
        <w:r w:rsidR="007A7D53">
          <w:rPr>
            <w:noProof/>
            <w:webHidden/>
          </w:rPr>
          <w:t>64</w:t>
        </w:r>
        <w:r w:rsidR="009F2879">
          <w:rPr>
            <w:noProof/>
            <w:webHidden/>
          </w:rPr>
          <w:fldChar w:fldCharType="end"/>
        </w:r>
      </w:hyperlink>
    </w:p>
    <w:p w14:paraId="1DB1D568" w14:textId="675F8BDC"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5" w:history="1">
        <w:r w:rsidR="009F2879" w:rsidRPr="00C61025">
          <w:rPr>
            <w:rStyle w:val="Hyperlink"/>
            <w:noProof/>
          </w:rPr>
          <w:t>VP Live Mode Buttons</w:t>
        </w:r>
        <w:r w:rsidR="009F2879">
          <w:rPr>
            <w:noProof/>
            <w:webHidden/>
          </w:rPr>
          <w:tab/>
        </w:r>
        <w:r w:rsidR="009F2879">
          <w:rPr>
            <w:noProof/>
            <w:webHidden/>
          </w:rPr>
          <w:fldChar w:fldCharType="begin"/>
        </w:r>
        <w:r w:rsidR="009F2879">
          <w:rPr>
            <w:noProof/>
            <w:webHidden/>
          </w:rPr>
          <w:instrText xml:space="preserve"> PAGEREF _Toc51666645 \h </w:instrText>
        </w:r>
        <w:r w:rsidR="009F2879">
          <w:rPr>
            <w:noProof/>
            <w:webHidden/>
          </w:rPr>
        </w:r>
        <w:r w:rsidR="009F2879">
          <w:rPr>
            <w:noProof/>
            <w:webHidden/>
          </w:rPr>
          <w:fldChar w:fldCharType="separate"/>
        </w:r>
        <w:r w:rsidR="007A7D53">
          <w:rPr>
            <w:noProof/>
            <w:webHidden/>
          </w:rPr>
          <w:t>65</w:t>
        </w:r>
        <w:r w:rsidR="009F2879">
          <w:rPr>
            <w:noProof/>
            <w:webHidden/>
          </w:rPr>
          <w:fldChar w:fldCharType="end"/>
        </w:r>
      </w:hyperlink>
    </w:p>
    <w:p w14:paraId="4A54AE01" w14:textId="3132F21B"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6" w:history="1">
        <w:r w:rsidR="009F2879" w:rsidRPr="00C61025">
          <w:rPr>
            <w:rStyle w:val="Hyperlink"/>
            <w:noProof/>
          </w:rPr>
          <w:t>Verify The Virtual Profile</w:t>
        </w:r>
        <w:r w:rsidR="009F2879">
          <w:rPr>
            <w:noProof/>
            <w:webHidden/>
          </w:rPr>
          <w:tab/>
        </w:r>
        <w:r w:rsidR="009F2879">
          <w:rPr>
            <w:noProof/>
            <w:webHidden/>
          </w:rPr>
          <w:fldChar w:fldCharType="begin"/>
        </w:r>
        <w:r w:rsidR="009F2879">
          <w:rPr>
            <w:noProof/>
            <w:webHidden/>
          </w:rPr>
          <w:instrText xml:space="preserve"> PAGEREF _Toc51666646 \h </w:instrText>
        </w:r>
        <w:r w:rsidR="009F2879">
          <w:rPr>
            <w:noProof/>
            <w:webHidden/>
          </w:rPr>
        </w:r>
        <w:r w:rsidR="009F2879">
          <w:rPr>
            <w:noProof/>
            <w:webHidden/>
          </w:rPr>
          <w:fldChar w:fldCharType="separate"/>
        </w:r>
        <w:r w:rsidR="007A7D53">
          <w:rPr>
            <w:noProof/>
            <w:webHidden/>
          </w:rPr>
          <w:t>66</w:t>
        </w:r>
        <w:r w:rsidR="009F2879">
          <w:rPr>
            <w:noProof/>
            <w:webHidden/>
          </w:rPr>
          <w:fldChar w:fldCharType="end"/>
        </w:r>
      </w:hyperlink>
    </w:p>
    <w:p w14:paraId="2DA4312F" w14:textId="3DF9849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7" w:history="1">
        <w:r w:rsidR="009F2879" w:rsidRPr="00C61025">
          <w:rPr>
            <w:rStyle w:val="Hyperlink"/>
            <w:noProof/>
          </w:rPr>
          <w:t>Historical Mode</w:t>
        </w:r>
        <w:r w:rsidR="009F2879">
          <w:rPr>
            <w:noProof/>
            <w:webHidden/>
          </w:rPr>
          <w:tab/>
        </w:r>
        <w:r w:rsidR="009F2879">
          <w:rPr>
            <w:noProof/>
            <w:webHidden/>
          </w:rPr>
          <w:fldChar w:fldCharType="begin"/>
        </w:r>
        <w:r w:rsidR="009F2879">
          <w:rPr>
            <w:noProof/>
            <w:webHidden/>
          </w:rPr>
          <w:instrText xml:space="preserve"> PAGEREF _Toc51666647 \h </w:instrText>
        </w:r>
        <w:r w:rsidR="009F2879">
          <w:rPr>
            <w:noProof/>
            <w:webHidden/>
          </w:rPr>
        </w:r>
        <w:r w:rsidR="009F2879">
          <w:rPr>
            <w:noProof/>
            <w:webHidden/>
          </w:rPr>
          <w:fldChar w:fldCharType="separate"/>
        </w:r>
        <w:r w:rsidR="007A7D53">
          <w:rPr>
            <w:noProof/>
            <w:webHidden/>
          </w:rPr>
          <w:t>68</w:t>
        </w:r>
        <w:r w:rsidR="009F2879">
          <w:rPr>
            <w:noProof/>
            <w:webHidden/>
          </w:rPr>
          <w:fldChar w:fldCharType="end"/>
        </w:r>
      </w:hyperlink>
    </w:p>
    <w:p w14:paraId="0EFFA33B" w14:textId="1497EA74"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8" w:history="1">
        <w:r w:rsidR="009F2879" w:rsidRPr="00C61025">
          <w:rPr>
            <w:rStyle w:val="Hyperlink"/>
            <w:noProof/>
          </w:rPr>
          <w:t>View Historical Data While Running a Live Virtual Profile</w:t>
        </w:r>
        <w:r w:rsidR="009F2879">
          <w:rPr>
            <w:noProof/>
            <w:webHidden/>
          </w:rPr>
          <w:tab/>
        </w:r>
        <w:r w:rsidR="009F2879">
          <w:rPr>
            <w:noProof/>
            <w:webHidden/>
          </w:rPr>
          <w:fldChar w:fldCharType="begin"/>
        </w:r>
        <w:r w:rsidR="009F2879">
          <w:rPr>
            <w:noProof/>
            <w:webHidden/>
          </w:rPr>
          <w:instrText xml:space="preserve"> PAGEREF _Toc51666648 \h </w:instrText>
        </w:r>
        <w:r w:rsidR="009F2879">
          <w:rPr>
            <w:noProof/>
            <w:webHidden/>
          </w:rPr>
        </w:r>
        <w:r w:rsidR="009F2879">
          <w:rPr>
            <w:noProof/>
            <w:webHidden/>
          </w:rPr>
          <w:fldChar w:fldCharType="separate"/>
        </w:r>
        <w:r w:rsidR="007A7D53">
          <w:rPr>
            <w:noProof/>
            <w:webHidden/>
          </w:rPr>
          <w:t>68</w:t>
        </w:r>
        <w:r w:rsidR="009F2879">
          <w:rPr>
            <w:noProof/>
            <w:webHidden/>
          </w:rPr>
          <w:fldChar w:fldCharType="end"/>
        </w:r>
      </w:hyperlink>
    </w:p>
    <w:p w14:paraId="0025C908" w14:textId="5746E26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49" w:history="1">
        <w:r w:rsidR="009F2879" w:rsidRPr="00C61025">
          <w:rPr>
            <w:rStyle w:val="Hyperlink"/>
            <w:noProof/>
          </w:rPr>
          <w:t>Historical Mode - General Tab</w:t>
        </w:r>
        <w:r w:rsidR="009F2879">
          <w:rPr>
            <w:noProof/>
            <w:webHidden/>
          </w:rPr>
          <w:tab/>
        </w:r>
        <w:r w:rsidR="009F2879">
          <w:rPr>
            <w:noProof/>
            <w:webHidden/>
          </w:rPr>
          <w:fldChar w:fldCharType="begin"/>
        </w:r>
        <w:r w:rsidR="009F2879">
          <w:rPr>
            <w:noProof/>
            <w:webHidden/>
          </w:rPr>
          <w:instrText xml:space="preserve"> PAGEREF _Toc51666649 \h </w:instrText>
        </w:r>
        <w:r w:rsidR="009F2879">
          <w:rPr>
            <w:noProof/>
            <w:webHidden/>
          </w:rPr>
        </w:r>
        <w:r w:rsidR="009F2879">
          <w:rPr>
            <w:noProof/>
            <w:webHidden/>
          </w:rPr>
          <w:fldChar w:fldCharType="separate"/>
        </w:r>
        <w:r w:rsidR="007A7D53">
          <w:rPr>
            <w:noProof/>
            <w:webHidden/>
          </w:rPr>
          <w:t>68</w:t>
        </w:r>
        <w:r w:rsidR="009F2879">
          <w:rPr>
            <w:noProof/>
            <w:webHidden/>
          </w:rPr>
          <w:fldChar w:fldCharType="end"/>
        </w:r>
      </w:hyperlink>
    </w:p>
    <w:p w14:paraId="449DED08" w14:textId="229A76CB"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0" w:history="1">
        <w:r w:rsidR="009F2879" w:rsidRPr="00C61025">
          <w:rPr>
            <w:rStyle w:val="Hyperlink"/>
            <w:noProof/>
          </w:rPr>
          <w:t>Historical Mode - Description Tab</w:t>
        </w:r>
        <w:r w:rsidR="009F2879">
          <w:rPr>
            <w:noProof/>
            <w:webHidden/>
          </w:rPr>
          <w:tab/>
        </w:r>
        <w:r w:rsidR="009F2879">
          <w:rPr>
            <w:noProof/>
            <w:webHidden/>
          </w:rPr>
          <w:fldChar w:fldCharType="begin"/>
        </w:r>
        <w:r w:rsidR="009F2879">
          <w:rPr>
            <w:noProof/>
            <w:webHidden/>
          </w:rPr>
          <w:instrText xml:space="preserve"> PAGEREF _Toc51666650 \h </w:instrText>
        </w:r>
        <w:r w:rsidR="009F2879">
          <w:rPr>
            <w:noProof/>
            <w:webHidden/>
          </w:rPr>
        </w:r>
        <w:r w:rsidR="009F2879">
          <w:rPr>
            <w:noProof/>
            <w:webHidden/>
          </w:rPr>
          <w:fldChar w:fldCharType="separate"/>
        </w:r>
        <w:r w:rsidR="007A7D53">
          <w:rPr>
            <w:noProof/>
            <w:webHidden/>
          </w:rPr>
          <w:t>71</w:t>
        </w:r>
        <w:r w:rsidR="009F2879">
          <w:rPr>
            <w:noProof/>
            <w:webHidden/>
          </w:rPr>
          <w:fldChar w:fldCharType="end"/>
        </w:r>
      </w:hyperlink>
    </w:p>
    <w:p w14:paraId="799B1D6D" w14:textId="2389AE29"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1" w:history="1">
        <w:r w:rsidR="009F2879" w:rsidRPr="00C61025">
          <w:rPr>
            <w:rStyle w:val="Hyperlink"/>
            <w:noProof/>
          </w:rPr>
          <w:t>Historical Mode - Chart Tab</w:t>
        </w:r>
        <w:r w:rsidR="009F2879">
          <w:rPr>
            <w:noProof/>
            <w:webHidden/>
          </w:rPr>
          <w:tab/>
        </w:r>
        <w:r w:rsidR="009F2879">
          <w:rPr>
            <w:noProof/>
            <w:webHidden/>
          </w:rPr>
          <w:fldChar w:fldCharType="begin"/>
        </w:r>
        <w:r w:rsidR="009F2879">
          <w:rPr>
            <w:noProof/>
            <w:webHidden/>
          </w:rPr>
          <w:instrText xml:space="preserve"> PAGEREF _Toc51666651 \h </w:instrText>
        </w:r>
        <w:r w:rsidR="009F2879">
          <w:rPr>
            <w:noProof/>
            <w:webHidden/>
          </w:rPr>
        </w:r>
        <w:r w:rsidR="009F2879">
          <w:rPr>
            <w:noProof/>
            <w:webHidden/>
          </w:rPr>
          <w:fldChar w:fldCharType="separate"/>
        </w:r>
        <w:r w:rsidR="007A7D53">
          <w:rPr>
            <w:noProof/>
            <w:webHidden/>
          </w:rPr>
          <w:t>72</w:t>
        </w:r>
        <w:r w:rsidR="009F2879">
          <w:rPr>
            <w:noProof/>
            <w:webHidden/>
          </w:rPr>
          <w:fldChar w:fldCharType="end"/>
        </w:r>
      </w:hyperlink>
    </w:p>
    <w:p w14:paraId="4EC4DECD" w14:textId="1C427C4C"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2" w:history="1">
        <w:r w:rsidR="009F2879" w:rsidRPr="00C61025">
          <w:rPr>
            <w:rStyle w:val="Hyperlink"/>
            <w:noProof/>
          </w:rPr>
          <w:t>Historical Mode - Troubleshooting Tab</w:t>
        </w:r>
        <w:r w:rsidR="009F2879">
          <w:rPr>
            <w:noProof/>
            <w:webHidden/>
          </w:rPr>
          <w:tab/>
        </w:r>
        <w:r w:rsidR="009F2879">
          <w:rPr>
            <w:noProof/>
            <w:webHidden/>
          </w:rPr>
          <w:fldChar w:fldCharType="begin"/>
        </w:r>
        <w:r w:rsidR="009F2879">
          <w:rPr>
            <w:noProof/>
            <w:webHidden/>
          </w:rPr>
          <w:instrText xml:space="preserve"> PAGEREF _Toc51666652 \h </w:instrText>
        </w:r>
        <w:r w:rsidR="009F2879">
          <w:rPr>
            <w:noProof/>
            <w:webHidden/>
          </w:rPr>
        </w:r>
        <w:r w:rsidR="009F2879">
          <w:rPr>
            <w:noProof/>
            <w:webHidden/>
          </w:rPr>
          <w:fldChar w:fldCharType="separate"/>
        </w:r>
        <w:r w:rsidR="007A7D53">
          <w:rPr>
            <w:noProof/>
            <w:webHidden/>
          </w:rPr>
          <w:t>74</w:t>
        </w:r>
        <w:r w:rsidR="009F2879">
          <w:rPr>
            <w:noProof/>
            <w:webHidden/>
          </w:rPr>
          <w:fldChar w:fldCharType="end"/>
        </w:r>
      </w:hyperlink>
    </w:p>
    <w:p w14:paraId="71A43037" w14:textId="527DB7B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3" w:history="1">
        <w:r w:rsidR="009F2879" w:rsidRPr="00C61025">
          <w:rPr>
            <w:rStyle w:val="Hyperlink"/>
            <w:noProof/>
          </w:rPr>
          <w:t>Barcode Functions</w:t>
        </w:r>
        <w:r w:rsidR="009F2879">
          <w:rPr>
            <w:noProof/>
            <w:webHidden/>
          </w:rPr>
          <w:tab/>
        </w:r>
        <w:r w:rsidR="009F2879">
          <w:rPr>
            <w:noProof/>
            <w:webHidden/>
          </w:rPr>
          <w:fldChar w:fldCharType="begin"/>
        </w:r>
        <w:r w:rsidR="009F2879">
          <w:rPr>
            <w:noProof/>
            <w:webHidden/>
          </w:rPr>
          <w:instrText xml:space="preserve"> PAGEREF _Toc51666653 \h </w:instrText>
        </w:r>
        <w:r w:rsidR="009F2879">
          <w:rPr>
            <w:noProof/>
            <w:webHidden/>
          </w:rPr>
        </w:r>
        <w:r w:rsidR="009F2879">
          <w:rPr>
            <w:noProof/>
            <w:webHidden/>
          </w:rPr>
          <w:fldChar w:fldCharType="separate"/>
        </w:r>
        <w:r w:rsidR="007A7D53">
          <w:rPr>
            <w:noProof/>
            <w:webHidden/>
          </w:rPr>
          <w:t>75</w:t>
        </w:r>
        <w:r w:rsidR="009F2879">
          <w:rPr>
            <w:noProof/>
            <w:webHidden/>
          </w:rPr>
          <w:fldChar w:fldCharType="end"/>
        </w:r>
      </w:hyperlink>
    </w:p>
    <w:p w14:paraId="42DAB4B4" w14:textId="73C2487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4" w:history="1">
        <w:r w:rsidR="009F2879" w:rsidRPr="00C61025">
          <w:rPr>
            <w:rStyle w:val="Hyperlink"/>
            <w:noProof/>
          </w:rPr>
          <w:t>Barcode Types</w:t>
        </w:r>
        <w:r w:rsidR="009F2879">
          <w:rPr>
            <w:noProof/>
            <w:webHidden/>
          </w:rPr>
          <w:tab/>
        </w:r>
        <w:r w:rsidR="009F2879">
          <w:rPr>
            <w:noProof/>
            <w:webHidden/>
          </w:rPr>
          <w:fldChar w:fldCharType="begin"/>
        </w:r>
        <w:r w:rsidR="009F2879">
          <w:rPr>
            <w:noProof/>
            <w:webHidden/>
          </w:rPr>
          <w:instrText xml:space="preserve"> PAGEREF _Toc51666654 \h </w:instrText>
        </w:r>
        <w:r w:rsidR="009F2879">
          <w:rPr>
            <w:noProof/>
            <w:webHidden/>
          </w:rPr>
        </w:r>
        <w:r w:rsidR="009F2879">
          <w:rPr>
            <w:noProof/>
            <w:webHidden/>
          </w:rPr>
          <w:fldChar w:fldCharType="separate"/>
        </w:r>
        <w:r w:rsidR="007A7D53">
          <w:rPr>
            <w:noProof/>
            <w:webHidden/>
          </w:rPr>
          <w:t>76</w:t>
        </w:r>
        <w:r w:rsidR="009F2879">
          <w:rPr>
            <w:noProof/>
            <w:webHidden/>
          </w:rPr>
          <w:fldChar w:fldCharType="end"/>
        </w:r>
      </w:hyperlink>
    </w:p>
    <w:p w14:paraId="5B5327A5" w14:textId="774A237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5" w:history="1">
        <w:r w:rsidR="009F2879" w:rsidRPr="00C61025">
          <w:rPr>
            <w:rStyle w:val="Hyperlink"/>
            <w:noProof/>
          </w:rPr>
          <w:t>Scanner Installation</w:t>
        </w:r>
        <w:r w:rsidR="009F2879">
          <w:rPr>
            <w:noProof/>
            <w:webHidden/>
          </w:rPr>
          <w:tab/>
        </w:r>
        <w:r w:rsidR="009F2879">
          <w:rPr>
            <w:noProof/>
            <w:webHidden/>
          </w:rPr>
          <w:fldChar w:fldCharType="begin"/>
        </w:r>
        <w:r w:rsidR="009F2879">
          <w:rPr>
            <w:noProof/>
            <w:webHidden/>
          </w:rPr>
          <w:instrText xml:space="preserve"> PAGEREF _Toc51666655 \h </w:instrText>
        </w:r>
        <w:r w:rsidR="009F2879">
          <w:rPr>
            <w:noProof/>
            <w:webHidden/>
          </w:rPr>
        </w:r>
        <w:r w:rsidR="009F2879">
          <w:rPr>
            <w:noProof/>
            <w:webHidden/>
          </w:rPr>
          <w:fldChar w:fldCharType="separate"/>
        </w:r>
        <w:r w:rsidR="007A7D53">
          <w:rPr>
            <w:noProof/>
            <w:webHidden/>
          </w:rPr>
          <w:t>79</w:t>
        </w:r>
        <w:r w:rsidR="009F2879">
          <w:rPr>
            <w:noProof/>
            <w:webHidden/>
          </w:rPr>
          <w:fldChar w:fldCharType="end"/>
        </w:r>
      </w:hyperlink>
    </w:p>
    <w:p w14:paraId="2024BF02" w14:textId="297A70D3"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6" w:history="1">
        <w:r w:rsidR="009F2879" w:rsidRPr="00C61025">
          <w:rPr>
            <w:rStyle w:val="Hyperlink"/>
            <w:noProof/>
          </w:rPr>
          <w:t>Virtual Profiling and Barcodes</w:t>
        </w:r>
        <w:r w:rsidR="009F2879">
          <w:rPr>
            <w:noProof/>
            <w:webHidden/>
          </w:rPr>
          <w:tab/>
        </w:r>
        <w:r w:rsidR="009F2879">
          <w:rPr>
            <w:noProof/>
            <w:webHidden/>
          </w:rPr>
          <w:fldChar w:fldCharType="begin"/>
        </w:r>
        <w:r w:rsidR="009F2879">
          <w:rPr>
            <w:noProof/>
            <w:webHidden/>
          </w:rPr>
          <w:instrText xml:space="preserve"> PAGEREF _Toc51666656 \h </w:instrText>
        </w:r>
        <w:r w:rsidR="009F2879">
          <w:rPr>
            <w:noProof/>
            <w:webHidden/>
          </w:rPr>
        </w:r>
        <w:r w:rsidR="009F2879">
          <w:rPr>
            <w:noProof/>
            <w:webHidden/>
          </w:rPr>
          <w:fldChar w:fldCharType="separate"/>
        </w:r>
        <w:r w:rsidR="007A7D53">
          <w:rPr>
            <w:noProof/>
            <w:webHidden/>
          </w:rPr>
          <w:t>80</w:t>
        </w:r>
        <w:r w:rsidR="009F2879">
          <w:rPr>
            <w:noProof/>
            <w:webHidden/>
          </w:rPr>
          <w:fldChar w:fldCharType="end"/>
        </w:r>
      </w:hyperlink>
    </w:p>
    <w:p w14:paraId="3CC06FF1" w14:textId="168AE23F"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7" w:history="1">
        <w:r w:rsidR="009F2879" w:rsidRPr="00C61025">
          <w:rPr>
            <w:rStyle w:val="Hyperlink"/>
            <w:noProof/>
          </w:rPr>
          <w:t>Enable Barcoding Per Product</w:t>
        </w:r>
        <w:r w:rsidR="009F2879">
          <w:rPr>
            <w:noProof/>
            <w:webHidden/>
          </w:rPr>
          <w:tab/>
        </w:r>
        <w:r w:rsidR="009F2879">
          <w:rPr>
            <w:noProof/>
            <w:webHidden/>
          </w:rPr>
          <w:fldChar w:fldCharType="begin"/>
        </w:r>
        <w:r w:rsidR="009F2879">
          <w:rPr>
            <w:noProof/>
            <w:webHidden/>
          </w:rPr>
          <w:instrText xml:space="preserve"> PAGEREF _Toc51666657 \h </w:instrText>
        </w:r>
        <w:r w:rsidR="009F2879">
          <w:rPr>
            <w:noProof/>
            <w:webHidden/>
          </w:rPr>
        </w:r>
        <w:r w:rsidR="009F2879">
          <w:rPr>
            <w:noProof/>
            <w:webHidden/>
          </w:rPr>
          <w:fldChar w:fldCharType="separate"/>
        </w:r>
        <w:r w:rsidR="007A7D53">
          <w:rPr>
            <w:noProof/>
            <w:webHidden/>
          </w:rPr>
          <w:t>83</w:t>
        </w:r>
        <w:r w:rsidR="009F2879">
          <w:rPr>
            <w:noProof/>
            <w:webHidden/>
          </w:rPr>
          <w:fldChar w:fldCharType="end"/>
        </w:r>
      </w:hyperlink>
    </w:p>
    <w:p w14:paraId="3D933D94" w14:textId="169F793C"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8" w:history="1">
        <w:r w:rsidR="009F2879" w:rsidRPr="00C61025">
          <w:rPr>
            <w:rStyle w:val="Hyperlink"/>
            <w:noProof/>
          </w:rPr>
          <w:t>Display the Current Barcode Queue</w:t>
        </w:r>
        <w:r w:rsidR="009F2879">
          <w:rPr>
            <w:noProof/>
            <w:webHidden/>
          </w:rPr>
          <w:tab/>
        </w:r>
        <w:r w:rsidR="009F2879">
          <w:rPr>
            <w:noProof/>
            <w:webHidden/>
          </w:rPr>
          <w:fldChar w:fldCharType="begin"/>
        </w:r>
        <w:r w:rsidR="009F2879">
          <w:rPr>
            <w:noProof/>
            <w:webHidden/>
          </w:rPr>
          <w:instrText xml:space="preserve"> PAGEREF _Toc51666658 \h </w:instrText>
        </w:r>
        <w:r w:rsidR="009F2879">
          <w:rPr>
            <w:noProof/>
            <w:webHidden/>
          </w:rPr>
        </w:r>
        <w:r w:rsidR="009F2879">
          <w:rPr>
            <w:noProof/>
            <w:webHidden/>
          </w:rPr>
          <w:fldChar w:fldCharType="separate"/>
        </w:r>
        <w:r w:rsidR="007A7D53">
          <w:rPr>
            <w:noProof/>
            <w:webHidden/>
          </w:rPr>
          <w:t>83</w:t>
        </w:r>
        <w:r w:rsidR="009F2879">
          <w:rPr>
            <w:noProof/>
            <w:webHidden/>
          </w:rPr>
          <w:fldChar w:fldCharType="end"/>
        </w:r>
      </w:hyperlink>
    </w:p>
    <w:p w14:paraId="54AE261D" w14:textId="71C691B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59" w:history="1">
        <w:r w:rsidR="009F2879" w:rsidRPr="00C61025">
          <w:rPr>
            <w:rStyle w:val="Hyperlink"/>
            <w:noProof/>
          </w:rPr>
          <w:t>View Barcode Traceability Information For Boards Previously Run</w:t>
        </w:r>
        <w:r w:rsidR="009F2879">
          <w:rPr>
            <w:noProof/>
            <w:webHidden/>
          </w:rPr>
          <w:tab/>
        </w:r>
        <w:r w:rsidR="009F2879">
          <w:rPr>
            <w:noProof/>
            <w:webHidden/>
          </w:rPr>
          <w:fldChar w:fldCharType="begin"/>
        </w:r>
        <w:r w:rsidR="009F2879">
          <w:rPr>
            <w:noProof/>
            <w:webHidden/>
          </w:rPr>
          <w:instrText xml:space="preserve"> PAGEREF _Toc51666659 \h </w:instrText>
        </w:r>
        <w:r w:rsidR="009F2879">
          <w:rPr>
            <w:noProof/>
            <w:webHidden/>
          </w:rPr>
        </w:r>
        <w:r w:rsidR="009F2879">
          <w:rPr>
            <w:noProof/>
            <w:webHidden/>
          </w:rPr>
          <w:fldChar w:fldCharType="separate"/>
        </w:r>
        <w:r w:rsidR="007A7D53">
          <w:rPr>
            <w:noProof/>
            <w:webHidden/>
          </w:rPr>
          <w:t>86</w:t>
        </w:r>
        <w:r w:rsidR="009F2879">
          <w:rPr>
            <w:noProof/>
            <w:webHidden/>
          </w:rPr>
          <w:fldChar w:fldCharType="end"/>
        </w:r>
      </w:hyperlink>
    </w:p>
    <w:p w14:paraId="37F90E16" w14:textId="18EC7CA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0" w:history="1">
        <w:r w:rsidR="009F2879" w:rsidRPr="00C61025">
          <w:rPr>
            <w:rStyle w:val="Hyperlink"/>
            <w:noProof/>
          </w:rPr>
          <w:t>Search For Barcode Entries</w:t>
        </w:r>
        <w:r w:rsidR="009F2879">
          <w:rPr>
            <w:noProof/>
            <w:webHidden/>
          </w:rPr>
          <w:tab/>
        </w:r>
        <w:r w:rsidR="009F2879">
          <w:rPr>
            <w:noProof/>
            <w:webHidden/>
          </w:rPr>
          <w:fldChar w:fldCharType="begin"/>
        </w:r>
        <w:r w:rsidR="009F2879">
          <w:rPr>
            <w:noProof/>
            <w:webHidden/>
          </w:rPr>
          <w:instrText xml:space="preserve"> PAGEREF _Toc51666660 \h </w:instrText>
        </w:r>
        <w:r w:rsidR="009F2879">
          <w:rPr>
            <w:noProof/>
            <w:webHidden/>
          </w:rPr>
        </w:r>
        <w:r w:rsidR="009F2879">
          <w:rPr>
            <w:noProof/>
            <w:webHidden/>
          </w:rPr>
          <w:fldChar w:fldCharType="separate"/>
        </w:r>
        <w:r w:rsidR="007A7D53">
          <w:rPr>
            <w:noProof/>
            <w:webHidden/>
          </w:rPr>
          <w:t>86</w:t>
        </w:r>
        <w:r w:rsidR="009F2879">
          <w:rPr>
            <w:noProof/>
            <w:webHidden/>
          </w:rPr>
          <w:fldChar w:fldCharType="end"/>
        </w:r>
      </w:hyperlink>
    </w:p>
    <w:p w14:paraId="689E3CE1" w14:textId="1F1D55E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1" w:history="1">
        <w:r w:rsidR="009F2879" w:rsidRPr="00C61025">
          <w:rPr>
            <w:rStyle w:val="Hyperlink"/>
            <w:noProof/>
          </w:rPr>
          <w:t>Live Data Output And Barcodes</w:t>
        </w:r>
        <w:r w:rsidR="009F2879">
          <w:rPr>
            <w:noProof/>
            <w:webHidden/>
          </w:rPr>
          <w:tab/>
        </w:r>
        <w:r w:rsidR="009F2879">
          <w:rPr>
            <w:noProof/>
            <w:webHidden/>
          </w:rPr>
          <w:fldChar w:fldCharType="begin"/>
        </w:r>
        <w:r w:rsidR="009F2879">
          <w:rPr>
            <w:noProof/>
            <w:webHidden/>
          </w:rPr>
          <w:instrText xml:space="preserve"> PAGEREF _Toc51666661 \h </w:instrText>
        </w:r>
        <w:r w:rsidR="009F2879">
          <w:rPr>
            <w:noProof/>
            <w:webHidden/>
          </w:rPr>
        </w:r>
        <w:r w:rsidR="009F2879">
          <w:rPr>
            <w:noProof/>
            <w:webHidden/>
          </w:rPr>
          <w:fldChar w:fldCharType="separate"/>
        </w:r>
        <w:r w:rsidR="007A7D53">
          <w:rPr>
            <w:noProof/>
            <w:webHidden/>
          </w:rPr>
          <w:t>87</w:t>
        </w:r>
        <w:r w:rsidR="009F2879">
          <w:rPr>
            <w:noProof/>
            <w:webHidden/>
          </w:rPr>
          <w:fldChar w:fldCharType="end"/>
        </w:r>
      </w:hyperlink>
    </w:p>
    <w:p w14:paraId="19926A3E" w14:textId="5BA03990"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62" w:history="1">
        <w:r w:rsidR="009F2879" w:rsidRPr="00C61025">
          <w:rPr>
            <w:rStyle w:val="Hyperlink"/>
            <w:noProof/>
          </w:rPr>
          <w:t>Live Data Output</w:t>
        </w:r>
        <w:r w:rsidR="009F2879">
          <w:rPr>
            <w:noProof/>
            <w:webHidden/>
          </w:rPr>
          <w:tab/>
        </w:r>
        <w:r w:rsidR="009F2879">
          <w:rPr>
            <w:noProof/>
            <w:webHidden/>
          </w:rPr>
          <w:fldChar w:fldCharType="begin"/>
        </w:r>
        <w:r w:rsidR="009F2879">
          <w:rPr>
            <w:noProof/>
            <w:webHidden/>
          </w:rPr>
          <w:instrText xml:space="preserve"> PAGEREF _Toc51666662 \h </w:instrText>
        </w:r>
        <w:r w:rsidR="009F2879">
          <w:rPr>
            <w:noProof/>
            <w:webHidden/>
          </w:rPr>
        </w:r>
        <w:r w:rsidR="009F2879">
          <w:rPr>
            <w:noProof/>
            <w:webHidden/>
          </w:rPr>
          <w:fldChar w:fldCharType="separate"/>
        </w:r>
        <w:r w:rsidR="007A7D53">
          <w:rPr>
            <w:noProof/>
            <w:webHidden/>
          </w:rPr>
          <w:t>88</w:t>
        </w:r>
        <w:r w:rsidR="009F2879">
          <w:rPr>
            <w:noProof/>
            <w:webHidden/>
          </w:rPr>
          <w:fldChar w:fldCharType="end"/>
        </w:r>
      </w:hyperlink>
    </w:p>
    <w:p w14:paraId="21029295" w14:textId="557F78B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3" w:history="1">
        <w:r w:rsidR="009F2879" w:rsidRPr="00C61025">
          <w:rPr>
            <w:rStyle w:val="Hyperlink"/>
            <w:noProof/>
          </w:rPr>
          <w:t>LDO Formats</w:t>
        </w:r>
        <w:r w:rsidR="009F2879">
          <w:rPr>
            <w:noProof/>
            <w:webHidden/>
          </w:rPr>
          <w:tab/>
        </w:r>
        <w:r w:rsidR="009F2879">
          <w:rPr>
            <w:noProof/>
            <w:webHidden/>
          </w:rPr>
          <w:fldChar w:fldCharType="begin"/>
        </w:r>
        <w:r w:rsidR="009F2879">
          <w:rPr>
            <w:noProof/>
            <w:webHidden/>
          </w:rPr>
          <w:instrText xml:space="preserve"> PAGEREF _Toc51666663 \h </w:instrText>
        </w:r>
        <w:r w:rsidR="009F2879">
          <w:rPr>
            <w:noProof/>
            <w:webHidden/>
          </w:rPr>
        </w:r>
        <w:r w:rsidR="009F2879">
          <w:rPr>
            <w:noProof/>
            <w:webHidden/>
          </w:rPr>
          <w:fldChar w:fldCharType="separate"/>
        </w:r>
        <w:r w:rsidR="007A7D53">
          <w:rPr>
            <w:noProof/>
            <w:webHidden/>
          </w:rPr>
          <w:t>89</w:t>
        </w:r>
        <w:r w:rsidR="009F2879">
          <w:rPr>
            <w:noProof/>
            <w:webHidden/>
          </w:rPr>
          <w:fldChar w:fldCharType="end"/>
        </w:r>
      </w:hyperlink>
    </w:p>
    <w:p w14:paraId="7ABE3199" w14:textId="16922024"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4" w:history="1">
        <w:r w:rsidR="009F2879" w:rsidRPr="00C61025">
          <w:rPr>
            <w:rStyle w:val="Hyperlink"/>
            <w:noProof/>
          </w:rPr>
          <w:t>Details of Output Files</w:t>
        </w:r>
        <w:r w:rsidR="009F2879">
          <w:rPr>
            <w:noProof/>
            <w:webHidden/>
          </w:rPr>
          <w:tab/>
        </w:r>
        <w:r w:rsidR="009F2879">
          <w:rPr>
            <w:noProof/>
            <w:webHidden/>
          </w:rPr>
          <w:fldChar w:fldCharType="begin"/>
        </w:r>
        <w:r w:rsidR="009F2879">
          <w:rPr>
            <w:noProof/>
            <w:webHidden/>
          </w:rPr>
          <w:instrText xml:space="preserve"> PAGEREF _Toc51666664 \h </w:instrText>
        </w:r>
        <w:r w:rsidR="009F2879">
          <w:rPr>
            <w:noProof/>
            <w:webHidden/>
          </w:rPr>
        </w:r>
        <w:r w:rsidR="009F2879">
          <w:rPr>
            <w:noProof/>
            <w:webHidden/>
          </w:rPr>
          <w:fldChar w:fldCharType="separate"/>
        </w:r>
        <w:r w:rsidR="007A7D53">
          <w:rPr>
            <w:noProof/>
            <w:webHidden/>
          </w:rPr>
          <w:t>89</w:t>
        </w:r>
        <w:r w:rsidR="009F2879">
          <w:rPr>
            <w:noProof/>
            <w:webHidden/>
          </w:rPr>
          <w:fldChar w:fldCharType="end"/>
        </w:r>
      </w:hyperlink>
    </w:p>
    <w:p w14:paraId="6D81A1C1" w14:textId="19C29B3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5" w:history="1">
        <w:r w:rsidR="009F2879" w:rsidRPr="00C61025">
          <w:rPr>
            <w:rStyle w:val="Hyperlink"/>
            <w:noProof/>
          </w:rPr>
          <w:t>Configure LDO</w:t>
        </w:r>
        <w:r w:rsidR="009F2879">
          <w:rPr>
            <w:noProof/>
            <w:webHidden/>
          </w:rPr>
          <w:tab/>
        </w:r>
        <w:r w:rsidR="009F2879">
          <w:rPr>
            <w:noProof/>
            <w:webHidden/>
          </w:rPr>
          <w:fldChar w:fldCharType="begin"/>
        </w:r>
        <w:r w:rsidR="009F2879">
          <w:rPr>
            <w:noProof/>
            <w:webHidden/>
          </w:rPr>
          <w:instrText xml:space="preserve"> PAGEREF _Toc51666665 \h </w:instrText>
        </w:r>
        <w:r w:rsidR="009F2879">
          <w:rPr>
            <w:noProof/>
            <w:webHidden/>
          </w:rPr>
        </w:r>
        <w:r w:rsidR="009F2879">
          <w:rPr>
            <w:noProof/>
            <w:webHidden/>
          </w:rPr>
          <w:fldChar w:fldCharType="separate"/>
        </w:r>
        <w:r w:rsidR="007A7D53">
          <w:rPr>
            <w:noProof/>
            <w:webHidden/>
          </w:rPr>
          <w:t>90</w:t>
        </w:r>
        <w:r w:rsidR="009F2879">
          <w:rPr>
            <w:noProof/>
            <w:webHidden/>
          </w:rPr>
          <w:fldChar w:fldCharType="end"/>
        </w:r>
      </w:hyperlink>
    </w:p>
    <w:p w14:paraId="21276DF7" w14:textId="1FFB86A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6" w:history="1">
        <w:r w:rsidR="009F2879" w:rsidRPr="00C61025">
          <w:rPr>
            <w:rStyle w:val="Hyperlink"/>
            <w:noProof/>
          </w:rPr>
          <w:t>Delete Accumulated LDO Files</w:t>
        </w:r>
        <w:r w:rsidR="009F2879">
          <w:rPr>
            <w:noProof/>
            <w:webHidden/>
          </w:rPr>
          <w:tab/>
        </w:r>
        <w:r w:rsidR="009F2879">
          <w:rPr>
            <w:noProof/>
            <w:webHidden/>
          </w:rPr>
          <w:fldChar w:fldCharType="begin"/>
        </w:r>
        <w:r w:rsidR="009F2879">
          <w:rPr>
            <w:noProof/>
            <w:webHidden/>
          </w:rPr>
          <w:instrText xml:space="preserve"> PAGEREF _Toc51666666 \h </w:instrText>
        </w:r>
        <w:r w:rsidR="009F2879">
          <w:rPr>
            <w:noProof/>
            <w:webHidden/>
          </w:rPr>
        </w:r>
        <w:r w:rsidR="009F2879">
          <w:rPr>
            <w:noProof/>
            <w:webHidden/>
          </w:rPr>
          <w:fldChar w:fldCharType="separate"/>
        </w:r>
        <w:r w:rsidR="007A7D53">
          <w:rPr>
            <w:noProof/>
            <w:webHidden/>
          </w:rPr>
          <w:t>91</w:t>
        </w:r>
        <w:r w:rsidR="009F2879">
          <w:rPr>
            <w:noProof/>
            <w:webHidden/>
          </w:rPr>
          <w:fldChar w:fldCharType="end"/>
        </w:r>
      </w:hyperlink>
    </w:p>
    <w:p w14:paraId="00B25229" w14:textId="407848DF"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7" w:history="1">
        <w:r w:rsidR="009F2879" w:rsidRPr="00C61025">
          <w:rPr>
            <w:rStyle w:val="Hyperlink"/>
            <w:noProof/>
          </w:rPr>
          <w:t>Remote Process Monitoring</w:t>
        </w:r>
        <w:r w:rsidR="009F2879">
          <w:rPr>
            <w:noProof/>
            <w:webHidden/>
          </w:rPr>
          <w:tab/>
        </w:r>
        <w:r w:rsidR="009F2879">
          <w:rPr>
            <w:noProof/>
            <w:webHidden/>
          </w:rPr>
          <w:fldChar w:fldCharType="begin"/>
        </w:r>
        <w:r w:rsidR="009F2879">
          <w:rPr>
            <w:noProof/>
            <w:webHidden/>
          </w:rPr>
          <w:instrText xml:space="preserve"> PAGEREF _Toc51666667 \h </w:instrText>
        </w:r>
        <w:r w:rsidR="009F2879">
          <w:rPr>
            <w:noProof/>
            <w:webHidden/>
          </w:rPr>
        </w:r>
        <w:r w:rsidR="009F2879">
          <w:rPr>
            <w:noProof/>
            <w:webHidden/>
          </w:rPr>
          <w:fldChar w:fldCharType="separate"/>
        </w:r>
        <w:r w:rsidR="007A7D53">
          <w:rPr>
            <w:noProof/>
            <w:webHidden/>
          </w:rPr>
          <w:t>92</w:t>
        </w:r>
        <w:r w:rsidR="009F2879">
          <w:rPr>
            <w:noProof/>
            <w:webHidden/>
          </w:rPr>
          <w:fldChar w:fldCharType="end"/>
        </w:r>
      </w:hyperlink>
    </w:p>
    <w:p w14:paraId="54068F90" w14:textId="7E9562E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8" w:history="1">
        <w:r w:rsidR="009F2879" w:rsidRPr="00C61025">
          <w:rPr>
            <w:rStyle w:val="Hyperlink"/>
            <w:noProof/>
          </w:rPr>
          <w:t>Configure RPM Output</w:t>
        </w:r>
        <w:r w:rsidR="009F2879">
          <w:rPr>
            <w:noProof/>
            <w:webHidden/>
          </w:rPr>
          <w:tab/>
        </w:r>
        <w:r w:rsidR="009F2879">
          <w:rPr>
            <w:noProof/>
            <w:webHidden/>
          </w:rPr>
          <w:fldChar w:fldCharType="begin"/>
        </w:r>
        <w:r w:rsidR="009F2879">
          <w:rPr>
            <w:noProof/>
            <w:webHidden/>
          </w:rPr>
          <w:instrText xml:space="preserve"> PAGEREF _Toc51666668 \h </w:instrText>
        </w:r>
        <w:r w:rsidR="009F2879">
          <w:rPr>
            <w:noProof/>
            <w:webHidden/>
          </w:rPr>
        </w:r>
        <w:r w:rsidR="009F2879">
          <w:rPr>
            <w:noProof/>
            <w:webHidden/>
          </w:rPr>
          <w:fldChar w:fldCharType="separate"/>
        </w:r>
        <w:r w:rsidR="007A7D53">
          <w:rPr>
            <w:noProof/>
            <w:webHidden/>
          </w:rPr>
          <w:t>94</w:t>
        </w:r>
        <w:r w:rsidR="009F2879">
          <w:rPr>
            <w:noProof/>
            <w:webHidden/>
          </w:rPr>
          <w:fldChar w:fldCharType="end"/>
        </w:r>
      </w:hyperlink>
    </w:p>
    <w:p w14:paraId="1ABE68A6" w14:textId="3364EE67"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69" w:history="1">
        <w:r w:rsidR="009F2879" w:rsidRPr="00C61025">
          <w:rPr>
            <w:rStyle w:val="Hyperlink"/>
            <w:noProof/>
          </w:rPr>
          <w:t>KIC Server</w:t>
        </w:r>
        <w:r w:rsidR="009F2879">
          <w:rPr>
            <w:noProof/>
            <w:webHidden/>
          </w:rPr>
          <w:tab/>
        </w:r>
        <w:r w:rsidR="009F2879">
          <w:rPr>
            <w:noProof/>
            <w:webHidden/>
          </w:rPr>
          <w:fldChar w:fldCharType="begin"/>
        </w:r>
        <w:r w:rsidR="009F2879">
          <w:rPr>
            <w:noProof/>
            <w:webHidden/>
          </w:rPr>
          <w:instrText xml:space="preserve"> PAGEREF _Toc51666669 \h </w:instrText>
        </w:r>
        <w:r w:rsidR="009F2879">
          <w:rPr>
            <w:noProof/>
            <w:webHidden/>
          </w:rPr>
        </w:r>
        <w:r w:rsidR="009F2879">
          <w:rPr>
            <w:noProof/>
            <w:webHidden/>
          </w:rPr>
          <w:fldChar w:fldCharType="separate"/>
        </w:r>
        <w:r w:rsidR="007A7D53">
          <w:rPr>
            <w:noProof/>
            <w:webHidden/>
          </w:rPr>
          <w:t>95</w:t>
        </w:r>
        <w:r w:rsidR="009F2879">
          <w:rPr>
            <w:noProof/>
            <w:webHidden/>
          </w:rPr>
          <w:fldChar w:fldCharType="end"/>
        </w:r>
      </w:hyperlink>
    </w:p>
    <w:p w14:paraId="15C16560" w14:textId="185BAAD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70" w:history="1">
        <w:r w:rsidR="009F2879" w:rsidRPr="00C61025">
          <w:rPr>
            <w:rStyle w:val="Hyperlink"/>
            <w:noProof/>
          </w:rPr>
          <w:t>KIC Viewer</w:t>
        </w:r>
        <w:r w:rsidR="009F2879">
          <w:rPr>
            <w:noProof/>
            <w:webHidden/>
          </w:rPr>
          <w:tab/>
        </w:r>
        <w:r w:rsidR="009F2879">
          <w:rPr>
            <w:noProof/>
            <w:webHidden/>
          </w:rPr>
          <w:fldChar w:fldCharType="begin"/>
        </w:r>
        <w:r w:rsidR="009F2879">
          <w:rPr>
            <w:noProof/>
            <w:webHidden/>
          </w:rPr>
          <w:instrText xml:space="preserve"> PAGEREF _Toc51666670 \h </w:instrText>
        </w:r>
        <w:r w:rsidR="009F2879">
          <w:rPr>
            <w:noProof/>
            <w:webHidden/>
          </w:rPr>
        </w:r>
        <w:r w:rsidR="009F2879">
          <w:rPr>
            <w:noProof/>
            <w:webHidden/>
          </w:rPr>
          <w:fldChar w:fldCharType="separate"/>
        </w:r>
        <w:r w:rsidR="007A7D53">
          <w:rPr>
            <w:noProof/>
            <w:webHidden/>
          </w:rPr>
          <w:t>97</w:t>
        </w:r>
        <w:r w:rsidR="009F2879">
          <w:rPr>
            <w:noProof/>
            <w:webHidden/>
          </w:rPr>
          <w:fldChar w:fldCharType="end"/>
        </w:r>
      </w:hyperlink>
    </w:p>
    <w:p w14:paraId="375AC8C6" w14:textId="226A0D96"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71" w:history="1">
        <w:r w:rsidR="009F2879" w:rsidRPr="00C61025">
          <w:rPr>
            <w:rStyle w:val="Hyperlink"/>
            <w:noProof/>
          </w:rPr>
          <w:t>O2 Live (Optional)</w:t>
        </w:r>
        <w:r w:rsidR="009F2879">
          <w:rPr>
            <w:noProof/>
            <w:webHidden/>
          </w:rPr>
          <w:tab/>
        </w:r>
        <w:r w:rsidR="009F2879">
          <w:rPr>
            <w:noProof/>
            <w:webHidden/>
          </w:rPr>
          <w:fldChar w:fldCharType="begin"/>
        </w:r>
        <w:r w:rsidR="009F2879">
          <w:rPr>
            <w:noProof/>
            <w:webHidden/>
          </w:rPr>
          <w:instrText xml:space="preserve"> PAGEREF _Toc51666671 \h </w:instrText>
        </w:r>
        <w:r w:rsidR="009F2879">
          <w:rPr>
            <w:noProof/>
            <w:webHidden/>
          </w:rPr>
        </w:r>
        <w:r w:rsidR="009F2879">
          <w:rPr>
            <w:noProof/>
            <w:webHidden/>
          </w:rPr>
          <w:fldChar w:fldCharType="separate"/>
        </w:r>
        <w:r w:rsidR="007A7D53">
          <w:rPr>
            <w:noProof/>
            <w:webHidden/>
          </w:rPr>
          <w:t>104</w:t>
        </w:r>
        <w:r w:rsidR="009F2879">
          <w:rPr>
            <w:noProof/>
            <w:webHidden/>
          </w:rPr>
          <w:fldChar w:fldCharType="end"/>
        </w:r>
      </w:hyperlink>
    </w:p>
    <w:p w14:paraId="30D536E9" w14:textId="382D7419"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72"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_Toc51666672 \h </w:instrText>
        </w:r>
        <w:r w:rsidR="009F2879">
          <w:rPr>
            <w:noProof/>
            <w:webHidden/>
          </w:rPr>
        </w:r>
        <w:r w:rsidR="009F2879">
          <w:rPr>
            <w:noProof/>
            <w:webHidden/>
          </w:rPr>
          <w:fldChar w:fldCharType="separate"/>
        </w:r>
        <w:r w:rsidR="007A7D53">
          <w:rPr>
            <w:noProof/>
            <w:webHidden/>
          </w:rPr>
          <w:t>104</w:t>
        </w:r>
        <w:r w:rsidR="009F2879">
          <w:rPr>
            <w:noProof/>
            <w:webHidden/>
          </w:rPr>
          <w:fldChar w:fldCharType="end"/>
        </w:r>
      </w:hyperlink>
    </w:p>
    <w:p w14:paraId="7EA86075" w14:textId="19B48298"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73" w:history="1">
        <w:r w:rsidR="009F2879" w:rsidRPr="00C61025">
          <w:rPr>
            <w:rStyle w:val="Hyperlink"/>
            <w:noProof/>
          </w:rPr>
          <w:t>Operation</w:t>
        </w:r>
        <w:r w:rsidR="009F2879">
          <w:rPr>
            <w:noProof/>
            <w:webHidden/>
          </w:rPr>
          <w:tab/>
        </w:r>
        <w:r w:rsidR="009F2879">
          <w:rPr>
            <w:noProof/>
            <w:webHidden/>
          </w:rPr>
          <w:fldChar w:fldCharType="begin"/>
        </w:r>
        <w:r w:rsidR="009F2879">
          <w:rPr>
            <w:noProof/>
            <w:webHidden/>
          </w:rPr>
          <w:instrText xml:space="preserve"> PAGEREF _Toc51666673 \h </w:instrText>
        </w:r>
        <w:r w:rsidR="009F2879">
          <w:rPr>
            <w:noProof/>
            <w:webHidden/>
          </w:rPr>
        </w:r>
        <w:r w:rsidR="009F2879">
          <w:rPr>
            <w:noProof/>
            <w:webHidden/>
          </w:rPr>
          <w:fldChar w:fldCharType="separate"/>
        </w:r>
        <w:r w:rsidR="007A7D53">
          <w:rPr>
            <w:noProof/>
            <w:webHidden/>
          </w:rPr>
          <w:t>105</w:t>
        </w:r>
        <w:r w:rsidR="009F2879">
          <w:rPr>
            <w:noProof/>
            <w:webHidden/>
          </w:rPr>
          <w:fldChar w:fldCharType="end"/>
        </w:r>
      </w:hyperlink>
    </w:p>
    <w:p w14:paraId="1C896437" w14:textId="2EF15EC6"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74" w:history="1">
        <w:r w:rsidR="009F2879" w:rsidRPr="00C61025">
          <w:rPr>
            <w:rStyle w:val="Hyperlink"/>
            <w:noProof/>
          </w:rPr>
          <w:t>VP Idle Mode (Optional)</w:t>
        </w:r>
        <w:r w:rsidR="009F2879">
          <w:rPr>
            <w:noProof/>
            <w:webHidden/>
          </w:rPr>
          <w:tab/>
        </w:r>
        <w:r w:rsidR="009F2879">
          <w:rPr>
            <w:noProof/>
            <w:webHidden/>
          </w:rPr>
          <w:fldChar w:fldCharType="begin"/>
        </w:r>
        <w:r w:rsidR="009F2879">
          <w:rPr>
            <w:noProof/>
            <w:webHidden/>
          </w:rPr>
          <w:instrText xml:space="preserve"> PAGEREF _Toc51666674 \h </w:instrText>
        </w:r>
        <w:r w:rsidR="009F2879">
          <w:rPr>
            <w:noProof/>
            <w:webHidden/>
          </w:rPr>
        </w:r>
        <w:r w:rsidR="009F2879">
          <w:rPr>
            <w:noProof/>
            <w:webHidden/>
          </w:rPr>
          <w:fldChar w:fldCharType="separate"/>
        </w:r>
        <w:r w:rsidR="007A7D53">
          <w:rPr>
            <w:noProof/>
            <w:webHidden/>
          </w:rPr>
          <w:t>106</w:t>
        </w:r>
        <w:r w:rsidR="009F2879">
          <w:rPr>
            <w:noProof/>
            <w:webHidden/>
          </w:rPr>
          <w:fldChar w:fldCharType="end"/>
        </w:r>
      </w:hyperlink>
    </w:p>
    <w:p w14:paraId="5DD64142" w14:textId="7615FAD6"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75"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_Toc51666675 \h </w:instrText>
        </w:r>
        <w:r w:rsidR="009F2879">
          <w:rPr>
            <w:noProof/>
            <w:webHidden/>
          </w:rPr>
        </w:r>
        <w:r w:rsidR="009F2879">
          <w:rPr>
            <w:noProof/>
            <w:webHidden/>
          </w:rPr>
          <w:fldChar w:fldCharType="separate"/>
        </w:r>
        <w:r w:rsidR="007A7D53">
          <w:rPr>
            <w:noProof/>
            <w:webHidden/>
          </w:rPr>
          <w:t>106</w:t>
        </w:r>
        <w:r w:rsidR="009F2879">
          <w:rPr>
            <w:noProof/>
            <w:webHidden/>
          </w:rPr>
          <w:fldChar w:fldCharType="end"/>
        </w:r>
      </w:hyperlink>
    </w:p>
    <w:p w14:paraId="7F92726A" w14:textId="1E68B503"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76" w:history="1">
        <w:r w:rsidR="009F2879" w:rsidRPr="00C61025">
          <w:rPr>
            <w:rStyle w:val="Hyperlink"/>
            <w:noProof/>
          </w:rPr>
          <w:t>Units Per Hour</w:t>
        </w:r>
        <w:r w:rsidR="009F2879">
          <w:rPr>
            <w:noProof/>
            <w:webHidden/>
          </w:rPr>
          <w:tab/>
        </w:r>
        <w:r w:rsidR="009F2879">
          <w:rPr>
            <w:noProof/>
            <w:webHidden/>
          </w:rPr>
          <w:fldChar w:fldCharType="begin"/>
        </w:r>
        <w:r w:rsidR="009F2879">
          <w:rPr>
            <w:noProof/>
            <w:webHidden/>
          </w:rPr>
          <w:instrText xml:space="preserve"> PAGEREF _Toc51666676 \h </w:instrText>
        </w:r>
        <w:r w:rsidR="009F2879">
          <w:rPr>
            <w:noProof/>
            <w:webHidden/>
          </w:rPr>
        </w:r>
        <w:r w:rsidR="009F2879">
          <w:rPr>
            <w:noProof/>
            <w:webHidden/>
          </w:rPr>
          <w:fldChar w:fldCharType="separate"/>
        </w:r>
        <w:r w:rsidR="007A7D53">
          <w:rPr>
            <w:noProof/>
            <w:webHidden/>
          </w:rPr>
          <w:t>107</w:t>
        </w:r>
        <w:r w:rsidR="009F2879">
          <w:rPr>
            <w:noProof/>
            <w:webHidden/>
          </w:rPr>
          <w:fldChar w:fldCharType="end"/>
        </w:r>
      </w:hyperlink>
    </w:p>
    <w:p w14:paraId="303C4CDC" w14:textId="1F5569F5"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77" w:history="1">
        <w:r w:rsidR="009F2879" w:rsidRPr="00C61025">
          <w:rPr>
            <w:rStyle w:val="Hyperlink"/>
            <w:noProof/>
          </w:rPr>
          <w:t>Configuration</w:t>
        </w:r>
        <w:r w:rsidR="009F2879">
          <w:rPr>
            <w:noProof/>
            <w:webHidden/>
          </w:rPr>
          <w:tab/>
        </w:r>
        <w:r w:rsidR="009F2879">
          <w:rPr>
            <w:noProof/>
            <w:webHidden/>
          </w:rPr>
          <w:fldChar w:fldCharType="begin"/>
        </w:r>
        <w:r w:rsidR="009F2879">
          <w:rPr>
            <w:noProof/>
            <w:webHidden/>
          </w:rPr>
          <w:instrText xml:space="preserve"> PAGEREF _Toc51666677 \h </w:instrText>
        </w:r>
        <w:r w:rsidR="009F2879">
          <w:rPr>
            <w:noProof/>
            <w:webHidden/>
          </w:rPr>
        </w:r>
        <w:r w:rsidR="009F2879">
          <w:rPr>
            <w:noProof/>
            <w:webHidden/>
          </w:rPr>
          <w:fldChar w:fldCharType="separate"/>
        </w:r>
        <w:r w:rsidR="007A7D53">
          <w:rPr>
            <w:noProof/>
            <w:webHidden/>
          </w:rPr>
          <w:t>107</w:t>
        </w:r>
        <w:r w:rsidR="009F2879">
          <w:rPr>
            <w:noProof/>
            <w:webHidden/>
          </w:rPr>
          <w:fldChar w:fldCharType="end"/>
        </w:r>
      </w:hyperlink>
    </w:p>
    <w:p w14:paraId="145D739C" w14:textId="5304009A"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78" w:history="1">
        <w:r w:rsidR="009F2879" w:rsidRPr="00C61025">
          <w:rPr>
            <w:rStyle w:val="Hyperlink"/>
            <w:noProof/>
          </w:rPr>
          <w:t>Auto-VP</w:t>
        </w:r>
        <w:r w:rsidR="009F2879">
          <w:rPr>
            <w:noProof/>
            <w:webHidden/>
          </w:rPr>
          <w:tab/>
        </w:r>
        <w:r w:rsidR="009F2879">
          <w:rPr>
            <w:noProof/>
            <w:webHidden/>
          </w:rPr>
          <w:fldChar w:fldCharType="begin"/>
        </w:r>
        <w:r w:rsidR="009F2879">
          <w:rPr>
            <w:noProof/>
            <w:webHidden/>
          </w:rPr>
          <w:instrText xml:space="preserve"> PAGEREF _Toc51666678 \h </w:instrText>
        </w:r>
        <w:r w:rsidR="009F2879">
          <w:rPr>
            <w:noProof/>
            <w:webHidden/>
          </w:rPr>
        </w:r>
        <w:r w:rsidR="009F2879">
          <w:rPr>
            <w:noProof/>
            <w:webHidden/>
          </w:rPr>
          <w:fldChar w:fldCharType="separate"/>
        </w:r>
        <w:r w:rsidR="007A7D53">
          <w:rPr>
            <w:noProof/>
            <w:webHidden/>
          </w:rPr>
          <w:t>108</w:t>
        </w:r>
        <w:r w:rsidR="009F2879">
          <w:rPr>
            <w:noProof/>
            <w:webHidden/>
          </w:rPr>
          <w:fldChar w:fldCharType="end"/>
        </w:r>
      </w:hyperlink>
    </w:p>
    <w:p w14:paraId="6028D96C" w14:textId="70E88E67"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79" w:history="1">
        <w:r w:rsidR="009F2879" w:rsidRPr="00C61025">
          <w:rPr>
            <w:rStyle w:val="Hyperlink"/>
            <w:noProof/>
          </w:rPr>
          <w:t>Password Protection</w:t>
        </w:r>
        <w:r w:rsidR="009F2879">
          <w:rPr>
            <w:noProof/>
            <w:webHidden/>
          </w:rPr>
          <w:tab/>
        </w:r>
        <w:r w:rsidR="009F2879">
          <w:rPr>
            <w:noProof/>
            <w:webHidden/>
          </w:rPr>
          <w:fldChar w:fldCharType="begin"/>
        </w:r>
        <w:r w:rsidR="009F2879">
          <w:rPr>
            <w:noProof/>
            <w:webHidden/>
          </w:rPr>
          <w:instrText xml:space="preserve"> PAGEREF _Toc51666679 \h </w:instrText>
        </w:r>
        <w:r w:rsidR="009F2879">
          <w:rPr>
            <w:noProof/>
            <w:webHidden/>
          </w:rPr>
        </w:r>
        <w:r w:rsidR="009F2879">
          <w:rPr>
            <w:noProof/>
            <w:webHidden/>
          </w:rPr>
          <w:fldChar w:fldCharType="separate"/>
        </w:r>
        <w:r w:rsidR="007A7D53">
          <w:rPr>
            <w:noProof/>
            <w:webHidden/>
          </w:rPr>
          <w:t>109</w:t>
        </w:r>
        <w:r w:rsidR="009F2879">
          <w:rPr>
            <w:noProof/>
            <w:webHidden/>
          </w:rPr>
          <w:fldChar w:fldCharType="end"/>
        </w:r>
      </w:hyperlink>
    </w:p>
    <w:p w14:paraId="1A29F574" w14:textId="727B034F"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80" w:history="1">
        <w:r w:rsidR="009F2879" w:rsidRPr="00C61025">
          <w:rPr>
            <w:rStyle w:val="Hyperlink"/>
            <w:noProof/>
          </w:rPr>
          <w:t>Profile Printing</w:t>
        </w:r>
        <w:r w:rsidR="009F2879">
          <w:rPr>
            <w:noProof/>
            <w:webHidden/>
          </w:rPr>
          <w:tab/>
        </w:r>
        <w:r w:rsidR="009F2879">
          <w:rPr>
            <w:noProof/>
            <w:webHidden/>
          </w:rPr>
          <w:fldChar w:fldCharType="begin"/>
        </w:r>
        <w:r w:rsidR="009F2879">
          <w:rPr>
            <w:noProof/>
            <w:webHidden/>
          </w:rPr>
          <w:instrText xml:space="preserve"> PAGEREF _Toc51666680 \h </w:instrText>
        </w:r>
        <w:r w:rsidR="009F2879">
          <w:rPr>
            <w:noProof/>
            <w:webHidden/>
          </w:rPr>
        </w:r>
        <w:r w:rsidR="009F2879">
          <w:rPr>
            <w:noProof/>
            <w:webHidden/>
          </w:rPr>
          <w:fldChar w:fldCharType="separate"/>
        </w:r>
        <w:r w:rsidR="007A7D53">
          <w:rPr>
            <w:noProof/>
            <w:webHidden/>
          </w:rPr>
          <w:t>110</w:t>
        </w:r>
        <w:r w:rsidR="009F2879">
          <w:rPr>
            <w:noProof/>
            <w:webHidden/>
          </w:rPr>
          <w:fldChar w:fldCharType="end"/>
        </w:r>
      </w:hyperlink>
    </w:p>
    <w:p w14:paraId="56BA2839" w14:textId="0F89D98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1" w:history="1">
        <w:r w:rsidR="009F2879" w:rsidRPr="00C61025">
          <w:rPr>
            <w:rStyle w:val="Hyperlink"/>
            <w:noProof/>
          </w:rPr>
          <w:t>Portrait Mode</w:t>
        </w:r>
        <w:r w:rsidR="009F2879">
          <w:rPr>
            <w:noProof/>
            <w:webHidden/>
          </w:rPr>
          <w:tab/>
        </w:r>
        <w:r w:rsidR="009F2879">
          <w:rPr>
            <w:noProof/>
            <w:webHidden/>
          </w:rPr>
          <w:fldChar w:fldCharType="begin"/>
        </w:r>
        <w:r w:rsidR="009F2879">
          <w:rPr>
            <w:noProof/>
            <w:webHidden/>
          </w:rPr>
          <w:instrText xml:space="preserve"> PAGEREF _Toc51666681 \h </w:instrText>
        </w:r>
        <w:r w:rsidR="009F2879">
          <w:rPr>
            <w:noProof/>
            <w:webHidden/>
          </w:rPr>
        </w:r>
        <w:r w:rsidR="009F2879">
          <w:rPr>
            <w:noProof/>
            <w:webHidden/>
          </w:rPr>
          <w:fldChar w:fldCharType="separate"/>
        </w:r>
        <w:r w:rsidR="007A7D53">
          <w:rPr>
            <w:noProof/>
            <w:webHidden/>
          </w:rPr>
          <w:t>110</w:t>
        </w:r>
        <w:r w:rsidR="009F2879">
          <w:rPr>
            <w:noProof/>
            <w:webHidden/>
          </w:rPr>
          <w:fldChar w:fldCharType="end"/>
        </w:r>
      </w:hyperlink>
    </w:p>
    <w:p w14:paraId="3EA5FEAE" w14:textId="0FC2F053"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2" w:history="1">
        <w:r w:rsidR="009F2879" w:rsidRPr="00C61025">
          <w:rPr>
            <w:rStyle w:val="Hyperlink"/>
            <w:noProof/>
          </w:rPr>
          <w:t>Landscape Mode</w:t>
        </w:r>
        <w:r w:rsidR="009F2879">
          <w:rPr>
            <w:noProof/>
            <w:webHidden/>
          </w:rPr>
          <w:tab/>
        </w:r>
        <w:r w:rsidR="009F2879">
          <w:rPr>
            <w:noProof/>
            <w:webHidden/>
          </w:rPr>
          <w:fldChar w:fldCharType="begin"/>
        </w:r>
        <w:r w:rsidR="009F2879">
          <w:rPr>
            <w:noProof/>
            <w:webHidden/>
          </w:rPr>
          <w:instrText xml:space="preserve"> PAGEREF _Toc51666682 \h </w:instrText>
        </w:r>
        <w:r w:rsidR="009F2879">
          <w:rPr>
            <w:noProof/>
            <w:webHidden/>
          </w:rPr>
        </w:r>
        <w:r w:rsidR="009F2879">
          <w:rPr>
            <w:noProof/>
            <w:webHidden/>
          </w:rPr>
          <w:fldChar w:fldCharType="separate"/>
        </w:r>
        <w:r w:rsidR="007A7D53">
          <w:rPr>
            <w:noProof/>
            <w:webHidden/>
          </w:rPr>
          <w:t>111</w:t>
        </w:r>
        <w:r w:rsidR="009F2879">
          <w:rPr>
            <w:noProof/>
            <w:webHidden/>
          </w:rPr>
          <w:fldChar w:fldCharType="end"/>
        </w:r>
      </w:hyperlink>
    </w:p>
    <w:p w14:paraId="0128293D" w14:textId="0A974F14"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83" w:history="1">
        <w:r w:rsidR="009F2879" w:rsidRPr="00C61025">
          <w:rPr>
            <w:rStyle w:val="Hyperlink"/>
            <w:noProof/>
          </w:rPr>
          <w:t>Write Data To and View WPI Data Over A Network</w:t>
        </w:r>
        <w:r w:rsidR="009F2879">
          <w:rPr>
            <w:noProof/>
            <w:webHidden/>
          </w:rPr>
          <w:tab/>
        </w:r>
        <w:r w:rsidR="009F2879">
          <w:rPr>
            <w:noProof/>
            <w:webHidden/>
          </w:rPr>
          <w:fldChar w:fldCharType="begin"/>
        </w:r>
        <w:r w:rsidR="009F2879">
          <w:rPr>
            <w:noProof/>
            <w:webHidden/>
          </w:rPr>
          <w:instrText xml:space="preserve"> PAGEREF _Toc51666683 \h </w:instrText>
        </w:r>
        <w:r w:rsidR="009F2879">
          <w:rPr>
            <w:noProof/>
            <w:webHidden/>
          </w:rPr>
        </w:r>
        <w:r w:rsidR="009F2879">
          <w:rPr>
            <w:noProof/>
            <w:webHidden/>
          </w:rPr>
          <w:fldChar w:fldCharType="separate"/>
        </w:r>
        <w:r w:rsidR="007A7D53">
          <w:rPr>
            <w:noProof/>
            <w:webHidden/>
          </w:rPr>
          <w:t>112</w:t>
        </w:r>
        <w:r w:rsidR="009F2879">
          <w:rPr>
            <w:noProof/>
            <w:webHidden/>
          </w:rPr>
          <w:fldChar w:fldCharType="end"/>
        </w:r>
      </w:hyperlink>
    </w:p>
    <w:p w14:paraId="7CC2BC55" w14:textId="392A159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4" w:history="1">
        <w:r w:rsidR="009F2879" w:rsidRPr="00C61025">
          <w:rPr>
            <w:rStyle w:val="Hyperlink"/>
            <w:noProof/>
          </w:rPr>
          <w:t>Write Data To A Network Drive</w:t>
        </w:r>
        <w:r w:rsidR="009F2879">
          <w:rPr>
            <w:noProof/>
            <w:webHidden/>
          </w:rPr>
          <w:tab/>
        </w:r>
        <w:r w:rsidR="009F2879">
          <w:rPr>
            <w:noProof/>
            <w:webHidden/>
          </w:rPr>
          <w:fldChar w:fldCharType="begin"/>
        </w:r>
        <w:r w:rsidR="009F2879">
          <w:rPr>
            <w:noProof/>
            <w:webHidden/>
          </w:rPr>
          <w:instrText xml:space="preserve"> PAGEREF _Toc51666684 \h </w:instrText>
        </w:r>
        <w:r w:rsidR="009F2879">
          <w:rPr>
            <w:noProof/>
            <w:webHidden/>
          </w:rPr>
        </w:r>
        <w:r w:rsidR="009F2879">
          <w:rPr>
            <w:noProof/>
            <w:webHidden/>
          </w:rPr>
          <w:fldChar w:fldCharType="separate"/>
        </w:r>
        <w:r w:rsidR="007A7D53">
          <w:rPr>
            <w:noProof/>
            <w:webHidden/>
          </w:rPr>
          <w:t>112</w:t>
        </w:r>
        <w:r w:rsidR="009F2879">
          <w:rPr>
            <w:noProof/>
            <w:webHidden/>
          </w:rPr>
          <w:fldChar w:fldCharType="end"/>
        </w:r>
      </w:hyperlink>
    </w:p>
    <w:p w14:paraId="55C00B67" w14:textId="2E6BFFC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5" w:history="1">
        <w:r w:rsidR="009F2879" w:rsidRPr="00C61025">
          <w:rPr>
            <w:rStyle w:val="Hyperlink"/>
            <w:noProof/>
          </w:rPr>
          <w:t>View Historical Data</w:t>
        </w:r>
        <w:r w:rsidR="009F2879">
          <w:rPr>
            <w:noProof/>
            <w:webHidden/>
          </w:rPr>
          <w:tab/>
        </w:r>
        <w:r w:rsidR="009F2879">
          <w:rPr>
            <w:noProof/>
            <w:webHidden/>
          </w:rPr>
          <w:fldChar w:fldCharType="begin"/>
        </w:r>
        <w:r w:rsidR="009F2879">
          <w:rPr>
            <w:noProof/>
            <w:webHidden/>
          </w:rPr>
          <w:instrText xml:space="preserve"> PAGEREF _Toc51666685 \h </w:instrText>
        </w:r>
        <w:r w:rsidR="009F2879">
          <w:rPr>
            <w:noProof/>
            <w:webHidden/>
          </w:rPr>
        </w:r>
        <w:r w:rsidR="009F2879">
          <w:rPr>
            <w:noProof/>
            <w:webHidden/>
          </w:rPr>
          <w:fldChar w:fldCharType="separate"/>
        </w:r>
        <w:r w:rsidR="007A7D53">
          <w:rPr>
            <w:noProof/>
            <w:webHidden/>
          </w:rPr>
          <w:t>115</w:t>
        </w:r>
        <w:r w:rsidR="009F2879">
          <w:rPr>
            <w:noProof/>
            <w:webHidden/>
          </w:rPr>
          <w:fldChar w:fldCharType="end"/>
        </w:r>
      </w:hyperlink>
    </w:p>
    <w:p w14:paraId="438263D5" w14:textId="215E689E"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86" w:history="1">
        <w:r w:rsidR="009F2879" w:rsidRPr="00C61025">
          <w:rPr>
            <w:rStyle w:val="Hyperlink"/>
            <w:noProof/>
          </w:rPr>
          <w:t>Status Messages And Alarms</w:t>
        </w:r>
        <w:r w:rsidR="009F2879">
          <w:rPr>
            <w:noProof/>
            <w:webHidden/>
          </w:rPr>
          <w:tab/>
        </w:r>
        <w:r w:rsidR="009F2879">
          <w:rPr>
            <w:noProof/>
            <w:webHidden/>
          </w:rPr>
          <w:fldChar w:fldCharType="begin"/>
        </w:r>
        <w:r w:rsidR="009F2879">
          <w:rPr>
            <w:noProof/>
            <w:webHidden/>
          </w:rPr>
          <w:instrText xml:space="preserve"> PAGEREF _Toc51666686 \h </w:instrText>
        </w:r>
        <w:r w:rsidR="009F2879">
          <w:rPr>
            <w:noProof/>
            <w:webHidden/>
          </w:rPr>
        </w:r>
        <w:r w:rsidR="009F2879">
          <w:rPr>
            <w:noProof/>
            <w:webHidden/>
          </w:rPr>
          <w:fldChar w:fldCharType="separate"/>
        </w:r>
        <w:r w:rsidR="007A7D53">
          <w:rPr>
            <w:noProof/>
            <w:webHidden/>
          </w:rPr>
          <w:t>116</w:t>
        </w:r>
        <w:r w:rsidR="009F2879">
          <w:rPr>
            <w:noProof/>
            <w:webHidden/>
          </w:rPr>
          <w:fldChar w:fldCharType="end"/>
        </w:r>
      </w:hyperlink>
    </w:p>
    <w:p w14:paraId="7C3CAE0E" w14:textId="5DF41DC1"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7" w:history="1">
        <w:r w:rsidR="009F2879" w:rsidRPr="00C61025">
          <w:rPr>
            <w:rStyle w:val="Hyperlink"/>
            <w:noProof/>
          </w:rPr>
          <w:t>Acknowledge Alarms</w:t>
        </w:r>
        <w:r w:rsidR="009F2879">
          <w:rPr>
            <w:noProof/>
            <w:webHidden/>
          </w:rPr>
          <w:tab/>
        </w:r>
        <w:r w:rsidR="009F2879">
          <w:rPr>
            <w:noProof/>
            <w:webHidden/>
          </w:rPr>
          <w:fldChar w:fldCharType="begin"/>
        </w:r>
        <w:r w:rsidR="009F2879">
          <w:rPr>
            <w:noProof/>
            <w:webHidden/>
          </w:rPr>
          <w:instrText xml:space="preserve"> PAGEREF _Toc51666687 \h </w:instrText>
        </w:r>
        <w:r w:rsidR="009F2879">
          <w:rPr>
            <w:noProof/>
            <w:webHidden/>
          </w:rPr>
        </w:r>
        <w:r w:rsidR="009F2879">
          <w:rPr>
            <w:noProof/>
            <w:webHidden/>
          </w:rPr>
          <w:fldChar w:fldCharType="separate"/>
        </w:r>
        <w:r w:rsidR="007A7D53">
          <w:rPr>
            <w:noProof/>
            <w:webHidden/>
          </w:rPr>
          <w:t>116</w:t>
        </w:r>
        <w:r w:rsidR="009F2879">
          <w:rPr>
            <w:noProof/>
            <w:webHidden/>
          </w:rPr>
          <w:fldChar w:fldCharType="end"/>
        </w:r>
      </w:hyperlink>
    </w:p>
    <w:p w14:paraId="3EEE3A75" w14:textId="52B77E60"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8" w:history="1">
        <w:r w:rsidR="009F2879" w:rsidRPr="00C61025">
          <w:rPr>
            <w:rStyle w:val="Hyperlink"/>
            <w:noProof/>
          </w:rPr>
          <w:t>Messages During Profiling and Baseline Profiling</w:t>
        </w:r>
        <w:r w:rsidR="009F2879">
          <w:rPr>
            <w:noProof/>
            <w:webHidden/>
          </w:rPr>
          <w:tab/>
        </w:r>
        <w:r w:rsidR="009F2879">
          <w:rPr>
            <w:noProof/>
            <w:webHidden/>
          </w:rPr>
          <w:fldChar w:fldCharType="begin"/>
        </w:r>
        <w:r w:rsidR="009F2879">
          <w:rPr>
            <w:noProof/>
            <w:webHidden/>
          </w:rPr>
          <w:instrText xml:space="preserve"> PAGEREF _Toc51666688 \h </w:instrText>
        </w:r>
        <w:r w:rsidR="009F2879">
          <w:rPr>
            <w:noProof/>
            <w:webHidden/>
          </w:rPr>
        </w:r>
        <w:r w:rsidR="009F2879">
          <w:rPr>
            <w:noProof/>
            <w:webHidden/>
          </w:rPr>
          <w:fldChar w:fldCharType="separate"/>
        </w:r>
        <w:r w:rsidR="007A7D53">
          <w:rPr>
            <w:noProof/>
            <w:webHidden/>
          </w:rPr>
          <w:t>117</w:t>
        </w:r>
        <w:r w:rsidR="009F2879">
          <w:rPr>
            <w:noProof/>
            <w:webHidden/>
          </w:rPr>
          <w:fldChar w:fldCharType="end"/>
        </w:r>
      </w:hyperlink>
    </w:p>
    <w:p w14:paraId="54457F95" w14:textId="6A4980F2"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89" w:history="1">
        <w:r w:rsidR="009F2879" w:rsidRPr="00C61025">
          <w:rPr>
            <w:rStyle w:val="Hyperlink"/>
            <w:noProof/>
          </w:rPr>
          <w:t>System Message and Alarms</w:t>
        </w:r>
        <w:r w:rsidR="009F2879">
          <w:rPr>
            <w:noProof/>
            <w:webHidden/>
          </w:rPr>
          <w:tab/>
        </w:r>
        <w:r w:rsidR="009F2879">
          <w:rPr>
            <w:noProof/>
            <w:webHidden/>
          </w:rPr>
          <w:fldChar w:fldCharType="begin"/>
        </w:r>
        <w:r w:rsidR="009F2879">
          <w:rPr>
            <w:noProof/>
            <w:webHidden/>
          </w:rPr>
          <w:instrText xml:space="preserve"> PAGEREF _Toc51666689 \h </w:instrText>
        </w:r>
        <w:r w:rsidR="009F2879">
          <w:rPr>
            <w:noProof/>
            <w:webHidden/>
          </w:rPr>
        </w:r>
        <w:r w:rsidR="009F2879">
          <w:rPr>
            <w:noProof/>
            <w:webHidden/>
          </w:rPr>
          <w:fldChar w:fldCharType="separate"/>
        </w:r>
        <w:r w:rsidR="007A7D53">
          <w:rPr>
            <w:noProof/>
            <w:webHidden/>
          </w:rPr>
          <w:t>117</w:t>
        </w:r>
        <w:r w:rsidR="009F2879">
          <w:rPr>
            <w:noProof/>
            <w:webHidden/>
          </w:rPr>
          <w:fldChar w:fldCharType="end"/>
        </w:r>
      </w:hyperlink>
    </w:p>
    <w:p w14:paraId="093C523F" w14:textId="7F33F362" w:rsidR="009F2879"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690" w:history="1">
        <w:r w:rsidR="009F2879" w:rsidRPr="00C61025">
          <w:rPr>
            <w:rStyle w:val="Hyperlink"/>
            <w:noProof/>
          </w:rPr>
          <w:t>Light Tower</w:t>
        </w:r>
        <w:r w:rsidR="009F2879">
          <w:rPr>
            <w:noProof/>
            <w:webHidden/>
          </w:rPr>
          <w:tab/>
        </w:r>
        <w:r w:rsidR="009F2879">
          <w:rPr>
            <w:noProof/>
            <w:webHidden/>
          </w:rPr>
          <w:fldChar w:fldCharType="begin"/>
        </w:r>
        <w:r w:rsidR="009F2879">
          <w:rPr>
            <w:noProof/>
            <w:webHidden/>
          </w:rPr>
          <w:instrText xml:space="preserve"> PAGEREF _Toc51666690 \h </w:instrText>
        </w:r>
        <w:r w:rsidR="009F2879">
          <w:rPr>
            <w:noProof/>
            <w:webHidden/>
          </w:rPr>
        </w:r>
        <w:r w:rsidR="009F2879">
          <w:rPr>
            <w:noProof/>
            <w:webHidden/>
          </w:rPr>
          <w:fldChar w:fldCharType="separate"/>
        </w:r>
        <w:r w:rsidR="007A7D53">
          <w:rPr>
            <w:noProof/>
            <w:webHidden/>
          </w:rPr>
          <w:t>131</w:t>
        </w:r>
        <w:r w:rsidR="009F2879">
          <w:rPr>
            <w:noProof/>
            <w:webHidden/>
          </w:rPr>
          <w:fldChar w:fldCharType="end"/>
        </w:r>
      </w:hyperlink>
    </w:p>
    <w:p w14:paraId="6A2BE991" w14:textId="16AD16DD" w:rsidR="009F2879"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691" w:history="1">
        <w:r w:rsidR="009F2879" w:rsidRPr="00C61025">
          <w:rPr>
            <w:rStyle w:val="Hyperlink"/>
            <w:noProof/>
          </w:rPr>
          <w:t>Standard Light Tower</w:t>
        </w:r>
        <w:r w:rsidR="009F2879">
          <w:rPr>
            <w:noProof/>
            <w:webHidden/>
          </w:rPr>
          <w:tab/>
        </w:r>
        <w:r w:rsidR="009F2879">
          <w:rPr>
            <w:noProof/>
            <w:webHidden/>
          </w:rPr>
          <w:fldChar w:fldCharType="begin"/>
        </w:r>
        <w:r w:rsidR="009F2879">
          <w:rPr>
            <w:noProof/>
            <w:webHidden/>
          </w:rPr>
          <w:instrText xml:space="preserve"> PAGEREF _Toc51666691 \h </w:instrText>
        </w:r>
        <w:r w:rsidR="009F2879">
          <w:rPr>
            <w:noProof/>
            <w:webHidden/>
          </w:rPr>
        </w:r>
        <w:r w:rsidR="009F2879">
          <w:rPr>
            <w:noProof/>
            <w:webHidden/>
          </w:rPr>
          <w:fldChar w:fldCharType="separate"/>
        </w:r>
        <w:r w:rsidR="007A7D53">
          <w:rPr>
            <w:noProof/>
            <w:webHidden/>
          </w:rPr>
          <w:t>131</w:t>
        </w:r>
        <w:r w:rsidR="009F2879">
          <w:rPr>
            <w:noProof/>
            <w:webHidden/>
          </w:rPr>
          <w:fldChar w:fldCharType="end"/>
        </w:r>
      </w:hyperlink>
    </w:p>
    <w:p w14:paraId="6AB47CE3" w14:textId="493B5A89" w:rsidR="009F2879" w:rsidRPr="00EC251F" w:rsidRDefault="00172431" w:rsidP="00EC251F">
      <w:pPr>
        <w:pStyle w:val="TOC2"/>
        <w:tabs>
          <w:tab w:val="right" w:leader="dot" w:pos="9350"/>
        </w:tabs>
        <w:rPr>
          <w:rFonts w:asciiTheme="minorHAnsi" w:eastAsiaTheme="minorEastAsia" w:hAnsiTheme="minorHAnsi" w:cstheme="minorBidi"/>
          <w:smallCaps w:val="0"/>
          <w:noProof/>
          <w:sz w:val="22"/>
          <w:szCs w:val="22"/>
        </w:rPr>
      </w:pPr>
      <w:hyperlink w:anchor="_Toc51666692" w:history="1">
        <w:r w:rsidR="009F2879" w:rsidRPr="00C61025">
          <w:rPr>
            <w:rStyle w:val="Hyperlink"/>
            <w:noProof/>
          </w:rPr>
          <w:t>3 Color USB Light Tower</w:t>
        </w:r>
        <w:r w:rsidR="009F2879">
          <w:rPr>
            <w:noProof/>
            <w:webHidden/>
          </w:rPr>
          <w:tab/>
        </w:r>
        <w:r w:rsidR="009F2879">
          <w:rPr>
            <w:noProof/>
            <w:webHidden/>
          </w:rPr>
          <w:fldChar w:fldCharType="begin"/>
        </w:r>
        <w:r w:rsidR="009F2879">
          <w:rPr>
            <w:noProof/>
            <w:webHidden/>
          </w:rPr>
          <w:instrText xml:space="preserve"> PAGEREF _Toc51666692 \h </w:instrText>
        </w:r>
        <w:r w:rsidR="009F2879">
          <w:rPr>
            <w:noProof/>
            <w:webHidden/>
          </w:rPr>
        </w:r>
        <w:r w:rsidR="009F2879">
          <w:rPr>
            <w:noProof/>
            <w:webHidden/>
          </w:rPr>
          <w:fldChar w:fldCharType="separate"/>
        </w:r>
        <w:r w:rsidR="007A7D53">
          <w:rPr>
            <w:noProof/>
            <w:webHidden/>
          </w:rPr>
          <w:t>131</w:t>
        </w:r>
        <w:r w:rsidR="009F2879">
          <w:rPr>
            <w:noProof/>
            <w:webHidden/>
          </w:rPr>
          <w:fldChar w:fldCharType="end"/>
        </w:r>
      </w:hyperlink>
    </w:p>
    <w:p w14:paraId="00E076FF" w14:textId="77777777" w:rsidR="00A558FD" w:rsidRDefault="00A558FD">
      <w:r>
        <w:rPr>
          <w:rFonts w:ascii="Arial" w:hAnsi="Arial"/>
          <w:b/>
          <w:caps/>
        </w:rPr>
        <w:fldChar w:fldCharType="end"/>
      </w:r>
    </w:p>
    <w:p w14:paraId="3E41D78C" w14:textId="77777777" w:rsidR="008A57FB" w:rsidRDefault="008A57FB">
      <w:r>
        <w:br w:type="page"/>
      </w:r>
    </w:p>
    <w:p w14:paraId="617E6D5C" w14:textId="77777777" w:rsidR="007731C1" w:rsidRPr="00E23C91" w:rsidRDefault="007731C1">
      <w:pPr>
        <w:rPr>
          <w:sz w:val="36"/>
          <w:szCs w:val="36"/>
        </w:rPr>
      </w:pPr>
    </w:p>
    <w:p w14:paraId="7EF6F790" w14:textId="77777777" w:rsidR="008A57FB" w:rsidRDefault="008A57FB" w:rsidP="008A57FB">
      <w:pPr>
        <w:pStyle w:val="Title"/>
      </w:pPr>
      <w:bookmarkStart w:id="21" w:name="_Toc469334837"/>
      <w:bookmarkStart w:id="22" w:name="_Toc504120262"/>
      <w:bookmarkStart w:id="23" w:name="_Toc527644245"/>
      <w:bookmarkStart w:id="24" w:name="_Toc528599345"/>
      <w:bookmarkStart w:id="25" w:name="_Toc17993383"/>
      <w:bookmarkStart w:id="26" w:name="_Toc37267101"/>
      <w:bookmarkStart w:id="27" w:name="_Toc51666714"/>
      <w:r>
        <w:t>Appendices</w:t>
      </w:r>
      <w:bookmarkEnd w:id="21"/>
      <w:bookmarkEnd w:id="22"/>
      <w:bookmarkEnd w:id="23"/>
      <w:bookmarkEnd w:id="24"/>
      <w:bookmarkEnd w:id="25"/>
      <w:bookmarkEnd w:id="26"/>
      <w:bookmarkEnd w:id="27"/>
    </w:p>
    <w:p w14:paraId="1217E664" w14:textId="756CDF4C" w:rsidR="00915AB3" w:rsidRPr="00EC251F" w:rsidRDefault="008A57FB" w:rsidP="00EC251F">
      <w:pPr>
        <w:pStyle w:val="TOC1"/>
        <w:tabs>
          <w:tab w:val="right" w:leader="dot" w:pos="9350"/>
        </w:tabs>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p>
    <w:p w14:paraId="39EE3E7B" w14:textId="06C0EEA3" w:rsidR="00915AB3"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910" w:history="1">
        <w:r w:rsidR="00915AB3" w:rsidRPr="006E5B79">
          <w:rPr>
            <w:rStyle w:val="Hyperlink"/>
            <w:noProof/>
          </w:rPr>
          <w:t>Appendix A: The Process Window Index</w:t>
        </w:r>
        <w:r w:rsidR="00915AB3">
          <w:rPr>
            <w:noProof/>
            <w:webHidden/>
          </w:rPr>
          <w:tab/>
        </w:r>
        <w:r w:rsidR="00915AB3">
          <w:rPr>
            <w:noProof/>
            <w:webHidden/>
          </w:rPr>
          <w:fldChar w:fldCharType="begin"/>
        </w:r>
        <w:r w:rsidR="00915AB3">
          <w:rPr>
            <w:noProof/>
            <w:webHidden/>
          </w:rPr>
          <w:instrText xml:space="preserve"> PAGEREF _Toc51666910 \h </w:instrText>
        </w:r>
        <w:r w:rsidR="00915AB3">
          <w:rPr>
            <w:noProof/>
            <w:webHidden/>
          </w:rPr>
        </w:r>
        <w:r w:rsidR="00915AB3">
          <w:rPr>
            <w:noProof/>
            <w:webHidden/>
          </w:rPr>
          <w:fldChar w:fldCharType="separate"/>
        </w:r>
        <w:r w:rsidR="007A7D53">
          <w:rPr>
            <w:noProof/>
            <w:webHidden/>
          </w:rPr>
          <w:t>132</w:t>
        </w:r>
        <w:r w:rsidR="00915AB3">
          <w:rPr>
            <w:noProof/>
            <w:webHidden/>
          </w:rPr>
          <w:fldChar w:fldCharType="end"/>
        </w:r>
      </w:hyperlink>
    </w:p>
    <w:p w14:paraId="03DFB859" w14:textId="4A49EDD3"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1" w:history="1">
        <w:r w:rsidR="00915AB3" w:rsidRPr="006E5B79">
          <w:rPr>
            <w:rStyle w:val="Hyperlink"/>
            <w:noProof/>
          </w:rPr>
          <w:t>The Problem</w:t>
        </w:r>
        <w:r w:rsidR="00915AB3">
          <w:rPr>
            <w:noProof/>
            <w:webHidden/>
          </w:rPr>
          <w:tab/>
        </w:r>
        <w:r w:rsidR="00915AB3">
          <w:rPr>
            <w:noProof/>
            <w:webHidden/>
          </w:rPr>
          <w:fldChar w:fldCharType="begin"/>
        </w:r>
        <w:r w:rsidR="00915AB3">
          <w:rPr>
            <w:noProof/>
            <w:webHidden/>
          </w:rPr>
          <w:instrText xml:space="preserve"> PAGEREF _Toc51666911 \h </w:instrText>
        </w:r>
        <w:r w:rsidR="00915AB3">
          <w:rPr>
            <w:noProof/>
            <w:webHidden/>
          </w:rPr>
        </w:r>
        <w:r w:rsidR="00915AB3">
          <w:rPr>
            <w:noProof/>
            <w:webHidden/>
          </w:rPr>
          <w:fldChar w:fldCharType="separate"/>
        </w:r>
        <w:r w:rsidR="007A7D53">
          <w:rPr>
            <w:noProof/>
            <w:webHidden/>
          </w:rPr>
          <w:t>132</w:t>
        </w:r>
        <w:r w:rsidR="00915AB3">
          <w:rPr>
            <w:noProof/>
            <w:webHidden/>
          </w:rPr>
          <w:fldChar w:fldCharType="end"/>
        </w:r>
      </w:hyperlink>
    </w:p>
    <w:p w14:paraId="38AFE2A2" w14:textId="506031D5"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2" w:history="1">
        <w:r w:rsidR="00915AB3" w:rsidRPr="006E5B79">
          <w:rPr>
            <w:rStyle w:val="Hyperlink"/>
            <w:noProof/>
          </w:rPr>
          <w:t>Define the Process Window Index</w:t>
        </w:r>
        <w:r w:rsidR="00915AB3">
          <w:rPr>
            <w:noProof/>
            <w:webHidden/>
          </w:rPr>
          <w:tab/>
        </w:r>
        <w:r w:rsidR="00915AB3">
          <w:rPr>
            <w:noProof/>
            <w:webHidden/>
          </w:rPr>
          <w:fldChar w:fldCharType="begin"/>
        </w:r>
        <w:r w:rsidR="00915AB3">
          <w:rPr>
            <w:noProof/>
            <w:webHidden/>
          </w:rPr>
          <w:instrText xml:space="preserve"> PAGEREF _Toc51666912 \h </w:instrText>
        </w:r>
        <w:r w:rsidR="00915AB3">
          <w:rPr>
            <w:noProof/>
            <w:webHidden/>
          </w:rPr>
        </w:r>
        <w:r w:rsidR="00915AB3">
          <w:rPr>
            <w:noProof/>
            <w:webHidden/>
          </w:rPr>
          <w:fldChar w:fldCharType="separate"/>
        </w:r>
        <w:r w:rsidR="007A7D53">
          <w:rPr>
            <w:noProof/>
            <w:webHidden/>
          </w:rPr>
          <w:t>132</w:t>
        </w:r>
        <w:r w:rsidR="00915AB3">
          <w:rPr>
            <w:noProof/>
            <w:webHidden/>
          </w:rPr>
          <w:fldChar w:fldCharType="end"/>
        </w:r>
      </w:hyperlink>
    </w:p>
    <w:p w14:paraId="4E963273" w14:textId="4D6CE9F9"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3" w:history="1">
        <w:r w:rsidR="00915AB3" w:rsidRPr="006E5B79">
          <w:rPr>
            <w:rStyle w:val="Hyperlink"/>
            <w:noProof/>
          </w:rPr>
          <w:t>Calculate the PWI</w:t>
        </w:r>
        <w:r w:rsidR="00915AB3">
          <w:rPr>
            <w:noProof/>
            <w:webHidden/>
          </w:rPr>
          <w:tab/>
        </w:r>
        <w:r w:rsidR="00915AB3">
          <w:rPr>
            <w:noProof/>
            <w:webHidden/>
          </w:rPr>
          <w:fldChar w:fldCharType="begin"/>
        </w:r>
        <w:r w:rsidR="00915AB3">
          <w:rPr>
            <w:noProof/>
            <w:webHidden/>
          </w:rPr>
          <w:instrText xml:space="preserve"> PAGEREF _Toc51666913 \h </w:instrText>
        </w:r>
        <w:r w:rsidR="00915AB3">
          <w:rPr>
            <w:noProof/>
            <w:webHidden/>
          </w:rPr>
        </w:r>
        <w:r w:rsidR="00915AB3">
          <w:rPr>
            <w:noProof/>
            <w:webHidden/>
          </w:rPr>
          <w:fldChar w:fldCharType="separate"/>
        </w:r>
        <w:r w:rsidR="007A7D53">
          <w:rPr>
            <w:noProof/>
            <w:webHidden/>
          </w:rPr>
          <w:t>133</w:t>
        </w:r>
        <w:r w:rsidR="00915AB3">
          <w:rPr>
            <w:noProof/>
            <w:webHidden/>
          </w:rPr>
          <w:fldChar w:fldCharType="end"/>
        </w:r>
      </w:hyperlink>
    </w:p>
    <w:p w14:paraId="731A3832" w14:textId="7993B714"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4" w:history="1">
        <w:r w:rsidR="00915AB3" w:rsidRPr="006E5B79">
          <w:rPr>
            <w:rStyle w:val="Hyperlink"/>
            <w:noProof/>
          </w:rPr>
          <w:t>Benefits of Ranking Thermal Profile Performance</w:t>
        </w:r>
        <w:r w:rsidR="00915AB3">
          <w:rPr>
            <w:noProof/>
            <w:webHidden/>
          </w:rPr>
          <w:tab/>
        </w:r>
        <w:r w:rsidR="00915AB3">
          <w:rPr>
            <w:noProof/>
            <w:webHidden/>
          </w:rPr>
          <w:fldChar w:fldCharType="begin"/>
        </w:r>
        <w:r w:rsidR="00915AB3">
          <w:rPr>
            <w:noProof/>
            <w:webHidden/>
          </w:rPr>
          <w:instrText xml:space="preserve"> PAGEREF _Toc51666914 \h </w:instrText>
        </w:r>
        <w:r w:rsidR="00915AB3">
          <w:rPr>
            <w:noProof/>
            <w:webHidden/>
          </w:rPr>
        </w:r>
        <w:r w:rsidR="00915AB3">
          <w:rPr>
            <w:noProof/>
            <w:webHidden/>
          </w:rPr>
          <w:fldChar w:fldCharType="separate"/>
        </w:r>
        <w:r w:rsidR="007A7D53">
          <w:rPr>
            <w:noProof/>
            <w:webHidden/>
          </w:rPr>
          <w:t>134</w:t>
        </w:r>
        <w:r w:rsidR="00915AB3">
          <w:rPr>
            <w:noProof/>
            <w:webHidden/>
          </w:rPr>
          <w:fldChar w:fldCharType="end"/>
        </w:r>
      </w:hyperlink>
    </w:p>
    <w:p w14:paraId="4FEACEDF" w14:textId="5A265333"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5" w:history="1">
        <w:r w:rsidR="00915AB3" w:rsidRPr="006E5B79">
          <w:rPr>
            <w:rStyle w:val="Hyperlink"/>
            <w:noProof/>
          </w:rPr>
          <w:t>Conclusion</w:t>
        </w:r>
        <w:r w:rsidR="00915AB3">
          <w:rPr>
            <w:noProof/>
            <w:webHidden/>
          </w:rPr>
          <w:tab/>
        </w:r>
        <w:r w:rsidR="00915AB3">
          <w:rPr>
            <w:noProof/>
            <w:webHidden/>
          </w:rPr>
          <w:fldChar w:fldCharType="begin"/>
        </w:r>
        <w:r w:rsidR="00915AB3">
          <w:rPr>
            <w:noProof/>
            <w:webHidden/>
          </w:rPr>
          <w:instrText xml:space="preserve"> PAGEREF _Toc51666915 \h </w:instrText>
        </w:r>
        <w:r w:rsidR="00915AB3">
          <w:rPr>
            <w:noProof/>
            <w:webHidden/>
          </w:rPr>
        </w:r>
        <w:r w:rsidR="00915AB3">
          <w:rPr>
            <w:noProof/>
            <w:webHidden/>
          </w:rPr>
          <w:fldChar w:fldCharType="separate"/>
        </w:r>
        <w:r w:rsidR="007A7D53">
          <w:rPr>
            <w:noProof/>
            <w:webHidden/>
          </w:rPr>
          <w:t>134</w:t>
        </w:r>
        <w:r w:rsidR="00915AB3">
          <w:rPr>
            <w:noProof/>
            <w:webHidden/>
          </w:rPr>
          <w:fldChar w:fldCharType="end"/>
        </w:r>
      </w:hyperlink>
    </w:p>
    <w:p w14:paraId="7E0F32D3" w14:textId="012544B5" w:rsidR="00915AB3"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916" w:history="1">
        <w:r w:rsidR="00915AB3" w:rsidRPr="006E5B79">
          <w:rPr>
            <w:rStyle w:val="Hyperlink"/>
            <w:noProof/>
          </w:rPr>
          <w:t>Appendix B: Configuration Program</w:t>
        </w:r>
        <w:r w:rsidR="00915AB3">
          <w:rPr>
            <w:noProof/>
            <w:webHidden/>
          </w:rPr>
          <w:tab/>
        </w:r>
        <w:r w:rsidR="00915AB3">
          <w:rPr>
            <w:noProof/>
            <w:webHidden/>
          </w:rPr>
          <w:fldChar w:fldCharType="begin"/>
        </w:r>
        <w:r w:rsidR="00915AB3">
          <w:rPr>
            <w:noProof/>
            <w:webHidden/>
          </w:rPr>
          <w:instrText xml:space="preserve"> PAGEREF _Toc51666916 \h </w:instrText>
        </w:r>
        <w:r w:rsidR="00915AB3">
          <w:rPr>
            <w:noProof/>
            <w:webHidden/>
          </w:rPr>
        </w:r>
        <w:r w:rsidR="00915AB3">
          <w:rPr>
            <w:noProof/>
            <w:webHidden/>
          </w:rPr>
          <w:fldChar w:fldCharType="separate"/>
        </w:r>
        <w:r w:rsidR="007A7D53">
          <w:rPr>
            <w:noProof/>
            <w:webHidden/>
          </w:rPr>
          <w:t>135</w:t>
        </w:r>
        <w:r w:rsidR="00915AB3">
          <w:rPr>
            <w:noProof/>
            <w:webHidden/>
          </w:rPr>
          <w:fldChar w:fldCharType="end"/>
        </w:r>
      </w:hyperlink>
    </w:p>
    <w:p w14:paraId="281DC57C" w14:textId="05982828"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7" w:history="1">
        <w:r w:rsidR="00915AB3" w:rsidRPr="006E5B79">
          <w:rPr>
            <w:rStyle w:val="Hyperlink"/>
            <w:noProof/>
          </w:rPr>
          <w:t>User Settings Tab</w:t>
        </w:r>
        <w:r w:rsidR="00915AB3">
          <w:rPr>
            <w:noProof/>
            <w:webHidden/>
          </w:rPr>
          <w:tab/>
        </w:r>
        <w:r w:rsidR="00915AB3">
          <w:rPr>
            <w:noProof/>
            <w:webHidden/>
          </w:rPr>
          <w:fldChar w:fldCharType="begin"/>
        </w:r>
        <w:r w:rsidR="00915AB3">
          <w:rPr>
            <w:noProof/>
            <w:webHidden/>
          </w:rPr>
          <w:instrText xml:space="preserve"> PAGEREF _Toc51666917 \h </w:instrText>
        </w:r>
        <w:r w:rsidR="00915AB3">
          <w:rPr>
            <w:noProof/>
            <w:webHidden/>
          </w:rPr>
        </w:r>
        <w:r w:rsidR="00915AB3">
          <w:rPr>
            <w:noProof/>
            <w:webHidden/>
          </w:rPr>
          <w:fldChar w:fldCharType="separate"/>
        </w:r>
        <w:r w:rsidR="007A7D53">
          <w:rPr>
            <w:noProof/>
            <w:webHidden/>
          </w:rPr>
          <w:t>135</w:t>
        </w:r>
        <w:r w:rsidR="00915AB3">
          <w:rPr>
            <w:noProof/>
            <w:webHidden/>
          </w:rPr>
          <w:fldChar w:fldCharType="end"/>
        </w:r>
      </w:hyperlink>
    </w:p>
    <w:p w14:paraId="192DF134" w14:textId="48E8A479"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18" w:history="1">
        <w:r w:rsidR="00915AB3" w:rsidRPr="006E5B79">
          <w:rPr>
            <w:rStyle w:val="Hyperlink"/>
            <w:noProof/>
          </w:rPr>
          <w:t>Use Baseline Profile Expiration</w:t>
        </w:r>
        <w:r w:rsidR="00915AB3">
          <w:rPr>
            <w:noProof/>
            <w:webHidden/>
          </w:rPr>
          <w:tab/>
        </w:r>
        <w:r w:rsidR="00915AB3">
          <w:rPr>
            <w:noProof/>
            <w:webHidden/>
          </w:rPr>
          <w:fldChar w:fldCharType="begin"/>
        </w:r>
        <w:r w:rsidR="00915AB3">
          <w:rPr>
            <w:noProof/>
            <w:webHidden/>
          </w:rPr>
          <w:instrText xml:space="preserve"> PAGEREF _Toc51666918 \h </w:instrText>
        </w:r>
        <w:r w:rsidR="00915AB3">
          <w:rPr>
            <w:noProof/>
            <w:webHidden/>
          </w:rPr>
        </w:r>
        <w:r w:rsidR="00915AB3">
          <w:rPr>
            <w:noProof/>
            <w:webHidden/>
          </w:rPr>
          <w:fldChar w:fldCharType="separate"/>
        </w:r>
        <w:r w:rsidR="007A7D53">
          <w:rPr>
            <w:noProof/>
            <w:webHidden/>
          </w:rPr>
          <w:t>136</w:t>
        </w:r>
        <w:r w:rsidR="00915AB3">
          <w:rPr>
            <w:noProof/>
            <w:webHidden/>
          </w:rPr>
          <w:fldChar w:fldCharType="end"/>
        </w:r>
      </w:hyperlink>
    </w:p>
    <w:p w14:paraId="128B127D" w14:textId="69B07F2F"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19" w:history="1">
        <w:r w:rsidR="00915AB3" w:rsidRPr="006E5B79">
          <w:rPr>
            <w:rStyle w:val="Hyperlink"/>
            <w:noProof/>
          </w:rPr>
          <w:t>Shifting Tab</w:t>
        </w:r>
        <w:r w:rsidR="00915AB3">
          <w:rPr>
            <w:noProof/>
            <w:webHidden/>
          </w:rPr>
          <w:tab/>
        </w:r>
        <w:r w:rsidR="00915AB3">
          <w:rPr>
            <w:noProof/>
            <w:webHidden/>
          </w:rPr>
          <w:fldChar w:fldCharType="begin"/>
        </w:r>
        <w:r w:rsidR="00915AB3">
          <w:rPr>
            <w:noProof/>
            <w:webHidden/>
          </w:rPr>
          <w:instrText xml:space="preserve"> PAGEREF _Toc51666919 \h </w:instrText>
        </w:r>
        <w:r w:rsidR="00915AB3">
          <w:rPr>
            <w:noProof/>
            <w:webHidden/>
          </w:rPr>
        </w:r>
        <w:r w:rsidR="00915AB3">
          <w:rPr>
            <w:noProof/>
            <w:webHidden/>
          </w:rPr>
          <w:fldChar w:fldCharType="separate"/>
        </w:r>
        <w:r w:rsidR="007A7D53">
          <w:rPr>
            <w:noProof/>
            <w:webHidden/>
          </w:rPr>
          <w:t>137</w:t>
        </w:r>
        <w:r w:rsidR="00915AB3">
          <w:rPr>
            <w:noProof/>
            <w:webHidden/>
          </w:rPr>
          <w:fldChar w:fldCharType="end"/>
        </w:r>
      </w:hyperlink>
    </w:p>
    <w:p w14:paraId="7C50FA88" w14:textId="752D0D67"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0" w:history="1">
        <w:r w:rsidR="00915AB3" w:rsidRPr="006E5B79">
          <w:rPr>
            <w:rStyle w:val="Hyperlink"/>
            <w:noProof/>
          </w:rPr>
          <w:t>Machine Configuration</w:t>
        </w:r>
        <w:r w:rsidR="00915AB3">
          <w:rPr>
            <w:noProof/>
            <w:webHidden/>
          </w:rPr>
          <w:tab/>
        </w:r>
        <w:r w:rsidR="00915AB3">
          <w:rPr>
            <w:noProof/>
            <w:webHidden/>
          </w:rPr>
          <w:fldChar w:fldCharType="begin"/>
        </w:r>
        <w:r w:rsidR="00915AB3">
          <w:rPr>
            <w:noProof/>
            <w:webHidden/>
          </w:rPr>
          <w:instrText xml:space="preserve"> PAGEREF _Toc51666920 \h </w:instrText>
        </w:r>
        <w:r w:rsidR="00915AB3">
          <w:rPr>
            <w:noProof/>
            <w:webHidden/>
          </w:rPr>
        </w:r>
        <w:r w:rsidR="00915AB3">
          <w:rPr>
            <w:noProof/>
            <w:webHidden/>
          </w:rPr>
          <w:fldChar w:fldCharType="separate"/>
        </w:r>
        <w:r w:rsidR="007A7D53">
          <w:rPr>
            <w:noProof/>
            <w:webHidden/>
          </w:rPr>
          <w:t>137</w:t>
        </w:r>
        <w:r w:rsidR="00915AB3">
          <w:rPr>
            <w:noProof/>
            <w:webHidden/>
          </w:rPr>
          <w:fldChar w:fldCharType="end"/>
        </w:r>
      </w:hyperlink>
    </w:p>
    <w:p w14:paraId="49A82B4B" w14:textId="209DE819"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1" w:history="1">
        <w:r w:rsidR="00915AB3" w:rsidRPr="006E5B79">
          <w:rPr>
            <w:rStyle w:val="Hyperlink"/>
            <w:noProof/>
          </w:rPr>
          <w:t>Decimal Tab</w:t>
        </w:r>
        <w:r w:rsidR="00915AB3">
          <w:rPr>
            <w:noProof/>
            <w:webHidden/>
          </w:rPr>
          <w:tab/>
        </w:r>
        <w:r w:rsidR="00915AB3">
          <w:rPr>
            <w:noProof/>
            <w:webHidden/>
          </w:rPr>
          <w:fldChar w:fldCharType="begin"/>
        </w:r>
        <w:r w:rsidR="00915AB3">
          <w:rPr>
            <w:noProof/>
            <w:webHidden/>
          </w:rPr>
          <w:instrText xml:space="preserve"> PAGEREF _Toc51666921 \h </w:instrText>
        </w:r>
        <w:r w:rsidR="00915AB3">
          <w:rPr>
            <w:noProof/>
            <w:webHidden/>
          </w:rPr>
        </w:r>
        <w:r w:rsidR="00915AB3">
          <w:rPr>
            <w:noProof/>
            <w:webHidden/>
          </w:rPr>
          <w:fldChar w:fldCharType="separate"/>
        </w:r>
        <w:r w:rsidR="007A7D53">
          <w:rPr>
            <w:noProof/>
            <w:webHidden/>
          </w:rPr>
          <w:t>137</w:t>
        </w:r>
        <w:r w:rsidR="00915AB3">
          <w:rPr>
            <w:noProof/>
            <w:webHidden/>
          </w:rPr>
          <w:fldChar w:fldCharType="end"/>
        </w:r>
      </w:hyperlink>
    </w:p>
    <w:p w14:paraId="5391A7B3" w14:textId="2B6FD8EC"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2" w:history="1">
        <w:r w:rsidR="00915AB3" w:rsidRPr="006E5B79">
          <w:rPr>
            <w:rStyle w:val="Hyperlink"/>
            <w:noProof/>
          </w:rPr>
          <w:t>Hardware Tab</w:t>
        </w:r>
        <w:r w:rsidR="00915AB3">
          <w:rPr>
            <w:noProof/>
            <w:webHidden/>
          </w:rPr>
          <w:tab/>
        </w:r>
        <w:r w:rsidR="00915AB3">
          <w:rPr>
            <w:noProof/>
            <w:webHidden/>
          </w:rPr>
          <w:fldChar w:fldCharType="begin"/>
        </w:r>
        <w:r w:rsidR="00915AB3">
          <w:rPr>
            <w:noProof/>
            <w:webHidden/>
          </w:rPr>
          <w:instrText xml:space="preserve"> PAGEREF _Toc51666922 \h </w:instrText>
        </w:r>
        <w:r w:rsidR="00915AB3">
          <w:rPr>
            <w:noProof/>
            <w:webHidden/>
          </w:rPr>
        </w:r>
        <w:r w:rsidR="00915AB3">
          <w:rPr>
            <w:noProof/>
            <w:webHidden/>
          </w:rPr>
          <w:fldChar w:fldCharType="separate"/>
        </w:r>
        <w:r w:rsidR="007A7D53">
          <w:rPr>
            <w:noProof/>
            <w:webHidden/>
          </w:rPr>
          <w:t>137</w:t>
        </w:r>
        <w:r w:rsidR="00915AB3">
          <w:rPr>
            <w:noProof/>
            <w:webHidden/>
          </w:rPr>
          <w:fldChar w:fldCharType="end"/>
        </w:r>
      </w:hyperlink>
    </w:p>
    <w:p w14:paraId="15DB547F" w14:textId="760E6F1E"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3" w:history="1">
        <w:r w:rsidR="00915AB3" w:rsidRPr="006E5B79">
          <w:rPr>
            <w:rStyle w:val="Hyperlink"/>
            <w:noProof/>
          </w:rPr>
          <w:t>LDO Tab</w:t>
        </w:r>
        <w:r w:rsidR="00915AB3">
          <w:rPr>
            <w:noProof/>
            <w:webHidden/>
          </w:rPr>
          <w:tab/>
        </w:r>
        <w:r w:rsidR="00915AB3">
          <w:rPr>
            <w:noProof/>
            <w:webHidden/>
          </w:rPr>
          <w:fldChar w:fldCharType="begin"/>
        </w:r>
        <w:r w:rsidR="00915AB3">
          <w:rPr>
            <w:noProof/>
            <w:webHidden/>
          </w:rPr>
          <w:instrText xml:space="preserve"> PAGEREF _Toc51666923 \h </w:instrText>
        </w:r>
        <w:r w:rsidR="00915AB3">
          <w:rPr>
            <w:noProof/>
            <w:webHidden/>
          </w:rPr>
        </w:r>
        <w:r w:rsidR="00915AB3">
          <w:rPr>
            <w:noProof/>
            <w:webHidden/>
          </w:rPr>
          <w:fldChar w:fldCharType="separate"/>
        </w:r>
        <w:r w:rsidR="007A7D53">
          <w:rPr>
            <w:noProof/>
            <w:webHidden/>
          </w:rPr>
          <w:t>138</w:t>
        </w:r>
        <w:r w:rsidR="00915AB3">
          <w:rPr>
            <w:noProof/>
            <w:webHidden/>
          </w:rPr>
          <w:fldChar w:fldCharType="end"/>
        </w:r>
      </w:hyperlink>
    </w:p>
    <w:p w14:paraId="1A455724" w14:textId="34237A78"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4" w:history="1">
        <w:r w:rsidR="00915AB3" w:rsidRPr="006E5B79">
          <w:rPr>
            <w:rStyle w:val="Hyperlink"/>
            <w:noProof/>
          </w:rPr>
          <w:t>Auto-VP Tab</w:t>
        </w:r>
        <w:r w:rsidR="00915AB3">
          <w:rPr>
            <w:noProof/>
            <w:webHidden/>
          </w:rPr>
          <w:tab/>
        </w:r>
        <w:r w:rsidR="00915AB3">
          <w:rPr>
            <w:noProof/>
            <w:webHidden/>
          </w:rPr>
          <w:fldChar w:fldCharType="begin"/>
        </w:r>
        <w:r w:rsidR="00915AB3">
          <w:rPr>
            <w:noProof/>
            <w:webHidden/>
          </w:rPr>
          <w:instrText xml:space="preserve"> PAGEREF _Toc51666924 \h </w:instrText>
        </w:r>
        <w:r w:rsidR="00915AB3">
          <w:rPr>
            <w:noProof/>
            <w:webHidden/>
          </w:rPr>
        </w:r>
        <w:r w:rsidR="00915AB3">
          <w:rPr>
            <w:noProof/>
            <w:webHidden/>
          </w:rPr>
          <w:fldChar w:fldCharType="separate"/>
        </w:r>
        <w:r w:rsidR="007A7D53">
          <w:rPr>
            <w:noProof/>
            <w:webHidden/>
          </w:rPr>
          <w:t>138</w:t>
        </w:r>
        <w:r w:rsidR="00915AB3">
          <w:rPr>
            <w:noProof/>
            <w:webHidden/>
          </w:rPr>
          <w:fldChar w:fldCharType="end"/>
        </w:r>
      </w:hyperlink>
    </w:p>
    <w:p w14:paraId="712CD319" w14:textId="2D775A8B"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5" w:history="1">
        <w:r w:rsidR="00915AB3" w:rsidRPr="006E5B79">
          <w:rPr>
            <w:rStyle w:val="Hyperlink"/>
            <w:noProof/>
          </w:rPr>
          <w:t>RPM Tab</w:t>
        </w:r>
        <w:r w:rsidR="00915AB3">
          <w:rPr>
            <w:noProof/>
            <w:webHidden/>
          </w:rPr>
          <w:tab/>
        </w:r>
        <w:r w:rsidR="00915AB3">
          <w:rPr>
            <w:noProof/>
            <w:webHidden/>
          </w:rPr>
          <w:fldChar w:fldCharType="begin"/>
        </w:r>
        <w:r w:rsidR="00915AB3">
          <w:rPr>
            <w:noProof/>
            <w:webHidden/>
          </w:rPr>
          <w:instrText xml:space="preserve"> PAGEREF _Toc51666925 \h </w:instrText>
        </w:r>
        <w:r w:rsidR="00915AB3">
          <w:rPr>
            <w:noProof/>
            <w:webHidden/>
          </w:rPr>
        </w:r>
        <w:r w:rsidR="00915AB3">
          <w:rPr>
            <w:noProof/>
            <w:webHidden/>
          </w:rPr>
          <w:fldChar w:fldCharType="separate"/>
        </w:r>
        <w:r w:rsidR="007A7D53">
          <w:rPr>
            <w:noProof/>
            <w:webHidden/>
          </w:rPr>
          <w:t>138</w:t>
        </w:r>
        <w:r w:rsidR="00915AB3">
          <w:rPr>
            <w:noProof/>
            <w:webHidden/>
          </w:rPr>
          <w:fldChar w:fldCharType="end"/>
        </w:r>
      </w:hyperlink>
    </w:p>
    <w:p w14:paraId="5FAB49CF" w14:textId="6B90FD94"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6" w:history="1">
        <w:r w:rsidR="00915AB3" w:rsidRPr="006E5B79">
          <w:rPr>
            <w:rStyle w:val="Hyperlink"/>
            <w:noProof/>
          </w:rPr>
          <w:t>Message Config Tab</w:t>
        </w:r>
        <w:r w:rsidR="00915AB3">
          <w:rPr>
            <w:noProof/>
            <w:webHidden/>
          </w:rPr>
          <w:tab/>
        </w:r>
        <w:r w:rsidR="00915AB3">
          <w:rPr>
            <w:noProof/>
            <w:webHidden/>
          </w:rPr>
          <w:fldChar w:fldCharType="begin"/>
        </w:r>
        <w:r w:rsidR="00915AB3">
          <w:rPr>
            <w:noProof/>
            <w:webHidden/>
          </w:rPr>
          <w:instrText xml:space="preserve"> PAGEREF _Toc51666926 \h </w:instrText>
        </w:r>
        <w:r w:rsidR="00915AB3">
          <w:rPr>
            <w:noProof/>
            <w:webHidden/>
          </w:rPr>
        </w:r>
        <w:r w:rsidR="00915AB3">
          <w:rPr>
            <w:noProof/>
            <w:webHidden/>
          </w:rPr>
          <w:fldChar w:fldCharType="separate"/>
        </w:r>
        <w:r w:rsidR="007A7D53">
          <w:rPr>
            <w:noProof/>
            <w:webHidden/>
          </w:rPr>
          <w:t>138</w:t>
        </w:r>
        <w:r w:rsidR="00915AB3">
          <w:rPr>
            <w:noProof/>
            <w:webHidden/>
          </w:rPr>
          <w:fldChar w:fldCharType="end"/>
        </w:r>
      </w:hyperlink>
    </w:p>
    <w:p w14:paraId="493B8169" w14:textId="6D984FD8"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27" w:history="1">
        <w:r w:rsidR="00915AB3" w:rsidRPr="006E5B79">
          <w:rPr>
            <w:rStyle w:val="Hyperlink"/>
            <w:noProof/>
          </w:rPr>
          <w:t>Password Control – Multi-User</w:t>
        </w:r>
        <w:r w:rsidR="00915AB3">
          <w:rPr>
            <w:noProof/>
            <w:webHidden/>
          </w:rPr>
          <w:tab/>
        </w:r>
        <w:r w:rsidR="00915AB3">
          <w:rPr>
            <w:noProof/>
            <w:webHidden/>
          </w:rPr>
          <w:fldChar w:fldCharType="begin"/>
        </w:r>
        <w:r w:rsidR="00915AB3">
          <w:rPr>
            <w:noProof/>
            <w:webHidden/>
          </w:rPr>
          <w:instrText xml:space="preserve"> PAGEREF _Toc51666927 \h </w:instrText>
        </w:r>
        <w:r w:rsidR="00915AB3">
          <w:rPr>
            <w:noProof/>
            <w:webHidden/>
          </w:rPr>
        </w:r>
        <w:r w:rsidR="00915AB3">
          <w:rPr>
            <w:noProof/>
            <w:webHidden/>
          </w:rPr>
          <w:fldChar w:fldCharType="separate"/>
        </w:r>
        <w:r w:rsidR="007A7D53">
          <w:rPr>
            <w:noProof/>
            <w:webHidden/>
          </w:rPr>
          <w:t>139</w:t>
        </w:r>
        <w:r w:rsidR="00915AB3">
          <w:rPr>
            <w:noProof/>
            <w:webHidden/>
          </w:rPr>
          <w:fldChar w:fldCharType="end"/>
        </w:r>
      </w:hyperlink>
    </w:p>
    <w:p w14:paraId="0AE0729D" w14:textId="21969DD3"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28" w:history="1">
        <w:r w:rsidR="00915AB3" w:rsidRPr="006E5B79">
          <w:rPr>
            <w:rStyle w:val="Hyperlink"/>
            <w:noProof/>
          </w:rPr>
          <w:t>Access to the Password Control Tab</w:t>
        </w:r>
        <w:r w:rsidR="00915AB3">
          <w:rPr>
            <w:noProof/>
            <w:webHidden/>
          </w:rPr>
          <w:tab/>
        </w:r>
        <w:r w:rsidR="00915AB3">
          <w:rPr>
            <w:noProof/>
            <w:webHidden/>
          </w:rPr>
          <w:fldChar w:fldCharType="begin"/>
        </w:r>
        <w:r w:rsidR="00915AB3">
          <w:rPr>
            <w:noProof/>
            <w:webHidden/>
          </w:rPr>
          <w:instrText xml:space="preserve"> PAGEREF _Toc51666928 \h </w:instrText>
        </w:r>
        <w:r w:rsidR="00915AB3">
          <w:rPr>
            <w:noProof/>
            <w:webHidden/>
          </w:rPr>
        </w:r>
        <w:r w:rsidR="00915AB3">
          <w:rPr>
            <w:noProof/>
            <w:webHidden/>
          </w:rPr>
          <w:fldChar w:fldCharType="separate"/>
        </w:r>
        <w:r w:rsidR="007A7D53">
          <w:rPr>
            <w:noProof/>
            <w:webHidden/>
          </w:rPr>
          <w:t>139</w:t>
        </w:r>
        <w:r w:rsidR="00915AB3">
          <w:rPr>
            <w:noProof/>
            <w:webHidden/>
          </w:rPr>
          <w:fldChar w:fldCharType="end"/>
        </w:r>
      </w:hyperlink>
    </w:p>
    <w:p w14:paraId="5F999FDD" w14:textId="4433DF22"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29" w:history="1">
        <w:r w:rsidR="00915AB3" w:rsidRPr="006E5B79">
          <w:rPr>
            <w:rStyle w:val="Hyperlink"/>
            <w:noProof/>
          </w:rPr>
          <w:t>Multi-User Control</w:t>
        </w:r>
        <w:r w:rsidR="00915AB3">
          <w:rPr>
            <w:noProof/>
            <w:webHidden/>
          </w:rPr>
          <w:tab/>
        </w:r>
        <w:r w:rsidR="00915AB3">
          <w:rPr>
            <w:noProof/>
            <w:webHidden/>
          </w:rPr>
          <w:fldChar w:fldCharType="begin"/>
        </w:r>
        <w:r w:rsidR="00915AB3">
          <w:rPr>
            <w:noProof/>
            <w:webHidden/>
          </w:rPr>
          <w:instrText xml:space="preserve"> PAGEREF _Toc51666929 \h </w:instrText>
        </w:r>
        <w:r w:rsidR="00915AB3">
          <w:rPr>
            <w:noProof/>
            <w:webHidden/>
          </w:rPr>
        </w:r>
        <w:r w:rsidR="00915AB3">
          <w:rPr>
            <w:noProof/>
            <w:webHidden/>
          </w:rPr>
          <w:fldChar w:fldCharType="separate"/>
        </w:r>
        <w:r w:rsidR="007A7D53">
          <w:rPr>
            <w:noProof/>
            <w:webHidden/>
          </w:rPr>
          <w:t>140</w:t>
        </w:r>
        <w:r w:rsidR="00915AB3">
          <w:rPr>
            <w:noProof/>
            <w:webHidden/>
          </w:rPr>
          <w:fldChar w:fldCharType="end"/>
        </w:r>
      </w:hyperlink>
    </w:p>
    <w:p w14:paraId="2396CF48" w14:textId="528C19DD"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0" w:history="1">
        <w:r w:rsidR="00915AB3" w:rsidRPr="006E5B79">
          <w:rPr>
            <w:rStyle w:val="Hyperlink"/>
            <w:noProof/>
          </w:rPr>
          <w:t>Password Control Tab</w:t>
        </w:r>
        <w:r w:rsidR="00915AB3">
          <w:rPr>
            <w:noProof/>
            <w:webHidden/>
          </w:rPr>
          <w:tab/>
        </w:r>
        <w:r w:rsidR="00915AB3">
          <w:rPr>
            <w:noProof/>
            <w:webHidden/>
          </w:rPr>
          <w:fldChar w:fldCharType="begin"/>
        </w:r>
        <w:r w:rsidR="00915AB3">
          <w:rPr>
            <w:noProof/>
            <w:webHidden/>
          </w:rPr>
          <w:instrText xml:space="preserve"> PAGEREF _Toc51666930 \h </w:instrText>
        </w:r>
        <w:r w:rsidR="00915AB3">
          <w:rPr>
            <w:noProof/>
            <w:webHidden/>
          </w:rPr>
        </w:r>
        <w:r w:rsidR="00915AB3">
          <w:rPr>
            <w:noProof/>
            <w:webHidden/>
          </w:rPr>
          <w:fldChar w:fldCharType="separate"/>
        </w:r>
        <w:r w:rsidR="007A7D53">
          <w:rPr>
            <w:noProof/>
            <w:webHidden/>
          </w:rPr>
          <w:t>141</w:t>
        </w:r>
        <w:r w:rsidR="00915AB3">
          <w:rPr>
            <w:noProof/>
            <w:webHidden/>
          </w:rPr>
          <w:fldChar w:fldCharType="end"/>
        </w:r>
      </w:hyperlink>
    </w:p>
    <w:p w14:paraId="6B9AC981" w14:textId="31B9056E"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1" w:history="1">
        <w:r w:rsidR="00915AB3" w:rsidRPr="006E5B79">
          <w:rPr>
            <w:rStyle w:val="Hyperlink"/>
            <w:noProof/>
          </w:rPr>
          <w:t>User Type Area</w:t>
        </w:r>
        <w:r w:rsidR="00915AB3">
          <w:rPr>
            <w:noProof/>
            <w:webHidden/>
          </w:rPr>
          <w:tab/>
        </w:r>
        <w:r w:rsidR="00915AB3">
          <w:rPr>
            <w:noProof/>
            <w:webHidden/>
          </w:rPr>
          <w:fldChar w:fldCharType="begin"/>
        </w:r>
        <w:r w:rsidR="00915AB3">
          <w:rPr>
            <w:noProof/>
            <w:webHidden/>
          </w:rPr>
          <w:instrText xml:space="preserve"> PAGEREF _Toc51666931 \h </w:instrText>
        </w:r>
        <w:r w:rsidR="00915AB3">
          <w:rPr>
            <w:noProof/>
            <w:webHidden/>
          </w:rPr>
        </w:r>
        <w:r w:rsidR="00915AB3">
          <w:rPr>
            <w:noProof/>
            <w:webHidden/>
          </w:rPr>
          <w:fldChar w:fldCharType="separate"/>
        </w:r>
        <w:r w:rsidR="007A7D53">
          <w:rPr>
            <w:noProof/>
            <w:webHidden/>
          </w:rPr>
          <w:t>143</w:t>
        </w:r>
        <w:r w:rsidR="00915AB3">
          <w:rPr>
            <w:noProof/>
            <w:webHidden/>
          </w:rPr>
          <w:fldChar w:fldCharType="end"/>
        </w:r>
      </w:hyperlink>
    </w:p>
    <w:p w14:paraId="2C315D97" w14:textId="2ADAD581"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2" w:history="1">
        <w:r w:rsidR="00915AB3" w:rsidRPr="006E5B79">
          <w:rPr>
            <w:rStyle w:val="Hyperlink"/>
            <w:noProof/>
          </w:rPr>
          <w:t>Password Area</w:t>
        </w:r>
        <w:r w:rsidR="00915AB3">
          <w:rPr>
            <w:noProof/>
            <w:webHidden/>
          </w:rPr>
          <w:tab/>
        </w:r>
        <w:r w:rsidR="00915AB3">
          <w:rPr>
            <w:noProof/>
            <w:webHidden/>
          </w:rPr>
          <w:fldChar w:fldCharType="begin"/>
        </w:r>
        <w:r w:rsidR="00915AB3">
          <w:rPr>
            <w:noProof/>
            <w:webHidden/>
          </w:rPr>
          <w:instrText xml:space="preserve"> PAGEREF _Toc51666932 \h </w:instrText>
        </w:r>
        <w:r w:rsidR="00915AB3">
          <w:rPr>
            <w:noProof/>
            <w:webHidden/>
          </w:rPr>
        </w:r>
        <w:r w:rsidR="00915AB3">
          <w:rPr>
            <w:noProof/>
            <w:webHidden/>
          </w:rPr>
          <w:fldChar w:fldCharType="separate"/>
        </w:r>
        <w:r w:rsidR="007A7D53">
          <w:rPr>
            <w:noProof/>
            <w:webHidden/>
          </w:rPr>
          <w:t>144</w:t>
        </w:r>
        <w:r w:rsidR="00915AB3">
          <w:rPr>
            <w:noProof/>
            <w:webHidden/>
          </w:rPr>
          <w:fldChar w:fldCharType="end"/>
        </w:r>
      </w:hyperlink>
    </w:p>
    <w:p w14:paraId="7CE029EA" w14:textId="59240793"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3" w:history="1">
        <w:r w:rsidR="00915AB3" w:rsidRPr="006E5B79">
          <w:rPr>
            <w:rStyle w:val="Hyperlink"/>
            <w:noProof/>
          </w:rPr>
          <w:t>Password Timer Area</w:t>
        </w:r>
        <w:r w:rsidR="00915AB3">
          <w:rPr>
            <w:noProof/>
            <w:webHidden/>
          </w:rPr>
          <w:tab/>
        </w:r>
        <w:r w:rsidR="00915AB3">
          <w:rPr>
            <w:noProof/>
            <w:webHidden/>
          </w:rPr>
          <w:fldChar w:fldCharType="begin"/>
        </w:r>
        <w:r w:rsidR="00915AB3">
          <w:rPr>
            <w:noProof/>
            <w:webHidden/>
          </w:rPr>
          <w:instrText xml:space="preserve"> PAGEREF _Toc51666933 \h </w:instrText>
        </w:r>
        <w:r w:rsidR="00915AB3">
          <w:rPr>
            <w:noProof/>
            <w:webHidden/>
          </w:rPr>
        </w:r>
        <w:r w:rsidR="00915AB3">
          <w:rPr>
            <w:noProof/>
            <w:webHidden/>
          </w:rPr>
          <w:fldChar w:fldCharType="separate"/>
        </w:r>
        <w:r w:rsidR="007A7D53">
          <w:rPr>
            <w:noProof/>
            <w:webHidden/>
          </w:rPr>
          <w:t>144</w:t>
        </w:r>
        <w:r w:rsidR="00915AB3">
          <w:rPr>
            <w:noProof/>
            <w:webHidden/>
          </w:rPr>
          <w:fldChar w:fldCharType="end"/>
        </w:r>
      </w:hyperlink>
    </w:p>
    <w:p w14:paraId="3EB501D3" w14:textId="76511906"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4" w:history="1">
        <w:r w:rsidR="00915AB3" w:rsidRPr="006E5B79">
          <w:rPr>
            <w:rStyle w:val="Hyperlink"/>
            <w:noProof/>
          </w:rPr>
          <w:t>Main Screen With Password Control</w:t>
        </w:r>
        <w:r w:rsidR="00915AB3">
          <w:rPr>
            <w:noProof/>
            <w:webHidden/>
          </w:rPr>
          <w:tab/>
        </w:r>
        <w:r w:rsidR="00915AB3">
          <w:rPr>
            <w:noProof/>
            <w:webHidden/>
          </w:rPr>
          <w:fldChar w:fldCharType="begin"/>
        </w:r>
        <w:r w:rsidR="00915AB3">
          <w:rPr>
            <w:noProof/>
            <w:webHidden/>
          </w:rPr>
          <w:instrText xml:space="preserve"> PAGEREF _Toc51666934 \h </w:instrText>
        </w:r>
        <w:r w:rsidR="00915AB3">
          <w:rPr>
            <w:noProof/>
            <w:webHidden/>
          </w:rPr>
        </w:r>
        <w:r w:rsidR="00915AB3">
          <w:rPr>
            <w:noProof/>
            <w:webHidden/>
          </w:rPr>
          <w:fldChar w:fldCharType="separate"/>
        </w:r>
        <w:r w:rsidR="007A7D53">
          <w:rPr>
            <w:noProof/>
            <w:webHidden/>
          </w:rPr>
          <w:t>145</w:t>
        </w:r>
        <w:r w:rsidR="00915AB3">
          <w:rPr>
            <w:noProof/>
            <w:webHidden/>
          </w:rPr>
          <w:fldChar w:fldCharType="end"/>
        </w:r>
      </w:hyperlink>
    </w:p>
    <w:p w14:paraId="4113D365" w14:textId="6C0049D3"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5" w:history="1">
        <w:r w:rsidR="00915AB3" w:rsidRPr="006E5B79">
          <w:rPr>
            <w:rStyle w:val="Hyperlink"/>
            <w:noProof/>
          </w:rPr>
          <w:t>Example of Limited Access to Functions</w:t>
        </w:r>
        <w:r w:rsidR="00915AB3">
          <w:rPr>
            <w:noProof/>
            <w:webHidden/>
          </w:rPr>
          <w:tab/>
        </w:r>
        <w:r w:rsidR="00915AB3">
          <w:rPr>
            <w:noProof/>
            <w:webHidden/>
          </w:rPr>
          <w:fldChar w:fldCharType="begin"/>
        </w:r>
        <w:r w:rsidR="00915AB3">
          <w:rPr>
            <w:noProof/>
            <w:webHidden/>
          </w:rPr>
          <w:instrText xml:space="preserve"> PAGEREF _Toc51666935 \h </w:instrText>
        </w:r>
        <w:r w:rsidR="00915AB3">
          <w:rPr>
            <w:noProof/>
            <w:webHidden/>
          </w:rPr>
        </w:r>
        <w:r w:rsidR="00915AB3">
          <w:rPr>
            <w:noProof/>
            <w:webHidden/>
          </w:rPr>
          <w:fldChar w:fldCharType="separate"/>
        </w:r>
        <w:r w:rsidR="007A7D53">
          <w:rPr>
            <w:noProof/>
            <w:webHidden/>
          </w:rPr>
          <w:t>147</w:t>
        </w:r>
        <w:r w:rsidR="00915AB3">
          <w:rPr>
            <w:noProof/>
            <w:webHidden/>
          </w:rPr>
          <w:fldChar w:fldCharType="end"/>
        </w:r>
      </w:hyperlink>
    </w:p>
    <w:p w14:paraId="30A19811" w14:textId="123A82CA"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6" w:history="1">
        <w:r w:rsidR="00915AB3" w:rsidRPr="006E5B79">
          <w:rPr>
            <w:rStyle w:val="Hyperlink"/>
            <w:noProof/>
          </w:rPr>
          <w:t>Responding to an Alarm</w:t>
        </w:r>
        <w:r w:rsidR="00915AB3">
          <w:rPr>
            <w:noProof/>
            <w:webHidden/>
          </w:rPr>
          <w:tab/>
        </w:r>
        <w:r w:rsidR="00915AB3">
          <w:rPr>
            <w:noProof/>
            <w:webHidden/>
          </w:rPr>
          <w:fldChar w:fldCharType="begin"/>
        </w:r>
        <w:r w:rsidR="00915AB3">
          <w:rPr>
            <w:noProof/>
            <w:webHidden/>
          </w:rPr>
          <w:instrText xml:space="preserve"> PAGEREF _Toc51666936 \h </w:instrText>
        </w:r>
        <w:r w:rsidR="00915AB3">
          <w:rPr>
            <w:noProof/>
            <w:webHidden/>
          </w:rPr>
        </w:r>
        <w:r w:rsidR="00915AB3">
          <w:rPr>
            <w:noProof/>
            <w:webHidden/>
          </w:rPr>
          <w:fldChar w:fldCharType="separate"/>
        </w:r>
        <w:r w:rsidR="007A7D53">
          <w:rPr>
            <w:noProof/>
            <w:webHidden/>
          </w:rPr>
          <w:t>147</w:t>
        </w:r>
        <w:r w:rsidR="00915AB3">
          <w:rPr>
            <w:noProof/>
            <w:webHidden/>
          </w:rPr>
          <w:fldChar w:fldCharType="end"/>
        </w:r>
      </w:hyperlink>
    </w:p>
    <w:p w14:paraId="42539DDD" w14:textId="5C6F7D7A"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37" w:history="1">
        <w:r w:rsidR="00915AB3" w:rsidRPr="006E5B79">
          <w:rPr>
            <w:rStyle w:val="Hyperlink"/>
            <w:noProof/>
          </w:rPr>
          <w:t>Alarm Tab</w:t>
        </w:r>
        <w:r w:rsidR="00915AB3">
          <w:rPr>
            <w:noProof/>
            <w:webHidden/>
          </w:rPr>
          <w:tab/>
        </w:r>
        <w:r w:rsidR="00915AB3">
          <w:rPr>
            <w:noProof/>
            <w:webHidden/>
          </w:rPr>
          <w:fldChar w:fldCharType="begin"/>
        </w:r>
        <w:r w:rsidR="00915AB3">
          <w:rPr>
            <w:noProof/>
            <w:webHidden/>
          </w:rPr>
          <w:instrText xml:space="preserve"> PAGEREF _Toc51666937 \h </w:instrText>
        </w:r>
        <w:r w:rsidR="00915AB3">
          <w:rPr>
            <w:noProof/>
            <w:webHidden/>
          </w:rPr>
        </w:r>
        <w:r w:rsidR="00915AB3">
          <w:rPr>
            <w:noProof/>
            <w:webHidden/>
          </w:rPr>
          <w:fldChar w:fldCharType="separate"/>
        </w:r>
        <w:r w:rsidR="007A7D53">
          <w:rPr>
            <w:noProof/>
            <w:webHidden/>
          </w:rPr>
          <w:t>148</w:t>
        </w:r>
        <w:r w:rsidR="00915AB3">
          <w:rPr>
            <w:noProof/>
            <w:webHidden/>
          </w:rPr>
          <w:fldChar w:fldCharType="end"/>
        </w:r>
      </w:hyperlink>
    </w:p>
    <w:p w14:paraId="1CDC1163" w14:textId="3DCFAC92"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8" w:history="1">
        <w:r w:rsidR="00915AB3" w:rsidRPr="006E5B79">
          <w:rPr>
            <w:rStyle w:val="Hyperlink"/>
            <w:noProof/>
          </w:rPr>
          <w:t>Alarm Relay Matrix configuration</w:t>
        </w:r>
        <w:r w:rsidR="00915AB3">
          <w:rPr>
            <w:noProof/>
            <w:webHidden/>
          </w:rPr>
          <w:tab/>
        </w:r>
        <w:r w:rsidR="00915AB3">
          <w:rPr>
            <w:noProof/>
            <w:webHidden/>
          </w:rPr>
          <w:fldChar w:fldCharType="begin"/>
        </w:r>
        <w:r w:rsidR="00915AB3">
          <w:rPr>
            <w:noProof/>
            <w:webHidden/>
          </w:rPr>
          <w:instrText xml:space="preserve"> PAGEREF _Toc51666938 \h </w:instrText>
        </w:r>
        <w:r w:rsidR="00915AB3">
          <w:rPr>
            <w:noProof/>
            <w:webHidden/>
          </w:rPr>
        </w:r>
        <w:r w:rsidR="00915AB3">
          <w:rPr>
            <w:noProof/>
            <w:webHidden/>
          </w:rPr>
          <w:fldChar w:fldCharType="separate"/>
        </w:r>
        <w:r w:rsidR="007A7D53">
          <w:rPr>
            <w:noProof/>
            <w:webHidden/>
          </w:rPr>
          <w:t>148</w:t>
        </w:r>
        <w:r w:rsidR="00915AB3">
          <w:rPr>
            <w:noProof/>
            <w:webHidden/>
          </w:rPr>
          <w:fldChar w:fldCharType="end"/>
        </w:r>
      </w:hyperlink>
    </w:p>
    <w:p w14:paraId="4193BE3C" w14:textId="4C134BAD"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39" w:history="1">
        <w:r w:rsidR="00915AB3" w:rsidRPr="006E5B79">
          <w:rPr>
            <w:rStyle w:val="Hyperlink"/>
            <w:noProof/>
          </w:rPr>
          <w:t>USB Light Tower configuration</w:t>
        </w:r>
        <w:r w:rsidR="00915AB3">
          <w:rPr>
            <w:noProof/>
            <w:webHidden/>
          </w:rPr>
          <w:tab/>
        </w:r>
        <w:r w:rsidR="00915AB3">
          <w:rPr>
            <w:noProof/>
            <w:webHidden/>
          </w:rPr>
          <w:fldChar w:fldCharType="begin"/>
        </w:r>
        <w:r w:rsidR="00915AB3">
          <w:rPr>
            <w:noProof/>
            <w:webHidden/>
          </w:rPr>
          <w:instrText xml:space="preserve"> PAGEREF _Toc51666939 \h </w:instrText>
        </w:r>
        <w:r w:rsidR="00915AB3">
          <w:rPr>
            <w:noProof/>
            <w:webHidden/>
          </w:rPr>
        </w:r>
        <w:r w:rsidR="00915AB3">
          <w:rPr>
            <w:noProof/>
            <w:webHidden/>
          </w:rPr>
          <w:fldChar w:fldCharType="separate"/>
        </w:r>
        <w:r w:rsidR="007A7D53">
          <w:rPr>
            <w:noProof/>
            <w:webHidden/>
          </w:rPr>
          <w:t>149</w:t>
        </w:r>
        <w:r w:rsidR="00915AB3">
          <w:rPr>
            <w:noProof/>
            <w:webHidden/>
          </w:rPr>
          <w:fldChar w:fldCharType="end"/>
        </w:r>
      </w:hyperlink>
    </w:p>
    <w:p w14:paraId="5BF5D145" w14:textId="2B36BF4E" w:rsidR="00915AB3" w:rsidRDefault="00172431">
      <w:pPr>
        <w:pStyle w:val="TOC2"/>
        <w:tabs>
          <w:tab w:val="right" w:leader="dot" w:pos="9350"/>
        </w:tabs>
        <w:rPr>
          <w:rFonts w:asciiTheme="minorHAnsi" w:eastAsiaTheme="minorEastAsia" w:hAnsiTheme="minorHAnsi" w:cstheme="minorBidi"/>
          <w:smallCaps w:val="0"/>
          <w:noProof/>
          <w:sz w:val="22"/>
          <w:szCs w:val="22"/>
        </w:rPr>
      </w:pPr>
      <w:hyperlink w:anchor="_Toc51666940" w:history="1">
        <w:r w:rsidR="00915AB3" w:rsidRPr="006E5B79">
          <w:rPr>
            <w:rStyle w:val="Hyperlink"/>
            <w:noProof/>
          </w:rPr>
          <w:t>Barcode Tab</w:t>
        </w:r>
        <w:r w:rsidR="00915AB3">
          <w:rPr>
            <w:noProof/>
            <w:webHidden/>
          </w:rPr>
          <w:tab/>
        </w:r>
        <w:r w:rsidR="00915AB3">
          <w:rPr>
            <w:noProof/>
            <w:webHidden/>
          </w:rPr>
          <w:fldChar w:fldCharType="begin"/>
        </w:r>
        <w:r w:rsidR="00915AB3">
          <w:rPr>
            <w:noProof/>
            <w:webHidden/>
          </w:rPr>
          <w:instrText xml:space="preserve"> PAGEREF _Toc51666940 \h </w:instrText>
        </w:r>
        <w:r w:rsidR="00915AB3">
          <w:rPr>
            <w:noProof/>
            <w:webHidden/>
          </w:rPr>
        </w:r>
        <w:r w:rsidR="00915AB3">
          <w:rPr>
            <w:noProof/>
            <w:webHidden/>
          </w:rPr>
          <w:fldChar w:fldCharType="separate"/>
        </w:r>
        <w:r w:rsidR="007A7D53">
          <w:rPr>
            <w:noProof/>
            <w:webHidden/>
          </w:rPr>
          <w:t>150</w:t>
        </w:r>
        <w:r w:rsidR="00915AB3">
          <w:rPr>
            <w:noProof/>
            <w:webHidden/>
          </w:rPr>
          <w:fldChar w:fldCharType="end"/>
        </w:r>
      </w:hyperlink>
    </w:p>
    <w:p w14:paraId="006A3D3B" w14:textId="6F875F64"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41" w:history="1">
        <w:r w:rsidR="00915AB3" w:rsidRPr="006E5B79">
          <w:rPr>
            <w:rStyle w:val="Hyperlink"/>
            <w:noProof/>
          </w:rPr>
          <w:t>Barcode Interface Method Area</w:t>
        </w:r>
        <w:r w:rsidR="00915AB3">
          <w:rPr>
            <w:noProof/>
            <w:webHidden/>
          </w:rPr>
          <w:tab/>
        </w:r>
        <w:r w:rsidR="00915AB3">
          <w:rPr>
            <w:noProof/>
            <w:webHidden/>
          </w:rPr>
          <w:fldChar w:fldCharType="begin"/>
        </w:r>
        <w:r w:rsidR="00915AB3">
          <w:rPr>
            <w:noProof/>
            <w:webHidden/>
          </w:rPr>
          <w:instrText xml:space="preserve"> PAGEREF _Toc51666941 \h </w:instrText>
        </w:r>
        <w:r w:rsidR="00915AB3">
          <w:rPr>
            <w:noProof/>
            <w:webHidden/>
          </w:rPr>
        </w:r>
        <w:r w:rsidR="00915AB3">
          <w:rPr>
            <w:noProof/>
            <w:webHidden/>
          </w:rPr>
          <w:fldChar w:fldCharType="separate"/>
        </w:r>
        <w:r w:rsidR="007A7D53">
          <w:rPr>
            <w:noProof/>
            <w:webHidden/>
          </w:rPr>
          <w:t>151</w:t>
        </w:r>
        <w:r w:rsidR="00915AB3">
          <w:rPr>
            <w:noProof/>
            <w:webHidden/>
          </w:rPr>
          <w:fldChar w:fldCharType="end"/>
        </w:r>
      </w:hyperlink>
    </w:p>
    <w:p w14:paraId="06BBA8E6" w14:textId="7CADB258"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42" w:history="1">
        <w:r w:rsidR="00915AB3" w:rsidRPr="006E5B79">
          <w:rPr>
            <w:rStyle w:val="Hyperlink"/>
            <w:noProof/>
          </w:rPr>
          <w:t>Missing Barcode Trigger Area</w:t>
        </w:r>
        <w:r w:rsidR="00915AB3">
          <w:rPr>
            <w:noProof/>
            <w:webHidden/>
          </w:rPr>
          <w:tab/>
        </w:r>
        <w:r w:rsidR="00915AB3">
          <w:rPr>
            <w:noProof/>
            <w:webHidden/>
          </w:rPr>
          <w:fldChar w:fldCharType="begin"/>
        </w:r>
        <w:r w:rsidR="00915AB3">
          <w:rPr>
            <w:noProof/>
            <w:webHidden/>
          </w:rPr>
          <w:instrText xml:space="preserve"> PAGEREF _Toc51666942 \h </w:instrText>
        </w:r>
        <w:r w:rsidR="00915AB3">
          <w:rPr>
            <w:noProof/>
            <w:webHidden/>
          </w:rPr>
        </w:r>
        <w:r w:rsidR="00915AB3">
          <w:rPr>
            <w:noProof/>
            <w:webHidden/>
          </w:rPr>
          <w:fldChar w:fldCharType="separate"/>
        </w:r>
        <w:r w:rsidR="007A7D53">
          <w:rPr>
            <w:noProof/>
            <w:webHidden/>
          </w:rPr>
          <w:t>151</w:t>
        </w:r>
        <w:r w:rsidR="00915AB3">
          <w:rPr>
            <w:noProof/>
            <w:webHidden/>
          </w:rPr>
          <w:fldChar w:fldCharType="end"/>
        </w:r>
      </w:hyperlink>
    </w:p>
    <w:p w14:paraId="684B3654" w14:textId="432316F2"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43" w:history="1">
        <w:r w:rsidR="00915AB3" w:rsidRPr="006E5B79">
          <w:rPr>
            <w:rStyle w:val="Hyperlink"/>
            <w:noProof/>
          </w:rPr>
          <w:t>Process Control String Area</w:t>
        </w:r>
        <w:r w:rsidR="00915AB3">
          <w:rPr>
            <w:noProof/>
            <w:webHidden/>
          </w:rPr>
          <w:tab/>
        </w:r>
        <w:r w:rsidR="00915AB3">
          <w:rPr>
            <w:noProof/>
            <w:webHidden/>
          </w:rPr>
          <w:fldChar w:fldCharType="begin"/>
        </w:r>
        <w:r w:rsidR="00915AB3">
          <w:rPr>
            <w:noProof/>
            <w:webHidden/>
          </w:rPr>
          <w:instrText xml:space="preserve"> PAGEREF _Toc51666943 \h </w:instrText>
        </w:r>
        <w:r w:rsidR="00915AB3">
          <w:rPr>
            <w:noProof/>
            <w:webHidden/>
          </w:rPr>
        </w:r>
        <w:r w:rsidR="00915AB3">
          <w:rPr>
            <w:noProof/>
            <w:webHidden/>
          </w:rPr>
          <w:fldChar w:fldCharType="separate"/>
        </w:r>
        <w:r w:rsidR="007A7D53">
          <w:rPr>
            <w:noProof/>
            <w:webHidden/>
          </w:rPr>
          <w:t>152</w:t>
        </w:r>
        <w:r w:rsidR="00915AB3">
          <w:rPr>
            <w:noProof/>
            <w:webHidden/>
          </w:rPr>
          <w:fldChar w:fldCharType="end"/>
        </w:r>
      </w:hyperlink>
    </w:p>
    <w:p w14:paraId="28701164" w14:textId="4C1CC3AD"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44" w:history="1">
        <w:r w:rsidR="00915AB3" w:rsidRPr="006E5B79">
          <w:rPr>
            <w:rStyle w:val="Hyperlink"/>
            <w:noProof/>
          </w:rPr>
          <w:t>Disable Missing Barcode Option Area</w:t>
        </w:r>
        <w:r w:rsidR="00915AB3">
          <w:rPr>
            <w:noProof/>
            <w:webHidden/>
          </w:rPr>
          <w:tab/>
        </w:r>
        <w:r w:rsidR="00915AB3">
          <w:rPr>
            <w:noProof/>
            <w:webHidden/>
          </w:rPr>
          <w:fldChar w:fldCharType="begin"/>
        </w:r>
        <w:r w:rsidR="00915AB3">
          <w:rPr>
            <w:noProof/>
            <w:webHidden/>
          </w:rPr>
          <w:instrText xml:space="preserve"> PAGEREF _Toc51666944 \h </w:instrText>
        </w:r>
        <w:r w:rsidR="00915AB3">
          <w:rPr>
            <w:noProof/>
            <w:webHidden/>
          </w:rPr>
        </w:r>
        <w:r w:rsidR="00915AB3">
          <w:rPr>
            <w:noProof/>
            <w:webHidden/>
          </w:rPr>
          <w:fldChar w:fldCharType="separate"/>
        </w:r>
        <w:r w:rsidR="007A7D53">
          <w:rPr>
            <w:noProof/>
            <w:webHidden/>
          </w:rPr>
          <w:t>152</w:t>
        </w:r>
        <w:r w:rsidR="00915AB3">
          <w:rPr>
            <w:noProof/>
            <w:webHidden/>
          </w:rPr>
          <w:fldChar w:fldCharType="end"/>
        </w:r>
      </w:hyperlink>
    </w:p>
    <w:p w14:paraId="6E57F574" w14:textId="35301A7B" w:rsidR="00915AB3" w:rsidRDefault="00172431">
      <w:pPr>
        <w:pStyle w:val="TOC3"/>
        <w:tabs>
          <w:tab w:val="right" w:leader="dot" w:pos="9350"/>
        </w:tabs>
        <w:rPr>
          <w:rFonts w:asciiTheme="minorHAnsi" w:eastAsiaTheme="minorEastAsia" w:hAnsiTheme="minorHAnsi" w:cstheme="minorBidi"/>
          <w:noProof/>
          <w:sz w:val="22"/>
          <w:szCs w:val="22"/>
        </w:rPr>
      </w:pPr>
      <w:hyperlink w:anchor="_Toc51666945" w:history="1">
        <w:r w:rsidR="00915AB3" w:rsidRPr="006E5B79">
          <w:rPr>
            <w:rStyle w:val="Hyperlink"/>
            <w:noProof/>
          </w:rPr>
          <w:t>Barcode Filter Area</w:t>
        </w:r>
        <w:r w:rsidR="00915AB3">
          <w:rPr>
            <w:noProof/>
            <w:webHidden/>
          </w:rPr>
          <w:tab/>
        </w:r>
        <w:r w:rsidR="00915AB3">
          <w:rPr>
            <w:noProof/>
            <w:webHidden/>
          </w:rPr>
          <w:fldChar w:fldCharType="begin"/>
        </w:r>
        <w:r w:rsidR="00915AB3">
          <w:rPr>
            <w:noProof/>
            <w:webHidden/>
          </w:rPr>
          <w:instrText xml:space="preserve"> PAGEREF _Toc51666945 \h </w:instrText>
        </w:r>
        <w:r w:rsidR="00915AB3">
          <w:rPr>
            <w:noProof/>
            <w:webHidden/>
          </w:rPr>
        </w:r>
        <w:r w:rsidR="00915AB3">
          <w:rPr>
            <w:noProof/>
            <w:webHidden/>
          </w:rPr>
          <w:fldChar w:fldCharType="separate"/>
        </w:r>
        <w:r w:rsidR="007A7D53">
          <w:rPr>
            <w:noProof/>
            <w:webHidden/>
          </w:rPr>
          <w:t>152</w:t>
        </w:r>
        <w:r w:rsidR="00915AB3">
          <w:rPr>
            <w:noProof/>
            <w:webHidden/>
          </w:rPr>
          <w:fldChar w:fldCharType="end"/>
        </w:r>
      </w:hyperlink>
    </w:p>
    <w:p w14:paraId="3F7051F6" w14:textId="4575203E" w:rsidR="00915AB3" w:rsidRDefault="00172431">
      <w:pPr>
        <w:pStyle w:val="TOC1"/>
        <w:tabs>
          <w:tab w:val="right" w:leader="dot" w:pos="9350"/>
        </w:tabs>
        <w:rPr>
          <w:rFonts w:asciiTheme="minorHAnsi" w:eastAsiaTheme="minorEastAsia" w:hAnsiTheme="minorHAnsi" w:cstheme="minorBidi"/>
          <w:b w:val="0"/>
          <w:caps w:val="0"/>
          <w:noProof/>
          <w:sz w:val="22"/>
          <w:szCs w:val="22"/>
        </w:rPr>
      </w:pPr>
      <w:hyperlink w:anchor="_Toc51666946" w:history="1">
        <w:r w:rsidR="00915AB3" w:rsidRPr="006E5B79">
          <w:rPr>
            <w:rStyle w:val="Hyperlink"/>
            <w:noProof/>
          </w:rPr>
          <w:t>Contact KIC</w:t>
        </w:r>
        <w:r w:rsidR="00915AB3">
          <w:rPr>
            <w:noProof/>
            <w:webHidden/>
          </w:rPr>
          <w:tab/>
        </w:r>
        <w:r w:rsidR="00915AB3">
          <w:rPr>
            <w:noProof/>
            <w:webHidden/>
          </w:rPr>
          <w:fldChar w:fldCharType="begin"/>
        </w:r>
        <w:r w:rsidR="00915AB3">
          <w:rPr>
            <w:noProof/>
            <w:webHidden/>
          </w:rPr>
          <w:instrText xml:space="preserve"> PAGEREF _Toc51666946 \h </w:instrText>
        </w:r>
        <w:r w:rsidR="00915AB3">
          <w:rPr>
            <w:noProof/>
            <w:webHidden/>
          </w:rPr>
        </w:r>
        <w:r w:rsidR="00915AB3">
          <w:rPr>
            <w:noProof/>
            <w:webHidden/>
          </w:rPr>
          <w:fldChar w:fldCharType="separate"/>
        </w:r>
        <w:r w:rsidR="007A7D53">
          <w:rPr>
            <w:noProof/>
            <w:webHidden/>
          </w:rPr>
          <w:t>153</w:t>
        </w:r>
        <w:r w:rsidR="00915AB3">
          <w:rPr>
            <w:noProof/>
            <w:webHidden/>
          </w:rPr>
          <w:fldChar w:fldCharType="end"/>
        </w:r>
      </w:hyperlink>
    </w:p>
    <w:p w14:paraId="404FEFE6" w14:textId="77777777" w:rsidR="008A57FB" w:rsidRDefault="008A57FB" w:rsidP="008A57FB">
      <w:r>
        <w:fldChar w:fldCharType="end"/>
      </w:r>
    </w:p>
    <w:p w14:paraId="55B310B0" w14:textId="77777777" w:rsidR="00A35A3B" w:rsidRDefault="00A35A3B" w:rsidP="0023518D"/>
    <w:p w14:paraId="51940A60" w14:textId="77777777" w:rsidR="008A57FB" w:rsidRDefault="008A57FB" w:rsidP="0023518D"/>
    <w:p w14:paraId="375EE7EE" w14:textId="7E9263EB" w:rsidR="008A57FB" w:rsidRDefault="008A57FB" w:rsidP="0023518D">
      <w:pPr>
        <w:sectPr w:rsidR="008A57FB" w:rsidSect="00810BA3">
          <w:pgSz w:w="12240" w:h="15840" w:code="1"/>
          <w:pgMar w:top="1296" w:right="1440" w:bottom="1440" w:left="1440" w:header="576" w:footer="720" w:gutter="0"/>
          <w:pgNumType w:fmt="lowerRoman" w:start="1"/>
          <w:cols w:space="720"/>
        </w:sectPr>
      </w:pPr>
    </w:p>
    <w:p w14:paraId="4EF4743F" w14:textId="73FF2048" w:rsidR="00043E90" w:rsidRPr="00D82067" w:rsidRDefault="00043E90" w:rsidP="00676B77">
      <w:pPr>
        <w:pStyle w:val="Heading1"/>
      </w:pPr>
      <w:bookmarkStart w:id="28" w:name="_Toc353195380"/>
      <w:bookmarkStart w:id="29" w:name="_Toc358296187"/>
      <w:bookmarkStart w:id="30" w:name="_Toc358298352"/>
      <w:bookmarkStart w:id="31" w:name="_Toc469334838"/>
      <w:bookmarkStart w:id="32" w:name="_Toc504120263"/>
      <w:bookmarkStart w:id="33" w:name="_Toc527644246"/>
      <w:bookmarkStart w:id="34" w:name="_Toc528599346"/>
      <w:bookmarkStart w:id="35" w:name="_Toc17993384"/>
      <w:bookmarkStart w:id="36" w:name="_Toc37267102"/>
      <w:bookmarkStart w:id="37" w:name="_Toc51666597"/>
      <w:bookmarkStart w:id="38" w:name="_Toc51666715"/>
      <w:bookmarkStart w:id="39" w:name="_Toc84240637"/>
      <w:bookmarkStart w:id="40" w:name="_Toc141866638"/>
      <w:r w:rsidRPr="00D82067">
        <w:lastRenderedPageBreak/>
        <w:t xml:space="preserve">Introducing </w:t>
      </w:r>
      <w:r w:rsidR="000439E3">
        <w:t>t</w:t>
      </w:r>
      <w:r w:rsidR="00530DA9" w:rsidRPr="00D82067">
        <w:t xml:space="preserve">he </w:t>
      </w:r>
      <w:r w:rsidR="003F6797">
        <w:t>W</w:t>
      </w:r>
      <w:r w:rsidRPr="00D82067">
        <w:t xml:space="preserve">PI </w:t>
      </w:r>
      <w:r w:rsidR="00530DA9" w:rsidRPr="00D82067">
        <w:t>System</w:t>
      </w:r>
      <w:bookmarkEnd w:id="28"/>
      <w:bookmarkEnd w:id="29"/>
      <w:bookmarkEnd w:id="30"/>
      <w:bookmarkEnd w:id="31"/>
      <w:bookmarkEnd w:id="32"/>
      <w:bookmarkEnd w:id="33"/>
      <w:bookmarkEnd w:id="34"/>
      <w:bookmarkEnd w:id="35"/>
      <w:bookmarkEnd w:id="36"/>
      <w:bookmarkEnd w:id="37"/>
      <w:bookmarkEnd w:id="38"/>
    </w:p>
    <w:p w14:paraId="131C661D" w14:textId="716F7E4C" w:rsidR="00043E90" w:rsidRDefault="004D0FA0" w:rsidP="00043E90">
      <w:r>
        <w:t xml:space="preserve">The </w:t>
      </w:r>
      <w:r w:rsidR="003F6797">
        <w:t>W</w:t>
      </w:r>
      <w:r>
        <w:t>PI (</w:t>
      </w:r>
      <w:r w:rsidR="003F6797">
        <w:t>Wave</w:t>
      </w:r>
      <w:r>
        <w:t xml:space="preserve"> Process In</w:t>
      </w:r>
      <w:r w:rsidR="003F6797">
        <w:t>spection</w:t>
      </w:r>
      <w:r>
        <w:t>) system is a comprehensive suite of thermal process management tools designed to give you the ultimate in PCB soldering quality control.</w:t>
      </w:r>
      <w:r w:rsidR="00DE7E50">
        <w:t xml:space="preserve"> </w:t>
      </w:r>
      <w:r w:rsidR="003F6797">
        <w:t>W</w:t>
      </w:r>
      <w:r w:rsidR="00DE7E50">
        <w:t xml:space="preserve">PI can monitor the entire </w:t>
      </w:r>
      <w:r w:rsidR="003F6797">
        <w:t>wave solder</w:t>
      </w:r>
      <w:r w:rsidR="00DE7E50">
        <w:t xml:space="preserve"> process, giving advanced warning before </w:t>
      </w:r>
      <w:r w:rsidR="00550A23">
        <w:t>a</w:t>
      </w:r>
      <w:r w:rsidR="00DE7E50">
        <w:t xml:space="preserve"> </w:t>
      </w:r>
      <w:r w:rsidR="00550A23">
        <w:t>product drifts out of specificatio</w:t>
      </w:r>
      <w:r w:rsidR="002220E4">
        <w:t>n</w:t>
      </w:r>
      <w:r w:rsidR="00550A23">
        <w:t>.</w:t>
      </w:r>
    </w:p>
    <w:p w14:paraId="4386161D" w14:textId="77777777" w:rsidR="00E719F2" w:rsidRPr="00432A06" w:rsidRDefault="00E719F2" w:rsidP="00043E90">
      <w:pPr>
        <w:rPr>
          <w:sz w:val="16"/>
          <w:szCs w:val="16"/>
        </w:rPr>
      </w:pPr>
    </w:p>
    <w:p w14:paraId="0A0B3D7E" w14:textId="1698D3D8" w:rsidR="00F204D6" w:rsidRDefault="003F6797" w:rsidP="00FC47E7">
      <w:r>
        <w:t>W</w:t>
      </w:r>
      <w:r w:rsidR="00550A23">
        <w:t>PI combines software and hardware components</w:t>
      </w:r>
      <w:r w:rsidR="00854A35">
        <w:t xml:space="preserve"> into an integrated system</w:t>
      </w:r>
      <w:r w:rsidR="00F058F6">
        <w:t xml:space="preserve">. </w:t>
      </w:r>
      <w:r w:rsidR="00854A35">
        <w:t>The software</w:t>
      </w:r>
      <w:r w:rsidR="00F204D6">
        <w:t xml:space="preserve"> </w:t>
      </w:r>
      <w:r w:rsidR="00153E96">
        <w:t xml:space="preserve">supplements its </w:t>
      </w:r>
      <w:r w:rsidR="00BB477D">
        <w:t xml:space="preserve">thermal profile analysis </w:t>
      </w:r>
      <w:r w:rsidR="00153E96">
        <w:t>core with special tools for performance optimization, changed variable prediction,</w:t>
      </w:r>
      <w:r w:rsidR="00BB477D">
        <w:t xml:space="preserve"> and data file management.</w:t>
      </w:r>
      <w:r w:rsidR="00153E96">
        <w:t xml:space="preserve"> </w:t>
      </w:r>
      <w:r w:rsidR="00D142C7">
        <w:t xml:space="preserve">The </w:t>
      </w:r>
      <w:r>
        <w:t>W</w:t>
      </w:r>
      <w:r w:rsidR="00D142C7">
        <w:t>PI h</w:t>
      </w:r>
      <w:r w:rsidR="00BB477D">
        <w:t xml:space="preserve">ardware </w:t>
      </w:r>
      <w:r>
        <w:t>utilizes</w:t>
      </w:r>
      <w:r w:rsidR="00153E96">
        <w:t xml:space="preserve"> </w:t>
      </w:r>
      <w:r>
        <w:t>an array of sensors</w:t>
      </w:r>
      <w:r w:rsidR="00153E96">
        <w:t xml:space="preserve"> that measure </w:t>
      </w:r>
      <w:r>
        <w:t>process</w:t>
      </w:r>
      <w:r w:rsidR="00153E96">
        <w:t xml:space="preserve"> temperature</w:t>
      </w:r>
      <w:r>
        <w:t>s</w:t>
      </w:r>
      <w:r w:rsidR="00153E96">
        <w:t xml:space="preserve">, sensors to track </w:t>
      </w:r>
      <w:r w:rsidR="00EF7985">
        <w:t xml:space="preserve">product movement </w:t>
      </w:r>
      <w:r w:rsidR="00153E96">
        <w:t>and</w:t>
      </w:r>
      <w:r w:rsidR="00EF7985" w:rsidRPr="00EF7985">
        <w:t xml:space="preserve"> </w:t>
      </w:r>
      <w:r w:rsidR="00EF7985">
        <w:t xml:space="preserve">conveyor speed, </w:t>
      </w:r>
      <w:r w:rsidR="00153E96">
        <w:t xml:space="preserve">a </w:t>
      </w:r>
      <w:r w:rsidR="00153E96" w:rsidRPr="003E6083">
        <w:t>profiler</w:t>
      </w:r>
      <w:r>
        <w:t xml:space="preserve"> (not included)</w:t>
      </w:r>
      <w:r w:rsidR="00153E96">
        <w:t xml:space="preserve"> to move through the process accumulating thermal data</w:t>
      </w:r>
      <w:r w:rsidR="00EF7985">
        <w:t>, an Ethernet communication hub, and alarm system.</w:t>
      </w:r>
    </w:p>
    <w:p w14:paraId="6C42ADEA" w14:textId="77777777" w:rsidR="00BC74FE" w:rsidRDefault="00BC74FE" w:rsidP="00A35A3B">
      <w:bookmarkStart w:id="41" w:name="_Toc486325557"/>
      <w:bookmarkStart w:id="42" w:name="_Toc488490431"/>
      <w:bookmarkStart w:id="43" w:name="_Toc119468068"/>
      <w:bookmarkStart w:id="44" w:name="_Toc353195381"/>
      <w:bookmarkStart w:id="45" w:name="_Toc358296188"/>
      <w:bookmarkStart w:id="46" w:name="_Toc358298353"/>
    </w:p>
    <w:p w14:paraId="5516CB1D" w14:textId="77777777" w:rsidR="0099683F" w:rsidRDefault="00BB1720" w:rsidP="00D36D96">
      <w:pPr>
        <w:pStyle w:val="Heading2"/>
      </w:pPr>
      <w:r>
        <w:br w:type="page"/>
      </w:r>
      <w:bookmarkStart w:id="47" w:name="_Toc469334839"/>
      <w:bookmarkStart w:id="48" w:name="_Toc504120264"/>
      <w:bookmarkStart w:id="49" w:name="_Toc527644247"/>
      <w:bookmarkStart w:id="50" w:name="_Toc528599347"/>
      <w:bookmarkStart w:id="51" w:name="_Toc17993385"/>
      <w:bookmarkStart w:id="52" w:name="_Toc37267103"/>
      <w:bookmarkStart w:id="53" w:name="_Toc51666598"/>
      <w:bookmarkStart w:id="54" w:name="_Toc51666716"/>
      <w:r>
        <w:lastRenderedPageBreak/>
        <w:t>The Hardware</w:t>
      </w:r>
      <w:bookmarkEnd w:id="47"/>
      <w:bookmarkEnd w:id="48"/>
      <w:bookmarkEnd w:id="49"/>
      <w:bookmarkEnd w:id="50"/>
      <w:bookmarkEnd w:id="51"/>
      <w:bookmarkEnd w:id="52"/>
      <w:bookmarkEnd w:id="53"/>
      <w:bookmarkEnd w:id="54"/>
    </w:p>
    <w:p w14:paraId="667B00F5" w14:textId="4DF66A0A" w:rsidR="0099683F" w:rsidRDefault="0099683F" w:rsidP="00F058F6">
      <w:bookmarkStart w:id="55" w:name="_Hlk51841301"/>
      <w:r>
        <w:t>The</w:t>
      </w:r>
      <w:r w:rsidR="00782505">
        <w:t xml:space="preserve"> </w:t>
      </w:r>
      <w:r>
        <w:t xml:space="preserve">major hardware components to a </w:t>
      </w:r>
      <w:r w:rsidR="003F6797">
        <w:t>W</w:t>
      </w:r>
      <w:r>
        <w:t>PI system are:</w:t>
      </w:r>
    </w:p>
    <w:p w14:paraId="3D721900" w14:textId="41FAA348" w:rsidR="00D23A45" w:rsidRDefault="003F6797">
      <w:pPr>
        <w:numPr>
          <w:ilvl w:val="0"/>
          <w:numId w:val="138"/>
        </w:numPr>
      </w:pPr>
      <w:r>
        <w:t>KIC DAU (Data Acquisition Unit)</w:t>
      </w:r>
      <w:ins w:id="56" w:author="Tom Bergeron" w:date="2021-06-22T12:24:00Z">
        <w:r w:rsidR="00D23A45">
          <w:t xml:space="preserve"> or eTPU</w:t>
        </w:r>
      </w:ins>
      <w:ins w:id="57" w:author="Tom Bergeron" w:date="2021-06-22T12:29:00Z">
        <w:r w:rsidR="00611DB2">
          <w:t xml:space="preserve"> (ethernet Thermocouple Processing Unit)</w:t>
        </w:r>
      </w:ins>
    </w:p>
    <w:p w14:paraId="2065FA82" w14:textId="7C888154" w:rsidR="0099683F" w:rsidRDefault="0099683F" w:rsidP="00A97125">
      <w:pPr>
        <w:numPr>
          <w:ilvl w:val="0"/>
          <w:numId w:val="138"/>
        </w:numPr>
      </w:pPr>
      <w:r>
        <w:t>P</w:t>
      </w:r>
      <w:r w:rsidRPr="00E15152">
        <w:t>robes</w:t>
      </w:r>
      <w:r w:rsidR="003F6797">
        <w:t xml:space="preserve"> – 30 thermocouples</w:t>
      </w:r>
    </w:p>
    <w:p w14:paraId="7068B877" w14:textId="08388945" w:rsidR="00B05D68" w:rsidRDefault="00B05D68" w:rsidP="00B05D68">
      <w:pPr>
        <w:numPr>
          <w:ilvl w:val="0"/>
          <w:numId w:val="138"/>
        </w:numPr>
      </w:pPr>
      <w:r w:rsidRPr="00E15152">
        <w:t>Conveyor speed encoder</w:t>
      </w:r>
    </w:p>
    <w:p w14:paraId="1BD67EBC" w14:textId="540D38D9" w:rsidR="00B05D68" w:rsidRDefault="00B05D68">
      <w:pPr>
        <w:numPr>
          <w:ilvl w:val="0"/>
          <w:numId w:val="138"/>
        </w:numPr>
      </w:pPr>
      <w:r>
        <w:t>Board sensor</w:t>
      </w:r>
    </w:p>
    <w:p w14:paraId="503D8ACD" w14:textId="1E301D2E" w:rsidR="003F6797" w:rsidRDefault="00F701DE" w:rsidP="00A97125">
      <w:pPr>
        <w:numPr>
          <w:ilvl w:val="0"/>
          <w:numId w:val="138"/>
        </w:numPr>
      </w:pPr>
      <w:r>
        <w:t xml:space="preserve">Fixed </w:t>
      </w:r>
      <w:r w:rsidR="003F6797">
        <w:t>Pyrometer sensor</w:t>
      </w:r>
    </w:p>
    <w:p w14:paraId="48C6476C" w14:textId="77777777" w:rsidR="0099683F" w:rsidRDefault="0099683F" w:rsidP="00A97125">
      <w:pPr>
        <w:numPr>
          <w:ilvl w:val="0"/>
          <w:numId w:val="138"/>
        </w:numPr>
      </w:pPr>
      <w:r>
        <w:t>Alarm relay/light tower</w:t>
      </w:r>
    </w:p>
    <w:p w14:paraId="79AED1BE" w14:textId="77777777" w:rsidR="0099683F" w:rsidRDefault="0099683F" w:rsidP="00A97125">
      <w:pPr>
        <w:numPr>
          <w:ilvl w:val="0"/>
          <w:numId w:val="138"/>
        </w:numPr>
      </w:pPr>
      <w:r w:rsidRPr="00E15152">
        <w:t>Profiler</w:t>
      </w:r>
    </w:p>
    <w:p w14:paraId="42B1591D" w14:textId="5B3088D5" w:rsidR="0099683F" w:rsidRPr="00BC74FE" w:rsidRDefault="00782505">
      <w:pPr>
        <w:pStyle w:val="Heading3"/>
      </w:pPr>
      <w:bookmarkStart w:id="58" w:name="_Toc51666717"/>
      <w:bookmarkStart w:id="59" w:name="_Toc469334840"/>
      <w:bookmarkStart w:id="60" w:name="_Toc504120265"/>
      <w:bookmarkStart w:id="61" w:name="_Toc527644248"/>
      <w:bookmarkStart w:id="62" w:name="_Toc528599348"/>
      <w:bookmarkStart w:id="63" w:name="_Toc17993386"/>
      <w:bookmarkStart w:id="64" w:name="_Toc37267104"/>
      <w:r>
        <w:t>DAU</w:t>
      </w:r>
      <w:bookmarkEnd w:id="58"/>
      <w:bookmarkEnd w:id="59"/>
      <w:bookmarkEnd w:id="60"/>
      <w:bookmarkEnd w:id="61"/>
      <w:bookmarkEnd w:id="62"/>
      <w:bookmarkEnd w:id="63"/>
      <w:bookmarkEnd w:id="64"/>
      <w:ins w:id="65" w:author="Tom Bergeron" w:date="2021-06-22T12:29:00Z">
        <w:r w:rsidR="00611DB2">
          <w:t>/eTP</w:t>
        </w:r>
      </w:ins>
      <w:ins w:id="66" w:author="Tom Bergeron" w:date="2021-06-22T12:30:00Z">
        <w:r w:rsidR="00611DB2">
          <w:t>U</w:t>
        </w:r>
      </w:ins>
    </w:p>
    <w:p w14:paraId="28B48760" w14:textId="374A4FF6" w:rsidR="0099683F" w:rsidRPr="00254777" w:rsidRDefault="0099683F" w:rsidP="0099683F">
      <w:pPr>
        <w:pStyle w:val="ListBullet"/>
        <w:numPr>
          <w:ilvl w:val="0"/>
          <w:numId w:val="0"/>
        </w:numPr>
      </w:pPr>
      <w:r w:rsidRPr="00254777">
        <w:t xml:space="preserve">The </w:t>
      </w:r>
      <w:r w:rsidR="00782505">
        <w:t>DAU</w:t>
      </w:r>
      <w:ins w:id="67" w:author="Tom Bergeron" w:date="2021-06-22T13:08:00Z">
        <w:r w:rsidR="00BC210A">
          <w:t xml:space="preserve"> or eTPU</w:t>
        </w:r>
      </w:ins>
      <w:r w:rsidRPr="00254777">
        <w:t xml:space="preserve"> interfaces with the computer using an Ethernet cross-over cable that connects from the UpLink port on the </w:t>
      </w:r>
      <w:ins w:id="68" w:author="Tom Bergeron" w:date="2021-06-22T13:08:00Z">
        <w:r w:rsidR="00BC210A">
          <w:t>device</w:t>
        </w:r>
      </w:ins>
      <w:del w:id="69" w:author="Tom Bergeron" w:date="2021-06-22T13:08:00Z">
        <w:r w:rsidR="00782505" w:rsidDel="00BC210A">
          <w:delText>DAU</w:delText>
        </w:r>
      </w:del>
      <w:r w:rsidRPr="00254777">
        <w:t xml:space="preserve"> directly to a USB to Ethernet adapter (or to an installed</w:t>
      </w:r>
      <w:r>
        <w:t xml:space="preserve"> Network Interface Card (NIC)).  </w:t>
      </w:r>
      <w:r w:rsidRPr="00254777">
        <w:t>Please follow manufacturers’ instructions to install the USB adapter or NIC.</w:t>
      </w:r>
    </w:p>
    <w:p w14:paraId="30BA3F8C" w14:textId="77777777" w:rsidR="0099683F" w:rsidRDefault="0099683F" w:rsidP="0099683F">
      <w:pPr>
        <w:pStyle w:val="ListBullet"/>
        <w:numPr>
          <w:ilvl w:val="0"/>
          <w:numId w:val="0"/>
        </w:numPr>
      </w:pPr>
    </w:p>
    <w:p w14:paraId="7424B73F" w14:textId="7E4AEE68" w:rsidR="0099683F" w:rsidRDefault="0099683F" w:rsidP="0099683F">
      <w:pPr>
        <w:pStyle w:val="ListBullet"/>
        <w:numPr>
          <w:ilvl w:val="0"/>
          <w:numId w:val="0"/>
        </w:numPr>
      </w:pPr>
      <w:r w:rsidRPr="00254777">
        <w:t>The computer</w:t>
      </w:r>
      <w:r>
        <w:t xml:space="preserve"> used with the </w:t>
      </w:r>
      <w:r w:rsidR="00782505">
        <w:t>W</w:t>
      </w:r>
      <w:r>
        <w:t>PI system</w:t>
      </w:r>
      <w:r w:rsidRPr="00254777">
        <w:t xml:space="preserve"> can be a machine that is dedicated to only supporting </w:t>
      </w:r>
      <w:r w:rsidR="00782505">
        <w:t>W</w:t>
      </w:r>
      <w:r w:rsidRPr="00254777">
        <w:t xml:space="preserve">PI or it can </w:t>
      </w:r>
      <w:r>
        <w:t>also serve as</w:t>
      </w:r>
      <w:r w:rsidRPr="00254777">
        <w:t xml:space="preserve"> the </w:t>
      </w:r>
      <w:r w:rsidR="00782505">
        <w:t xml:space="preserve">machine </w:t>
      </w:r>
      <w:r w:rsidRPr="00254777">
        <w:t xml:space="preserve">controller PC. </w:t>
      </w:r>
      <w:r>
        <w:t xml:space="preserve"> </w:t>
      </w:r>
    </w:p>
    <w:p w14:paraId="3F96E07A" w14:textId="77777777" w:rsidR="0099683F" w:rsidRPr="00254777" w:rsidRDefault="0099683F" w:rsidP="0099683F">
      <w:pPr>
        <w:pStyle w:val="ListBullet"/>
        <w:numPr>
          <w:ilvl w:val="0"/>
          <w:numId w:val="0"/>
        </w:numPr>
      </w:pPr>
    </w:p>
    <w:p w14:paraId="1A2E7413" w14:textId="442DD7B0" w:rsidR="0099683F" w:rsidRDefault="0099683F" w:rsidP="0099683F">
      <w:pPr>
        <w:pStyle w:val="ListBullet"/>
        <w:numPr>
          <w:ilvl w:val="0"/>
          <w:numId w:val="0"/>
        </w:numPr>
      </w:pPr>
      <w:r w:rsidRPr="00254777">
        <w:t xml:space="preserve">The </w:t>
      </w:r>
      <w:r w:rsidR="00782505">
        <w:t>DAU</w:t>
      </w:r>
      <w:ins w:id="70" w:author="Tom Bergeron" w:date="2021-06-22T12:30:00Z">
        <w:r w:rsidR="00611DB2">
          <w:t>/eTPU</w:t>
        </w:r>
      </w:ins>
      <w:r w:rsidRPr="00254777">
        <w:t xml:space="preserve"> must be plugged into an AC power source.  </w:t>
      </w:r>
      <w:ins w:id="71" w:author="Tom Bergeron" w:date="2021-06-22T12:30:00Z">
        <w:r w:rsidR="00611DB2">
          <w:t xml:space="preserve">It </w:t>
        </w:r>
      </w:ins>
      <w:del w:id="72" w:author="Tom Bergeron" w:date="2021-06-22T12:30:00Z">
        <w:r w:rsidRPr="00254777" w:rsidDel="00611DB2">
          <w:delText xml:space="preserve">The </w:delText>
        </w:r>
        <w:r w:rsidR="00782505" w:rsidDel="00611DB2">
          <w:delText>DAU</w:delText>
        </w:r>
        <w:r w:rsidRPr="00254777" w:rsidDel="00611DB2">
          <w:delText xml:space="preserve"> </w:delText>
        </w:r>
      </w:del>
      <w:r w:rsidRPr="00254777">
        <w:t>utilizes a universal A/C transformer power supply</w:t>
      </w:r>
      <w:r w:rsidR="00782505">
        <w:t xml:space="preserve"> and</w:t>
      </w:r>
      <w:r w:rsidRPr="00254777">
        <w:t xml:space="preserve"> ships from the factory with multiple AC connectors to accommodate any connector/voltage requirement.</w:t>
      </w:r>
    </w:p>
    <w:p w14:paraId="0327C8E2" w14:textId="77777777" w:rsidR="00BC74FE" w:rsidRPr="00254777" w:rsidRDefault="00BC74FE" w:rsidP="0099683F">
      <w:pPr>
        <w:pStyle w:val="ListBullet"/>
        <w:numPr>
          <w:ilvl w:val="0"/>
          <w:numId w:val="0"/>
        </w:numPr>
      </w:pPr>
    </w:p>
    <w:p w14:paraId="2852409F" w14:textId="77777777" w:rsidR="00BC74FE" w:rsidRPr="00254777" w:rsidRDefault="00BC74FE" w:rsidP="00F701DE">
      <w:pPr>
        <w:pStyle w:val="Heading3"/>
      </w:pPr>
      <w:bookmarkStart w:id="73" w:name="_Toc469334841"/>
      <w:bookmarkStart w:id="74" w:name="_Toc504120266"/>
      <w:bookmarkStart w:id="75" w:name="_Toc527644249"/>
      <w:bookmarkStart w:id="76" w:name="_Toc528599349"/>
      <w:bookmarkStart w:id="77" w:name="_Toc17993387"/>
      <w:bookmarkStart w:id="78" w:name="_Toc37267105"/>
      <w:bookmarkStart w:id="79" w:name="_Toc51666718"/>
      <w:r w:rsidRPr="00A35A3B">
        <w:t>Probes</w:t>
      </w:r>
      <w:bookmarkEnd w:id="73"/>
      <w:bookmarkEnd w:id="74"/>
      <w:bookmarkEnd w:id="75"/>
      <w:bookmarkEnd w:id="76"/>
      <w:bookmarkEnd w:id="77"/>
      <w:bookmarkEnd w:id="78"/>
      <w:bookmarkEnd w:id="79"/>
    </w:p>
    <w:p w14:paraId="7685E848" w14:textId="37E5097F" w:rsidR="00A35A3B" w:rsidRPr="006159A9" w:rsidRDefault="0099683F" w:rsidP="0099683F">
      <w:pPr>
        <w:pStyle w:val="ListBullet"/>
        <w:numPr>
          <w:ilvl w:val="0"/>
          <w:numId w:val="0"/>
        </w:numPr>
      </w:pPr>
      <w:r w:rsidRPr="00254777">
        <w:t xml:space="preserve">The </w:t>
      </w:r>
      <w:r>
        <w:t>probe</w:t>
      </w:r>
      <w:r w:rsidRPr="00254777">
        <w:t xml:space="preserve">s are mounted in the </w:t>
      </w:r>
      <w:r w:rsidR="00782505">
        <w:t>machine</w:t>
      </w:r>
      <w:r w:rsidRPr="00254777">
        <w:t xml:space="preserve"> process chamber.  They are usually suspended </w:t>
      </w:r>
      <w:r w:rsidR="006072FC">
        <w:t xml:space="preserve">above and below the product. </w:t>
      </w:r>
      <w:r w:rsidRPr="00254777">
        <w:t xml:space="preserve"> The </w:t>
      </w:r>
      <w:r>
        <w:t>probe</w:t>
      </w:r>
      <w:r w:rsidRPr="00254777">
        <w:t xml:space="preserve">s are connected to the </w:t>
      </w:r>
      <w:r w:rsidR="006072FC">
        <w:t>DAU</w:t>
      </w:r>
      <w:ins w:id="80" w:author="Tom Bergeron" w:date="2021-06-22T12:32:00Z">
        <w:r w:rsidR="00611DB2">
          <w:t>/</w:t>
        </w:r>
      </w:ins>
      <w:ins w:id="81" w:author="Tom Bergeron" w:date="2021-06-22T12:30:00Z">
        <w:r w:rsidR="00611DB2">
          <w:t>eTPU</w:t>
        </w:r>
      </w:ins>
      <w:r w:rsidRPr="00254777">
        <w:t xml:space="preserve"> - Odd/Even ports.  Each </w:t>
      </w:r>
      <w:r>
        <w:t>probe</w:t>
      </w:r>
      <w:r w:rsidRPr="00254777">
        <w:t xml:space="preserve"> connector is stamped with an </w:t>
      </w:r>
      <w:r w:rsidRPr="00254777">
        <w:rPr>
          <w:b/>
        </w:rPr>
        <w:t xml:space="preserve">E </w:t>
      </w:r>
      <w:r w:rsidRPr="00254777">
        <w:t xml:space="preserve">or </w:t>
      </w:r>
      <w:r w:rsidRPr="00254777">
        <w:rPr>
          <w:b/>
        </w:rPr>
        <w:t>O</w:t>
      </w:r>
      <w:r w:rsidRPr="00254777">
        <w:t xml:space="preserve"> in order to designate </w:t>
      </w:r>
      <w:r w:rsidRPr="00254777">
        <w:rPr>
          <w:b/>
        </w:rPr>
        <w:t>Odd</w:t>
      </w:r>
      <w:r w:rsidRPr="00254777">
        <w:t xml:space="preserve"> or </w:t>
      </w:r>
      <w:r w:rsidRPr="00254777">
        <w:rPr>
          <w:b/>
        </w:rPr>
        <w:t>Even</w:t>
      </w:r>
      <w:r w:rsidRPr="00254777">
        <w:t xml:space="preserve">.  </w:t>
      </w:r>
      <w:r w:rsidRPr="006159A9">
        <w:t>See the</w:t>
      </w:r>
      <w:r w:rsidR="00AC6100" w:rsidRPr="006159A9">
        <w:t xml:space="preserve"> </w:t>
      </w:r>
      <w:hyperlink w:anchor="_Hardware_Diagram_1" w:history="1">
        <w:r w:rsidR="006711B4" w:rsidRPr="006711B4">
          <w:rPr>
            <w:rStyle w:val="Hyperlink"/>
          </w:rPr>
          <w:t>Hardware Diagram</w:t>
        </w:r>
      </w:hyperlink>
      <w:r w:rsidRPr="006159A9">
        <w:t>.</w:t>
      </w:r>
      <w:r w:rsidR="00CF2FD9" w:rsidRPr="006159A9">
        <w:t xml:space="preserve"> </w:t>
      </w:r>
    </w:p>
    <w:p w14:paraId="0A2CFECE" w14:textId="77777777" w:rsidR="003D6F2F" w:rsidRPr="00254777" w:rsidRDefault="003D6F2F" w:rsidP="0099683F">
      <w:pPr>
        <w:pStyle w:val="ListBullet"/>
        <w:numPr>
          <w:ilvl w:val="0"/>
          <w:numId w:val="0"/>
        </w:numPr>
      </w:pPr>
    </w:p>
    <w:p w14:paraId="14CF3856" w14:textId="77777777" w:rsidR="00B05D68" w:rsidRPr="00254777" w:rsidRDefault="00B05D68" w:rsidP="00B05D68">
      <w:pPr>
        <w:pStyle w:val="Heading3"/>
      </w:pPr>
      <w:bookmarkStart w:id="82" w:name="_Toc51666719"/>
      <w:bookmarkStart w:id="83" w:name="_Toc358296202"/>
      <w:bookmarkStart w:id="84" w:name="_Toc358298367"/>
      <w:bookmarkStart w:id="85" w:name="_Toc469334842"/>
      <w:bookmarkStart w:id="86" w:name="_Toc504120267"/>
      <w:bookmarkStart w:id="87" w:name="_Toc527644250"/>
      <w:bookmarkStart w:id="88" w:name="_Toc528599350"/>
      <w:bookmarkStart w:id="89" w:name="_Toc17993388"/>
      <w:bookmarkStart w:id="90" w:name="_Toc37267106"/>
      <w:r>
        <w:t>Conveyor Speed E</w:t>
      </w:r>
      <w:r w:rsidRPr="00254777">
        <w:t>ncoder</w:t>
      </w:r>
    </w:p>
    <w:p w14:paraId="6CB0F8C2" w14:textId="06D10B90" w:rsidR="00B05D68" w:rsidRDefault="00B05D68" w:rsidP="007B53D0">
      <w:pPr>
        <w:pStyle w:val="ListBullet"/>
        <w:numPr>
          <w:ilvl w:val="0"/>
          <w:numId w:val="0"/>
        </w:numPr>
      </w:pPr>
      <w:r>
        <w:t>The conveyor speed e</w:t>
      </w:r>
      <w:r w:rsidRPr="00254777">
        <w:t>ncoder is mounted to read pulses from a gear that turns whi</w:t>
      </w:r>
      <w:r>
        <w:t>le the conveyor is operating.  The conveyor speed e</w:t>
      </w:r>
      <w:r w:rsidRPr="00254777">
        <w:t xml:space="preserve">ncoder connects to </w:t>
      </w:r>
      <w:r>
        <w:t>channel #1</w:t>
      </w:r>
      <w:r w:rsidRPr="00254777">
        <w:t xml:space="preserve"> of the </w:t>
      </w:r>
      <w:r>
        <w:t>DAU</w:t>
      </w:r>
      <w:ins w:id="91" w:author="Tom Bergeron" w:date="2021-06-22T12:32:00Z">
        <w:r w:rsidR="00611DB2">
          <w:t>/</w:t>
        </w:r>
      </w:ins>
      <w:ins w:id="92" w:author="Tom Bergeron" w:date="2021-06-22T12:30:00Z">
        <w:r w:rsidR="00611DB2">
          <w:t>eTPU</w:t>
        </w:r>
      </w:ins>
      <w:r w:rsidRPr="00254777">
        <w:t xml:space="preserve"> Sensor ports.</w:t>
      </w:r>
    </w:p>
    <w:p w14:paraId="5FBEE248" w14:textId="77777777" w:rsidR="00B05D68" w:rsidRDefault="00B05D68" w:rsidP="00B05D68">
      <w:pPr>
        <w:pStyle w:val="ListBullet"/>
        <w:numPr>
          <w:ilvl w:val="0"/>
          <w:numId w:val="0"/>
        </w:numPr>
      </w:pPr>
    </w:p>
    <w:p w14:paraId="0489565B" w14:textId="77777777" w:rsidR="00B05D68" w:rsidRPr="00254777" w:rsidRDefault="00B05D68" w:rsidP="00B05D68">
      <w:pPr>
        <w:pStyle w:val="Heading3"/>
      </w:pPr>
      <w:r>
        <w:t>Board S</w:t>
      </w:r>
      <w:r w:rsidRPr="00254777">
        <w:t>ensor</w:t>
      </w:r>
    </w:p>
    <w:p w14:paraId="23C28CBE" w14:textId="38EA6E67" w:rsidR="00B05D68" w:rsidRDefault="00B05D68" w:rsidP="00B05D68">
      <w:pPr>
        <w:pStyle w:val="ListBullet"/>
        <w:numPr>
          <w:ilvl w:val="0"/>
          <w:numId w:val="0"/>
        </w:numPr>
      </w:pPr>
      <w:r>
        <w:t>The b</w:t>
      </w:r>
      <w:r w:rsidRPr="00254777">
        <w:t>oard</w:t>
      </w:r>
      <w:r>
        <w:t xml:space="preserve"> s</w:t>
      </w:r>
      <w:r w:rsidRPr="00254777">
        <w:t xml:space="preserve">ensor is mounted near the entrance of the </w:t>
      </w:r>
      <w:r>
        <w:t>machine and provides for product tracking</w:t>
      </w:r>
      <w:r w:rsidRPr="00254777">
        <w:t>.  I</w:t>
      </w:r>
      <w:r>
        <w:t>t</w:t>
      </w:r>
      <w:r w:rsidRPr="00254777">
        <w:t xml:space="preserve"> is connected to</w:t>
      </w:r>
      <w:r>
        <w:t xml:space="preserve"> channel #2</w:t>
      </w:r>
      <w:r w:rsidRPr="00254777">
        <w:t xml:space="preserve"> of the </w:t>
      </w:r>
      <w:r>
        <w:t>DAU</w:t>
      </w:r>
      <w:ins w:id="93" w:author="Tom Bergeron" w:date="2021-06-22T12:32:00Z">
        <w:r w:rsidR="00611DB2">
          <w:t>/</w:t>
        </w:r>
      </w:ins>
      <w:del w:id="94" w:author="Tom Bergeron" w:date="2021-06-22T12:32:00Z">
        <w:r w:rsidDel="00611DB2">
          <w:delText xml:space="preserve"> </w:delText>
        </w:r>
      </w:del>
      <w:ins w:id="95" w:author="Tom Bergeron" w:date="2021-06-22T12:30:00Z">
        <w:r w:rsidR="00611DB2">
          <w:t xml:space="preserve">eTPU </w:t>
        </w:r>
      </w:ins>
      <w:r w:rsidRPr="00254777">
        <w:t>Sensor ports.</w:t>
      </w:r>
    </w:p>
    <w:p w14:paraId="183E130B" w14:textId="77777777" w:rsidR="00B05D68" w:rsidRDefault="00B05D68" w:rsidP="00B05D68">
      <w:pPr>
        <w:pStyle w:val="ListBullet"/>
        <w:numPr>
          <w:ilvl w:val="0"/>
          <w:numId w:val="0"/>
        </w:numPr>
      </w:pPr>
    </w:p>
    <w:p w14:paraId="1B567447" w14:textId="31BCCB65" w:rsidR="00F701DE" w:rsidRPr="00254777" w:rsidRDefault="00F701DE" w:rsidP="00F701DE">
      <w:pPr>
        <w:pStyle w:val="Heading3"/>
      </w:pPr>
      <w:r>
        <w:t>Fixed Pyrometer Sensor</w:t>
      </w:r>
      <w:bookmarkEnd w:id="82"/>
    </w:p>
    <w:p w14:paraId="1AD7F3EC" w14:textId="03D4B618" w:rsidR="00F701DE" w:rsidRDefault="00F701DE" w:rsidP="00EC251F">
      <w:pPr>
        <w:pStyle w:val="ListBullet"/>
        <w:numPr>
          <w:ilvl w:val="0"/>
          <w:numId w:val="0"/>
        </w:numPr>
      </w:pPr>
      <w:r>
        <w:t>The fixed pyrometer sensor</w:t>
      </w:r>
      <w:r w:rsidRPr="00254777">
        <w:t xml:space="preserve"> is mounted </w:t>
      </w:r>
      <w:r>
        <w:t>outside the process tunnel, at the exit of the machine to read the direct temperature of each board as they exit the machine.  It</w:t>
      </w:r>
      <w:r w:rsidRPr="00254777">
        <w:t xml:space="preserve"> connects to </w:t>
      </w:r>
      <w:r>
        <w:t>channel #4</w:t>
      </w:r>
      <w:r w:rsidRPr="00254777">
        <w:t xml:space="preserve"> of the </w:t>
      </w:r>
      <w:r>
        <w:t>DAU</w:t>
      </w:r>
      <w:r w:rsidRPr="00254777">
        <w:t xml:space="preserve"> Sensor ports</w:t>
      </w:r>
      <w:ins w:id="96" w:author="Tom Bergeron" w:date="2021-06-22T12:31:00Z">
        <w:r w:rsidR="00611DB2">
          <w:t xml:space="preserve">, or to a USB port on the PC (through an adapter module) when used </w:t>
        </w:r>
      </w:ins>
      <w:ins w:id="97" w:author="Tom Bergeron" w:date="2021-06-22T12:32:00Z">
        <w:r w:rsidR="00611DB2">
          <w:t xml:space="preserve">in conjuction </w:t>
        </w:r>
      </w:ins>
      <w:ins w:id="98" w:author="Tom Bergeron" w:date="2021-06-22T12:31:00Z">
        <w:r w:rsidR="00611DB2">
          <w:t>with an eTPU.</w:t>
        </w:r>
      </w:ins>
      <w:del w:id="99" w:author="Tom Bergeron" w:date="2021-06-22T12:31:00Z">
        <w:r w:rsidRPr="00254777" w:rsidDel="00611DB2">
          <w:delText>.</w:delText>
        </w:r>
      </w:del>
    </w:p>
    <w:bookmarkEnd w:id="83"/>
    <w:bookmarkEnd w:id="84"/>
    <w:bookmarkEnd w:id="85"/>
    <w:bookmarkEnd w:id="86"/>
    <w:bookmarkEnd w:id="87"/>
    <w:bookmarkEnd w:id="88"/>
    <w:bookmarkEnd w:id="89"/>
    <w:bookmarkEnd w:id="90"/>
    <w:p w14:paraId="30F98668" w14:textId="77777777" w:rsidR="00A35A3B" w:rsidRPr="00254777" w:rsidDel="00611DB2" w:rsidRDefault="00A35A3B" w:rsidP="0099683F">
      <w:pPr>
        <w:pStyle w:val="ListBullet"/>
        <w:numPr>
          <w:ilvl w:val="0"/>
          <w:numId w:val="0"/>
        </w:numPr>
        <w:rPr>
          <w:del w:id="100" w:author="Tom Bergeron" w:date="2021-06-22T12:31:00Z"/>
        </w:rPr>
      </w:pPr>
    </w:p>
    <w:p w14:paraId="3E2DD136" w14:textId="77777777" w:rsidR="00A35A3B" w:rsidRPr="00254777" w:rsidRDefault="00A35A3B" w:rsidP="0099683F">
      <w:pPr>
        <w:pStyle w:val="ListBullet"/>
        <w:numPr>
          <w:ilvl w:val="0"/>
          <w:numId w:val="0"/>
        </w:numPr>
      </w:pPr>
    </w:p>
    <w:p w14:paraId="7EBFD4F0" w14:textId="77777777" w:rsidR="0099683F" w:rsidRPr="00AB4EC6" w:rsidRDefault="00A06D70">
      <w:pPr>
        <w:pStyle w:val="Heading3"/>
      </w:pPr>
      <w:bookmarkStart w:id="101" w:name="_Toc469334844"/>
      <w:bookmarkStart w:id="102" w:name="_Toc504120269"/>
      <w:bookmarkStart w:id="103" w:name="_Toc527644252"/>
      <w:bookmarkStart w:id="104" w:name="_Toc528599352"/>
      <w:bookmarkStart w:id="105" w:name="_Toc17993390"/>
      <w:bookmarkStart w:id="106" w:name="_Toc37267108"/>
      <w:bookmarkStart w:id="107" w:name="_Toc51666722"/>
      <w:bookmarkStart w:id="108" w:name="_Toc358296205"/>
      <w:bookmarkStart w:id="109" w:name="_Toc358298370"/>
      <w:r w:rsidRPr="00AB4EC6">
        <w:t>Alarm Relay</w:t>
      </w:r>
      <w:r w:rsidR="008058F8" w:rsidRPr="00AB4EC6">
        <w:t>/</w:t>
      </w:r>
      <w:r w:rsidRPr="00AB4EC6">
        <w:t>Light T</w:t>
      </w:r>
      <w:r w:rsidR="0099683F" w:rsidRPr="00AB4EC6">
        <w:t>ower</w:t>
      </w:r>
      <w:bookmarkEnd w:id="101"/>
      <w:bookmarkEnd w:id="102"/>
      <w:bookmarkEnd w:id="103"/>
      <w:bookmarkEnd w:id="104"/>
      <w:bookmarkEnd w:id="105"/>
      <w:bookmarkEnd w:id="106"/>
      <w:bookmarkEnd w:id="107"/>
      <w:r w:rsidR="0099683F" w:rsidRPr="00AB4EC6">
        <w:t xml:space="preserve"> </w:t>
      </w:r>
    </w:p>
    <w:p w14:paraId="2058F09A" w14:textId="1BE2D022" w:rsidR="0099683F" w:rsidRPr="00A06D70" w:rsidRDefault="0099683F" w:rsidP="0099683F">
      <w:r w:rsidRPr="00A06D70">
        <w:t xml:space="preserve">The Alarm Relay connects to the Alarm/Barcode port of the </w:t>
      </w:r>
      <w:r w:rsidR="006072FC">
        <w:t>DAU</w:t>
      </w:r>
      <w:ins w:id="110" w:author="Tom Bergeron" w:date="2021-06-22T12:32:00Z">
        <w:r w:rsidR="00611DB2">
          <w:t>/eTPU</w:t>
        </w:r>
      </w:ins>
      <w:r w:rsidRPr="00A06D70">
        <w:t xml:space="preserve"> and</w:t>
      </w:r>
      <w:r w:rsidR="006072FC">
        <w:t xml:space="preserve"> allows for integration to an infeed conveyor (available with SMEMA interface connections) to prevent products from entering machine </w:t>
      </w:r>
      <w:r w:rsidRPr="00A06D70">
        <w:t xml:space="preserve">when an alarm condition </w:t>
      </w:r>
      <w:r w:rsidR="00271365" w:rsidRPr="00A06D70">
        <w:t>occurs</w:t>
      </w:r>
      <w:r w:rsidR="00271365">
        <w:t xml:space="preserve"> or</w:t>
      </w:r>
      <w:r w:rsidR="006072FC">
        <w:t xml:space="preserve"> hardwiring to an external device of your choosing</w:t>
      </w:r>
      <w:r w:rsidRPr="00A06D70">
        <w:t>.</w:t>
      </w:r>
      <w:r w:rsidR="006072FC">
        <w:t xml:space="preserve"> Additionally, i</w:t>
      </w:r>
      <w:r w:rsidRPr="00A06D70">
        <w:t xml:space="preserve">t allows for a </w:t>
      </w:r>
      <w:r w:rsidR="006072FC">
        <w:t xml:space="preserve">standard </w:t>
      </w:r>
      <w:r w:rsidRPr="00A06D70">
        <w:t>KIC supplied audible light tower to be powered and triggered</w:t>
      </w:r>
      <w:r w:rsidR="006072FC">
        <w:t>.</w:t>
      </w:r>
      <w:r w:rsidRPr="00A06D70">
        <w:t xml:space="preserve"> The Alarm Relay is required to have an external AC power source. </w:t>
      </w:r>
    </w:p>
    <w:p w14:paraId="0F130FB3" w14:textId="77777777" w:rsidR="0099683F" w:rsidRPr="00A06D70" w:rsidRDefault="0099683F" w:rsidP="0099683F">
      <w:r w:rsidRPr="00A06D70">
        <w:t xml:space="preserve"> </w:t>
      </w:r>
    </w:p>
    <w:p w14:paraId="694E1201" w14:textId="0D7804BF" w:rsidR="0099683F" w:rsidRDefault="0099683F" w:rsidP="0099683F">
      <w:r w:rsidRPr="00A06D70">
        <w:t>There are two audible light towers available – one model connects directly to the Alarm Relay device; the other model connects directly to the USB port of the PC.</w:t>
      </w:r>
      <w:r w:rsidR="008605AD">
        <w:t xml:space="preserve"> See the </w:t>
      </w:r>
      <w:hyperlink w:anchor="_Light_Tower" w:history="1">
        <w:r w:rsidR="008605AD" w:rsidRPr="002920E7">
          <w:rPr>
            <w:rStyle w:val="Hyperlink"/>
          </w:rPr>
          <w:t>Light Tower section</w:t>
        </w:r>
      </w:hyperlink>
      <w:r w:rsidR="008605AD">
        <w:t>.</w:t>
      </w:r>
    </w:p>
    <w:p w14:paraId="505ADC67" w14:textId="7D123DD6" w:rsidR="006072FC" w:rsidRDefault="006072FC" w:rsidP="0099683F"/>
    <w:p w14:paraId="3FDB36F9" w14:textId="76B8AB5C" w:rsidR="006072FC" w:rsidRDefault="006072FC" w:rsidP="0099683F"/>
    <w:p w14:paraId="19DB24DE" w14:textId="4805436D" w:rsidR="006072FC" w:rsidRDefault="006072FC" w:rsidP="0099683F"/>
    <w:p w14:paraId="0CF87F8C" w14:textId="77777777" w:rsidR="006072FC" w:rsidRPr="00A06D70" w:rsidRDefault="006072FC" w:rsidP="0099683F"/>
    <w:p w14:paraId="7315913E" w14:textId="2660220D" w:rsidR="0099683F" w:rsidRPr="0099683F" w:rsidRDefault="0099683F">
      <w:pPr>
        <w:pStyle w:val="Heading3"/>
      </w:pPr>
      <w:bookmarkStart w:id="111" w:name="_Toc358296206"/>
      <w:bookmarkStart w:id="112" w:name="_Toc358298371"/>
      <w:bookmarkStart w:id="113" w:name="_Toc469334845"/>
      <w:bookmarkStart w:id="114" w:name="_Toc504120270"/>
      <w:bookmarkStart w:id="115" w:name="_Toc527644253"/>
      <w:bookmarkStart w:id="116" w:name="_Toc528599353"/>
      <w:bookmarkStart w:id="117" w:name="_Toc17993391"/>
      <w:bookmarkStart w:id="118" w:name="_Toc37267109"/>
      <w:bookmarkStart w:id="119" w:name="_Toc51666723"/>
      <w:bookmarkEnd w:id="108"/>
      <w:bookmarkEnd w:id="109"/>
      <w:r w:rsidRPr="0099683F">
        <w:t>Profiler</w:t>
      </w:r>
      <w:bookmarkEnd w:id="111"/>
      <w:bookmarkEnd w:id="112"/>
      <w:bookmarkEnd w:id="113"/>
      <w:bookmarkEnd w:id="114"/>
      <w:bookmarkEnd w:id="115"/>
      <w:bookmarkEnd w:id="116"/>
      <w:bookmarkEnd w:id="117"/>
      <w:bookmarkEnd w:id="118"/>
      <w:bookmarkEnd w:id="119"/>
      <w:r w:rsidRPr="0099683F">
        <w:t xml:space="preserve"> </w:t>
      </w:r>
    </w:p>
    <w:p w14:paraId="1D71F269" w14:textId="6C630F55" w:rsidR="0099683F" w:rsidRDefault="0099683F" w:rsidP="00A35A3B">
      <w:r w:rsidRPr="0099683F">
        <w:t xml:space="preserve">The profiler is the </w:t>
      </w:r>
      <w:r w:rsidR="006072FC">
        <w:t xml:space="preserve">product specific </w:t>
      </w:r>
      <w:r w:rsidRPr="0099683F">
        <w:t xml:space="preserve">data acquisition component of the </w:t>
      </w:r>
      <w:r w:rsidR="006072FC">
        <w:t>W</w:t>
      </w:r>
      <w:r w:rsidRPr="0099683F">
        <w:t xml:space="preserve">PI system.  It provides the on-board, through-the-process temperature data.  </w:t>
      </w:r>
      <w:r w:rsidR="006072FC">
        <w:t>W</w:t>
      </w:r>
      <w:r w:rsidRPr="0099683F">
        <w:t xml:space="preserve">PI analyzes this data together with </w:t>
      </w:r>
      <w:r w:rsidR="006072FC">
        <w:t>machine</w:t>
      </w:r>
      <w:r w:rsidRPr="0099683F">
        <w:t xml:space="preserve"> temperature</w:t>
      </w:r>
      <w:r w:rsidR="006072FC">
        <w:t>s</w:t>
      </w:r>
      <w:r w:rsidRPr="0099683F">
        <w:t xml:space="preserve"> and conveyor speed factors to graphically display the thermal profile. </w:t>
      </w:r>
    </w:p>
    <w:p w14:paraId="376D556D" w14:textId="77777777" w:rsidR="00F058F6" w:rsidRDefault="00F058F6">
      <w:pPr>
        <w:pStyle w:val="Heading3"/>
      </w:pPr>
      <w:bookmarkStart w:id="120" w:name="_Toc469334846"/>
      <w:bookmarkStart w:id="121" w:name="_Toc504120271"/>
      <w:bookmarkStart w:id="122" w:name="_Toc527644254"/>
      <w:bookmarkStart w:id="123" w:name="_Toc528599354"/>
      <w:bookmarkStart w:id="124" w:name="_Toc17993392"/>
      <w:bookmarkStart w:id="125" w:name="_Toc37267110"/>
      <w:bookmarkStart w:id="126" w:name="_Toc51666724"/>
      <w:r>
        <w:t>Profiler Models</w:t>
      </w:r>
      <w:bookmarkEnd w:id="120"/>
      <w:bookmarkEnd w:id="121"/>
      <w:bookmarkEnd w:id="122"/>
      <w:bookmarkEnd w:id="123"/>
      <w:bookmarkEnd w:id="124"/>
      <w:bookmarkEnd w:id="125"/>
      <w:bookmarkEnd w:id="126"/>
    </w:p>
    <w:p w14:paraId="787301AC" w14:textId="2DC81BA0" w:rsidR="0099683F" w:rsidRPr="0099683F" w:rsidRDefault="0099683F" w:rsidP="00A35A3B">
      <w:r w:rsidRPr="0099683F">
        <w:t xml:space="preserve">You can use </w:t>
      </w:r>
      <w:r w:rsidR="00597827">
        <w:t>W</w:t>
      </w:r>
      <w:r w:rsidRPr="0099683F">
        <w:t>PI</w:t>
      </w:r>
      <w:r w:rsidRPr="0099683F">
        <w:rPr>
          <w:i/>
        </w:rPr>
        <w:t xml:space="preserve"> </w:t>
      </w:r>
      <w:r w:rsidRPr="0099683F">
        <w:t xml:space="preserve">software with </w:t>
      </w:r>
      <w:r w:rsidR="006072FC">
        <w:t>the following</w:t>
      </w:r>
      <w:r w:rsidR="00A0770B">
        <w:t xml:space="preserve"> </w:t>
      </w:r>
      <w:r w:rsidRPr="0099683F">
        <w:t>profiler models:</w:t>
      </w:r>
    </w:p>
    <w:p w14:paraId="57DD35CA" w14:textId="7C5DBFA4" w:rsidR="0099683F" w:rsidRPr="0099683F" w:rsidRDefault="005040B3">
      <w:pPr>
        <w:numPr>
          <w:ilvl w:val="0"/>
          <w:numId w:val="32"/>
        </w:numPr>
        <w:spacing w:before="60" w:after="60"/>
      </w:pPr>
      <w:r>
        <w:t>SPS Smart Profiler</w:t>
      </w:r>
    </w:p>
    <w:p w14:paraId="5C655847" w14:textId="77777777" w:rsidR="0099683F" w:rsidRPr="0099683F" w:rsidRDefault="0099683F" w:rsidP="005E5BCC">
      <w:pPr>
        <w:numPr>
          <w:ilvl w:val="0"/>
          <w:numId w:val="32"/>
        </w:numPr>
        <w:spacing w:after="60"/>
      </w:pPr>
      <w:r w:rsidRPr="0099683F">
        <w:t>X</w:t>
      </w:r>
      <w:r w:rsidRPr="0099683F">
        <w:rPr>
          <w:position w:val="8"/>
        </w:rPr>
        <w:t>5</w:t>
      </w:r>
    </w:p>
    <w:p w14:paraId="36F88A17" w14:textId="77777777" w:rsidR="0099683F" w:rsidRPr="00A0770B" w:rsidRDefault="0099683F" w:rsidP="005E5BCC">
      <w:pPr>
        <w:numPr>
          <w:ilvl w:val="0"/>
          <w:numId w:val="32"/>
        </w:numPr>
        <w:spacing w:after="60"/>
      </w:pPr>
      <w:r w:rsidRPr="0099683F">
        <w:t>K</w:t>
      </w:r>
      <w:r w:rsidRPr="0099683F">
        <w:rPr>
          <w:position w:val="8"/>
        </w:rPr>
        <w:t>2</w:t>
      </w:r>
    </w:p>
    <w:p w14:paraId="77D65637" w14:textId="661F00F9" w:rsidR="00A0770B" w:rsidRPr="00A8785B" w:rsidRDefault="00A0770B" w:rsidP="00EC251F">
      <w:pPr>
        <w:spacing w:after="60"/>
        <w:ind w:left="360"/>
      </w:pPr>
    </w:p>
    <w:p w14:paraId="74B66F38" w14:textId="77777777" w:rsidR="0099683F" w:rsidRPr="0099683F" w:rsidRDefault="0099683F" w:rsidP="0099683F"/>
    <w:p w14:paraId="15D59F46" w14:textId="033A30E0" w:rsidR="0099683F" w:rsidRPr="0099683F" w:rsidRDefault="0099683F" w:rsidP="0099683F">
      <w:r w:rsidRPr="0099683F">
        <w:t>The software works the same with any of the profilers.  Once you have the software running, you indicate your specific profiler model.  (The artwork that appears throughout this manual reflects a variety of profiler models.)</w:t>
      </w:r>
    </w:p>
    <w:p w14:paraId="3F4BF182" w14:textId="77777777" w:rsidR="0099683F" w:rsidRPr="0099683F" w:rsidRDefault="0099683F" w:rsidP="0099683F"/>
    <w:p w14:paraId="5F7CE117" w14:textId="121A5E58" w:rsidR="0099683F" w:rsidRDefault="006072FC" w:rsidP="00A35A3B">
      <w:r>
        <w:t>Certain p</w:t>
      </w:r>
      <w:r w:rsidR="0099683F" w:rsidRPr="0099683F">
        <w:t>rofilers can operate in either of two modes—datalog and wireless</w:t>
      </w:r>
      <w:r w:rsidR="0099683F" w:rsidRPr="0099683F">
        <w:rPr>
          <w:i/>
        </w:rPr>
        <w:t>.</w:t>
      </w:r>
      <w:r w:rsidR="0099683F" w:rsidRPr="0099683F">
        <w:t xml:space="preserve">  In standard datalog mode, the profiler records temperature data as it moves through the thermal process.  A cable then transfers the data to </w:t>
      </w:r>
      <w:r w:rsidR="002220E4">
        <w:t>the WPI</w:t>
      </w:r>
      <w:r w:rsidR="0099683F" w:rsidRPr="0099683F">
        <w:t xml:space="preserve"> software computer.  In wireless mode, the profiler transmits data directly to the computer by radio signals </w:t>
      </w:r>
      <w:r w:rsidR="005040B3">
        <w:t xml:space="preserve">or Wi-Fi </w:t>
      </w:r>
      <w:r w:rsidR="0099683F" w:rsidRPr="0099683F">
        <w:t xml:space="preserve">instead of an attached cable.  </w:t>
      </w:r>
      <w:r w:rsidR="002220E4">
        <w:t>WPI</w:t>
      </w:r>
      <w:r w:rsidR="0099683F" w:rsidRPr="0099683F">
        <w:t xml:space="preserve"> software can then display the accumulating data in real-time.</w:t>
      </w:r>
    </w:p>
    <w:p w14:paraId="54D41987" w14:textId="77777777" w:rsidR="00A35A3B" w:rsidRPr="0099683F" w:rsidRDefault="00A35A3B" w:rsidP="00A35A3B"/>
    <w:p w14:paraId="67E438A4" w14:textId="77777777" w:rsidR="0099683F" w:rsidRPr="0099683F" w:rsidRDefault="0099683F" w:rsidP="00A35A3B">
      <w:r w:rsidRPr="0099683F">
        <w:t>For specific information regarding your profiler, consult one of the following KIC publications:</w:t>
      </w:r>
    </w:p>
    <w:p w14:paraId="395DDB4C" w14:textId="77777777" w:rsidR="005040B3" w:rsidRDefault="005040B3" w:rsidP="00EC251F">
      <w:pPr>
        <w:numPr>
          <w:ilvl w:val="0"/>
          <w:numId w:val="84"/>
        </w:numPr>
      </w:pPr>
      <w:r>
        <w:t xml:space="preserve">SPS Smart Profiler Hardware Guide, (Publication Number </w:t>
      </w:r>
      <w:r w:rsidRPr="005040B3">
        <w:t>PTG-330310-000</w:t>
      </w:r>
      <w:r>
        <w:t>)</w:t>
      </w:r>
    </w:p>
    <w:p w14:paraId="357A29E6" w14:textId="77777777" w:rsidR="0099683F" w:rsidRDefault="0099683F" w:rsidP="00A97125">
      <w:pPr>
        <w:numPr>
          <w:ilvl w:val="0"/>
          <w:numId w:val="84"/>
        </w:numPr>
      </w:pPr>
      <w:r>
        <w:t>X</w:t>
      </w:r>
      <w:r w:rsidRPr="00240C2A">
        <w:rPr>
          <w:position w:val="8"/>
        </w:rPr>
        <w:t>5</w:t>
      </w:r>
      <w:r>
        <w:t xml:space="preserve"> Profiler Hardware Guide, (Publication Number EXP-337310-000)</w:t>
      </w:r>
    </w:p>
    <w:p w14:paraId="2AA62FCD" w14:textId="77777777" w:rsidR="0099683F" w:rsidRDefault="0099683F" w:rsidP="00A97125">
      <w:pPr>
        <w:numPr>
          <w:ilvl w:val="0"/>
          <w:numId w:val="84"/>
        </w:numPr>
      </w:pPr>
      <w:r>
        <w:t>K</w:t>
      </w:r>
      <w:r w:rsidRPr="00240C2A">
        <w:rPr>
          <w:position w:val="8"/>
        </w:rPr>
        <w:t>2</w:t>
      </w:r>
      <w:r>
        <w:rPr>
          <w:position w:val="8"/>
        </w:rPr>
        <w:t xml:space="preserve"> </w:t>
      </w:r>
      <w:r>
        <w:t>Profiler Hardware Guide, (Publication Number EXP-331310-000)</w:t>
      </w:r>
    </w:p>
    <w:p w14:paraId="44849DBE" w14:textId="77777777" w:rsidR="0099683F" w:rsidRDefault="0099683F" w:rsidP="0099683F"/>
    <w:p w14:paraId="2EA46CCC" w14:textId="2D30098E" w:rsidR="0099683F" w:rsidRPr="00254777" w:rsidRDefault="008058F8">
      <w:pPr>
        <w:pStyle w:val="Heading3"/>
      </w:pPr>
      <w:bookmarkStart w:id="127" w:name="_Toc469334847"/>
      <w:bookmarkStart w:id="128" w:name="_Toc504120272"/>
      <w:bookmarkStart w:id="129" w:name="_Toc527644255"/>
      <w:bookmarkStart w:id="130" w:name="_Toc528599355"/>
      <w:bookmarkStart w:id="131" w:name="_Toc17993393"/>
      <w:bookmarkStart w:id="132" w:name="_Toc37267111"/>
      <w:bookmarkStart w:id="133" w:name="_Toc51666725"/>
      <w:r>
        <w:t>Barcode R</w:t>
      </w:r>
      <w:r w:rsidRPr="00254777">
        <w:t>eader</w:t>
      </w:r>
      <w:bookmarkEnd w:id="127"/>
      <w:bookmarkEnd w:id="128"/>
      <w:bookmarkEnd w:id="129"/>
      <w:bookmarkEnd w:id="130"/>
      <w:bookmarkEnd w:id="131"/>
      <w:bookmarkEnd w:id="132"/>
      <w:bookmarkEnd w:id="133"/>
    </w:p>
    <w:p w14:paraId="74EEA1BA" w14:textId="49567294" w:rsidR="00AD04D6" w:rsidRPr="00812FD8" w:rsidRDefault="001E7D54" w:rsidP="0099683F">
      <w:pPr>
        <w:rPr>
          <w:iCs/>
        </w:rPr>
      </w:pPr>
      <w:r>
        <w:t>A</w:t>
      </w:r>
      <w:r w:rsidR="0099683F" w:rsidRPr="00254777">
        <w:t xml:space="preserve"> user-supplied</w:t>
      </w:r>
      <w:r w:rsidR="0099683F">
        <w:t>,</w:t>
      </w:r>
      <w:r w:rsidR="0099683F" w:rsidRPr="00254777">
        <w:t xml:space="preserve"> serial port barcode reader </w:t>
      </w:r>
      <w:r>
        <w:t xml:space="preserve">can </w:t>
      </w:r>
      <w:r w:rsidR="0099683F" w:rsidRPr="00254777">
        <w:t>connect</w:t>
      </w:r>
      <w:r>
        <w:t xml:space="preserve"> through</w:t>
      </w:r>
      <w:r w:rsidR="0099683F" w:rsidRPr="00254777">
        <w:t xml:space="preserve"> the </w:t>
      </w:r>
      <w:r>
        <w:rPr>
          <w:iCs/>
        </w:rPr>
        <w:t>DAU</w:t>
      </w:r>
      <w:ins w:id="134" w:author="Tom Bergeron" w:date="2021-06-22T12:33:00Z">
        <w:r w:rsidR="00611DB2">
          <w:rPr>
            <w:iCs/>
          </w:rPr>
          <w:t>/eTPU</w:t>
        </w:r>
      </w:ins>
      <w:r>
        <w:rPr>
          <w:iCs/>
        </w:rPr>
        <w:t xml:space="preserve"> </w:t>
      </w:r>
      <w:r w:rsidR="0099683F" w:rsidRPr="00254777">
        <w:rPr>
          <w:iCs/>
        </w:rPr>
        <w:t xml:space="preserve">Alarm/Barcode </w:t>
      </w:r>
      <w:r w:rsidR="0099683F" w:rsidRPr="00254777">
        <w:t>port</w:t>
      </w:r>
      <w:r>
        <w:t xml:space="preserve">. </w:t>
      </w:r>
      <w:r w:rsidR="0099683F" w:rsidRPr="00254777">
        <w:t xml:space="preserve"> When used in conjunction with the </w:t>
      </w:r>
      <w:r w:rsidR="0099683F">
        <w:t>alarm relay</w:t>
      </w:r>
      <w:r w:rsidR="0099683F" w:rsidRPr="00254777">
        <w:t xml:space="preserve">, the barcode reader hardware is connected </w:t>
      </w:r>
      <w:r>
        <w:t>using</w:t>
      </w:r>
      <w:r w:rsidR="0099683F" w:rsidRPr="00254777">
        <w:t xml:space="preserve"> the </w:t>
      </w:r>
      <w:r w:rsidR="0099683F">
        <w:t>alarm relay</w:t>
      </w:r>
      <w:r w:rsidR="0099683F" w:rsidRPr="00254777">
        <w:t xml:space="preserve"> Y- cable.</w:t>
      </w:r>
      <w:r w:rsidR="0099683F" w:rsidRPr="007E2DCF">
        <w:t xml:space="preserve"> </w:t>
      </w:r>
      <w:r>
        <w:t>Alternately, a USB barcode reader can connect through one of the DAUs built-in USB ports</w:t>
      </w:r>
      <w:r w:rsidR="00AD04D6">
        <w:rPr>
          <w:iCs/>
        </w:rPr>
        <w:t>.</w:t>
      </w:r>
      <w:r w:rsidR="00812FD8">
        <w:rPr>
          <w:iCs/>
        </w:rPr>
        <w:t xml:space="preserve"> For additional information about usin</w:t>
      </w:r>
      <w:r w:rsidR="003B5CDF">
        <w:rPr>
          <w:iCs/>
        </w:rPr>
        <w:t>g barcode</w:t>
      </w:r>
      <w:r w:rsidR="00812FD8">
        <w:rPr>
          <w:iCs/>
        </w:rPr>
        <w:t xml:space="preserve"> scanners, see </w:t>
      </w:r>
      <w:hyperlink w:anchor="_Barcode_Tab_1" w:history="1">
        <w:r w:rsidR="00812FD8" w:rsidRPr="00812FD8">
          <w:rPr>
            <w:rStyle w:val="Hyperlink"/>
            <w:i/>
            <w:iCs/>
          </w:rPr>
          <w:t>Appendix C – Barcode Tab.</w:t>
        </w:r>
      </w:hyperlink>
    </w:p>
    <w:bookmarkEnd w:id="55"/>
    <w:p w14:paraId="4964FC3C" w14:textId="77777777" w:rsidR="0099683F" w:rsidRDefault="0099683F" w:rsidP="0099683F"/>
    <w:p w14:paraId="422D65F5" w14:textId="77777777" w:rsidR="003D6F2F" w:rsidRDefault="003D6F2F" w:rsidP="003D6F2F">
      <w:bookmarkStart w:id="135" w:name="_Hardware_Diagram"/>
      <w:bookmarkStart w:id="136" w:name="_Toc119468061"/>
      <w:bookmarkStart w:id="137" w:name="_Ref324858407"/>
      <w:bookmarkStart w:id="138" w:name="_Ref324858412"/>
      <w:bookmarkStart w:id="139" w:name="_Toc353195384"/>
      <w:bookmarkStart w:id="140" w:name="_Toc358296207"/>
      <w:bookmarkStart w:id="141" w:name="_Toc358298372"/>
      <w:bookmarkEnd w:id="135"/>
      <w:r>
        <w:br w:type="page"/>
      </w:r>
    </w:p>
    <w:p w14:paraId="62AD51E0" w14:textId="066C69BF" w:rsidR="0099683F" w:rsidRPr="00917D1B" w:rsidRDefault="00BB1720">
      <w:pPr>
        <w:pStyle w:val="Heading3"/>
      </w:pPr>
      <w:bookmarkStart w:id="142" w:name="_Hardware_Diagram_1"/>
      <w:bookmarkStart w:id="143" w:name="_Toc469334849"/>
      <w:bookmarkStart w:id="144" w:name="_Toc504120274"/>
      <w:bookmarkStart w:id="145" w:name="_Toc527644257"/>
      <w:bookmarkStart w:id="146" w:name="_Toc528599357"/>
      <w:bookmarkStart w:id="147" w:name="_Toc17993395"/>
      <w:bookmarkStart w:id="148" w:name="_Toc37267113"/>
      <w:bookmarkStart w:id="149" w:name="_Toc51666726"/>
      <w:bookmarkEnd w:id="142"/>
      <w:r>
        <w:lastRenderedPageBreak/>
        <w:t>Hardware Diagram</w:t>
      </w:r>
      <w:bookmarkEnd w:id="136"/>
      <w:bookmarkEnd w:id="137"/>
      <w:bookmarkEnd w:id="138"/>
      <w:bookmarkEnd w:id="139"/>
      <w:bookmarkEnd w:id="140"/>
      <w:bookmarkEnd w:id="141"/>
      <w:bookmarkEnd w:id="143"/>
      <w:bookmarkEnd w:id="144"/>
      <w:bookmarkEnd w:id="145"/>
      <w:bookmarkEnd w:id="146"/>
      <w:bookmarkEnd w:id="147"/>
      <w:bookmarkEnd w:id="148"/>
      <w:bookmarkEnd w:id="149"/>
      <w:ins w:id="150" w:author="Tom Bergeron" w:date="2021-06-22T12:33:00Z">
        <w:r w:rsidR="00611DB2">
          <w:t xml:space="preserve"> - DAU</w:t>
        </w:r>
      </w:ins>
    </w:p>
    <w:p w14:paraId="2E2AF177" w14:textId="451FCB2E" w:rsidR="0099683F" w:rsidRDefault="0099683F" w:rsidP="00F058F6">
      <w:r>
        <w:t xml:space="preserve">The interconnection of the </w:t>
      </w:r>
      <w:r w:rsidR="00917DB7">
        <w:t>WPI</w:t>
      </w:r>
      <w:r>
        <w:t xml:space="preserve"> components is illustrated in the hardware diagram below:</w:t>
      </w:r>
    </w:p>
    <w:p w14:paraId="407E3C12" w14:textId="77777777" w:rsidR="0099683F" w:rsidRDefault="00DD450D" w:rsidP="00F058F6">
      <w:r>
        <w:rPr>
          <w:noProof/>
        </w:rPr>
        <w:drawing>
          <wp:inline distT="0" distB="0" distL="0" distR="0" wp14:anchorId="65751EA4" wp14:editId="294912C9">
            <wp:extent cx="5943598" cy="450052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98" cy="4500524"/>
                    </a:xfrm>
                    <a:prstGeom prst="rect">
                      <a:avLst/>
                    </a:prstGeom>
                    <a:noFill/>
                    <a:ln>
                      <a:noFill/>
                    </a:ln>
                  </pic:spPr>
                </pic:pic>
              </a:graphicData>
            </a:graphic>
          </wp:inline>
        </w:drawing>
      </w:r>
    </w:p>
    <w:p w14:paraId="45D35036" w14:textId="04E4C86D" w:rsidR="0099683F" w:rsidRDefault="0099683F" w:rsidP="009968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w:t>
      </w:r>
      <w:r w:rsidR="00B41E3E">
        <w:rPr>
          <w:noProof/>
        </w:rPr>
        <w:fldChar w:fldCharType="end"/>
      </w:r>
      <w:r>
        <w:t>: Hardware Configuration Diagram</w:t>
      </w:r>
    </w:p>
    <w:p w14:paraId="142C1254" w14:textId="3EBB9658" w:rsidR="00611DB2" w:rsidRDefault="00611DB2" w:rsidP="0099683F">
      <w:pPr>
        <w:rPr>
          <w:ins w:id="151" w:author="Tom Bergeron" w:date="2021-06-22T12:41:00Z"/>
        </w:rPr>
      </w:pPr>
      <w:ins w:id="152" w:author="Tom Bergeron" w:date="2021-06-22T12:35:00Z">
        <w:r>
          <w:br/>
          <w:t>Note</w:t>
        </w:r>
      </w:ins>
      <w:ins w:id="153" w:author="Tom Bergeron" w:date="2021-06-22T12:39:00Z">
        <w:r w:rsidR="00EF2EF8">
          <w:t xml:space="preserve"> #1</w:t>
        </w:r>
      </w:ins>
      <w:ins w:id="154" w:author="Tom Bergeron" w:date="2021-06-22T12:40:00Z">
        <w:r w:rsidR="00EF2EF8">
          <w:t xml:space="preserve">: </w:t>
        </w:r>
      </w:ins>
      <w:ins w:id="155" w:author="Tom Bergeron" w:date="2021-06-22T12:35:00Z">
        <w:r>
          <w:t xml:space="preserve">When an eTPU is used, </w:t>
        </w:r>
      </w:ins>
      <w:ins w:id="156" w:author="Tom Bergeron" w:date="2021-06-22T12:40:00Z">
        <w:r w:rsidR="00EF2EF8">
          <w:t xml:space="preserve">a </w:t>
        </w:r>
      </w:ins>
      <w:ins w:id="157" w:author="Tom Bergeron" w:date="2021-06-22T12:36:00Z">
        <w:r>
          <w:t xml:space="preserve">USB Barcode Scanner (user supplied) </w:t>
        </w:r>
      </w:ins>
      <w:ins w:id="158" w:author="Tom Bergeron" w:date="2021-06-22T12:40:00Z">
        <w:r w:rsidR="00EF2EF8">
          <w:t>would be</w:t>
        </w:r>
      </w:ins>
      <w:ins w:id="159" w:author="Tom Bergeron" w:date="2021-06-22T12:38:00Z">
        <w:r w:rsidR="00EF2EF8">
          <w:t xml:space="preserve"> </w:t>
        </w:r>
      </w:ins>
      <w:ins w:id="160" w:author="Tom Bergeron" w:date="2021-06-22T12:36:00Z">
        <w:r>
          <w:t>connect</w:t>
        </w:r>
      </w:ins>
      <w:ins w:id="161" w:author="Tom Bergeron" w:date="2021-06-22T12:38:00Z">
        <w:r w:rsidR="00EF2EF8">
          <w:t>ed</w:t>
        </w:r>
      </w:ins>
      <w:ins w:id="162" w:author="Tom Bergeron" w:date="2021-06-22T12:36:00Z">
        <w:r>
          <w:t xml:space="preserve"> to </w:t>
        </w:r>
      </w:ins>
      <w:ins w:id="163" w:author="Tom Bergeron" w:date="2021-06-22T12:40:00Z">
        <w:r w:rsidR="00EF2EF8">
          <w:t>a USB port directly on the</w:t>
        </w:r>
      </w:ins>
      <w:ins w:id="164" w:author="Tom Bergeron" w:date="2021-06-22T12:36:00Z">
        <w:r>
          <w:t xml:space="preserve"> PC</w:t>
        </w:r>
      </w:ins>
      <w:ins w:id="165" w:author="Tom Bergeron" w:date="2021-06-22T12:40:00Z">
        <w:r w:rsidR="00EF2EF8">
          <w:t xml:space="preserve">. </w:t>
        </w:r>
      </w:ins>
    </w:p>
    <w:p w14:paraId="3D8380FD" w14:textId="6A5CB517" w:rsidR="00EF2EF8" w:rsidRDefault="00EF2EF8" w:rsidP="0099683F">
      <w:pPr>
        <w:rPr>
          <w:ins w:id="166" w:author="Tom Bergeron" w:date="2021-06-22T12:35:00Z"/>
        </w:rPr>
      </w:pPr>
      <w:ins w:id="167" w:author="Tom Bergeron" w:date="2021-06-22T12:41:00Z">
        <w:r>
          <w:t xml:space="preserve">Note #2: When an eTPU is used, the Fixed Pyrometer Sensor connects to a USB port </w:t>
        </w:r>
      </w:ins>
      <w:ins w:id="168" w:author="Tom Bergeron" w:date="2021-06-22T12:42:00Z">
        <w:r>
          <w:t>on the</w:t>
        </w:r>
      </w:ins>
      <w:ins w:id="169" w:author="Tom Bergeron" w:date="2021-06-22T12:41:00Z">
        <w:r>
          <w:t xml:space="preserve"> PC through an additional </w:t>
        </w:r>
      </w:ins>
      <w:ins w:id="170" w:author="Tom Bergeron" w:date="2021-06-22T12:42:00Z">
        <w:r>
          <w:t>adapter (additional hardware and cables included with system).</w:t>
        </w:r>
      </w:ins>
    </w:p>
    <w:p w14:paraId="0256065D" w14:textId="77777777" w:rsidR="00611DB2" w:rsidRDefault="00611DB2" w:rsidP="0099683F"/>
    <w:p w14:paraId="126877F4" w14:textId="6F7B4DA4" w:rsidR="0099683F" w:rsidRPr="00254777" w:rsidRDefault="0099683F" w:rsidP="0099683F">
      <w:r w:rsidRPr="00254777">
        <w:t xml:space="preserve">It is critical that all </w:t>
      </w:r>
      <w:r w:rsidR="001E7D54">
        <w:t>W</w:t>
      </w:r>
      <w:r w:rsidRPr="00254777">
        <w:t xml:space="preserve">PI hardware </w:t>
      </w:r>
      <w:r>
        <w:t xml:space="preserve">is </w:t>
      </w:r>
      <w:r w:rsidRPr="00254777">
        <w:t xml:space="preserve">properly installed and configured.  If one of the system components is setup incorrectly or is malfunctioning, the </w:t>
      </w:r>
      <w:r w:rsidR="001E7D54">
        <w:t>W</w:t>
      </w:r>
      <w:r w:rsidRPr="00254777">
        <w:t xml:space="preserve">PI system will not allow you to run Virtual Profiling or provide accurate data.  If you have any questions or are unsure about any of the following, call or email </w:t>
      </w:r>
      <w:hyperlink w:anchor="_Contact_KIC" w:history="1">
        <w:r w:rsidRPr="002217A5">
          <w:rPr>
            <w:rStyle w:val="Hyperlink"/>
          </w:rPr>
          <w:t>KIC Technical Support</w:t>
        </w:r>
      </w:hyperlink>
      <w:r w:rsidRPr="00254777">
        <w:t xml:space="preserve"> for assistance</w:t>
      </w:r>
      <w:r w:rsidR="002217A5">
        <w:t>.</w:t>
      </w:r>
      <w:r w:rsidR="002217A5" w:rsidRPr="00254777" w:rsidDel="002217A5">
        <w:t xml:space="preserve"> </w:t>
      </w:r>
    </w:p>
    <w:p w14:paraId="4CCE9765" w14:textId="77777777" w:rsidR="0099683F" w:rsidRDefault="0099683F" w:rsidP="0099683F"/>
    <w:p w14:paraId="2C92C9AC" w14:textId="67DAEDFA" w:rsidR="0099683F" w:rsidRPr="00EC251F" w:rsidRDefault="0099683F" w:rsidP="0099683F">
      <w:pPr>
        <w:rPr>
          <w:b/>
          <w:bCs/>
        </w:rPr>
      </w:pPr>
    </w:p>
    <w:p w14:paraId="27AB9A6B" w14:textId="09D7E0E0" w:rsidR="0099683F" w:rsidRDefault="0099683F" w:rsidP="00EC251F">
      <w:pPr>
        <w:pStyle w:val="Heading2"/>
      </w:pPr>
      <w:bookmarkStart w:id="171" w:name="_Toc119468062"/>
    </w:p>
    <w:p w14:paraId="7D4FBE3A" w14:textId="39DAA081" w:rsidR="00F204D6" w:rsidRDefault="00BB1720" w:rsidP="00D36D96">
      <w:pPr>
        <w:pStyle w:val="Heading2"/>
      </w:pPr>
      <w:bookmarkStart w:id="172" w:name="_Toc353195383"/>
      <w:bookmarkStart w:id="173" w:name="_Toc358296199"/>
      <w:bookmarkStart w:id="174" w:name="_Toc358298364"/>
      <w:r>
        <w:br w:type="page"/>
      </w:r>
      <w:bookmarkStart w:id="175" w:name="_Toc469334856"/>
      <w:bookmarkStart w:id="176" w:name="_Toc504120281"/>
      <w:bookmarkStart w:id="177" w:name="_Toc527644264"/>
      <w:bookmarkStart w:id="178" w:name="_Toc528599364"/>
      <w:bookmarkStart w:id="179" w:name="_Toc17993402"/>
      <w:bookmarkStart w:id="180" w:name="_Toc37267120"/>
      <w:bookmarkStart w:id="181" w:name="_Toc51666599"/>
      <w:bookmarkStart w:id="182" w:name="_Toc51666727"/>
      <w:bookmarkEnd w:id="171"/>
      <w:bookmarkEnd w:id="172"/>
      <w:bookmarkEnd w:id="173"/>
      <w:bookmarkEnd w:id="174"/>
      <w:r w:rsidR="00D82067">
        <w:lastRenderedPageBreak/>
        <w:t>Install</w:t>
      </w:r>
      <w:r w:rsidR="00F204D6">
        <w:t xml:space="preserve"> </w:t>
      </w:r>
      <w:bookmarkEnd w:id="41"/>
      <w:r w:rsidR="00912375">
        <w:t>t</w:t>
      </w:r>
      <w:r>
        <w:t xml:space="preserve">he </w:t>
      </w:r>
      <w:r w:rsidR="00D82067">
        <w:t>S</w:t>
      </w:r>
      <w:r w:rsidR="00F204D6">
        <w:t>oftware</w:t>
      </w:r>
      <w:bookmarkEnd w:id="42"/>
      <w:bookmarkEnd w:id="43"/>
      <w:bookmarkEnd w:id="44"/>
      <w:bookmarkEnd w:id="45"/>
      <w:bookmarkEnd w:id="46"/>
      <w:bookmarkEnd w:id="175"/>
      <w:bookmarkEnd w:id="176"/>
      <w:bookmarkEnd w:id="177"/>
      <w:bookmarkEnd w:id="178"/>
      <w:bookmarkEnd w:id="179"/>
      <w:bookmarkEnd w:id="180"/>
      <w:bookmarkEnd w:id="181"/>
      <w:bookmarkEnd w:id="182"/>
    </w:p>
    <w:p w14:paraId="7741C295" w14:textId="30145834" w:rsidR="00F204D6" w:rsidRPr="00D82067" w:rsidRDefault="008058F8">
      <w:pPr>
        <w:pStyle w:val="Heading3"/>
      </w:pPr>
      <w:bookmarkStart w:id="183" w:name="_Toc486325556"/>
      <w:bookmarkStart w:id="184" w:name="_Toc488490430"/>
      <w:bookmarkStart w:id="185" w:name="_Toc119468065"/>
      <w:bookmarkStart w:id="186" w:name="_Toc236802862"/>
      <w:bookmarkStart w:id="187" w:name="_Toc358296189"/>
      <w:bookmarkStart w:id="188" w:name="_Toc358298354"/>
      <w:bookmarkStart w:id="189" w:name="_Toc469334857"/>
      <w:bookmarkStart w:id="190" w:name="_Toc504120282"/>
      <w:bookmarkStart w:id="191" w:name="_Toc527644265"/>
      <w:bookmarkStart w:id="192" w:name="_Toc528599365"/>
      <w:bookmarkStart w:id="193" w:name="_Toc17993403"/>
      <w:bookmarkStart w:id="194" w:name="_Toc37267121"/>
      <w:bookmarkStart w:id="195" w:name="_Toc51666728"/>
      <w:r w:rsidRPr="00D82067">
        <w:t xml:space="preserve">Minimum </w:t>
      </w:r>
      <w:r>
        <w:t>P</w:t>
      </w:r>
      <w:r w:rsidR="000C16B3">
        <w:t>C</w:t>
      </w:r>
      <w:r>
        <w:t xml:space="preserve"> System R</w:t>
      </w:r>
      <w:r w:rsidRPr="00D82067">
        <w:t>equirements</w:t>
      </w:r>
      <w:bookmarkEnd w:id="183"/>
      <w:bookmarkEnd w:id="184"/>
      <w:bookmarkEnd w:id="185"/>
      <w:bookmarkEnd w:id="186"/>
      <w:bookmarkEnd w:id="187"/>
      <w:bookmarkEnd w:id="188"/>
      <w:bookmarkEnd w:id="189"/>
      <w:bookmarkEnd w:id="190"/>
      <w:bookmarkEnd w:id="191"/>
      <w:bookmarkEnd w:id="192"/>
      <w:bookmarkEnd w:id="193"/>
      <w:bookmarkEnd w:id="194"/>
      <w:bookmarkEnd w:id="195"/>
    </w:p>
    <w:p w14:paraId="30D2D6B9" w14:textId="77777777" w:rsidR="00F204D6" w:rsidRPr="00F137CC" w:rsidRDefault="00F204D6" w:rsidP="00A97125">
      <w:pPr>
        <w:pStyle w:val="ListBullet2"/>
        <w:numPr>
          <w:ilvl w:val="0"/>
          <w:numId w:val="81"/>
        </w:numPr>
      </w:pPr>
      <w:r>
        <w:t>Dual Core / 1GHz processor PC with 2GB</w:t>
      </w:r>
      <w:r w:rsidRPr="00913FB3">
        <w:t xml:space="preserve"> RAM</w:t>
      </w:r>
      <w:r>
        <w:rPr>
          <w:vertAlign w:val="superscript"/>
        </w:rPr>
        <w:t xml:space="preserve"> </w:t>
      </w:r>
      <w:r>
        <w:rPr>
          <w:vertAlign w:val="superscript"/>
        </w:rPr>
        <w:tab/>
      </w:r>
    </w:p>
    <w:p w14:paraId="23845625" w14:textId="77777777" w:rsidR="00F204D6" w:rsidRPr="00F137CC" w:rsidRDefault="00F204D6" w:rsidP="00A97125">
      <w:pPr>
        <w:pStyle w:val="ListBullet2"/>
        <w:numPr>
          <w:ilvl w:val="0"/>
          <w:numId w:val="81"/>
        </w:numPr>
      </w:pPr>
      <w:r>
        <w:t xml:space="preserve">2GB available storage </w:t>
      </w:r>
    </w:p>
    <w:p w14:paraId="26E9823D" w14:textId="77777777" w:rsidR="00F204D6" w:rsidRDefault="00F204D6" w:rsidP="00A97125">
      <w:pPr>
        <w:pStyle w:val="ListBullet2"/>
        <w:numPr>
          <w:ilvl w:val="0"/>
          <w:numId w:val="81"/>
        </w:numPr>
      </w:pPr>
      <w:r>
        <w:t xml:space="preserve">Video </w:t>
      </w:r>
      <w:r w:rsidRPr="00F137CC">
        <w:t>1024 x 76</w:t>
      </w:r>
      <w:r>
        <w:t>8 / 16-bit color</w:t>
      </w:r>
    </w:p>
    <w:p w14:paraId="67362BDC" w14:textId="77777777" w:rsidR="00310024" w:rsidRPr="00F137CC" w:rsidRDefault="00310024" w:rsidP="00A97125">
      <w:pPr>
        <w:pStyle w:val="ListBullet2"/>
        <w:numPr>
          <w:ilvl w:val="0"/>
          <w:numId w:val="81"/>
        </w:numPr>
      </w:pPr>
      <w:r>
        <w:t xml:space="preserve">1 available USB port for data download </w:t>
      </w:r>
    </w:p>
    <w:p w14:paraId="243D7EA0" w14:textId="77777777" w:rsidR="00F204D6" w:rsidRDefault="00F204D6" w:rsidP="00A97125">
      <w:pPr>
        <w:pStyle w:val="ListBullet2"/>
        <w:numPr>
          <w:ilvl w:val="0"/>
          <w:numId w:val="81"/>
        </w:numPr>
      </w:pPr>
      <w:r>
        <w:t>1 available USB port (for software key)</w:t>
      </w:r>
    </w:p>
    <w:p w14:paraId="662F8296" w14:textId="77777777" w:rsidR="00F204D6" w:rsidRDefault="00F204D6" w:rsidP="00A97125">
      <w:pPr>
        <w:pStyle w:val="ListBullet2"/>
        <w:numPr>
          <w:ilvl w:val="0"/>
          <w:numId w:val="81"/>
        </w:numPr>
      </w:pPr>
      <w:r w:rsidRPr="00F137CC">
        <w:t xml:space="preserve">1 available </w:t>
      </w:r>
      <w:r>
        <w:t xml:space="preserve">Ethernet port or 1 available USB port with Ethernet-to-USB </w:t>
      </w:r>
      <w:r w:rsidR="00F83946">
        <w:t>adapter</w:t>
      </w:r>
    </w:p>
    <w:p w14:paraId="47B192C0" w14:textId="77777777" w:rsidR="007D6E63" w:rsidRDefault="007D6E63" w:rsidP="00A97125">
      <w:pPr>
        <w:pStyle w:val="ListBullet2"/>
        <w:numPr>
          <w:ilvl w:val="0"/>
          <w:numId w:val="81"/>
        </w:numPr>
      </w:pPr>
      <w:r>
        <w:t>For product compatibility with</w:t>
      </w:r>
      <w:r w:rsidRPr="00F137CC">
        <w:t xml:space="preserve"> Windows®</w:t>
      </w:r>
      <w:r>
        <w:t xml:space="preserve"> operating systems, visit our website at </w:t>
      </w:r>
      <w:hyperlink r:id="rId20" w:history="1">
        <w:r w:rsidRPr="006F1D3E">
          <w:rPr>
            <w:rStyle w:val="Hyperlink"/>
          </w:rPr>
          <w:t>http://kicthermal.com/support-download/os-compatibility-chart</w:t>
        </w:r>
      </w:hyperlink>
    </w:p>
    <w:p w14:paraId="0257BCED" w14:textId="77777777" w:rsidR="00D82067" w:rsidRDefault="00D82067" w:rsidP="00D82067">
      <w:pPr>
        <w:rPr>
          <w:b/>
        </w:rPr>
      </w:pPr>
    </w:p>
    <w:p w14:paraId="7AF77628" w14:textId="77777777" w:rsidR="00D82067" w:rsidRDefault="00F204D6" w:rsidP="00F204D6">
      <w:r w:rsidRPr="00F204D6">
        <w:rPr>
          <w:b/>
        </w:rPr>
        <w:t>Note</w:t>
      </w:r>
      <w:r>
        <w:t xml:space="preserve">:  </w:t>
      </w:r>
      <w:r w:rsidR="00FA0228">
        <w:t>A</w:t>
      </w:r>
      <w:r>
        <w:t>dditional powered USB ports may be needed for additional accessories.</w:t>
      </w:r>
    </w:p>
    <w:p w14:paraId="027CE73B" w14:textId="77777777" w:rsidR="00F204D6" w:rsidRPr="00864B2D" w:rsidRDefault="008058F8">
      <w:pPr>
        <w:pStyle w:val="Heading3"/>
      </w:pPr>
      <w:bookmarkStart w:id="196" w:name="_Toc358296191"/>
      <w:bookmarkStart w:id="197" w:name="_Toc358298356"/>
      <w:bookmarkStart w:id="198" w:name="_Toc469334858"/>
      <w:bookmarkStart w:id="199" w:name="_Toc504120283"/>
      <w:bookmarkStart w:id="200" w:name="_Toc527644266"/>
      <w:bookmarkStart w:id="201" w:name="_Toc528599366"/>
      <w:bookmarkStart w:id="202" w:name="_Toc17993404"/>
      <w:bookmarkStart w:id="203" w:name="_Toc37267122"/>
      <w:bookmarkStart w:id="204" w:name="_Toc51666729"/>
      <w:r>
        <w:t>Notes Before Installation</w:t>
      </w:r>
      <w:bookmarkEnd w:id="196"/>
      <w:bookmarkEnd w:id="197"/>
      <w:bookmarkEnd w:id="198"/>
      <w:bookmarkEnd w:id="199"/>
      <w:bookmarkEnd w:id="200"/>
      <w:bookmarkEnd w:id="201"/>
      <w:bookmarkEnd w:id="202"/>
      <w:bookmarkEnd w:id="203"/>
      <w:bookmarkEnd w:id="204"/>
    </w:p>
    <w:p w14:paraId="0CBF6EDF" w14:textId="77777777" w:rsidR="00F204D6" w:rsidRPr="006852A6" w:rsidRDefault="00F204D6" w:rsidP="00A97125">
      <w:pPr>
        <w:pStyle w:val="ListBullet"/>
        <w:numPr>
          <w:ilvl w:val="0"/>
          <w:numId w:val="82"/>
        </w:numPr>
        <w:spacing w:after="60"/>
        <w:rPr>
          <w:b/>
        </w:rPr>
      </w:pPr>
      <w:r>
        <w:t>Shut</w:t>
      </w:r>
      <w:r w:rsidR="00D82067">
        <w:t xml:space="preserve"> </w:t>
      </w:r>
      <w:r>
        <w:t xml:space="preserve">down all other applications as a precaution against software conflicts.  </w:t>
      </w:r>
    </w:p>
    <w:p w14:paraId="3A315B16" w14:textId="50878735" w:rsidR="00D82067" w:rsidRPr="00112103" w:rsidRDefault="001E7D54" w:rsidP="00417BD6">
      <w:pPr>
        <w:pStyle w:val="ListBullet"/>
        <w:numPr>
          <w:ilvl w:val="0"/>
          <w:numId w:val="82"/>
        </w:numPr>
      </w:pPr>
      <w:r>
        <w:t>If PC uses different login accounts, login using an Administrator or comparable access level to ensure proper installation/setup of all files and drivers.</w:t>
      </w:r>
    </w:p>
    <w:p w14:paraId="12803A6B" w14:textId="77777777" w:rsidR="00703C91" w:rsidRDefault="00703C91">
      <w:pPr>
        <w:pStyle w:val="Heading3"/>
      </w:pPr>
      <w:bookmarkStart w:id="205" w:name="_Ref113956992"/>
      <w:bookmarkStart w:id="206" w:name="_Toc466454395"/>
      <w:bookmarkStart w:id="207" w:name="_Toc504120284"/>
      <w:bookmarkStart w:id="208" w:name="_Toc527644267"/>
      <w:bookmarkStart w:id="209" w:name="_Toc528599367"/>
      <w:bookmarkStart w:id="210" w:name="_Toc17993405"/>
      <w:bookmarkStart w:id="211" w:name="_Toc37267123"/>
      <w:bookmarkStart w:id="212" w:name="_Toc51666730"/>
      <w:bookmarkStart w:id="213" w:name="_Toc358296192"/>
      <w:bookmarkStart w:id="214" w:name="_Toc358298357"/>
      <w:bookmarkStart w:id="215" w:name="_Toc469334859"/>
      <w:r>
        <w:t>Languages</w:t>
      </w:r>
      <w:bookmarkEnd w:id="205"/>
      <w:bookmarkEnd w:id="206"/>
      <w:bookmarkEnd w:id="207"/>
      <w:bookmarkEnd w:id="208"/>
      <w:bookmarkEnd w:id="209"/>
      <w:bookmarkEnd w:id="210"/>
      <w:bookmarkEnd w:id="211"/>
      <w:bookmarkEnd w:id="212"/>
    </w:p>
    <w:p w14:paraId="5C4DC761" w14:textId="77777777" w:rsidR="00703C91" w:rsidRDefault="00703C91" w:rsidP="00703C91">
      <w:pPr>
        <w:keepNext/>
        <w:spacing w:after="120"/>
      </w:pPr>
      <w:r>
        <w:t>The software supports the following languages:</w:t>
      </w:r>
    </w:p>
    <w:tbl>
      <w:tblPr>
        <w:tblW w:w="0" w:type="auto"/>
        <w:tblLook w:val="04A0" w:firstRow="1" w:lastRow="0" w:firstColumn="1" w:lastColumn="0" w:noHBand="0" w:noVBand="1"/>
      </w:tblPr>
      <w:tblGrid>
        <w:gridCol w:w="2448"/>
        <w:gridCol w:w="7128"/>
      </w:tblGrid>
      <w:tr w:rsidR="00703C91" w14:paraId="7989A87A" w14:textId="77777777" w:rsidTr="00B07272">
        <w:tc>
          <w:tcPr>
            <w:tcW w:w="2448" w:type="dxa"/>
            <w:shd w:val="clear" w:color="auto" w:fill="auto"/>
          </w:tcPr>
          <w:p w14:paraId="2EE6AA08" w14:textId="77777777" w:rsidR="00703C91" w:rsidRPr="00004D1B" w:rsidRDefault="00703C91" w:rsidP="00703C91">
            <w:pPr>
              <w:numPr>
                <w:ilvl w:val="0"/>
                <w:numId w:val="152"/>
              </w:numPr>
            </w:pPr>
            <w:r w:rsidRPr="00004D1B">
              <w:t>English</w:t>
            </w:r>
          </w:p>
        </w:tc>
        <w:tc>
          <w:tcPr>
            <w:tcW w:w="7128" w:type="dxa"/>
            <w:shd w:val="clear" w:color="auto" w:fill="auto"/>
          </w:tcPr>
          <w:p w14:paraId="6215CDEB" w14:textId="77777777" w:rsidR="00703C91" w:rsidRDefault="00703C91" w:rsidP="00703C91">
            <w:pPr>
              <w:numPr>
                <w:ilvl w:val="0"/>
                <w:numId w:val="153"/>
              </w:numPr>
            </w:pPr>
            <w:r w:rsidRPr="00004D1B">
              <w:t>Japanese</w:t>
            </w:r>
          </w:p>
        </w:tc>
      </w:tr>
      <w:tr w:rsidR="00703C91" w14:paraId="50CD7050" w14:textId="77777777" w:rsidTr="00B07272">
        <w:tc>
          <w:tcPr>
            <w:tcW w:w="2448" w:type="dxa"/>
            <w:shd w:val="clear" w:color="auto" w:fill="auto"/>
          </w:tcPr>
          <w:p w14:paraId="3111570B" w14:textId="77777777" w:rsidR="00703C91" w:rsidRPr="00004D1B" w:rsidRDefault="00703C91" w:rsidP="00703C91">
            <w:pPr>
              <w:numPr>
                <w:ilvl w:val="0"/>
                <w:numId w:val="152"/>
              </w:numPr>
            </w:pPr>
            <w:r w:rsidRPr="00004D1B">
              <w:t>German</w:t>
            </w:r>
          </w:p>
        </w:tc>
        <w:tc>
          <w:tcPr>
            <w:tcW w:w="7128" w:type="dxa"/>
            <w:shd w:val="clear" w:color="auto" w:fill="auto"/>
          </w:tcPr>
          <w:p w14:paraId="01450B41" w14:textId="77777777" w:rsidR="00703C91" w:rsidRDefault="00703C91" w:rsidP="00703C91">
            <w:pPr>
              <w:numPr>
                <w:ilvl w:val="0"/>
                <w:numId w:val="153"/>
              </w:numPr>
            </w:pPr>
            <w:r w:rsidRPr="00004D1B">
              <w:t>Korean</w:t>
            </w:r>
          </w:p>
        </w:tc>
      </w:tr>
      <w:tr w:rsidR="00703C91" w14:paraId="6C5420F1" w14:textId="77777777" w:rsidTr="00B07272">
        <w:tc>
          <w:tcPr>
            <w:tcW w:w="2448" w:type="dxa"/>
            <w:shd w:val="clear" w:color="auto" w:fill="auto"/>
          </w:tcPr>
          <w:p w14:paraId="745A93A3" w14:textId="77777777" w:rsidR="00703C91" w:rsidRPr="00004D1B" w:rsidRDefault="00703C91" w:rsidP="00703C91">
            <w:pPr>
              <w:numPr>
                <w:ilvl w:val="0"/>
                <w:numId w:val="152"/>
              </w:numPr>
            </w:pPr>
            <w:r w:rsidRPr="00004D1B">
              <w:t>Spanish</w:t>
            </w:r>
          </w:p>
        </w:tc>
        <w:tc>
          <w:tcPr>
            <w:tcW w:w="7128" w:type="dxa"/>
            <w:shd w:val="clear" w:color="auto" w:fill="auto"/>
          </w:tcPr>
          <w:p w14:paraId="51DED311" w14:textId="77777777" w:rsidR="00703C91" w:rsidRDefault="00703C91" w:rsidP="00703C91">
            <w:pPr>
              <w:numPr>
                <w:ilvl w:val="0"/>
                <w:numId w:val="153"/>
              </w:numPr>
            </w:pPr>
            <w:r w:rsidRPr="00004D1B">
              <w:t>Simplified Chinese</w:t>
            </w:r>
          </w:p>
        </w:tc>
      </w:tr>
      <w:tr w:rsidR="00703C91" w14:paraId="7593F2B0" w14:textId="77777777" w:rsidTr="00B07272">
        <w:tc>
          <w:tcPr>
            <w:tcW w:w="2448" w:type="dxa"/>
            <w:shd w:val="clear" w:color="auto" w:fill="auto"/>
          </w:tcPr>
          <w:p w14:paraId="7280C1B9" w14:textId="77777777" w:rsidR="00703C91" w:rsidRDefault="00703C91" w:rsidP="00B07272"/>
        </w:tc>
        <w:tc>
          <w:tcPr>
            <w:tcW w:w="7128" w:type="dxa"/>
            <w:shd w:val="clear" w:color="auto" w:fill="auto"/>
          </w:tcPr>
          <w:p w14:paraId="5094BFEE" w14:textId="77777777" w:rsidR="00703C91" w:rsidRDefault="00703C91" w:rsidP="00703C91">
            <w:pPr>
              <w:numPr>
                <w:ilvl w:val="0"/>
                <w:numId w:val="153"/>
              </w:numPr>
            </w:pPr>
            <w:r w:rsidRPr="00004D1B">
              <w:t>Traditional Chinese</w:t>
            </w:r>
          </w:p>
        </w:tc>
      </w:tr>
    </w:tbl>
    <w:p w14:paraId="47D232FD" w14:textId="77777777" w:rsidR="00703C91" w:rsidRDefault="00703C91" w:rsidP="00703C91"/>
    <w:p w14:paraId="65FAE0DC" w14:textId="77777777" w:rsidR="00703C91" w:rsidRDefault="00703C91" w:rsidP="00703C91">
      <w:r>
        <w:t>The use of specific languages depends on the operating system:</w:t>
      </w:r>
    </w:p>
    <w:p w14:paraId="649146AA" w14:textId="77777777" w:rsidR="00703C91" w:rsidRDefault="00703C91" w:rsidP="00703C91">
      <w:pPr>
        <w:pStyle w:val="ListBullet2"/>
        <w:spacing w:before="60" w:after="60"/>
        <w:ind w:left="360"/>
      </w:pPr>
      <w:r>
        <w:t>English, German, and Spanish can be run on any of the supported Windows operating systems.</w:t>
      </w:r>
    </w:p>
    <w:p w14:paraId="3450D36E" w14:textId="77777777" w:rsidR="00703C91" w:rsidRDefault="00703C91" w:rsidP="00703C91">
      <w:pPr>
        <w:pStyle w:val="ListBullet2"/>
        <w:spacing w:before="60" w:after="60"/>
        <w:ind w:left="360"/>
      </w:pPr>
      <w:r>
        <w:t xml:space="preserve">Japanese, Korean, Simplified Chinese, and Traditional Chinese </w:t>
      </w:r>
      <w:r w:rsidRPr="00567B0B">
        <w:rPr>
          <w:u w:val="single"/>
        </w:rPr>
        <w:t>cannot</w:t>
      </w:r>
      <w:r>
        <w:t xml:space="preserve"> be used with English versions of Windows operating systems.</w:t>
      </w:r>
    </w:p>
    <w:p w14:paraId="1BCBFD7A" w14:textId="77777777" w:rsidR="00703C91" w:rsidRDefault="00703C91" w:rsidP="00703C91">
      <w:pPr>
        <w:pStyle w:val="ListBullet2"/>
        <w:spacing w:before="60" w:after="60"/>
        <w:ind w:left="360"/>
      </w:pPr>
      <w:r>
        <w:t xml:space="preserve">To run the software in Japanese, the operating system must be Windows-Japanese version.  </w:t>
      </w:r>
    </w:p>
    <w:p w14:paraId="7BC7F4FA" w14:textId="77777777" w:rsidR="00703C91" w:rsidRDefault="00703C91" w:rsidP="00703C91">
      <w:pPr>
        <w:pStyle w:val="ListBullet2"/>
        <w:spacing w:before="60" w:after="60"/>
        <w:ind w:left="360"/>
      </w:pPr>
      <w:r>
        <w:t>To run the software in Simplified or Traditional Chinese, the operating system must be Windows-Chinese version.</w:t>
      </w:r>
    </w:p>
    <w:p w14:paraId="410E1BD9" w14:textId="3F2F2E30" w:rsidR="00F204D6" w:rsidRPr="00AA2B27" w:rsidRDefault="00D82067">
      <w:pPr>
        <w:pStyle w:val="Heading3"/>
      </w:pPr>
      <w:bookmarkStart w:id="216" w:name="_Toc504120285"/>
      <w:bookmarkStart w:id="217" w:name="_Toc527644268"/>
      <w:bookmarkStart w:id="218" w:name="_Toc528599368"/>
      <w:bookmarkStart w:id="219" w:name="_Toc17993406"/>
      <w:bookmarkStart w:id="220" w:name="_Toc37267124"/>
      <w:bookmarkStart w:id="221" w:name="_Toc51666731"/>
      <w:r>
        <w:t>Install</w:t>
      </w:r>
      <w:bookmarkEnd w:id="213"/>
      <w:bookmarkEnd w:id="214"/>
      <w:bookmarkEnd w:id="215"/>
      <w:bookmarkEnd w:id="216"/>
      <w:bookmarkEnd w:id="217"/>
      <w:bookmarkEnd w:id="218"/>
      <w:bookmarkEnd w:id="219"/>
      <w:bookmarkEnd w:id="220"/>
      <w:bookmarkEnd w:id="221"/>
    </w:p>
    <w:p w14:paraId="7AEB0B62" w14:textId="39C7BBD2" w:rsidR="00451915" w:rsidRDefault="00451915" w:rsidP="00451915">
      <w:pPr>
        <w:numPr>
          <w:ilvl w:val="0"/>
          <w:numId w:val="83"/>
        </w:numPr>
      </w:pPr>
      <w:r>
        <w:t>Insert the USB flash drive into a USB port on your computer.</w:t>
      </w:r>
    </w:p>
    <w:p w14:paraId="2620B061" w14:textId="77777777" w:rsidR="00451915" w:rsidRPr="00432A06" w:rsidRDefault="00451915" w:rsidP="00451915">
      <w:pPr>
        <w:rPr>
          <w:sz w:val="16"/>
          <w:szCs w:val="16"/>
        </w:rPr>
      </w:pPr>
    </w:p>
    <w:p w14:paraId="4F1B43CB" w14:textId="77777777" w:rsidR="00451915" w:rsidRDefault="00451915" w:rsidP="00451915">
      <w:pPr>
        <w:numPr>
          <w:ilvl w:val="0"/>
          <w:numId w:val="83"/>
        </w:numPr>
      </w:pPr>
      <w:r>
        <w:t xml:space="preserve">Depending upon your computer setup, a dialog box may appear. If it does, select </w:t>
      </w:r>
      <w:r>
        <w:rPr>
          <w:b/>
        </w:rPr>
        <w:t xml:space="preserve">Open </w:t>
      </w:r>
      <w:r w:rsidRPr="00902C7D">
        <w:t>folder</w:t>
      </w:r>
      <w:r>
        <w:t xml:space="preserve"> to view </w:t>
      </w:r>
      <w:r w:rsidRPr="00902C7D">
        <w:rPr>
          <w:b/>
        </w:rPr>
        <w:t>files</w:t>
      </w:r>
      <w:r>
        <w:t>. If a dialog box does not appear, use Windows Explorer to browse to the USB flash drive directory.</w:t>
      </w:r>
    </w:p>
    <w:p w14:paraId="64049251" w14:textId="77777777" w:rsidR="00451915" w:rsidRPr="00432A06" w:rsidRDefault="00451915" w:rsidP="00451915">
      <w:pPr>
        <w:rPr>
          <w:sz w:val="16"/>
          <w:szCs w:val="16"/>
        </w:rPr>
      </w:pPr>
    </w:p>
    <w:p w14:paraId="1E6E29E2" w14:textId="77777777" w:rsidR="00451915" w:rsidRDefault="00451915" w:rsidP="00451915">
      <w:pPr>
        <w:numPr>
          <w:ilvl w:val="0"/>
          <w:numId w:val="83"/>
        </w:numPr>
      </w:pPr>
      <w:r>
        <w:t>Double-click the installation file in the root directory to begin the installation.</w:t>
      </w:r>
    </w:p>
    <w:p w14:paraId="28F75358" w14:textId="77777777" w:rsidR="00F204D6" w:rsidRPr="00432A06" w:rsidRDefault="00F204D6" w:rsidP="0082662A">
      <w:pPr>
        <w:ind w:left="360"/>
        <w:rPr>
          <w:sz w:val="16"/>
          <w:szCs w:val="16"/>
        </w:rPr>
      </w:pPr>
    </w:p>
    <w:p w14:paraId="33452D5D" w14:textId="77777777" w:rsidR="00F204D6" w:rsidRPr="00417BD6" w:rsidRDefault="00F204D6" w:rsidP="00417BD6">
      <w:pPr>
        <w:numPr>
          <w:ilvl w:val="0"/>
          <w:numId w:val="83"/>
        </w:numPr>
      </w:pPr>
      <w:r>
        <w:t>Follow the instructions for the installation program as the screens appear.</w:t>
      </w:r>
    </w:p>
    <w:p w14:paraId="7FEA1851" w14:textId="7A5AE12E" w:rsidR="00703C91" w:rsidRDefault="00703C91" w:rsidP="00703C91">
      <w:pPr>
        <w:pStyle w:val="ListBullet"/>
        <w:numPr>
          <w:ilvl w:val="0"/>
          <w:numId w:val="0"/>
        </w:numPr>
        <w:spacing w:before="60" w:after="60"/>
        <w:ind w:left="360"/>
      </w:pPr>
      <w:bookmarkStart w:id="222" w:name="_Toc353195382"/>
      <w:bookmarkStart w:id="223" w:name="_Toc358296193"/>
      <w:bookmarkStart w:id="224" w:name="_Toc358298358"/>
      <w:r>
        <w:t xml:space="preserve">*When installing the software over an existing </w:t>
      </w:r>
      <w:r w:rsidR="001E7D54">
        <w:t>W</w:t>
      </w:r>
      <w:r>
        <w:t>PI directory, the installation will automatically create a backup folder of the existing directory. A warning message will be displayed when selecting an existing directory, and a checkbox can be de-selected if you do not wish to create a backup.</w:t>
      </w:r>
    </w:p>
    <w:p w14:paraId="52B3E794" w14:textId="0B7D9541" w:rsidR="00703C91" w:rsidRDefault="00703C91" w:rsidP="00703C91">
      <w:pPr>
        <w:pStyle w:val="ListBullet"/>
        <w:numPr>
          <w:ilvl w:val="0"/>
          <w:numId w:val="0"/>
        </w:numPr>
        <w:spacing w:before="60" w:after="60"/>
        <w:ind w:left="360"/>
      </w:pPr>
      <w:r>
        <w:t xml:space="preserve"> The name of the backup directory created will be C:\</w:t>
      </w:r>
      <w:r w:rsidR="001E7D54">
        <w:t>W</w:t>
      </w:r>
      <w:r>
        <w:t>PI_Old_MM</w:t>
      </w:r>
      <w:r w:rsidRPr="00BC34A0">
        <w:t>-</w:t>
      </w:r>
      <w:r>
        <w:t>DD-YYYY</w:t>
      </w:r>
    </w:p>
    <w:p w14:paraId="5AC7FCA5" w14:textId="01D4C781" w:rsidR="00703C91" w:rsidRPr="00C707D1" w:rsidRDefault="00703C91" w:rsidP="00417BD6">
      <w:pPr>
        <w:ind w:left="360"/>
      </w:pPr>
      <w:r w:rsidRPr="00E719F2">
        <w:rPr>
          <w:b/>
        </w:rPr>
        <w:t>Note</w:t>
      </w:r>
      <w:r w:rsidRPr="00E60C45">
        <w:t>: If you have question</w:t>
      </w:r>
      <w:r>
        <w:t>s</w:t>
      </w:r>
      <w:r w:rsidRPr="00E60C45">
        <w:t xml:space="preserve"> regarding your hardware or software configuration contact </w:t>
      </w:r>
      <w:hyperlink w:anchor="_Contact_KIC" w:history="1">
        <w:r w:rsidRPr="002217A5">
          <w:rPr>
            <w:rStyle w:val="Hyperlink"/>
          </w:rPr>
          <w:t>KIC Tech Support</w:t>
        </w:r>
      </w:hyperlink>
      <w:r w:rsidRPr="00E60C45">
        <w:t>.</w:t>
      </w:r>
    </w:p>
    <w:p w14:paraId="453424A7" w14:textId="77777777" w:rsidR="008708F9" w:rsidRDefault="00BB1720" w:rsidP="00D36D96">
      <w:pPr>
        <w:pStyle w:val="Heading2"/>
      </w:pPr>
      <w:r>
        <w:br w:type="page"/>
      </w:r>
      <w:bookmarkStart w:id="225" w:name="_Toc119468071"/>
      <w:bookmarkStart w:id="226" w:name="_Toc353195385"/>
      <w:bookmarkStart w:id="227" w:name="_Toc358296208"/>
      <w:bookmarkStart w:id="228" w:name="_Toc358298373"/>
      <w:bookmarkStart w:id="229" w:name="_Toc469334860"/>
      <w:bookmarkStart w:id="230" w:name="_Toc504120286"/>
      <w:bookmarkStart w:id="231" w:name="_Toc527644269"/>
      <w:bookmarkStart w:id="232" w:name="_Toc528599369"/>
      <w:bookmarkStart w:id="233" w:name="_Toc17993407"/>
      <w:bookmarkStart w:id="234" w:name="_Toc37267125"/>
      <w:bookmarkStart w:id="235" w:name="_Toc51666600"/>
      <w:bookmarkStart w:id="236" w:name="_Toc51666732"/>
      <w:bookmarkEnd w:id="0"/>
      <w:bookmarkEnd w:id="39"/>
      <w:bookmarkEnd w:id="40"/>
      <w:bookmarkEnd w:id="222"/>
      <w:bookmarkEnd w:id="223"/>
      <w:bookmarkEnd w:id="224"/>
      <w:r w:rsidR="00861147">
        <w:lastRenderedPageBreak/>
        <w:t>Start</w:t>
      </w:r>
      <w:r w:rsidR="00375F50">
        <w:t xml:space="preserve"> </w:t>
      </w:r>
      <w:r w:rsidR="000C16B3">
        <w:t xml:space="preserve">the </w:t>
      </w:r>
      <w:r>
        <w:t>Software</w:t>
      </w:r>
      <w:bookmarkEnd w:id="225"/>
      <w:bookmarkEnd w:id="226"/>
      <w:bookmarkEnd w:id="227"/>
      <w:bookmarkEnd w:id="228"/>
      <w:bookmarkEnd w:id="229"/>
      <w:bookmarkEnd w:id="230"/>
      <w:bookmarkEnd w:id="231"/>
      <w:bookmarkEnd w:id="232"/>
      <w:bookmarkEnd w:id="233"/>
      <w:bookmarkEnd w:id="234"/>
      <w:bookmarkEnd w:id="235"/>
      <w:bookmarkEnd w:id="236"/>
    </w:p>
    <w:p w14:paraId="7C6EE4EB" w14:textId="77777777" w:rsidR="0035226D" w:rsidRDefault="0041023E">
      <w:r w:rsidRPr="0041023E">
        <w:rPr>
          <w:b/>
        </w:rPr>
        <w:t>Note</w:t>
      </w:r>
      <w:r>
        <w:t xml:space="preserve">: </w:t>
      </w:r>
      <w:r w:rsidR="008708F9">
        <w:t xml:space="preserve">The installation automatically adds a </w:t>
      </w:r>
      <w:r w:rsidR="008708F9">
        <w:rPr>
          <w:b/>
        </w:rPr>
        <w:t>KIC</w:t>
      </w:r>
      <w:r w:rsidR="008708F9">
        <w:t xml:space="preserve"> folder to the main Windows Start Menu. </w:t>
      </w:r>
    </w:p>
    <w:p w14:paraId="45510BCC" w14:textId="77777777" w:rsidR="009016B1" w:rsidRDefault="009016B1"/>
    <w:tbl>
      <w:tblPr>
        <w:tblW w:w="0" w:type="auto"/>
        <w:tblLook w:val="04A0" w:firstRow="1" w:lastRow="0" w:firstColumn="1" w:lastColumn="0" w:noHBand="0" w:noVBand="1"/>
      </w:tblPr>
      <w:tblGrid>
        <w:gridCol w:w="4968"/>
        <w:gridCol w:w="4608"/>
      </w:tblGrid>
      <w:tr w:rsidR="00677895" w14:paraId="4DA4E240" w14:textId="77777777" w:rsidTr="0088247C">
        <w:tc>
          <w:tcPr>
            <w:tcW w:w="4968" w:type="dxa"/>
            <w:shd w:val="clear" w:color="auto" w:fill="auto"/>
          </w:tcPr>
          <w:p w14:paraId="513E77D6" w14:textId="77777777" w:rsidR="00677895" w:rsidRDefault="00677895" w:rsidP="00861147"/>
          <w:p w14:paraId="648827B4" w14:textId="4BEA4436" w:rsidR="00677895" w:rsidRDefault="00677895" w:rsidP="00A97125">
            <w:pPr>
              <w:numPr>
                <w:ilvl w:val="0"/>
                <w:numId w:val="35"/>
              </w:numPr>
            </w:pPr>
            <w:r>
              <w:t xml:space="preserve">Click </w:t>
            </w:r>
            <w:r w:rsidRPr="003E6083">
              <w:t xml:space="preserve">the </w:t>
            </w:r>
            <w:r w:rsidRPr="0088247C">
              <w:rPr>
                <w:b/>
              </w:rPr>
              <w:t>Windows Start</w:t>
            </w:r>
            <w:r w:rsidR="00F058F6">
              <w:t xml:space="preserve"> button to </w:t>
            </w:r>
            <w:r>
              <w:t>locate the</w:t>
            </w:r>
            <w:r w:rsidRPr="008E32DD">
              <w:t xml:space="preserve"> </w:t>
            </w:r>
            <w:r w:rsidR="00D11DD3">
              <w:rPr>
                <w:b/>
              </w:rPr>
              <w:t>W</w:t>
            </w:r>
            <w:r w:rsidRPr="0088247C">
              <w:rPr>
                <w:b/>
              </w:rPr>
              <w:t>PI icon</w:t>
            </w:r>
            <w:r w:rsidR="00F058F6">
              <w:t xml:space="preserve">. </w:t>
            </w:r>
          </w:p>
          <w:p w14:paraId="566811DC" w14:textId="77777777" w:rsidR="00F058F6" w:rsidRDefault="00F058F6" w:rsidP="0088247C">
            <w:pPr>
              <w:ind w:left="360"/>
              <w:rPr>
                <w:b/>
              </w:rPr>
            </w:pPr>
          </w:p>
          <w:p w14:paraId="71820D38" w14:textId="77777777" w:rsidR="00677895" w:rsidRDefault="00F058F6" w:rsidP="0088247C">
            <w:pPr>
              <w:ind w:left="360"/>
            </w:pPr>
            <w:r w:rsidRPr="0088247C">
              <w:rPr>
                <w:b/>
              </w:rPr>
              <w:t>Note</w:t>
            </w:r>
            <w:r>
              <w:t xml:space="preserve">: The icon may appear in the Start button’s list of frequently used applications or you can click the </w:t>
            </w:r>
            <w:proofErr w:type="gramStart"/>
            <w:r w:rsidRPr="0088247C">
              <w:rPr>
                <w:b/>
              </w:rPr>
              <w:t>All Programs</w:t>
            </w:r>
            <w:proofErr w:type="gramEnd"/>
            <w:r>
              <w:t xml:space="preserve"> command to find it in the </w:t>
            </w:r>
            <w:r w:rsidRPr="0088247C">
              <w:rPr>
                <w:b/>
              </w:rPr>
              <w:t>KIC folder</w:t>
            </w:r>
            <w:r>
              <w:t xml:space="preserve"> that appears among the displayed folder/icon list.</w:t>
            </w:r>
          </w:p>
        </w:tc>
        <w:tc>
          <w:tcPr>
            <w:tcW w:w="4608" w:type="dxa"/>
            <w:shd w:val="clear" w:color="auto" w:fill="auto"/>
          </w:tcPr>
          <w:p w14:paraId="2542178E" w14:textId="77777777" w:rsidR="00677895" w:rsidRPr="00F058F6" w:rsidRDefault="00677895" w:rsidP="00F058F6"/>
          <w:p w14:paraId="738E5FF3" w14:textId="059EAE44" w:rsidR="00677895" w:rsidRPr="00F058F6" w:rsidRDefault="00DD450D" w:rsidP="00F058F6">
            <w:pPr>
              <w:rPr>
                <w:i/>
              </w:rPr>
            </w:pPr>
            <w:r w:rsidRPr="00F058F6">
              <w:rPr>
                <w:noProof/>
              </w:rPr>
              <w:drawing>
                <wp:inline distT="0" distB="0" distL="0" distR="0" wp14:anchorId="09C9ECDB" wp14:editId="22903965">
                  <wp:extent cx="660400" cy="660400"/>
                  <wp:effectExtent l="0" t="0" r="6350" b="6350"/>
                  <wp:docPr id="4" name="Picture 4"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inline>
              </w:drawing>
            </w:r>
            <w:r w:rsidR="00677895" w:rsidRPr="00F058F6">
              <w:t xml:space="preserve">      </w:t>
            </w:r>
            <w:r w:rsidR="001E7D54">
              <w:rPr>
                <w:noProof/>
              </w:rPr>
              <w:drawing>
                <wp:inline distT="0" distB="0" distL="0" distR="0" wp14:anchorId="3386A907" wp14:editId="75F6DE55">
                  <wp:extent cx="743054" cy="3429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2DC0846C" w14:textId="77777777" w:rsidR="00677895" w:rsidRPr="00F058F6" w:rsidRDefault="00677895" w:rsidP="00F058F6"/>
        </w:tc>
      </w:tr>
    </w:tbl>
    <w:p w14:paraId="498881DF" w14:textId="77777777" w:rsidR="0041023E" w:rsidRDefault="0041023E"/>
    <w:p w14:paraId="14EB32F0" w14:textId="33900A98" w:rsidR="008708F9" w:rsidRPr="000B2B39" w:rsidRDefault="0041023E" w:rsidP="00A97125">
      <w:pPr>
        <w:numPr>
          <w:ilvl w:val="0"/>
          <w:numId w:val="35"/>
        </w:numPr>
      </w:pPr>
      <w:r>
        <w:t>C</w:t>
      </w:r>
      <w:r w:rsidR="008708F9">
        <w:t xml:space="preserve">lick </w:t>
      </w:r>
      <w:r w:rsidR="008708F9" w:rsidRPr="003E6083">
        <w:t>the icon</w:t>
      </w:r>
      <w:r w:rsidR="008708F9">
        <w:t>.</w:t>
      </w:r>
      <w:r w:rsidR="008E32DD" w:rsidRPr="008E32DD">
        <w:t xml:space="preserve"> </w:t>
      </w:r>
      <w:r w:rsidR="00D11DD3">
        <w:rPr>
          <w:noProof/>
        </w:rPr>
        <w:drawing>
          <wp:inline distT="0" distB="0" distL="0" distR="0" wp14:anchorId="374F971E" wp14:editId="5CB828BE">
            <wp:extent cx="743054" cy="342948"/>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hortcut.png"/>
                    <pic:cNvPicPr/>
                  </pic:nvPicPr>
                  <pic:blipFill>
                    <a:blip r:embed="rId22">
                      <a:extLst>
                        <a:ext uri="{28A0092B-C50C-407E-A947-70E740481C1C}">
                          <a14:useLocalDpi xmlns:a14="http://schemas.microsoft.com/office/drawing/2010/main" val="0"/>
                        </a:ext>
                      </a:extLst>
                    </a:blip>
                    <a:stretch>
                      <a:fillRect/>
                    </a:stretch>
                  </pic:blipFill>
                  <pic:spPr>
                    <a:xfrm>
                      <a:off x="0" y="0"/>
                      <a:ext cx="743054" cy="342948"/>
                    </a:xfrm>
                    <a:prstGeom prst="rect">
                      <a:avLst/>
                    </a:prstGeom>
                  </pic:spPr>
                </pic:pic>
              </a:graphicData>
            </a:graphic>
          </wp:inline>
        </w:drawing>
      </w:r>
    </w:p>
    <w:p w14:paraId="1E0DDC62" w14:textId="77777777" w:rsidR="000B2B39" w:rsidRDefault="000B2B39" w:rsidP="000B2B39"/>
    <w:p w14:paraId="14CC621D" w14:textId="77777777" w:rsidR="00FB365E" w:rsidRDefault="00DD450D" w:rsidP="00677895">
      <w:pPr>
        <w:ind w:left="360"/>
        <w:jc w:val="center"/>
      </w:pPr>
      <w:r>
        <w:rPr>
          <w:noProof/>
        </w:rPr>
        <w:drawing>
          <wp:inline distT="0" distB="0" distL="0" distR="0" wp14:anchorId="6BD09417" wp14:editId="237EE11C">
            <wp:extent cx="3378200" cy="2140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PI HIstorical Data viewe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78200" cy="2140641"/>
                    </a:xfrm>
                    <a:prstGeom prst="rect">
                      <a:avLst/>
                    </a:prstGeom>
                    <a:noFill/>
                    <a:ln>
                      <a:noFill/>
                    </a:ln>
                  </pic:spPr>
                </pic:pic>
              </a:graphicData>
            </a:graphic>
          </wp:inline>
        </w:drawing>
      </w:r>
    </w:p>
    <w:p w14:paraId="7FDCA316" w14:textId="77777777" w:rsidR="00FB365E" w:rsidRDefault="00FB365E"/>
    <w:p w14:paraId="4E6977CE" w14:textId="695480F5" w:rsidR="00FB365E" w:rsidRPr="00861147" w:rsidRDefault="00104514" w:rsidP="00A97125">
      <w:pPr>
        <w:numPr>
          <w:ilvl w:val="0"/>
          <w:numId w:val="35"/>
        </w:numPr>
      </w:pPr>
      <w:r w:rsidRPr="00861147">
        <w:t xml:space="preserve">A specifically programmed USB dongle key is required to run the </w:t>
      </w:r>
      <w:r w:rsidR="00D11DD3">
        <w:t>W</w:t>
      </w:r>
      <w:r w:rsidRPr="00861147">
        <w:t>PI software. When starting, if you see the above message, i</w:t>
      </w:r>
      <w:r w:rsidR="00FB365E" w:rsidRPr="00861147">
        <w:t xml:space="preserve">nsert the </w:t>
      </w:r>
      <w:proofErr w:type="gramStart"/>
      <w:r w:rsidR="00FB365E" w:rsidRPr="00861147">
        <w:t>key</w:t>
      </w:r>
      <w:proofErr w:type="gramEnd"/>
      <w:r w:rsidR="00FB365E" w:rsidRPr="00861147">
        <w:t xml:space="preserve"> and click </w:t>
      </w:r>
      <w:r w:rsidR="00FB365E" w:rsidRPr="00861147">
        <w:rPr>
          <w:b/>
        </w:rPr>
        <w:t>OK</w:t>
      </w:r>
      <w:r w:rsidR="00FB365E" w:rsidRPr="00861147">
        <w:t>.</w:t>
      </w:r>
    </w:p>
    <w:p w14:paraId="3F25FA92" w14:textId="77777777" w:rsidR="00FB365E" w:rsidRDefault="00FB365E"/>
    <w:p w14:paraId="3FE8A6A6" w14:textId="485B6AE7" w:rsidR="009016B1" w:rsidRDefault="009016B1" w:rsidP="009016B1">
      <w:r>
        <w:br w:type="page"/>
      </w:r>
    </w:p>
    <w:p w14:paraId="5B4DF8A2" w14:textId="3E420AAF" w:rsidR="00F058F6" w:rsidRDefault="00F058F6" w:rsidP="00F058F6">
      <w:pPr>
        <w:rPr>
          <w:strike/>
        </w:rPr>
      </w:pPr>
    </w:p>
    <w:p w14:paraId="59483FE2" w14:textId="77777777" w:rsidR="00A8785B" w:rsidRDefault="00A8785B" w:rsidP="00F058F6"/>
    <w:p w14:paraId="43C7A38F" w14:textId="08617DD2" w:rsidR="00D41AFB" w:rsidRDefault="00D11DD3" w:rsidP="004B2B33">
      <w:pPr>
        <w:jc w:val="center"/>
      </w:pPr>
      <w:r w:rsidRPr="004B2B33">
        <w:rPr>
          <w:noProof/>
        </w:rPr>
        <mc:AlternateContent>
          <mc:Choice Requires="wpg">
            <w:drawing>
              <wp:anchor distT="0" distB="0" distL="114300" distR="114300" simplePos="0" relativeHeight="251623424" behindDoc="0" locked="0" layoutInCell="1" allowOverlap="1" wp14:anchorId="2F5ECDE1" wp14:editId="4CB86C66">
                <wp:simplePos x="0" y="0"/>
                <wp:positionH relativeFrom="column">
                  <wp:posOffset>50474</wp:posOffset>
                </wp:positionH>
                <wp:positionV relativeFrom="paragraph">
                  <wp:posOffset>1192701</wp:posOffset>
                </wp:positionV>
                <wp:extent cx="2171700" cy="1143000"/>
                <wp:effectExtent l="0" t="0" r="0" b="0"/>
                <wp:wrapNone/>
                <wp:docPr id="3000"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143000"/>
                          <a:chOff x="1413" y="3778"/>
                          <a:chExt cx="3420" cy="1800"/>
                        </a:xfrm>
                      </wpg:grpSpPr>
                      <wps:wsp>
                        <wps:cNvPr id="3001" name="Line 2786"/>
                        <wps:cNvCnPr>
                          <a:cxnSpLocks noChangeShapeType="1"/>
                        </wps:cNvCnPr>
                        <wps:spPr bwMode="auto">
                          <a:xfrm>
                            <a:off x="3573" y="5398"/>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2" name="Text Box 2789"/>
                        <wps:cNvSpPr txBox="1">
                          <a:spLocks noChangeArrowheads="1"/>
                        </wps:cNvSpPr>
                        <wps:spPr bwMode="auto">
                          <a:xfrm>
                            <a:off x="1413" y="3778"/>
                            <a:ext cx="2160" cy="18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AAF055" w14:textId="77777777" w:rsidR="00B05D68" w:rsidRPr="00DF1BAE" w:rsidRDefault="00B05D68" w:rsidP="00F26E04">
                              <w:pPr>
                                <w:rPr>
                                  <w:b/>
                                </w:rPr>
                              </w:pPr>
                              <w:r>
                                <w:rPr>
                                  <w:b/>
                                </w:rPr>
                                <w:t>View History</w:t>
                              </w:r>
                              <w:r w:rsidRPr="00DF1BAE">
                                <w:rPr>
                                  <w:b/>
                                </w:rPr>
                                <w:t xml:space="preserve"> Mode-</w:t>
                              </w:r>
                            </w:p>
                            <w:p w14:paraId="77D2C8BD" w14:textId="77777777" w:rsidR="00B05D68" w:rsidRDefault="00B05D68" w:rsidP="00F26E04">
                              <w:r>
                                <w:t>Choose this button to view Virtual Profile history, browse to a different hard drive or computer on the network.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CDE1" id="Group 4121" o:spid="_x0000_s1026" style="position:absolute;left:0;text-align:left;margin-left:3.95pt;margin-top:93.9pt;width:171pt;height:90pt;z-index:251623424" coordorigin="1413,3778" coordsize="34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">
                <v:line id="Line 2786" o:spid="_x0000_s1027" style="position:absolute;visibility:visible;mso-wrap-style:square" from="3573,5398" to="4833,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" strokecolor="red" strokeweight="1.5pt">
                  <v:stroke endarrow="block"/>
                </v:line>
                <v:shapetype id="_x0000_t202" coordsize="21600,21600" o:spt="202" path="m,l,21600r21600,l21600,xe">
                  <v:stroke joinstyle="miter"/>
                  <v:path gradientshapeok="t" o:connecttype="rect"/>
                </v:shapetype>
                <v:shape id="Text Box 2789" o:spid="_x0000_s1028" type="#_x0000_t202" style="position:absolute;left:1413;top:3778;width:216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" strokecolor="red" strokeweight="1.5pt">
                  <v:textbox>
                    <w:txbxContent>
                      <w:p w14:paraId="4BAAF055" w14:textId="77777777" w:rsidR="00B05D68" w:rsidRPr="00DF1BAE" w:rsidRDefault="00B05D68" w:rsidP="00F26E04">
                        <w:pPr>
                          <w:rPr>
                            <w:b/>
                          </w:rPr>
                        </w:pPr>
                        <w:r>
                          <w:rPr>
                            <w:b/>
                          </w:rPr>
                          <w:t>View History</w:t>
                        </w:r>
                        <w:r w:rsidRPr="00DF1BAE">
                          <w:rPr>
                            <w:b/>
                          </w:rPr>
                          <w:t xml:space="preserve"> Mode-</w:t>
                        </w:r>
                      </w:p>
                      <w:p w14:paraId="77D2C8BD" w14:textId="77777777" w:rsidR="00B05D68" w:rsidRDefault="00B05D68" w:rsidP="00F26E04">
                        <w:r>
                          <w:t>Choose this button to view Virtual Profile history, browse to a different hard drive or computer on the network.</w:t>
                        </w:r>
                      </w:p>
                    </w:txbxContent>
                  </v:textbox>
                </v:shape>
              </v:group>
            </w:pict>
          </mc:Fallback>
        </mc:AlternateContent>
      </w:r>
      <w:r w:rsidR="00DD450D" w:rsidRPr="004B2B33">
        <w:rPr>
          <w:noProof/>
        </w:rPr>
        <mc:AlternateContent>
          <mc:Choice Requires="wpg">
            <w:drawing>
              <wp:anchor distT="0" distB="0" distL="114300" distR="114300" simplePos="0" relativeHeight="251622400" behindDoc="0" locked="0" layoutInCell="1" allowOverlap="1" wp14:anchorId="710A1DF4" wp14:editId="5A235993">
                <wp:simplePos x="0" y="0"/>
                <wp:positionH relativeFrom="column">
                  <wp:posOffset>4166235</wp:posOffset>
                </wp:positionH>
                <wp:positionV relativeFrom="paragraph">
                  <wp:posOffset>340733</wp:posOffset>
                </wp:positionV>
                <wp:extent cx="1828800" cy="779780"/>
                <wp:effectExtent l="0" t="0" r="0" b="0"/>
                <wp:wrapNone/>
                <wp:docPr id="3003"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779780"/>
                          <a:chOff x="7173" y="3058"/>
                          <a:chExt cx="2880" cy="1228"/>
                        </a:xfrm>
                      </wpg:grpSpPr>
                      <wps:wsp>
                        <wps:cNvPr id="3004" name="Line 2787"/>
                        <wps:cNvCnPr>
                          <a:cxnSpLocks noChangeShapeType="1"/>
                        </wps:cNvCnPr>
                        <wps:spPr bwMode="auto">
                          <a:xfrm flipH="1">
                            <a:off x="7173" y="3778"/>
                            <a:ext cx="72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05" name="Text Box 2788"/>
                        <wps:cNvSpPr txBox="1">
                          <a:spLocks noChangeArrowheads="1"/>
                        </wps:cNvSpPr>
                        <wps:spPr bwMode="auto">
                          <a:xfrm>
                            <a:off x="7893" y="3058"/>
                            <a:ext cx="2160" cy="1228"/>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8183E3" w14:textId="77777777" w:rsidR="00B05D68" w:rsidRDefault="00B05D68" w:rsidP="00F26E04">
                              <w:r w:rsidRPr="00DF1BAE">
                                <w:rPr>
                                  <w:b/>
                                </w:rPr>
                                <w:t>Production Mode -</w:t>
                              </w:r>
                              <w:r>
                                <w:t>Choose this button to run profiles and Virtual Profiles.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1DF4" id="Group 4120" o:spid="_x0000_s1029" style="position:absolute;left:0;text-align:left;margin-left:328.05pt;margin-top:26.85pt;width:2in;height:61.4pt;z-index:251622400" coordorigin="7173,3058" coordsize="288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">
                <v:line id="Line 2787" o:spid="_x0000_s1030" style="position:absolute;flip:x;visibility:visible;mso-wrap-style:square" from="7173,3778" to="789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" strokecolor="red" strokeweight="1.5pt">
                  <v:stroke endarrow="block"/>
                </v:line>
                <v:shape id="Text Box 2788" o:spid="_x0000_s1031" type="#_x0000_t202" style="position:absolute;left:7893;top:3058;width:216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" strokecolor="red" strokeweight="1.5pt">
                  <v:textbox>
                    <w:txbxContent>
                      <w:p w14:paraId="2E8183E3" w14:textId="77777777" w:rsidR="00B05D68" w:rsidRDefault="00B05D68" w:rsidP="00F26E04">
                        <w:r w:rsidRPr="00DF1BAE">
                          <w:rPr>
                            <w:b/>
                          </w:rPr>
                          <w:t>Production Mode -</w:t>
                        </w:r>
                        <w:r>
                          <w:t>Choose this button to run profiles and Virtual Profiles.</w:t>
                        </w:r>
                      </w:p>
                    </w:txbxContent>
                  </v:textbox>
                </v:shape>
              </v:group>
            </w:pict>
          </mc:Fallback>
        </mc:AlternateContent>
      </w:r>
      <w:r w:rsidR="00DD450D" w:rsidRPr="004B2B33">
        <w:rPr>
          <w:noProof/>
        </w:rPr>
        <w:drawing>
          <wp:inline distT="0" distB="0" distL="0" distR="0" wp14:anchorId="055BCCF4" wp14:editId="1930320C">
            <wp:extent cx="4584700" cy="2592439"/>
            <wp:effectExtent l="0" t="0" r="635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84700" cy="2592439"/>
                    </a:xfrm>
                    <a:prstGeom prst="rect">
                      <a:avLst/>
                    </a:prstGeom>
                    <a:noFill/>
                    <a:ln>
                      <a:noFill/>
                    </a:ln>
                  </pic:spPr>
                </pic:pic>
              </a:graphicData>
            </a:graphic>
          </wp:inline>
        </w:drawing>
      </w:r>
    </w:p>
    <w:p w14:paraId="6C6BEF05" w14:textId="5FE51DE7" w:rsidR="008708F9" w:rsidRDefault="000B2B39" w:rsidP="000B2B39">
      <w:pPr>
        <w:pStyle w:val="Caption"/>
      </w:pPr>
      <w:bookmarkStart w:id="237" w:name="_Ref18566791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w:t>
      </w:r>
      <w:r w:rsidR="00B41E3E">
        <w:rPr>
          <w:noProof/>
        </w:rPr>
        <w:fldChar w:fldCharType="end"/>
      </w:r>
      <w:bookmarkEnd w:id="237"/>
      <w:r>
        <w:t>: Product Tracking Initialization</w:t>
      </w:r>
    </w:p>
    <w:p w14:paraId="03BD9678" w14:textId="77777777" w:rsidR="00D16E33" w:rsidRDefault="00D16E33"/>
    <w:p w14:paraId="1B42329E" w14:textId="7911874E" w:rsidR="000A0C15" w:rsidRPr="003E6083" w:rsidRDefault="00475726">
      <w:r w:rsidRPr="00475726">
        <w:rPr>
          <w:b/>
        </w:rPr>
        <w:t xml:space="preserve">Production </w:t>
      </w:r>
      <w:r w:rsidR="0035226D">
        <w:rPr>
          <w:b/>
        </w:rPr>
        <w:t>m</w:t>
      </w:r>
      <w:r w:rsidRPr="00475726">
        <w:rPr>
          <w:b/>
        </w:rPr>
        <w:t>ode</w:t>
      </w:r>
      <w:r>
        <w:rPr>
          <w:b/>
        </w:rPr>
        <w:t xml:space="preserve"> </w:t>
      </w:r>
      <w:r w:rsidRPr="003E6083">
        <w:rPr>
          <w:b/>
        </w:rPr>
        <w:t xml:space="preserve">- </w:t>
      </w:r>
      <w:r w:rsidR="008708F9" w:rsidRPr="003E6083">
        <w:t xml:space="preserve">If you wish to run profiles or Virtual Profile, enter the current </w:t>
      </w:r>
      <w:r w:rsidR="00D11DD3">
        <w:t xml:space="preserve">conveyor </w:t>
      </w:r>
      <w:r w:rsidR="008708F9" w:rsidRPr="003E6083">
        <w:t xml:space="preserve">speed for your </w:t>
      </w:r>
      <w:r w:rsidR="00D11DD3">
        <w:t>machine</w:t>
      </w:r>
      <w:r w:rsidR="008708F9" w:rsidRPr="003E6083">
        <w:t xml:space="preserve"> and choose the </w:t>
      </w:r>
      <w:r w:rsidR="008708F9" w:rsidRPr="003E6083">
        <w:rPr>
          <w:b/>
        </w:rPr>
        <w:t>OK</w:t>
      </w:r>
      <w:r w:rsidR="008708F9" w:rsidRPr="003E6083">
        <w:t xml:space="preserve"> button, this will activate </w:t>
      </w:r>
      <w:r w:rsidR="008708F9" w:rsidRPr="003E6083">
        <w:rPr>
          <w:iCs/>
        </w:rPr>
        <w:t>Production</w:t>
      </w:r>
      <w:r w:rsidR="008708F9" w:rsidRPr="003E6083">
        <w:t xml:space="preserve"> mode.  </w:t>
      </w:r>
      <w:r w:rsidR="006B59B0" w:rsidRPr="003E6083">
        <w:t>You can view historical data while in Production mode, but not while a Virtual Profile is running</w:t>
      </w:r>
      <w:r w:rsidR="00544D11" w:rsidRPr="003E6083">
        <w:t>.</w:t>
      </w:r>
    </w:p>
    <w:p w14:paraId="559C93A4" w14:textId="77777777" w:rsidR="000A0C15" w:rsidRDefault="000A0C15" w:rsidP="00544D11"/>
    <w:p w14:paraId="72D8D5EA" w14:textId="56AD032F" w:rsidR="008708F9" w:rsidRPr="003E6083" w:rsidRDefault="006B59B0">
      <w:r w:rsidRPr="00FF6014">
        <w:t xml:space="preserve">To </w:t>
      </w:r>
      <w:r w:rsidR="000A0C15" w:rsidRPr="00FF6014">
        <w:t xml:space="preserve">view </w:t>
      </w:r>
      <w:r w:rsidR="000A0C15" w:rsidRPr="003E6083">
        <w:t>historical Virtual Profile data from the same PC while Virtual Profiling</w:t>
      </w:r>
      <w:r w:rsidR="000D35E3" w:rsidRPr="003E6083">
        <w:t xml:space="preserve"> live,</w:t>
      </w:r>
      <w:r w:rsidR="000A0C15" w:rsidRPr="003E6083">
        <w:t xml:space="preserve"> launch a separate KIC Host.exe file located</w:t>
      </w:r>
      <w:r w:rsidR="00070E42" w:rsidRPr="003E6083">
        <w:t xml:space="preserve"> in</w:t>
      </w:r>
      <w:r w:rsidR="000A0C15" w:rsidRPr="003E6083">
        <w:t xml:space="preserve">: </w:t>
      </w:r>
      <w:r w:rsidR="000A0C15" w:rsidRPr="003E6083">
        <w:rPr>
          <w:rStyle w:val="PlainTextChar"/>
        </w:rPr>
        <w:t>C:\</w:t>
      </w:r>
      <w:r w:rsidR="00D11DD3">
        <w:rPr>
          <w:rStyle w:val="PlainTextChar"/>
        </w:rPr>
        <w:t>W</w:t>
      </w:r>
      <w:r w:rsidR="005C3DF8" w:rsidRPr="003E6083">
        <w:rPr>
          <w:rStyle w:val="PlainTextChar"/>
        </w:rPr>
        <w:t>PI</w:t>
      </w:r>
      <w:r w:rsidR="002F5D36" w:rsidRPr="003E6083">
        <w:rPr>
          <w:rStyle w:val="PlainTextChar"/>
        </w:rPr>
        <w:t>\</w:t>
      </w:r>
      <w:r w:rsidR="00DF69E5">
        <w:rPr>
          <w:rStyle w:val="PlainTextChar"/>
        </w:rPr>
        <w:t>App</w:t>
      </w:r>
      <w:r w:rsidR="000A0C15" w:rsidRPr="00DF69E5">
        <w:rPr>
          <w:rStyle w:val="PlainTextChar"/>
        </w:rPr>
        <w:t>forViewer</w:t>
      </w:r>
      <w:r w:rsidR="000A0C15" w:rsidRPr="003E6083">
        <w:rPr>
          <w:rStyle w:val="PlainTextChar"/>
        </w:rPr>
        <w:t>\KICHost.exe</w:t>
      </w:r>
      <w:r w:rsidR="000A0C15" w:rsidRPr="003E6083">
        <w:t xml:space="preserve">.  This will open a separate Profile Explorer that </w:t>
      </w:r>
      <w:r w:rsidR="00D17611">
        <w:t>lets you</w:t>
      </w:r>
      <w:r w:rsidR="008708F9" w:rsidRPr="003E6083">
        <w:t xml:space="preserve"> browse through the history of any product including the one currently running </w:t>
      </w:r>
      <w:r w:rsidR="000A0C15" w:rsidRPr="003E6083">
        <w:t>VP</w:t>
      </w:r>
      <w:r w:rsidR="008708F9" w:rsidRPr="003E6083">
        <w:t>.  Historical data will be available for any boards that</w:t>
      </w:r>
      <w:r w:rsidR="00544D11" w:rsidRPr="003E6083">
        <w:t xml:space="preserve"> have already exited the </w:t>
      </w:r>
      <w:r w:rsidR="00D11DD3">
        <w:t>machine</w:t>
      </w:r>
      <w:r w:rsidR="00544D11" w:rsidRPr="003E6083">
        <w:t>.</w:t>
      </w:r>
    </w:p>
    <w:p w14:paraId="03935BF6" w14:textId="77777777" w:rsidR="006B59B0" w:rsidRDefault="006B59B0"/>
    <w:p w14:paraId="473B99D9" w14:textId="19AA62FD" w:rsidR="006B59B0" w:rsidRPr="003E6083" w:rsidRDefault="004631BC" w:rsidP="006B59B0">
      <w:r>
        <w:rPr>
          <w:b/>
        </w:rPr>
        <w:t xml:space="preserve">View </w:t>
      </w:r>
      <w:r w:rsidR="00475726">
        <w:rPr>
          <w:b/>
        </w:rPr>
        <w:t>History</w:t>
      </w:r>
      <w:r w:rsidR="00475726" w:rsidRPr="00475726">
        <w:rPr>
          <w:b/>
        </w:rPr>
        <w:t xml:space="preserve"> </w:t>
      </w:r>
      <w:r w:rsidR="006B3E21">
        <w:rPr>
          <w:b/>
        </w:rPr>
        <w:t>m</w:t>
      </w:r>
      <w:r w:rsidR="00475726" w:rsidRPr="00475726">
        <w:rPr>
          <w:b/>
        </w:rPr>
        <w:t>ode</w:t>
      </w:r>
      <w:r w:rsidR="00475726">
        <w:t xml:space="preserve"> </w:t>
      </w:r>
      <w:r w:rsidR="00475726" w:rsidRPr="003E6083">
        <w:t xml:space="preserve">- </w:t>
      </w:r>
      <w:r w:rsidR="006B59B0" w:rsidRPr="003E6083">
        <w:t xml:space="preserve">If you wish to work offline and do not plan to profile or Virtual Profile, choose </w:t>
      </w:r>
      <w:r w:rsidR="006B59B0" w:rsidRPr="006B6ECB">
        <w:rPr>
          <w:i/>
        </w:rPr>
        <w:t xml:space="preserve">I am not going </w:t>
      </w:r>
      <w:r w:rsidR="006B59B0" w:rsidRPr="00AC6100">
        <w:rPr>
          <w:i/>
        </w:rPr>
        <w:t xml:space="preserve">to </w:t>
      </w:r>
      <w:r w:rsidR="00DF69E5" w:rsidRPr="00AC6100">
        <w:rPr>
          <w:i/>
        </w:rPr>
        <w:t xml:space="preserve">run </w:t>
      </w:r>
      <w:r w:rsidR="006B59B0" w:rsidRPr="00AC6100">
        <w:rPr>
          <w:i/>
        </w:rPr>
        <w:t>profile</w:t>
      </w:r>
      <w:r w:rsidR="00DF69E5" w:rsidRPr="00AC6100">
        <w:rPr>
          <w:i/>
        </w:rPr>
        <w:t>s</w:t>
      </w:r>
      <w:r w:rsidR="006B59B0" w:rsidRPr="00AC6100">
        <w:rPr>
          <w:i/>
        </w:rPr>
        <w:t xml:space="preserve"> or </w:t>
      </w:r>
      <w:r w:rsidR="00DF69E5" w:rsidRPr="00AC6100">
        <w:rPr>
          <w:i/>
        </w:rPr>
        <w:t xml:space="preserve">live </w:t>
      </w:r>
      <w:r w:rsidR="00D11DD3">
        <w:rPr>
          <w:i/>
        </w:rPr>
        <w:t>W</w:t>
      </w:r>
      <w:r w:rsidR="00DF69E5" w:rsidRPr="00AC6100">
        <w:rPr>
          <w:i/>
        </w:rPr>
        <w:t xml:space="preserve">PI </w:t>
      </w:r>
      <w:r w:rsidR="006B59B0" w:rsidRPr="00AC6100">
        <w:t>b</w:t>
      </w:r>
      <w:r w:rsidR="006B59B0" w:rsidRPr="003E6083">
        <w:t xml:space="preserve">utton, this will activate </w:t>
      </w:r>
      <w:r w:rsidR="00475726" w:rsidRPr="003E6083">
        <w:t>History</w:t>
      </w:r>
      <w:r w:rsidR="006B59B0" w:rsidRPr="003E6083">
        <w:t xml:space="preserve"> mode.  While </w:t>
      </w:r>
      <w:r w:rsidR="00475726" w:rsidRPr="003E6083">
        <w:t>History</w:t>
      </w:r>
      <w:r w:rsidR="006B59B0" w:rsidRPr="003E6083">
        <w:t xml:space="preserve"> mode is active, you </w:t>
      </w:r>
      <w:r w:rsidR="00042FA1" w:rsidRPr="003E6083">
        <w:t>cannot</w:t>
      </w:r>
      <w:r w:rsidR="006B59B0" w:rsidRPr="003E6083">
        <w:t xml:space="preserve"> run profiles or Virtual Profile</w:t>
      </w:r>
      <w:r w:rsidR="00475726" w:rsidRPr="003E6083">
        <w:t xml:space="preserve">, as the software will not communicate with the </w:t>
      </w:r>
      <w:r w:rsidR="00D11DD3">
        <w:t>W</w:t>
      </w:r>
      <w:r w:rsidR="00DF63A3" w:rsidRPr="003E6083">
        <w:t>PI</w:t>
      </w:r>
      <w:r w:rsidR="00475726" w:rsidRPr="003E6083">
        <w:t xml:space="preserve"> hardware</w:t>
      </w:r>
      <w:r w:rsidR="006B59B0" w:rsidRPr="003E6083">
        <w:t xml:space="preserve">.  The software will not even check for KIC hardware unless </w:t>
      </w:r>
      <w:r w:rsidR="006B59B0" w:rsidRPr="003E6083">
        <w:rPr>
          <w:iCs/>
        </w:rPr>
        <w:t>Production</w:t>
      </w:r>
      <w:r w:rsidR="006B59B0" w:rsidRPr="003E6083">
        <w:t xml:space="preserve"> mode is</w:t>
      </w:r>
      <w:r w:rsidR="00475726" w:rsidRPr="003E6083">
        <w:t xml:space="preserve"> active</w:t>
      </w:r>
      <w:r w:rsidR="00544D11" w:rsidRPr="003E6083">
        <w:t xml:space="preserve">.  </w:t>
      </w:r>
      <w:r w:rsidR="00475726" w:rsidRPr="003E6083">
        <w:t>If working in History mode</w:t>
      </w:r>
      <w:r w:rsidR="006B59B0" w:rsidRPr="003E6083">
        <w:t xml:space="preserve"> </w:t>
      </w:r>
      <w:r w:rsidR="00BF3428" w:rsidRPr="003E6083">
        <w:t>you</w:t>
      </w:r>
      <w:r w:rsidR="006B59B0" w:rsidRPr="003E6083">
        <w:t xml:space="preserve"> can brow</w:t>
      </w:r>
      <w:r w:rsidR="00950A11">
        <w:t>se to any working directory in Profile E</w:t>
      </w:r>
      <w:r w:rsidR="006B59B0" w:rsidRPr="003E6083">
        <w:t>xplorer, even over a network.</w:t>
      </w:r>
    </w:p>
    <w:p w14:paraId="5489FD7C" w14:textId="77777777" w:rsidR="008708F9" w:rsidRDefault="008708F9"/>
    <w:p w14:paraId="4CCE6E37" w14:textId="77777777" w:rsidR="008708F9" w:rsidRDefault="008708F9"/>
    <w:p w14:paraId="26670A99" w14:textId="77777777" w:rsidR="008708F9" w:rsidRDefault="008708F9"/>
    <w:p w14:paraId="5A0E6885" w14:textId="77777777" w:rsidR="008708F9" w:rsidRDefault="00530DA9" w:rsidP="00676B77">
      <w:pPr>
        <w:pStyle w:val="Heading1"/>
      </w:pPr>
      <w:bookmarkStart w:id="238" w:name="_Toc119468072"/>
      <w:bookmarkStart w:id="239" w:name="_Toc353195386"/>
      <w:bookmarkStart w:id="240" w:name="_Toc358296210"/>
      <w:bookmarkStart w:id="241" w:name="_Toc358298375"/>
      <w:bookmarkStart w:id="242" w:name="_Toc469334861"/>
      <w:bookmarkStart w:id="243" w:name="_Toc504120287"/>
      <w:bookmarkStart w:id="244" w:name="_Toc527644270"/>
      <w:bookmarkStart w:id="245" w:name="_Toc528599370"/>
      <w:bookmarkStart w:id="246" w:name="_Toc17993408"/>
      <w:bookmarkStart w:id="247" w:name="_Toc37267126"/>
      <w:bookmarkStart w:id="248" w:name="_Toc51666601"/>
      <w:bookmarkStart w:id="249" w:name="_Toc51666733"/>
      <w:r>
        <w:lastRenderedPageBreak/>
        <w:t>The Main Screen</w:t>
      </w:r>
      <w:bookmarkEnd w:id="238"/>
      <w:bookmarkEnd w:id="239"/>
      <w:bookmarkEnd w:id="240"/>
      <w:bookmarkEnd w:id="241"/>
      <w:bookmarkEnd w:id="242"/>
      <w:bookmarkEnd w:id="243"/>
      <w:bookmarkEnd w:id="244"/>
      <w:bookmarkEnd w:id="245"/>
      <w:bookmarkEnd w:id="246"/>
      <w:bookmarkEnd w:id="247"/>
      <w:bookmarkEnd w:id="248"/>
      <w:bookmarkEnd w:id="249"/>
    </w:p>
    <w:p w14:paraId="75CCA775" w14:textId="55551821" w:rsidR="008708F9" w:rsidRDefault="008708F9">
      <w:r>
        <w:t xml:space="preserve">The main </w:t>
      </w:r>
      <w:r w:rsidR="00D11DD3">
        <w:t>W</w:t>
      </w:r>
      <w:r w:rsidR="00DF63A3">
        <w:t>PI</w:t>
      </w:r>
      <w:r>
        <w:t xml:space="preserve"> screen</w:t>
      </w:r>
      <w:r w:rsidR="00861147" w:rsidRPr="00861147">
        <w:t xml:space="preserve"> </w:t>
      </w:r>
      <w:r w:rsidR="00861147">
        <w:t xml:space="preserve">has six buttons. </w:t>
      </w:r>
      <w:r>
        <w:t xml:space="preserve">The buttons on the left are for setup and status; the buttons on the right are for running and viewing profiles and exiting the software.  Placing the mouse pointer over each button will display </w:t>
      </w:r>
      <w:r w:rsidR="00544D11">
        <w:t>a description for each button.</w:t>
      </w:r>
      <w:r w:rsidR="00D41AFB">
        <w:t xml:space="preserve"> </w:t>
      </w:r>
      <w:r w:rsidR="00D41AFB" w:rsidRPr="00D312FE">
        <w:t xml:space="preserve"> See</w:t>
      </w:r>
      <w:r w:rsidR="00D312FE">
        <w:t xml:space="preserve"> </w:t>
      </w:r>
      <w:r w:rsidR="00D312FE">
        <w:fldChar w:fldCharType="begin"/>
      </w:r>
      <w:r w:rsidR="00D312FE">
        <w:instrText xml:space="preserve"> REF _Ref185668349 \h </w:instrText>
      </w:r>
      <w:r w:rsidR="00D312FE">
        <w:fldChar w:fldCharType="separate"/>
      </w:r>
      <w:r w:rsidR="007A7D53">
        <w:t xml:space="preserve">Figure </w:t>
      </w:r>
      <w:r w:rsidR="007A7D53">
        <w:rPr>
          <w:noProof/>
        </w:rPr>
        <w:t>3</w:t>
      </w:r>
      <w:r w:rsidR="00D312FE">
        <w:fldChar w:fldCharType="end"/>
      </w:r>
      <w:r w:rsidR="00D41AFB" w:rsidRPr="00D312FE">
        <w:t>.</w:t>
      </w:r>
    </w:p>
    <w:p w14:paraId="474117FC" w14:textId="77777777" w:rsidR="00475726" w:rsidRDefault="00475726">
      <w:pPr>
        <w:rPr>
          <w:noProof/>
        </w:rPr>
      </w:pPr>
    </w:p>
    <w:p w14:paraId="2741E85A" w14:textId="77777777" w:rsidR="00D41AFB" w:rsidRPr="004B2B33" w:rsidRDefault="00DD450D" w:rsidP="004B2B33">
      <w:pPr>
        <w:jc w:val="center"/>
      </w:pPr>
      <w:r w:rsidRPr="004B2B33">
        <w:rPr>
          <w:noProof/>
        </w:rPr>
        <mc:AlternateContent>
          <mc:Choice Requires="wpg">
            <w:drawing>
              <wp:anchor distT="0" distB="0" distL="114300" distR="114300" simplePos="0" relativeHeight="251628544" behindDoc="0" locked="0" layoutInCell="1" allowOverlap="1" wp14:anchorId="78262E71" wp14:editId="68FCC16F">
                <wp:simplePos x="0" y="0"/>
                <wp:positionH relativeFrom="column">
                  <wp:posOffset>434975</wp:posOffset>
                </wp:positionH>
                <wp:positionV relativeFrom="paragraph">
                  <wp:posOffset>1879600</wp:posOffset>
                </wp:positionV>
                <wp:extent cx="937260" cy="228600"/>
                <wp:effectExtent l="0" t="0" r="0" b="0"/>
                <wp:wrapNone/>
                <wp:docPr id="2997" name="Group 2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2601" y="5472"/>
                          <a:chExt cx="1476" cy="360"/>
                        </a:xfrm>
                      </wpg:grpSpPr>
                      <wps:wsp>
                        <wps:cNvPr id="2998" name="Text Box 2886"/>
                        <wps:cNvSpPr txBox="1">
                          <a:spLocks noChangeArrowheads="1"/>
                        </wps:cNvSpPr>
                        <wps:spPr bwMode="auto">
                          <a:xfrm>
                            <a:off x="2601" y="5472"/>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526224" w14:textId="77777777" w:rsidR="00B05D68" w:rsidRPr="00D25D8D" w:rsidRDefault="00B05D68" w:rsidP="00D25D8D">
                              <w:pPr>
                                <w:jc w:val="center"/>
                                <w:rPr>
                                  <w:rFonts w:ascii="Arial" w:hAnsi="Arial" w:cs="Arial"/>
                                  <w:b/>
                                  <w:smallCaps/>
                                </w:rPr>
                              </w:pPr>
                              <w:r w:rsidRPr="00D25D8D">
                                <w:rPr>
                                  <w:rFonts w:ascii="Arial" w:hAnsi="Arial" w:cs="Arial"/>
                                  <w:b/>
                                  <w:smallCaps/>
                                </w:rPr>
                                <w:t>Status</w:t>
                              </w:r>
                            </w:p>
                          </w:txbxContent>
                        </wps:txbx>
                        <wps:bodyPr rot="0" vert="horz" wrap="square" lIns="0" tIns="27432" rIns="27432" bIns="27432" anchor="t" anchorCtr="0" upright="1">
                          <a:noAutofit/>
                        </wps:bodyPr>
                      </wps:wsp>
                      <wps:wsp>
                        <wps:cNvPr id="2999" name="Line 2890"/>
                        <wps:cNvCnPr>
                          <a:cxnSpLocks noChangeShapeType="1"/>
                        </wps:cNvCnPr>
                        <wps:spPr bwMode="auto">
                          <a:xfrm flipV="1">
                            <a:off x="3501" y="5660"/>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262E71" id="Group 2892" o:spid="_x0000_s1032" style="position:absolute;left:0;text-align:left;margin-left:34.25pt;margin-top:148pt;width:73.8pt;height:18pt;z-index:251628544" coordorigin="2601,5472"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">
                <v:shape id="Text Box 2886" o:spid="_x0000_s1033" type="#_x0000_t202" style="position:absolute;left:2601;top:5472;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" filled="f" strokeweight="1pt">
                  <v:textbox inset="0,2.16pt,2.16pt,2.16pt">
                    <w:txbxContent>
                      <w:p w14:paraId="40526224" w14:textId="77777777" w:rsidR="00B05D68" w:rsidRPr="00D25D8D" w:rsidRDefault="00B05D68" w:rsidP="00D25D8D">
                        <w:pPr>
                          <w:jc w:val="center"/>
                          <w:rPr>
                            <w:rFonts w:ascii="Arial" w:hAnsi="Arial" w:cs="Arial"/>
                            <w:b/>
                            <w:smallCaps/>
                          </w:rPr>
                        </w:pPr>
                        <w:r w:rsidRPr="00D25D8D">
                          <w:rPr>
                            <w:rFonts w:ascii="Arial" w:hAnsi="Arial" w:cs="Arial"/>
                            <w:b/>
                            <w:smallCaps/>
                          </w:rPr>
                          <w:t>Status</w:t>
                        </w:r>
                      </w:p>
                    </w:txbxContent>
                  </v:textbox>
                </v:shape>
                <v:line id="Line 2890" o:spid="_x0000_s1034" style="position:absolute;flip:y;visibility:visible;mso-wrap-style:square" from="3501,5660" to="4077,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" strokeweight="1pt">
                  <v:stroke endarrow="block"/>
                </v:line>
              </v:group>
            </w:pict>
          </mc:Fallback>
        </mc:AlternateContent>
      </w:r>
      <w:r w:rsidRPr="004B2B33">
        <w:rPr>
          <w:noProof/>
        </w:rPr>
        <mc:AlternateContent>
          <mc:Choice Requires="wpg">
            <w:drawing>
              <wp:anchor distT="0" distB="0" distL="114300" distR="114300" simplePos="0" relativeHeight="251639808" behindDoc="0" locked="0" layoutInCell="1" allowOverlap="1" wp14:anchorId="3D3E2D59" wp14:editId="4395BFAD">
                <wp:simplePos x="0" y="0"/>
                <wp:positionH relativeFrom="column">
                  <wp:posOffset>4604385</wp:posOffset>
                </wp:positionH>
                <wp:positionV relativeFrom="paragraph">
                  <wp:posOffset>1871345</wp:posOffset>
                </wp:positionV>
                <wp:extent cx="937260" cy="228600"/>
                <wp:effectExtent l="0" t="0" r="0" b="0"/>
                <wp:wrapNone/>
                <wp:docPr id="2994"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5" name="Text Box 2901"/>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B7ECA5" w14:textId="77777777" w:rsidR="00B05D68" w:rsidRPr="00D25D8D" w:rsidRDefault="00B05D68" w:rsidP="009D65ED">
                              <w:pPr>
                                <w:jc w:val="center"/>
                                <w:rPr>
                                  <w:rFonts w:ascii="Arial" w:hAnsi="Arial" w:cs="Arial"/>
                                  <w:b/>
                                  <w:smallCaps/>
                                </w:rPr>
                              </w:pPr>
                              <w:r>
                                <w:rPr>
                                  <w:rFonts w:ascii="Arial" w:hAnsi="Arial" w:cs="Arial"/>
                                  <w:b/>
                                  <w:smallCaps/>
                                </w:rPr>
                                <w:t>Exit</w:t>
                              </w:r>
                            </w:p>
                          </w:txbxContent>
                        </wps:txbx>
                        <wps:bodyPr rot="0" vert="horz" wrap="square" lIns="0" tIns="27432" rIns="27432" bIns="27432" anchor="t" anchorCtr="0" upright="1">
                          <a:noAutofit/>
                        </wps:bodyPr>
                      </wps:wsp>
                      <wps:wsp>
                        <wps:cNvPr id="2996" name="Line 2902"/>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3E2D59" id="Group 2900" o:spid="_x0000_s1035" style="position:absolute;left:0;text-align:left;margin-left:362.55pt;margin-top:147.35pt;width:73.8pt;height:18pt;z-index:251639808"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">
                <v:shape id="Text Box 2901" o:spid="_x0000_s1036"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" filled="f" strokeweight="1pt">
                  <v:textbox inset="0,2.16pt,2.16pt,2.16pt">
                    <w:txbxContent>
                      <w:p w14:paraId="03B7ECA5" w14:textId="77777777" w:rsidR="00B05D68" w:rsidRPr="00D25D8D" w:rsidRDefault="00B05D68" w:rsidP="009D65ED">
                        <w:pPr>
                          <w:jc w:val="center"/>
                          <w:rPr>
                            <w:rFonts w:ascii="Arial" w:hAnsi="Arial" w:cs="Arial"/>
                            <w:b/>
                            <w:smallCaps/>
                          </w:rPr>
                        </w:pPr>
                        <w:r>
                          <w:rPr>
                            <w:rFonts w:ascii="Arial" w:hAnsi="Arial" w:cs="Arial"/>
                            <w:b/>
                            <w:smallCaps/>
                          </w:rPr>
                          <w:t>Exit</w:t>
                        </w:r>
                      </w:p>
                    </w:txbxContent>
                  </v:textbox>
                </v:shape>
                <v:line id="Line 2902" o:spid="_x0000_s1037"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31616" behindDoc="0" locked="0" layoutInCell="1" allowOverlap="1" wp14:anchorId="65D57942" wp14:editId="62E72F74">
                <wp:simplePos x="0" y="0"/>
                <wp:positionH relativeFrom="column">
                  <wp:posOffset>4604385</wp:posOffset>
                </wp:positionH>
                <wp:positionV relativeFrom="paragraph">
                  <wp:posOffset>889635</wp:posOffset>
                </wp:positionV>
                <wp:extent cx="937260" cy="228600"/>
                <wp:effectExtent l="0" t="0" r="0" b="0"/>
                <wp:wrapNone/>
                <wp:docPr id="2991"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92" name="Text Box 2894"/>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5FFD18" w14:textId="77777777" w:rsidR="00B05D68" w:rsidRPr="00D25D8D" w:rsidRDefault="00B05D68" w:rsidP="00193256">
                              <w:pPr>
                                <w:jc w:val="center"/>
                                <w:rPr>
                                  <w:rFonts w:ascii="Arial" w:hAnsi="Arial" w:cs="Arial"/>
                                  <w:b/>
                                  <w:smallCaps/>
                                </w:rPr>
                              </w:pPr>
                              <w:r>
                                <w:rPr>
                                  <w:rFonts w:ascii="Arial" w:hAnsi="Arial" w:cs="Arial"/>
                                  <w:b/>
                                  <w:smallCaps/>
                                </w:rPr>
                                <w:t>Run</w:t>
                              </w:r>
                            </w:p>
                          </w:txbxContent>
                        </wps:txbx>
                        <wps:bodyPr rot="0" vert="horz" wrap="square" lIns="0" tIns="27432" rIns="27432" bIns="27432" anchor="t" anchorCtr="0" upright="1">
                          <a:noAutofit/>
                        </wps:bodyPr>
                      </wps:wsp>
                      <wps:wsp>
                        <wps:cNvPr id="2993" name="Line 2895"/>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D57942" id="Group 2896" o:spid="_x0000_s1038" style="position:absolute;left:0;text-align:left;margin-left:362.55pt;margin-top:70.05pt;width:73.8pt;height:18pt;z-index:251631616"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">
                <v:shape id="Text Box 2894" o:spid="_x0000_s103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" filled="f" strokeweight="1pt">
                  <v:textbox inset="0,2.16pt,2.16pt,2.16pt">
                    <w:txbxContent>
                      <w:p w14:paraId="1D5FFD18" w14:textId="77777777" w:rsidR="00B05D68" w:rsidRPr="00D25D8D" w:rsidRDefault="00B05D68" w:rsidP="00193256">
                        <w:pPr>
                          <w:jc w:val="center"/>
                          <w:rPr>
                            <w:rFonts w:ascii="Arial" w:hAnsi="Arial" w:cs="Arial"/>
                            <w:b/>
                            <w:smallCaps/>
                          </w:rPr>
                        </w:pPr>
                        <w:r>
                          <w:rPr>
                            <w:rFonts w:ascii="Arial" w:hAnsi="Arial" w:cs="Arial"/>
                            <w:b/>
                            <w:smallCaps/>
                          </w:rPr>
                          <w:t>Run</w:t>
                        </w:r>
                      </w:p>
                    </w:txbxContent>
                  </v:textbox>
                </v:shape>
                <v:line id="Line 2895" o:spid="_x0000_s104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" strokeweight="1pt">
                  <v:stroke endarrow="block"/>
                </v:line>
              </v:group>
            </w:pict>
          </mc:Fallback>
        </mc:AlternateContent>
      </w:r>
      <w:r w:rsidRPr="004B2B33">
        <w:rPr>
          <w:noProof/>
        </w:rPr>
        <mc:AlternateContent>
          <mc:Choice Requires="wpg">
            <w:drawing>
              <wp:anchor distT="0" distB="0" distL="114300" distR="114300" simplePos="0" relativeHeight="251620352" behindDoc="0" locked="0" layoutInCell="1" allowOverlap="1" wp14:anchorId="2D0298D6" wp14:editId="5A146CA6">
                <wp:simplePos x="0" y="0"/>
                <wp:positionH relativeFrom="column">
                  <wp:posOffset>431165</wp:posOffset>
                </wp:positionH>
                <wp:positionV relativeFrom="paragraph">
                  <wp:posOffset>1070610</wp:posOffset>
                </wp:positionV>
                <wp:extent cx="914400" cy="365760"/>
                <wp:effectExtent l="0" t="0" r="0" b="0"/>
                <wp:wrapNone/>
                <wp:docPr id="29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365760"/>
                          <a:chOff x="2601" y="4436"/>
                          <a:chExt cx="1440" cy="576"/>
                        </a:xfrm>
                      </wpg:grpSpPr>
                      <wps:wsp>
                        <wps:cNvPr id="2985" name="Text Box 2682"/>
                        <wps:cNvSpPr txBox="1">
                          <a:spLocks noChangeArrowheads="1"/>
                        </wps:cNvSpPr>
                        <wps:spPr bwMode="auto">
                          <a:xfrm>
                            <a:off x="2601" y="4504"/>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F8BB1A" w14:textId="77777777" w:rsidR="00B05D68" w:rsidRPr="00D25D8D" w:rsidRDefault="00B05D68" w:rsidP="00544D11">
                              <w:pPr>
                                <w:jc w:val="center"/>
                                <w:rPr>
                                  <w:rFonts w:ascii="Arial" w:hAnsi="Arial" w:cs="Arial"/>
                                  <w:b/>
                                  <w:smallCaps/>
                                </w:rPr>
                              </w:pPr>
                              <w:r w:rsidRPr="00D25D8D">
                                <w:rPr>
                                  <w:rFonts w:ascii="Arial" w:hAnsi="Arial" w:cs="Arial"/>
                                  <w:b/>
                                  <w:smallCaps/>
                                </w:rPr>
                                <w:t>Setup</w:t>
                              </w:r>
                            </w:p>
                          </w:txbxContent>
                        </wps:txbx>
                        <wps:bodyPr rot="0" vert="horz" wrap="square" lIns="0" tIns="27432" rIns="27432" bIns="27432" anchor="t" anchorCtr="0" upright="1">
                          <a:noAutofit/>
                        </wps:bodyPr>
                      </wps:wsp>
                      <wpg:grpSp>
                        <wpg:cNvPr id="2986" name="Group 2883"/>
                        <wpg:cNvGrpSpPr>
                          <a:grpSpLocks/>
                        </wpg:cNvGrpSpPr>
                        <wpg:grpSpPr bwMode="auto">
                          <a:xfrm>
                            <a:off x="3681" y="4436"/>
                            <a:ext cx="360" cy="576"/>
                            <a:chOff x="3681" y="4324"/>
                            <a:chExt cx="360" cy="720"/>
                          </a:xfrm>
                        </wpg:grpSpPr>
                        <wps:wsp>
                          <wps:cNvPr id="2987" name="Line 2686"/>
                          <wps:cNvCnPr>
                            <a:cxnSpLocks noChangeShapeType="1"/>
                          </wps:cNvCnPr>
                          <wps:spPr bwMode="auto">
                            <a:xfrm>
                              <a:off x="3681" y="4324"/>
                              <a:ext cx="0" cy="72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8" name="Line 2692"/>
                          <wps:cNvCnPr>
                            <a:cxnSpLocks noChangeShapeType="1"/>
                          </wps:cNvCnPr>
                          <wps:spPr bwMode="auto">
                            <a:xfrm>
                              <a:off x="3681" y="504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9" name="Line 2693"/>
                          <wps:cNvCnPr>
                            <a:cxnSpLocks noChangeShapeType="1"/>
                          </wps:cNvCnPr>
                          <wps:spPr bwMode="auto">
                            <a:xfrm flipV="1">
                              <a:off x="3681" y="4324"/>
                              <a:ext cx="360"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90" name="Line 2696"/>
                        <wps:cNvCnPr>
                          <a:cxnSpLocks noChangeShapeType="1"/>
                        </wps:cNvCnPr>
                        <wps:spPr bwMode="auto">
                          <a:xfrm>
                            <a:off x="3501" y="4710"/>
                            <a:ext cx="1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0298D6" id="Group 2884" o:spid="_x0000_s1041" style="position:absolute;left:0;text-align:left;margin-left:33.95pt;margin-top:84.3pt;width:1in;height:28.8pt;z-index:251620352" coordorigin="2601,4436" coordsize="14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">
                <v:shape id="Text Box 2682" o:spid="_x0000_s1042" type="#_x0000_t202" style="position:absolute;left:2601;top:4504;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" filled="f" strokeweight="1pt">
                  <v:textbox inset="0,2.16pt,2.16pt,2.16pt">
                    <w:txbxContent>
                      <w:p w14:paraId="6AF8BB1A" w14:textId="77777777" w:rsidR="00B05D68" w:rsidRPr="00D25D8D" w:rsidRDefault="00B05D68" w:rsidP="00544D11">
                        <w:pPr>
                          <w:jc w:val="center"/>
                          <w:rPr>
                            <w:rFonts w:ascii="Arial" w:hAnsi="Arial" w:cs="Arial"/>
                            <w:b/>
                            <w:smallCaps/>
                          </w:rPr>
                        </w:pPr>
                        <w:r w:rsidRPr="00D25D8D">
                          <w:rPr>
                            <w:rFonts w:ascii="Arial" w:hAnsi="Arial" w:cs="Arial"/>
                            <w:b/>
                            <w:smallCaps/>
                          </w:rPr>
                          <w:t>Setup</w:t>
                        </w:r>
                      </w:p>
                    </w:txbxContent>
                  </v:textbox>
                </v:shape>
                <v:group id="Group 2883" o:spid="_x0000_s1043" style="position:absolute;left:3681;top:4436;width:360;height:576" coordorigin="3681,4324" coordsize="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x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OxvB8E56AXDwAAAD//wMAUEsBAi0AFAAGAAgAAAAhANvh9svuAAAAhQEAABMAAAAAAAAA&#10;AAAAAAAAAAAAAFtDb250ZW50X1R5cGVzXS54bWxQSwECLQAUAAYACAAAACEAWvQsW78AAAAVAQAA&#10;CwAAAAAAAAAAAAAAAAAfAQAAX3JlbHMvLnJlbHNQSwECLQAUAAYACAAAACEA23l8acYAAADdAAAA&#10;DwAAAAAAAAAAAAAAAAAHAgAAZHJzL2Rvd25yZXYueG1sUEsFBgAAAAADAAMAtwAAAPoCAAAAAA==&#10;">
                  <v:line id="Line 2686" o:spid="_x0000_s1044" style="position:absolute;visibility:visible;mso-wrap-style:square" from="3681,4324" to="368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" strokeweight="1pt"/>
                  <v:line id="Line 2692" o:spid="_x0000_s1045" style="position:absolute;visibility:visible;mso-wrap-style:square" from="3681,5044" to="4041,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" strokeweight="1pt">
                    <v:stroke endarrow="block"/>
                  </v:line>
                  <v:line id="Line 2693" o:spid="_x0000_s1046" style="position:absolute;flip:y;visibility:visible;mso-wrap-style:square" from="3681,4324" to="4041,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" strokeweight="1pt">
                    <v:stroke endarrow="block"/>
                  </v:line>
                </v:group>
                <v:line id="Line 2696" o:spid="_x0000_s1047" style="position:absolute;visibility:visible;mso-wrap-style:square" from="3501,4710" to="368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" strokeweight="1pt"/>
              </v:group>
            </w:pict>
          </mc:Fallback>
        </mc:AlternateContent>
      </w:r>
      <w:r w:rsidRPr="004B2B33">
        <w:rPr>
          <w:noProof/>
        </w:rPr>
        <mc:AlternateContent>
          <mc:Choice Requires="wpg">
            <w:drawing>
              <wp:anchor distT="0" distB="0" distL="114300" distR="114300" simplePos="0" relativeHeight="251633664" behindDoc="0" locked="0" layoutInCell="1" allowOverlap="1" wp14:anchorId="49C3D469" wp14:editId="5C9911A4">
                <wp:simplePos x="0" y="0"/>
                <wp:positionH relativeFrom="column">
                  <wp:posOffset>4604385</wp:posOffset>
                </wp:positionH>
                <wp:positionV relativeFrom="paragraph">
                  <wp:posOffset>1342390</wp:posOffset>
                </wp:positionV>
                <wp:extent cx="937260" cy="228600"/>
                <wp:effectExtent l="0" t="0" r="0" b="0"/>
                <wp:wrapNone/>
                <wp:docPr id="2981"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228600"/>
                          <a:chOff x="8181" y="4249"/>
                          <a:chExt cx="1476" cy="360"/>
                        </a:xfrm>
                      </wpg:grpSpPr>
                      <wps:wsp>
                        <wps:cNvPr id="2982" name="Text Box 2898"/>
                        <wps:cNvSpPr txBox="1">
                          <a:spLocks noChangeArrowheads="1"/>
                        </wps:cNvSpPr>
                        <wps:spPr bwMode="auto">
                          <a:xfrm>
                            <a:off x="8757" y="4249"/>
                            <a:ext cx="900" cy="36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496BBE" w14:textId="77777777" w:rsidR="00B05D68" w:rsidRPr="00D25D8D" w:rsidRDefault="00B05D68" w:rsidP="009D65ED">
                              <w:pPr>
                                <w:jc w:val="center"/>
                                <w:rPr>
                                  <w:rFonts w:ascii="Arial" w:hAnsi="Arial" w:cs="Arial"/>
                                  <w:b/>
                                  <w:smallCaps/>
                                </w:rPr>
                              </w:pPr>
                              <w:r>
                                <w:rPr>
                                  <w:rFonts w:ascii="Arial" w:hAnsi="Arial" w:cs="Arial"/>
                                  <w:b/>
                                  <w:smallCaps/>
                                </w:rPr>
                                <w:t>View</w:t>
                              </w:r>
                            </w:p>
                          </w:txbxContent>
                        </wps:txbx>
                        <wps:bodyPr rot="0" vert="horz" wrap="square" lIns="0" tIns="27432" rIns="27432" bIns="27432" anchor="t" anchorCtr="0" upright="1">
                          <a:noAutofit/>
                        </wps:bodyPr>
                      </wps:wsp>
                      <wps:wsp>
                        <wps:cNvPr id="2983" name="Line 2899"/>
                        <wps:cNvCnPr>
                          <a:cxnSpLocks noChangeShapeType="1"/>
                        </wps:cNvCnPr>
                        <wps:spPr bwMode="auto">
                          <a:xfrm flipH="1" flipV="1">
                            <a:off x="8181" y="4436"/>
                            <a:ext cx="576" cy="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C3D469" id="Group 2897" o:spid="_x0000_s1048" style="position:absolute;left:0;text-align:left;margin-left:362.55pt;margin-top:105.7pt;width:73.8pt;height:18pt;z-index:251633664" coordorigin="8181,4249" coordsize="147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">
                <v:shape id="Text Box 2898" o:spid="_x0000_s1049" type="#_x0000_t202" style="position:absolute;left:8757;top:4249;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" filled="f" strokeweight="1pt">
                  <v:textbox inset="0,2.16pt,2.16pt,2.16pt">
                    <w:txbxContent>
                      <w:p w14:paraId="48496BBE" w14:textId="77777777" w:rsidR="00B05D68" w:rsidRPr="00D25D8D" w:rsidRDefault="00B05D68" w:rsidP="009D65ED">
                        <w:pPr>
                          <w:jc w:val="center"/>
                          <w:rPr>
                            <w:rFonts w:ascii="Arial" w:hAnsi="Arial" w:cs="Arial"/>
                            <w:b/>
                            <w:smallCaps/>
                          </w:rPr>
                        </w:pPr>
                        <w:r>
                          <w:rPr>
                            <w:rFonts w:ascii="Arial" w:hAnsi="Arial" w:cs="Arial"/>
                            <w:b/>
                            <w:smallCaps/>
                          </w:rPr>
                          <w:t>View</w:t>
                        </w:r>
                      </w:p>
                    </w:txbxContent>
                  </v:textbox>
                </v:shape>
                <v:line id="Line 2899" o:spid="_x0000_s1050" style="position:absolute;flip:x y;visibility:visible;mso-wrap-style:square" from="8181,4436" to="8757,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" strokeweight="1pt">
                  <v:stroke endarrow="block"/>
                </v:line>
              </v:group>
            </w:pict>
          </mc:Fallback>
        </mc:AlternateContent>
      </w:r>
      <w:r w:rsidRPr="004B2B33">
        <w:rPr>
          <w:noProof/>
        </w:rPr>
        <w:drawing>
          <wp:inline distT="0" distB="0" distL="0" distR="0" wp14:anchorId="5E009E52" wp14:editId="7746ABA6">
            <wp:extent cx="3187700" cy="239077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87700" cy="2390774"/>
                    </a:xfrm>
                    <a:prstGeom prst="rect">
                      <a:avLst/>
                    </a:prstGeom>
                    <a:noFill/>
                    <a:ln>
                      <a:noFill/>
                    </a:ln>
                  </pic:spPr>
                </pic:pic>
              </a:graphicData>
            </a:graphic>
          </wp:inline>
        </w:drawing>
      </w:r>
    </w:p>
    <w:p w14:paraId="43B73EE6" w14:textId="6C584BF2" w:rsidR="008708F9" w:rsidRPr="0025224B" w:rsidRDefault="00D41AFB" w:rsidP="00F5043F">
      <w:pPr>
        <w:pStyle w:val="Caption"/>
      </w:pPr>
      <w:bookmarkStart w:id="250" w:name="_Ref185668349"/>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w:t>
      </w:r>
      <w:r w:rsidR="00B41E3E">
        <w:rPr>
          <w:noProof/>
        </w:rPr>
        <w:fldChar w:fldCharType="end"/>
      </w:r>
      <w:bookmarkEnd w:id="250"/>
      <w:r w:rsidR="00D312FE">
        <w:t>:</w:t>
      </w:r>
      <w:r>
        <w:t xml:space="preserve"> </w:t>
      </w:r>
      <w:r w:rsidR="00D11DD3">
        <w:t>W</w:t>
      </w:r>
      <w:r w:rsidR="00DF63A3">
        <w:t>PI</w:t>
      </w:r>
      <w:r>
        <w:t xml:space="preserve"> Main Screen</w:t>
      </w:r>
    </w:p>
    <w:p w14:paraId="67F4E674" w14:textId="77777777" w:rsidR="008708F9" w:rsidRDefault="008708F9" w:rsidP="00544D11">
      <w:pPr>
        <w:rPr>
          <w:noProof/>
        </w:rPr>
      </w:pPr>
    </w:p>
    <w:p w14:paraId="3939D55F" w14:textId="77777777" w:rsidR="00D8572E" w:rsidRDefault="00D8572E" w:rsidP="004C2828"/>
    <w:tbl>
      <w:tblPr>
        <w:tblW w:w="0" w:type="auto"/>
        <w:jc w:val="center"/>
        <w:tblLayout w:type="fixed"/>
        <w:tblCellMar>
          <w:left w:w="0" w:type="dxa"/>
          <w:right w:w="0" w:type="dxa"/>
        </w:tblCellMar>
        <w:tblLook w:val="01E0" w:firstRow="1" w:lastRow="1" w:firstColumn="1" w:lastColumn="1" w:noHBand="0" w:noVBand="0"/>
      </w:tblPr>
      <w:tblGrid>
        <w:gridCol w:w="4500"/>
        <w:gridCol w:w="468"/>
        <w:gridCol w:w="4032"/>
      </w:tblGrid>
      <w:tr w:rsidR="00E23971" w14:paraId="78390AFF" w14:textId="77777777" w:rsidTr="00A06D70">
        <w:trPr>
          <w:jc w:val="center"/>
        </w:trPr>
        <w:tc>
          <w:tcPr>
            <w:tcW w:w="4500" w:type="dxa"/>
            <w:shd w:val="clear" w:color="auto" w:fill="auto"/>
          </w:tcPr>
          <w:p w14:paraId="7ABB6032"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435F02D" wp14:editId="6D33EECC">
                  <wp:extent cx="666750" cy="355600"/>
                  <wp:effectExtent l="19050" t="19050" r="19050" b="25400"/>
                  <wp:docPr id="10" name="Picture 10"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Global Preferences</w:t>
            </w:r>
          </w:p>
          <w:p w14:paraId="01665155" w14:textId="2A5C70F3" w:rsidR="00E23971" w:rsidRDefault="00E23971" w:rsidP="00EE1973">
            <w:pPr>
              <w:ind w:left="1170"/>
            </w:pPr>
            <w:r>
              <w:t xml:space="preserve">Set units of measure, Maximum product start temperature, </w:t>
            </w:r>
            <w:r w:rsidR="00667E30">
              <w:t>Machine</w:t>
            </w:r>
            <w:r>
              <w:t xml:space="preserve"> name, Password</w:t>
            </w:r>
            <w:r w:rsidR="00667E30">
              <w:t xml:space="preserve">, </w:t>
            </w:r>
            <w:r>
              <w:t>Board sensor, Cpk and Optional equipment setup.</w:t>
            </w:r>
          </w:p>
          <w:p w14:paraId="4D4AE466" w14:textId="77777777" w:rsidR="00E23971" w:rsidRDefault="00E23971" w:rsidP="00EE1973"/>
          <w:p w14:paraId="4D28F193" w14:textId="77777777" w:rsidR="00E23971" w:rsidRPr="00F53888" w:rsidRDefault="00E23971" w:rsidP="00EE1973"/>
          <w:p w14:paraId="36C87583"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B5F9EB1" wp14:editId="7C5CECBC">
                  <wp:extent cx="666750" cy="355600"/>
                  <wp:effectExtent l="19050" t="19050" r="19050" b="25400"/>
                  <wp:docPr id="11" name="Picture 11"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Define/Edit Process Window</w:t>
            </w:r>
          </w:p>
          <w:p w14:paraId="4350E5A7" w14:textId="3765E62E" w:rsidR="00E23971" w:rsidRDefault="00E23971" w:rsidP="00EE1973">
            <w:pPr>
              <w:ind w:left="1170"/>
            </w:pPr>
            <w:r>
              <w:t xml:space="preserve">Create or edit Process Window files for </w:t>
            </w:r>
            <w:r w:rsidR="00667E30">
              <w:t>flux</w:t>
            </w:r>
            <w:r>
              <w:t xml:space="preserve"> and profile specifications.</w:t>
            </w:r>
          </w:p>
          <w:p w14:paraId="118700F3" w14:textId="77777777" w:rsidR="00E23971" w:rsidRDefault="00E23971" w:rsidP="00EE1973"/>
          <w:p w14:paraId="033C367C" w14:textId="77777777" w:rsidR="00E23971" w:rsidRDefault="00E23971" w:rsidP="00EE1973"/>
          <w:p w14:paraId="3802DC1C" w14:textId="77777777" w:rsidR="00E23971" w:rsidRPr="00F53888" w:rsidRDefault="00E23971" w:rsidP="00EE1973"/>
          <w:p w14:paraId="60C2E65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0C3BB802" wp14:editId="13F2E667">
                  <wp:extent cx="701842" cy="381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t-NAV_HW-status-X5-9ch"/>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1842" cy="381000"/>
                          </a:xfrm>
                          <a:prstGeom prst="rect">
                            <a:avLst/>
                          </a:prstGeom>
                          <a:noFill/>
                          <a:ln>
                            <a:noFill/>
                          </a:ln>
                        </pic:spPr>
                      </pic:pic>
                    </a:graphicData>
                  </a:graphic>
                </wp:inline>
              </w:drawing>
            </w:r>
            <w:r w:rsidR="00E23971" w:rsidRPr="00A06D70">
              <w:rPr>
                <w:rFonts w:ascii="Arial" w:hAnsi="Arial" w:cs="Arial"/>
                <w:b/>
                <w:sz w:val="24"/>
              </w:rPr>
              <w:t xml:space="preserve"> Hardware Status</w:t>
            </w:r>
          </w:p>
          <w:p w14:paraId="300B1249" w14:textId="53108D53" w:rsidR="00E23971" w:rsidRDefault="00E23971" w:rsidP="00EE1973">
            <w:pPr>
              <w:ind w:left="1170"/>
            </w:pPr>
            <w:r>
              <w:t>Show</w:t>
            </w:r>
            <w:r w:rsidR="0064358B">
              <w:t>s the status of t</w:t>
            </w:r>
            <w:r w:rsidR="00790C90">
              <w:t xml:space="preserve">he Profiler, Software Protection key, and the KIC Probes </w:t>
            </w:r>
          </w:p>
          <w:p w14:paraId="33C95855" w14:textId="77777777" w:rsidR="00E23971" w:rsidRDefault="00E23971" w:rsidP="00F53888"/>
        </w:tc>
        <w:tc>
          <w:tcPr>
            <w:tcW w:w="468" w:type="dxa"/>
            <w:shd w:val="clear" w:color="auto" w:fill="auto"/>
          </w:tcPr>
          <w:p w14:paraId="4E4E783D" w14:textId="77777777" w:rsidR="00E23971" w:rsidRDefault="00E23971" w:rsidP="00F53888"/>
        </w:tc>
        <w:tc>
          <w:tcPr>
            <w:tcW w:w="4032" w:type="dxa"/>
            <w:shd w:val="clear" w:color="auto" w:fill="auto"/>
          </w:tcPr>
          <w:p w14:paraId="3367A150"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5580A076" wp14:editId="687DCBDE">
                  <wp:extent cx="666750" cy="355600"/>
                  <wp:effectExtent l="19050" t="19050" r="19050" b="25400"/>
                  <wp:docPr id="13" name="Picture 13"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Run a Profile</w:t>
            </w:r>
          </w:p>
          <w:p w14:paraId="29A45C25" w14:textId="77777777" w:rsidR="00E23971" w:rsidRDefault="00E23971" w:rsidP="00EE1973">
            <w:pPr>
              <w:ind w:left="1170"/>
            </w:pPr>
            <w:r>
              <w:t>Begins the step-by-step procedure for running a product profile.</w:t>
            </w:r>
          </w:p>
          <w:p w14:paraId="216FC85E" w14:textId="77777777" w:rsidR="00E23971" w:rsidRDefault="00E23971" w:rsidP="00EE1973"/>
          <w:p w14:paraId="58667837" w14:textId="77777777" w:rsidR="00E23971" w:rsidRDefault="00E23971" w:rsidP="00EE1973"/>
          <w:p w14:paraId="6E1ECD6A" w14:textId="77777777" w:rsidR="00E23971" w:rsidRDefault="00E23971" w:rsidP="00EE1973"/>
          <w:p w14:paraId="2EBB49E1" w14:textId="77777777" w:rsidR="00E23971" w:rsidRDefault="00E23971" w:rsidP="00EE1973"/>
          <w:p w14:paraId="620E05A4"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74CF41F5" wp14:editId="3D02E44E">
                  <wp:extent cx="666750" cy="355600"/>
                  <wp:effectExtent l="19050" t="19050" r="19050" b="25400"/>
                  <wp:docPr id="14" name="Picture 14"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Profile Explorer</w:t>
            </w:r>
          </w:p>
          <w:p w14:paraId="4EFB5AAA" w14:textId="3D0A99B2" w:rsidR="00E23971" w:rsidRDefault="00E23971" w:rsidP="00EE1973">
            <w:pPr>
              <w:ind w:left="1170"/>
            </w:pPr>
            <w:r>
              <w:t xml:space="preserve">Filing system used to manage and view all profiles and Virtual Profiles run using the </w:t>
            </w:r>
            <w:r w:rsidR="00667E30">
              <w:t>W</w:t>
            </w:r>
            <w:r w:rsidR="00DF63A3">
              <w:t>PI</w:t>
            </w:r>
            <w:r>
              <w:t xml:space="preserve"> software.</w:t>
            </w:r>
          </w:p>
          <w:p w14:paraId="1BD20FCA" w14:textId="77777777" w:rsidR="00E23971" w:rsidRDefault="00E23971" w:rsidP="00EE1973"/>
          <w:p w14:paraId="64B47EAA" w14:textId="77777777" w:rsidR="00E23971" w:rsidRDefault="00E23971" w:rsidP="00EE1973"/>
          <w:p w14:paraId="7B6C2821" w14:textId="77777777" w:rsidR="00E23971" w:rsidRPr="00A06D70" w:rsidRDefault="00DD450D" w:rsidP="00D82067">
            <w:pPr>
              <w:rPr>
                <w:rFonts w:ascii="Arial" w:hAnsi="Arial" w:cs="Arial"/>
                <w:b/>
                <w:sz w:val="24"/>
              </w:rPr>
            </w:pPr>
            <w:r w:rsidRPr="00A06D70">
              <w:rPr>
                <w:rFonts w:ascii="Arial" w:hAnsi="Arial" w:cs="Arial"/>
                <w:b/>
                <w:noProof/>
                <w:sz w:val="24"/>
              </w:rPr>
              <w:drawing>
                <wp:inline distT="0" distB="0" distL="0" distR="0" wp14:anchorId="167841D5" wp14:editId="32FD6A51">
                  <wp:extent cx="666750" cy="355600"/>
                  <wp:effectExtent l="19050" t="19050" r="19050" b="25400"/>
                  <wp:docPr id="15" name="Picture 15" descr="bt-NAV_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t-NAV_Ex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 cy="355600"/>
                          </a:xfrm>
                          <a:prstGeom prst="rect">
                            <a:avLst/>
                          </a:prstGeom>
                          <a:noFill/>
                          <a:ln w="12700" cmpd="sng">
                            <a:solidFill>
                              <a:srgbClr val="000000"/>
                            </a:solidFill>
                            <a:miter lim="800000"/>
                            <a:headEnd/>
                            <a:tailEnd/>
                          </a:ln>
                          <a:effectLst/>
                        </pic:spPr>
                      </pic:pic>
                    </a:graphicData>
                  </a:graphic>
                </wp:inline>
              </w:drawing>
            </w:r>
            <w:r w:rsidR="00E23971" w:rsidRPr="00A06D70">
              <w:rPr>
                <w:rFonts w:ascii="Arial" w:hAnsi="Arial" w:cs="Arial"/>
                <w:b/>
                <w:sz w:val="24"/>
              </w:rPr>
              <w:t xml:space="preserve"> Exit</w:t>
            </w:r>
          </w:p>
          <w:p w14:paraId="7F4C7B29" w14:textId="5AB714C2" w:rsidR="00E23971" w:rsidRDefault="00E23971" w:rsidP="00EE1973">
            <w:pPr>
              <w:ind w:left="1170"/>
            </w:pPr>
            <w:r>
              <w:t xml:space="preserve">Exits the </w:t>
            </w:r>
            <w:r w:rsidR="00667E30">
              <w:t>W</w:t>
            </w:r>
            <w:r w:rsidR="00DF63A3">
              <w:t>PI</w:t>
            </w:r>
            <w:r>
              <w:t xml:space="preserve"> software.</w:t>
            </w:r>
          </w:p>
          <w:p w14:paraId="341DD9CB" w14:textId="77777777" w:rsidR="00E23971" w:rsidRDefault="00E23971" w:rsidP="00F53888"/>
        </w:tc>
      </w:tr>
    </w:tbl>
    <w:p w14:paraId="3F67D910" w14:textId="77777777" w:rsidR="00291D51" w:rsidRDefault="00291D51" w:rsidP="00F242CE">
      <w:pPr>
        <w:pStyle w:val="ListBullet"/>
        <w:numPr>
          <w:ilvl w:val="0"/>
          <w:numId w:val="0"/>
        </w:numPr>
      </w:pPr>
      <w:bookmarkStart w:id="251" w:name="_Toc488490439"/>
    </w:p>
    <w:p w14:paraId="0DFF218B" w14:textId="77777777" w:rsidR="008708F9" w:rsidRPr="00922305" w:rsidRDefault="00530DA9" w:rsidP="00676B77">
      <w:pPr>
        <w:pStyle w:val="Heading1"/>
      </w:pPr>
      <w:bookmarkStart w:id="252" w:name="_Toc119468074"/>
      <w:bookmarkStart w:id="253" w:name="_Toc353195387"/>
      <w:bookmarkStart w:id="254" w:name="_Toc358296211"/>
      <w:bookmarkStart w:id="255" w:name="_Toc358298376"/>
      <w:bookmarkStart w:id="256" w:name="_Toc469334862"/>
      <w:bookmarkStart w:id="257" w:name="_Toc504120288"/>
      <w:bookmarkStart w:id="258" w:name="_Toc527644271"/>
      <w:bookmarkStart w:id="259" w:name="_Toc528599371"/>
      <w:bookmarkStart w:id="260" w:name="_Toc17993409"/>
      <w:bookmarkStart w:id="261" w:name="_Toc37267127"/>
      <w:bookmarkStart w:id="262" w:name="_Toc51666602"/>
      <w:bookmarkStart w:id="263" w:name="_Toc51666734"/>
      <w:bookmarkEnd w:id="251"/>
      <w:r>
        <w:lastRenderedPageBreak/>
        <w:t>Global Preferences</w:t>
      </w:r>
      <w:bookmarkEnd w:id="252"/>
      <w:bookmarkEnd w:id="253"/>
      <w:bookmarkEnd w:id="254"/>
      <w:bookmarkEnd w:id="255"/>
      <w:bookmarkEnd w:id="256"/>
      <w:bookmarkEnd w:id="257"/>
      <w:bookmarkEnd w:id="258"/>
      <w:bookmarkEnd w:id="259"/>
      <w:bookmarkEnd w:id="260"/>
      <w:bookmarkEnd w:id="261"/>
      <w:bookmarkEnd w:id="262"/>
      <w:bookmarkEnd w:id="263"/>
    </w:p>
    <w:p w14:paraId="0FB68619" w14:textId="77777777" w:rsidR="008708F9" w:rsidRPr="004B2B33" w:rsidRDefault="00DD450D" w:rsidP="004B2B33">
      <w:pPr>
        <w:jc w:val="center"/>
      </w:pPr>
      <w:r w:rsidRPr="004B2B33">
        <w:rPr>
          <w:noProof/>
        </w:rPr>
        <w:drawing>
          <wp:inline distT="0" distB="0" distL="0" distR="0" wp14:anchorId="04843AA4" wp14:editId="3EE46112">
            <wp:extent cx="1333500" cy="723900"/>
            <wp:effectExtent l="19050" t="19050" r="19050" b="19050"/>
            <wp:docPr id="16" name="Picture 16" descr="bt-NAV_P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t-NAV_Pre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68433430" w14:textId="77777777" w:rsidR="000B2B39" w:rsidRDefault="000B2B39" w:rsidP="00D36D96">
      <w:pPr>
        <w:pStyle w:val="Heading2"/>
        <w:rPr>
          <w:lang w:val="en"/>
        </w:rPr>
      </w:pPr>
      <w:bookmarkStart w:id="264" w:name="_Toc469334863"/>
      <w:bookmarkStart w:id="265" w:name="_Toc504120289"/>
      <w:bookmarkStart w:id="266" w:name="_Toc527644272"/>
      <w:bookmarkStart w:id="267" w:name="_Toc528599372"/>
      <w:bookmarkStart w:id="268" w:name="_Toc17993410"/>
      <w:bookmarkStart w:id="269" w:name="_Toc37267128"/>
      <w:bookmarkStart w:id="270" w:name="_Toc51666603"/>
      <w:bookmarkStart w:id="271" w:name="_Toc51666735"/>
      <w:r w:rsidRPr="000B2B39">
        <w:rPr>
          <w:lang w:val="en"/>
        </w:rPr>
        <w:t>Global Tab</w:t>
      </w:r>
      <w:bookmarkEnd w:id="264"/>
      <w:bookmarkEnd w:id="265"/>
      <w:bookmarkEnd w:id="266"/>
      <w:bookmarkEnd w:id="267"/>
      <w:bookmarkEnd w:id="268"/>
      <w:bookmarkEnd w:id="269"/>
      <w:bookmarkEnd w:id="270"/>
      <w:bookmarkEnd w:id="271"/>
    </w:p>
    <w:p w14:paraId="7535FDBC" w14:textId="77777777" w:rsidR="002F31E2" w:rsidRPr="006B3E21" w:rsidRDefault="00875FEC" w:rsidP="002F31E2">
      <w:pPr>
        <w:jc w:val="center"/>
        <w:rPr>
          <w:lang w:val="en"/>
        </w:rPr>
      </w:pPr>
      <w:r>
        <w:rPr>
          <w:noProof/>
        </w:rPr>
        <w:drawing>
          <wp:inline distT="0" distB="0" distL="0" distR="0" wp14:anchorId="709C21B2" wp14:editId="5A6CB97E">
            <wp:extent cx="3971051" cy="3337559"/>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Main.bmp"/>
                    <pic:cNvPicPr/>
                  </pic:nvPicPr>
                  <pic:blipFill>
                    <a:blip r:embed="rId32">
                      <a:extLst>
                        <a:ext uri="{28A0092B-C50C-407E-A947-70E740481C1C}">
                          <a14:useLocalDpi xmlns:a14="http://schemas.microsoft.com/office/drawing/2010/main" val="0"/>
                        </a:ext>
                      </a:extLst>
                    </a:blip>
                    <a:stretch>
                      <a:fillRect/>
                    </a:stretch>
                  </pic:blipFill>
                  <pic:spPr>
                    <a:xfrm>
                      <a:off x="0" y="0"/>
                      <a:ext cx="3971051" cy="3337559"/>
                    </a:xfrm>
                    <a:prstGeom prst="rect">
                      <a:avLst/>
                    </a:prstGeom>
                  </pic:spPr>
                </pic:pic>
              </a:graphicData>
            </a:graphic>
          </wp:inline>
        </w:drawing>
      </w:r>
    </w:p>
    <w:p w14:paraId="33540F82" w14:textId="784FA13B" w:rsidR="00311E47" w:rsidRDefault="00D41AFB" w:rsidP="000B2B39">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w:t>
      </w:r>
      <w:r w:rsidR="00B41E3E">
        <w:rPr>
          <w:noProof/>
        </w:rPr>
        <w:fldChar w:fldCharType="end"/>
      </w:r>
      <w:r w:rsidR="00311E47">
        <w:t>: Global Tab</w:t>
      </w:r>
    </w:p>
    <w:p w14:paraId="3AE3AB98" w14:textId="77777777" w:rsidR="008708F9" w:rsidRDefault="008708F9" w:rsidP="00A97125">
      <w:pPr>
        <w:pStyle w:val="ListBullet"/>
        <w:numPr>
          <w:ilvl w:val="0"/>
          <w:numId w:val="87"/>
        </w:numPr>
        <w:rPr>
          <w:i/>
        </w:rPr>
      </w:pPr>
      <w:r>
        <w:rPr>
          <w:b/>
        </w:rPr>
        <w:t>Units of Measure</w:t>
      </w:r>
      <w:r w:rsidR="000D35E3">
        <w:t xml:space="preserve"> – There are four </w:t>
      </w:r>
      <w:r>
        <w:t xml:space="preserve">drop down menus to choose units for </w:t>
      </w:r>
      <w:r>
        <w:rPr>
          <w:i/>
        </w:rPr>
        <w:t>Conveyor Speed, Distance, and Temperature.</w:t>
      </w:r>
      <w:r w:rsidR="000D35E3">
        <w:rPr>
          <w:i/>
        </w:rPr>
        <w:t xml:space="preserve"> </w:t>
      </w:r>
      <w:r w:rsidR="000D35E3" w:rsidRPr="000D35E3">
        <w:t xml:space="preserve"> </w:t>
      </w:r>
      <w:r w:rsidR="000D35E3" w:rsidRPr="003E6083">
        <w:t>Auto Focus users enter</w:t>
      </w:r>
      <w:r w:rsidR="000D35E3">
        <w:t xml:space="preserve"> the units for wei</w:t>
      </w:r>
      <w:r w:rsidR="000D35E3" w:rsidRPr="000D35E3">
        <w:t>ght.</w:t>
      </w:r>
    </w:p>
    <w:p w14:paraId="4B3AB6FE" w14:textId="77777777" w:rsidR="008708F9" w:rsidRDefault="008708F9" w:rsidP="006E207C"/>
    <w:p w14:paraId="268B00C5" w14:textId="77777777" w:rsidR="004A03B4" w:rsidRDefault="008708F9" w:rsidP="00A97125">
      <w:pPr>
        <w:pStyle w:val="ListBullet"/>
        <w:numPr>
          <w:ilvl w:val="0"/>
          <w:numId w:val="87"/>
        </w:numPr>
      </w:pPr>
      <w:r>
        <w:rPr>
          <w:b/>
        </w:rPr>
        <w:t>Product Start Temperature</w:t>
      </w:r>
      <w:r>
        <w:t xml:space="preserve"> – </w:t>
      </w:r>
      <w:r w:rsidR="004A03B4">
        <w:t>The software cannot accurately analyze a profile while a board is too hot.  Before</w:t>
      </w:r>
      <w:r w:rsidR="000E52A9">
        <w:t xml:space="preserve"> </w:t>
      </w:r>
      <w:r w:rsidR="004A03B4">
        <w:t>it</w:t>
      </w:r>
      <w:r w:rsidR="000E52A9">
        <w:t xml:space="preserve"> can begin, the </w:t>
      </w:r>
      <w:r>
        <w:t xml:space="preserve">temperature of all thermocouples </w:t>
      </w:r>
      <w:r w:rsidR="000E52A9">
        <w:t>connected</w:t>
      </w:r>
      <w:r>
        <w:t xml:space="preserve"> </w:t>
      </w:r>
      <w:r w:rsidR="000E52A9">
        <w:t>between</w:t>
      </w:r>
      <w:r>
        <w:t xml:space="preserve"> the product and</w:t>
      </w:r>
      <w:r w:rsidR="000E52A9">
        <w:t xml:space="preserve"> the profiler </w:t>
      </w:r>
      <w:r>
        <w:t xml:space="preserve">must be below </w:t>
      </w:r>
      <w:r w:rsidR="000E52A9">
        <w:t>the value you specify here</w:t>
      </w:r>
      <w:r w:rsidR="00E178AA">
        <w:t xml:space="preserve"> with the slider bar.  Profiling</w:t>
      </w:r>
      <w:r w:rsidR="004A03B4">
        <w:t xml:space="preserve"> automatically starts when </w:t>
      </w:r>
      <w:r w:rsidR="004A03B4" w:rsidRPr="003E6083">
        <w:t>the Air TC</w:t>
      </w:r>
      <w:r w:rsidR="004A03B4">
        <w:t xml:space="preserve"> temperature drops to less than 2</w:t>
      </w:r>
      <w:r w:rsidR="004A03B4">
        <w:sym w:font="Symbol" w:char="F0B0"/>
      </w:r>
      <w:r w:rsidR="004A03B4">
        <w:t xml:space="preserve"> C above the product start temperature.</w:t>
      </w:r>
    </w:p>
    <w:p w14:paraId="3DA95EE2" w14:textId="77777777" w:rsidR="008708F9" w:rsidRDefault="008708F9"/>
    <w:p w14:paraId="25A9CB5C" w14:textId="21113971" w:rsidR="008708F9" w:rsidRPr="003E6083" w:rsidRDefault="00667E30" w:rsidP="00A97125">
      <w:pPr>
        <w:pStyle w:val="ListBullet"/>
        <w:numPr>
          <w:ilvl w:val="0"/>
          <w:numId w:val="87"/>
        </w:numPr>
      </w:pPr>
      <w:r>
        <w:rPr>
          <w:b/>
        </w:rPr>
        <w:t>Wave Solder Machine</w:t>
      </w:r>
      <w:r w:rsidR="008708F9">
        <w:rPr>
          <w:b/>
        </w:rPr>
        <w:t xml:space="preserve"> Name –</w:t>
      </w:r>
      <w:r w:rsidR="00046A1A">
        <w:rPr>
          <w:b/>
        </w:rPr>
        <w:t xml:space="preserve"> </w:t>
      </w:r>
      <w:r w:rsidR="008708F9">
        <w:t xml:space="preserve">Enter </w:t>
      </w:r>
      <w:r w:rsidR="004A03B4">
        <w:t>a</w:t>
      </w:r>
      <w:r w:rsidR="008708F9">
        <w:t xml:space="preserve"> name for your </w:t>
      </w:r>
      <w:r>
        <w:t>machine. Configuration of the machine is done in a separate application</w:t>
      </w:r>
      <w:r w:rsidR="003B5CDF">
        <w:t>. S</w:t>
      </w:r>
      <w:r w:rsidRPr="003B5CDF">
        <w:t xml:space="preserve">ee </w:t>
      </w:r>
      <w:hyperlink w:anchor="_Appendix_C:_Configuration" w:history="1">
        <w:r w:rsidR="003B5CDF" w:rsidRPr="00EC251F">
          <w:rPr>
            <w:rStyle w:val="Hyperlink"/>
          </w:rPr>
          <w:t>Appendix C</w:t>
        </w:r>
        <w:r w:rsidR="003B5CDF" w:rsidRPr="003B5CDF">
          <w:rPr>
            <w:rStyle w:val="Hyperlink"/>
          </w:rPr>
          <w:t xml:space="preserve"> -</w:t>
        </w:r>
        <w:r w:rsidR="003B5CDF" w:rsidRPr="00EC251F">
          <w:rPr>
            <w:rStyle w:val="Hyperlink"/>
          </w:rPr>
          <w:t xml:space="preserve"> C</w:t>
        </w:r>
        <w:r w:rsidRPr="00EC251F">
          <w:rPr>
            <w:rStyle w:val="Hyperlink"/>
          </w:rPr>
          <w:t xml:space="preserve">onfiguration </w:t>
        </w:r>
        <w:r w:rsidR="003B5CDF" w:rsidRPr="00EC251F">
          <w:rPr>
            <w:rStyle w:val="Hyperlink"/>
          </w:rPr>
          <w:t>Program</w:t>
        </w:r>
      </w:hyperlink>
      <w:r w:rsidR="003B5CDF" w:rsidRPr="00EC251F">
        <w:t xml:space="preserve"> </w:t>
      </w:r>
      <w:r w:rsidRPr="003B5CDF">
        <w:t>section for details</w:t>
      </w:r>
      <w:r>
        <w:t>.</w:t>
      </w:r>
    </w:p>
    <w:p w14:paraId="7DEB584B" w14:textId="77777777" w:rsidR="008708F9" w:rsidRDefault="008708F9"/>
    <w:p w14:paraId="48A72736" w14:textId="421A0644" w:rsidR="006F3949" w:rsidRDefault="006F3949" w:rsidP="00A97125">
      <w:pPr>
        <w:pStyle w:val="ListBullet"/>
        <w:numPr>
          <w:ilvl w:val="0"/>
          <w:numId w:val="87"/>
        </w:numPr>
      </w:pPr>
      <w:r>
        <w:rPr>
          <w:b/>
        </w:rPr>
        <w:t>Profiling Hardware</w:t>
      </w:r>
      <w:r>
        <w:t xml:space="preserve"> –</w:t>
      </w:r>
      <w:r w:rsidR="00046A1A">
        <w:t xml:space="preserve"> </w:t>
      </w:r>
      <w:r>
        <w:t>S</w:t>
      </w:r>
      <w:r w:rsidR="00372DFB">
        <w:t>pecify the model of your profiler, the number of channels (7, 9, or 12)</w:t>
      </w:r>
      <w:r w:rsidR="00182FB4">
        <w:t>, and,</w:t>
      </w:r>
      <w:r w:rsidR="00E178AA">
        <w:t xml:space="preserve"> if using </w:t>
      </w:r>
      <w:r w:rsidR="002E6ED1">
        <w:t xml:space="preserve">the </w:t>
      </w:r>
      <w:r w:rsidR="00875FEC">
        <w:t>SPS Smart Profiler</w:t>
      </w:r>
      <w:r w:rsidR="00667E30">
        <w:t xml:space="preserve"> or </w:t>
      </w:r>
      <w:r w:rsidR="002E6ED1">
        <w:t>X5</w:t>
      </w:r>
      <w:r w:rsidR="00372DFB">
        <w:t xml:space="preserve">, </w:t>
      </w:r>
      <w:r w:rsidR="00182FB4">
        <w:t xml:space="preserve">specify </w:t>
      </w:r>
      <w:r w:rsidR="00046A1A">
        <w:t>the data transmission mode (</w:t>
      </w:r>
      <w:r w:rsidR="00046A1A" w:rsidRPr="003E6083">
        <w:t>Datalogger or Transmitter</w:t>
      </w:r>
      <w:r w:rsidR="00046A1A">
        <w:t>).</w:t>
      </w:r>
    </w:p>
    <w:p w14:paraId="4F982718" w14:textId="77777777" w:rsidR="008708F9" w:rsidRDefault="008708F9" w:rsidP="006E207C"/>
    <w:p w14:paraId="1B20B3D0" w14:textId="77777777" w:rsidR="008708F9" w:rsidRDefault="008708F9" w:rsidP="00A97125">
      <w:pPr>
        <w:pStyle w:val="ListBullet"/>
        <w:numPr>
          <w:ilvl w:val="0"/>
          <w:numId w:val="87"/>
        </w:numPr>
      </w:pPr>
      <w:r>
        <w:rPr>
          <w:b/>
        </w:rPr>
        <w:t xml:space="preserve">Languages </w:t>
      </w:r>
      <w:r w:rsidR="00046A1A">
        <w:rPr>
          <w:b/>
        </w:rPr>
        <w:t>–</w:t>
      </w:r>
      <w:r>
        <w:rPr>
          <w:b/>
        </w:rPr>
        <w:t xml:space="preserve"> </w:t>
      </w:r>
      <w:r w:rsidR="00046A1A">
        <w:t xml:space="preserve">Select </w:t>
      </w:r>
      <w:r w:rsidR="0083450A">
        <w:t>the language (</w:t>
      </w:r>
      <w:r w:rsidRPr="00046A1A">
        <w:t xml:space="preserve">English, Spanish, German, Traditional Chinese, </w:t>
      </w:r>
      <w:r w:rsidRPr="00046A1A">
        <w:rPr>
          <w:bCs/>
        </w:rPr>
        <w:t>Simplified Chinese</w:t>
      </w:r>
      <w:r w:rsidR="0083450A">
        <w:rPr>
          <w:bCs/>
        </w:rPr>
        <w:t>,</w:t>
      </w:r>
      <w:r w:rsidRPr="00046A1A">
        <w:t xml:space="preserve"> </w:t>
      </w:r>
      <w:r w:rsidR="0083450A">
        <w:t>or</w:t>
      </w:r>
      <w:r w:rsidRPr="00046A1A">
        <w:t xml:space="preserve"> Japanese</w:t>
      </w:r>
      <w:r w:rsidR="0083450A">
        <w:t>) you prefer to see displayed in the software</w:t>
      </w:r>
      <w:r w:rsidRPr="00046A1A">
        <w:t>.</w:t>
      </w:r>
      <w:r w:rsidR="0083450A">
        <w:t xml:space="preserve">  </w:t>
      </w:r>
      <w:r w:rsidR="00165516">
        <w:t>A restart of software is required after change of language.</w:t>
      </w:r>
    </w:p>
    <w:p w14:paraId="509F0236" w14:textId="77777777" w:rsidR="008708F9" w:rsidRDefault="008708F9" w:rsidP="006E207C"/>
    <w:p w14:paraId="7F24AEAD" w14:textId="7F0599E0" w:rsidR="008708F9" w:rsidRDefault="008708F9" w:rsidP="00A97125">
      <w:pPr>
        <w:pStyle w:val="ListBullet"/>
        <w:numPr>
          <w:ilvl w:val="0"/>
          <w:numId w:val="87"/>
        </w:numPr>
      </w:pPr>
      <w:r>
        <w:rPr>
          <w:b/>
        </w:rPr>
        <w:t>Engineer Password</w:t>
      </w:r>
      <w:r>
        <w:t xml:space="preserve"> – By checking this and entering a password you can control access to certain menus in the software.  </w:t>
      </w:r>
      <w:r w:rsidRPr="003E6083">
        <w:t xml:space="preserve">See </w:t>
      </w:r>
      <w:r w:rsidR="002F31E2">
        <w:t>the</w:t>
      </w:r>
      <w:r w:rsidR="009016B1">
        <w:t xml:space="preserve"> </w:t>
      </w:r>
      <w:hyperlink w:anchor="_Password_Protection" w:history="1">
        <w:r w:rsidR="009016B1" w:rsidRPr="009016B1">
          <w:rPr>
            <w:rStyle w:val="Hyperlink"/>
          </w:rPr>
          <w:t>Password Protection</w:t>
        </w:r>
      </w:hyperlink>
      <w:r w:rsidR="002F31E2">
        <w:t xml:space="preserve"> </w:t>
      </w:r>
      <w:r w:rsidRPr="002F31E2">
        <w:t>section</w:t>
      </w:r>
      <w:r>
        <w:t xml:space="preserve"> of this manual for details.</w:t>
      </w:r>
    </w:p>
    <w:p w14:paraId="2AFAB917" w14:textId="77777777" w:rsidR="002B6238" w:rsidRPr="003E6083" w:rsidRDefault="002B6238" w:rsidP="000D35E3"/>
    <w:p w14:paraId="6F9B6638" w14:textId="77777777" w:rsidR="008708F9" w:rsidRDefault="008708F9" w:rsidP="002B6238"/>
    <w:p w14:paraId="37AD5B65" w14:textId="7C00C14F" w:rsidR="008708F9" w:rsidRDefault="00E937BB" w:rsidP="00D36D96">
      <w:pPr>
        <w:pStyle w:val="Heading2"/>
      </w:pPr>
      <w:bookmarkStart w:id="272" w:name="_Toc119468077"/>
      <w:bookmarkStart w:id="273" w:name="_Toc353195389"/>
      <w:bookmarkStart w:id="274" w:name="_Toc358296215"/>
      <w:bookmarkStart w:id="275" w:name="_Toc358298380"/>
      <w:bookmarkStart w:id="276" w:name="_Toc469334868"/>
      <w:bookmarkStart w:id="277" w:name="_Toc504120294"/>
      <w:bookmarkStart w:id="278" w:name="_Toc527644277"/>
      <w:bookmarkStart w:id="279" w:name="_Toc528599377"/>
      <w:bookmarkStart w:id="280" w:name="_Toc17993415"/>
      <w:bookmarkStart w:id="281" w:name="_Toc37267133"/>
      <w:bookmarkStart w:id="282" w:name="_Toc51666604"/>
      <w:bookmarkStart w:id="283" w:name="_Toc51666736"/>
      <w:bookmarkStart w:id="284" w:name="_Toc486325570"/>
      <w:bookmarkStart w:id="285" w:name="_Toc488490440"/>
      <w:r>
        <w:lastRenderedPageBreak/>
        <w:t>WPI</w:t>
      </w:r>
      <w:r w:rsidR="00BB1720">
        <w:t xml:space="preserve"> Tab</w:t>
      </w:r>
      <w:bookmarkEnd w:id="272"/>
      <w:bookmarkEnd w:id="273"/>
      <w:bookmarkEnd w:id="274"/>
      <w:bookmarkEnd w:id="275"/>
      <w:bookmarkEnd w:id="276"/>
      <w:bookmarkEnd w:id="277"/>
      <w:bookmarkEnd w:id="278"/>
      <w:bookmarkEnd w:id="279"/>
      <w:bookmarkEnd w:id="280"/>
      <w:bookmarkEnd w:id="281"/>
      <w:bookmarkEnd w:id="282"/>
      <w:bookmarkEnd w:id="283"/>
    </w:p>
    <w:p w14:paraId="1097FEA5" w14:textId="77777777" w:rsidR="00D41AFB" w:rsidRPr="004B2B33" w:rsidRDefault="00DD450D" w:rsidP="004B2B33">
      <w:pPr>
        <w:jc w:val="center"/>
      </w:pPr>
      <w:r w:rsidRPr="004B2B33">
        <w:rPr>
          <w:noProof/>
        </w:rPr>
        <w:drawing>
          <wp:inline distT="0" distB="0" distL="0" distR="0" wp14:anchorId="4D9FAD35" wp14:editId="2B29F54A">
            <wp:extent cx="4102513" cy="34480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2513" cy="3448050"/>
                    </a:xfrm>
                    <a:prstGeom prst="rect">
                      <a:avLst/>
                    </a:prstGeom>
                    <a:noFill/>
                    <a:ln>
                      <a:noFill/>
                    </a:ln>
                  </pic:spPr>
                </pic:pic>
              </a:graphicData>
            </a:graphic>
          </wp:inline>
        </w:drawing>
      </w:r>
    </w:p>
    <w:p w14:paraId="3210C853" w14:textId="6C8887AA" w:rsidR="008708F9" w:rsidRPr="00182886" w:rsidRDefault="00D41AFB" w:rsidP="00F5043F">
      <w:pPr>
        <w:pStyle w:val="Caption"/>
        <w:rPr>
          <w:rFonts w:ascii="Trebuchet MS" w:hAnsi="Trebuchet MS"/>
          <w:noProof/>
          <w:color w:val="FF0000"/>
          <w:sz w:val="22"/>
          <w:szCs w:val="22"/>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w:t>
      </w:r>
      <w:r w:rsidR="00B41E3E">
        <w:rPr>
          <w:noProof/>
        </w:rPr>
        <w:fldChar w:fldCharType="end"/>
      </w:r>
      <w:r w:rsidR="00934045">
        <w:t xml:space="preserve">: </w:t>
      </w:r>
      <w:r w:rsidR="00E937BB">
        <w:t xml:space="preserve">WPI </w:t>
      </w:r>
      <w:r w:rsidR="00934045">
        <w:t>Tab</w:t>
      </w:r>
    </w:p>
    <w:p w14:paraId="5C575B40" w14:textId="03F000B4" w:rsidR="009E106C" w:rsidRDefault="009E106C" w:rsidP="00702DB9"/>
    <w:p w14:paraId="5FDF8293" w14:textId="77777777" w:rsidR="009E106C" w:rsidRPr="009E106C" w:rsidRDefault="009E106C" w:rsidP="009E106C">
      <w:pPr>
        <w:tabs>
          <w:tab w:val="num" w:pos="360"/>
        </w:tabs>
        <w:ind w:left="360" w:hanging="360"/>
        <w:rPr>
          <w:b/>
          <w:noProof/>
        </w:rPr>
      </w:pPr>
      <w:r w:rsidRPr="009E106C">
        <w:rPr>
          <w:b/>
          <w:noProof/>
        </w:rPr>
        <w:t xml:space="preserve">Maximum PWI to enable Virtual Profiling </w:t>
      </w:r>
    </w:p>
    <w:p w14:paraId="1CA139AA" w14:textId="77777777" w:rsidR="009E106C" w:rsidRPr="009E106C" w:rsidRDefault="009E106C" w:rsidP="009E106C">
      <w:pPr>
        <w:tabs>
          <w:tab w:val="num" w:pos="360"/>
        </w:tabs>
        <w:ind w:left="360"/>
        <w:rPr>
          <w:noProof/>
        </w:rPr>
      </w:pPr>
      <w:r w:rsidRPr="009E106C">
        <w:rPr>
          <w:noProof/>
        </w:rPr>
        <w:t>This value will determine the maximum PWI allowable in order for any given profile to qualify as a Virtual Profile baseline.  If the PWI for a profile is lower than this value, it can be used as a Virtual Profile baseline.  By default this value is 90%.  Profiles that exceed this value can not be used for as a Virtual Profile baseline.</w:t>
      </w:r>
    </w:p>
    <w:p w14:paraId="702DF6B0" w14:textId="5C9AC1ED" w:rsidR="009E106C" w:rsidRPr="009E106C" w:rsidRDefault="009E106C" w:rsidP="009E106C">
      <w:pPr>
        <w:rPr>
          <w:noProof/>
        </w:rPr>
      </w:pPr>
    </w:p>
    <w:p w14:paraId="08FEC167" w14:textId="3CABE513" w:rsidR="00CC5FFD" w:rsidRPr="009E106C" w:rsidRDefault="00CC5FFD" w:rsidP="00CC5FFD">
      <w:pPr>
        <w:tabs>
          <w:tab w:val="num" w:pos="360"/>
        </w:tabs>
        <w:ind w:left="360" w:hanging="360"/>
        <w:rPr>
          <w:b/>
          <w:noProof/>
        </w:rPr>
      </w:pPr>
      <w:r>
        <w:rPr>
          <w:b/>
          <w:noProof/>
        </w:rPr>
        <w:t>Trigger Warning when PWI is higher than</w:t>
      </w:r>
    </w:p>
    <w:p w14:paraId="304E2F30" w14:textId="0072C10B" w:rsidR="00CC5FFD" w:rsidRPr="009E106C" w:rsidRDefault="00C162D5" w:rsidP="00CC5FFD">
      <w:pPr>
        <w:tabs>
          <w:tab w:val="num" w:pos="360"/>
        </w:tabs>
        <w:ind w:left="360"/>
        <w:rPr>
          <w:noProof/>
        </w:rPr>
      </w:pPr>
      <w:r>
        <w:rPr>
          <w:noProof/>
        </w:rPr>
        <w:t>When enabled, the software posts a</w:t>
      </w:r>
      <w:r w:rsidR="00CC5FFD">
        <w:rPr>
          <w:noProof/>
        </w:rPr>
        <w:t xml:space="preserve"> Warning status if the PWI during Virtual Profiing exceeds a specified value.</w:t>
      </w:r>
    </w:p>
    <w:p w14:paraId="786382B2" w14:textId="77777777" w:rsidR="00CC5FFD" w:rsidRDefault="00CC5FFD" w:rsidP="009E106C">
      <w:pPr>
        <w:tabs>
          <w:tab w:val="num" w:pos="360"/>
        </w:tabs>
        <w:ind w:left="360" w:hanging="360"/>
        <w:rPr>
          <w:b/>
          <w:noProof/>
        </w:rPr>
      </w:pPr>
    </w:p>
    <w:p w14:paraId="2E5DA62A" w14:textId="5604325D" w:rsidR="009E106C" w:rsidRPr="009E106C" w:rsidRDefault="009E106C" w:rsidP="009E106C">
      <w:pPr>
        <w:tabs>
          <w:tab w:val="num" w:pos="360"/>
        </w:tabs>
        <w:ind w:left="360" w:hanging="360"/>
        <w:rPr>
          <w:b/>
          <w:noProof/>
        </w:rPr>
      </w:pPr>
      <w:bookmarkStart w:id="286" w:name="_Hlk42177337"/>
      <w:r w:rsidRPr="009E106C">
        <w:rPr>
          <w:b/>
          <w:noProof/>
        </w:rPr>
        <w:t xml:space="preserve">Alarm on Pot Temperature </w:t>
      </w:r>
    </w:p>
    <w:p w14:paraId="59BC6635" w14:textId="77777777" w:rsidR="009E106C" w:rsidRPr="009E106C" w:rsidRDefault="009E106C" w:rsidP="009E106C">
      <w:pPr>
        <w:tabs>
          <w:tab w:val="num" w:pos="360"/>
        </w:tabs>
        <w:ind w:left="360"/>
        <w:rPr>
          <w:noProof/>
        </w:rPr>
      </w:pPr>
      <w:r w:rsidRPr="009E106C">
        <w:rPr>
          <w:noProof/>
        </w:rPr>
        <w:t xml:space="preserve">When enabled by clicking the check box, this option lets you specify an alarm threshold for both minimum and maximum solder pot temperatures.  A solder pot alarm condition can then activate the alarm relay and display the condition on a light bar. </w:t>
      </w:r>
    </w:p>
    <w:p w14:paraId="5A08BD43" w14:textId="53E72C02" w:rsidR="00702DB9" w:rsidRDefault="00CC5FFD" w:rsidP="00EC251F">
      <w:pPr>
        <w:pStyle w:val="Heading3"/>
      </w:pPr>
      <w:bookmarkStart w:id="287" w:name="_Toc51666737"/>
      <w:bookmarkEnd w:id="286"/>
      <w:r>
        <w:t>Compute Cpk</w:t>
      </w:r>
      <w:bookmarkEnd w:id="287"/>
    </w:p>
    <w:p w14:paraId="1C518E01" w14:textId="77777777" w:rsidR="00702DB9" w:rsidRDefault="00702DB9" w:rsidP="00702DB9">
      <w:r>
        <w:rPr>
          <w:b/>
        </w:rPr>
        <w:t xml:space="preserve">Statistical Process Control </w:t>
      </w:r>
      <w:r w:rsidRPr="00180E9F">
        <w:t>(SPC)</w:t>
      </w:r>
      <w:r>
        <w:t xml:space="preserve"> for the thermal process is critical for any manufacturing program that involves continuous quality monitoring and improvement.  SPC provides the ability to understand the predictability of the process and to know in real-time when a process may be changing and affect product quality.</w:t>
      </w:r>
    </w:p>
    <w:p w14:paraId="7FC18DF5" w14:textId="77777777" w:rsidR="00702DB9" w:rsidRDefault="00702DB9" w:rsidP="00702DB9"/>
    <w:p w14:paraId="74E61EA6" w14:textId="45F6C249" w:rsidR="009E106C" w:rsidRDefault="00702DB9" w:rsidP="00702DB9">
      <w:r>
        <w:rPr>
          <w:b/>
        </w:rPr>
        <w:t xml:space="preserve">Process Capability Index </w:t>
      </w:r>
      <w:r w:rsidRPr="00180E9F">
        <w:t>(Cpk)</w:t>
      </w:r>
      <w:r>
        <w:t xml:space="preserve"> gives a continuous indication of how current production is keeping within specifications and will indicate if the process is drifting towards a condition where defective product may be produced.  It is a measure of where the process spread falls </w:t>
      </w:r>
      <w:r w:rsidRPr="003E6083">
        <w:t>within the Process Window</w:t>
      </w:r>
      <w:r>
        <w:t>.  By monitoring this and alarming when it becomes too low, you can proactively address issues in the process before a single defect occurs.</w:t>
      </w:r>
    </w:p>
    <w:p w14:paraId="246C6CC5" w14:textId="6E9577AA" w:rsidR="009E106C" w:rsidRDefault="009E106C" w:rsidP="00702DB9"/>
    <w:p w14:paraId="320BF3DC" w14:textId="1CD16682" w:rsidR="009E106C" w:rsidRPr="009E106C" w:rsidRDefault="009E106C" w:rsidP="00EC251F">
      <w:pPr>
        <w:pStyle w:val="ListBullet"/>
        <w:numPr>
          <w:ilvl w:val="0"/>
          <w:numId w:val="89"/>
        </w:numPr>
        <w:rPr>
          <w:b/>
        </w:rPr>
      </w:pPr>
      <w:r w:rsidRPr="00244574">
        <w:rPr>
          <w:b/>
        </w:rPr>
        <w:t xml:space="preserve">Calculate Cpk with the entire “Population” (from </w:t>
      </w:r>
      <w:r>
        <w:rPr>
          <w:b/>
        </w:rPr>
        <w:t>W</w:t>
      </w:r>
      <w:r w:rsidRPr="00244574">
        <w:rPr>
          <w:b/>
        </w:rPr>
        <w:t xml:space="preserve">PI start to latest) – </w:t>
      </w:r>
      <w:r w:rsidRPr="00244574">
        <w:t xml:space="preserve">When selected, the software will calculate Cpk across an entire production batch once the specified minimum points to has been exceeded. </w:t>
      </w:r>
    </w:p>
    <w:p w14:paraId="2FB54402" w14:textId="4EA23E2D" w:rsidR="009E106C" w:rsidRPr="003E6083" w:rsidRDefault="009E106C" w:rsidP="00EC251F">
      <w:pPr>
        <w:pStyle w:val="ListBullet"/>
        <w:numPr>
          <w:ilvl w:val="0"/>
          <w:numId w:val="89"/>
        </w:numPr>
      </w:pPr>
      <w:r>
        <w:rPr>
          <w:b/>
        </w:rPr>
        <w:t xml:space="preserve">Alarm on Cpk </w:t>
      </w:r>
      <w:r w:rsidRPr="003E6083">
        <w:rPr>
          <w:b/>
        </w:rPr>
        <w:t xml:space="preserve">– </w:t>
      </w:r>
      <w:r w:rsidRPr="003E6083">
        <w:t>Enable or disable the Cpk alarm when running Virtual Profiling.  If the Cpk drops below the defined value, the software can activate an onscreen</w:t>
      </w:r>
      <w:r w:rsidR="00CC5FFD">
        <w:t xml:space="preserve"> and/</w:t>
      </w:r>
      <w:r w:rsidRPr="003E6083">
        <w:t>or hardware alarm.  (Default = 1.33.)</w:t>
      </w:r>
    </w:p>
    <w:p w14:paraId="65FCEAE4" w14:textId="607B16A1" w:rsidR="009E106C" w:rsidRDefault="009E106C" w:rsidP="00EC251F">
      <w:pPr>
        <w:pStyle w:val="ListBullet"/>
        <w:numPr>
          <w:ilvl w:val="0"/>
          <w:numId w:val="89"/>
        </w:numPr>
      </w:pPr>
      <w:r>
        <w:rPr>
          <w:b/>
        </w:rPr>
        <w:t xml:space="preserve">Minimum – </w:t>
      </w:r>
      <w:r w:rsidRPr="003E6083">
        <w:t>When Alarm on Cpk</w:t>
      </w:r>
      <w:r>
        <w:t xml:space="preserve"> is enabled, </w:t>
      </w:r>
      <w:r w:rsidR="00CC5FFD">
        <w:t xml:space="preserve">and </w:t>
      </w:r>
      <w:r>
        <w:t>the Cpk value drops below this minimum, the software activates a software and/or hardware alarm.  (Default = 1.33.)</w:t>
      </w:r>
    </w:p>
    <w:p w14:paraId="32CC1654" w14:textId="77777777" w:rsidR="009E106C" w:rsidRPr="00EF7B3F" w:rsidRDefault="009E106C" w:rsidP="009E106C">
      <w:pPr>
        <w:pStyle w:val="ListBullet"/>
        <w:keepNext/>
        <w:numPr>
          <w:ilvl w:val="0"/>
          <w:numId w:val="89"/>
        </w:numPr>
        <w:spacing w:after="120"/>
        <w:rPr>
          <w:b/>
        </w:rPr>
      </w:pPr>
      <w:r w:rsidRPr="00EF7B3F">
        <w:rPr>
          <w:b/>
        </w:rPr>
        <w:lastRenderedPageBreak/>
        <w:t>Points to compute Cpk</w:t>
      </w:r>
    </w:p>
    <w:p w14:paraId="31037B49" w14:textId="2632966E" w:rsidR="009E106C" w:rsidRDefault="009E106C" w:rsidP="00EC251F">
      <w:pPr>
        <w:pStyle w:val="ListBullet"/>
        <w:numPr>
          <w:ilvl w:val="1"/>
          <w:numId w:val="89"/>
        </w:numPr>
      </w:pPr>
      <w:r>
        <w:rPr>
          <w:b/>
        </w:rPr>
        <w:t>Minimum –</w:t>
      </w:r>
      <w:r>
        <w:t xml:space="preserve"> Specify the minimum number of data points </w:t>
      </w:r>
      <w:r w:rsidR="00CC5FFD">
        <w:t xml:space="preserve">(boards) </w:t>
      </w:r>
      <w:r>
        <w:t>needed for the software to begin calculating Cpk.</w:t>
      </w:r>
    </w:p>
    <w:p w14:paraId="0DEF268A" w14:textId="0A4C18FD" w:rsidR="00291D51" w:rsidRDefault="009E106C" w:rsidP="00EC251F">
      <w:pPr>
        <w:pStyle w:val="ListBullet"/>
        <w:numPr>
          <w:ilvl w:val="1"/>
          <w:numId w:val="89"/>
        </w:numPr>
      </w:pPr>
      <w:r>
        <w:rPr>
          <w:b/>
        </w:rPr>
        <w:t xml:space="preserve">Maximum – </w:t>
      </w:r>
      <w:r w:rsidR="00CC5FFD">
        <w:t xml:space="preserve">This value is active ONLY when you deselect calculating over the entire “Population”. </w:t>
      </w:r>
      <w:r>
        <w:t xml:space="preserve">The Cpk value is </w:t>
      </w:r>
      <w:r w:rsidR="00CC5FFD">
        <w:t xml:space="preserve">instead </w:t>
      </w:r>
      <w:r>
        <w:t>calculated over a rolling window of data, only using up to the maximum data points at any given time.</w:t>
      </w:r>
    </w:p>
    <w:p w14:paraId="4304B649" w14:textId="5C290836" w:rsidR="007A746E" w:rsidRPr="007A746E" w:rsidRDefault="000C16B3" w:rsidP="00EC251F">
      <w:pPr>
        <w:pStyle w:val="Heading3"/>
      </w:pPr>
      <w:bookmarkStart w:id="288" w:name="_SPC_and_Cpk"/>
      <w:bookmarkStart w:id="289" w:name="_Toc358296218"/>
      <w:bookmarkStart w:id="290" w:name="_Toc358298383"/>
      <w:bookmarkStart w:id="291" w:name="_Toc469334871"/>
      <w:bookmarkStart w:id="292" w:name="_Toc504120297"/>
      <w:bookmarkStart w:id="293" w:name="_Toc527644280"/>
      <w:bookmarkStart w:id="294" w:name="_Toc528599380"/>
      <w:bookmarkStart w:id="295" w:name="_Toc17993418"/>
      <w:bookmarkStart w:id="296" w:name="_Toc37267136"/>
      <w:bookmarkStart w:id="297" w:name="_Toc51666738"/>
      <w:bookmarkEnd w:id="288"/>
      <w:r>
        <w:t xml:space="preserve">How </w:t>
      </w:r>
      <w:r w:rsidR="000B2B39">
        <w:t>the Software</w:t>
      </w:r>
      <w:r w:rsidR="008058F8">
        <w:t xml:space="preserve"> Calculates Cpk</w:t>
      </w:r>
      <w:bookmarkEnd w:id="289"/>
      <w:bookmarkEnd w:id="290"/>
      <w:bookmarkEnd w:id="291"/>
      <w:bookmarkEnd w:id="292"/>
      <w:bookmarkEnd w:id="293"/>
      <w:bookmarkEnd w:id="294"/>
      <w:bookmarkEnd w:id="295"/>
      <w:bookmarkEnd w:id="296"/>
      <w:bookmarkEnd w:id="297"/>
    </w:p>
    <w:p w14:paraId="26D1EAAF" w14:textId="77777777" w:rsidR="00D41AFB" w:rsidRPr="004B2B33" w:rsidRDefault="00DD450D" w:rsidP="004B2B33">
      <w:pPr>
        <w:jc w:val="center"/>
      </w:pPr>
      <w:r w:rsidRPr="004B2B33">
        <w:rPr>
          <w:noProof/>
        </w:rPr>
        <w:drawing>
          <wp:inline distT="0" distB="0" distL="0" distR="0" wp14:anchorId="42BC1DA7" wp14:editId="287B4152">
            <wp:extent cx="3244850" cy="17335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4850" cy="1733550"/>
                    </a:xfrm>
                    <a:prstGeom prst="rect">
                      <a:avLst/>
                    </a:prstGeom>
                    <a:noFill/>
                    <a:ln>
                      <a:noFill/>
                    </a:ln>
                  </pic:spPr>
                </pic:pic>
              </a:graphicData>
            </a:graphic>
          </wp:inline>
        </w:drawing>
      </w:r>
    </w:p>
    <w:p w14:paraId="5E24FF15" w14:textId="74009052" w:rsidR="008708F9" w:rsidRDefault="00D41AFB" w:rsidP="00730A42">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w:t>
      </w:r>
      <w:r w:rsidR="00B41E3E">
        <w:rPr>
          <w:noProof/>
        </w:rPr>
        <w:fldChar w:fldCharType="end"/>
      </w:r>
      <w:r w:rsidR="003E6541">
        <w:t xml:space="preserve">: How </w:t>
      </w:r>
      <w:r w:rsidR="009E106C">
        <w:t>W</w:t>
      </w:r>
      <w:r w:rsidR="00DF63A3">
        <w:t>PI</w:t>
      </w:r>
      <w:r w:rsidR="003E6541">
        <w:t xml:space="preserve"> calculates Cpk</w:t>
      </w:r>
    </w:p>
    <w:p w14:paraId="4C5ABBB8" w14:textId="77777777" w:rsidR="006C627F" w:rsidRDefault="006C627F" w:rsidP="00DA3596"/>
    <w:p w14:paraId="4FE05BAF" w14:textId="77777777" w:rsidR="008708F9" w:rsidRPr="003E6083" w:rsidRDefault="008708F9">
      <w:r w:rsidRPr="003E6083">
        <w:t>Values used for the spec limits and the data are translated in terms of the Process Window Index.</w:t>
      </w:r>
    </w:p>
    <w:p w14:paraId="6D2A1A3E" w14:textId="77777777" w:rsidR="00DA3596" w:rsidRPr="00AE54C4" w:rsidRDefault="00DA3596" w:rsidP="00DA3596"/>
    <w:p w14:paraId="033DBC48" w14:textId="03D21AC0" w:rsidR="008708F9" w:rsidRDefault="002B6238">
      <w:r>
        <w:t>Here is</w:t>
      </w:r>
      <w:r w:rsidR="008708F9">
        <w:t xml:space="preserve"> a simple example.  </w:t>
      </w:r>
      <w:r>
        <w:t>Let us</w:t>
      </w:r>
      <w:r w:rsidR="008708F9">
        <w:t xml:space="preserve"> set the Points to Comput</w:t>
      </w:r>
      <w:r w:rsidR="006A3615">
        <w:t xml:space="preserve">e </w:t>
      </w:r>
      <w:r>
        <w:t>Cpk to</w:t>
      </w:r>
      <w:r w:rsidR="008708F9">
        <w:t xml:space="preserve"> 5, and the </w:t>
      </w:r>
      <w:r w:rsidR="00305F32">
        <w:t>five</w:t>
      </w:r>
      <w:r w:rsidR="008708F9">
        <w:t xml:space="preserve"> PWI values are as follows: 68%, 88%, 70%, 64%, and </w:t>
      </w:r>
      <w:r w:rsidR="0029588B">
        <w:t>65</w:t>
      </w:r>
      <w:r w:rsidR="008708F9">
        <w:t>%.</w:t>
      </w:r>
    </w:p>
    <w:p w14:paraId="726CBE17" w14:textId="77777777" w:rsidR="008708F9" w:rsidRDefault="008708F9" w:rsidP="00DA3596"/>
    <w:p w14:paraId="50C57171" w14:textId="2E58E7EE" w:rsidR="002C2643" w:rsidRPr="00A05A41" w:rsidRDefault="008708F9" w:rsidP="00DA3596">
      <w:pPr>
        <w:rPr>
          <w:rFonts w:ascii="Trebuchet MS" w:hAnsi="Trebuchet MS"/>
          <w:color w:val="FF0000"/>
        </w:rPr>
      </w:pPr>
      <w:r w:rsidRPr="002C2643">
        <w:t>Mean</w:t>
      </w:r>
      <w:r w:rsidR="002B6238" w:rsidRPr="002C2643">
        <w:tab/>
      </w:r>
      <w:r w:rsidRPr="002C2643">
        <w:t xml:space="preserve">= (68 </w:t>
      </w:r>
      <w:r w:rsidR="006A3615" w:rsidRPr="002C2643">
        <w:t>+ 8</w:t>
      </w:r>
      <w:r w:rsidR="001750CD">
        <w:t>8</w:t>
      </w:r>
      <w:r w:rsidR="00A05A41">
        <w:t xml:space="preserve"> + 70 + 64 + </w:t>
      </w:r>
      <w:r w:rsidR="0029588B">
        <w:t>65</w:t>
      </w:r>
      <w:r w:rsidRPr="002C2643">
        <w:t xml:space="preserve">) </w:t>
      </w:r>
      <w:r w:rsidR="002C2643" w:rsidRPr="002C2643">
        <w:sym w:font="Symbol" w:char="F0B8"/>
      </w:r>
      <w:r w:rsidR="002C2643">
        <w:t xml:space="preserve"> 5</w:t>
      </w:r>
      <w:r w:rsidR="00A05A41">
        <w:t xml:space="preserve"> </w:t>
      </w:r>
    </w:p>
    <w:p w14:paraId="419DDAFC" w14:textId="23C6676F" w:rsidR="008708F9" w:rsidRPr="002C2643" w:rsidRDefault="002C2643" w:rsidP="00DA3596">
      <w:r>
        <w:tab/>
      </w:r>
      <w:r w:rsidR="008708F9" w:rsidRPr="002C2643">
        <w:t xml:space="preserve">= </w:t>
      </w:r>
      <w:r w:rsidR="00743C96">
        <w:t>71</w:t>
      </w:r>
    </w:p>
    <w:p w14:paraId="5FE6D4B4" w14:textId="77777777" w:rsidR="002C2643" w:rsidRPr="002C2643" w:rsidRDefault="002C2643" w:rsidP="00DA3596"/>
    <w:p w14:paraId="357AF175" w14:textId="3D5F5AD0" w:rsidR="008708F9" w:rsidRPr="00AE54C4" w:rsidRDefault="00DD450D" w:rsidP="00DA3596">
      <w:r>
        <w:rPr>
          <w:noProof/>
        </w:rPr>
        <mc:AlternateContent>
          <mc:Choice Requires="wps">
            <w:drawing>
              <wp:anchor distT="0" distB="0" distL="114300" distR="114300" simplePos="0" relativeHeight="251640832" behindDoc="0" locked="0" layoutInCell="1" allowOverlap="1" wp14:anchorId="7F784654" wp14:editId="1B85BA1D">
                <wp:simplePos x="0" y="0"/>
                <wp:positionH relativeFrom="column">
                  <wp:posOffset>631190</wp:posOffset>
                </wp:positionH>
                <wp:positionV relativeFrom="paragraph">
                  <wp:posOffset>164465</wp:posOffset>
                </wp:positionV>
                <wp:extent cx="1280160" cy="0"/>
                <wp:effectExtent l="0" t="0" r="0" b="0"/>
                <wp:wrapNone/>
                <wp:docPr id="2978"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CED5E0" id="Line 322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95pt" to="15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" strokeweight=".5pt"/>
            </w:pict>
          </mc:Fallback>
        </mc:AlternateContent>
      </w:r>
      <w:r>
        <w:rPr>
          <w:noProof/>
        </w:rPr>
        <mc:AlternateContent>
          <mc:Choice Requires="wps">
            <w:drawing>
              <wp:anchor distT="0" distB="0" distL="114300" distR="114300" simplePos="0" relativeHeight="251636736" behindDoc="0" locked="0" layoutInCell="1" allowOverlap="1" wp14:anchorId="5A9B5B2D" wp14:editId="74419D69">
                <wp:simplePos x="0" y="0"/>
                <wp:positionH relativeFrom="column">
                  <wp:posOffset>631190</wp:posOffset>
                </wp:positionH>
                <wp:positionV relativeFrom="paragraph">
                  <wp:posOffset>8890</wp:posOffset>
                </wp:positionV>
                <wp:extent cx="3520440" cy="0"/>
                <wp:effectExtent l="0" t="0" r="0" b="0"/>
                <wp:wrapNone/>
                <wp:docPr id="2977"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46C110" id="Line 3222"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7pt" to="32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" strokeweight=".5pt"/>
            </w:pict>
          </mc:Fallback>
        </mc:AlternateContent>
      </w:r>
      <w:proofErr w:type="spellStart"/>
      <w:r w:rsidR="008708F9" w:rsidRPr="002C2643">
        <w:t>StdDev</w:t>
      </w:r>
      <w:proofErr w:type="spellEnd"/>
      <w:r w:rsidR="00DA3596" w:rsidRPr="002C2643">
        <w:tab/>
      </w:r>
      <w:r w:rsidR="008708F9" w:rsidRPr="002C2643">
        <w:t xml:space="preserve">= </w:t>
      </w:r>
      <w:r w:rsidR="009F2823" w:rsidRPr="002C2643">
        <w:t xml:space="preserve">√ </w:t>
      </w:r>
      <w:r w:rsidR="006A3615" w:rsidRPr="002C2643">
        <w:t>(</w:t>
      </w:r>
      <w:r w:rsidR="008708F9" w:rsidRPr="002C2643">
        <w:t xml:space="preserve">(5 </w:t>
      </w:r>
      <w:r w:rsidR="00DA3596" w:rsidRPr="002C2643">
        <w:t xml:space="preserve">• </w:t>
      </w:r>
      <w:r w:rsidR="008708F9" w:rsidRPr="002C2643">
        <w:t>(68</w:t>
      </w:r>
      <w:r w:rsidR="008708F9" w:rsidRPr="002C2643">
        <w:rPr>
          <w:vertAlign w:val="superscript"/>
        </w:rPr>
        <w:t>2</w:t>
      </w:r>
      <w:r w:rsidR="008708F9" w:rsidRPr="002C2643">
        <w:t xml:space="preserve"> + 8</w:t>
      </w:r>
      <w:r w:rsidR="001750CD">
        <w:t>8</w:t>
      </w:r>
      <w:r w:rsidR="008708F9" w:rsidRPr="002C2643">
        <w:rPr>
          <w:vertAlign w:val="superscript"/>
        </w:rPr>
        <w:t>2</w:t>
      </w:r>
      <w:r w:rsidR="008708F9" w:rsidRPr="002C2643">
        <w:t xml:space="preserve"> + 70</w:t>
      </w:r>
      <w:r w:rsidR="008708F9" w:rsidRPr="002C2643">
        <w:rPr>
          <w:vertAlign w:val="superscript"/>
        </w:rPr>
        <w:t>2</w:t>
      </w:r>
      <w:r w:rsidR="008708F9" w:rsidRPr="002C2643">
        <w:t xml:space="preserve"> + 64</w:t>
      </w:r>
      <w:r w:rsidR="008708F9" w:rsidRPr="00AE54C4">
        <w:rPr>
          <w:vertAlign w:val="superscript"/>
        </w:rPr>
        <w:t>2</w:t>
      </w:r>
      <w:r w:rsidR="00A05A41" w:rsidRPr="00AE54C4">
        <w:t xml:space="preserve"> + </w:t>
      </w:r>
      <w:r w:rsidR="0029588B">
        <w:t>65</w:t>
      </w:r>
      <w:r w:rsidR="008708F9" w:rsidRPr="00AE54C4">
        <w:rPr>
          <w:vertAlign w:val="superscript"/>
        </w:rPr>
        <w:t>2</w:t>
      </w:r>
      <w:r w:rsidR="008708F9" w:rsidRPr="00AE54C4">
        <w:t>)) – (68 + 8</w:t>
      </w:r>
      <w:r w:rsidR="001750CD" w:rsidRPr="00AE54C4">
        <w:t>8</w:t>
      </w:r>
      <w:r w:rsidR="00A05A41" w:rsidRPr="00AE54C4">
        <w:t xml:space="preserve"> + 70 + 64 + </w:t>
      </w:r>
      <w:r w:rsidR="0029588B">
        <w:t>65</w:t>
      </w:r>
      <w:r w:rsidR="008708F9" w:rsidRPr="00AE54C4">
        <w:t>)</w:t>
      </w:r>
      <w:r w:rsidR="006A3615" w:rsidRPr="00AE54C4">
        <w:rPr>
          <w:vertAlign w:val="superscript"/>
        </w:rPr>
        <w:t>2</w:t>
      </w:r>
      <w:r w:rsidR="006A3615" w:rsidRPr="00AE54C4">
        <w:t>)</w:t>
      </w:r>
      <w:r w:rsidR="008708F9" w:rsidRPr="00AE54C4">
        <w:t xml:space="preserve"> </w:t>
      </w:r>
      <w:r w:rsidR="00F07460" w:rsidRPr="00AE54C4">
        <w:sym w:font="Symbol" w:char="F0B8"/>
      </w:r>
      <w:r w:rsidR="008708F9" w:rsidRPr="00AE54C4">
        <w:t xml:space="preserve"> </w:t>
      </w:r>
      <w:r w:rsidR="006A3615" w:rsidRPr="00AE54C4">
        <w:t>5</w:t>
      </w:r>
      <w:r w:rsidR="006A3615" w:rsidRPr="00AE54C4">
        <w:rPr>
          <w:vertAlign w:val="superscript"/>
        </w:rPr>
        <w:t>2</w:t>
      </w:r>
    </w:p>
    <w:p w14:paraId="488DD6D7" w14:textId="3C44D1D1" w:rsidR="008708F9" w:rsidRPr="002C2643" w:rsidRDefault="00DD450D" w:rsidP="00DA3596">
      <w:r w:rsidRPr="00AE54C4">
        <w:rPr>
          <w:noProof/>
        </w:rPr>
        <mc:AlternateContent>
          <mc:Choice Requires="wps">
            <w:drawing>
              <wp:anchor distT="0" distB="0" distL="114300" distR="114300" simplePos="0" relativeHeight="251645952" behindDoc="0" locked="0" layoutInCell="1" allowOverlap="1" wp14:anchorId="16C03908" wp14:editId="1440ABCD">
                <wp:simplePos x="0" y="0"/>
                <wp:positionH relativeFrom="column">
                  <wp:posOffset>631190</wp:posOffset>
                </wp:positionH>
                <wp:positionV relativeFrom="paragraph">
                  <wp:posOffset>155575</wp:posOffset>
                </wp:positionV>
                <wp:extent cx="274320" cy="0"/>
                <wp:effectExtent l="0" t="0" r="0" b="0"/>
                <wp:wrapNone/>
                <wp:docPr id="2976"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2ACBDF" id="Line 322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71.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" strokeweight=".5pt"/>
            </w:pict>
          </mc:Fallback>
        </mc:AlternateContent>
      </w:r>
      <w:r w:rsidR="008708F9" w:rsidRPr="00AE54C4">
        <w:tab/>
        <w:t xml:space="preserve">= </w:t>
      </w:r>
      <w:r w:rsidR="009F2823" w:rsidRPr="00AE54C4">
        <w:t xml:space="preserve">√ </w:t>
      </w:r>
      <w:r w:rsidR="006A3615" w:rsidRPr="00AE54C4">
        <w:t>(</w:t>
      </w:r>
      <w:r w:rsidR="008708F9" w:rsidRPr="00AE54C4">
        <w:t>1</w:t>
      </w:r>
      <w:r w:rsidR="00743C96">
        <w:t>27945</w:t>
      </w:r>
      <w:r w:rsidR="008708F9" w:rsidRPr="00AE54C4">
        <w:t xml:space="preserve"> – 1</w:t>
      </w:r>
      <w:r w:rsidR="00743C96">
        <w:t>26025</w:t>
      </w:r>
      <w:r w:rsidR="008708F9" w:rsidRPr="00AE54C4">
        <w:t xml:space="preserve">) </w:t>
      </w:r>
      <w:r w:rsidR="00F07460" w:rsidRPr="00AE54C4">
        <w:sym w:font="Symbol" w:char="F0B8"/>
      </w:r>
      <w:r w:rsidR="00DA3596" w:rsidRPr="00AE54C4">
        <w:t xml:space="preserve"> </w:t>
      </w:r>
      <w:r w:rsidR="009F2823" w:rsidRPr="00AE54C4">
        <w:t>25</w:t>
      </w:r>
    </w:p>
    <w:p w14:paraId="0477DEEF" w14:textId="37321A1D" w:rsidR="008708F9" w:rsidRPr="002C2643" w:rsidRDefault="008708F9" w:rsidP="00DA3596">
      <w:r w:rsidRPr="002C2643">
        <w:tab/>
        <w:t xml:space="preserve">= </w:t>
      </w:r>
      <w:r w:rsidR="009F2823" w:rsidRPr="002C2643">
        <w:t xml:space="preserve">√ </w:t>
      </w:r>
      <w:r w:rsidR="00743C96">
        <w:t>76.8</w:t>
      </w:r>
    </w:p>
    <w:p w14:paraId="05B02EBA" w14:textId="1820A68D" w:rsidR="008708F9" w:rsidRPr="002C2643" w:rsidRDefault="008708F9" w:rsidP="00DA3596">
      <w:r w:rsidRPr="002C2643">
        <w:tab/>
        <w:t xml:space="preserve">= </w:t>
      </w:r>
      <w:r w:rsidR="00743C96">
        <w:t>8.76</w:t>
      </w:r>
    </w:p>
    <w:p w14:paraId="52FD3603" w14:textId="77777777" w:rsidR="008708F9" w:rsidRDefault="008708F9" w:rsidP="00DA3596"/>
    <w:p w14:paraId="4FB7B311" w14:textId="39892F44" w:rsidR="008708F9" w:rsidRDefault="008708F9" w:rsidP="00DA3596">
      <w:r>
        <w:t xml:space="preserve">By </w:t>
      </w:r>
      <w:r w:rsidR="002B6238">
        <w:t>definition,</w:t>
      </w:r>
      <w:r>
        <w:t xml:space="preserve"> the overall PWI is always positive and the limit is always 100%.</w:t>
      </w:r>
    </w:p>
    <w:p w14:paraId="555D7555" w14:textId="626A7B14" w:rsidR="008708F9" w:rsidRPr="002C2643" w:rsidRDefault="008708F9" w:rsidP="00DA3596">
      <w:r w:rsidRPr="002C2643">
        <w:t>Cpk</w:t>
      </w:r>
      <w:r w:rsidR="00DA3596" w:rsidRPr="002C2643">
        <w:tab/>
      </w:r>
      <w:r w:rsidRPr="002C2643">
        <w:t xml:space="preserve">= </w:t>
      </w:r>
      <w:r w:rsidR="00F07460" w:rsidRPr="002C2643">
        <w:sym w:font="Symbol" w:char="F0BD"/>
      </w:r>
      <w:r w:rsidR="00743C96">
        <w:t>71</w:t>
      </w:r>
      <w:r w:rsidRPr="002C2643">
        <w:t xml:space="preserve"> – 100</w:t>
      </w:r>
      <w:r w:rsidR="00F07460" w:rsidRPr="002C2643">
        <w:sym w:font="Symbol" w:char="F0BD"/>
      </w:r>
      <w:r w:rsidRPr="002C2643">
        <w:t xml:space="preserve"> </w:t>
      </w:r>
      <w:r w:rsidR="00F07460" w:rsidRPr="002C2643">
        <w:sym w:font="Symbol" w:char="F0B8"/>
      </w:r>
      <w:r w:rsidRPr="002C2643">
        <w:t xml:space="preserve"> (3 </w:t>
      </w:r>
      <w:r w:rsidR="00DA3596" w:rsidRPr="002C2643">
        <w:t>•</w:t>
      </w:r>
      <w:r w:rsidRPr="002C2643">
        <w:t xml:space="preserve"> </w:t>
      </w:r>
      <w:r w:rsidR="00743C96">
        <w:t>8.76</w:t>
      </w:r>
      <w:r w:rsidRPr="002C2643">
        <w:t>)</w:t>
      </w:r>
    </w:p>
    <w:p w14:paraId="7D6B15C4" w14:textId="715586C5" w:rsidR="008708F9" w:rsidRPr="002C2643" w:rsidRDefault="00DA3596" w:rsidP="00DA3596">
      <w:r w:rsidRPr="002C2643">
        <w:tab/>
      </w:r>
      <w:r w:rsidR="008708F9" w:rsidRPr="002C2643">
        <w:t xml:space="preserve">= </w:t>
      </w:r>
      <w:r w:rsidR="00743C96">
        <w:t>29</w:t>
      </w:r>
      <w:r w:rsidR="008708F9" w:rsidRPr="002C2643">
        <w:t xml:space="preserve"> </w:t>
      </w:r>
      <w:r w:rsidR="00F07460" w:rsidRPr="002C2643">
        <w:sym w:font="Symbol" w:char="F0B8"/>
      </w:r>
      <w:r w:rsidR="008708F9" w:rsidRPr="002C2643">
        <w:t xml:space="preserve"> </w:t>
      </w:r>
      <w:r w:rsidR="00743C96">
        <w:t>26.29</w:t>
      </w:r>
    </w:p>
    <w:p w14:paraId="102F02E2" w14:textId="7920362A" w:rsidR="008708F9" w:rsidRPr="002C2643" w:rsidRDefault="00DA3596" w:rsidP="00DA3596">
      <w:r w:rsidRPr="002C2643">
        <w:tab/>
      </w:r>
      <w:r w:rsidR="008708F9" w:rsidRPr="002C2643">
        <w:t>= 1.1</w:t>
      </w:r>
      <w:r w:rsidR="00743C96">
        <w:t>0</w:t>
      </w:r>
    </w:p>
    <w:p w14:paraId="768E432F" w14:textId="77777777" w:rsidR="008708F9" w:rsidRDefault="008708F9" w:rsidP="00DA3596"/>
    <w:p w14:paraId="4AB44CEC" w14:textId="1B7276B3" w:rsidR="008708F9" w:rsidRDefault="00743C96" w:rsidP="00DA3596">
      <w:r>
        <w:t>So,</w:t>
      </w:r>
      <w:r w:rsidR="008708F9">
        <w:t xml:space="preserve"> while the worst PWI is 8</w:t>
      </w:r>
      <w:r>
        <w:t>8</w:t>
      </w:r>
      <w:r w:rsidR="008708F9">
        <w:t>%, the Cpk is 1.1</w:t>
      </w:r>
      <w:r>
        <w:t>0</w:t>
      </w:r>
      <w:r w:rsidR="008708F9">
        <w:t xml:space="preserve"> which is below the typical target minimum of 1.33.  This tells us that the chance that the process drift out of spec is too high and th</w:t>
      </w:r>
      <w:r w:rsidR="002B6238">
        <w:t>is process should be improved.</w:t>
      </w:r>
    </w:p>
    <w:p w14:paraId="1B9EFE86" w14:textId="77777777" w:rsidR="00AE54C4" w:rsidRDefault="00AE54C4" w:rsidP="00DA3596"/>
    <w:p w14:paraId="3D9728FC" w14:textId="77777777" w:rsidR="008708F9" w:rsidRDefault="00291D51" w:rsidP="00DA3596">
      <w:r>
        <w:t xml:space="preserve">Here is </w:t>
      </w:r>
      <w:r w:rsidR="008708F9">
        <w:t>five more sample PWIs: 91%, 91%, 92%, 89%,</w:t>
      </w:r>
      <w:r w:rsidR="002B6238">
        <w:t xml:space="preserve"> and</w:t>
      </w:r>
      <w:r w:rsidR="008708F9">
        <w:t xml:space="preserve"> 90%.</w:t>
      </w:r>
    </w:p>
    <w:p w14:paraId="6B0C0EE8" w14:textId="77777777" w:rsidR="002B6238" w:rsidRDefault="002B6238" w:rsidP="00DA3596"/>
    <w:p w14:paraId="48A4BF6F" w14:textId="77777777" w:rsidR="008708F9" w:rsidRPr="002C2643" w:rsidRDefault="00DA3596" w:rsidP="00DA3596">
      <w:r w:rsidRPr="002C2643">
        <w:t>Mean</w:t>
      </w:r>
      <w:r w:rsidRPr="002C2643">
        <w:tab/>
      </w:r>
      <w:r w:rsidR="008708F9" w:rsidRPr="002C2643">
        <w:t>= 90.6.</w:t>
      </w:r>
    </w:p>
    <w:p w14:paraId="7350E78D" w14:textId="77777777" w:rsidR="002B6238" w:rsidRPr="002C2643" w:rsidRDefault="00DD450D" w:rsidP="00DA3596">
      <w:r>
        <w:rPr>
          <w:noProof/>
        </w:rPr>
        <mc:AlternateContent>
          <mc:Choice Requires="wps">
            <w:drawing>
              <wp:anchor distT="0" distB="0" distL="114300" distR="114300" simplePos="0" relativeHeight="251658240" behindDoc="0" locked="0" layoutInCell="1" allowOverlap="1" wp14:anchorId="500E1097" wp14:editId="100B8542">
                <wp:simplePos x="0" y="0"/>
                <wp:positionH relativeFrom="column">
                  <wp:posOffset>631190</wp:posOffset>
                </wp:positionH>
                <wp:positionV relativeFrom="paragraph">
                  <wp:posOffset>155575</wp:posOffset>
                </wp:positionV>
                <wp:extent cx="1280160" cy="0"/>
                <wp:effectExtent l="0" t="0" r="0" b="0"/>
                <wp:wrapNone/>
                <wp:docPr id="2975"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8409B2" id="Line 32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pt,12.25pt" to="15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" strokeweight=".5pt"/>
            </w:pict>
          </mc:Fallback>
        </mc:AlternateContent>
      </w:r>
    </w:p>
    <w:p w14:paraId="01D01173" w14:textId="77777777" w:rsidR="008708F9" w:rsidRPr="002C2643" w:rsidRDefault="00DA3596" w:rsidP="00DA3596">
      <w:proofErr w:type="spellStart"/>
      <w:r w:rsidRPr="002C2643">
        <w:t>StdDev</w:t>
      </w:r>
      <w:proofErr w:type="spellEnd"/>
      <w:r w:rsidRPr="002C2643">
        <w:tab/>
      </w:r>
      <w:r w:rsidR="008708F9" w:rsidRPr="002C2643">
        <w:t xml:space="preserve">= </w:t>
      </w:r>
      <w:r w:rsidR="002C2643" w:rsidRPr="002C2643">
        <w:t>√</w:t>
      </w:r>
      <w:r w:rsidR="002C2643">
        <w:t xml:space="preserve"> </w:t>
      </w:r>
      <w:r w:rsidR="006A3615" w:rsidRPr="002C2643">
        <w:t>(</w:t>
      </w:r>
      <w:r w:rsidR="008708F9" w:rsidRPr="002C2643">
        <w:t xml:space="preserve">205235 – 205209) </w:t>
      </w:r>
      <w:r w:rsidR="00F07460" w:rsidRPr="002C2643">
        <w:sym w:font="Symbol" w:char="F0B8"/>
      </w:r>
      <w:r w:rsidR="008708F9" w:rsidRPr="002C2643">
        <w:t xml:space="preserve"> </w:t>
      </w:r>
      <w:r w:rsidR="006A3615" w:rsidRPr="002C2643">
        <w:t>5</w:t>
      </w:r>
      <w:r w:rsidR="006A3615" w:rsidRPr="002C2643">
        <w:rPr>
          <w:vertAlign w:val="superscript"/>
        </w:rPr>
        <w:t>2</w:t>
      </w:r>
    </w:p>
    <w:p w14:paraId="263A1AC2" w14:textId="77777777" w:rsidR="008708F9" w:rsidRPr="002C2643" w:rsidRDefault="00DA3596" w:rsidP="00DA3596">
      <w:r w:rsidRPr="002C2643">
        <w:tab/>
      </w:r>
      <w:r w:rsidR="008708F9" w:rsidRPr="002C2643">
        <w:t>= 1.02</w:t>
      </w:r>
    </w:p>
    <w:p w14:paraId="1E213DE0" w14:textId="77777777" w:rsidR="002B6238" w:rsidRPr="002C2643" w:rsidRDefault="002B6238" w:rsidP="00DA3596"/>
    <w:p w14:paraId="7C4F8A18" w14:textId="77777777" w:rsidR="008708F9" w:rsidRPr="002C2643" w:rsidRDefault="00DA3596" w:rsidP="00DA3596">
      <w:r w:rsidRPr="002C2643">
        <w:t>Cpk</w:t>
      </w:r>
      <w:r w:rsidRPr="002C2643">
        <w:tab/>
      </w:r>
      <w:r w:rsidR="008708F9" w:rsidRPr="002C2643">
        <w:t xml:space="preserve">= </w:t>
      </w:r>
      <w:r w:rsidR="00F07460" w:rsidRPr="002C2643">
        <w:sym w:font="Symbol" w:char="F0BD"/>
      </w:r>
      <w:r w:rsidR="008708F9" w:rsidRPr="002C2643">
        <w:t>90.6</w:t>
      </w:r>
      <w:r w:rsidR="00F07460" w:rsidRPr="002C2643">
        <w:t xml:space="preserve"> – </w:t>
      </w:r>
      <w:r w:rsidR="008708F9" w:rsidRPr="002C2643">
        <w:t>100</w:t>
      </w:r>
      <w:r w:rsidR="00F07460" w:rsidRPr="002C2643">
        <w:sym w:font="Symbol" w:char="F0BD"/>
      </w:r>
      <w:r w:rsidR="00F07460" w:rsidRPr="002C2643">
        <w:sym w:font="Symbol" w:char="F0B8"/>
      </w:r>
      <w:r w:rsidR="008708F9" w:rsidRPr="002C2643">
        <w:t xml:space="preserve"> (3 </w:t>
      </w:r>
      <w:r w:rsidRPr="002C2643">
        <w:t>•</w:t>
      </w:r>
      <w:r w:rsidR="008708F9" w:rsidRPr="002C2643">
        <w:t xml:space="preserve"> 1.02)</w:t>
      </w:r>
    </w:p>
    <w:p w14:paraId="6F9FAD2B" w14:textId="507E3458" w:rsidR="00AE54C4" w:rsidRDefault="00DA3596" w:rsidP="00DA3596">
      <w:r w:rsidRPr="002C2643">
        <w:tab/>
      </w:r>
      <w:r w:rsidR="008708F9" w:rsidRPr="002C2643">
        <w:t>= 3.07</w:t>
      </w:r>
    </w:p>
    <w:p w14:paraId="6DA197D4" w14:textId="72A94A89" w:rsidR="002060EF" w:rsidRDefault="008708F9" w:rsidP="00DA3596">
      <w:r>
        <w:t>Even though every PWI in the second list is considerable higher/worse than the worst PWI in the first list, the Cpk is a very good 3.07.  Such a high Cpk indicates that there is very little chance this process will drift out of spec.  The reason second process is better than the first is because the second process has very little variation in it.</w:t>
      </w:r>
    </w:p>
    <w:p w14:paraId="536BEB84" w14:textId="040D07BE" w:rsidR="00CC5FFD" w:rsidRDefault="00CC5FFD">
      <w:pPr>
        <w:pStyle w:val="Heading3"/>
      </w:pPr>
      <w:bookmarkStart w:id="298" w:name="_Toc51666739"/>
      <w:bookmarkStart w:id="299" w:name="_Toc353195390"/>
      <w:bookmarkStart w:id="300" w:name="_Toc358296219"/>
      <w:bookmarkStart w:id="301" w:name="_Toc358298384"/>
      <w:bookmarkStart w:id="302" w:name="_Toc469334872"/>
      <w:bookmarkStart w:id="303" w:name="_Toc504120298"/>
      <w:bookmarkStart w:id="304" w:name="_Toc527644281"/>
      <w:bookmarkStart w:id="305" w:name="_Toc528599381"/>
      <w:bookmarkStart w:id="306" w:name="_Toc17993419"/>
      <w:bookmarkStart w:id="307" w:name="_Toc37267137"/>
      <w:r>
        <w:lastRenderedPageBreak/>
        <w:t xml:space="preserve">Copy Data </w:t>
      </w:r>
      <w:r w:rsidR="003115D9">
        <w:t>t</w:t>
      </w:r>
      <w:r>
        <w:t xml:space="preserve">o </w:t>
      </w:r>
      <w:r w:rsidR="003115D9">
        <w:t>A</w:t>
      </w:r>
      <w:r>
        <w:t xml:space="preserve"> Network</w:t>
      </w:r>
      <w:bookmarkEnd w:id="298"/>
      <w:r>
        <w:t xml:space="preserve"> </w:t>
      </w:r>
    </w:p>
    <w:p w14:paraId="6E371804" w14:textId="03C3A677" w:rsidR="00CC5FFD" w:rsidRDefault="00CC5FFD" w:rsidP="00CC5FFD">
      <w:r>
        <w:t xml:space="preserve">The </w:t>
      </w:r>
      <w:r w:rsidRPr="002B3FC3">
        <w:rPr>
          <w:i/>
        </w:rPr>
        <w:t>Copy to Network</w:t>
      </w:r>
      <w:r>
        <w:t xml:space="preserve"> tool </w:t>
      </w:r>
      <w:r w:rsidR="001B0BF9">
        <w:t>enables</w:t>
      </w:r>
      <w:r>
        <w:t xml:space="preserve"> </w:t>
      </w:r>
      <w:r w:rsidR="001B0BF9">
        <w:t>automatic copying of</w:t>
      </w:r>
      <w:r>
        <w:t xml:space="preserve"> all </w:t>
      </w:r>
      <w:r w:rsidR="00C162D5">
        <w:t>W</w:t>
      </w:r>
      <w:r w:rsidRPr="002B3FC3">
        <w:t>PI</w:t>
      </w:r>
      <w:r>
        <w:t xml:space="preserve"> files and data to a network location for backup or archival purposes.  When you click the check box, </w:t>
      </w:r>
      <w:r w:rsidR="00C162D5">
        <w:t>a separate application</w:t>
      </w:r>
      <w:r>
        <w:t xml:space="preserve"> launches, and an icon appears in the system tray area.  Right click, and then choose </w:t>
      </w:r>
      <w:r w:rsidRPr="003B35A2">
        <w:rPr>
          <w:i/>
        </w:rPr>
        <w:t>Settings</w:t>
      </w:r>
      <w:r>
        <w:t xml:space="preserve"> to configure the </w:t>
      </w:r>
      <w:r w:rsidRPr="003B35A2">
        <w:rPr>
          <w:i/>
        </w:rPr>
        <w:t>CopyToNetwork</w:t>
      </w:r>
      <w:r>
        <w:t xml:space="preserve"> settings. </w:t>
      </w:r>
    </w:p>
    <w:p w14:paraId="52A15553" w14:textId="77777777" w:rsidR="00CC5FFD" w:rsidRDefault="00CC5FFD" w:rsidP="00CC5FFD"/>
    <w:p w14:paraId="1253455F" w14:textId="77777777" w:rsidR="00CC5FFD" w:rsidRDefault="00CC5FFD" w:rsidP="00CC5FFD">
      <w:pPr>
        <w:keepNext/>
        <w:jc w:val="center"/>
      </w:pPr>
      <w:r>
        <w:rPr>
          <w:noProof/>
        </w:rPr>
        <w:drawing>
          <wp:inline distT="0" distB="0" distL="0" distR="0" wp14:anchorId="542D56B4" wp14:editId="2503E7C8">
            <wp:extent cx="1930400" cy="1606550"/>
            <wp:effectExtent l="19050" t="19050" r="12700" b="1270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0400" cy="1606550"/>
                    </a:xfrm>
                    <a:prstGeom prst="rect">
                      <a:avLst/>
                    </a:prstGeom>
                    <a:noFill/>
                    <a:ln w="6350" cmpd="sng">
                      <a:solidFill>
                        <a:srgbClr val="000000"/>
                      </a:solidFill>
                      <a:miter lim="800000"/>
                      <a:headEnd/>
                      <a:tailEnd/>
                    </a:ln>
                    <a:effectLst/>
                  </pic:spPr>
                </pic:pic>
              </a:graphicData>
            </a:graphic>
          </wp:inline>
        </w:drawing>
      </w:r>
    </w:p>
    <w:p w14:paraId="1F98F66D" w14:textId="03D5E565" w:rsidR="00CC5FFD" w:rsidRDefault="00CC5FFD" w:rsidP="00CC5FFD">
      <w:pPr>
        <w:pStyle w:val="Caption"/>
      </w:pPr>
      <w:r>
        <w:t xml:space="preserve">Figure </w:t>
      </w:r>
      <w:r w:rsidR="00C162D5">
        <w:rPr>
          <w:noProof/>
        </w:rPr>
        <w:t>7</w:t>
      </w:r>
      <w:r>
        <w:t>: CopyToNetwork Software Tool Screen</w:t>
      </w:r>
    </w:p>
    <w:p w14:paraId="4A326DD1" w14:textId="77777777" w:rsidR="00CC5FFD" w:rsidRPr="003B35A2" w:rsidRDefault="00CC5FFD" w:rsidP="00CC5FFD"/>
    <w:p w14:paraId="0BABC9F0" w14:textId="77777777" w:rsidR="00CC5FFD" w:rsidRDefault="00CC5FFD" w:rsidP="00CC5FFD">
      <w:r>
        <w:t xml:space="preserve">Select the folders and/or data to be copied and then enter or browse to the network location.  You must enter a valid network path.  Click </w:t>
      </w:r>
      <w:r w:rsidRPr="003E6083">
        <w:t>the Save and Start button</w:t>
      </w:r>
      <w:r>
        <w:t xml:space="preserve"> to begin copying the selected files and folders to selected network location.  </w:t>
      </w:r>
    </w:p>
    <w:p w14:paraId="586EBBF3" w14:textId="77777777" w:rsidR="00CC5FFD" w:rsidRDefault="00CC5FFD" w:rsidP="00CC5FFD"/>
    <w:p w14:paraId="2B2D4939" w14:textId="77777777" w:rsidR="00CC5FFD" w:rsidRDefault="00CC5FFD" w:rsidP="00CC5FFD">
      <w:r>
        <w:t xml:space="preserve">The software will prompt you to either, copy all the data now or save the settings without copying the data.  </w:t>
      </w:r>
    </w:p>
    <w:p w14:paraId="035ED16C" w14:textId="77777777" w:rsidR="00CC5FFD" w:rsidRDefault="00CC5FFD" w:rsidP="00CC5FFD"/>
    <w:p w14:paraId="6794DB2C" w14:textId="77777777" w:rsidR="00CC5FFD" w:rsidRDefault="00CC5FFD" w:rsidP="00CC5FFD">
      <w:pPr>
        <w:keepNext/>
        <w:jc w:val="center"/>
      </w:pPr>
      <w:r>
        <w:rPr>
          <w:noProof/>
        </w:rPr>
        <w:drawing>
          <wp:inline distT="0" distB="0" distL="0" distR="0" wp14:anchorId="200C2708" wp14:editId="21DF9CFB">
            <wp:extent cx="2952750" cy="685800"/>
            <wp:effectExtent l="19050" t="19050" r="19050" b="190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685800"/>
                    </a:xfrm>
                    <a:prstGeom prst="rect">
                      <a:avLst/>
                    </a:prstGeom>
                    <a:noFill/>
                    <a:ln w="6350" cmpd="sng">
                      <a:solidFill>
                        <a:srgbClr val="000000"/>
                      </a:solidFill>
                      <a:miter lim="800000"/>
                      <a:headEnd/>
                      <a:tailEnd/>
                    </a:ln>
                    <a:effectLst/>
                  </pic:spPr>
                </pic:pic>
              </a:graphicData>
            </a:graphic>
          </wp:inline>
        </w:drawing>
      </w:r>
    </w:p>
    <w:p w14:paraId="54A91700" w14:textId="3FCE1614" w:rsidR="00CC5FFD" w:rsidRDefault="00CC5FFD" w:rsidP="00CC5FFD">
      <w:pPr>
        <w:pStyle w:val="Caption"/>
      </w:pPr>
      <w:r>
        <w:t xml:space="preserve">Figure </w:t>
      </w:r>
      <w:r w:rsidR="00C162D5">
        <w:rPr>
          <w:noProof/>
        </w:rPr>
        <w:t>8</w:t>
      </w:r>
      <w:r>
        <w:t>: CopyToNetwork Message</w:t>
      </w:r>
    </w:p>
    <w:p w14:paraId="75E44A0A" w14:textId="77777777" w:rsidR="00CC5FFD" w:rsidRDefault="00CC5FFD" w:rsidP="00CC5FFD"/>
    <w:p w14:paraId="51F9692D" w14:textId="77777777" w:rsidR="00CC5FFD" w:rsidRDefault="00CC5FFD" w:rsidP="00CC5FFD">
      <w:pPr>
        <w:spacing w:before="60" w:after="60"/>
      </w:pPr>
      <w:r w:rsidRPr="00CC1838">
        <w:rPr>
          <w:b/>
        </w:rPr>
        <w:t>Yes</w:t>
      </w:r>
      <w:r>
        <w:t xml:space="preserve"> – The selected data is copied to the selected network location and the settings are saved.</w:t>
      </w:r>
    </w:p>
    <w:p w14:paraId="6844D3D0" w14:textId="77777777" w:rsidR="00CC5FFD" w:rsidRDefault="00CC5FFD" w:rsidP="00CC5FFD">
      <w:pPr>
        <w:spacing w:before="60" w:after="60"/>
      </w:pPr>
      <w:r w:rsidRPr="00CC1838">
        <w:rPr>
          <w:b/>
        </w:rPr>
        <w:t>No</w:t>
      </w:r>
      <w:r>
        <w:rPr>
          <w:b/>
        </w:rPr>
        <w:t xml:space="preserve"> </w:t>
      </w:r>
      <w:r>
        <w:t xml:space="preserve">– The settings are saved, but no data is copied.  </w:t>
      </w:r>
    </w:p>
    <w:p w14:paraId="337EC50E" w14:textId="77777777" w:rsidR="00CC5FFD" w:rsidRPr="001A516F" w:rsidRDefault="00CC5FFD" w:rsidP="00CC5FFD"/>
    <w:p w14:paraId="215A728B" w14:textId="77777777" w:rsidR="00CC5FFD" w:rsidRPr="00A06D70" w:rsidRDefault="00CC5FFD" w:rsidP="00CC5FFD">
      <w:pPr>
        <w:rPr>
          <w:b/>
        </w:rPr>
      </w:pPr>
      <w:r w:rsidRPr="00A06D70">
        <w:rPr>
          <w:b/>
        </w:rPr>
        <w:t>Notes:</w:t>
      </w:r>
    </w:p>
    <w:p w14:paraId="25E90AC6" w14:textId="72B43CE0" w:rsidR="00CC5FFD" w:rsidRPr="00A06D70" w:rsidRDefault="00CC5FFD" w:rsidP="00CC5FFD">
      <w:pPr>
        <w:numPr>
          <w:ilvl w:val="0"/>
          <w:numId w:val="85"/>
        </w:numPr>
      </w:pPr>
      <w:r w:rsidRPr="00A06D70">
        <w:t xml:space="preserve">If the network location is not available, is an invalid path, or the network is disconnected, </w:t>
      </w:r>
      <w:r w:rsidR="00C162D5">
        <w:t>W</w:t>
      </w:r>
      <w:r w:rsidRPr="00A06D70">
        <w:t>PI temporarily writes the selected data to the C:\</w:t>
      </w:r>
      <w:r w:rsidR="00C162D5">
        <w:t>W</w:t>
      </w:r>
      <w:r w:rsidRPr="00A06D70">
        <w:t>PI\_Data_Backup_ folder until the network path or connection has been reestablished.</w:t>
      </w:r>
    </w:p>
    <w:p w14:paraId="784F2452" w14:textId="77777777" w:rsidR="00CC5FFD" w:rsidRPr="00A06D70" w:rsidRDefault="00CC5FFD" w:rsidP="00CC5FFD"/>
    <w:p w14:paraId="0F314831" w14:textId="07904FCB" w:rsidR="00CC5FFD" w:rsidRPr="00A06D70" w:rsidRDefault="00CC5FFD" w:rsidP="00CC5FFD">
      <w:pPr>
        <w:numPr>
          <w:ilvl w:val="0"/>
          <w:numId w:val="85"/>
        </w:numPr>
      </w:pPr>
      <w:r w:rsidRPr="00A06D70">
        <w:t xml:space="preserve">The </w:t>
      </w:r>
      <w:r w:rsidRPr="00EC251F">
        <w:rPr>
          <w:i/>
          <w:iCs/>
        </w:rPr>
        <w:t>CopyToNetwork</w:t>
      </w:r>
      <w:r w:rsidRPr="00A06D70">
        <w:t xml:space="preserve"> tool launches automatically as long as the Copy to Network option is checked in the Global Preferences-</w:t>
      </w:r>
      <w:r w:rsidR="00C162D5">
        <w:t>WPI</w:t>
      </w:r>
      <w:r w:rsidRPr="00A06D70">
        <w:t xml:space="preserve"> tab.  </w:t>
      </w:r>
    </w:p>
    <w:p w14:paraId="70AB3094" w14:textId="77777777" w:rsidR="00CC5FFD" w:rsidRPr="00A06D70" w:rsidRDefault="00CC5FFD" w:rsidP="00CC5FFD"/>
    <w:p w14:paraId="7273811E" w14:textId="77777777" w:rsidR="00CC5FFD" w:rsidRPr="00A06D70" w:rsidRDefault="00CC5FFD" w:rsidP="00CC5FFD">
      <w:pPr>
        <w:numPr>
          <w:ilvl w:val="0"/>
          <w:numId w:val="85"/>
        </w:numPr>
      </w:pPr>
      <w:r w:rsidRPr="00A06D70">
        <w:t>Whenever any selected folder is updated with new/modified information, the new information is automatically backed up to the network location without any further user interaction.</w:t>
      </w:r>
    </w:p>
    <w:p w14:paraId="0587FECE" w14:textId="77777777" w:rsidR="00CC5FFD" w:rsidRDefault="00CC5FFD" w:rsidP="00D36D96">
      <w:pPr>
        <w:pStyle w:val="Heading2"/>
      </w:pPr>
    </w:p>
    <w:p w14:paraId="6B4A9401" w14:textId="32F09AB5" w:rsidR="00B9211A" w:rsidRDefault="00BB1720" w:rsidP="00D36D96">
      <w:pPr>
        <w:pStyle w:val="Heading2"/>
      </w:pPr>
      <w:bookmarkStart w:id="308" w:name="_Toc51666605"/>
      <w:bookmarkStart w:id="309" w:name="_Toc51666740"/>
      <w:r>
        <w:t>Disable Alarm Tab</w:t>
      </w:r>
      <w:bookmarkEnd w:id="299"/>
      <w:bookmarkEnd w:id="300"/>
      <w:bookmarkEnd w:id="301"/>
      <w:bookmarkEnd w:id="302"/>
      <w:bookmarkEnd w:id="303"/>
      <w:bookmarkEnd w:id="304"/>
      <w:bookmarkEnd w:id="305"/>
      <w:bookmarkEnd w:id="306"/>
      <w:bookmarkEnd w:id="307"/>
      <w:bookmarkEnd w:id="308"/>
      <w:bookmarkEnd w:id="309"/>
    </w:p>
    <w:p w14:paraId="271CCB19" w14:textId="77777777" w:rsidR="00731B2A" w:rsidRPr="0010465A" w:rsidRDefault="00B57D36" w:rsidP="00B9211A">
      <w:pPr>
        <w:jc w:val="center"/>
        <w:rPr>
          <w:lang w:val="en"/>
        </w:rPr>
      </w:pPr>
      <w:r>
        <w:rPr>
          <w:noProof/>
        </w:rPr>
        <w:drawing>
          <wp:inline distT="0" distB="0" distL="0" distR="0" wp14:anchorId="661B9631" wp14:editId="1A95FAF0">
            <wp:extent cx="4207899" cy="3536624"/>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07899" cy="3536624"/>
                    </a:xfrm>
                    <a:prstGeom prst="rect">
                      <a:avLst/>
                    </a:prstGeom>
                  </pic:spPr>
                </pic:pic>
              </a:graphicData>
            </a:graphic>
          </wp:inline>
        </w:drawing>
      </w:r>
    </w:p>
    <w:p w14:paraId="16A844BE" w14:textId="7DBE54C0" w:rsidR="00B9211A" w:rsidRDefault="00B9211A" w:rsidP="00B9211A">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7</w:t>
      </w:r>
      <w:r w:rsidR="00B41E3E">
        <w:rPr>
          <w:noProof/>
        </w:rPr>
        <w:fldChar w:fldCharType="end"/>
      </w:r>
      <w:r>
        <w:t>: Disable Alarm Tab</w:t>
      </w:r>
    </w:p>
    <w:p w14:paraId="5061EB83" w14:textId="77777777" w:rsidR="00571B85" w:rsidRDefault="00571B85" w:rsidP="00DA3596"/>
    <w:p w14:paraId="5794ED29" w14:textId="4E170E11" w:rsidR="002060EF" w:rsidRDefault="00693829" w:rsidP="00DA3596">
      <w:r>
        <w:t xml:space="preserve">By default, </w:t>
      </w:r>
      <w:r w:rsidR="00C162D5">
        <w:t>W</w:t>
      </w:r>
      <w:r>
        <w:t>PI software provides many on-screen no</w:t>
      </w:r>
      <w:r w:rsidR="00A3273C">
        <w:t xml:space="preserve">tifications and </w:t>
      </w:r>
      <w:r w:rsidR="00EC6A54">
        <w:t xml:space="preserve">alarm relay </w:t>
      </w:r>
      <w:r w:rsidR="00A3273C">
        <w:t xml:space="preserve">signals to </w:t>
      </w:r>
      <w:r w:rsidR="00EC6A54">
        <w:t>help keep your process within spec</w:t>
      </w:r>
      <w:r w:rsidR="00A3273C">
        <w:t xml:space="preserve"> </w:t>
      </w:r>
      <w:r w:rsidR="00EC6A54">
        <w:t xml:space="preserve">and your production flowing.  </w:t>
      </w:r>
      <w:r w:rsidR="00571B85">
        <w:t xml:space="preserve">Selecting the </w:t>
      </w:r>
      <w:proofErr w:type="gramStart"/>
      <w:r w:rsidR="00571B85" w:rsidRPr="00693829">
        <w:rPr>
          <w:i/>
        </w:rPr>
        <w:t>Disable</w:t>
      </w:r>
      <w:proofErr w:type="gramEnd"/>
      <w:r w:rsidR="00571B85" w:rsidRPr="00693829">
        <w:rPr>
          <w:i/>
        </w:rPr>
        <w:t xml:space="preserve"> Alarm</w:t>
      </w:r>
      <w:r w:rsidR="00571B85">
        <w:t xml:space="preserve"> tab displays a matrix of </w:t>
      </w:r>
      <w:r>
        <w:t xml:space="preserve">options to let you </w:t>
      </w:r>
      <w:r w:rsidRPr="00AE0312">
        <w:rPr>
          <w:i/>
        </w:rPr>
        <w:t>selectively disable</w:t>
      </w:r>
      <w:r>
        <w:t xml:space="preserve"> any alarm, warning, or relay signal </w:t>
      </w:r>
      <w:r w:rsidRPr="00AE0312">
        <w:rPr>
          <w:i/>
        </w:rPr>
        <w:t>that does not suit your workflow</w:t>
      </w:r>
      <w:r>
        <w:t>.</w:t>
      </w:r>
    </w:p>
    <w:p w14:paraId="075B1F4E" w14:textId="77777777" w:rsidR="00AE0312" w:rsidRDefault="00AE0312" w:rsidP="00DA3596"/>
    <w:p w14:paraId="4DCCABE8" w14:textId="41648196" w:rsidR="00B9211A" w:rsidRDefault="00AE0312" w:rsidP="00DA3596">
      <w:r>
        <w:t xml:space="preserve">The column of checkboxes under </w:t>
      </w:r>
      <w:r>
        <w:rPr>
          <w:i/>
        </w:rPr>
        <w:t xml:space="preserve">Screen </w:t>
      </w:r>
      <w:r w:rsidRPr="00AE0312">
        <w:rPr>
          <w:i/>
        </w:rPr>
        <w:t>Alarm</w:t>
      </w:r>
      <w:r>
        <w:t xml:space="preserve"> let</w:t>
      </w:r>
      <w:r w:rsidR="00731B2A">
        <w:t>s</w:t>
      </w:r>
      <w:r>
        <w:t xml:space="preserve"> you specify when alarms and warnings appear on your monitor.  The </w:t>
      </w:r>
      <w:r w:rsidR="00571B85">
        <w:t>checkbox</w:t>
      </w:r>
      <w:r>
        <w:t xml:space="preserve">es under </w:t>
      </w:r>
      <w:r w:rsidR="00424F8F">
        <w:t xml:space="preserve">Alarm Relay let you specify the conditions </w:t>
      </w:r>
      <w:r w:rsidR="00DE713E">
        <w:t>under which a</w:t>
      </w:r>
      <w:r w:rsidR="00C162D5">
        <w:t xml:space="preserve"> DAU</w:t>
      </w:r>
      <w:ins w:id="310" w:author="Tom Bergeron" w:date="2021-06-22T12:43:00Z">
        <w:r w:rsidR="00EF2EF8">
          <w:t>/eT</w:t>
        </w:r>
      </w:ins>
      <w:ins w:id="311" w:author="Tom Bergeron" w:date="2021-06-22T12:44:00Z">
        <w:r w:rsidR="00EF2EF8">
          <w:t>PU</w:t>
        </w:r>
      </w:ins>
      <w:r w:rsidR="00C162D5">
        <w:t xml:space="preserve"> </w:t>
      </w:r>
      <w:r w:rsidR="00DE713E">
        <w:t xml:space="preserve">signal energizes the alarm relay to let it power an audible or light indicator or to stop an infeed conveyor.  </w:t>
      </w:r>
    </w:p>
    <w:p w14:paraId="54D1E55D" w14:textId="0321D0BD" w:rsidR="00960663" w:rsidRDefault="00960663" w:rsidP="00DA3596"/>
    <w:p w14:paraId="435193BD" w14:textId="0AF54C69" w:rsidR="00960663" w:rsidRPr="00960663" w:rsidRDefault="00960663" w:rsidP="00DA3596">
      <w:r>
        <w:t xml:space="preserve">NOTE: For some alarms, if you disable a </w:t>
      </w:r>
      <w:r>
        <w:rPr>
          <w:i/>
        </w:rPr>
        <w:t>Screen Alarm</w:t>
      </w:r>
      <w:r>
        <w:t xml:space="preserve"> selection, but leave the corresponding </w:t>
      </w:r>
      <w:r>
        <w:rPr>
          <w:i/>
        </w:rPr>
        <w:t>Alarm Relay</w:t>
      </w:r>
      <w:r>
        <w:t xml:space="preserve"> selection active, you will have no way of acknowledging the alarm condition. This type of configuration is NOT recommended.</w:t>
      </w:r>
    </w:p>
    <w:p w14:paraId="3FEBC271" w14:textId="77777777" w:rsidR="00B9211A" w:rsidRDefault="00B9211A" w:rsidP="00DA3596"/>
    <w:p w14:paraId="528F36C0" w14:textId="77777777" w:rsidR="00B9211A" w:rsidRDefault="004151AA" w:rsidP="00DA3596">
      <w:r>
        <w:t>Clicking t</w:t>
      </w:r>
      <w:r w:rsidR="00005D69">
        <w:t>he</w:t>
      </w:r>
      <w:r w:rsidR="00DE713E">
        <w:t xml:space="preserve"> top </w:t>
      </w:r>
      <w:r w:rsidR="00161F3E" w:rsidRPr="00AE0312">
        <w:rPr>
          <w:i/>
        </w:rPr>
        <w:t>Select All</w:t>
      </w:r>
      <w:r w:rsidR="00161F3E">
        <w:t xml:space="preserve"> </w:t>
      </w:r>
      <w:r w:rsidR="00084D3F">
        <w:t>checkboxes</w:t>
      </w:r>
      <w:r w:rsidR="00161F3E">
        <w:t xml:space="preserve"> </w:t>
      </w:r>
      <w:proofErr w:type="gramStart"/>
      <w:r>
        <w:t>select</w:t>
      </w:r>
      <w:r w:rsidR="00DE713E">
        <w:t>s</w:t>
      </w:r>
      <w:proofErr w:type="gramEnd"/>
      <w:r>
        <w:t xml:space="preserve"> or deselect</w:t>
      </w:r>
      <w:r w:rsidR="00161F3E">
        <w:t>s</w:t>
      </w:r>
      <w:r>
        <w:t xml:space="preserve"> all of the options in the</w:t>
      </w:r>
      <w:r w:rsidR="00DE713E">
        <w:t xml:space="preserve"> column</w:t>
      </w:r>
      <w:r w:rsidR="00161F3E">
        <w:t xml:space="preserve"> below</w:t>
      </w:r>
      <w:r w:rsidR="00DE713E">
        <w:t xml:space="preserve">. </w:t>
      </w:r>
      <w:r>
        <w:t xml:space="preserve"> </w:t>
      </w:r>
      <w:r w:rsidR="00424F8F">
        <w:t>Toggling Select All reset</w:t>
      </w:r>
      <w:r w:rsidR="00084D3F">
        <w:t>s</w:t>
      </w:r>
      <w:r w:rsidR="00424F8F">
        <w:t xml:space="preserve"> the options to </w:t>
      </w:r>
      <w:r w:rsidR="00084D3F">
        <w:t xml:space="preserve">let you </w:t>
      </w:r>
      <w:r w:rsidR="00424F8F">
        <w:t xml:space="preserve">more easily </w:t>
      </w:r>
      <w:r w:rsidR="00084D3F">
        <w:t>choose</w:t>
      </w:r>
      <w:r w:rsidR="00161F3E">
        <w:t xml:space="preserve"> individual items</w:t>
      </w:r>
      <w:r w:rsidR="00424F8F">
        <w:t>.</w:t>
      </w:r>
    </w:p>
    <w:p w14:paraId="5B344B73" w14:textId="77777777" w:rsidR="00B9211A" w:rsidRDefault="00B9211A" w:rsidP="00DA3596"/>
    <w:tbl>
      <w:tblPr>
        <w:tblW w:w="0" w:type="auto"/>
        <w:tblLook w:val="04A0" w:firstRow="1" w:lastRow="0" w:firstColumn="1" w:lastColumn="0" w:noHBand="0" w:noVBand="1"/>
      </w:tblPr>
      <w:tblGrid>
        <w:gridCol w:w="5958"/>
        <w:gridCol w:w="3618"/>
      </w:tblGrid>
      <w:tr w:rsidR="00770195" w14:paraId="27EB5D10" w14:textId="77777777" w:rsidTr="00410DCD">
        <w:tc>
          <w:tcPr>
            <w:tcW w:w="5958" w:type="dxa"/>
            <w:shd w:val="clear" w:color="auto" w:fill="auto"/>
          </w:tcPr>
          <w:p w14:paraId="003F639B" w14:textId="77777777" w:rsidR="00770195" w:rsidRDefault="00770195" w:rsidP="00410DCD">
            <w:pPr>
              <w:spacing w:before="60"/>
            </w:pPr>
            <w:r>
              <w:t>A checkbox at the bottom of the screen lets you turn off the crystal ball graphic that provides a color-coded status during Virtual Profiling.</w:t>
            </w:r>
          </w:p>
        </w:tc>
        <w:tc>
          <w:tcPr>
            <w:tcW w:w="3618" w:type="dxa"/>
            <w:shd w:val="clear" w:color="auto" w:fill="auto"/>
          </w:tcPr>
          <w:p w14:paraId="1ADCE935" w14:textId="77777777" w:rsidR="00770195" w:rsidRDefault="00DD450D" w:rsidP="00DA3596">
            <w:r>
              <w:rPr>
                <w:noProof/>
              </w:rPr>
              <w:drawing>
                <wp:inline distT="0" distB="0" distL="0" distR="0" wp14:anchorId="64F9CECF" wp14:editId="06C8940B">
                  <wp:extent cx="292100" cy="419100"/>
                  <wp:effectExtent l="0" t="0" r="0" b="0"/>
                  <wp:docPr id="28" name="Picture 28" descr="cb-grey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grey_sm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528A89A" wp14:editId="57E42F14">
                  <wp:extent cx="292100" cy="425450"/>
                  <wp:effectExtent l="0" t="0" r="0" b="0"/>
                  <wp:docPr id="29" name="Picture 29" descr="cb-green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green_sm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00" cy="425450"/>
                          </a:xfrm>
                          <a:prstGeom prst="rect">
                            <a:avLst/>
                          </a:prstGeom>
                          <a:noFill/>
                          <a:ln>
                            <a:noFill/>
                          </a:ln>
                        </pic:spPr>
                      </pic:pic>
                    </a:graphicData>
                  </a:graphic>
                </wp:inline>
              </w:drawing>
            </w:r>
            <w:r w:rsidR="00770195">
              <w:t xml:space="preserve">  </w:t>
            </w:r>
            <w:r>
              <w:rPr>
                <w:noProof/>
              </w:rPr>
              <w:drawing>
                <wp:inline distT="0" distB="0" distL="0" distR="0" wp14:anchorId="1AB51401" wp14:editId="67EEFE3C">
                  <wp:extent cx="292100" cy="419100"/>
                  <wp:effectExtent l="0" t="0" r="0" b="0"/>
                  <wp:docPr id="30" name="Picture 30" descr="cb-yelo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yelo_sm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00" cy="419100"/>
                          </a:xfrm>
                          <a:prstGeom prst="rect">
                            <a:avLst/>
                          </a:prstGeom>
                          <a:noFill/>
                          <a:ln>
                            <a:noFill/>
                          </a:ln>
                        </pic:spPr>
                      </pic:pic>
                    </a:graphicData>
                  </a:graphic>
                </wp:inline>
              </w:drawing>
            </w:r>
            <w:r w:rsidR="00770195">
              <w:t xml:space="preserve">  </w:t>
            </w:r>
            <w:r>
              <w:rPr>
                <w:noProof/>
              </w:rPr>
              <w:drawing>
                <wp:inline distT="0" distB="0" distL="0" distR="0" wp14:anchorId="6F4B813E" wp14:editId="569C3A2F">
                  <wp:extent cx="285750" cy="419100"/>
                  <wp:effectExtent l="0" t="0" r="0" b="0"/>
                  <wp:docPr id="31" name="Picture 31" descr="cb-red_s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red_sm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p>
        </w:tc>
      </w:tr>
    </w:tbl>
    <w:p w14:paraId="0B5E09A1" w14:textId="77777777" w:rsidR="00B9211A" w:rsidRDefault="00B9211A" w:rsidP="00DA3596"/>
    <w:p w14:paraId="31A41EA9" w14:textId="77777777" w:rsidR="00CD6060" w:rsidRDefault="00CD6060" w:rsidP="00DA3596"/>
    <w:p w14:paraId="00390394" w14:textId="77777777" w:rsidR="00770195" w:rsidRDefault="00770195" w:rsidP="00DA3596"/>
    <w:p w14:paraId="264AF180" w14:textId="77777777" w:rsidR="00B9211A" w:rsidRDefault="00B9211A" w:rsidP="00DA3596"/>
    <w:p w14:paraId="241F7FD7" w14:textId="77777777" w:rsidR="002060EF" w:rsidRDefault="00BB1720" w:rsidP="00D36D96">
      <w:pPr>
        <w:pStyle w:val="Heading2"/>
      </w:pPr>
      <w:bookmarkStart w:id="312" w:name="_Barcode_Tab"/>
      <w:bookmarkStart w:id="313" w:name="_Toc119468078"/>
      <w:bookmarkStart w:id="314" w:name="_Toc353195391"/>
      <w:bookmarkStart w:id="315" w:name="_Toc358296220"/>
      <w:bookmarkStart w:id="316" w:name="_Toc358298385"/>
      <w:bookmarkStart w:id="317" w:name="_Toc469334873"/>
      <w:bookmarkStart w:id="318" w:name="_Toc504120299"/>
      <w:bookmarkStart w:id="319" w:name="_Toc527644282"/>
      <w:bookmarkStart w:id="320" w:name="_Toc528599382"/>
      <w:bookmarkStart w:id="321" w:name="_Toc17993420"/>
      <w:bookmarkStart w:id="322" w:name="_Toc37267138"/>
      <w:bookmarkStart w:id="323" w:name="_Toc51666606"/>
      <w:bookmarkStart w:id="324" w:name="_Toc51666741"/>
      <w:bookmarkEnd w:id="312"/>
      <w:r>
        <w:lastRenderedPageBreak/>
        <w:t>Barcode Tab</w:t>
      </w:r>
      <w:bookmarkEnd w:id="313"/>
      <w:bookmarkEnd w:id="314"/>
      <w:bookmarkEnd w:id="315"/>
      <w:bookmarkEnd w:id="316"/>
      <w:bookmarkEnd w:id="317"/>
      <w:bookmarkEnd w:id="318"/>
      <w:bookmarkEnd w:id="319"/>
      <w:bookmarkEnd w:id="320"/>
      <w:bookmarkEnd w:id="321"/>
      <w:bookmarkEnd w:id="322"/>
      <w:bookmarkEnd w:id="323"/>
      <w:bookmarkEnd w:id="324"/>
    </w:p>
    <w:p w14:paraId="67780FC7" w14:textId="77777777" w:rsidR="0010465A" w:rsidRPr="0010465A" w:rsidRDefault="00DD450D" w:rsidP="0010465A">
      <w:pPr>
        <w:jc w:val="center"/>
        <w:rPr>
          <w:lang w:val="en"/>
        </w:rPr>
      </w:pPr>
      <w:r w:rsidRPr="00C12D7F">
        <w:rPr>
          <w:noProof/>
        </w:rPr>
        <w:drawing>
          <wp:inline distT="0" distB="0" distL="0" distR="0" wp14:anchorId="1FDFC676" wp14:editId="4270F69D">
            <wp:extent cx="3919359" cy="3294114"/>
            <wp:effectExtent l="0" t="0" r="5080" b="19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19359" cy="3294114"/>
                    </a:xfrm>
                    <a:prstGeom prst="rect">
                      <a:avLst/>
                    </a:prstGeom>
                    <a:noFill/>
                    <a:ln>
                      <a:noFill/>
                    </a:ln>
                  </pic:spPr>
                </pic:pic>
              </a:graphicData>
            </a:graphic>
          </wp:inline>
        </w:drawing>
      </w:r>
    </w:p>
    <w:p w14:paraId="040239BC" w14:textId="14549243" w:rsidR="00DA3596" w:rsidRDefault="00D41AFB" w:rsidP="00F5043F">
      <w:pPr>
        <w:pStyle w:val="Caption"/>
      </w:pPr>
      <w:r>
        <w:t xml:space="preserve">Figure </w:t>
      </w:r>
      <w:r w:rsidR="00810E0D">
        <w:rPr>
          <w:noProof/>
        </w:rPr>
        <w:t>10</w:t>
      </w:r>
      <w:r w:rsidR="00A70E2E">
        <w:t>:</w:t>
      </w:r>
      <w:r w:rsidR="00810E0D">
        <w:t xml:space="preserve"> </w:t>
      </w:r>
      <w:r w:rsidR="00A70E2E">
        <w:t>Barcode Option Tab</w:t>
      </w:r>
      <w:r w:rsidR="00A05A41">
        <w:t xml:space="preserve"> </w:t>
      </w:r>
    </w:p>
    <w:p w14:paraId="646D9F1C" w14:textId="77777777" w:rsidR="004F3EB4" w:rsidRPr="004F3EB4" w:rsidRDefault="004F3EB4" w:rsidP="004F3EB4"/>
    <w:p w14:paraId="5C7DEFC1" w14:textId="77777777" w:rsidR="002060EF" w:rsidRPr="00DA3596" w:rsidRDefault="002060EF" w:rsidP="004F3EB4">
      <w:pPr>
        <w:pStyle w:val="ListBullet"/>
        <w:numPr>
          <w:ilvl w:val="0"/>
          <w:numId w:val="0"/>
        </w:numPr>
        <w:ind w:left="360"/>
      </w:pPr>
      <w:r>
        <w:rPr>
          <w:b/>
        </w:rPr>
        <w:t>Process Control –</w:t>
      </w:r>
      <w:r w:rsidR="00AC61AF">
        <w:rPr>
          <w:b/>
        </w:rPr>
        <w:t xml:space="preserve"> </w:t>
      </w:r>
      <w:r w:rsidR="00FF3259">
        <w:t>E</w:t>
      </w:r>
      <w:r>
        <w:t xml:space="preserve">nable or disable the </w:t>
      </w:r>
      <w:r>
        <w:rPr>
          <w:i/>
          <w:iCs/>
        </w:rPr>
        <w:t>Process Contro</w:t>
      </w:r>
      <w:r>
        <w:t xml:space="preserve">l barcode feature.  </w:t>
      </w:r>
      <w:r w:rsidR="00E63EA8">
        <w:t>The feature allows control of the process by comparing t</w:t>
      </w:r>
      <w:r w:rsidR="00787E1C">
        <w:t>he barcode string of a product to</w:t>
      </w:r>
      <w:r w:rsidR="00E63EA8">
        <w:t xml:space="preserve"> the corresponding process currently running.  It ensures that the product matches the process.</w:t>
      </w:r>
    </w:p>
    <w:p w14:paraId="66639F3F" w14:textId="77777777" w:rsidR="00647626" w:rsidRDefault="00647626" w:rsidP="004F3EB4"/>
    <w:p w14:paraId="16E10F74" w14:textId="77777777" w:rsidR="00E63EA8" w:rsidRDefault="00647626" w:rsidP="004F3EB4">
      <w:pPr>
        <w:pStyle w:val="ListBullet"/>
        <w:numPr>
          <w:ilvl w:val="0"/>
          <w:numId w:val="0"/>
        </w:numPr>
        <w:ind w:left="360"/>
      </w:pPr>
      <w:r>
        <w:rPr>
          <w:b/>
          <w:bCs/>
        </w:rPr>
        <w:t xml:space="preserve">Process Traceability - </w:t>
      </w:r>
      <w:r>
        <w:t xml:space="preserve">Enable or disable the </w:t>
      </w:r>
      <w:r>
        <w:rPr>
          <w:i/>
          <w:iCs/>
        </w:rPr>
        <w:t xml:space="preserve">Process Traceability </w:t>
      </w:r>
      <w:r>
        <w:t xml:space="preserve">barcode feature.  </w:t>
      </w:r>
      <w:r w:rsidR="001C5338">
        <w:t xml:space="preserve">This feature </w:t>
      </w:r>
      <w:r w:rsidR="005426CF">
        <w:t xml:space="preserve">links each product’s profile data with its barcode.  </w:t>
      </w:r>
    </w:p>
    <w:p w14:paraId="531A8744" w14:textId="77777777" w:rsidR="00E63EA8" w:rsidRDefault="00E63EA8" w:rsidP="004F3EB4">
      <w:pPr>
        <w:pStyle w:val="ListParagraph"/>
      </w:pPr>
    </w:p>
    <w:p w14:paraId="3BC42966" w14:textId="0B7BDCB9" w:rsidR="00647626" w:rsidRDefault="00E63EA8" w:rsidP="004F3EB4">
      <w:pPr>
        <w:pStyle w:val="ListBullet"/>
        <w:numPr>
          <w:ilvl w:val="0"/>
          <w:numId w:val="0"/>
        </w:numPr>
        <w:ind w:left="360"/>
      </w:pPr>
      <w:r w:rsidRPr="00E63EA8">
        <w:rPr>
          <w:b/>
        </w:rPr>
        <w:t>Note:</w:t>
      </w:r>
      <w:r>
        <w:t xml:space="preserve"> </w:t>
      </w:r>
      <w:r w:rsidR="00647626">
        <w:t xml:space="preserve">When </w:t>
      </w:r>
      <w:r w:rsidR="00787E1C">
        <w:t xml:space="preserve">both Process Control and Traceability </w:t>
      </w:r>
      <w:r w:rsidR="002233F2">
        <w:t xml:space="preserve">are </w:t>
      </w:r>
      <w:r w:rsidR="00647626">
        <w:t xml:space="preserve">selected, radio buttons appear that let you specify using </w:t>
      </w:r>
      <w:r w:rsidR="00647626" w:rsidRPr="00FF3259">
        <w:rPr>
          <w:i/>
        </w:rPr>
        <w:t>one or two</w:t>
      </w:r>
      <w:r w:rsidR="00647626">
        <w:t xml:space="preserve"> scanners</w:t>
      </w:r>
      <w:r w:rsidR="005426CF">
        <w:t>,</w:t>
      </w:r>
      <w:r w:rsidR="00647626">
        <w:t xml:space="preserve"> </w:t>
      </w:r>
      <w:r w:rsidR="002233F2">
        <w:t>together</w:t>
      </w:r>
      <w:r w:rsidR="00647626">
        <w:t xml:space="preserve"> with fields for entering identifying prefixes for the scanners.</w:t>
      </w:r>
      <w:r w:rsidR="001C5338">
        <w:t xml:space="preserve">  The feature enables the choice of </w:t>
      </w:r>
      <w:r w:rsidR="005426CF">
        <w:t xml:space="preserve">applying traceability at the </w:t>
      </w:r>
      <w:r w:rsidR="006A5A04">
        <w:t>machine</w:t>
      </w:r>
      <w:r w:rsidR="005426CF">
        <w:t xml:space="preserve"> entrance or exit.</w:t>
      </w:r>
    </w:p>
    <w:p w14:paraId="6F7504E5" w14:textId="77777777" w:rsidR="00647626" w:rsidRDefault="00647626" w:rsidP="004F3EB4"/>
    <w:p w14:paraId="7749B309" w14:textId="2E325864" w:rsidR="002060EF" w:rsidRDefault="002060EF" w:rsidP="004F3EB4">
      <w:pPr>
        <w:pStyle w:val="ListBullet"/>
        <w:numPr>
          <w:ilvl w:val="0"/>
          <w:numId w:val="0"/>
        </w:numPr>
        <w:ind w:left="360"/>
      </w:pPr>
      <w:r>
        <w:rPr>
          <w:b/>
          <w:bCs/>
        </w:rPr>
        <w:t>Scanner Prefix</w:t>
      </w:r>
      <w:r>
        <w:t xml:space="preserve"> – </w:t>
      </w:r>
      <w:r w:rsidR="00810E0D">
        <w:t>If you selected the option for 2 scanners, a text entry box displays allowing you to e</w:t>
      </w:r>
      <w:r>
        <w:t xml:space="preserve">nter </w:t>
      </w:r>
      <w:r w:rsidR="00A52ABC">
        <w:t>the predefined</w:t>
      </w:r>
      <w:r w:rsidR="00FF3259">
        <w:t xml:space="preserve"> prefix </w:t>
      </w:r>
      <w:r w:rsidR="00A52ABC">
        <w:t xml:space="preserve">number </w:t>
      </w:r>
      <w:r w:rsidR="00FF3259">
        <w:t>to identify</w:t>
      </w:r>
      <w:r>
        <w:t xml:space="preserve"> </w:t>
      </w:r>
      <w:r w:rsidR="00A52ABC">
        <w:t>each barcode scanner</w:t>
      </w:r>
      <w:r>
        <w:t xml:space="preserve">.  The </w:t>
      </w:r>
      <w:r w:rsidR="00B50CBE">
        <w:t>software uses</w:t>
      </w:r>
      <w:r>
        <w:t xml:space="preserve"> this </w:t>
      </w:r>
      <w:r w:rsidR="00523298">
        <w:t>prefix</w:t>
      </w:r>
      <w:r>
        <w:t xml:space="preserve"> to determine </w:t>
      </w:r>
      <w:r w:rsidR="00523298">
        <w:t xml:space="preserve">which scan goes to which feature—process control or traceability. </w:t>
      </w:r>
      <w:r w:rsidR="00626449">
        <w:t xml:space="preserve"> </w:t>
      </w:r>
      <w:r>
        <w:t xml:space="preserve">The prefix </w:t>
      </w:r>
      <w:r w:rsidR="00626449">
        <w:t>is</w:t>
      </w:r>
      <w:r>
        <w:t xml:space="preserve"> programmed using the barcode manufactures software program.  Contact the barcode scann</w:t>
      </w:r>
      <w:r w:rsidR="00626449">
        <w:t>er manufacture for more information</w:t>
      </w:r>
      <w:r>
        <w:t>.</w:t>
      </w:r>
    </w:p>
    <w:p w14:paraId="61664532" w14:textId="77777777" w:rsidR="002060EF" w:rsidRDefault="002060EF" w:rsidP="004F3EB4"/>
    <w:p w14:paraId="2B7982C8" w14:textId="2D569D1A" w:rsidR="002060EF" w:rsidRPr="003E6083" w:rsidRDefault="002060EF" w:rsidP="004F3EB4">
      <w:pPr>
        <w:pStyle w:val="ListBullet"/>
        <w:numPr>
          <w:ilvl w:val="0"/>
          <w:numId w:val="0"/>
        </w:numPr>
        <w:ind w:left="360"/>
      </w:pPr>
      <w:r>
        <w:rPr>
          <w:b/>
        </w:rPr>
        <w:t>Missing Barcode Alarm –</w:t>
      </w:r>
      <w:r w:rsidR="00C56713">
        <w:rPr>
          <w:b/>
        </w:rPr>
        <w:t xml:space="preserve"> </w:t>
      </w:r>
      <w:r>
        <w:t xml:space="preserve">This option </w:t>
      </w:r>
      <w:r w:rsidR="001C5338">
        <w:t xml:space="preserve">can be </w:t>
      </w:r>
      <w:r>
        <w:t>enable</w:t>
      </w:r>
      <w:r w:rsidR="001C5338">
        <w:t>d</w:t>
      </w:r>
      <w:r>
        <w:t xml:space="preserve"> or disable</w:t>
      </w:r>
      <w:r w:rsidR="001C5338">
        <w:t>d when</w:t>
      </w:r>
      <w:r w:rsidR="005426CF">
        <w:t xml:space="preserve"> </w:t>
      </w:r>
      <w:r w:rsidR="005426CF" w:rsidRPr="003E6083">
        <w:t xml:space="preserve">the Traceability (Exit) </w:t>
      </w:r>
      <w:r w:rsidRPr="003E6083">
        <w:t>function</w:t>
      </w:r>
      <w:r w:rsidR="005426CF">
        <w:t xml:space="preserve"> is selected</w:t>
      </w:r>
      <w:r w:rsidRPr="003E6083">
        <w:t xml:space="preserve">.  The software uses the </w:t>
      </w:r>
      <w:r w:rsidR="004B723F">
        <w:t>board s</w:t>
      </w:r>
      <w:r w:rsidR="005426CF" w:rsidRPr="003E6083">
        <w:t>ensor</w:t>
      </w:r>
      <w:r w:rsidRPr="003E6083">
        <w:t xml:space="preserve"> to track product location in the </w:t>
      </w:r>
      <w:r w:rsidR="006A5A04">
        <w:t>machi</w:t>
      </w:r>
      <w:r w:rsidRPr="003E6083">
        <w:t>n</w:t>
      </w:r>
      <w:r w:rsidR="006A5A04">
        <w:t>e</w:t>
      </w:r>
      <w:r w:rsidRPr="003E6083">
        <w:t>.  If the</w:t>
      </w:r>
      <w:r w:rsidR="003056F5" w:rsidRPr="003E6083">
        <w:t xml:space="preserve"> board sensor detects </w:t>
      </w:r>
      <w:r w:rsidRPr="003E6083">
        <w:t xml:space="preserve">a </w:t>
      </w:r>
      <w:r w:rsidR="003056F5" w:rsidRPr="003E6083">
        <w:t>prod</w:t>
      </w:r>
      <w:r w:rsidR="004B723F">
        <w:t xml:space="preserve">uct entering the </w:t>
      </w:r>
      <w:r w:rsidR="006A5A04">
        <w:t>machine</w:t>
      </w:r>
      <w:r w:rsidR="004B723F">
        <w:t>, but the b</w:t>
      </w:r>
      <w:r w:rsidRPr="003E6083">
        <w:t xml:space="preserve">arcode </w:t>
      </w:r>
      <w:r w:rsidR="004B723F">
        <w:t>r</w:t>
      </w:r>
      <w:r w:rsidR="00626449" w:rsidRPr="003E6083">
        <w:t>eader</w:t>
      </w:r>
      <w:r w:rsidR="003056F5" w:rsidRPr="003E6083">
        <w:t xml:space="preserve"> doesn’t read its code, </w:t>
      </w:r>
      <w:r w:rsidRPr="003E6083">
        <w:t xml:space="preserve">the </w:t>
      </w:r>
      <w:r w:rsidR="00626449" w:rsidRPr="003E6083">
        <w:t>system</w:t>
      </w:r>
      <w:r w:rsidRPr="003E6083">
        <w:t xml:space="preserve"> </w:t>
      </w:r>
      <w:r w:rsidR="005426CF" w:rsidRPr="003E6083">
        <w:t>can</w:t>
      </w:r>
      <w:r w:rsidRPr="003E6083">
        <w:t xml:space="preserve"> activate a software or hardware alarm.</w:t>
      </w:r>
      <w:r w:rsidR="005426CF" w:rsidRPr="003E6083">
        <w:t xml:space="preserve">  </w:t>
      </w:r>
      <w:r w:rsidR="00144311" w:rsidRPr="003E6083">
        <w:t>The Traceability (Exit) function also</w:t>
      </w:r>
      <w:r w:rsidR="00626449" w:rsidRPr="003E6083">
        <w:t xml:space="preserve"> requires entry of</w:t>
      </w:r>
      <w:r w:rsidR="00144311" w:rsidRPr="003E6083">
        <w:t xml:space="preserve"> the Distanc</w:t>
      </w:r>
      <w:r w:rsidR="00626449" w:rsidRPr="003E6083">
        <w:t>e from Board Sensor to TraceabilityBarcode</w:t>
      </w:r>
      <w:r w:rsidR="00F33EC6" w:rsidRPr="003E6083">
        <w:t>Reader</w:t>
      </w:r>
      <w:r w:rsidR="00144311" w:rsidRPr="003E6083">
        <w:rPr>
          <w:b/>
        </w:rPr>
        <w:t xml:space="preserve"> </w:t>
      </w:r>
      <w:r w:rsidR="00626449" w:rsidRPr="003E6083">
        <w:t>value</w:t>
      </w:r>
      <w:r w:rsidR="00144311" w:rsidRPr="003E6083">
        <w:rPr>
          <w:b/>
        </w:rPr>
        <w:t>.</w:t>
      </w:r>
    </w:p>
    <w:p w14:paraId="6F9AF08B" w14:textId="77777777" w:rsidR="00DD4C67" w:rsidRDefault="00DD4C67" w:rsidP="004F3EB4"/>
    <w:p w14:paraId="260B060D" w14:textId="6ED5B0C1" w:rsidR="00473A39" w:rsidRDefault="00DD4C67" w:rsidP="004F3EB4">
      <w:pPr>
        <w:pStyle w:val="ListBullet"/>
        <w:numPr>
          <w:ilvl w:val="0"/>
          <w:numId w:val="0"/>
        </w:numPr>
        <w:ind w:left="360"/>
      </w:pPr>
      <w:r w:rsidRPr="00DD4C67">
        <w:rPr>
          <w:b/>
        </w:rPr>
        <w:t xml:space="preserve">Distance from Board Sensor to </w:t>
      </w:r>
      <w:r w:rsidR="00F33EC6" w:rsidRPr="00F33EC6">
        <w:rPr>
          <w:b/>
        </w:rPr>
        <w:t>TraceabilityBarcodeReader</w:t>
      </w:r>
      <w:r w:rsidR="00F33EC6" w:rsidRPr="00F33EC6">
        <w:rPr>
          <w:b/>
          <w:bCs/>
        </w:rPr>
        <w:t xml:space="preserve"> </w:t>
      </w:r>
      <w:r w:rsidRPr="00DD4C67">
        <w:rPr>
          <w:b/>
          <w:bCs/>
        </w:rPr>
        <w:t xml:space="preserve">- </w:t>
      </w:r>
      <w:r w:rsidRPr="00DD4C67">
        <w:rPr>
          <w:rFonts w:ascii="TimesNewRomanPSMT" w:hAnsi="TimesNewRomanPSMT" w:cs="TimesNewRomanPSMT"/>
        </w:rPr>
        <w:t xml:space="preserve">Measure and enter the distance between the </w:t>
      </w:r>
      <w:r w:rsidR="00BE3A26" w:rsidRPr="00BE3A26">
        <w:rPr>
          <w:iCs/>
        </w:rPr>
        <w:t>board s</w:t>
      </w:r>
      <w:r w:rsidRPr="00BE3A26">
        <w:rPr>
          <w:iCs/>
        </w:rPr>
        <w:t>ensor</w:t>
      </w:r>
      <w:r w:rsidRPr="00DD4C67">
        <w:rPr>
          <w:i/>
          <w:iCs/>
        </w:rPr>
        <w:t xml:space="preserve"> </w:t>
      </w:r>
      <w:r w:rsidRPr="00DD4C67">
        <w:rPr>
          <w:rFonts w:ascii="TimesNewRomanPSMT" w:hAnsi="TimesNewRomanPSMT" w:cs="TimesNewRomanPSMT"/>
        </w:rPr>
        <w:t xml:space="preserve">and </w:t>
      </w:r>
      <w:r>
        <w:t xml:space="preserve">the </w:t>
      </w:r>
      <w:r w:rsidR="00F33EC6" w:rsidRPr="00F33EC6">
        <w:t>Traceability</w:t>
      </w:r>
      <w:r w:rsidR="00C96B21">
        <w:t xml:space="preserve"> </w:t>
      </w:r>
      <w:r w:rsidR="00F33EC6" w:rsidRPr="00F33EC6">
        <w:t>Barcode</w:t>
      </w:r>
      <w:r w:rsidR="00C96B21">
        <w:t xml:space="preserve"> </w:t>
      </w:r>
      <w:r w:rsidR="00F33EC6" w:rsidRPr="00F33EC6">
        <w:t>Reader</w:t>
      </w:r>
      <w:r w:rsidR="00F33EC6" w:rsidRPr="00F33EC6">
        <w:rPr>
          <w:b/>
          <w:bCs/>
        </w:rPr>
        <w:t xml:space="preserve"> </w:t>
      </w:r>
      <w:r w:rsidR="00F33EC6" w:rsidRPr="00F33EC6">
        <w:rPr>
          <w:bCs/>
        </w:rPr>
        <w:t xml:space="preserve">when installed at the </w:t>
      </w:r>
      <w:r w:rsidR="006A5A04">
        <w:rPr>
          <w:bCs/>
        </w:rPr>
        <w:t>machine</w:t>
      </w:r>
      <w:r w:rsidR="00F33EC6" w:rsidRPr="00F33EC6">
        <w:rPr>
          <w:bCs/>
        </w:rPr>
        <w:t xml:space="preserve"> exit </w:t>
      </w:r>
      <w:r w:rsidR="00144311">
        <w:t>in this field</w:t>
      </w:r>
      <w:r>
        <w:t xml:space="preserve">. </w:t>
      </w:r>
      <w:r w:rsidR="00144311">
        <w:t xml:space="preserve"> </w:t>
      </w:r>
      <w:r>
        <w:t xml:space="preserve">The software uses this measurement </w:t>
      </w:r>
      <w:r w:rsidR="00F33EC6">
        <w:t>to track product position</w:t>
      </w:r>
      <w:r w:rsidR="00BE3A26">
        <w:t xml:space="preserve"> so </w:t>
      </w:r>
      <w:r w:rsidR="00F33EC6">
        <w:t>it</w:t>
      </w:r>
      <w:r w:rsidR="00BE3A26">
        <w:t xml:space="preserve"> can associate the correct board </w:t>
      </w:r>
      <w:r w:rsidR="00F33EC6">
        <w:t>when the barcode is scanned</w:t>
      </w:r>
      <w:r w:rsidR="00BE3A26">
        <w:t>.</w:t>
      </w:r>
      <w:r w:rsidR="0070640A">
        <w:t xml:space="preserve"> </w:t>
      </w:r>
      <w:r w:rsidR="00473A39">
        <w:t xml:space="preserve"> </w:t>
      </w:r>
    </w:p>
    <w:p w14:paraId="0FF3D673" w14:textId="77777777" w:rsidR="00144311" w:rsidRDefault="00144311" w:rsidP="00473A39"/>
    <w:p w14:paraId="56EB6900" w14:textId="04BF05DB" w:rsidR="000F1D16" w:rsidRPr="000F1D16" w:rsidRDefault="000F1D16" w:rsidP="000F1D16">
      <w:pPr>
        <w:keepNext/>
        <w:jc w:val="center"/>
      </w:pPr>
    </w:p>
    <w:p w14:paraId="6F6E9334" w14:textId="77777777" w:rsidR="00123EEF" w:rsidRPr="00CC1838" w:rsidRDefault="00123EEF" w:rsidP="002060EF"/>
    <w:p w14:paraId="00121FD1" w14:textId="5856D09C" w:rsidR="008708F9" w:rsidRPr="00922305" w:rsidRDefault="00172431" w:rsidP="00676B77">
      <w:pPr>
        <w:pStyle w:val="Heading1"/>
      </w:pPr>
      <w:bookmarkStart w:id="325" w:name="_Process_Window_Setup"/>
      <w:bookmarkStart w:id="326" w:name="_Ref91061158"/>
      <w:bookmarkStart w:id="327" w:name="_Toc119468079"/>
      <w:bookmarkStart w:id="328" w:name="_Toc353195392"/>
      <w:bookmarkStart w:id="329" w:name="_Toc358296225"/>
      <w:bookmarkStart w:id="330" w:name="_Toc358298390"/>
      <w:bookmarkStart w:id="331" w:name="_Toc469334876"/>
      <w:bookmarkStart w:id="332" w:name="_Toc504120302"/>
      <w:bookmarkStart w:id="333" w:name="_Toc527644285"/>
      <w:bookmarkStart w:id="334" w:name="_Toc528599385"/>
      <w:bookmarkStart w:id="335" w:name="_Toc17993423"/>
      <w:bookmarkStart w:id="336" w:name="_Toc37267141"/>
      <w:bookmarkStart w:id="337" w:name="_Toc51666607"/>
      <w:bookmarkStart w:id="338" w:name="_Toc51666742"/>
      <w:bookmarkEnd w:id="325"/>
      <w:r>
        <w:rPr>
          <w:noProof/>
        </w:rPr>
        <w:lastRenderedPageBreak/>
        <w:object w:dxaOrig="1440" w:dyaOrig="1440" w14:anchorId="00AB57E6">
          <v:shape id="_x0000_s1083" type="#_x0000_t75" style="position:absolute;margin-left:160.65pt;margin-top:-534.95pt;width:107.25pt;height:59.25pt;z-index:251717632;mso-wrap-edited:f;mso-position-vertical-relative:page" wrapcoords="-151 0 -151 21327 21600 21327 21600 0 -151 0" o:allowincell="f">
            <v:imagedata r:id="rId43" o:title=""/>
            <w10:wrap anchory="page"/>
          </v:shape>
          <o:OLEObject Type="Embed" ProgID="PBrush" ShapeID="_x0000_s1083" DrawAspect="Content" ObjectID="_1685995656" r:id="rId44"/>
        </w:object>
      </w:r>
      <w:r w:rsidR="00530DA9">
        <w:t>Process Window Setup</w:t>
      </w:r>
      <w:bookmarkEnd w:id="284"/>
      <w:bookmarkEnd w:id="285"/>
      <w:bookmarkEnd w:id="326"/>
      <w:bookmarkEnd w:id="327"/>
      <w:bookmarkEnd w:id="328"/>
      <w:bookmarkEnd w:id="329"/>
      <w:bookmarkEnd w:id="330"/>
      <w:bookmarkEnd w:id="331"/>
      <w:bookmarkEnd w:id="332"/>
      <w:bookmarkEnd w:id="333"/>
      <w:bookmarkEnd w:id="334"/>
      <w:bookmarkEnd w:id="335"/>
      <w:bookmarkEnd w:id="336"/>
      <w:bookmarkEnd w:id="337"/>
      <w:bookmarkEnd w:id="338"/>
    </w:p>
    <w:p w14:paraId="44610EEC" w14:textId="77777777" w:rsidR="008708F9" w:rsidRPr="004B2B33" w:rsidRDefault="00DD450D" w:rsidP="004B2B33">
      <w:pPr>
        <w:jc w:val="center"/>
      </w:pPr>
      <w:r w:rsidRPr="004B2B33">
        <w:rPr>
          <w:noProof/>
        </w:rPr>
        <w:drawing>
          <wp:inline distT="0" distB="0" distL="0" distR="0" wp14:anchorId="2BC06138" wp14:editId="742CB02D">
            <wp:extent cx="996950" cy="539750"/>
            <wp:effectExtent l="19050" t="19050" r="12700" b="12700"/>
            <wp:docPr id="36" name="Picture 36" descr="bt-NAV_Process-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t-NAV_Process-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6950" cy="539750"/>
                    </a:xfrm>
                    <a:prstGeom prst="rect">
                      <a:avLst/>
                    </a:prstGeom>
                    <a:noFill/>
                    <a:ln w="12700" cmpd="sng">
                      <a:solidFill>
                        <a:srgbClr val="000000"/>
                      </a:solidFill>
                      <a:miter lim="800000"/>
                      <a:headEnd/>
                      <a:tailEnd/>
                    </a:ln>
                    <a:effectLst/>
                  </pic:spPr>
                </pic:pic>
              </a:graphicData>
            </a:graphic>
          </wp:inline>
        </w:drawing>
      </w:r>
    </w:p>
    <w:p w14:paraId="5A864F85" w14:textId="77777777" w:rsidR="008708F9" w:rsidRDefault="008708F9" w:rsidP="00922305">
      <w:pPr>
        <w:rPr>
          <w:noProof/>
        </w:rPr>
      </w:pPr>
    </w:p>
    <w:p w14:paraId="6DA58EB6" w14:textId="4049FC2D" w:rsidR="00D41AFB" w:rsidRPr="004B2B33" w:rsidRDefault="00810E0D" w:rsidP="004B2B33">
      <w:pPr>
        <w:jc w:val="center"/>
      </w:pPr>
      <w:r w:rsidRPr="004B2B33">
        <w:rPr>
          <w:noProof/>
        </w:rPr>
        <mc:AlternateContent>
          <mc:Choice Requires="wpg">
            <w:drawing>
              <wp:anchor distT="0" distB="0" distL="114300" distR="114300" simplePos="0" relativeHeight="251635712" behindDoc="0" locked="0" layoutInCell="1" allowOverlap="1" wp14:anchorId="2849EC76" wp14:editId="716FAAF3">
                <wp:simplePos x="0" y="0"/>
                <wp:positionH relativeFrom="column">
                  <wp:posOffset>223374</wp:posOffset>
                </wp:positionH>
                <wp:positionV relativeFrom="paragraph">
                  <wp:posOffset>1064407</wp:posOffset>
                </wp:positionV>
                <wp:extent cx="1485900" cy="1044575"/>
                <wp:effectExtent l="0" t="0" r="0" b="0"/>
                <wp:wrapNone/>
                <wp:docPr id="2972"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44575"/>
                          <a:chOff x="1233" y="4299"/>
                          <a:chExt cx="2340" cy="1645"/>
                        </a:xfrm>
                      </wpg:grpSpPr>
                      <wps:wsp>
                        <wps:cNvPr id="2973" name="Text Box 2970"/>
                        <wps:cNvSpPr txBox="1">
                          <a:spLocks noChangeArrowheads="1"/>
                        </wps:cNvSpPr>
                        <wps:spPr bwMode="auto">
                          <a:xfrm>
                            <a:off x="1233" y="4299"/>
                            <a:ext cx="2340" cy="1105"/>
                          </a:xfrm>
                          <a:prstGeom prst="rect">
                            <a:avLst/>
                          </a:prstGeom>
                          <a:solidFill>
                            <a:srgbClr val="FFFFFF"/>
                          </a:solidFill>
                          <a:ln w="19050">
                            <a:solidFill>
                              <a:srgbClr val="FF0000"/>
                            </a:solidFill>
                            <a:miter lim="800000"/>
                            <a:headEnd/>
                            <a:tailEnd/>
                          </a:ln>
                        </wps:spPr>
                        <wps:txbx>
                          <w:txbxContent>
                            <w:p w14:paraId="0168882E" w14:textId="77777777" w:rsidR="00B05D68" w:rsidRPr="00C604DD" w:rsidRDefault="00B05D68" w:rsidP="0007750F">
                              <w:pPr>
                                <w:rPr>
                                  <w:sz w:val="16"/>
                                  <w:szCs w:val="16"/>
                                </w:rPr>
                              </w:pPr>
                              <w:r>
                                <w:t xml:space="preserve">Deselect this check box to assign separate specs for each thermocouple used.  </w:t>
                              </w:r>
                              <w:r>
                                <w:rPr>
                                  <w:sz w:val="16"/>
                                  <w:szCs w:val="16"/>
                                </w:rPr>
                                <w:t>See details below.</w:t>
                              </w:r>
                            </w:p>
                          </w:txbxContent>
                        </wps:txbx>
                        <wps:bodyPr rot="0" vert="horz" wrap="square" lIns="91440" tIns="45720" rIns="91440" bIns="45720" anchor="t" anchorCtr="0" upright="1">
                          <a:noAutofit/>
                        </wps:bodyPr>
                      </wps:wsp>
                      <wps:wsp>
                        <wps:cNvPr id="2974" name="Line 2971"/>
                        <wps:cNvCnPr>
                          <a:cxnSpLocks noChangeShapeType="1"/>
                        </wps:cNvCnPr>
                        <wps:spPr bwMode="auto">
                          <a:xfrm>
                            <a:off x="2673" y="5404"/>
                            <a:ext cx="54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9EC76" id="Group 4105" o:spid="_x0000_s1051" style="position:absolute;left:0;text-align:left;margin-left:17.6pt;margin-top:83.8pt;width:117pt;height:82.25pt;z-index:251635712" coordorigin="1233,4299" coordsize="2340,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">
                <v:shape id="Text Box 2970" o:spid="_x0000_s1052" type="#_x0000_t202" style="position:absolute;left:1233;top:4299;width:234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" strokecolor="red" strokeweight="1.5pt">
                  <v:textbox>
                    <w:txbxContent>
                      <w:p w14:paraId="0168882E" w14:textId="77777777" w:rsidR="00B05D68" w:rsidRPr="00C604DD" w:rsidRDefault="00B05D68" w:rsidP="0007750F">
                        <w:pPr>
                          <w:rPr>
                            <w:sz w:val="16"/>
                            <w:szCs w:val="16"/>
                          </w:rPr>
                        </w:pPr>
                        <w:r>
                          <w:t xml:space="preserve">Deselect this check box to assign separate specs for each thermocouple used.  </w:t>
                        </w:r>
                        <w:r>
                          <w:rPr>
                            <w:sz w:val="16"/>
                            <w:szCs w:val="16"/>
                          </w:rPr>
                          <w:t>See details below.</w:t>
                        </w:r>
                      </w:p>
                    </w:txbxContent>
                  </v:textbox>
                </v:shape>
                <v:line id="Line 2971" o:spid="_x0000_s1053" style="position:absolute;visibility:visible;mso-wrap-style:square" from="2673,5404" to="3213,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" strokecolor="red" strokeweight="1.5pt">
                  <v:stroke endarrow="block"/>
                </v:line>
              </v:group>
            </w:pict>
          </mc:Fallback>
        </mc:AlternateContent>
      </w:r>
      <w:r w:rsidR="00DD450D" w:rsidRPr="004B2B33">
        <w:rPr>
          <w:noProof/>
        </w:rPr>
        <w:drawing>
          <wp:inline distT="0" distB="0" distL="0" distR="0" wp14:anchorId="562A93F7" wp14:editId="63FE2F2D">
            <wp:extent cx="3167524" cy="2963007"/>
            <wp:effectExtent l="0" t="0" r="0"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71671" cy="2966886"/>
                    </a:xfrm>
                    <a:prstGeom prst="rect">
                      <a:avLst/>
                    </a:prstGeom>
                    <a:noFill/>
                    <a:ln>
                      <a:noFill/>
                    </a:ln>
                  </pic:spPr>
                </pic:pic>
              </a:graphicData>
            </a:graphic>
          </wp:inline>
        </w:drawing>
      </w:r>
    </w:p>
    <w:p w14:paraId="223CEF8E" w14:textId="5D5C51CD" w:rsidR="008708F9" w:rsidRPr="00647284" w:rsidRDefault="00D41AFB" w:rsidP="00F5043F">
      <w:pPr>
        <w:pStyle w:val="Caption"/>
        <w:rPr>
          <w:rFonts w:ascii="Trebuchet MS" w:hAnsi="Trebuchet MS"/>
          <w:color w:val="FF0000"/>
          <w:sz w:val="24"/>
          <w:szCs w:val="24"/>
        </w:rPr>
      </w:pPr>
      <w:r>
        <w:t xml:space="preserve">Figure </w:t>
      </w:r>
      <w:r w:rsidR="00810E0D">
        <w:rPr>
          <w:noProof/>
        </w:rPr>
        <w:t>11</w:t>
      </w:r>
      <w:r w:rsidR="00435384">
        <w:t>: Process Window Setup</w:t>
      </w:r>
      <w:r w:rsidR="00647284">
        <w:t xml:space="preserve"> </w:t>
      </w:r>
    </w:p>
    <w:p w14:paraId="16BEDFD3" w14:textId="77777777" w:rsidR="008708F9" w:rsidRDefault="008708F9" w:rsidP="00922305"/>
    <w:p w14:paraId="339D5A56" w14:textId="77777777" w:rsidR="007A746E" w:rsidRDefault="00EA74F5" w:rsidP="00115611">
      <w:pPr>
        <w:spacing w:after="60"/>
      </w:pPr>
      <w:r>
        <w:rPr>
          <w:b/>
        </w:rPr>
        <w:t>Process Window N</w:t>
      </w:r>
      <w:r w:rsidR="008708F9">
        <w:rPr>
          <w:b/>
        </w:rPr>
        <w:t>ame</w:t>
      </w:r>
      <w:r w:rsidR="008708F9">
        <w:t xml:space="preserve"> – Name of </w:t>
      </w:r>
      <w:r w:rsidR="008708F9" w:rsidRPr="00186824">
        <w:t xml:space="preserve">the Process Window </w:t>
      </w:r>
      <w:r w:rsidR="002B6238" w:rsidRPr="00186824">
        <w:t>file that</w:t>
      </w:r>
      <w:r w:rsidR="008708F9" w:rsidRPr="00186824">
        <w:t xml:space="preserve"> includes the statistics chosen and limits for those statistics, along with whatever text </w:t>
      </w:r>
      <w:r w:rsidR="009908A2" w:rsidRPr="00186824">
        <w:t>appears</w:t>
      </w:r>
      <w:r w:rsidR="008708F9" w:rsidRPr="00186824">
        <w:t xml:space="preserve"> in the Description field.</w:t>
      </w:r>
    </w:p>
    <w:p w14:paraId="1CF28030" w14:textId="324DE1ED" w:rsidR="008708F9" w:rsidRDefault="005058BE" w:rsidP="00115611">
      <w:pPr>
        <w:pStyle w:val="ListBullet"/>
        <w:numPr>
          <w:ilvl w:val="0"/>
          <w:numId w:val="0"/>
        </w:numPr>
        <w:spacing w:after="60"/>
      </w:pPr>
      <w:r>
        <w:rPr>
          <w:b/>
        </w:rPr>
        <w:t xml:space="preserve">Edit </w:t>
      </w:r>
      <w:r w:rsidR="00484BF4">
        <w:rPr>
          <w:b/>
        </w:rPr>
        <w:t>S</w:t>
      </w:r>
      <w:r w:rsidR="008708F9">
        <w:rPr>
          <w:b/>
        </w:rPr>
        <w:t>pecs</w:t>
      </w:r>
      <w:r w:rsidR="008708F9">
        <w:t xml:space="preserve"> – Screen allowing </w:t>
      </w:r>
      <w:r w:rsidR="00BF3428">
        <w:t>you</w:t>
      </w:r>
      <w:r w:rsidR="008708F9">
        <w:t xml:space="preserve"> to edit or choose statistics and limits for a chosen </w:t>
      </w:r>
      <w:r w:rsidR="00810E0D">
        <w:t>flux</w:t>
      </w:r>
      <w:r w:rsidR="008708F9">
        <w:t xml:space="preserve"> or define your own specs</w:t>
      </w:r>
      <w:r w:rsidR="001B627C">
        <w:t>.</w:t>
      </w:r>
    </w:p>
    <w:p w14:paraId="5B5AFB30" w14:textId="44E71CB5" w:rsidR="00810E0D" w:rsidRDefault="00810E0D" w:rsidP="00115611">
      <w:pPr>
        <w:pStyle w:val="ListBullet"/>
        <w:numPr>
          <w:ilvl w:val="0"/>
          <w:numId w:val="0"/>
        </w:numPr>
        <w:spacing w:after="60"/>
      </w:pPr>
      <w:r>
        <w:rPr>
          <w:b/>
        </w:rPr>
        <w:t>Flux Menu</w:t>
      </w:r>
      <w:r>
        <w:t xml:space="preserve"> – A read only library list of fluxes along with the statistics and limits suggested by the flux mfg.; also included is </w:t>
      </w:r>
      <w:r w:rsidRPr="00186824">
        <w:t>a user-defined option</w:t>
      </w:r>
      <w:r>
        <w:t xml:space="preserve"> in the list which allows you to create a spec. of your own.  See below for additional details.</w:t>
      </w:r>
    </w:p>
    <w:p w14:paraId="1FCD501B" w14:textId="512C3A30" w:rsidR="002D4137" w:rsidRDefault="008708F9" w:rsidP="00115611">
      <w:pPr>
        <w:pStyle w:val="ListBullet"/>
        <w:numPr>
          <w:ilvl w:val="0"/>
          <w:numId w:val="0"/>
        </w:numPr>
        <w:spacing w:after="60"/>
      </w:pPr>
      <w:r>
        <w:rPr>
          <w:b/>
        </w:rPr>
        <w:t>Read only text box</w:t>
      </w:r>
      <w:r w:rsidR="00B02927">
        <w:t xml:space="preserve"> – </w:t>
      </w:r>
      <w:r>
        <w:t xml:space="preserve">Shows the </w:t>
      </w:r>
      <w:r w:rsidR="00810E0D">
        <w:t>flux</w:t>
      </w:r>
      <w:r>
        <w:t xml:space="preserve"> name, statistics name, and limits for a Process Window chosen, edited, or saved by </w:t>
      </w:r>
      <w:r w:rsidR="00BF3428">
        <w:t>you</w:t>
      </w:r>
      <w:r>
        <w:t>.</w:t>
      </w:r>
      <w:r w:rsidR="00115611">
        <w:t xml:space="preserve"> </w:t>
      </w:r>
      <w:r w:rsidR="002D4137">
        <w:t>The top half displays the specs chosen for the ‘Preheat’ side of the process, and the bottom half for the ‘Wave’ side of the process.</w:t>
      </w:r>
    </w:p>
    <w:p w14:paraId="2A52FDB9" w14:textId="2E68996F" w:rsidR="0007750F" w:rsidRDefault="005058BE" w:rsidP="00115611">
      <w:pPr>
        <w:pStyle w:val="ListBullet"/>
        <w:numPr>
          <w:ilvl w:val="0"/>
          <w:numId w:val="0"/>
        </w:numPr>
        <w:spacing w:after="60"/>
      </w:pPr>
      <w:r>
        <w:rPr>
          <w:b/>
        </w:rPr>
        <w:t>Same s</w:t>
      </w:r>
      <w:r w:rsidR="00925F83">
        <w:rPr>
          <w:b/>
        </w:rPr>
        <w:t>pecs for all TC</w:t>
      </w:r>
      <w:r w:rsidR="0007750F">
        <w:rPr>
          <w:b/>
        </w:rPr>
        <w:t>s</w:t>
      </w:r>
      <w:r w:rsidR="00B02927">
        <w:t xml:space="preserve"> – </w:t>
      </w:r>
      <w:r w:rsidR="0007750F">
        <w:t>By deselecting this checkbox, you can assign separate specifications for each individu</w:t>
      </w:r>
      <w:r w:rsidR="00092BE2">
        <w:t xml:space="preserve">al thermocouple you are using. </w:t>
      </w:r>
      <w:r w:rsidR="0007750F">
        <w:t xml:space="preserve">This option would be used if you had component specific specifications that differ from the general specs. Another use for this would be if you wanted to monitor the actual board temperature as well as component temps. </w:t>
      </w:r>
      <w:r w:rsidR="003857E2">
        <w:t xml:space="preserve"> </w:t>
      </w:r>
      <w:r w:rsidR="0007750F">
        <w:t xml:space="preserve">You would then only select the statistics for that TC that are relevant. If you wish to use the same specifications for all thermocouples, </w:t>
      </w:r>
      <w:r w:rsidR="005B4E42">
        <w:t>leave the box checked</w:t>
      </w:r>
      <w:r w:rsidR="0007750F">
        <w:t>.</w:t>
      </w:r>
    </w:p>
    <w:p w14:paraId="4CDC5F7F" w14:textId="77777777" w:rsidR="0007750F" w:rsidRDefault="005058BE" w:rsidP="00115611">
      <w:pPr>
        <w:pStyle w:val="ListBullet"/>
        <w:numPr>
          <w:ilvl w:val="0"/>
          <w:numId w:val="0"/>
        </w:numPr>
        <w:spacing w:after="60"/>
      </w:pPr>
      <w:r>
        <w:rPr>
          <w:b/>
        </w:rPr>
        <w:t>Select TC to vi</w:t>
      </w:r>
      <w:r w:rsidR="0007750F">
        <w:rPr>
          <w:b/>
        </w:rPr>
        <w:t>ew</w:t>
      </w:r>
      <w:r w:rsidR="00B02927">
        <w:t xml:space="preserve"> – </w:t>
      </w:r>
      <w:r w:rsidR="0007750F">
        <w:t xml:space="preserve">This dialog box will appear only if the </w:t>
      </w:r>
      <w:r w:rsidR="00925F83">
        <w:rPr>
          <w:i/>
        </w:rPr>
        <w:t>Same Specs for all TC</w:t>
      </w:r>
      <w:r w:rsidR="0007750F" w:rsidRPr="003860CE">
        <w:rPr>
          <w:i/>
        </w:rPr>
        <w:t>s</w:t>
      </w:r>
      <w:r w:rsidR="0007750F">
        <w:t xml:space="preserve"> checkbox is </w:t>
      </w:r>
      <w:r w:rsidR="0007750F">
        <w:rPr>
          <w:u w:val="single"/>
        </w:rPr>
        <w:t>deselected</w:t>
      </w:r>
      <w:r w:rsidR="0007750F">
        <w:t>.</w:t>
      </w:r>
      <w:r w:rsidR="003857E2">
        <w:t xml:space="preserve"> </w:t>
      </w:r>
      <w:r w:rsidR="0007750F">
        <w:t xml:space="preserve"> By clicking on the dropdown menu, you can view the specifications that have been defined for that number thermocouple. </w:t>
      </w:r>
      <w:r w:rsidR="003857E2">
        <w:t xml:space="preserve"> </w:t>
      </w:r>
      <w:r w:rsidR="0007750F">
        <w:t xml:space="preserve">If a description was included, it </w:t>
      </w:r>
      <w:r w:rsidR="00D94244">
        <w:t>appears</w:t>
      </w:r>
      <w:r w:rsidR="0007750F" w:rsidRPr="00186824">
        <w:t xml:space="preserve"> next to Label</w:t>
      </w:r>
      <w:r w:rsidR="000425A5">
        <w:t>.</w:t>
      </w:r>
    </w:p>
    <w:p w14:paraId="3D487B4E" w14:textId="77777777" w:rsidR="002B6238" w:rsidRDefault="005058BE" w:rsidP="00115611">
      <w:pPr>
        <w:pStyle w:val="ListBullet"/>
        <w:numPr>
          <w:ilvl w:val="0"/>
          <w:numId w:val="0"/>
        </w:numPr>
        <w:spacing w:after="60"/>
      </w:pPr>
      <w:r w:rsidRPr="00647284">
        <w:rPr>
          <w:b/>
        </w:rPr>
        <w:t xml:space="preserve">Process </w:t>
      </w:r>
      <w:r w:rsidR="00484BF4" w:rsidRPr="00647284">
        <w:rPr>
          <w:b/>
        </w:rPr>
        <w:t>W</w:t>
      </w:r>
      <w:r w:rsidRPr="00647284">
        <w:rPr>
          <w:b/>
        </w:rPr>
        <w:t xml:space="preserve">indow </w:t>
      </w:r>
      <w:r w:rsidR="00484BF4" w:rsidRPr="00647284">
        <w:rPr>
          <w:b/>
        </w:rPr>
        <w:t>D</w:t>
      </w:r>
      <w:r w:rsidR="008708F9" w:rsidRPr="00647284">
        <w:rPr>
          <w:b/>
        </w:rPr>
        <w:t>escription</w:t>
      </w:r>
      <w:r w:rsidR="00B02927">
        <w:t xml:space="preserve"> – </w:t>
      </w:r>
      <w:r w:rsidR="008708F9">
        <w:t>Field allowing for freehand notes for a particular Process Window</w:t>
      </w:r>
      <w:r w:rsidR="000425A5">
        <w:t>.</w:t>
      </w:r>
    </w:p>
    <w:p w14:paraId="20AF35F5" w14:textId="77777777" w:rsidR="00647284" w:rsidRPr="00092BE2" w:rsidRDefault="00647284" w:rsidP="00115611">
      <w:pPr>
        <w:pStyle w:val="ListBullet"/>
        <w:numPr>
          <w:ilvl w:val="0"/>
          <w:numId w:val="0"/>
        </w:numPr>
        <w:spacing w:after="60"/>
      </w:pPr>
      <w:r w:rsidRPr="00092BE2">
        <w:rPr>
          <w:b/>
        </w:rPr>
        <w:t>Change Specs Name</w:t>
      </w:r>
      <w:r w:rsidRPr="00092BE2">
        <w:t xml:space="preserve"> – Opens an external application allowing you to customize the name of any individual statistic. </w:t>
      </w:r>
      <w:r w:rsidR="00D41D8D" w:rsidRPr="00092BE2">
        <w:t>(See below for additional</w:t>
      </w:r>
      <w:r w:rsidRPr="00092BE2">
        <w:t xml:space="preserve"> detail</w:t>
      </w:r>
      <w:r w:rsidR="00D41D8D" w:rsidRPr="00092BE2">
        <w:t>s</w:t>
      </w:r>
      <w:r w:rsidRPr="00092BE2">
        <w:t>)</w:t>
      </w:r>
      <w:r w:rsidR="00D41D8D" w:rsidRPr="00092BE2">
        <w:t xml:space="preserve"> </w:t>
      </w:r>
    </w:p>
    <w:p w14:paraId="7CB5AA94" w14:textId="77777777" w:rsidR="00D41D8D" w:rsidRPr="00092BE2" w:rsidRDefault="00D41D8D" w:rsidP="004F3EB4">
      <w:pPr>
        <w:pStyle w:val="ListBullet"/>
        <w:numPr>
          <w:ilvl w:val="0"/>
          <w:numId w:val="0"/>
        </w:numPr>
      </w:pPr>
      <w:r w:rsidRPr="00092BE2">
        <w:rPr>
          <w:b/>
        </w:rPr>
        <w:t>Use Sweet Spot Target</w:t>
      </w:r>
      <w:r w:rsidRPr="00092BE2">
        <w:t xml:space="preserve"> - When the </w:t>
      </w:r>
      <w:r w:rsidRPr="00092BE2">
        <w:rPr>
          <w:i/>
        </w:rPr>
        <w:t xml:space="preserve">Sweet Spot Target </w:t>
      </w:r>
      <w:r w:rsidRPr="00092BE2">
        <w:t>option is purchased, enabling it allows you to manually define the target (0 % PWI) for each statistic. (See below for additional details)</w:t>
      </w:r>
    </w:p>
    <w:p w14:paraId="605DE0E8" w14:textId="7DD31402" w:rsidR="008708F9" w:rsidRDefault="005B4E42" w:rsidP="00D36D96">
      <w:pPr>
        <w:pStyle w:val="Heading2"/>
      </w:pPr>
      <w:bookmarkStart w:id="339" w:name="_Toc488490441"/>
      <w:bookmarkStart w:id="340" w:name="_Toc119468080"/>
      <w:bookmarkStart w:id="341" w:name="_Toc353195393"/>
      <w:bookmarkStart w:id="342" w:name="_Toc358296226"/>
      <w:bookmarkStart w:id="343" w:name="_Toc358298391"/>
      <w:bookmarkStart w:id="344" w:name="_Toc469334877"/>
      <w:bookmarkStart w:id="345" w:name="_Toc504120303"/>
      <w:bookmarkStart w:id="346" w:name="_Toc527644286"/>
      <w:bookmarkStart w:id="347" w:name="_Toc528599386"/>
      <w:bookmarkStart w:id="348" w:name="_Toc17993424"/>
      <w:bookmarkStart w:id="349" w:name="_Toc37267142"/>
      <w:bookmarkStart w:id="350" w:name="_Toc51666608"/>
      <w:bookmarkStart w:id="351" w:name="_Toc51666743"/>
      <w:r>
        <w:lastRenderedPageBreak/>
        <w:t>Flux</w:t>
      </w:r>
      <w:r w:rsidR="00BB1720">
        <w:t xml:space="preserve"> Menu</w:t>
      </w:r>
      <w:bookmarkEnd w:id="339"/>
      <w:bookmarkEnd w:id="340"/>
      <w:bookmarkEnd w:id="341"/>
      <w:bookmarkEnd w:id="342"/>
      <w:bookmarkEnd w:id="343"/>
      <w:bookmarkEnd w:id="344"/>
      <w:bookmarkEnd w:id="345"/>
      <w:bookmarkEnd w:id="346"/>
      <w:bookmarkEnd w:id="347"/>
      <w:bookmarkEnd w:id="348"/>
      <w:bookmarkEnd w:id="349"/>
      <w:bookmarkEnd w:id="350"/>
      <w:bookmarkEnd w:id="351"/>
    </w:p>
    <w:p w14:paraId="0C8A08EA" w14:textId="487E9727" w:rsidR="008708F9" w:rsidRPr="004B2B33" w:rsidRDefault="005B4E42" w:rsidP="004B2B33">
      <w:pPr>
        <w:jc w:val="center"/>
      </w:pPr>
      <w:r>
        <w:rPr>
          <w:noProof/>
        </w:rPr>
        <w:drawing>
          <wp:inline distT="0" distB="0" distL="0" distR="0" wp14:anchorId="407C9637" wp14:editId="2964B7C7">
            <wp:extent cx="1286395" cy="34303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WPI - Flux button.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343039"/>
                    </a:xfrm>
                    <a:prstGeom prst="rect">
                      <a:avLst/>
                    </a:prstGeom>
                  </pic:spPr>
                </pic:pic>
              </a:graphicData>
            </a:graphic>
          </wp:inline>
        </w:drawing>
      </w:r>
    </w:p>
    <w:p w14:paraId="58146424" w14:textId="77777777" w:rsidR="008708F9" w:rsidRDefault="008708F9"/>
    <w:p w14:paraId="21529E3C" w14:textId="77777777" w:rsidR="00D41AFB" w:rsidRPr="004B2B33" w:rsidRDefault="00DD450D" w:rsidP="004B2B33">
      <w:pPr>
        <w:jc w:val="center"/>
      </w:pPr>
      <w:r w:rsidRPr="004B2B33">
        <w:rPr>
          <w:noProof/>
        </w:rPr>
        <w:drawing>
          <wp:inline distT="0" distB="0" distL="0" distR="0" wp14:anchorId="42013B9D" wp14:editId="17EB0C63">
            <wp:extent cx="3776880" cy="3663950"/>
            <wp:effectExtent l="19050" t="19050" r="1460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76880" cy="3663950"/>
                    </a:xfrm>
                    <a:prstGeom prst="rect">
                      <a:avLst/>
                    </a:prstGeom>
                    <a:noFill/>
                    <a:ln w="9525" cmpd="sng">
                      <a:solidFill>
                        <a:srgbClr val="000000"/>
                      </a:solidFill>
                      <a:miter lim="800000"/>
                      <a:headEnd/>
                      <a:tailEnd/>
                    </a:ln>
                    <a:effectLst/>
                  </pic:spPr>
                </pic:pic>
              </a:graphicData>
            </a:graphic>
          </wp:inline>
        </w:drawing>
      </w:r>
    </w:p>
    <w:p w14:paraId="798D1F83" w14:textId="5E00693C" w:rsidR="008708F9" w:rsidRDefault="00D41AFB" w:rsidP="00F5043F">
      <w:pPr>
        <w:pStyle w:val="Caption"/>
        <w:rPr>
          <w:noProof/>
        </w:rPr>
      </w:pPr>
      <w:bookmarkStart w:id="352" w:name="_Ref185671013"/>
      <w:r>
        <w:t xml:space="preserve">Figure </w:t>
      </w:r>
      <w:bookmarkEnd w:id="352"/>
      <w:r w:rsidR="00810E0D">
        <w:rPr>
          <w:noProof/>
        </w:rPr>
        <w:t>12</w:t>
      </w:r>
      <w:r w:rsidR="00435384">
        <w:t xml:space="preserve">: </w:t>
      </w:r>
      <w:r w:rsidR="002D4137">
        <w:t>Flux</w:t>
      </w:r>
      <w:r w:rsidR="00435384">
        <w:t xml:space="preserve"> Menu</w:t>
      </w:r>
    </w:p>
    <w:p w14:paraId="35FEDBE0" w14:textId="77777777" w:rsidR="008708F9" w:rsidRDefault="008708F9" w:rsidP="00194E1A"/>
    <w:p w14:paraId="4E4736ED" w14:textId="77777777" w:rsidR="005B4E42" w:rsidRPr="005B4E42" w:rsidRDefault="005B4E42" w:rsidP="005B4E42">
      <w:pPr>
        <w:rPr>
          <w:b/>
        </w:rPr>
      </w:pPr>
    </w:p>
    <w:p w14:paraId="2CA4B3E7" w14:textId="4A27CF2E" w:rsidR="005B4E42" w:rsidRPr="005B4E42" w:rsidRDefault="005B4E42" w:rsidP="005B4E42">
      <w:r w:rsidRPr="005B4E42">
        <w:rPr>
          <w:b/>
        </w:rPr>
        <w:t>Flux Menu</w:t>
      </w:r>
      <w:r w:rsidRPr="005B4E42">
        <w:t xml:space="preserve"> - When you click the </w:t>
      </w:r>
      <w:r w:rsidRPr="005B4E42">
        <w:rPr>
          <w:i/>
        </w:rPr>
        <w:t>Flux Menu</w:t>
      </w:r>
      <w:r w:rsidRPr="005B4E42">
        <w:t xml:space="preserve"> button, a list of fluxes appears.  Use the scroll bar on the right to find your flux in the list</w:t>
      </w:r>
      <w:r>
        <w:t xml:space="preserve"> </w:t>
      </w:r>
      <w:r w:rsidRPr="005B4E42">
        <w:t xml:space="preserve">and click to select it.  If your flux is not on the list, choose the Define Your </w:t>
      </w:r>
      <w:r>
        <w:t>Own</w:t>
      </w:r>
      <w:r w:rsidRPr="005B4E42">
        <w:t xml:space="preserve"> Spec option from the list, and then manually enter the process limits.  </w:t>
      </w:r>
    </w:p>
    <w:p w14:paraId="459671DF" w14:textId="77777777" w:rsidR="005B4E42" w:rsidRPr="005B4E42" w:rsidRDefault="005B4E42" w:rsidP="005B4E42"/>
    <w:p w14:paraId="379B4065" w14:textId="02688546" w:rsidR="005B4E42" w:rsidRPr="005B4E42" w:rsidRDefault="005B4E42" w:rsidP="005B4E42">
      <w:pPr>
        <w:numPr>
          <w:ilvl w:val="0"/>
          <w:numId w:val="167"/>
        </w:numPr>
        <w:rPr>
          <w:noProof/>
        </w:rPr>
      </w:pPr>
      <w:r w:rsidRPr="005B4E42">
        <w:rPr>
          <w:noProof/>
        </w:rPr>
        <w:t xml:space="preserve">Clicking on the </w:t>
      </w:r>
      <w:r w:rsidRPr="005B4E42">
        <w:rPr>
          <w:b/>
          <w:noProof/>
        </w:rPr>
        <w:t>green check</w:t>
      </w:r>
      <w:r w:rsidRPr="005B4E42">
        <w:rPr>
          <w:noProof/>
        </w:rPr>
        <w:t xml:space="preserve"> accepts the selected </w:t>
      </w:r>
      <w:r>
        <w:rPr>
          <w:noProof/>
        </w:rPr>
        <w:t>flux</w:t>
      </w:r>
      <w:r w:rsidRPr="005B4E42">
        <w:rPr>
          <w:noProof/>
        </w:rPr>
        <w:t xml:space="preserve"> and loads its specs automatically.  You then return to the </w:t>
      </w:r>
      <w:r w:rsidRPr="005B4E42">
        <w:rPr>
          <w:i/>
          <w:noProof/>
        </w:rPr>
        <w:t>Process Window</w:t>
      </w:r>
      <w:r w:rsidRPr="005B4E42">
        <w:rPr>
          <w:noProof/>
        </w:rPr>
        <w:t xml:space="preserve"> screen after being presented disclaimer information.</w:t>
      </w:r>
    </w:p>
    <w:p w14:paraId="5A022800" w14:textId="77777777" w:rsidR="005B4E42" w:rsidRPr="005B4E42" w:rsidRDefault="005B4E42" w:rsidP="005B4E42"/>
    <w:p w14:paraId="1FC56284" w14:textId="77777777" w:rsidR="005B4E42" w:rsidRPr="005B4E42" w:rsidRDefault="005B4E42" w:rsidP="005B4E42">
      <w:pPr>
        <w:numPr>
          <w:ilvl w:val="0"/>
          <w:numId w:val="167"/>
        </w:numPr>
        <w:rPr>
          <w:noProof/>
        </w:rPr>
      </w:pPr>
      <w:r w:rsidRPr="005B4E42">
        <w:rPr>
          <w:noProof/>
        </w:rPr>
        <w:t xml:space="preserve">Clicking the </w:t>
      </w:r>
      <w:r w:rsidRPr="005B4E42">
        <w:rPr>
          <w:b/>
          <w:noProof/>
        </w:rPr>
        <w:t>flux jars</w:t>
      </w:r>
      <w:r w:rsidRPr="005B4E42">
        <w:rPr>
          <w:noProof/>
        </w:rPr>
        <w:t xml:space="preserve"> button displays a disclaimer information about the selected flux/process specifications. </w:t>
      </w:r>
    </w:p>
    <w:p w14:paraId="7261259C" w14:textId="77777777" w:rsidR="005B4E42" w:rsidRPr="005B4E42" w:rsidRDefault="005B4E42" w:rsidP="005B4E42"/>
    <w:p w14:paraId="13ECD2B4" w14:textId="77777777" w:rsidR="005B4E42" w:rsidRPr="005B4E42" w:rsidRDefault="005B4E42" w:rsidP="005B4E42">
      <w:pPr>
        <w:numPr>
          <w:ilvl w:val="0"/>
          <w:numId w:val="167"/>
        </w:numPr>
        <w:rPr>
          <w:noProof/>
        </w:rPr>
      </w:pPr>
      <w:r w:rsidRPr="005B4E42">
        <w:rPr>
          <w:noProof/>
        </w:rPr>
        <w:t xml:space="preserve">Clicking on the </w:t>
      </w:r>
      <w:r w:rsidRPr="005B4E42">
        <w:rPr>
          <w:b/>
          <w:noProof/>
        </w:rPr>
        <w:t>red X</w:t>
      </w:r>
      <w:r w:rsidRPr="005B4E42">
        <w:rPr>
          <w:noProof/>
        </w:rPr>
        <w:t xml:space="preserve"> cancels your selection and returns you to </w:t>
      </w:r>
      <w:r w:rsidRPr="005B4E42">
        <w:rPr>
          <w:i/>
          <w:noProof/>
        </w:rPr>
        <w:t>the Process Window</w:t>
      </w:r>
      <w:r w:rsidRPr="005B4E42">
        <w:rPr>
          <w:noProof/>
        </w:rPr>
        <w:t xml:space="preserve"> screen without making any changes.</w:t>
      </w:r>
    </w:p>
    <w:p w14:paraId="26E75D89" w14:textId="77777777" w:rsidR="008708F9" w:rsidRDefault="008708F9">
      <w:bookmarkStart w:id="353" w:name="_Toc486325573"/>
      <w:bookmarkStart w:id="354" w:name="_Toc488490442"/>
    </w:p>
    <w:p w14:paraId="14FC21C5" w14:textId="77777777" w:rsidR="008708F9" w:rsidRDefault="008708F9"/>
    <w:p w14:paraId="27A8439B" w14:textId="77777777" w:rsidR="008708F9" w:rsidRDefault="00BB1720" w:rsidP="00D36D96">
      <w:pPr>
        <w:pStyle w:val="Heading2"/>
      </w:pPr>
      <w:r>
        <w:br w:type="page"/>
      </w:r>
      <w:bookmarkStart w:id="355" w:name="_Edit_Specs"/>
      <w:bookmarkStart w:id="356" w:name="_Ref91061038"/>
      <w:bookmarkStart w:id="357" w:name="_Toc119468081"/>
      <w:bookmarkStart w:id="358" w:name="_Toc353195394"/>
      <w:bookmarkStart w:id="359" w:name="_Toc358296227"/>
      <w:bookmarkStart w:id="360" w:name="_Toc358298392"/>
      <w:bookmarkStart w:id="361" w:name="_Toc469334878"/>
      <w:bookmarkStart w:id="362" w:name="_Toc504120304"/>
      <w:bookmarkStart w:id="363" w:name="_Toc527644287"/>
      <w:bookmarkStart w:id="364" w:name="_Toc528599387"/>
      <w:bookmarkStart w:id="365" w:name="_Toc17993425"/>
      <w:bookmarkStart w:id="366" w:name="_Toc37267143"/>
      <w:bookmarkStart w:id="367" w:name="_Toc51666609"/>
      <w:bookmarkStart w:id="368" w:name="_Toc51666744"/>
      <w:bookmarkEnd w:id="355"/>
      <w:r>
        <w:lastRenderedPageBreak/>
        <w:t>Edit Specs</w:t>
      </w:r>
      <w:bookmarkEnd w:id="353"/>
      <w:bookmarkEnd w:id="354"/>
      <w:bookmarkEnd w:id="356"/>
      <w:bookmarkEnd w:id="357"/>
      <w:bookmarkEnd w:id="358"/>
      <w:bookmarkEnd w:id="359"/>
      <w:bookmarkEnd w:id="360"/>
      <w:bookmarkEnd w:id="361"/>
      <w:bookmarkEnd w:id="362"/>
      <w:bookmarkEnd w:id="363"/>
      <w:bookmarkEnd w:id="364"/>
      <w:bookmarkEnd w:id="365"/>
      <w:bookmarkEnd w:id="366"/>
      <w:bookmarkEnd w:id="367"/>
      <w:bookmarkEnd w:id="368"/>
    </w:p>
    <w:p w14:paraId="7D365E42" w14:textId="4757254E" w:rsidR="002F7683" w:rsidRPr="004B2B33" w:rsidRDefault="000F26D0" w:rsidP="004B2B33">
      <w:pPr>
        <w:jc w:val="center"/>
      </w:pPr>
      <w:r>
        <w:rPr>
          <w:noProof/>
        </w:rPr>
        <w:drawing>
          <wp:inline distT="0" distB="0" distL="0" distR="0" wp14:anchorId="5DFDB603" wp14:editId="2F46E332">
            <wp:extent cx="1286054" cy="34294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PI - Edit Specs button.png"/>
                    <pic:cNvPicPr/>
                  </pic:nvPicPr>
                  <pic:blipFill>
                    <a:blip r:embed="rId48">
                      <a:extLst>
                        <a:ext uri="{28A0092B-C50C-407E-A947-70E740481C1C}">
                          <a14:useLocalDpi xmlns:a14="http://schemas.microsoft.com/office/drawing/2010/main" val="0"/>
                        </a:ext>
                      </a:extLst>
                    </a:blip>
                    <a:stretch>
                      <a:fillRect/>
                    </a:stretch>
                  </pic:blipFill>
                  <pic:spPr>
                    <a:xfrm>
                      <a:off x="0" y="0"/>
                      <a:ext cx="1286054" cy="342948"/>
                    </a:xfrm>
                    <a:prstGeom prst="rect">
                      <a:avLst/>
                    </a:prstGeom>
                  </pic:spPr>
                </pic:pic>
              </a:graphicData>
            </a:graphic>
          </wp:inline>
        </w:drawing>
      </w:r>
    </w:p>
    <w:p w14:paraId="2F1A3309" w14:textId="77777777" w:rsidR="004E32EC" w:rsidRPr="004E32EC" w:rsidRDefault="004E32EC" w:rsidP="004E32EC">
      <w:pPr>
        <w:rPr>
          <w:lang w:val="en"/>
        </w:rPr>
      </w:pPr>
    </w:p>
    <w:p w14:paraId="1B24BBAF" w14:textId="77777777" w:rsidR="008708F9" w:rsidRDefault="00DD450D" w:rsidP="004E32EC">
      <w:pPr>
        <w:jc w:val="center"/>
      </w:pPr>
      <w:r>
        <w:rPr>
          <w:noProof/>
        </w:rPr>
        <w:drawing>
          <wp:inline distT="0" distB="0" distL="0" distR="0" wp14:anchorId="1E28B62E" wp14:editId="4D86B59A">
            <wp:extent cx="3647520" cy="33938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PI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657000" cy="3402651"/>
                    </a:xfrm>
                    <a:prstGeom prst="rect">
                      <a:avLst/>
                    </a:prstGeom>
                    <a:noFill/>
                    <a:ln>
                      <a:noFill/>
                    </a:ln>
                  </pic:spPr>
                </pic:pic>
              </a:graphicData>
            </a:graphic>
          </wp:inline>
        </w:drawing>
      </w:r>
    </w:p>
    <w:p w14:paraId="6B40F320" w14:textId="753EE97D" w:rsidR="008708F9" w:rsidRPr="0025224B" w:rsidRDefault="00D41AFB" w:rsidP="00F5043F">
      <w:pPr>
        <w:pStyle w:val="Caption"/>
      </w:pPr>
      <w:bookmarkStart w:id="369" w:name="_Ref185671484"/>
      <w:r>
        <w:t xml:space="preserve">Figure </w:t>
      </w:r>
      <w:bookmarkEnd w:id="369"/>
      <w:r w:rsidR="00810E0D">
        <w:rPr>
          <w:noProof/>
        </w:rPr>
        <w:t>13</w:t>
      </w:r>
      <w:r w:rsidR="00435384">
        <w:t>: Process Window Edit Specs</w:t>
      </w:r>
    </w:p>
    <w:p w14:paraId="35BC0890" w14:textId="77777777" w:rsidR="008708F9" w:rsidRDefault="008708F9" w:rsidP="00194E1A"/>
    <w:p w14:paraId="09A1528F" w14:textId="7E123C42" w:rsidR="00DA2F1E" w:rsidRDefault="002D4137">
      <w:r>
        <w:t xml:space="preserve">The </w:t>
      </w:r>
      <w:r w:rsidRPr="00EC251F">
        <w:rPr>
          <w:i/>
          <w:iCs/>
        </w:rPr>
        <w:t>Edit Specs</w:t>
      </w:r>
      <w:r>
        <w:t xml:space="preserve"> screen allows you to </w:t>
      </w:r>
      <w:r w:rsidR="000F26D0">
        <w:t xml:space="preserve">choose and/or edit a variety of available statistics that will be calculated during profiling and production. </w:t>
      </w:r>
    </w:p>
    <w:p w14:paraId="0CE8EE0D" w14:textId="77777777" w:rsidR="00DA2F1E" w:rsidRDefault="00DA2F1E"/>
    <w:p w14:paraId="0C7061EE" w14:textId="3633DF04" w:rsidR="000F26D0" w:rsidRDefault="000F26D0">
      <w:r>
        <w:t xml:space="preserve">At the top left of the screen are two tabs – </w:t>
      </w:r>
      <w:r w:rsidRPr="00EC251F">
        <w:rPr>
          <w:i/>
          <w:iCs/>
        </w:rPr>
        <w:t>Preheat</w:t>
      </w:r>
      <w:r>
        <w:t xml:space="preserve"> and </w:t>
      </w:r>
      <w:r w:rsidRPr="00EC251F">
        <w:rPr>
          <w:i/>
          <w:iCs/>
        </w:rPr>
        <w:t>Wave</w:t>
      </w:r>
      <w:r>
        <w:t xml:space="preserve"> – allowing you to select and define different specifications and limits for the two different halves of the </w:t>
      </w:r>
      <w:r w:rsidR="0055255E">
        <w:t xml:space="preserve">wave </w:t>
      </w:r>
      <w:r>
        <w:t xml:space="preserve">solder process. When you select a tab, it will display that name (Preheat in the example above) at the top of the screen to let you know which selection area you are working in. </w:t>
      </w:r>
    </w:p>
    <w:p w14:paraId="5F0121BE" w14:textId="4C795B1D" w:rsidR="008708F9" w:rsidRPr="00186824" w:rsidRDefault="00DA2F1E">
      <w:r>
        <w:t>There is a single drop</w:t>
      </w:r>
      <w:r w:rsidR="000F26D0">
        <w:t>-</w:t>
      </w:r>
      <w:r>
        <w:t>down list at the top that contains all available specifications</w:t>
      </w:r>
      <w:r w:rsidR="000F26D0">
        <w:t xml:space="preserve"> </w:t>
      </w:r>
      <w:r>
        <w:t xml:space="preserve">that </w:t>
      </w:r>
      <w:r w:rsidR="00992ECE">
        <w:t>are available for that part of the Process Window</w:t>
      </w:r>
      <w:r w:rsidR="002B6238" w:rsidRPr="00186824">
        <w:t xml:space="preserve">.  </w:t>
      </w:r>
      <w:r w:rsidRPr="00186824">
        <w:t>These specifications are specific limits</w:t>
      </w:r>
      <w:r w:rsidR="00BF7588" w:rsidRPr="00186824">
        <w:t xml:space="preserve"> or a group of limits</w:t>
      </w:r>
      <w:r w:rsidRPr="00186824">
        <w:t xml:space="preserve"> that define the overall Process Window for your product.  These specifications </w:t>
      </w:r>
      <w:r w:rsidR="002B6238" w:rsidRPr="00186824">
        <w:t>include</w:t>
      </w:r>
      <w:r w:rsidRPr="00186824">
        <w:t xml:space="preserve"> Slope, Preheat, Peak temperatures</w:t>
      </w:r>
      <w:r w:rsidR="002B6238" w:rsidRPr="00186824">
        <w:t>,</w:t>
      </w:r>
      <w:r w:rsidR="00992ECE">
        <w:t xml:space="preserve"> Dwell Time in Wave, etc.</w:t>
      </w:r>
    </w:p>
    <w:p w14:paraId="497858A1" w14:textId="77777777" w:rsidR="00194E1A" w:rsidRDefault="00194E1A"/>
    <w:p w14:paraId="28ECF3D4" w14:textId="06C4EB79" w:rsidR="00A11BA5" w:rsidRDefault="005058BE" w:rsidP="00194E1A">
      <w:r>
        <w:rPr>
          <w:b/>
        </w:rPr>
        <w:t xml:space="preserve">Spec </w:t>
      </w:r>
      <w:r w:rsidR="00092BE2">
        <w:rPr>
          <w:b/>
        </w:rPr>
        <w:t>D</w:t>
      </w:r>
      <w:r w:rsidR="00DA2F1E" w:rsidRPr="00A11BA5">
        <w:rPr>
          <w:b/>
        </w:rPr>
        <w:t>etails</w:t>
      </w:r>
      <w:r w:rsidR="00DA2F1E">
        <w:t xml:space="preserve"> – The Spec Details coincide with the selected Specification.  F</w:t>
      </w:r>
      <w:r w:rsidR="00A11BA5">
        <w:t>or each S</w:t>
      </w:r>
      <w:r w:rsidR="00DA2F1E">
        <w:t xml:space="preserve">pecification selected, enter the Temperature, and Time limits.  These limits are usually dictated by </w:t>
      </w:r>
      <w:r w:rsidR="00992ECE">
        <w:t>the flux being used</w:t>
      </w:r>
      <w:r w:rsidR="00DA2F1E">
        <w:t xml:space="preserve">.  </w:t>
      </w:r>
      <w:r w:rsidR="00A11BA5">
        <w:t>The limi</w:t>
      </w:r>
      <w:r w:rsidR="002B6238">
        <w:t xml:space="preserve">ts </w:t>
      </w:r>
      <w:r w:rsidR="002A0C25">
        <w:t xml:space="preserve">are used </w:t>
      </w:r>
      <w:r w:rsidR="002B6238">
        <w:t>to measure the profile PWI.</w:t>
      </w:r>
    </w:p>
    <w:p w14:paraId="2552CF9A" w14:textId="77777777" w:rsidR="002B6238" w:rsidRDefault="002B6238" w:rsidP="00194E1A"/>
    <w:p w14:paraId="74F31AA3" w14:textId="77777777" w:rsidR="00A11BA5" w:rsidRPr="00233FE9" w:rsidRDefault="00BB1B4C" w:rsidP="004E2D00">
      <w:r w:rsidRPr="004E2D00">
        <w:rPr>
          <w:b/>
        </w:rPr>
        <w:t>Caution</w:t>
      </w:r>
      <w:r w:rsidRPr="00233FE9">
        <w:t xml:space="preserve">: </w:t>
      </w:r>
      <w:r w:rsidR="00A11BA5" w:rsidRPr="00233FE9">
        <w:t>Changes made within this screen will have a direct effect on the profile PWI value</w:t>
      </w:r>
      <w:r w:rsidR="00632595" w:rsidRPr="00233FE9">
        <w:t>.</w:t>
      </w:r>
    </w:p>
    <w:p w14:paraId="2D51DB4C" w14:textId="77777777" w:rsidR="00A11BA5" w:rsidRDefault="00A11BA5" w:rsidP="00194E1A"/>
    <w:p w14:paraId="3856C4A8" w14:textId="77777777" w:rsidR="008708F9" w:rsidRDefault="008708F9">
      <w:r>
        <w:t xml:space="preserve">Once you have completed all spec modifications you can click on the </w:t>
      </w:r>
      <w:r w:rsidR="006034E1">
        <w:rPr>
          <w:b/>
        </w:rPr>
        <w:t>green</w:t>
      </w:r>
      <w:r w:rsidR="00314166">
        <w:rPr>
          <w:b/>
        </w:rPr>
        <w:t xml:space="preserve"> check </w:t>
      </w:r>
      <w:r w:rsidR="00314166" w:rsidRPr="00314166">
        <w:t>(Save and Exit)</w:t>
      </w:r>
      <w:r>
        <w:t xml:space="preserve"> button and your changes </w:t>
      </w:r>
      <w:r w:rsidR="008F74EE">
        <w:t>are</w:t>
      </w:r>
      <w:r>
        <w:t xml:space="preserve"> applied.  Clicking on the </w:t>
      </w:r>
      <w:r w:rsidR="006034E1">
        <w:rPr>
          <w:b/>
        </w:rPr>
        <w:t>red</w:t>
      </w:r>
      <w:r w:rsidR="00314166">
        <w:rPr>
          <w:b/>
        </w:rPr>
        <w:t xml:space="preserve"> X</w:t>
      </w:r>
      <w:r w:rsidR="00314166">
        <w:t xml:space="preserve"> </w:t>
      </w:r>
      <w:r>
        <w:t>button will cancel your changes and exit.</w:t>
      </w:r>
    </w:p>
    <w:p w14:paraId="73C336E5" w14:textId="77777777" w:rsidR="00194E1A" w:rsidRDefault="00194E1A"/>
    <w:p w14:paraId="231DF58A" w14:textId="77777777" w:rsidR="00194E1A" w:rsidRDefault="00194E1A"/>
    <w:p w14:paraId="4F617CD5" w14:textId="4B8A321C" w:rsidR="00BE4981" w:rsidRDefault="00BB1720" w:rsidP="00D36D96">
      <w:pPr>
        <w:pStyle w:val="Heading2"/>
      </w:pPr>
      <w:bookmarkStart w:id="370" w:name="_Toc119468082"/>
      <w:r>
        <w:br w:type="page"/>
      </w:r>
      <w:bookmarkStart w:id="371" w:name="_Toc353195395"/>
      <w:bookmarkStart w:id="372" w:name="_Toc358296228"/>
      <w:bookmarkStart w:id="373" w:name="_Toc358298393"/>
      <w:bookmarkStart w:id="374" w:name="_Toc469334879"/>
      <w:bookmarkStart w:id="375" w:name="_Toc504120305"/>
      <w:bookmarkStart w:id="376" w:name="_Toc527644288"/>
      <w:bookmarkStart w:id="377" w:name="_Toc528599388"/>
      <w:bookmarkStart w:id="378" w:name="_Toc17993426"/>
      <w:bookmarkStart w:id="379" w:name="_Toc37267144"/>
      <w:bookmarkStart w:id="380" w:name="_Toc51666610"/>
      <w:bookmarkStart w:id="381" w:name="_Toc51666745"/>
      <w:r w:rsidR="00232229">
        <w:lastRenderedPageBreak/>
        <w:t>Sp</w:t>
      </w:r>
      <w:r w:rsidR="00A24EC7">
        <w:t>ecify</w:t>
      </w:r>
      <w:r w:rsidR="00EA74F5">
        <w:t xml:space="preserve"> </w:t>
      </w:r>
      <w:r w:rsidR="00092BE2">
        <w:t>D</w:t>
      </w:r>
      <w:r w:rsidR="00EA74F5">
        <w:t xml:space="preserve">ifferent </w:t>
      </w:r>
      <w:r w:rsidR="00092BE2">
        <w:t xml:space="preserve">Specs </w:t>
      </w:r>
      <w:r w:rsidR="00B650CB">
        <w:t>f</w:t>
      </w:r>
      <w:r>
        <w:t xml:space="preserve">or </w:t>
      </w:r>
      <w:r w:rsidR="00092BE2">
        <w:t>I</w:t>
      </w:r>
      <w:r w:rsidR="00232229">
        <w:t xml:space="preserve">ndividual </w:t>
      </w:r>
      <w:r>
        <w:t>T</w:t>
      </w:r>
      <w:r w:rsidR="00A24EC7">
        <w:t>C</w:t>
      </w:r>
      <w:r>
        <w:t>s</w:t>
      </w:r>
      <w:bookmarkEnd w:id="370"/>
      <w:bookmarkEnd w:id="371"/>
      <w:bookmarkEnd w:id="372"/>
      <w:bookmarkEnd w:id="373"/>
      <w:bookmarkEnd w:id="374"/>
      <w:bookmarkEnd w:id="375"/>
      <w:bookmarkEnd w:id="376"/>
      <w:bookmarkEnd w:id="377"/>
      <w:bookmarkEnd w:id="378"/>
      <w:bookmarkEnd w:id="379"/>
      <w:bookmarkEnd w:id="380"/>
      <w:bookmarkEnd w:id="381"/>
    </w:p>
    <w:p w14:paraId="69FEDF14" w14:textId="77777777" w:rsidR="00C47F6C" w:rsidRPr="00C47F6C" w:rsidRDefault="00DD450D" w:rsidP="00C47F6C">
      <w:pPr>
        <w:jc w:val="center"/>
        <w:rPr>
          <w:lang w:val="en"/>
        </w:rPr>
      </w:pPr>
      <w:r>
        <w:rPr>
          <w:noProof/>
        </w:rPr>
        <mc:AlternateContent>
          <mc:Choice Requires="wpg">
            <w:drawing>
              <wp:anchor distT="0" distB="0" distL="114300" distR="114300" simplePos="0" relativeHeight="251607040" behindDoc="0" locked="0" layoutInCell="1" allowOverlap="1" wp14:anchorId="60A3FAC5" wp14:editId="43F1B6E0">
                <wp:simplePos x="0" y="0"/>
                <wp:positionH relativeFrom="column">
                  <wp:posOffset>2868295</wp:posOffset>
                </wp:positionH>
                <wp:positionV relativeFrom="paragraph">
                  <wp:posOffset>1021080</wp:posOffset>
                </wp:positionV>
                <wp:extent cx="1714500" cy="800100"/>
                <wp:effectExtent l="0" t="0" r="0" b="0"/>
                <wp:wrapNone/>
                <wp:docPr id="2969"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800100"/>
                          <a:chOff x="7713" y="3580"/>
                          <a:chExt cx="2700" cy="1260"/>
                        </a:xfrm>
                      </wpg:grpSpPr>
                      <wps:wsp>
                        <wps:cNvPr id="2970" name="Text Box 2972"/>
                        <wps:cNvSpPr txBox="1">
                          <a:spLocks noChangeArrowheads="1"/>
                        </wps:cNvSpPr>
                        <wps:spPr bwMode="auto">
                          <a:xfrm>
                            <a:off x="7713" y="3580"/>
                            <a:ext cx="2700" cy="720"/>
                          </a:xfrm>
                          <a:prstGeom prst="rect">
                            <a:avLst/>
                          </a:prstGeom>
                          <a:solidFill>
                            <a:srgbClr val="FFFFFF"/>
                          </a:solidFill>
                          <a:ln w="19050">
                            <a:solidFill>
                              <a:srgbClr val="FF0000"/>
                            </a:solidFill>
                            <a:miter lim="800000"/>
                            <a:headEnd/>
                            <a:tailEnd/>
                          </a:ln>
                        </wps:spPr>
                        <wps:txbx>
                          <w:txbxContent>
                            <w:p w14:paraId="6EE9075A" w14:textId="77777777" w:rsidR="00B05D68" w:rsidRDefault="00B05D68" w:rsidP="00A11BA5">
                              <w:r>
                                <w:t xml:space="preserve">This Section is specific for </w:t>
                              </w:r>
                              <w:r w:rsidRPr="00B16C84">
                                <w:rPr>
                                  <w:i/>
                                </w:rPr>
                                <w:t>Separate Specs</w:t>
                              </w:r>
                              <w:r>
                                <w:t xml:space="preserve"> for each TC</w:t>
                              </w:r>
                            </w:p>
                          </w:txbxContent>
                        </wps:txbx>
                        <wps:bodyPr rot="0" vert="horz" wrap="square" lIns="91440" tIns="45720" rIns="91440" bIns="45720" anchor="t" anchorCtr="0" upright="1">
                          <a:noAutofit/>
                        </wps:bodyPr>
                      </wps:wsp>
                      <wps:wsp>
                        <wps:cNvPr id="2971" name="Line 2973"/>
                        <wps:cNvCnPr>
                          <a:cxnSpLocks noChangeShapeType="1"/>
                        </wps:cNvCnPr>
                        <wps:spPr bwMode="auto">
                          <a:xfrm flipH="1">
                            <a:off x="7713" y="4300"/>
                            <a:ext cx="720" cy="54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3FAC5" id="Group 4106" o:spid="_x0000_s1054" style="position:absolute;left:0;text-align:left;margin-left:225.85pt;margin-top:80.4pt;width:135pt;height:63pt;z-index:251607040" coordorigin="7713,3580"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">
                <v:shape id="Text Box 2972" o:spid="_x0000_s1055" type="#_x0000_t202" style="position:absolute;left:7713;top:358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" strokecolor="red" strokeweight="1.5pt">
                  <v:textbox>
                    <w:txbxContent>
                      <w:p w14:paraId="6EE9075A" w14:textId="77777777" w:rsidR="00B05D68" w:rsidRDefault="00B05D68" w:rsidP="00A11BA5">
                        <w:r>
                          <w:t xml:space="preserve">This Section is specific for </w:t>
                        </w:r>
                        <w:r w:rsidRPr="00B16C84">
                          <w:rPr>
                            <w:i/>
                          </w:rPr>
                          <w:t>Separate Specs</w:t>
                        </w:r>
                        <w:r>
                          <w:t xml:space="preserve"> for each TC</w:t>
                        </w:r>
                      </w:p>
                    </w:txbxContent>
                  </v:textbox>
                </v:shape>
                <v:line id="Line 2973" o:spid="_x0000_s1056" style="position:absolute;flip:x;visibility:visible;mso-wrap-style:square" from="7713,4300" to="8433,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" strokecolor="red" strokeweight="1.5pt">
                  <v:stroke endarrow="block"/>
                </v:line>
              </v:group>
            </w:pict>
          </mc:Fallback>
        </mc:AlternateContent>
      </w:r>
      <w:r>
        <w:rPr>
          <w:noProof/>
        </w:rPr>
        <w:drawing>
          <wp:inline distT="0" distB="0" distL="0" distR="0" wp14:anchorId="3E16A479" wp14:editId="2B0198BA">
            <wp:extent cx="2623436" cy="24447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23436" cy="2444750"/>
                    </a:xfrm>
                    <a:prstGeom prst="rect">
                      <a:avLst/>
                    </a:prstGeom>
                    <a:noFill/>
                    <a:ln>
                      <a:noFill/>
                    </a:ln>
                  </pic:spPr>
                </pic:pic>
              </a:graphicData>
            </a:graphic>
          </wp:inline>
        </w:drawing>
      </w:r>
    </w:p>
    <w:p w14:paraId="7CCC086B" w14:textId="1A0ECAE6" w:rsidR="00BE4981" w:rsidRDefault="00D41AFB" w:rsidP="00F5043F">
      <w:pPr>
        <w:pStyle w:val="Caption"/>
      </w:pPr>
      <w:bookmarkStart w:id="382" w:name="_Ref185671788"/>
      <w:r>
        <w:t xml:space="preserve">Figure </w:t>
      </w:r>
      <w:bookmarkEnd w:id="382"/>
      <w:r w:rsidR="00992ECE">
        <w:rPr>
          <w:noProof/>
        </w:rPr>
        <w:t>14</w:t>
      </w:r>
      <w:r w:rsidR="00205334">
        <w:t xml:space="preserve">: Edit Specs </w:t>
      </w:r>
      <w:r w:rsidR="007D2AF2">
        <w:t>screen</w:t>
      </w:r>
      <w:r w:rsidR="00205334">
        <w:t xml:space="preserve"> with</w:t>
      </w:r>
      <w:r w:rsidR="00435384">
        <w:t xml:space="preserve"> </w:t>
      </w:r>
      <w:r w:rsidR="00205334">
        <w:t xml:space="preserve">TC Selection &amp; Label panel </w:t>
      </w:r>
      <w:r w:rsidR="007D2AF2">
        <w:t>displayed</w:t>
      </w:r>
    </w:p>
    <w:p w14:paraId="3A6BF379" w14:textId="2E04194E" w:rsidR="00A11BA5" w:rsidRPr="007A0D7E" w:rsidRDefault="008058F8">
      <w:pPr>
        <w:pStyle w:val="Heading3"/>
      </w:pPr>
      <w:bookmarkStart w:id="383" w:name="_Toc358296229"/>
      <w:bookmarkStart w:id="384" w:name="_Toc358298394"/>
      <w:bookmarkStart w:id="385" w:name="_Toc469334880"/>
      <w:bookmarkStart w:id="386" w:name="_Toc504120306"/>
      <w:bookmarkStart w:id="387" w:name="_Toc527644289"/>
      <w:bookmarkStart w:id="388" w:name="_Toc528599389"/>
      <w:bookmarkStart w:id="389" w:name="_Toc17993427"/>
      <w:bookmarkStart w:id="390" w:name="_Toc37267145"/>
      <w:bookmarkStart w:id="391" w:name="_Toc51666746"/>
      <w:r w:rsidRPr="007A0D7E">
        <w:t>T</w:t>
      </w:r>
      <w:r w:rsidR="00992ECE">
        <w:t>C</w:t>
      </w:r>
      <w:r w:rsidRPr="007A0D7E">
        <w:t xml:space="preserve"> Selection &amp; Label</w:t>
      </w:r>
      <w:bookmarkEnd w:id="383"/>
      <w:bookmarkEnd w:id="384"/>
      <w:bookmarkEnd w:id="385"/>
      <w:bookmarkEnd w:id="386"/>
      <w:bookmarkEnd w:id="387"/>
      <w:bookmarkEnd w:id="388"/>
      <w:bookmarkEnd w:id="389"/>
      <w:bookmarkEnd w:id="390"/>
      <w:bookmarkEnd w:id="391"/>
    </w:p>
    <w:p w14:paraId="5A683382" w14:textId="7BCC9E70" w:rsidR="007D2AF2" w:rsidRPr="00186824" w:rsidRDefault="00A11BA5" w:rsidP="00A11BA5">
      <w:r w:rsidRPr="00186824">
        <w:t xml:space="preserve">If you </w:t>
      </w:r>
      <w:r w:rsidR="00205334" w:rsidRPr="00186824">
        <w:t xml:space="preserve">have </w:t>
      </w:r>
      <w:r w:rsidR="00205334" w:rsidRPr="00186824">
        <w:rPr>
          <w:u w:val="single"/>
        </w:rPr>
        <w:t>deselected</w:t>
      </w:r>
      <w:r w:rsidR="00205334" w:rsidRPr="00186824">
        <w:t xml:space="preserve"> the Same Specs for all TCs option on the Process Window Setup screen, when the Edit Specs screen </w:t>
      </w:r>
      <w:r w:rsidR="007D2AF2" w:rsidRPr="00186824">
        <w:t xml:space="preserve">appears, it will display an additional TC Selection &amp; Label. </w:t>
      </w:r>
    </w:p>
    <w:p w14:paraId="6A8CF829" w14:textId="77777777" w:rsidR="00D41AFB" w:rsidRPr="00186824" w:rsidRDefault="00D41AFB" w:rsidP="00A11BA5"/>
    <w:p w14:paraId="3D19395A" w14:textId="77777777" w:rsidR="00A11BA5" w:rsidRDefault="00A11BA5" w:rsidP="00A97125">
      <w:pPr>
        <w:numPr>
          <w:ilvl w:val="0"/>
          <w:numId w:val="94"/>
        </w:numPr>
      </w:pPr>
      <w:r w:rsidRPr="00A11BA5">
        <w:rPr>
          <w:b/>
        </w:rPr>
        <w:t xml:space="preserve">Select </w:t>
      </w:r>
      <w:r w:rsidR="00092BE2">
        <w:t xml:space="preserve">– </w:t>
      </w:r>
      <w:r>
        <w:t xml:space="preserve">Use the Select drop-down menu to select the TC whose specifications you wish to </w:t>
      </w:r>
      <w:r w:rsidR="00BF7588">
        <w:t>view/</w:t>
      </w:r>
      <w:r>
        <w:t>edit.  The Spec Details for</w:t>
      </w:r>
      <w:r w:rsidR="003C7B14">
        <w:t xml:space="preserve"> the selected TC appear</w:t>
      </w:r>
      <w:r w:rsidR="0025224B">
        <w:t>.</w:t>
      </w:r>
    </w:p>
    <w:p w14:paraId="0BBA0039" w14:textId="77777777" w:rsidR="00A11BA5" w:rsidRPr="00245281" w:rsidRDefault="00092BE2" w:rsidP="00A97125">
      <w:pPr>
        <w:pStyle w:val="ListBullet"/>
        <w:numPr>
          <w:ilvl w:val="0"/>
          <w:numId w:val="94"/>
        </w:numPr>
        <w:rPr>
          <w:b/>
        </w:rPr>
      </w:pPr>
      <w:r>
        <w:rPr>
          <w:b/>
        </w:rPr>
        <w:t>L</w:t>
      </w:r>
      <w:r w:rsidR="00A11BA5">
        <w:rPr>
          <w:b/>
        </w:rPr>
        <w:t xml:space="preserve">abel – </w:t>
      </w:r>
      <w:r w:rsidR="00A11BA5">
        <w:t xml:space="preserve">This area </w:t>
      </w:r>
      <w:r w:rsidR="00D17611">
        <w:t>lets you</w:t>
      </w:r>
      <w:r w:rsidR="00A11BA5">
        <w:t xml:space="preserve"> type in a description or label to identify that parti</w:t>
      </w:r>
      <w:r w:rsidR="00925F83">
        <w:t>cular TC. If left blank, the TC</w:t>
      </w:r>
      <w:r w:rsidR="00A11BA5">
        <w:t>s will simply be identified as TC2, TC3, etc.</w:t>
      </w:r>
    </w:p>
    <w:p w14:paraId="79A74BF7" w14:textId="77777777" w:rsidR="00245281" w:rsidRPr="002E2ABC" w:rsidRDefault="00245281" w:rsidP="00245281"/>
    <w:p w14:paraId="221A4AF4" w14:textId="77777777" w:rsidR="00A11BA5" w:rsidRPr="00233FE9" w:rsidRDefault="00BB1B4C" w:rsidP="00085DF3">
      <w:r w:rsidRPr="00085DF3">
        <w:rPr>
          <w:b/>
        </w:rPr>
        <w:t>Note</w:t>
      </w:r>
      <w:r w:rsidRPr="00233FE9">
        <w:t xml:space="preserve">: </w:t>
      </w:r>
      <w:r w:rsidR="00BF7588" w:rsidRPr="00233FE9">
        <w:t xml:space="preserve">When </w:t>
      </w:r>
      <w:r w:rsidR="007D2AF2" w:rsidRPr="00233FE9">
        <w:t>using separate specs</w:t>
      </w:r>
      <w:r w:rsidR="00BF7588" w:rsidRPr="00233FE9">
        <w:t xml:space="preserve">, </w:t>
      </w:r>
      <w:r w:rsidR="007D2AF2" w:rsidRPr="00233FE9">
        <w:t>the Edit Specs screen</w:t>
      </w:r>
      <w:r w:rsidR="00BF7588" w:rsidRPr="00233FE9">
        <w:t xml:space="preserve"> is the only place where you can select or deselect </w:t>
      </w:r>
      <w:r w:rsidR="00925F83" w:rsidRPr="00233FE9">
        <w:t>which TC</w:t>
      </w:r>
      <w:r w:rsidR="00BF7588" w:rsidRPr="00233FE9">
        <w:t xml:space="preserve">s </w:t>
      </w:r>
      <w:r w:rsidR="008F74EE">
        <w:t xml:space="preserve">are </w:t>
      </w:r>
      <w:r w:rsidR="00BF7588" w:rsidRPr="00233FE9">
        <w:t>used for a profile.</w:t>
      </w:r>
    </w:p>
    <w:p w14:paraId="65BA2ECE" w14:textId="77777777" w:rsidR="00245281" w:rsidRPr="00245281" w:rsidRDefault="00245281" w:rsidP="00245281"/>
    <w:p w14:paraId="32A28F92" w14:textId="77777777" w:rsidR="00BF7588" w:rsidRPr="00186824" w:rsidRDefault="00BF7588" w:rsidP="00245281">
      <w:r w:rsidRPr="00186824">
        <w:t xml:space="preserve">Once you have completed all edits of the specs you can click on the </w:t>
      </w:r>
      <w:r w:rsidR="006034E1">
        <w:t>green</w:t>
      </w:r>
      <w:r w:rsidRPr="00186824">
        <w:t xml:space="preserve"> </w:t>
      </w:r>
      <w:r w:rsidR="006034E1">
        <w:t>check</w:t>
      </w:r>
      <w:r w:rsidRPr="00186824">
        <w:t xml:space="preserve"> button and your changes </w:t>
      </w:r>
      <w:r w:rsidR="008F74EE">
        <w:t>are</w:t>
      </w:r>
      <w:r w:rsidRPr="00186824">
        <w:t xml:space="preserve"> applied.  Clicking on the </w:t>
      </w:r>
      <w:r w:rsidR="006034E1">
        <w:t>red</w:t>
      </w:r>
      <w:r w:rsidRPr="00186824">
        <w:t xml:space="preserve"> X</w:t>
      </w:r>
      <w:r w:rsidRPr="00186824">
        <w:rPr>
          <w:b/>
        </w:rPr>
        <w:t xml:space="preserve"> </w:t>
      </w:r>
      <w:r w:rsidRPr="00186824">
        <w:t>(Cancel) button will cancel your changes and exit.</w:t>
      </w:r>
    </w:p>
    <w:p w14:paraId="216A9BBF" w14:textId="77777777" w:rsidR="00435384" w:rsidRDefault="00435384" w:rsidP="00245281"/>
    <w:p w14:paraId="11E5C1B6" w14:textId="77777777" w:rsidR="00D41AFB" w:rsidRPr="004B2B33" w:rsidRDefault="00DD450D" w:rsidP="004B2B33">
      <w:pPr>
        <w:jc w:val="center"/>
      </w:pPr>
      <w:r w:rsidRPr="004B2B33">
        <w:rPr>
          <w:noProof/>
        </w:rPr>
        <w:drawing>
          <wp:inline distT="0" distB="0" distL="0" distR="0" wp14:anchorId="624FADDB" wp14:editId="774CD9E1">
            <wp:extent cx="2304632" cy="2159000"/>
            <wp:effectExtent l="0" t="0" r="63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04632" cy="2159000"/>
                    </a:xfrm>
                    <a:prstGeom prst="rect">
                      <a:avLst/>
                    </a:prstGeom>
                    <a:noFill/>
                    <a:ln>
                      <a:noFill/>
                    </a:ln>
                  </pic:spPr>
                </pic:pic>
              </a:graphicData>
            </a:graphic>
          </wp:inline>
        </w:drawing>
      </w:r>
      <w:r w:rsidRPr="004B2B33">
        <w:rPr>
          <w:noProof/>
        </w:rPr>
        <mc:AlternateContent>
          <mc:Choice Requires="wps">
            <w:drawing>
              <wp:anchor distT="0" distB="0" distL="114300" distR="114300" simplePos="0" relativeHeight="251612160" behindDoc="0" locked="0" layoutInCell="1" allowOverlap="1" wp14:anchorId="5BAD0893" wp14:editId="5A4F836C">
                <wp:simplePos x="0" y="0"/>
                <wp:positionH relativeFrom="column">
                  <wp:posOffset>2680335</wp:posOffset>
                </wp:positionH>
                <wp:positionV relativeFrom="line">
                  <wp:posOffset>1350645</wp:posOffset>
                </wp:positionV>
                <wp:extent cx="571500" cy="571500"/>
                <wp:effectExtent l="0" t="0" r="0" b="0"/>
                <wp:wrapNone/>
                <wp:docPr id="2968" name="Oval 4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9634D" id="Oval 4149" o:spid="_x0000_s1026" style="position:absolute;margin-left:211.05pt;margin-top:106.35pt;width:45pt;height:4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" filled="f" fillcolor="#bbe0e3" strokecolor="red" strokeweight="1.5pt">
                <w10:wrap anchory="line"/>
              </v:oval>
            </w:pict>
          </mc:Fallback>
        </mc:AlternateContent>
      </w:r>
    </w:p>
    <w:p w14:paraId="364515FF" w14:textId="73E730C3" w:rsidR="00D07FC6" w:rsidRPr="00393471" w:rsidRDefault="00D41AFB" w:rsidP="00F5043F">
      <w:pPr>
        <w:pStyle w:val="Caption"/>
        <w:rPr>
          <w:rFonts w:ascii="Trebuchet MS" w:hAnsi="Trebuchet MS"/>
          <w:color w:val="FF0000"/>
          <w:sz w:val="24"/>
          <w:szCs w:val="24"/>
        </w:rPr>
      </w:pPr>
      <w:bookmarkStart w:id="392" w:name="_Ref185671808"/>
      <w:r>
        <w:t xml:space="preserve">Figure </w:t>
      </w:r>
      <w:bookmarkEnd w:id="392"/>
      <w:r w:rsidR="00992ECE">
        <w:rPr>
          <w:noProof/>
        </w:rPr>
        <w:t>15</w:t>
      </w:r>
      <w:r w:rsidR="00435384">
        <w:t>: Process Window Select TC to View</w:t>
      </w:r>
    </w:p>
    <w:p w14:paraId="136997EE" w14:textId="77777777" w:rsidR="00D41AFB" w:rsidRPr="00D41AFB" w:rsidRDefault="00D41AFB" w:rsidP="00245281"/>
    <w:p w14:paraId="54F63317" w14:textId="74455D15" w:rsidR="00194E1A" w:rsidRDefault="00BF7588">
      <w:r w:rsidRPr="00BF7588">
        <w:rPr>
          <w:b/>
        </w:rPr>
        <w:t>Select TC to View</w:t>
      </w:r>
      <w:r>
        <w:t xml:space="preserve"> – D</w:t>
      </w:r>
      <w:r w:rsidR="00925F83">
        <w:t>rop-down menu containing the TC</w:t>
      </w:r>
      <w:r>
        <w:t>s that have already been defined.  (Previous step)</w:t>
      </w:r>
    </w:p>
    <w:p w14:paraId="0412EAF3" w14:textId="77777777" w:rsidR="00D41D8D" w:rsidRPr="007A6622" w:rsidRDefault="000C16B3" w:rsidP="00D36D96">
      <w:pPr>
        <w:pStyle w:val="Heading2"/>
        <w:rPr>
          <w:rFonts w:ascii="Trebuchet MS" w:hAnsi="Trebuchet MS"/>
          <w:color w:val="FF0000"/>
          <w:szCs w:val="24"/>
        </w:rPr>
      </w:pPr>
      <w:bookmarkStart w:id="393" w:name="_Toc469334881"/>
      <w:bookmarkStart w:id="394" w:name="_Toc504120307"/>
      <w:bookmarkStart w:id="395" w:name="_Toc527644290"/>
      <w:bookmarkStart w:id="396" w:name="_Toc528599390"/>
      <w:bookmarkStart w:id="397" w:name="_Toc17993428"/>
      <w:bookmarkStart w:id="398" w:name="_Toc37267146"/>
      <w:bookmarkStart w:id="399" w:name="_Toc51666611"/>
      <w:bookmarkStart w:id="400" w:name="_Toc51666747"/>
      <w:bookmarkStart w:id="401" w:name="_Toc486325574"/>
      <w:bookmarkStart w:id="402" w:name="_Toc488490443"/>
      <w:bookmarkStart w:id="403" w:name="_Toc119468083"/>
      <w:bookmarkStart w:id="404" w:name="_Toc353195396"/>
      <w:bookmarkStart w:id="405" w:name="_Toc358296230"/>
      <w:bookmarkStart w:id="406" w:name="_Toc358298395"/>
      <w:r>
        <w:lastRenderedPageBreak/>
        <w:t xml:space="preserve">Use </w:t>
      </w:r>
      <w:r w:rsidR="00D41D8D" w:rsidRPr="00092BE2">
        <w:t>Sweet Spot Target</w:t>
      </w:r>
      <w:r w:rsidR="007A6622" w:rsidRPr="00092BE2">
        <w:t xml:space="preserve"> </w:t>
      </w:r>
      <w:r w:rsidR="00B57D36" w:rsidRPr="00EE1973">
        <w:t>(Optional)</w:t>
      </w:r>
      <w:bookmarkEnd w:id="393"/>
      <w:bookmarkEnd w:id="394"/>
      <w:bookmarkEnd w:id="395"/>
      <w:bookmarkEnd w:id="396"/>
      <w:bookmarkEnd w:id="397"/>
      <w:bookmarkEnd w:id="398"/>
      <w:bookmarkEnd w:id="399"/>
      <w:bookmarkEnd w:id="400"/>
    </w:p>
    <w:p w14:paraId="64CC2DD6" w14:textId="77777777" w:rsidR="007A6622" w:rsidRPr="007A6622" w:rsidRDefault="00DD450D" w:rsidP="007A6622">
      <w:pPr>
        <w:jc w:val="center"/>
      </w:pPr>
      <w:r w:rsidRPr="00ED44B3">
        <w:rPr>
          <w:noProof/>
        </w:rPr>
        <w:drawing>
          <wp:inline distT="0" distB="0" distL="0" distR="0" wp14:anchorId="57A2ED68" wp14:editId="3771BBA6">
            <wp:extent cx="4038600" cy="12509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t="17731" b="43060"/>
                    <a:stretch>
                      <a:fillRect/>
                    </a:stretch>
                  </pic:blipFill>
                  <pic:spPr bwMode="auto">
                    <a:xfrm>
                      <a:off x="0" y="0"/>
                      <a:ext cx="4038600" cy="1250950"/>
                    </a:xfrm>
                    <a:prstGeom prst="rect">
                      <a:avLst/>
                    </a:prstGeom>
                    <a:noFill/>
                    <a:ln>
                      <a:noFill/>
                    </a:ln>
                  </pic:spPr>
                </pic:pic>
              </a:graphicData>
            </a:graphic>
          </wp:inline>
        </w:drawing>
      </w:r>
    </w:p>
    <w:p w14:paraId="0807687A" w14:textId="77777777" w:rsidR="00092BE2" w:rsidRDefault="00092BE2" w:rsidP="00D41D8D"/>
    <w:p w14:paraId="1F3FBBDB" w14:textId="77777777" w:rsidR="00D41D8D" w:rsidRPr="00AF0A2E" w:rsidRDefault="00D41D8D" w:rsidP="00D41D8D">
      <w:pPr>
        <w:rPr>
          <w:rFonts w:ascii="Trebuchet MS" w:hAnsi="Trebuchet MS"/>
          <w:sz w:val="24"/>
          <w:szCs w:val="24"/>
        </w:rPr>
      </w:pPr>
      <w:r w:rsidRPr="00092BE2">
        <w:t xml:space="preserve">Normally, when selecting a specification, </w:t>
      </w:r>
      <w:r w:rsidR="007A6622" w:rsidRPr="00092BE2">
        <w:t xml:space="preserve">only </w:t>
      </w:r>
      <w:r w:rsidRPr="00092BE2">
        <w:t>an upper and lower limit is defined, and the “target”</w:t>
      </w:r>
      <w:r w:rsidR="007A6622" w:rsidRPr="00092BE2">
        <w:t xml:space="preserve"> value is automatically</w:t>
      </w:r>
      <w:r w:rsidRPr="00092BE2">
        <w:t xml:space="preserve"> the center of the upper/lower limits. If you have purchased the </w:t>
      </w:r>
      <w:r w:rsidRPr="00092BE2">
        <w:rPr>
          <w:i/>
        </w:rPr>
        <w:t>Sweet Spot Target</w:t>
      </w:r>
      <w:r w:rsidR="007A6622" w:rsidRPr="00092BE2">
        <w:t xml:space="preserve"> option, enabling this </w:t>
      </w:r>
      <w:r w:rsidR="007A6622" w:rsidRPr="00AF0A2E">
        <w:t>feature</w:t>
      </w:r>
      <w:r w:rsidRPr="00AF0A2E">
        <w:t xml:space="preserve"> allows you to</w:t>
      </w:r>
      <w:r w:rsidR="007A6622" w:rsidRPr="00AF0A2E">
        <w:t xml:space="preserve"> manually define your own Target value for each statistic. This function may be desired when there is a defined specification window, but the desired optimal value may not be the exact center of the limits. </w:t>
      </w:r>
    </w:p>
    <w:p w14:paraId="6B16887D" w14:textId="77777777" w:rsidR="007A6622" w:rsidRPr="00AF0A2E" w:rsidRDefault="007A6622" w:rsidP="00D41D8D">
      <w:pPr>
        <w:rPr>
          <w:rFonts w:ascii="Trebuchet MS" w:hAnsi="Trebuchet MS"/>
          <w:sz w:val="24"/>
          <w:szCs w:val="24"/>
        </w:rPr>
      </w:pPr>
    </w:p>
    <w:p w14:paraId="5A7F0BA2" w14:textId="77777777" w:rsidR="007A6622" w:rsidRDefault="007A6622" w:rsidP="00D36D96">
      <w:pPr>
        <w:pStyle w:val="Heading2"/>
        <w:rPr>
          <w:noProof/>
        </w:rPr>
      </w:pPr>
      <w:bookmarkStart w:id="407" w:name="_Toc469334882"/>
      <w:bookmarkStart w:id="408" w:name="_Toc504120308"/>
      <w:bookmarkStart w:id="409" w:name="_Toc527644291"/>
      <w:bookmarkStart w:id="410" w:name="_Toc528599391"/>
      <w:bookmarkStart w:id="411" w:name="_Toc17993429"/>
      <w:bookmarkStart w:id="412" w:name="_Toc37267147"/>
      <w:bookmarkStart w:id="413" w:name="_Toc51666612"/>
      <w:bookmarkStart w:id="414" w:name="_Toc51666748"/>
      <w:r w:rsidRPr="00092BE2">
        <w:t>Change Specs Name</w:t>
      </w:r>
      <w:bookmarkEnd w:id="407"/>
      <w:bookmarkEnd w:id="408"/>
      <w:bookmarkEnd w:id="409"/>
      <w:bookmarkEnd w:id="410"/>
      <w:bookmarkEnd w:id="411"/>
      <w:bookmarkEnd w:id="412"/>
      <w:bookmarkEnd w:id="413"/>
      <w:bookmarkEnd w:id="414"/>
      <w:r w:rsidR="009561F8" w:rsidRPr="00092BE2">
        <w:t xml:space="preserve"> </w:t>
      </w:r>
    </w:p>
    <w:p w14:paraId="56EE392A" w14:textId="77777777" w:rsidR="007A6622" w:rsidRPr="007A6622" w:rsidRDefault="00DD450D" w:rsidP="007A6622">
      <w:pPr>
        <w:jc w:val="center"/>
      </w:pPr>
      <w:r>
        <w:rPr>
          <w:noProof/>
        </w:rPr>
        <w:drawing>
          <wp:inline distT="0" distB="0" distL="0" distR="0" wp14:anchorId="1B0588D6" wp14:editId="21389AFC">
            <wp:extent cx="92075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750" cy="552450"/>
                    </a:xfrm>
                    <a:prstGeom prst="rect">
                      <a:avLst/>
                    </a:prstGeom>
                    <a:noFill/>
                    <a:ln>
                      <a:noFill/>
                    </a:ln>
                  </pic:spPr>
                </pic:pic>
              </a:graphicData>
            </a:graphic>
          </wp:inline>
        </w:drawing>
      </w:r>
    </w:p>
    <w:p w14:paraId="0C13EF01" w14:textId="77777777" w:rsidR="007A6622" w:rsidRDefault="00DD450D" w:rsidP="007A6622">
      <w:pPr>
        <w:jc w:val="center"/>
        <w:rPr>
          <w:noProof/>
        </w:rPr>
      </w:pPr>
      <w:r w:rsidRPr="00ED44B3">
        <w:rPr>
          <w:noProof/>
        </w:rPr>
        <w:drawing>
          <wp:inline distT="0" distB="0" distL="0" distR="0" wp14:anchorId="67B7C816" wp14:editId="139E7A8F">
            <wp:extent cx="4686300" cy="31623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14:paraId="73C4BEAB" w14:textId="77777777" w:rsidR="007A6622" w:rsidRDefault="007A6622" w:rsidP="007A6622">
      <w:pPr>
        <w:rPr>
          <w:noProof/>
        </w:rPr>
      </w:pPr>
    </w:p>
    <w:p w14:paraId="5DD3A6FF" w14:textId="77777777" w:rsidR="007A6622" w:rsidRPr="009561F8" w:rsidRDefault="009561F8" w:rsidP="007A6622">
      <w:pPr>
        <w:rPr>
          <w:rFonts w:ascii="Trebuchet MS" w:hAnsi="Trebuchet MS"/>
          <w:color w:val="FF0000"/>
          <w:sz w:val="24"/>
          <w:szCs w:val="24"/>
        </w:rPr>
      </w:pPr>
      <w:r w:rsidRPr="00092BE2">
        <w:rPr>
          <w:noProof/>
        </w:rPr>
        <w:t xml:space="preserve">If you wish to rename the label for a particular statistic, start by clicking on the </w:t>
      </w:r>
      <w:r w:rsidRPr="00092BE2">
        <w:rPr>
          <w:i/>
          <w:noProof/>
        </w:rPr>
        <w:t xml:space="preserve">Change Specs Name </w:t>
      </w:r>
      <w:r w:rsidRPr="00092BE2">
        <w:rPr>
          <w:noProof/>
        </w:rPr>
        <w:t xml:space="preserve">button, which opens a separate window. Put a check mark in the checkbox at the top of the screen to enable the change function. Next, locate the desired specification in the greyed out columns, and type in the new name in the corresponding editable column. Click the Save, then Exit to close the window and return to the Process Window screen. </w:t>
      </w:r>
    </w:p>
    <w:p w14:paraId="1BBA6EAA" w14:textId="77777777" w:rsidR="007A6622" w:rsidRPr="007A6622" w:rsidRDefault="007A6622" w:rsidP="00D41D8D">
      <w:pPr>
        <w:rPr>
          <w:rFonts w:ascii="Trebuchet MS" w:hAnsi="Trebuchet MS"/>
          <w:color w:val="FF0000"/>
          <w:sz w:val="24"/>
          <w:szCs w:val="24"/>
        </w:rPr>
      </w:pPr>
    </w:p>
    <w:p w14:paraId="5A34240E" w14:textId="57C5D9D9" w:rsidR="008708F9" w:rsidRDefault="000C16B3" w:rsidP="00D36D96">
      <w:pPr>
        <w:pStyle w:val="Heading2"/>
      </w:pPr>
      <w:bookmarkStart w:id="415" w:name="_Toc469334883"/>
      <w:bookmarkStart w:id="416" w:name="_Toc504120309"/>
      <w:bookmarkStart w:id="417" w:name="_Toc527644292"/>
      <w:bookmarkStart w:id="418" w:name="_Toc528599392"/>
      <w:bookmarkStart w:id="419" w:name="_Toc17993430"/>
      <w:bookmarkStart w:id="420" w:name="_Toc37267148"/>
      <w:bookmarkStart w:id="421" w:name="_Toc51666613"/>
      <w:bookmarkStart w:id="422" w:name="_Toc51666749"/>
      <w:r>
        <w:lastRenderedPageBreak/>
        <w:t>Save</w:t>
      </w:r>
      <w:r w:rsidR="00BB1720">
        <w:t xml:space="preserve"> - Process Window</w:t>
      </w:r>
      <w:bookmarkEnd w:id="401"/>
      <w:bookmarkEnd w:id="402"/>
      <w:bookmarkEnd w:id="403"/>
      <w:bookmarkEnd w:id="404"/>
      <w:bookmarkEnd w:id="405"/>
      <w:bookmarkEnd w:id="406"/>
      <w:bookmarkEnd w:id="415"/>
      <w:bookmarkEnd w:id="416"/>
      <w:bookmarkEnd w:id="417"/>
      <w:bookmarkEnd w:id="418"/>
      <w:bookmarkEnd w:id="419"/>
      <w:bookmarkEnd w:id="420"/>
      <w:bookmarkEnd w:id="421"/>
      <w:bookmarkEnd w:id="422"/>
    </w:p>
    <w:p w14:paraId="1D58250C" w14:textId="77777777" w:rsidR="00D41AFB" w:rsidRPr="004B2B33" w:rsidRDefault="00DD450D" w:rsidP="004B2B33">
      <w:pPr>
        <w:jc w:val="center"/>
      </w:pPr>
      <w:r w:rsidRPr="004B2B33">
        <w:rPr>
          <w:noProof/>
        </w:rPr>
        <w:drawing>
          <wp:inline distT="0" distB="0" distL="0" distR="0" wp14:anchorId="2F3F2ABA" wp14:editId="41D07E97">
            <wp:extent cx="3285536" cy="30734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85536" cy="3073400"/>
                    </a:xfrm>
                    <a:prstGeom prst="rect">
                      <a:avLst/>
                    </a:prstGeom>
                    <a:noFill/>
                    <a:ln>
                      <a:noFill/>
                    </a:ln>
                  </pic:spPr>
                </pic:pic>
              </a:graphicData>
            </a:graphic>
          </wp:inline>
        </w:drawing>
      </w:r>
    </w:p>
    <w:p w14:paraId="59920FC7" w14:textId="299AFA68" w:rsidR="008708F9" w:rsidRPr="009C6ED2" w:rsidRDefault="00D41AFB" w:rsidP="00F5043F">
      <w:pPr>
        <w:pStyle w:val="Caption"/>
        <w:rPr>
          <w:rFonts w:ascii="Trebuchet MS" w:hAnsi="Trebuchet MS"/>
          <w:color w:val="FF0000"/>
          <w:sz w:val="24"/>
          <w:szCs w:val="24"/>
        </w:rPr>
      </w:pPr>
      <w:bookmarkStart w:id="423" w:name="_Ref185673863"/>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w:t>
      </w:r>
      <w:r w:rsidR="00B41E3E">
        <w:rPr>
          <w:noProof/>
        </w:rPr>
        <w:fldChar w:fldCharType="end"/>
      </w:r>
      <w:bookmarkEnd w:id="423"/>
      <w:r w:rsidR="00F639E2">
        <w:t>: Save Process Window</w:t>
      </w:r>
      <w:r w:rsidR="009C6ED2">
        <w:t xml:space="preserve"> </w:t>
      </w:r>
    </w:p>
    <w:p w14:paraId="53743E00" w14:textId="77777777" w:rsidR="008708F9" w:rsidRDefault="008708F9"/>
    <w:p w14:paraId="2D7B77BE" w14:textId="77777777" w:rsidR="008708F9" w:rsidRPr="00186824" w:rsidRDefault="008708F9">
      <w:r>
        <w:t xml:space="preserve">To </w:t>
      </w:r>
      <w:r w:rsidR="00BF7588" w:rsidRPr="00186824">
        <w:t>create</w:t>
      </w:r>
      <w:r w:rsidRPr="00186824">
        <w:t xml:space="preserve"> a Process Window</w:t>
      </w:r>
      <w:r w:rsidR="0025224B" w:rsidRPr="00186824">
        <w:t>,</w:t>
      </w:r>
      <w:r w:rsidRPr="00186824">
        <w:t xml:space="preserve"> </w:t>
      </w:r>
      <w:r w:rsidR="00BF7588" w:rsidRPr="00186824">
        <w:t>follow</w:t>
      </w:r>
      <w:r w:rsidRPr="00186824">
        <w:t xml:space="preserve"> these </w:t>
      </w:r>
      <w:r w:rsidR="00BF7588" w:rsidRPr="00186824">
        <w:t>step</w:t>
      </w:r>
      <w:r w:rsidRPr="00186824">
        <w:t>s:</w:t>
      </w:r>
    </w:p>
    <w:p w14:paraId="74AD8385" w14:textId="370C258C" w:rsidR="008708F9" w:rsidRPr="00186824" w:rsidRDefault="008708F9" w:rsidP="00A97125">
      <w:pPr>
        <w:pStyle w:val="ListBullet2"/>
        <w:numPr>
          <w:ilvl w:val="0"/>
          <w:numId w:val="95"/>
        </w:numPr>
      </w:pPr>
      <w:r w:rsidRPr="00186824">
        <w:rPr>
          <w:b/>
        </w:rPr>
        <w:t xml:space="preserve">Choose a </w:t>
      </w:r>
      <w:r w:rsidR="00790C90">
        <w:rPr>
          <w:b/>
        </w:rPr>
        <w:t>flux</w:t>
      </w:r>
      <w:r w:rsidRPr="00186824">
        <w:t xml:space="preserve"> from the </w:t>
      </w:r>
      <w:r w:rsidR="00790C90">
        <w:t xml:space="preserve">Flux </w:t>
      </w:r>
      <w:r w:rsidRPr="00186824">
        <w:t>Menu.</w:t>
      </w:r>
    </w:p>
    <w:p w14:paraId="3F9B7ACE" w14:textId="77777777" w:rsidR="008708F9" w:rsidRPr="00186824" w:rsidRDefault="008708F9" w:rsidP="00A97125">
      <w:pPr>
        <w:pStyle w:val="ListBullet2"/>
        <w:numPr>
          <w:ilvl w:val="0"/>
          <w:numId w:val="95"/>
        </w:numPr>
      </w:pPr>
      <w:r w:rsidRPr="00186824">
        <w:rPr>
          <w:b/>
        </w:rPr>
        <w:t>Edit the specs</w:t>
      </w:r>
      <w:r w:rsidR="00DA2836" w:rsidRPr="00186824">
        <w:t xml:space="preserve"> if necessary.  </w:t>
      </w:r>
    </w:p>
    <w:p w14:paraId="4AC3037B" w14:textId="77777777" w:rsidR="008708F9" w:rsidRPr="00186824" w:rsidRDefault="00092BE2" w:rsidP="00A97125">
      <w:pPr>
        <w:pStyle w:val="ListBullet2"/>
        <w:numPr>
          <w:ilvl w:val="0"/>
          <w:numId w:val="95"/>
        </w:numPr>
        <w:rPr>
          <w:b/>
        </w:rPr>
      </w:pPr>
      <w:r>
        <w:rPr>
          <w:b/>
        </w:rPr>
        <w:t>N</w:t>
      </w:r>
      <w:r w:rsidR="008708F9" w:rsidRPr="00186824">
        <w:rPr>
          <w:b/>
        </w:rPr>
        <w:t>ame the Process Window</w:t>
      </w:r>
    </w:p>
    <w:p w14:paraId="36696CF0" w14:textId="77777777" w:rsidR="008708F9" w:rsidRDefault="008708F9" w:rsidP="00A97125">
      <w:pPr>
        <w:pStyle w:val="ListBullet2"/>
        <w:numPr>
          <w:ilvl w:val="0"/>
          <w:numId w:val="95"/>
        </w:numPr>
      </w:pPr>
      <w:r w:rsidRPr="00186824">
        <w:rPr>
          <w:b/>
        </w:rPr>
        <w:t>Save</w:t>
      </w:r>
      <w:r w:rsidR="00194E1A" w:rsidRPr="00186824">
        <w:t xml:space="preserve"> the Process Window</w:t>
      </w:r>
      <w:r w:rsidR="00BF7588" w:rsidRPr="00186824">
        <w:t xml:space="preserve"> </w:t>
      </w:r>
      <w:r w:rsidR="00092BE2">
        <w:t>by c</w:t>
      </w:r>
      <w:r w:rsidR="00092BE2" w:rsidRPr="00186824">
        <w:t>lick</w:t>
      </w:r>
      <w:r w:rsidR="00092BE2">
        <w:t>ing</w:t>
      </w:r>
      <w:r w:rsidR="00092BE2" w:rsidRPr="00186824">
        <w:t xml:space="preserve"> the </w:t>
      </w:r>
      <w:r w:rsidR="00092BE2" w:rsidRPr="00E0234D">
        <w:t>green check (save and exit)</w:t>
      </w:r>
      <w:r w:rsidR="00092BE2" w:rsidRPr="00186824">
        <w:t xml:space="preserve"> button</w:t>
      </w:r>
    </w:p>
    <w:p w14:paraId="0584F235" w14:textId="77777777" w:rsidR="00092BE2" w:rsidRPr="00092BE2" w:rsidRDefault="00092BE2" w:rsidP="00092BE2">
      <w:pPr>
        <w:ind w:left="360"/>
        <w:rPr>
          <w:sz w:val="14"/>
        </w:rPr>
      </w:pPr>
    </w:p>
    <w:p w14:paraId="584C8583" w14:textId="0399150A" w:rsidR="00092BE2" w:rsidRDefault="00092BE2" w:rsidP="00092BE2">
      <w:pPr>
        <w:ind w:left="360"/>
      </w:pPr>
      <w:r w:rsidRPr="00186824">
        <w:t>A dialog box appear</w:t>
      </w:r>
      <w:r>
        <w:t>s</w:t>
      </w:r>
      <w:r w:rsidRPr="00186824">
        <w:t xml:space="preserve"> asking if you want to add this Process Window to your current list of Process Windows.  </w:t>
      </w:r>
    </w:p>
    <w:p w14:paraId="0AAADD84" w14:textId="77777777" w:rsidR="00092BE2" w:rsidRPr="00092BE2" w:rsidRDefault="00092BE2" w:rsidP="00092BE2">
      <w:pPr>
        <w:ind w:left="360"/>
        <w:rPr>
          <w:sz w:val="14"/>
        </w:rPr>
      </w:pPr>
    </w:p>
    <w:p w14:paraId="5800CC25" w14:textId="77777777" w:rsidR="00092BE2" w:rsidRPr="00186824" w:rsidRDefault="00092BE2" w:rsidP="00A97125">
      <w:pPr>
        <w:pStyle w:val="ListBullet2"/>
        <w:numPr>
          <w:ilvl w:val="0"/>
          <w:numId w:val="95"/>
        </w:numPr>
      </w:pPr>
      <w:r>
        <w:t xml:space="preserve">Click </w:t>
      </w:r>
      <w:r w:rsidRPr="00092BE2">
        <w:rPr>
          <w:b/>
        </w:rPr>
        <w:t>Yes</w:t>
      </w:r>
      <w:r w:rsidRPr="00092BE2">
        <w:t xml:space="preserve"> </w:t>
      </w:r>
      <w:r>
        <w:t>will save it and exit to the main screen.</w:t>
      </w:r>
    </w:p>
    <w:p w14:paraId="31A49450" w14:textId="77777777" w:rsidR="008708F9" w:rsidRDefault="008708F9" w:rsidP="00194E1A"/>
    <w:p w14:paraId="11DA97FC" w14:textId="77777777" w:rsidR="00092BE2" w:rsidRDefault="00092BE2" w:rsidP="00092BE2">
      <w:pPr>
        <w:ind w:left="360"/>
      </w:pPr>
      <w:bookmarkStart w:id="424" w:name="_Toc486325575"/>
      <w:bookmarkStart w:id="425" w:name="_Toc488490444"/>
      <w:r>
        <w:t xml:space="preserve">You can click </w:t>
      </w:r>
      <w:r w:rsidRPr="00092BE2">
        <w:rPr>
          <w:b/>
        </w:rPr>
        <w:t>No</w:t>
      </w:r>
      <w:r>
        <w:t xml:space="preserve"> and then click the </w:t>
      </w:r>
      <w:r w:rsidRPr="00E0234D">
        <w:t>red X (cancel) button</w:t>
      </w:r>
      <w:r>
        <w:t xml:space="preserve"> to exit without accepting or saving any changes.</w:t>
      </w:r>
    </w:p>
    <w:p w14:paraId="0A0546A3" w14:textId="77777777" w:rsidR="008708F9" w:rsidRDefault="008708F9"/>
    <w:p w14:paraId="07739583" w14:textId="77777777" w:rsidR="00194666" w:rsidRPr="004B2B33" w:rsidRDefault="00DD450D" w:rsidP="004B2B33">
      <w:pPr>
        <w:jc w:val="center"/>
      </w:pPr>
      <w:r w:rsidRPr="004B2B33">
        <w:rPr>
          <w:noProof/>
        </w:rPr>
        <w:drawing>
          <wp:inline distT="0" distB="0" distL="0" distR="0" wp14:anchorId="14FA9CB1" wp14:editId="76953AFF">
            <wp:extent cx="2864941" cy="952500"/>
            <wp:effectExtent l="19050" t="19050" r="1206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64941" cy="952500"/>
                    </a:xfrm>
                    <a:prstGeom prst="rect">
                      <a:avLst/>
                    </a:prstGeom>
                    <a:noFill/>
                    <a:ln w="6350" cmpd="sng">
                      <a:solidFill>
                        <a:srgbClr val="000000"/>
                      </a:solidFill>
                      <a:miter lim="800000"/>
                      <a:headEnd/>
                      <a:tailEnd/>
                    </a:ln>
                    <a:effectLst/>
                  </pic:spPr>
                </pic:pic>
              </a:graphicData>
            </a:graphic>
          </wp:inline>
        </w:drawing>
      </w:r>
    </w:p>
    <w:p w14:paraId="783B8233" w14:textId="42A78AF8" w:rsidR="008708F9" w:rsidRDefault="00194666" w:rsidP="00F5043F">
      <w:pPr>
        <w:pStyle w:val="Caption"/>
      </w:pPr>
      <w:bookmarkStart w:id="426" w:name="_Ref20934135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9</w:t>
      </w:r>
      <w:r w:rsidR="00B41E3E">
        <w:rPr>
          <w:noProof/>
        </w:rPr>
        <w:fldChar w:fldCharType="end"/>
      </w:r>
      <w:bookmarkEnd w:id="426"/>
      <w:r w:rsidR="00F639E2">
        <w:t>: Add Process Window Prompt</w:t>
      </w:r>
    </w:p>
    <w:p w14:paraId="1DFEE6E6" w14:textId="77777777" w:rsidR="00857F6F" w:rsidRDefault="00857F6F"/>
    <w:p w14:paraId="6C648E6C" w14:textId="77777777" w:rsidR="008708F9" w:rsidRPr="00194E1A" w:rsidRDefault="00530DA9" w:rsidP="00676B77">
      <w:pPr>
        <w:pStyle w:val="Heading1"/>
      </w:pPr>
      <w:bookmarkStart w:id="427" w:name="_Toc119468084"/>
      <w:bookmarkStart w:id="428" w:name="_Toc353195397"/>
      <w:bookmarkStart w:id="429" w:name="_Toc358296231"/>
      <w:bookmarkStart w:id="430" w:name="_Toc358298396"/>
      <w:bookmarkStart w:id="431" w:name="_Toc469334885"/>
      <w:bookmarkStart w:id="432" w:name="_Toc504120311"/>
      <w:bookmarkStart w:id="433" w:name="_Toc527644294"/>
      <w:bookmarkStart w:id="434" w:name="_Toc528599394"/>
      <w:bookmarkStart w:id="435" w:name="_Toc17993432"/>
      <w:bookmarkStart w:id="436" w:name="_Toc37267150"/>
      <w:bookmarkStart w:id="437" w:name="_Toc51666614"/>
      <w:bookmarkStart w:id="438" w:name="_Toc51666750"/>
      <w:r>
        <w:lastRenderedPageBreak/>
        <w:t>Hardware Status</w:t>
      </w:r>
      <w:bookmarkEnd w:id="427"/>
      <w:bookmarkEnd w:id="428"/>
      <w:bookmarkEnd w:id="429"/>
      <w:bookmarkEnd w:id="430"/>
      <w:bookmarkEnd w:id="431"/>
      <w:bookmarkEnd w:id="432"/>
      <w:bookmarkEnd w:id="433"/>
      <w:bookmarkEnd w:id="434"/>
      <w:bookmarkEnd w:id="435"/>
      <w:bookmarkEnd w:id="436"/>
      <w:bookmarkEnd w:id="437"/>
      <w:bookmarkEnd w:id="438"/>
    </w:p>
    <w:p w14:paraId="68B8B4A7" w14:textId="77777777" w:rsidR="008708F9" w:rsidRPr="004B2B33" w:rsidRDefault="00DD450D" w:rsidP="004B2B33">
      <w:pPr>
        <w:jc w:val="center"/>
      </w:pPr>
      <w:r w:rsidRPr="004B2B33">
        <w:rPr>
          <w:noProof/>
        </w:rPr>
        <w:drawing>
          <wp:inline distT="0" distB="0" distL="0" distR="0" wp14:anchorId="1E225F4D" wp14:editId="3BFCE868">
            <wp:extent cx="1187450" cy="644615"/>
            <wp:effectExtent l="0" t="0" r="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klueck\Desktop\bt-NAV_HW-status-X5-9ch.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187450" cy="644615"/>
                    </a:xfrm>
                    <a:prstGeom prst="rect">
                      <a:avLst/>
                    </a:prstGeom>
                    <a:noFill/>
                    <a:ln>
                      <a:noFill/>
                    </a:ln>
                  </pic:spPr>
                </pic:pic>
              </a:graphicData>
            </a:graphic>
          </wp:inline>
        </w:drawing>
      </w:r>
    </w:p>
    <w:p w14:paraId="10F74868" w14:textId="77777777" w:rsidR="0033367E" w:rsidRPr="00C20003" w:rsidRDefault="0033367E" w:rsidP="0033367E">
      <w:pPr>
        <w:rPr>
          <w:sz w:val="10"/>
        </w:rPr>
      </w:pPr>
    </w:p>
    <w:p w14:paraId="79A17A2C" w14:textId="77777777" w:rsidR="00B575D6" w:rsidRPr="00B575D6" w:rsidRDefault="00DD450D" w:rsidP="00B575D6">
      <w:pPr>
        <w:jc w:val="center"/>
        <w:rPr>
          <w:lang w:val="en"/>
        </w:rPr>
      </w:pPr>
      <w:r>
        <w:rPr>
          <w:noProof/>
        </w:rPr>
        <w:drawing>
          <wp:inline distT="0" distB="0" distL="0" distR="0" wp14:anchorId="7592B386" wp14:editId="706CABB4">
            <wp:extent cx="3524250" cy="300656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24250" cy="3006563"/>
                    </a:xfrm>
                    <a:prstGeom prst="rect">
                      <a:avLst/>
                    </a:prstGeom>
                    <a:noFill/>
                    <a:ln>
                      <a:noFill/>
                    </a:ln>
                  </pic:spPr>
                </pic:pic>
              </a:graphicData>
            </a:graphic>
          </wp:inline>
        </w:drawing>
      </w:r>
    </w:p>
    <w:p w14:paraId="42D8D342" w14:textId="05C1D278" w:rsidR="008708F9" w:rsidRPr="006873D2" w:rsidRDefault="00194666" w:rsidP="00F5043F">
      <w:pPr>
        <w:pStyle w:val="Caption"/>
        <w:rPr>
          <w:rFonts w:ascii="Trebuchet MS" w:hAnsi="Trebuchet MS"/>
          <w:color w:val="FF0000"/>
          <w:sz w:val="24"/>
          <w:szCs w:val="24"/>
        </w:rPr>
      </w:pPr>
      <w:bookmarkStart w:id="439" w:name="_Ref185674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10</w:t>
      </w:r>
      <w:r w:rsidR="00B41E3E">
        <w:rPr>
          <w:noProof/>
        </w:rPr>
        <w:fldChar w:fldCharType="end"/>
      </w:r>
      <w:bookmarkEnd w:id="439"/>
      <w:r w:rsidR="002C2ABB">
        <w:t>: Hardware Status Screen</w:t>
      </w:r>
    </w:p>
    <w:p w14:paraId="132D6CC3" w14:textId="77777777" w:rsidR="00E90343" w:rsidRDefault="00E90343" w:rsidP="00C20003">
      <w:pPr>
        <w:rPr>
          <w:b/>
        </w:rPr>
      </w:pPr>
    </w:p>
    <w:p w14:paraId="5DFDDA61" w14:textId="77777777" w:rsidR="007A746E" w:rsidRDefault="007A746E"/>
    <w:p w14:paraId="6EAFB12C" w14:textId="77777777" w:rsidR="002E6ED1" w:rsidRDefault="00274849" w:rsidP="00EE1973">
      <w:r>
        <w:rPr>
          <w:b/>
        </w:rPr>
        <w:t>Profiler</w:t>
      </w:r>
      <w:r w:rsidR="002E6ED1" w:rsidRPr="00FF20A2">
        <w:rPr>
          <w:b/>
        </w:rPr>
        <w:t xml:space="preserve"> –</w:t>
      </w:r>
      <w:r w:rsidR="002E6ED1">
        <w:t xml:space="preserve"> Shows the status of the </w:t>
      </w:r>
      <w:r w:rsidR="000C6246">
        <w:t>profiler</w:t>
      </w:r>
      <w:r w:rsidR="002E6ED1">
        <w:t>.  This box displays the following information:</w:t>
      </w:r>
    </w:p>
    <w:p w14:paraId="05D17AA8" w14:textId="6300714C" w:rsidR="00C115E5" w:rsidRPr="00E1141B" w:rsidRDefault="002E6ED1">
      <w:pPr>
        <w:pStyle w:val="ListBullet2"/>
        <w:numPr>
          <w:ilvl w:val="0"/>
          <w:numId w:val="96"/>
        </w:numPr>
      </w:pPr>
      <w:r>
        <w:t>Profiler communication status</w:t>
      </w:r>
    </w:p>
    <w:p w14:paraId="505B20E6" w14:textId="23074F2C" w:rsidR="00C115E5" w:rsidRPr="00E1141B" w:rsidRDefault="00C115E5" w:rsidP="00A97125">
      <w:pPr>
        <w:pStyle w:val="ListBullet2"/>
        <w:numPr>
          <w:ilvl w:val="0"/>
          <w:numId w:val="96"/>
        </w:numPr>
      </w:pPr>
      <w:r w:rsidRPr="00E1141B">
        <w:t>Temperature display – for all connected thermocouples</w:t>
      </w:r>
    </w:p>
    <w:p w14:paraId="5309F54A" w14:textId="6A75074D" w:rsidR="00C115E5" w:rsidRPr="00E1141B" w:rsidRDefault="00C115E5" w:rsidP="00A97125">
      <w:pPr>
        <w:pStyle w:val="ListBullet2"/>
        <w:numPr>
          <w:ilvl w:val="0"/>
          <w:numId w:val="96"/>
        </w:numPr>
      </w:pPr>
      <w:r w:rsidRPr="00E1141B">
        <w:t>Battery Voltage</w:t>
      </w:r>
    </w:p>
    <w:p w14:paraId="4013FAA3" w14:textId="480C449F" w:rsidR="00C115E5" w:rsidRPr="00E1141B" w:rsidRDefault="00C115E5" w:rsidP="00A97125">
      <w:pPr>
        <w:pStyle w:val="ListBullet2"/>
        <w:numPr>
          <w:ilvl w:val="0"/>
          <w:numId w:val="96"/>
        </w:numPr>
      </w:pPr>
      <w:r w:rsidRPr="00E1141B">
        <w:t xml:space="preserve">Internal Temperature – Temperature inside the </w:t>
      </w:r>
      <w:r w:rsidR="007F307C">
        <w:t>profile</w:t>
      </w:r>
      <w:r w:rsidR="00790C90">
        <w:t>r</w:t>
      </w:r>
    </w:p>
    <w:p w14:paraId="5983287D" w14:textId="142A48C8" w:rsidR="00C115E5" w:rsidRDefault="00C115E5" w:rsidP="00A97125">
      <w:pPr>
        <w:pStyle w:val="ListBullet2"/>
        <w:numPr>
          <w:ilvl w:val="0"/>
          <w:numId w:val="96"/>
        </w:numPr>
      </w:pPr>
      <w:r w:rsidRPr="00E1141B">
        <w:t>Maximum Temperature Capability – Th</w:t>
      </w:r>
      <w:r w:rsidR="00EC74A9">
        <w:t>e</w:t>
      </w:r>
      <w:r w:rsidRPr="00E1141B">
        <w:t xml:space="preserve"> maximum temperature the </w:t>
      </w:r>
      <w:r w:rsidR="00313F4F">
        <w:t>profiler</w:t>
      </w:r>
      <w:r w:rsidRPr="00E1141B">
        <w:t xml:space="preserve"> can read</w:t>
      </w:r>
    </w:p>
    <w:p w14:paraId="17B5251F" w14:textId="77777777" w:rsidR="008708F9" w:rsidRPr="00C20003" w:rsidRDefault="008708F9">
      <w:pPr>
        <w:rPr>
          <w:sz w:val="14"/>
        </w:rPr>
      </w:pPr>
    </w:p>
    <w:p w14:paraId="1B5DC458" w14:textId="15E4B1F6" w:rsidR="008708F9" w:rsidRDefault="008708F9" w:rsidP="00C20003">
      <w:r>
        <w:rPr>
          <w:b/>
        </w:rPr>
        <w:t xml:space="preserve">Software </w:t>
      </w:r>
      <w:r w:rsidR="00790C90">
        <w:rPr>
          <w:b/>
        </w:rPr>
        <w:t>K</w:t>
      </w:r>
      <w:r>
        <w:rPr>
          <w:b/>
        </w:rPr>
        <w:t>ey –</w:t>
      </w:r>
      <w:r w:rsidR="007A42D7">
        <w:t xml:space="preserve"> </w:t>
      </w:r>
      <w:r w:rsidR="00907C15">
        <w:t xml:space="preserve">Displays </w:t>
      </w:r>
      <w:r w:rsidR="00EC74A9">
        <w:t>all</w:t>
      </w:r>
      <w:r w:rsidR="00907C15">
        <w:t xml:space="preserve"> the features currently programmed on the USB Dongle key.</w:t>
      </w:r>
    </w:p>
    <w:p w14:paraId="774232A4" w14:textId="77777777" w:rsidR="007A746E" w:rsidRPr="00C20003" w:rsidRDefault="007A746E">
      <w:pPr>
        <w:rPr>
          <w:sz w:val="14"/>
        </w:rPr>
      </w:pPr>
    </w:p>
    <w:p w14:paraId="419DB324" w14:textId="21BA046A" w:rsidR="00857F6F" w:rsidRPr="00246C31" w:rsidRDefault="008708F9" w:rsidP="00FC47E7">
      <w:r>
        <w:rPr>
          <w:b/>
        </w:rPr>
        <w:t>Probes –</w:t>
      </w:r>
      <w:r w:rsidR="00E90343">
        <w:rPr>
          <w:b/>
        </w:rPr>
        <w:t xml:space="preserve"> </w:t>
      </w:r>
      <w:r>
        <w:t xml:space="preserve">The </w:t>
      </w:r>
      <w:r w:rsidR="009D15E0">
        <w:t>current live</w:t>
      </w:r>
      <w:r>
        <w:t xml:space="preserve"> temperatures for the </w:t>
      </w:r>
      <w:r w:rsidR="00203D3A">
        <w:t>probe</w:t>
      </w:r>
      <w:r w:rsidRPr="00E1141B">
        <w:t>s</w:t>
      </w:r>
      <w:r w:rsidR="00C20003">
        <w:t xml:space="preserve"> are displayed. </w:t>
      </w:r>
      <w:r>
        <w:t>A third line displays hardware information regard</w:t>
      </w:r>
      <w:r w:rsidR="00790C90">
        <w:t>ing</w:t>
      </w:r>
      <w:r>
        <w:t xml:space="preserve"> the </w:t>
      </w:r>
      <w:r w:rsidRPr="00E1141B">
        <w:t xml:space="preserve">Board Sensor, </w:t>
      </w:r>
      <w:r w:rsidR="00790C90">
        <w:t xml:space="preserve">Barcode Product Sensor, </w:t>
      </w:r>
      <w:r w:rsidRPr="00E1141B">
        <w:t>and Conveyor Speed Encoder</w:t>
      </w:r>
      <w:r w:rsidR="009E0929" w:rsidRPr="00E1141B">
        <w:t>.</w:t>
      </w:r>
      <w:r w:rsidR="00C20003">
        <w:t xml:space="preserve"> </w:t>
      </w:r>
      <w:r w:rsidR="00857F6F" w:rsidRPr="00246C31">
        <w:t xml:space="preserve">If you do not see any data displayed in this field, the </w:t>
      </w:r>
      <w:r w:rsidR="00790C90">
        <w:t>W</w:t>
      </w:r>
      <w:r w:rsidR="00DF63A3" w:rsidRPr="00246C31">
        <w:t>PI</w:t>
      </w:r>
      <w:r w:rsidR="00857F6F" w:rsidRPr="00246C31">
        <w:t xml:space="preserve"> software is not communicating properly with the </w:t>
      </w:r>
      <w:r w:rsidR="00790C90" w:rsidRPr="00EC251F">
        <w:rPr>
          <w:i/>
          <w:iCs/>
        </w:rPr>
        <w:t>DAU</w:t>
      </w:r>
      <w:ins w:id="440" w:author="Tom Bergeron" w:date="2021-06-22T12:44:00Z">
        <w:r w:rsidR="00EF2EF8">
          <w:rPr>
            <w:i/>
            <w:iCs/>
          </w:rPr>
          <w:t xml:space="preserve">/eTPU </w:t>
        </w:r>
      </w:ins>
      <w:del w:id="441" w:author="Tom Bergeron" w:date="2021-06-22T12:44:00Z">
        <w:r w:rsidR="00857F6F" w:rsidRPr="00246C31" w:rsidDel="00EF2EF8">
          <w:delText xml:space="preserve"> </w:delText>
        </w:r>
      </w:del>
      <w:r w:rsidR="00857F6F" w:rsidRPr="00246C31">
        <w:t xml:space="preserve">hardware.  </w:t>
      </w:r>
    </w:p>
    <w:p w14:paraId="59EE45C4" w14:textId="77777777" w:rsidR="007A746E" w:rsidRPr="00C20003" w:rsidRDefault="007A746E" w:rsidP="00085DF3">
      <w:pPr>
        <w:rPr>
          <w:sz w:val="14"/>
        </w:rPr>
      </w:pPr>
    </w:p>
    <w:p w14:paraId="24F75A4E" w14:textId="45B744B5" w:rsidR="00102D27" w:rsidRDefault="00246C31" w:rsidP="00E90343">
      <w:pPr>
        <w:ind w:left="720"/>
      </w:pPr>
      <w:r w:rsidRPr="00246C31">
        <w:rPr>
          <w:b/>
        </w:rPr>
        <w:t>Note</w:t>
      </w:r>
      <w:r w:rsidR="008708F9">
        <w:rPr>
          <w:b/>
        </w:rPr>
        <w:t>:</w:t>
      </w:r>
      <w:r w:rsidR="008708F9">
        <w:t xml:space="preserve"> If you </w:t>
      </w:r>
      <w:r w:rsidR="00942266">
        <w:t xml:space="preserve">are using the barcode capabilities, </w:t>
      </w:r>
      <w:r w:rsidR="00E519FA">
        <w:t>an additional section will display showing t</w:t>
      </w:r>
      <w:r w:rsidR="008708F9">
        <w:t>he last barcode read</w:t>
      </w:r>
      <w:r w:rsidR="00790C90">
        <w:t>.</w:t>
      </w:r>
    </w:p>
    <w:p w14:paraId="40501D9B" w14:textId="77777777" w:rsidR="00C20003" w:rsidRPr="00C20003" w:rsidRDefault="00C20003" w:rsidP="00EE1973"/>
    <w:p w14:paraId="5C8C90C8" w14:textId="7E7505F6" w:rsidR="00BF7588" w:rsidRPr="00942266" w:rsidRDefault="00BF7588" w:rsidP="007A42D7">
      <w:r>
        <w:rPr>
          <w:b/>
        </w:rPr>
        <w:t xml:space="preserve">Test </w:t>
      </w:r>
      <w:r w:rsidR="00E90343">
        <w:rPr>
          <w:b/>
        </w:rPr>
        <w:t>Al</w:t>
      </w:r>
      <w:r w:rsidR="0073072E">
        <w:rPr>
          <w:b/>
        </w:rPr>
        <w:t xml:space="preserve">arm </w:t>
      </w:r>
      <w:r w:rsidR="00E90343">
        <w:rPr>
          <w:b/>
        </w:rPr>
        <w:t>R</w:t>
      </w:r>
      <w:r w:rsidR="0073072E">
        <w:rPr>
          <w:b/>
        </w:rPr>
        <w:t>elay</w:t>
      </w:r>
      <w:r w:rsidR="00942266">
        <w:t xml:space="preserve"> – </w:t>
      </w:r>
      <w:r w:rsidR="00942266" w:rsidRPr="00942266">
        <w:t>Use t</w:t>
      </w:r>
      <w:r w:rsidRPr="00942266">
        <w:t xml:space="preserve">his button to test the </w:t>
      </w:r>
      <w:r w:rsidR="0073072E">
        <w:t>alarm relay</w:t>
      </w:r>
      <w:r w:rsidRPr="00942266">
        <w:t xml:space="preserve"> function of the software</w:t>
      </w:r>
      <w:r w:rsidR="00A71119">
        <w:t>.</w:t>
      </w:r>
      <w:r w:rsidRPr="00942266">
        <w:t xml:space="preserve"> </w:t>
      </w:r>
      <w:r w:rsidR="00A71119">
        <w:t>T</w:t>
      </w:r>
      <w:r w:rsidRPr="00942266">
        <w:t xml:space="preserve">he </w:t>
      </w:r>
      <w:r w:rsidR="0073072E">
        <w:t>alarm relay</w:t>
      </w:r>
      <w:r w:rsidRPr="00942266">
        <w:t xml:space="preserve"> hardwar</w:t>
      </w:r>
      <w:r w:rsidR="00942266" w:rsidRPr="00942266">
        <w:t xml:space="preserve">e must be properly connected.  </w:t>
      </w:r>
      <w:r w:rsidR="00D81358">
        <w:t>You can also u</w:t>
      </w:r>
      <w:r w:rsidR="00942266" w:rsidRPr="00942266">
        <w:t>se t</w:t>
      </w:r>
      <w:r w:rsidRPr="00942266">
        <w:t xml:space="preserve">his </w:t>
      </w:r>
      <w:r w:rsidR="006F7A3E">
        <w:t>button to manually disable the a</w:t>
      </w:r>
      <w:r w:rsidRPr="00942266">
        <w:t>larm, should it stay active after Virtual Profiling</w:t>
      </w:r>
      <w:r w:rsidR="00942266" w:rsidRPr="00942266">
        <w:t xml:space="preserve"> </w:t>
      </w:r>
      <w:r w:rsidR="00D81358">
        <w:t>has been stopped</w:t>
      </w:r>
      <w:r w:rsidR="00942266" w:rsidRPr="00942266">
        <w:t xml:space="preserve">.  The button </w:t>
      </w:r>
      <w:r w:rsidRPr="00942266">
        <w:t xml:space="preserve">appears </w:t>
      </w:r>
      <w:r w:rsidR="006C5748">
        <w:t>only when</w:t>
      </w:r>
      <w:r w:rsidRPr="00942266">
        <w:t xml:space="preserve"> the </w:t>
      </w:r>
      <w:r w:rsidR="00C40A54" w:rsidRPr="00942266">
        <w:t xml:space="preserve">software is detecting the </w:t>
      </w:r>
      <w:r w:rsidR="006C5748" w:rsidRPr="00EC251F">
        <w:rPr>
          <w:i/>
          <w:iCs/>
        </w:rPr>
        <w:t>DAU</w:t>
      </w:r>
      <w:ins w:id="442" w:author="Tom Bergeron" w:date="2021-06-22T12:44:00Z">
        <w:r w:rsidR="00EF2EF8">
          <w:rPr>
            <w:i/>
            <w:iCs/>
          </w:rPr>
          <w:t xml:space="preserve">/eTPU </w:t>
        </w:r>
      </w:ins>
      <w:del w:id="443" w:author="Tom Bergeron" w:date="2021-06-22T12:45:00Z">
        <w:r w:rsidR="006C5748" w:rsidDel="00EF2EF8">
          <w:delText xml:space="preserve"> </w:delText>
        </w:r>
      </w:del>
      <w:ins w:id="444" w:author="Tom Bergeron" w:date="2021-06-22T13:09:00Z">
        <w:r w:rsidR="001636A5">
          <w:t>hardware</w:t>
        </w:r>
      </w:ins>
      <w:del w:id="445" w:author="Tom Bergeron" w:date="2021-06-22T13:09:00Z">
        <w:r w:rsidR="00C40A54" w:rsidRPr="00942266" w:rsidDel="001636A5">
          <w:delText>devi</w:delText>
        </w:r>
      </w:del>
      <w:del w:id="446" w:author="Tom Bergeron" w:date="2021-06-22T13:08:00Z">
        <w:r w:rsidR="00C40A54" w:rsidRPr="00942266" w:rsidDel="001636A5">
          <w:delText>ce</w:delText>
        </w:r>
      </w:del>
      <w:r w:rsidRPr="00942266">
        <w:t>.</w:t>
      </w:r>
    </w:p>
    <w:p w14:paraId="179B41D1" w14:textId="77777777" w:rsidR="007A42D7" w:rsidRDefault="007A42D7" w:rsidP="007A42D7">
      <w:pPr>
        <w:ind w:left="720"/>
        <w:rPr>
          <w:b/>
        </w:rPr>
      </w:pPr>
    </w:p>
    <w:p w14:paraId="3A38BDC0" w14:textId="77777777" w:rsidR="00C115E5" w:rsidRDefault="00FC47E7" w:rsidP="007A42D7">
      <w:pPr>
        <w:ind w:left="720"/>
      </w:pPr>
      <w:r w:rsidRPr="00FC47E7">
        <w:rPr>
          <w:b/>
        </w:rPr>
        <w:t>Note</w:t>
      </w:r>
      <w:r w:rsidR="00246C31">
        <w:t xml:space="preserve">: </w:t>
      </w:r>
      <w:r w:rsidR="00BF7588" w:rsidRPr="00246C31">
        <w:t xml:space="preserve">The </w:t>
      </w:r>
      <w:r w:rsidR="0073072E">
        <w:t>alarm relay</w:t>
      </w:r>
      <w:r w:rsidR="00BF7588" w:rsidRPr="00246C31">
        <w:t xml:space="preserve"> is not energized until </w:t>
      </w:r>
      <w:r w:rsidR="00F13D76">
        <w:t>VP</w:t>
      </w:r>
      <w:r w:rsidR="00BF7588" w:rsidRPr="00246C31">
        <w:t xml:space="preserve"> is </w:t>
      </w:r>
      <w:r w:rsidR="00F13D76">
        <w:t xml:space="preserve">first </w:t>
      </w:r>
      <w:r w:rsidR="00BF7588" w:rsidRPr="00246C31">
        <w:t xml:space="preserve">running and </w:t>
      </w:r>
      <w:r w:rsidR="00F13D76">
        <w:t xml:space="preserve">then </w:t>
      </w:r>
      <w:r w:rsidR="00C20003">
        <w:t xml:space="preserve">goes out of spec. </w:t>
      </w:r>
      <w:r w:rsidR="00BF7588" w:rsidRPr="00246C31">
        <w:t xml:space="preserve">To learn more about </w:t>
      </w:r>
      <w:r w:rsidR="00C40A54" w:rsidRPr="00246C31">
        <w:t xml:space="preserve">this see the </w:t>
      </w:r>
      <w:r w:rsidR="0073072E">
        <w:t>alarm relay</w:t>
      </w:r>
      <w:r w:rsidR="00C40A54" w:rsidRPr="00246C31">
        <w:t xml:space="preserve"> </w:t>
      </w:r>
      <w:r w:rsidR="00246C31" w:rsidRPr="00246C31">
        <w:t>section</w:t>
      </w:r>
      <w:r w:rsidR="00BF7588" w:rsidRPr="00246C31">
        <w:t>.</w:t>
      </w:r>
    </w:p>
    <w:p w14:paraId="2DD44BE3" w14:textId="09D5A01F" w:rsidR="008708F9" w:rsidRPr="00102D27" w:rsidRDefault="008708F9" w:rsidP="00676B77">
      <w:pPr>
        <w:pStyle w:val="Heading1"/>
      </w:pPr>
      <w:bookmarkStart w:id="447" w:name="_Toc119468085"/>
      <w:bookmarkStart w:id="448" w:name="_Toc353195398"/>
      <w:bookmarkStart w:id="449" w:name="_Toc358296232"/>
      <w:bookmarkStart w:id="450" w:name="_Toc358298397"/>
      <w:bookmarkStart w:id="451" w:name="_Toc469334886"/>
      <w:bookmarkStart w:id="452" w:name="_Toc504120312"/>
      <w:bookmarkStart w:id="453" w:name="_Toc527644295"/>
      <w:bookmarkStart w:id="454" w:name="_Toc528599395"/>
      <w:bookmarkStart w:id="455" w:name="_Toc17993433"/>
      <w:bookmarkStart w:id="456" w:name="_Toc37267151"/>
      <w:bookmarkStart w:id="457" w:name="_Toc51666615"/>
      <w:bookmarkStart w:id="458" w:name="_Toc51666751"/>
      <w:r>
        <w:lastRenderedPageBreak/>
        <w:t>Run</w:t>
      </w:r>
      <w:r w:rsidR="00EA74F5">
        <w:t xml:space="preserve"> </w:t>
      </w:r>
      <w:r w:rsidR="00530DA9">
        <w:t xml:space="preserve">A </w:t>
      </w:r>
      <w:r w:rsidR="00C20003">
        <w:t>P</w:t>
      </w:r>
      <w:r>
        <w:t>rofile</w:t>
      </w:r>
      <w:bookmarkEnd w:id="424"/>
      <w:bookmarkEnd w:id="425"/>
      <w:bookmarkEnd w:id="447"/>
      <w:bookmarkEnd w:id="448"/>
      <w:bookmarkEnd w:id="449"/>
      <w:bookmarkEnd w:id="450"/>
      <w:bookmarkEnd w:id="451"/>
      <w:bookmarkEnd w:id="452"/>
      <w:bookmarkEnd w:id="453"/>
      <w:bookmarkEnd w:id="454"/>
      <w:bookmarkEnd w:id="455"/>
      <w:bookmarkEnd w:id="456"/>
      <w:bookmarkEnd w:id="457"/>
      <w:bookmarkEnd w:id="458"/>
    </w:p>
    <w:p w14:paraId="447014D6" w14:textId="77777777" w:rsidR="008708F9" w:rsidRPr="004B2B33" w:rsidRDefault="00DD450D" w:rsidP="004B2B33">
      <w:pPr>
        <w:jc w:val="center"/>
      </w:pPr>
      <w:r w:rsidRPr="004B2B33">
        <w:rPr>
          <w:noProof/>
        </w:rPr>
        <w:drawing>
          <wp:inline distT="0" distB="0" distL="0" distR="0" wp14:anchorId="0AB71C52" wp14:editId="14041500">
            <wp:extent cx="1123950" cy="615950"/>
            <wp:effectExtent l="19050" t="19050" r="19050" b="12700"/>
            <wp:docPr id="58" name="Picture 58"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615950"/>
                    </a:xfrm>
                    <a:prstGeom prst="rect">
                      <a:avLst/>
                    </a:prstGeom>
                    <a:noFill/>
                    <a:ln w="12700" cmpd="sng">
                      <a:solidFill>
                        <a:srgbClr val="000000"/>
                      </a:solidFill>
                      <a:miter lim="800000"/>
                      <a:headEnd/>
                      <a:tailEnd/>
                    </a:ln>
                    <a:effectLst/>
                  </pic:spPr>
                </pic:pic>
              </a:graphicData>
            </a:graphic>
          </wp:inline>
        </w:drawing>
      </w:r>
    </w:p>
    <w:p w14:paraId="1ADC39A0" w14:textId="77777777" w:rsidR="00F22E4E" w:rsidRPr="00F22E4E" w:rsidRDefault="00F22E4E" w:rsidP="00F22E4E">
      <w:pPr>
        <w:rPr>
          <w:lang w:val="en"/>
        </w:rPr>
      </w:pPr>
    </w:p>
    <w:p w14:paraId="1DDD5737" w14:textId="6BBA815E" w:rsidR="00C20003" w:rsidRDefault="000E1D9C">
      <w:r>
        <w:t xml:space="preserve">The </w:t>
      </w:r>
      <w:r w:rsidRPr="000E1D9C">
        <w:rPr>
          <w:i/>
        </w:rPr>
        <w:t>Run a Profile</w:t>
      </w:r>
      <w:r>
        <w:t xml:space="preserve"> button will guide you through a series of screens. </w:t>
      </w:r>
      <w:r w:rsidRPr="000E1D9C">
        <w:t>Use the</w:t>
      </w:r>
      <w:r>
        <w:rPr>
          <w:color w:val="FF0000"/>
        </w:rPr>
        <w:t xml:space="preserve"> </w:t>
      </w:r>
      <w:r w:rsidRPr="000E1E96">
        <w:rPr>
          <w:b/>
        </w:rPr>
        <w:t>Back</w:t>
      </w:r>
      <w:r>
        <w:t xml:space="preserve"> and </w:t>
      </w:r>
      <w:r w:rsidRPr="000E1E96">
        <w:rPr>
          <w:b/>
        </w:rPr>
        <w:t>Next</w:t>
      </w:r>
      <w:r>
        <w:t xml:space="preserve"> arrow buttons at the bottom to move </w:t>
      </w:r>
      <w:r w:rsidRPr="006A485E">
        <w:t xml:space="preserve">through </w:t>
      </w:r>
      <w:r w:rsidRPr="00EE05F2">
        <w:t xml:space="preserve">the </w:t>
      </w:r>
      <w:r w:rsidRPr="006A485E">
        <w:t>screens</w:t>
      </w:r>
      <w:r>
        <w:t xml:space="preserve"> in the process, which will end </w:t>
      </w:r>
      <w:r w:rsidRPr="006A485E">
        <w:t xml:space="preserve">with a completed and graphed profile.  The </w:t>
      </w:r>
      <w:r w:rsidRPr="000E1E96">
        <w:rPr>
          <w:b/>
        </w:rPr>
        <w:t>Cancel</w:t>
      </w:r>
      <w:r w:rsidRPr="006A485E">
        <w:t xml:space="preserve"> button </w:t>
      </w:r>
      <w:r>
        <w:t>returns you</w:t>
      </w:r>
      <w:r w:rsidRPr="006A485E">
        <w:t xml:space="preserve"> to the main menu</w:t>
      </w:r>
    </w:p>
    <w:p w14:paraId="4F678CAE" w14:textId="539E5FF3" w:rsidR="008708F9" w:rsidRPr="00EA74F5" w:rsidRDefault="00C40A54" w:rsidP="00EC251F">
      <w:pPr>
        <w:pStyle w:val="Caption"/>
        <w:jc w:val="left"/>
      </w:pPr>
      <w:r w:rsidRPr="00085DF3">
        <w:rPr>
          <w:b/>
        </w:rPr>
        <w:t>Note</w:t>
      </w:r>
      <w:r w:rsidRPr="00EA74F5">
        <w:t xml:space="preserve">: </w:t>
      </w:r>
      <w:r w:rsidR="008708F9" w:rsidRPr="00EA74F5">
        <w:t xml:space="preserve">If you have already profiled your product using the </w:t>
      </w:r>
      <w:r w:rsidR="006C5748">
        <w:t>W</w:t>
      </w:r>
      <w:r w:rsidR="00DF63A3" w:rsidRPr="00EA74F5">
        <w:t>PI</w:t>
      </w:r>
      <w:r w:rsidR="008708F9" w:rsidRPr="00EA74F5">
        <w:t xml:space="preserve"> software, you can go directl</w:t>
      </w:r>
      <w:r w:rsidR="004F297C" w:rsidRPr="00EA74F5">
        <w:t>y to Profile Explorer</w:t>
      </w:r>
      <w:r w:rsidR="008708F9" w:rsidRPr="00EA74F5">
        <w:t xml:space="preserve">, start a Virtual Profile, or load the most recent profile for your product, then use the </w:t>
      </w:r>
      <w:r w:rsidR="006C5748">
        <w:t>W</w:t>
      </w:r>
      <w:r w:rsidR="00DF63A3" w:rsidRPr="00EA74F5">
        <w:t>PI</w:t>
      </w:r>
      <w:r w:rsidR="008708F9" w:rsidRPr="00EA74F5">
        <w:t xml:space="preserve"> prediction capabilities to improve the profile PWI and generate new </w:t>
      </w:r>
      <w:r w:rsidR="006C5748">
        <w:t>machine</w:t>
      </w:r>
      <w:r w:rsidR="008708F9" w:rsidRPr="00EA74F5">
        <w:t xml:space="preserve"> settings.</w:t>
      </w:r>
    </w:p>
    <w:p w14:paraId="7FF27368" w14:textId="77777777" w:rsidR="000E1E96" w:rsidRPr="000E1E96" w:rsidRDefault="000E1E96" w:rsidP="000E1E96"/>
    <w:p w14:paraId="1342527F" w14:textId="77777777" w:rsidR="00194666" w:rsidRPr="004B2B33" w:rsidRDefault="00DD450D" w:rsidP="004B2B33">
      <w:pPr>
        <w:jc w:val="center"/>
      </w:pPr>
      <w:r w:rsidRPr="004B2B33">
        <w:rPr>
          <w:noProof/>
        </w:rPr>
        <mc:AlternateContent>
          <mc:Choice Requires="wpg">
            <w:drawing>
              <wp:anchor distT="0" distB="0" distL="114300" distR="114300" simplePos="0" relativeHeight="251692032" behindDoc="0" locked="0" layoutInCell="1" allowOverlap="1" wp14:anchorId="25DC4ADE" wp14:editId="7BA6572B">
                <wp:simplePos x="0" y="0"/>
                <wp:positionH relativeFrom="column">
                  <wp:posOffset>3017520</wp:posOffset>
                </wp:positionH>
                <wp:positionV relativeFrom="line">
                  <wp:posOffset>1735455</wp:posOffset>
                </wp:positionV>
                <wp:extent cx="1686560" cy="499745"/>
                <wp:effectExtent l="0" t="0" r="0" b="0"/>
                <wp:wrapNone/>
                <wp:docPr id="29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499745"/>
                          <a:chOff x="0" y="0"/>
                          <a:chExt cx="1889712" cy="553480"/>
                        </a:xfrm>
                      </wpg:grpSpPr>
                      <wps:wsp>
                        <wps:cNvPr id="2962" name="Text Box 149"/>
                        <wps:cNvSpPr txBox="1">
                          <a:spLocks noChangeArrowheads="1"/>
                        </wps:cNvSpPr>
                        <wps:spPr bwMode="auto">
                          <a:xfrm>
                            <a:off x="0"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C7A2D" w14:textId="77777777" w:rsidR="00B05D68" w:rsidRPr="009072DD" w:rsidRDefault="00B05D68" w:rsidP="000E1E96">
                              <w:pPr>
                                <w:jc w:val="center"/>
                                <w:rPr>
                                  <w:rFonts w:ascii="Arial" w:hAnsi="Arial" w:cs="Arial"/>
                                  <w:b/>
                                </w:rPr>
                              </w:pPr>
                              <w:r w:rsidRPr="009072DD">
                                <w:rPr>
                                  <w:rFonts w:ascii="Arial" w:hAnsi="Arial" w:cs="Arial"/>
                                  <w:b/>
                                </w:rPr>
                                <w:t>Back</w:t>
                              </w:r>
                            </w:p>
                          </w:txbxContent>
                        </wps:txbx>
                        <wps:bodyPr rot="0" vert="horz" wrap="square" lIns="0" tIns="0" rIns="0" bIns="0" anchor="ctr" anchorCtr="0" upright="1">
                          <a:noAutofit/>
                        </wps:bodyPr>
                      </wps:wsp>
                      <wps:wsp>
                        <wps:cNvPr id="2963" name="Text Box 150"/>
                        <wps:cNvSpPr txBox="1">
                          <a:spLocks noChangeArrowheads="1"/>
                        </wps:cNvSpPr>
                        <wps:spPr bwMode="auto">
                          <a:xfrm>
                            <a:off x="681487" y="0"/>
                            <a:ext cx="474980" cy="2190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B31470" w14:textId="77777777" w:rsidR="00B05D68" w:rsidRPr="009072DD" w:rsidRDefault="00B05D68" w:rsidP="000E1E96">
                              <w:pPr>
                                <w:jc w:val="center"/>
                                <w:rPr>
                                  <w:rFonts w:ascii="Arial" w:hAnsi="Arial" w:cs="Arial"/>
                                  <w:b/>
                                </w:rPr>
                              </w:pPr>
                              <w:r>
                                <w:rPr>
                                  <w:rFonts w:ascii="Arial" w:hAnsi="Arial" w:cs="Arial"/>
                                  <w:b/>
                                </w:rPr>
                                <w:t>Next</w:t>
                              </w:r>
                            </w:p>
                          </w:txbxContent>
                        </wps:txbx>
                        <wps:bodyPr rot="0" vert="horz" wrap="square" lIns="0" tIns="0" rIns="0" bIns="0" anchor="ctr" anchorCtr="0" upright="1">
                          <a:noAutofit/>
                        </wps:bodyPr>
                      </wps:wsp>
                      <wps:wsp>
                        <wps:cNvPr id="2964" name="Text Box 151"/>
                        <wps:cNvSpPr txBox="1">
                          <a:spLocks noChangeArrowheads="1"/>
                        </wps:cNvSpPr>
                        <wps:spPr bwMode="auto">
                          <a:xfrm>
                            <a:off x="1414732" y="0"/>
                            <a:ext cx="4749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48322F" w14:textId="77777777" w:rsidR="00B05D68" w:rsidRPr="009072DD" w:rsidRDefault="00B05D68" w:rsidP="000E1E96">
                              <w:pPr>
                                <w:jc w:val="center"/>
                                <w:rPr>
                                  <w:rFonts w:ascii="Arial" w:hAnsi="Arial" w:cs="Arial"/>
                                  <w:b/>
                                </w:rPr>
                              </w:pPr>
                              <w:r>
                                <w:rPr>
                                  <w:rFonts w:ascii="Arial" w:hAnsi="Arial" w:cs="Arial"/>
                                  <w:b/>
                                </w:rPr>
                                <w:t>Cancel</w:t>
                              </w:r>
                            </w:p>
                          </w:txbxContent>
                        </wps:txbx>
                        <wps:bodyPr rot="0" vert="horz" wrap="square" lIns="0" tIns="0" rIns="0" bIns="0" anchor="ctr" anchorCtr="0" upright="1">
                          <a:noAutofit/>
                        </wps:bodyPr>
                      </wps:wsp>
                      <wps:wsp>
                        <wps:cNvPr id="2965" name="Straight Arrow Connector 152"/>
                        <wps:cNvCnPr>
                          <a:cxnSpLocks noChangeShapeType="1"/>
                        </wps:cNvCnPr>
                        <wps:spPr bwMode="auto">
                          <a:xfrm flipH="1">
                            <a:off x="207034"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6" name="Straight Arrow Connector 153"/>
                        <wps:cNvCnPr>
                          <a:cxnSpLocks noChangeShapeType="1"/>
                        </wps:cNvCnPr>
                        <wps:spPr bwMode="auto">
                          <a:xfrm flipH="1">
                            <a:off x="1613140" y="215660"/>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967" name="Straight Arrow Connector 154"/>
                        <wps:cNvCnPr>
                          <a:cxnSpLocks noChangeShapeType="1"/>
                        </wps:cNvCnPr>
                        <wps:spPr bwMode="auto">
                          <a:xfrm flipH="1">
                            <a:off x="914400" y="207034"/>
                            <a:ext cx="5715" cy="33782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C4ADE" id="Group 56" o:spid="_x0000_s1057" style="position:absolute;left:0;text-align:left;margin-left:237.6pt;margin-top:136.65pt;width:132.8pt;height:39.35pt;z-index:251692032;mso-position-vertical-relative:line" coordsize="18897,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">
                <v:shape id="Text Box 149" o:spid="_x0000_s1058" type="#_x0000_t202" style="position:absolute;width:474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" stroked="f" strokeweight=".5pt">
                  <v:textbox inset="0,0,0,0">
                    <w:txbxContent>
                      <w:p w14:paraId="235C7A2D" w14:textId="77777777" w:rsidR="00B05D68" w:rsidRPr="009072DD" w:rsidRDefault="00B05D68" w:rsidP="000E1E96">
                        <w:pPr>
                          <w:jc w:val="center"/>
                          <w:rPr>
                            <w:rFonts w:ascii="Arial" w:hAnsi="Arial" w:cs="Arial"/>
                            <w:b/>
                          </w:rPr>
                        </w:pPr>
                        <w:r w:rsidRPr="009072DD">
                          <w:rPr>
                            <w:rFonts w:ascii="Arial" w:hAnsi="Arial" w:cs="Arial"/>
                            <w:b/>
                          </w:rPr>
                          <w:t>Back</w:t>
                        </w:r>
                      </w:p>
                    </w:txbxContent>
                  </v:textbox>
                </v:shape>
                <v:shape id="Text Box 150" o:spid="_x0000_s1059" type="#_x0000_t202" style="position:absolute;left:6814;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" stroked="f" strokeweight=".5pt">
                  <v:textbox inset="0,0,0,0">
                    <w:txbxContent>
                      <w:p w14:paraId="05B31470" w14:textId="77777777" w:rsidR="00B05D68" w:rsidRPr="009072DD" w:rsidRDefault="00B05D68" w:rsidP="000E1E96">
                        <w:pPr>
                          <w:jc w:val="center"/>
                          <w:rPr>
                            <w:rFonts w:ascii="Arial" w:hAnsi="Arial" w:cs="Arial"/>
                            <w:b/>
                          </w:rPr>
                        </w:pPr>
                        <w:r>
                          <w:rPr>
                            <w:rFonts w:ascii="Arial" w:hAnsi="Arial" w:cs="Arial"/>
                            <w:b/>
                          </w:rPr>
                          <w:t>Next</w:t>
                        </w:r>
                      </w:p>
                    </w:txbxContent>
                  </v:textbox>
                </v:shape>
                <v:shape id="Text Box 151" o:spid="_x0000_s1060" type="#_x0000_t202" style="position:absolute;left:14147;width:47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" filled="f" stroked="f" strokeweight=".5pt">
                  <v:textbox inset="0,0,0,0">
                    <w:txbxContent>
                      <w:p w14:paraId="0F48322F" w14:textId="77777777" w:rsidR="00B05D68" w:rsidRPr="009072DD" w:rsidRDefault="00B05D68" w:rsidP="000E1E96">
                        <w:pPr>
                          <w:jc w:val="center"/>
                          <w:rPr>
                            <w:rFonts w:ascii="Arial" w:hAnsi="Arial" w:cs="Arial"/>
                            <w:b/>
                          </w:rPr>
                        </w:pPr>
                        <w:r>
                          <w:rPr>
                            <w:rFonts w:ascii="Arial" w:hAnsi="Arial" w:cs="Arial"/>
                            <w:b/>
                          </w:rPr>
                          <w:t>Cancel</w:t>
                        </w:r>
                      </w:p>
                    </w:txbxContent>
                  </v:textbox>
                </v:shape>
                <v:shapetype id="_x0000_t32" coordsize="21600,21600" o:spt="32" o:oned="t" path="m,l21600,21600e" filled="f">
                  <v:path arrowok="t" fillok="f" o:connecttype="none"/>
                  <o:lock v:ext="edit" shapetype="t"/>
                </v:shapetype>
                <v:shape id="Straight Arrow Connector 152" o:spid="_x0000_s1061" type="#_x0000_t32" style="position:absolute;left:2070;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" strokecolor="red" strokeweight="2.25pt">
                  <v:stroke endarrow="open" joinstyle="miter"/>
                </v:shape>
                <v:shape id="Straight Arrow Connector 153" o:spid="_x0000_s1062" type="#_x0000_t32" style="position:absolute;left:16131;top:2156;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" strokecolor="red" strokeweight="2.25pt">
                  <v:stroke endarrow="open" joinstyle="miter"/>
                </v:shape>
                <v:shape id="Straight Arrow Connector 154" o:spid="_x0000_s1063" type="#_x0000_t32" style="position:absolute;left:9144;top:2070;width:57;height:33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" strokecolor="red" strokeweight="2.25pt">
                  <v:stroke endarrow="open" joinstyle="miter"/>
                </v:shape>
                <w10:wrap anchory="line"/>
              </v:group>
            </w:pict>
          </mc:Fallback>
        </mc:AlternateContent>
      </w:r>
      <w:r w:rsidRPr="004B2B33">
        <w:rPr>
          <w:noProof/>
        </w:rPr>
        <w:drawing>
          <wp:inline distT="0" distB="0" distL="0" distR="0" wp14:anchorId="6548B474" wp14:editId="376B1956">
            <wp:extent cx="3453941" cy="2597150"/>
            <wp:effectExtent l="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53941" cy="2597150"/>
                    </a:xfrm>
                    <a:prstGeom prst="rect">
                      <a:avLst/>
                    </a:prstGeom>
                    <a:noFill/>
                    <a:ln>
                      <a:noFill/>
                    </a:ln>
                  </pic:spPr>
                </pic:pic>
              </a:graphicData>
            </a:graphic>
          </wp:inline>
        </w:drawing>
      </w:r>
    </w:p>
    <w:p w14:paraId="5FB9DBF6" w14:textId="45A18517" w:rsidR="008708F9" w:rsidRPr="0025224B" w:rsidRDefault="00194666" w:rsidP="00F5043F">
      <w:pPr>
        <w:pStyle w:val="Caption"/>
      </w:pPr>
      <w:bookmarkStart w:id="459" w:name="_Hlk4226868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11</w:t>
      </w:r>
      <w:r w:rsidR="00B41E3E">
        <w:rPr>
          <w:noProof/>
        </w:rPr>
        <w:fldChar w:fldCharType="end"/>
      </w:r>
      <w:r w:rsidR="001D41DE">
        <w:t>: Run a Profile Screen #1</w:t>
      </w:r>
    </w:p>
    <w:bookmarkEnd w:id="459"/>
    <w:p w14:paraId="7838509E" w14:textId="77777777" w:rsidR="00FE4897" w:rsidRDefault="00FE4897" w:rsidP="00102D27"/>
    <w:p w14:paraId="2379BEF4" w14:textId="5E644AB0" w:rsidR="008708F9" w:rsidRDefault="005058BE" w:rsidP="00C20003">
      <w:r>
        <w:rPr>
          <w:b/>
        </w:rPr>
        <w:t xml:space="preserve">Product </w:t>
      </w:r>
      <w:r w:rsidR="00484BF4">
        <w:rPr>
          <w:b/>
        </w:rPr>
        <w:t>N</w:t>
      </w:r>
      <w:r w:rsidR="008708F9">
        <w:rPr>
          <w:b/>
        </w:rPr>
        <w:t>ame</w:t>
      </w:r>
      <w:r w:rsidR="008708F9">
        <w:t xml:space="preserve"> – Enter a unique product name (long file names are acceptable) or choose an existing product name from the </w:t>
      </w:r>
      <w:r w:rsidR="006C5748">
        <w:t>drop-down</w:t>
      </w:r>
      <w:r w:rsidR="008708F9">
        <w:t xml:space="preserve"> list.</w:t>
      </w:r>
    </w:p>
    <w:p w14:paraId="109F4C5E" w14:textId="77777777" w:rsidR="00C20003" w:rsidRPr="000E1E96" w:rsidRDefault="00C20003" w:rsidP="00C20003"/>
    <w:p w14:paraId="4A416EB1" w14:textId="29EF9F91" w:rsidR="008708F9" w:rsidRDefault="005058BE" w:rsidP="00C20003">
      <w:r>
        <w:rPr>
          <w:b/>
        </w:rPr>
        <w:t xml:space="preserve">Process </w:t>
      </w:r>
      <w:r w:rsidR="00484BF4">
        <w:rPr>
          <w:b/>
        </w:rPr>
        <w:t>W</w:t>
      </w:r>
      <w:r w:rsidR="008708F9">
        <w:rPr>
          <w:b/>
        </w:rPr>
        <w:t>indow</w:t>
      </w:r>
      <w:r w:rsidR="008708F9">
        <w:t xml:space="preserve"> – Choose a </w:t>
      </w:r>
      <w:r w:rsidR="008708F9">
        <w:rPr>
          <w:i/>
        </w:rPr>
        <w:t>Process Window</w:t>
      </w:r>
      <w:r w:rsidR="008708F9">
        <w:t xml:space="preserve"> from the </w:t>
      </w:r>
      <w:r w:rsidR="006C5748">
        <w:t>drop-down</w:t>
      </w:r>
      <w:r w:rsidR="008708F9">
        <w:t xml:space="preserve"> list.  These </w:t>
      </w:r>
      <w:r w:rsidR="008708F9" w:rsidRPr="00186824">
        <w:t xml:space="preserve">Process Windows are created in the Define/Edit Process Window </w:t>
      </w:r>
      <w:r w:rsidR="0025224B" w:rsidRPr="00186824">
        <w:t>screen that</w:t>
      </w:r>
      <w:r w:rsidR="008708F9" w:rsidRPr="00186824">
        <w:t xml:space="preserve"> is accessed from the main screen</w:t>
      </w:r>
      <w:r w:rsidR="00102D27" w:rsidRPr="00186824">
        <w:t>.</w:t>
      </w:r>
    </w:p>
    <w:p w14:paraId="4B404D26" w14:textId="77777777" w:rsidR="00C20003" w:rsidRPr="000E1E96" w:rsidRDefault="00C20003" w:rsidP="00C20003"/>
    <w:p w14:paraId="7CDC8444" w14:textId="082CBB62" w:rsidR="000372EC" w:rsidRDefault="000372EC" w:rsidP="00C20003">
      <w:r>
        <w:rPr>
          <w:b/>
        </w:rPr>
        <w:t xml:space="preserve">Application </w:t>
      </w:r>
      <w:r w:rsidR="006F7A3E">
        <w:t>– Select your a</w:t>
      </w:r>
      <w:r w:rsidRPr="00186824">
        <w:t xml:space="preserve">pplication type from the list. </w:t>
      </w:r>
      <w:r w:rsidR="005702CF">
        <w:t xml:space="preserve">Three different application types are available – </w:t>
      </w:r>
      <w:r w:rsidR="005702CF" w:rsidRPr="00EC251F">
        <w:rPr>
          <w:i/>
          <w:iCs/>
        </w:rPr>
        <w:t>Wave On, Wave Off, and Wave Surfer</w:t>
      </w:r>
      <w:r w:rsidR="005702CF">
        <w:t>.</w:t>
      </w:r>
      <w:r w:rsidRPr="00186824">
        <w:t xml:space="preserve"> </w:t>
      </w:r>
      <w:r w:rsidR="005702CF" w:rsidRPr="00EC251F">
        <w:rPr>
          <w:i/>
          <w:iCs/>
        </w:rPr>
        <w:t>Wave On</w:t>
      </w:r>
      <w:r w:rsidR="005702CF">
        <w:t xml:space="preserve"> is used for profiling through the entire process – Preheat and Wave; </w:t>
      </w:r>
      <w:r w:rsidR="005702CF" w:rsidRPr="00EC251F">
        <w:rPr>
          <w:i/>
          <w:iCs/>
        </w:rPr>
        <w:t>Wave Off</w:t>
      </w:r>
      <w:r w:rsidR="005702CF">
        <w:t xml:space="preserve"> is available if you only want to collect data from the preheat area; </w:t>
      </w:r>
      <w:r w:rsidR="005702CF" w:rsidRPr="00EC251F">
        <w:rPr>
          <w:i/>
          <w:iCs/>
        </w:rPr>
        <w:t>Wave Surfer</w:t>
      </w:r>
      <w:r w:rsidR="005702CF">
        <w:t xml:space="preserve"> is used in conjunction with a separate product offered by KIC – the Wave Surfer fixture.</w:t>
      </w:r>
    </w:p>
    <w:p w14:paraId="32CB2043" w14:textId="77777777" w:rsidR="000E1E96" w:rsidRPr="000E1E96" w:rsidRDefault="000E1E96" w:rsidP="00C20003"/>
    <w:p w14:paraId="35A1720C" w14:textId="371D51B4" w:rsidR="008708F9" w:rsidRDefault="006C5748" w:rsidP="000E1E96">
      <w:pPr>
        <w:rPr>
          <w:bCs/>
        </w:rPr>
      </w:pPr>
      <w:r>
        <w:rPr>
          <w:b/>
        </w:rPr>
        <w:t>Wave Solder Machine</w:t>
      </w:r>
      <w:r w:rsidR="005058BE" w:rsidRPr="000E1E96">
        <w:rPr>
          <w:b/>
        </w:rPr>
        <w:t xml:space="preserve"> </w:t>
      </w:r>
      <w:r w:rsidR="00484BF4" w:rsidRPr="000E1E96">
        <w:rPr>
          <w:b/>
        </w:rPr>
        <w:t>N</w:t>
      </w:r>
      <w:r w:rsidR="008708F9" w:rsidRPr="000E1E96">
        <w:rPr>
          <w:b/>
        </w:rPr>
        <w:t xml:space="preserve">ame – </w:t>
      </w:r>
      <w:r>
        <w:rPr>
          <w:bCs/>
        </w:rPr>
        <w:t>Name defined for machine in the Global Preferences tab.</w:t>
      </w:r>
    </w:p>
    <w:p w14:paraId="4CEA2DFF" w14:textId="77777777" w:rsidR="006C5748" w:rsidRDefault="006C5748" w:rsidP="000E1E96">
      <w:pPr>
        <w:rPr>
          <w:bCs/>
        </w:rPr>
      </w:pPr>
    </w:p>
    <w:p w14:paraId="15384A35" w14:textId="7B858692" w:rsidR="006C5748" w:rsidRDefault="006C5748" w:rsidP="000E1E96">
      <w:pPr>
        <w:rPr>
          <w:bCs/>
        </w:rPr>
      </w:pPr>
      <w:r>
        <w:rPr>
          <w:b/>
        </w:rPr>
        <w:t>Set Trigger</w:t>
      </w:r>
      <w:r w:rsidRPr="000E1E96">
        <w:rPr>
          <w:b/>
        </w:rPr>
        <w:t xml:space="preserve"> –</w:t>
      </w:r>
      <w:r w:rsidR="005702CF">
        <w:rPr>
          <w:bCs/>
        </w:rPr>
        <w:t xml:space="preserve"> </w:t>
      </w:r>
      <w:r w:rsidR="00037584">
        <w:rPr>
          <w:bCs/>
        </w:rPr>
        <w:t xml:space="preserve">This allows you to set </w:t>
      </w:r>
      <w:r w:rsidR="00037584" w:rsidRPr="00037584">
        <w:rPr>
          <w:bCs/>
        </w:rPr>
        <w:t>a Midpoint and Stop trigger temperature.  The Profile start temperature trigger is determined by the Maximum Product Temperature at Start of Profile setting in the Global Preferences screen.  The start trigger value is always 2ºC above this value.</w:t>
      </w:r>
      <w:r w:rsidR="005702CF" w:rsidRPr="005702CF">
        <w:rPr>
          <w:bCs/>
        </w:rPr>
        <w:t xml:space="preserve"> </w:t>
      </w:r>
      <w:r w:rsidR="005702CF">
        <w:rPr>
          <w:bCs/>
        </w:rPr>
        <w:t>Select only if you need to change the temperature triggers (not typical) for the profiler. It is common to leave the default settings.</w:t>
      </w:r>
    </w:p>
    <w:p w14:paraId="0D5EEF6F" w14:textId="77777777" w:rsidR="000E1E96" w:rsidRPr="000E1E96" w:rsidRDefault="000E1E96" w:rsidP="00EC251F">
      <w:pPr>
        <w:pStyle w:val="ListBullet2"/>
        <w:numPr>
          <w:ilvl w:val="0"/>
          <w:numId w:val="0"/>
        </w:numPr>
        <w:ind w:left="720" w:hanging="360"/>
        <w:rPr>
          <w:b/>
        </w:rPr>
      </w:pPr>
    </w:p>
    <w:p w14:paraId="0E14231C" w14:textId="77777777" w:rsidR="008708F9" w:rsidRDefault="005058BE" w:rsidP="000E1E96">
      <w:pPr>
        <w:pStyle w:val="ListBullet2"/>
        <w:numPr>
          <w:ilvl w:val="0"/>
          <w:numId w:val="0"/>
        </w:numPr>
        <w:tabs>
          <w:tab w:val="left" w:pos="270"/>
        </w:tabs>
      </w:pPr>
      <w:r>
        <w:rPr>
          <w:b/>
        </w:rPr>
        <w:t xml:space="preserve">Profile </w:t>
      </w:r>
      <w:r w:rsidR="00484BF4">
        <w:rPr>
          <w:b/>
        </w:rPr>
        <w:t>D</w:t>
      </w:r>
      <w:r w:rsidR="008708F9">
        <w:rPr>
          <w:b/>
        </w:rPr>
        <w:t>escription</w:t>
      </w:r>
      <w:r w:rsidR="008708F9">
        <w:t xml:space="preserve"> </w:t>
      </w:r>
      <w:r w:rsidR="008708F9" w:rsidRPr="00186824">
        <w:t>– Allows for freehand typing of any notes you may want to include with this profile.  These notes can be changed later from the Profile Explorer</w:t>
      </w:r>
      <w:r w:rsidR="00102D27" w:rsidRPr="00186824">
        <w:t>.</w:t>
      </w:r>
    </w:p>
    <w:p w14:paraId="46B18D77" w14:textId="04DBDABA" w:rsidR="00A51897" w:rsidRDefault="0059250B" w:rsidP="00EC251F">
      <w:pPr>
        <w:pStyle w:val="Heading2"/>
        <w:rPr>
          <w:noProof/>
        </w:rPr>
      </w:pPr>
      <w:bookmarkStart w:id="460" w:name="_Toc100550592"/>
      <w:bookmarkStart w:id="461" w:name="_Toc119468087"/>
      <w:bookmarkStart w:id="462" w:name="_Toc353195400"/>
      <w:bookmarkStart w:id="463" w:name="_Toc358296234"/>
      <w:bookmarkStart w:id="464" w:name="_Toc358298399"/>
      <w:r>
        <w:br w:type="page"/>
      </w:r>
      <w:bookmarkStart w:id="465" w:name="_Toc358296238"/>
      <w:bookmarkStart w:id="466" w:name="_Toc358298403"/>
      <w:bookmarkStart w:id="467" w:name="_Toc469334891"/>
      <w:bookmarkStart w:id="468" w:name="_Toc504120317"/>
      <w:bookmarkStart w:id="469" w:name="_Toc527644300"/>
      <w:bookmarkStart w:id="470" w:name="_Toc528599400"/>
      <w:bookmarkStart w:id="471" w:name="_Toc17993438"/>
      <w:bookmarkStart w:id="472" w:name="_Toc37267156"/>
      <w:bookmarkStart w:id="473" w:name="_Toc51666616"/>
      <w:bookmarkStart w:id="474" w:name="_Toc51666752"/>
      <w:bookmarkStart w:id="475" w:name="_Ref113957180"/>
      <w:bookmarkStart w:id="476" w:name="_Toc494599902"/>
      <w:bookmarkStart w:id="477" w:name="_Toc488490446"/>
      <w:bookmarkStart w:id="478" w:name="_Toc119468089"/>
      <w:bookmarkEnd w:id="460"/>
      <w:bookmarkEnd w:id="461"/>
      <w:bookmarkEnd w:id="462"/>
      <w:bookmarkEnd w:id="463"/>
      <w:bookmarkEnd w:id="464"/>
      <w:r w:rsidR="00B959A1">
        <w:rPr>
          <w:noProof/>
        </w:rPr>
        <w:lastRenderedPageBreak/>
        <w:t>Enter</w:t>
      </w:r>
      <w:r w:rsidR="00A51897">
        <w:rPr>
          <w:noProof/>
        </w:rPr>
        <w:t xml:space="preserve"> </w:t>
      </w:r>
      <w:r w:rsidR="00B650CB">
        <w:rPr>
          <w:noProof/>
        </w:rPr>
        <w:t>t</w:t>
      </w:r>
      <w:r w:rsidR="00B959A1">
        <w:rPr>
          <w:noProof/>
        </w:rPr>
        <w:t>he Wave Solder Machine</w:t>
      </w:r>
      <w:r w:rsidR="00A51897">
        <w:rPr>
          <w:noProof/>
        </w:rPr>
        <w:t xml:space="preserve"> </w:t>
      </w:r>
      <w:r w:rsidR="000E1E96">
        <w:rPr>
          <w:noProof/>
        </w:rPr>
        <w:t>R</w:t>
      </w:r>
      <w:r w:rsidR="00A51897">
        <w:rPr>
          <w:noProof/>
        </w:rPr>
        <w:t>ecipe</w:t>
      </w:r>
      <w:bookmarkEnd w:id="465"/>
      <w:bookmarkEnd w:id="466"/>
      <w:bookmarkEnd w:id="467"/>
      <w:bookmarkEnd w:id="468"/>
      <w:bookmarkEnd w:id="469"/>
      <w:bookmarkEnd w:id="470"/>
      <w:bookmarkEnd w:id="471"/>
      <w:bookmarkEnd w:id="472"/>
      <w:bookmarkEnd w:id="473"/>
      <w:bookmarkEnd w:id="474"/>
    </w:p>
    <w:p w14:paraId="6827CEDF" w14:textId="5A382BDC" w:rsidR="00B959A1" w:rsidRDefault="00B959A1" w:rsidP="00B959A1"/>
    <w:p w14:paraId="37F77183" w14:textId="67581DF6" w:rsidR="00B959A1" w:rsidRDefault="00B959A1" w:rsidP="00B959A1">
      <w:pPr>
        <w:jc w:val="center"/>
      </w:pPr>
      <w:r>
        <w:rPr>
          <w:noProof/>
        </w:rPr>
        <w:drawing>
          <wp:inline distT="0" distB="0" distL="0" distR="0" wp14:anchorId="5FC72AAB" wp14:editId="4A2620BB">
            <wp:extent cx="4476750" cy="3366172"/>
            <wp:effectExtent l="0" t="0" r="0" b="5715"/>
            <wp:docPr id="2051" name="Picture 2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WPI - Recipe.png"/>
                    <pic:cNvPicPr/>
                  </pic:nvPicPr>
                  <pic:blipFill>
                    <a:blip r:embed="rId58">
                      <a:extLst>
                        <a:ext uri="{28A0092B-C50C-407E-A947-70E740481C1C}">
                          <a14:useLocalDpi xmlns:a14="http://schemas.microsoft.com/office/drawing/2010/main" val="0"/>
                        </a:ext>
                      </a:extLst>
                    </a:blip>
                    <a:stretch>
                      <a:fillRect/>
                    </a:stretch>
                  </pic:blipFill>
                  <pic:spPr>
                    <a:xfrm>
                      <a:off x="0" y="0"/>
                      <a:ext cx="4505709" cy="3387947"/>
                    </a:xfrm>
                    <a:prstGeom prst="rect">
                      <a:avLst/>
                    </a:prstGeom>
                  </pic:spPr>
                </pic:pic>
              </a:graphicData>
            </a:graphic>
          </wp:inline>
        </w:drawing>
      </w:r>
    </w:p>
    <w:p w14:paraId="1367F2CE" w14:textId="7082DFD4" w:rsidR="00B959A1" w:rsidRDefault="00B959A1" w:rsidP="00B959A1">
      <w:pPr>
        <w:pStyle w:val="Caption"/>
      </w:pPr>
      <w:r>
        <w:t>Figure</w:t>
      </w:r>
      <w:r>
        <w:rPr>
          <w:noProof/>
        </w:rPr>
        <w:t xml:space="preserve"> 22</w:t>
      </w:r>
      <w:r>
        <w:t>: Run a Profile Screen #2</w:t>
      </w:r>
    </w:p>
    <w:p w14:paraId="67D1B40F" w14:textId="72F5A0F4" w:rsidR="00B959A1" w:rsidRDefault="00B959A1" w:rsidP="00B959A1"/>
    <w:p w14:paraId="542C93FF" w14:textId="161C159D" w:rsidR="00B959A1" w:rsidRDefault="00B959A1" w:rsidP="00B959A1">
      <w:r>
        <w:t>The layout of the machine recipe screen will be based on the configuration of the wave solder machine, as defined in the ConfigurationProgram.exe.</w:t>
      </w:r>
      <w:r w:rsidR="003B5CDF">
        <w:t xml:space="preserve"> See </w:t>
      </w:r>
      <w:hyperlink w:anchor="_Appendix_C:_Configuration" w:history="1">
        <w:r w:rsidR="003B5CDF" w:rsidRPr="003B5CDF">
          <w:rPr>
            <w:rStyle w:val="Hyperlink"/>
          </w:rPr>
          <w:t>Appendix C – Configuration Program</w:t>
        </w:r>
      </w:hyperlink>
      <w:r w:rsidR="003B5CDF">
        <w:t xml:space="preserve"> for details.</w:t>
      </w:r>
    </w:p>
    <w:p w14:paraId="486125C8" w14:textId="51F344C5" w:rsidR="00B959A1" w:rsidRDefault="00B959A1" w:rsidP="00B959A1"/>
    <w:p w14:paraId="3992908B" w14:textId="77777777" w:rsidR="00B959A1" w:rsidRDefault="00B959A1" w:rsidP="00B959A1"/>
    <w:p w14:paraId="72E7C3D6" w14:textId="77777777" w:rsidR="00B959A1" w:rsidRDefault="00B959A1" w:rsidP="00B959A1">
      <w:pPr>
        <w:rPr>
          <w:b/>
        </w:rPr>
      </w:pPr>
      <w:r>
        <w:rPr>
          <w:b/>
        </w:rPr>
        <w:t>Preheater Temperature; Solder Pot Temperature; Conveyor Speed</w:t>
      </w:r>
    </w:p>
    <w:p w14:paraId="46BFFE43" w14:textId="2905B068" w:rsidR="00B959A1" w:rsidRDefault="00B959A1" w:rsidP="00B959A1">
      <w:r>
        <w:t>Enter the setpoint temperatures and speed of the recipe currently loaded in the wave solder machine</w:t>
      </w:r>
      <w:r w:rsidR="00037584">
        <w:t xml:space="preserve">. </w:t>
      </w:r>
    </w:p>
    <w:p w14:paraId="4E8A1B0B" w14:textId="77777777" w:rsidR="00B959A1" w:rsidRPr="000E1E96" w:rsidRDefault="00B959A1" w:rsidP="00B959A1"/>
    <w:p w14:paraId="7CA20E9B" w14:textId="47F40357" w:rsidR="00B959A1" w:rsidRPr="00EC74A9" w:rsidRDefault="00B959A1" w:rsidP="00EC251F">
      <w:r>
        <w:rPr>
          <w:b/>
        </w:rPr>
        <w:t>Click the Next button to continue.</w:t>
      </w:r>
    </w:p>
    <w:p w14:paraId="3A825F4D" w14:textId="245D2F1A" w:rsidR="00B959A1" w:rsidRDefault="00B959A1" w:rsidP="00B959A1">
      <w:pPr>
        <w:jc w:val="center"/>
      </w:pPr>
    </w:p>
    <w:p w14:paraId="25E4C865" w14:textId="77777777" w:rsidR="00B959A1" w:rsidRPr="00EC251F" w:rsidRDefault="00B959A1" w:rsidP="00EC251F">
      <w:pPr>
        <w:jc w:val="center"/>
      </w:pPr>
    </w:p>
    <w:bookmarkEnd w:id="475"/>
    <w:bookmarkEnd w:id="476"/>
    <w:p w14:paraId="7CFDFE98" w14:textId="77777777" w:rsidR="00A51897" w:rsidRDefault="00A51897" w:rsidP="00A51897"/>
    <w:p w14:paraId="371D08A0" w14:textId="7EC74198" w:rsidR="00535A70" w:rsidRDefault="00BB1720" w:rsidP="00D36D96">
      <w:pPr>
        <w:pStyle w:val="Heading2"/>
        <w:rPr>
          <w:noProof/>
        </w:rPr>
      </w:pPr>
      <w:bookmarkStart w:id="479" w:name="_Toc488490447"/>
      <w:bookmarkEnd w:id="477"/>
      <w:bookmarkEnd w:id="478"/>
      <w:r>
        <w:rPr>
          <w:noProof/>
        </w:rPr>
        <w:br w:type="page"/>
      </w:r>
      <w:bookmarkStart w:id="480" w:name="_Toc315443423"/>
      <w:bookmarkStart w:id="481" w:name="_Toc316649882"/>
      <w:bookmarkStart w:id="482" w:name="_Toc353195403"/>
      <w:bookmarkStart w:id="483" w:name="_Toc358296239"/>
      <w:bookmarkStart w:id="484" w:name="_Toc358298404"/>
      <w:bookmarkStart w:id="485" w:name="_Toc469334892"/>
      <w:bookmarkStart w:id="486" w:name="_Toc504120318"/>
      <w:bookmarkStart w:id="487" w:name="_Toc527644301"/>
      <w:bookmarkStart w:id="488" w:name="_Toc528599401"/>
      <w:bookmarkStart w:id="489" w:name="_Toc17993439"/>
      <w:bookmarkStart w:id="490" w:name="_Toc37267157"/>
      <w:bookmarkStart w:id="491" w:name="_Toc51666617"/>
      <w:bookmarkStart w:id="492" w:name="_Toc51666753"/>
      <w:bookmarkEnd w:id="479"/>
      <w:r w:rsidR="00A24EC7">
        <w:rPr>
          <w:noProof/>
        </w:rPr>
        <w:lastRenderedPageBreak/>
        <w:t>Attach</w:t>
      </w:r>
      <w:r>
        <w:rPr>
          <w:noProof/>
        </w:rPr>
        <w:t xml:space="preserve"> Thermocouples</w:t>
      </w:r>
      <w:bookmarkEnd w:id="480"/>
      <w:bookmarkEnd w:id="481"/>
      <w:bookmarkEnd w:id="482"/>
      <w:bookmarkEnd w:id="483"/>
      <w:bookmarkEnd w:id="484"/>
      <w:bookmarkEnd w:id="485"/>
      <w:bookmarkEnd w:id="486"/>
      <w:bookmarkEnd w:id="487"/>
      <w:bookmarkEnd w:id="488"/>
      <w:bookmarkEnd w:id="489"/>
      <w:bookmarkEnd w:id="490"/>
      <w:bookmarkEnd w:id="491"/>
      <w:bookmarkEnd w:id="492"/>
    </w:p>
    <w:p w14:paraId="6FE0C241" w14:textId="77777777" w:rsidR="00535A70" w:rsidRDefault="00535A70" w:rsidP="00535A70">
      <w:r>
        <w:t>Thermocouples (TCs), attached to solder joints or other important sites on the board, directly measure</w:t>
      </w:r>
      <w:r w:rsidRPr="001651C5">
        <w:t xml:space="preserve"> the temperature at the point </w:t>
      </w:r>
      <w:r>
        <w:t xml:space="preserve">that </w:t>
      </w:r>
      <w:r w:rsidRPr="001651C5">
        <w:t xml:space="preserve">the TC bead is in contact with the PCB.  The TC measurements are collected by the </w:t>
      </w:r>
      <w:r>
        <w:t>profiler</w:t>
      </w:r>
      <w:r w:rsidRPr="001651C5">
        <w:t xml:space="preserve"> and the KIC software to create thermal profiles.</w:t>
      </w:r>
    </w:p>
    <w:p w14:paraId="1C89398B" w14:textId="77777777" w:rsidR="00535A70" w:rsidRDefault="00535A70" w:rsidP="00535A70">
      <w:pPr>
        <w:rPr>
          <w:noProof/>
        </w:rPr>
      </w:pPr>
    </w:p>
    <w:p w14:paraId="57713BC6" w14:textId="77777777" w:rsidR="00535A70" w:rsidRDefault="00535A70" w:rsidP="00535A70">
      <w:pPr>
        <w:rPr>
          <w:noProof/>
        </w:rPr>
      </w:pPr>
      <w:r>
        <w:rPr>
          <w:noProof/>
        </w:rPr>
        <w:t>Two methods are typically used to attach TCs—</w:t>
      </w:r>
      <w:r w:rsidRPr="00927182">
        <w:rPr>
          <w:i/>
          <w:noProof/>
        </w:rPr>
        <w:t>aluminum tape</w:t>
      </w:r>
      <w:r>
        <w:rPr>
          <w:noProof/>
        </w:rPr>
        <w:t xml:space="preserve"> and </w:t>
      </w:r>
      <w:r w:rsidRPr="00927182">
        <w:rPr>
          <w:i/>
          <w:noProof/>
        </w:rPr>
        <w:t>high temperature solder</w:t>
      </w:r>
      <w:r>
        <w:rPr>
          <w:noProof/>
        </w:rPr>
        <w:t>.  Both methods are discussed below.</w:t>
      </w:r>
    </w:p>
    <w:p w14:paraId="2E0EF033" w14:textId="77777777" w:rsidR="00535A70" w:rsidRDefault="00535A70" w:rsidP="00535A70">
      <w:pPr>
        <w:rPr>
          <w:noProof/>
        </w:rPr>
      </w:pPr>
    </w:p>
    <w:p w14:paraId="0E21A321" w14:textId="53344C5E" w:rsidR="00535A70" w:rsidRDefault="00535A70" w:rsidP="00535A70">
      <w:pPr>
        <w:rPr>
          <w:noProof/>
        </w:rPr>
      </w:pPr>
      <w:r>
        <w:rPr>
          <w:noProof/>
        </w:rPr>
        <w:t xml:space="preserve">The system works with </w:t>
      </w:r>
      <w:r w:rsidR="007124BF">
        <w:rPr>
          <w:noProof/>
        </w:rPr>
        <w:t xml:space="preserve">multiple </w:t>
      </w:r>
      <w:r>
        <w:rPr>
          <w:noProof/>
        </w:rPr>
        <w:t>TCs—</w:t>
      </w:r>
      <w:r w:rsidR="007124BF">
        <w:rPr>
          <w:noProof/>
        </w:rPr>
        <w:t xml:space="preserve"> </w:t>
      </w:r>
      <w:r w:rsidR="00617853">
        <w:rPr>
          <w:i/>
          <w:noProof/>
        </w:rPr>
        <w:t>A</w:t>
      </w:r>
      <w:r w:rsidRPr="00082F50">
        <w:rPr>
          <w:i/>
          <w:noProof/>
        </w:rPr>
        <w:t>ir TC</w:t>
      </w:r>
      <w:r w:rsidR="007124BF">
        <w:rPr>
          <w:i/>
          <w:noProof/>
        </w:rPr>
        <w:t xml:space="preserve">, Dwell TCs, and Product TCs – </w:t>
      </w:r>
      <w:r w:rsidR="007124BF" w:rsidRPr="00EC251F">
        <w:rPr>
          <w:iCs/>
          <w:noProof/>
        </w:rPr>
        <w:t xml:space="preserve">depending on what type of data you </w:t>
      </w:r>
      <w:r w:rsidR="00D2079E" w:rsidRPr="00EC251F">
        <w:rPr>
          <w:iCs/>
          <w:noProof/>
        </w:rPr>
        <w:t>want to collect</w:t>
      </w:r>
      <w:r>
        <w:rPr>
          <w:noProof/>
        </w:rPr>
        <w:t xml:space="preserve">.  </w:t>
      </w:r>
      <w:r w:rsidR="005702CF">
        <w:rPr>
          <w:noProof/>
        </w:rPr>
        <w:t>Product</w:t>
      </w:r>
      <w:r>
        <w:rPr>
          <w:noProof/>
        </w:rPr>
        <w:t xml:space="preserve"> TCs record the temperature data for various sites on the board.  The </w:t>
      </w:r>
      <w:r w:rsidR="005702CF">
        <w:rPr>
          <w:noProof/>
        </w:rPr>
        <w:t>A</w:t>
      </w:r>
      <w:r>
        <w:rPr>
          <w:noProof/>
        </w:rPr>
        <w:t xml:space="preserve">ir TC gets specific positioning because its temperature </w:t>
      </w:r>
      <w:r w:rsidRPr="00975A10">
        <w:rPr>
          <w:i/>
          <w:noProof/>
        </w:rPr>
        <w:t>triggers the start</w:t>
      </w:r>
      <w:r w:rsidRPr="00D07364">
        <w:rPr>
          <w:i/>
          <w:noProof/>
        </w:rPr>
        <w:t xml:space="preserve"> of the profile</w:t>
      </w:r>
      <w:r>
        <w:rPr>
          <w:noProof/>
        </w:rPr>
        <w:t xml:space="preserve"> data processing, </w:t>
      </w:r>
      <w:r w:rsidRPr="001651C5">
        <w:rPr>
          <w:noProof/>
        </w:rPr>
        <w:t xml:space="preserve">aids with </w:t>
      </w:r>
      <w:r w:rsidR="005702CF">
        <w:rPr>
          <w:noProof/>
        </w:rPr>
        <w:t>data alignment</w:t>
      </w:r>
      <w:r>
        <w:rPr>
          <w:noProof/>
        </w:rPr>
        <w:t>,</w:t>
      </w:r>
      <w:r w:rsidRPr="001651C5">
        <w:rPr>
          <w:noProof/>
        </w:rPr>
        <w:t xml:space="preserve"> and </w:t>
      </w:r>
      <w:r>
        <w:rPr>
          <w:noProof/>
        </w:rPr>
        <w:t>i</w:t>
      </w:r>
      <w:r w:rsidR="005702CF">
        <w:rPr>
          <w:noProof/>
        </w:rPr>
        <w:t>s used in</w:t>
      </w:r>
      <w:r>
        <w:rPr>
          <w:noProof/>
        </w:rPr>
        <w:t xml:space="preserve"> </w:t>
      </w:r>
      <w:r w:rsidRPr="001651C5">
        <w:rPr>
          <w:noProof/>
        </w:rPr>
        <w:t>the prediction capabilities of the software.</w:t>
      </w:r>
      <w:r w:rsidR="00D2079E">
        <w:rPr>
          <w:noProof/>
        </w:rPr>
        <w:t xml:space="preserve"> Dwell TCs will be used for collecting contact time in the wave.</w:t>
      </w:r>
    </w:p>
    <w:p w14:paraId="3B7BF138" w14:textId="77777777" w:rsidR="00B87626" w:rsidRDefault="00B87626" w:rsidP="00535A70">
      <w:pPr>
        <w:rPr>
          <w:noProof/>
        </w:rPr>
      </w:pPr>
    </w:p>
    <w:p w14:paraId="1CE1CF15" w14:textId="77777777" w:rsidR="00535A70" w:rsidRDefault="00B87626">
      <w:pPr>
        <w:pStyle w:val="Heading3"/>
        <w:rPr>
          <w:noProof/>
        </w:rPr>
      </w:pPr>
      <w:bookmarkStart w:id="493" w:name="_Toc316649883"/>
      <w:bookmarkStart w:id="494" w:name="_Toc358296240"/>
      <w:bookmarkStart w:id="495" w:name="_Toc358298405"/>
      <w:bookmarkStart w:id="496" w:name="_Toc469334893"/>
      <w:bookmarkStart w:id="497" w:name="_Toc504120319"/>
      <w:bookmarkStart w:id="498" w:name="_Toc527644302"/>
      <w:bookmarkStart w:id="499" w:name="_Toc528599402"/>
      <w:bookmarkStart w:id="500" w:name="_Toc17993440"/>
      <w:bookmarkStart w:id="501" w:name="_Toc37267158"/>
      <w:bookmarkStart w:id="502" w:name="_Toc51666754"/>
      <w:r>
        <w:rPr>
          <w:noProof/>
        </w:rPr>
        <w:t>Attach</w:t>
      </w:r>
      <w:r w:rsidR="00617853">
        <w:rPr>
          <w:noProof/>
        </w:rPr>
        <w:t xml:space="preserve"> </w:t>
      </w:r>
      <w:r w:rsidR="008058F8">
        <w:rPr>
          <w:noProof/>
        </w:rPr>
        <w:t xml:space="preserve">The </w:t>
      </w:r>
      <w:r w:rsidR="00617853">
        <w:rPr>
          <w:noProof/>
        </w:rPr>
        <w:t>A</w:t>
      </w:r>
      <w:r w:rsidR="00535A70">
        <w:rPr>
          <w:noProof/>
        </w:rPr>
        <w:t>ir TC</w:t>
      </w:r>
      <w:bookmarkEnd w:id="493"/>
      <w:bookmarkEnd w:id="494"/>
      <w:bookmarkEnd w:id="495"/>
      <w:bookmarkEnd w:id="496"/>
      <w:bookmarkEnd w:id="497"/>
      <w:bookmarkEnd w:id="498"/>
      <w:bookmarkEnd w:id="499"/>
      <w:bookmarkEnd w:id="500"/>
      <w:bookmarkEnd w:id="501"/>
      <w:bookmarkEnd w:id="502"/>
    </w:p>
    <w:p w14:paraId="1DD21506" w14:textId="2E6942ED" w:rsidR="00535A70" w:rsidRDefault="005702CF" w:rsidP="00535A70">
      <w:pPr>
        <w:keepNext/>
        <w:spacing w:after="120"/>
        <w:rPr>
          <w:rFonts w:ascii="TimesNewRomanPSMT" w:hAnsi="TimesNewRomanPSMT" w:cs="TimesNewRomanPSMT"/>
        </w:rPr>
      </w:pPr>
      <w:r>
        <w:rPr>
          <w:rFonts w:ascii="TimesNewRomanPSMT" w:hAnsi="TimesNewRomanPSMT" w:cs="TimesNewRomanPSMT"/>
        </w:rPr>
        <w:t>I</w:t>
      </w:r>
      <w:r w:rsidR="00535A70">
        <w:rPr>
          <w:rFonts w:ascii="TimesNewRomanPSMT" w:hAnsi="TimesNewRomanPSMT" w:cs="TimesNewRomanPSMT"/>
        </w:rPr>
        <w:t>mportan</w:t>
      </w:r>
      <w:r w:rsidR="00617853">
        <w:rPr>
          <w:rFonts w:ascii="TimesNewRomanPSMT" w:hAnsi="TimesNewRomanPSMT" w:cs="TimesNewRomanPSMT"/>
        </w:rPr>
        <w:t>t considerations regarding the A</w:t>
      </w:r>
      <w:r w:rsidR="00535A70">
        <w:rPr>
          <w:rFonts w:ascii="TimesNewRomanPSMT" w:hAnsi="TimesNewRomanPSMT" w:cs="TimesNewRomanPSMT"/>
        </w:rPr>
        <w:t>ir TC:</w:t>
      </w:r>
    </w:p>
    <w:tbl>
      <w:tblPr>
        <w:tblW w:w="0" w:type="auto"/>
        <w:tblLook w:val="04A0" w:firstRow="1" w:lastRow="0" w:firstColumn="1" w:lastColumn="0" w:noHBand="0" w:noVBand="1"/>
      </w:tblPr>
      <w:tblGrid>
        <w:gridCol w:w="4068"/>
        <w:gridCol w:w="5508"/>
      </w:tblGrid>
      <w:tr w:rsidR="00535A70" w14:paraId="560EF2B8" w14:textId="77777777" w:rsidTr="00EC251F">
        <w:trPr>
          <w:trHeight w:val="5355"/>
        </w:trPr>
        <w:tc>
          <w:tcPr>
            <w:tcW w:w="4068" w:type="dxa"/>
            <w:shd w:val="clear" w:color="auto" w:fill="auto"/>
          </w:tcPr>
          <w:p w14:paraId="1F7D4A18" w14:textId="77777777" w:rsidR="00535A70" w:rsidRDefault="00535A70" w:rsidP="002908FA">
            <w:pPr>
              <w:rPr>
                <w:noProof/>
              </w:rPr>
            </w:pPr>
          </w:p>
          <w:p w14:paraId="24903610" w14:textId="77777777" w:rsidR="00535A70" w:rsidRDefault="00535A70" w:rsidP="002908FA">
            <w:pPr>
              <w:rPr>
                <w:noProof/>
              </w:rPr>
            </w:pPr>
          </w:p>
          <w:p w14:paraId="4B76D842" w14:textId="3B889D0F" w:rsidR="00535A70" w:rsidRDefault="00535A70" w:rsidP="00A97125">
            <w:pPr>
              <w:numPr>
                <w:ilvl w:val="0"/>
                <w:numId w:val="145"/>
              </w:numPr>
              <w:rPr>
                <w:noProof/>
              </w:rPr>
            </w:pPr>
            <w:r>
              <w:rPr>
                <w:noProof/>
              </w:rPr>
              <w:t xml:space="preserve">It must be attached at the leading edge of the board, extending </w:t>
            </w:r>
            <w:r w:rsidR="005702CF">
              <w:rPr>
                <w:noProof/>
              </w:rPr>
              <w:t xml:space="preserve">approximately </w:t>
            </w:r>
            <w:r>
              <w:rPr>
                <w:noProof/>
              </w:rPr>
              <w:t xml:space="preserve">one inch (25 mm) in front of the leading edge of the board.   </w:t>
            </w:r>
          </w:p>
          <w:p w14:paraId="769817DD" w14:textId="77777777" w:rsidR="00535A70" w:rsidRDefault="00535A70" w:rsidP="002908FA">
            <w:pPr>
              <w:rPr>
                <w:noProof/>
              </w:rPr>
            </w:pPr>
          </w:p>
          <w:p w14:paraId="43D87943" w14:textId="4BE706A3" w:rsidR="00535A70" w:rsidRPr="00EC251F" w:rsidRDefault="00535A70" w:rsidP="00A97125">
            <w:pPr>
              <w:numPr>
                <w:ilvl w:val="0"/>
                <w:numId w:val="145"/>
              </w:numPr>
              <w:rPr>
                <w:rFonts w:ascii="TimesNewRomanPSMT" w:hAnsi="TimesNewRomanPSMT" w:cs="TimesNewRomanPSMT"/>
              </w:rPr>
            </w:pPr>
            <w:r>
              <w:rPr>
                <w:noProof/>
              </w:rPr>
              <w:t xml:space="preserve">It </w:t>
            </w:r>
            <w:r w:rsidRPr="003B0D74">
              <w:rPr>
                <w:noProof/>
                <w:u w:val="single"/>
              </w:rPr>
              <w:t>MUST</w:t>
            </w:r>
            <w:r w:rsidRPr="00662DEC">
              <w:rPr>
                <w:noProof/>
              </w:rPr>
              <w:t xml:space="preserve"> be plugged into </w:t>
            </w:r>
            <w:r w:rsidRPr="003B0D74">
              <w:rPr>
                <w:b/>
                <w:noProof/>
              </w:rPr>
              <w:t>channel 1</w:t>
            </w:r>
            <w:r>
              <w:rPr>
                <w:noProof/>
              </w:rPr>
              <w:t xml:space="preserve"> on </w:t>
            </w:r>
            <w:r w:rsidRPr="00662DEC">
              <w:rPr>
                <w:noProof/>
              </w:rPr>
              <w:t xml:space="preserve">the </w:t>
            </w:r>
            <w:r w:rsidR="005A2BDE">
              <w:rPr>
                <w:noProof/>
              </w:rPr>
              <w:t>profiler</w:t>
            </w:r>
            <w:r>
              <w:rPr>
                <w:noProof/>
              </w:rPr>
              <w:t>.</w:t>
            </w:r>
          </w:p>
          <w:p w14:paraId="78F66C36" w14:textId="0ABEFBC5" w:rsidR="005702CF" w:rsidRPr="00EC251F" w:rsidRDefault="005702CF" w:rsidP="00EC251F">
            <w:pPr>
              <w:ind w:left="360"/>
              <w:rPr>
                <w:rFonts w:ascii="TimesNewRomanPSMT" w:hAnsi="TimesNewRomanPSMT" w:cs="TimesNewRomanPSMT"/>
              </w:rPr>
            </w:pPr>
          </w:p>
          <w:p w14:paraId="604B82D5" w14:textId="7295A083" w:rsidR="005702CF" w:rsidRPr="00696F56" w:rsidRDefault="005702CF" w:rsidP="00A97125">
            <w:pPr>
              <w:numPr>
                <w:ilvl w:val="0"/>
                <w:numId w:val="145"/>
              </w:numPr>
              <w:rPr>
                <w:rFonts w:ascii="TimesNewRomanPSMT" w:hAnsi="TimesNewRomanPSMT" w:cs="TimesNewRomanPSMT"/>
              </w:rPr>
            </w:pPr>
            <w:r>
              <w:rPr>
                <w:rFonts w:ascii="TimesNewRomanPSMT" w:hAnsi="TimesNewRomanPSMT" w:cs="TimesNewRomanPSMT"/>
              </w:rPr>
              <w:t>If you selected Wave On as the application type, ensure that the Air TC is angled down</w:t>
            </w:r>
            <w:r w:rsidR="00460CCE">
              <w:rPr>
                <w:rFonts w:ascii="TimesNewRomanPSMT" w:hAnsi="TimesNewRomanPSMT" w:cs="TimesNewRomanPSMT"/>
              </w:rPr>
              <w:t>ward so that it contacts the solder wave.</w:t>
            </w:r>
          </w:p>
          <w:p w14:paraId="62B0E278" w14:textId="77777777" w:rsidR="00696F56" w:rsidRPr="00696F56" w:rsidRDefault="00696F56" w:rsidP="00696F56"/>
          <w:p w14:paraId="36ECFB59" w14:textId="77777777" w:rsidR="00696F56" w:rsidRPr="00EA021B" w:rsidRDefault="00696F56" w:rsidP="00EC251F">
            <w:pPr>
              <w:pStyle w:val="ListBullet2"/>
              <w:numPr>
                <w:ilvl w:val="0"/>
                <w:numId w:val="0"/>
              </w:numPr>
              <w:tabs>
                <w:tab w:val="left" w:pos="360"/>
              </w:tabs>
              <w:ind w:left="360"/>
              <w:rPr>
                <w:b/>
              </w:rPr>
            </w:pPr>
            <w:r w:rsidRPr="00EA021B">
              <w:rPr>
                <w:b/>
              </w:rPr>
              <w:t>Click the Next button.</w:t>
            </w:r>
          </w:p>
          <w:p w14:paraId="3C73526F" w14:textId="77777777" w:rsidR="00696F56" w:rsidRPr="00696F56" w:rsidRDefault="00696F56" w:rsidP="00696F56">
            <w:pPr>
              <w:ind w:left="720"/>
              <w:rPr>
                <w:rFonts w:ascii="TimesNewRomanPSMT" w:hAnsi="TimesNewRomanPSMT" w:cs="TimesNewRomanPSMT"/>
              </w:rPr>
            </w:pPr>
          </w:p>
          <w:p w14:paraId="2F2E42A5" w14:textId="77777777" w:rsidR="00535A70" w:rsidRDefault="00535A70" w:rsidP="002908FA">
            <w:pPr>
              <w:rPr>
                <w:noProof/>
              </w:rPr>
            </w:pPr>
          </w:p>
          <w:p w14:paraId="5CF43B79" w14:textId="209A6AE0" w:rsidR="001161EE" w:rsidRDefault="001161EE" w:rsidP="002908FA">
            <w:pPr>
              <w:rPr>
                <w:noProof/>
              </w:rPr>
            </w:pPr>
          </w:p>
          <w:p w14:paraId="5F02C5A6" w14:textId="08656CF1" w:rsidR="001161EE" w:rsidRDefault="001161EE" w:rsidP="002908FA">
            <w:pPr>
              <w:rPr>
                <w:noProof/>
              </w:rPr>
            </w:pPr>
          </w:p>
          <w:p w14:paraId="361101CA" w14:textId="457E6A9D" w:rsidR="001161EE" w:rsidRDefault="001161EE" w:rsidP="002908FA">
            <w:pPr>
              <w:rPr>
                <w:noProof/>
              </w:rPr>
            </w:pPr>
          </w:p>
          <w:p w14:paraId="573AD3E8" w14:textId="34875944" w:rsidR="00AA1B08" w:rsidRPr="00AA1B08" w:rsidRDefault="001161EE">
            <w:pPr>
              <w:rPr>
                <w:noProof/>
              </w:rPr>
            </w:pPr>
            <w:r>
              <w:rPr>
                <w:noProof/>
              </w:rPr>
              <w:t xml:space="preserve">The </w:t>
            </w:r>
            <w:r w:rsidRPr="00EC251F">
              <w:rPr>
                <w:i/>
                <w:iCs/>
                <w:noProof/>
              </w:rPr>
              <w:t>Wave On</w:t>
            </w:r>
            <w:r>
              <w:rPr>
                <w:noProof/>
              </w:rPr>
              <w:t xml:space="preserve"> application allows you to </w:t>
            </w:r>
            <w:r w:rsidR="00AA1B08">
              <w:rPr>
                <w:noProof/>
              </w:rPr>
              <w:t>include</w:t>
            </w:r>
            <w:r>
              <w:rPr>
                <w:noProof/>
              </w:rPr>
              <w:t xml:space="preserve"> a measurement of the </w:t>
            </w:r>
            <w:r w:rsidRPr="00EC251F">
              <w:rPr>
                <w:i/>
                <w:iCs/>
                <w:noProof/>
              </w:rPr>
              <w:t>Dwell Time</w:t>
            </w:r>
            <w:r>
              <w:rPr>
                <w:noProof/>
              </w:rPr>
              <w:t xml:space="preserve"> and </w:t>
            </w:r>
            <w:r w:rsidRPr="00EC251F">
              <w:rPr>
                <w:i/>
                <w:iCs/>
                <w:noProof/>
              </w:rPr>
              <w:t>Parallelism</w:t>
            </w:r>
            <w:r>
              <w:rPr>
                <w:noProof/>
              </w:rPr>
              <w:t xml:space="preserve"> during your profile. </w:t>
            </w:r>
            <w:r w:rsidR="00AA1B08">
              <w:rPr>
                <w:noProof/>
              </w:rPr>
              <w:t xml:space="preserve">If you chose </w:t>
            </w:r>
            <w:r w:rsidR="00D2079E">
              <w:rPr>
                <w:noProof/>
              </w:rPr>
              <w:t xml:space="preserve">the </w:t>
            </w:r>
            <w:r w:rsidR="00AA1B08" w:rsidRPr="00EC251F">
              <w:rPr>
                <w:i/>
                <w:iCs/>
                <w:noProof/>
              </w:rPr>
              <w:t>Wave Off</w:t>
            </w:r>
            <w:r w:rsidR="00AA1B08">
              <w:rPr>
                <w:noProof/>
              </w:rPr>
              <w:t xml:space="preserve"> or </w:t>
            </w:r>
            <w:r w:rsidR="00AA1B08" w:rsidRPr="00EC251F">
              <w:rPr>
                <w:i/>
                <w:iCs/>
                <w:noProof/>
              </w:rPr>
              <w:t>Wave Surfer</w:t>
            </w:r>
            <w:r w:rsidR="00D2079E">
              <w:rPr>
                <w:i/>
                <w:iCs/>
                <w:noProof/>
              </w:rPr>
              <w:t xml:space="preserve"> </w:t>
            </w:r>
            <w:r w:rsidR="00D2079E">
              <w:rPr>
                <w:noProof/>
              </w:rPr>
              <w:t>application types</w:t>
            </w:r>
            <w:r w:rsidR="00AA1B08">
              <w:rPr>
                <w:noProof/>
              </w:rPr>
              <w:t>, this message will not appea</w:t>
            </w:r>
            <w:r w:rsidR="00D2079E">
              <w:rPr>
                <w:noProof/>
              </w:rPr>
              <w:t>r and it will skip over the screens referring to Dwell calculations.</w:t>
            </w:r>
          </w:p>
          <w:p w14:paraId="63A7B794" w14:textId="77777777" w:rsidR="00AA1B08" w:rsidRDefault="00AA1B08" w:rsidP="002908FA">
            <w:pPr>
              <w:rPr>
                <w:noProof/>
              </w:rPr>
            </w:pPr>
          </w:p>
          <w:p w14:paraId="50A35A95" w14:textId="343AA393" w:rsidR="00AA1B08" w:rsidRDefault="001161EE" w:rsidP="002908FA">
            <w:pPr>
              <w:rPr>
                <w:noProof/>
              </w:rPr>
            </w:pPr>
            <w:r>
              <w:rPr>
                <w:noProof/>
              </w:rPr>
              <w:t xml:space="preserve">If you want to include these calculations in your profile, select </w:t>
            </w:r>
            <w:r w:rsidRPr="00EC251F">
              <w:rPr>
                <w:i/>
                <w:iCs/>
                <w:noProof/>
              </w:rPr>
              <w:t xml:space="preserve">Yes </w:t>
            </w:r>
            <w:r>
              <w:rPr>
                <w:noProof/>
              </w:rPr>
              <w:t xml:space="preserve">and </w:t>
            </w:r>
            <w:r w:rsidR="00AA1B08">
              <w:rPr>
                <w:noProof/>
              </w:rPr>
              <w:t>the screen that follows will</w:t>
            </w:r>
            <w:r>
              <w:rPr>
                <w:noProof/>
              </w:rPr>
              <w:t xml:space="preserve"> show an example of how you may set up a product with additional TCs to perform these measurements.</w:t>
            </w:r>
          </w:p>
          <w:p w14:paraId="48A20D14" w14:textId="77777777" w:rsidR="00AA1B08" w:rsidRDefault="00AA1B08" w:rsidP="002908FA">
            <w:pPr>
              <w:rPr>
                <w:noProof/>
              </w:rPr>
            </w:pPr>
          </w:p>
          <w:p w14:paraId="1DCCE6C6" w14:textId="25D6E8E3" w:rsidR="001161EE" w:rsidRDefault="001161EE" w:rsidP="002908FA">
            <w:pPr>
              <w:rPr>
                <w:noProof/>
              </w:rPr>
            </w:pPr>
            <w:r>
              <w:rPr>
                <w:noProof/>
              </w:rPr>
              <w:t xml:space="preserve">If you do not want to include these calculations, click </w:t>
            </w:r>
            <w:r w:rsidRPr="00EC251F">
              <w:rPr>
                <w:i/>
                <w:iCs/>
                <w:noProof/>
              </w:rPr>
              <w:t>No</w:t>
            </w:r>
            <w:r>
              <w:rPr>
                <w:noProof/>
              </w:rPr>
              <w:t>.</w:t>
            </w:r>
          </w:p>
          <w:p w14:paraId="775F34FC" w14:textId="40ADE004" w:rsidR="001161EE" w:rsidRDefault="001161EE">
            <w:pPr>
              <w:rPr>
                <w:noProof/>
              </w:rPr>
            </w:pPr>
          </w:p>
        </w:tc>
        <w:tc>
          <w:tcPr>
            <w:tcW w:w="5508" w:type="dxa"/>
            <w:shd w:val="clear" w:color="auto" w:fill="auto"/>
          </w:tcPr>
          <w:p w14:paraId="1A80B0E5" w14:textId="6977CA4C" w:rsidR="00535A70" w:rsidRDefault="001161EE" w:rsidP="002908FA">
            <w:pPr>
              <w:rPr>
                <w:noProof/>
              </w:rPr>
            </w:pPr>
            <w:r>
              <w:rPr>
                <w:noProof/>
              </w:rPr>
              <w:drawing>
                <wp:anchor distT="0" distB="0" distL="114300" distR="114300" simplePos="0" relativeHeight="251696128" behindDoc="1" locked="0" layoutInCell="1" allowOverlap="1" wp14:anchorId="50B96638" wp14:editId="33C28F22">
                  <wp:simplePos x="0" y="0"/>
                  <wp:positionH relativeFrom="column">
                    <wp:posOffset>527813</wp:posOffset>
                  </wp:positionH>
                  <wp:positionV relativeFrom="paragraph">
                    <wp:posOffset>3260869</wp:posOffset>
                  </wp:positionV>
                  <wp:extent cx="2240280" cy="1216152"/>
                  <wp:effectExtent l="0" t="0" r="7620" b="3175"/>
                  <wp:wrapTight wrapText="left">
                    <wp:wrapPolygon edited="0">
                      <wp:start x="0" y="0"/>
                      <wp:lineTo x="0" y="21318"/>
                      <wp:lineTo x="21490" y="21318"/>
                      <wp:lineTo x="21490" y="0"/>
                      <wp:lineTo x="0" y="0"/>
                    </wp:wrapPolygon>
                  </wp:wrapTight>
                  <wp:docPr id="2056" name="Picture 20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WPI - Question about Dwell.png"/>
                          <pic:cNvPicPr/>
                        </pic:nvPicPr>
                        <pic:blipFill>
                          <a:blip r:embed="rId59">
                            <a:extLst>
                              <a:ext uri="{28A0092B-C50C-407E-A947-70E740481C1C}">
                                <a14:useLocalDpi xmlns:a14="http://schemas.microsoft.com/office/drawing/2010/main" val="0"/>
                              </a:ext>
                            </a:extLst>
                          </a:blip>
                          <a:stretch>
                            <a:fillRect/>
                          </a:stretch>
                        </pic:blipFill>
                        <pic:spPr>
                          <a:xfrm>
                            <a:off x="0" y="0"/>
                            <a:ext cx="2240280" cy="1216152"/>
                          </a:xfrm>
                          <a:prstGeom prst="rect">
                            <a:avLst/>
                          </a:prstGeom>
                        </pic:spPr>
                      </pic:pic>
                    </a:graphicData>
                  </a:graphic>
                  <wp14:sizeRelH relativeFrom="margin">
                    <wp14:pctWidth>0</wp14:pctWidth>
                  </wp14:sizeRelH>
                  <wp14:sizeRelV relativeFrom="margin">
                    <wp14:pctHeight>0</wp14:pctHeight>
                  </wp14:sizeRelV>
                </wp:anchor>
              </w:drawing>
            </w:r>
            <w:r w:rsidR="00DD450D" w:rsidRPr="00412110">
              <w:rPr>
                <w:noProof/>
              </w:rPr>
              <w:drawing>
                <wp:inline distT="0" distB="0" distL="0" distR="0" wp14:anchorId="47521F05" wp14:editId="49F9E617">
                  <wp:extent cx="3178770" cy="2393950"/>
                  <wp:effectExtent l="0" t="0" r="3175"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AE4BBBD" w14:textId="7648103B" w:rsidR="00AA1B08" w:rsidRDefault="00AA1B08">
      <w:pPr>
        <w:pStyle w:val="Heading3"/>
      </w:pPr>
      <w:bookmarkStart w:id="503" w:name="_Toc51666755"/>
      <w:bookmarkStart w:id="504" w:name="_Toc316649884"/>
      <w:bookmarkStart w:id="505" w:name="_Toc358296241"/>
      <w:bookmarkStart w:id="506" w:name="_Toc358298406"/>
      <w:bookmarkStart w:id="507" w:name="_Toc469334894"/>
      <w:bookmarkStart w:id="508" w:name="_Toc504120320"/>
      <w:bookmarkStart w:id="509" w:name="_Toc527644303"/>
      <w:bookmarkStart w:id="510" w:name="_Toc528599403"/>
      <w:bookmarkStart w:id="511" w:name="_Toc17993441"/>
      <w:bookmarkStart w:id="512" w:name="_Toc37267159"/>
      <w:r>
        <w:lastRenderedPageBreak/>
        <w:t>Attach Dwell T</w:t>
      </w:r>
      <w:r w:rsidRPr="00AC6100">
        <w:t>C</w:t>
      </w:r>
      <w:r>
        <w:t>s</w:t>
      </w:r>
      <w:bookmarkEnd w:id="503"/>
    </w:p>
    <w:tbl>
      <w:tblPr>
        <w:tblW w:w="0" w:type="auto"/>
        <w:tblLook w:val="04A0" w:firstRow="1" w:lastRow="0" w:firstColumn="1" w:lastColumn="0" w:noHBand="0" w:noVBand="1"/>
      </w:tblPr>
      <w:tblGrid>
        <w:gridCol w:w="4068"/>
        <w:gridCol w:w="5508"/>
      </w:tblGrid>
      <w:tr w:rsidR="00AA1B08" w14:paraId="05A2363A" w14:textId="77777777" w:rsidTr="007124BF">
        <w:tc>
          <w:tcPr>
            <w:tcW w:w="4068" w:type="dxa"/>
            <w:shd w:val="clear" w:color="auto" w:fill="auto"/>
          </w:tcPr>
          <w:p w14:paraId="0402E914" w14:textId="775AEBC8" w:rsidR="00AA1B08" w:rsidRDefault="00AA1B08" w:rsidP="007124BF">
            <w:r>
              <w:rPr>
                <w:noProof/>
              </w:rPr>
              <w:t xml:space="preserve">If you selected Yes to measuring Dwell Time, you will be required to use two additional TCs for performing this measurement.  </w:t>
            </w:r>
          </w:p>
          <w:p w14:paraId="7EB44634" w14:textId="77777777" w:rsidR="00AA1B08" w:rsidRDefault="00AA1B08" w:rsidP="007124BF"/>
          <w:p w14:paraId="0F7855A9" w14:textId="4C73CF46" w:rsidR="00AA1B08" w:rsidRDefault="00AA1B08" w:rsidP="007124BF">
            <w:r>
              <w:t xml:space="preserve">These TCs will need to be secured to the </w:t>
            </w:r>
            <w:r w:rsidR="007124BF">
              <w:t xml:space="preserve">left and right </w:t>
            </w:r>
            <w:r w:rsidRPr="00EC251F">
              <w:rPr>
                <w:b/>
                <w:bCs/>
                <w:i/>
                <w:iCs/>
              </w:rPr>
              <w:t>bottom</w:t>
            </w:r>
            <w:r>
              <w:t xml:space="preserve"> side of the board </w:t>
            </w:r>
            <w:r w:rsidR="00EA069A">
              <w:t>and</w:t>
            </w:r>
            <w:r>
              <w:t xml:space="preserve"> both</w:t>
            </w:r>
            <w:r w:rsidR="00EA069A">
              <w:t xml:space="preserve"> must</w:t>
            </w:r>
            <w:r>
              <w:t xml:space="preserve"> contact the molten solder as the board is passing over the solder wave. The </w:t>
            </w:r>
            <w:r w:rsidR="00EA069A">
              <w:t>screen at the right</w:t>
            </w:r>
            <w:r>
              <w:t xml:space="preserve"> show</w:t>
            </w:r>
            <w:r w:rsidR="00EA069A">
              <w:t>s</w:t>
            </w:r>
            <w:r>
              <w:t xml:space="preserve"> one example of how these TCs might be attached. You may also be able to wrap aluminum tape (or similar from the top side, around the front edge, to secure the TCs</w:t>
            </w:r>
            <w:r w:rsidR="007124BF">
              <w:t xml:space="preserve">. The layout, or physical characteristics of the product you are profiling will dictate how you may be able to attach them, but for repeatable data, </w:t>
            </w:r>
            <w:proofErr w:type="gramStart"/>
            <w:r w:rsidR="007124BF">
              <w:t>you’ll</w:t>
            </w:r>
            <w:proofErr w:type="gramEnd"/>
            <w:r w:rsidR="007124BF">
              <w:t xml:space="preserve"> want to ensure the</w:t>
            </w:r>
            <w:r w:rsidR="00EA069A">
              <w:t xml:space="preserve"> TCs</w:t>
            </w:r>
            <w:r w:rsidR="007124BF">
              <w:t xml:space="preserve"> are securely attached no matter which method is used.</w:t>
            </w:r>
          </w:p>
        </w:tc>
        <w:tc>
          <w:tcPr>
            <w:tcW w:w="5508" w:type="dxa"/>
            <w:shd w:val="clear" w:color="auto" w:fill="auto"/>
          </w:tcPr>
          <w:p w14:paraId="167AF1FD" w14:textId="77777777" w:rsidR="00AA1B08" w:rsidRDefault="00AA1B08" w:rsidP="007124BF">
            <w:r w:rsidRPr="00412110">
              <w:rPr>
                <w:noProof/>
              </w:rPr>
              <w:drawing>
                <wp:inline distT="0" distB="0" distL="0" distR="0" wp14:anchorId="3B071534" wp14:editId="12FCD8EC">
                  <wp:extent cx="3178770" cy="2393950"/>
                  <wp:effectExtent l="0" t="0" r="3175" b="6350"/>
                  <wp:docPr id="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0CDBB74C" w14:textId="744AE587" w:rsidR="007124BF" w:rsidRDefault="007124BF">
      <w:pPr>
        <w:pStyle w:val="Heading3"/>
      </w:pPr>
      <w:bookmarkStart w:id="513" w:name="_Toc51666756"/>
      <w:r>
        <w:t>Connect Dwell T</w:t>
      </w:r>
      <w:r w:rsidRPr="00AC6100">
        <w:t>C</w:t>
      </w:r>
      <w:r>
        <w:t>s</w:t>
      </w:r>
      <w:bookmarkEnd w:id="513"/>
    </w:p>
    <w:tbl>
      <w:tblPr>
        <w:tblW w:w="0" w:type="auto"/>
        <w:tblLook w:val="04A0" w:firstRow="1" w:lastRow="0" w:firstColumn="1" w:lastColumn="0" w:noHBand="0" w:noVBand="1"/>
      </w:tblPr>
      <w:tblGrid>
        <w:gridCol w:w="4068"/>
        <w:gridCol w:w="5508"/>
      </w:tblGrid>
      <w:tr w:rsidR="007124BF" w14:paraId="03F05C4A" w14:textId="77777777" w:rsidTr="007124BF">
        <w:tc>
          <w:tcPr>
            <w:tcW w:w="4068" w:type="dxa"/>
            <w:shd w:val="clear" w:color="auto" w:fill="auto"/>
          </w:tcPr>
          <w:p w14:paraId="64138772" w14:textId="001A96B7" w:rsidR="007124BF" w:rsidRDefault="007124BF" w:rsidP="007124BF">
            <w:r>
              <w:rPr>
                <w:noProof/>
              </w:rPr>
              <w:t xml:space="preserve">When connecting the </w:t>
            </w:r>
            <w:r w:rsidRPr="00EC251F">
              <w:rPr>
                <w:i/>
                <w:iCs/>
                <w:noProof/>
              </w:rPr>
              <w:t>Dwell TCs</w:t>
            </w:r>
            <w:r>
              <w:rPr>
                <w:noProof/>
              </w:rPr>
              <w:t xml:space="preserve"> to the profiler, you will attach the </w:t>
            </w:r>
            <w:r w:rsidRPr="00EC251F">
              <w:rPr>
                <w:i/>
                <w:iCs/>
                <w:noProof/>
              </w:rPr>
              <w:t>Left</w:t>
            </w:r>
            <w:r>
              <w:rPr>
                <w:noProof/>
              </w:rPr>
              <w:t xml:space="preserve"> side TC into channel </w:t>
            </w:r>
            <w:r w:rsidRPr="00EC251F">
              <w:rPr>
                <w:i/>
                <w:iCs/>
                <w:noProof/>
              </w:rPr>
              <w:t>#2</w:t>
            </w:r>
            <w:r>
              <w:rPr>
                <w:noProof/>
              </w:rPr>
              <w:t xml:space="preserve">, and the </w:t>
            </w:r>
            <w:r w:rsidRPr="00EC251F">
              <w:rPr>
                <w:i/>
                <w:iCs/>
                <w:noProof/>
              </w:rPr>
              <w:t>Right</w:t>
            </w:r>
            <w:r>
              <w:rPr>
                <w:noProof/>
              </w:rPr>
              <w:t xml:space="preserve"> side TC into channel </w:t>
            </w:r>
            <w:r w:rsidRPr="00EC251F">
              <w:rPr>
                <w:i/>
                <w:iCs/>
                <w:noProof/>
              </w:rPr>
              <w:t>#3</w:t>
            </w:r>
            <w:r>
              <w:rPr>
                <w:noProof/>
              </w:rPr>
              <w:t xml:space="preserve">.  </w:t>
            </w:r>
          </w:p>
          <w:p w14:paraId="461FEBCA" w14:textId="77777777" w:rsidR="007124BF" w:rsidRDefault="007124BF" w:rsidP="007124BF"/>
          <w:p w14:paraId="1D67C1AD" w14:textId="71F7F68B" w:rsidR="007124BF" w:rsidRDefault="007124BF" w:rsidP="007124BF">
            <w:r>
              <w:t xml:space="preserve">The software will display a screen as a reminder of attaching the </w:t>
            </w:r>
            <w:r w:rsidRPr="00EC251F">
              <w:rPr>
                <w:i/>
                <w:iCs/>
              </w:rPr>
              <w:t>Dwell TCs</w:t>
            </w:r>
            <w:r>
              <w:t xml:space="preserve"> to the correct channel inputs on the profiler.</w:t>
            </w:r>
          </w:p>
          <w:p w14:paraId="307DC93D" w14:textId="77777777" w:rsidR="007124BF" w:rsidRDefault="007124BF" w:rsidP="007124BF"/>
          <w:p w14:paraId="649DF642" w14:textId="77777777" w:rsidR="007124BF" w:rsidRDefault="007124BF" w:rsidP="00EC251F">
            <w:pPr>
              <w:pStyle w:val="ListBullet2"/>
              <w:numPr>
                <w:ilvl w:val="0"/>
                <w:numId w:val="0"/>
              </w:numPr>
              <w:tabs>
                <w:tab w:val="left" w:pos="360"/>
              </w:tabs>
              <w:ind w:left="360"/>
              <w:rPr>
                <w:b/>
              </w:rPr>
            </w:pPr>
            <w:r w:rsidRPr="00EA021B">
              <w:rPr>
                <w:b/>
              </w:rPr>
              <w:t>Click the Next button.</w:t>
            </w:r>
          </w:p>
          <w:p w14:paraId="1AFD3EA9" w14:textId="77777777" w:rsidR="007124BF" w:rsidRDefault="007124BF" w:rsidP="007124BF">
            <w:pPr>
              <w:pStyle w:val="ListBullet2"/>
              <w:numPr>
                <w:ilvl w:val="0"/>
                <w:numId w:val="0"/>
              </w:numPr>
              <w:tabs>
                <w:tab w:val="left" w:pos="360"/>
              </w:tabs>
              <w:rPr>
                <w:b/>
              </w:rPr>
            </w:pPr>
          </w:p>
          <w:p w14:paraId="00599677" w14:textId="77777777" w:rsidR="007124BF" w:rsidRPr="00EA021B" w:rsidRDefault="007124BF" w:rsidP="007124BF">
            <w:pPr>
              <w:pStyle w:val="ListBullet2"/>
              <w:numPr>
                <w:ilvl w:val="0"/>
                <w:numId w:val="0"/>
              </w:numPr>
              <w:tabs>
                <w:tab w:val="left" w:pos="360"/>
              </w:tabs>
              <w:ind w:left="720" w:hanging="360"/>
              <w:rPr>
                <w:b/>
              </w:rPr>
            </w:pPr>
          </w:p>
          <w:p w14:paraId="07EE0822" w14:textId="77777777" w:rsidR="007124BF" w:rsidRDefault="007124BF" w:rsidP="007124BF"/>
        </w:tc>
        <w:tc>
          <w:tcPr>
            <w:tcW w:w="5508" w:type="dxa"/>
            <w:shd w:val="clear" w:color="auto" w:fill="auto"/>
          </w:tcPr>
          <w:p w14:paraId="51BABCF8" w14:textId="77777777" w:rsidR="007124BF" w:rsidRDefault="007124BF" w:rsidP="007124BF">
            <w:r w:rsidRPr="00412110">
              <w:rPr>
                <w:noProof/>
              </w:rPr>
              <w:drawing>
                <wp:inline distT="0" distB="0" distL="0" distR="0" wp14:anchorId="37114425" wp14:editId="091AA40A">
                  <wp:extent cx="3178770" cy="2393950"/>
                  <wp:effectExtent l="0" t="0" r="3175" b="6350"/>
                  <wp:docPr id="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16825929" w14:textId="620EDB07" w:rsidR="00535A70" w:rsidRDefault="00B87626">
      <w:pPr>
        <w:pStyle w:val="Heading3"/>
      </w:pPr>
      <w:bookmarkStart w:id="514" w:name="_Toc51666757"/>
      <w:r>
        <w:t>Attach</w:t>
      </w:r>
      <w:r w:rsidR="007124BF">
        <w:t xml:space="preserve"> Product </w:t>
      </w:r>
      <w:r w:rsidR="0089266D">
        <w:t>T</w:t>
      </w:r>
      <w:r w:rsidR="0089266D" w:rsidRPr="00AC6100">
        <w:t>C</w:t>
      </w:r>
      <w:r w:rsidR="008058F8">
        <w:t>s</w:t>
      </w:r>
      <w:bookmarkEnd w:id="504"/>
      <w:bookmarkEnd w:id="505"/>
      <w:bookmarkEnd w:id="506"/>
      <w:bookmarkEnd w:id="507"/>
      <w:bookmarkEnd w:id="508"/>
      <w:bookmarkEnd w:id="509"/>
      <w:bookmarkEnd w:id="510"/>
      <w:bookmarkEnd w:id="511"/>
      <w:bookmarkEnd w:id="512"/>
      <w:bookmarkEnd w:id="514"/>
    </w:p>
    <w:tbl>
      <w:tblPr>
        <w:tblW w:w="0" w:type="auto"/>
        <w:tblLook w:val="04A0" w:firstRow="1" w:lastRow="0" w:firstColumn="1" w:lastColumn="0" w:noHBand="0" w:noVBand="1"/>
      </w:tblPr>
      <w:tblGrid>
        <w:gridCol w:w="4068"/>
        <w:gridCol w:w="5508"/>
      </w:tblGrid>
      <w:tr w:rsidR="00535A70" w14:paraId="06F78FD1" w14:textId="77777777">
        <w:tc>
          <w:tcPr>
            <w:tcW w:w="4068" w:type="dxa"/>
            <w:shd w:val="clear" w:color="auto" w:fill="auto"/>
          </w:tcPr>
          <w:p w14:paraId="21A324FB" w14:textId="39EA7D15" w:rsidR="00535A70" w:rsidRDefault="00535A70" w:rsidP="002908FA">
            <w:r>
              <w:rPr>
                <w:noProof/>
              </w:rPr>
              <w:t xml:space="preserve">Attach the TCs at selected sites on the board, and plug them into the remaining </w:t>
            </w:r>
            <w:r w:rsidRPr="00D64CE4">
              <w:rPr>
                <w:noProof/>
              </w:rPr>
              <w:t>connectors on the profiler.</w:t>
            </w:r>
            <w:r>
              <w:rPr>
                <w:noProof/>
              </w:rPr>
              <w:t xml:space="preserve">  Order is not important, unless you plan on labeling where each TC is attached.  </w:t>
            </w:r>
          </w:p>
          <w:p w14:paraId="0ACE75AC" w14:textId="77777777" w:rsidR="00535A70" w:rsidRDefault="00535A70" w:rsidP="002908FA"/>
          <w:p w14:paraId="2D84FBB6" w14:textId="77777777" w:rsidR="00535A70" w:rsidRDefault="00535A70" w:rsidP="002908FA">
            <w:r>
              <w:t>When selecting a position for the standard TCs, you want to measure points on the product that represent the mass-range of the product.  Select at le</w:t>
            </w:r>
            <w:r w:rsidR="002875D7">
              <w:t xml:space="preserve">ast one position that is a high </w:t>
            </w:r>
            <w:r>
              <w:t>mass (large component) area of the board and at l</w:t>
            </w:r>
            <w:r w:rsidR="002875D7">
              <w:t xml:space="preserve">east one position that is a low </w:t>
            </w:r>
            <w:r>
              <w:t>mass (small component) area of the board.  If you can develop an acceptab</w:t>
            </w:r>
            <w:r w:rsidR="002875D7">
              <w:t xml:space="preserve">le profile for the low and high </w:t>
            </w:r>
            <w:r>
              <w:t>mass areas of the board, you can process the other areas of the board within the same parameters.</w:t>
            </w:r>
          </w:p>
          <w:p w14:paraId="61B93FBE" w14:textId="77777777" w:rsidR="00696F56" w:rsidRDefault="00696F56" w:rsidP="002908FA"/>
          <w:p w14:paraId="1ACF58EE" w14:textId="0A93EAAC" w:rsidR="00696F56" w:rsidRDefault="00696F56" w:rsidP="00EC251F">
            <w:pPr>
              <w:pStyle w:val="ListBullet2"/>
              <w:numPr>
                <w:ilvl w:val="0"/>
                <w:numId w:val="0"/>
              </w:numPr>
              <w:tabs>
                <w:tab w:val="left" w:pos="360"/>
              </w:tabs>
              <w:ind w:left="720" w:hanging="360"/>
              <w:rPr>
                <w:b/>
              </w:rPr>
            </w:pPr>
            <w:r w:rsidRPr="00EA021B">
              <w:rPr>
                <w:b/>
              </w:rPr>
              <w:t>Click the Next button.</w:t>
            </w:r>
          </w:p>
          <w:p w14:paraId="1F93746F" w14:textId="77777777" w:rsidR="00696F56" w:rsidRDefault="00696F56" w:rsidP="002908FA"/>
        </w:tc>
        <w:tc>
          <w:tcPr>
            <w:tcW w:w="5508" w:type="dxa"/>
            <w:shd w:val="clear" w:color="auto" w:fill="auto"/>
          </w:tcPr>
          <w:p w14:paraId="76E69538" w14:textId="77777777" w:rsidR="00535A70" w:rsidRDefault="00DD450D" w:rsidP="002908FA">
            <w:r w:rsidRPr="00412110">
              <w:rPr>
                <w:noProof/>
              </w:rPr>
              <w:drawing>
                <wp:inline distT="0" distB="0" distL="0" distR="0" wp14:anchorId="33D0FA39" wp14:editId="5E13BFFD">
                  <wp:extent cx="3178770" cy="2393950"/>
                  <wp:effectExtent l="0" t="0" r="3175" b="635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178770" cy="2393950"/>
                          </a:xfrm>
                          <a:prstGeom prst="rect">
                            <a:avLst/>
                          </a:prstGeom>
                          <a:noFill/>
                          <a:ln>
                            <a:noFill/>
                          </a:ln>
                        </pic:spPr>
                      </pic:pic>
                    </a:graphicData>
                  </a:graphic>
                </wp:inline>
              </w:drawing>
            </w:r>
          </w:p>
        </w:tc>
      </w:tr>
    </w:tbl>
    <w:p w14:paraId="7880E12D" w14:textId="5997FCA2" w:rsidR="008708F9" w:rsidRDefault="00B87626" w:rsidP="00D36D96">
      <w:pPr>
        <w:pStyle w:val="Heading2"/>
        <w:rPr>
          <w:noProof/>
        </w:rPr>
      </w:pPr>
      <w:bookmarkStart w:id="515" w:name="_Toc488490448"/>
      <w:bookmarkStart w:id="516" w:name="_Toc119468092"/>
      <w:bookmarkStart w:id="517" w:name="_Toc353195405"/>
      <w:bookmarkStart w:id="518" w:name="_Toc358296245"/>
      <w:bookmarkStart w:id="519" w:name="_Toc358298410"/>
      <w:bookmarkStart w:id="520" w:name="_Toc469334898"/>
      <w:bookmarkStart w:id="521" w:name="_Toc504120324"/>
      <w:bookmarkStart w:id="522" w:name="_Toc527644307"/>
      <w:bookmarkStart w:id="523" w:name="_Toc528599407"/>
      <w:bookmarkStart w:id="524" w:name="_Toc17993445"/>
      <w:bookmarkStart w:id="525" w:name="_Toc37267163"/>
      <w:bookmarkStart w:id="526" w:name="_Toc51666618"/>
      <w:bookmarkStart w:id="527" w:name="_Toc51666758"/>
      <w:r>
        <w:rPr>
          <w:noProof/>
        </w:rPr>
        <w:lastRenderedPageBreak/>
        <w:t>Select T</w:t>
      </w:r>
      <w:r w:rsidR="008708F9">
        <w:rPr>
          <w:noProof/>
        </w:rPr>
        <w:t>hermocoupl</w:t>
      </w:r>
      <w:r w:rsidR="00617853">
        <w:rPr>
          <w:noProof/>
        </w:rPr>
        <w:t>es</w:t>
      </w:r>
      <w:bookmarkEnd w:id="515"/>
      <w:bookmarkEnd w:id="516"/>
      <w:bookmarkEnd w:id="517"/>
      <w:bookmarkEnd w:id="518"/>
      <w:bookmarkEnd w:id="519"/>
      <w:bookmarkEnd w:id="520"/>
      <w:bookmarkEnd w:id="521"/>
      <w:bookmarkEnd w:id="522"/>
      <w:bookmarkEnd w:id="523"/>
      <w:bookmarkEnd w:id="524"/>
      <w:bookmarkEnd w:id="525"/>
      <w:bookmarkEnd w:id="526"/>
      <w:bookmarkEnd w:id="527"/>
    </w:p>
    <w:p w14:paraId="034B8419" w14:textId="1D96C48A" w:rsidR="00760132" w:rsidRPr="004B2B33" w:rsidRDefault="00D2079E" w:rsidP="004B2B33">
      <w:pPr>
        <w:jc w:val="center"/>
      </w:pPr>
      <w:r w:rsidRPr="004B2B33">
        <w:rPr>
          <w:noProof/>
        </w:rPr>
        <mc:AlternateContent>
          <mc:Choice Requires="wpg">
            <w:drawing>
              <wp:anchor distT="0" distB="0" distL="114300" distR="114300" simplePos="0" relativeHeight="251677696" behindDoc="0" locked="0" layoutInCell="1" allowOverlap="1" wp14:anchorId="5EA99A2A" wp14:editId="52E03BE2">
                <wp:simplePos x="0" y="0"/>
                <wp:positionH relativeFrom="column">
                  <wp:posOffset>684530</wp:posOffset>
                </wp:positionH>
                <wp:positionV relativeFrom="paragraph">
                  <wp:posOffset>592455</wp:posOffset>
                </wp:positionV>
                <wp:extent cx="1600200" cy="442595"/>
                <wp:effectExtent l="0" t="0" r="57150" b="52705"/>
                <wp:wrapNone/>
                <wp:docPr id="295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442595"/>
                          <a:chOff x="2601" y="2661"/>
                          <a:chExt cx="2340" cy="920"/>
                        </a:xfrm>
                      </wpg:grpSpPr>
                      <wpg:grpSp>
                        <wpg:cNvPr id="2951" name="Group 4109"/>
                        <wpg:cNvGrpSpPr>
                          <a:grpSpLocks/>
                        </wpg:cNvGrpSpPr>
                        <wpg:grpSpPr bwMode="auto">
                          <a:xfrm>
                            <a:off x="2601" y="2661"/>
                            <a:ext cx="180" cy="540"/>
                            <a:chOff x="2313" y="2661"/>
                            <a:chExt cx="180" cy="540"/>
                          </a:xfrm>
                        </wpg:grpSpPr>
                        <wps:wsp>
                          <wps:cNvPr id="2952" name="Line 2671"/>
                          <wps:cNvCnPr>
                            <a:cxnSpLocks noChangeShapeType="1"/>
                          </wps:cNvCnPr>
                          <wps:spPr bwMode="auto">
                            <a:xfrm flipV="1">
                              <a:off x="2313" y="2661"/>
                              <a:ext cx="0" cy="54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3" name="Line 2672"/>
                          <wps:cNvCnPr>
                            <a:cxnSpLocks noChangeShapeType="1"/>
                          </wps:cNvCnPr>
                          <wps:spPr bwMode="auto">
                            <a:xfrm>
                              <a:off x="2313" y="2661"/>
                              <a:ext cx="18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grpSp>
                      <wpg:grpSp>
                        <wpg:cNvPr id="2954" name="Group 4107"/>
                        <wpg:cNvGrpSpPr>
                          <a:grpSpLocks/>
                        </wpg:cNvGrpSpPr>
                        <wpg:grpSpPr bwMode="auto">
                          <a:xfrm>
                            <a:off x="2601" y="3190"/>
                            <a:ext cx="2340" cy="391"/>
                            <a:chOff x="2313" y="3190"/>
                            <a:chExt cx="2340" cy="391"/>
                          </a:xfrm>
                        </wpg:grpSpPr>
                        <wps:wsp>
                          <wps:cNvPr id="2955" name="Line 2670"/>
                          <wps:cNvCnPr>
                            <a:cxnSpLocks noChangeShapeType="1"/>
                          </wps:cNvCnPr>
                          <wps:spPr bwMode="auto">
                            <a:xfrm>
                              <a:off x="2313" y="3201"/>
                              <a:ext cx="21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956" name="Line 2673"/>
                          <wps:cNvCnPr>
                            <a:cxnSpLocks noChangeShapeType="1"/>
                          </wps:cNvCnPr>
                          <wps:spPr bwMode="auto">
                            <a:xfrm>
                              <a:off x="4473" y="3190"/>
                              <a:ext cx="180" cy="391"/>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73DEE07" id="Group 4110" o:spid="_x0000_s1026" style="position:absolute;margin-left:53.9pt;margin-top:46.65pt;width:126pt;height:34.85pt;z-index:251677696" coordorigin="2601,2661" coordsize="2340,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">
                <v:group id="Group 4109" o:spid="_x0000_s1027" style="position:absolute;left:2601;top:2661;width:180;height:540" coordorigin="2313,2661" coordsize="1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">
                  <v:line id="Line 2671" o:spid="_x0000_s1028" style="position:absolute;flip:y;visibility:visible;mso-wrap-style:square" from="2313,2661" to="231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" strokecolor="red" strokeweight="1.5pt"/>
                  <v:line id="Line 2672" o:spid="_x0000_s1029" style="position:absolute;visibility:visible;mso-wrap-style:square" from="2313,2661" to="2493,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" strokecolor="red" strokeweight="1.5pt"/>
                </v:group>
                <v:group id="Group 4107" o:spid="_x0000_s1030" style="position:absolute;left:2601;top:3190;width:2340;height:391" coordorigin="2313,3190" coordsize="234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">
                  <v:line id="Line 2670" o:spid="_x0000_s1031" style="position:absolute;visibility:visible;mso-wrap-style:square" from="2313,3201" to="4473,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" strokecolor="red" strokeweight="1.5pt"/>
                  <v:line id="Line 2673" o:spid="_x0000_s1032" style="position:absolute;visibility:visible;mso-wrap-style:square" from="4473,3190" to="4653,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" strokecolor="red" strokeweight="1.5pt">
                    <v:stroke endarrow="block"/>
                  </v:line>
                </v:group>
              </v:group>
            </w:pict>
          </mc:Fallback>
        </mc:AlternateContent>
      </w:r>
      <w:r w:rsidRPr="004B2B33">
        <w:rPr>
          <w:noProof/>
        </w:rPr>
        <mc:AlternateContent>
          <mc:Choice Requires="wps">
            <w:drawing>
              <wp:anchor distT="0" distB="0" distL="114300" distR="114300" simplePos="0" relativeHeight="251683840" behindDoc="0" locked="0" layoutInCell="1" allowOverlap="1" wp14:anchorId="7A16B787" wp14:editId="7F663493">
                <wp:simplePos x="0" y="0"/>
                <wp:positionH relativeFrom="column">
                  <wp:posOffset>1766693</wp:posOffset>
                </wp:positionH>
                <wp:positionV relativeFrom="paragraph">
                  <wp:posOffset>1301115</wp:posOffset>
                </wp:positionV>
                <wp:extent cx="430775" cy="0"/>
                <wp:effectExtent l="0" t="76200" r="26670" b="95250"/>
                <wp:wrapNone/>
                <wp:docPr id="2059" name="Line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07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4FBD6" id="Line 266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1pt,102.45pt" to="173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680768" behindDoc="0" locked="0" layoutInCell="1" allowOverlap="1" wp14:anchorId="3CED106A" wp14:editId="0EFBE5B0">
                <wp:simplePos x="0" y="0"/>
                <wp:positionH relativeFrom="column">
                  <wp:posOffset>3489960</wp:posOffset>
                </wp:positionH>
                <wp:positionV relativeFrom="paragraph">
                  <wp:posOffset>3020060</wp:posOffset>
                </wp:positionV>
                <wp:extent cx="1028700" cy="0"/>
                <wp:effectExtent l="0" t="0" r="0" b="0"/>
                <wp:wrapNone/>
                <wp:docPr id="2960" name="Line 4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C6933" id="Line 430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pt,237.8pt" to="355.8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" strokecolor="red" strokeweight="1.5pt"/>
            </w:pict>
          </mc:Fallback>
        </mc:AlternateContent>
      </w:r>
      <w:r w:rsidR="00DD450D" w:rsidRPr="004B2B33">
        <w:rPr>
          <w:noProof/>
        </w:rPr>
        <mc:AlternateContent>
          <mc:Choice Requires="wps">
            <w:drawing>
              <wp:anchor distT="0" distB="0" distL="114300" distR="114300" simplePos="0" relativeHeight="251638784" behindDoc="0" locked="0" layoutInCell="1" allowOverlap="1" wp14:anchorId="0449F9A9" wp14:editId="70A75532">
                <wp:simplePos x="0" y="0"/>
                <wp:positionH relativeFrom="column">
                  <wp:posOffset>3533140</wp:posOffset>
                </wp:positionH>
                <wp:positionV relativeFrom="paragraph">
                  <wp:posOffset>2664460</wp:posOffset>
                </wp:positionV>
                <wp:extent cx="1028700" cy="0"/>
                <wp:effectExtent l="0" t="0" r="0" b="0"/>
                <wp:wrapNone/>
                <wp:docPr id="2959" name="Line 2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33588" id="Line 2657"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pt,209.8pt" to="359.2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" strokecolor="red" strokeweight="1.5pt"/>
            </w:pict>
          </mc:Fallback>
        </mc:AlternateContent>
      </w:r>
      <w:r w:rsidR="00DD450D" w:rsidRPr="004B2B33">
        <w:rPr>
          <w:noProof/>
        </w:rPr>
        <w:drawing>
          <wp:inline distT="0" distB="0" distL="0" distR="0" wp14:anchorId="6110918F" wp14:editId="5E7C4B36">
            <wp:extent cx="4721781" cy="3556000"/>
            <wp:effectExtent l="0" t="0" r="3175" b="63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21781" cy="3556000"/>
                    </a:xfrm>
                    <a:prstGeom prst="rect">
                      <a:avLst/>
                    </a:prstGeom>
                    <a:noFill/>
                    <a:ln>
                      <a:noFill/>
                    </a:ln>
                  </pic:spPr>
                </pic:pic>
              </a:graphicData>
            </a:graphic>
          </wp:inline>
        </w:drawing>
      </w:r>
      <w:r w:rsidR="00DD450D" w:rsidRPr="004B2B33">
        <w:rPr>
          <w:noProof/>
        </w:rPr>
        <mc:AlternateContent>
          <mc:Choice Requires="wps">
            <w:drawing>
              <wp:anchor distT="0" distB="0" distL="114300" distR="114300" simplePos="0" relativeHeight="251652096" behindDoc="0" locked="0" layoutInCell="1" allowOverlap="1" wp14:anchorId="2EE127EA" wp14:editId="615E2DC2">
                <wp:simplePos x="0" y="0"/>
                <wp:positionH relativeFrom="column">
                  <wp:posOffset>640080</wp:posOffset>
                </wp:positionH>
                <wp:positionV relativeFrom="paragraph">
                  <wp:posOffset>181610</wp:posOffset>
                </wp:positionV>
                <wp:extent cx="1257300" cy="0"/>
                <wp:effectExtent l="0" t="0" r="0" b="0"/>
                <wp:wrapNone/>
                <wp:docPr id="2958" name="Line 2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A6E89" id="Line 2666"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14.3pt" to="149.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" strokecolor="red" strokeweight="1.5pt"/>
            </w:pict>
          </mc:Fallback>
        </mc:AlternateContent>
      </w:r>
      <w:r w:rsidR="00DD450D" w:rsidRPr="004B2B33">
        <w:rPr>
          <w:noProof/>
        </w:rPr>
        <mc:AlternateContent>
          <mc:Choice Requires="wps">
            <w:drawing>
              <wp:anchor distT="0" distB="0" distL="114300" distR="114300" simplePos="0" relativeHeight="251671552" behindDoc="0" locked="0" layoutInCell="1" allowOverlap="1" wp14:anchorId="3A68318E" wp14:editId="750E4ED4">
                <wp:simplePos x="0" y="0"/>
                <wp:positionH relativeFrom="column">
                  <wp:posOffset>1143000</wp:posOffset>
                </wp:positionH>
                <wp:positionV relativeFrom="paragraph">
                  <wp:posOffset>932815</wp:posOffset>
                </wp:positionV>
                <wp:extent cx="571500" cy="0"/>
                <wp:effectExtent l="0" t="0" r="0" b="0"/>
                <wp:wrapNone/>
                <wp:docPr id="2957" name="Line 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5BAB9" id="Line 266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3.45pt" to="13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" strokecolor="red" strokeweight="1.5pt">
                <v:stroke endarrow="block"/>
              </v:line>
            </w:pict>
          </mc:Fallback>
        </mc:AlternateContent>
      </w:r>
      <w:r w:rsidR="00DD450D" w:rsidRPr="004B2B33">
        <w:rPr>
          <w:noProof/>
        </w:rPr>
        <mc:AlternateContent>
          <mc:Choice Requires="wps">
            <w:drawing>
              <wp:anchor distT="0" distB="0" distL="114300" distR="114300" simplePos="0" relativeHeight="251642880" behindDoc="0" locked="0" layoutInCell="1" allowOverlap="1" wp14:anchorId="0C2A01AC" wp14:editId="48934EA9">
                <wp:simplePos x="0" y="0"/>
                <wp:positionH relativeFrom="column">
                  <wp:posOffset>1554480</wp:posOffset>
                </wp:positionH>
                <wp:positionV relativeFrom="paragraph">
                  <wp:posOffset>2664460</wp:posOffset>
                </wp:positionV>
                <wp:extent cx="1028700" cy="0"/>
                <wp:effectExtent l="0" t="0" r="0" b="0"/>
                <wp:wrapNone/>
                <wp:docPr id="2947" name="Line 2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ABD9C" id="Line 2658"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4pt,209.8pt" to="203.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" strokecolor="red" strokeweight="1.5pt"/>
            </w:pict>
          </mc:Fallback>
        </mc:AlternateContent>
      </w:r>
    </w:p>
    <w:p w14:paraId="0317533B" w14:textId="6E106252" w:rsidR="008708F9" w:rsidRPr="008C2EEA" w:rsidRDefault="00760132" w:rsidP="00F5043F">
      <w:pPr>
        <w:pStyle w:val="Caption"/>
        <w:rPr>
          <w:rFonts w:ascii="Trebuchet MS" w:hAnsi="Trebuchet MS"/>
          <w:color w:val="FF0000"/>
          <w:sz w:val="20"/>
        </w:rPr>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12</w:t>
      </w:r>
      <w:r w:rsidR="00B41E3E">
        <w:rPr>
          <w:noProof/>
        </w:rPr>
        <w:fldChar w:fldCharType="end"/>
      </w:r>
      <w:r w:rsidR="001D41DE">
        <w:t xml:space="preserve">: Run </w:t>
      </w:r>
      <w:r w:rsidR="00B87626">
        <w:t>a Profile S</w:t>
      </w:r>
      <w:r w:rsidR="00925F83">
        <w:t>creen #6 – Select TC</w:t>
      </w:r>
      <w:r w:rsidR="001D41DE">
        <w:t>s</w:t>
      </w:r>
      <w:r w:rsidR="008C2EEA">
        <w:rPr>
          <w:rFonts w:ascii="Trebuchet MS" w:hAnsi="Trebuchet MS"/>
          <w:color w:val="FF0000"/>
          <w:sz w:val="20"/>
        </w:rPr>
        <w:t xml:space="preserve"> </w:t>
      </w:r>
    </w:p>
    <w:p w14:paraId="30E0AEFE" w14:textId="77777777" w:rsidR="008708F9" w:rsidRDefault="008708F9"/>
    <w:p w14:paraId="36A6055C" w14:textId="77777777" w:rsidR="008708F9" w:rsidRDefault="00550E3E" w:rsidP="00B87626">
      <w:r>
        <w:rPr>
          <w:b/>
        </w:rPr>
        <w:t>Include Thermocouple (TC) Labels (20 char. M</w:t>
      </w:r>
      <w:r w:rsidR="008708F9">
        <w:rPr>
          <w:b/>
        </w:rPr>
        <w:t>ax)</w:t>
      </w:r>
      <w:r w:rsidR="008708F9">
        <w:t xml:space="preserve"> – Checking this will display a field below each TC that is selected.  Up to 20 characters can be used to describe the placement or description of the TC.</w:t>
      </w:r>
    </w:p>
    <w:p w14:paraId="1A286A5F" w14:textId="21D6AB4A" w:rsidR="008708F9" w:rsidRDefault="008708F9" w:rsidP="00B87626"/>
    <w:p w14:paraId="1B859116" w14:textId="402C7FC8" w:rsidR="008708F9" w:rsidRDefault="008708F9" w:rsidP="00B87626">
      <w:r>
        <w:rPr>
          <w:b/>
        </w:rPr>
        <w:t xml:space="preserve">TC </w:t>
      </w:r>
      <w:r w:rsidR="00B87626">
        <w:rPr>
          <w:b/>
        </w:rPr>
        <w:t>C</w:t>
      </w:r>
      <w:r>
        <w:rPr>
          <w:b/>
        </w:rPr>
        <w:t xml:space="preserve">heck </w:t>
      </w:r>
      <w:r w:rsidR="00B87626">
        <w:rPr>
          <w:b/>
        </w:rPr>
        <w:t>B</w:t>
      </w:r>
      <w:r>
        <w:rPr>
          <w:b/>
        </w:rPr>
        <w:t>ox</w:t>
      </w:r>
      <w:r w:rsidR="00B87626">
        <w:rPr>
          <w:b/>
        </w:rPr>
        <w:t>es</w:t>
      </w:r>
      <w:r>
        <w:t xml:space="preserve"> – Place a check next to each TC channel that is going to be used for this profile.  TC number 1 is always used for the AIR TC.  </w:t>
      </w:r>
      <w:r w:rsidR="00D2079E">
        <w:t xml:space="preserve">If you selected </w:t>
      </w:r>
      <w:r w:rsidR="00D2079E" w:rsidRPr="00EC251F">
        <w:rPr>
          <w:i/>
          <w:iCs/>
        </w:rPr>
        <w:t xml:space="preserve">Wave </w:t>
      </w:r>
      <w:r w:rsidR="00D2079E" w:rsidRPr="00D2079E">
        <w:t>On</w:t>
      </w:r>
      <w:r w:rsidR="00D2079E">
        <w:t xml:space="preserve"> and are calculating </w:t>
      </w:r>
      <w:r w:rsidR="00D2079E" w:rsidRPr="00EC251F">
        <w:rPr>
          <w:i/>
          <w:iCs/>
        </w:rPr>
        <w:t>Dwell Time,</w:t>
      </w:r>
      <w:r w:rsidR="00D2079E">
        <w:t xml:space="preserve"> channels 2 and 3 will automatically be selected and labeled (as shown above). </w:t>
      </w:r>
      <w:r w:rsidRPr="00D2079E">
        <w:t>You</w:t>
      </w:r>
      <w:r>
        <w:t xml:space="preserve"> must use at least one other TC as well.</w:t>
      </w:r>
    </w:p>
    <w:p w14:paraId="491321B0" w14:textId="77777777" w:rsidR="008708F9" w:rsidRDefault="008708F9"/>
    <w:p w14:paraId="6F734B20" w14:textId="59192D59" w:rsidR="00D944A3" w:rsidRDefault="00D944A3" w:rsidP="00D944A3">
      <w:r>
        <w:rPr>
          <w:b/>
        </w:rPr>
        <w:t xml:space="preserve">Distance From </w:t>
      </w:r>
      <w:proofErr w:type="gramStart"/>
      <w:r>
        <w:rPr>
          <w:b/>
        </w:rPr>
        <w:t>The</w:t>
      </w:r>
      <w:proofErr w:type="gramEnd"/>
      <w:r>
        <w:rPr>
          <w:b/>
        </w:rPr>
        <w:t xml:space="preserve"> Air TC</w:t>
      </w:r>
      <w:r>
        <w:t xml:space="preserve"> </w:t>
      </w:r>
      <w:r w:rsidRPr="00673430">
        <w:t xml:space="preserve">– </w:t>
      </w:r>
      <w:r>
        <w:t>For Wave On profiles, you need to specify the location of the TCs, relative to the Air TC.  Entering these values allows the software to automatically align the data to the proper positioning. Click the tape measure button for an example of how to determine the distance correctly.</w:t>
      </w:r>
    </w:p>
    <w:p w14:paraId="523FCE53" w14:textId="77777777" w:rsidR="00D944A3" w:rsidRDefault="00D944A3" w:rsidP="00D944A3"/>
    <w:p w14:paraId="7E004B61" w14:textId="0CEC3DC9" w:rsidR="008708F9" w:rsidRDefault="00550E3E" w:rsidP="00B87626">
      <w:r>
        <w:rPr>
          <w:b/>
        </w:rPr>
        <w:t>Live R</w:t>
      </w:r>
      <w:r w:rsidR="008708F9">
        <w:rPr>
          <w:b/>
        </w:rPr>
        <w:t>eading</w:t>
      </w:r>
      <w:r w:rsidR="008708F9">
        <w:t xml:space="preserve"> </w:t>
      </w:r>
      <w:r w:rsidR="008708F9" w:rsidRPr="00673430">
        <w:t xml:space="preserve">– When the </w:t>
      </w:r>
      <w:r w:rsidR="00C115E5" w:rsidRPr="00673430">
        <w:t>KIC profiler</w:t>
      </w:r>
      <w:r w:rsidR="008708F9" w:rsidRPr="00673430">
        <w:t xml:space="preserve"> is on and</w:t>
      </w:r>
      <w:r w:rsidR="00D944A3">
        <w:t xml:space="preserve"> communicating with the software</w:t>
      </w:r>
      <w:r w:rsidR="008708F9" w:rsidRPr="00673430">
        <w:t xml:space="preserve">, you will see live temperature updates for the </w:t>
      </w:r>
      <w:r w:rsidR="00925F83" w:rsidRPr="00673430">
        <w:t>TC</w:t>
      </w:r>
      <w:r w:rsidR="006A3615" w:rsidRPr="00673430">
        <w:t>s</w:t>
      </w:r>
      <w:r w:rsidR="008708F9" w:rsidRPr="00673430">
        <w:t xml:space="preserve"> plugged into the </w:t>
      </w:r>
      <w:r w:rsidR="00C115E5" w:rsidRPr="00673430">
        <w:t>KIC profiler</w:t>
      </w:r>
      <w:r w:rsidR="008708F9" w:rsidRPr="00673430">
        <w:t xml:space="preserve">.  The TC checkbox must be </w:t>
      </w:r>
      <w:r w:rsidR="00576D2A" w:rsidRPr="00673430">
        <w:t>selected</w:t>
      </w:r>
      <w:r w:rsidR="008708F9" w:rsidRPr="00673430">
        <w:t xml:space="preserve"> for each TC you are using </w:t>
      </w:r>
      <w:r w:rsidR="00D944A3" w:rsidRPr="00673430">
        <w:t>to</w:t>
      </w:r>
      <w:r w:rsidR="004A1A9F" w:rsidRPr="00673430">
        <w:t xml:space="preserve"> view</w:t>
      </w:r>
      <w:r w:rsidR="008708F9" w:rsidRPr="00673430">
        <w:t xml:space="preserve"> the temperature </w:t>
      </w:r>
      <w:r w:rsidR="00576D2A" w:rsidRPr="00673430">
        <w:t>readings</w:t>
      </w:r>
      <w:r w:rsidR="00A53423">
        <w:t>.</w:t>
      </w:r>
    </w:p>
    <w:p w14:paraId="6C58BE66" w14:textId="77777777" w:rsidR="008708F9" w:rsidRDefault="008708F9" w:rsidP="00B87626"/>
    <w:p w14:paraId="238D3A21" w14:textId="77777777" w:rsidR="008708F9" w:rsidRPr="00673430" w:rsidRDefault="008708F9" w:rsidP="00B87626">
      <w:r>
        <w:rPr>
          <w:b/>
        </w:rPr>
        <w:t>Battery</w:t>
      </w:r>
      <w:r w:rsidR="00550E3E">
        <w:rPr>
          <w:b/>
        </w:rPr>
        <w:t xml:space="preserve"> V</w:t>
      </w:r>
      <w:r>
        <w:rPr>
          <w:b/>
        </w:rPr>
        <w:t>oltage</w:t>
      </w:r>
      <w:r>
        <w:t xml:space="preserve"> –</w:t>
      </w:r>
      <w:r w:rsidR="00576D2A" w:rsidRPr="00673430">
        <w:t>D</w:t>
      </w:r>
      <w:r w:rsidRPr="00673430">
        <w:t xml:space="preserve">isplays </w:t>
      </w:r>
      <w:r w:rsidR="00070E42" w:rsidRPr="00673430">
        <w:t>the live</w:t>
      </w:r>
      <w:r w:rsidRPr="00673430">
        <w:t xml:space="preserve"> reading</w:t>
      </w:r>
      <w:r w:rsidR="00C115E5" w:rsidRPr="00673430">
        <w:t>s</w:t>
      </w:r>
      <w:r w:rsidRPr="00673430">
        <w:t xml:space="preserve"> of the </w:t>
      </w:r>
      <w:r w:rsidR="00C115E5" w:rsidRPr="00673430">
        <w:t>KIC profiler</w:t>
      </w:r>
      <w:r w:rsidRPr="00673430">
        <w:t xml:space="preserve"> battery voltage.  The software will recognize if your battery voltage is too low and will not allow you to start a </w:t>
      </w:r>
      <w:r w:rsidR="00C115E5" w:rsidRPr="00673430">
        <w:t xml:space="preserve">profile until you </w:t>
      </w:r>
      <w:r w:rsidR="00070E42" w:rsidRPr="00673430">
        <w:t>have batteries</w:t>
      </w:r>
      <w:r w:rsidRPr="00673430">
        <w:t xml:space="preserve"> with enough voltage to co</w:t>
      </w:r>
      <w:r w:rsidR="00A53423" w:rsidRPr="00673430">
        <w:t>mplete the profile.</w:t>
      </w:r>
    </w:p>
    <w:p w14:paraId="7BFBCD31" w14:textId="77777777" w:rsidR="008708F9" w:rsidRDefault="008708F9" w:rsidP="00B87626"/>
    <w:p w14:paraId="05FBBC67" w14:textId="77777777" w:rsidR="008708F9" w:rsidRDefault="004101A7" w:rsidP="00B87626">
      <w:r>
        <w:rPr>
          <w:b/>
        </w:rPr>
        <w:t xml:space="preserve">Profiler </w:t>
      </w:r>
      <w:r w:rsidR="00550E3E">
        <w:rPr>
          <w:b/>
        </w:rPr>
        <w:t>Internal T</w:t>
      </w:r>
      <w:r w:rsidR="008708F9">
        <w:rPr>
          <w:b/>
        </w:rPr>
        <w:t>emperature</w:t>
      </w:r>
      <w:r w:rsidR="00576D2A">
        <w:t xml:space="preserve"> – </w:t>
      </w:r>
      <w:r w:rsidR="00576D2A" w:rsidRPr="00673430">
        <w:t>D</w:t>
      </w:r>
      <w:r w:rsidR="008708F9" w:rsidRPr="00673430">
        <w:t xml:space="preserve">isplays the internal temperature of the </w:t>
      </w:r>
      <w:r w:rsidR="00C115E5" w:rsidRPr="00673430">
        <w:t>KIC</w:t>
      </w:r>
      <w:r w:rsidR="008708F9" w:rsidRPr="00673430">
        <w:t xml:space="preserve"> profiler.  If the temperature is too high to complete the profile and stay under the </w:t>
      </w:r>
      <w:r w:rsidR="00C115E5" w:rsidRPr="00673430">
        <w:t>maximum rating for the unit</w:t>
      </w:r>
      <w:r w:rsidR="008708F9" w:rsidRPr="00673430">
        <w:t xml:space="preserve">, it will not allow you to start the profile.  You must wait until the </w:t>
      </w:r>
      <w:r w:rsidR="00C115E5" w:rsidRPr="00673430">
        <w:t>KIC profiler</w:t>
      </w:r>
      <w:r w:rsidR="008708F9" w:rsidRPr="00673430">
        <w:t xml:space="preserve"> is cool enough.  The software will let you know what temperature you will have to </w:t>
      </w:r>
      <w:r w:rsidR="004A1A9F" w:rsidRPr="00673430">
        <w:t>cool</w:t>
      </w:r>
      <w:r w:rsidR="008708F9" w:rsidRPr="00673430">
        <w:t xml:space="preserve"> below.</w:t>
      </w:r>
    </w:p>
    <w:p w14:paraId="2577689A" w14:textId="77777777" w:rsidR="008C2EEA" w:rsidRDefault="008C2EEA" w:rsidP="004B2B33"/>
    <w:p w14:paraId="70F4A3B9" w14:textId="21E25238" w:rsidR="008C2EEA" w:rsidRPr="00D421D9" w:rsidRDefault="008C2EEA" w:rsidP="00B87626">
      <w:pPr>
        <w:rPr>
          <w:rFonts w:ascii="Trebuchet MS" w:hAnsi="Trebuchet MS"/>
          <w:sz w:val="24"/>
          <w:szCs w:val="24"/>
        </w:rPr>
      </w:pPr>
      <w:r w:rsidRPr="00B87626">
        <w:rPr>
          <w:b/>
        </w:rPr>
        <w:t>Board Length</w:t>
      </w:r>
      <w:r w:rsidRPr="00B87626">
        <w:t xml:space="preserve"> – Enter the length of the board to be profiled</w:t>
      </w:r>
      <w:r w:rsidR="009C6ED2" w:rsidRPr="00B87626">
        <w:t xml:space="preserve">. </w:t>
      </w:r>
    </w:p>
    <w:p w14:paraId="7439F0DB" w14:textId="77777777" w:rsidR="00864B2D" w:rsidRDefault="00864B2D"/>
    <w:p w14:paraId="6DD9FD1D" w14:textId="77777777" w:rsidR="00864B2D" w:rsidRDefault="00864B2D"/>
    <w:p w14:paraId="5ED02F9A" w14:textId="77777777" w:rsidR="008708F9" w:rsidRDefault="00BB1720" w:rsidP="00D36D96">
      <w:pPr>
        <w:pStyle w:val="Heading2"/>
      </w:pPr>
      <w:r>
        <w:br w:type="page"/>
      </w:r>
      <w:bookmarkStart w:id="528" w:name="_Toc488490449"/>
      <w:bookmarkStart w:id="529" w:name="_Toc119468093"/>
      <w:bookmarkStart w:id="530" w:name="_Toc353195406"/>
      <w:bookmarkStart w:id="531" w:name="_Toc358296246"/>
      <w:bookmarkStart w:id="532" w:name="_Toc358298411"/>
      <w:bookmarkStart w:id="533" w:name="_Toc469334899"/>
      <w:bookmarkStart w:id="534" w:name="_Toc504120325"/>
      <w:bookmarkStart w:id="535" w:name="_Toc527644308"/>
      <w:bookmarkStart w:id="536" w:name="_Toc528599408"/>
      <w:bookmarkStart w:id="537" w:name="_Toc17993446"/>
      <w:bookmarkStart w:id="538" w:name="_Toc37267164"/>
      <w:bookmarkStart w:id="539" w:name="_Toc51666619"/>
      <w:bookmarkStart w:id="540" w:name="_Toc51666759"/>
      <w:r w:rsidR="008708F9">
        <w:lastRenderedPageBreak/>
        <w:t>Sta</w:t>
      </w:r>
      <w:r w:rsidR="00A24EC7">
        <w:t>rt t</w:t>
      </w:r>
      <w:r>
        <w:t xml:space="preserve">he </w:t>
      </w:r>
      <w:r w:rsidR="004101A7">
        <w:t>P</w:t>
      </w:r>
      <w:r w:rsidR="008708F9">
        <w:t>rofile</w:t>
      </w:r>
      <w:bookmarkEnd w:id="528"/>
      <w:bookmarkEnd w:id="529"/>
      <w:bookmarkEnd w:id="530"/>
      <w:bookmarkEnd w:id="531"/>
      <w:bookmarkEnd w:id="532"/>
      <w:bookmarkEnd w:id="533"/>
      <w:bookmarkEnd w:id="534"/>
      <w:bookmarkEnd w:id="535"/>
      <w:bookmarkEnd w:id="536"/>
      <w:bookmarkEnd w:id="537"/>
      <w:bookmarkEnd w:id="538"/>
      <w:bookmarkEnd w:id="539"/>
      <w:bookmarkEnd w:id="540"/>
    </w:p>
    <w:p w14:paraId="73BF20B3" w14:textId="77777777" w:rsidR="00696F56" w:rsidRDefault="00550E3E" w:rsidP="00085DF3">
      <w:r w:rsidRPr="00085DF3">
        <w:rPr>
          <w:b/>
        </w:rPr>
        <w:t>Note</w:t>
      </w:r>
      <w:r w:rsidRPr="00550E3E">
        <w:t xml:space="preserve">: </w:t>
      </w:r>
      <w:r w:rsidR="00C131F6" w:rsidRPr="00550E3E">
        <w:t xml:space="preserve">Make sure your </w:t>
      </w:r>
      <w:r w:rsidR="00621CF9">
        <w:t>profiler</w:t>
      </w:r>
      <w:r w:rsidR="00C131F6" w:rsidRPr="00550E3E">
        <w:t xml:space="preserve"> is powered on and ready to </w:t>
      </w:r>
      <w:r w:rsidR="00621CF9">
        <w:t>operate</w:t>
      </w:r>
      <w:r w:rsidR="00C131F6" w:rsidRPr="00550E3E">
        <w:t>.</w:t>
      </w:r>
      <w:r w:rsidR="00696F56" w:rsidRPr="00696F56">
        <w:t xml:space="preserve"> </w:t>
      </w:r>
    </w:p>
    <w:p w14:paraId="0656799A" w14:textId="77777777" w:rsidR="00696F56" w:rsidRDefault="00696F56" w:rsidP="00085DF3"/>
    <w:p w14:paraId="602DBDE7" w14:textId="77777777" w:rsidR="00696F56" w:rsidRDefault="00696F56" w:rsidP="00C131F6">
      <w:pPr>
        <w:rPr>
          <w:noProof/>
        </w:rPr>
      </w:pPr>
    </w:p>
    <w:p w14:paraId="55DB34FD" w14:textId="77777777" w:rsidR="00696F56" w:rsidRDefault="00DD450D" w:rsidP="00696F56">
      <w:pPr>
        <w:jc w:val="center"/>
        <w:rPr>
          <w:noProof/>
        </w:rPr>
      </w:pPr>
      <w:r>
        <w:rPr>
          <w:noProof/>
        </w:rPr>
        <mc:AlternateContent>
          <mc:Choice Requires="wpg">
            <w:drawing>
              <wp:anchor distT="0" distB="0" distL="114300" distR="114300" simplePos="0" relativeHeight="251694080" behindDoc="0" locked="0" layoutInCell="1" allowOverlap="1" wp14:anchorId="7EE49580" wp14:editId="563D87CE">
                <wp:simplePos x="0" y="0"/>
                <wp:positionH relativeFrom="column">
                  <wp:posOffset>4238625</wp:posOffset>
                </wp:positionH>
                <wp:positionV relativeFrom="paragraph">
                  <wp:posOffset>1810385</wp:posOffset>
                </wp:positionV>
                <wp:extent cx="1371600" cy="1143000"/>
                <wp:effectExtent l="38100" t="0" r="19050" b="57150"/>
                <wp:wrapNone/>
                <wp:docPr id="2944" name="Group 4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143000"/>
                          <a:chOff x="7893" y="5181"/>
                          <a:chExt cx="2160" cy="1800"/>
                        </a:xfrm>
                      </wpg:grpSpPr>
                      <wps:wsp>
                        <wps:cNvPr id="2945" name="Text Box 4623"/>
                        <wps:cNvSpPr txBox="1">
                          <a:spLocks noChangeArrowheads="1"/>
                        </wps:cNvSpPr>
                        <wps:spPr bwMode="auto">
                          <a:xfrm>
                            <a:off x="8433" y="5181"/>
                            <a:ext cx="1620" cy="1035"/>
                          </a:xfrm>
                          <a:prstGeom prst="rect">
                            <a:avLst/>
                          </a:prstGeom>
                          <a:solidFill>
                            <a:srgbClr val="FFFFFF"/>
                          </a:solidFill>
                          <a:ln w="19050">
                            <a:solidFill>
                              <a:srgbClr val="FF0000"/>
                            </a:solidFill>
                            <a:miter lim="800000"/>
                            <a:headEnd/>
                            <a:tailEnd/>
                          </a:ln>
                        </wps:spPr>
                        <wps:txbx>
                          <w:txbxContent>
                            <w:p w14:paraId="476F0623" w14:textId="77777777" w:rsidR="00B05D68" w:rsidRPr="00A94A01" w:rsidRDefault="00B05D68" w:rsidP="00696F56">
                              <w:pPr>
                                <w:jc w:val="center"/>
                                <w:rPr>
                                  <w:sz w:val="22"/>
                                  <w:szCs w:val="22"/>
                                </w:rPr>
                              </w:pPr>
                              <w:r w:rsidRPr="00A94A01">
                                <w:rPr>
                                  <w:sz w:val="22"/>
                                  <w:szCs w:val="22"/>
                                </w:rPr>
                                <w:t>Select this button to start a profile.</w:t>
                              </w:r>
                            </w:p>
                          </w:txbxContent>
                        </wps:txbx>
                        <wps:bodyPr rot="0" vert="horz" wrap="square" lIns="91440" tIns="45720" rIns="91440" bIns="45720" anchor="t" anchorCtr="0" upright="1">
                          <a:noAutofit/>
                        </wps:bodyPr>
                      </wps:wsp>
                      <wps:wsp>
                        <wps:cNvPr id="2946" name="Line 4624"/>
                        <wps:cNvCnPr>
                          <a:cxnSpLocks noChangeShapeType="1"/>
                        </wps:cNvCnPr>
                        <wps:spPr bwMode="auto">
                          <a:xfrm flipH="1">
                            <a:off x="7893" y="6216"/>
                            <a:ext cx="885" cy="76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49580" id="Group 4622" o:spid="_x0000_s1064" style="position:absolute;left:0;text-align:left;margin-left:333.75pt;margin-top:142.55pt;width:108pt;height:90pt;z-index:251694080" coordorigin="7893,5181" coordsize="21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">
                <v:shape id="Text Box 4623" o:spid="_x0000_s1065" type="#_x0000_t202" style="position:absolute;left:8433;top:5181;width:162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" strokecolor="red" strokeweight="1.5pt">
                  <v:textbox>
                    <w:txbxContent>
                      <w:p w14:paraId="476F0623" w14:textId="77777777" w:rsidR="00B05D68" w:rsidRPr="00A94A01" w:rsidRDefault="00B05D68" w:rsidP="00696F56">
                        <w:pPr>
                          <w:jc w:val="center"/>
                          <w:rPr>
                            <w:sz w:val="22"/>
                            <w:szCs w:val="22"/>
                          </w:rPr>
                        </w:pPr>
                        <w:r w:rsidRPr="00A94A01">
                          <w:rPr>
                            <w:sz w:val="22"/>
                            <w:szCs w:val="22"/>
                          </w:rPr>
                          <w:t>Select this button to start a profile.</w:t>
                        </w:r>
                      </w:p>
                    </w:txbxContent>
                  </v:textbox>
                </v:shape>
                <v:line id="Line 4624" o:spid="_x0000_s1066" style="position:absolute;flip:x;visibility:visible;mso-wrap-style:square" from="7893,6216" to="8778,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" strokecolor="red" strokeweight="1.5pt">
                  <v:stroke endarrow="block"/>
                </v:line>
              </v:group>
            </w:pict>
          </mc:Fallback>
        </mc:AlternateContent>
      </w:r>
      <w:r w:rsidRPr="008C2EEA">
        <w:rPr>
          <w:noProof/>
        </w:rPr>
        <w:drawing>
          <wp:inline distT="0" distB="0" distL="0" distR="0" wp14:anchorId="47EAA362" wp14:editId="118FBE95">
            <wp:extent cx="4392942" cy="3308350"/>
            <wp:effectExtent l="0" t="0" r="7620"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92942" cy="3308350"/>
                    </a:xfrm>
                    <a:prstGeom prst="rect">
                      <a:avLst/>
                    </a:prstGeom>
                    <a:noFill/>
                    <a:ln>
                      <a:noFill/>
                    </a:ln>
                  </pic:spPr>
                </pic:pic>
              </a:graphicData>
            </a:graphic>
          </wp:inline>
        </w:drawing>
      </w:r>
    </w:p>
    <w:p w14:paraId="094B40B7" w14:textId="77777777" w:rsidR="00696F56" w:rsidRDefault="00696F56" w:rsidP="00696F56">
      <w:pPr>
        <w:jc w:val="center"/>
        <w:rPr>
          <w:noProof/>
        </w:rPr>
      </w:pPr>
    </w:p>
    <w:p w14:paraId="477BAF4C" w14:textId="1386D66A" w:rsidR="00EF3D2E" w:rsidRDefault="00C131F6" w:rsidP="000F01A5">
      <w:r w:rsidRPr="00D421D9">
        <w:t xml:space="preserve">Once the </w:t>
      </w:r>
      <w:r w:rsidR="00EF3D2E">
        <w:t>wave solder machine</w:t>
      </w:r>
      <w:r w:rsidRPr="00D421D9">
        <w:t xml:space="preserve"> has stabilized and you are ready to load the profiler </w:t>
      </w:r>
      <w:r w:rsidR="00696F56" w:rsidRPr="00D421D9">
        <w:t xml:space="preserve">and profile board, </w:t>
      </w:r>
      <w:r w:rsidR="008708F9" w:rsidRPr="00D421D9">
        <w:t xml:space="preserve">click the </w:t>
      </w:r>
      <w:r w:rsidR="00E13E9D" w:rsidRPr="00D421D9">
        <w:t xml:space="preserve">start profile </w:t>
      </w:r>
      <w:r w:rsidR="00550E3E" w:rsidRPr="00D421D9">
        <w:t>button (g</w:t>
      </w:r>
      <w:r w:rsidR="00A53423" w:rsidRPr="00D421D9">
        <w:t>reen traffic light).</w:t>
      </w:r>
    </w:p>
    <w:p w14:paraId="0B1ED66A" w14:textId="77777777" w:rsidR="00EF3D2E" w:rsidRDefault="00EF3D2E" w:rsidP="000F01A5"/>
    <w:tbl>
      <w:tblPr>
        <w:tblW w:w="0" w:type="auto"/>
        <w:tblLook w:val="04A0" w:firstRow="1" w:lastRow="0" w:firstColumn="1" w:lastColumn="0" w:noHBand="0" w:noVBand="1"/>
      </w:tblPr>
      <w:tblGrid>
        <w:gridCol w:w="4428"/>
        <w:gridCol w:w="4950"/>
        <w:gridCol w:w="53"/>
      </w:tblGrid>
      <w:tr w:rsidR="00E13E9D" w14:paraId="1529C679" w14:textId="77777777" w:rsidTr="00696F56">
        <w:tc>
          <w:tcPr>
            <w:tcW w:w="4428" w:type="dxa"/>
            <w:shd w:val="clear" w:color="auto" w:fill="auto"/>
          </w:tcPr>
          <w:p w14:paraId="1A40AEE3" w14:textId="77777777" w:rsidR="00EF3D2E" w:rsidRDefault="00EF3D2E" w:rsidP="00EF3D2E"/>
          <w:p w14:paraId="218E1C8F" w14:textId="4032886D" w:rsidR="00E13E9D" w:rsidRPr="00590B19" w:rsidRDefault="00696F56" w:rsidP="00EC251F">
            <w:r>
              <w:t>T</w:t>
            </w:r>
            <w:r w:rsidR="00E13E9D">
              <w:t xml:space="preserve">he software will ask if all the </w:t>
            </w:r>
            <w:r w:rsidR="00EF3D2E">
              <w:t xml:space="preserve">zone </w:t>
            </w:r>
            <w:r w:rsidR="00E13E9D">
              <w:t xml:space="preserve">control thermocouples </w:t>
            </w:r>
            <w:r w:rsidR="00EF3D2E">
              <w:t xml:space="preserve">in the machine </w:t>
            </w:r>
            <w:r w:rsidR="00E13E9D">
              <w:t>are within 2 degrees of the setpoint temperature values.</w:t>
            </w:r>
            <w:r w:rsidR="00E13E9D" w:rsidRPr="00590B19">
              <w:t xml:space="preserve">  See</w:t>
            </w:r>
            <w:r w:rsidR="00E13E9D">
              <w:t xml:space="preserve"> </w:t>
            </w:r>
            <w:r w:rsidR="00E13E9D">
              <w:fldChar w:fldCharType="begin"/>
            </w:r>
            <w:r w:rsidR="00E13E9D">
              <w:instrText xml:space="preserve"> REF _Ref185828591 \h </w:instrText>
            </w:r>
            <w:r>
              <w:instrText xml:space="preserve"> \* MERGEFORMAT </w:instrText>
            </w:r>
            <w:r w:rsidR="00E13E9D">
              <w:fldChar w:fldCharType="separate"/>
            </w:r>
            <w:r w:rsidR="007A7D53" w:rsidRPr="0060328D">
              <w:t xml:space="preserve">Figure </w:t>
            </w:r>
            <w:r w:rsidR="007A7D53">
              <w:rPr>
                <w:noProof/>
              </w:rPr>
              <w:t>13</w:t>
            </w:r>
            <w:r w:rsidR="00E13E9D">
              <w:fldChar w:fldCharType="end"/>
            </w:r>
            <w:r w:rsidR="00E13E9D" w:rsidRPr="00590B19">
              <w:t>.</w:t>
            </w:r>
          </w:p>
          <w:p w14:paraId="63EA6BD8" w14:textId="77777777" w:rsidR="00696F56" w:rsidRDefault="00696F56" w:rsidP="00696F56"/>
          <w:p w14:paraId="0CF3C012" w14:textId="77777777" w:rsidR="005B625D" w:rsidRDefault="005B625D" w:rsidP="00EC251F"/>
        </w:tc>
        <w:tc>
          <w:tcPr>
            <w:tcW w:w="5003" w:type="dxa"/>
            <w:gridSpan w:val="2"/>
            <w:shd w:val="clear" w:color="auto" w:fill="auto"/>
          </w:tcPr>
          <w:p w14:paraId="7E1C190C" w14:textId="77777777" w:rsidR="00E13E9D" w:rsidRDefault="00DD450D" w:rsidP="00A53423">
            <w:r>
              <w:rPr>
                <w:noProof/>
              </w:rPr>
              <w:drawing>
                <wp:inline distT="0" distB="0" distL="0" distR="0" wp14:anchorId="59A3999C" wp14:editId="528F1E50">
                  <wp:extent cx="2895600" cy="1173481"/>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909500" cy="1179114"/>
                          </a:xfrm>
                          <a:prstGeom prst="rect">
                            <a:avLst/>
                          </a:prstGeom>
                          <a:noFill/>
                          <a:ln w="9525" cmpd="sng">
                            <a:solidFill>
                              <a:srgbClr val="000000"/>
                            </a:solidFill>
                            <a:miter lim="800000"/>
                            <a:headEnd/>
                            <a:tailEnd/>
                          </a:ln>
                          <a:effectLst/>
                        </pic:spPr>
                      </pic:pic>
                    </a:graphicData>
                  </a:graphic>
                </wp:inline>
              </w:drawing>
            </w:r>
          </w:p>
          <w:p w14:paraId="16F9EF80" w14:textId="002C17FB" w:rsidR="00E13E9D" w:rsidRDefault="00E13E9D" w:rsidP="00E13E9D">
            <w:pPr>
              <w:pStyle w:val="Caption"/>
            </w:pPr>
            <w:bookmarkStart w:id="541" w:name="_Ref185828591"/>
            <w:r w:rsidRPr="0060328D">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13</w:t>
            </w:r>
            <w:r w:rsidR="00B41E3E">
              <w:rPr>
                <w:noProof/>
              </w:rPr>
              <w:fldChar w:fldCharType="end"/>
            </w:r>
            <w:bookmarkEnd w:id="541"/>
          </w:p>
          <w:p w14:paraId="0D65CB02" w14:textId="77777777" w:rsidR="00E13E9D" w:rsidRDefault="00E13E9D" w:rsidP="00696F56"/>
        </w:tc>
      </w:tr>
      <w:tr w:rsidR="00696F56" w14:paraId="17BA63B7" w14:textId="77777777" w:rsidTr="00696F56">
        <w:trPr>
          <w:gridAfter w:val="1"/>
          <w:wAfter w:w="53" w:type="dxa"/>
        </w:trPr>
        <w:tc>
          <w:tcPr>
            <w:tcW w:w="4428" w:type="dxa"/>
            <w:shd w:val="clear" w:color="auto" w:fill="auto"/>
          </w:tcPr>
          <w:p w14:paraId="7EAFD304" w14:textId="78C6BDC8" w:rsidR="00696F56" w:rsidRPr="00673430" w:rsidRDefault="00696F56" w:rsidP="00EC251F">
            <w:r w:rsidRPr="002C1026">
              <w:rPr>
                <w:b/>
              </w:rPr>
              <w:t>If you answer yes</w:t>
            </w:r>
            <w:r w:rsidRPr="00673430">
              <w:t xml:space="preserve">, the </w:t>
            </w:r>
            <w:r w:rsidR="00EF3D2E">
              <w:t>W</w:t>
            </w:r>
            <w:r w:rsidRPr="00673430">
              <w:t xml:space="preserve">PI software will display a prompt telling you that the next board to pass under the Board Sensor must be the board being profiled.  </w:t>
            </w:r>
            <w:r w:rsidR="00EF3D2E">
              <w:t xml:space="preserve">Select </w:t>
            </w:r>
            <w:r w:rsidRPr="002C1026">
              <w:rPr>
                <w:b/>
              </w:rPr>
              <w:t>OK</w:t>
            </w:r>
            <w:r w:rsidRPr="00673430">
              <w:t>.  See</w:t>
            </w:r>
            <w:r w:rsidR="00EE1973">
              <w:t xml:space="preserve"> </w:t>
            </w:r>
            <w:r w:rsidR="00EE1973">
              <w:fldChar w:fldCharType="begin"/>
            </w:r>
            <w:r w:rsidR="00EE1973">
              <w:instrText xml:space="preserve"> REF _Ref468128611 \h </w:instrText>
            </w:r>
            <w:r w:rsidR="00EE1973">
              <w:fldChar w:fldCharType="separate"/>
            </w:r>
            <w:r w:rsidR="007A7D53" w:rsidRPr="00673430">
              <w:t xml:space="preserve">Figure </w:t>
            </w:r>
            <w:r w:rsidR="007A7D53">
              <w:rPr>
                <w:noProof/>
              </w:rPr>
              <w:t>14</w:t>
            </w:r>
            <w:r w:rsidR="00EE1973">
              <w:fldChar w:fldCharType="end"/>
            </w:r>
            <w:r w:rsidRPr="00673430">
              <w:t>.</w:t>
            </w:r>
          </w:p>
          <w:p w14:paraId="3A3F3019" w14:textId="77777777" w:rsidR="00696F56" w:rsidRDefault="00696F56" w:rsidP="001F218A"/>
          <w:p w14:paraId="695A583D" w14:textId="77777777" w:rsidR="00696F56" w:rsidRDefault="00696F56" w:rsidP="00EF3D2E">
            <w:r w:rsidRPr="00E9435F">
              <w:t xml:space="preserve">If the control thermocouples are NOT within 2 degrees of the setpoints, click </w:t>
            </w:r>
            <w:r w:rsidRPr="00696F56">
              <w:rPr>
                <w:b/>
              </w:rPr>
              <w:t>No</w:t>
            </w:r>
            <w:r w:rsidRPr="00E9435F">
              <w:t>, then reference Appendix B.</w:t>
            </w:r>
          </w:p>
          <w:p w14:paraId="4990E511" w14:textId="77777777" w:rsidR="00EF3D2E" w:rsidRDefault="00EF3D2E" w:rsidP="00EF3D2E"/>
          <w:p w14:paraId="50A6BA3A" w14:textId="77777777" w:rsidR="00EF3D2E" w:rsidRDefault="00EF3D2E" w:rsidP="00EF3D2E"/>
          <w:p w14:paraId="55542155" w14:textId="77777777" w:rsidR="00EF3D2E" w:rsidRDefault="00EF3D2E" w:rsidP="00EF3D2E"/>
          <w:p w14:paraId="7B36BF19" w14:textId="77777777" w:rsidR="00EF3D2E" w:rsidRDefault="00EF3D2E" w:rsidP="00EF3D2E"/>
          <w:p w14:paraId="14A8F1BD" w14:textId="77777777" w:rsidR="00EF3D2E" w:rsidRDefault="00EF3D2E" w:rsidP="00EF3D2E"/>
          <w:p w14:paraId="2524FB70" w14:textId="7E4E15D8" w:rsidR="00EF3D2E" w:rsidRDefault="00EF3D2E" w:rsidP="00EC251F"/>
        </w:tc>
        <w:tc>
          <w:tcPr>
            <w:tcW w:w="4950" w:type="dxa"/>
            <w:shd w:val="clear" w:color="auto" w:fill="auto"/>
          </w:tcPr>
          <w:p w14:paraId="16CEAEB0" w14:textId="77777777" w:rsidR="00696F56" w:rsidRDefault="00DD450D" w:rsidP="001F218A">
            <w:pPr>
              <w:jc w:val="center"/>
            </w:pPr>
            <w:r w:rsidRPr="00673430">
              <w:rPr>
                <w:noProof/>
              </w:rPr>
              <w:drawing>
                <wp:inline distT="0" distB="0" distL="0" distR="0" wp14:anchorId="28C380F6" wp14:editId="578AC824">
                  <wp:extent cx="2430529" cy="1362075"/>
                  <wp:effectExtent l="19050" t="19050" r="273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42903" cy="1369009"/>
                          </a:xfrm>
                          <a:prstGeom prst="rect">
                            <a:avLst/>
                          </a:prstGeom>
                          <a:noFill/>
                          <a:ln w="9525" cmpd="sng">
                            <a:solidFill>
                              <a:srgbClr val="000000"/>
                            </a:solidFill>
                            <a:miter lim="800000"/>
                            <a:headEnd/>
                            <a:tailEnd/>
                          </a:ln>
                          <a:effectLst/>
                        </pic:spPr>
                      </pic:pic>
                    </a:graphicData>
                  </a:graphic>
                </wp:inline>
              </w:drawing>
            </w:r>
          </w:p>
          <w:p w14:paraId="121055DB" w14:textId="34E3E908" w:rsidR="00696F56" w:rsidRDefault="005B625D" w:rsidP="005B625D">
            <w:pPr>
              <w:jc w:val="center"/>
            </w:pPr>
            <w:bookmarkStart w:id="542" w:name="_Ref468128611"/>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14</w:t>
            </w:r>
            <w:r w:rsidR="00B41E3E">
              <w:rPr>
                <w:noProof/>
              </w:rPr>
              <w:fldChar w:fldCharType="end"/>
            </w:r>
            <w:bookmarkEnd w:id="542"/>
          </w:p>
        </w:tc>
      </w:tr>
    </w:tbl>
    <w:p w14:paraId="64901CF3" w14:textId="77777777" w:rsidR="00A53423" w:rsidRPr="00A53423" w:rsidRDefault="00A53423" w:rsidP="00A53423"/>
    <w:tbl>
      <w:tblPr>
        <w:tblW w:w="0" w:type="auto"/>
        <w:tblLook w:val="04A0" w:firstRow="1" w:lastRow="0" w:firstColumn="1" w:lastColumn="0" w:noHBand="0" w:noVBand="1"/>
      </w:tblPr>
      <w:tblGrid>
        <w:gridCol w:w="4131"/>
        <w:gridCol w:w="5067"/>
      </w:tblGrid>
      <w:tr w:rsidR="00E13E9D" w14:paraId="033CBC56" w14:textId="77777777" w:rsidTr="002C1026">
        <w:tc>
          <w:tcPr>
            <w:tcW w:w="4131" w:type="dxa"/>
            <w:shd w:val="clear" w:color="auto" w:fill="auto"/>
          </w:tcPr>
          <w:p w14:paraId="1724D194" w14:textId="77777777" w:rsidR="00EF3D2E" w:rsidRDefault="00EF3D2E" w:rsidP="00E13E9D"/>
          <w:p w14:paraId="6E1AA9A8" w14:textId="77777777" w:rsidR="00EF3D2E" w:rsidRDefault="00EF3D2E" w:rsidP="00E13E9D"/>
          <w:p w14:paraId="07B37C55" w14:textId="6E60BD8F" w:rsidR="00E13E9D" w:rsidRPr="00673430" w:rsidRDefault="00E13E9D" w:rsidP="00E13E9D">
            <w:r w:rsidRPr="00673430">
              <w:t xml:space="preserve">Next, the software will prompt you to put the </w:t>
            </w:r>
            <w:r>
              <w:t>profiler</w:t>
            </w:r>
            <w:r w:rsidRPr="00673430">
              <w:t xml:space="preserve"> and profile board into the </w:t>
            </w:r>
            <w:r w:rsidR="00EF3D2E">
              <w:t>wave solder machine</w:t>
            </w:r>
            <w:r w:rsidRPr="00673430">
              <w:t xml:space="preserve">.  Then choose the forward button.  See </w:t>
            </w:r>
            <w:r w:rsidRPr="00673430">
              <w:fldChar w:fldCharType="begin"/>
            </w:r>
            <w:r w:rsidRPr="00673430">
              <w:instrText xml:space="preserve"> REF _Ref185830062 \h  \* MERGEFORMAT </w:instrText>
            </w:r>
            <w:r w:rsidRPr="00673430">
              <w:fldChar w:fldCharType="separate"/>
            </w:r>
            <w:r w:rsidR="007A7D53">
              <w:t xml:space="preserve">Figure </w:t>
            </w:r>
            <w:r w:rsidR="007A7D53">
              <w:rPr>
                <w:noProof/>
              </w:rPr>
              <w:t>15</w:t>
            </w:r>
            <w:r w:rsidRPr="00673430">
              <w:fldChar w:fldCharType="end"/>
            </w:r>
            <w:r w:rsidRPr="00673430">
              <w:t>.</w:t>
            </w:r>
          </w:p>
          <w:p w14:paraId="0BB58B7E" w14:textId="77777777" w:rsidR="00E13E9D" w:rsidRPr="00673430" w:rsidRDefault="00E13E9D" w:rsidP="00E13E9D"/>
          <w:p w14:paraId="4EB5269B" w14:textId="77777777" w:rsidR="00E13E9D" w:rsidRPr="00673430" w:rsidRDefault="00E13E9D" w:rsidP="00E13E9D">
            <w:r w:rsidRPr="00673430">
              <w:t>In order f</w:t>
            </w:r>
            <w:r>
              <w:t xml:space="preserve">or the board sensor to properly </w:t>
            </w:r>
            <w:r w:rsidRPr="00673430">
              <w:t>calculate the length of the profile board, make sure the KIC profiler is at least 8” behind the profile board.  For profiling and Virtual Profile Verification profiling, the software will ignore any boards including the KIC profiler that fall within 24” of the trailing edge of the profile board.</w:t>
            </w:r>
          </w:p>
          <w:p w14:paraId="1696ED3D" w14:textId="77777777" w:rsidR="00E13E9D" w:rsidRDefault="00E13E9D" w:rsidP="00A53423"/>
        </w:tc>
        <w:tc>
          <w:tcPr>
            <w:tcW w:w="5067" w:type="dxa"/>
            <w:shd w:val="clear" w:color="auto" w:fill="auto"/>
          </w:tcPr>
          <w:p w14:paraId="37180A56" w14:textId="77777777" w:rsidR="00E13E9D" w:rsidRDefault="00E13E9D" w:rsidP="002C1026">
            <w:pPr>
              <w:jc w:val="center"/>
            </w:pPr>
          </w:p>
          <w:p w14:paraId="30516287" w14:textId="77777777" w:rsidR="00E62115" w:rsidRDefault="00DD450D" w:rsidP="002C1026">
            <w:pPr>
              <w:jc w:val="center"/>
            </w:pPr>
            <w:r w:rsidRPr="00D9762D">
              <w:rPr>
                <w:noProof/>
              </w:rPr>
              <w:drawing>
                <wp:inline distT="0" distB="0" distL="0" distR="0" wp14:anchorId="31EC5958" wp14:editId="022CE832">
                  <wp:extent cx="2772378" cy="2101850"/>
                  <wp:effectExtent l="0" t="0" r="9525"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772378" cy="2101850"/>
                          </a:xfrm>
                          <a:prstGeom prst="rect">
                            <a:avLst/>
                          </a:prstGeom>
                          <a:noFill/>
                          <a:ln>
                            <a:noFill/>
                          </a:ln>
                        </pic:spPr>
                      </pic:pic>
                    </a:graphicData>
                  </a:graphic>
                </wp:inline>
              </w:drawing>
            </w:r>
          </w:p>
          <w:p w14:paraId="3D3DB45A" w14:textId="3A68C2DC" w:rsidR="00E13E9D" w:rsidRDefault="00E13E9D" w:rsidP="00E13E9D">
            <w:pPr>
              <w:pStyle w:val="Caption"/>
            </w:pPr>
            <w:bookmarkStart w:id="543" w:name="_Ref1858300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15</w:t>
            </w:r>
            <w:r w:rsidR="00B41E3E">
              <w:rPr>
                <w:noProof/>
              </w:rPr>
              <w:fldChar w:fldCharType="end"/>
            </w:r>
            <w:bookmarkEnd w:id="543"/>
            <w:r>
              <w:t>: Run a Profile screen #7 – Insert Profiler/Product</w:t>
            </w:r>
          </w:p>
        </w:tc>
      </w:tr>
    </w:tbl>
    <w:p w14:paraId="4C11E856" w14:textId="77777777" w:rsidR="002166E2" w:rsidRPr="00673430" w:rsidRDefault="002166E2" w:rsidP="00A53423"/>
    <w:p w14:paraId="660B14D1" w14:textId="77777777" w:rsidR="002166E2" w:rsidRDefault="002166E2" w:rsidP="002166E2">
      <w:pPr>
        <w:keepNext/>
        <w:spacing w:after="120"/>
      </w:pPr>
      <w:r w:rsidRPr="00B53F8A">
        <w:rPr>
          <w:b/>
          <w:u w:val="single"/>
        </w:rPr>
        <w:t>IMPORTANT NOTE</w:t>
      </w:r>
      <w:r>
        <w:t xml:space="preserve">: All profilers have a </w:t>
      </w:r>
      <w:r w:rsidRPr="007B3C47">
        <w:t>maximum operating temperature</w:t>
      </w:r>
      <w:r>
        <w:t xml:space="preserve"> that, to avoid damage, </w:t>
      </w:r>
      <w:r>
        <w:rPr>
          <w:u w:val="single"/>
        </w:rPr>
        <w:t>should never</w:t>
      </w:r>
      <w:r w:rsidRPr="007B3C47">
        <w:rPr>
          <w:u w:val="single"/>
        </w:rPr>
        <w:t xml:space="preserve"> be exceeded</w:t>
      </w:r>
      <w:r>
        <w:t xml:space="preserve">.  See the product datasheet for temperature tolerance information: </w:t>
      </w:r>
    </w:p>
    <w:tbl>
      <w:tblPr>
        <w:tblW w:w="0" w:type="auto"/>
        <w:tblInd w:w="2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3240"/>
      </w:tblGrid>
      <w:tr w:rsidR="002166E2" w14:paraId="0FB68407" w14:textId="77777777" w:rsidTr="00EC251F">
        <w:tc>
          <w:tcPr>
            <w:tcW w:w="2089" w:type="dxa"/>
            <w:shd w:val="clear" w:color="auto" w:fill="auto"/>
          </w:tcPr>
          <w:p w14:paraId="522A8425" w14:textId="77777777" w:rsidR="002166E2" w:rsidRPr="00D7623E" w:rsidRDefault="002166E2" w:rsidP="00D27ACE">
            <w:pPr>
              <w:keepNext/>
              <w:spacing w:before="40" w:after="40"/>
              <w:jc w:val="center"/>
              <w:rPr>
                <w:rFonts w:ascii="Arial" w:hAnsi="Arial" w:cs="Arial"/>
              </w:rPr>
            </w:pPr>
            <w:r w:rsidRPr="00D7623E">
              <w:rPr>
                <w:rFonts w:ascii="Arial" w:hAnsi="Arial" w:cs="Arial"/>
              </w:rPr>
              <w:t>Profiler model</w:t>
            </w:r>
          </w:p>
        </w:tc>
        <w:tc>
          <w:tcPr>
            <w:tcW w:w="3240" w:type="dxa"/>
            <w:shd w:val="clear" w:color="auto" w:fill="auto"/>
          </w:tcPr>
          <w:p w14:paraId="441C60B3" w14:textId="77777777" w:rsidR="002166E2" w:rsidRPr="00D7623E" w:rsidRDefault="002166E2" w:rsidP="00D27ACE">
            <w:pPr>
              <w:keepNext/>
              <w:spacing w:before="40" w:after="40"/>
              <w:jc w:val="center"/>
              <w:rPr>
                <w:rFonts w:ascii="Arial" w:hAnsi="Arial" w:cs="Arial"/>
              </w:rPr>
            </w:pPr>
            <w:r w:rsidRPr="00D7623E">
              <w:rPr>
                <w:rFonts w:ascii="Arial" w:hAnsi="Arial" w:cs="Arial"/>
              </w:rPr>
              <w:t>Maximum operating temperature</w:t>
            </w:r>
          </w:p>
        </w:tc>
      </w:tr>
      <w:tr w:rsidR="00EF3D2E" w14:paraId="62E097B3" w14:textId="77777777" w:rsidTr="00EC251F">
        <w:tc>
          <w:tcPr>
            <w:tcW w:w="2089" w:type="dxa"/>
            <w:shd w:val="clear" w:color="auto" w:fill="auto"/>
          </w:tcPr>
          <w:p w14:paraId="33A75C66" w14:textId="7322B629" w:rsidR="00EF3D2E" w:rsidRDefault="00EF3D2E" w:rsidP="00C45640">
            <w:pPr>
              <w:spacing w:before="60" w:after="20"/>
              <w:jc w:val="center"/>
            </w:pPr>
            <w:r>
              <w:t>X</w:t>
            </w:r>
            <w:r w:rsidRPr="00C63E73">
              <w:rPr>
                <w:position w:val="6"/>
              </w:rPr>
              <w:t>5</w:t>
            </w:r>
          </w:p>
        </w:tc>
        <w:tc>
          <w:tcPr>
            <w:tcW w:w="3240" w:type="dxa"/>
            <w:shd w:val="clear" w:color="auto" w:fill="auto"/>
          </w:tcPr>
          <w:p w14:paraId="36908F92" w14:textId="77777777" w:rsidR="00EF3D2E" w:rsidRDefault="00EF3D2E" w:rsidP="00C45640">
            <w:pPr>
              <w:spacing w:before="60" w:after="20"/>
              <w:jc w:val="center"/>
            </w:pPr>
            <w:r w:rsidRPr="007B3C47">
              <w:t>85</w:t>
            </w:r>
            <w:r w:rsidRPr="00D7623E">
              <w:sym w:font="Symbol" w:char="F0B0"/>
            </w:r>
            <w:r w:rsidRPr="007B3C47">
              <w:t>C/185</w:t>
            </w:r>
            <w:r w:rsidRPr="00D7623E">
              <w:sym w:font="Symbol" w:char="F0B0"/>
            </w:r>
            <w:r w:rsidRPr="007B3C47">
              <w:t>F</w:t>
            </w:r>
          </w:p>
        </w:tc>
      </w:tr>
      <w:tr w:rsidR="00EF3D2E" w14:paraId="589EACFA" w14:textId="77777777" w:rsidTr="00EC251F">
        <w:tc>
          <w:tcPr>
            <w:tcW w:w="2089" w:type="dxa"/>
            <w:shd w:val="clear" w:color="auto" w:fill="auto"/>
          </w:tcPr>
          <w:p w14:paraId="5D2888B0" w14:textId="163C4933" w:rsidR="00EF3D2E" w:rsidRPr="007B3C47" w:rsidRDefault="00EF3D2E" w:rsidP="00E426E9">
            <w:pPr>
              <w:spacing w:before="20" w:after="20"/>
              <w:jc w:val="center"/>
            </w:pPr>
            <w:r>
              <w:t>K</w:t>
            </w:r>
            <w:r w:rsidRPr="00C63E73">
              <w:rPr>
                <w:position w:val="6"/>
              </w:rPr>
              <w:t>2</w:t>
            </w:r>
          </w:p>
        </w:tc>
        <w:tc>
          <w:tcPr>
            <w:tcW w:w="3240" w:type="dxa"/>
            <w:shd w:val="clear" w:color="auto" w:fill="auto"/>
          </w:tcPr>
          <w:p w14:paraId="7710BFE5"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r w:rsidR="00EF3D2E" w14:paraId="32F1A580" w14:textId="77777777" w:rsidTr="00EC251F">
        <w:tc>
          <w:tcPr>
            <w:tcW w:w="2089" w:type="dxa"/>
            <w:shd w:val="clear" w:color="auto" w:fill="auto"/>
          </w:tcPr>
          <w:p w14:paraId="5A5EC52A" w14:textId="6411A8AA" w:rsidR="00EF3D2E" w:rsidRDefault="00EF3D2E" w:rsidP="00E426E9">
            <w:pPr>
              <w:spacing w:before="20" w:after="20"/>
              <w:jc w:val="center"/>
            </w:pPr>
            <w:r>
              <w:t>SPS Smart Profiler</w:t>
            </w:r>
          </w:p>
        </w:tc>
        <w:tc>
          <w:tcPr>
            <w:tcW w:w="3240" w:type="dxa"/>
            <w:shd w:val="clear" w:color="auto" w:fill="auto"/>
          </w:tcPr>
          <w:p w14:paraId="00BECE01" w14:textId="77777777" w:rsidR="00EF3D2E" w:rsidRPr="007B3C47" w:rsidRDefault="00EF3D2E" w:rsidP="00E426E9">
            <w:pPr>
              <w:spacing w:before="20" w:after="20"/>
              <w:jc w:val="center"/>
            </w:pPr>
            <w:r w:rsidRPr="007B3C47">
              <w:t>85</w:t>
            </w:r>
            <w:r w:rsidRPr="00D7623E">
              <w:sym w:font="Symbol" w:char="F0B0"/>
            </w:r>
            <w:r w:rsidRPr="007B3C47">
              <w:t>C/185</w:t>
            </w:r>
            <w:r w:rsidRPr="00D7623E">
              <w:sym w:font="Symbol" w:char="F0B0"/>
            </w:r>
            <w:r w:rsidRPr="007B3C47">
              <w:t>F</w:t>
            </w:r>
          </w:p>
        </w:tc>
      </w:tr>
    </w:tbl>
    <w:p w14:paraId="104D1354" w14:textId="77777777" w:rsidR="00AC6100" w:rsidRDefault="00AC6100" w:rsidP="00AC6100">
      <w:bookmarkStart w:id="544" w:name="_Toc358296247"/>
      <w:bookmarkStart w:id="545" w:name="_Toc358298412"/>
    </w:p>
    <w:bookmarkEnd w:id="544"/>
    <w:bookmarkEnd w:id="545"/>
    <w:p w14:paraId="4457B956" w14:textId="77777777" w:rsidR="00005D10" w:rsidRDefault="00005D10" w:rsidP="00A53423"/>
    <w:p w14:paraId="746DFC6B" w14:textId="77777777" w:rsidR="00532DED" w:rsidRDefault="00532DED" w:rsidP="00A53423"/>
    <w:p w14:paraId="3A798F74" w14:textId="77777777" w:rsidR="00532DED" w:rsidRDefault="00532DED" w:rsidP="00A53423"/>
    <w:p w14:paraId="64813546" w14:textId="77777777" w:rsidR="008708F9" w:rsidRDefault="00BB1720" w:rsidP="00D36D96">
      <w:pPr>
        <w:pStyle w:val="Heading2"/>
        <w:rPr>
          <w:noProof/>
        </w:rPr>
      </w:pPr>
      <w:bookmarkStart w:id="546" w:name="_Toc488490450"/>
      <w:bookmarkStart w:id="547" w:name="_Toc119468094"/>
      <w:r>
        <w:rPr>
          <w:noProof/>
        </w:rPr>
        <w:br w:type="page"/>
      </w:r>
      <w:bookmarkStart w:id="548" w:name="_Toc353195407"/>
      <w:bookmarkStart w:id="549" w:name="_Toc358296248"/>
      <w:bookmarkStart w:id="550" w:name="_Toc358298413"/>
      <w:bookmarkStart w:id="551" w:name="_Toc469334901"/>
      <w:bookmarkStart w:id="552" w:name="_Toc504120327"/>
      <w:bookmarkStart w:id="553" w:name="_Toc527644310"/>
      <w:bookmarkStart w:id="554" w:name="_Toc528599410"/>
      <w:bookmarkStart w:id="555" w:name="_Toc17993448"/>
      <w:bookmarkStart w:id="556" w:name="_Toc37267166"/>
      <w:bookmarkStart w:id="557" w:name="_Toc51666620"/>
      <w:bookmarkStart w:id="558" w:name="_Toc51666760"/>
      <w:r>
        <w:rPr>
          <w:noProof/>
        </w:rPr>
        <w:lastRenderedPageBreak/>
        <w:t>Live Profile Graph</w:t>
      </w:r>
      <w:bookmarkEnd w:id="546"/>
      <w:bookmarkEnd w:id="547"/>
      <w:bookmarkEnd w:id="548"/>
      <w:bookmarkEnd w:id="549"/>
      <w:bookmarkEnd w:id="550"/>
      <w:bookmarkEnd w:id="551"/>
      <w:bookmarkEnd w:id="552"/>
      <w:bookmarkEnd w:id="553"/>
      <w:bookmarkEnd w:id="554"/>
      <w:bookmarkEnd w:id="555"/>
      <w:bookmarkEnd w:id="556"/>
      <w:bookmarkEnd w:id="557"/>
      <w:bookmarkEnd w:id="558"/>
    </w:p>
    <w:p w14:paraId="4BE599FE" w14:textId="4043B429" w:rsidR="00133461" w:rsidRPr="004B2B33" w:rsidRDefault="006A5A04" w:rsidP="004B2B33">
      <w:pPr>
        <w:jc w:val="center"/>
      </w:pPr>
      <w:r w:rsidRPr="004B2B33">
        <w:rPr>
          <w:noProof/>
        </w:rPr>
        <mc:AlternateContent>
          <mc:Choice Requires="wpg">
            <w:drawing>
              <wp:anchor distT="0" distB="0" distL="114300" distR="114300" simplePos="0" relativeHeight="251603968" behindDoc="0" locked="0" layoutInCell="1" allowOverlap="1" wp14:anchorId="26DD6CD8" wp14:editId="430A5E9B">
                <wp:simplePos x="0" y="0"/>
                <wp:positionH relativeFrom="column">
                  <wp:posOffset>1535430</wp:posOffset>
                </wp:positionH>
                <wp:positionV relativeFrom="paragraph">
                  <wp:posOffset>2204720</wp:posOffset>
                </wp:positionV>
                <wp:extent cx="3757295" cy="457200"/>
                <wp:effectExtent l="76200" t="0" r="14605" b="57150"/>
                <wp:wrapNone/>
                <wp:docPr id="4335" name="Group 4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7295" cy="457200"/>
                          <a:chOff x="3573" y="5311"/>
                          <a:chExt cx="5917" cy="720"/>
                        </a:xfrm>
                      </wpg:grpSpPr>
                      <wps:wsp>
                        <wps:cNvPr id="4336" name="Text Box 2642"/>
                        <wps:cNvSpPr txBox="1">
                          <a:spLocks noChangeArrowheads="1"/>
                        </wps:cNvSpPr>
                        <wps:spPr bwMode="auto">
                          <a:xfrm>
                            <a:off x="6813" y="5311"/>
                            <a:ext cx="2677" cy="720"/>
                          </a:xfrm>
                          <a:prstGeom prst="rect">
                            <a:avLst/>
                          </a:prstGeom>
                          <a:solidFill>
                            <a:srgbClr val="FFFFFF"/>
                          </a:solidFill>
                          <a:ln w="19050">
                            <a:solidFill>
                              <a:srgbClr val="FF0000"/>
                            </a:solidFill>
                            <a:miter lim="800000"/>
                            <a:headEnd/>
                            <a:tailEnd/>
                          </a:ln>
                        </wps:spPr>
                        <wps:txbx>
                          <w:txbxContent>
                            <w:p w14:paraId="725551D4" w14:textId="206B65DA" w:rsidR="00B05D68" w:rsidRDefault="00B05D68" w:rsidP="00DB069E">
                              <w:r>
                                <w:t>Machine temperature settings and conveyor speed</w:t>
                              </w:r>
                            </w:p>
                          </w:txbxContent>
                        </wps:txbx>
                        <wps:bodyPr rot="0" vert="horz" wrap="square" lIns="91440" tIns="45720" rIns="91440" bIns="45720" anchor="t" anchorCtr="0" upright="1">
                          <a:noAutofit/>
                        </wps:bodyPr>
                      </wps:wsp>
                      <wps:wsp>
                        <wps:cNvPr id="4337" name="Line 2649"/>
                        <wps:cNvCnPr>
                          <a:cxnSpLocks noChangeShapeType="1"/>
                        </wps:cNvCnPr>
                        <wps:spPr bwMode="auto">
                          <a:xfrm flipH="1">
                            <a:off x="3573" y="5851"/>
                            <a:ext cx="324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340" name="Line 2652"/>
                        <wps:cNvCnPr>
                          <a:cxnSpLocks noChangeShapeType="1"/>
                        </wps:cNvCnPr>
                        <wps:spPr bwMode="auto">
                          <a:xfrm flipH="1">
                            <a:off x="44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341" name="Line 2653"/>
                        <wps:cNvCnPr>
                          <a:cxnSpLocks noChangeShapeType="1"/>
                        </wps:cNvCnPr>
                        <wps:spPr bwMode="auto">
                          <a:xfrm flipH="1">
                            <a:off x="3573" y="5851"/>
                            <a:ext cx="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DD6CD8" id="Group 4113" o:spid="_x0000_s1067" style="position:absolute;left:0;text-align:left;margin-left:120.9pt;margin-top:173.6pt;width:295.85pt;height:36pt;z-index:251603968" coordorigin="3573,5311" coordsize="59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">
                <v:shape id="Text Box 2642" o:spid="_x0000_s1068" type="#_x0000_t202" style="position:absolute;left:6813;top:5311;width:267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" strokecolor="red" strokeweight="1.5pt">
                  <v:textbox>
                    <w:txbxContent>
                      <w:p w14:paraId="725551D4" w14:textId="206B65DA" w:rsidR="00B05D68" w:rsidRDefault="00B05D68" w:rsidP="00DB069E">
                        <w:r>
                          <w:t>Machine temperature settings and conveyor speed</w:t>
                        </w:r>
                      </w:p>
                    </w:txbxContent>
                  </v:textbox>
                </v:shape>
                <v:line id="Line 2649" o:spid="_x0000_s1069" style="position:absolute;flip:x;visibility:visible;mso-wrap-style:square" from="3573,5851" to="6813,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" strokecolor="red" strokeweight="1.5pt"/>
                <v:line id="Line 2652" o:spid="_x0000_s1070" style="position:absolute;flip:x;visibility:visible;mso-wrap-style:square" from="4473,5851" to="44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" strokecolor="red" strokeweight="1.5pt">
                  <v:stroke endarrow="block"/>
                </v:line>
                <v:line id="Line 2653" o:spid="_x0000_s1071" style="position:absolute;flip:x;visibility:visible;mso-wrap-style:square" from="3573,5851" to="3573,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1920" behindDoc="0" locked="0" layoutInCell="1" allowOverlap="1" wp14:anchorId="7205DC0E" wp14:editId="650E3FD0">
                <wp:simplePos x="0" y="0"/>
                <wp:positionH relativeFrom="column">
                  <wp:posOffset>1221789</wp:posOffset>
                </wp:positionH>
                <wp:positionV relativeFrom="paragraph">
                  <wp:posOffset>2922368</wp:posOffset>
                </wp:positionV>
                <wp:extent cx="2171700" cy="260350"/>
                <wp:effectExtent l="0" t="0" r="0" b="0"/>
                <wp:wrapNone/>
                <wp:docPr id="4342"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60350"/>
                          <a:chOff x="4473" y="6751"/>
                          <a:chExt cx="3420" cy="410"/>
                        </a:xfrm>
                      </wpg:grpSpPr>
                      <wps:wsp>
                        <wps:cNvPr id="4343" name="Text Box 2643"/>
                        <wps:cNvSpPr txBox="1">
                          <a:spLocks noChangeArrowheads="1"/>
                        </wps:cNvSpPr>
                        <wps:spPr bwMode="auto">
                          <a:xfrm>
                            <a:off x="5733" y="6751"/>
                            <a:ext cx="2160" cy="410"/>
                          </a:xfrm>
                          <a:prstGeom prst="rect">
                            <a:avLst/>
                          </a:prstGeom>
                          <a:solidFill>
                            <a:srgbClr val="FFFFFF"/>
                          </a:solidFill>
                          <a:ln w="19050">
                            <a:solidFill>
                              <a:srgbClr val="FF0000"/>
                            </a:solidFill>
                            <a:miter lim="800000"/>
                            <a:headEnd/>
                            <a:tailEnd/>
                          </a:ln>
                        </wps:spPr>
                        <wps:txbx>
                          <w:txbxContent>
                            <w:p w14:paraId="6419054D" w14:textId="77777777" w:rsidR="00B05D68" w:rsidRDefault="00B05D68" w:rsidP="00E5539E">
                              <w:r>
                                <w:t>Live profile status</w:t>
                              </w:r>
                            </w:p>
                          </w:txbxContent>
                        </wps:txbx>
                        <wps:bodyPr rot="0" vert="horz" wrap="square" lIns="91440" tIns="45720" rIns="91440" bIns="45720" anchor="t" anchorCtr="0" upright="1">
                          <a:noAutofit/>
                        </wps:bodyPr>
                      </wps:wsp>
                      <wps:wsp>
                        <wps:cNvPr id="4344" name="Line 2644"/>
                        <wps:cNvCnPr>
                          <a:cxnSpLocks noChangeShapeType="1"/>
                        </wps:cNvCnPr>
                        <wps:spPr bwMode="auto">
                          <a:xfrm flipH="1" flipV="1">
                            <a:off x="4473" y="6931"/>
                            <a:ext cx="126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5DC0E" id="Group 4114" o:spid="_x0000_s1072" style="position:absolute;left:0;text-align:left;margin-left:96.2pt;margin-top:230.1pt;width:171pt;height:20.5pt;z-index:251601920" coordorigin="4473,6751" coordsize="342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">
                <v:shape id="Text Box 2643" o:spid="_x0000_s1073" type="#_x0000_t202" style="position:absolute;left:5733;top:6751;width:216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" strokecolor="red" strokeweight="1.5pt">
                  <v:textbox>
                    <w:txbxContent>
                      <w:p w14:paraId="6419054D" w14:textId="77777777" w:rsidR="00B05D68" w:rsidRDefault="00B05D68" w:rsidP="00E5539E">
                        <w:r>
                          <w:t>Live profile status</w:t>
                        </w:r>
                      </w:p>
                    </w:txbxContent>
                  </v:textbox>
                </v:shape>
                <v:line id="Line 2644" o:spid="_x0000_s1074" style="position:absolute;flip:x y;visibility:visible;mso-wrap-style:square" from="4473,6931" to="5733,6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2944" behindDoc="0" locked="0" layoutInCell="1" allowOverlap="1" wp14:anchorId="66DF4CA6" wp14:editId="0537C0A5">
                <wp:simplePos x="0" y="0"/>
                <wp:positionH relativeFrom="column">
                  <wp:posOffset>504825</wp:posOffset>
                </wp:positionH>
                <wp:positionV relativeFrom="paragraph">
                  <wp:posOffset>886460</wp:posOffset>
                </wp:positionV>
                <wp:extent cx="2628900" cy="260350"/>
                <wp:effectExtent l="38100" t="0" r="19050" b="25400"/>
                <wp:wrapNone/>
                <wp:docPr id="4348"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60350"/>
                          <a:chOff x="5013" y="2971"/>
                          <a:chExt cx="4140" cy="410"/>
                        </a:xfrm>
                      </wpg:grpSpPr>
                      <wps:wsp>
                        <wps:cNvPr id="4349" name="Text Box 2641"/>
                        <wps:cNvSpPr txBox="1">
                          <a:spLocks noChangeArrowheads="1"/>
                        </wps:cNvSpPr>
                        <wps:spPr bwMode="auto">
                          <a:xfrm>
                            <a:off x="7353" y="2971"/>
                            <a:ext cx="1800" cy="410"/>
                          </a:xfrm>
                          <a:prstGeom prst="rect">
                            <a:avLst/>
                          </a:prstGeom>
                          <a:solidFill>
                            <a:srgbClr val="FFFFFF"/>
                          </a:solidFill>
                          <a:ln w="19050">
                            <a:solidFill>
                              <a:srgbClr val="FF0000"/>
                            </a:solidFill>
                            <a:miter lim="800000"/>
                            <a:headEnd/>
                            <a:tailEnd/>
                          </a:ln>
                        </wps:spPr>
                        <wps:txbx>
                          <w:txbxContent>
                            <w:p w14:paraId="3959519D" w14:textId="77777777" w:rsidR="00B05D68" w:rsidRDefault="00B05D68" w:rsidP="00DB069E">
                              <w:r>
                                <w:t>Temperature plots</w:t>
                              </w:r>
                            </w:p>
                          </w:txbxContent>
                        </wps:txbx>
                        <wps:bodyPr rot="0" vert="horz" wrap="square" lIns="91440" tIns="45720" rIns="91440" bIns="45720" anchor="t" anchorCtr="0" upright="1">
                          <a:noAutofit/>
                        </wps:bodyPr>
                      </wps:wsp>
                      <wps:wsp>
                        <wps:cNvPr id="4351" name="Line 2647"/>
                        <wps:cNvCnPr>
                          <a:cxnSpLocks noChangeShapeType="1"/>
                        </wps:cNvCnPr>
                        <wps:spPr bwMode="auto">
                          <a:xfrm flipH="1" flipV="1">
                            <a:off x="5013" y="3151"/>
                            <a:ext cx="2340"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DF4CA6" id="Group 4112" o:spid="_x0000_s1075" style="position:absolute;left:0;text-align:left;margin-left:39.75pt;margin-top:69.8pt;width:207pt;height:20.5pt;z-index:251602944" coordorigin="5013,2971" coordsize="414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">
                <v:shape id="Text Box 2641" o:spid="_x0000_s1076" type="#_x0000_t202" style="position:absolute;left:7353;top:2971;width:180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" strokecolor="red" strokeweight="1.5pt">
                  <v:textbox>
                    <w:txbxContent>
                      <w:p w14:paraId="3959519D" w14:textId="77777777" w:rsidR="00B05D68" w:rsidRDefault="00B05D68" w:rsidP="00DB069E">
                        <w:r>
                          <w:t>Temperature plots</w:t>
                        </w:r>
                      </w:p>
                    </w:txbxContent>
                  </v:textbox>
                </v:shape>
                <v:line id="Line 2647" o:spid="_x0000_s1077" style="position:absolute;flip:x y;visibility:visible;mso-wrap-style:square" from="5013,3151" to="7353,3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" strokecolor="red" strokeweight="1.5pt">
                  <v:stroke endarrow="block"/>
                </v:line>
              </v:group>
            </w:pict>
          </mc:Fallback>
        </mc:AlternateContent>
      </w:r>
      <w:r w:rsidR="00EF3D2E" w:rsidRPr="004B2B33">
        <w:rPr>
          <w:noProof/>
        </w:rPr>
        <mc:AlternateContent>
          <mc:Choice Requires="wpg">
            <w:drawing>
              <wp:anchor distT="0" distB="0" distL="114300" distR="114300" simplePos="0" relativeHeight="251600896" behindDoc="0" locked="0" layoutInCell="1" allowOverlap="1" wp14:anchorId="665B94E7" wp14:editId="46E62720">
                <wp:simplePos x="0" y="0"/>
                <wp:positionH relativeFrom="column">
                  <wp:posOffset>575310</wp:posOffset>
                </wp:positionH>
                <wp:positionV relativeFrom="paragraph">
                  <wp:posOffset>76835</wp:posOffset>
                </wp:positionV>
                <wp:extent cx="2286000" cy="425450"/>
                <wp:effectExtent l="0" t="0" r="0" b="0"/>
                <wp:wrapNone/>
                <wp:docPr id="4345" name="Group 4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425450"/>
                          <a:chOff x="3573" y="2121"/>
                          <a:chExt cx="3600" cy="670"/>
                        </a:xfrm>
                      </wpg:grpSpPr>
                      <wps:wsp>
                        <wps:cNvPr id="4346" name="Text Box 2640"/>
                        <wps:cNvSpPr txBox="1">
                          <a:spLocks noChangeArrowheads="1"/>
                        </wps:cNvSpPr>
                        <wps:spPr bwMode="auto">
                          <a:xfrm>
                            <a:off x="3933" y="2121"/>
                            <a:ext cx="3240" cy="490"/>
                          </a:xfrm>
                          <a:prstGeom prst="rect">
                            <a:avLst/>
                          </a:prstGeom>
                          <a:solidFill>
                            <a:srgbClr val="FFFFFF"/>
                          </a:solidFill>
                          <a:ln w="19050">
                            <a:solidFill>
                              <a:srgbClr val="FF0000"/>
                            </a:solidFill>
                            <a:miter lim="800000"/>
                            <a:headEnd/>
                            <a:tailEnd/>
                          </a:ln>
                        </wps:spPr>
                        <wps:txbx>
                          <w:txbxContent>
                            <w:p w14:paraId="47AD3A89" w14:textId="77777777" w:rsidR="00B05D68" w:rsidRDefault="00B05D68" w:rsidP="00DB069E">
                              <w:r>
                                <w:t>Live temperature readings and Delta</w:t>
                              </w:r>
                            </w:p>
                          </w:txbxContent>
                        </wps:txbx>
                        <wps:bodyPr rot="0" vert="horz" wrap="square" lIns="91440" tIns="45720" rIns="91440" bIns="45720" anchor="t" anchorCtr="0" upright="1">
                          <a:noAutofit/>
                        </wps:bodyPr>
                      </wps:wsp>
                      <wps:wsp>
                        <wps:cNvPr id="4347" name="Line 2645"/>
                        <wps:cNvCnPr>
                          <a:cxnSpLocks noChangeShapeType="1"/>
                        </wps:cNvCnPr>
                        <wps:spPr bwMode="auto">
                          <a:xfrm flipH="1">
                            <a:off x="3573" y="2611"/>
                            <a:ext cx="180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B94E7" id="Group 4111" o:spid="_x0000_s1078" style="position:absolute;left:0;text-align:left;margin-left:45.3pt;margin-top:6.05pt;width:180pt;height:33.5pt;z-index:251600896" coordorigin="3573,2121" coordsize="360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">
                <v:shape id="Text Box 2640" o:spid="_x0000_s1079" type="#_x0000_t202" style="position:absolute;left:3933;top:2121;width:324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" strokecolor="red" strokeweight="1.5pt">
                  <v:textbox>
                    <w:txbxContent>
                      <w:p w14:paraId="47AD3A89" w14:textId="77777777" w:rsidR="00B05D68" w:rsidRDefault="00B05D68" w:rsidP="00DB069E">
                        <w:r>
                          <w:t>Live temperature readings and Delta</w:t>
                        </w:r>
                      </w:p>
                    </w:txbxContent>
                  </v:textbox>
                </v:shape>
                <v:line id="Line 2645" o:spid="_x0000_s1080" style="position:absolute;flip:x;visibility:visible;mso-wrap-style:square" from="3573,2611" to="5373,2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" strokecolor="red" strokeweight="1.5pt">
                  <v:stroke endarrow="block"/>
                </v:line>
              </v:group>
            </w:pict>
          </mc:Fallback>
        </mc:AlternateContent>
      </w:r>
      <w:r w:rsidR="00EF3D2E">
        <w:rPr>
          <w:noProof/>
        </w:rPr>
        <w:drawing>
          <wp:inline distT="0" distB="0" distL="0" distR="0" wp14:anchorId="70A611C2" wp14:editId="3AD07612">
            <wp:extent cx="5943600" cy="3204210"/>
            <wp:effectExtent l="0" t="0" r="0" b="0"/>
            <wp:docPr id="2061" name="Picture 206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Live grap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E312A93" w14:textId="2550A0F8" w:rsidR="008708F9" w:rsidRDefault="00133461" w:rsidP="00F5043F">
      <w:pPr>
        <w:pStyle w:val="Caption"/>
      </w:pPr>
      <w:bookmarkStart w:id="559" w:name="_Ref18583024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16</w:t>
      </w:r>
      <w:r w:rsidR="00B41E3E">
        <w:rPr>
          <w:noProof/>
        </w:rPr>
        <w:fldChar w:fldCharType="end"/>
      </w:r>
      <w:bookmarkEnd w:id="559"/>
      <w:r w:rsidR="00B55293">
        <w:t>: Live Profile Graph Display</w:t>
      </w:r>
    </w:p>
    <w:p w14:paraId="4F3B2D48" w14:textId="77777777" w:rsidR="00FE4897" w:rsidRDefault="00FE4897" w:rsidP="00005D10"/>
    <w:p w14:paraId="2C4501DE" w14:textId="5A5FFFBE" w:rsidR="008708F9" w:rsidRPr="00673430" w:rsidRDefault="00550E3E">
      <w:r>
        <w:t>The l</w:t>
      </w:r>
      <w:r w:rsidR="008708F9" w:rsidRPr="00673430">
        <w:t xml:space="preserve">ive </w:t>
      </w:r>
      <w:r>
        <w:t xml:space="preserve">profile </w:t>
      </w:r>
      <w:r w:rsidR="008708F9" w:rsidRPr="00673430">
        <w:t xml:space="preserve">graph screen shows the real-time plot </w:t>
      </w:r>
      <w:r w:rsidR="00656670">
        <w:t xml:space="preserve">(when using RF or Wi-Fi enabled profilers) </w:t>
      </w:r>
      <w:r w:rsidR="008708F9" w:rsidRPr="00673430">
        <w:t xml:space="preserve">of the product as it travels through the </w:t>
      </w:r>
      <w:r w:rsidR="00656670">
        <w:t>machine</w:t>
      </w:r>
      <w:r w:rsidR="008708F9"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_Ref185830241 \h </w:instrText>
      </w:r>
      <w:r w:rsidR="00673430" w:rsidRPr="00673430">
        <w:instrText xml:space="preserve"> \* MERGEFORMAT </w:instrText>
      </w:r>
      <w:r w:rsidR="00667BE1" w:rsidRPr="00673430">
        <w:fldChar w:fldCharType="separate"/>
      </w:r>
      <w:r w:rsidR="007A7D53">
        <w:t xml:space="preserve">Figure </w:t>
      </w:r>
      <w:r w:rsidR="007A7D53">
        <w:rPr>
          <w:noProof/>
        </w:rPr>
        <w:t>16</w:t>
      </w:r>
      <w:r w:rsidR="00667BE1" w:rsidRPr="00673430">
        <w:fldChar w:fldCharType="end"/>
      </w:r>
      <w:r w:rsidR="00133461" w:rsidRPr="00673430">
        <w:t>.</w:t>
      </w:r>
      <w:r w:rsidR="00313F4F">
        <w:t xml:space="preserve">  </w:t>
      </w:r>
      <w:r w:rsidR="00656670">
        <w:t>(With Datalog profilers, a blank graph screen will display until the profile is completed and the profiler is connected to download the data</w:t>
      </w:r>
      <w:r w:rsidR="008708F9" w:rsidRPr="00673430">
        <w:t>.</w:t>
      </w:r>
      <w:r w:rsidR="00656670">
        <w:t>)</w:t>
      </w:r>
      <w:r w:rsidR="008708F9" w:rsidRPr="00673430">
        <w:t xml:space="preserve">  During the live </w:t>
      </w:r>
      <w:r w:rsidR="00EB2731" w:rsidRPr="00673430">
        <w:t>profile,</w:t>
      </w:r>
      <w:r w:rsidR="008708F9" w:rsidRPr="00673430">
        <w:t xml:space="preserve"> </w:t>
      </w:r>
      <w:r w:rsidR="00656670" w:rsidRPr="00673430">
        <w:t>all</w:t>
      </w:r>
      <w:r w:rsidR="008708F9" w:rsidRPr="00673430">
        <w:t xml:space="preserve"> the tabs on th</w:t>
      </w:r>
      <w:r w:rsidR="00532DED" w:rsidRPr="00673430">
        <w:t>e screen are deactivated and are</w:t>
      </w:r>
      <w:r w:rsidR="008708F9" w:rsidRPr="00673430">
        <w:t xml:space="preserve"> </w:t>
      </w:r>
      <w:r w:rsidR="00532DED" w:rsidRPr="00673430">
        <w:t xml:space="preserve">inaccessible to </w:t>
      </w:r>
      <w:r w:rsidR="00BF3428" w:rsidRPr="00673430">
        <w:t>you</w:t>
      </w:r>
      <w:r w:rsidR="008708F9" w:rsidRPr="00673430">
        <w:t xml:space="preserve">.  The only action that you can take at this point </w:t>
      </w:r>
      <w:r w:rsidR="00253410" w:rsidRPr="00673430">
        <w:t xml:space="preserve">(besides waiting for the profile to complete) </w:t>
      </w:r>
      <w:r w:rsidR="008708F9" w:rsidRPr="00673430">
        <w:t>is to cancel the profile by clicking on the red X button.  This will bring you back to the main menu.</w:t>
      </w:r>
    </w:p>
    <w:p w14:paraId="6E656BE6" w14:textId="77777777" w:rsidR="008708F9" w:rsidRPr="00673430" w:rsidRDefault="008708F9" w:rsidP="00005D10"/>
    <w:p w14:paraId="43E956FB" w14:textId="77777777" w:rsidR="00091930" w:rsidRPr="00673430" w:rsidRDefault="00091930" w:rsidP="003A192B">
      <w:pPr>
        <w:keepNext/>
        <w:spacing w:after="120"/>
      </w:pPr>
      <w:r w:rsidRPr="00673430">
        <w:t>The bottom</w:t>
      </w:r>
      <w:r w:rsidR="008F2709" w:rsidRPr="00673430">
        <w:t xml:space="preserve"> area</w:t>
      </w:r>
      <w:r w:rsidRPr="00673430">
        <w:t xml:space="preserve"> of the screen </w:t>
      </w:r>
      <w:r w:rsidR="003A192B">
        <w:t>displays</w:t>
      </w:r>
      <w:r w:rsidR="005840BB" w:rsidRPr="00673430">
        <w:t xml:space="preserve"> the status of</w:t>
      </w:r>
      <w:r w:rsidR="003A192B">
        <w:t xml:space="preserve"> the profile:</w:t>
      </w:r>
    </w:p>
    <w:p w14:paraId="69BAC1E8" w14:textId="77777777" w:rsidR="008D3363" w:rsidRPr="00673430" w:rsidRDefault="00005D10" w:rsidP="00FD1E38">
      <w:pPr>
        <w:pStyle w:val="ListNumber2"/>
        <w:numPr>
          <w:ilvl w:val="0"/>
          <w:numId w:val="12"/>
        </w:numPr>
        <w:spacing w:before="60" w:after="60"/>
      </w:pPr>
      <w:r w:rsidRPr="00673430">
        <w:t>Waiting for the Air TC to exceed the start trigger temperature</w:t>
      </w:r>
      <w:r w:rsidR="003A192B">
        <w:t>.</w:t>
      </w:r>
    </w:p>
    <w:p w14:paraId="3CADE29C" w14:textId="77777777" w:rsidR="008D3363" w:rsidRPr="00673430" w:rsidRDefault="00005D10" w:rsidP="002F0447">
      <w:pPr>
        <w:pStyle w:val="ListNumber2"/>
        <w:spacing w:before="60" w:after="60"/>
      </w:pPr>
      <w:r w:rsidRPr="00673430">
        <w:t>Profile started- Waiting for the Air TC to exceed the midpoint trigger temperature</w:t>
      </w:r>
      <w:r w:rsidR="003A192B">
        <w:t>.</w:t>
      </w:r>
    </w:p>
    <w:p w14:paraId="75DB41C7" w14:textId="664B07C6" w:rsidR="008D3363" w:rsidRPr="00673430" w:rsidRDefault="00005D10" w:rsidP="002F0447">
      <w:pPr>
        <w:pStyle w:val="ListNumber2"/>
        <w:spacing w:before="60" w:after="60"/>
      </w:pPr>
      <w:r w:rsidRPr="00673430">
        <w:t xml:space="preserve">Profile will stop when all thermocouples drop below </w:t>
      </w:r>
      <w:r w:rsidR="00656670">
        <w:t>‘x’</w:t>
      </w:r>
      <w:r w:rsidRPr="00673430">
        <w:t xml:space="preserve"> </w:t>
      </w:r>
      <w:r w:rsidR="00656670">
        <w:t>temperature</w:t>
      </w:r>
      <w:r w:rsidR="003A192B">
        <w:t>.</w:t>
      </w:r>
    </w:p>
    <w:p w14:paraId="77775797" w14:textId="77777777" w:rsidR="00005D10" w:rsidRPr="00673430" w:rsidRDefault="00F16630" w:rsidP="002F0447">
      <w:pPr>
        <w:pStyle w:val="ListNumber2"/>
        <w:spacing w:before="60" w:after="60"/>
      </w:pPr>
      <w:r>
        <w:t>Profiler</w:t>
      </w:r>
      <w:r w:rsidR="00005D10" w:rsidRPr="00673430">
        <w:t xml:space="preserve"> currently retransmitting.  </w:t>
      </w:r>
    </w:p>
    <w:p w14:paraId="38683610" w14:textId="77777777" w:rsidR="00005D10" w:rsidRPr="00673430" w:rsidRDefault="00F16630" w:rsidP="002F0447">
      <w:pPr>
        <w:pStyle w:val="ListNumber2"/>
        <w:spacing w:before="60" w:after="60"/>
      </w:pPr>
      <w:r>
        <w:t>Profiler</w:t>
      </w:r>
      <w:r w:rsidR="008D3363" w:rsidRPr="00673430">
        <w:t xml:space="preserve"> retransmission successful.  </w:t>
      </w:r>
    </w:p>
    <w:p w14:paraId="10EEE78C" w14:textId="77777777" w:rsidR="00532DED" w:rsidRPr="00673430" w:rsidRDefault="00532DED" w:rsidP="00005D10"/>
    <w:p w14:paraId="38359045" w14:textId="77777777" w:rsidR="00091930" w:rsidRPr="00673430" w:rsidRDefault="005058BE" w:rsidP="003A192B">
      <w:pPr>
        <w:keepNext/>
        <w:spacing w:after="120"/>
        <w:rPr>
          <w:b/>
        </w:rPr>
      </w:pPr>
      <w:r>
        <w:rPr>
          <w:b/>
        </w:rPr>
        <w:t>During the live p</w:t>
      </w:r>
      <w:r w:rsidR="00091930" w:rsidRPr="00673430">
        <w:rPr>
          <w:b/>
        </w:rPr>
        <w:t>rofile:</w:t>
      </w:r>
    </w:p>
    <w:p w14:paraId="79EC798F" w14:textId="77777777" w:rsidR="00667BE1" w:rsidRPr="00673430" w:rsidRDefault="003A192B" w:rsidP="003A192B">
      <w:pPr>
        <w:keepNext/>
        <w:spacing w:after="120"/>
      </w:pPr>
      <w:r>
        <w:t>(</w:t>
      </w:r>
      <w:r w:rsidR="00FB7876" w:rsidRPr="00673430">
        <w:t>Wireless models only</w:t>
      </w:r>
      <w:r>
        <w:t>.)</w:t>
      </w:r>
    </w:p>
    <w:p w14:paraId="000062A2" w14:textId="77777777" w:rsidR="00091930" w:rsidRPr="00673430" w:rsidRDefault="00091930" w:rsidP="003A192B">
      <w:pPr>
        <w:pStyle w:val="ListBullet2"/>
        <w:spacing w:after="120"/>
      </w:pPr>
      <w:r w:rsidRPr="00673430">
        <w:t>The live p</w:t>
      </w:r>
      <w:r w:rsidR="00EA6B37">
        <w:t>rofile is plotted on the graph</w:t>
      </w:r>
      <w:r w:rsidR="00005D10" w:rsidRPr="00673430">
        <w:t>.</w:t>
      </w:r>
    </w:p>
    <w:p w14:paraId="29D481BF" w14:textId="77777777" w:rsidR="00091930" w:rsidRPr="00673430" w:rsidRDefault="00091930" w:rsidP="003A192B">
      <w:pPr>
        <w:pStyle w:val="ListBullet2"/>
        <w:spacing w:after="120"/>
      </w:pPr>
      <w:r w:rsidRPr="00673430">
        <w:t>The current temperatures for each thermocouple and the Delta between them are displayed in a small window in the upper-Left hand corner of the profile graph.  The elapsed time is also displayed</w:t>
      </w:r>
      <w:r w:rsidR="00005D10" w:rsidRPr="00673430">
        <w:t>.</w:t>
      </w:r>
    </w:p>
    <w:p w14:paraId="58824C43" w14:textId="677635A2" w:rsidR="004E75B2" w:rsidRPr="00673430" w:rsidRDefault="00091930" w:rsidP="00667BE1">
      <w:pPr>
        <w:pStyle w:val="ListBullet2"/>
      </w:pPr>
      <w:r w:rsidRPr="00673430">
        <w:t xml:space="preserve">The current </w:t>
      </w:r>
      <w:r w:rsidR="006A5A04">
        <w:t xml:space="preserve">machine </w:t>
      </w:r>
      <w:r w:rsidRPr="00673430">
        <w:t>temperature setpoints and conveyor speed for this profile is displayed beneath the</w:t>
      </w:r>
      <w:r>
        <w:t xml:space="preserve"> </w:t>
      </w:r>
      <w:r w:rsidRPr="00673430">
        <w:t>Statistics table</w:t>
      </w:r>
      <w:r w:rsidR="00005D10" w:rsidRPr="00673430">
        <w:t>.</w:t>
      </w:r>
    </w:p>
    <w:p w14:paraId="33A9CE81" w14:textId="77777777" w:rsidR="00091930" w:rsidRPr="00ED174F" w:rsidRDefault="00BB1720" w:rsidP="00D36D96">
      <w:pPr>
        <w:pStyle w:val="Heading2"/>
      </w:pPr>
      <w:r>
        <w:br w:type="page"/>
      </w:r>
      <w:bookmarkStart w:id="560" w:name="_Toc353195408"/>
      <w:bookmarkStart w:id="561" w:name="_Toc358296251"/>
      <w:bookmarkStart w:id="562" w:name="_Toc358298416"/>
      <w:bookmarkStart w:id="563" w:name="_Toc469334904"/>
      <w:bookmarkStart w:id="564" w:name="_Toc504120330"/>
      <w:bookmarkStart w:id="565" w:name="_Toc527644313"/>
      <w:bookmarkStart w:id="566" w:name="_Toc528599413"/>
      <w:bookmarkStart w:id="567" w:name="_Toc17993451"/>
      <w:bookmarkStart w:id="568" w:name="_Toc37267169"/>
      <w:bookmarkStart w:id="569" w:name="_Toc51666621"/>
      <w:bookmarkStart w:id="570" w:name="_Toc51666761"/>
      <w:r>
        <w:lastRenderedPageBreak/>
        <w:t xml:space="preserve">Profile </w:t>
      </w:r>
      <w:r w:rsidR="00D421D9">
        <w:t>R</w:t>
      </w:r>
      <w:r>
        <w:t>etransmission</w:t>
      </w:r>
      <w:bookmarkEnd w:id="560"/>
      <w:bookmarkEnd w:id="561"/>
      <w:bookmarkEnd w:id="562"/>
      <w:bookmarkEnd w:id="563"/>
      <w:bookmarkEnd w:id="564"/>
      <w:bookmarkEnd w:id="565"/>
      <w:bookmarkEnd w:id="566"/>
      <w:bookmarkEnd w:id="567"/>
      <w:bookmarkEnd w:id="568"/>
      <w:bookmarkEnd w:id="569"/>
      <w:bookmarkEnd w:id="570"/>
    </w:p>
    <w:p w14:paraId="1463F2A6" w14:textId="77777777" w:rsidR="001C7CAC" w:rsidRPr="00673430" w:rsidRDefault="002E56B6" w:rsidP="00667BE1">
      <w:r w:rsidRPr="002E56B6">
        <w:rPr>
          <w:b/>
        </w:rPr>
        <w:t>Note</w:t>
      </w:r>
      <w:r>
        <w:t xml:space="preserve">: </w:t>
      </w:r>
      <w:r w:rsidR="001C7CAC" w:rsidRPr="00673430">
        <w:t xml:space="preserve">For users of profilers with </w:t>
      </w:r>
      <w:r w:rsidR="002F0447" w:rsidRPr="00673430">
        <w:t>w</w:t>
      </w:r>
      <w:r w:rsidR="00FB7876" w:rsidRPr="00673430">
        <w:t>ireless</w:t>
      </w:r>
      <w:r w:rsidR="001C7CAC" w:rsidRPr="00673430">
        <w:t xml:space="preserve"> capability.</w:t>
      </w:r>
    </w:p>
    <w:p w14:paraId="59607E3B" w14:textId="77777777" w:rsidR="001C7CAC" w:rsidRPr="00673430" w:rsidRDefault="001C7CAC" w:rsidP="00667BE1"/>
    <w:p w14:paraId="65D7728D" w14:textId="60ECE3AB" w:rsidR="00091930" w:rsidRPr="00673430" w:rsidRDefault="00091930" w:rsidP="00667BE1">
      <w:r w:rsidRPr="00673430">
        <w:t xml:space="preserve">While the </w:t>
      </w:r>
      <w:r w:rsidR="00621CF9">
        <w:t>profiler</w:t>
      </w:r>
      <w:r w:rsidRPr="00673430">
        <w:t xml:space="preserve"> transmits the live profile data to the </w:t>
      </w:r>
      <w:r w:rsidR="00451369" w:rsidRPr="00673430">
        <w:t xml:space="preserve">computer running the </w:t>
      </w:r>
      <w:r w:rsidR="00656670">
        <w:t>W</w:t>
      </w:r>
      <w:r w:rsidR="00DF63A3" w:rsidRPr="00673430">
        <w:t>PI</w:t>
      </w:r>
      <w:r w:rsidR="00451369" w:rsidRPr="00673430">
        <w:t xml:space="preserve"> software</w:t>
      </w:r>
      <w:r w:rsidR="00577D36" w:rsidRPr="00673430">
        <w:t>,</w:t>
      </w:r>
      <w:r w:rsidRPr="00673430">
        <w:t xml:space="preserve"> it simultaneously stores the profile data in its </w:t>
      </w:r>
      <w:r w:rsidR="008F2709" w:rsidRPr="00673430">
        <w:t xml:space="preserve">onboard </w:t>
      </w:r>
      <w:r w:rsidR="004E75B2" w:rsidRPr="00673430">
        <w:t>memory.</w:t>
      </w:r>
    </w:p>
    <w:p w14:paraId="15527241" w14:textId="77777777" w:rsidR="008F2709" w:rsidRPr="00673430" w:rsidRDefault="008F2709" w:rsidP="00667BE1"/>
    <w:p w14:paraId="16F5D1BA" w14:textId="258CD6DA" w:rsidR="00091930" w:rsidRPr="00673430" w:rsidRDefault="00091930" w:rsidP="00091930">
      <w:r w:rsidRPr="00673430">
        <w:t xml:space="preserve">Once the </w:t>
      </w:r>
      <w:r w:rsidR="001C7CAC" w:rsidRPr="00673430">
        <w:t>KIC profiler</w:t>
      </w:r>
      <w:r w:rsidRPr="00673430">
        <w:t xml:space="preserve"> detects that all of the thermocouples have cooled below the profile-end trigger value, it will begin retransmitting the profile data.  </w:t>
      </w:r>
      <w:r w:rsidR="00656670">
        <w:t>The status of the profiler mode will display in the lower left corner of the graph screen</w:t>
      </w:r>
      <w:r w:rsidR="004E75B2" w:rsidRPr="00673430">
        <w:t>.</w:t>
      </w:r>
      <w:r w:rsidR="00133461" w:rsidRPr="00673430">
        <w:t xml:space="preserve">  See</w:t>
      </w:r>
      <w:r w:rsidR="00667BE1" w:rsidRPr="00673430">
        <w:t xml:space="preserve"> </w:t>
      </w:r>
      <w:r w:rsidR="00667BE1" w:rsidRPr="00673430">
        <w:fldChar w:fldCharType="begin"/>
      </w:r>
      <w:r w:rsidR="00667BE1" w:rsidRPr="00673430">
        <w:instrText xml:space="preserve"> REF _Ref185830485 \h </w:instrText>
      </w:r>
      <w:r w:rsidR="00673430" w:rsidRPr="00673430">
        <w:instrText xml:space="preserve"> \* MERGEFORMAT </w:instrText>
      </w:r>
      <w:r w:rsidR="00667BE1" w:rsidRPr="00673430">
        <w:fldChar w:fldCharType="separate"/>
      </w:r>
      <w:r w:rsidR="007A7D53">
        <w:t xml:space="preserve">Figure </w:t>
      </w:r>
      <w:r w:rsidR="007A7D53">
        <w:rPr>
          <w:noProof/>
        </w:rPr>
        <w:t>17</w:t>
      </w:r>
      <w:r w:rsidR="00667BE1" w:rsidRPr="00673430">
        <w:fldChar w:fldCharType="end"/>
      </w:r>
      <w:r w:rsidR="00133461" w:rsidRPr="00673430">
        <w:t>.</w:t>
      </w:r>
    </w:p>
    <w:p w14:paraId="6F7B8331" w14:textId="77777777" w:rsidR="001C7CAC" w:rsidRDefault="001C7CAC" w:rsidP="00091930"/>
    <w:p w14:paraId="7064D899" w14:textId="24F4B495" w:rsidR="00133461" w:rsidRPr="004B2B33" w:rsidRDefault="00656670" w:rsidP="004B2B33">
      <w:pPr>
        <w:jc w:val="center"/>
      </w:pPr>
      <w:r>
        <w:rPr>
          <w:noProof/>
        </w:rPr>
        <w:drawing>
          <wp:inline distT="0" distB="0" distL="0" distR="0" wp14:anchorId="089FFDFD" wp14:editId="5C9EC50E">
            <wp:extent cx="3541596" cy="771633"/>
            <wp:effectExtent l="0" t="0" r="190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WPI - Data download.png"/>
                    <pic:cNvPicPr/>
                  </pic:nvPicPr>
                  <pic:blipFill>
                    <a:blip r:embed="rId69">
                      <a:extLst>
                        <a:ext uri="{28A0092B-C50C-407E-A947-70E740481C1C}">
                          <a14:useLocalDpi xmlns:a14="http://schemas.microsoft.com/office/drawing/2010/main" val="0"/>
                        </a:ext>
                      </a:extLst>
                    </a:blip>
                    <a:stretch>
                      <a:fillRect/>
                    </a:stretch>
                  </pic:blipFill>
                  <pic:spPr>
                    <a:xfrm>
                      <a:off x="0" y="0"/>
                      <a:ext cx="3541596" cy="771633"/>
                    </a:xfrm>
                    <a:prstGeom prst="rect">
                      <a:avLst/>
                    </a:prstGeom>
                  </pic:spPr>
                </pic:pic>
              </a:graphicData>
            </a:graphic>
          </wp:inline>
        </w:drawing>
      </w:r>
    </w:p>
    <w:p w14:paraId="67D651B4" w14:textId="3099FAA2" w:rsidR="00091930" w:rsidRDefault="00133461" w:rsidP="00F5043F">
      <w:pPr>
        <w:pStyle w:val="Caption"/>
      </w:pPr>
      <w:bookmarkStart w:id="571" w:name="_Ref18583048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17</w:t>
      </w:r>
      <w:r w:rsidR="00B41E3E">
        <w:rPr>
          <w:noProof/>
        </w:rPr>
        <w:fldChar w:fldCharType="end"/>
      </w:r>
      <w:bookmarkEnd w:id="571"/>
      <w:r w:rsidR="00667BE1">
        <w:t>:</w:t>
      </w:r>
      <w:r>
        <w:t xml:space="preserve"> </w:t>
      </w:r>
      <w:r w:rsidR="00656670">
        <w:t>Profile download status</w:t>
      </w:r>
    </w:p>
    <w:p w14:paraId="2409446D" w14:textId="77777777" w:rsidR="00451369" w:rsidRPr="00451369" w:rsidRDefault="00451369" w:rsidP="00451369">
      <w:pPr>
        <w:rPr>
          <w:lang w:val="en"/>
        </w:rPr>
      </w:pPr>
    </w:p>
    <w:p w14:paraId="1292E1DE" w14:textId="4E8CFABC" w:rsidR="00577D36" w:rsidRPr="00673430" w:rsidRDefault="008F2709" w:rsidP="00667BE1">
      <w:r w:rsidRPr="00673430">
        <w:t xml:space="preserve">If you have a </w:t>
      </w:r>
      <w:r w:rsidR="001C7CAC" w:rsidRPr="00673430">
        <w:t>Data logger</w:t>
      </w:r>
      <w:r w:rsidRPr="00673430">
        <w:t xml:space="preserve"> version, you must remove the </w:t>
      </w:r>
      <w:r w:rsidR="001C7CAC" w:rsidRPr="00673430">
        <w:t>KIC profiler</w:t>
      </w:r>
      <w:r w:rsidRPr="00673430">
        <w:t xml:space="preserve"> from the </w:t>
      </w:r>
      <w:r w:rsidR="00656670">
        <w:t>machine</w:t>
      </w:r>
      <w:r w:rsidR="00451369" w:rsidRPr="00673430">
        <w:t xml:space="preserve"> and thermal shield</w:t>
      </w:r>
      <w:r w:rsidRPr="00673430">
        <w:t xml:space="preserve"> and </w:t>
      </w:r>
      <w:r w:rsidR="00451369" w:rsidRPr="00673430">
        <w:t xml:space="preserve">then </w:t>
      </w:r>
      <w:r w:rsidRPr="00673430">
        <w:t xml:space="preserve">connect the </w:t>
      </w:r>
      <w:r w:rsidR="00656670">
        <w:t xml:space="preserve">USB </w:t>
      </w:r>
      <w:r w:rsidRPr="00673430">
        <w:t xml:space="preserve">download cable to the </w:t>
      </w:r>
      <w:r w:rsidR="001C7CAC" w:rsidRPr="00673430">
        <w:t>KIC profiler</w:t>
      </w:r>
      <w:r w:rsidRPr="00673430">
        <w:t xml:space="preserve">.  The profile data will automatically begin downloading to </w:t>
      </w:r>
      <w:r w:rsidR="00806FA3">
        <w:t xml:space="preserve">the </w:t>
      </w:r>
      <w:r w:rsidR="00656670">
        <w:t>W</w:t>
      </w:r>
      <w:r w:rsidR="00DF63A3" w:rsidRPr="00673430">
        <w:t>PI</w:t>
      </w:r>
      <w:r w:rsidRPr="00673430">
        <w:t xml:space="preserve"> software</w:t>
      </w:r>
      <w:r w:rsidR="004E75B2" w:rsidRPr="00673430">
        <w:t>.</w:t>
      </w:r>
    </w:p>
    <w:p w14:paraId="27EFB414" w14:textId="77777777" w:rsidR="001C7CAC" w:rsidRPr="00673430" w:rsidRDefault="001C7CAC" w:rsidP="00667BE1"/>
    <w:p w14:paraId="31DC201C" w14:textId="117BDAAD" w:rsidR="002E44AB" w:rsidRPr="00544D69" w:rsidRDefault="009506B5" w:rsidP="004E2D00">
      <w:r w:rsidRPr="004E2D00">
        <w:rPr>
          <w:b/>
        </w:rPr>
        <w:t>Caution</w:t>
      </w:r>
      <w:r w:rsidRPr="00544D69">
        <w:t xml:space="preserve">: </w:t>
      </w:r>
      <w:r w:rsidR="008F2709" w:rsidRPr="00544D69">
        <w:t xml:space="preserve">The </w:t>
      </w:r>
      <w:r w:rsidR="00451369" w:rsidRPr="00544D69">
        <w:t>profiler</w:t>
      </w:r>
      <w:r w:rsidR="008F2709" w:rsidRPr="00544D69">
        <w:t xml:space="preserve"> and your product may be hot when exiting the </w:t>
      </w:r>
      <w:r w:rsidR="00264F6C">
        <w:t>machine</w:t>
      </w:r>
      <w:r w:rsidR="008F2709" w:rsidRPr="00544D69">
        <w:t>.</w:t>
      </w:r>
      <w:r w:rsidR="00577D36" w:rsidRPr="00544D69">
        <w:t xml:space="preserve">  </w:t>
      </w:r>
      <w:r w:rsidR="00944DA4">
        <w:t>Use gloves when handling</w:t>
      </w:r>
      <w:r w:rsidR="008F2709" w:rsidRPr="00544D69">
        <w:t>.</w:t>
      </w:r>
    </w:p>
    <w:p w14:paraId="64C89887" w14:textId="77777777" w:rsidR="00577D36" w:rsidRPr="00673430" w:rsidRDefault="00577D36" w:rsidP="00577D36"/>
    <w:p w14:paraId="7E906262" w14:textId="5780E7FA" w:rsidR="00091930" w:rsidRPr="00673430" w:rsidRDefault="00091930" w:rsidP="00577D36">
      <w:pPr>
        <w:rPr>
          <w:b/>
        </w:rPr>
      </w:pPr>
      <w:r w:rsidRPr="00673430">
        <w:t xml:space="preserve">When </w:t>
      </w:r>
      <w:r w:rsidR="00264F6C" w:rsidRPr="00673430">
        <w:t>all</w:t>
      </w:r>
      <w:r w:rsidRPr="00673430">
        <w:t xml:space="preserve"> the data packets have been received, the software will display a message asking you to turn the </w:t>
      </w:r>
      <w:r w:rsidR="00F35427">
        <w:t>profiler</w:t>
      </w:r>
      <w:r w:rsidRPr="00673430">
        <w:t xml:space="preserve"> off, choose OK.  </w:t>
      </w:r>
      <w:r w:rsidRPr="00673430">
        <w:rPr>
          <w:b/>
          <w:u w:val="single"/>
        </w:rPr>
        <w:t xml:space="preserve">Failing to turn the </w:t>
      </w:r>
      <w:r w:rsidR="00451369" w:rsidRPr="00673430">
        <w:rPr>
          <w:b/>
          <w:u w:val="single"/>
        </w:rPr>
        <w:t xml:space="preserve">profiler </w:t>
      </w:r>
      <w:r w:rsidR="00B2165D" w:rsidRPr="00673430">
        <w:rPr>
          <w:b/>
          <w:u w:val="single"/>
        </w:rPr>
        <w:t>OFF</w:t>
      </w:r>
      <w:r w:rsidRPr="00673430">
        <w:rPr>
          <w:b/>
          <w:u w:val="single"/>
        </w:rPr>
        <w:t xml:space="preserve"> will drain the battery</w:t>
      </w:r>
      <w:r w:rsidR="00264F6C">
        <w:rPr>
          <w:b/>
          <w:u w:val="single"/>
        </w:rPr>
        <w:t xml:space="preserve"> when using a K</w:t>
      </w:r>
      <w:r w:rsidR="00264F6C">
        <w:rPr>
          <w:b/>
          <w:u w:val="single"/>
          <w:vertAlign w:val="superscript"/>
        </w:rPr>
        <w:t>2</w:t>
      </w:r>
      <w:r w:rsidR="00264F6C">
        <w:rPr>
          <w:b/>
          <w:u w:val="single"/>
        </w:rPr>
        <w:t xml:space="preserve"> profiler</w:t>
      </w:r>
      <w:r w:rsidRPr="00673430">
        <w:rPr>
          <w:b/>
        </w:rPr>
        <w:t>.</w:t>
      </w:r>
    </w:p>
    <w:p w14:paraId="041B46A9" w14:textId="77777777" w:rsidR="00451369" w:rsidRDefault="00451369" w:rsidP="00577D36"/>
    <w:p w14:paraId="25727B04" w14:textId="2B8DEDAE" w:rsidR="008708F9" w:rsidRPr="00673430" w:rsidRDefault="008708F9" w:rsidP="00577D36">
      <w:r w:rsidRPr="00673430">
        <w:t xml:space="preserve">After the </w:t>
      </w:r>
      <w:r w:rsidR="00FB7876" w:rsidRPr="00673430">
        <w:t>KIC profiler</w:t>
      </w:r>
      <w:r w:rsidRPr="00673430">
        <w:t xml:space="preserve"> has completed </w:t>
      </w:r>
      <w:r w:rsidR="00BD3E33" w:rsidRPr="00673430">
        <w:t>its</w:t>
      </w:r>
      <w:r w:rsidRPr="00673430">
        <w:t xml:space="preserve"> </w:t>
      </w:r>
      <w:r w:rsidR="00577D36" w:rsidRPr="00673430">
        <w:t>retransmission,</w:t>
      </w:r>
      <w:r w:rsidRPr="00673430">
        <w:t xml:space="preserve"> </w:t>
      </w:r>
      <w:r w:rsidR="00683CB1">
        <w:t>c</w:t>
      </w:r>
      <w:r w:rsidRPr="00673430">
        <w:t xml:space="preserve">lick </w:t>
      </w:r>
      <w:r w:rsidR="00451369" w:rsidRPr="00673430">
        <w:t>“</w:t>
      </w:r>
      <w:r w:rsidRPr="00673430">
        <w:t>OK</w:t>
      </w:r>
      <w:r w:rsidR="00451369" w:rsidRPr="00673430">
        <w:t>”</w:t>
      </w:r>
      <w:r w:rsidRPr="00673430">
        <w:t xml:space="preserve"> and you </w:t>
      </w:r>
      <w:r w:rsidR="00D94244">
        <w:t>are</w:t>
      </w:r>
      <w:r w:rsidRPr="00673430">
        <w:t xml:space="preserve"> brought to the Graph screen, with the profile and statistics displayed for the current pro</w:t>
      </w:r>
      <w:r w:rsidR="00451369" w:rsidRPr="00673430">
        <w:t>file</w:t>
      </w:r>
      <w:r w:rsidRPr="00673430">
        <w:t xml:space="preserve"> run</w:t>
      </w:r>
      <w:r w:rsidR="004E75B2" w:rsidRPr="00673430">
        <w:t>.</w:t>
      </w:r>
    </w:p>
    <w:p w14:paraId="33E61614" w14:textId="77777777" w:rsidR="00667BE1" w:rsidRPr="00673430" w:rsidRDefault="00667BE1" w:rsidP="00577D36"/>
    <w:p w14:paraId="1CE9DE00" w14:textId="77777777" w:rsidR="008708F9" w:rsidRPr="00673430" w:rsidRDefault="00772C3F" w:rsidP="00A97125">
      <w:pPr>
        <w:pStyle w:val="ListBullet2"/>
        <w:numPr>
          <w:ilvl w:val="0"/>
          <w:numId w:val="99"/>
        </w:numPr>
      </w:pPr>
      <w:r w:rsidRPr="00673430">
        <w:t xml:space="preserve">If the Air thermocouple was more than 10C cooler than any other TC, </w:t>
      </w:r>
      <w:r w:rsidR="008708F9" w:rsidRPr="00673430">
        <w:t xml:space="preserve">you will get an error message.  At this point you must check to see that the Air thermocouple is plugged into the first channel on the </w:t>
      </w:r>
      <w:r w:rsidR="00451369" w:rsidRPr="00673430">
        <w:t>KIC profiler</w:t>
      </w:r>
      <w:r w:rsidR="008708F9" w:rsidRPr="00673430">
        <w:t xml:space="preserve"> and that all the other thermocouples are f</w:t>
      </w:r>
      <w:r w:rsidR="005B70AB">
        <w:t xml:space="preserve">irmly attached to the product. </w:t>
      </w:r>
      <w:r w:rsidR="008708F9" w:rsidRPr="00673430">
        <w:t>Then you will have to rerun the profile.</w:t>
      </w:r>
    </w:p>
    <w:p w14:paraId="52F66C95" w14:textId="310DE00E" w:rsidR="002F65A0" w:rsidRPr="00673430" w:rsidRDefault="00544D69" w:rsidP="00A97125">
      <w:pPr>
        <w:pStyle w:val="ListBullet2"/>
        <w:numPr>
          <w:ilvl w:val="0"/>
          <w:numId w:val="99"/>
        </w:numPr>
      </w:pPr>
      <w:r>
        <w:t xml:space="preserve">If the message, </w:t>
      </w:r>
      <w:r w:rsidRPr="00544D69">
        <w:rPr>
          <w:i/>
        </w:rPr>
        <w:t>Waiting for the board to exit</w:t>
      </w:r>
      <w:r>
        <w:t xml:space="preserve"> appears, wait till </w:t>
      </w:r>
      <w:r w:rsidR="00BD3E33" w:rsidRPr="00544D69">
        <w:rPr>
          <w:i/>
        </w:rPr>
        <w:t>Turn off</w:t>
      </w:r>
      <w:r w:rsidR="00264F6C">
        <w:rPr>
          <w:i/>
        </w:rPr>
        <w:t xml:space="preserve"> the profiler</w:t>
      </w:r>
      <w:r w:rsidR="00BD3E33" w:rsidRPr="00673430">
        <w:t xml:space="preserve"> message appears and follow any subseq</w:t>
      </w:r>
      <w:r w:rsidR="004E75B2" w:rsidRPr="00673430">
        <w:t>uent messages that may appear.</w:t>
      </w:r>
    </w:p>
    <w:p w14:paraId="52B06E03" w14:textId="77777777" w:rsidR="00E35861" w:rsidRPr="00673430" w:rsidRDefault="00E35861" w:rsidP="00E35861"/>
    <w:p w14:paraId="557959C8" w14:textId="77777777" w:rsidR="008F2709" w:rsidRPr="00673430" w:rsidRDefault="008F2709" w:rsidP="00577D36">
      <w:r w:rsidRPr="00673430">
        <w:t xml:space="preserve">Next, the </w:t>
      </w:r>
      <w:r w:rsidR="00A66FB9" w:rsidRPr="00673430">
        <w:t>so</w:t>
      </w:r>
      <w:r w:rsidRPr="00673430">
        <w:t>ftware will automatically analyze the profile data and presen</w:t>
      </w:r>
      <w:r w:rsidR="00577D36" w:rsidRPr="00673430">
        <w:t>ts the profile and statistics.</w:t>
      </w:r>
    </w:p>
    <w:p w14:paraId="2B762EB1" w14:textId="77777777" w:rsidR="00667BE1" w:rsidRDefault="00667BE1" w:rsidP="00577D36"/>
    <w:p w14:paraId="6FE9F864" w14:textId="77777777" w:rsidR="00667BE1" w:rsidRDefault="00667BE1" w:rsidP="00577D36"/>
    <w:p w14:paraId="7DEB0817" w14:textId="77777777" w:rsidR="00667BE1" w:rsidRDefault="00667BE1" w:rsidP="00577D36"/>
    <w:p w14:paraId="3CA24C9F" w14:textId="09286746" w:rsidR="008708F9" w:rsidRDefault="00BB1720" w:rsidP="00D36D96">
      <w:pPr>
        <w:pStyle w:val="Heading2"/>
        <w:rPr>
          <w:noProof/>
        </w:rPr>
      </w:pPr>
      <w:r>
        <w:br w:type="page"/>
      </w:r>
      <w:bookmarkStart w:id="572" w:name="_Toc488474955"/>
      <w:bookmarkStart w:id="573" w:name="_Toc488490452"/>
      <w:bookmarkStart w:id="574" w:name="_Toc119468095"/>
      <w:bookmarkStart w:id="575" w:name="_Toc353195409"/>
      <w:bookmarkStart w:id="576" w:name="_Toc358296252"/>
      <w:bookmarkStart w:id="577" w:name="_Toc358298417"/>
      <w:bookmarkStart w:id="578" w:name="_Toc469334905"/>
      <w:bookmarkStart w:id="579" w:name="_Toc504120331"/>
      <w:bookmarkStart w:id="580" w:name="_Toc527644314"/>
      <w:bookmarkStart w:id="581" w:name="_Toc528599414"/>
      <w:bookmarkStart w:id="582" w:name="_Toc17993452"/>
      <w:bookmarkStart w:id="583" w:name="_Toc37267170"/>
      <w:bookmarkStart w:id="584" w:name="_Toc51666622"/>
      <w:bookmarkStart w:id="585" w:name="_Toc51666762"/>
      <w:bookmarkStart w:id="586" w:name="_Toc488490451"/>
      <w:r w:rsidR="005941AF">
        <w:rPr>
          <w:noProof/>
        </w:rPr>
        <w:lastRenderedPageBreak/>
        <w:t>View</w:t>
      </w:r>
      <w:r w:rsidR="008708F9">
        <w:rPr>
          <w:noProof/>
        </w:rPr>
        <w:t xml:space="preserve"> </w:t>
      </w:r>
      <w:r w:rsidR="00F12CD4">
        <w:rPr>
          <w:noProof/>
        </w:rPr>
        <w:t>t</w:t>
      </w:r>
      <w:r w:rsidR="008708F9">
        <w:rPr>
          <w:noProof/>
        </w:rPr>
        <w:t xml:space="preserve">he </w:t>
      </w:r>
      <w:r w:rsidR="005941AF">
        <w:rPr>
          <w:noProof/>
        </w:rPr>
        <w:t>P</w:t>
      </w:r>
      <w:r w:rsidR="008708F9">
        <w:rPr>
          <w:noProof/>
        </w:rPr>
        <w:t xml:space="preserve">rofile </w:t>
      </w:r>
      <w:r w:rsidR="00F12CD4">
        <w:rPr>
          <w:noProof/>
        </w:rPr>
        <w:t>a</w:t>
      </w:r>
      <w:r>
        <w:rPr>
          <w:noProof/>
        </w:rPr>
        <w:t xml:space="preserve">nd </w:t>
      </w:r>
      <w:r w:rsidR="005941AF">
        <w:rPr>
          <w:noProof/>
        </w:rPr>
        <w:t>S</w:t>
      </w:r>
      <w:r w:rsidR="008708F9">
        <w:rPr>
          <w:noProof/>
        </w:rPr>
        <w:t>tatistics</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396249C0" w14:textId="77777777" w:rsidR="00BC1977" w:rsidRPr="00BC1977" w:rsidRDefault="00BC1977" w:rsidP="00BC1977"/>
    <w:p w14:paraId="0AB42A5D" w14:textId="77777777" w:rsidR="0059493B" w:rsidRPr="0059493B" w:rsidRDefault="00DD450D" w:rsidP="0059493B">
      <w:pPr>
        <w:jc w:val="center"/>
        <w:rPr>
          <w:lang w:val="en"/>
        </w:rPr>
      </w:pPr>
      <w:r>
        <w:rPr>
          <w:noProof/>
        </w:rPr>
        <w:drawing>
          <wp:inline distT="0" distB="0" distL="0" distR="0" wp14:anchorId="77C77357" wp14:editId="16FC5AB9">
            <wp:extent cx="5567447" cy="3009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78443" cy="3015845"/>
                    </a:xfrm>
                    <a:prstGeom prst="rect">
                      <a:avLst/>
                    </a:prstGeom>
                    <a:noFill/>
                    <a:ln>
                      <a:noFill/>
                    </a:ln>
                  </pic:spPr>
                </pic:pic>
              </a:graphicData>
            </a:graphic>
          </wp:inline>
        </w:drawing>
      </w:r>
    </w:p>
    <w:p w14:paraId="3CC9DC92" w14:textId="3091C207" w:rsidR="00D250AC" w:rsidRDefault="00133461" w:rsidP="00F5043F">
      <w:pPr>
        <w:pStyle w:val="Caption"/>
      </w:pPr>
      <w:bookmarkStart w:id="587" w:name="_Ref185830907"/>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18</w:t>
      </w:r>
      <w:r w:rsidR="00B41E3E">
        <w:rPr>
          <w:noProof/>
        </w:rPr>
        <w:fldChar w:fldCharType="end"/>
      </w:r>
      <w:bookmarkEnd w:id="587"/>
      <w:r w:rsidR="00271F23">
        <w:t>:</w:t>
      </w:r>
      <w:r w:rsidR="0003430A" w:rsidRPr="00271F23">
        <w:t xml:space="preserve"> </w:t>
      </w:r>
      <w:r w:rsidR="00271F23">
        <w:t xml:space="preserve">Profile </w:t>
      </w:r>
      <w:r w:rsidR="0003430A" w:rsidRPr="00271F23">
        <w:t>General Tab – S</w:t>
      </w:r>
      <w:r w:rsidR="0003430A">
        <w:t>hows graph, statistics, and recipe</w:t>
      </w:r>
    </w:p>
    <w:p w14:paraId="271F9C04" w14:textId="77777777" w:rsidR="008708F9" w:rsidRPr="00910E39" w:rsidRDefault="008058F8">
      <w:pPr>
        <w:pStyle w:val="Heading3"/>
      </w:pPr>
      <w:bookmarkStart w:id="588" w:name="_Toc358296253"/>
      <w:bookmarkStart w:id="589" w:name="_Toc358298418"/>
      <w:bookmarkStart w:id="590" w:name="_Toc469334906"/>
      <w:bookmarkStart w:id="591" w:name="_Toc504120332"/>
      <w:bookmarkStart w:id="592" w:name="_Toc527644315"/>
      <w:bookmarkStart w:id="593" w:name="_Toc528599415"/>
      <w:bookmarkStart w:id="594" w:name="_Toc17993453"/>
      <w:bookmarkStart w:id="595" w:name="_Toc37267171"/>
      <w:bookmarkStart w:id="596" w:name="_Toc51666763"/>
      <w:r>
        <w:t>General T</w:t>
      </w:r>
      <w:r w:rsidRPr="00910E39">
        <w:t>ab</w:t>
      </w:r>
      <w:bookmarkEnd w:id="588"/>
      <w:bookmarkEnd w:id="589"/>
      <w:bookmarkEnd w:id="590"/>
      <w:bookmarkEnd w:id="591"/>
      <w:bookmarkEnd w:id="592"/>
      <w:bookmarkEnd w:id="593"/>
      <w:bookmarkEnd w:id="594"/>
      <w:bookmarkEnd w:id="595"/>
      <w:bookmarkEnd w:id="596"/>
    </w:p>
    <w:p w14:paraId="50ED0D54" w14:textId="7AEC2334" w:rsidR="00337DF5" w:rsidRDefault="002E56B6" w:rsidP="00F33FFF">
      <w:pPr>
        <w:rPr>
          <w:b/>
        </w:rPr>
      </w:pPr>
      <w:bookmarkStart w:id="597" w:name="_Toc486325585"/>
      <w:bookmarkStart w:id="598" w:name="_Toc488490454"/>
      <w:r>
        <w:t>The General t</w:t>
      </w:r>
      <w:r w:rsidR="008708F9" w:rsidRPr="00673430">
        <w:t>ab shows the profile graph, profile statistics, current, and predicted recipes.  To enlarge the graph portion of the General Tab, simply double click on the graph.  To enlarge the statistics portion of this screen, d</w:t>
      </w:r>
      <w:r w:rsidR="00F33FFF" w:rsidRPr="00673430">
        <w:t>ouble click on the statistics</w:t>
      </w:r>
      <w:r w:rsidR="0087482D">
        <w:t xml:space="preserve"> table</w:t>
      </w:r>
      <w:r w:rsidR="00F33FFF" w:rsidRPr="00673430">
        <w:t>.</w:t>
      </w:r>
      <w:r w:rsidR="00133461" w:rsidRPr="00673430">
        <w:t xml:space="preserve">  See</w:t>
      </w:r>
      <w:r w:rsidR="00B2165D" w:rsidRPr="00673430">
        <w:t xml:space="preserve"> </w:t>
      </w:r>
      <w:r w:rsidR="00B2165D" w:rsidRPr="00673430">
        <w:fldChar w:fldCharType="begin"/>
      </w:r>
      <w:r w:rsidR="00B2165D" w:rsidRPr="00673430">
        <w:instrText xml:space="preserve"> REF _Ref185830907 \h </w:instrText>
      </w:r>
      <w:r w:rsidR="00673430" w:rsidRPr="00673430">
        <w:instrText xml:space="preserve"> \* MERGEFORMAT </w:instrText>
      </w:r>
      <w:r w:rsidR="00B2165D" w:rsidRPr="00673430">
        <w:fldChar w:fldCharType="separate"/>
      </w:r>
      <w:r w:rsidR="007A7D53">
        <w:t xml:space="preserve">Figure </w:t>
      </w:r>
      <w:r w:rsidR="007A7D53">
        <w:rPr>
          <w:noProof/>
        </w:rPr>
        <w:t>18</w:t>
      </w:r>
      <w:r w:rsidR="00B2165D" w:rsidRPr="00673430">
        <w:fldChar w:fldCharType="end"/>
      </w:r>
      <w:r w:rsidR="00133461" w:rsidRPr="00673430">
        <w:t>.</w:t>
      </w:r>
      <w:r w:rsidR="00337DF5">
        <w:rPr>
          <w:b/>
        </w:rPr>
        <w:t xml:space="preserve"> </w:t>
      </w:r>
    </w:p>
    <w:p w14:paraId="7BA1A35B" w14:textId="77777777" w:rsidR="00337DF5" w:rsidRPr="00673430" w:rsidRDefault="00337DF5" w:rsidP="00F33FFF"/>
    <w:p w14:paraId="3E2B8943" w14:textId="4E105501" w:rsidR="00BC1977" w:rsidRDefault="00E719F2" w:rsidP="00BC1977">
      <w:r w:rsidRPr="00E719F2">
        <w:rPr>
          <w:b/>
        </w:rPr>
        <w:t>Note</w:t>
      </w:r>
      <w:r w:rsidR="009506B5" w:rsidRPr="00233FE9">
        <w:t xml:space="preserve">: </w:t>
      </w:r>
      <w:r w:rsidR="008708F9" w:rsidRPr="00233FE9">
        <w:t xml:space="preserve">If you have run a profile that meets the Virtual </w:t>
      </w:r>
      <w:r w:rsidR="00A66FB9" w:rsidRPr="00233FE9">
        <w:t>P</w:t>
      </w:r>
      <w:r w:rsidR="008708F9" w:rsidRPr="00233FE9">
        <w:t>rofile criteria, then the “Start Virtual Profiling</w:t>
      </w:r>
      <w:r w:rsidR="008173BF" w:rsidRPr="00233FE9">
        <w:t>”</w:t>
      </w:r>
      <w:r w:rsidR="008708F9" w:rsidRPr="00233FE9">
        <w:t xml:space="preserve"> button will appear once the profile has completed</w:t>
      </w:r>
      <w:r w:rsidR="00F33FFF" w:rsidRPr="00233FE9">
        <w:t xml:space="preserve">.  </w:t>
      </w:r>
      <w:r w:rsidR="008708F9" w:rsidRPr="00233FE9">
        <w:t>Click the Start Virtual Profiling button</w:t>
      </w:r>
      <w:r w:rsidR="00A66FB9" w:rsidRPr="00233FE9">
        <w:t xml:space="preserve"> to</w:t>
      </w:r>
      <w:r w:rsidR="008708F9" w:rsidRPr="00233FE9">
        <w:t xml:space="preserve"> start Virtual Profiling for this product.</w:t>
      </w:r>
    </w:p>
    <w:p w14:paraId="68178FC0" w14:textId="5C29A59A" w:rsidR="00337DF5" w:rsidRDefault="00337DF5" w:rsidP="00337DF5"/>
    <w:p w14:paraId="167FA115" w14:textId="4B5D58E5" w:rsidR="00337DF5" w:rsidRDefault="00337DF5" w:rsidP="00337DF5">
      <w:r>
        <w:br w:type="page"/>
      </w:r>
    </w:p>
    <w:p w14:paraId="39537041" w14:textId="0304C369" w:rsidR="00337DF5" w:rsidRDefault="00337DF5">
      <w:pPr>
        <w:pStyle w:val="Heading3"/>
      </w:pPr>
      <w:bookmarkStart w:id="599" w:name="_Toc51666764"/>
      <w:r w:rsidRPr="00990904">
        <w:lastRenderedPageBreak/>
        <w:t>Profil</w:t>
      </w:r>
      <w:r>
        <w:t>e Graph D</w:t>
      </w:r>
      <w:r w:rsidRPr="00990904">
        <w:t>isplay</w:t>
      </w:r>
      <w:bookmarkEnd w:id="599"/>
    </w:p>
    <w:p w14:paraId="68C9559B" w14:textId="77777777" w:rsidR="00337DF5" w:rsidRPr="00C6268F" w:rsidRDefault="00337DF5" w:rsidP="00EC251F"/>
    <w:p w14:paraId="6AF2A8C4" w14:textId="77777777" w:rsidR="00337DF5" w:rsidRPr="004B2B33" w:rsidRDefault="00337DF5" w:rsidP="00337DF5">
      <w:pPr>
        <w:jc w:val="center"/>
      </w:pPr>
      <w:r w:rsidRPr="004B2B33">
        <w:rPr>
          <w:noProof/>
        </w:rPr>
        <mc:AlternateContent>
          <mc:Choice Requires="wpg">
            <w:drawing>
              <wp:anchor distT="0" distB="0" distL="114300" distR="114300" simplePos="0" relativeHeight="251704320" behindDoc="0" locked="0" layoutInCell="1" allowOverlap="1" wp14:anchorId="05C0D4C4" wp14:editId="6A312EA4">
                <wp:simplePos x="0" y="0"/>
                <wp:positionH relativeFrom="column">
                  <wp:posOffset>3091815</wp:posOffset>
                </wp:positionH>
                <wp:positionV relativeFrom="paragraph">
                  <wp:posOffset>2034540</wp:posOffset>
                </wp:positionV>
                <wp:extent cx="1988820" cy="557530"/>
                <wp:effectExtent l="0" t="0" r="0" b="0"/>
                <wp:wrapNone/>
                <wp:docPr id="207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557530"/>
                          <a:chOff x="6309" y="5246"/>
                          <a:chExt cx="3132" cy="878"/>
                        </a:xfrm>
                      </wpg:grpSpPr>
                      <wps:wsp>
                        <wps:cNvPr id="2080" name="Line 2633"/>
                        <wps:cNvCnPr>
                          <a:cxnSpLocks noChangeShapeType="1"/>
                        </wps:cNvCnPr>
                        <wps:spPr bwMode="auto">
                          <a:xfrm flipH="1" flipV="1">
                            <a:off x="6309" y="5246"/>
                            <a:ext cx="972" cy="51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1" name="Text Box 4117"/>
                        <wps:cNvSpPr txBox="1">
                          <a:spLocks noChangeArrowheads="1"/>
                        </wps:cNvSpPr>
                        <wps:spPr bwMode="auto">
                          <a:xfrm>
                            <a:off x="7281" y="5404"/>
                            <a:ext cx="2160" cy="720"/>
                          </a:xfrm>
                          <a:prstGeom prst="rect">
                            <a:avLst/>
                          </a:prstGeom>
                          <a:solidFill>
                            <a:srgbClr val="FFFFFF"/>
                          </a:solidFill>
                          <a:ln w="19050">
                            <a:solidFill>
                              <a:srgbClr val="FF0000"/>
                            </a:solidFill>
                            <a:miter lim="800000"/>
                            <a:headEnd/>
                            <a:tailEnd/>
                          </a:ln>
                        </wps:spPr>
                        <wps:txbx>
                          <w:txbxContent>
                            <w:p w14:paraId="4441F635" w14:textId="77777777" w:rsidR="00B05D68" w:rsidRDefault="00B05D68" w:rsidP="00337DF5">
                              <w:r>
                                <w:rPr>
                                  <w:b/>
                                  <w:i/>
                                </w:rPr>
                                <w:t>Predicted</w:t>
                              </w:r>
                              <w:r>
                                <w:rPr>
                                  <w:b/>
                                </w:rPr>
                                <w:t xml:space="preserve"> </w:t>
                              </w:r>
                              <w:r>
                                <w:t>profile plot (dotted lines)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C0D4C4" id="Group 4119" o:spid="_x0000_s1081" style="position:absolute;left:0;text-align:left;margin-left:243.45pt;margin-top:160.2pt;width:156.6pt;height:43.9pt;z-index:251704320" coordorigin="6309,5246" coordsize="313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">
                <v:line id="Line 2633" o:spid="_x0000_s1082" style="position:absolute;flip:x y;visibility:visible;mso-wrap-style:square" from="6309,5246" to="7281,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" strokecolor="red" strokeweight="1.5pt">
                  <v:stroke endarrow="block"/>
                </v:line>
                <v:shape id="Text Box 4117" o:spid="_x0000_s1083" type="#_x0000_t202" style="position:absolute;left:7281;top:540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" strokecolor="red" strokeweight="1.5pt">
                  <v:textbox>
                    <w:txbxContent>
                      <w:p w14:paraId="4441F635" w14:textId="77777777" w:rsidR="00B05D68" w:rsidRDefault="00B05D68" w:rsidP="00337DF5">
                        <w:r>
                          <w:rPr>
                            <w:b/>
                            <w:i/>
                          </w:rPr>
                          <w:t>Predicted</w:t>
                        </w:r>
                        <w:r>
                          <w:rPr>
                            <w:b/>
                          </w:rPr>
                          <w:t xml:space="preserve"> </w:t>
                        </w:r>
                        <w:r>
                          <w:t>profile plot (dotted lines)</w:t>
                        </w:r>
                      </w:p>
                    </w:txbxContent>
                  </v:textbox>
                </v:shape>
              </v:group>
            </w:pict>
          </mc:Fallback>
        </mc:AlternateContent>
      </w:r>
      <w:r w:rsidRPr="004B2B33">
        <w:rPr>
          <w:noProof/>
        </w:rPr>
        <mc:AlternateContent>
          <mc:Choice Requires="wpg">
            <w:drawing>
              <wp:anchor distT="0" distB="0" distL="114300" distR="114300" simplePos="0" relativeHeight="251686912" behindDoc="0" locked="0" layoutInCell="1" allowOverlap="1" wp14:anchorId="4517221B" wp14:editId="7BD735B2">
                <wp:simplePos x="0" y="0"/>
                <wp:positionH relativeFrom="column">
                  <wp:posOffset>1651635</wp:posOffset>
                </wp:positionH>
                <wp:positionV relativeFrom="paragraph">
                  <wp:posOffset>725170</wp:posOffset>
                </wp:positionV>
                <wp:extent cx="1668780" cy="699770"/>
                <wp:effectExtent l="0" t="0" r="0" b="0"/>
                <wp:wrapNone/>
                <wp:docPr id="2082"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699770"/>
                          <a:chOff x="4041" y="3184"/>
                          <a:chExt cx="2628" cy="1102"/>
                        </a:xfrm>
                      </wpg:grpSpPr>
                      <wps:wsp>
                        <wps:cNvPr id="2083" name="Text Box 2630"/>
                        <wps:cNvSpPr txBox="1">
                          <a:spLocks noChangeArrowheads="1"/>
                        </wps:cNvSpPr>
                        <wps:spPr bwMode="auto">
                          <a:xfrm>
                            <a:off x="4041" y="3184"/>
                            <a:ext cx="2160" cy="720"/>
                          </a:xfrm>
                          <a:prstGeom prst="rect">
                            <a:avLst/>
                          </a:prstGeom>
                          <a:solidFill>
                            <a:srgbClr val="FFFFFF"/>
                          </a:solidFill>
                          <a:ln w="19050">
                            <a:solidFill>
                              <a:srgbClr val="FF0000"/>
                            </a:solidFill>
                            <a:miter lim="800000"/>
                            <a:headEnd/>
                            <a:tailEnd/>
                          </a:ln>
                        </wps:spPr>
                        <wps:txbx>
                          <w:txbxContent>
                            <w:p w14:paraId="318F2E44" w14:textId="77777777" w:rsidR="00B05D68" w:rsidRDefault="00B05D68" w:rsidP="00337DF5">
                              <w:r w:rsidRPr="00E02C6A">
                                <w:rPr>
                                  <w:b/>
                                  <w:i/>
                                </w:rPr>
                                <w:t>Original</w:t>
                              </w:r>
                              <w:r>
                                <w:rPr>
                                  <w:b/>
                                </w:rPr>
                                <w:t xml:space="preserve"> </w:t>
                              </w:r>
                              <w:r>
                                <w:t>profile plot (solid lines)</w:t>
                              </w:r>
                            </w:p>
                          </w:txbxContent>
                        </wps:txbx>
                        <wps:bodyPr rot="0" vert="horz" wrap="square" lIns="91440" tIns="45720" rIns="91440" bIns="45720" anchor="t" anchorCtr="0" upright="1">
                          <a:noAutofit/>
                        </wps:bodyPr>
                      </wps:wsp>
                      <wps:wsp>
                        <wps:cNvPr id="2084" name="Line 2631"/>
                        <wps:cNvCnPr>
                          <a:cxnSpLocks noChangeShapeType="1"/>
                        </wps:cNvCnPr>
                        <wps:spPr bwMode="auto">
                          <a:xfrm>
                            <a:off x="6201" y="3904"/>
                            <a:ext cx="468" cy="382"/>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17221B" id="Group 4118" o:spid="_x0000_s1084" style="position:absolute;left:0;text-align:left;margin-left:130.05pt;margin-top:57.1pt;width:131.4pt;height:55.1pt;z-index:251686912" coordorigin="4041,3184" coordsize="262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">
                <v:shape id="Text Box 2630" o:spid="_x0000_s1085" type="#_x0000_t202" style="position:absolute;left:4041;top:318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" strokecolor="red" strokeweight="1.5pt">
                  <v:textbox>
                    <w:txbxContent>
                      <w:p w14:paraId="318F2E44" w14:textId="77777777" w:rsidR="00B05D68" w:rsidRDefault="00B05D68" w:rsidP="00337DF5">
                        <w:r w:rsidRPr="00E02C6A">
                          <w:rPr>
                            <w:b/>
                            <w:i/>
                          </w:rPr>
                          <w:t>Original</w:t>
                        </w:r>
                        <w:r>
                          <w:rPr>
                            <w:b/>
                          </w:rPr>
                          <w:t xml:space="preserve"> </w:t>
                        </w:r>
                        <w:r>
                          <w:t>profile plot (solid lines)</w:t>
                        </w:r>
                      </w:p>
                    </w:txbxContent>
                  </v:textbox>
                </v:shape>
                <v:line id="Line 2631" o:spid="_x0000_s1086" style="position:absolute;visibility:visible;mso-wrap-style:square" from="6201,3904" to="6669,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" strokecolor="red" strokeweight="1.5pt">
                  <v:stroke endarrow="block"/>
                </v:line>
              </v:group>
            </w:pict>
          </mc:Fallback>
        </mc:AlternateContent>
      </w:r>
      <w:r w:rsidRPr="004B2B33">
        <w:rPr>
          <w:noProof/>
        </w:rPr>
        <w:drawing>
          <wp:inline distT="0" distB="0" distL="0" distR="0" wp14:anchorId="25847E38" wp14:editId="0A33F1FE">
            <wp:extent cx="3181350" cy="3067050"/>
            <wp:effectExtent l="19050" t="19050" r="19050" b="19050"/>
            <wp:docPr id="2091" name="Picture 209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1350" cy="3067050"/>
                    </a:xfrm>
                    <a:prstGeom prst="rect">
                      <a:avLst/>
                    </a:prstGeom>
                    <a:noFill/>
                    <a:ln w="9525" cmpd="sng">
                      <a:solidFill>
                        <a:srgbClr val="000000"/>
                      </a:solidFill>
                      <a:miter lim="800000"/>
                      <a:headEnd/>
                      <a:tailEnd/>
                    </a:ln>
                    <a:effectLst/>
                  </pic:spPr>
                </pic:pic>
              </a:graphicData>
            </a:graphic>
          </wp:inline>
        </w:drawing>
      </w:r>
    </w:p>
    <w:p w14:paraId="7A41563E" w14:textId="6399E326" w:rsidR="00337DF5" w:rsidRDefault="00337DF5" w:rsidP="00337DF5">
      <w:pPr>
        <w:pStyle w:val="Caption"/>
      </w:pPr>
      <w:r>
        <w:t xml:space="preserve">Figure </w:t>
      </w:r>
      <w:r>
        <w:rPr>
          <w:noProof/>
        </w:rPr>
        <w:t>38</w:t>
      </w:r>
      <w:r>
        <w:t>: Profile Graph Display</w:t>
      </w:r>
    </w:p>
    <w:p w14:paraId="37969038" w14:textId="77777777" w:rsidR="00337DF5" w:rsidRDefault="00337DF5" w:rsidP="00337DF5"/>
    <w:p w14:paraId="26278C63" w14:textId="0D0CFD04" w:rsidR="00337DF5" w:rsidRDefault="00337DF5" w:rsidP="00337DF5">
      <w:r>
        <w:t>The PWI for the profile appears in the bottom-Left corner of this screen</w:t>
      </w:r>
      <w:r w:rsidRPr="00226533">
        <w:t>.  See</w:t>
      </w:r>
      <w:r>
        <w:t xml:space="preserve"> </w:t>
      </w:r>
      <w:r>
        <w:fldChar w:fldCharType="begin"/>
      </w:r>
      <w:r>
        <w:instrText xml:space="preserve"> REF _Ref185834496 \h </w:instrText>
      </w:r>
      <w:r>
        <w:fldChar w:fldCharType="separate"/>
      </w:r>
      <w:r w:rsidR="007A7D53">
        <w:rPr>
          <w:b/>
          <w:bCs/>
        </w:rPr>
        <w:t>Error! Reference source not found.</w:t>
      </w:r>
      <w:r>
        <w:fldChar w:fldCharType="end"/>
      </w:r>
      <w:r w:rsidRPr="00226533">
        <w:t>.  I</w:t>
      </w:r>
      <w:r>
        <w:t>f the measured PWI is below 100%, the value appears in a green font.  If the measured PWI is 100% or higher, the value appears with a red font.  This enables you to easily identify whether the profile is in or out of spec.</w:t>
      </w:r>
    </w:p>
    <w:p w14:paraId="564175D9" w14:textId="77777777" w:rsidR="00337DF5" w:rsidRDefault="00337DF5" w:rsidP="00337DF5"/>
    <w:p w14:paraId="2852F567" w14:textId="77777777" w:rsidR="00337DF5" w:rsidRDefault="00337DF5" w:rsidP="00337DF5"/>
    <w:p w14:paraId="119D35A8" w14:textId="77777777" w:rsidR="00337DF5" w:rsidRPr="004B2B33" w:rsidRDefault="00337DF5" w:rsidP="00337DF5">
      <w:pPr>
        <w:jc w:val="center"/>
      </w:pPr>
      <w:r w:rsidRPr="004B2B33">
        <w:rPr>
          <w:noProof/>
        </w:rPr>
        <mc:AlternateContent>
          <mc:Choice Requires="wpg">
            <w:drawing>
              <wp:anchor distT="0" distB="0" distL="114300" distR="114300" simplePos="0" relativeHeight="251689984" behindDoc="0" locked="0" layoutInCell="1" allowOverlap="1" wp14:anchorId="5BC54D87" wp14:editId="05D7485C">
                <wp:simplePos x="0" y="0"/>
                <wp:positionH relativeFrom="column">
                  <wp:posOffset>165735</wp:posOffset>
                </wp:positionH>
                <wp:positionV relativeFrom="paragraph">
                  <wp:posOffset>59690</wp:posOffset>
                </wp:positionV>
                <wp:extent cx="1714500" cy="457200"/>
                <wp:effectExtent l="0" t="0" r="0" b="0"/>
                <wp:wrapNone/>
                <wp:docPr id="2085" name="Group 4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1413" y="8831"/>
                          <a:chExt cx="2700" cy="720"/>
                        </a:xfrm>
                      </wpg:grpSpPr>
                      <wps:wsp>
                        <wps:cNvPr id="2086" name="Text Box 2635"/>
                        <wps:cNvSpPr txBox="1">
                          <a:spLocks noChangeArrowheads="1"/>
                        </wps:cNvSpPr>
                        <wps:spPr bwMode="auto">
                          <a:xfrm>
                            <a:off x="1413" y="8831"/>
                            <a:ext cx="1980" cy="720"/>
                          </a:xfrm>
                          <a:prstGeom prst="rect">
                            <a:avLst/>
                          </a:prstGeom>
                          <a:solidFill>
                            <a:srgbClr val="FFFFFF"/>
                          </a:solidFill>
                          <a:ln w="19050">
                            <a:solidFill>
                              <a:srgbClr val="0000FF"/>
                            </a:solidFill>
                            <a:miter lim="800000"/>
                            <a:headEnd/>
                            <a:tailEnd/>
                          </a:ln>
                        </wps:spPr>
                        <wps:txbx>
                          <w:txbxContent>
                            <w:p w14:paraId="5CEEA677" w14:textId="77777777" w:rsidR="00B05D68" w:rsidRDefault="00B05D68" w:rsidP="00337DF5">
                              <w:r>
                                <w:t>A PWI under 100% is acceptable</w:t>
                              </w:r>
                            </w:p>
                          </w:txbxContent>
                        </wps:txbx>
                        <wps:bodyPr rot="0" vert="horz" wrap="square" lIns="91440" tIns="45720" rIns="91440" bIns="45720" anchor="t" anchorCtr="0" upright="1">
                          <a:noAutofit/>
                        </wps:bodyPr>
                      </wps:wsp>
                      <wps:wsp>
                        <wps:cNvPr id="2087" name="Line 2636"/>
                        <wps:cNvCnPr>
                          <a:cxnSpLocks noChangeShapeType="1"/>
                        </wps:cNvCnPr>
                        <wps:spPr bwMode="auto">
                          <a:xfrm>
                            <a:off x="339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C54D87" id="Group 4122" o:spid="_x0000_s1087" style="position:absolute;left:0;text-align:left;margin-left:13.05pt;margin-top:4.7pt;width:135pt;height:36pt;z-index:251689984" coordorigin="141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">
                <v:shape id="Text Box 2635" o:spid="_x0000_s1088" type="#_x0000_t202" style="position:absolute;left:141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" strokecolor="blue" strokeweight="1.5pt">
                  <v:textbox>
                    <w:txbxContent>
                      <w:p w14:paraId="5CEEA677" w14:textId="77777777" w:rsidR="00B05D68" w:rsidRDefault="00B05D68" w:rsidP="00337DF5">
                        <w:r>
                          <w:t>A PWI under 100% is acceptable</w:t>
                        </w:r>
                      </w:p>
                    </w:txbxContent>
                  </v:textbox>
                </v:shape>
                <v:line id="Line 2636" o:spid="_x0000_s1089" style="position:absolute;visibility:visible;mso-wrap-style:square" from="3393,9371" to="411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" strokecolor="blue" strokeweight="1.5pt">
                  <v:stroke endarrow="block"/>
                </v:line>
              </v:group>
            </w:pict>
          </mc:Fallback>
        </mc:AlternateContent>
      </w:r>
      <w:r w:rsidRPr="004B2B33">
        <w:rPr>
          <w:noProof/>
        </w:rPr>
        <mc:AlternateContent>
          <mc:Choice Requires="wpg">
            <w:drawing>
              <wp:anchor distT="0" distB="0" distL="114300" distR="114300" simplePos="0" relativeHeight="251700224" behindDoc="0" locked="0" layoutInCell="1" allowOverlap="1" wp14:anchorId="0CAAC939" wp14:editId="2EFFB5E8">
                <wp:simplePos x="0" y="0"/>
                <wp:positionH relativeFrom="column">
                  <wp:posOffset>4051935</wp:posOffset>
                </wp:positionH>
                <wp:positionV relativeFrom="paragraph">
                  <wp:posOffset>59690</wp:posOffset>
                </wp:positionV>
                <wp:extent cx="1714500" cy="457200"/>
                <wp:effectExtent l="0" t="0" r="0" b="0"/>
                <wp:wrapNone/>
                <wp:docPr id="2088" name="Group 4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7533" y="8831"/>
                          <a:chExt cx="2700" cy="720"/>
                        </a:xfrm>
                      </wpg:grpSpPr>
                      <wps:wsp>
                        <wps:cNvPr id="2089" name="Text Box 2637"/>
                        <wps:cNvSpPr txBox="1">
                          <a:spLocks noChangeArrowheads="1"/>
                        </wps:cNvSpPr>
                        <wps:spPr bwMode="auto">
                          <a:xfrm>
                            <a:off x="8253" y="8831"/>
                            <a:ext cx="1980" cy="720"/>
                          </a:xfrm>
                          <a:prstGeom prst="rect">
                            <a:avLst/>
                          </a:prstGeom>
                          <a:solidFill>
                            <a:srgbClr val="FFFFFF"/>
                          </a:solidFill>
                          <a:ln w="19050">
                            <a:solidFill>
                              <a:srgbClr val="0000FF"/>
                            </a:solidFill>
                            <a:miter lim="800000"/>
                            <a:headEnd/>
                            <a:tailEnd/>
                          </a:ln>
                        </wps:spPr>
                        <wps:txbx>
                          <w:txbxContent>
                            <w:p w14:paraId="4A75132C" w14:textId="77777777" w:rsidR="00B05D68" w:rsidRDefault="00B05D68" w:rsidP="00337DF5">
                              <w:r>
                                <w:t>A PWI above 100% is unacceptable</w:t>
                              </w:r>
                            </w:p>
                          </w:txbxContent>
                        </wps:txbx>
                        <wps:bodyPr rot="0" vert="horz" wrap="square" lIns="91440" tIns="45720" rIns="91440" bIns="45720" anchor="t" anchorCtr="0" upright="1">
                          <a:noAutofit/>
                        </wps:bodyPr>
                      </wps:wsp>
                      <wps:wsp>
                        <wps:cNvPr id="2090" name="Line 2638"/>
                        <wps:cNvCnPr>
                          <a:cxnSpLocks noChangeShapeType="1"/>
                        </wps:cNvCnPr>
                        <wps:spPr bwMode="auto">
                          <a:xfrm flipH="1">
                            <a:off x="7533" y="9371"/>
                            <a:ext cx="72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AAC939" id="Group 4123" o:spid="_x0000_s1090" style="position:absolute;left:0;text-align:left;margin-left:319.05pt;margin-top:4.7pt;width:135pt;height:36pt;z-index:251700224" coordorigin="7533,8831"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">
                <v:shape id="Text Box 2637" o:spid="_x0000_s1091" type="#_x0000_t202" style="position:absolute;left:8253;top:883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" strokecolor="blue" strokeweight="1.5pt">
                  <v:textbox>
                    <w:txbxContent>
                      <w:p w14:paraId="4A75132C" w14:textId="77777777" w:rsidR="00B05D68" w:rsidRDefault="00B05D68" w:rsidP="00337DF5">
                        <w:r>
                          <w:t>A PWI above 100% is unacceptable</w:t>
                        </w:r>
                      </w:p>
                    </w:txbxContent>
                  </v:textbox>
                </v:shape>
                <v:line id="Line 2638" o:spid="_x0000_s1092" style="position:absolute;flip:x;visibility:visible;mso-wrap-style:square" from="7533,9371" to="82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" strokecolor="blue" strokeweight="1.5pt">
                  <v:stroke endarrow="block"/>
                </v:line>
              </v:group>
            </w:pict>
          </mc:Fallback>
        </mc:AlternateContent>
      </w:r>
      <w:r w:rsidRPr="004B2B33">
        <w:rPr>
          <w:noProof/>
        </w:rPr>
        <w:drawing>
          <wp:inline distT="0" distB="0" distL="0" distR="0" wp14:anchorId="1734827E" wp14:editId="22F25FDF">
            <wp:extent cx="1371600" cy="635000"/>
            <wp:effectExtent l="19050" t="19050" r="19050" b="12700"/>
            <wp:docPr id="2092" name="Picture 209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1600" cy="635000"/>
                    </a:xfrm>
                    <a:prstGeom prst="rect">
                      <a:avLst/>
                    </a:prstGeom>
                    <a:noFill/>
                    <a:ln w="6350" cmpd="sng">
                      <a:solidFill>
                        <a:srgbClr val="000000"/>
                      </a:solidFill>
                      <a:miter lim="800000"/>
                      <a:headEnd/>
                      <a:tailEnd/>
                    </a:ln>
                    <a:effectLst/>
                  </pic:spPr>
                </pic:pic>
              </a:graphicData>
            </a:graphic>
          </wp:inline>
        </w:drawing>
      </w:r>
      <w:r w:rsidRPr="004B2B33">
        <w:t xml:space="preserve">   </w:t>
      </w:r>
      <w:r w:rsidRPr="004B2B33">
        <w:rPr>
          <w:noProof/>
        </w:rPr>
        <w:drawing>
          <wp:inline distT="0" distB="0" distL="0" distR="0" wp14:anchorId="213A8C68" wp14:editId="4754B8A4">
            <wp:extent cx="1416050" cy="641350"/>
            <wp:effectExtent l="19050" t="19050" r="12700" b="25400"/>
            <wp:docPr id="2093" name="Picture 20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
                    <pic:cNvPicPr>
                      <a:picLocks noChangeAspect="1" noChangeArrowheads="1"/>
                    </pic:cNvPicPr>
                  </pic:nvPicPr>
                  <pic:blipFill>
                    <a:blip r:embed="rId73">
                      <a:extLst>
                        <a:ext uri="{28A0092B-C50C-407E-A947-70E740481C1C}">
                          <a14:useLocalDpi xmlns:a14="http://schemas.microsoft.com/office/drawing/2010/main" val="0"/>
                        </a:ext>
                      </a:extLst>
                    </a:blip>
                    <a:srcRect b="2782"/>
                    <a:stretch>
                      <a:fillRect/>
                    </a:stretch>
                  </pic:blipFill>
                  <pic:spPr bwMode="auto">
                    <a:xfrm>
                      <a:off x="0" y="0"/>
                      <a:ext cx="1416050" cy="641350"/>
                    </a:xfrm>
                    <a:prstGeom prst="rect">
                      <a:avLst/>
                    </a:prstGeom>
                    <a:noFill/>
                    <a:ln w="6350" cmpd="sng">
                      <a:solidFill>
                        <a:srgbClr val="000000"/>
                      </a:solidFill>
                      <a:miter lim="800000"/>
                      <a:headEnd/>
                      <a:tailEnd/>
                    </a:ln>
                    <a:effectLst/>
                  </pic:spPr>
                </pic:pic>
              </a:graphicData>
            </a:graphic>
          </wp:inline>
        </w:drawing>
      </w:r>
    </w:p>
    <w:p w14:paraId="44A3363A" w14:textId="61DC83DC" w:rsidR="00337DF5" w:rsidRDefault="00337DF5" w:rsidP="00EC251F">
      <w:pPr>
        <w:pStyle w:val="Caption"/>
      </w:pPr>
      <w:r w:rsidRPr="00226533">
        <w:t xml:space="preserve">Figure </w:t>
      </w:r>
      <w:r>
        <w:rPr>
          <w:noProof/>
        </w:rPr>
        <w:t>39</w:t>
      </w:r>
      <w:r>
        <w:t>: Profile PWI</w:t>
      </w:r>
    </w:p>
    <w:p w14:paraId="3A5DDC75" w14:textId="77777777" w:rsidR="00337DF5" w:rsidRDefault="00337DF5">
      <w:pPr>
        <w:rPr>
          <w:rFonts w:ascii="Arial" w:hAnsi="Arial" w:cs="Arial"/>
          <w:b/>
          <w:bCs/>
          <w:sz w:val="24"/>
          <w:szCs w:val="26"/>
        </w:rPr>
      </w:pPr>
      <w:r>
        <w:br w:type="page"/>
      </w:r>
    </w:p>
    <w:p w14:paraId="273DAD87" w14:textId="5AC45E2D" w:rsidR="00BC1977" w:rsidRPr="00BC1977" w:rsidRDefault="008B6EF9" w:rsidP="00EC251F">
      <w:pPr>
        <w:pStyle w:val="Heading3"/>
      </w:pPr>
      <w:bookmarkStart w:id="600" w:name="_Toc51666765"/>
      <w:r>
        <w:lastRenderedPageBreak/>
        <w:t>Graph Controller Menu</w:t>
      </w:r>
      <w:bookmarkEnd w:id="600"/>
    </w:p>
    <w:p w14:paraId="648EBD79" w14:textId="3B823704" w:rsidR="00D826A1" w:rsidRDefault="00D71F69" w:rsidP="00BC1977">
      <w:r>
        <w:rPr>
          <w:noProof/>
        </w:rPr>
        <w:drawing>
          <wp:anchor distT="0" distB="0" distL="114300" distR="114300" simplePos="0" relativeHeight="251682816" behindDoc="1" locked="0" layoutInCell="1" allowOverlap="1" wp14:anchorId="21F45076" wp14:editId="5AC1713B">
            <wp:simplePos x="0" y="0"/>
            <wp:positionH relativeFrom="column">
              <wp:posOffset>1734185</wp:posOffset>
            </wp:positionH>
            <wp:positionV relativeFrom="paragraph">
              <wp:posOffset>62230</wp:posOffset>
            </wp:positionV>
            <wp:extent cx="4201160" cy="2990850"/>
            <wp:effectExtent l="0" t="0" r="8890" b="0"/>
            <wp:wrapTight wrapText="left">
              <wp:wrapPolygon edited="0">
                <wp:start x="0" y="0"/>
                <wp:lineTo x="0" y="21462"/>
                <wp:lineTo x="21548" y="21462"/>
                <wp:lineTo x="21548" y="0"/>
                <wp:lineTo x="0" y="0"/>
              </wp:wrapPolygon>
            </wp:wrapTight>
            <wp:docPr id="2063" name="Picture 20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WPI - Graph Controller.png"/>
                    <pic:cNvPicPr/>
                  </pic:nvPicPr>
                  <pic:blipFill>
                    <a:blip r:embed="rId74">
                      <a:extLst>
                        <a:ext uri="{28A0092B-C50C-407E-A947-70E740481C1C}">
                          <a14:useLocalDpi xmlns:a14="http://schemas.microsoft.com/office/drawing/2010/main" val="0"/>
                        </a:ext>
                      </a:extLst>
                    </a:blip>
                    <a:stretch>
                      <a:fillRect/>
                    </a:stretch>
                  </pic:blipFill>
                  <pic:spPr>
                    <a:xfrm>
                      <a:off x="0" y="0"/>
                      <a:ext cx="4201160" cy="2990850"/>
                    </a:xfrm>
                    <a:prstGeom prst="rect">
                      <a:avLst/>
                    </a:prstGeom>
                  </pic:spPr>
                </pic:pic>
              </a:graphicData>
            </a:graphic>
            <wp14:sizeRelH relativeFrom="margin">
              <wp14:pctWidth>0</wp14:pctWidth>
            </wp14:sizeRelH>
            <wp14:sizeRelV relativeFrom="margin">
              <wp14:pctHeight>0</wp14:pctHeight>
            </wp14:sizeRelV>
          </wp:anchor>
        </w:drawing>
      </w:r>
    </w:p>
    <w:p w14:paraId="3F6A0966" w14:textId="3D4377A6" w:rsidR="006B04F8" w:rsidRPr="005941AF" w:rsidRDefault="006B04F8" w:rsidP="006B04F8">
      <w:r w:rsidRPr="005941AF">
        <w:t xml:space="preserve">The </w:t>
      </w:r>
      <w:r w:rsidRPr="005941AF">
        <w:rPr>
          <w:i/>
        </w:rPr>
        <w:t>Graph Controller</w:t>
      </w:r>
      <w:r w:rsidRPr="005941AF">
        <w:t xml:space="preserve"> allows you to modify the view of the </w:t>
      </w:r>
      <w:r w:rsidR="00D71F69">
        <w:t>W</w:t>
      </w:r>
      <w:r w:rsidRPr="005941AF">
        <w:t xml:space="preserve">PI-profile graph.  See </w:t>
      </w:r>
      <w:r w:rsidRPr="005941AF">
        <w:fldChar w:fldCharType="begin"/>
      </w:r>
      <w:r w:rsidRPr="005941AF">
        <w:instrText xml:space="preserve"> REF _Ref185831178 \h  \* MERGEFORMAT </w:instrText>
      </w:r>
      <w:r w:rsidRPr="005941AF">
        <w:fldChar w:fldCharType="separate"/>
      </w:r>
      <w:r w:rsidR="007A7D53">
        <w:rPr>
          <w:b/>
          <w:bCs/>
        </w:rPr>
        <w:t>Error! Reference source not found.</w:t>
      </w:r>
      <w:r w:rsidRPr="005941AF">
        <w:fldChar w:fldCharType="end"/>
      </w:r>
      <w:r w:rsidRPr="005941AF">
        <w:t>.  To open the Graph Controller,</w:t>
      </w:r>
      <w:r w:rsidR="00D71F69">
        <w:t xml:space="preserve"> c</w:t>
      </w:r>
      <w:r w:rsidRPr="005941AF">
        <w:t xml:space="preserve">lick on the </w:t>
      </w:r>
      <w:r w:rsidR="00D71F69">
        <w:t>button labeled ‘</w:t>
      </w:r>
      <w:r w:rsidRPr="005941AF">
        <w:t>TC</w:t>
      </w:r>
      <w:r w:rsidR="00D71F69">
        <w:t>’ on the</w:t>
      </w:r>
      <w:r w:rsidRPr="005941AF">
        <w:t xml:space="preserve"> column header in the Statistics table</w:t>
      </w:r>
      <w:r w:rsidR="00D71F69">
        <w:t>,</w:t>
      </w:r>
      <w:r w:rsidRPr="005941AF">
        <w:t xml:space="preserve"> or </w:t>
      </w:r>
      <w:r w:rsidR="00D71F69">
        <w:t>l</w:t>
      </w:r>
      <w:r w:rsidRPr="005941AF">
        <w:t>eft</w:t>
      </w:r>
      <w:r w:rsidR="00D71F69">
        <w:t xml:space="preserve"> </w:t>
      </w:r>
      <w:r w:rsidRPr="005941AF">
        <w:t>click</w:t>
      </w:r>
      <w:r w:rsidR="00D71F69">
        <w:t xml:space="preserve"> </w:t>
      </w:r>
      <w:r w:rsidRPr="005941AF">
        <w:t xml:space="preserve">anywhere just </w:t>
      </w:r>
      <w:r w:rsidR="00D71F69">
        <w:t>on the left side of</w:t>
      </w:r>
      <w:r w:rsidRPr="005941AF">
        <w:t xml:space="preserve"> the profile graph.</w:t>
      </w:r>
    </w:p>
    <w:p w14:paraId="61F7589B" w14:textId="77777777" w:rsidR="006B04F8" w:rsidRPr="005941AF" w:rsidRDefault="006B04F8" w:rsidP="006B04F8"/>
    <w:p w14:paraId="690F283E" w14:textId="77777777" w:rsidR="006B04F8" w:rsidRPr="005941AF" w:rsidRDefault="006B04F8" w:rsidP="006B04F8">
      <w:r w:rsidRPr="005941AF">
        <w:rPr>
          <w:b/>
        </w:rPr>
        <w:t>Auto scale –</w:t>
      </w:r>
      <w:r w:rsidRPr="005941AF">
        <w:t xml:space="preserve"> The Auto Scale feature will automatically adjust the</w:t>
      </w:r>
      <w:r>
        <w:t xml:space="preserve"> X</w:t>
      </w:r>
      <w:r w:rsidRPr="005941AF">
        <w:t xml:space="preserve"> and Y-axis scales to fit all of the data in the profile graph.  When the Auto Scale feature is disabled, you must manually input the minimum and m</w:t>
      </w:r>
      <w:r>
        <w:t>aximum scale settings for the X</w:t>
      </w:r>
      <w:r w:rsidRPr="005941AF">
        <w:t xml:space="preserve"> and Y-axis scale</w:t>
      </w:r>
      <w:r>
        <w:t>s</w:t>
      </w:r>
      <w:r w:rsidRPr="005941AF">
        <w:t xml:space="preserve"> of the profile graph.</w:t>
      </w:r>
    </w:p>
    <w:p w14:paraId="0587CEFC" w14:textId="1CA15751" w:rsidR="006B04F8" w:rsidRPr="005941AF" w:rsidRDefault="00D71F69" w:rsidP="00EC251F">
      <w:pPr>
        <w:pStyle w:val="Caption"/>
      </w:pPr>
      <w:r>
        <w:tab/>
      </w:r>
      <w:r>
        <w:tab/>
      </w:r>
      <w:r>
        <w:tab/>
      </w:r>
      <w:r w:rsidRPr="00816D9D">
        <w:t xml:space="preserve">Figure </w:t>
      </w:r>
      <w:r w:rsidR="00337DF5">
        <w:rPr>
          <w:noProof/>
        </w:rPr>
        <w:t>40</w:t>
      </w:r>
      <w:r w:rsidRPr="00816D9D">
        <w:t>: Graph Controller</w:t>
      </w:r>
    </w:p>
    <w:p w14:paraId="461C41B5" w14:textId="77777777" w:rsidR="006B04F8" w:rsidRPr="005941AF" w:rsidRDefault="006B04F8" w:rsidP="006B04F8">
      <w:pPr>
        <w:rPr>
          <w:b/>
          <w:strike/>
        </w:rPr>
      </w:pPr>
      <w:bookmarkStart w:id="601" w:name="_Hlk43116896"/>
      <w:r w:rsidRPr="005941AF">
        <w:rPr>
          <w:b/>
        </w:rPr>
        <w:t xml:space="preserve">TCs </w:t>
      </w:r>
    </w:p>
    <w:p w14:paraId="4511A461" w14:textId="2A8C3FDC" w:rsidR="006B04F8" w:rsidRDefault="006B04F8" w:rsidP="006B04F8">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w:t>
      </w:r>
      <w:r w:rsidR="00D71F69">
        <w:t xml:space="preserve"> You can also update the distance </w:t>
      </w:r>
      <w:r w:rsidR="0055255E">
        <w:t>measurement if</w:t>
      </w:r>
      <w:r w:rsidR="00D71F69">
        <w:t xml:space="preserve"> a value was input incorrectly when the profile was started.</w:t>
      </w:r>
    </w:p>
    <w:p w14:paraId="5BD4692C" w14:textId="77777777" w:rsidR="006B04F8" w:rsidRPr="00673430" w:rsidRDefault="006B04F8" w:rsidP="00BC1977"/>
    <w:p w14:paraId="5307C1CB" w14:textId="77777777" w:rsidR="00BC1977" w:rsidRPr="00673430" w:rsidRDefault="00BC1977" w:rsidP="00BC1977">
      <w:r w:rsidRPr="00673430">
        <w:rPr>
          <w:b/>
        </w:rPr>
        <w:t>Grid –</w:t>
      </w:r>
      <w:r w:rsidRPr="00673430">
        <w:t xml:space="preserve"> Enables/disables the view of the X and Y-Axis scales.</w:t>
      </w:r>
    </w:p>
    <w:p w14:paraId="6BA265BB" w14:textId="77777777" w:rsidR="00BC1977" w:rsidRPr="00673430" w:rsidRDefault="00BC1977" w:rsidP="00BC1977"/>
    <w:p w14:paraId="5025A0BB" w14:textId="77777777" w:rsidR="00BC1977" w:rsidRPr="00673430" w:rsidRDefault="00BC1977" w:rsidP="00BC1977">
      <w:r w:rsidRPr="00673430">
        <w:rPr>
          <w:b/>
        </w:rPr>
        <w:t xml:space="preserve">Reference </w:t>
      </w:r>
      <w:r w:rsidR="00484BF4">
        <w:rPr>
          <w:b/>
        </w:rPr>
        <w:t>l</w:t>
      </w:r>
      <w:r w:rsidRPr="00673430">
        <w:rPr>
          <w:b/>
        </w:rPr>
        <w:t>ines –</w:t>
      </w:r>
      <w:r w:rsidRPr="00673430">
        <w:t xml:space="preserve"> Enables the view of Reference Lines displayed on the profile graph.  These lines represent any temperatures referenced in the selected Process Window.</w:t>
      </w:r>
    </w:p>
    <w:p w14:paraId="4E94120E" w14:textId="77777777" w:rsidR="00BC1977" w:rsidRPr="00673430" w:rsidRDefault="00BC1977" w:rsidP="00BC1977"/>
    <w:p w14:paraId="2185810C" w14:textId="1F2E6E58" w:rsidR="00BC1977" w:rsidRPr="00673430" w:rsidRDefault="00BC1977" w:rsidP="00BC1977">
      <w:r w:rsidRPr="00673430">
        <w:rPr>
          <w:b/>
        </w:rPr>
        <w:t xml:space="preserve">Zone </w:t>
      </w:r>
      <w:r w:rsidR="00484BF4">
        <w:rPr>
          <w:b/>
        </w:rPr>
        <w:t>l</w:t>
      </w:r>
      <w:r w:rsidRPr="00673430">
        <w:rPr>
          <w:b/>
        </w:rPr>
        <w:t xml:space="preserve">ines – </w:t>
      </w:r>
      <w:r w:rsidRPr="00673430">
        <w:t>Enables the view for the zone lines on the profile graph.</w:t>
      </w:r>
    </w:p>
    <w:p w14:paraId="19B47AA9" w14:textId="77777777" w:rsidR="00BC1977" w:rsidRPr="00673430" w:rsidRDefault="00BC1977" w:rsidP="00BC1977"/>
    <w:p w14:paraId="3BD25BF1" w14:textId="77777777" w:rsidR="00BC1977" w:rsidRPr="00673430" w:rsidRDefault="00484BF4" w:rsidP="00BC1977">
      <w:pPr>
        <w:rPr>
          <w:b/>
        </w:rPr>
      </w:pPr>
      <w:r>
        <w:rPr>
          <w:b/>
        </w:rPr>
        <w:t>Predicted TCs o</w:t>
      </w:r>
      <w:r w:rsidR="00BC1977" w:rsidRPr="00673430">
        <w:rPr>
          <w:b/>
        </w:rPr>
        <w:t>nly</w:t>
      </w:r>
      <w:r w:rsidR="00BC1977" w:rsidRPr="00673430">
        <w:t xml:space="preserve"> - Removes the Original profile plot from view, displaying only the prediction profile plot on the graph.  </w:t>
      </w:r>
    </w:p>
    <w:p w14:paraId="101E0F62" w14:textId="77777777" w:rsidR="00BC1977" w:rsidRPr="00673430" w:rsidRDefault="00BC1977" w:rsidP="00BC1977"/>
    <w:p w14:paraId="6C40EC7A" w14:textId="77777777" w:rsidR="00BC1977" w:rsidRPr="00673430" w:rsidRDefault="00BC1977" w:rsidP="00BC1977">
      <w:r w:rsidRPr="00673430">
        <w:rPr>
          <w:b/>
        </w:rPr>
        <w:t xml:space="preserve">Zero </w:t>
      </w:r>
      <w:r w:rsidR="00484BF4">
        <w:rPr>
          <w:b/>
        </w:rPr>
        <w:t>d</w:t>
      </w:r>
      <w:r w:rsidRPr="00673430">
        <w:rPr>
          <w:b/>
        </w:rPr>
        <w:t xml:space="preserve">ecimal </w:t>
      </w:r>
      <w:r w:rsidR="009742E6">
        <w:t>– When viewing the Examine</w:t>
      </w:r>
      <w:r w:rsidRPr="00673430">
        <w:t xml:space="preserve"> tool, this setting enables or disables the decimal display.  When unchecked, the software will display one decimal point.</w:t>
      </w:r>
    </w:p>
    <w:p w14:paraId="11BD0846" w14:textId="77777777" w:rsidR="00BC1977" w:rsidRPr="00673430" w:rsidRDefault="00BC1977" w:rsidP="00BC1977"/>
    <w:p w14:paraId="1BF313F6" w14:textId="77777777" w:rsidR="00187019" w:rsidRDefault="00BC1977" w:rsidP="00BC1977">
      <w:r w:rsidRPr="00673430">
        <w:rPr>
          <w:b/>
        </w:rPr>
        <w:t xml:space="preserve">Internal </w:t>
      </w:r>
      <w:r w:rsidR="00484BF4">
        <w:rPr>
          <w:b/>
        </w:rPr>
        <w:t>t</w:t>
      </w:r>
      <w:r w:rsidRPr="00673430">
        <w:rPr>
          <w:b/>
        </w:rPr>
        <w:t xml:space="preserve">emp </w:t>
      </w:r>
      <w:r w:rsidRPr="00673430">
        <w:t>– Enables the view of the profiler’s internal temperature profile plot on the graph.</w:t>
      </w:r>
    </w:p>
    <w:p w14:paraId="5751967D" w14:textId="77777777" w:rsidR="00187019" w:rsidRDefault="00187019" w:rsidP="00BC1977"/>
    <w:p w14:paraId="7007163E" w14:textId="77777777" w:rsidR="00187019" w:rsidRPr="005941AF" w:rsidRDefault="00187019" w:rsidP="00BC1977">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00CF1846" w:rsidRPr="005941AF">
        <w:rPr>
          <w:rFonts w:ascii="Trebuchet MS" w:hAnsi="Trebuchet MS"/>
          <w:sz w:val="24"/>
          <w:szCs w:val="24"/>
        </w:rPr>
        <w:t xml:space="preserve"> </w:t>
      </w:r>
    </w:p>
    <w:p w14:paraId="6F0CE3B3" w14:textId="77777777" w:rsidR="00187019" w:rsidRPr="005941AF" w:rsidRDefault="00187019" w:rsidP="00BC1977"/>
    <w:p w14:paraId="5C88407D" w14:textId="77777777" w:rsidR="00187019" w:rsidRPr="00CF1846" w:rsidRDefault="00187019" w:rsidP="00BC1977">
      <w:r w:rsidRPr="005941AF">
        <w:rPr>
          <w:b/>
        </w:rPr>
        <w:t xml:space="preserve">Floating </w:t>
      </w:r>
      <w:r w:rsidR="00CF1846" w:rsidRPr="005941AF">
        <w:rPr>
          <w:b/>
        </w:rPr>
        <w:t>O2 PPM display</w:t>
      </w:r>
      <w:r w:rsidR="00CF1846" w:rsidRPr="005941AF">
        <w:t xml:space="preserve"> – When the </w:t>
      </w:r>
      <w:r w:rsidR="00CF1846" w:rsidRPr="005941AF">
        <w:rPr>
          <w:i/>
        </w:rPr>
        <w:t>O2 Live</w:t>
      </w:r>
      <w:r w:rsidR="00CF1846" w:rsidRPr="005941AF">
        <w:t xml:space="preserve"> option is purchased, you can enable/disable a window on the graph that shows the O2 measurement recorded during that profile. </w:t>
      </w:r>
    </w:p>
    <w:p w14:paraId="71D6B2B4" w14:textId="14A1F2DE" w:rsidR="00D71F69" w:rsidRPr="005941AF" w:rsidRDefault="00D71F69" w:rsidP="00D71F69">
      <w:r>
        <w:rPr>
          <w:b/>
        </w:rPr>
        <w:br/>
        <w:t>Display of Pointers</w:t>
      </w:r>
      <w:r w:rsidRPr="005941AF">
        <w:t xml:space="preserve"> – </w:t>
      </w:r>
      <w:r>
        <w:t xml:space="preserve">Allows you to control which information is displayed when the </w:t>
      </w:r>
      <w:r w:rsidRPr="00EC251F">
        <w:rPr>
          <w:i/>
          <w:iCs/>
        </w:rPr>
        <w:t>Pointer Slopes</w:t>
      </w:r>
      <w:r>
        <w:t xml:space="preserve"> tab in the Statistics table is selected (see below for additional details on pointers).</w:t>
      </w:r>
      <w:r w:rsidRPr="005941AF">
        <w:t xml:space="preserve"> </w:t>
      </w:r>
    </w:p>
    <w:bookmarkEnd w:id="601"/>
    <w:p w14:paraId="13F5981A" w14:textId="77777777" w:rsidR="00BC363E" w:rsidRDefault="00BC363E" w:rsidP="00BC363E"/>
    <w:p w14:paraId="4DF5E6D5" w14:textId="77777777" w:rsidR="00BC363E" w:rsidRDefault="00BC363E" w:rsidP="00BC363E"/>
    <w:p w14:paraId="6DA56965" w14:textId="1E6B2D0E" w:rsidR="00BC363E" w:rsidRDefault="008058F8">
      <w:pPr>
        <w:pStyle w:val="Heading3"/>
      </w:pPr>
      <w:bookmarkStart w:id="602" w:name="_Toc358296255"/>
      <w:bookmarkStart w:id="603" w:name="_Toc358298420"/>
      <w:bookmarkStart w:id="604" w:name="_Toc469334908"/>
      <w:bookmarkStart w:id="605" w:name="_Toc504120334"/>
      <w:bookmarkStart w:id="606" w:name="_Toc527644317"/>
      <w:bookmarkStart w:id="607" w:name="_Toc528599417"/>
      <w:bookmarkStart w:id="608" w:name="_Toc17993455"/>
      <w:bookmarkStart w:id="609" w:name="_Toc37267173"/>
      <w:bookmarkStart w:id="610" w:name="_Toc51666766"/>
      <w:r>
        <w:lastRenderedPageBreak/>
        <w:t>Graph Option Menu</w:t>
      </w:r>
      <w:bookmarkEnd w:id="602"/>
      <w:bookmarkEnd w:id="603"/>
      <w:bookmarkEnd w:id="604"/>
      <w:bookmarkEnd w:id="605"/>
      <w:bookmarkEnd w:id="606"/>
      <w:bookmarkEnd w:id="607"/>
      <w:bookmarkEnd w:id="608"/>
      <w:bookmarkEnd w:id="609"/>
      <w:bookmarkEnd w:id="610"/>
    </w:p>
    <w:p w14:paraId="7DC936BB" w14:textId="27452FB9" w:rsidR="00BC363E" w:rsidRDefault="002E56B6" w:rsidP="00BC363E">
      <w:r>
        <w:t>To view the graph option m</w:t>
      </w:r>
      <w:r w:rsidR="00BC363E">
        <w:t xml:space="preserve">enu, right-click anywhere within the profile graph area.  See </w:t>
      </w:r>
      <w:r w:rsidR="00337DF5">
        <w:fldChar w:fldCharType="begin"/>
      </w:r>
      <w:r w:rsidR="00337DF5">
        <w:instrText xml:space="preserve"> REF _Ref467245473 \h </w:instrText>
      </w:r>
      <w:r w:rsidR="00337DF5">
        <w:fldChar w:fldCharType="separate"/>
      </w:r>
      <w:r w:rsidR="007A7D53">
        <w:rPr>
          <w:b/>
          <w:bCs/>
        </w:rPr>
        <w:t>Error! Reference source not found.</w:t>
      </w:r>
      <w:r w:rsidR="00337DF5">
        <w:fldChar w:fldCharType="end"/>
      </w:r>
      <w:r w:rsidR="005941AF">
        <w:t>.</w:t>
      </w:r>
    </w:p>
    <w:p w14:paraId="2B45ABA1" w14:textId="5FB17D57" w:rsidR="005941AF" w:rsidRDefault="00FA5C82" w:rsidP="00FA5C82">
      <w:pPr>
        <w:jc w:val="center"/>
      </w:pPr>
      <w:r>
        <w:rPr>
          <w:noProof/>
        </w:rPr>
        <w:drawing>
          <wp:inline distT="0" distB="0" distL="0" distR="0" wp14:anchorId="69C979A4" wp14:editId="4A21D9B2">
            <wp:extent cx="1856740" cy="1638300"/>
            <wp:effectExtent l="0" t="0" r="0" b="0"/>
            <wp:docPr id="2065" name="Picture 2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a:blip r:embed="rId75">
                      <a:extLst>
                        <a:ext uri="{28A0092B-C50C-407E-A947-70E740481C1C}">
                          <a14:useLocalDpi xmlns:a14="http://schemas.microsoft.com/office/drawing/2010/main" val="0"/>
                        </a:ext>
                      </a:extLst>
                    </a:blip>
                    <a:stretch>
                      <a:fillRect/>
                    </a:stretch>
                  </pic:blipFill>
                  <pic:spPr>
                    <a:xfrm>
                      <a:off x="0" y="0"/>
                      <a:ext cx="1856740" cy="1638300"/>
                    </a:xfrm>
                    <a:prstGeom prst="rect">
                      <a:avLst/>
                    </a:prstGeom>
                  </pic:spPr>
                </pic:pic>
              </a:graphicData>
            </a:graphic>
          </wp:inline>
        </w:drawing>
      </w:r>
    </w:p>
    <w:p w14:paraId="7E3F8F72" w14:textId="6340E1F4" w:rsidR="00FA5C82" w:rsidRDefault="00FA5C82" w:rsidP="00FA5C82">
      <w:pPr>
        <w:pStyle w:val="Caption"/>
      </w:pPr>
      <w:r>
        <w:t xml:space="preserve">Figure </w:t>
      </w:r>
      <w:r w:rsidR="00337DF5">
        <w:rPr>
          <w:noProof/>
        </w:rPr>
        <w:t>41</w:t>
      </w:r>
      <w:r>
        <w:t>: Graph Option Menu</w:t>
      </w:r>
    </w:p>
    <w:p w14:paraId="6147100C" w14:textId="77777777" w:rsidR="00FA5C82" w:rsidRDefault="00FA5C82" w:rsidP="00EC251F">
      <w:pPr>
        <w:jc w:val="center"/>
      </w:pPr>
    </w:p>
    <w:p w14:paraId="2AD61788" w14:textId="6C4C8502" w:rsidR="00BC363E" w:rsidRPr="00AA0F3F" w:rsidRDefault="00530DA9" w:rsidP="00062A0A">
      <w:pPr>
        <w:pStyle w:val="Heading4"/>
      </w:pPr>
      <w:r>
        <w:t>Examine Line</w:t>
      </w:r>
    </w:p>
    <w:p w14:paraId="7251804A" w14:textId="3BDF15BE" w:rsidR="00BC363E" w:rsidRDefault="002E56B6" w:rsidP="00BC363E">
      <w:r>
        <w:t>The</w:t>
      </w:r>
      <w:r w:rsidR="00BC363E">
        <w:t xml:space="preserve"> feature displays the temperature for the location of the</w:t>
      </w:r>
      <w:r w:rsidR="00EE1973">
        <w:t xml:space="preserve"> </w:t>
      </w:r>
      <w:proofErr w:type="spellStart"/>
      <w:r w:rsidR="00FA5C82">
        <w:t>examine</w:t>
      </w:r>
      <w:proofErr w:type="spellEnd"/>
      <w:r w:rsidR="00FA5C82">
        <w:t xml:space="preserve"> line</w:t>
      </w:r>
      <w:r w:rsidR="00EE1973">
        <w:t xml:space="preserve"> on the profile graph. </w:t>
      </w:r>
      <w:r w:rsidR="00BC363E">
        <w:t>See</w:t>
      </w:r>
      <w:r w:rsidR="00EE1973">
        <w:t xml:space="preserve"> </w:t>
      </w:r>
      <w:r w:rsidR="00337DF5">
        <w:fldChar w:fldCharType="begin"/>
      </w:r>
      <w:r w:rsidR="00337DF5">
        <w:instrText xml:space="preserve"> REF _Ref468128689 \h </w:instrText>
      </w:r>
      <w:r w:rsidR="00337DF5">
        <w:fldChar w:fldCharType="separate"/>
      </w:r>
      <w:r w:rsidR="007A7D53">
        <w:rPr>
          <w:b/>
          <w:bCs/>
        </w:rPr>
        <w:t>Error! Reference source not found.</w:t>
      </w:r>
      <w:r w:rsidR="00337DF5">
        <w:fldChar w:fldCharType="end"/>
      </w:r>
      <w:r w:rsidR="00BC363E">
        <w:t xml:space="preserve">.  </w:t>
      </w:r>
    </w:p>
    <w:p w14:paraId="3BB38674" w14:textId="1D6FFD47" w:rsidR="005B70AB" w:rsidRDefault="00FA5C82" w:rsidP="00FA5C82">
      <w:pPr>
        <w:jc w:val="center"/>
      </w:pPr>
      <w:r>
        <w:rPr>
          <w:noProof/>
        </w:rPr>
        <w:drawing>
          <wp:inline distT="0" distB="0" distL="0" distR="0" wp14:anchorId="36A91539" wp14:editId="0FA965C6">
            <wp:extent cx="1105054" cy="1190791"/>
            <wp:effectExtent l="0" t="0" r="0" b="9525"/>
            <wp:docPr id="2067" name="Picture 20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WPI - TC window.png"/>
                    <pic:cNvPicPr/>
                  </pic:nvPicPr>
                  <pic:blipFill>
                    <a:blip r:embed="rId76">
                      <a:extLst>
                        <a:ext uri="{28A0092B-C50C-407E-A947-70E740481C1C}">
                          <a14:useLocalDpi xmlns:a14="http://schemas.microsoft.com/office/drawing/2010/main" val="0"/>
                        </a:ext>
                      </a:extLst>
                    </a:blip>
                    <a:stretch>
                      <a:fillRect/>
                    </a:stretch>
                  </pic:blipFill>
                  <pic:spPr>
                    <a:xfrm>
                      <a:off x="0" y="0"/>
                      <a:ext cx="1105054" cy="1190791"/>
                    </a:xfrm>
                    <a:prstGeom prst="rect">
                      <a:avLst/>
                    </a:prstGeom>
                  </pic:spPr>
                </pic:pic>
              </a:graphicData>
            </a:graphic>
          </wp:inline>
        </w:drawing>
      </w:r>
    </w:p>
    <w:p w14:paraId="0241110F" w14:textId="16EA582E" w:rsidR="00FA5C82" w:rsidRDefault="00FA5C82" w:rsidP="00FA5C82">
      <w:pPr>
        <w:pStyle w:val="Caption"/>
      </w:pPr>
      <w:r>
        <w:t xml:space="preserve">Figure </w:t>
      </w:r>
      <w:r w:rsidR="00337DF5">
        <w:rPr>
          <w:noProof/>
        </w:rPr>
        <w:t>42</w:t>
      </w:r>
      <w:r>
        <w:t>: Examine line window</w:t>
      </w:r>
    </w:p>
    <w:p w14:paraId="552D99A2" w14:textId="77777777" w:rsidR="00FA5C82" w:rsidRDefault="00FA5C82" w:rsidP="00EC251F">
      <w:pPr>
        <w:jc w:val="center"/>
      </w:pPr>
    </w:p>
    <w:p w14:paraId="63365F8B" w14:textId="77777777" w:rsidR="00BC363E" w:rsidRDefault="00BC363E" w:rsidP="00EC251F">
      <w:pPr>
        <w:ind w:left="360"/>
      </w:pPr>
      <w:r>
        <w:t xml:space="preserve">Wherever the pointer is moved across the profile, the following data </w:t>
      </w:r>
      <w:r w:rsidR="00D94244">
        <w:t>appears</w:t>
      </w:r>
      <w:r>
        <w:t>:</w:t>
      </w:r>
    </w:p>
    <w:p w14:paraId="37FC4D5C" w14:textId="77777777" w:rsidR="00BC363E" w:rsidRDefault="00BC363E" w:rsidP="00EC251F">
      <w:pPr>
        <w:pStyle w:val="ListBullet"/>
        <w:tabs>
          <w:tab w:val="clear" w:pos="360"/>
          <w:tab w:val="num" w:pos="720"/>
        </w:tabs>
        <w:ind w:left="720"/>
      </w:pPr>
      <w:r>
        <w:t>The first column is the actual temperature for each TC.</w:t>
      </w:r>
    </w:p>
    <w:p w14:paraId="6530918B" w14:textId="1F241E0F" w:rsidR="00BC363E" w:rsidRDefault="00BC363E" w:rsidP="00EC251F">
      <w:pPr>
        <w:pStyle w:val="ListBullet"/>
        <w:tabs>
          <w:tab w:val="clear" w:pos="360"/>
          <w:tab w:val="num" w:pos="720"/>
        </w:tabs>
        <w:ind w:left="720"/>
      </w:pPr>
      <w:r>
        <w:t xml:space="preserve">The second column is the temperature of the predicted profile data – based on </w:t>
      </w:r>
      <w:r w:rsidR="00203D3A">
        <w:t>setpoint</w:t>
      </w:r>
      <w:r>
        <w:t xml:space="preserve"> or speed changes.</w:t>
      </w:r>
    </w:p>
    <w:p w14:paraId="134C7A82" w14:textId="77777777" w:rsidR="00BC363E" w:rsidRDefault="00BC363E" w:rsidP="00EC251F">
      <w:pPr>
        <w:pStyle w:val="ListBullet"/>
        <w:tabs>
          <w:tab w:val="clear" w:pos="360"/>
          <w:tab w:val="num" w:pos="720"/>
        </w:tabs>
        <w:ind w:left="720"/>
      </w:pPr>
      <w:r>
        <w:t>The Delta T for both actual and predicted TC data.</w:t>
      </w:r>
    </w:p>
    <w:p w14:paraId="2004716B" w14:textId="60FF50E7" w:rsidR="00337DF5" w:rsidRPr="00FC3898" w:rsidRDefault="00BC363E" w:rsidP="00EC251F">
      <w:pPr>
        <w:pStyle w:val="ListBullet"/>
        <w:tabs>
          <w:tab w:val="clear" w:pos="360"/>
          <w:tab w:val="num" w:pos="720"/>
        </w:tabs>
        <w:ind w:left="720"/>
      </w:pPr>
      <w:r w:rsidRPr="00FC3898">
        <w:t>The time during the profile at which the pointer is placed</w:t>
      </w:r>
    </w:p>
    <w:p w14:paraId="2A56E7BC" w14:textId="77777777" w:rsidR="00337DF5" w:rsidRDefault="00337DF5" w:rsidP="00EC251F">
      <w:pPr>
        <w:pStyle w:val="ListBullet"/>
        <w:numPr>
          <w:ilvl w:val="0"/>
          <w:numId w:val="0"/>
        </w:numPr>
        <w:ind w:left="360" w:hanging="360"/>
      </w:pPr>
    </w:p>
    <w:p w14:paraId="4D06CE97" w14:textId="77777777" w:rsidR="005941AF" w:rsidRPr="00673430" w:rsidRDefault="005941AF" w:rsidP="00EC251F">
      <w:pPr>
        <w:pStyle w:val="ListBullet"/>
        <w:numPr>
          <w:ilvl w:val="0"/>
          <w:numId w:val="0"/>
        </w:numPr>
        <w:ind w:left="360" w:hanging="360"/>
      </w:pPr>
    </w:p>
    <w:p w14:paraId="1930641B" w14:textId="77777777" w:rsidR="00BC363E" w:rsidRPr="00673430" w:rsidRDefault="00530DA9" w:rsidP="00062A0A">
      <w:pPr>
        <w:pStyle w:val="Heading4"/>
      </w:pPr>
      <w:r>
        <w:t>Move T</w:t>
      </w:r>
      <w:r w:rsidR="005B70AB">
        <w:t>C</w:t>
      </w:r>
      <w:r>
        <w:t xml:space="preserve"> L</w:t>
      </w:r>
      <w:r w:rsidRPr="00673430">
        <w:t>ine</w:t>
      </w:r>
    </w:p>
    <w:p w14:paraId="707D0CD6" w14:textId="77777777" w:rsidR="00BC363E" w:rsidRPr="004B2B33" w:rsidRDefault="00DD450D" w:rsidP="004B2B33">
      <w:pPr>
        <w:pStyle w:val="Caption"/>
      </w:pPr>
      <w:r w:rsidRPr="004B2B33">
        <w:rPr>
          <w:noProof/>
        </w:rPr>
        <w:drawing>
          <wp:inline distT="0" distB="0" distL="0" distR="0" wp14:anchorId="553B04ED" wp14:editId="2F22B90D">
            <wp:extent cx="1524000" cy="552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7">
                      <a:extLst>
                        <a:ext uri="{28A0092B-C50C-407E-A947-70E740481C1C}">
                          <a14:useLocalDpi xmlns:a14="http://schemas.microsoft.com/office/drawing/2010/main" val="0"/>
                        </a:ext>
                      </a:extLst>
                    </a:blip>
                    <a:srcRect b="21621"/>
                    <a:stretch/>
                  </pic:blipFill>
                  <pic:spPr bwMode="auto">
                    <a:xfrm>
                      <a:off x="0" y="0"/>
                      <a:ext cx="152400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8627451" w14:textId="3FFE394E" w:rsidR="005B70AB" w:rsidRPr="00673430" w:rsidRDefault="005B70AB" w:rsidP="005B70AB">
      <w:pPr>
        <w:pStyle w:val="Caption"/>
      </w:pPr>
      <w:bookmarkStart w:id="611" w:name="_Ref220307958"/>
      <w:r w:rsidRPr="00673430">
        <w:t xml:space="preserve">Figure </w:t>
      </w:r>
      <w:bookmarkEnd w:id="611"/>
      <w:r w:rsidR="00337DF5">
        <w:rPr>
          <w:noProof/>
        </w:rPr>
        <w:t>43</w:t>
      </w:r>
    </w:p>
    <w:p w14:paraId="44150398" w14:textId="77777777" w:rsidR="006C62C4" w:rsidRDefault="006C62C4" w:rsidP="00BC363E"/>
    <w:p w14:paraId="7537B296" w14:textId="233387B2" w:rsidR="00BC363E" w:rsidRPr="00673430" w:rsidRDefault="002E56B6" w:rsidP="00BC363E">
      <w:r>
        <w:t>The Move TC l</w:t>
      </w:r>
      <w:r w:rsidR="00BC363E" w:rsidRPr="00673430">
        <w:t xml:space="preserve">ine feature allows </w:t>
      </w:r>
      <w:r w:rsidR="002219CA">
        <w:t>you</w:t>
      </w:r>
      <w:r w:rsidR="00BC363E" w:rsidRPr="00673430">
        <w:t xml:space="preserve"> to manually move the thermocouple plot on the profi</w:t>
      </w:r>
      <w:r w:rsidR="00CF7A21">
        <w:t xml:space="preserve">le graph.  </w:t>
      </w:r>
      <w:r w:rsidR="002219CA">
        <w:t>Moving the plot lets you</w:t>
      </w:r>
      <w:r w:rsidR="00CF7A21">
        <w:t xml:space="preserve"> fine-</w:t>
      </w:r>
      <w:r w:rsidR="00BC363E" w:rsidRPr="00673430">
        <w:t xml:space="preserve">tune the profile or make corrections in the event the </w:t>
      </w:r>
      <w:r w:rsidR="00FA5C82">
        <w:t>W</w:t>
      </w:r>
      <w:r w:rsidR="00DF63A3" w:rsidRPr="00673430">
        <w:t>PI</w:t>
      </w:r>
      <w:r w:rsidR="00BC363E" w:rsidRPr="00673430">
        <w:t xml:space="preserve"> software did not properly display the plot.  See </w:t>
      </w:r>
      <w:r w:rsidR="00337DF5" w:rsidRPr="00673430">
        <w:fldChar w:fldCharType="begin"/>
      </w:r>
      <w:r w:rsidR="00337DF5" w:rsidRPr="00673430">
        <w:instrText xml:space="preserve"> REF _Ref220307958 \h  \* MERGEFORMAT </w:instrText>
      </w:r>
      <w:r w:rsidR="00337DF5" w:rsidRPr="00673430">
        <w:fldChar w:fldCharType="separate"/>
      </w:r>
      <w:r w:rsidR="007A7D53" w:rsidRPr="00673430">
        <w:t xml:space="preserve">Figure </w:t>
      </w:r>
      <w:r w:rsidR="00337DF5" w:rsidRPr="00673430">
        <w:fldChar w:fldCharType="end"/>
      </w:r>
      <w:r w:rsidR="00BC363E" w:rsidRPr="00673430">
        <w:t>.</w:t>
      </w:r>
    </w:p>
    <w:p w14:paraId="74CB128F" w14:textId="77777777" w:rsidR="00BC363E" w:rsidRPr="00673430" w:rsidRDefault="00BC363E" w:rsidP="00BC363E"/>
    <w:p w14:paraId="2DB56338" w14:textId="7DECD8AB" w:rsidR="00FA5C82" w:rsidRDefault="004F3EB4" w:rsidP="00FA5C82">
      <w:pPr>
        <w:pStyle w:val="Caption"/>
      </w:pPr>
      <w:r>
        <w:br w:type="page"/>
      </w:r>
    </w:p>
    <w:p w14:paraId="2D93F1B6" w14:textId="22AC2E84" w:rsidR="004F3EB4" w:rsidRDefault="004F3EB4"/>
    <w:p w14:paraId="1FAC8D0A" w14:textId="7B868C6D" w:rsidR="00BC363E" w:rsidRPr="00673430" w:rsidRDefault="00BC363E" w:rsidP="00BC363E">
      <w:r w:rsidRPr="00673430">
        <w:t>Select the thermocouple you wish to move and then click and drag the highlighted plot and move it to the desired l</w:t>
      </w:r>
      <w:r w:rsidR="005941AF">
        <w:t xml:space="preserve">ocation on the profile graph. </w:t>
      </w:r>
      <w:r w:rsidRPr="00673430">
        <w:t xml:space="preserve">See </w:t>
      </w:r>
      <w:r w:rsidR="00337DF5" w:rsidRPr="00673430">
        <w:fldChar w:fldCharType="begin"/>
      </w:r>
      <w:r w:rsidR="00337DF5" w:rsidRPr="00673430">
        <w:instrText xml:space="preserve"> REF _Ref220307974 \h  \* MERGEFORMAT </w:instrText>
      </w:r>
      <w:r w:rsidR="00337DF5" w:rsidRPr="00673430">
        <w:fldChar w:fldCharType="separate"/>
      </w:r>
      <w:r w:rsidR="007A7D53" w:rsidRPr="004B2B33">
        <w:t xml:space="preserve">Figure </w:t>
      </w:r>
      <w:r w:rsidR="00337DF5" w:rsidRPr="00673430">
        <w:fldChar w:fldCharType="end"/>
      </w:r>
      <w:r w:rsidRPr="00673430">
        <w:t xml:space="preserve">.  </w:t>
      </w:r>
    </w:p>
    <w:p w14:paraId="39AB7BC5" w14:textId="77777777" w:rsidR="00BC363E" w:rsidRDefault="00BC363E" w:rsidP="00BC363E"/>
    <w:p w14:paraId="02B804D2" w14:textId="77777777" w:rsidR="00BC363E" w:rsidRDefault="00DD450D" w:rsidP="00BC363E">
      <w:pPr>
        <w:keepNext/>
        <w:jc w:val="center"/>
      </w:pPr>
      <w:r>
        <w:rPr>
          <w:noProof/>
        </w:rPr>
        <w:drawing>
          <wp:inline distT="0" distB="0" distL="0" distR="0" wp14:anchorId="22145EC9" wp14:editId="6221EB62">
            <wp:extent cx="5486400" cy="1436266"/>
            <wp:effectExtent l="19050" t="19050" r="1905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86400" cy="1436266"/>
                    </a:xfrm>
                    <a:prstGeom prst="rect">
                      <a:avLst/>
                    </a:prstGeom>
                    <a:noFill/>
                    <a:ln w="6350" cmpd="sng">
                      <a:solidFill>
                        <a:srgbClr val="000000"/>
                      </a:solidFill>
                      <a:miter lim="800000"/>
                      <a:headEnd/>
                      <a:tailEnd/>
                    </a:ln>
                    <a:effectLst/>
                  </pic:spPr>
                </pic:pic>
              </a:graphicData>
            </a:graphic>
          </wp:inline>
        </w:drawing>
      </w:r>
    </w:p>
    <w:p w14:paraId="689D8E01" w14:textId="603AAA0A" w:rsidR="00BC363E" w:rsidRPr="004B2B33" w:rsidRDefault="00BC363E" w:rsidP="004B2B33">
      <w:pPr>
        <w:jc w:val="center"/>
      </w:pPr>
      <w:bookmarkStart w:id="612" w:name="_Ref220307974"/>
      <w:r w:rsidRPr="004B2B33">
        <w:t xml:space="preserve">Figure </w:t>
      </w:r>
      <w:bookmarkEnd w:id="612"/>
      <w:r w:rsidR="00337DF5">
        <w:rPr>
          <w:noProof/>
        </w:rPr>
        <w:t>44</w:t>
      </w:r>
      <w:r w:rsidRPr="004B2B33">
        <w:t>: Move TC Line</w:t>
      </w:r>
    </w:p>
    <w:p w14:paraId="50364621" w14:textId="77777777" w:rsidR="00285E42" w:rsidRDefault="00285E42" w:rsidP="00285E42">
      <w:pPr>
        <w:pStyle w:val="Heading4"/>
        <w:rPr>
          <w:lang w:val="en"/>
        </w:rPr>
      </w:pPr>
      <w:bookmarkStart w:id="613" w:name="_Hlk42616113"/>
      <w:r>
        <w:rPr>
          <w:lang w:val="en"/>
        </w:rPr>
        <w:t>Move Zone Line</w:t>
      </w:r>
    </w:p>
    <w:p w14:paraId="4D2D3601" w14:textId="77777777" w:rsidR="00285E42" w:rsidRPr="00673430" w:rsidRDefault="00285E42" w:rsidP="00285E42">
      <w:r>
        <w:t xml:space="preserve">The </w:t>
      </w:r>
      <w:r>
        <w:rPr>
          <w:i/>
        </w:rPr>
        <w:t>Move Zone l</w:t>
      </w:r>
      <w:r w:rsidRPr="00410A30">
        <w:rPr>
          <w:i/>
        </w:rPr>
        <w:t>ine</w:t>
      </w:r>
      <w:r>
        <w:t xml:space="preserve"> feature lets you manually move the zone separation lines on the profile graph.  You can use this feature to fine-tune the profile </w:t>
      </w:r>
      <w:r w:rsidRPr="00673430">
        <w:t>or make corrections in the event the software did not properly display the zones</w:t>
      </w:r>
      <w:bookmarkEnd w:id="613"/>
      <w:r w:rsidRPr="00673430">
        <w:t xml:space="preserve">.  </w:t>
      </w:r>
    </w:p>
    <w:p w14:paraId="7F5DB286" w14:textId="459A32D9" w:rsidR="005941AF" w:rsidRDefault="00530DA9" w:rsidP="00062A0A">
      <w:pPr>
        <w:pStyle w:val="Heading4"/>
        <w:rPr>
          <w:lang w:val="en"/>
        </w:rPr>
      </w:pPr>
      <w:r>
        <w:rPr>
          <w:lang w:val="en"/>
        </w:rPr>
        <w:t xml:space="preserve">Move </w:t>
      </w:r>
      <w:r w:rsidR="00285E42">
        <w:rPr>
          <w:lang w:val="en"/>
        </w:rPr>
        <w:t>Preheat and wave divider</w:t>
      </w:r>
    </w:p>
    <w:p w14:paraId="4896C0AE" w14:textId="615C171F" w:rsidR="005941AF" w:rsidRPr="00673430" w:rsidRDefault="005941AF" w:rsidP="005941AF">
      <w:r>
        <w:t xml:space="preserve">The </w:t>
      </w:r>
      <w:r>
        <w:rPr>
          <w:i/>
        </w:rPr>
        <w:t xml:space="preserve">Move </w:t>
      </w:r>
      <w:r w:rsidR="00285E42">
        <w:rPr>
          <w:i/>
        </w:rPr>
        <w:t>Preheat and wave divider</w:t>
      </w:r>
      <w:r>
        <w:t xml:space="preserve"> feature lets you manually move the </w:t>
      </w:r>
      <w:r w:rsidR="00285E42">
        <w:t>di</w:t>
      </w:r>
      <w:r w:rsidR="006F79A3">
        <w:t>viding line that separates the two halves of the data plot – preheat and wave</w:t>
      </w:r>
      <w:r>
        <w:t xml:space="preserve">.  You can use this feature to fine-tune the profile </w:t>
      </w:r>
      <w:r w:rsidRPr="00673430">
        <w:t>or make corrections in the event the software did not properly displa</w:t>
      </w:r>
      <w:r w:rsidR="006F79A3">
        <w:t>y</w:t>
      </w:r>
      <w:r w:rsidRPr="00673430">
        <w:t xml:space="preserve">.  </w:t>
      </w:r>
    </w:p>
    <w:p w14:paraId="5A6AB2BE" w14:textId="77777777" w:rsidR="00BC363E" w:rsidRPr="004B2B33" w:rsidRDefault="00DD450D" w:rsidP="004B2B33">
      <w:pPr>
        <w:pStyle w:val="Caption"/>
      </w:pPr>
      <w:r>
        <w:rPr>
          <w:noProof/>
        </w:rPr>
        <w:drawing>
          <wp:anchor distT="0" distB="0" distL="114300" distR="114300" simplePos="0" relativeHeight="251673600" behindDoc="1" locked="0" layoutInCell="1" allowOverlap="1" wp14:anchorId="448B374C" wp14:editId="4A4FE944">
            <wp:simplePos x="0" y="0"/>
            <wp:positionH relativeFrom="column">
              <wp:posOffset>3747770</wp:posOffset>
            </wp:positionH>
            <wp:positionV relativeFrom="paragraph">
              <wp:posOffset>78740</wp:posOffset>
            </wp:positionV>
            <wp:extent cx="2032000" cy="857250"/>
            <wp:effectExtent l="0" t="0" r="6350" b="0"/>
            <wp:wrapTight wrapText="bothSides">
              <wp:wrapPolygon edited="0">
                <wp:start x="0" y="0"/>
                <wp:lineTo x="0" y="21120"/>
                <wp:lineTo x="21465" y="21120"/>
                <wp:lineTo x="21465" y="0"/>
                <wp:lineTo x="0" y="0"/>
              </wp:wrapPolygon>
            </wp:wrapTight>
            <wp:docPr id="4334" name="Picture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1391" w14:textId="77777777" w:rsidR="005941AF" w:rsidRPr="00673430" w:rsidRDefault="00530DA9" w:rsidP="00062A0A">
      <w:pPr>
        <w:pStyle w:val="Heading4"/>
      </w:pPr>
      <w:r>
        <w:t>Zone Resize</w:t>
      </w:r>
    </w:p>
    <w:p w14:paraId="2FF374C6" w14:textId="41D989BD" w:rsidR="00BC363E" w:rsidRDefault="00BC363E" w:rsidP="00BC363E">
      <w:r w:rsidRPr="00673430">
        <w:t xml:space="preserve">Select to move the first line (Zone beginning) or the Last line (Zone ending) (See </w:t>
      </w:r>
      <w:r w:rsidRPr="00673430">
        <w:fldChar w:fldCharType="begin"/>
      </w:r>
      <w:r w:rsidRPr="00673430">
        <w:instrText xml:space="preserve"> REF _Ref237149178 \h </w:instrText>
      </w:r>
      <w:r w:rsidR="00673430" w:rsidRPr="00673430">
        <w:instrText xml:space="preserve"> \* MERGEFORMAT </w:instrText>
      </w:r>
      <w:r w:rsidRPr="00673430">
        <w:fldChar w:fldCharType="separate"/>
      </w:r>
      <w:r w:rsidR="007A7D53" w:rsidRPr="0069332B">
        <w:t xml:space="preserve">Figure </w:t>
      </w:r>
      <w:r w:rsidRPr="00673430">
        <w:fldChar w:fldCharType="end"/>
      </w:r>
      <w:r w:rsidRPr="00673430">
        <w:t>) and then click and drag it to the desired location on the profile</w:t>
      </w:r>
      <w:r w:rsidR="00EA021B">
        <w:t xml:space="preserve"> graph. </w:t>
      </w:r>
      <w:r w:rsidRPr="00673430">
        <w:t xml:space="preserve">See </w:t>
      </w:r>
      <w:r w:rsidR="00337DF5" w:rsidRPr="00673430">
        <w:fldChar w:fldCharType="begin"/>
      </w:r>
      <w:r w:rsidR="00337DF5" w:rsidRPr="00673430">
        <w:instrText xml:space="preserve"> REF _Ref220307995 \h  \* MERGEFORMAT </w:instrText>
      </w:r>
      <w:r w:rsidR="00337DF5" w:rsidRPr="00673430">
        <w:fldChar w:fldCharType="separate"/>
      </w:r>
      <w:r w:rsidR="007A7D53">
        <w:t xml:space="preserve">Figure </w:t>
      </w:r>
      <w:r w:rsidR="00337DF5" w:rsidRPr="00673430">
        <w:fldChar w:fldCharType="end"/>
      </w:r>
      <w:r w:rsidRPr="00673430">
        <w:t>.</w:t>
      </w:r>
    </w:p>
    <w:p w14:paraId="29D39444" w14:textId="77777777" w:rsidR="0069332B" w:rsidRDefault="0069332B" w:rsidP="00BC363E"/>
    <w:p w14:paraId="34EBC15B" w14:textId="23B984A6" w:rsidR="0069332B" w:rsidRPr="0069332B" w:rsidRDefault="0069332B" w:rsidP="0069332B">
      <w:pPr>
        <w:pStyle w:val="Caption"/>
        <w:ind w:right="1080"/>
        <w:jc w:val="right"/>
      </w:pPr>
      <w:bookmarkStart w:id="614" w:name="_Ref237149178"/>
      <w:r w:rsidRPr="0069332B">
        <w:t xml:space="preserve">Figure </w:t>
      </w:r>
      <w:bookmarkEnd w:id="614"/>
      <w:r w:rsidR="00337DF5">
        <w:rPr>
          <w:noProof/>
        </w:rPr>
        <w:t>45</w:t>
      </w:r>
      <w:r w:rsidRPr="0069332B">
        <w:t>: Zone Resize</w:t>
      </w:r>
    </w:p>
    <w:p w14:paraId="536592EE" w14:textId="77777777" w:rsidR="00BC363E" w:rsidRPr="00673430" w:rsidRDefault="00BC363E" w:rsidP="00BC363E"/>
    <w:p w14:paraId="7AC28A40" w14:textId="0EBF274B" w:rsidR="00BC363E" w:rsidRDefault="00285E42" w:rsidP="0069332B">
      <w:pPr>
        <w:jc w:val="center"/>
      </w:pPr>
      <w:r>
        <w:rPr>
          <w:noProof/>
        </w:rPr>
        <mc:AlternateContent>
          <mc:Choice Requires="wps">
            <w:drawing>
              <wp:anchor distT="0" distB="0" distL="114300" distR="114300" simplePos="0" relativeHeight="251648000" behindDoc="0" locked="0" layoutInCell="1" allowOverlap="1" wp14:anchorId="56737264" wp14:editId="76B4A74C">
                <wp:simplePos x="0" y="0"/>
                <wp:positionH relativeFrom="column">
                  <wp:posOffset>3625399</wp:posOffset>
                </wp:positionH>
                <wp:positionV relativeFrom="paragraph">
                  <wp:posOffset>1576582</wp:posOffset>
                </wp:positionV>
                <wp:extent cx="214958" cy="120097"/>
                <wp:effectExtent l="19050" t="19050" r="13970" b="32385"/>
                <wp:wrapNone/>
                <wp:docPr id="2069" name="Arrow: Left-Right 2069"/>
                <wp:cNvGraphicFramePr/>
                <a:graphic xmlns:a="http://schemas.openxmlformats.org/drawingml/2006/main">
                  <a:graphicData uri="http://schemas.microsoft.com/office/word/2010/wordprocessingShape">
                    <wps:wsp>
                      <wps:cNvSpPr/>
                      <wps:spPr>
                        <a:xfrm>
                          <a:off x="0" y="0"/>
                          <a:ext cx="214958" cy="120097"/>
                        </a:xfrm>
                        <a:prstGeom prst="leftRightArrow">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FC609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069" o:spid="_x0000_s1026" type="#_x0000_t69" style="position:absolute;margin-left:285.45pt;margin-top:124.15pt;width:16.95pt;height:9.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" adj="6034" fillcolor="black [3213]" strokecolor="black [3200]" strokeweight="1pt"/>
            </w:pict>
          </mc:Fallback>
        </mc:AlternateContent>
      </w:r>
      <w:r w:rsidR="00DD450D">
        <w:rPr>
          <w:noProof/>
        </w:rPr>
        <w:drawing>
          <wp:inline distT="0" distB="0" distL="0" distR="0" wp14:anchorId="3C778058" wp14:editId="199FCB03">
            <wp:extent cx="4645833" cy="2127250"/>
            <wp:effectExtent l="19050" t="19050" r="2159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645833" cy="2127250"/>
                    </a:xfrm>
                    <a:prstGeom prst="rect">
                      <a:avLst/>
                    </a:prstGeom>
                    <a:noFill/>
                    <a:ln w="6350" cmpd="sng">
                      <a:solidFill>
                        <a:srgbClr val="000000"/>
                      </a:solidFill>
                      <a:miter lim="800000"/>
                      <a:headEnd/>
                      <a:tailEnd/>
                    </a:ln>
                    <a:effectLst/>
                  </pic:spPr>
                </pic:pic>
              </a:graphicData>
            </a:graphic>
          </wp:inline>
        </w:drawing>
      </w:r>
    </w:p>
    <w:p w14:paraId="143EB8A2" w14:textId="565311FB" w:rsidR="00BC363E" w:rsidRDefault="00BC363E" w:rsidP="00BC363E">
      <w:pPr>
        <w:pStyle w:val="Caption"/>
      </w:pPr>
      <w:bookmarkStart w:id="615" w:name="_Ref220307995"/>
      <w:r>
        <w:t xml:space="preserve">Figure </w:t>
      </w:r>
      <w:bookmarkEnd w:id="615"/>
      <w:r w:rsidR="00337DF5">
        <w:rPr>
          <w:noProof/>
        </w:rPr>
        <w:t>46</w:t>
      </w:r>
      <w:r>
        <w:t>:  Move Zone Line</w:t>
      </w:r>
    </w:p>
    <w:p w14:paraId="453DCA3C" w14:textId="77777777" w:rsidR="00BC363E" w:rsidRDefault="00BC363E" w:rsidP="00062A0A">
      <w:pPr>
        <w:pStyle w:val="Heading4"/>
        <w:rPr>
          <w:lang w:val="en"/>
        </w:rPr>
      </w:pPr>
      <w:r>
        <w:rPr>
          <w:lang w:val="en"/>
        </w:rPr>
        <w:t>Reset</w:t>
      </w:r>
    </w:p>
    <w:tbl>
      <w:tblPr>
        <w:tblW w:w="0" w:type="auto"/>
        <w:tblLook w:val="04A0" w:firstRow="1" w:lastRow="0" w:firstColumn="1" w:lastColumn="0" w:noHBand="0" w:noVBand="1"/>
      </w:tblPr>
      <w:tblGrid>
        <w:gridCol w:w="4788"/>
        <w:gridCol w:w="4788"/>
      </w:tblGrid>
      <w:tr w:rsidR="00D65F20" w14:paraId="0A478CC5" w14:textId="77777777" w:rsidTr="00044029">
        <w:tc>
          <w:tcPr>
            <w:tcW w:w="4788" w:type="dxa"/>
            <w:shd w:val="clear" w:color="auto" w:fill="auto"/>
          </w:tcPr>
          <w:p w14:paraId="6E844027" w14:textId="77777777" w:rsidR="00D65F20" w:rsidRPr="00044029" w:rsidRDefault="00D65F20" w:rsidP="00D65F20">
            <w:pPr>
              <w:rPr>
                <w:lang w:val="en"/>
              </w:rPr>
            </w:pPr>
          </w:p>
          <w:p w14:paraId="629E08A2" w14:textId="7F67798C" w:rsidR="006F79A3" w:rsidRPr="0069332B" w:rsidRDefault="00D65F20">
            <w:pPr>
              <w:rPr>
                <w:lang w:val="en"/>
              </w:rPr>
            </w:pPr>
            <w:r w:rsidRPr="00044029">
              <w:rPr>
                <w:lang w:val="en"/>
              </w:rPr>
              <w:t xml:space="preserve">The Reset feature will reset the profile and undo any changes you have made to the graph using the Graph Option Menu.  Select the TC Line, or Zone Line option.  See </w:t>
            </w:r>
            <w:r w:rsidR="00337DF5" w:rsidRPr="00044029">
              <w:rPr>
                <w:lang w:val="en"/>
              </w:rPr>
              <w:fldChar w:fldCharType="begin"/>
            </w:r>
            <w:r w:rsidR="00337DF5" w:rsidRPr="00044029">
              <w:rPr>
                <w:lang w:val="en"/>
              </w:rPr>
              <w:instrText xml:space="preserve"> REF _Ref220308041 \h  \* MERGEFORMAT </w:instrText>
            </w:r>
            <w:r w:rsidR="00337DF5" w:rsidRPr="00044029">
              <w:rPr>
                <w:lang w:val="en"/>
              </w:rPr>
            </w:r>
            <w:r w:rsidR="00337DF5" w:rsidRPr="00044029">
              <w:rPr>
                <w:lang w:val="en"/>
              </w:rPr>
              <w:fldChar w:fldCharType="separate"/>
            </w:r>
            <w:r w:rsidR="007A7D53">
              <w:t xml:space="preserve">Figure </w:t>
            </w:r>
            <w:r w:rsidR="00337DF5" w:rsidRPr="00044029">
              <w:rPr>
                <w:lang w:val="en"/>
              </w:rPr>
              <w:fldChar w:fldCharType="end"/>
            </w:r>
            <w:r w:rsidR="0069332B">
              <w:rPr>
                <w:lang w:val="en"/>
              </w:rPr>
              <w:t xml:space="preserve">. </w:t>
            </w:r>
          </w:p>
        </w:tc>
        <w:tc>
          <w:tcPr>
            <w:tcW w:w="4788" w:type="dxa"/>
            <w:shd w:val="clear" w:color="auto" w:fill="auto"/>
          </w:tcPr>
          <w:p w14:paraId="63BE216A" w14:textId="77777777" w:rsidR="00D65F20" w:rsidRDefault="00DD450D" w:rsidP="004F3EB4">
            <w:pPr>
              <w:jc w:val="center"/>
            </w:pPr>
            <w:r>
              <w:rPr>
                <w:noProof/>
              </w:rPr>
              <w:drawing>
                <wp:inline distT="0" distB="0" distL="0" distR="0" wp14:anchorId="01313F92" wp14:editId="223C0197">
                  <wp:extent cx="1659834" cy="7810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1561" cy="786617"/>
                          </a:xfrm>
                          <a:prstGeom prst="rect">
                            <a:avLst/>
                          </a:prstGeom>
                          <a:noFill/>
                          <a:ln>
                            <a:noFill/>
                          </a:ln>
                        </pic:spPr>
                      </pic:pic>
                    </a:graphicData>
                  </a:graphic>
                </wp:inline>
              </w:drawing>
            </w:r>
          </w:p>
          <w:p w14:paraId="1014D54C" w14:textId="4C2F93DA" w:rsidR="00D65F20" w:rsidRDefault="00D65F20" w:rsidP="00044029">
            <w:pPr>
              <w:pStyle w:val="Caption"/>
            </w:pPr>
            <w:bookmarkStart w:id="616" w:name="_Ref220308041"/>
            <w:r>
              <w:t xml:space="preserve">Figure </w:t>
            </w:r>
            <w:bookmarkEnd w:id="616"/>
            <w:r w:rsidR="00337DF5">
              <w:rPr>
                <w:noProof/>
              </w:rPr>
              <w:t>47</w:t>
            </w:r>
            <w:r>
              <w:t>: Reset</w:t>
            </w:r>
          </w:p>
        </w:tc>
      </w:tr>
    </w:tbl>
    <w:p w14:paraId="3BA035D2" w14:textId="66EA8E5B" w:rsidR="006F79A3" w:rsidRDefault="006F79A3" w:rsidP="006F79A3">
      <w:pPr>
        <w:pStyle w:val="Heading4"/>
        <w:rPr>
          <w:lang w:val="en"/>
        </w:rPr>
      </w:pPr>
      <w:bookmarkStart w:id="617" w:name="_Toc358296256"/>
      <w:bookmarkStart w:id="618" w:name="_Toc358298421"/>
      <w:r>
        <w:rPr>
          <w:lang w:val="en"/>
        </w:rPr>
        <w:lastRenderedPageBreak/>
        <w:t>Pointer Slopes</w:t>
      </w:r>
    </w:p>
    <w:p w14:paraId="01054B8C" w14:textId="659A815F" w:rsidR="006F79A3" w:rsidRDefault="006F79A3" w:rsidP="006F79A3">
      <w:r>
        <w:t xml:space="preserve">The </w:t>
      </w:r>
      <w:r>
        <w:rPr>
          <w:i/>
        </w:rPr>
        <w:t>Pointer</w:t>
      </w:r>
      <w:r w:rsidR="00BB51D7">
        <w:rPr>
          <w:i/>
        </w:rPr>
        <w:t>/</w:t>
      </w:r>
      <w:r>
        <w:rPr>
          <w:i/>
        </w:rPr>
        <w:t xml:space="preserve">Slopes </w:t>
      </w:r>
      <w:r w:rsidR="00BB51D7">
        <w:rPr>
          <w:iCs/>
        </w:rPr>
        <w:t xml:space="preserve">selection </w:t>
      </w:r>
      <w:r>
        <w:rPr>
          <w:iCs/>
        </w:rPr>
        <w:t xml:space="preserve">allows you to place multiple pointers on the graph screen, manually move them to specific points of interest, and calculate various statistics at and between the pointers. </w:t>
      </w:r>
      <w:r>
        <w:t xml:space="preserve"> </w:t>
      </w:r>
    </w:p>
    <w:p w14:paraId="36999D27" w14:textId="20DF20A4" w:rsidR="00BB51D7" w:rsidRDefault="00BB51D7" w:rsidP="00EC251F">
      <w:pPr>
        <w:jc w:val="center"/>
      </w:pPr>
      <w:r>
        <w:rPr>
          <w:noProof/>
        </w:rPr>
        <w:drawing>
          <wp:inline distT="0" distB="0" distL="0" distR="0" wp14:anchorId="2AF40434" wp14:editId="7315CCFA">
            <wp:extent cx="1856740" cy="523875"/>
            <wp:effectExtent l="0" t="0" r="0" b="9525"/>
            <wp:docPr id="2775" name="Picture 27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WPI - Graph menu.png"/>
                    <pic:cNvPicPr/>
                  </pic:nvPicPr>
                  <pic:blipFill rotWithShape="1">
                    <a:blip r:embed="rId75">
                      <a:extLst>
                        <a:ext uri="{28A0092B-C50C-407E-A947-70E740481C1C}">
                          <a14:useLocalDpi xmlns:a14="http://schemas.microsoft.com/office/drawing/2010/main" val="0"/>
                        </a:ext>
                      </a:extLst>
                    </a:blip>
                    <a:srcRect t="52326" b="15698"/>
                    <a:stretch/>
                  </pic:blipFill>
                  <pic:spPr bwMode="auto">
                    <a:xfrm>
                      <a:off x="0" y="0"/>
                      <a:ext cx="1856740" cy="523875"/>
                    </a:xfrm>
                    <a:prstGeom prst="rect">
                      <a:avLst/>
                    </a:prstGeom>
                    <a:ln>
                      <a:noFill/>
                    </a:ln>
                    <a:extLst>
                      <a:ext uri="{53640926-AAD7-44D8-BBD7-CCE9431645EC}">
                        <a14:shadowObscured xmlns:a14="http://schemas.microsoft.com/office/drawing/2010/main"/>
                      </a:ext>
                    </a:extLst>
                  </pic:spPr>
                </pic:pic>
              </a:graphicData>
            </a:graphic>
          </wp:inline>
        </w:drawing>
      </w:r>
    </w:p>
    <w:p w14:paraId="7C7FDF2C" w14:textId="680A4A35" w:rsidR="006F79A3" w:rsidRDefault="006F79A3" w:rsidP="00EC251F">
      <w:pPr>
        <w:jc w:val="center"/>
      </w:pPr>
      <w:r>
        <w:rPr>
          <w:noProof/>
        </w:rPr>
        <w:drawing>
          <wp:inline distT="0" distB="0" distL="0" distR="0" wp14:anchorId="6F55B262" wp14:editId="26658BD5">
            <wp:extent cx="5123815" cy="3023287"/>
            <wp:effectExtent l="0" t="0" r="635" b="5715"/>
            <wp:docPr id="2071" name="Picture 2071"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WPI - Pointer Slopes.png"/>
                    <pic:cNvPicPr/>
                  </pic:nvPicPr>
                  <pic:blipFill rotWithShape="1">
                    <a:blip r:embed="rId82">
                      <a:extLst>
                        <a:ext uri="{28A0092B-C50C-407E-A947-70E740481C1C}">
                          <a14:useLocalDpi xmlns:a14="http://schemas.microsoft.com/office/drawing/2010/main" val="0"/>
                        </a:ext>
                      </a:extLst>
                    </a:blip>
                    <a:srcRect b="13544"/>
                    <a:stretch/>
                  </pic:blipFill>
                  <pic:spPr bwMode="auto">
                    <a:xfrm>
                      <a:off x="0" y="0"/>
                      <a:ext cx="5123815" cy="3023287"/>
                    </a:xfrm>
                    <a:prstGeom prst="rect">
                      <a:avLst/>
                    </a:prstGeom>
                    <a:ln>
                      <a:noFill/>
                    </a:ln>
                    <a:extLst>
                      <a:ext uri="{53640926-AAD7-44D8-BBD7-CCE9431645EC}">
                        <a14:shadowObscured xmlns:a14="http://schemas.microsoft.com/office/drawing/2010/main"/>
                      </a:ext>
                    </a:extLst>
                  </pic:spPr>
                </pic:pic>
              </a:graphicData>
            </a:graphic>
          </wp:inline>
        </w:drawing>
      </w:r>
    </w:p>
    <w:p w14:paraId="6DCDB51C" w14:textId="14A55E2C" w:rsidR="00337DF5" w:rsidRDefault="00337DF5" w:rsidP="00EC251F">
      <w:pPr>
        <w:pStyle w:val="Caption"/>
      </w:pPr>
      <w:r>
        <w:t>Figure 48: Pointer Slopes</w:t>
      </w:r>
    </w:p>
    <w:p w14:paraId="21D320DB" w14:textId="77777777" w:rsidR="006F79A3" w:rsidRPr="00C6268F" w:rsidRDefault="006F79A3" w:rsidP="00EC251F"/>
    <w:p w14:paraId="5399E67D" w14:textId="6EDAF6AA" w:rsidR="006F79A3" w:rsidRDefault="006F79A3" w:rsidP="006F79A3">
      <w:pPr>
        <w:pStyle w:val="Heading4"/>
        <w:rPr>
          <w:lang w:val="en"/>
        </w:rPr>
      </w:pPr>
      <w:r>
        <w:rPr>
          <w:lang w:val="en"/>
        </w:rPr>
        <w:t>Zoom In</w:t>
      </w:r>
    </w:p>
    <w:p w14:paraId="0BE12F2A" w14:textId="63C32F65" w:rsidR="00C24C24" w:rsidRDefault="006F79A3" w:rsidP="00C24C24">
      <w:pPr>
        <w:rPr>
          <w:iCs/>
        </w:rPr>
      </w:pPr>
      <w:r>
        <w:t xml:space="preserve">The </w:t>
      </w:r>
      <w:r w:rsidR="00A73B2E">
        <w:rPr>
          <w:i/>
        </w:rPr>
        <w:t>Zoom In</w:t>
      </w:r>
      <w:r>
        <w:rPr>
          <w:i/>
        </w:rPr>
        <w:t xml:space="preserve"> </w:t>
      </w:r>
      <w:r>
        <w:rPr>
          <w:iCs/>
        </w:rPr>
        <w:t>allows you to</w:t>
      </w:r>
      <w:r w:rsidR="00C24C24">
        <w:rPr>
          <w:iCs/>
        </w:rPr>
        <w:t xml:space="preserve"> scale and zoom in the graph display of a specific part of the profile. Click and drag a box around the area you want to see, then select OK.</w:t>
      </w:r>
    </w:p>
    <w:p w14:paraId="7F2F7367" w14:textId="271A6ED7" w:rsidR="00C24C24" w:rsidRDefault="00C24C24" w:rsidP="00EC251F">
      <w:pPr>
        <w:jc w:val="center"/>
        <w:rPr>
          <w:iCs/>
        </w:rPr>
      </w:pPr>
      <w:r>
        <w:rPr>
          <w:iCs/>
          <w:noProof/>
        </w:rPr>
        <w:drawing>
          <wp:inline distT="0" distB="0" distL="0" distR="0" wp14:anchorId="3C5E8F07" wp14:editId="20B22B58">
            <wp:extent cx="5943600" cy="1597025"/>
            <wp:effectExtent l="0" t="0" r="0" b="3175"/>
            <wp:docPr id="2074" name="Picture 2074" descr="A picture containing indoor, computer,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WPI - Zoom 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p>
    <w:p w14:paraId="3C1AF211" w14:textId="3EC8FF0E" w:rsidR="00337DF5" w:rsidRDefault="00337DF5" w:rsidP="00EC251F">
      <w:pPr>
        <w:pStyle w:val="Caption"/>
      </w:pPr>
      <w:r>
        <w:t>Figure 49: Zoom In</w:t>
      </w:r>
    </w:p>
    <w:p w14:paraId="5C3B3908" w14:textId="6707BEF9" w:rsidR="00C24C24" w:rsidRDefault="00C24C24" w:rsidP="00C24C24">
      <w:pPr>
        <w:rPr>
          <w:iCs/>
        </w:rPr>
      </w:pPr>
    </w:p>
    <w:p w14:paraId="2F3632D8" w14:textId="4D4960E2" w:rsidR="00C24C24" w:rsidRDefault="00C24C24" w:rsidP="00C24C24">
      <w:pPr>
        <w:rPr>
          <w:iCs/>
        </w:rPr>
      </w:pPr>
    </w:p>
    <w:p w14:paraId="1316A4D5" w14:textId="66BE33FA" w:rsidR="00C24C24" w:rsidRDefault="00C24C24" w:rsidP="00C24C24">
      <w:pPr>
        <w:rPr>
          <w:iCs/>
        </w:rPr>
      </w:pPr>
    </w:p>
    <w:p w14:paraId="29DCEB4B" w14:textId="77777777" w:rsidR="00C24C24" w:rsidRDefault="00C24C24" w:rsidP="00C24C24">
      <w:pPr>
        <w:rPr>
          <w:iCs/>
        </w:rPr>
      </w:pPr>
    </w:p>
    <w:p w14:paraId="784D5D65" w14:textId="4B04F46F" w:rsidR="00337DF5" w:rsidRDefault="008058F8">
      <w:pPr>
        <w:pStyle w:val="Heading3"/>
      </w:pPr>
      <w:r>
        <w:br w:type="page"/>
      </w:r>
      <w:bookmarkStart w:id="619" w:name="_Toc51666767"/>
      <w:bookmarkStart w:id="620" w:name="_Toc469334909"/>
      <w:bookmarkStart w:id="621" w:name="_Toc504120335"/>
      <w:bookmarkStart w:id="622" w:name="_Toc527644318"/>
      <w:bookmarkStart w:id="623" w:name="_Toc528599418"/>
      <w:bookmarkStart w:id="624" w:name="_Toc17993456"/>
      <w:bookmarkStart w:id="625" w:name="_Toc37267174"/>
      <w:r w:rsidR="00337DF5">
        <w:lastRenderedPageBreak/>
        <w:t>Statistics Table</w:t>
      </w:r>
      <w:bookmarkEnd w:id="619"/>
    </w:p>
    <w:p w14:paraId="18223333" w14:textId="4F9A381F" w:rsidR="00337DF5" w:rsidRDefault="00337DF5" w:rsidP="004B4458">
      <w:pPr>
        <w:jc w:val="center"/>
      </w:pPr>
      <w:r>
        <w:rPr>
          <w:noProof/>
        </w:rPr>
        <w:drawing>
          <wp:inline distT="0" distB="0" distL="0" distR="0" wp14:anchorId="2BD830B1" wp14:editId="6E3594F3">
            <wp:extent cx="3457575" cy="1417249"/>
            <wp:effectExtent l="0" t="0" r="0" b="0"/>
            <wp:docPr id="2094" name="Picture 209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WPI - Completed profile.png"/>
                    <pic:cNvPicPr/>
                  </pic:nvPicPr>
                  <pic:blipFill rotWithShape="1">
                    <a:blip r:embed="rId70">
                      <a:extLst>
                        <a:ext uri="{28A0092B-C50C-407E-A947-70E740481C1C}">
                          <a14:useLocalDpi xmlns:a14="http://schemas.microsoft.com/office/drawing/2010/main" val="0"/>
                        </a:ext>
                      </a:extLst>
                    </a:blip>
                    <a:srcRect t="49283" r="72062" b="29534"/>
                    <a:stretch/>
                  </pic:blipFill>
                  <pic:spPr bwMode="auto">
                    <a:xfrm>
                      <a:off x="0" y="0"/>
                      <a:ext cx="3615788" cy="1482100"/>
                    </a:xfrm>
                    <a:prstGeom prst="rect">
                      <a:avLst/>
                    </a:prstGeom>
                    <a:ln>
                      <a:noFill/>
                    </a:ln>
                    <a:extLst>
                      <a:ext uri="{53640926-AAD7-44D8-BBD7-CCE9431645EC}">
                        <a14:shadowObscured xmlns:a14="http://schemas.microsoft.com/office/drawing/2010/main"/>
                      </a:ext>
                    </a:extLst>
                  </pic:spPr>
                </pic:pic>
              </a:graphicData>
            </a:graphic>
          </wp:inline>
        </w:drawing>
      </w:r>
    </w:p>
    <w:p w14:paraId="6A67EB08" w14:textId="64DC5155" w:rsidR="004B4458" w:rsidRDefault="004B4458" w:rsidP="00EC251F">
      <w:pPr>
        <w:pStyle w:val="Caption"/>
      </w:pPr>
      <w:r>
        <w:t>Figure 50: Preheat Tab</w:t>
      </w:r>
    </w:p>
    <w:p w14:paraId="4AA23F38" w14:textId="4D6029F3" w:rsidR="004B4458" w:rsidRDefault="004B4458" w:rsidP="00337DF5">
      <w:pPr>
        <w:jc w:val="center"/>
      </w:pPr>
    </w:p>
    <w:p w14:paraId="7D362A9D" w14:textId="7329079D" w:rsidR="004B4458" w:rsidRDefault="004B4458" w:rsidP="004B4458">
      <w:pPr>
        <w:jc w:val="center"/>
      </w:pPr>
      <w:r>
        <w:rPr>
          <w:noProof/>
        </w:rPr>
        <w:drawing>
          <wp:inline distT="0" distB="0" distL="0" distR="0" wp14:anchorId="26117CFC" wp14:editId="18A02125">
            <wp:extent cx="4077335" cy="854109"/>
            <wp:effectExtent l="0" t="0" r="0" b="3175"/>
            <wp:docPr id="2095" name="Picture 20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WPI - Completed profile - Wave tab.png"/>
                    <pic:cNvPicPr/>
                  </pic:nvPicPr>
                  <pic:blipFill rotWithShape="1">
                    <a:blip r:embed="rId84">
                      <a:extLst>
                        <a:ext uri="{28A0092B-C50C-407E-A947-70E740481C1C}">
                          <a14:useLocalDpi xmlns:a14="http://schemas.microsoft.com/office/drawing/2010/main" val="0"/>
                        </a:ext>
                      </a:extLst>
                    </a:blip>
                    <a:srcRect l="1" t="49113" r="62110" b="36234"/>
                    <a:stretch/>
                  </pic:blipFill>
                  <pic:spPr bwMode="auto">
                    <a:xfrm>
                      <a:off x="0" y="0"/>
                      <a:ext cx="4159005" cy="871217"/>
                    </a:xfrm>
                    <a:prstGeom prst="rect">
                      <a:avLst/>
                    </a:prstGeom>
                    <a:ln>
                      <a:noFill/>
                    </a:ln>
                    <a:extLst>
                      <a:ext uri="{53640926-AAD7-44D8-BBD7-CCE9431645EC}">
                        <a14:shadowObscured xmlns:a14="http://schemas.microsoft.com/office/drawing/2010/main"/>
                      </a:ext>
                    </a:extLst>
                  </pic:spPr>
                </pic:pic>
              </a:graphicData>
            </a:graphic>
          </wp:inline>
        </w:drawing>
      </w:r>
    </w:p>
    <w:p w14:paraId="0815F4CB" w14:textId="64CDC408" w:rsidR="004B4458" w:rsidRDefault="004B4458" w:rsidP="00EC251F">
      <w:pPr>
        <w:pStyle w:val="Caption"/>
      </w:pPr>
      <w:r>
        <w:t>Figure 51: Wave Tab</w:t>
      </w:r>
    </w:p>
    <w:p w14:paraId="7B202459" w14:textId="0FB177D1" w:rsidR="004B4458" w:rsidRDefault="004B4458" w:rsidP="004B4458">
      <w:pPr>
        <w:jc w:val="center"/>
      </w:pPr>
    </w:p>
    <w:p w14:paraId="264E565B" w14:textId="44E64491" w:rsidR="004B4458" w:rsidRDefault="004B4458" w:rsidP="004B4458">
      <w:pPr>
        <w:jc w:val="center"/>
      </w:pPr>
      <w:r>
        <w:rPr>
          <w:noProof/>
        </w:rPr>
        <w:drawing>
          <wp:inline distT="0" distB="0" distL="0" distR="0" wp14:anchorId="6741C105" wp14:editId="52244D73">
            <wp:extent cx="4011930" cy="1114425"/>
            <wp:effectExtent l="0" t="0" r="7620" b="9525"/>
            <wp:docPr id="2096" name="Picture 20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WPI - Completed profile - Pointe tab.png"/>
                    <pic:cNvPicPr/>
                  </pic:nvPicPr>
                  <pic:blipFill rotWithShape="1">
                    <a:blip r:embed="rId85">
                      <a:extLst>
                        <a:ext uri="{28A0092B-C50C-407E-A947-70E740481C1C}">
                          <a14:useLocalDpi xmlns:a14="http://schemas.microsoft.com/office/drawing/2010/main" val="0"/>
                        </a:ext>
                      </a:extLst>
                    </a:blip>
                    <a:srcRect t="49113" r="56731" b="28698"/>
                    <a:stretch/>
                  </pic:blipFill>
                  <pic:spPr bwMode="auto">
                    <a:xfrm>
                      <a:off x="0" y="0"/>
                      <a:ext cx="4011930" cy="1114425"/>
                    </a:xfrm>
                    <a:prstGeom prst="rect">
                      <a:avLst/>
                    </a:prstGeom>
                    <a:ln>
                      <a:noFill/>
                    </a:ln>
                    <a:extLst>
                      <a:ext uri="{53640926-AAD7-44D8-BBD7-CCE9431645EC}">
                        <a14:shadowObscured xmlns:a14="http://schemas.microsoft.com/office/drawing/2010/main"/>
                      </a:ext>
                    </a:extLst>
                  </pic:spPr>
                </pic:pic>
              </a:graphicData>
            </a:graphic>
          </wp:inline>
        </w:drawing>
      </w:r>
    </w:p>
    <w:p w14:paraId="50E14A76" w14:textId="4554BC71" w:rsidR="004B4458" w:rsidRDefault="004B4458" w:rsidP="004B4458">
      <w:pPr>
        <w:pStyle w:val="Caption"/>
      </w:pPr>
      <w:r>
        <w:t>Figure 52: Pointer Slopes Tab</w:t>
      </w:r>
    </w:p>
    <w:p w14:paraId="5ECE2286" w14:textId="250F68F7" w:rsidR="004B4458" w:rsidRDefault="004B4458" w:rsidP="004B4458"/>
    <w:p w14:paraId="5B3A8FFD" w14:textId="4525395A" w:rsidR="004B4458" w:rsidRDefault="004B4458" w:rsidP="004B4458">
      <w:r>
        <w:t>The statistics table is displayed in the center of the graph screen</w:t>
      </w:r>
      <w:r w:rsidR="00A36463">
        <w:t xml:space="preserve"> and lists a variety data, depending on which tab is selected, for the current profile being shown.</w:t>
      </w:r>
      <w:r>
        <w:t xml:space="preserve"> </w:t>
      </w:r>
      <w:r w:rsidR="00A36463">
        <w:t>It will list any measured value, as well as the</w:t>
      </w:r>
      <w:r>
        <w:t xml:space="preserve"> corresponding PWI value (where applicable). </w:t>
      </w:r>
      <w:r w:rsidR="00A36463">
        <w:t xml:space="preserve">Three separate tabs provide for displaying of the statistical information – Preheat, Wave, and Pointer Slopes. </w:t>
      </w:r>
    </w:p>
    <w:p w14:paraId="2B78EB66" w14:textId="58EB7D52" w:rsidR="00A36463" w:rsidRDefault="00A36463" w:rsidP="004B4458">
      <w:pPr>
        <w:rPr>
          <w:b/>
          <w:bCs/>
        </w:rPr>
      </w:pPr>
    </w:p>
    <w:p w14:paraId="5D33A7C0" w14:textId="71AA2C89" w:rsidR="00A36463" w:rsidRDefault="00A36463" w:rsidP="004B4458">
      <w:r>
        <w:rPr>
          <w:b/>
          <w:bCs/>
        </w:rPr>
        <w:t xml:space="preserve">Preheat Tab – </w:t>
      </w:r>
      <w:r>
        <w:t xml:space="preserve">Displays any statistical value, previously selected in the Process Window setup, related to the </w:t>
      </w:r>
      <w:r w:rsidRPr="00EC251F">
        <w:rPr>
          <w:i/>
          <w:iCs/>
        </w:rPr>
        <w:t xml:space="preserve">Preheat </w:t>
      </w:r>
      <w:r>
        <w:t>portion of data. Any statistic displayed in green is within the specification limits. Any stat</w:t>
      </w:r>
      <w:r w:rsidR="0055255E">
        <w:t>istic</w:t>
      </w:r>
      <w:r>
        <w:t xml:space="preserve"> in red is outside of the spec limits defined. </w:t>
      </w:r>
    </w:p>
    <w:p w14:paraId="630C129C" w14:textId="48CE8F1E" w:rsidR="00A36463" w:rsidRDefault="00A36463" w:rsidP="00A36463">
      <w:r>
        <w:br/>
      </w:r>
      <w:r>
        <w:rPr>
          <w:b/>
          <w:bCs/>
        </w:rPr>
        <w:t xml:space="preserve">Wave Tab – </w:t>
      </w:r>
      <w:r>
        <w:t xml:space="preserve">Displays any statistical value, previously selected in the Process Window setup, related to the </w:t>
      </w:r>
      <w:r w:rsidRPr="00EC251F">
        <w:rPr>
          <w:i/>
          <w:iCs/>
        </w:rPr>
        <w:t>Wave</w:t>
      </w:r>
      <w:r>
        <w:t xml:space="preserve"> portion of the data. Any statistic displayed in green is within the specification limits. Any stat</w:t>
      </w:r>
      <w:r w:rsidR="0055255E">
        <w:t>istic</w:t>
      </w:r>
      <w:r>
        <w:t xml:space="preserve"> in red is outside of the spec limits defined. </w:t>
      </w:r>
    </w:p>
    <w:p w14:paraId="2699A9CC" w14:textId="4C1356AE" w:rsidR="00A36463" w:rsidRPr="00A36463" w:rsidRDefault="00A36463" w:rsidP="004B4458">
      <w:r>
        <w:rPr>
          <w:b/>
          <w:bCs/>
        </w:rPr>
        <w:t xml:space="preserve">NOTE: </w:t>
      </w:r>
      <w:r>
        <w:t xml:space="preserve">If no specification was made for Dwell Time, but Dwell Time calculation was selected during the </w:t>
      </w:r>
      <w:r w:rsidRPr="00EC251F">
        <w:rPr>
          <w:i/>
          <w:iCs/>
        </w:rPr>
        <w:t>RUN A PROFILE</w:t>
      </w:r>
      <w:r>
        <w:t xml:space="preserve"> steps, the corresponding Dwell/Parallelism data will be displayed in black. </w:t>
      </w:r>
    </w:p>
    <w:p w14:paraId="15D43600" w14:textId="1CF13C70" w:rsidR="004B4458" w:rsidRDefault="004B4458" w:rsidP="004B4458"/>
    <w:p w14:paraId="026A7A0E" w14:textId="64FC7DC0" w:rsidR="007139B5" w:rsidRPr="00A851DF" w:rsidRDefault="00A36463" w:rsidP="007139B5">
      <w:r>
        <w:rPr>
          <w:b/>
          <w:bCs/>
        </w:rPr>
        <w:t xml:space="preserve">Pointer Slopes </w:t>
      </w:r>
      <w:r w:rsidR="005B61FA">
        <w:rPr>
          <w:b/>
          <w:bCs/>
        </w:rPr>
        <w:t>–</w:t>
      </w:r>
      <w:r>
        <w:rPr>
          <w:b/>
          <w:bCs/>
        </w:rPr>
        <w:t xml:space="preserve"> </w:t>
      </w:r>
      <w:r w:rsidR="005B61FA">
        <w:t xml:space="preserve">This tab will display the calculations for any </w:t>
      </w:r>
      <w:r w:rsidR="005B61FA" w:rsidRPr="00EC251F">
        <w:rPr>
          <w:i/>
          <w:iCs/>
        </w:rPr>
        <w:t>Pointers</w:t>
      </w:r>
      <w:r w:rsidR="005B61FA">
        <w:t xml:space="preserve"> that were placed on the graph. It can display the temperature at each pointer location, as well as the Slope, Time, and Peak temperature between any two Pointers.</w:t>
      </w:r>
      <w:r w:rsidR="009C6842">
        <w:t xml:space="preserve"> Right click on the graph </w:t>
      </w:r>
      <w:r w:rsidR="004F08FC">
        <w:t xml:space="preserve">and click </w:t>
      </w:r>
      <w:r w:rsidR="004F08FC">
        <w:rPr>
          <w:i/>
          <w:iCs/>
        </w:rPr>
        <w:t>Pointer</w:t>
      </w:r>
      <w:r w:rsidR="00A851DF">
        <w:rPr>
          <w:i/>
          <w:iCs/>
        </w:rPr>
        <w:t>/</w:t>
      </w:r>
      <w:r w:rsidR="004F08FC">
        <w:rPr>
          <w:i/>
          <w:iCs/>
        </w:rPr>
        <w:t>Slopes</w:t>
      </w:r>
      <w:r w:rsidR="00A851DF">
        <w:rPr>
          <w:i/>
          <w:iCs/>
        </w:rPr>
        <w:t xml:space="preserve"> </w:t>
      </w:r>
      <w:r w:rsidR="00A851DF">
        <w:t>then left click to add a pointer on the plot.</w:t>
      </w:r>
      <w:r w:rsidR="00BB51D7">
        <w:t xml:space="preserve"> Open the </w:t>
      </w:r>
      <w:r w:rsidR="00BB51D7" w:rsidRPr="00EC251F">
        <w:rPr>
          <w:i/>
          <w:iCs/>
        </w:rPr>
        <w:t>Graph Controller</w:t>
      </w:r>
      <w:r w:rsidR="00BB51D7">
        <w:t xml:space="preserve"> menu to select which data to show in this table.</w:t>
      </w:r>
    </w:p>
    <w:p w14:paraId="22D7B5C5" w14:textId="77777777" w:rsidR="007139B5" w:rsidRDefault="007139B5" w:rsidP="00EC251F"/>
    <w:p w14:paraId="49D91798" w14:textId="77777777" w:rsidR="007139B5" w:rsidRPr="0009185F" w:rsidRDefault="007139B5" w:rsidP="007139B5">
      <w:pPr>
        <w:rPr>
          <w:rFonts w:ascii="Arial" w:hAnsi="Arial" w:cs="Arial"/>
          <w:b/>
        </w:rPr>
      </w:pPr>
      <w:r w:rsidRPr="0009185F">
        <w:rPr>
          <w:rFonts w:ascii="Arial" w:hAnsi="Arial" w:cs="Arial"/>
          <w:b/>
        </w:rPr>
        <w:t>Automatic calculation of Delta T + Delta (or range) for all stats</w:t>
      </w:r>
    </w:p>
    <w:p w14:paraId="084817CB" w14:textId="73D9BA93" w:rsidR="005B61FA" w:rsidRPr="00C6268F" w:rsidRDefault="007139B5" w:rsidP="00EC251F">
      <w:r w:rsidRPr="00673430">
        <w:t>The software will automatically calculate, and display in the statistical chart, the Delta for both the original and predicted profile data for all TC</w:t>
      </w:r>
      <w:r>
        <w:t xml:space="preserve">s for all Statistics. </w:t>
      </w:r>
      <w:r w:rsidRPr="00673430">
        <w:t xml:space="preserve">This is the range of the highest to the lowest value for any given specification.  This information is strictly being displayed and is not factored in to the PWI value and is not used in </w:t>
      </w:r>
      <w:r w:rsidR="004B05CE">
        <w:t>any predictive</w:t>
      </w:r>
      <w:r w:rsidRPr="00673430">
        <w:t xml:space="preserve"> calculations. </w:t>
      </w:r>
    </w:p>
    <w:p w14:paraId="48283BE8" w14:textId="0AC9B08E" w:rsidR="005B61FA" w:rsidRDefault="005B61FA">
      <w:pPr>
        <w:pStyle w:val="Heading3"/>
      </w:pPr>
      <w:bookmarkStart w:id="626" w:name="_Toc51666768"/>
      <w:r>
        <w:lastRenderedPageBreak/>
        <w:t>Machine Recipe Settings</w:t>
      </w:r>
      <w:bookmarkEnd w:id="626"/>
    </w:p>
    <w:p w14:paraId="7686E118" w14:textId="77777777" w:rsidR="005B61FA" w:rsidRPr="00C6268F" w:rsidRDefault="005B61FA" w:rsidP="00EC251F"/>
    <w:p w14:paraId="1B200A3E" w14:textId="2F7647B0" w:rsidR="005B61FA" w:rsidRDefault="005B61FA" w:rsidP="005B61FA">
      <w:pPr>
        <w:jc w:val="center"/>
      </w:pPr>
      <w:r>
        <w:rPr>
          <w:noProof/>
        </w:rPr>
        <w:drawing>
          <wp:inline distT="0" distB="0" distL="0" distR="0" wp14:anchorId="41C7ABBB" wp14:editId="55BC19C8">
            <wp:extent cx="5749925" cy="657154"/>
            <wp:effectExtent l="0" t="0" r="3175" b="0"/>
            <wp:docPr id="2097" name="Picture 20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WPI - Completed profile.png"/>
                    <pic:cNvPicPr/>
                  </pic:nvPicPr>
                  <pic:blipFill rotWithShape="1">
                    <a:blip r:embed="rId70">
                      <a:extLst>
                        <a:ext uri="{28A0092B-C50C-407E-A947-70E740481C1C}">
                          <a14:useLocalDpi xmlns:a14="http://schemas.microsoft.com/office/drawing/2010/main" val="0"/>
                        </a:ext>
                      </a:extLst>
                    </a:blip>
                    <a:srcRect l="1" t="79953" r="55182" b="10573"/>
                    <a:stretch/>
                  </pic:blipFill>
                  <pic:spPr bwMode="auto">
                    <a:xfrm>
                      <a:off x="0" y="0"/>
                      <a:ext cx="5786083" cy="661286"/>
                    </a:xfrm>
                    <a:prstGeom prst="rect">
                      <a:avLst/>
                    </a:prstGeom>
                    <a:ln>
                      <a:noFill/>
                    </a:ln>
                    <a:extLst>
                      <a:ext uri="{53640926-AAD7-44D8-BBD7-CCE9431645EC}">
                        <a14:shadowObscured xmlns:a14="http://schemas.microsoft.com/office/drawing/2010/main"/>
                      </a:ext>
                    </a:extLst>
                  </pic:spPr>
                </pic:pic>
              </a:graphicData>
            </a:graphic>
          </wp:inline>
        </w:drawing>
      </w:r>
    </w:p>
    <w:p w14:paraId="67A8E90D" w14:textId="75F18D83" w:rsidR="005B61FA" w:rsidRDefault="005B61FA" w:rsidP="005B61FA">
      <w:pPr>
        <w:pStyle w:val="Caption"/>
      </w:pPr>
      <w:r>
        <w:t>Figure 53: Machine Recipe Settings</w:t>
      </w:r>
    </w:p>
    <w:p w14:paraId="4ECEDFE3" w14:textId="716FE6B2" w:rsidR="005B61FA" w:rsidRDefault="005B61FA" w:rsidP="005B61FA"/>
    <w:p w14:paraId="6CF235B2" w14:textId="0FAB9DBF" w:rsidR="005B61FA" w:rsidRDefault="005B61FA" w:rsidP="005B61FA">
      <w:r>
        <w:t xml:space="preserve">At the bottom of the screen will be the machine recipe settings you entered during the RUN A PROFILE screens, including individual Preheat Zone setpoints, Solder Pot Temperature setpoint (plus Measured Pot temperature), and Conveyor Speed setpoint. </w:t>
      </w:r>
    </w:p>
    <w:p w14:paraId="45CF6959" w14:textId="36BBA245" w:rsidR="005B61FA" w:rsidRDefault="005B61FA" w:rsidP="005B61FA">
      <w:r>
        <w:br/>
        <w:t xml:space="preserve">Additionally, the table includes the overall PWI for each section of data – Preheat and Wave – as well as the Predicted setpoints for optimizing the profile. </w:t>
      </w:r>
      <w:r w:rsidR="00FA2933">
        <w:br/>
      </w:r>
    </w:p>
    <w:p w14:paraId="574D0356" w14:textId="77777777" w:rsidR="00FA2933" w:rsidRDefault="00FA2933" w:rsidP="005B61FA"/>
    <w:p w14:paraId="2EE7168E" w14:textId="77777777" w:rsidR="00FA2933" w:rsidRDefault="00FA2933" w:rsidP="00EC251F">
      <w:pPr>
        <w:pStyle w:val="Heading2"/>
      </w:pPr>
      <w:bookmarkStart w:id="627" w:name="_Toc51666623"/>
      <w:bookmarkStart w:id="628" w:name="_Toc51666769"/>
      <w:r>
        <w:t>Description Tab</w:t>
      </w:r>
      <w:bookmarkEnd w:id="627"/>
      <w:bookmarkEnd w:id="628"/>
    </w:p>
    <w:p w14:paraId="725918D4" w14:textId="77777777" w:rsidR="00FA2933" w:rsidRDefault="00FA2933" w:rsidP="00FA2933">
      <w:pPr>
        <w:keepNext/>
        <w:jc w:val="center"/>
      </w:pPr>
      <w:r>
        <w:rPr>
          <w:noProof/>
        </w:rPr>
        <w:drawing>
          <wp:inline distT="0" distB="0" distL="0" distR="0" wp14:anchorId="481E9CFF" wp14:editId="2C35E1CD">
            <wp:extent cx="3187007" cy="2371725"/>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247633" cy="2416842"/>
                    </a:xfrm>
                    <a:prstGeom prst="rect">
                      <a:avLst/>
                    </a:prstGeom>
                    <a:noFill/>
                    <a:ln>
                      <a:noFill/>
                    </a:ln>
                  </pic:spPr>
                </pic:pic>
              </a:graphicData>
            </a:graphic>
          </wp:inline>
        </w:drawing>
      </w:r>
    </w:p>
    <w:p w14:paraId="5F1A75A6" w14:textId="558AD50B" w:rsidR="00FA2933" w:rsidRDefault="00FA2933" w:rsidP="00FA2933">
      <w:pPr>
        <w:pStyle w:val="Caption"/>
      </w:pPr>
      <w:r>
        <w:t xml:space="preserve">Figure </w:t>
      </w:r>
      <w:r>
        <w:rPr>
          <w:noProof/>
        </w:rPr>
        <w:t>54</w:t>
      </w:r>
      <w:r w:rsidRPr="00271F23">
        <w:t xml:space="preserve">: </w:t>
      </w:r>
      <w:r>
        <w:t xml:space="preserve">Profile </w:t>
      </w:r>
      <w:r w:rsidRPr="00271F23">
        <w:t>Description Tab</w:t>
      </w:r>
    </w:p>
    <w:p w14:paraId="15204C3B" w14:textId="77777777" w:rsidR="00FA2933" w:rsidRPr="00BC1977" w:rsidRDefault="00FA2933" w:rsidP="00FA2933"/>
    <w:p w14:paraId="13192EA1" w14:textId="2B78F8D0" w:rsidR="00FA2933" w:rsidRDefault="00FA2933" w:rsidP="00FA2933">
      <w:r>
        <w:t xml:space="preserve">The Description tab provides </w:t>
      </w:r>
      <w:proofErr w:type="gramStart"/>
      <w:r>
        <w:t>an</w:t>
      </w:r>
      <w:proofErr w:type="gramEnd"/>
      <w:r>
        <w:t xml:space="preserve"> </w:t>
      </w:r>
      <w:r w:rsidR="00F83EA3">
        <w:t xml:space="preserve">for viewing/editing any profile notes that may have been entered on the </w:t>
      </w:r>
      <w:r w:rsidR="00F83EA3" w:rsidRPr="00F83EA3">
        <w:t>first</w:t>
      </w:r>
      <w:r w:rsidR="00F83EA3" w:rsidRPr="00EC251F">
        <w:rPr>
          <w:i/>
          <w:iCs/>
        </w:rPr>
        <w:t xml:space="preserve"> RUN A PROFILE</w:t>
      </w:r>
      <w:r w:rsidR="00F83EA3">
        <w:t xml:space="preserve"> screen. If notes were not previously entered, they can be added into this area at any time.</w:t>
      </w:r>
    </w:p>
    <w:p w14:paraId="0B4FF642" w14:textId="5784864A" w:rsidR="005B61FA" w:rsidRPr="00C6268F" w:rsidRDefault="00F83EA3" w:rsidP="00EC251F">
      <w:r>
        <w:br w:type="page"/>
      </w:r>
    </w:p>
    <w:p w14:paraId="5F77EA8B" w14:textId="147F02AD" w:rsidR="00F83EA3" w:rsidRPr="00D477D9" w:rsidRDefault="00F83EA3" w:rsidP="00F83EA3">
      <w:pPr>
        <w:pStyle w:val="Heading2"/>
        <w:rPr>
          <w:noProof/>
        </w:rPr>
      </w:pPr>
      <w:bookmarkStart w:id="629" w:name="_Toc51666624"/>
      <w:bookmarkStart w:id="630" w:name="_Toc51666770"/>
      <w:bookmarkStart w:id="631" w:name="_Ref187209815"/>
      <w:r>
        <w:rPr>
          <w:noProof/>
        </w:rPr>
        <w:lastRenderedPageBreak/>
        <w:t>Optimization Tab</w:t>
      </w:r>
      <w:bookmarkEnd w:id="629"/>
      <w:bookmarkEnd w:id="630"/>
      <w:bookmarkEnd w:id="631"/>
    </w:p>
    <w:p w14:paraId="166DC9AA" w14:textId="77777777" w:rsidR="00F83EA3" w:rsidRDefault="00F83EA3" w:rsidP="00F83EA3"/>
    <w:p w14:paraId="0CDE3935" w14:textId="77777777" w:rsidR="00F83EA3" w:rsidRPr="00FF6F1A" w:rsidRDefault="00F83EA3" w:rsidP="00F83EA3">
      <w:pPr>
        <w:jc w:val="center"/>
        <w:rPr>
          <w:lang w:val="en"/>
        </w:rPr>
      </w:pPr>
      <w:r>
        <w:rPr>
          <w:noProof/>
        </w:rPr>
        <w:drawing>
          <wp:inline distT="0" distB="0" distL="0" distR="0" wp14:anchorId="31D2B6A9" wp14:editId="2A244EA4">
            <wp:extent cx="5219700" cy="2600325"/>
            <wp:effectExtent l="0" t="0" r="0" b="952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7">
                      <a:extLst>
                        <a:ext uri="{28A0092B-C50C-407E-A947-70E740481C1C}">
                          <a14:useLocalDpi xmlns:a14="http://schemas.microsoft.com/office/drawing/2010/main" val="0"/>
                        </a:ext>
                      </a:extLst>
                    </a:blip>
                    <a:srcRect r="65480" b="68252"/>
                    <a:stretch/>
                  </pic:blipFill>
                  <pic:spPr bwMode="auto">
                    <a:xfrm>
                      <a:off x="0" y="0"/>
                      <a:ext cx="5257674" cy="2619243"/>
                    </a:xfrm>
                    <a:prstGeom prst="rect">
                      <a:avLst/>
                    </a:prstGeom>
                    <a:noFill/>
                    <a:ln>
                      <a:noFill/>
                    </a:ln>
                    <a:extLst>
                      <a:ext uri="{53640926-AAD7-44D8-BBD7-CCE9431645EC}">
                        <a14:shadowObscured xmlns:a14="http://schemas.microsoft.com/office/drawing/2010/main"/>
                      </a:ext>
                    </a:extLst>
                  </pic:spPr>
                </pic:pic>
              </a:graphicData>
            </a:graphic>
          </wp:inline>
        </w:drawing>
      </w:r>
    </w:p>
    <w:p w14:paraId="44454D71" w14:textId="679652E7" w:rsidR="00F83EA3" w:rsidRPr="00CF1846" w:rsidRDefault="00F83EA3" w:rsidP="00F83EA3">
      <w:pPr>
        <w:pStyle w:val="Caption"/>
        <w:rPr>
          <w:rFonts w:ascii="Trebuchet MS" w:hAnsi="Trebuchet MS"/>
          <w:color w:val="FF0000"/>
          <w:sz w:val="24"/>
          <w:szCs w:val="24"/>
        </w:rPr>
      </w:pPr>
      <w:bookmarkStart w:id="632" w:name="_Ref185832039"/>
      <w:r w:rsidRPr="00B2165D">
        <w:t xml:space="preserve">Figure </w:t>
      </w:r>
      <w:bookmarkEnd w:id="632"/>
      <w:r>
        <w:rPr>
          <w:noProof/>
        </w:rPr>
        <w:t>55</w:t>
      </w:r>
      <w:r w:rsidRPr="00B2165D">
        <w:t xml:space="preserve">: </w:t>
      </w:r>
      <w:r>
        <w:t xml:space="preserve">Profile </w:t>
      </w:r>
      <w:r w:rsidRPr="00B2165D">
        <w:t>Optimization Tab</w:t>
      </w:r>
      <w:r>
        <w:t xml:space="preserve"> </w:t>
      </w:r>
    </w:p>
    <w:p w14:paraId="31B8C1D1" w14:textId="77777777" w:rsidR="00F83EA3" w:rsidRPr="00B2165D" w:rsidRDefault="00F83EA3" w:rsidP="00F83EA3"/>
    <w:p w14:paraId="17F039A2" w14:textId="1C02CA7D" w:rsidR="00F83EA3" w:rsidRPr="00B2165D" w:rsidRDefault="00F83EA3" w:rsidP="00F83EA3">
      <w:pPr>
        <w:tabs>
          <w:tab w:val="left" w:pos="9342"/>
        </w:tabs>
        <w:ind w:right="-18"/>
      </w:pPr>
      <w:r>
        <w:rPr>
          <w:noProof/>
        </w:rPr>
        <w:t xml:space="preserve">The </w:t>
      </w:r>
      <w:r w:rsidRPr="00B45A75">
        <w:rPr>
          <w:i/>
          <w:noProof/>
        </w:rPr>
        <w:t>Optimization</w:t>
      </w:r>
      <w:r>
        <w:rPr>
          <w:noProof/>
        </w:rPr>
        <w:t xml:space="preserve"> tab allows you to set the search parameters for </w:t>
      </w:r>
      <w:r w:rsidRPr="00696FE5">
        <w:rPr>
          <w:noProof/>
        </w:rPr>
        <w:t>Navigator</w:t>
      </w:r>
      <w:r>
        <w:rPr>
          <w:noProof/>
        </w:rPr>
        <w:t xml:space="preserve">.  </w:t>
      </w:r>
      <w:r w:rsidRPr="00696FE5">
        <w:rPr>
          <w:noProof/>
        </w:rPr>
        <w:t>The</w:t>
      </w:r>
      <w:r>
        <w:rPr>
          <w:i/>
          <w:noProof/>
        </w:rPr>
        <w:t xml:space="preserve"> </w:t>
      </w:r>
      <w:r w:rsidRPr="00696FE5">
        <w:rPr>
          <w:noProof/>
        </w:rPr>
        <w:t>software</w:t>
      </w:r>
      <w:r>
        <w:rPr>
          <w:noProof/>
        </w:rPr>
        <w:t xml:space="preserve"> will search through millions of setpoint and conveyor speed combinations to find the optimal machine settings for each product.  These optimization calculations are based on the selections you make on this ta</w:t>
      </w:r>
      <w:r w:rsidRPr="00B2165D">
        <w:t>b.  See</w:t>
      </w:r>
      <w:r>
        <w:t xml:space="preserve"> </w:t>
      </w:r>
      <w:r>
        <w:fldChar w:fldCharType="begin"/>
      </w:r>
      <w:r>
        <w:instrText xml:space="preserve"> REF _Ref185832039 \h </w:instrText>
      </w:r>
      <w:r>
        <w:fldChar w:fldCharType="separate"/>
      </w:r>
      <w:r w:rsidR="007A7D53" w:rsidRPr="00B2165D">
        <w:t xml:space="preserve">Figure </w:t>
      </w:r>
      <w:r>
        <w:fldChar w:fldCharType="end"/>
      </w:r>
      <w:r w:rsidRPr="00B2165D">
        <w:t>.</w:t>
      </w:r>
    </w:p>
    <w:p w14:paraId="75DFB2FF" w14:textId="77777777" w:rsidR="00F83EA3" w:rsidRDefault="00F83EA3" w:rsidP="00F83EA3">
      <w:pPr>
        <w:rPr>
          <w:noProof/>
        </w:rPr>
      </w:pPr>
    </w:p>
    <w:p w14:paraId="21E2D4DA" w14:textId="77777777" w:rsidR="00F83EA3" w:rsidRPr="00673430" w:rsidRDefault="00F83EA3" w:rsidP="00F83EA3">
      <w:r>
        <w:rPr>
          <w:b/>
        </w:rPr>
        <w:t>Original PWI</w:t>
      </w:r>
      <w:r>
        <w:t xml:space="preserve"> </w:t>
      </w:r>
      <w:r w:rsidRPr="00673430">
        <w:t>– The Process Window Index for the original profile</w:t>
      </w:r>
    </w:p>
    <w:p w14:paraId="160C7E8C" w14:textId="77777777" w:rsidR="00F83EA3" w:rsidRPr="00673430" w:rsidRDefault="00F83EA3" w:rsidP="00F83EA3"/>
    <w:p w14:paraId="785F820B" w14:textId="6293D325" w:rsidR="00F83EA3" w:rsidRPr="00673430" w:rsidRDefault="00F83EA3" w:rsidP="00F83EA3">
      <w:r w:rsidRPr="00673430">
        <w:rPr>
          <w:b/>
        </w:rPr>
        <w:t>Best PWI</w:t>
      </w:r>
      <w:r w:rsidRPr="00673430">
        <w:t xml:space="preserve"> – The best Process Window Index that can be found based on the </w:t>
      </w:r>
      <w:r w:rsidR="009530DD">
        <w:t>machine</w:t>
      </w:r>
      <w:r w:rsidRPr="00673430">
        <w:t xml:space="preserve"> recipe optimization constraints selected.</w:t>
      </w:r>
    </w:p>
    <w:p w14:paraId="030CE140" w14:textId="77777777" w:rsidR="00F83EA3" w:rsidRPr="00673430" w:rsidRDefault="00F83EA3" w:rsidP="00F83EA3"/>
    <w:p w14:paraId="202A1477" w14:textId="5C1827ED" w:rsidR="00F83EA3" w:rsidRPr="00673430" w:rsidRDefault="00F83EA3" w:rsidP="00F83EA3">
      <w:r w:rsidRPr="00673430">
        <w:rPr>
          <w:b/>
        </w:rPr>
        <w:t xml:space="preserve">Speed </w:t>
      </w:r>
      <w:r>
        <w:rPr>
          <w:b/>
        </w:rPr>
        <w:t>c</w:t>
      </w:r>
      <w:r w:rsidRPr="00673430">
        <w:rPr>
          <w:b/>
        </w:rPr>
        <w:t>hange</w:t>
      </w:r>
      <w:r w:rsidRPr="00673430">
        <w:t xml:space="preserve"> – The total change to the conveyor speed for the best </w:t>
      </w:r>
      <w:r w:rsidR="009530DD">
        <w:t xml:space="preserve">machine </w:t>
      </w:r>
      <w:r w:rsidRPr="00673430">
        <w:t>recipe found.</w:t>
      </w:r>
    </w:p>
    <w:p w14:paraId="095FE643" w14:textId="77777777" w:rsidR="00F83EA3" w:rsidRPr="00673430" w:rsidRDefault="00F83EA3" w:rsidP="00F83EA3"/>
    <w:p w14:paraId="3F115854" w14:textId="25C0A81C" w:rsidR="00F83EA3" w:rsidRDefault="00F83EA3" w:rsidP="00F83EA3">
      <w:r w:rsidRPr="00673430">
        <w:rPr>
          <w:b/>
        </w:rPr>
        <w:t xml:space="preserve">Total </w:t>
      </w:r>
      <w:r>
        <w:rPr>
          <w:b/>
        </w:rPr>
        <w:t>setpoint</w:t>
      </w:r>
      <w:r w:rsidRPr="00673430">
        <w:rPr>
          <w:b/>
        </w:rPr>
        <w:t xml:space="preserve"> </w:t>
      </w:r>
      <w:r>
        <w:rPr>
          <w:b/>
        </w:rPr>
        <w:t>c</w:t>
      </w:r>
      <w:r w:rsidRPr="00673430">
        <w:rPr>
          <w:b/>
        </w:rPr>
        <w:t>hange</w:t>
      </w:r>
      <w:r w:rsidRPr="00673430">
        <w:t xml:space="preserve"> – The sum of all </w:t>
      </w:r>
      <w:r>
        <w:t>setpoint</w:t>
      </w:r>
      <w:r w:rsidRPr="00673430">
        <w:t xml:space="preserve"> changes for the best </w:t>
      </w:r>
      <w:r w:rsidR="009530DD">
        <w:t>machine</w:t>
      </w:r>
      <w:r w:rsidRPr="00673430">
        <w:t xml:space="preserve"> recipe found.</w:t>
      </w:r>
    </w:p>
    <w:p w14:paraId="6BF04276" w14:textId="77777777" w:rsidR="009530DD" w:rsidRPr="00673430" w:rsidRDefault="009530DD" w:rsidP="00F83EA3"/>
    <w:p w14:paraId="17766D01" w14:textId="2C9553D4" w:rsidR="00F83EA3" w:rsidRPr="00673430" w:rsidRDefault="00F83EA3">
      <w:pPr>
        <w:pStyle w:val="Heading3"/>
      </w:pPr>
      <w:bookmarkStart w:id="633" w:name="_Toc51666771"/>
      <w:r>
        <w:t>Search M</w:t>
      </w:r>
      <w:r w:rsidRPr="00673430">
        <w:t>ode</w:t>
      </w:r>
      <w:r>
        <w:t xml:space="preserve"> </w:t>
      </w:r>
      <w:r w:rsidR="00A851DF">
        <w:t>f</w:t>
      </w:r>
      <w:r>
        <w:t>or O</w:t>
      </w:r>
      <w:r w:rsidRPr="00673430">
        <w:t>ptimization</w:t>
      </w:r>
      <w:bookmarkEnd w:id="633"/>
    </w:p>
    <w:p w14:paraId="354074B7" w14:textId="77777777" w:rsidR="00F83EA3" w:rsidRPr="00673430" w:rsidRDefault="00F83EA3" w:rsidP="00F83EA3">
      <w:pPr>
        <w:pStyle w:val="ListBullet2"/>
      </w:pPr>
      <w:r w:rsidRPr="00673430">
        <w:rPr>
          <w:b/>
        </w:rPr>
        <w:t>Minimize PWI</w:t>
      </w:r>
      <w:r w:rsidRPr="00673430">
        <w:t xml:space="preserve"> – Search for the combination of </w:t>
      </w:r>
      <w:r>
        <w:t>setpoint</w:t>
      </w:r>
      <w:r w:rsidRPr="00673430">
        <w:t xml:space="preserve"> temperatures and conveyor speed that will minimize the Process Window Index.</w:t>
      </w:r>
    </w:p>
    <w:p w14:paraId="04CA508C" w14:textId="77777777" w:rsidR="00F83EA3" w:rsidRPr="001033DD" w:rsidRDefault="00F83EA3" w:rsidP="00F83EA3">
      <w:pPr>
        <w:pStyle w:val="ListBullet2"/>
        <w:rPr>
          <w:rFonts w:ascii="Trebuchet MS" w:hAnsi="Trebuchet MS"/>
          <w:sz w:val="24"/>
          <w:szCs w:val="24"/>
        </w:rPr>
      </w:pPr>
      <w:r w:rsidRPr="001033DD">
        <w:rPr>
          <w:b/>
        </w:rPr>
        <w:t>Allow zone setpoints to change</w:t>
      </w:r>
      <w:r w:rsidRPr="001033DD">
        <w:t xml:space="preserve"> – This option will determine if Navigator will include zone setpoint changes when predicting new solutions. It also allows you to exclude individual zones from suggested changes.</w:t>
      </w:r>
    </w:p>
    <w:p w14:paraId="6080C9F3" w14:textId="77777777" w:rsidR="00F83EA3" w:rsidRPr="00673430" w:rsidRDefault="00F83EA3" w:rsidP="00F83EA3">
      <w:pPr>
        <w:pStyle w:val="ListBullet2"/>
        <w:spacing w:before="60" w:after="60"/>
      </w:pPr>
      <w:r w:rsidRPr="00673430">
        <w:rPr>
          <w:b/>
        </w:rPr>
        <w:t xml:space="preserve">Allow </w:t>
      </w:r>
      <w:r>
        <w:rPr>
          <w:b/>
        </w:rPr>
        <w:t>c</w:t>
      </w:r>
      <w:r w:rsidRPr="00673430">
        <w:rPr>
          <w:b/>
        </w:rPr>
        <w:t xml:space="preserve">onveyor </w:t>
      </w:r>
      <w:r>
        <w:rPr>
          <w:b/>
        </w:rPr>
        <w:t>s</w:t>
      </w:r>
      <w:r w:rsidRPr="00673430">
        <w:rPr>
          <w:b/>
        </w:rPr>
        <w:t xml:space="preserve">peed to </w:t>
      </w:r>
      <w:r>
        <w:rPr>
          <w:b/>
        </w:rPr>
        <w:t>c</w:t>
      </w:r>
      <w:r w:rsidRPr="00673430">
        <w:rPr>
          <w:b/>
        </w:rPr>
        <w:t>hange</w:t>
      </w:r>
      <w:r w:rsidRPr="00673430">
        <w:t xml:space="preserve"> – Choose whether to allow Navigator to vary the conveyor speed.  If you choose this feature, you can set the minimum and maximum speeds.</w:t>
      </w:r>
    </w:p>
    <w:p w14:paraId="47D046DE" w14:textId="77777777" w:rsidR="00F83EA3" w:rsidRPr="00673430" w:rsidRDefault="00F83EA3" w:rsidP="00F83EA3">
      <w:pPr>
        <w:pStyle w:val="ListBullet2"/>
        <w:spacing w:before="60" w:after="60"/>
      </w:pPr>
      <w:r w:rsidRPr="00673430">
        <w:rPr>
          <w:b/>
        </w:rPr>
        <w:t xml:space="preserve">Maximize </w:t>
      </w:r>
      <w:r>
        <w:rPr>
          <w:b/>
        </w:rPr>
        <w:t>c</w:t>
      </w:r>
      <w:r w:rsidRPr="00673430">
        <w:rPr>
          <w:b/>
        </w:rPr>
        <w:t xml:space="preserve">onveyor </w:t>
      </w:r>
      <w:r>
        <w:rPr>
          <w:b/>
        </w:rPr>
        <w:t>s</w:t>
      </w:r>
      <w:r w:rsidRPr="00673430">
        <w:rPr>
          <w:b/>
        </w:rPr>
        <w:t>peed</w:t>
      </w:r>
      <w:r w:rsidRPr="00673430">
        <w:t xml:space="preserve"> – Search for the </w:t>
      </w:r>
      <w:r>
        <w:t>setpoint</w:t>
      </w:r>
      <w:r w:rsidRPr="00673430">
        <w:t xml:space="preserve"> temperatures that will maximize conveyor speed.</w:t>
      </w:r>
    </w:p>
    <w:p w14:paraId="1C3B9974" w14:textId="3497F824" w:rsidR="00F83EA3" w:rsidRPr="00673430" w:rsidRDefault="00F83EA3" w:rsidP="00F83EA3">
      <w:pPr>
        <w:pStyle w:val="ListBullet2"/>
      </w:pPr>
      <w:r w:rsidRPr="00673430">
        <w:rPr>
          <w:b/>
        </w:rPr>
        <w:t xml:space="preserve">Minimize </w:t>
      </w:r>
      <w:r>
        <w:rPr>
          <w:b/>
        </w:rPr>
        <w:t>e</w:t>
      </w:r>
      <w:r w:rsidRPr="00673430">
        <w:rPr>
          <w:b/>
        </w:rPr>
        <w:t xml:space="preserve">nergy </w:t>
      </w:r>
      <w:r>
        <w:rPr>
          <w:b/>
        </w:rPr>
        <w:t>c</w:t>
      </w:r>
      <w:r w:rsidRPr="00673430">
        <w:rPr>
          <w:b/>
        </w:rPr>
        <w:t>onsumption</w:t>
      </w:r>
      <w:r w:rsidRPr="00673430">
        <w:t xml:space="preserve"> – Used by the Power software feature.  The software search</w:t>
      </w:r>
      <w:r w:rsidR="009530DD">
        <w:t>es</w:t>
      </w:r>
      <w:r w:rsidRPr="00673430">
        <w:t xml:space="preserve"> for the </w:t>
      </w:r>
      <w:r w:rsidR="009530DD">
        <w:t>machine</w:t>
      </w:r>
      <w:r w:rsidRPr="00673430">
        <w:t xml:space="preserve"> settings that will minimize </w:t>
      </w:r>
      <w:r>
        <w:t>the power consump</w:t>
      </w:r>
      <w:r w:rsidRPr="00673430">
        <w:t xml:space="preserve">tion by finding </w:t>
      </w:r>
      <w:r>
        <w:t>setpoint</w:t>
      </w:r>
      <w:r w:rsidRPr="00673430">
        <w:t xml:space="preserve"> solutions with slower conveyor speeds and lower temperature settings.</w:t>
      </w:r>
    </w:p>
    <w:p w14:paraId="357AB2B6" w14:textId="77777777" w:rsidR="00F83EA3" w:rsidRDefault="00F83EA3">
      <w:pPr>
        <w:pStyle w:val="Heading3"/>
      </w:pPr>
      <w:bookmarkStart w:id="634" w:name="_Toc51666772"/>
      <w:r>
        <w:t>Conveyor Speed Constraints</w:t>
      </w:r>
      <w:bookmarkEnd w:id="634"/>
    </w:p>
    <w:p w14:paraId="3F26B31A" w14:textId="77777777" w:rsidR="00F83EA3" w:rsidRPr="00673430" w:rsidRDefault="00F83EA3" w:rsidP="00F83EA3">
      <w:r w:rsidRPr="00673430">
        <w:t xml:space="preserve">As long as </w:t>
      </w:r>
      <w:proofErr w:type="spellStart"/>
      <w:r w:rsidRPr="00673430">
        <w:t>the</w:t>
      </w:r>
      <w:proofErr w:type="spellEnd"/>
      <w:r w:rsidRPr="00673430">
        <w:t xml:space="preserve"> </w:t>
      </w:r>
      <w:r w:rsidRPr="00042FA1">
        <w:rPr>
          <w:i/>
        </w:rPr>
        <w:t>Allow Conveyor Speed to Change</w:t>
      </w:r>
      <w:r w:rsidRPr="00673430">
        <w:t xml:space="preserve"> feature is selected, these options </w:t>
      </w:r>
      <w:r>
        <w:t>are</w:t>
      </w:r>
      <w:r w:rsidRPr="00673430">
        <w:t xml:space="preserve"> available.</w:t>
      </w:r>
    </w:p>
    <w:p w14:paraId="4AB1D51F" w14:textId="3500B7CA" w:rsidR="00F83EA3" w:rsidRPr="00673430" w:rsidRDefault="0055255E" w:rsidP="00F83EA3">
      <w:r>
        <w:rPr>
          <w:b/>
        </w:rPr>
        <w:t>Minimum</w:t>
      </w:r>
      <w:r w:rsidR="00F83EA3" w:rsidRPr="00673430">
        <w:t xml:space="preserve"> – Select the </w:t>
      </w:r>
      <w:r>
        <w:t>slowest</w:t>
      </w:r>
      <w:r w:rsidR="00F83EA3" w:rsidRPr="00673430">
        <w:t xml:space="preserve"> conveyor speed you would like Navigator to recommend for new products.</w:t>
      </w:r>
    </w:p>
    <w:p w14:paraId="2349D696" w14:textId="0D3277D3" w:rsidR="00F83EA3" w:rsidRPr="00673430" w:rsidRDefault="0055255E" w:rsidP="00F83EA3">
      <w:r>
        <w:rPr>
          <w:b/>
        </w:rPr>
        <w:t>Maximum</w:t>
      </w:r>
      <w:r w:rsidR="00F83EA3" w:rsidRPr="00673430">
        <w:t xml:space="preserve"> - Select the </w:t>
      </w:r>
      <w:r>
        <w:t xml:space="preserve">fastest </w:t>
      </w:r>
      <w:r w:rsidR="00F83EA3" w:rsidRPr="00673430">
        <w:t>conveyor speed you would like Navigator to recommend for new products.</w:t>
      </w:r>
    </w:p>
    <w:p w14:paraId="62BA078A" w14:textId="77777777" w:rsidR="00F83EA3" w:rsidRPr="00673430" w:rsidRDefault="00F83EA3" w:rsidP="00F83EA3">
      <w:pPr>
        <w:pStyle w:val="Heading2"/>
      </w:pPr>
      <w:bookmarkStart w:id="635" w:name="_Ref91061591"/>
      <w:r>
        <w:br w:type="page"/>
      </w:r>
      <w:bookmarkStart w:id="636" w:name="_Toc51666625"/>
      <w:bookmarkStart w:id="637" w:name="_Toc51666773"/>
      <w:r>
        <w:lastRenderedPageBreak/>
        <w:t>Manual Profile P</w:t>
      </w:r>
      <w:r w:rsidRPr="00673430">
        <w:t>rediction</w:t>
      </w:r>
      <w:bookmarkEnd w:id="635"/>
      <w:bookmarkEnd w:id="636"/>
      <w:bookmarkEnd w:id="637"/>
    </w:p>
    <w:p w14:paraId="15C02B2D" w14:textId="74DAC7C7" w:rsidR="00F83EA3" w:rsidRPr="00673430" w:rsidRDefault="00F83EA3" w:rsidP="00F83EA3">
      <w:r w:rsidRPr="00673430">
        <w:t xml:space="preserve">The </w:t>
      </w:r>
      <w:r w:rsidR="009530DD">
        <w:t>W</w:t>
      </w:r>
      <w:r w:rsidRPr="00673430">
        <w:t xml:space="preserve">PI software has automatic (Navigator), and manual prediction capabilities.  Manual prediction gives you the flexibility to easily predict changes to the </w:t>
      </w:r>
      <w:r w:rsidR="009530DD">
        <w:t>machine</w:t>
      </w:r>
      <w:r w:rsidRPr="00673430">
        <w:t xml:space="preserve"> settings (temperature settings, conveyor speed), and view the results without having to spend the time actually running unnecessary profiles.  This feature is very helpful to you,</w:t>
      </w:r>
      <w:r>
        <w:t xml:space="preserve"> minimizing the time spent fine-</w:t>
      </w:r>
      <w:r w:rsidRPr="00673430">
        <w:t>tuning or developing a thermal profile.</w:t>
      </w:r>
    </w:p>
    <w:p w14:paraId="0845225C" w14:textId="77777777" w:rsidR="00F83EA3" w:rsidRPr="00673430" w:rsidRDefault="00F83EA3">
      <w:pPr>
        <w:pStyle w:val="Heading3"/>
      </w:pPr>
      <w:bookmarkStart w:id="638" w:name="_Toc51666774"/>
      <w:r>
        <w:t>Make C</w:t>
      </w:r>
      <w:r w:rsidRPr="00673430">
        <w:t>hanges</w:t>
      </w:r>
      <w:bookmarkEnd w:id="638"/>
    </w:p>
    <w:p w14:paraId="5F43E20F" w14:textId="0AB27508" w:rsidR="00F83EA3" w:rsidRPr="00673430" w:rsidRDefault="00F83EA3" w:rsidP="00F83EA3">
      <w:r w:rsidRPr="00673430">
        <w:t xml:space="preserve">To predict changes to the </w:t>
      </w:r>
      <w:r w:rsidR="009530DD">
        <w:t>machine</w:t>
      </w:r>
      <w:r w:rsidRPr="00673430">
        <w:t xml:space="preserve"> settings, or modify the Navigator prediction results, click on the zone you wish to change.  In the example below, zone 1 has been selected.  See </w:t>
      </w:r>
      <w:r w:rsidRPr="00673430">
        <w:fldChar w:fldCharType="begin"/>
      </w:r>
      <w:r w:rsidRPr="00673430">
        <w:instrText xml:space="preserve"> REF _Ref185832902 \h  \* MERGEFORMAT </w:instrText>
      </w:r>
      <w:r w:rsidRPr="00673430">
        <w:fldChar w:fldCharType="separate"/>
      </w:r>
      <w:r w:rsidR="007A7D53">
        <w:t xml:space="preserve">Figure </w:t>
      </w:r>
      <w:r w:rsidRPr="00673430">
        <w:fldChar w:fldCharType="end"/>
      </w:r>
      <w:r w:rsidRPr="00673430">
        <w:t>.</w:t>
      </w:r>
    </w:p>
    <w:p w14:paraId="4A4453F5" w14:textId="77777777" w:rsidR="00F83EA3" w:rsidRDefault="00F83EA3" w:rsidP="00F83EA3"/>
    <w:p w14:paraId="3A55B72B" w14:textId="77777777" w:rsidR="00F83EA3" w:rsidRDefault="00F83EA3" w:rsidP="00F83EA3">
      <w:pPr>
        <w:jc w:val="center"/>
      </w:pPr>
      <w:r>
        <w:rPr>
          <w:noProof/>
        </w:rPr>
        <w:drawing>
          <wp:inline distT="0" distB="0" distL="0" distR="0" wp14:anchorId="1A3A9C70" wp14:editId="4DE9A2E6">
            <wp:extent cx="5575300" cy="882650"/>
            <wp:effectExtent l="19050" t="19050" r="25400" b="12700"/>
            <wp:docPr id="2100" name="Picture 210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882650"/>
                    </a:xfrm>
                    <a:prstGeom prst="rect">
                      <a:avLst/>
                    </a:prstGeom>
                    <a:noFill/>
                    <a:ln w="6350" cmpd="sng">
                      <a:solidFill>
                        <a:srgbClr val="000000"/>
                      </a:solidFill>
                      <a:miter lim="800000"/>
                      <a:headEnd/>
                      <a:tailEnd/>
                    </a:ln>
                    <a:effectLst/>
                  </pic:spPr>
                </pic:pic>
              </a:graphicData>
            </a:graphic>
          </wp:inline>
        </w:drawing>
      </w:r>
    </w:p>
    <w:p w14:paraId="0560CC4F" w14:textId="004553C8" w:rsidR="00F83EA3" w:rsidRDefault="00F83EA3" w:rsidP="00F83EA3">
      <w:pPr>
        <w:pStyle w:val="Caption"/>
      </w:pPr>
      <w:bookmarkStart w:id="639" w:name="_Ref185832902"/>
      <w:r>
        <w:t xml:space="preserve">Figure </w:t>
      </w:r>
      <w:bookmarkEnd w:id="639"/>
      <w:r w:rsidR="009530DD">
        <w:rPr>
          <w:noProof/>
        </w:rPr>
        <w:t>56</w:t>
      </w:r>
      <w:r>
        <w:t>: Prediction Settings</w:t>
      </w:r>
    </w:p>
    <w:p w14:paraId="6D8AA473" w14:textId="77777777" w:rsidR="00F83EA3" w:rsidRDefault="00F83EA3" w:rsidP="00F83EA3"/>
    <w:p w14:paraId="7AD3C0FE" w14:textId="77777777" w:rsidR="00F83EA3" w:rsidRDefault="00F83EA3" w:rsidP="00F83EA3">
      <w:r w:rsidRPr="00673430">
        <w:t xml:space="preserve">Type the new temperature setting, and then press Enter.  </w:t>
      </w:r>
    </w:p>
    <w:p w14:paraId="289FBBCC" w14:textId="77777777" w:rsidR="00F83EA3" w:rsidRDefault="00F83EA3" w:rsidP="00F83EA3"/>
    <w:p w14:paraId="12F44DC4" w14:textId="77777777" w:rsidR="00F83EA3" w:rsidRPr="00673430" w:rsidRDefault="00F83EA3" w:rsidP="00F83EA3">
      <w:r w:rsidRPr="00673430">
        <w:t xml:space="preserve">The Navigator prediction tool will predict the results of that change, and then automatically update the PWI, predicted Statistics, and the profile graph.  The new predicted results </w:t>
      </w:r>
      <w:r>
        <w:t>appear</w:t>
      </w:r>
      <w:r w:rsidRPr="00673430">
        <w:t xml:space="preserve"> on the graph in a dotted-line format.  This format </w:t>
      </w:r>
      <w:r>
        <w:t>lets</w:t>
      </w:r>
      <w:r w:rsidRPr="00673430">
        <w:t xml:space="preserve"> you </w:t>
      </w:r>
      <w:r>
        <w:t>quickly</w:t>
      </w:r>
      <w:r w:rsidRPr="00673430">
        <w:t xml:space="preserve"> determine the difference between the original and predicted profiles.</w:t>
      </w:r>
    </w:p>
    <w:p w14:paraId="415804B6" w14:textId="77777777" w:rsidR="00F83EA3" w:rsidRPr="00673430" w:rsidRDefault="00F83EA3" w:rsidP="00F83EA3"/>
    <w:p w14:paraId="68B98FE8" w14:textId="77777777" w:rsidR="00F83EA3" w:rsidRDefault="00F83EA3" w:rsidP="00F83EA3">
      <w:r w:rsidRPr="00085DF3">
        <w:rPr>
          <w:b/>
          <w:noProof/>
        </w:rPr>
        <w:t>Note</w:t>
      </w:r>
      <w:r w:rsidRPr="006034E1">
        <w:rPr>
          <w:noProof/>
        </w:rPr>
        <w:t xml:space="preserve">: </w:t>
      </w:r>
      <w:r w:rsidRPr="00EE3FFF">
        <w:rPr>
          <w:noProof/>
        </w:rPr>
        <w:t>When separate Top and Bottom setpoints are used, the Navigator prediction will maintain the same delta between the Top and Bottom setting that was used in the original profile.</w:t>
      </w:r>
    </w:p>
    <w:p w14:paraId="6B78E122" w14:textId="77777777" w:rsidR="005B61FA" w:rsidRDefault="005B61FA">
      <w:pPr>
        <w:pStyle w:val="Heading3"/>
      </w:pPr>
    </w:p>
    <w:p w14:paraId="75F011F8" w14:textId="4A8F0328" w:rsidR="00BC363E" w:rsidRDefault="008058F8">
      <w:pPr>
        <w:pStyle w:val="Heading3"/>
      </w:pPr>
      <w:bookmarkStart w:id="640" w:name="_Toc51666775"/>
      <w:r>
        <w:t>Profile Screen Buttons</w:t>
      </w:r>
      <w:bookmarkEnd w:id="617"/>
      <w:bookmarkEnd w:id="618"/>
      <w:bookmarkEnd w:id="620"/>
      <w:bookmarkEnd w:id="621"/>
      <w:bookmarkEnd w:id="622"/>
      <w:bookmarkEnd w:id="623"/>
      <w:bookmarkEnd w:id="624"/>
      <w:bookmarkEnd w:id="625"/>
      <w:bookmarkEnd w:id="640"/>
    </w:p>
    <w:p w14:paraId="15EE3DF9" w14:textId="77777777" w:rsidR="00BC363E" w:rsidRDefault="00BC363E" w:rsidP="00BC363E">
      <w:r>
        <w:t>There are four buttons at t</w:t>
      </w:r>
      <w:r w:rsidR="00D81E78">
        <w:t>he bottom of the profile screen:</w:t>
      </w:r>
    </w:p>
    <w:p w14:paraId="6FCC3C11" w14:textId="77777777" w:rsidR="004F3EB4" w:rsidRDefault="004F3EB4" w:rsidP="00BC363E"/>
    <w:tbl>
      <w:tblPr>
        <w:tblW w:w="0" w:type="auto"/>
        <w:tblLook w:val="04A0" w:firstRow="1" w:lastRow="0" w:firstColumn="1" w:lastColumn="0" w:noHBand="0" w:noVBand="1"/>
      </w:tblPr>
      <w:tblGrid>
        <w:gridCol w:w="2016"/>
        <w:gridCol w:w="7560"/>
      </w:tblGrid>
      <w:tr w:rsidR="004957CD" w14:paraId="5F791D3A" w14:textId="77777777" w:rsidTr="004F3EB4">
        <w:trPr>
          <w:trHeight w:val="1233"/>
        </w:trPr>
        <w:tc>
          <w:tcPr>
            <w:tcW w:w="2016" w:type="dxa"/>
            <w:shd w:val="clear" w:color="auto" w:fill="auto"/>
          </w:tcPr>
          <w:p w14:paraId="09294460" w14:textId="77777777" w:rsidR="004957CD" w:rsidRDefault="00DD450D" w:rsidP="00C05228">
            <w:pPr>
              <w:spacing w:before="120"/>
            </w:pPr>
            <w:r>
              <w:rPr>
                <w:noProof/>
              </w:rPr>
              <w:drawing>
                <wp:inline distT="0" distB="0" distL="0" distR="0" wp14:anchorId="62BF2CAE" wp14:editId="171B29AC">
                  <wp:extent cx="933450" cy="508000"/>
                  <wp:effectExtent l="0" t="0" r="0" b="6350"/>
                  <wp:docPr id="92" name="Picture 92"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0F30D572" w14:textId="77777777" w:rsidR="004957CD" w:rsidRDefault="004957CD" w:rsidP="00C05228">
            <w:pPr>
              <w:spacing w:before="120"/>
            </w:pPr>
            <w:r w:rsidRPr="00C05228">
              <w:rPr>
                <w:b/>
              </w:rPr>
              <w:t xml:space="preserve">View/Edit Process Window – </w:t>
            </w:r>
            <w:r>
              <w:t>Choose this button to either view or edit the process specification(s) for the product used in this profile.</w:t>
            </w:r>
          </w:p>
        </w:tc>
      </w:tr>
      <w:tr w:rsidR="004957CD" w14:paraId="65D03AC9" w14:textId="77777777" w:rsidTr="004F3EB4">
        <w:trPr>
          <w:trHeight w:val="1260"/>
        </w:trPr>
        <w:tc>
          <w:tcPr>
            <w:tcW w:w="2016" w:type="dxa"/>
            <w:shd w:val="clear" w:color="auto" w:fill="auto"/>
          </w:tcPr>
          <w:p w14:paraId="4463175B" w14:textId="77777777" w:rsidR="004957CD" w:rsidRDefault="00DD450D" w:rsidP="00C05228">
            <w:pPr>
              <w:spacing w:before="120"/>
            </w:pPr>
            <w:r>
              <w:rPr>
                <w:noProof/>
              </w:rPr>
              <w:drawing>
                <wp:inline distT="0" distB="0" distL="0" distR="0" wp14:anchorId="408037AD" wp14:editId="081A7657">
                  <wp:extent cx="933450" cy="508000"/>
                  <wp:effectExtent l="0" t="0" r="0" b="6350"/>
                  <wp:docPr id="93" name="Picture 93"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883DD5E" w14:textId="77777777" w:rsidR="004957CD" w:rsidRDefault="004957CD" w:rsidP="00C05228">
            <w:pPr>
              <w:spacing w:before="120"/>
            </w:pPr>
            <w:r w:rsidRPr="00C05228">
              <w:rPr>
                <w:b/>
              </w:rPr>
              <w:t xml:space="preserve">Copy to Clipboard – </w:t>
            </w:r>
            <w:r>
              <w:t>Choose this button to copy the profile data to the windows clipboard.  You can then paste the data to a different application.</w:t>
            </w:r>
          </w:p>
        </w:tc>
      </w:tr>
      <w:tr w:rsidR="004957CD" w14:paraId="23728569" w14:textId="77777777" w:rsidTr="004F3EB4">
        <w:trPr>
          <w:trHeight w:val="1449"/>
        </w:trPr>
        <w:tc>
          <w:tcPr>
            <w:tcW w:w="2016" w:type="dxa"/>
            <w:shd w:val="clear" w:color="auto" w:fill="auto"/>
          </w:tcPr>
          <w:p w14:paraId="006C107B" w14:textId="77777777" w:rsidR="004957CD" w:rsidRDefault="00DD450D" w:rsidP="00C05228">
            <w:pPr>
              <w:spacing w:before="120"/>
            </w:pPr>
            <w:r>
              <w:rPr>
                <w:noProof/>
              </w:rPr>
              <w:drawing>
                <wp:inline distT="0" distB="0" distL="0" distR="0" wp14:anchorId="1176DCA3" wp14:editId="7A3AACB0">
                  <wp:extent cx="933450" cy="508000"/>
                  <wp:effectExtent l="0" t="0" r="0" b="6350"/>
                  <wp:docPr id="94" name="Picture 94"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CC101E5" w14:textId="77777777" w:rsidR="004957CD" w:rsidRDefault="004957CD" w:rsidP="00C05228">
            <w:pPr>
              <w:spacing w:before="120"/>
            </w:pPr>
            <w:r w:rsidRPr="00C05228">
              <w:rPr>
                <w:b/>
              </w:rPr>
              <w:t>Print –</w:t>
            </w:r>
            <w:r w:rsidRPr="00673430">
              <w:t xml:space="preserve"> </w:t>
            </w:r>
            <w:r>
              <w:t>Choose this button to print a copy of the profile that is currently on your screen.</w:t>
            </w:r>
          </w:p>
        </w:tc>
      </w:tr>
      <w:tr w:rsidR="004957CD" w14:paraId="74EE7601" w14:textId="77777777" w:rsidTr="00C05228">
        <w:tc>
          <w:tcPr>
            <w:tcW w:w="2016" w:type="dxa"/>
            <w:shd w:val="clear" w:color="auto" w:fill="auto"/>
          </w:tcPr>
          <w:p w14:paraId="7B74DC91" w14:textId="77777777" w:rsidR="004957CD" w:rsidRDefault="00DD450D" w:rsidP="00C05228">
            <w:pPr>
              <w:spacing w:before="120"/>
            </w:pPr>
            <w:r>
              <w:rPr>
                <w:noProof/>
              </w:rPr>
              <w:drawing>
                <wp:inline distT="0" distB="0" distL="0" distR="0" wp14:anchorId="1576103A" wp14:editId="37FFC7E9">
                  <wp:extent cx="933450" cy="508000"/>
                  <wp:effectExtent l="0" t="0" r="0" b="6350"/>
                  <wp:docPr id="95" name="Picture 95" descr="bt-NAVint_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t-NAVint_Chec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D3E9532" w14:textId="7EABC87D" w:rsidR="004957CD" w:rsidRDefault="004957CD" w:rsidP="00EE1973">
            <w:r w:rsidRPr="00C05228">
              <w:rPr>
                <w:b/>
              </w:rPr>
              <w:t>Green check button –</w:t>
            </w:r>
            <w:r w:rsidRPr="00673430">
              <w:t xml:space="preserve"> </w:t>
            </w:r>
            <w:r>
              <w:t xml:space="preserve">When finished viewing or analyzing the profile select this button to either </w:t>
            </w:r>
            <w:r w:rsidRPr="00673430">
              <w:t xml:space="preserve">run another profile with this product or return to the </w:t>
            </w:r>
            <w:r w:rsidR="00597827">
              <w:t>W</w:t>
            </w:r>
            <w:r w:rsidRPr="00673430">
              <w:t xml:space="preserve">PI main menu.  You </w:t>
            </w:r>
            <w:r>
              <w:t>return</w:t>
            </w:r>
            <w:r w:rsidRPr="00673430">
              <w:t xml:space="preserve"> to the Profile Explorer if the profile was opened from there.</w:t>
            </w:r>
          </w:p>
        </w:tc>
      </w:tr>
    </w:tbl>
    <w:p w14:paraId="7B31F234" w14:textId="77777777" w:rsidR="005941AF" w:rsidRDefault="005941AF" w:rsidP="005941AF">
      <w:pPr>
        <w:rPr>
          <w:noProof/>
        </w:rPr>
      </w:pPr>
      <w:bookmarkStart w:id="641" w:name="_Toc494599913"/>
      <w:bookmarkStart w:id="642" w:name="_Toc358296257"/>
      <w:bookmarkStart w:id="643" w:name="_Toc358298422"/>
    </w:p>
    <w:p w14:paraId="4625C02F" w14:textId="1F376364" w:rsidR="00BC363E" w:rsidRPr="000600D3" w:rsidRDefault="008058F8">
      <w:pPr>
        <w:pStyle w:val="Heading3"/>
        <w:rPr>
          <w:noProof/>
        </w:rPr>
      </w:pPr>
      <w:r>
        <w:rPr>
          <w:noProof/>
        </w:rPr>
        <w:br w:type="page"/>
      </w:r>
      <w:bookmarkStart w:id="644" w:name="_Toc469334910"/>
      <w:bookmarkStart w:id="645" w:name="_Toc504120336"/>
      <w:bookmarkStart w:id="646" w:name="_Toc527644319"/>
      <w:bookmarkStart w:id="647" w:name="_Toc528599419"/>
      <w:bookmarkStart w:id="648" w:name="_Toc17993457"/>
      <w:bookmarkStart w:id="649" w:name="_Toc37267175"/>
      <w:bookmarkStart w:id="650" w:name="_Toc51666776"/>
      <w:r w:rsidR="005941AF">
        <w:rPr>
          <w:noProof/>
        </w:rPr>
        <w:lastRenderedPageBreak/>
        <w:t xml:space="preserve">Exit </w:t>
      </w:r>
      <w:r w:rsidR="00A851DF">
        <w:rPr>
          <w:noProof/>
        </w:rPr>
        <w:t>t</w:t>
      </w:r>
      <w:r>
        <w:rPr>
          <w:noProof/>
        </w:rPr>
        <w:t xml:space="preserve">he </w:t>
      </w:r>
      <w:r w:rsidR="005941AF">
        <w:rPr>
          <w:noProof/>
        </w:rPr>
        <w:t>Graph Screen</w:t>
      </w:r>
      <w:bookmarkEnd w:id="641"/>
      <w:bookmarkEnd w:id="642"/>
      <w:bookmarkEnd w:id="643"/>
      <w:bookmarkEnd w:id="644"/>
      <w:bookmarkEnd w:id="645"/>
      <w:bookmarkEnd w:id="646"/>
      <w:bookmarkEnd w:id="647"/>
      <w:bookmarkEnd w:id="648"/>
      <w:bookmarkEnd w:id="649"/>
      <w:bookmarkEnd w:id="650"/>
    </w:p>
    <w:tbl>
      <w:tblPr>
        <w:tblW w:w="0" w:type="auto"/>
        <w:tblLook w:val="04A0" w:firstRow="1" w:lastRow="0" w:firstColumn="1" w:lastColumn="0" w:noHBand="0" w:noVBand="1"/>
      </w:tblPr>
      <w:tblGrid>
        <w:gridCol w:w="4620"/>
        <w:gridCol w:w="4956"/>
      </w:tblGrid>
      <w:tr w:rsidR="00D27ACE" w14:paraId="17851D8F" w14:textId="77777777" w:rsidTr="00EA021B">
        <w:trPr>
          <w:trHeight w:val="2358"/>
        </w:trPr>
        <w:tc>
          <w:tcPr>
            <w:tcW w:w="4788" w:type="dxa"/>
            <w:shd w:val="clear" w:color="auto" w:fill="auto"/>
          </w:tcPr>
          <w:p w14:paraId="314A9854" w14:textId="732CE214" w:rsidR="00D27ACE" w:rsidRPr="00673430" w:rsidRDefault="00DC6B75" w:rsidP="00EA021B">
            <w:pPr>
              <w:ind w:left="-108"/>
            </w:pPr>
            <w:r>
              <w:t xml:space="preserve"> </w:t>
            </w:r>
            <w:r w:rsidR="006C62C4">
              <w:t xml:space="preserve">Upon exiting the graph screen, </w:t>
            </w:r>
            <w:r w:rsidR="009530DD">
              <w:t>you will be prompted if you want to run another profile with this same product.</w:t>
            </w:r>
            <w:r w:rsidR="00D27ACE" w:rsidRPr="00673430">
              <w:t xml:space="preserve"> </w:t>
            </w:r>
            <w:r>
              <w:t xml:space="preserve"> </w:t>
            </w:r>
          </w:p>
          <w:p w14:paraId="15C28C69" w14:textId="77777777" w:rsidR="00D27ACE" w:rsidRPr="00673430" w:rsidRDefault="00D27ACE" w:rsidP="00EA021B">
            <w:pPr>
              <w:ind w:left="-108"/>
            </w:pPr>
          </w:p>
          <w:p w14:paraId="63914CF8" w14:textId="1BEA03F7" w:rsidR="00D27ACE" w:rsidRPr="00673430" w:rsidRDefault="00D27ACE" w:rsidP="00EA021B">
            <w:pPr>
              <w:ind w:left="-108"/>
            </w:pPr>
            <w:r w:rsidRPr="00673430">
              <w:t xml:space="preserve">If you select </w:t>
            </w:r>
            <w:r w:rsidRPr="00E90A47">
              <w:rPr>
                <w:b/>
              </w:rPr>
              <w:t>No</w:t>
            </w:r>
            <w:r w:rsidRPr="00673430">
              <w:t xml:space="preserve">, you </w:t>
            </w:r>
            <w:r w:rsidR="002219CA">
              <w:t>return</w:t>
            </w:r>
            <w:r w:rsidRPr="00673430">
              <w:t xml:space="preserve"> to the </w:t>
            </w:r>
            <w:r w:rsidR="009530DD">
              <w:t>W</w:t>
            </w:r>
            <w:r w:rsidRPr="00673430">
              <w:t>PI main screen or the Profile Explorer if the profile was originally opened from there.</w:t>
            </w:r>
          </w:p>
          <w:p w14:paraId="5842A21B" w14:textId="77777777" w:rsidR="00D27ACE" w:rsidRPr="00673430" w:rsidRDefault="00D27ACE" w:rsidP="00D27ACE"/>
          <w:p w14:paraId="0F51C1C0" w14:textId="77777777" w:rsidR="00D27ACE" w:rsidRDefault="00D27ACE" w:rsidP="00D27ACE"/>
        </w:tc>
        <w:tc>
          <w:tcPr>
            <w:tcW w:w="4788" w:type="dxa"/>
            <w:shd w:val="clear" w:color="auto" w:fill="auto"/>
          </w:tcPr>
          <w:p w14:paraId="4E82915B" w14:textId="77777777" w:rsidR="00D27ACE" w:rsidRDefault="00DD450D" w:rsidP="004F3EB4">
            <w:pPr>
              <w:jc w:val="center"/>
            </w:pPr>
            <w:r>
              <w:rPr>
                <w:noProof/>
              </w:rPr>
              <w:drawing>
                <wp:inline distT="0" distB="0" distL="0" distR="0" wp14:anchorId="1186D8F1" wp14:editId="6AA505BE">
                  <wp:extent cx="2516162" cy="1114425"/>
                  <wp:effectExtent l="19050" t="19050" r="1778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58054" cy="1132979"/>
                          </a:xfrm>
                          <a:prstGeom prst="rect">
                            <a:avLst/>
                          </a:prstGeom>
                          <a:noFill/>
                          <a:ln w="6350" cmpd="sng">
                            <a:solidFill>
                              <a:srgbClr val="000000"/>
                            </a:solidFill>
                            <a:miter lim="800000"/>
                            <a:headEnd/>
                            <a:tailEnd/>
                          </a:ln>
                          <a:effectLst/>
                        </pic:spPr>
                      </pic:pic>
                    </a:graphicData>
                  </a:graphic>
                </wp:inline>
              </w:drawing>
            </w:r>
          </w:p>
          <w:p w14:paraId="020F2927" w14:textId="7BA6E761" w:rsidR="00D27ACE" w:rsidRPr="00E90A47" w:rsidRDefault="00D27ACE" w:rsidP="006C62C4">
            <w:pPr>
              <w:pStyle w:val="Caption"/>
            </w:pPr>
            <w:r w:rsidRPr="00E90A47">
              <w:t xml:space="preserve">Figure </w:t>
            </w:r>
            <w:r w:rsidR="009530DD">
              <w:rPr>
                <w:noProof/>
              </w:rPr>
              <w:t>57</w:t>
            </w:r>
          </w:p>
          <w:p w14:paraId="1AAA6F86" w14:textId="77777777" w:rsidR="00D27ACE" w:rsidRPr="00E90A47" w:rsidRDefault="00D27ACE" w:rsidP="00E90A47">
            <w:pPr>
              <w:jc w:val="center"/>
              <w:rPr>
                <w:rFonts w:ascii="Arial" w:hAnsi="Arial" w:cs="Arial"/>
              </w:rPr>
            </w:pPr>
          </w:p>
        </w:tc>
      </w:tr>
      <w:tr w:rsidR="00D27ACE" w14:paraId="57FD6186" w14:textId="77777777" w:rsidTr="00E90A47">
        <w:tc>
          <w:tcPr>
            <w:tcW w:w="4788" w:type="dxa"/>
            <w:shd w:val="clear" w:color="auto" w:fill="auto"/>
          </w:tcPr>
          <w:p w14:paraId="68CBB211" w14:textId="77777777" w:rsidR="00D27ACE" w:rsidRPr="00673430" w:rsidRDefault="00D27ACE" w:rsidP="00D27ACE">
            <w:r w:rsidRPr="00673430">
              <w:t xml:space="preserve">If you select </w:t>
            </w:r>
            <w:r w:rsidRPr="00E90A47">
              <w:rPr>
                <w:b/>
              </w:rPr>
              <w:t>Yes</w:t>
            </w:r>
            <w:r w:rsidRPr="00673430">
              <w:t xml:space="preserve">, you will need to choose from the Original, or Predicted recipe settings. </w:t>
            </w:r>
          </w:p>
          <w:p w14:paraId="697B1C13" w14:textId="77777777" w:rsidR="00D27ACE" w:rsidRDefault="00D27ACE" w:rsidP="00BC363E"/>
          <w:p w14:paraId="32F1064E" w14:textId="77777777" w:rsidR="00D27ACE" w:rsidRPr="00673430" w:rsidRDefault="00D27ACE" w:rsidP="00D27ACE">
            <w:r w:rsidRPr="00E90A47">
              <w:rPr>
                <w:b/>
              </w:rPr>
              <w:t>Original –</w:t>
            </w:r>
            <w:r w:rsidRPr="00673430">
              <w:t xml:space="preserve"> The same recipe settings used when this profile was originally run.</w:t>
            </w:r>
          </w:p>
          <w:p w14:paraId="638BAC69" w14:textId="77777777" w:rsidR="00D27ACE" w:rsidRPr="00673430" w:rsidRDefault="00D27ACE" w:rsidP="00D27ACE"/>
          <w:p w14:paraId="00621C54" w14:textId="77777777" w:rsidR="00D27ACE" w:rsidRDefault="00D27ACE" w:rsidP="00BC363E">
            <w:r w:rsidRPr="00E90A47">
              <w:rPr>
                <w:b/>
              </w:rPr>
              <w:t>Predicted -</w:t>
            </w:r>
            <w:r w:rsidRPr="00673430">
              <w:t xml:space="preserve"> The recipe settings as predicted by Navigator, or a standard prediction </w:t>
            </w:r>
            <w:r w:rsidR="00E6371B">
              <w:t xml:space="preserve">that you </w:t>
            </w:r>
            <w:r w:rsidRPr="00673430">
              <w:t>ma</w:t>
            </w:r>
            <w:r w:rsidR="00E6371B">
              <w:t>nually input</w:t>
            </w:r>
            <w:r w:rsidR="00BA39C7">
              <w:t>.</w:t>
            </w:r>
          </w:p>
        </w:tc>
        <w:tc>
          <w:tcPr>
            <w:tcW w:w="4788" w:type="dxa"/>
            <w:shd w:val="clear" w:color="auto" w:fill="auto"/>
          </w:tcPr>
          <w:p w14:paraId="4EE5705F" w14:textId="77777777" w:rsidR="00D27ACE" w:rsidRDefault="00DD450D" w:rsidP="00BC363E">
            <w:r w:rsidRPr="00673430">
              <w:rPr>
                <w:noProof/>
              </w:rPr>
              <w:drawing>
                <wp:inline distT="0" distB="0" distL="0" distR="0" wp14:anchorId="32FF2507" wp14:editId="57DA2A88">
                  <wp:extent cx="2970566" cy="965200"/>
                  <wp:effectExtent l="19050" t="19050" r="2032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70566" cy="965200"/>
                          </a:xfrm>
                          <a:prstGeom prst="rect">
                            <a:avLst/>
                          </a:prstGeom>
                          <a:noFill/>
                          <a:ln w="6350" cmpd="sng">
                            <a:solidFill>
                              <a:srgbClr val="000000"/>
                            </a:solidFill>
                            <a:miter lim="800000"/>
                            <a:headEnd/>
                            <a:tailEnd/>
                          </a:ln>
                          <a:effectLst/>
                        </pic:spPr>
                      </pic:pic>
                    </a:graphicData>
                  </a:graphic>
                </wp:inline>
              </w:drawing>
            </w:r>
          </w:p>
          <w:p w14:paraId="5314CCA5" w14:textId="4D076D79" w:rsidR="00D27ACE" w:rsidRPr="00673430" w:rsidRDefault="00D27ACE" w:rsidP="00D27ACE">
            <w:pPr>
              <w:pStyle w:val="Caption"/>
            </w:pPr>
            <w:r w:rsidRPr="00673430">
              <w:t xml:space="preserve">Figure </w:t>
            </w:r>
            <w:r w:rsidR="009530DD">
              <w:rPr>
                <w:noProof/>
              </w:rPr>
              <w:t>58</w:t>
            </w:r>
          </w:p>
          <w:p w14:paraId="5FFBBFE3" w14:textId="77777777" w:rsidR="00D27ACE" w:rsidRDefault="00D27ACE" w:rsidP="00BC363E"/>
        </w:tc>
      </w:tr>
    </w:tbl>
    <w:p w14:paraId="2E932766" w14:textId="77777777" w:rsidR="00BC363E" w:rsidRPr="00673430" w:rsidRDefault="00BC363E" w:rsidP="00BC363E"/>
    <w:p w14:paraId="5E5B461A" w14:textId="77777777" w:rsidR="00EA021B" w:rsidRDefault="00EA021B" w:rsidP="00BC363E"/>
    <w:p w14:paraId="6E9D2950" w14:textId="734C65B6" w:rsidR="00BC363E" w:rsidRPr="00673430" w:rsidRDefault="007139B5" w:rsidP="00BC363E">
      <w:r>
        <w:t>The following message will appear reminding you of the settings that should be entered into the Wave Solder Machine controller:</w:t>
      </w:r>
      <w:r w:rsidR="00BC363E" w:rsidRPr="00673430">
        <w:t xml:space="preserve">  </w:t>
      </w:r>
    </w:p>
    <w:p w14:paraId="1E46C20C" w14:textId="77777777" w:rsidR="00BC363E" w:rsidRDefault="00BC363E" w:rsidP="00BC363E"/>
    <w:p w14:paraId="1B8F1410" w14:textId="77777777" w:rsidR="00BC363E" w:rsidRPr="004B2B33" w:rsidRDefault="00DD450D" w:rsidP="004B2B33">
      <w:pPr>
        <w:jc w:val="center"/>
      </w:pPr>
      <w:r w:rsidRPr="004B2B33">
        <w:rPr>
          <w:noProof/>
        </w:rPr>
        <w:drawing>
          <wp:inline distT="0" distB="0" distL="0" distR="0" wp14:anchorId="0005BDE7" wp14:editId="679E7B72">
            <wp:extent cx="3839858" cy="2307894"/>
            <wp:effectExtent l="19050" t="19050" r="27305"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39858" cy="2307894"/>
                    </a:xfrm>
                    <a:prstGeom prst="rect">
                      <a:avLst/>
                    </a:prstGeom>
                    <a:noFill/>
                    <a:ln w="6350" cmpd="sng">
                      <a:solidFill>
                        <a:srgbClr val="000000"/>
                      </a:solidFill>
                      <a:miter lim="800000"/>
                      <a:headEnd/>
                      <a:tailEnd/>
                    </a:ln>
                    <a:effectLst/>
                  </pic:spPr>
                </pic:pic>
              </a:graphicData>
            </a:graphic>
          </wp:inline>
        </w:drawing>
      </w:r>
    </w:p>
    <w:p w14:paraId="5B016B26" w14:textId="54E6F752" w:rsidR="00BC363E" w:rsidRDefault="00BC363E" w:rsidP="00BC363E">
      <w:pPr>
        <w:pStyle w:val="Caption"/>
      </w:pPr>
      <w:r>
        <w:t xml:space="preserve">Figure </w:t>
      </w:r>
      <w:r w:rsidR="007139B5">
        <w:rPr>
          <w:noProof/>
        </w:rPr>
        <w:t>59</w:t>
      </w:r>
    </w:p>
    <w:p w14:paraId="607879A1" w14:textId="77777777" w:rsidR="00BC363E" w:rsidRDefault="00BC363E" w:rsidP="00BC363E"/>
    <w:p w14:paraId="08DEF3C0" w14:textId="3D541229" w:rsidR="00BC363E" w:rsidRPr="00673430" w:rsidRDefault="007139B5" w:rsidP="00BC363E">
      <w:r>
        <w:t>W</w:t>
      </w:r>
      <w:r w:rsidR="00DF63A3" w:rsidRPr="00673430">
        <w:t>PI</w:t>
      </w:r>
      <w:r w:rsidR="00BC363E" w:rsidRPr="00673430">
        <w:t xml:space="preserve"> software </w:t>
      </w:r>
      <w:r w:rsidR="00672150">
        <w:t>automatically applies</w:t>
      </w:r>
      <w:r w:rsidR="00BC363E" w:rsidRPr="00673430">
        <w:t xml:space="preserve"> the changes to the Run a Profile –Enter </w:t>
      </w:r>
      <w:r w:rsidR="00203D3A">
        <w:t>Setpoint</w:t>
      </w:r>
      <w:r w:rsidR="00BC363E" w:rsidRPr="00673430">
        <w:t>s screen.  You will exit to the</w:t>
      </w:r>
      <w:r w:rsidR="00BC363E" w:rsidRPr="00673430">
        <w:rPr>
          <w:b/>
        </w:rPr>
        <w:t xml:space="preserve"> </w:t>
      </w:r>
      <w:r w:rsidR="00BC363E" w:rsidRPr="00673430">
        <w:t xml:space="preserve">Run a Profile –Enter </w:t>
      </w:r>
      <w:r w:rsidR="00203D3A">
        <w:t>Setpoint</w:t>
      </w:r>
      <w:r w:rsidR="00BC363E" w:rsidRPr="00673430">
        <w:t xml:space="preserve">s screen.  </w:t>
      </w:r>
    </w:p>
    <w:p w14:paraId="6C39D38E" w14:textId="77777777" w:rsidR="00BC363E" w:rsidRDefault="00BC363E" w:rsidP="00BC363E"/>
    <w:p w14:paraId="0175E161" w14:textId="77777777" w:rsidR="006C62C4" w:rsidRPr="006C62C4" w:rsidRDefault="006C62C4" w:rsidP="00062A0A">
      <w:pPr>
        <w:pStyle w:val="Heading4"/>
      </w:pPr>
      <w:r>
        <w:br w:type="page"/>
      </w:r>
      <w:r w:rsidRPr="006C62C4">
        <w:lastRenderedPageBreak/>
        <w:t>Save Changes to the Profile</w:t>
      </w:r>
    </w:p>
    <w:tbl>
      <w:tblPr>
        <w:tblW w:w="0" w:type="auto"/>
        <w:tblLook w:val="04A0" w:firstRow="1" w:lastRow="0" w:firstColumn="1" w:lastColumn="0" w:noHBand="0" w:noVBand="1"/>
      </w:tblPr>
      <w:tblGrid>
        <w:gridCol w:w="4582"/>
        <w:gridCol w:w="4994"/>
      </w:tblGrid>
      <w:tr w:rsidR="00BA39C7" w14:paraId="69EA1403" w14:textId="77777777" w:rsidTr="006C62C4">
        <w:tc>
          <w:tcPr>
            <w:tcW w:w="4582" w:type="dxa"/>
            <w:shd w:val="clear" w:color="auto" w:fill="auto"/>
          </w:tcPr>
          <w:p w14:paraId="22540435" w14:textId="3331D4FA" w:rsidR="00BA39C7" w:rsidRDefault="006C62C4" w:rsidP="00BC363E">
            <w:r w:rsidRPr="00673430">
              <w:t xml:space="preserve">Any changes to the Description </w:t>
            </w:r>
            <w:proofErr w:type="gramStart"/>
            <w:r w:rsidRPr="00673430">
              <w:t>Notes</w:t>
            </w:r>
            <w:proofErr w:type="gramEnd"/>
            <w:r w:rsidRPr="00673430">
              <w:t xml:space="preserve"> or the Process Window can be saved with the profile.  This will permanently update this profile with the changes.  Changes to the Process Window saved here only save the changes with th</w:t>
            </w:r>
            <w:r w:rsidR="004B05CE">
              <w:t>is specific</w:t>
            </w:r>
            <w:r w:rsidRPr="00673430">
              <w:t xml:space="preserve"> profile.  To save the changes to Process Window file see next dialog box.  See </w:t>
            </w:r>
            <w:r w:rsidR="004B05CE" w:rsidRPr="00673430">
              <w:fldChar w:fldCharType="begin"/>
            </w:r>
            <w:r w:rsidR="004B05CE" w:rsidRPr="00673430">
              <w:instrText xml:space="preserve"> REF _Ref270084164 \h  \* MERGEFORMAT </w:instrText>
            </w:r>
            <w:r w:rsidR="004B05CE" w:rsidRPr="00673430">
              <w:fldChar w:fldCharType="separate"/>
            </w:r>
            <w:r w:rsidR="007A7D53" w:rsidRPr="00673430">
              <w:t xml:space="preserve">Figure </w:t>
            </w:r>
            <w:r w:rsidR="004B05CE" w:rsidRPr="00673430">
              <w:fldChar w:fldCharType="end"/>
            </w:r>
            <w:r>
              <w:t>.</w:t>
            </w:r>
          </w:p>
        </w:tc>
        <w:tc>
          <w:tcPr>
            <w:tcW w:w="4994" w:type="dxa"/>
            <w:shd w:val="clear" w:color="auto" w:fill="auto"/>
          </w:tcPr>
          <w:p w14:paraId="0C32210D" w14:textId="77777777" w:rsidR="00BA39C7" w:rsidRDefault="00DD450D" w:rsidP="00BC363E">
            <w:r w:rsidRPr="00673430">
              <w:rPr>
                <w:noProof/>
              </w:rPr>
              <w:drawing>
                <wp:inline distT="0" distB="0" distL="0" distR="0" wp14:anchorId="44E4174B" wp14:editId="45F2AEAA">
                  <wp:extent cx="2994409" cy="1286189"/>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270161" cy="1404633"/>
                          </a:xfrm>
                          <a:prstGeom prst="rect">
                            <a:avLst/>
                          </a:prstGeom>
                          <a:noFill/>
                          <a:ln>
                            <a:noFill/>
                          </a:ln>
                        </pic:spPr>
                      </pic:pic>
                    </a:graphicData>
                  </a:graphic>
                </wp:inline>
              </w:drawing>
            </w:r>
          </w:p>
          <w:p w14:paraId="7A2AACC0" w14:textId="3E20AD83" w:rsidR="00BA39C7" w:rsidRPr="00673430" w:rsidRDefault="00BA39C7" w:rsidP="00BA39C7">
            <w:pPr>
              <w:pStyle w:val="Caption"/>
            </w:pPr>
            <w:bookmarkStart w:id="651" w:name="_Ref270084164"/>
            <w:r w:rsidRPr="00673430">
              <w:t xml:space="preserve">Figure </w:t>
            </w:r>
            <w:bookmarkEnd w:id="651"/>
            <w:r w:rsidR="004B05CE">
              <w:rPr>
                <w:noProof/>
              </w:rPr>
              <w:t>60</w:t>
            </w:r>
          </w:p>
          <w:p w14:paraId="52322CB6" w14:textId="77777777" w:rsidR="00BA39C7" w:rsidRDefault="00BA39C7" w:rsidP="00BC363E"/>
        </w:tc>
      </w:tr>
    </w:tbl>
    <w:p w14:paraId="540EA562" w14:textId="77777777" w:rsidR="006C62C4" w:rsidRDefault="006C62C4"/>
    <w:p w14:paraId="50EB88D3" w14:textId="77777777" w:rsidR="006C62C4" w:rsidRPr="006C62C4" w:rsidRDefault="006C62C4" w:rsidP="00062A0A">
      <w:pPr>
        <w:pStyle w:val="Heading4"/>
      </w:pPr>
      <w:r w:rsidRPr="006C62C4">
        <w:t>Save Changes to the Process Window</w:t>
      </w:r>
    </w:p>
    <w:tbl>
      <w:tblPr>
        <w:tblW w:w="0" w:type="auto"/>
        <w:tblLook w:val="04A0" w:firstRow="1" w:lastRow="0" w:firstColumn="1" w:lastColumn="0" w:noHBand="0" w:noVBand="1"/>
      </w:tblPr>
      <w:tblGrid>
        <w:gridCol w:w="4582"/>
        <w:gridCol w:w="4994"/>
      </w:tblGrid>
      <w:tr w:rsidR="00BA39C7" w14:paraId="061B22C0" w14:textId="77777777" w:rsidTr="006C62C4">
        <w:tc>
          <w:tcPr>
            <w:tcW w:w="4582" w:type="dxa"/>
            <w:shd w:val="clear" w:color="auto" w:fill="auto"/>
          </w:tcPr>
          <w:p w14:paraId="76ECF9E4" w14:textId="77777777" w:rsidR="00BA39C7" w:rsidRDefault="006C62C4" w:rsidP="00BC363E">
            <w:r w:rsidRPr="00673430">
              <w:t>If you have made changes to the Process Window from the Graph screen you can save these changes when you exit the graph screen.  The Process Window will permanently have these changes whenever it is used to p</w:t>
            </w:r>
            <w:r>
              <w:t>rofile from this point forward.</w:t>
            </w:r>
          </w:p>
        </w:tc>
        <w:tc>
          <w:tcPr>
            <w:tcW w:w="4994" w:type="dxa"/>
            <w:shd w:val="clear" w:color="auto" w:fill="auto"/>
          </w:tcPr>
          <w:p w14:paraId="7C3B879A" w14:textId="77777777" w:rsidR="00BA39C7" w:rsidRDefault="00DD450D" w:rsidP="00BC363E">
            <w:r w:rsidRPr="00673430">
              <w:rPr>
                <w:noProof/>
              </w:rPr>
              <w:drawing>
                <wp:inline distT="0" distB="0" distL="0" distR="0" wp14:anchorId="2D4570E7" wp14:editId="0A2378F7">
                  <wp:extent cx="2986322" cy="109527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251303" cy="1192455"/>
                          </a:xfrm>
                          <a:prstGeom prst="rect">
                            <a:avLst/>
                          </a:prstGeom>
                          <a:noFill/>
                          <a:ln>
                            <a:noFill/>
                          </a:ln>
                        </pic:spPr>
                      </pic:pic>
                    </a:graphicData>
                  </a:graphic>
                </wp:inline>
              </w:drawing>
            </w:r>
          </w:p>
          <w:p w14:paraId="12CE0ED1" w14:textId="06AD5DF3" w:rsidR="00BA39C7" w:rsidRDefault="00BA39C7" w:rsidP="00BA39C7">
            <w:pPr>
              <w:pStyle w:val="Caption"/>
            </w:pPr>
            <w:r w:rsidRPr="00673430">
              <w:t xml:space="preserve">Figure </w:t>
            </w:r>
            <w:r w:rsidR="004B05CE">
              <w:rPr>
                <w:noProof/>
              </w:rPr>
              <w:t>61</w:t>
            </w:r>
          </w:p>
        </w:tc>
      </w:tr>
    </w:tbl>
    <w:p w14:paraId="5A10C36A" w14:textId="77777777" w:rsidR="00BC363E" w:rsidRPr="00673430" w:rsidRDefault="00BC363E" w:rsidP="00BC363E"/>
    <w:p w14:paraId="5025A507" w14:textId="3BCAFA9B" w:rsidR="00BC363E" w:rsidRPr="00673430" w:rsidRDefault="004B05CE" w:rsidP="00BC363E">
      <w:r>
        <w:t xml:space="preserve">If you choose </w:t>
      </w:r>
      <w:r w:rsidRPr="00EC251F">
        <w:rPr>
          <w:i/>
          <w:iCs/>
        </w:rPr>
        <w:t>Yes</w:t>
      </w:r>
      <w:r>
        <w:t>, you</w:t>
      </w:r>
      <w:r w:rsidR="00BC363E" w:rsidRPr="00673430">
        <w:t xml:space="preserve"> will </w:t>
      </w:r>
      <w:r>
        <w:t xml:space="preserve">be </w:t>
      </w:r>
      <w:r w:rsidR="00BC363E" w:rsidRPr="00673430">
        <w:t>take</w:t>
      </w:r>
      <w:r>
        <w:t>n</w:t>
      </w:r>
      <w:r w:rsidR="00BC363E" w:rsidRPr="00673430">
        <w:t xml:space="preserve"> to the Process Window screen in order to save the changes that you have made.</w:t>
      </w:r>
    </w:p>
    <w:p w14:paraId="4F38F07B" w14:textId="77777777" w:rsidR="00BC363E" w:rsidRPr="00673430" w:rsidRDefault="00BC363E" w:rsidP="00BC363E"/>
    <w:p w14:paraId="566E90F3" w14:textId="77777777" w:rsidR="00BC363E" w:rsidRPr="00673430" w:rsidRDefault="00BC363E" w:rsidP="00BC363E">
      <w:r w:rsidRPr="00673430">
        <w:t xml:space="preserve">The first dialog – “Do you want to run a profile with this product?” will appear each time you exit the graph screen.  Click on </w:t>
      </w:r>
      <w:r w:rsidRPr="00673430">
        <w:rPr>
          <w:b/>
        </w:rPr>
        <w:t>No</w:t>
      </w:r>
      <w:r w:rsidRPr="00673430">
        <w:t xml:space="preserve"> if you do not wish to profile.</w:t>
      </w:r>
    </w:p>
    <w:p w14:paraId="6ABB9430" w14:textId="77777777" w:rsidR="00BC363E" w:rsidRPr="00673430" w:rsidRDefault="00BC363E" w:rsidP="00BC363E"/>
    <w:p w14:paraId="2310C685" w14:textId="56AE3D79" w:rsidR="00CD2BDD" w:rsidRPr="00673430" w:rsidRDefault="00BC363E" w:rsidP="00BC363E">
      <w:r w:rsidRPr="00673430">
        <w:t xml:space="preserve">You </w:t>
      </w:r>
      <w:r w:rsidR="00D94244">
        <w:t>are</w:t>
      </w:r>
      <w:r w:rsidRPr="00673430">
        <w:t xml:space="preserve"> sent back to the </w:t>
      </w:r>
      <w:r w:rsidR="00270394">
        <w:t>W</w:t>
      </w:r>
      <w:r w:rsidR="00DF63A3" w:rsidRPr="00673430">
        <w:t>PI</w:t>
      </w:r>
      <w:r w:rsidR="00672150">
        <w:t xml:space="preserve"> m</w:t>
      </w:r>
      <w:r w:rsidRPr="00673430">
        <w:t>ain menu if you had just completed running a profile.  If you opened the profile from the Profile Explorer</w:t>
      </w:r>
      <w:r w:rsidR="004B05CE">
        <w:t>,</w:t>
      </w:r>
      <w:r w:rsidRPr="00673430">
        <w:t xml:space="preserve"> you </w:t>
      </w:r>
      <w:r w:rsidR="00D94244">
        <w:t>are</w:t>
      </w:r>
      <w:r w:rsidRPr="00673430">
        <w:t xml:space="preserve"> returned to the Profile Explorer.  The other two dialogs will only appear if changes are made to the Description notes or Process Window.</w:t>
      </w:r>
    </w:p>
    <w:p w14:paraId="25EDEEBF" w14:textId="1AC6E1B7" w:rsidR="00CD2BDD" w:rsidRPr="00CD2BDD" w:rsidRDefault="00530DA9" w:rsidP="00CD2BDD">
      <w:pPr>
        <w:pStyle w:val="Heading1"/>
      </w:pPr>
      <w:bookmarkStart w:id="652" w:name="_Profile_Optimization_with_the_KIC_N"/>
      <w:bookmarkStart w:id="653" w:name="_Dealing_With_Different_Top_and_Bott"/>
      <w:bookmarkStart w:id="654" w:name="_Toc119468100"/>
      <w:bookmarkStart w:id="655" w:name="_Toc353195413"/>
      <w:bookmarkStart w:id="656" w:name="_Toc358296267"/>
      <w:bookmarkStart w:id="657" w:name="_Toc358298432"/>
      <w:bookmarkStart w:id="658" w:name="_Toc469334921"/>
      <w:bookmarkStart w:id="659" w:name="_Toc504120347"/>
      <w:bookmarkStart w:id="660" w:name="_Toc527644330"/>
      <w:bookmarkStart w:id="661" w:name="_Toc528599430"/>
      <w:bookmarkStart w:id="662" w:name="_Toc17993468"/>
      <w:bookmarkStart w:id="663" w:name="_Toc37267186"/>
      <w:bookmarkStart w:id="664" w:name="_Toc51666626"/>
      <w:bookmarkStart w:id="665" w:name="_Toc51666777"/>
      <w:bookmarkEnd w:id="597"/>
      <w:bookmarkEnd w:id="598"/>
      <w:bookmarkEnd w:id="652"/>
      <w:bookmarkEnd w:id="653"/>
      <w:r>
        <w:lastRenderedPageBreak/>
        <w:t>Profile Explorer</w:t>
      </w:r>
      <w:bookmarkEnd w:id="586"/>
      <w:bookmarkEnd w:id="654"/>
      <w:bookmarkEnd w:id="655"/>
      <w:bookmarkEnd w:id="656"/>
      <w:bookmarkEnd w:id="657"/>
      <w:bookmarkEnd w:id="658"/>
      <w:bookmarkEnd w:id="659"/>
      <w:bookmarkEnd w:id="660"/>
      <w:bookmarkEnd w:id="661"/>
      <w:bookmarkEnd w:id="662"/>
      <w:bookmarkEnd w:id="663"/>
      <w:bookmarkEnd w:id="664"/>
      <w:bookmarkEnd w:id="665"/>
    </w:p>
    <w:p w14:paraId="02C56EF6" w14:textId="77777777" w:rsidR="00226533" w:rsidRPr="004B2B33" w:rsidRDefault="00DD450D" w:rsidP="004B2B33">
      <w:pPr>
        <w:jc w:val="center"/>
      </w:pPr>
      <w:r w:rsidRPr="004B2B33">
        <w:rPr>
          <w:noProof/>
        </w:rPr>
        <w:drawing>
          <wp:inline distT="0" distB="0" distL="0" distR="0" wp14:anchorId="5FF42F3E" wp14:editId="764A150B">
            <wp:extent cx="1016000" cy="552450"/>
            <wp:effectExtent l="19050" t="19050" r="12700" b="19050"/>
            <wp:docPr id="125" name="Picture 125" descr="bt-NAV_Log-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t-NAV_Log-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6000" cy="552450"/>
                    </a:xfrm>
                    <a:prstGeom prst="rect">
                      <a:avLst/>
                    </a:prstGeom>
                    <a:noFill/>
                    <a:ln w="6350" cmpd="sng">
                      <a:solidFill>
                        <a:srgbClr val="000000"/>
                      </a:solidFill>
                      <a:miter lim="800000"/>
                      <a:headEnd/>
                      <a:tailEnd/>
                    </a:ln>
                    <a:effectLst/>
                  </pic:spPr>
                </pic:pic>
              </a:graphicData>
            </a:graphic>
          </wp:inline>
        </w:drawing>
      </w:r>
    </w:p>
    <w:p w14:paraId="6B3E9288" w14:textId="77777777" w:rsidR="004F3EB4" w:rsidRDefault="004F3EB4" w:rsidP="0004795B"/>
    <w:p w14:paraId="5A8849F8" w14:textId="0791C1B9" w:rsidR="0004795B" w:rsidRDefault="00A4766B" w:rsidP="0004795B">
      <w:r w:rsidRPr="00673430">
        <w:t xml:space="preserve">The Profile Explorer is a powerful and simple data file management tool.  For each unique product </w:t>
      </w:r>
      <w:proofErr w:type="gramStart"/>
      <w:r w:rsidRPr="00673430">
        <w:t>name</w:t>
      </w:r>
      <w:proofErr w:type="gramEnd"/>
      <w:r>
        <w:t xml:space="preserve"> </w:t>
      </w:r>
      <w:r w:rsidRPr="00673430">
        <w:t xml:space="preserve">you use when profiling, the software will create a folder with the same name.  </w:t>
      </w:r>
      <w:r w:rsidR="00FC7CDF">
        <w:t>(</w:t>
      </w:r>
      <w:r w:rsidRPr="00673430">
        <w:t>See</w:t>
      </w:r>
      <w:r w:rsidRPr="00673430">
        <w:rPr>
          <w:color w:val="FF0000"/>
        </w:rPr>
        <w:t xml:space="preserve"> </w:t>
      </w:r>
      <w:r w:rsidR="00CD2BDD" w:rsidRPr="00673430">
        <w:rPr>
          <w:color w:val="FF0000"/>
        </w:rPr>
        <w:fldChar w:fldCharType="begin"/>
      </w:r>
      <w:r w:rsidR="00CD2BDD" w:rsidRPr="00673430">
        <w:rPr>
          <w:color w:val="FF0000"/>
        </w:rPr>
        <w:instrText xml:space="preserve"> REF _Ref187210263 \h  \* MERGEFORMAT </w:instrText>
      </w:r>
      <w:r w:rsidR="00CD2BDD" w:rsidRPr="00673430">
        <w:rPr>
          <w:color w:val="FF0000"/>
        </w:rPr>
      </w:r>
      <w:r w:rsidR="00CD2BDD" w:rsidRPr="00673430">
        <w:rPr>
          <w:color w:val="FF0000"/>
        </w:rPr>
        <w:fldChar w:fldCharType="separate"/>
      </w:r>
      <w:r w:rsidR="007A7D53" w:rsidRPr="00DA0D44">
        <w:t xml:space="preserve">Figure </w:t>
      </w:r>
      <w:r w:rsidR="00CD2BDD" w:rsidRPr="00673430">
        <w:rPr>
          <w:color w:val="FF0000"/>
        </w:rPr>
        <w:fldChar w:fldCharType="end"/>
      </w:r>
      <w:r w:rsidRPr="00673430">
        <w:rPr>
          <w:color w:val="FF0000"/>
        </w:rPr>
        <w:t>.</w:t>
      </w:r>
      <w:r w:rsidR="00FC7CDF" w:rsidRPr="00FC7CDF">
        <w:t>)</w:t>
      </w:r>
      <w:r w:rsidR="001D3570">
        <w:t xml:space="preserve">  </w:t>
      </w:r>
      <w:r w:rsidR="00FC7CDF">
        <w:t xml:space="preserve">The software saves all the profiles run using that product name in </w:t>
      </w:r>
      <w:r w:rsidR="001D3570">
        <w:t>that folder</w:t>
      </w:r>
      <w:r w:rsidR="0004795B">
        <w:t>.</w:t>
      </w:r>
    </w:p>
    <w:p w14:paraId="398A827D" w14:textId="77777777" w:rsidR="0004795B" w:rsidRDefault="00DD450D" w:rsidP="0004795B">
      <w:r>
        <w:rPr>
          <w:noProof/>
        </w:rPr>
        <mc:AlternateContent>
          <mc:Choice Requires="wpg">
            <w:drawing>
              <wp:anchor distT="0" distB="0" distL="114300" distR="114300" simplePos="0" relativeHeight="251688960" behindDoc="0" locked="0" layoutInCell="1" allowOverlap="1" wp14:anchorId="6BCCA6BA" wp14:editId="1316404F">
                <wp:simplePos x="0" y="0"/>
                <wp:positionH relativeFrom="column">
                  <wp:posOffset>4295775</wp:posOffset>
                </wp:positionH>
                <wp:positionV relativeFrom="paragraph">
                  <wp:posOffset>129540</wp:posOffset>
                </wp:positionV>
                <wp:extent cx="1383665" cy="1181100"/>
                <wp:effectExtent l="0" t="0" r="26035" b="19050"/>
                <wp:wrapNone/>
                <wp:docPr id="4315" name="Group 4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3665" cy="1181100"/>
                          <a:chOff x="6734" y="4554"/>
                          <a:chExt cx="2179" cy="1860"/>
                        </a:xfrm>
                      </wpg:grpSpPr>
                      <wps:wsp>
                        <wps:cNvPr id="4316" name="Rectangle 4271"/>
                        <wps:cNvSpPr>
                          <a:spLocks noChangeArrowheads="1"/>
                        </wps:cNvSpPr>
                        <wps:spPr bwMode="auto">
                          <a:xfrm>
                            <a:off x="6918" y="4554"/>
                            <a:ext cx="1995" cy="42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17" name="Group 4272"/>
                        <wpg:cNvGrpSpPr>
                          <a:grpSpLocks/>
                        </wpg:cNvGrpSpPr>
                        <wpg:grpSpPr bwMode="auto">
                          <a:xfrm>
                            <a:off x="6734" y="4974"/>
                            <a:ext cx="2160" cy="1440"/>
                            <a:chOff x="6734" y="4974"/>
                            <a:chExt cx="2160" cy="1440"/>
                          </a:xfrm>
                        </wpg:grpSpPr>
                        <wps:wsp>
                          <wps:cNvPr id="4318" name="Text Box 4273"/>
                          <wps:cNvSpPr txBox="1">
                            <a:spLocks noChangeArrowheads="1"/>
                          </wps:cNvSpPr>
                          <wps:spPr bwMode="auto">
                            <a:xfrm>
                              <a:off x="6734" y="5514"/>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36AED5" w14:textId="77777777" w:rsidR="00B05D68" w:rsidRDefault="00B05D68" w:rsidP="0004795B">
                                <w:r>
                                  <w:t xml:space="preserve">This field is only active when running in </w:t>
                                </w:r>
                                <w:r w:rsidRPr="00E7523C">
                                  <w:rPr>
                                    <w:b/>
                                    <w:i/>
                                  </w:rPr>
                                  <w:t>History</w:t>
                                </w:r>
                                <w:r>
                                  <w:t xml:space="preserve"> mode.</w:t>
                                </w:r>
                              </w:p>
                            </w:txbxContent>
                          </wps:txbx>
                          <wps:bodyPr rot="0" vert="horz" wrap="square" lIns="91440" tIns="45720" rIns="91440" bIns="45720" anchor="t" anchorCtr="0" upright="1">
                            <a:noAutofit/>
                          </wps:bodyPr>
                        </wps:wsp>
                        <wps:wsp>
                          <wps:cNvPr id="4319" name="Line 4274"/>
                          <wps:cNvCnPr>
                            <a:cxnSpLocks noChangeShapeType="1"/>
                          </wps:cNvCnPr>
                          <wps:spPr bwMode="auto">
                            <a:xfrm flipV="1">
                              <a:off x="8223" y="4974"/>
                              <a:ext cx="0" cy="54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BCCA6BA" id="Group 4270" o:spid="_x0000_s1093" style="position:absolute;margin-left:338.25pt;margin-top:10.2pt;width:108.95pt;height:93pt;z-index:251688960" coordorigin="6734,4554" coordsize="2179,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">
                <v:rect id="Rectangle 4271" o:spid="_x0000_s1094" style="position:absolute;left:6918;top:4554;width:19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" filled="f" strokecolor="red" strokeweight="1.5pt"/>
                <v:group id="Group 4272" o:spid="_x0000_s1095" style="position:absolute;left:6734;top:4974;width:2160;height:1440" coordorigin="6734,4974" coordsize="216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shape id="Text Box 4273" o:spid="_x0000_s1096" type="#_x0000_t202" style="position:absolute;left:6734;top:5514;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" strokecolor="red" strokeweight="1.5pt">
                    <v:textbox>
                      <w:txbxContent>
                        <w:p w14:paraId="2636AED5" w14:textId="77777777" w:rsidR="00B05D68" w:rsidRDefault="00B05D68" w:rsidP="0004795B">
                          <w:r>
                            <w:t xml:space="preserve">This field is only active when running in </w:t>
                          </w:r>
                          <w:r w:rsidRPr="00E7523C">
                            <w:rPr>
                              <w:b/>
                              <w:i/>
                            </w:rPr>
                            <w:t>History</w:t>
                          </w:r>
                          <w:r>
                            <w:t xml:space="preserve"> mode.</w:t>
                          </w:r>
                        </w:p>
                      </w:txbxContent>
                    </v:textbox>
                  </v:shape>
                  <v:line id="Line 4274" o:spid="_x0000_s1097" style="position:absolute;flip:y;visibility:visible;mso-wrap-style:square" from="8223,4974" to="8223,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" strokecolor="red" strokeweight="1.5pt">
                    <v:stroke endarrow="block"/>
                  </v:line>
                </v:group>
              </v:group>
            </w:pict>
          </mc:Fallback>
        </mc:AlternateContent>
      </w:r>
    </w:p>
    <w:p w14:paraId="1ADDE916" w14:textId="7CF40192" w:rsidR="0004795B" w:rsidRDefault="00270394" w:rsidP="0004795B">
      <w:pPr>
        <w:jc w:val="center"/>
      </w:pPr>
      <w:r>
        <w:rPr>
          <w:noProof/>
        </w:rPr>
        <mc:AlternateContent>
          <mc:Choice Requires="wps">
            <w:drawing>
              <wp:anchor distT="0" distB="0" distL="114300" distR="114300" simplePos="0" relativeHeight="251712512" behindDoc="0" locked="0" layoutInCell="1" allowOverlap="1" wp14:anchorId="37ED473C" wp14:editId="57ADCD2C">
                <wp:simplePos x="0" y="0"/>
                <wp:positionH relativeFrom="column">
                  <wp:posOffset>1189990</wp:posOffset>
                </wp:positionH>
                <wp:positionV relativeFrom="line">
                  <wp:posOffset>12065</wp:posOffset>
                </wp:positionV>
                <wp:extent cx="1028700" cy="457200"/>
                <wp:effectExtent l="0" t="0" r="0" b="0"/>
                <wp:wrapNone/>
                <wp:docPr id="2109"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04A438" w14:textId="532F2D44" w:rsidR="00B05D68" w:rsidRDefault="00B05D68" w:rsidP="00270394">
                            <w:r>
                              <w:t xml:space="preserve">Product Name folders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D473C" id="Text Box 4285" o:spid="_x0000_s1098" type="#_x0000_t202" style="position:absolute;left:0;text-align:left;margin-left:93.7pt;margin-top:.95pt;width:81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" strokecolor="red" strokeweight="1.5pt">
                <v:textbox>
                  <w:txbxContent>
                    <w:p w14:paraId="7404A438" w14:textId="532F2D44" w:rsidR="00B05D68" w:rsidRDefault="00B05D68" w:rsidP="00270394">
                      <w:r>
                        <w:t xml:space="preserve">Product Name folders </w:t>
                      </w:r>
                    </w:p>
                  </w:txbxContent>
                </v:textbox>
                <w10:wrap anchory="line"/>
              </v:shape>
            </w:pict>
          </mc:Fallback>
        </mc:AlternateContent>
      </w:r>
      <w:r>
        <w:rPr>
          <w:noProof/>
        </w:rPr>
        <mc:AlternateContent>
          <mc:Choice Requires="wps">
            <w:drawing>
              <wp:anchor distT="0" distB="0" distL="114300" distR="114300" simplePos="0" relativeHeight="251598848" behindDoc="0" locked="0" layoutInCell="1" allowOverlap="1" wp14:anchorId="2930D447" wp14:editId="41A4ECD9">
                <wp:simplePos x="0" y="0"/>
                <wp:positionH relativeFrom="column">
                  <wp:posOffset>819150</wp:posOffset>
                </wp:positionH>
                <wp:positionV relativeFrom="line">
                  <wp:posOffset>243204</wp:posOffset>
                </wp:positionV>
                <wp:extent cx="400050" cy="0"/>
                <wp:effectExtent l="0" t="76200" r="19050" b="95250"/>
                <wp:wrapNone/>
                <wp:docPr id="431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1532E7" id="Line 4217" o:spid="_x0000_s1026" style="position:absolute;flip: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4.5pt,19.15pt" to="9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" strokecolor="red" strokeweight="1.5pt">
                <v:stroke endarrow="block"/>
                <w10:wrap anchory="line"/>
              </v:line>
            </w:pict>
          </mc:Fallback>
        </mc:AlternateContent>
      </w:r>
      <w:r>
        <w:rPr>
          <w:noProof/>
        </w:rPr>
        <mc:AlternateContent>
          <mc:Choice Requires="wps">
            <w:drawing>
              <wp:anchor distT="0" distB="0" distL="114300" distR="114300" simplePos="0" relativeHeight="251711488" behindDoc="0" locked="0" layoutInCell="1" allowOverlap="1" wp14:anchorId="651C168E" wp14:editId="6F1F0ED4">
                <wp:simplePos x="0" y="0"/>
                <wp:positionH relativeFrom="column">
                  <wp:posOffset>838201</wp:posOffset>
                </wp:positionH>
                <wp:positionV relativeFrom="line">
                  <wp:posOffset>1621789</wp:posOffset>
                </wp:positionV>
                <wp:extent cx="351790" cy="352425"/>
                <wp:effectExtent l="0" t="38100" r="48260" b="28575"/>
                <wp:wrapNone/>
                <wp:docPr id="2103" name="Line 4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1790" cy="35242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33D58B" id="Line 421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66pt,127.7pt" to="93.7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702272" behindDoc="0" locked="0" layoutInCell="1" allowOverlap="1" wp14:anchorId="1E039A8F" wp14:editId="1588DE98">
                <wp:simplePos x="0" y="0"/>
                <wp:positionH relativeFrom="column">
                  <wp:posOffset>434975</wp:posOffset>
                </wp:positionH>
                <wp:positionV relativeFrom="line">
                  <wp:posOffset>1960808</wp:posOffset>
                </wp:positionV>
                <wp:extent cx="1028700" cy="571500"/>
                <wp:effectExtent l="0" t="0" r="0" b="0"/>
                <wp:wrapNone/>
                <wp:docPr id="4314"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CB12A0" w14:textId="77777777" w:rsidR="00B05D68" w:rsidRDefault="00B05D68" w:rsidP="0004795B">
                            <w:r>
                              <w:t>Lot Identification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9A8F" id="Text Box 4284" o:spid="_x0000_s1099" type="#_x0000_t202" style="position:absolute;left:0;text-align:left;margin-left:34.25pt;margin-top:154.4pt;width:81pt;height: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" strokecolor="red" strokeweight="1.5pt">
                <v:textbox>
                  <w:txbxContent>
                    <w:p w14:paraId="59CB12A0" w14:textId="77777777" w:rsidR="00B05D68" w:rsidRDefault="00B05D68" w:rsidP="0004795B">
                      <w:r>
                        <w:t>Lot Identification Column</w:t>
                      </w:r>
                    </w:p>
                  </w:txbxContent>
                </v:textbox>
                <w10:wrap anchory="line"/>
              </v:shape>
            </w:pict>
          </mc:Fallback>
        </mc:AlternateContent>
      </w:r>
      <w:r w:rsidR="007D1FA1">
        <w:rPr>
          <w:noProof/>
        </w:rPr>
        <mc:AlternateContent>
          <mc:Choice Requires="wpg">
            <w:drawing>
              <wp:anchor distT="0" distB="0" distL="114300" distR="114300" simplePos="0" relativeHeight="251685888" behindDoc="0" locked="0" layoutInCell="1" allowOverlap="1" wp14:anchorId="275B851C" wp14:editId="3ED01F32">
                <wp:simplePos x="0" y="0"/>
                <wp:positionH relativeFrom="column">
                  <wp:posOffset>4311152</wp:posOffset>
                </wp:positionH>
                <wp:positionV relativeFrom="paragraph">
                  <wp:posOffset>1541828</wp:posOffset>
                </wp:positionV>
                <wp:extent cx="1434465" cy="1435580"/>
                <wp:effectExtent l="0" t="0" r="13335" b="12700"/>
                <wp:wrapNone/>
                <wp:docPr id="4307"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4465" cy="1435580"/>
                          <a:chOff x="6822" y="7043"/>
                          <a:chExt cx="2259" cy="2095"/>
                        </a:xfrm>
                      </wpg:grpSpPr>
                      <wps:wsp>
                        <wps:cNvPr id="4308" name="Rectangle 4276"/>
                        <wps:cNvSpPr>
                          <a:spLocks noChangeArrowheads="1"/>
                        </wps:cNvSpPr>
                        <wps:spPr bwMode="auto">
                          <a:xfrm>
                            <a:off x="6822" y="8804"/>
                            <a:ext cx="554" cy="334"/>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4309" name="Group 4277"/>
                        <wpg:cNvGrpSpPr>
                          <a:grpSpLocks/>
                        </wpg:cNvGrpSpPr>
                        <wpg:grpSpPr bwMode="auto">
                          <a:xfrm>
                            <a:off x="6921" y="7043"/>
                            <a:ext cx="2160" cy="1728"/>
                            <a:chOff x="6993" y="7043"/>
                            <a:chExt cx="2160" cy="1728"/>
                          </a:xfrm>
                        </wpg:grpSpPr>
                        <wps:wsp>
                          <wps:cNvPr id="4310" name="Line 4278"/>
                          <wps:cNvCnPr>
                            <a:cxnSpLocks noChangeShapeType="1"/>
                          </wps:cNvCnPr>
                          <wps:spPr bwMode="auto">
                            <a:xfrm flipH="1">
                              <a:off x="7395" y="7651"/>
                              <a:ext cx="473" cy="112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1" name="Text Box 4279"/>
                          <wps:cNvSpPr txBox="1">
                            <a:spLocks noChangeArrowheads="1"/>
                          </wps:cNvSpPr>
                          <wps:spPr bwMode="auto">
                            <a:xfrm>
                              <a:off x="6993" y="7043"/>
                              <a:ext cx="2160" cy="900"/>
                            </a:xfrm>
                            <a:prstGeom prst="rect">
                              <a:avLst/>
                            </a:prstGeom>
                            <a:solidFill>
                              <a:srgbClr val="FFFFFF"/>
                            </a:solidFill>
                            <a:ln w="190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86B55" w14:textId="77777777" w:rsidR="00B05D68" w:rsidRDefault="00B05D68" w:rsidP="0004795B">
                                <w:r>
                                  <w:t xml:space="preserve">This button will only display when running in </w:t>
                                </w:r>
                                <w:r w:rsidRPr="00E7523C">
                                  <w:rPr>
                                    <w:b/>
                                    <w:i/>
                                  </w:rPr>
                                  <w:t>Production</w:t>
                                </w:r>
                                <w:r>
                                  <w:t xml:space="preserve"> mode.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5B851C" id="Group 4275" o:spid="_x0000_s1100" style="position:absolute;left:0;text-align:left;margin-left:339.45pt;margin-top:121.4pt;width:112.95pt;height:113.05pt;z-index:251685888" coordorigin="6822,7043" coordsize="2259,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">
                <v:rect id="Rectangle 4276" o:spid="_x0000_s1101" style="position:absolute;left:6822;top:8804;width:554;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" filled="f" strokecolor="red" strokeweight="1.5pt"/>
                <v:group id="Group 4277" o:spid="_x0000_s1102" style="position:absolute;left:6921;top:7043;width:2160;height:1728" coordorigin="6993,7043" coordsize="2160,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ax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6iD/h7E56AXD0BAAD//wMAUEsBAi0AFAAGAAgAAAAhANvh9svuAAAAhQEAABMAAAAAAAAA&#10;AAAAAAAAAAAAAFtDb250ZW50X1R5cGVzXS54bWxQSwECLQAUAAYACAAAACEAWvQsW78AAAAVAQAA&#10;CwAAAAAAAAAAAAAAAAAfAQAAX3JlbHMvLnJlbHNQSwECLQAUAAYACAAAACEArjsmscYAAADdAAAA&#10;DwAAAAAAAAAAAAAAAAAHAgAAZHJzL2Rvd25yZXYueG1sUEsFBgAAAAADAAMAtwAAAPoCAAAAAA==&#10;">
                  <v:line id="Line 4278" o:spid="_x0000_s1103" style="position:absolute;flip:x;visibility:visible;mso-wrap-style:square" from="7395,7651" to="7868,8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" strokecolor="red" strokeweight="1.5pt">
                    <v:stroke endarrow="block"/>
                  </v:line>
                  <v:shape id="Text Box 4279" o:spid="_x0000_s1104" type="#_x0000_t202" style="position:absolute;left:6993;top:7043;width:21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" strokecolor="red" strokeweight="1.5pt">
                    <v:textbox>
                      <w:txbxContent>
                        <w:p w14:paraId="72186B55" w14:textId="77777777" w:rsidR="00B05D68" w:rsidRDefault="00B05D68" w:rsidP="0004795B">
                          <w:r>
                            <w:t xml:space="preserve">This button will only display when running in </w:t>
                          </w:r>
                          <w:r w:rsidRPr="00E7523C">
                            <w:rPr>
                              <w:b/>
                              <w:i/>
                            </w:rPr>
                            <w:t>Production</w:t>
                          </w:r>
                          <w:r>
                            <w:t xml:space="preserve"> mode.</w:t>
                          </w:r>
                        </w:p>
                      </w:txbxContent>
                    </v:textbox>
                  </v:shape>
                </v:group>
              </v:group>
            </w:pict>
          </mc:Fallback>
        </mc:AlternateContent>
      </w:r>
      <w:r w:rsidR="00CD2BDD">
        <w:rPr>
          <w:noProof/>
        </w:rPr>
        <mc:AlternateContent>
          <mc:Choice Requires="wps">
            <w:drawing>
              <wp:anchor distT="0" distB="0" distL="114300" distR="114300" simplePos="0" relativeHeight="251699200" behindDoc="0" locked="0" layoutInCell="1" allowOverlap="1" wp14:anchorId="4D9864A9" wp14:editId="5149A0EC">
                <wp:simplePos x="0" y="0"/>
                <wp:positionH relativeFrom="column">
                  <wp:posOffset>3416642</wp:posOffset>
                </wp:positionH>
                <wp:positionV relativeFrom="line">
                  <wp:posOffset>2396661</wp:posOffset>
                </wp:positionV>
                <wp:extent cx="370703" cy="361435"/>
                <wp:effectExtent l="38100" t="38100" r="29845" b="19685"/>
                <wp:wrapNone/>
                <wp:docPr id="4305" name="Line 4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0703" cy="36143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0AA7E3" id="Line 4283"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9.05pt,188.7pt" to="298.25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" strokecolor="red" strokeweight="1.5pt">
                <v:stroke endarrow="block"/>
                <w10:wrap anchory="line"/>
              </v:line>
            </w:pict>
          </mc:Fallback>
        </mc:AlternateContent>
      </w:r>
      <w:r w:rsidR="00CD2BDD">
        <w:rPr>
          <w:noProof/>
        </w:rPr>
        <mc:AlternateContent>
          <mc:Choice Requires="wps">
            <w:drawing>
              <wp:anchor distT="0" distB="0" distL="114300" distR="114300" simplePos="0" relativeHeight="251698176" behindDoc="0" locked="0" layoutInCell="1" allowOverlap="1" wp14:anchorId="2B0044C9" wp14:editId="10AF5CD2">
                <wp:simplePos x="0" y="0"/>
                <wp:positionH relativeFrom="column">
                  <wp:posOffset>3781545</wp:posOffset>
                </wp:positionH>
                <wp:positionV relativeFrom="line">
                  <wp:posOffset>2749841</wp:posOffset>
                </wp:positionV>
                <wp:extent cx="324338" cy="228600"/>
                <wp:effectExtent l="0" t="0" r="19050" b="19050"/>
                <wp:wrapNone/>
                <wp:docPr id="4304" name="Rectangle 4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338"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F044B" id="Rectangle 4280" o:spid="_x0000_s1026" style="position:absolute;margin-left:297.75pt;margin-top:216.5pt;width:25.5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" filled="f" fillcolor="#bbe0e3" strokecolor="red" strokeweight="1.5pt">
                <w10:wrap anchory="line"/>
              </v:rect>
            </w:pict>
          </mc:Fallback>
        </mc:AlternateContent>
      </w:r>
      <w:r w:rsidR="00CD2BDD">
        <w:rPr>
          <w:noProof/>
        </w:rPr>
        <mc:AlternateContent>
          <mc:Choice Requires="wps">
            <w:drawing>
              <wp:anchor distT="0" distB="0" distL="114300" distR="114300" simplePos="0" relativeHeight="251703296" behindDoc="0" locked="0" layoutInCell="1" allowOverlap="1" wp14:anchorId="2B130DC3" wp14:editId="3288AB06">
                <wp:simplePos x="0" y="0"/>
                <wp:positionH relativeFrom="column">
                  <wp:posOffset>2457939</wp:posOffset>
                </wp:positionH>
                <wp:positionV relativeFrom="line">
                  <wp:posOffset>1930009</wp:posOffset>
                </wp:positionV>
                <wp:extent cx="1028700" cy="457200"/>
                <wp:effectExtent l="0" t="0" r="0" b="0"/>
                <wp:wrapNone/>
                <wp:docPr id="4306" name="Text Box 4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51B3B6" w14:textId="77777777" w:rsidR="00B05D68" w:rsidRDefault="00B05D68" w:rsidP="0004795B">
                            <w:r>
                              <w:t xml:space="preserve">Lot Identification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30DC3" id="_x0000_s1105" type="#_x0000_t202" style="position:absolute;left:0;text-align:left;margin-left:193.55pt;margin-top:151.95pt;width:81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" strokecolor="red" strokeweight="1.5pt">
                <v:textbox>
                  <w:txbxContent>
                    <w:p w14:paraId="6151B3B6" w14:textId="77777777" w:rsidR="00B05D68" w:rsidRDefault="00B05D68" w:rsidP="0004795B">
                      <w:r>
                        <w:t xml:space="preserve">Lot Identification </w:t>
                      </w:r>
                    </w:p>
                  </w:txbxContent>
                </v:textbox>
                <w10:wrap anchory="line"/>
              </v:shape>
            </w:pict>
          </mc:Fallback>
        </mc:AlternateContent>
      </w:r>
      <w:r w:rsidR="00CD2BDD">
        <w:rPr>
          <w:noProof/>
        </w:rPr>
        <mc:AlternateContent>
          <mc:Choice Requires="wps">
            <w:drawing>
              <wp:anchor distT="0" distB="0" distL="114300" distR="114300" simplePos="0" relativeHeight="251597824" behindDoc="0" locked="0" layoutInCell="1" allowOverlap="1" wp14:anchorId="7B9DBD7B" wp14:editId="4015CAA3">
                <wp:simplePos x="0" y="0"/>
                <wp:positionH relativeFrom="column">
                  <wp:posOffset>1157019</wp:posOffset>
                </wp:positionH>
                <wp:positionV relativeFrom="line">
                  <wp:posOffset>1189306</wp:posOffset>
                </wp:positionV>
                <wp:extent cx="571500" cy="416560"/>
                <wp:effectExtent l="0" t="0" r="0" b="0"/>
                <wp:wrapNone/>
                <wp:docPr id="4312"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FA005F" id="Rectangle 4211" o:spid="_x0000_s1026" style="position:absolute;margin-left:91.1pt;margin-top:93.65pt;width:45pt;height:32.8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" filled="f" fillcolor="#bbe0e3" strokecolor="red" strokeweight="1.5pt">
                <w10:wrap anchory="line"/>
              </v:rect>
            </w:pict>
          </mc:Fallback>
        </mc:AlternateContent>
      </w:r>
      <w:r>
        <w:rPr>
          <w:noProof/>
        </w:rPr>
        <mc:AlternateContent>
          <mc:Choice Requires="wps">
            <w:drawing>
              <wp:anchor distT="0" distB="0" distL="114300" distR="114300" simplePos="0" relativeHeight="251709440" behindDoc="0" locked="0" layoutInCell="1" allowOverlap="1" wp14:anchorId="1716B283" wp14:editId="1F0BB7AB">
                <wp:simplePos x="0" y="0"/>
                <wp:positionH relativeFrom="column">
                  <wp:posOffset>228600</wp:posOffset>
                </wp:positionH>
                <wp:positionV relativeFrom="line">
                  <wp:posOffset>2540</wp:posOffset>
                </wp:positionV>
                <wp:extent cx="571500" cy="416560"/>
                <wp:effectExtent l="0" t="0" r="0" b="0"/>
                <wp:wrapNone/>
                <wp:docPr id="2101" name="Rectangle 4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165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8C218" id="Rectangle 4211" o:spid="_x0000_s1026" style="position:absolute;margin-left:18pt;margin-top:.2pt;width:45pt;height:32.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" filled="f" fillcolor="#bbe0e3" strokecolor="red" strokeweight="1.5pt">
                <w10:wrap anchory="line"/>
              </v:rect>
            </w:pict>
          </mc:Fallback>
        </mc:AlternateContent>
      </w:r>
      <w:r w:rsidR="00DD450D" w:rsidRPr="00BE6D98">
        <w:rPr>
          <w:noProof/>
        </w:rPr>
        <w:drawing>
          <wp:inline distT="0" distB="0" distL="0" distR="0" wp14:anchorId="0751BBA8" wp14:editId="1F91D68B">
            <wp:extent cx="5486399" cy="2971800"/>
            <wp:effectExtent l="0" t="0" r="63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86399" cy="2971800"/>
                    </a:xfrm>
                    <a:prstGeom prst="rect">
                      <a:avLst/>
                    </a:prstGeom>
                    <a:noFill/>
                    <a:ln>
                      <a:noFill/>
                    </a:ln>
                  </pic:spPr>
                </pic:pic>
              </a:graphicData>
            </a:graphic>
          </wp:inline>
        </w:drawing>
      </w:r>
    </w:p>
    <w:p w14:paraId="16682D1A" w14:textId="0053FB32" w:rsidR="00FC7CDF" w:rsidRPr="0000177E" w:rsidRDefault="00FC7CDF" w:rsidP="00FC7CDF">
      <w:pPr>
        <w:pStyle w:val="Caption"/>
        <w:rPr>
          <w:rFonts w:ascii="Trebuchet MS" w:hAnsi="Trebuchet MS"/>
          <w:color w:val="FF0000"/>
          <w:sz w:val="24"/>
          <w:szCs w:val="24"/>
        </w:rPr>
      </w:pPr>
      <w:bookmarkStart w:id="666" w:name="_Ref187210263"/>
      <w:bookmarkStart w:id="667" w:name="_Toc512685105"/>
      <w:bookmarkStart w:id="668" w:name="_Toc512685201"/>
      <w:bookmarkStart w:id="669" w:name="_Toc512686006"/>
      <w:bookmarkStart w:id="670" w:name="_Toc512740441"/>
      <w:r w:rsidRPr="00DA0D44">
        <w:t xml:space="preserve">Figure </w:t>
      </w:r>
      <w:bookmarkEnd w:id="666"/>
      <w:r w:rsidR="00CD2BDD">
        <w:rPr>
          <w:noProof/>
        </w:rPr>
        <w:t>62</w:t>
      </w:r>
      <w:r>
        <w:t>: Profile Explorer</w:t>
      </w:r>
      <w:r w:rsidR="0000177E">
        <w:t xml:space="preserve"> </w:t>
      </w:r>
    </w:p>
    <w:bookmarkEnd w:id="667"/>
    <w:bookmarkEnd w:id="668"/>
    <w:bookmarkEnd w:id="669"/>
    <w:bookmarkEnd w:id="670"/>
    <w:p w14:paraId="35970C12" w14:textId="77777777" w:rsidR="00593CCC" w:rsidRPr="00593CCC" w:rsidRDefault="00593CCC" w:rsidP="00593CCC">
      <w:pPr>
        <w:pStyle w:val="ListBullet"/>
        <w:numPr>
          <w:ilvl w:val="0"/>
          <w:numId w:val="0"/>
        </w:numPr>
      </w:pPr>
    </w:p>
    <w:p w14:paraId="7EB6EF45" w14:textId="77777777" w:rsidR="00DF50C1" w:rsidRPr="00673430" w:rsidRDefault="008708F9" w:rsidP="001243CE">
      <w:r w:rsidRPr="00673430">
        <w:t xml:space="preserve">The list of product folders is in the upper left of the Profile Explorer.  </w:t>
      </w:r>
    </w:p>
    <w:p w14:paraId="4B061703" w14:textId="77777777" w:rsidR="00E56435" w:rsidRPr="00673430" w:rsidRDefault="00E56435" w:rsidP="00622EA5"/>
    <w:p w14:paraId="43ADAC20" w14:textId="77777777" w:rsidR="00E56435" w:rsidRPr="00673430" w:rsidRDefault="00622EA5" w:rsidP="00A97125">
      <w:pPr>
        <w:numPr>
          <w:ilvl w:val="0"/>
          <w:numId w:val="102"/>
        </w:numPr>
        <w:ind w:left="360"/>
      </w:pPr>
      <w:r>
        <w:rPr>
          <w:b/>
        </w:rPr>
        <w:t>View</w:t>
      </w:r>
      <w:r w:rsidR="00DF50C1" w:rsidRPr="00622EA5">
        <w:rPr>
          <w:b/>
        </w:rPr>
        <w:t xml:space="preserve"> a </w:t>
      </w:r>
      <w:r w:rsidR="00484BF4" w:rsidRPr="00622EA5">
        <w:rPr>
          <w:b/>
        </w:rPr>
        <w:t>p</w:t>
      </w:r>
      <w:r w:rsidR="00DF50C1" w:rsidRPr="00622EA5">
        <w:rPr>
          <w:b/>
        </w:rPr>
        <w:t xml:space="preserve">rofile </w:t>
      </w:r>
      <w:r w:rsidR="00DF50C1" w:rsidRPr="00673430">
        <w:t xml:space="preserve">- </w:t>
      </w:r>
      <w:r w:rsidR="008708F9" w:rsidRPr="00673430">
        <w:t xml:space="preserve">Click on a </w:t>
      </w:r>
      <w:r w:rsidR="00DF50C1" w:rsidRPr="00673430">
        <w:t xml:space="preserve">product </w:t>
      </w:r>
      <w:r w:rsidR="008708F9" w:rsidRPr="00673430">
        <w:t>folder to display the profiles</w:t>
      </w:r>
      <w:r w:rsidR="00DF50C1" w:rsidRPr="00673430">
        <w:t xml:space="preserve"> that have previously been run fo</w:t>
      </w:r>
      <w:r w:rsidR="00E56435" w:rsidRPr="00673430">
        <w:t>r</w:t>
      </w:r>
      <w:r w:rsidR="00DF50C1" w:rsidRPr="00673430">
        <w:t xml:space="preserve"> any product</w:t>
      </w:r>
      <w:r w:rsidR="008708F9" w:rsidRPr="00673430">
        <w:t>.</w:t>
      </w:r>
      <w:r w:rsidR="00DF50C1" w:rsidRPr="00673430">
        <w:t xml:space="preserve">  Highlight the profile you wish to view and then select the Graph button at the bottom of the screen or double-click the profile to display it.  </w:t>
      </w:r>
    </w:p>
    <w:p w14:paraId="78B11FE3" w14:textId="77777777" w:rsidR="000D1CD3" w:rsidRPr="00673430" w:rsidRDefault="000D1CD3" w:rsidP="000D1CD3">
      <w:pPr>
        <w:pStyle w:val="ListBullet"/>
        <w:numPr>
          <w:ilvl w:val="0"/>
          <w:numId w:val="0"/>
        </w:numPr>
      </w:pPr>
    </w:p>
    <w:p w14:paraId="3E21469E" w14:textId="77777777" w:rsidR="008708F9" w:rsidRPr="006034E1" w:rsidRDefault="00DF50C1" w:rsidP="00622EA5">
      <w:pPr>
        <w:ind w:left="360"/>
      </w:pPr>
      <w:r w:rsidRPr="00085DF3">
        <w:rPr>
          <w:b/>
        </w:rPr>
        <w:t>Note</w:t>
      </w:r>
      <w:r w:rsidRPr="006034E1">
        <w:t xml:space="preserve">: </w:t>
      </w:r>
      <w:r w:rsidRPr="00233FE9">
        <w:t xml:space="preserve">Once the profile </w:t>
      </w:r>
      <w:r w:rsidR="007362A3">
        <w:t>appears</w:t>
      </w:r>
      <w:r w:rsidRPr="00233FE9">
        <w:t xml:space="preserve"> </w:t>
      </w:r>
      <w:r w:rsidR="00E56435" w:rsidRPr="00233FE9">
        <w:t>on screen, you can use the Control</w:t>
      </w:r>
      <w:r w:rsidR="001243CE">
        <w:t xml:space="preserve"> </w:t>
      </w:r>
      <w:r w:rsidR="00E56435" w:rsidRPr="00233FE9">
        <w:t>+</w:t>
      </w:r>
      <w:r w:rsidR="001243CE">
        <w:t xml:space="preserve"> </w:t>
      </w:r>
      <w:r w:rsidR="00E56435" w:rsidRPr="00233FE9">
        <w:t>Up A</w:t>
      </w:r>
      <w:r w:rsidRPr="00233FE9">
        <w:t>rrow</w:t>
      </w:r>
      <w:r w:rsidR="003359C6" w:rsidRPr="00233FE9">
        <w:t xml:space="preserve"> to view the next</w:t>
      </w:r>
      <w:r w:rsidR="00E56435" w:rsidRPr="00233FE9">
        <w:t xml:space="preserve"> profile</w:t>
      </w:r>
      <w:r w:rsidRPr="00233FE9">
        <w:t>,</w:t>
      </w:r>
      <w:r w:rsidR="00E56435" w:rsidRPr="00233FE9">
        <w:t xml:space="preserve"> a</w:t>
      </w:r>
      <w:r w:rsidRPr="00233FE9">
        <w:t>nd Control</w:t>
      </w:r>
      <w:r w:rsidR="001243CE">
        <w:t xml:space="preserve"> </w:t>
      </w:r>
      <w:r w:rsidRPr="00233FE9">
        <w:t>+</w:t>
      </w:r>
      <w:r w:rsidR="001243CE">
        <w:t xml:space="preserve"> </w:t>
      </w:r>
      <w:r w:rsidRPr="00233FE9">
        <w:t xml:space="preserve">Down </w:t>
      </w:r>
      <w:r w:rsidR="00E56435" w:rsidRPr="00233FE9">
        <w:t>A</w:t>
      </w:r>
      <w:r w:rsidRPr="00233FE9">
        <w:t>rrow to display the previous pro</w:t>
      </w:r>
      <w:r w:rsidR="00E56435" w:rsidRPr="00233FE9">
        <w:t>file.</w:t>
      </w:r>
      <w:r w:rsidR="00E56435" w:rsidRPr="006034E1">
        <w:t xml:space="preserve"> </w:t>
      </w:r>
    </w:p>
    <w:p w14:paraId="1D9EFEAE" w14:textId="77777777" w:rsidR="00B90558" w:rsidRPr="00673430" w:rsidRDefault="00B90558" w:rsidP="00B90558"/>
    <w:p w14:paraId="779D2689" w14:textId="77777777" w:rsidR="008708F9" w:rsidRPr="00673430" w:rsidRDefault="008708F9" w:rsidP="00A97125">
      <w:pPr>
        <w:numPr>
          <w:ilvl w:val="0"/>
          <w:numId w:val="102"/>
        </w:numPr>
        <w:ind w:left="360"/>
      </w:pPr>
      <w:r w:rsidRPr="00622EA5">
        <w:t>The profile section can be sorted by click</w:t>
      </w:r>
      <w:r w:rsidR="008173BF" w:rsidRPr="00622EA5">
        <w:t>ing</w:t>
      </w:r>
      <w:r w:rsidRPr="00622EA5">
        <w:t xml:space="preserve"> on any of the column headers</w:t>
      </w:r>
      <w:r w:rsidRPr="00673430">
        <w:t>.  Single clicking on a profile will display the Profile description in the upper right corner.</w:t>
      </w:r>
    </w:p>
    <w:p w14:paraId="62DC40FD" w14:textId="77777777" w:rsidR="00B90558" w:rsidRPr="00673430" w:rsidRDefault="00B90558" w:rsidP="00B90558"/>
    <w:p w14:paraId="36B6276A" w14:textId="77777777" w:rsidR="008708F9" w:rsidRPr="00673430" w:rsidRDefault="00622EA5" w:rsidP="00A97125">
      <w:pPr>
        <w:numPr>
          <w:ilvl w:val="0"/>
          <w:numId w:val="102"/>
        </w:numPr>
        <w:ind w:left="360"/>
      </w:pPr>
      <w:r>
        <w:t>Double-</w:t>
      </w:r>
      <w:r w:rsidR="008708F9" w:rsidRPr="00622EA5">
        <w:t xml:space="preserve">clicking the profile </w:t>
      </w:r>
      <w:r>
        <w:t>to</w:t>
      </w:r>
      <w:r w:rsidR="008708F9" w:rsidRPr="00622EA5">
        <w:t xml:space="preserve"> display the graph a</w:t>
      </w:r>
      <w:r w:rsidR="00FE2E6E" w:rsidRPr="00622EA5">
        <w:t>nd statistics for that profile.</w:t>
      </w:r>
      <w:r>
        <w:t xml:space="preserve"> </w:t>
      </w:r>
      <w:r w:rsidR="008708F9" w:rsidRPr="00673430">
        <w:t xml:space="preserve">Clicking the </w:t>
      </w:r>
      <w:r w:rsidR="008708F9" w:rsidRPr="00622EA5">
        <w:t>“Display Graph…” button</w:t>
      </w:r>
      <w:r w:rsidR="008708F9" w:rsidRPr="00673430">
        <w:t xml:space="preserve"> can also do this.</w:t>
      </w:r>
    </w:p>
    <w:p w14:paraId="53CE6EDE" w14:textId="77777777" w:rsidR="00796D3D" w:rsidRPr="006034E1" w:rsidRDefault="00796D3D" w:rsidP="00085DF3"/>
    <w:p w14:paraId="31801217" w14:textId="77777777" w:rsidR="00EA021B" w:rsidRDefault="00EA021B">
      <w:pPr>
        <w:rPr>
          <w:rFonts w:ascii="Arial" w:hAnsi="Arial" w:cs="Arial"/>
          <w:b/>
          <w:bCs/>
          <w:iCs/>
          <w:sz w:val="32"/>
          <w:szCs w:val="28"/>
        </w:rPr>
      </w:pPr>
      <w:bookmarkStart w:id="671" w:name="_Toc353195414"/>
      <w:bookmarkStart w:id="672" w:name="_Toc358296268"/>
      <w:bookmarkStart w:id="673" w:name="_Toc358298433"/>
      <w:r>
        <w:br w:type="page"/>
      </w:r>
    </w:p>
    <w:p w14:paraId="1942D539" w14:textId="069A7482" w:rsidR="00947402" w:rsidRDefault="00A24EC7" w:rsidP="00D36D96">
      <w:pPr>
        <w:pStyle w:val="Heading2"/>
      </w:pPr>
      <w:bookmarkStart w:id="674" w:name="_Toc469334922"/>
      <w:bookmarkStart w:id="675" w:name="_Toc504120348"/>
      <w:bookmarkStart w:id="676" w:name="_Toc527644331"/>
      <w:bookmarkStart w:id="677" w:name="_Toc528599431"/>
      <w:bookmarkStart w:id="678" w:name="_Toc17993469"/>
      <w:bookmarkStart w:id="679" w:name="_Toc37267187"/>
      <w:bookmarkStart w:id="680" w:name="_Toc51666627"/>
      <w:bookmarkStart w:id="681" w:name="_Toc51666778"/>
      <w:r>
        <w:lastRenderedPageBreak/>
        <w:t xml:space="preserve">Find VP Production Run Data </w:t>
      </w:r>
      <w:r w:rsidR="00297005">
        <w:t>b</w:t>
      </w:r>
      <w:r>
        <w:t>y Lot ID</w:t>
      </w:r>
      <w:r w:rsidR="00BB1720">
        <w:t xml:space="preserve"> Code</w:t>
      </w:r>
      <w:bookmarkEnd w:id="671"/>
      <w:bookmarkEnd w:id="672"/>
      <w:bookmarkEnd w:id="673"/>
      <w:bookmarkEnd w:id="674"/>
      <w:bookmarkEnd w:id="675"/>
      <w:bookmarkEnd w:id="676"/>
      <w:bookmarkEnd w:id="677"/>
      <w:bookmarkEnd w:id="678"/>
      <w:bookmarkEnd w:id="679"/>
      <w:bookmarkEnd w:id="680"/>
      <w:bookmarkEnd w:id="681"/>
    </w:p>
    <w:p w14:paraId="33FAAF85" w14:textId="6F47679F" w:rsidR="00E766AF" w:rsidRDefault="00CD2BDD" w:rsidP="00947402">
      <w:r>
        <w:t>W</w:t>
      </w:r>
      <w:r w:rsidR="00947402">
        <w:t xml:space="preserve">PI software lets </w:t>
      </w:r>
      <w:r w:rsidR="002836B3">
        <w:t xml:space="preserve">you </w:t>
      </w:r>
      <w:r w:rsidR="00947402">
        <w:t>search for Virtual Profile production run</w:t>
      </w:r>
      <w:r w:rsidR="002836B3">
        <w:t>s</w:t>
      </w:r>
      <w:r w:rsidR="00947402">
        <w:t xml:space="preserve"> based on the </w:t>
      </w:r>
      <w:r w:rsidR="00E766AF">
        <w:t xml:space="preserve">Lot ID code.  If you do not know the complete code, you can use the asterisk symbol </w:t>
      </w:r>
      <w:r w:rsidR="00656996">
        <w:t xml:space="preserve">(*) </w:t>
      </w:r>
      <w:r w:rsidR="00E766AF">
        <w:t xml:space="preserve">as a wildcard to begin searching with a partial code. </w:t>
      </w:r>
    </w:p>
    <w:p w14:paraId="332C438E" w14:textId="77777777" w:rsidR="00E766AF" w:rsidRDefault="00E766AF" w:rsidP="00947402"/>
    <w:p w14:paraId="442867F1" w14:textId="77777777" w:rsidR="00E766AF" w:rsidRDefault="00E766AF" w:rsidP="00A97125">
      <w:pPr>
        <w:numPr>
          <w:ilvl w:val="0"/>
          <w:numId w:val="34"/>
        </w:numPr>
      </w:pPr>
      <w:r>
        <w:t xml:space="preserve">On the Profile Explorer screen, click on the </w:t>
      </w:r>
      <w:r w:rsidRPr="00E766AF">
        <w:rPr>
          <w:b/>
        </w:rPr>
        <w:t>Lot ID</w:t>
      </w:r>
      <w:r>
        <w:t xml:space="preserve"> button.</w:t>
      </w:r>
      <w:r w:rsidR="00656996" w:rsidRPr="00656996">
        <w:rPr>
          <w:noProof/>
        </w:rPr>
        <w:t xml:space="preserve"> </w:t>
      </w:r>
      <w:r w:rsidR="001D3570">
        <w:rPr>
          <w:noProof/>
        </w:rPr>
        <w:t xml:space="preserve"> </w:t>
      </w:r>
      <w:r w:rsidR="00DD450D" w:rsidRPr="00107ED9">
        <w:rPr>
          <w:noProof/>
          <w:position w:val="-16"/>
        </w:rPr>
        <w:drawing>
          <wp:inline distT="0" distB="0" distL="0" distR="0" wp14:anchorId="31BC8724" wp14:editId="38E0478C">
            <wp:extent cx="520700" cy="285750"/>
            <wp:effectExtent l="0" t="0" r="0"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700" cy="285750"/>
                    </a:xfrm>
                    <a:prstGeom prst="rect">
                      <a:avLst/>
                    </a:prstGeom>
                    <a:noFill/>
                    <a:ln>
                      <a:noFill/>
                    </a:ln>
                  </pic:spPr>
                </pic:pic>
              </a:graphicData>
            </a:graphic>
          </wp:inline>
        </w:drawing>
      </w:r>
    </w:p>
    <w:p w14:paraId="5D285BB8" w14:textId="7B425388" w:rsidR="00656996" w:rsidRDefault="007D1FA1" w:rsidP="00EC251F">
      <w:pPr>
        <w:pStyle w:val="Caption"/>
        <w:ind w:left="1440"/>
      </w:pPr>
      <w:r>
        <w:t xml:space="preserve">       Figure 63</w:t>
      </w:r>
    </w:p>
    <w:p w14:paraId="70539382" w14:textId="77777777" w:rsidR="00E766AF" w:rsidRDefault="00E766AF" w:rsidP="004B2B33">
      <w:pPr>
        <w:ind w:left="360"/>
      </w:pPr>
      <w:r>
        <w:t xml:space="preserve">The </w:t>
      </w:r>
      <w:r w:rsidRPr="004B2B33">
        <w:rPr>
          <w:i/>
        </w:rPr>
        <w:t>Lot ID</w:t>
      </w:r>
      <w:r>
        <w:t xml:space="preserve"> search screen appears:</w:t>
      </w:r>
    </w:p>
    <w:p w14:paraId="514ED11F" w14:textId="3A8B7820" w:rsidR="00E766AF" w:rsidRDefault="00DD450D" w:rsidP="00107ED9">
      <w:pPr>
        <w:jc w:val="center"/>
        <w:rPr>
          <w:noProof/>
        </w:rPr>
      </w:pPr>
      <w:r w:rsidRPr="00E64A8F">
        <w:rPr>
          <w:noProof/>
        </w:rPr>
        <w:drawing>
          <wp:inline distT="0" distB="0" distL="0" distR="0" wp14:anchorId="1BBB4DC9" wp14:editId="0F25906B">
            <wp:extent cx="2946756" cy="1879600"/>
            <wp:effectExtent l="0" t="0" r="6350" b="635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6756" cy="1879600"/>
                    </a:xfrm>
                    <a:prstGeom prst="rect">
                      <a:avLst/>
                    </a:prstGeom>
                    <a:noFill/>
                    <a:ln>
                      <a:noFill/>
                    </a:ln>
                  </pic:spPr>
                </pic:pic>
              </a:graphicData>
            </a:graphic>
          </wp:inline>
        </w:drawing>
      </w:r>
    </w:p>
    <w:p w14:paraId="138C36E0" w14:textId="1011741D" w:rsidR="007D1FA1" w:rsidRDefault="007D1FA1" w:rsidP="00EC251F">
      <w:pPr>
        <w:pStyle w:val="Caption"/>
        <w:rPr>
          <w:noProof/>
        </w:rPr>
      </w:pPr>
      <w:r>
        <w:rPr>
          <w:noProof/>
        </w:rPr>
        <w:t xml:space="preserve">Figure </w:t>
      </w:r>
      <w:r w:rsidR="008019A9">
        <w:rPr>
          <w:noProof/>
        </w:rPr>
        <w:t>64: Lot ID Search</w:t>
      </w:r>
    </w:p>
    <w:p w14:paraId="57B96582" w14:textId="77777777" w:rsidR="00656996" w:rsidRDefault="00656996" w:rsidP="00947402"/>
    <w:p w14:paraId="7E77FE7F" w14:textId="77777777" w:rsidR="00947402" w:rsidRDefault="00947402" w:rsidP="00A97125">
      <w:pPr>
        <w:numPr>
          <w:ilvl w:val="0"/>
          <w:numId w:val="34"/>
        </w:numPr>
      </w:pPr>
      <w:r>
        <w:t xml:space="preserve">In the Lot ID search screen, </w:t>
      </w:r>
      <w:r w:rsidR="00656996">
        <w:t>type</w:t>
      </w:r>
      <w:r>
        <w:t xml:space="preserve"> the </w:t>
      </w:r>
      <w:r w:rsidR="00656996">
        <w:t xml:space="preserve">code in the </w:t>
      </w:r>
      <w:r w:rsidR="00656996" w:rsidRPr="00656996">
        <w:rPr>
          <w:b/>
        </w:rPr>
        <w:t>Enter LOT ID to Search</w:t>
      </w:r>
      <w:r w:rsidR="00656996">
        <w:t xml:space="preserve"> field.</w:t>
      </w:r>
      <w:r>
        <w:t xml:space="preserve"> </w:t>
      </w:r>
    </w:p>
    <w:p w14:paraId="5C6B38E8" w14:textId="77777777" w:rsidR="00656996" w:rsidRDefault="00656996" w:rsidP="00947402"/>
    <w:p w14:paraId="18731658" w14:textId="77777777" w:rsidR="00656996" w:rsidRDefault="00656996" w:rsidP="00A97125">
      <w:pPr>
        <w:numPr>
          <w:ilvl w:val="0"/>
          <w:numId w:val="34"/>
        </w:numPr>
      </w:pPr>
      <w:r>
        <w:t xml:space="preserve">Click on the </w:t>
      </w:r>
      <w:r w:rsidRPr="00656996">
        <w:rPr>
          <w:b/>
        </w:rPr>
        <w:t>Search</w:t>
      </w:r>
      <w:r>
        <w:t xml:space="preserve"> button.</w:t>
      </w:r>
    </w:p>
    <w:p w14:paraId="122CDD54" w14:textId="77777777" w:rsidR="00656996" w:rsidRDefault="00656996" w:rsidP="00947402"/>
    <w:p w14:paraId="5E338B33" w14:textId="77777777" w:rsidR="00947402" w:rsidRDefault="00947402" w:rsidP="004B2B33">
      <w:pPr>
        <w:ind w:left="360"/>
      </w:pPr>
      <w:r>
        <w:t xml:space="preserve">Matching VP production runs </w:t>
      </w:r>
      <w:r w:rsidR="00656996">
        <w:t>appear listed in the table.</w:t>
      </w:r>
    </w:p>
    <w:p w14:paraId="7A6FF964" w14:textId="77777777" w:rsidR="00656996" w:rsidRDefault="00656996" w:rsidP="00947402"/>
    <w:p w14:paraId="34BF77AD" w14:textId="77777777" w:rsidR="00656996" w:rsidRDefault="00947402" w:rsidP="00A97125">
      <w:pPr>
        <w:keepNext/>
        <w:numPr>
          <w:ilvl w:val="0"/>
          <w:numId w:val="34"/>
        </w:numPr>
        <w:spacing w:after="120"/>
      </w:pPr>
      <w:r>
        <w:t xml:space="preserve">Mouse over the row in the table </w:t>
      </w:r>
      <w:r w:rsidR="00656996">
        <w:t>to display</w:t>
      </w:r>
      <w:r>
        <w:t xml:space="preserve"> pertinent data from the production run </w:t>
      </w:r>
      <w:r w:rsidR="00656996">
        <w:t>in a tooltip popup window:</w:t>
      </w:r>
    </w:p>
    <w:p w14:paraId="305EF58D" w14:textId="77777777" w:rsidR="00656996" w:rsidRDefault="00DD450D" w:rsidP="00107ED9">
      <w:pPr>
        <w:jc w:val="center"/>
        <w:rPr>
          <w:noProof/>
        </w:rPr>
      </w:pPr>
      <w:r w:rsidRPr="00E64A8F">
        <w:rPr>
          <w:noProof/>
        </w:rPr>
        <w:drawing>
          <wp:inline distT="0" distB="0" distL="0" distR="0" wp14:anchorId="5A34E598" wp14:editId="2F220215">
            <wp:extent cx="3053876" cy="2184400"/>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053876" cy="2184400"/>
                    </a:xfrm>
                    <a:prstGeom prst="rect">
                      <a:avLst/>
                    </a:prstGeom>
                    <a:noFill/>
                    <a:ln>
                      <a:noFill/>
                    </a:ln>
                  </pic:spPr>
                </pic:pic>
              </a:graphicData>
            </a:graphic>
          </wp:inline>
        </w:drawing>
      </w:r>
    </w:p>
    <w:p w14:paraId="45FEE38F" w14:textId="7AA614D1" w:rsidR="00107ED9" w:rsidRDefault="008019A9" w:rsidP="008019A9">
      <w:pPr>
        <w:pStyle w:val="Caption"/>
      </w:pPr>
      <w:r>
        <w:t>Figure 65: Lot ID Search Results</w:t>
      </w:r>
    </w:p>
    <w:p w14:paraId="50799BAC" w14:textId="77777777" w:rsidR="008019A9" w:rsidRPr="008019A9" w:rsidRDefault="008019A9" w:rsidP="00EC251F"/>
    <w:p w14:paraId="5E6CCDC6" w14:textId="215F2052" w:rsidR="00947402" w:rsidRDefault="00947402" w:rsidP="00A97125">
      <w:pPr>
        <w:numPr>
          <w:ilvl w:val="0"/>
          <w:numId w:val="34"/>
        </w:numPr>
      </w:pPr>
      <w:r>
        <w:t xml:space="preserve">Highlight the row and click on the </w:t>
      </w:r>
      <w:r w:rsidRPr="00656996">
        <w:rPr>
          <w:b/>
        </w:rPr>
        <w:t>History</w:t>
      </w:r>
      <w:r>
        <w:t xml:space="preserve"> button to </w:t>
      </w:r>
      <w:r w:rsidR="00656996">
        <w:t>display</w:t>
      </w:r>
      <w:r>
        <w:t xml:space="preserve"> the virtual profile historical data.</w:t>
      </w:r>
    </w:p>
    <w:p w14:paraId="0F1F0331" w14:textId="77777777" w:rsidR="00947402" w:rsidRDefault="00947402" w:rsidP="00947402"/>
    <w:p w14:paraId="33CA359C" w14:textId="77777777" w:rsidR="00947402" w:rsidRDefault="00947402" w:rsidP="00947402"/>
    <w:p w14:paraId="6F776E19" w14:textId="77777777" w:rsidR="00796D3D" w:rsidRDefault="00796D3D" w:rsidP="00947402"/>
    <w:p w14:paraId="53C79969" w14:textId="77777777" w:rsidR="00947402" w:rsidRPr="00673430" w:rsidRDefault="00947402" w:rsidP="00947402"/>
    <w:p w14:paraId="2B553361" w14:textId="77777777" w:rsidR="000843D2" w:rsidRDefault="000843D2">
      <w:pPr>
        <w:rPr>
          <w:rFonts w:ascii="Arial" w:hAnsi="Arial" w:cs="Arial"/>
          <w:b/>
          <w:bCs/>
          <w:iCs/>
          <w:sz w:val="32"/>
          <w:szCs w:val="28"/>
        </w:rPr>
      </w:pPr>
      <w:bookmarkStart w:id="682" w:name="_Toc119468101"/>
      <w:bookmarkStart w:id="683" w:name="_Toc353195415"/>
      <w:bookmarkStart w:id="684" w:name="_Toc358296269"/>
      <w:bookmarkStart w:id="685" w:name="_Toc358298434"/>
      <w:bookmarkStart w:id="686" w:name="_Toc469334923"/>
      <w:r>
        <w:br w:type="page"/>
      </w:r>
    </w:p>
    <w:p w14:paraId="7EA0C8BB" w14:textId="5967B072" w:rsidR="00617055" w:rsidRPr="00617055" w:rsidRDefault="00622EA5" w:rsidP="00D36D96">
      <w:pPr>
        <w:pStyle w:val="Heading2"/>
      </w:pPr>
      <w:bookmarkStart w:id="687" w:name="_Toc504120349"/>
      <w:bookmarkStart w:id="688" w:name="_Toc527644332"/>
      <w:bookmarkStart w:id="689" w:name="_Toc528599432"/>
      <w:bookmarkStart w:id="690" w:name="_Toc17993470"/>
      <w:bookmarkStart w:id="691" w:name="_Toc37267188"/>
      <w:bookmarkStart w:id="692" w:name="_Toc51666628"/>
      <w:bookmarkStart w:id="693" w:name="_Toc51666779"/>
      <w:r>
        <w:lastRenderedPageBreak/>
        <w:t>Browse</w:t>
      </w:r>
      <w:r w:rsidR="00617055" w:rsidRPr="00617055">
        <w:t xml:space="preserve"> </w:t>
      </w:r>
      <w:r w:rsidR="00297005">
        <w:t>f</w:t>
      </w:r>
      <w:r w:rsidR="00BB1720" w:rsidRPr="00617055">
        <w:t xml:space="preserve">or </w:t>
      </w:r>
      <w:r>
        <w:t>H</w:t>
      </w:r>
      <w:r w:rsidR="002E56B6">
        <w:t xml:space="preserve">istorical </w:t>
      </w:r>
      <w:r>
        <w:t>D</w:t>
      </w:r>
      <w:r w:rsidR="003E65A2">
        <w:t>ata</w:t>
      </w:r>
      <w:bookmarkEnd w:id="682"/>
      <w:bookmarkEnd w:id="683"/>
      <w:bookmarkEnd w:id="684"/>
      <w:bookmarkEnd w:id="685"/>
      <w:bookmarkEnd w:id="686"/>
      <w:bookmarkEnd w:id="687"/>
      <w:bookmarkEnd w:id="688"/>
      <w:bookmarkEnd w:id="689"/>
      <w:bookmarkEnd w:id="690"/>
      <w:bookmarkEnd w:id="691"/>
      <w:bookmarkEnd w:id="692"/>
      <w:bookmarkEnd w:id="693"/>
    </w:p>
    <w:p w14:paraId="7941AC7C" w14:textId="59FF9297" w:rsidR="008708F9" w:rsidRPr="00673430" w:rsidRDefault="008B3B95">
      <w:r>
        <w:t>The current data p</w:t>
      </w:r>
      <w:r w:rsidR="008708F9" w:rsidRPr="00673430">
        <w:t xml:space="preserve">ath for the data viewed in the Profile Explorer </w:t>
      </w:r>
      <w:r w:rsidR="007362A3">
        <w:t>appears</w:t>
      </w:r>
      <w:r w:rsidR="008708F9" w:rsidRPr="00673430">
        <w:t xml:space="preserve"> in the upper-right corner.  This </w:t>
      </w:r>
      <w:r w:rsidR="00D94244">
        <w:t>is</w:t>
      </w:r>
      <w:r w:rsidR="008708F9" w:rsidRPr="00673430">
        <w:t xml:space="preserve"> grayed out if running in </w:t>
      </w:r>
      <w:r w:rsidR="008708F9" w:rsidRPr="00673430">
        <w:rPr>
          <w:iCs/>
        </w:rPr>
        <w:t>production</w:t>
      </w:r>
      <w:r w:rsidR="008708F9" w:rsidRPr="00673430">
        <w:t xml:space="preserve"> mode.  It </w:t>
      </w:r>
      <w:r w:rsidR="008F74EE">
        <w:t>is</w:t>
      </w:r>
      <w:r w:rsidR="008708F9" w:rsidRPr="00673430">
        <w:t xml:space="preserve"> active, if you clicked on the </w:t>
      </w:r>
      <w:r w:rsidR="007D1FA1">
        <w:t>‘</w:t>
      </w:r>
      <w:r w:rsidR="008708F9" w:rsidRPr="00EC251F">
        <w:rPr>
          <w:i/>
          <w:iCs/>
        </w:rPr>
        <w:t>I am not going to</w:t>
      </w:r>
      <w:r w:rsidR="007D1FA1" w:rsidRPr="00EC251F">
        <w:rPr>
          <w:i/>
          <w:iCs/>
        </w:rPr>
        <w:t xml:space="preserve"> run profiles or live WPI</w:t>
      </w:r>
      <w:r w:rsidR="007D1FA1">
        <w:rPr>
          <w:i/>
          <w:iCs/>
        </w:rPr>
        <w:t>’</w:t>
      </w:r>
      <w:r w:rsidR="008708F9" w:rsidRPr="00673430">
        <w:t xml:space="preserve"> button</w:t>
      </w:r>
      <w:r w:rsidR="00E7523C" w:rsidRPr="00673430">
        <w:t xml:space="preserve"> (enabling History mode)</w:t>
      </w:r>
      <w:r w:rsidR="00915B44" w:rsidRPr="00673430">
        <w:t>, when first launching the</w:t>
      </w:r>
      <w:r w:rsidR="007D1FA1">
        <w:t xml:space="preserve"> W</w:t>
      </w:r>
      <w:r w:rsidR="00DF63A3" w:rsidRPr="00673430">
        <w:t>PI</w:t>
      </w:r>
      <w:r w:rsidR="008708F9" w:rsidRPr="00673430">
        <w:t xml:space="preserve"> software</w:t>
      </w:r>
      <w:r w:rsidR="00FE2E6E" w:rsidRPr="00673430">
        <w:t>.</w:t>
      </w:r>
    </w:p>
    <w:p w14:paraId="6783094E" w14:textId="77777777" w:rsidR="000D4FB5" w:rsidRPr="000D4FB5" w:rsidRDefault="000D4FB5" w:rsidP="00FE2E6E"/>
    <w:p w14:paraId="2908E3B5" w14:textId="0201EDAF" w:rsidR="000D4FB5" w:rsidRPr="003315D5" w:rsidRDefault="000D4FB5" w:rsidP="003359C6">
      <w:pPr>
        <w:spacing w:before="60" w:after="60"/>
      </w:pPr>
      <w:r w:rsidRPr="000D4FB5">
        <w:rPr>
          <w:b/>
        </w:rPr>
        <w:t>The data path can be changed</w:t>
      </w:r>
      <w:r w:rsidR="007D1FA1">
        <w:rPr>
          <w:b/>
        </w:rPr>
        <w:t xml:space="preserve"> </w:t>
      </w:r>
      <w:r w:rsidRPr="000D4FB5">
        <w:rPr>
          <w:b/>
        </w:rPr>
        <w:t xml:space="preserve">but must be done through the </w:t>
      </w:r>
      <w:r w:rsidRPr="003315D5">
        <w:rPr>
          <w:rStyle w:val="PlainTextChar"/>
        </w:rPr>
        <w:t>\</w:t>
      </w:r>
      <w:r w:rsidR="007D1FA1">
        <w:rPr>
          <w:rStyle w:val="PlainTextChar"/>
        </w:rPr>
        <w:t>W</w:t>
      </w:r>
      <w:r w:rsidR="005C3DF8">
        <w:rPr>
          <w:rStyle w:val="PlainTextChar"/>
        </w:rPr>
        <w:t>PI</w:t>
      </w:r>
      <w:r w:rsidR="00071F6F">
        <w:rPr>
          <w:rStyle w:val="PlainTextChar"/>
        </w:rPr>
        <w:t>\Log\KIC2000DataPath.kiccfg</w:t>
      </w:r>
      <w:r w:rsidR="00FE2E6E" w:rsidRPr="003315D5">
        <w:t xml:space="preserve"> file.</w:t>
      </w:r>
    </w:p>
    <w:p w14:paraId="55145F95" w14:textId="77777777" w:rsidR="008708F9" w:rsidRPr="00673430" w:rsidRDefault="008708F9" w:rsidP="00FE2E6E"/>
    <w:p w14:paraId="09A3C640" w14:textId="128F2A62" w:rsidR="000A0C15" w:rsidRPr="00673430" w:rsidRDefault="000A0C15" w:rsidP="000A0C15">
      <w:r w:rsidRPr="00673430">
        <w:t xml:space="preserve">To view historical Virtual Profile data from the same PC while Virtual Profiling </w:t>
      </w:r>
      <w:r w:rsidR="009F005A" w:rsidRPr="00673430">
        <w:t xml:space="preserve">is </w:t>
      </w:r>
      <w:r w:rsidRPr="00673430">
        <w:t xml:space="preserve">live, you launch a separate KIC Host.exe file located: </w:t>
      </w:r>
      <w:r w:rsidRPr="00673430">
        <w:rPr>
          <w:rStyle w:val="PlainTextChar"/>
        </w:rPr>
        <w:t>C:\</w:t>
      </w:r>
      <w:r w:rsidR="007D1FA1">
        <w:rPr>
          <w:rStyle w:val="PlainTextChar"/>
        </w:rPr>
        <w:t>W</w:t>
      </w:r>
      <w:r w:rsidR="005C3DF8" w:rsidRPr="00673430">
        <w:rPr>
          <w:rStyle w:val="PlainTextChar"/>
        </w:rPr>
        <w:t>PI</w:t>
      </w:r>
      <w:r w:rsidRPr="00673430">
        <w:rPr>
          <w:rStyle w:val="PlainTextChar"/>
        </w:rPr>
        <w:t>\</w:t>
      </w:r>
      <w:r w:rsidR="0000177E" w:rsidRPr="0065561C">
        <w:rPr>
          <w:rStyle w:val="PlainTextChar"/>
        </w:rPr>
        <w:t>AppFor</w:t>
      </w:r>
      <w:r w:rsidR="0000177E" w:rsidRPr="0000177E">
        <w:rPr>
          <w:rStyle w:val="PlainTextChar"/>
        </w:rPr>
        <w:t>Viewer</w:t>
      </w:r>
      <w:r w:rsidRPr="00673430">
        <w:rPr>
          <w:rStyle w:val="PlainTextChar"/>
        </w:rPr>
        <w:t>forViewer\KICHost.exe</w:t>
      </w:r>
      <w:r w:rsidRPr="00673430">
        <w:t xml:space="preserve">.  This will open a separate Profile Explorer that </w:t>
      </w:r>
      <w:r w:rsidR="00D17611">
        <w:t>lets you</w:t>
      </w:r>
      <w:r w:rsidRPr="00673430">
        <w:t xml:space="preserve"> browse through the history of any product including the one currently running VP.  Historical data </w:t>
      </w:r>
      <w:r w:rsidR="00D94244">
        <w:t>is</w:t>
      </w:r>
      <w:r w:rsidRPr="00673430">
        <w:t xml:space="preserve"> available for any boards that</w:t>
      </w:r>
      <w:r w:rsidR="00FE2E6E" w:rsidRPr="00673430">
        <w:t xml:space="preserve"> have already exited the </w:t>
      </w:r>
      <w:r w:rsidR="006A5A04">
        <w:t>machine</w:t>
      </w:r>
      <w:r w:rsidR="00FE2E6E" w:rsidRPr="00673430">
        <w:t>.</w:t>
      </w:r>
    </w:p>
    <w:p w14:paraId="6AF94709" w14:textId="77777777" w:rsidR="00A8342C" w:rsidRPr="00673430" w:rsidRDefault="00A8342C" w:rsidP="00085DF3"/>
    <w:p w14:paraId="7827108A" w14:textId="1959A24F" w:rsidR="008708F9" w:rsidRPr="006034E1" w:rsidRDefault="003315D5" w:rsidP="00085DF3">
      <w:r w:rsidRPr="00085DF3">
        <w:rPr>
          <w:b/>
        </w:rPr>
        <w:t>Note</w:t>
      </w:r>
      <w:r w:rsidRPr="006034E1">
        <w:t xml:space="preserve">: </w:t>
      </w:r>
      <w:r w:rsidRPr="00233FE9">
        <w:t>This feature was</w:t>
      </w:r>
      <w:r w:rsidR="008708F9" w:rsidRPr="00233FE9">
        <w:t xml:space="preserve"> designed to allow </w:t>
      </w:r>
      <w:r w:rsidR="00BF3428" w:rsidRPr="00233FE9">
        <w:t>you</w:t>
      </w:r>
      <w:r w:rsidR="008708F9" w:rsidRPr="00233FE9">
        <w:t xml:space="preserve"> to view </w:t>
      </w:r>
      <w:r w:rsidR="007D1FA1">
        <w:t>W</w:t>
      </w:r>
      <w:r w:rsidR="00DF63A3" w:rsidRPr="00233FE9">
        <w:t>PI</w:t>
      </w:r>
      <w:r w:rsidR="008708F9" w:rsidRPr="00233FE9">
        <w:t xml:space="preserve"> historical data stored in a different director</w:t>
      </w:r>
      <w:r w:rsidR="00A8342C" w:rsidRPr="00233FE9">
        <w:t>y</w:t>
      </w:r>
      <w:r w:rsidR="008708F9" w:rsidRPr="00233FE9">
        <w:t xml:space="preserve"> on the same computer or on remote PC over a network.</w:t>
      </w:r>
    </w:p>
    <w:p w14:paraId="0DB26A1C" w14:textId="77777777" w:rsidR="001243CE" w:rsidRDefault="001243CE" w:rsidP="00EA0C50">
      <w:bookmarkStart w:id="694" w:name="_Toc119468102"/>
      <w:bookmarkStart w:id="695" w:name="_Toc353195416"/>
      <w:bookmarkStart w:id="696" w:name="_Toc358296270"/>
      <w:bookmarkStart w:id="697" w:name="_Toc358298435"/>
    </w:p>
    <w:p w14:paraId="109D5DE9" w14:textId="77777777" w:rsidR="00FE32EA" w:rsidRDefault="00FE32EA" w:rsidP="00EA0C50"/>
    <w:p w14:paraId="00286DCB" w14:textId="1EB466BA" w:rsidR="003E65A2" w:rsidRDefault="00622EA5" w:rsidP="00D36D96">
      <w:pPr>
        <w:pStyle w:val="Heading2"/>
      </w:pPr>
      <w:bookmarkStart w:id="698" w:name="_Toc469334924"/>
      <w:bookmarkStart w:id="699" w:name="_Toc504120350"/>
      <w:bookmarkStart w:id="700" w:name="_Toc527644333"/>
      <w:bookmarkStart w:id="701" w:name="_Toc528599433"/>
      <w:bookmarkStart w:id="702" w:name="_Toc17993471"/>
      <w:bookmarkStart w:id="703" w:name="_Toc37267189"/>
      <w:bookmarkStart w:id="704" w:name="_Toc51666629"/>
      <w:bookmarkStart w:id="705" w:name="_Toc51666780"/>
      <w:r>
        <w:t>View</w:t>
      </w:r>
      <w:r w:rsidR="002E56B6">
        <w:t xml:space="preserve"> </w:t>
      </w:r>
      <w:r>
        <w:t xml:space="preserve">Historical Data Over </w:t>
      </w:r>
      <w:r w:rsidR="00297005">
        <w:t>a</w:t>
      </w:r>
      <w:r w:rsidR="00BB1720">
        <w:t xml:space="preserve"> </w:t>
      </w:r>
      <w:r>
        <w:t>Network</w:t>
      </w:r>
      <w:r w:rsidR="002E56B6">
        <w:t xml:space="preserve"> </w:t>
      </w:r>
      <w:r w:rsidR="00BB1720">
        <w:t>(</w:t>
      </w:r>
      <w:r w:rsidR="002E56B6">
        <w:t xml:space="preserve">History </w:t>
      </w:r>
      <w:r w:rsidR="00BB1720">
        <w:t>Mode)</w:t>
      </w:r>
      <w:bookmarkEnd w:id="694"/>
      <w:bookmarkEnd w:id="695"/>
      <w:bookmarkEnd w:id="696"/>
      <w:bookmarkEnd w:id="697"/>
      <w:bookmarkEnd w:id="698"/>
      <w:bookmarkEnd w:id="699"/>
      <w:bookmarkEnd w:id="700"/>
      <w:bookmarkEnd w:id="701"/>
      <w:bookmarkEnd w:id="702"/>
      <w:bookmarkEnd w:id="703"/>
      <w:bookmarkEnd w:id="704"/>
      <w:bookmarkEnd w:id="705"/>
    </w:p>
    <w:p w14:paraId="2A08B66D" w14:textId="3B84893F" w:rsidR="003E65A2" w:rsidRDefault="00E7523C" w:rsidP="003E65A2">
      <w:r w:rsidRPr="00673430">
        <w:t xml:space="preserve">While in </w:t>
      </w:r>
      <w:r w:rsidRPr="002E56B6">
        <w:rPr>
          <w:i/>
        </w:rPr>
        <w:t>History</w:t>
      </w:r>
      <w:r w:rsidRPr="00673430">
        <w:t xml:space="preserve"> </w:t>
      </w:r>
      <w:r w:rsidR="003E65A2" w:rsidRPr="00673430">
        <w:t xml:space="preserve">mode you can view all collected data over a network from any PC with </w:t>
      </w:r>
      <w:r w:rsidR="007D1FA1">
        <w:t>W</w:t>
      </w:r>
      <w:r w:rsidR="00DF63A3" w:rsidRPr="00673430">
        <w:t>PI</w:t>
      </w:r>
      <w:r w:rsidR="00FE2E6E" w:rsidRPr="00673430">
        <w:t xml:space="preserve"> software loaded.</w:t>
      </w:r>
    </w:p>
    <w:p w14:paraId="2B4B377C" w14:textId="77777777" w:rsidR="00622EA5" w:rsidRPr="00673430" w:rsidRDefault="00622EA5" w:rsidP="003E65A2"/>
    <w:tbl>
      <w:tblPr>
        <w:tblW w:w="0" w:type="auto"/>
        <w:tblLook w:val="04A0" w:firstRow="1" w:lastRow="0" w:firstColumn="1" w:lastColumn="0" w:noHBand="0" w:noVBand="1"/>
      </w:tblPr>
      <w:tblGrid>
        <w:gridCol w:w="4788"/>
        <w:gridCol w:w="4788"/>
      </w:tblGrid>
      <w:tr w:rsidR="00FC4BA6" w14:paraId="3B5D13F6" w14:textId="77777777" w:rsidTr="00195103">
        <w:tc>
          <w:tcPr>
            <w:tcW w:w="4788" w:type="dxa"/>
            <w:shd w:val="clear" w:color="auto" w:fill="auto"/>
          </w:tcPr>
          <w:p w14:paraId="7F9C67A2" w14:textId="77777777" w:rsidR="00FC4BA6" w:rsidRPr="009F005A" w:rsidRDefault="00FC4BA6" w:rsidP="00FC4BA6"/>
          <w:p w14:paraId="2E40BF05" w14:textId="3F80A6B0" w:rsidR="00FC4BA6" w:rsidRPr="00673430" w:rsidRDefault="00FC4BA6" w:rsidP="00FC4BA6">
            <w:r w:rsidRPr="00195103">
              <w:rPr>
                <w:b/>
              </w:rPr>
              <w:t>Step 1</w:t>
            </w:r>
            <w:r w:rsidRPr="00673430">
              <w:t xml:space="preserve"> - From your remote PC, start the </w:t>
            </w:r>
            <w:r w:rsidR="007D1FA1">
              <w:t>W</w:t>
            </w:r>
            <w:r w:rsidRPr="00673430">
              <w:t>PI software</w:t>
            </w:r>
            <w:r>
              <w:t>,</w:t>
            </w:r>
            <w:r w:rsidRPr="00673430">
              <w:t xml:space="preserve"> and click on the </w:t>
            </w:r>
            <w:r w:rsidR="007D1FA1">
              <w:t>‘</w:t>
            </w:r>
            <w:r w:rsidR="007D1FA1" w:rsidRPr="00531C42">
              <w:rPr>
                <w:i/>
                <w:iCs/>
              </w:rPr>
              <w:t>I am not going to run profiles or live WPI</w:t>
            </w:r>
            <w:r w:rsidR="007D1FA1">
              <w:t>’</w:t>
            </w:r>
            <w:r w:rsidRPr="00673430">
              <w:t xml:space="preserve"> button.  See </w:t>
            </w:r>
            <w:r w:rsidRPr="00673430">
              <w:fldChar w:fldCharType="begin"/>
            </w:r>
            <w:r w:rsidRPr="00673430">
              <w:instrText xml:space="preserve"> REF _Ref185837014 \h  \* MERGEFORMAT </w:instrText>
            </w:r>
            <w:r w:rsidRPr="00673430">
              <w:fldChar w:fldCharType="separate"/>
            </w:r>
            <w:r w:rsidR="007A7D53" w:rsidRPr="007A7D53">
              <w:t xml:space="preserve">Figure </w:t>
            </w:r>
            <w:r w:rsidR="007A7D53" w:rsidRPr="007A7D53">
              <w:rPr>
                <w:noProof/>
              </w:rPr>
              <w:t>19</w:t>
            </w:r>
            <w:r w:rsidRPr="00673430">
              <w:fldChar w:fldCharType="end"/>
            </w:r>
            <w:r w:rsidRPr="00673430">
              <w:t>.</w:t>
            </w:r>
          </w:p>
          <w:p w14:paraId="04ECDE63" w14:textId="77777777" w:rsidR="00FC4BA6" w:rsidRPr="00673430" w:rsidRDefault="00FC4BA6" w:rsidP="00FC4BA6"/>
          <w:p w14:paraId="0E1C3EF4" w14:textId="77777777" w:rsidR="00FC4BA6" w:rsidRPr="00673430" w:rsidRDefault="00FC4BA6" w:rsidP="00FC4BA6"/>
          <w:p w14:paraId="6CA7D8F3" w14:textId="77777777" w:rsidR="00FC4BA6" w:rsidRPr="00673430" w:rsidRDefault="00FC4BA6" w:rsidP="00FC4BA6"/>
          <w:p w14:paraId="7E3AD8F6" w14:textId="77777777" w:rsidR="00FC4BA6" w:rsidRPr="00673430" w:rsidRDefault="00FC4BA6" w:rsidP="00FC4BA6">
            <w:r w:rsidRPr="00195103">
              <w:rPr>
                <w:b/>
              </w:rPr>
              <w:t>Step 2</w:t>
            </w:r>
            <w:r w:rsidRPr="00673430">
              <w:t xml:space="preserve"> - The s</w:t>
            </w:r>
            <w:r w:rsidR="001243CE">
              <w:t xml:space="preserve">oftware will open up normally. </w:t>
            </w:r>
            <w:r w:rsidRPr="00673430">
              <w:t xml:space="preserve">When the main screen </w:t>
            </w:r>
            <w:r>
              <w:t>appears</w:t>
            </w:r>
            <w:r w:rsidRPr="00673430">
              <w:t>, click the Profile Explorer button.</w:t>
            </w:r>
          </w:p>
          <w:p w14:paraId="32A24AC8" w14:textId="77777777" w:rsidR="00FC4BA6" w:rsidRPr="00673430" w:rsidRDefault="00FC4BA6" w:rsidP="00FC4BA6"/>
          <w:p w14:paraId="171BA669" w14:textId="77777777" w:rsidR="00FC4BA6" w:rsidRDefault="00FC4BA6" w:rsidP="003E65A2"/>
        </w:tc>
        <w:tc>
          <w:tcPr>
            <w:tcW w:w="4788" w:type="dxa"/>
            <w:shd w:val="clear" w:color="auto" w:fill="auto"/>
          </w:tcPr>
          <w:p w14:paraId="1ACBD620" w14:textId="77777777" w:rsidR="00FC4BA6" w:rsidRDefault="00DD450D" w:rsidP="003E65A2">
            <w:pPr>
              <w:rPr>
                <w:noProof/>
              </w:rPr>
            </w:pPr>
            <w:r>
              <w:rPr>
                <w:noProof/>
              </w:rPr>
              <mc:AlternateContent>
                <mc:Choice Requires="wps">
                  <w:drawing>
                    <wp:anchor distT="0" distB="0" distL="114300" distR="114300" simplePos="0" relativeHeight="251609088" behindDoc="0" locked="0" layoutInCell="1" allowOverlap="1" wp14:anchorId="7F147D5F" wp14:editId="46B6B5B9">
                      <wp:simplePos x="0" y="0"/>
                      <wp:positionH relativeFrom="column">
                        <wp:posOffset>889782</wp:posOffset>
                      </wp:positionH>
                      <wp:positionV relativeFrom="paragraph">
                        <wp:posOffset>1044575</wp:posOffset>
                      </wp:positionV>
                      <wp:extent cx="1028602" cy="437857"/>
                      <wp:effectExtent l="0" t="0" r="19685" b="19685"/>
                      <wp:wrapNone/>
                      <wp:docPr id="4303" name="Rectangle 3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602" cy="43785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6BAEB" id="Rectangle 3378" o:spid="_x0000_s1026" style="position:absolute;margin-left:70.05pt;margin-top:82.25pt;width:81pt;height:34.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" filled="f" strokecolor="red" strokeweight="1.5pt"/>
                  </w:pict>
                </mc:Fallback>
              </mc:AlternateContent>
            </w:r>
            <w:r w:rsidRPr="006F3EDB">
              <w:rPr>
                <w:noProof/>
              </w:rPr>
              <w:drawing>
                <wp:inline distT="0" distB="0" distL="0" distR="0" wp14:anchorId="2AF21C9B" wp14:editId="6A6648BB">
                  <wp:extent cx="2783289" cy="1573823"/>
                  <wp:effectExtent l="0" t="0" r="0"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865861" cy="1620514"/>
                          </a:xfrm>
                          <a:prstGeom prst="rect">
                            <a:avLst/>
                          </a:prstGeom>
                          <a:noFill/>
                          <a:ln>
                            <a:noFill/>
                          </a:ln>
                        </pic:spPr>
                      </pic:pic>
                    </a:graphicData>
                  </a:graphic>
                </wp:inline>
              </w:drawing>
            </w:r>
          </w:p>
          <w:p w14:paraId="18E24426" w14:textId="0ED64240" w:rsidR="00FC4BA6" w:rsidRPr="00195103" w:rsidRDefault="00FC4BA6" w:rsidP="00195103">
            <w:pPr>
              <w:jc w:val="center"/>
              <w:rPr>
                <w:rFonts w:ascii="Arial" w:hAnsi="Arial" w:cs="Arial"/>
                <w:sz w:val="16"/>
                <w:szCs w:val="16"/>
              </w:rPr>
            </w:pPr>
            <w:bookmarkStart w:id="706" w:name="_Ref185837014"/>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A7D53">
              <w:rPr>
                <w:rFonts w:ascii="Arial" w:hAnsi="Arial" w:cs="Arial"/>
                <w:noProof/>
                <w:sz w:val="16"/>
                <w:szCs w:val="16"/>
              </w:rPr>
              <w:t>19</w:t>
            </w:r>
            <w:r w:rsidRPr="00195103">
              <w:rPr>
                <w:rFonts w:ascii="Arial" w:hAnsi="Arial" w:cs="Arial"/>
                <w:sz w:val="16"/>
                <w:szCs w:val="16"/>
              </w:rPr>
              <w:fldChar w:fldCharType="end"/>
            </w:r>
            <w:bookmarkEnd w:id="706"/>
            <w:r w:rsidRPr="00195103">
              <w:rPr>
                <w:rFonts w:ascii="Arial" w:hAnsi="Arial" w:cs="Arial"/>
                <w:sz w:val="16"/>
                <w:szCs w:val="16"/>
              </w:rPr>
              <w:t>: Product Tracking Initialization</w:t>
            </w:r>
          </w:p>
        </w:tc>
      </w:tr>
    </w:tbl>
    <w:p w14:paraId="7CD39A02" w14:textId="77777777" w:rsidR="009F005A" w:rsidRPr="00673430" w:rsidRDefault="009F005A" w:rsidP="003E65A2"/>
    <w:p w14:paraId="5CC8302B" w14:textId="465CD62D" w:rsidR="003E65A2" w:rsidRPr="00673430" w:rsidRDefault="00BD7F84" w:rsidP="00FC4BA6">
      <w:pPr>
        <w:keepNext/>
        <w:spacing w:after="120"/>
      </w:pPr>
      <w:r w:rsidRPr="00673430">
        <w:rPr>
          <w:b/>
        </w:rPr>
        <w:t>Step 3</w:t>
      </w:r>
      <w:r w:rsidR="00910E39" w:rsidRPr="00673430">
        <w:rPr>
          <w:b/>
        </w:rPr>
        <w:t xml:space="preserve"> - </w:t>
      </w:r>
      <w:r w:rsidR="00910E39" w:rsidRPr="00673430">
        <w:t>Now</w:t>
      </w:r>
      <w:r w:rsidR="003E65A2" w:rsidRPr="00673430">
        <w:t xml:space="preserve">, a Browse button </w:t>
      </w:r>
      <w:r w:rsidR="00D94244">
        <w:t>is</w:t>
      </w:r>
      <w:r w:rsidR="003E65A2" w:rsidRPr="00673430">
        <w:t xml:space="preserve"> enabled in the upper right</w:t>
      </w:r>
      <w:r w:rsidR="008019A9">
        <w:t>-</w:t>
      </w:r>
      <w:r w:rsidR="003E65A2" w:rsidRPr="00673430">
        <w:t xml:space="preserve">hand corner of the </w:t>
      </w:r>
      <w:r w:rsidR="005B44B5" w:rsidRPr="00673430">
        <w:t>Profile Explorer screen.  See</w:t>
      </w:r>
      <w:r w:rsidR="002174B3" w:rsidRPr="00673430">
        <w:t xml:space="preserve"> </w:t>
      </w:r>
      <w:r w:rsidR="002174B3" w:rsidRPr="00673430">
        <w:fldChar w:fldCharType="begin"/>
      </w:r>
      <w:r w:rsidR="002174B3" w:rsidRPr="00673430">
        <w:instrText xml:space="preserve"> REF _Ref185837026 \h </w:instrText>
      </w:r>
      <w:r w:rsidR="00673430" w:rsidRPr="00673430">
        <w:instrText xml:space="preserve"> \* MERGEFORMAT </w:instrText>
      </w:r>
      <w:r w:rsidR="002174B3" w:rsidRPr="00673430">
        <w:fldChar w:fldCharType="separate"/>
      </w:r>
      <w:r w:rsidR="007A7D53" w:rsidRPr="00673430">
        <w:t xml:space="preserve">Figure </w:t>
      </w:r>
      <w:r w:rsidR="007A7D53">
        <w:rPr>
          <w:noProof/>
        </w:rPr>
        <w:t>20</w:t>
      </w:r>
      <w:r w:rsidR="002174B3" w:rsidRPr="00673430">
        <w:fldChar w:fldCharType="end"/>
      </w:r>
      <w:r w:rsidR="00696BF5">
        <w:t xml:space="preserve"> below:</w:t>
      </w:r>
    </w:p>
    <w:p w14:paraId="06ECBBC3" w14:textId="77777777" w:rsidR="003E65A2" w:rsidRPr="00673430" w:rsidRDefault="00DD450D" w:rsidP="00696BF5">
      <w:pPr>
        <w:jc w:val="center"/>
      </w:pPr>
      <w:r w:rsidRPr="00673430">
        <w:rPr>
          <w:b/>
          <w:noProof/>
        </w:rPr>
        <mc:AlternateContent>
          <mc:Choice Requires="wps">
            <w:drawing>
              <wp:anchor distT="0" distB="0" distL="114300" distR="114300" simplePos="0" relativeHeight="251611136" behindDoc="0" locked="0" layoutInCell="1" allowOverlap="1" wp14:anchorId="2B31F744" wp14:editId="7101158F">
                <wp:simplePos x="0" y="0"/>
                <wp:positionH relativeFrom="column">
                  <wp:posOffset>4686300</wp:posOffset>
                </wp:positionH>
                <wp:positionV relativeFrom="paragraph">
                  <wp:posOffset>8890</wp:posOffset>
                </wp:positionV>
                <wp:extent cx="1054100" cy="247650"/>
                <wp:effectExtent l="0" t="0" r="0" b="0"/>
                <wp:wrapNone/>
                <wp:docPr id="4301" name="Rectangle 3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2476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B7E4B" id="Rectangle 3380" o:spid="_x0000_s1026" style="position:absolute;margin-left:369pt;margin-top:.7pt;width:83pt;height:1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" filled="f" strokecolor="red" strokeweight="1.5pt"/>
            </w:pict>
          </mc:Fallback>
        </mc:AlternateContent>
      </w:r>
      <w:r w:rsidRPr="00FA7033">
        <w:rPr>
          <w:noProof/>
        </w:rPr>
        <w:drawing>
          <wp:inline distT="0" distB="0" distL="0" distR="0" wp14:anchorId="71423D51" wp14:editId="51A4F0CE">
            <wp:extent cx="5581650" cy="297144"/>
            <wp:effectExtent l="0" t="0" r="0" b="8255"/>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581650" cy="297144"/>
                    </a:xfrm>
                    <a:prstGeom prst="rect">
                      <a:avLst/>
                    </a:prstGeom>
                    <a:noFill/>
                    <a:ln>
                      <a:noFill/>
                    </a:ln>
                  </pic:spPr>
                </pic:pic>
              </a:graphicData>
            </a:graphic>
          </wp:inline>
        </w:drawing>
      </w:r>
    </w:p>
    <w:p w14:paraId="42EBEF06" w14:textId="77777777" w:rsidR="009F005A" w:rsidRPr="004B2B33" w:rsidRDefault="009F005A" w:rsidP="004B2B33">
      <w:pPr>
        <w:jc w:val="center"/>
      </w:pPr>
    </w:p>
    <w:p w14:paraId="703D8215" w14:textId="69A61E48" w:rsidR="009F005A" w:rsidRPr="00673430" w:rsidRDefault="009F005A" w:rsidP="009F005A">
      <w:pPr>
        <w:pStyle w:val="Caption"/>
      </w:pPr>
      <w:bookmarkStart w:id="707" w:name="_Ref185837026"/>
      <w:r w:rsidRPr="00673430">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20</w:t>
      </w:r>
      <w:r w:rsidR="00B41E3E">
        <w:rPr>
          <w:noProof/>
        </w:rPr>
        <w:fldChar w:fldCharType="end"/>
      </w:r>
      <w:bookmarkEnd w:id="707"/>
      <w:r w:rsidR="009F6CFB" w:rsidRPr="00673430">
        <w:t>: Profile Explorer – Browse Data Path</w:t>
      </w:r>
    </w:p>
    <w:p w14:paraId="02B455B8" w14:textId="77777777" w:rsidR="009F005A" w:rsidRPr="00673430" w:rsidRDefault="009F005A" w:rsidP="00FE2E6E"/>
    <w:p w14:paraId="5B493182" w14:textId="77777777" w:rsidR="003E65A2" w:rsidRPr="00673430" w:rsidRDefault="005B44B5" w:rsidP="003E65A2">
      <w:r w:rsidRPr="00673430">
        <w:t xml:space="preserve">You can </w:t>
      </w:r>
      <w:r w:rsidR="003E65A2" w:rsidRPr="00673430">
        <w:t xml:space="preserve">click the Browse button and point to the </w:t>
      </w:r>
      <w:r w:rsidRPr="00673430">
        <w:t xml:space="preserve">root </w:t>
      </w:r>
      <w:r w:rsidR="003E65A2" w:rsidRPr="00673430">
        <w:t>directory where your profiles are</w:t>
      </w:r>
      <w:r w:rsidRPr="00673430">
        <w:t xml:space="preserve"> stored</w:t>
      </w:r>
      <w:r w:rsidR="00396407" w:rsidRPr="00673430">
        <w:t xml:space="preserve">.  </w:t>
      </w:r>
      <w:r w:rsidR="003E65A2" w:rsidRPr="00673430">
        <w:t>Keep in mind that you want to direct it to the root directory of the main “Profiles” folder.</w:t>
      </w:r>
    </w:p>
    <w:p w14:paraId="21FD34E1" w14:textId="77777777" w:rsidR="003E65A2" w:rsidRPr="00673430" w:rsidRDefault="003E65A2" w:rsidP="00FE2E6E"/>
    <w:p w14:paraId="09E24E65" w14:textId="159B89F8" w:rsidR="003E65A2" w:rsidRDefault="000D2BD6" w:rsidP="003E65A2">
      <w:r w:rsidRPr="00673430">
        <w:t>For example:</w:t>
      </w:r>
      <w:r w:rsidR="003E65A2" w:rsidRPr="00673430">
        <w:t xml:space="preserve"> if the</w:t>
      </w:r>
      <w:r w:rsidR="00910E39" w:rsidRPr="00673430">
        <w:t xml:space="preserve"> profiles are </w:t>
      </w:r>
      <w:r w:rsidRPr="00673430">
        <w:t xml:space="preserve">stored </w:t>
      </w:r>
      <w:r w:rsidR="00910E39" w:rsidRPr="00673430">
        <w:t>in</w:t>
      </w:r>
      <w:r w:rsidR="003E65A2" w:rsidRPr="00673430">
        <w:t xml:space="preserve"> a directory </w:t>
      </w:r>
      <w:r w:rsidRPr="00673430">
        <w:t>named</w:t>
      </w:r>
      <w:r w:rsidR="003E65A2" w:rsidRPr="00673430">
        <w:rPr>
          <w:rStyle w:val="PlainTextChar"/>
        </w:rPr>
        <w:t xml:space="preserve"> </w:t>
      </w:r>
      <w:r w:rsidR="003E65A2" w:rsidRPr="00673430">
        <w:rPr>
          <w:rStyle w:val="PlainTextChar"/>
          <w:b/>
        </w:rPr>
        <w:t>F:\</w:t>
      </w:r>
      <w:r w:rsidR="008019A9">
        <w:rPr>
          <w:rStyle w:val="PlainTextChar"/>
          <w:b/>
        </w:rPr>
        <w:t>W</w:t>
      </w:r>
      <w:r w:rsidR="005C3DF8" w:rsidRPr="00673430">
        <w:rPr>
          <w:rStyle w:val="PlainTextChar"/>
          <w:b/>
        </w:rPr>
        <w:t>PI</w:t>
      </w:r>
      <w:r w:rsidR="00FE2E6E" w:rsidRPr="00673430">
        <w:rPr>
          <w:rStyle w:val="PlainTextChar"/>
          <w:b/>
        </w:rPr>
        <w:t>\</w:t>
      </w:r>
      <w:r w:rsidR="003E65A2" w:rsidRPr="00673430">
        <w:rPr>
          <w:rStyle w:val="PlainTextChar"/>
          <w:b/>
        </w:rPr>
        <w:t>Profiles\Board</w:t>
      </w:r>
      <w:r w:rsidR="009F005A" w:rsidRPr="00673430">
        <w:rPr>
          <w:rStyle w:val="PlainTextChar"/>
          <w:b/>
        </w:rPr>
        <w:t> </w:t>
      </w:r>
      <w:r w:rsidR="003E65A2" w:rsidRPr="00673430">
        <w:rPr>
          <w:rStyle w:val="PlainTextChar"/>
          <w:b/>
        </w:rPr>
        <w:t>A</w:t>
      </w:r>
      <w:r w:rsidRPr="00673430">
        <w:t xml:space="preserve">, </w:t>
      </w:r>
      <w:r w:rsidR="003E65A2" w:rsidRPr="00673430">
        <w:t xml:space="preserve">you would direct it only to the </w:t>
      </w:r>
      <w:r w:rsidR="003E65A2" w:rsidRPr="00673430">
        <w:rPr>
          <w:rStyle w:val="PlainTextChar"/>
          <w:b/>
        </w:rPr>
        <w:t>F:\</w:t>
      </w:r>
      <w:r w:rsidR="008019A9">
        <w:rPr>
          <w:rStyle w:val="PlainTextChar"/>
          <w:b/>
        </w:rPr>
        <w:t>W</w:t>
      </w:r>
      <w:r w:rsidR="005C3DF8" w:rsidRPr="00673430">
        <w:rPr>
          <w:rStyle w:val="PlainTextChar"/>
          <w:b/>
        </w:rPr>
        <w:t>PI</w:t>
      </w:r>
      <w:r w:rsidR="00C71B35" w:rsidRPr="00673430">
        <w:rPr>
          <w:rStyle w:val="PlainTextChar"/>
          <w:b/>
        </w:rPr>
        <w:t>\</w:t>
      </w:r>
      <w:r w:rsidR="00FE2E6E" w:rsidRPr="00673430">
        <w:t xml:space="preserve"> folder.</w:t>
      </w:r>
    </w:p>
    <w:p w14:paraId="49E62413" w14:textId="77777777" w:rsidR="00622EA5" w:rsidRDefault="00622EA5" w:rsidP="003E65A2"/>
    <w:p w14:paraId="1D02CD43" w14:textId="77777777" w:rsidR="00622EA5" w:rsidRDefault="00622EA5" w:rsidP="003E65A2"/>
    <w:p w14:paraId="0F894D72" w14:textId="77777777" w:rsidR="00622EA5" w:rsidRDefault="00622EA5" w:rsidP="003E65A2"/>
    <w:p w14:paraId="216CDA8B" w14:textId="77777777" w:rsidR="00622EA5" w:rsidRPr="00673430" w:rsidRDefault="00622EA5" w:rsidP="003E65A2"/>
    <w:p w14:paraId="6808CEF3" w14:textId="77777777" w:rsidR="001243CE" w:rsidRDefault="001243CE">
      <w:pPr>
        <w:rPr>
          <w:rFonts w:ascii="Arial" w:hAnsi="Arial" w:cs="Arial"/>
          <w:b/>
          <w:bCs/>
          <w:sz w:val="24"/>
          <w:szCs w:val="26"/>
        </w:rPr>
      </w:pPr>
      <w:bookmarkStart w:id="708" w:name="_Toc358296272"/>
      <w:bookmarkStart w:id="709" w:name="_Toc358298437"/>
      <w:r>
        <w:br w:type="page"/>
      </w:r>
    </w:p>
    <w:p w14:paraId="34F832EB" w14:textId="77777777" w:rsidR="008708F9" w:rsidRPr="00C0592E" w:rsidRDefault="008058F8" w:rsidP="00D36D96">
      <w:pPr>
        <w:pStyle w:val="Heading2"/>
      </w:pPr>
      <w:bookmarkStart w:id="710" w:name="_Toc469334925"/>
      <w:bookmarkStart w:id="711" w:name="_Toc504120351"/>
      <w:bookmarkStart w:id="712" w:name="_Toc527644334"/>
      <w:bookmarkStart w:id="713" w:name="_Toc528599434"/>
      <w:bookmarkStart w:id="714" w:name="_Toc17993472"/>
      <w:bookmarkStart w:id="715" w:name="_Toc37267190"/>
      <w:bookmarkStart w:id="716" w:name="_Toc51666630"/>
      <w:bookmarkStart w:id="717" w:name="_Toc51666781"/>
      <w:r>
        <w:lastRenderedPageBreak/>
        <w:t>Profile E</w:t>
      </w:r>
      <w:r w:rsidRPr="00C0592E">
        <w:t xml:space="preserve">xplorer </w:t>
      </w:r>
      <w:r>
        <w:t>B</w:t>
      </w:r>
      <w:r w:rsidRPr="00C0592E">
        <w:t>uttons</w:t>
      </w:r>
      <w:bookmarkEnd w:id="708"/>
      <w:bookmarkEnd w:id="709"/>
      <w:bookmarkEnd w:id="710"/>
      <w:bookmarkEnd w:id="711"/>
      <w:bookmarkEnd w:id="712"/>
      <w:bookmarkEnd w:id="713"/>
      <w:bookmarkEnd w:id="714"/>
      <w:bookmarkEnd w:id="715"/>
      <w:bookmarkEnd w:id="716"/>
      <w:bookmarkEnd w:id="717"/>
    </w:p>
    <w:tbl>
      <w:tblPr>
        <w:tblW w:w="0" w:type="auto"/>
        <w:tblLook w:val="04A0" w:firstRow="1" w:lastRow="0" w:firstColumn="1" w:lastColumn="0" w:noHBand="0" w:noVBand="1"/>
      </w:tblPr>
      <w:tblGrid>
        <w:gridCol w:w="1206"/>
        <w:gridCol w:w="8370"/>
      </w:tblGrid>
      <w:tr w:rsidR="008019A9" w14:paraId="65D2E14D" w14:textId="77777777" w:rsidTr="00EC251F">
        <w:trPr>
          <w:trHeight w:val="945"/>
        </w:trPr>
        <w:tc>
          <w:tcPr>
            <w:tcW w:w="1206" w:type="dxa"/>
            <w:shd w:val="clear" w:color="auto" w:fill="auto"/>
          </w:tcPr>
          <w:p w14:paraId="30C637C4" w14:textId="4C6B7E9E" w:rsidR="008019A9" w:rsidRDefault="008019A9" w:rsidP="008019A9">
            <w:pPr>
              <w:spacing w:before="60" w:after="60"/>
            </w:pPr>
            <w:r w:rsidRPr="00E64A8F">
              <w:rPr>
                <w:noProof/>
              </w:rPr>
              <w:drawing>
                <wp:inline distT="0" distB="0" distL="0" distR="0" wp14:anchorId="209DDD1C" wp14:editId="3FB6F15E">
                  <wp:extent cx="546100" cy="298450"/>
                  <wp:effectExtent l="0" t="0" r="6350" b="635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100" cy="298450"/>
                          </a:xfrm>
                          <a:prstGeom prst="rect">
                            <a:avLst/>
                          </a:prstGeom>
                          <a:noFill/>
                          <a:ln>
                            <a:noFill/>
                          </a:ln>
                        </pic:spPr>
                      </pic:pic>
                    </a:graphicData>
                  </a:graphic>
                </wp:inline>
              </w:drawing>
            </w:r>
          </w:p>
        </w:tc>
        <w:tc>
          <w:tcPr>
            <w:tcW w:w="8370" w:type="dxa"/>
            <w:shd w:val="clear" w:color="auto" w:fill="auto"/>
          </w:tcPr>
          <w:p w14:paraId="3F561E3D" w14:textId="71C45B7D" w:rsidR="008019A9" w:rsidRDefault="008019A9" w:rsidP="008019A9">
            <w:pPr>
              <w:spacing w:before="60"/>
            </w:pPr>
            <w:r w:rsidRPr="00D16D8C">
              <w:rPr>
                <w:b/>
              </w:rPr>
              <w:t xml:space="preserve">Lot ID history search – </w:t>
            </w:r>
            <w:r w:rsidRPr="00EC1362">
              <w:t>Click on this button to search for a VP production run based on the Lot ID.</w:t>
            </w:r>
          </w:p>
        </w:tc>
      </w:tr>
      <w:tr w:rsidR="008019A9" w14:paraId="0AB0684E" w14:textId="77777777" w:rsidTr="00EC251F">
        <w:trPr>
          <w:trHeight w:val="1089"/>
        </w:trPr>
        <w:tc>
          <w:tcPr>
            <w:tcW w:w="1206" w:type="dxa"/>
            <w:shd w:val="clear" w:color="auto" w:fill="auto"/>
          </w:tcPr>
          <w:p w14:paraId="661A2A53" w14:textId="77777777" w:rsidR="008019A9" w:rsidRDefault="008019A9" w:rsidP="008019A9">
            <w:pPr>
              <w:spacing w:before="60" w:after="60"/>
            </w:pPr>
            <w:r>
              <w:rPr>
                <w:noProof/>
              </w:rPr>
              <w:drawing>
                <wp:inline distT="0" distB="0" distL="0" distR="0" wp14:anchorId="08A2D14B" wp14:editId="5833F106">
                  <wp:extent cx="508000" cy="279400"/>
                  <wp:effectExtent l="19050" t="19050" r="25400" b="25400"/>
                  <wp:docPr id="133" name="Picture 13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14D6ACD0" w14:textId="575B024D" w:rsidR="008019A9" w:rsidRDefault="008019A9" w:rsidP="008019A9">
            <w:pPr>
              <w:spacing w:before="60"/>
            </w:pPr>
            <w:r w:rsidRPr="00D16D8C">
              <w:rPr>
                <w:b/>
              </w:rPr>
              <w:t xml:space="preserve">Process Traceability </w:t>
            </w:r>
            <w:r>
              <w:rPr>
                <w:b/>
              </w:rPr>
              <w:t>Search</w:t>
            </w:r>
            <w:r w:rsidRPr="00D16D8C">
              <w:rPr>
                <w:b/>
              </w:rPr>
              <w:t xml:space="preserve"> – </w:t>
            </w:r>
            <w:r w:rsidRPr="00C0592E">
              <w:t xml:space="preserve">Click on the Barcode button.  A dialog box pops up with a field to enter the barcode value with a Search button next to it.  Below this is a field that will list the time, date, and PWI for that barcode if it exists for the chosen product.  Either double-click the listing or highlight it and click on the View Selected Profile button.  </w:t>
            </w:r>
          </w:p>
        </w:tc>
      </w:tr>
      <w:tr w:rsidR="008019A9" w14:paraId="1BC046B0" w14:textId="77777777" w:rsidTr="00EC251F">
        <w:trPr>
          <w:trHeight w:val="819"/>
        </w:trPr>
        <w:tc>
          <w:tcPr>
            <w:tcW w:w="1206" w:type="dxa"/>
            <w:shd w:val="clear" w:color="auto" w:fill="auto"/>
          </w:tcPr>
          <w:p w14:paraId="2C9E296A" w14:textId="77777777" w:rsidR="008019A9" w:rsidRDefault="008019A9" w:rsidP="008019A9">
            <w:pPr>
              <w:spacing w:before="60" w:after="60"/>
            </w:pPr>
            <w:r>
              <w:rPr>
                <w:noProof/>
              </w:rPr>
              <w:drawing>
                <wp:inline distT="0" distB="0" distL="0" distR="0" wp14:anchorId="6A59027E" wp14:editId="5BB24680">
                  <wp:extent cx="514350" cy="285750"/>
                  <wp:effectExtent l="0" t="0" r="0" b="0"/>
                  <wp:docPr id="134" name="Picture 134"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p>
        </w:tc>
        <w:tc>
          <w:tcPr>
            <w:tcW w:w="8370" w:type="dxa"/>
            <w:shd w:val="clear" w:color="auto" w:fill="auto"/>
          </w:tcPr>
          <w:p w14:paraId="4AA7A05F" w14:textId="5974223B" w:rsidR="008019A9" w:rsidRPr="00EC1362" w:rsidRDefault="008019A9" w:rsidP="008019A9">
            <w:pPr>
              <w:spacing w:before="60"/>
            </w:pPr>
            <w:r w:rsidRPr="00D16D8C">
              <w:rPr>
                <w:b/>
              </w:rPr>
              <w:t xml:space="preserve">Start Virtual Profiling – </w:t>
            </w:r>
            <w:r w:rsidRPr="00EC1362">
              <w:t xml:space="preserve">Click this button to start Virtual Profiling.  The </w:t>
            </w:r>
            <w:r>
              <w:t>W</w:t>
            </w:r>
            <w:r w:rsidRPr="00EC1362">
              <w:t>PI software will always use the latest qualifying profile as the baseline profile needed to start Virtual Profiling.</w:t>
            </w:r>
          </w:p>
        </w:tc>
      </w:tr>
      <w:tr w:rsidR="008019A9" w14:paraId="5E8EE78F" w14:textId="77777777" w:rsidTr="00EC251F">
        <w:trPr>
          <w:trHeight w:val="810"/>
        </w:trPr>
        <w:tc>
          <w:tcPr>
            <w:tcW w:w="1206" w:type="dxa"/>
            <w:shd w:val="clear" w:color="auto" w:fill="auto"/>
          </w:tcPr>
          <w:p w14:paraId="3A64902D" w14:textId="77777777" w:rsidR="008019A9" w:rsidRDefault="008019A9" w:rsidP="008019A9">
            <w:pPr>
              <w:spacing w:before="60" w:after="60"/>
            </w:pPr>
            <w:r>
              <w:rPr>
                <w:noProof/>
              </w:rPr>
              <w:drawing>
                <wp:inline distT="0" distB="0" distL="0" distR="0" wp14:anchorId="6084B14D" wp14:editId="614775BD">
                  <wp:extent cx="508000" cy="279400"/>
                  <wp:effectExtent l="19050" t="19050" r="25400" b="25400"/>
                  <wp:docPr id="135" name="Picture 13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3EFBD7B4" w14:textId="57521E9A" w:rsidR="008019A9" w:rsidRPr="00EC1362" w:rsidRDefault="008019A9" w:rsidP="008019A9">
            <w:pPr>
              <w:spacing w:before="60"/>
            </w:pPr>
            <w:r w:rsidRPr="00D16D8C">
              <w:rPr>
                <w:b/>
              </w:rPr>
              <w:t xml:space="preserve">Save Selected Profile – </w:t>
            </w:r>
            <w:r w:rsidRPr="00EC1362">
              <w:t xml:space="preserve">Click this button to save an event or profile to the location of your choice, either hard disk, network drive, or </w:t>
            </w:r>
            <w:r w:rsidR="00D30FEC">
              <w:t>USB flash drive</w:t>
            </w:r>
            <w:r w:rsidRPr="00EC1362">
              <w:t>.</w:t>
            </w:r>
          </w:p>
        </w:tc>
      </w:tr>
      <w:tr w:rsidR="008019A9" w14:paraId="522F18B5" w14:textId="77777777" w:rsidTr="00EC251F">
        <w:trPr>
          <w:trHeight w:val="909"/>
        </w:trPr>
        <w:tc>
          <w:tcPr>
            <w:tcW w:w="1206" w:type="dxa"/>
            <w:shd w:val="clear" w:color="auto" w:fill="auto"/>
          </w:tcPr>
          <w:p w14:paraId="2B564A9E" w14:textId="77777777" w:rsidR="008019A9" w:rsidRDefault="008019A9" w:rsidP="008019A9">
            <w:pPr>
              <w:spacing w:before="60" w:after="60"/>
            </w:pPr>
            <w:r>
              <w:rPr>
                <w:noProof/>
              </w:rPr>
              <w:drawing>
                <wp:inline distT="0" distB="0" distL="0" distR="0" wp14:anchorId="5FA16CB7" wp14:editId="0D7CBA51">
                  <wp:extent cx="508000" cy="279400"/>
                  <wp:effectExtent l="19050" t="19050" r="25400" b="25400"/>
                  <wp:docPr id="136" name="Picture 13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287957EE" w14:textId="77777777" w:rsidR="008019A9" w:rsidRPr="00EC1362" w:rsidRDefault="008019A9" w:rsidP="008019A9">
            <w:r w:rsidRPr="00D16D8C">
              <w:rPr>
                <w:b/>
              </w:rPr>
              <w:t xml:space="preserve">Delete – </w:t>
            </w:r>
            <w:r w:rsidRPr="00EC1362">
              <w:t>Click this button to delete an event or profile.</w:t>
            </w:r>
          </w:p>
        </w:tc>
      </w:tr>
      <w:tr w:rsidR="008019A9" w14:paraId="2F3DAEF6" w14:textId="77777777" w:rsidTr="00EC251F">
        <w:trPr>
          <w:trHeight w:val="1503"/>
        </w:trPr>
        <w:tc>
          <w:tcPr>
            <w:tcW w:w="1206" w:type="dxa"/>
            <w:shd w:val="clear" w:color="auto" w:fill="auto"/>
          </w:tcPr>
          <w:p w14:paraId="73D3AA06" w14:textId="77777777" w:rsidR="008019A9" w:rsidRDefault="008019A9" w:rsidP="008019A9">
            <w:pPr>
              <w:spacing w:before="60" w:after="120"/>
            </w:pPr>
            <w:r>
              <w:rPr>
                <w:noProof/>
              </w:rPr>
              <w:drawing>
                <wp:inline distT="0" distB="0" distL="0" distR="0" wp14:anchorId="4CCE7079" wp14:editId="05046310">
                  <wp:extent cx="508000" cy="279400"/>
                  <wp:effectExtent l="19050" t="19050" r="25400" b="25400"/>
                  <wp:docPr id="137" name="Picture 13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p w14:paraId="1A2E92F5" w14:textId="77777777" w:rsidR="008019A9" w:rsidRDefault="008019A9" w:rsidP="008019A9">
            <w:pPr>
              <w:spacing w:before="60" w:after="60"/>
            </w:pPr>
            <w:r>
              <w:rPr>
                <w:noProof/>
              </w:rPr>
              <w:drawing>
                <wp:inline distT="0" distB="0" distL="0" distR="0" wp14:anchorId="56FB7131" wp14:editId="145901AE">
                  <wp:extent cx="508000" cy="279400"/>
                  <wp:effectExtent l="19050" t="19050" r="25400" b="25400"/>
                  <wp:docPr id="138" name="Picture 13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w="9525" cmpd="sng">
                            <a:solidFill>
                              <a:srgbClr val="000000"/>
                            </a:solidFill>
                            <a:miter lim="800000"/>
                            <a:headEnd/>
                            <a:tailEnd/>
                          </a:ln>
                          <a:effectLst/>
                        </pic:spPr>
                      </pic:pic>
                    </a:graphicData>
                  </a:graphic>
                </wp:inline>
              </w:drawing>
            </w:r>
          </w:p>
        </w:tc>
        <w:tc>
          <w:tcPr>
            <w:tcW w:w="8370" w:type="dxa"/>
            <w:shd w:val="clear" w:color="auto" w:fill="auto"/>
          </w:tcPr>
          <w:p w14:paraId="07C86E57" w14:textId="77777777" w:rsidR="008019A9" w:rsidRPr="00EC1362" w:rsidRDefault="008019A9" w:rsidP="008019A9">
            <w:r w:rsidRPr="00D16D8C">
              <w:rPr>
                <w:b/>
              </w:rPr>
              <w:t xml:space="preserve">Display the Graph and Statistics for this profile – </w:t>
            </w:r>
            <w:r w:rsidRPr="00EC1362">
              <w:t>Click this button to display the graph and statistics for the selected profile.  If you have an event other than a profile, the Display Graph and Statistics button will change to a Charts button.</w:t>
            </w:r>
          </w:p>
        </w:tc>
      </w:tr>
      <w:tr w:rsidR="00D30FEC" w14:paraId="5733E802" w14:textId="77777777" w:rsidTr="00EC251F">
        <w:trPr>
          <w:trHeight w:val="909"/>
        </w:trPr>
        <w:tc>
          <w:tcPr>
            <w:tcW w:w="1206" w:type="dxa"/>
            <w:shd w:val="clear" w:color="auto" w:fill="auto"/>
          </w:tcPr>
          <w:p w14:paraId="6C6DE569" w14:textId="53F1FA4F" w:rsidR="00D30FEC" w:rsidRDefault="00D30FEC" w:rsidP="008019A9">
            <w:pPr>
              <w:spacing w:before="60" w:after="60"/>
            </w:pPr>
            <w:r>
              <w:rPr>
                <w:noProof/>
              </w:rPr>
              <w:drawing>
                <wp:inline distT="0" distB="0" distL="0" distR="0" wp14:anchorId="6CCF7F61" wp14:editId="35A231C6">
                  <wp:extent cx="540905" cy="2944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phic_104q"/>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83362" cy="317608"/>
                          </a:xfrm>
                          <a:prstGeom prst="rect">
                            <a:avLst/>
                          </a:prstGeom>
                          <a:noFill/>
                          <a:ln>
                            <a:noFill/>
                          </a:ln>
                        </pic:spPr>
                      </pic:pic>
                    </a:graphicData>
                  </a:graphic>
                </wp:inline>
              </w:drawing>
            </w:r>
          </w:p>
        </w:tc>
        <w:tc>
          <w:tcPr>
            <w:tcW w:w="8370" w:type="dxa"/>
            <w:shd w:val="clear" w:color="auto" w:fill="auto"/>
          </w:tcPr>
          <w:p w14:paraId="4F06E960" w14:textId="3EB84758" w:rsidR="00D30FEC" w:rsidRPr="00EC1362" w:rsidRDefault="00D30FEC" w:rsidP="008019A9">
            <w:r w:rsidRPr="00D16D8C">
              <w:rPr>
                <w:b/>
              </w:rPr>
              <w:t>Return to</w:t>
            </w:r>
            <w:r>
              <w:rPr>
                <w:b/>
              </w:rPr>
              <w:t xml:space="preserve"> WPI</w:t>
            </w:r>
            <w:r w:rsidRPr="00D16D8C">
              <w:rPr>
                <w:b/>
              </w:rPr>
              <w:t xml:space="preserve"> Main Menu – </w:t>
            </w:r>
            <w:r w:rsidRPr="00EC1362">
              <w:t xml:space="preserve">Click this button to return to the </w:t>
            </w:r>
            <w:r w:rsidR="00597827">
              <w:t>W</w:t>
            </w:r>
            <w:r w:rsidRPr="00EC1362">
              <w:t>PI main screen.</w:t>
            </w:r>
          </w:p>
        </w:tc>
      </w:tr>
      <w:tr w:rsidR="00D30FEC" w14:paraId="4566ED48" w14:textId="77777777" w:rsidTr="00EC251F">
        <w:trPr>
          <w:trHeight w:val="981"/>
        </w:trPr>
        <w:tc>
          <w:tcPr>
            <w:tcW w:w="1206" w:type="dxa"/>
            <w:shd w:val="clear" w:color="auto" w:fill="auto"/>
          </w:tcPr>
          <w:p w14:paraId="7D587049" w14:textId="3E95BE8E" w:rsidR="00D30FEC" w:rsidRDefault="00D30FEC" w:rsidP="008019A9">
            <w:pPr>
              <w:spacing w:before="60" w:after="60"/>
            </w:pPr>
          </w:p>
        </w:tc>
        <w:tc>
          <w:tcPr>
            <w:tcW w:w="8370" w:type="dxa"/>
            <w:shd w:val="clear" w:color="auto" w:fill="auto"/>
          </w:tcPr>
          <w:p w14:paraId="44D89F60" w14:textId="454DA93B" w:rsidR="00D30FEC" w:rsidRPr="00EC1362" w:rsidRDefault="00D30FEC" w:rsidP="008019A9"/>
        </w:tc>
      </w:tr>
      <w:tr w:rsidR="00D30FEC" w14:paraId="5577204B" w14:textId="77777777" w:rsidTr="00EC251F">
        <w:tc>
          <w:tcPr>
            <w:tcW w:w="1206" w:type="dxa"/>
            <w:shd w:val="clear" w:color="auto" w:fill="auto"/>
          </w:tcPr>
          <w:p w14:paraId="18A9C0F8" w14:textId="4F622376" w:rsidR="00D30FEC" w:rsidRPr="00792C57" w:rsidRDefault="00D30FEC" w:rsidP="008019A9">
            <w:pPr>
              <w:spacing w:before="60" w:after="60"/>
            </w:pPr>
          </w:p>
        </w:tc>
        <w:tc>
          <w:tcPr>
            <w:tcW w:w="8370" w:type="dxa"/>
            <w:shd w:val="clear" w:color="auto" w:fill="auto"/>
          </w:tcPr>
          <w:p w14:paraId="435CAD74" w14:textId="7D7B2371" w:rsidR="00D30FEC" w:rsidRPr="00EC1362" w:rsidRDefault="00D30FEC" w:rsidP="008019A9"/>
        </w:tc>
      </w:tr>
    </w:tbl>
    <w:p w14:paraId="561EBF54" w14:textId="77777777" w:rsidR="00A67276" w:rsidRDefault="00A67276" w:rsidP="00A67276"/>
    <w:p w14:paraId="749ECA6F" w14:textId="77777777" w:rsidR="00EA0C50" w:rsidRDefault="00EA0C50">
      <w:pPr>
        <w:pStyle w:val="Heading3"/>
      </w:pPr>
      <w:bookmarkStart w:id="718" w:name="_Toc469139273"/>
      <w:bookmarkStart w:id="719" w:name="_Toc469152718"/>
      <w:bookmarkStart w:id="720" w:name="_Toc469334926"/>
      <w:bookmarkStart w:id="721" w:name="_Toc504120352"/>
      <w:bookmarkStart w:id="722" w:name="_Toc527644335"/>
      <w:bookmarkStart w:id="723" w:name="_Toc528599435"/>
      <w:bookmarkStart w:id="724" w:name="_Toc17993473"/>
      <w:bookmarkStart w:id="725" w:name="_Toc37267191"/>
      <w:bookmarkStart w:id="726" w:name="_Toc51666782"/>
      <w:r>
        <w:t xml:space="preserve">Profile </w:t>
      </w:r>
      <w:r w:rsidRPr="00C0592E">
        <w:t>Explorer</w:t>
      </w:r>
      <w:r>
        <w:t xml:space="preserve"> Checkboxes</w:t>
      </w:r>
      <w:bookmarkEnd w:id="718"/>
      <w:bookmarkEnd w:id="719"/>
      <w:bookmarkEnd w:id="720"/>
      <w:bookmarkEnd w:id="721"/>
      <w:bookmarkEnd w:id="722"/>
      <w:bookmarkEnd w:id="723"/>
      <w:bookmarkEnd w:id="724"/>
      <w:bookmarkEnd w:id="725"/>
      <w:bookmarkEnd w:id="726"/>
    </w:p>
    <w:p w14:paraId="0AC90B20" w14:textId="77777777" w:rsidR="00EA0C50" w:rsidRDefault="00EA0C50" w:rsidP="00EA0C50"/>
    <w:p w14:paraId="5DBC7568" w14:textId="77777777" w:rsidR="00EA0C50" w:rsidRDefault="00EA0C50" w:rsidP="00EA0C50">
      <w:r w:rsidRPr="00B7341B">
        <w:t xml:space="preserve">At the bottom-left of the Profile Explorer are checkboxes to select what information to display: </w:t>
      </w:r>
    </w:p>
    <w:p w14:paraId="21F10C1F" w14:textId="77777777" w:rsidR="00EA0C50" w:rsidRDefault="00EA0C50" w:rsidP="00EA0C50"/>
    <w:p w14:paraId="376AC5F9" w14:textId="77777777" w:rsidR="00EA0C50" w:rsidRPr="00B7341B" w:rsidRDefault="00EA0C50" w:rsidP="00EA0C50">
      <w:r>
        <w:rPr>
          <w:noProof/>
        </w:rPr>
        <w:drawing>
          <wp:anchor distT="0" distB="0" distL="114300" distR="114300" simplePos="0" relativeHeight="251695104" behindDoc="1" locked="0" layoutInCell="1" allowOverlap="1" wp14:anchorId="6A44F7F1" wp14:editId="522D6AC1">
            <wp:simplePos x="0" y="0"/>
            <wp:positionH relativeFrom="column">
              <wp:posOffset>4363568</wp:posOffset>
            </wp:positionH>
            <wp:positionV relativeFrom="line">
              <wp:posOffset>66040</wp:posOffset>
            </wp:positionV>
            <wp:extent cx="1579880" cy="972820"/>
            <wp:effectExtent l="0" t="0" r="1270" b="0"/>
            <wp:wrapTight wrapText="bothSides">
              <wp:wrapPolygon edited="0">
                <wp:start x="0" y="0"/>
                <wp:lineTo x="0" y="21149"/>
                <wp:lineTo x="21357" y="21149"/>
                <wp:lineTo x="21357"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7988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AA97" w14:textId="77777777" w:rsidR="00EA0C50" w:rsidRPr="00B7341B" w:rsidRDefault="00EA0C50" w:rsidP="00EA0C50">
      <w:pPr>
        <w:pStyle w:val="ListBullet"/>
        <w:numPr>
          <w:ilvl w:val="0"/>
          <w:numId w:val="0"/>
        </w:numPr>
      </w:pPr>
      <w:r w:rsidRPr="00B7341B">
        <w:rPr>
          <w:b/>
        </w:rPr>
        <w:t xml:space="preserve">Show VP – </w:t>
      </w:r>
      <w:r>
        <w:t>D</w:t>
      </w:r>
      <w:r w:rsidRPr="00B7341B">
        <w:t>isplay all VP Start and Stop events for the selected product.</w:t>
      </w:r>
    </w:p>
    <w:p w14:paraId="3D52211F" w14:textId="77777777" w:rsidR="00EA0C50" w:rsidRPr="00B7341B" w:rsidRDefault="00EA0C50" w:rsidP="00EA0C50">
      <w:pPr>
        <w:pStyle w:val="ListBullet"/>
        <w:numPr>
          <w:ilvl w:val="0"/>
          <w:numId w:val="0"/>
        </w:numPr>
      </w:pPr>
      <w:r w:rsidRPr="00B7341B">
        <w:rPr>
          <w:b/>
        </w:rPr>
        <w:t>Show Profiles –</w:t>
      </w:r>
      <w:r w:rsidRPr="00B7341B">
        <w:t xml:space="preserve"> </w:t>
      </w:r>
      <w:r>
        <w:t>D</w:t>
      </w:r>
      <w:r w:rsidRPr="00B7341B">
        <w:t>isplay the Profiles for the selected product.</w:t>
      </w:r>
    </w:p>
    <w:p w14:paraId="12CD79EE" w14:textId="77777777" w:rsidR="00EA0C50" w:rsidRPr="00B7341B" w:rsidRDefault="00EA0C50" w:rsidP="00EA0C50">
      <w:pPr>
        <w:pStyle w:val="ListBullet"/>
        <w:numPr>
          <w:ilvl w:val="0"/>
          <w:numId w:val="0"/>
        </w:numPr>
      </w:pPr>
      <w:r w:rsidRPr="00B7341B">
        <w:rPr>
          <w:b/>
        </w:rPr>
        <w:t>Show Alarms –</w:t>
      </w:r>
      <w:r w:rsidRPr="00B7341B">
        <w:t xml:space="preserve"> </w:t>
      </w:r>
      <w:r>
        <w:t>D</w:t>
      </w:r>
      <w:r w:rsidRPr="00B7341B">
        <w:t xml:space="preserve">isplay the Alarm state changes for the selected product. </w:t>
      </w:r>
    </w:p>
    <w:p w14:paraId="6FCB66DD" w14:textId="77777777" w:rsidR="00EA0C50" w:rsidRPr="00C0592E" w:rsidRDefault="00EA0C50" w:rsidP="00EA0C50"/>
    <w:p w14:paraId="69363075" w14:textId="77777777" w:rsidR="00EA0C50" w:rsidRDefault="00EA0C50" w:rsidP="00EA0C50">
      <w:pPr>
        <w:rPr>
          <w:b/>
        </w:rPr>
      </w:pPr>
    </w:p>
    <w:p w14:paraId="5EEDE23A" w14:textId="77777777" w:rsidR="00EA0C50" w:rsidRDefault="00EA0C50" w:rsidP="00EA0C50">
      <w:pPr>
        <w:rPr>
          <w:b/>
        </w:rPr>
      </w:pPr>
    </w:p>
    <w:p w14:paraId="670CB039" w14:textId="77777777" w:rsidR="00EA0C50" w:rsidRDefault="00EA0C50" w:rsidP="00EA0C50">
      <w:r w:rsidRPr="003335AF">
        <w:rPr>
          <w:b/>
        </w:rPr>
        <w:t>Note</w:t>
      </w:r>
      <w:r w:rsidRPr="00470ECC">
        <w:t xml:space="preserve">: Double click any event to view the details including alarm event history.  </w:t>
      </w:r>
    </w:p>
    <w:p w14:paraId="6CD15CC9" w14:textId="77777777" w:rsidR="00EA0C50" w:rsidRPr="00470ECC" w:rsidRDefault="00EA0C50" w:rsidP="00EA0C50"/>
    <w:p w14:paraId="36E1824E" w14:textId="77777777" w:rsidR="001243CE" w:rsidRDefault="00EA0C50">
      <w:pPr>
        <w:rPr>
          <w:rFonts w:ascii="Arial" w:hAnsi="Arial" w:cs="Arial"/>
          <w:b/>
          <w:bCs/>
          <w:iCs/>
          <w:sz w:val="32"/>
          <w:szCs w:val="28"/>
        </w:rPr>
      </w:pPr>
      <w:r w:rsidRPr="003335AF">
        <w:rPr>
          <w:b/>
        </w:rPr>
        <w:t>Note</w:t>
      </w:r>
      <w:r w:rsidRPr="00470ECC">
        <w:t>: If two alarm/alert acknowledgements appear at the same time, only one will appear in Profile Explorer.</w:t>
      </w:r>
      <w:r w:rsidR="001243CE">
        <w:br w:type="page"/>
      </w:r>
    </w:p>
    <w:p w14:paraId="0450CAC6" w14:textId="77777777" w:rsidR="008708F9" w:rsidRPr="00C0592E" w:rsidRDefault="00530DA9" w:rsidP="00D36D96">
      <w:pPr>
        <w:pStyle w:val="Heading2"/>
      </w:pPr>
      <w:bookmarkStart w:id="727" w:name="_Toc469334927"/>
      <w:bookmarkStart w:id="728" w:name="_Toc504120353"/>
      <w:bookmarkStart w:id="729" w:name="_Toc527644336"/>
      <w:bookmarkStart w:id="730" w:name="_Toc528599436"/>
      <w:bookmarkStart w:id="731" w:name="_Toc17993474"/>
      <w:bookmarkStart w:id="732" w:name="_Toc37267192"/>
      <w:bookmarkStart w:id="733" w:name="_Toc51666631"/>
      <w:bookmarkStart w:id="734" w:name="_Toc51666783"/>
      <w:r w:rsidRPr="00C0592E">
        <w:lastRenderedPageBreak/>
        <w:t>Profile Explorer – Virtual Profiling</w:t>
      </w:r>
      <w:bookmarkEnd w:id="727"/>
      <w:bookmarkEnd w:id="728"/>
      <w:bookmarkEnd w:id="729"/>
      <w:bookmarkEnd w:id="730"/>
      <w:bookmarkEnd w:id="731"/>
      <w:bookmarkEnd w:id="732"/>
      <w:bookmarkEnd w:id="733"/>
      <w:bookmarkEnd w:id="734"/>
    </w:p>
    <w:p w14:paraId="2A7FB8A4" w14:textId="77777777" w:rsidR="00EA0C50" w:rsidRDefault="00EA0C50" w:rsidP="00EA0C50">
      <w:bookmarkStart w:id="735" w:name="_Toc119468103"/>
      <w:bookmarkStart w:id="736" w:name="_Toc358296273"/>
      <w:bookmarkStart w:id="737" w:name="_Toc358298438"/>
      <w:bookmarkStart w:id="738" w:name="_Toc486325584"/>
      <w:r w:rsidRPr="00C0592E">
        <w:t>The profile that meets Virtual Profiling cri</w:t>
      </w:r>
      <w:r>
        <w:t xml:space="preserve">teria will be displayed with a green </w:t>
      </w:r>
      <w:r w:rsidRPr="00C0592E">
        <w:t xml:space="preserve">VP </w:t>
      </w:r>
      <w:r>
        <w:rPr>
          <w:noProof/>
        </w:rPr>
        <w:drawing>
          <wp:inline distT="0" distB="0" distL="0" distR="0" wp14:anchorId="66E7B747" wp14:editId="3365615B">
            <wp:extent cx="232410" cy="2324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t xml:space="preserve"> </w:t>
      </w:r>
      <w:r w:rsidRPr="00C0592E">
        <w:t>overlay</w:t>
      </w:r>
      <w:r>
        <w:t xml:space="preserve">ing the standard profile icon. </w:t>
      </w:r>
    </w:p>
    <w:p w14:paraId="00DB3397" w14:textId="77777777" w:rsidR="00EA0C50" w:rsidRDefault="00EA0C50" w:rsidP="00EA0C50"/>
    <w:p w14:paraId="7456CA52" w14:textId="2B9B52B0" w:rsidR="00EA0C50" w:rsidRDefault="00EA0C50" w:rsidP="00EA0C50">
      <w:r w:rsidRPr="00C0592E">
        <w:t>The software will always use the most recent qualifying profile as the Virtual Profile -</w:t>
      </w:r>
      <w:r w:rsidR="00D30FEC">
        <w:t xml:space="preserve"> </w:t>
      </w:r>
      <w:r w:rsidRPr="00C0592E">
        <w:t>Baseline profile.</w:t>
      </w:r>
      <w:r>
        <w:t xml:space="preserve"> </w:t>
      </w:r>
    </w:p>
    <w:p w14:paraId="409C9AE9" w14:textId="77777777" w:rsidR="00EA0C50" w:rsidRDefault="00EA0C50" w:rsidP="00EA0C50"/>
    <w:p w14:paraId="52EFAA0B" w14:textId="77777777" w:rsidR="00EA0C50" w:rsidRDefault="00EA0C50" w:rsidP="00EA0C50"/>
    <w:p w14:paraId="4F5B5A30" w14:textId="77777777" w:rsidR="00EA0C50" w:rsidRDefault="00EA0C50" w:rsidP="00EA0C50"/>
    <w:p w14:paraId="7E9FB661" w14:textId="77777777" w:rsidR="00EA0C50" w:rsidRDefault="00EA0C50">
      <w:pPr>
        <w:pStyle w:val="Heading3"/>
      </w:pPr>
      <w:bookmarkStart w:id="739" w:name="_Toc469043344"/>
      <w:bookmarkStart w:id="740" w:name="_Toc469044978"/>
      <w:bookmarkStart w:id="741" w:name="_Toc469139275"/>
      <w:bookmarkStart w:id="742" w:name="_Toc469152720"/>
      <w:bookmarkStart w:id="743" w:name="_Toc469334928"/>
      <w:bookmarkStart w:id="744" w:name="_Toc504120354"/>
      <w:bookmarkStart w:id="745" w:name="_Toc527644337"/>
      <w:bookmarkStart w:id="746" w:name="_Toc528599437"/>
      <w:bookmarkStart w:id="747" w:name="_Toc17993475"/>
      <w:bookmarkStart w:id="748" w:name="_Toc37267193"/>
      <w:bookmarkStart w:id="749" w:name="_Toc51666784"/>
      <w:r>
        <w:t>V</w:t>
      </w:r>
      <w:r w:rsidRPr="00C0592E">
        <w:t xml:space="preserve">iew Virtual Profile </w:t>
      </w:r>
      <w:r>
        <w:t>D</w:t>
      </w:r>
      <w:r w:rsidRPr="00C0592E">
        <w:t>ata</w:t>
      </w:r>
      <w:bookmarkEnd w:id="739"/>
      <w:bookmarkEnd w:id="740"/>
      <w:bookmarkEnd w:id="741"/>
      <w:bookmarkEnd w:id="742"/>
      <w:bookmarkEnd w:id="743"/>
      <w:bookmarkEnd w:id="744"/>
      <w:bookmarkEnd w:id="745"/>
      <w:bookmarkEnd w:id="746"/>
      <w:bookmarkEnd w:id="747"/>
      <w:bookmarkEnd w:id="748"/>
      <w:bookmarkEnd w:id="749"/>
    </w:p>
    <w:p w14:paraId="5024AA5D" w14:textId="77777777" w:rsidR="00EA0C50" w:rsidRDefault="00EA0C50" w:rsidP="00EA0C50"/>
    <w:p w14:paraId="29A886D5" w14:textId="77777777" w:rsidR="00EA0C50" w:rsidRDefault="00EA0C50" w:rsidP="00EA0C50">
      <w:pPr>
        <w:pStyle w:val="ListParagraph"/>
        <w:numPr>
          <w:ilvl w:val="0"/>
          <w:numId w:val="151"/>
        </w:numPr>
      </w:pPr>
      <w:r>
        <w:t>S</w:t>
      </w:r>
      <w:r w:rsidRPr="00C0592E">
        <w:t xml:space="preserve">elect your product folder from the upper left- corner of the Profile Explorer.  </w:t>
      </w:r>
    </w:p>
    <w:p w14:paraId="41495313" w14:textId="77777777" w:rsidR="00EA0C50" w:rsidRDefault="00EA0C50" w:rsidP="00EA0C50">
      <w:pPr>
        <w:ind w:left="360"/>
      </w:pPr>
      <w:r w:rsidRPr="00C0592E">
        <w:t>This will display the profiles and events for that pro</w:t>
      </w:r>
      <w:r>
        <w:t>duct.</w:t>
      </w:r>
    </w:p>
    <w:p w14:paraId="3504D47F" w14:textId="77777777" w:rsidR="00EA0C50" w:rsidRDefault="00EA0C50" w:rsidP="00EA0C50"/>
    <w:p w14:paraId="1558E8C0" w14:textId="07D88A87" w:rsidR="00EA0C50" w:rsidRPr="00C0592E" w:rsidRDefault="00EA0C50" w:rsidP="00EA0C50">
      <w:pPr>
        <w:pStyle w:val="ListParagraph"/>
        <w:numPr>
          <w:ilvl w:val="0"/>
          <w:numId w:val="151"/>
        </w:numPr>
      </w:pPr>
      <w:r>
        <w:t>C</w:t>
      </w:r>
      <w:r w:rsidRPr="00C0592E">
        <w:t>hoose a Virtual Profile event</w:t>
      </w:r>
      <w:r w:rsidR="00D30FEC">
        <w:t xml:space="preserve"> and double-click</w:t>
      </w:r>
      <w:r w:rsidRPr="00C0592E">
        <w:t>.</w:t>
      </w:r>
    </w:p>
    <w:p w14:paraId="0EE5D4B6" w14:textId="77777777" w:rsidR="00EA0C50" w:rsidRDefault="00EA0C50" w:rsidP="00EA0C50"/>
    <w:p w14:paraId="221DFE1F" w14:textId="77777777" w:rsidR="00EA0C50" w:rsidRDefault="00EA0C50" w:rsidP="00EA0C50"/>
    <w:p w14:paraId="73AAA0FC" w14:textId="77777777" w:rsidR="00EA0C50" w:rsidRDefault="00EA0C50" w:rsidP="00EA0C50"/>
    <w:p w14:paraId="73EEC673" w14:textId="77777777" w:rsidR="008708F9" w:rsidRDefault="008058F8">
      <w:pPr>
        <w:pStyle w:val="Heading3"/>
      </w:pPr>
      <w:bookmarkStart w:id="750" w:name="_Toc469334929"/>
      <w:bookmarkStart w:id="751" w:name="_Toc504120355"/>
      <w:bookmarkStart w:id="752" w:name="_Toc527644338"/>
      <w:bookmarkStart w:id="753" w:name="_Toc528599438"/>
      <w:bookmarkStart w:id="754" w:name="_Toc17993476"/>
      <w:bookmarkStart w:id="755" w:name="_Toc37267194"/>
      <w:bookmarkStart w:id="756" w:name="_Toc51666785"/>
      <w:r w:rsidRPr="00C0592E">
        <w:t>Profile</w:t>
      </w:r>
      <w:r>
        <w:t xml:space="preserve"> Explorer E</w:t>
      </w:r>
      <w:r w:rsidRPr="00C0592E">
        <w:t xml:space="preserve">vent </w:t>
      </w:r>
      <w:r>
        <w:t>I</w:t>
      </w:r>
      <w:r w:rsidRPr="00C0592E">
        <w:t>cons</w:t>
      </w:r>
      <w:bookmarkEnd w:id="735"/>
      <w:bookmarkEnd w:id="736"/>
      <w:bookmarkEnd w:id="737"/>
      <w:bookmarkEnd w:id="750"/>
      <w:bookmarkEnd w:id="751"/>
      <w:bookmarkEnd w:id="752"/>
      <w:bookmarkEnd w:id="753"/>
      <w:bookmarkEnd w:id="754"/>
      <w:bookmarkEnd w:id="755"/>
      <w:bookmarkEnd w:id="756"/>
    </w:p>
    <w:p w14:paraId="2A4020FD" w14:textId="77777777" w:rsidR="001243CE" w:rsidRPr="001243CE" w:rsidRDefault="001243CE" w:rsidP="00062A0A">
      <w:pPr>
        <w:pStyle w:val="Heading4"/>
      </w:pPr>
      <w:r>
        <w:t>Profile Icons</w:t>
      </w:r>
    </w:p>
    <w:p w14:paraId="793E6372" w14:textId="77777777" w:rsidR="008708F9" w:rsidRPr="00C0592E" w:rsidRDefault="00DD450D" w:rsidP="00EE1973">
      <w:pPr>
        <w:rPr>
          <w:noProof/>
        </w:rPr>
      </w:pPr>
      <w:r w:rsidRPr="00C0592E">
        <w:rPr>
          <w:noProof/>
        </w:rPr>
        <w:drawing>
          <wp:inline distT="0" distB="0" distL="0" distR="0" wp14:anchorId="5AF0FAB9" wp14:editId="5354A178">
            <wp:extent cx="2286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708F9" w:rsidRPr="00C0592E">
        <w:rPr>
          <w:noProof/>
        </w:rPr>
        <w:t xml:space="preserve"> </w:t>
      </w:r>
      <w:r w:rsidR="008708F9" w:rsidRPr="00C0592E">
        <w:rPr>
          <w:b/>
          <w:noProof/>
        </w:rPr>
        <w:t>Profile –</w:t>
      </w:r>
      <w:r w:rsidR="008708F9" w:rsidRPr="00C0592E">
        <w:rPr>
          <w:noProof/>
        </w:rPr>
        <w:t xml:space="preserve"> This icon </w:t>
      </w:r>
      <w:r w:rsidR="00D94244">
        <w:rPr>
          <w:noProof/>
        </w:rPr>
        <w:t>appears</w:t>
      </w:r>
      <w:r w:rsidR="008708F9" w:rsidRPr="00C0592E">
        <w:rPr>
          <w:noProof/>
        </w:rPr>
        <w:t xml:space="preserve"> for any valid profile that does not fit Virtual Profile criteria.</w:t>
      </w:r>
    </w:p>
    <w:p w14:paraId="697A0EF0" w14:textId="77777777" w:rsidR="008708F9" w:rsidRPr="00C0592E" w:rsidRDefault="008708F9">
      <w:pPr>
        <w:rPr>
          <w:noProof/>
        </w:rPr>
      </w:pPr>
    </w:p>
    <w:p w14:paraId="0A9BF737" w14:textId="272026F0" w:rsidR="00EA0C50" w:rsidRDefault="00DD450D" w:rsidP="00EE1973">
      <w:pPr>
        <w:rPr>
          <w:noProof/>
        </w:rPr>
      </w:pPr>
      <w:r w:rsidRPr="00C0592E">
        <w:rPr>
          <w:noProof/>
        </w:rPr>
        <w:drawing>
          <wp:inline distT="0" distB="0" distL="0" distR="0" wp14:anchorId="561EFB1D" wp14:editId="70C36862">
            <wp:extent cx="228600" cy="22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Virtual Profile </w:t>
      </w:r>
      <w:r w:rsidR="00A67276">
        <w:rPr>
          <w:b/>
          <w:noProof/>
        </w:rPr>
        <w:t>C</w:t>
      </w:r>
      <w:r w:rsidR="008708F9" w:rsidRPr="00C0592E">
        <w:rPr>
          <w:b/>
          <w:noProof/>
        </w:rPr>
        <w:t>apable –</w:t>
      </w:r>
      <w:r w:rsidR="008708F9" w:rsidRPr="00C0592E">
        <w:rPr>
          <w:noProof/>
        </w:rPr>
        <w:t xml:space="preserve"> This icon </w:t>
      </w:r>
      <w:r w:rsidR="00D94244">
        <w:rPr>
          <w:noProof/>
        </w:rPr>
        <w:t>appears</w:t>
      </w:r>
      <w:r w:rsidR="008708F9" w:rsidRPr="00C0592E">
        <w:rPr>
          <w:noProof/>
        </w:rPr>
        <w:t xml:space="preserve"> for the most recent Virtual Profile</w:t>
      </w:r>
      <w:r w:rsidR="002D290C" w:rsidRPr="00C0592E">
        <w:rPr>
          <w:noProof/>
        </w:rPr>
        <w:t xml:space="preserve"> capable profile.</w:t>
      </w:r>
      <w:r w:rsidR="00A67276">
        <w:rPr>
          <w:noProof/>
        </w:rPr>
        <w:t xml:space="preserve"> </w:t>
      </w:r>
      <w:r w:rsidR="00D30FEC">
        <w:rPr>
          <w:noProof/>
        </w:rPr>
        <w:t>This file will automatically be used as the baseline or reference profile.</w:t>
      </w:r>
    </w:p>
    <w:p w14:paraId="1C67AD48" w14:textId="77777777" w:rsidR="00EA0C50" w:rsidRDefault="00EA0C50" w:rsidP="00EE1973">
      <w:pPr>
        <w:rPr>
          <w:noProof/>
        </w:rPr>
      </w:pPr>
    </w:p>
    <w:p w14:paraId="506F74C1" w14:textId="77777777" w:rsidR="00EA0C50" w:rsidRDefault="00EA0C50" w:rsidP="00EE1973">
      <w:pPr>
        <w:rPr>
          <w:noProof/>
        </w:rPr>
      </w:pPr>
    </w:p>
    <w:p w14:paraId="5EDEE288" w14:textId="77777777" w:rsidR="00EA0C50" w:rsidRDefault="00EA0C50">
      <w:pPr>
        <w:rPr>
          <w:rFonts w:ascii="Arial" w:hAnsi="Arial" w:cs="Arial"/>
          <w:b/>
          <w:bCs/>
          <w:noProof/>
          <w:sz w:val="24"/>
          <w:szCs w:val="26"/>
        </w:rPr>
      </w:pPr>
      <w:r>
        <w:rPr>
          <w:noProof/>
        </w:rPr>
        <w:br w:type="page"/>
      </w:r>
    </w:p>
    <w:p w14:paraId="27A5741E" w14:textId="77777777" w:rsidR="00EA0C50" w:rsidRDefault="00EA0C50">
      <w:pPr>
        <w:pStyle w:val="Heading3"/>
        <w:rPr>
          <w:noProof/>
        </w:rPr>
      </w:pPr>
      <w:bookmarkStart w:id="757" w:name="_Toc469334930"/>
      <w:bookmarkStart w:id="758" w:name="_Toc504120356"/>
      <w:bookmarkStart w:id="759" w:name="_Toc527644339"/>
      <w:bookmarkStart w:id="760" w:name="_Toc528599439"/>
      <w:bookmarkStart w:id="761" w:name="_Toc17993477"/>
      <w:bookmarkStart w:id="762" w:name="_Toc37267195"/>
      <w:bookmarkStart w:id="763" w:name="_Toc51666786"/>
      <w:r>
        <w:rPr>
          <w:noProof/>
        </w:rPr>
        <w:lastRenderedPageBreak/>
        <w:t>Virtual Profile Event Icons</w:t>
      </w:r>
      <w:bookmarkEnd w:id="757"/>
      <w:bookmarkEnd w:id="758"/>
      <w:bookmarkEnd w:id="759"/>
      <w:bookmarkEnd w:id="760"/>
      <w:bookmarkEnd w:id="761"/>
      <w:bookmarkEnd w:id="762"/>
      <w:bookmarkEnd w:id="763"/>
    </w:p>
    <w:p w14:paraId="11646E48" w14:textId="780B93BE" w:rsidR="008708F9" w:rsidRPr="00EA0C50" w:rsidRDefault="008708F9" w:rsidP="00EE1973">
      <w:pPr>
        <w:rPr>
          <w:noProof/>
        </w:rPr>
      </w:pPr>
      <w:r w:rsidRPr="00C0592E">
        <w:t xml:space="preserve">The </w:t>
      </w:r>
      <w:r w:rsidR="00D30FEC">
        <w:t>W</w:t>
      </w:r>
      <w:r w:rsidR="00DF63A3" w:rsidRPr="00C0592E">
        <w:t>PI</w:t>
      </w:r>
      <w:r w:rsidRPr="00C0592E">
        <w:t xml:space="preserve"> Profile Explorer will display an event icon for any event that occurs while Virtual Profiling is running and only when Virtual Profiling is running. </w:t>
      </w:r>
      <w:r w:rsidRPr="00EA0C50">
        <w:t xml:space="preserve"> These events include:</w:t>
      </w:r>
    </w:p>
    <w:p w14:paraId="54E7694A" w14:textId="77777777" w:rsidR="008708F9" w:rsidRPr="00C0592E" w:rsidRDefault="008708F9">
      <w:pPr>
        <w:rPr>
          <w:noProof/>
        </w:rPr>
      </w:pPr>
    </w:p>
    <w:p w14:paraId="4CBF315F" w14:textId="77777777" w:rsidR="008708F9" w:rsidRPr="00C0592E" w:rsidRDefault="00DD450D" w:rsidP="00EE1973">
      <w:pPr>
        <w:rPr>
          <w:noProof/>
        </w:rPr>
      </w:pPr>
      <w:r w:rsidRPr="00FA7033">
        <w:rPr>
          <w:noProof/>
        </w:rPr>
        <w:drawing>
          <wp:inline distT="0" distB="0" distL="0" distR="0" wp14:anchorId="42F7D410" wp14:editId="1388781B">
            <wp:extent cx="946150" cy="184150"/>
            <wp:effectExtent l="0" t="0" r="6350" b="6350"/>
            <wp:docPr id="144" name="Picture 4" descr="Description: C:\Users\dklueck\Desktop\Star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klueck\Desktop\Start butt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Start –</w:t>
      </w:r>
      <w:r w:rsidR="008708F9" w:rsidRPr="00C0592E">
        <w:rPr>
          <w:noProof/>
        </w:rPr>
        <w:t xml:space="preserve"> This icon </w:t>
      </w:r>
      <w:r w:rsidR="007362A3">
        <w:rPr>
          <w:noProof/>
        </w:rPr>
        <w:t>appears</w:t>
      </w:r>
      <w:r w:rsidR="008708F9" w:rsidRPr="00C0592E">
        <w:rPr>
          <w:noProof/>
        </w:rPr>
        <w:t xml:space="preserve"> when Virtual profiling</w:t>
      </w:r>
      <w:r w:rsidR="002D290C" w:rsidRPr="00C0592E">
        <w:rPr>
          <w:noProof/>
        </w:rPr>
        <w:t xml:space="preserve"> is enabled.</w:t>
      </w:r>
    </w:p>
    <w:p w14:paraId="5DD5DC28" w14:textId="77777777" w:rsidR="008708F9" w:rsidRPr="00C0592E" w:rsidRDefault="008708F9">
      <w:pPr>
        <w:rPr>
          <w:noProof/>
        </w:rPr>
      </w:pPr>
    </w:p>
    <w:p w14:paraId="706BD1C8" w14:textId="77777777" w:rsidR="008708F9" w:rsidRPr="00C0592E" w:rsidRDefault="00DD450D" w:rsidP="00EE1973">
      <w:pPr>
        <w:rPr>
          <w:noProof/>
        </w:rPr>
      </w:pPr>
      <w:r w:rsidRPr="00FA7033">
        <w:rPr>
          <w:noProof/>
        </w:rPr>
        <w:drawing>
          <wp:inline distT="0" distB="0" distL="0" distR="0" wp14:anchorId="683D90B4" wp14:editId="75746B10">
            <wp:extent cx="946150" cy="184150"/>
            <wp:effectExtent l="0" t="0" r="6350" b="6350"/>
            <wp:docPr id="145" name="Picture 3" descr="Description: C:\Users\dklueck\Desktop\Sto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klueck\Desktop\Stop but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6150" cy="184150"/>
                    </a:xfrm>
                    <a:prstGeom prst="rect">
                      <a:avLst/>
                    </a:prstGeom>
                    <a:noFill/>
                    <a:ln>
                      <a:noFill/>
                    </a:ln>
                  </pic:spPr>
                </pic:pic>
              </a:graphicData>
            </a:graphic>
          </wp:inline>
        </w:drawing>
      </w:r>
      <w:r w:rsidR="00BC6102" w:rsidRPr="00C0592E">
        <w:rPr>
          <w:noProof/>
        </w:rPr>
        <w:t xml:space="preserve"> </w:t>
      </w:r>
      <w:r w:rsidR="008708F9" w:rsidRPr="00C0592E">
        <w:rPr>
          <w:b/>
          <w:noProof/>
        </w:rPr>
        <w:t>VP Stop –</w:t>
      </w:r>
      <w:r w:rsidR="008708F9" w:rsidRPr="00C0592E">
        <w:rPr>
          <w:noProof/>
        </w:rPr>
        <w:t xml:space="preserve"> This icon </w:t>
      </w:r>
      <w:r w:rsidR="007362A3">
        <w:rPr>
          <w:noProof/>
        </w:rPr>
        <w:t>appears</w:t>
      </w:r>
      <w:r w:rsidR="008708F9" w:rsidRPr="00C0592E">
        <w:rPr>
          <w:noProof/>
        </w:rPr>
        <w:t xml:space="preserve"> when Virtual Profiliing</w:t>
      </w:r>
      <w:r w:rsidR="002D290C" w:rsidRPr="00C0592E">
        <w:rPr>
          <w:noProof/>
        </w:rPr>
        <w:t xml:space="preserve"> is disabled.</w:t>
      </w:r>
    </w:p>
    <w:p w14:paraId="735BCB08" w14:textId="77777777" w:rsidR="00AD4640" w:rsidRDefault="00AD4640" w:rsidP="00EE1973">
      <w:pPr>
        <w:rPr>
          <w:noProof/>
        </w:rPr>
      </w:pPr>
    </w:p>
    <w:p w14:paraId="2388E8F8" w14:textId="77777777" w:rsidR="008708F9" w:rsidRPr="00FE227B" w:rsidRDefault="00A24EC7" w:rsidP="00062A0A">
      <w:pPr>
        <w:pStyle w:val="Heading4"/>
        <w:rPr>
          <w:noProof/>
        </w:rPr>
      </w:pPr>
      <w:r>
        <w:rPr>
          <w:noProof/>
        </w:rPr>
        <w:t>Alarm Icons</w:t>
      </w:r>
    </w:p>
    <w:p w14:paraId="565E3DB2" w14:textId="77777777" w:rsidR="008708F9" w:rsidRPr="00C0592E" w:rsidRDefault="00DD450D" w:rsidP="00EE1973">
      <w:pPr>
        <w:rPr>
          <w:noProof/>
        </w:rPr>
      </w:pPr>
      <w:r w:rsidRPr="00C0592E">
        <w:rPr>
          <w:noProof/>
        </w:rPr>
        <w:drawing>
          <wp:inline distT="0" distB="0" distL="0" distR="0" wp14:anchorId="2190318D" wp14:editId="0E3C3B0D">
            <wp:extent cx="228600" cy="22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In </w:t>
      </w:r>
      <w:r w:rsidR="00E42BC6">
        <w:rPr>
          <w:b/>
          <w:noProof/>
        </w:rPr>
        <w:t>S</w:t>
      </w:r>
      <w:r w:rsidR="008708F9" w:rsidRPr="00C0592E">
        <w:rPr>
          <w:b/>
          <w:noProof/>
        </w:rPr>
        <w:t xml:space="preserve">pec.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Profiling alarm state changes back to Ready.  There are three ocass</w:t>
      </w:r>
      <w:r w:rsidR="002D290C" w:rsidRPr="00C0592E">
        <w:rPr>
          <w:noProof/>
        </w:rPr>
        <w:t>ions when this icon may appear:</w:t>
      </w:r>
    </w:p>
    <w:p w14:paraId="7871BA11" w14:textId="77777777" w:rsidR="008708F9" w:rsidRPr="00C0592E" w:rsidRDefault="008708F9" w:rsidP="00A97125">
      <w:pPr>
        <w:pStyle w:val="ListBullet2"/>
        <w:numPr>
          <w:ilvl w:val="0"/>
          <w:numId w:val="104"/>
        </w:numPr>
      </w:pPr>
      <w:r w:rsidRPr="00C0592E">
        <w:t>Back into Spec</w:t>
      </w:r>
    </w:p>
    <w:p w14:paraId="3DFC074D" w14:textId="77777777" w:rsidR="008708F9" w:rsidRPr="00C0592E" w:rsidRDefault="008708F9" w:rsidP="00A97125">
      <w:pPr>
        <w:pStyle w:val="ListBullet2"/>
        <w:numPr>
          <w:ilvl w:val="0"/>
          <w:numId w:val="104"/>
        </w:numPr>
      </w:pPr>
      <w:r w:rsidRPr="00C0592E">
        <w:t>Back into Control</w:t>
      </w:r>
    </w:p>
    <w:p w14:paraId="08B0E8D2" w14:textId="77777777" w:rsidR="008708F9" w:rsidRPr="00C0592E" w:rsidRDefault="008708F9" w:rsidP="00A97125">
      <w:pPr>
        <w:pStyle w:val="ListBullet2"/>
        <w:numPr>
          <w:ilvl w:val="0"/>
          <w:numId w:val="104"/>
        </w:numPr>
      </w:pPr>
      <w:r w:rsidRPr="00C0592E">
        <w:t>Process Temperatures Back to Normal</w:t>
      </w:r>
    </w:p>
    <w:p w14:paraId="05E07D96" w14:textId="77777777" w:rsidR="008708F9" w:rsidRPr="00C0592E" w:rsidRDefault="008708F9" w:rsidP="002D290C">
      <w:pPr>
        <w:rPr>
          <w:noProof/>
        </w:rPr>
      </w:pPr>
    </w:p>
    <w:p w14:paraId="103E86F0" w14:textId="77777777" w:rsidR="008708F9" w:rsidRPr="00C0592E" w:rsidRDefault="00DD450D" w:rsidP="00EE1973">
      <w:pPr>
        <w:rPr>
          <w:noProof/>
        </w:rPr>
      </w:pPr>
      <w:r w:rsidRPr="00C0592E">
        <w:rPr>
          <w:noProof/>
        </w:rPr>
        <w:drawing>
          <wp:inline distT="0" distB="0" distL="0" distR="0" wp14:anchorId="5B1ECCBF" wp14:editId="37B22D7A">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 xml:space="preserve">Warning – Alarm </w:t>
      </w:r>
      <w:r w:rsidR="00E42BC6">
        <w:rPr>
          <w:b/>
          <w:noProof/>
        </w:rPr>
        <w:t>s</w:t>
      </w:r>
      <w:r w:rsidR="008708F9" w:rsidRPr="00C0592E">
        <w:rPr>
          <w:b/>
          <w:noProof/>
        </w:rPr>
        <w:t xml:space="preserve">tate </w:t>
      </w:r>
      <w:r w:rsidR="00E42BC6">
        <w:rPr>
          <w:b/>
          <w:noProof/>
        </w:rPr>
        <w:t>c</w:t>
      </w:r>
      <w:r w:rsidR="008708F9" w:rsidRPr="00C0592E">
        <w:rPr>
          <w:b/>
          <w:noProof/>
        </w:rPr>
        <w:t>hange –</w:t>
      </w:r>
      <w:r w:rsidR="008708F9" w:rsidRPr="00C0592E">
        <w:rPr>
          <w:noProof/>
        </w:rPr>
        <w:t xml:space="preserve"> This icon </w:t>
      </w:r>
      <w:r w:rsidR="007362A3">
        <w:rPr>
          <w:noProof/>
        </w:rPr>
        <w:t>appears</w:t>
      </w:r>
      <w:r w:rsidR="008708F9" w:rsidRPr="00C0592E">
        <w:rPr>
          <w:noProof/>
        </w:rPr>
        <w:t xml:space="preserve"> when the Virtual Profile alarm state changes to Warning.  There are three ocassions when this icon may appear:</w:t>
      </w:r>
    </w:p>
    <w:p w14:paraId="49CB5571" w14:textId="77777777" w:rsidR="008708F9" w:rsidRPr="00C0592E" w:rsidRDefault="008479B3" w:rsidP="00A97125">
      <w:pPr>
        <w:pStyle w:val="ListBullet2"/>
        <w:numPr>
          <w:ilvl w:val="0"/>
          <w:numId w:val="104"/>
        </w:numPr>
      </w:pPr>
      <w:r w:rsidRPr="00C0592E">
        <w:t>Cpk</w:t>
      </w:r>
      <w:r w:rsidR="00A30021">
        <w:t xml:space="preserve"> </w:t>
      </w:r>
      <w:r w:rsidR="008708F9" w:rsidRPr="00C0592E">
        <w:t>Warning</w:t>
      </w:r>
    </w:p>
    <w:p w14:paraId="1899A8FE" w14:textId="77777777" w:rsidR="008708F9" w:rsidRPr="00C0592E" w:rsidRDefault="008708F9" w:rsidP="00A97125">
      <w:pPr>
        <w:pStyle w:val="ListBullet2"/>
        <w:numPr>
          <w:ilvl w:val="0"/>
          <w:numId w:val="104"/>
        </w:numPr>
      </w:pPr>
      <w:r w:rsidRPr="00C0592E">
        <w:t>Significant Process Temperature Variation</w:t>
      </w:r>
    </w:p>
    <w:p w14:paraId="59F4E30D" w14:textId="77777777" w:rsidR="008708F9" w:rsidRPr="00C0592E" w:rsidRDefault="008708F9" w:rsidP="00A97125">
      <w:pPr>
        <w:pStyle w:val="ListBullet2"/>
        <w:numPr>
          <w:ilvl w:val="0"/>
          <w:numId w:val="104"/>
        </w:numPr>
      </w:pPr>
      <w:r w:rsidRPr="00C0592E">
        <w:t>Process Is Likely to Go Out of Spec Soon.</w:t>
      </w:r>
    </w:p>
    <w:p w14:paraId="22B74E34" w14:textId="77777777" w:rsidR="008708F9" w:rsidRPr="00C0592E" w:rsidRDefault="008708F9" w:rsidP="002D290C">
      <w:pPr>
        <w:rPr>
          <w:noProof/>
        </w:rPr>
      </w:pPr>
    </w:p>
    <w:p w14:paraId="6D3FEA9E" w14:textId="77777777" w:rsidR="008708F9" w:rsidRPr="00C0592E" w:rsidRDefault="00DD450D" w:rsidP="00EE1973">
      <w:pPr>
        <w:rPr>
          <w:noProof/>
        </w:rPr>
      </w:pPr>
      <w:r w:rsidRPr="00C0592E">
        <w:rPr>
          <w:noProof/>
        </w:rPr>
        <w:drawing>
          <wp:inline distT="0" distB="0" distL="0" distR="0" wp14:anchorId="2044FCF2" wp14:editId="49876D4C">
            <wp:extent cx="228600" cy="228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Out of Spec. – Alarm state change –</w:t>
      </w:r>
      <w:r w:rsidR="008708F9" w:rsidRPr="00C0592E">
        <w:rPr>
          <w:noProof/>
        </w:rPr>
        <w:t xml:space="preserve"> This icon </w:t>
      </w:r>
      <w:r w:rsidR="00D94244">
        <w:rPr>
          <w:noProof/>
        </w:rPr>
        <w:t>appears</w:t>
      </w:r>
      <w:r w:rsidR="008708F9" w:rsidRPr="00C0592E">
        <w:rPr>
          <w:noProof/>
        </w:rPr>
        <w:t xml:space="preserve"> when the Virtual Profile alarm state changes to Out of  Spec</w:t>
      </w:r>
      <w:r w:rsidR="000810F4" w:rsidRPr="00C0592E">
        <w:rPr>
          <w:noProof/>
        </w:rPr>
        <w:t>.  There are nine</w:t>
      </w:r>
      <w:r w:rsidR="008708F9" w:rsidRPr="00C0592E">
        <w:rPr>
          <w:noProof/>
        </w:rPr>
        <w:t xml:space="preserve"> ocassions when this icon may appear:</w:t>
      </w:r>
    </w:p>
    <w:p w14:paraId="4818A569" w14:textId="77777777" w:rsidR="008708F9" w:rsidRPr="00C0592E" w:rsidRDefault="008708F9" w:rsidP="00A97125">
      <w:pPr>
        <w:pStyle w:val="ListBullet2"/>
        <w:numPr>
          <w:ilvl w:val="0"/>
          <w:numId w:val="104"/>
        </w:numPr>
      </w:pPr>
      <w:r w:rsidRPr="00C0592E">
        <w:t>Process temperatures are Out of Spec</w:t>
      </w:r>
    </w:p>
    <w:p w14:paraId="748E8A47" w14:textId="77777777" w:rsidR="008708F9" w:rsidRPr="00C0592E" w:rsidRDefault="008708F9" w:rsidP="00A97125">
      <w:pPr>
        <w:pStyle w:val="ListBullet2"/>
        <w:numPr>
          <w:ilvl w:val="0"/>
          <w:numId w:val="104"/>
        </w:numPr>
      </w:pPr>
      <w:r w:rsidRPr="00C0592E">
        <w:t>Product length is differ</w:t>
      </w:r>
      <w:r w:rsidR="00E24E4B">
        <w:t>ent from the Virtual Profiling</w:t>
      </w:r>
      <w:r w:rsidR="00203D3A">
        <w:t xml:space="preserve"> b</w:t>
      </w:r>
      <w:r w:rsidRPr="00C0592E">
        <w:t>aseline profile</w:t>
      </w:r>
    </w:p>
    <w:p w14:paraId="1B5BBD88" w14:textId="77777777" w:rsidR="008708F9" w:rsidRPr="00C0592E" w:rsidRDefault="008708F9" w:rsidP="00A97125">
      <w:pPr>
        <w:pStyle w:val="ListBullet2"/>
        <w:numPr>
          <w:ilvl w:val="0"/>
          <w:numId w:val="104"/>
        </w:numPr>
      </w:pPr>
      <w:r w:rsidRPr="00C0592E">
        <w:t xml:space="preserve">Missing barcode </w:t>
      </w:r>
      <w:r w:rsidR="000479AA" w:rsidRPr="00C0592E">
        <w:t>(Process Traceability only)</w:t>
      </w:r>
    </w:p>
    <w:p w14:paraId="2982C813" w14:textId="77777777" w:rsidR="008708F9" w:rsidRPr="00C0592E" w:rsidRDefault="008708F9" w:rsidP="00A97125">
      <w:pPr>
        <w:pStyle w:val="ListBullet2"/>
        <w:numPr>
          <w:ilvl w:val="0"/>
          <w:numId w:val="104"/>
        </w:numPr>
      </w:pPr>
      <w:r w:rsidRPr="00C0592E">
        <w:t>The number of barcodes that have not been read</w:t>
      </w:r>
      <w:r w:rsidR="000479AA" w:rsidRPr="00C0592E">
        <w:t>. (Process Traceability only)</w:t>
      </w:r>
    </w:p>
    <w:p w14:paraId="19424730" w14:textId="77777777" w:rsidR="008708F9" w:rsidRPr="00C0592E" w:rsidRDefault="008708F9" w:rsidP="00A97125">
      <w:pPr>
        <w:pStyle w:val="ListBullet2"/>
        <w:numPr>
          <w:ilvl w:val="0"/>
          <w:numId w:val="104"/>
        </w:numPr>
      </w:pPr>
      <w:r w:rsidRPr="00C0592E">
        <w:t>E</w:t>
      </w:r>
      <w:r w:rsidR="000810F4" w:rsidRPr="00C0592E">
        <w:t>ncoder stopped</w:t>
      </w:r>
      <w:r w:rsidR="00FE227B" w:rsidRPr="00C0592E">
        <w:t>, or changed signifigantly.</w:t>
      </w:r>
    </w:p>
    <w:p w14:paraId="23E41C98" w14:textId="1F72ED4E" w:rsidR="000810F4" w:rsidRPr="00C0592E" w:rsidRDefault="00D30FEC" w:rsidP="00A97125">
      <w:pPr>
        <w:pStyle w:val="ListBullet2"/>
        <w:numPr>
          <w:ilvl w:val="0"/>
          <w:numId w:val="104"/>
        </w:numPr>
      </w:pPr>
      <w:r>
        <w:t>DAU</w:t>
      </w:r>
      <w:ins w:id="764" w:author="Tom Bergeron" w:date="2021-06-22T13:17:00Z">
        <w:r w:rsidR="001636A5">
          <w:t>/eTPU</w:t>
        </w:r>
      </w:ins>
      <w:r w:rsidR="000810F4" w:rsidRPr="00C0592E">
        <w:t xml:space="preserve"> lost communication</w:t>
      </w:r>
    </w:p>
    <w:p w14:paraId="0129AC65" w14:textId="77777777" w:rsidR="008708F9" w:rsidRPr="00C0592E" w:rsidRDefault="008708F9">
      <w:pPr>
        <w:rPr>
          <w:noProof/>
        </w:rPr>
      </w:pPr>
    </w:p>
    <w:p w14:paraId="36C74282" w14:textId="77777777" w:rsidR="008708F9" w:rsidRPr="00C0592E" w:rsidRDefault="00DD450D" w:rsidP="00EE1973">
      <w:pPr>
        <w:rPr>
          <w:noProof/>
        </w:rPr>
      </w:pPr>
      <w:r w:rsidRPr="00C0592E">
        <w:rPr>
          <w:noProof/>
        </w:rPr>
        <w:drawing>
          <wp:inline distT="0" distB="0" distL="0" distR="0" wp14:anchorId="0D267291" wp14:editId="6B78DD7D">
            <wp:extent cx="22860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Warning Acknowledged –</w:t>
      </w:r>
      <w:r w:rsidR="008708F9" w:rsidRPr="00C0592E">
        <w:rPr>
          <w:noProof/>
        </w:rPr>
        <w:t xml:space="preserve"> This icon </w:t>
      </w:r>
      <w:r w:rsidR="00D94244">
        <w:rPr>
          <w:noProof/>
        </w:rPr>
        <w:t>appears</w:t>
      </w:r>
      <w:r w:rsidR="008708F9" w:rsidRPr="00C0592E">
        <w:rPr>
          <w:noProof/>
        </w:rPr>
        <w:t xml:space="preserve"> once the operator acknowledges the Warning </w:t>
      </w:r>
      <w:r w:rsidR="00FE227B" w:rsidRPr="00C0592E">
        <w:rPr>
          <w:noProof/>
        </w:rPr>
        <w:t>alarm state change.</w:t>
      </w:r>
    </w:p>
    <w:p w14:paraId="154F4853" w14:textId="77777777" w:rsidR="008708F9" w:rsidRPr="00C0592E" w:rsidRDefault="008708F9">
      <w:pPr>
        <w:rPr>
          <w:noProof/>
        </w:rPr>
      </w:pPr>
    </w:p>
    <w:p w14:paraId="1D9667F4" w14:textId="77777777" w:rsidR="008708F9" w:rsidRDefault="00DD450D" w:rsidP="00EE1973">
      <w:pPr>
        <w:rPr>
          <w:noProof/>
        </w:rPr>
      </w:pPr>
      <w:r w:rsidRPr="00C0592E">
        <w:rPr>
          <w:noProof/>
        </w:rPr>
        <w:drawing>
          <wp:inline distT="0" distB="0" distL="0" distR="0" wp14:anchorId="56CC1BA2" wp14:editId="16D5FF4C">
            <wp:extent cx="2286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BC6102" w:rsidRPr="00C0592E">
        <w:rPr>
          <w:noProof/>
        </w:rPr>
        <w:t xml:space="preserve"> </w:t>
      </w:r>
      <w:r w:rsidR="008708F9" w:rsidRPr="00C0592E">
        <w:rPr>
          <w:b/>
          <w:noProof/>
        </w:rPr>
        <w:t>Alarm Acknowledged –</w:t>
      </w:r>
      <w:r w:rsidR="008708F9" w:rsidRPr="00C0592E">
        <w:rPr>
          <w:noProof/>
        </w:rPr>
        <w:t xml:space="preserve"> This icon </w:t>
      </w:r>
      <w:r w:rsidR="00D94244">
        <w:rPr>
          <w:noProof/>
        </w:rPr>
        <w:t>appears</w:t>
      </w:r>
      <w:r w:rsidR="008708F9" w:rsidRPr="00C0592E">
        <w:rPr>
          <w:noProof/>
        </w:rPr>
        <w:t xml:space="preserve"> once the operator acknowledges the Out of Spec. alarm state change.  </w:t>
      </w:r>
      <w:r w:rsidR="000810F4" w:rsidRPr="00C0592E">
        <w:rPr>
          <w:noProof/>
        </w:rPr>
        <w:t>Not all alarms require acknowledgement.</w:t>
      </w:r>
    </w:p>
    <w:p w14:paraId="2E1EC047" w14:textId="77777777" w:rsidR="00EA0C50" w:rsidRDefault="00EA0C50" w:rsidP="00EE1973">
      <w:pPr>
        <w:rPr>
          <w:noProof/>
        </w:rPr>
      </w:pPr>
    </w:p>
    <w:p w14:paraId="6CC325F4" w14:textId="77777777" w:rsidR="00FE32EA" w:rsidRDefault="00FE32EA" w:rsidP="00EE1973">
      <w:pPr>
        <w:rPr>
          <w:noProof/>
        </w:rPr>
      </w:pPr>
    </w:p>
    <w:p w14:paraId="1593EA65" w14:textId="77777777" w:rsidR="00FE32EA" w:rsidRPr="00C0592E" w:rsidRDefault="00FE32EA" w:rsidP="00EE1973">
      <w:pPr>
        <w:rPr>
          <w:noProof/>
        </w:rPr>
      </w:pPr>
    </w:p>
    <w:p w14:paraId="6693D5C4" w14:textId="77777777" w:rsidR="008708F9" w:rsidRDefault="00530DA9" w:rsidP="00062A0A">
      <w:pPr>
        <w:pStyle w:val="Heading4"/>
        <w:rPr>
          <w:noProof/>
        </w:rPr>
      </w:pPr>
      <w:r w:rsidRPr="00C0592E">
        <w:rPr>
          <w:noProof/>
        </w:rPr>
        <w:t>C</w:t>
      </w:r>
      <w:r w:rsidR="00A24EC7">
        <w:rPr>
          <w:noProof/>
        </w:rPr>
        <w:t>ommunications Icons</w:t>
      </w:r>
    </w:p>
    <w:p w14:paraId="507CBF6E" w14:textId="4FA66A9B" w:rsidR="008708F9" w:rsidRPr="00C0592E" w:rsidRDefault="00BC6102" w:rsidP="00EE1973">
      <w:r w:rsidRPr="00C0592E">
        <w:object w:dxaOrig="240" w:dyaOrig="240" w14:anchorId="2AE11E0B">
          <v:shape id="_x0000_i1027" type="#_x0000_t75" style="width:18.75pt;height:18.75pt" o:ole="" fillcolor="window">
            <v:imagedata r:id="rId121" o:title=""/>
          </v:shape>
          <o:OLEObject Type="Embed" ProgID="PBrush" ShapeID="_x0000_i1027" DrawAspect="Content" ObjectID="_1685995638" r:id="rId122"/>
        </w:object>
      </w:r>
      <w:r w:rsidRPr="00C0592E">
        <w:t xml:space="preserve"> </w:t>
      </w:r>
      <w:r w:rsidR="00D30FEC">
        <w:rPr>
          <w:b/>
        </w:rPr>
        <w:t>DAU</w:t>
      </w:r>
      <w:ins w:id="765" w:author="Tom Bergeron" w:date="2021-06-22T12:45:00Z">
        <w:r w:rsidR="00EF2EF8">
          <w:rPr>
            <w:b/>
          </w:rPr>
          <w:t>/eTPU</w:t>
        </w:r>
      </w:ins>
      <w:r w:rsidR="008708F9" w:rsidRPr="00C0592E">
        <w:rPr>
          <w:b/>
        </w:rPr>
        <w:t xml:space="preserve"> Communication Error –</w:t>
      </w:r>
      <w:r w:rsidR="008708F9" w:rsidRPr="00C0592E">
        <w:t xml:space="preserve"> This icon </w:t>
      </w:r>
      <w:r w:rsidR="00D94244">
        <w:t>appears</w:t>
      </w:r>
      <w:r w:rsidR="008708F9" w:rsidRPr="00C0592E">
        <w:t xml:space="preserve"> if the software loses communication with the </w:t>
      </w:r>
      <w:r w:rsidR="00D30FEC">
        <w:t>DAU</w:t>
      </w:r>
      <w:ins w:id="766" w:author="Tom Bergeron" w:date="2021-06-22T12:45:00Z">
        <w:r w:rsidR="00EF2EF8">
          <w:t>/eTPU</w:t>
        </w:r>
      </w:ins>
      <w:r w:rsidR="00FE227B" w:rsidRPr="00C0592E">
        <w:t>.</w:t>
      </w:r>
    </w:p>
    <w:p w14:paraId="326C4BCF" w14:textId="77777777" w:rsidR="008708F9" w:rsidRPr="00C0592E" w:rsidRDefault="008708F9"/>
    <w:p w14:paraId="7FA50F80" w14:textId="24B89331" w:rsidR="008708F9" w:rsidRPr="00C0592E" w:rsidRDefault="00BC6102" w:rsidP="00EE1973">
      <w:r w:rsidRPr="00C0592E">
        <w:object w:dxaOrig="240" w:dyaOrig="240" w14:anchorId="194A68D6">
          <v:shape id="_x0000_i1028" type="#_x0000_t75" style="width:18.75pt;height:18.75pt" o:ole="" fillcolor="window">
            <v:imagedata r:id="rId123" o:title=""/>
          </v:shape>
          <o:OLEObject Type="Embed" ProgID="PBrush" ShapeID="_x0000_i1028" DrawAspect="Content" ObjectID="_1685995639" r:id="rId124"/>
        </w:object>
      </w:r>
      <w:r w:rsidR="008708F9" w:rsidRPr="00C0592E">
        <w:t xml:space="preserve"> </w:t>
      </w:r>
      <w:r w:rsidR="00D30FEC">
        <w:rPr>
          <w:b/>
        </w:rPr>
        <w:t>DAU</w:t>
      </w:r>
      <w:ins w:id="767" w:author="Tom Bergeron" w:date="2021-06-22T12:45:00Z">
        <w:r w:rsidR="00EF2EF8">
          <w:rPr>
            <w:b/>
          </w:rPr>
          <w:t>/eTPU</w:t>
        </w:r>
      </w:ins>
      <w:r w:rsidR="008708F9" w:rsidRPr="00C0592E">
        <w:rPr>
          <w:b/>
        </w:rPr>
        <w:t xml:space="preserve"> Communication Restored –</w:t>
      </w:r>
      <w:r w:rsidR="008708F9" w:rsidRPr="00C0592E">
        <w:t xml:space="preserve"> This icon </w:t>
      </w:r>
      <w:r w:rsidR="00D94244">
        <w:t>appears</w:t>
      </w:r>
      <w:r w:rsidR="008708F9" w:rsidRPr="00C0592E">
        <w:t xml:space="preserve"> when the software re-gains communication with the </w:t>
      </w:r>
      <w:r w:rsidR="0005086A">
        <w:t>DAU</w:t>
      </w:r>
      <w:ins w:id="768" w:author="Tom Bergeron" w:date="2021-06-22T12:45:00Z">
        <w:r w:rsidR="00EF2EF8">
          <w:t>/eTPU</w:t>
        </w:r>
      </w:ins>
      <w:del w:id="769" w:author="Tom Bergeron" w:date="2021-06-22T12:45:00Z">
        <w:r w:rsidR="00FE227B" w:rsidRPr="00C0592E" w:rsidDel="00EF2EF8">
          <w:delText>.</w:delText>
        </w:r>
      </w:del>
    </w:p>
    <w:p w14:paraId="75978538" w14:textId="77777777" w:rsidR="008708F9" w:rsidRPr="00C0592E" w:rsidRDefault="008708F9"/>
    <w:p w14:paraId="50DEB22C" w14:textId="2D5CA910" w:rsidR="005F250B" w:rsidRDefault="00BC6102" w:rsidP="00AE2473">
      <w:r w:rsidRPr="00C0592E">
        <w:object w:dxaOrig="240" w:dyaOrig="225" w14:anchorId="56A48F3D">
          <v:shape id="_x0000_i1029" type="#_x0000_t75" style="width:21pt;height:18.75pt" o:ole="" fillcolor="window">
            <v:imagedata r:id="rId125" o:title=""/>
          </v:shape>
          <o:OLEObject Type="Embed" ProgID="PBrush" ShapeID="_x0000_i1029" DrawAspect="Content" ObjectID="_1685995640" r:id="rId126"/>
        </w:object>
      </w:r>
      <w:r w:rsidR="008708F9" w:rsidRPr="00C0592E">
        <w:t xml:space="preserve"> </w:t>
      </w:r>
      <w:r w:rsidR="008708F9" w:rsidRPr="00C0592E">
        <w:rPr>
          <w:b/>
          <w:bCs/>
        </w:rPr>
        <w:t>Process Traceability</w:t>
      </w:r>
      <w:r w:rsidR="008708F9" w:rsidRPr="00C0592E">
        <w:t xml:space="preserve"> </w:t>
      </w:r>
      <w:r w:rsidR="008708F9" w:rsidRPr="00C0592E">
        <w:rPr>
          <w:b/>
        </w:rPr>
        <w:t>Barcode failure –</w:t>
      </w:r>
      <w:r w:rsidR="008708F9" w:rsidRPr="00C0592E">
        <w:t xml:space="preserve"> This icon </w:t>
      </w:r>
      <w:r w:rsidR="00D94244">
        <w:t>appears</w:t>
      </w:r>
      <w:r w:rsidR="008708F9" w:rsidRPr="00C0592E">
        <w:t xml:space="preserve"> if the software detects a </w:t>
      </w:r>
      <w:proofErr w:type="gramStart"/>
      <w:r w:rsidR="008708F9" w:rsidRPr="00C0592E">
        <w:t>board, but</w:t>
      </w:r>
      <w:proofErr w:type="gramEnd"/>
      <w:r w:rsidR="008708F9" w:rsidRPr="00C0592E">
        <w:t xml:space="preserve"> does not read the barcode </w:t>
      </w:r>
      <w:r w:rsidR="00FE227B" w:rsidRPr="00C0592E">
        <w:t>for that product.</w:t>
      </w:r>
    </w:p>
    <w:p w14:paraId="35049ECC" w14:textId="56CE9152" w:rsidR="005F250B" w:rsidRDefault="00BB1720" w:rsidP="00D36D96">
      <w:pPr>
        <w:pStyle w:val="Heading2"/>
      </w:pPr>
      <w:r>
        <w:br w:type="page"/>
      </w:r>
      <w:bookmarkStart w:id="770" w:name="_Toc469334931"/>
      <w:bookmarkStart w:id="771" w:name="_Toc504120357"/>
      <w:bookmarkStart w:id="772" w:name="_Toc527644340"/>
      <w:bookmarkStart w:id="773" w:name="_Toc528599440"/>
      <w:bookmarkStart w:id="774" w:name="_Toc17993478"/>
      <w:bookmarkStart w:id="775" w:name="_Toc37267196"/>
      <w:bookmarkStart w:id="776" w:name="_Toc51666632"/>
      <w:bookmarkStart w:id="777" w:name="_Toc51666787"/>
      <w:r>
        <w:lastRenderedPageBreak/>
        <w:t>History Data Files</w:t>
      </w:r>
      <w:bookmarkEnd w:id="770"/>
      <w:bookmarkEnd w:id="771"/>
      <w:bookmarkEnd w:id="772"/>
      <w:bookmarkEnd w:id="773"/>
      <w:bookmarkEnd w:id="774"/>
      <w:bookmarkEnd w:id="775"/>
      <w:bookmarkEnd w:id="776"/>
      <w:bookmarkEnd w:id="777"/>
    </w:p>
    <w:p w14:paraId="0D4CC391" w14:textId="661820A1" w:rsidR="005F250B" w:rsidRDefault="005F250B" w:rsidP="00A67276">
      <w:r>
        <w:t xml:space="preserve">As the software process Virtual Profiles, it </w:t>
      </w:r>
      <w:r w:rsidR="009B0102">
        <w:t>generates</w:t>
      </w:r>
      <w:r>
        <w:t xml:space="preserve"> data files. It automatically stores these </w:t>
      </w:r>
      <w:r w:rsidRPr="00E25214">
        <w:rPr>
          <w:i/>
        </w:rPr>
        <w:t>Event</w:t>
      </w:r>
      <w:r>
        <w:t xml:space="preserve"> and </w:t>
      </w:r>
      <w:proofErr w:type="spellStart"/>
      <w:r w:rsidRPr="00E25214">
        <w:rPr>
          <w:i/>
        </w:rPr>
        <w:t>VPdata</w:t>
      </w:r>
      <w:proofErr w:type="spellEnd"/>
      <w:r>
        <w:t xml:space="preserve"> files associated with each specific product to a </w:t>
      </w:r>
      <w:proofErr w:type="gramStart"/>
      <w:r w:rsidRPr="00E25214">
        <w:rPr>
          <w:i/>
        </w:rPr>
        <w:t>History</w:t>
      </w:r>
      <w:proofErr w:type="gramEnd"/>
      <w:r>
        <w:t xml:space="preserve"> folder.  </w:t>
      </w:r>
    </w:p>
    <w:p w14:paraId="54F741C7" w14:textId="77777777" w:rsidR="00A67276" w:rsidRDefault="00A67276" w:rsidP="00A67276"/>
    <w:p w14:paraId="2CA360A9" w14:textId="77777777" w:rsidR="005F250B" w:rsidRDefault="004C09DD" w:rsidP="004C09DD">
      <w:pPr>
        <w:jc w:val="center"/>
      </w:pPr>
      <w:r>
        <w:rPr>
          <w:noProof/>
        </w:rPr>
        <w:drawing>
          <wp:inline distT="0" distB="0" distL="0" distR="0" wp14:anchorId="749CF617" wp14:editId="2AAFB5E4">
            <wp:extent cx="5980286" cy="1572768"/>
            <wp:effectExtent l="0" t="0" r="1905" b="8890"/>
            <wp:docPr id="4809" name="Picture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0286" cy="1572768"/>
                    </a:xfrm>
                    <a:prstGeom prst="rect">
                      <a:avLst/>
                    </a:prstGeom>
                    <a:noFill/>
                    <a:ln>
                      <a:noFill/>
                    </a:ln>
                  </pic:spPr>
                </pic:pic>
              </a:graphicData>
            </a:graphic>
          </wp:inline>
        </w:drawing>
      </w:r>
    </w:p>
    <w:p w14:paraId="12C0066B" w14:textId="77777777" w:rsidR="005F250B" w:rsidRDefault="005F250B" w:rsidP="005F250B"/>
    <w:p w14:paraId="1C52669A" w14:textId="77777777" w:rsidR="000843D2" w:rsidRDefault="000843D2" w:rsidP="00A67276"/>
    <w:p w14:paraId="2036F558" w14:textId="51FDE318" w:rsidR="008708F9" w:rsidRDefault="00A67276" w:rsidP="00D36D96">
      <w:pPr>
        <w:pStyle w:val="Heading2"/>
      </w:pPr>
      <w:bookmarkStart w:id="778" w:name="_Toc119468104"/>
      <w:bookmarkStart w:id="779" w:name="_Toc353195417"/>
      <w:bookmarkStart w:id="780" w:name="_Toc358296274"/>
      <w:bookmarkStart w:id="781" w:name="_Toc358298439"/>
      <w:bookmarkStart w:id="782" w:name="_Toc469334933"/>
      <w:bookmarkStart w:id="783" w:name="_Toc504120359"/>
      <w:bookmarkStart w:id="784" w:name="_Toc527644342"/>
      <w:bookmarkStart w:id="785" w:name="_Toc528599441"/>
      <w:bookmarkStart w:id="786" w:name="_Toc17993479"/>
      <w:bookmarkStart w:id="787" w:name="_Toc37267197"/>
      <w:bookmarkStart w:id="788" w:name="_Toc51666633"/>
      <w:bookmarkStart w:id="789" w:name="_Toc51666788"/>
      <w:r>
        <w:t>Insert</w:t>
      </w:r>
      <w:r w:rsidR="008708F9">
        <w:t xml:space="preserve"> </w:t>
      </w:r>
      <w:r>
        <w:t>D</w:t>
      </w:r>
      <w:r w:rsidR="008708F9">
        <w:t xml:space="preserve">ata </w:t>
      </w:r>
      <w:r>
        <w:t>F</w:t>
      </w:r>
      <w:r w:rsidR="008708F9">
        <w:t xml:space="preserve">iles </w:t>
      </w:r>
      <w:r w:rsidR="00382F28">
        <w:t>f</w:t>
      </w:r>
      <w:r w:rsidR="003359C6">
        <w:t>rom</w:t>
      </w:r>
      <w:r w:rsidR="008708F9">
        <w:t xml:space="preserve"> </w:t>
      </w:r>
      <w:r w:rsidR="00382F28">
        <w:t>a</w:t>
      </w:r>
      <w:r w:rsidR="00BB1720">
        <w:t xml:space="preserve">n </w:t>
      </w:r>
      <w:r>
        <w:t>O</w:t>
      </w:r>
      <w:r w:rsidR="008708F9">
        <w:t xml:space="preserve">utside </w:t>
      </w:r>
      <w:r>
        <w:t>S</w:t>
      </w:r>
      <w:r w:rsidR="008708F9">
        <w:t>ource</w:t>
      </w:r>
      <w:bookmarkEnd w:id="778"/>
      <w:bookmarkEnd w:id="779"/>
      <w:bookmarkEnd w:id="780"/>
      <w:bookmarkEnd w:id="781"/>
      <w:bookmarkEnd w:id="782"/>
      <w:bookmarkEnd w:id="783"/>
      <w:bookmarkEnd w:id="784"/>
      <w:bookmarkEnd w:id="785"/>
      <w:bookmarkEnd w:id="786"/>
      <w:bookmarkEnd w:id="787"/>
      <w:bookmarkEnd w:id="788"/>
      <w:bookmarkEnd w:id="789"/>
    </w:p>
    <w:p w14:paraId="776EEACF" w14:textId="7DDA1C3F" w:rsidR="008708F9" w:rsidRDefault="008708F9">
      <w:r w:rsidRPr="00C0592E">
        <w:t xml:space="preserve">If you receive </w:t>
      </w:r>
      <w:r w:rsidR="0005086A">
        <w:t>W</w:t>
      </w:r>
      <w:r w:rsidR="00DF63A3" w:rsidRPr="00C0592E">
        <w:t>PI</w:t>
      </w:r>
      <w:r w:rsidRPr="00C0592E">
        <w:t xml:space="preserve"> data files </w:t>
      </w:r>
      <w:r w:rsidR="0005086A">
        <w:t>from another system</w:t>
      </w:r>
      <w:r w:rsidR="00070E42" w:rsidRPr="00C0592E">
        <w:t>,</w:t>
      </w:r>
      <w:r w:rsidRPr="00C0592E">
        <w:t xml:space="preserve"> you can copy them to the </w:t>
      </w:r>
      <w:r w:rsidR="0005086A">
        <w:rPr>
          <w:rStyle w:val="PlainTextChar"/>
          <w:b/>
        </w:rPr>
        <w:t>W</w:t>
      </w:r>
      <w:r w:rsidR="005C3DF8" w:rsidRPr="00C0592E">
        <w:rPr>
          <w:rStyle w:val="PlainTextChar"/>
          <w:b/>
        </w:rPr>
        <w:t>PI</w:t>
      </w:r>
      <w:r w:rsidR="00FE2E6E" w:rsidRPr="00C0592E">
        <w:rPr>
          <w:rStyle w:val="PlainTextChar"/>
          <w:b/>
        </w:rPr>
        <w:t>\</w:t>
      </w:r>
      <w:proofErr w:type="gramStart"/>
      <w:r w:rsidRPr="00C0592E">
        <w:rPr>
          <w:rStyle w:val="PlainTextChar"/>
          <w:b/>
        </w:rPr>
        <w:t>Profiles</w:t>
      </w:r>
      <w:proofErr w:type="gramEnd"/>
      <w:r w:rsidRPr="00C0592E">
        <w:t xml:space="preserve"> folder in Windows Explorer.  The next time you enter the Profile Explorer screen the software will automatically create folders for those profiles based on the profile name and put the profiles in the folders.</w:t>
      </w:r>
    </w:p>
    <w:p w14:paraId="75331017" w14:textId="77777777" w:rsidR="000843D2" w:rsidRPr="00C0592E" w:rsidRDefault="000843D2"/>
    <w:p w14:paraId="42FD3D2A" w14:textId="77777777" w:rsidR="00864B2D" w:rsidRPr="008B09BB" w:rsidRDefault="00BB1720" w:rsidP="00D36D96">
      <w:pPr>
        <w:pStyle w:val="Heading2"/>
      </w:pPr>
      <w:bookmarkStart w:id="790" w:name="_Toc69272384"/>
      <w:bookmarkStart w:id="791" w:name="_Toc119468105"/>
      <w:bookmarkStart w:id="792" w:name="_Toc353195418"/>
      <w:bookmarkStart w:id="793" w:name="_Toc358296275"/>
      <w:bookmarkStart w:id="794" w:name="_Toc358298440"/>
      <w:bookmarkStart w:id="795" w:name="_Toc469334934"/>
      <w:bookmarkStart w:id="796" w:name="_Toc504120360"/>
      <w:bookmarkStart w:id="797" w:name="_Toc527644343"/>
      <w:bookmarkStart w:id="798" w:name="_Toc528599442"/>
      <w:bookmarkStart w:id="799" w:name="_Toc17993480"/>
      <w:bookmarkStart w:id="800" w:name="_Toc37267198"/>
      <w:bookmarkStart w:id="801" w:name="_Toc51666634"/>
      <w:bookmarkStart w:id="802" w:name="_Toc51666789"/>
      <w:r>
        <w:t>Rename P</w:t>
      </w:r>
      <w:r w:rsidRPr="008B09BB">
        <w:t>rofiles</w:t>
      </w:r>
      <w:bookmarkEnd w:id="790"/>
      <w:bookmarkEnd w:id="791"/>
      <w:bookmarkEnd w:id="792"/>
      <w:bookmarkEnd w:id="793"/>
      <w:bookmarkEnd w:id="794"/>
      <w:bookmarkEnd w:id="795"/>
      <w:bookmarkEnd w:id="796"/>
      <w:bookmarkEnd w:id="797"/>
      <w:bookmarkEnd w:id="798"/>
      <w:bookmarkEnd w:id="799"/>
      <w:bookmarkEnd w:id="800"/>
      <w:bookmarkEnd w:id="801"/>
      <w:bookmarkEnd w:id="802"/>
    </w:p>
    <w:p w14:paraId="08204303" w14:textId="1F9AA0D4" w:rsidR="00864B2D" w:rsidRPr="008B09BB" w:rsidRDefault="00864B2D" w:rsidP="00864B2D">
      <w:r w:rsidRPr="008B09BB">
        <w:t xml:space="preserve">In situations that require it, </w:t>
      </w:r>
      <w:r w:rsidR="00BF3428">
        <w:t>you</w:t>
      </w:r>
      <w:r w:rsidRPr="008B09BB">
        <w:t xml:space="preserve"> </w:t>
      </w:r>
      <w:r w:rsidR="00070E42" w:rsidRPr="008B09BB">
        <w:t>have</w:t>
      </w:r>
      <w:r w:rsidRPr="008B09BB">
        <w:t xml:space="preserve"> the abi</w:t>
      </w:r>
      <w:r w:rsidR="00FE227B">
        <w:t>lity to edit the profile name.</w:t>
      </w:r>
      <w:r w:rsidR="00C55314">
        <w:t xml:space="preserve"> </w:t>
      </w:r>
      <w:r w:rsidRPr="008B09BB">
        <w:t>This can be especially useful when products are</w:t>
      </w:r>
      <w:r w:rsidR="0005086A">
        <w:t xml:space="preserve"> identical </w:t>
      </w:r>
      <w:r w:rsidR="0005086A" w:rsidRPr="008B09BB">
        <w:t>but</w:t>
      </w:r>
      <w:r w:rsidRPr="008B09BB">
        <w:t xml:space="preserve"> have different names.  Once the profile has been optimized, it can be renamed and used as a baseline profile for </w:t>
      </w:r>
      <w:r w:rsidR="0005086A">
        <w:t>a different</w:t>
      </w:r>
      <w:r w:rsidRPr="008B09BB">
        <w:t xml:space="preserve"> product</w:t>
      </w:r>
      <w:r w:rsidR="0005086A">
        <w:t xml:space="preserve"> name </w:t>
      </w:r>
      <w:r w:rsidRPr="008B09BB">
        <w:t xml:space="preserve">if the need arises.  This eliminates the need to re-profile </w:t>
      </w:r>
      <w:r w:rsidR="00FE227B">
        <w:t>products unnecessarily.</w:t>
      </w:r>
    </w:p>
    <w:p w14:paraId="58B779E5" w14:textId="77777777" w:rsidR="00864B2D" w:rsidRPr="008B09BB" w:rsidRDefault="00864B2D" w:rsidP="00864B2D"/>
    <w:p w14:paraId="11CC1BB0" w14:textId="77777777" w:rsidR="00864B2D" w:rsidRDefault="00AE2473" w:rsidP="00AE2473">
      <w:r w:rsidRPr="00AE2473">
        <w:rPr>
          <w:b/>
        </w:rPr>
        <w:t>Note</w:t>
      </w:r>
      <w:r w:rsidR="0095411B" w:rsidRPr="00265B37">
        <w:t xml:space="preserve">: </w:t>
      </w:r>
      <w:r w:rsidR="00864B2D" w:rsidRPr="00265B37">
        <w:t>Renaming a profile includes the name that is embedded in the profile that shows up on the printout</w:t>
      </w:r>
    </w:p>
    <w:p w14:paraId="5E4EEC14" w14:textId="0A18AAED" w:rsidR="003266EA" w:rsidRPr="00C55314" w:rsidRDefault="003266EA" w:rsidP="00A97125">
      <w:pPr>
        <w:numPr>
          <w:ilvl w:val="0"/>
          <w:numId w:val="77"/>
        </w:numPr>
      </w:pPr>
      <w:r w:rsidRPr="00C55314">
        <w:t>Manually create a new folder in the C:\</w:t>
      </w:r>
      <w:r w:rsidR="0005086A">
        <w:t>W</w:t>
      </w:r>
      <w:r w:rsidRPr="00C55314">
        <w:t xml:space="preserve">PI\Profiles folder using the new product name. </w:t>
      </w:r>
    </w:p>
    <w:p w14:paraId="14C39D80" w14:textId="77777777" w:rsidR="003266EA" w:rsidRPr="00C55314" w:rsidRDefault="003266EA" w:rsidP="00A97125">
      <w:pPr>
        <w:numPr>
          <w:ilvl w:val="0"/>
          <w:numId w:val="77"/>
        </w:numPr>
      </w:pPr>
      <w:r w:rsidRPr="00C55314">
        <w:t>Copy the desired profile into this new folder.</w:t>
      </w:r>
    </w:p>
    <w:p w14:paraId="2F7DEFFF" w14:textId="77777777" w:rsidR="003266EA" w:rsidRPr="00C55314" w:rsidRDefault="003266EA" w:rsidP="00A97125">
      <w:pPr>
        <w:numPr>
          <w:ilvl w:val="0"/>
          <w:numId w:val="77"/>
        </w:numPr>
      </w:pPr>
      <w:r w:rsidRPr="00C55314">
        <w:t>A folder with that new Product Name will appear in Profile Explorer.</w:t>
      </w:r>
    </w:p>
    <w:p w14:paraId="0D6CE1D5" w14:textId="77777777" w:rsidR="003266EA" w:rsidRPr="00C55314" w:rsidRDefault="003266EA" w:rsidP="00A97125">
      <w:pPr>
        <w:numPr>
          <w:ilvl w:val="0"/>
          <w:numId w:val="77"/>
        </w:numPr>
      </w:pPr>
      <w:r w:rsidRPr="00C55314">
        <w:t>When you open that profile, it will display in the software with the new Product Name</w:t>
      </w:r>
    </w:p>
    <w:p w14:paraId="252053D7" w14:textId="77777777" w:rsidR="003266EA" w:rsidRPr="00C55314" w:rsidRDefault="003266EA" w:rsidP="003266EA">
      <w:pPr>
        <w:ind w:left="720"/>
      </w:pPr>
    </w:p>
    <w:p w14:paraId="643D2011" w14:textId="77777777" w:rsidR="00864B2D" w:rsidRPr="00C55314" w:rsidRDefault="00864B2D" w:rsidP="00FE227B">
      <w:pPr>
        <w:pStyle w:val="ListBullet2"/>
      </w:pPr>
      <w:r w:rsidRPr="00C55314">
        <w:t xml:space="preserve">The new </w:t>
      </w:r>
      <w:r w:rsidR="00B90558" w:rsidRPr="00C55314">
        <w:t>p</w:t>
      </w:r>
      <w:r w:rsidRPr="00C55314">
        <w:t>rofile name will appear on all the screens (Profile Explorer, General Tab, Charts Tab, and Troubleshooting Tab).  The new name will also appear in the data th</w:t>
      </w:r>
      <w:r w:rsidR="00FE227B" w:rsidRPr="00C55314">
        <w:t>at is copied to the Clipboard.</w:t>
      </w:r>
    </w:p>
    <w:p w14:paraId="18041886" w14:textId="77777777" w:rsidR="00864B2D" w:rsidRPr="00C55314" w:rsidRDefault="00864B2D" w:rsidP="00FE227B">
      <w:pPr>
        <w:pStyle w:val="ListBullet2"/>
      </w:pPr>
      <w:r w:rsidRPr="00C55314">
        <w:t>None of the files on the</w:t>
      </w:r>
      <w:r w:rsidR="00B90558" w:rsidRPr="00C55314">
        <w:t xml:space="preserve"> PC are actually renamed, </w:t>
      </w:r>
      <w:r w:rsidRPr="00C55314">
        <w:t>when viewing the profiles in Profile Explorer, they all look the same.  However, profiles run after the name has been changed will use the new product name as part of their file names.</w:t>
      </w:r>
    </w:p>
    <w:p w14:paraId="702D992E" w14:textId="77777777" w:rsidR="00864B2D" w:rsidRPr="008B09BB" w:rsidRDefault="00864B2D" w:rsidP="00C55314"/>
    <w:p w14:paraId="205A6503" w14:textId="77777777" w:rsidR="00864B2D" w:rsidRPr="00265B37" w:rsidRDefault="00A5204F" w:rsidP="00085DF3">
      <w:pPr>
        <w:rPr>
          <w:noProof/>
        </w:rPr>
      </w:pPr>
      <w:r w:rsidRPr="00085DF3">
        <w:rPr>
          <w:b/>
          <w:noProof/>
        </w:rPr>
        <w:t>Note</w:t>
      </w:r>
      <w:r w:rsidRPr="00265B37">
        <w:rPr>
          <w:noProof/>
        </w:rPr>
        <w:t xml:space="preserve">: </w:t>
      </w:r>
      <w:r w:rsidR="00864B2D" w:rsidRPr="00265B37">
        <w:rPr>
          <w:noProof/>
        </w:rPr>
        <w:t xml:space="preserve">Virtual Profiling </w:t>
      </w:r>
      <w:r w:rsidR="008F74EE">
        <w:rPr>
          <w:noProof/>
        </w:rPr>
        <w:t>is</w:t>
      </w:r>
      <w:r w:rsidR="00864B2D" w:rsidRPr="00265B37">
        <w:rPr>
          <w:noProof/>
        </w:rPr>
        <w:t xml:space="preserve"> most accurate for products that have their own baseline profile.</w:t>
      </w:r>
    </w:p>
    <w:p w14:paraId="46E1DBC3" w14:textId="77777777" w:rsidR="001D472F" w:rsidRPr="0020119C" w:rsidRDefault="00530DA9" w:rsidP="00676B77">
      <w:pPr>
        <w:pStyle w:val="Heading1"/>
      </w:pPr>
      <w:bookmarkStart w:id="803" w:name="_Virtual_Profiling"/>
      <w:bookmarkStart w:id="804" w:name="_Ref323545933"/>
      <w:bookmarkStart w:id="805" w:name="_Toc353195419"/>
      <w:bookmarkStart w:id="806" w:name="_Toc358296276"/>
      <w:bookmarkStart w:id="807" w:name="_Toc358298441"/>
      <w:bookmarkStart w:id="808" w:name="_Toc469334935"/>
      <w:bookmarkStart w:id="809" w:name="_Toc504120361"/>
      <w:bookmarkStart w:id="810" w:name="_Toc527644344"/>
      <w:bookmarkStart w:id="811" w:name="_Toc528599443"/>
      <w:bookmarkStart w:id="812" w:name="_Toc17993481"/>
      <w:bookmarkStart w:id="813" w:name="_Toc37267199"/>
      <w:bookmarkStart w:id="814" w:name="_Toc51666635"/>
      <w:bookmarkStart w:id="815" w:name="_Toc51666790"/>
      <w:bookmarkStart w:id="816" w:name="_Toc119468108"/>
      <w:bookmarkStart w:id="817" w:name="_Toc486325587"/>
      <w:bookmarkEnd w:id="738"/>
      <w:bookmarkEnd w:id="803"/>
      <w:r w:rsidRPr="0020119C">
        <w:lastRenderedPageBreak/>
        <w:t>Virtual Profiling</w:t>
      </w:r>
      <w:bookmarkEnd w:id="804"/>
      <w:bookmarkEnd w:id="805"/>
      <w:bookmarkEnd w:id="806"/>
      <w:bookmarkEnd w:id="807"/>
      <w:bookmarkEnd w:id="808"/>
      <w:bookmarkEnd w:id="809"/>
      <w:bookmarkEnd w:id="810"/>
      <w:bookmarkEnd w:id="811"/>
      <w:bookmarkEnd w:id="812"/>
      <w:bookmarkEnd w:id="813"/>
      <w:bookmarkEnd w:id="814"/>
      <w:bookmarkEnd w:id="815"/>
    </w:p>
    <w:p w14:paraId="61B8A01B" w14:textId="1F650EE9" w:rsidR="001D472F" w:rsidRDefault="001D472F" w:rsidP="001D472F">
      <w:r w:rsidRPr="00D7395A">
        <w:rPr>
          <w:i/>
        </w:rPr>
        <w:t>Virtual Profiling</w:t>
      </w:r>
      <w:r>
        <w:t xml:space="preserve"> (VP) is a means of reliably predicting the thermal profile </w:t>
      </w:r>
      <w:r w:rsidRPr="00D7395A">
        <w:rPr>
          <w:i/>
        </w:rPr>
        <w:t>of every board in a production run</w:t>
      </w:r>
      <w:r>
        <w:t xml:space="preserve"> based on a comparison of real-time temperature and conveyor speed data against a </w:t>
      </w:r>
      <w:r w:rsidRPr="00D7395A">
        <w:rPr>
          <w:i/>
        </w:rPr>
        <w:t>baseline</w:t>
      </w:r>
      <w:r>
        <w:t xml:space="preserve"> profile established by an earlier profiler run through the </w:t>
      </w:r>
      <w:r w:rsidR="0005086A">
        <w:t>machine</w:t>
      </w:r>
      <w:r>
        <w:t xml:space="preserve">.  For a given product, this baseline needs to represent an optimum </w:t>
      </w:r>
      <w:r w:rsidR="0005086A">
        <w:t>machine</w:t>
      </w:r>
      <w:r>
        <w:t xml:space="preserve"> recipe with a good PWI value and a quality soldering result.  </w:t>
      </w:r>
    </w:p>
    <w:p w14:paraId="02E3049A" w14:textId="77777777" w:rsidR="00464F8E" w:rsidRPr="00A67276" w:rsidRDefault="00464F8E" w:rsidP="001D472F">
      <w:pPr>
        <w:rPr>
          <w:sz w:val="14"/>
        </w:rPr>
      </w:pPr>
    </w:p>
    <w:p w14:paraId="5A3444C9" w14:textId="6A4C5E87" w:rsidR="001D472F" w:rsidRDefault="001D472F" w:rsidP="001D472F">
      <w:r>
        <w:t>During the profiler run,</w:t>
      </w:r>
      <w:r w:rsidR="0005086A">
        <w:t xml:space="preserve"> the</w:t>
      </w:r>
      <w:r>
        <w:t xml:space="preserve"> </w:t>
      </w:r>
      <w:r w:rsidR="0005086A">
        <w:t>W</w:t>
      </w:r>
      <w:r>
        <w:t>PI software simultaneously collects temperature data from the board</w:t>
      </w:r>
      <w:r w:rsidR="0005086A">
        <w:t>,</w:t>
      </w:r>
      <w:r>
        <w:t xml:space="preserve"> from the probes installed</w:t>
      </w:r>
      <w:r w:rsidR="00110D01">
        <w:t xml:space="preserve"> at product level</w:t>
      </w:r>
      <w:r w:rsidR="0005086A">
        <w:t>, and the other installed sensors</w:t>
      </w:r>
      <w:r w:rsidR="00110D01">
        <w:t xml:space="preserve">. </w:t>
      </w:r>
      <w:r w:rsidRPr="00C0592E">
        <w:t xml:space="preserve">The </w:t>
      </w:r>
      <w:r>
        <w:t xml:space="preserve">software calculates a </w:t>
      </w:r>
      <w:r w:rsidRPr="00C0592E">
        <w:t>mathematical correlation between the</w:t>
      </w:r>
      <w:r>
        <w:t>se temperature readings</w:t>
      </w:r>
      <w:r w:rsidR="0005086A">
        <w:t xml:space="preserve"> and</w:t>
      </w:r>
      <w:r>
        <w:t xml:space="preserve"> stores this data as part of the baseline profile.  </w:t>
      </w:r>
    </w:p>
    <w:p w14:paraId="223FBFBF" w14:textId="77777777" w:rsidR="00464F8E" w:rsidRPr="00A67276" w:rsidRDefault="00464F8E" w:rsidP="001D472F">
      <w:pPr>
        <w:rPr>
          <w:sz w:val="14"/>
        </w:rPr>
      </w:pPr>
    </w:p>
    <w:p w14:paraId="02ABBC03" w14:textId="0F2B6FE7" w:rsidR="001D472F" w:rsidRDefault="001D472F" w:rsidP="001D472F">
      <w:r>
        <w:t xml:space="preserve">Once the baseline is established, the </w:t>
      </w:r>
      <w:r w:rsidR="0005086A">
        <w:t>W</w:t>
      </w:r>
      <w:r>
        <w:t xml:space="preserve">PI software </w:t>
      </w:r>
      <w:r w:rsidR="0005086A">
        <w:t>can be put</w:t>
      </w:r>
      <w:r w:rsidRPr="00C0592E">
        <w:t xml:space="preserve"> </w:t>
      </w:r>
      <w:r w:rsidR="00BC194A">
        <w:t>in</w:t>
      </w:r>
      <w:r w:rsidRPr="00C0592E">
        <w:t>to</w:t>
      </w:r>
      <w:r w:rsidR="0005086A">
        <w:t xml:space="preserve"> inspection</w:t>
      </w:r>
      <w:r w:rsidRPr="00C0592E">
        <w:t xml:space="preserve"> mode</w:t>
      </w:r>
      <w:r>
        <w:t xml:space="preserve">, recording real-time speed and temperature data as a production run of </w:t>
      </w:r>
      <w:r w:rsidR="0005086A">
        <w:t>the same</w:t>
      </w:r>
      <w:r>
        <w:t xml:space="preserve"> boards passes through the </w:t>
      </w:r>
      <w:r w:rsidR="0005086A">
        <w:t>machine</w:t>
      </w:r>
      <w:r>
        <w:t xml:space="preserve">.  Comparing real-time data to the baseline profile, </w:t>
      </w:r>
      <w:r w:rsidR="0005086A">
        <w:t>W</w:t>
      </w:r>
      <w:r>
        <w:t xml:space="preserve">PI algorithms accurately extrapolate a simulated thermal profile for each board.  </w:t>
      </w:r>
      <w:r w:rsidR="0005086A">
        <w:t>W</w:t>
      </w:r>
      <w:r>
        <w:t xml:space="preserve">PI updates and saves the </w:t>
      </w:r>
      <w:r w:rsidR="00EE3FFF">
        <w:t xml:space="preserve">VP </w:t>
      </w:r>
      <w:r>
        <w:t>profile data</w:t>
      </w:r>
      <w:r w:rsidRPr="00C0592E">
        <w:t xml:space="preserve"> </w:t>
      </w:r>
      <w:r>
        <w:t>as</w:t>
      </w:r>
      <w:r w:rsidRPr="00C0592E">
        <w:t xml:space="preserve"> each board </w:t>
      </w:r>
      <w:r>
        <w:t xml:space="preserve">exits the </w:t>
      </w:r>
      <w:r w:rsidR="0005086A">
        <w:t>machine</w:t>
      </w:r>
      <w:r>
        <w:t>, creating a valuable quality assurance record of each production unit.</w:t>
      </w:r>
    </w:p>
    <w:p w14:paraId="1158665B" w14:textId="77777777" w:rsidR="00464F8E" w:rsidRPr="00A67276" w:rsidRDefault="00464F8E" w:rsidP="0065561C"/>
    <w:p w14:paraId="075B6B6F" w14:textId="071F0C3C" w:rsidR="001D472F" w:rsidRPr="00C0592E" w:rsidRDefault="00813B83" w:rsidP="001D472F">
      <w:r>
        <w:t>During</w:t>
      </w:r>
      <w:r w:rsidR="001D472F" w:rsidRPr="00C0592E">
        <w:t xml:space="preserve"> </w:t>
      </w:r>
      <w:r w:rsidR="0005086A">
        <w:t>inspection</w:t>
      </w:r>
      <w:r w:rsidR="001D472F" w:rsidRPr="00C0592E">
        <w:t xml:space="preserve"> mode</w:t>
      </w:r>
      <w:r>
        <w:t xml:space="preserve"> (VP)</w:t>
      </w:r>
      <w:r w:rsidR="001D472F" w:rsidRPr="00C0592E">
        <w:t xml:space="preserve">, the </w:t>
      </w:r>
      <w:r w:rsidR="001D472F">
        <w:t>software displays</w:t>
      </w:r>
      <w:r w:rsidR="001D472F" w:rsidRPr="00C0592E">
        <w:t xml:space="preserve"> </w:t>
      </w:r>
      <w:r w:rsidR="001D472F">
        <w:t xml:space="preserve">each boards </w:t>
      </w:r>
      <w:r w:rsidR="001D472F" w:rsidRPr="00C0592E">
        <w:t>profile</w:t>
      </w:r>
      <w:r w:rsidR="00AD57C0">
        <w:t xml:space="preserve"> chart and a table of data </w:t>
      </w:r>
      <w:r w:rsidR="001D472F" w:rsidRPr="00C0592E">
        <w:t>bas</w:t>
      </w:r>
      <w:r w:rsidR="001D472F">
        <w:t>ed on its process window.  O</w:t>
      </w:r>
      <w:r w:rsidR="001D472F" w:rsidRPr="00C0592E">
        <w:t>ther screens</w:t>
      </w:r>
      <w:r w:rsidR="001D472F">
        <w:t xml:space="preserve"> show</w:t>
      </w:r>
      <w:r w:rsidR="001D472F" w:rsidRPr="00C0592E">
        <w:t xml:space="preserve"> </w:t>
      </w:r>
      <w:r w:rsidR="001D472F">
        <w:t xml:space="preserve">PWI and </w:t>
      </w:r>
      <w:r w:rsidR="001D472F" w:rsidRPr="00C0592E">
        <w:t xml:space="preserve">SPC control charts.  </w:t>
      </w:r>
      <w:r w:rsidR="001D472F">
        <w:t xml:space="preserve">When </w:t>
      </w:r>
      <w:r w:rsidR="0005086A">
        <w:t>machine</w:t>
      </w:r>
      <w:r w:rsidR="001D472F">
        <w:t xml:space="preserve"> data varies significantly from the baseline profile, </w:t>
      </w:r>
      <w:r w:rsidR="0005086A">
        <w:t>W</w:t>
      </w:r>
      <w:r w:rsidR="001D472F">
        <w:t xml:space="preserve">PI displays appropriate warnings to system operators. </w:t>
      </w:r>
    </w:p>
    <w:bookmarkEnd w:id="816"/>
    <w:p w14:paraId="5935388C" w14:textId="77777777" w:rsidR="00EC3C81" w:rsidRDefault="00EC3C81" w:rsidP="00EC3C81"/>
    <w:p w14:paraId="69C727AD" w14:textId="59F7C30E" w:rsidR="000843D2" w:rsidRDefault="00EC3C81" w:rsidP="00A67276">
      <w:r w:rsidRPr="00EC3C81">
        <w:rPr>
          <w:b/>
        </w:rPr>
        <w:t>Note</w:t>
      </w:r>
      <w:r>
        <w:t>:  Before you start Virtual Profiling,</w:t>
      </w:r>
      <w:r w:rsidR="003266EA">
        <w:t xml:space="preserve"> </w:t>
      </w:r>
      <w:r w:rsidR="003266EA" w:rsidRPr="00C55314">
        <w:t>ensur</w:t>
      </w:r>
      <w:r w:rsidR="00813B83">
        <w:t xml:space="preserve">e </w:t>
      </w:r>
      <w:r w:rsidR="003266EA" w:rsidRPr="00C55314">
        <w:t>the</w:t>
      </w:r>
      <w:r w:rsidR="008708F9" w:rsidRPr="00C55314">
        <w:t xml:space="preserve"> </w:t>
      </w:r>
      <w:r w:rsidR="00813B83">
        <w:t>W</w:t>
      </w:r>
      <w:r w:rsidR="00DF63A3" w:rsidRPr="00C55314">
        <w:t>PI</w:t>
      </w:r>
      <w:r w:rsidR="008708F9" w:rsidRPr="00C55314">
        <w:t xml:space="preserve"> </w:t>
      </w:r>
      <w:r w:rsidR="000242F0" w:rsidRPr="00C55314">
        <w:t>s</w:t>
      </w:r>
      <w:r w:rsidR="000242F0">
        <w:t xml:space="preserve">ystem </w:t>
      </w:r>
      <w:r w:rsidR="008708F9" w:rsidRPr="00C0592E">
        <w:t>hardware is properly installed and configured.</w:t>
      </w:r>
    </w:p>
    <w:p w14:paraId="184A095E" w14:textId="2B40C573" w:rsidR="008708F9" w:rsidRPr="003266EA" w:rsidRDefault="008708F9" w:rsidP="00A67276">
      <w:pPr>
        <w:rPr>
          <w:strike/>
        </w:rPr>
      </w:pPr>
    </w:p>
    <w:p w14:paraId="6B5615BD" w14:textId="1102CD3A" w:rsidR="007E778B" w:rsidRPr="00C0592E" w:rsidRDefault="00D75034" w:rsidP="00D36D96">
      <w:pPr>
        <w:pStyle w:val="Heading2"/>
      </w:pPr>
      <w:bookmarkStart w:id="818" w:name="_Get_A_Valid"/>
      <w:bookmarkStart w:id="819" w:name="_Toc119468109"/>
      <w:bookmarkStart w:id="820" w:name="_Ref323303447"/>
      <w:bookmarkStart w:id="821" w:name="_Toc353195420"/>
      <w:bookmarkStart w:id="822" w:name="_Toc358296277"/>
      <w:bookmarkStart w:id="823" w:name="_Toc358298442"/>
      <w:bookmarkStart w:id="824" w:name="_Toc469334936"/>
      <w:bookmarkStart w:id="825" w:name="_Toc504120362"/>
      <w:bookmarkStart w:id="826" w:name="_Toc527644345"/>
      <w:bookmarkStart w:id="827" w:name="_Toc528599444"/>
      <w:bookmarkStart w:id="828" w:name="_Toc17993482"/>
      <w:bookmarkStart w:id="829" w:name="_Toc37267200"/>
      <w:bookmarkStart w:id="830" w:name="_Toc51666636"/>
      <w:bookmarkStart w:id="831" w:name="_Toc51666791"/>
      <w:bookmarkEnd w:id="818"/>
      <w:r>
        <w:t xml:space="preserve">Get </w:t>
      </w:r>
      <w:r w:rsidR="00382F28">
        <w:t>a</w:t>
      </w:r>
      <w:r w:rsidR="00BB1720">
        <w:t xml:space="preserve"> </w:t>
      </w:r>
      <w:r w:rsidR="00A67276">
        <w:t>V</w:t>
      </w:r>
      <w:r w:rsidR="007E778B">
        <w:t>a</w:t>
      </w:r>
      <w:r>
        <w:t>lid</w:t>
      </w:r>
      <w:r w:rsidR="007E778B">
        <w:t xml:space="preserve"> </w:t>
      </w:r>
      <w:r w:rsidR="00A67276">
        <w:t>B</w:t>
      </w:r>
      <w:r w:rsidR="007E778B">
        <w:t xml:space="preserve">aseline </w:t>
      </w:r>
      <w:r w:rsidR="00A67276">
        <w:t>P</w:t>
      </w:r>
      <w:r w:rsidR="007E778B" w:rsidRPr="00C0592E">
        <w:t>rofile</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608CF582" w14:textId="3387D515" w:rsidR="007E778B" w:rsidRDefault="007E778B" w:rsidP="00A67276">
      <w:r>
        <w:t xml:space="preserve">Virtual Profiling makes use of a special profile, called the </w:t>
      </w:r>
      <w:r w:rsidRPr="00FD1060">
        <w:rPr>
          <w:i/>
        </w:rPr>
        <w:t>baseline</w:t>
      </w:r>
      <w:r>
        <w:t xml:space="preserve"> profile, as the data model for its predictions.  </w:t>
      </w:r>
      <w:r w:rsidRPr="00C0592E">
        <w:t xml:space="preserve">The software requires </w:t>
      </w:r>
      <w:r>
        <w:t xml:space="preserve">that </w:t>
      </w:r>
      <w:r w:rsidRPr="00C0592E">
        <w:t>you</w:t>
      </w:r>
      <w:r>
        <w:t xml:space="preserve"> first establish this b</w:t>
      </w:r>
      <w:r w:rsidRPr="00C0592E">
        <w:t xml:space="preserve">aseline </w:t>
      </w:r>
      <w:r>
        <w:t>before it</w:t>
      </w:r>
      <w:r w:rsidRPr="00C0592E">
        <w:t xml:space="preserve"> enable</w:t>
      </w:r>
      <w:r>
        <w:t>s</w:t>
      </w:r>
      <w:r w:rsidRPr="00C0592E">
        <w:t xml:space="preserve"> Virtual Profiling</w:t>
      </w:r>
      <w:r>
        <w:t>.</w:t>
      </w:r>
      <w:r w:rsidR="00A67276">
        <w:t xml:space="preserve"> </w:t>
      </w:r>
      <w:r w:rsidRPr="00C0592E">
        <w:t xml:space="preserve">The </w:t>
      </w:r>
      <w:r w:rsidRPr="00FD1060">
        <w:t>baseline</w:t>
      </w:r>
      <w:r>
        <w:t xml:space="preserve"> </w:t>
      </w:r>
      <w:r w:rsidRPr="00C0592E">
        <w:t xml:space="preserve">profile should represent your optimum </w:t>
      </w:r>
      <w:r w:rsidR="006A5A04">
        <w:t xml:space="preserve">machine </w:t>
      </w:r>
      <w:r w:rsidRPr="00C0592E">
        <w:t>recipe for your product</w:t>
      </w:r>
      <w:r>
        <w:t xml:space="preserve"> and needs to meet the Virtual</w:t>
      </w:r>
      <w:r w:rsidR="00A67276">
        <w:t xml:space="preserve"> Profile criteria shown below: </w:t>
      </w:r>
    </w:p>
    <w:p w14:paraId="1AB37430" w14:textId="77777777" w:rsidR="00A67276" w:rsidRPr="00A67276" w:rsidRDefault="00A67276" w:rsidP="00A67276">
      <w:pPr>
        <w:rPr>
          <w:sz w:val="14"/>
        </w:rPr>
      </w:pPr>
    </w:p>
    <w:p w14:paraId="717D27DB" w14:textId="77777777" w:rsidR="007E778B" w:rsidRPr="00C0592E" w:rsidRDefault="007E778B" w:rsidP="00A97125">
      <w:pPr>
        <w:numPr>
          <w:ilvl w:val="0"/>
          <w:numId w:val="105"/>
        </w:numPr>
      </w:pPr>
      <w:r w:rsidRPr="00C0592E">
        <w:t xml:space="preserve">The PWI must be below the Maximum PWI to allow </w:t>
      </w:r>
      <w:r>
        <w:t>the VP</w:t>
      </w:r>
      <w:r w:rsidRPr="00C0592E">
        <w:t xml:space="preserve"> value as </w:t>
      </w:r>
      <w:proofErr w:type="gramStart"/>
      <w:r w:rsidRPr="00C0592E">
        <w:t>set</w:t>
      </w:r>
      <w:proofErr w:type="gramEnd"/>
      <w:r w:rsidRPr="00C0592E">
        <w:t xml:space="preserve"> in Global Preferences.</w:t>
      </w:r>
    </w:p>
    <w:p w14:paraId="696EF544" w14:textId="77777777" w:rsidR="007E778B" w:rsidRPr="00C0592E" w:rsidRDefault="007E778B" w:rsidP="00A97125">
      <w:pPr>
        <w:numPr>
          <w:ilvl w:val="0"/>
          <w:numId w:val="105"/>
        </w:numPr>
      </w:pPr>
      <w:r w:rsidRPr="00C0592E">
        <w:t xml:space="preserve">The </w:t>
      </w:r>
      <w:r>
        <w:t>conveyor speed measured by the e</w:t>
      </w:r>
      <w:r w:rsidRPr="00C0592E">
        <w:t>ncoder must be within 20% of the specified conveyor speed.</w:t>
      </w:r>
    </w:p>
    <w:p w14:paraId="60C42384" w14:textId="7D064424" w:rsidR="007E778B" w:rsidRPr="00C0592E" w:rsidRDefault="007E778B" w:rsidP="00A97125">
      <w:pPr>
        <w:numPr>
          <w:ilvl w:val="0"/>
          <w:numId w:val="105"/>
        </w:numPr>
      </w:pPr>
      <w:r w:rsidRPr="00C0592E">
        <w:t xml:space="preserve">Probe temperatures must be valid; if any </w:t>
      </w:r>
      <w:r>
        <w:t>p</w:t>
      </w:r>
      <w:r w:rsidRPr="00C0592E">
        <w:t>robe thermocouple reports a range of greater than 30</w:t>
      </w:r>
      <w:r w:rsidRPr="00C0592E">
        <w:sym w:font="Symbol" w:char="F0B0"/>
      </w:r>
      <w:r w:rsidRPr="00C0592E">
        <w:t xml:space="preserve">C between adjacent readings (every 2.5 seconds), the </w:t>
      </w:r>
      <w:r w:rsidR="00813B83">
        <w:t>W</w:t>
      </w:r>
      <w:r w:rsidRPr="00C0592E">
        <w:t>PI software will consider them invalid.</w:t>
      </w:r>
    </w:p>
    <w:p w14:paraId="5F937BC8" w14:textId="77777777" w:rsidR="00A67276" w:rsidRDefault="00A67276" w:rsidP="00A67276"/>
    <w:p w14:paraId="38009906" w14:textId="77777777" w:rsidR="007E778B" w:rsidRPr="00C0592E" w:rsidRDefault="00A67276" w:rsidP="00A67276">
      <w:r>
        <w:t>If</w:t>
      </w:r>
      <w:r w:rsidR="007E778B" w:rsidRPr="00C0592E">
        <w:t xml:space="preserve"> your profile meets the above criteria,</w:t>
      </w:r>
      <w:r w:rsidR="007E778B">
        <w:t xml:space="preserve"> it can </w:t>
      </w:r>
      <w:r w:rsidR="00660096">
        <w:t>work</w:t>
      </w:r>
      <w:r w:rsidR="007E778B">
        <w:t xml:space="preserve"> as a b</w:t>
      </w:r>
      <w:r w:rsidR="007E778B" w:rsidRPr="00C0592E">
        <w:t xml:space="preserve">aseline profile.  </w:t>
      </w:r>
      <w:r w:rsidR="00203D3A">
        <w:t>The b</w:t>
      </w:r>
      <w:r w:rsidR="007E778B" w:rsidRPr="00C0592E">
        <w:t>a</w:t>
      </w:r>
      <w:r w:rsidR="007E778B">
        <w:t>seline profile will display</w:t>
      </w:r>
      <w:r w:rsidR="007E778B" w:rsidRPr="00C0592E">
        <w:t xml:space="preserve"> </w:t>
      </w:r>
      <w:r w:rsidR="007E778B">
        <w:t>differently in the Profile Explorer screen</w:t>
      </w:r>
      <w:r w:rsidR="00660096">
        <w:t>—</w:t>
      </w:r>
      <w:r w:rsidR="007E778B" w:rsidRPr="00C0592E">
        <w:t xml:space="preserve">the </w:t>
      </w:r>
      <w:r w:rsidR="00464F8E">
        <w:t>profile</w:t>
      </w:r>
      <w:r w:rsidR="00130342">
        <w:t>’s</w:t>
      </w:r>
      <w:r w:rsidR="007E778B">
        <w:t xml:space="preserve"> icon will have an overlying g</w:t>
      </w:r>
      <w:r w:rsidR="007E778B" w:rsidRPr="00C0592E">
        <w:t>reen VP.</w:t>
      </w:r>
      <w:r w:rsidR="00464F8E">
        <w:t xml:space="preserve"> </w:t>
      </w:r>
      <w:r w:rsidR="00464F8E" w:rsidRPr="00464F8E">
        <w:rPr>
          <w:snapToGrid w:val="0"/>
          <w:color w:val="000000"/>
          <w:w w:val="0"/>
          <w:sz w:val="0"/>
          <w:szCs w:val="0"/>
          <w:u w:color="000000"/>
          <w:bdr w:val="none" w:sz="0" w:space="0" w:color="000000"/>
          <w:shd w:val="clear" w:color="000000" w:fill="000000"/>
          <w:lang w:val="x-none" w:eastAsia="x-none" w:bidi="x-none"/>
        </w:rPr>
        <w:t xml:space="preserve"> </w:t>
      </w:r>
      <w:r w:rsidR="00DD450D" w:rsidRPr="00464F8E">
        <w:rPr>
          <w:noProof/>
          <w:position w:val="-12"/>
        </w:rPr>
        <w:drawing>
          <wp:inline distT="0" distB="0" distL="0" distR="0" wp14:anchorId="3A1435E8" wp14:editId="31E1B6E8">
            <wp:extent cx="2286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B4E34" w14:textId="77777777" w:rsidR="007E778B" w:rsidRPr="00A67276" w:rsidRDefault="007E778B" w:rsidP="00A67276">
      <w:pPr>
        <w:rPr>
          <w:sz w:val="14"/>
        </w:rPr>
      </w:pPr>
    </w:p>
    <w:p w14:paraId="08F3DE43" w14:textId="6EE3A5DD" w:rsidR="007E778B" w:rsidRDefault="00660096" w:rsidP="00A67276">
      <w:r>
        <w:t xml:space="preserve">If you suspect the current baseline profile needs replacement by a newer version that more closely matches </w:t>
      </w:r>
      <w:r w:rsidR="002B061D">
        <w:t xml:space="preserve">current production conditions, the software lets you </w:t>
      </w:r>
      <w:r w:rsidR="00AD57C0">
        <w:t xml:space="preserve">create a new baseline during </w:t>
      </w:r>
      <w:r w:rsidR="002B061D">
        <w:t xml:space="preserve">ongoing production.  As long as this </w:t>
      </w:r>
      <w:r w:rsidR="002B061D" w:rsidRPr="002B061D">
        <w:rPr>
          <w:i/>
        </w:rPr>
        <w:t>verification profile</w:t>
      </w:r>
      <w:r w:rsidR="002B061D">
        <w:t xml:space="preserve"> </w:t>
      </w:r>
      <w:r w:rsidR="002B061D" w:rsidRPr="00C0592E">
        <w:t xml:space="preserve">meets </w:t>
      </w:r>
      <w:r w:rsidR="002B061D">
        <w:t>VP</w:t>
      </w:r>
      <w:r w:rsidR="002B061D" w:rsidRPr="00C0592E">
        <w:t xml:space="preserve"> criteria</w:t>
      </w:r>
      <w:r w:rsidR="002B061D">
        <w:t xml:space="preserve">, it can become </w:t>
      </w:r>
      <w:r w:rsidR="007E778B" w:rsidRPr="00C0592E">
        <w:t>the new</w:t>
      </w:r>
      <w:r w:rsidR="002B061D">
        <w:t xml:space="preserve"> baseline profile</w:t>
      </w:r>
      <w:r w:rsidR="007E778B" w:rsidRPr="00C0592E">
        <w:t>.</w:t>
      </w:r>
      <w:r w:rsidR="00464F8E">
        <w:t xml:space="preserve">  See </w:t>
      </w:r>
      <w:hyperlink w:anchor="_Verify_The_Virtual" w:history="1">
        <w:r w:rsidR="00C55314" w:rsidRPr="00C55314">
          <w:rPr>
            <w:rStyle w:val="Hyperlink"/>
          </w:rPr>
          <w:t xml:space="preserve">Verify </w:t>
        </w:r>
        <w:proofErr w:type="gramStart"/>
        <w:r w:rsidR="00C55314" w:rsidRPr="00C55314">
          <w:rPr>
            <w:rStyle w:val="Hyperlink"/>
          </w:rPr>
          <w:t>The</w:t>
        </w:r>
        <w:proofErr w:type="gramEnd"/>
        <w:r w:rsidR="00C55314" w:rsidRPr="00C55314">
          <w:rPr>
            <w:rStyle w:val="Hyperlink"/>
          </w:rPr>
          <w:t xml:space="preserve"> Virtual Profile</w:t>
        </w:r>
      </w:hyperlink>
      <w:r w:rsidR="00C55314">
        <w:t>.</w:t>
      </w:r>
      <w:r w:rsidR="00222995">
        <w:t xml:space="preserve"> </w:t>
      </w:r>
    </w:p>
    <w:p w14:paraId="0EA25AC1" w14:textId="74711E26" w:rsidR="00F3112F" w:rsidRPr="00F3112F" w:rsidRDefault="008058F8">
      <w:pPr>
        <w:pStyle w:val="Heading3"/>
      </w:pPr>
      <w:bookmarkStart w:id="832" w:name="_Integrate_Empty_Oven"/>
      <w:bookmarkStart w:id="833" w:name="_Ref324433808"/>
      <w:bookmarkStart w:id="834" w:name="_Toc358296278"/>
      <w:bookmarkStart w:id="835" w:name="_Toc358298443"/>
      <w:bookmarkStart w:id="836" w:name="_Toc469334937"/>
      <w:bookmarkStart w:id="837" w:name="_Toc504120363"/>
      <w:bookmarkStart w:id="838" w:name="_Toc527644346"/>
      <w:bookmarkStart w:id="839" w:name="_Toc528599445"/>
      <w:bookmarkStart w:id="840" w:name="_Toc17993483"/>
      <w:bookmarkStart w:id="841" w:name="_Toc37267201"/>
      <w:bookmarkStart w:id="842" w:name="_Toc51666792"/>
      <w:bookmarkEnd w:id="832"/>
      <w:r>
        <w:t xml:space="preserve">Integrate Empty </w:t>
      </w:r>
      <w:r w:rsidR="00813B83">
        <w:t>Machine</w:t>
      </w:r>
      <w:r>
        <w:t xml:space="preserve"> Data</w:t>
      </w:r>
      <w:bookmarkEnd w:id="833"/>
      <w:bookmarkEnd w:id="834"/>
      <w:bookmarkEnd w:id="835"/>
      <w:bookmarkEnd w:id="836"/>
      <w:bookmarkEnd w:id="837"/>
      <w:bookmarkEnd w:id="838"/>
      <w:bookmarkEnd w:id="839"/>
      <w:bookmarkEnd w:id="840"/>
      <w:bookmarkEnd w:id="841"/>
      <w:bookmarkEnd w:id="842"/>
    </w:p>
    <w:p w14:paraId="05804A40" w14:textId="14D489C9" w:rsidR="00F3112F" w:rsidRDefault="00917F94" w:rsidP="007E778B">
      <w:r>
        <w:t xml:space="preserve">For a baseline to work as a good predictive model, it needs to </w:t>
      </w:r>
      <w:r w:rsidR="00971667">
        <w:t>use</w:t>
      </w:r>
      <w:r>
        <w:t xml:space="preserve"> temperature data </w:t>
      </w:r>
      <w:r w:rsidR="00971667">
        <w:t xml:space="preserve">that reflect both </w:t>
      </w:r>
      <w:r w:rsidR="00971667" w:rsidRPr="00971667">
        <w:rPr>
          <w:i/>
        </w:rPr>
        <w:t>board present</w:t>
      </w:r>
      <w:r w:rsidR="00971667">
        <w:t xml:space="preserve"> and </w:t>
      </w:r>
      <w:r w:rsidR="00971667" w:rsidRPr="00971667">
        <w:rPr>
          <w:i/>
        </w:rPr>
        <w:t>board absent</w:t>
      </w:r>
      <w:r w:rsidR="00971667">
        <w:t xml:space="preserve"> states along the length of the probes.  </w:t>
      </w:r>
      <w:r w:rsidR="001913D4">
        <w:t>T</w:t>
      </w:r>
      <w:r w:rsidR="00971667">
        <w:t xml:space="preserve">o </w:t>
      </w:r>
      <w:r w:rsidR="003A3E10">
        <w:t>obtain</w:t>
      </w:r>
      <w:r w:rsidR="00971667">
        <w:t xml:space="preserve"> this data</w:t>
      </w:r>
      <w:r w:rsidR="001913D4">
        <w:t xml:space="preserve"> most efficiently</w:t>
      </w:r>
      <w:r w:rsidR="00971667">
        <w:t>, KIC recommends running the profile</w:t>
      </w:r>
      <w:r w:rsidR="001E41A1">
        <w:t xml:space="preserve"> board</w:t>
      </w:r>
      <w:r w:rsidR="00971667">
        <w:t xml:space="preserve"> with </w:t>
      </w:r>
      <w:r w:rsidR="001E41A1">
        <w:t xml:space="preserve">similar </w:t>
      </w:r>
      <w:r w:rsidR="003A3E10" w:rsidRPr="001E41A1">
        <w:rPr>
          <w:i/>
        </w:rPr>
        <w:t xml:space="preserve">boards </w:t>
      </w:r>
      <w:r w:rsidR="001E41A1">
        <w:rPr>
          <w:i/>
        </w:rPr>
        <w:t>moving ahead</w:t>
      </w:r>
      <w:r w:rsidR="003A3E10" w:rsidRPr="001E41A1">
        <w:rPr>
          <w:i/>
        </w:rPr>
        <w:t xml:space="preserve"> </w:t>
      </w:r>
      <w:r w:rsidR="001913D4">
        <w:rPr>
          <w:i/>
        </w:rPr>
        <w:t xml:space="preserve">of it </w:t>
      </w:r>
      <w:r w:rsidR="003A3E10" w:rsidRPr="001E41A1">
        <w:rPr>
          <w:i/>
        </w:rPr>
        <w:t xml:space="preserve">and an empty conveyor </w:t>
      </w:r>
      <w:r w:rsidR="001E41A1">
        <w:rPr>
          <w:i/>
        </w:rPr>
        <w:t>behind</w:t>
      </w:r>
      <w:r w:rsidR="001913D4">
        <w:rPr>
          <w:i/>
        </w:rPr>
        <w:t xml:space="preserve"> it</w:t>
      </w:r>
      <w:r w:rsidR="003A3E10" w:rsidRPr="001E41A1">
        <w:rPr>
          <w:i/>
        </w:rPr>
        <w:t>.</w:t>
      </w:r>
      <w:r w:rsidR="003A3E10">
        <w:t xml:space="preserve">  The downstream flow of boards stabilizes the temperature</w:t>
      </w:r>
      <w:r w:rsidR="00813B83">
        <w:t>s</w:t>
      </w:r>
      <w:r w:rsidR="003A3E10">
        <w:t xml:space="preserve"> and gives a good approximation of normal production conditions.  </w:t>
      </w:r>
      <w:r w:rsidR="00447054">
        <w:t xml:space="preserve">As the profile board </w:t>
      </w:r>
      <w:r w:rsidR="00813B83">
        <w:t>progresses</w:t>
      </w:r>
      <w:r w:rsidR="00447054">
        <w:t xml:space="preserve">, the probes </w:t>
      </w:r>
      <w:r w:rsidR="001E41A1">
        <w:t xml:space="preserve">can </w:t>
      </w:r>
      <w:r w:rsidR="00447054">
        <w:t xml:space="preserve">measure the temperature </w:t>
      </w:r>
      <w:r w:rsidR="001E41A1">
        <w:t xml:space="preserve">when a board is not present.  </w:t>
      </w:r>
      <w:r w:rsidR="001913D4">
        <w:t xml:space="preserve">The software can integrate this comparative data for </w:t>
      </w:r>
      <w:r w:rsidR="003D786E">
        <w:t>a more</w:t>
      </w:r>
      <w:r w:rsidR="001913D4">
        <w:t xml:space="preserve"> accurate </w:t>
      </w:r>
      <w:r w:rsidR="003D786E">
        <w:t>predictive capability.</w:t>
      </w:r>
      <w:r w:rsidR="000260C2">
        <w:t xml:space="preserve">  </w:t>
      </w:r>
      <w:r w:rsidR="00222284">
        <w:t xml:space="preserve">The </w:t>
      </w:r>
      <w:r w:rsidR="00813B83">
        <w:t>machine</w:t>
      </w:r>
      <w:r w:rsidR="00222284">
        <w:t xml:space="preserve"> should remain empty until the profiler</w:t>
      </w:r>
      <w:r w:rsidR="00813B83">
        <w:t xml:space="preserve"> and</w:t>
      </w:r>
      <w:r w:rsidR="00222284">
        <w:t xml:space="preserve"> board completely exits the process chamber.</w:t>
      </w:r>
    </w:p>
    <w:p w14:paraId="25AD2C34" w14:textId="77777777" w:rsidR="000260C2" w:rsidRDefault="000260C2" w:rsidP="007E778B"/>
    <w:p w14:paraId="7F858E25" w14:textId="012C8092" w:rsidR="000260C2" w:rsidRDefault="001B0312" w:rsidP="007E778B">
      <w:r w:rsidRPr="001B0312">
        <w:rPr>
          <w:b/>
        </w:rPr>
        <w:t>Note</w:t>
      </w:r>
      <w:r>
        <w:t xml:space="preserve">: </w:t>
      </w:r>
      <w:r w:rsidR="000260C2">
        <w:t xml:space="preserve">Be aware of the potential to put the system into a state where the </w:t>
      </w:r>
      <w:r>
        <w:t xml:space="preserve">software lacks sufficient </w:t>
      </w:r>
      <w:r w:rsidRPr="001B0312">
        <w:t xml:space="preserve">empty </w:t>
      </w:r>
      <w:r w:rsidR="006A5A04">
        <w:t xml:space="preserve">machine </w:t>
      </w:r>
      <w:r>
        <w:t xml:space="preserve">data to make reliable VP predictions.  The condition can occur during a verification profile run where you insert the profile board into an ongoing production flow.  </w:t>
      </w:r>
      <w:r w:rsidR="00222284">
        <w:t xml:space="preserve">With other boards both ahead of and behind the profile board, no interval for gathering empty </w:t>
      </w:r>
      <w:r w:rsidR="00813B83">
        <w:t xml:space="preserve">machine </w:t>
      </w:r>
      <w:r w:rsidR="00222284">
        <w:t>data occurs.  A grey crystal ball indicates an unable to predict state.  See</w:t>
      </w:r>
      <w:r w:rsidR="0065561C">
        <w:t xml:space="preserve"> </w:t>
      </w:r>
      <w:hyperlink w:anchor="_Monitor_Production_In" w:history="1">
        <w:r w:rsidR="0065561C" w:rsidRPr="0065561C">
          <w:rPr>
            <w:rStyle w:val="Hyperlink"/>
          </w:rPr>
          <w:t xml:space="preserve">Monitor Production </w:t>
        </w:r>
        <w:proofErr w:type="gramStart"/>
        <w:r w:rsidR="0065561C" w:rsidRPr="0065561C">
          <w:rPr>
            <w:rStyle w:val="Hyperlink"/>
          </w:rPr>
          <w:t>In</w:t>
        </w:r>
        <w:proofErr w:type="gramEnd"/>
        <w:r w:rsidR="0065561C" w:rsidRPr="0065561C">
          <w:rPr>
            <w:rStyle w:val="Hyperlink"/>
          </w:rPr>
          <w:t xml:space="preserve"> Live Mode</w:t>
        </w:r>
      </w:hyperlink>
      <w:r w:rsidR="00222284">
        <w:t>.</w:t>
      </w:r>
    </w:p>
    <w:p w14:paraId="41AB17AE" w14:textId="234D04DB" w:rsidR="008708F9" w:rsidRDefault="00A67276" w:rsidP="00D36D96">
      <w:pPr>
        <w:pStyle w:val="Heading2"/>
      </w:pPr>
      <w:bookmarkStart w:id="843" w:name="_Toc119468110"/>
      <w:bookmarkStart w:id="844" w:name="_Toc353195421"/>
      <w:bookmarkStart w:id="845" w:name="_Toc358296279"/>
      <w:bookmarkStart w:id="846" w:name="_Toc358298444"/>
      <w:bookmarkStart w:id="847" w:name="_Toc469334938"/>
      <w:bookmarkStart w:id="848" w:name="_Toc504120364"/>
      <w:bookmarkStart w:id="849" w:name="_Toc527644347"/>
      <w:bookmarkStart w:id="850" w:name="_Toc528599446"/>
      <w:bookmarkStart w:id="851" w:name="_Toc17993484"/>
      <w:bookmarkStart w:id="852" w:name="_Toc37267202"/>
      <w:bookmarkStart w:id="853" w:name="_Toc51666637"/>
      <w:bookmarkStart w:id="854" w:name="_Toc51666793"/>
      <w:r>
        <w:lastRenderedPageBreak/>
        <w:t>Create</w:t>
      </w:r>
      <w:r w:rsidR="00BB1720">
        <w:t>/</w:t>
      </w:r>
      <w:r>
        <w:t>Load</w:t>
      </w:r>
      <w:r w:rsidR="003359C6">
        <w:t xml:space="preserve"> </w:t>
      </w:r>
      <w:r w:rsidR="00382F28">
        <w:t>a</w:t>
      </w:r>
      <w:r w:rsidR="00BB1720">
        <w:t xml:space="preserve"> </w:t>
      </w:r>
      <w:r w:rsidR="008708F9">
        <w:t>Virtual Profil</w:t>
      </w:r>
      <w:bookmarkEnd w:id="843"/>
      <w:r w:rsidR="003359C6">
        <w:t>e</w:t>
      </w:r>
      <w:bookmarkEnd w:id="844"/>
      <w:bookmarkEnd w:id="845"/>
      <w:bookmarkEnd w:id="846"/>
      <w:bookmarkEnd w:id="847"/>
      <w:bookmarkEnd w:id="848"/>
      <w:bookmarkEnd w:id="849"/>
      <w:bookmarkEnd w:id="850"/>
      <w:bookmarkEnd w:id="851"/>
      <w:bookmarkEnd w:id="852"/>
      <w:bookmarkEnd w:id="853"/>
      <w:bookmarkEnd w:id="854"/>
    </w:p>
    <w:p w14:paraId="5BB839F6" w14:textId="77777777" w:rsidR="008708F9" w:rsidRPr="00C0592E" w:rsidRDefault="008708F9" w:rsidP="00FE227B">
      <w:r w:rsidRPr="00C0592E">
        <w:t>Ther</w:t>
      </w:r>
      <w:r w:rsidR="006214AE" w:rsidRPr="00C0592E">
        <w:t>e</w:t>
      </w:r>
      <w:r w:rsidRPr="00C0592E">
        <w:t xml:space="preserve"> are </w:t>
      </w:r>
      <w:r w:rsidR="00325866">
        <w:t xml:space="preserve">several </w:t>
      </w:r>
      <w:r w:rsidRPr="00C0592E">
        <w:t>ways to</w:t>
      </w:r>
      <w:r w:rsidR="00175724" w:rsidRPr="00C0592E">
        <w:t xml:space="preserve"> begin</w:t>
      </w:r>
      <w:r w:rsidRPr="00C0592E">
        <w:t xml:space="preserve"> Virtual Profil</w:t>
      </w:r>
      <w:r w:rsidR="00175724" w:rsidRPr="00C0592E">
        <w:t>ing</w:t>
      </w:r>
      <w:r w:rsidRPr="00C0592E">
        <w:t>:</w:t>
      </w:r>
    </w:p>
    <w:p w14:paraId="459484B5" w14:textId="77777777" w:rsidR="008708F9" w:rsidRPr="00C0592E" w:rsidRDefault="008708F9" w:rsidP="00FE227B"/>
    <w:p w14:paraId="6DB3F4A2" w14:textId="77777777" w:rsidR="008708F9" w:rsidRPr="00C0592E" w:rsidRDefault="008708F9" w:rsidP="00EA021B">
      <w:pPr>
        <w:pStyle w:val="ListParagraph"/>
        <w:numPr>
          <w:ilvl w:val="0"/>
          <w:numId w:val="147"/>
        </w:numPr>
      </w:pPr>
      <w:r w:rsidRPr="00C0592E">
        <w:t xml:space="preserve">Open the Profile Explorer.  Select your product folder in the upper-left corner.  This will display the profiles and events for the selected product.  If you have a profile that meets Virtual Profiling criteria, the profile icon </w:t>
      </w:r>
      <w:r w:rsidR="008F74EE">
        <w:t>is</w:t>
      </w:r>
      <w:r w:rsidRPr="00C0592E">
        <w:t xml:space="preserve"> overlaid with a green VP.  This qua</w:t>
      </w:r>
      <w:r w:rsidR="00203D3A">
        <w:t>lifying profile (b</w:t>
      </w:r>
      <w:r w:rsidRPr="00C0592E">
        <w:t>aseline) will always be the most recent profile that meets Virtual Profiling criteria (only one profile</w:t>
      </w:r>
      <w:r w:rsidR="00FE227B" w:rsidRPr="00C0592E">
        <w:t xml:space="preserve"> can qualify as the baseline).</w:t>
      </w:r>
    </w:p>
    <w:p w14:paraId="2BBCE5BC" w14:textId="77777777" w:rsidR="00D17334" w:rsidRPr="00C0592E" w:rsidRDefault="00D17334" w:rsidP="00EA021B">
      <w:pPr>
        <w:ind w:left="720"/>
      </w:pPr>
    </w:p>
    <w:p w14:paraId="08C632F2" w14:textId="77777777" w:rsidR="00EA021B" w:rsidRDefault="00203D3A" w:rsidP="006159A9">
      <w:pPr>
        <w:pStyle w:val="ListParagraph"/>
        <w:ind w:left="360"/>
      </w:pPr>
      <w:r>
        <w:t>No need to highlight the b</w:t>
      </w:r>
      <w:r w:rsidR="008708F9" w:rsidRPr="00C0592E">
        <w:t xml:space="preserve">aseline profile, simply click the Start Virtual Profiling button.  This will start Virtual </w:t>
      </w:r>
      <w:r w:rsidR="00FE59C0" w:rsidRPr="00C0592E">
        <w:t>profiling for the selected product</w:t>
      </w:r>
      <w:r w:rsidR="00FE227B" w:rsidRPr="00C0592E">
        <w:t>.</w:t>
      </w:r>
    </w:p>
    <w:p w14:paraId="369D12A1" w14:textId="77777777" w:rsidR="00EA021B" w:rsidRPr="00C0592E" w:rsidRDefault="00EA021B" w:rsidP="00EA021B"/>
    <w:tbl>
      <w:tblPr>
        <w:tblW w:w="9648" w:type="dxa"/>
        <w:tblInd w:w="-90" w:type="dxa"/>
        <w:tblLook w:val="04A0" w:firstRow="1" w:lastRow="0" w:firstColumn="1" w:lastColumn="0" w:noHBand="0" w:noVBand="1"/>
      </w:tblPr>
      <w:tblGrid>
        <w:gridCol w:w="7332"/>
        <w:gridCol w:w="2316"/>
      </w:tblGrid>
      <w:tr w:rsidR="00BC194A" w14:paraId="13C611A6" w14:textId="77777777" w:rsidTr="00EA021B">
        <w:tc>
          <w:tcPr>
            <w:tcW w:w="7332" w:type="dxa"/>
            <w:shd w:val="clear" w:color="auto" w:fill="auto"/>
          </w:tcPr>
          <w:p w14:paraId="42E0847A" w14:textId="77777777" w:rsidR="00BC194A" w:rsidRDefault="00BC194A" w:rsidP="00EA021B">
            <w:pPr>
              <w:pStyle w:val="ListParagraph"/>
              <w:numPr>
                <w:ilvl w:val="0"/>
                <w:numId w:val="147"/>
              </w:numPr>
            </w:pPr>
            <w:r w:rsidRPr="00C0592E">
              <w:t xml:space="preserve">If you have run a profile that meets the </w:t>
            </w:r>
            <w:r w:rsidR="00846441" w:rsidRPr="00EA021B">
              <w:rPr>
                <w:iCs/>
              </w:rPr>
              <w:t>Virtual P</w:t>
            </w:r>
            <w:r w:rsidRPr="00EA021B">
              <w:rPr>
                <w:iCs/>
              </w:rPr>
              <w:t xml:space="preserve">rofile criteria, then the </w:t>
            </w:r>
            <w:r w:rsidRPr="00EA021B">
              <w:rPr>
                <w:i/>
              </w:rPr>
              <w:t>Start Virtual Profiling</w:t>
            </w:r>
            <w:r w:rsidRPr="00C0592E">
              <w:t xml:space="preserve"> button will appear once the profile has completed.  Click the butt</w:t>
            </w:r>
            <w:r>
              <w:t>on to</w:t>
            </w:r>
            <w:r w:rsidRPr="00C0592E">
              <w:t xml:space="preserve"> begin Virtual Profiling</w:t>
            </w:r>
            <w:r>
              <w:t xml:space="preserve"> for the indicated</w:t>
            </w:r>
            <w:r w:rsidRPr="00C0592E">
              <w:t xml:space="preserve"> product.</w:t>
            </w:r>
          </w:p>
        </w:tc>
        <w:tc>
          <w:tcPr>
            <w:tcW w:w="2316" w:type="dxa"/>
            <w:shd w:val="clear" w:color="auto" w:fill="auto"/>
          </w:tcPr>
          <w:p w14:paraId="3A471BEE" w14:textId="77777777" w:rsidR="00BC194A" w:rsidRDefault="00BC194A" w:rsidP="00EA021B"/>
          <w:p w14:paraId="55074A9B" w14:textId="77777777" w:rsidR="00BC194A" w:rsidRDefault="00DD450D" w:rsidP="00EA021B">
            <w:r w:rsidRPr="00502963">
              <w:rPr>
                <w:noProof/>
              </w:rPr>
              <w:drawing>
                <wp:inline distT="0" distB="0" distL="0" distR="0" wp14:anchorId="1E998560" wp14:editId="3B32BC45">
                  <wp:extent cx="819150" cy="444500"/>
                  <wp:effectExtent l="0" t="0" r="0" b="0"/>
                  <wp:docPr id="158" name="Picture 158" descr="bt_Inspection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t_Inspection_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19150" cy="444500"/>
                          </a:xfrm>
                          <a:prstGeom prst="rect">
                            <a:avLst/>
                          </a:prstGeom>
                          <a:noFill/>
                          <a:ln>
                            <a:noFill/>
                          </a:ln>
                        </pic:spPr>
                      </pic:pic>
                    </a:graphicData>
                  </a:graphic>
                </wp:inline>
              </w:drawing>
            </w:r>
          </w:p>
        </w:tc>
      </w:tr>
      <w:tr w:rsidR="00BC194A" w14:paraId="53504E37" w14:textId="77777777" w:rsidTr="00EA021B">
        <w:tc>
          <w:tcPr>
            <w:tcW w:w="7332" w:type="dxa"/>
            <w:shd w:val="clear" w:color="auto" w:fill="auto"/>
          </w:tcPr>
          <w:p w14:paraId="309FD204" w14:textId="77777777" w:rsidR="00BC194A" w:rsidRPr="00C0592E" w:rsidRDefault="00BC194A" w:rsidP="00EA021B">
            <w:pPr>
              <w:pStyle w:val="ListParagraph"/>
              <w:numPr>
                <w:ilvl w:val="0"/>
                <w:numId w:val="147"/>
              </w:numPr>
            </w:pPr>
            <w:r>
              <w:t xml:space="preserve">If you have enabled the Profile Grouping utility, click the link button to </w:t>
            </w:r>
            <w:r w:rsidR="00846441">
              <w:t xml:space="preserve">associate </w:t>
            </w:r>
            <w:r>
              <w:t>group</w:t>
            </w:r>
            <w:r w:rsidR="00846441">
              <w:t>s of product</w:t>
            </w:r>
            <w:r>
              <w:t xml:space="preserve"> models </w:t>
            </w:r>
            <w:r w:rsidR="00846441">
              <w:t>with a baseline profile and to select an individual model for a Virtual Profile production run.</w:t>
            </w:r>
            <w:r w:rsidR="007B1D2F">
              <w:t xml:space="preserve">  </w:t>
            </w:r>
            <w:r w:rsidR="00A443C4">
              <w:t xml:space="preserve">When using the Profile Grouping utility, </w:t>
            </w:r>
            <w:r w:rsidR="00AF5751">
              <w:t>the Start Virtual Profiling button does not appear on the Profile Explorer screen.</w:t>
            </w:r>
          </w:p>
        </w:tc>
        <w:tc>
          <w:tcPr>
            <w:tcW w:w="2316" w:type="dxa"/>
            <w:shd w:val="clear" w:color="auto" w:fill="auto"/>
          </w:tcPr>
          <w:p w14:paraId="7E48AC94" w14:textId="77777777" w:rsidR="00BC194A" w:rsidRDefault="00BC194A" w:rsidP="00EA021B"/>
          <w:p w14:paraId="4511B4C2" w14:textId="77777777" w:rsidR="00BC194A" w:rsidRDefault="00DD450D" w:rsidP="00EA021B">
            <w:r w:rsidRPr="00792C57">
              <w:rPr>
                <w:noProof/>
              </w:rPr>
              <w:drawing>
                <wp:inline distT="0" distB="0" distL="0" distR="0" wp14:anchorId="11689F73" wp14:editId="246D82AD">
                  <wp:extent cx="876300" cy="469900"/>
                  <wp:effectExtent l="0" t="0" r="0" b="6350"/>
                  <wp:docPr id="159" name="Picture 159" descr="bt_Profil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t_Profile_Grou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6300" cy="469900"/>
                          </a:xfrm>
                          <a:prstGeom prst="rect">
                            <a:avLst/>
                          </a:prstGeom>
                          <a:noFill/>
                          <a:ln>
                            <a:noFill/>
                          </a:ln>
                        </pic:spPr>
                      </pic:pic>
                    </a:graphicData>
                  </a:graphic>
                </wp:inline>
              </w:drawing>
            </w:r>
          </w:p>
        </w:tc>
      </w:tr>
    </w:tbl>
    <w:p w14:paraId="4AD588B8" w14:textId="77777777" w:rsidR="00BC194A" w:rsidRPr="00B37E36" w:rsidRDefault="00BC194A" w:rsidP="0066779A">
      <w:pPr>
        <w:pStyle w:val="ListNumber2"/>
        <w:numPr>
          <w:ilvl w:val="0"/>
          <w:numId w:val="0"/>
        </w:numPr>
        <w:rPr>
          <w:sz w:val="14"/>
        </w:rPr>
      </w:pPr>
    </w:p>
    <w:p w14:paraId="7CEAD488" w14:textId="77777777" w:rsidR="0066779A" w:rsidRDefault="00475FE8" w:rsidP="00AE2473">
      <w:r w:rsidRPr="00AE2473">
        <w:rPr>
          <w:b/>
        </w:rPr>
        <w:t>Caution</w:t>
      </w:r>
      <w:r w:rsidRPr="00507549">
        <w:t xml:space="preserve">: </w:t>
      </w:r>
      <w:r w:rsidR="00670249" w:rsidRPr="00507549">
        <w:t xml:space="preserve">Your </w:t>
      </w:r>
      <w:r w:rsidRPr="00507549">
        <w:t>software</w:t>
      </w:r>
      <w:r w:rsidR="00670249" w:rsidRPr="00507549">
        <w:t xml:space="preserve"> security</w:t>
      </w:r>
      <w:r w:rsidRPr="00507549">
        <w:t xml:space="preserve"> key must be connected prior to enabling Virtual Profile mode.  If the key is removed from the computer while Virtual Profiling mode is enabled an alarm message </w:t>
      </w:r>
      <w:r w:rsidR="00507549">
        <w:t>appears</w:t>
      </w:r>
      <w:r w:rsidRPr="00507549">
        <w:t xml:space="preserve">.  </w:t>
      </w:r>
    </w:p>
    <w:p w14:paraId="5FBCABD4" w14:textId="6A6A0B6D" w:rsidR="00741F6E" w:rsidRPr="00C0592E" w:rsidRDefault="00741F6E" w:rsidP="00741F6E"/>
    <w:p w14:paraId="6418D934" w14:textId="77777777" w:rsidR="00741F6E" w:rsidRDefault="00741F6E" w:rsidP="00741F6E">
      <w:pPr>
        <w:ind w:firstLine="720"/>
      </w:pPr>
    </w:p>
    <w:p w14:paraId="28517D07" w14:textId="77777777" w:rsidR="00741F6E" w:rsidRDefault="00DD450D" w:rsidP="00741F6E">
      <w:pPr>
        <w:jc w:val="center"/>
      </w:pPr>
      <w:r>
        <w:rPr>
          <w:noProof/>
        </w:rPr>
        <mc:AlternateContent>
          <mc:Choice Requires="wps">
            <w:drawing>
              <wp:anchor distT="0" distB="0" distL="114300" distR="114300" simplePos="0" relativeHeight="251713536" behindDoc="0" locked="0" layoutInCell="1" allowOverlap="1" wp14:anchorId="702EEDD4" wp14:editId="183AF7FF">
                <wp:simplePos x="0" y="0"/>
                <wp:positionH relativeFrom="column">
                  <wp:posOffset>2018665</wp:posOffset>
                </wp:positionH>
                <wp:positionV relativeFrom="line">
                  <wp:posOffset>649605</wp:posOffset>
                </wp:positionV>
                <wp:extent cx="862330" cy="163830"/>
                <wp:effectExtent l="0" t="0" r="0" b="0"/>
                <wp:wrapNone/>
                <wp:docPr id="4300" name="AutoShape 4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330" cy="163830"/>
                        </a:xfrm>
                        <a:prstGeom prst="rightArrow">
                          <a:avLst>
                            <a:gd name="adj1" fmla="val 50000"/>
                            <a:gd name="adj2" fmla="val 131589"/>
                          </a:avLst>
                        </a:prstGeom>
                        <a:solidFill>
                          <a:srgbClr val="FF0000"/>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BEC9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98" o:spid="_x0000_s1026" type="#_x0000_t13" style="position:absolute;margin-left:158.95pt;margin-top:51.15pt;width:67.9pt;height:1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" fillcolor="red" strokecolor="red">
                <w10:wrap anchory="line"/>
              </v:shape>
            </w:pict>
          </mc:Fallback>
        </mc:AlternateContent>
      </w:r>
      <w:r>
        <w:rPr>
          <w:noProof/>
        </w:rPr>
        <mc:AlternateContent>
          <mc:Choice Requires="wps">
            <w:drawing>
              <wp:anchor distT="0" distB="0" distL="114300" distR="114300" simplePos="0" relativeHeight="251706368" behindDoc="0" locked="0" layoutInCell="1" allowOverlap="1" wp14:anchorId="2ABE6F3B" wp14:editId="2948C09D">
                <wp:simplePos x="0" y="0"/>
                <wp:positionH relativeFrom="column">
                  <wp:posOffset>1233170</wp:posOffset>
                </wp:positionH>
                <wp:positionV relativeFrom="line">
                  <wp:posOffset>532765</wp:posOffset>
                </wp:positionV>
                <wp:extent cx="785495" cy="414020"/>
                <wp:effectExtent l="0" t="0" r="0" b="0"/>
                <wp:wrapNone/>
                <wp:docPr id="4299" name="Oval 4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14020"/>
                        </a:xfrm>
                        <a:prstGeom prst="ellipse">
                          <a:avLst/>
                        </a:prstGeom>
                        <a:noFill/>
                        <a:ln w="19050"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ECE9BB" id="Oval 4297" o:spid="_x0000_s1026" style="position:absolute;margin-left:97.1pt;margin-top:41.95pt;width:61.85pt;height:3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" filled="f" fillcolor="#bbe0e3" strokecolor="red" strokeweight="1.5pt">
                <w10:wrap anchory="line"/>
              </v:oval>
            </w:pict>
          </mc:Fallback>
        </mc:AlternateContent>
      </w:r>
      <w:r w:rsidRPr="00A748EF">
        <w:rPr>
          <w:noProof/>
        </w:rPr>
        <w:drawing>
          <wp:inline distT="0" distB="0" distL="0" distR="0" wp14:anchorId="231B5E94" wp14:editId="67120BBE">
            <wp:extent cx="2108200" cy="1193800"/>
            <wp:effectExtent l="0" t="0" r="6350" b="635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08200" cy="1193800"/>
                    </a:xfrm>
                    <a:prstGeom prst="rect">
                      <a:avLst/>
                    </a:prstGeom>
                    <a:noFill/>
                    <a:ln>
                      <a:noFill/>
                    </a:ln>
                  </pic:spPr>
                </pic:pic>
              </a:graphicData>
            </a:graphic>
          </wp:inline>
        </w:drawing>
      </w:r>
      <w:r w:rsidR="00741F6E">
        <w:t xml:space="preserve">  </w:t>
      </w:r>
      <w:r>
        <w:rPr>
          <w:noProof/>
        </w:rPr>
        <w:drawing>
          <wp:inline distT="0" distB="0" distL="0" distR="0" wp14:anchorId="0C5AF811" wp14:editId="3A596784">
            <wp:extent cx="2387600" cy="939800"/>
            <wp:effectExtent l="0" t="0" r="0" b="0"/>
            <wp:docPr id="161" name="Picture 161" descr="Prof Exp start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of Exp start V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87600" cy="939800"/>
                    </a:xfrm>
                    <a:prstGeom prst="rect">
                      <a:avLst/>
                    </a:prstGeom>
                    <a:noFill/>
                    <a:ln>
                      <a:noFill/>
                    </a:ln>
                  </pic:spPr>
                </pic:pic>
              </a:graphicData>
            </a:graphic>
          </wp:inline>
        </w:drawing>
      </w:r>
    </w:p>
    <w:p w14:paraId="593646EA" w14:textId="42B6F459" w:rsidR="00741F6E" w:rsidRDefault="00741F6E" w:rsidP="00741F6E">
      <w:pPr>
        <w:pStyle w:val="Caption"/>
      </w:pPr>
      <w:r w:rsidRPr="00566FC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21</w:t>
      </w:r>
      <w:r w:rsidR="00B41E3E">
        <w:rPr>
          <w:noProof/>
        </w:rPr>
        <w:fldChar w:fldCharType="end"/>
      </w:r>
      <w:r>
        <w:t>: Profile Explorer – Start Virtual Profiling</w:t>
      </w:r>
    </w:p>
    <w:p w14:paraId="124B62E4" w14:textId="1D813875" w:rsidR="00741F6E" w:rsidRDefault="00540844" w:rsidP="00741F6E">
      <w:r>
        <w:br/>
        <w:t>A series of prompts will appear on the screen, depending on the configuration of your system and what features you may or may not have enabled. Once the messages have been acknowledged, the live WPI graph screen will appear, and the system is ready to start collecting production data.</w:t>
      </w:r>
    </w:p>
    <w:p w14:paraId="33EE64CE" w14:textId="1B7BDDB6" w:rsidR="0065561C" w:rsidRDefault="008058F8" w:rsidP="00EC251F">
      <w:pPr>
        <w:pStyle w:val="Heading3"/>
      </w:pPr>
      <w:bookmarkStart w:id="855" w:name="_Process_Control_Barcode_Option"/>
      <w:bookmarkStart w:id="856" w:name="_Ref119740838"/>
      <w:bookmarkStart w:id="857" w:name="_Toc358296280"/>
      <w:bookmarkStart w:id="858" w:name="_Toc358298445"/>
      <w:bookmarkEnd w:id="855"/>
      <w:r>
        <w:br w:type="page"/>
      </w:r>
      <w:bookmarkEnd w:id="856"/>
      <w:bookmarkEnd w:id="857"/>
      <w:bookmarkEnd w:id="858"/>
    </w:p>
    <w:p w14:paraId="43016BAF" w14:textId="28A23F1A" w:rsidR="006176C5" w:rsidRDefault="008058F8" w:rsidP="00D36D96">
      <w:pPr>
        <w:pStyle w:val="Heading2"/>
      </w:pPr>
      <w:bookmarkStart w:id="859" w:name="_Toc353195422"/>
      <w:bookmarkStart w:id="860" w:name="_Toc358296281"/>
      <w:bookmarkStart w:id="861" w:name="_Toc358298446"/>
      <w:bookmarkStart w:id="862" w:name="_Toc469334940"/>
      <w:bookmarkStart w:id="863" w:name="_Toc504120366"/>
      <w:bookmarkStart w:id="864" w:name="_Toc527644349"/>
      <w:bookmarkStart w:id="865" w:name="_Toc528599448"/>
      <w:bookmarkStart w:id="866" w:name="_Toc17993486"/>
      <w:bookmarkStart w:id="867" w:name="_Toc37267204"/>
      <w:bookmarkStart w:id="868" w:name="_Toc51666638"/>
      <w:bookmarkStart w:id="869" w:name="_Toc51666794"/>
      <w:r>
        <w:lastRenderedPageBreak/>
        <w:t>Use</w:t>
      </w:r>
      <w:r w:rsidR="006176C5">
        <w:t xml:space="preserve"> </w:t>
      </w:r>
      <w:r w:rsidR="000C16B3">
        <w:t>t</w:t>
      </w:r>
      <w:r w:rsidR="00BB1720">
        <w:t xml:space="preserve">he </w:t>
      </w:r>
      <w:r w:rsidR="006176C5">
        <w:t xml:space="preserve">Profile Grouping </w:t>
      </w:r>
      <w:r>
        <w:t>U</w:t>
      </w:r>
      <w:r w:rsidR="006176C5">
        <w:t>tility</w:t>
      </w:r>
      <w:bookmarkEnd w:id="859"/>
      <w:bookmarkEnd w:id="860"/>
      <w:bookmarkEnd w:id="861"/>
      <w:bookmarkEnd w:id="862"/>
      <w:bookmarkEnd w:id="863"/>
      <w:bookmarkEnd w:id="864"/>
      <w:bookmarkEnd w:id="865"/>
      <w:bookmarkEnd w:id="866"/>
      <w:bookmarkEnd w:id="867"/>
      <w:bookmarkEnd w:id="868"/>
      <w:bookmarkEnd w:id="869"/>
    </w:p>
    <w:p w14:paraId="288CF902" w14:textId="1B00B821" w:rsidR="006176C5" w:rsidRDefault="00540844" w:rsidP="0065561C">
      <w:r>
        <w:t>W</w:t>
      </w:r>
      <w:r w:rsidR="006176C5">
        <w:t xml:space="preserve">PI includes a utility that lets you identify and group together different products that share the same thermal profile.  For example, </w:t>
      </w:r>
      <w:r w:rsidR="005D1CAA">
        <w:t>one</w:t>
      </w:r>
      <w:r w:rsidR="0032165F">
        <w:t xml:space="preserve"> might use </w:t>
      </w:r>
      <w:r w:rsidR="006176C5">
        <w:t>a physically identical pri</w:t>
      </w:r>
      <w:r w:rsidR="0032165F">
        <w:t>nted circuit board</w:t>
      </w:r>
      <w:r w:rsidR="006176C5">
        <w:t xml:space="preserve"> to manufacture many distinct product models.  The manufacturer needs to specifically identify and track all the different models, but the thermal process specifications used to solder or cure them is identical throughout the product range.  Once a successful process window setup is identified for one model, </w:t>
      </w:r>
      <w:r w:rsidR="009B3EF2">
        <w:t xml:space="preserve">the Profile Grouping utility </w:t>
      </w:r>
      <w:r w:rsidR="006176C5">
        <w:t xml:space="preserve">lets you </w:t>
      </w:r>
      <w:r w:rsidR="006176C5" w:rsidRPr="008016FC">
        <w:rPr>
          <w:i/>
        </w:rPr>
        <w:t>link</w:t>
      </w:r>
      <w:r w:rsidR="006176C5">
        <w:t xml:space="preserve"> that setup with other models that can use the same process and thus save the time and cost of entering the same setup specifications repeatedly.  In Virtual Profile mode, the baseline profile of a </w:t>
      </w:r>
      <w:r w:rsidR="006176C5" w:rsidRPr="005D1CAA">
        <w:rPr>
          <w:i/>
        </w:rPr>
        <w:t>parent</w:t>
      </w:r>
      <w:r w:rsidR="006176C5">
        <w:t xml:space="preserve"> </w:t>
      </w:r>
      <w:r w:rsidR="006176C5" w:rsidRPr="005D1CAA">
        <w:rPr>
          <w:i/>
        </w:rPr>
        <w:t xml:space="preserve">product </w:t>
      </w:r>
      <w:r w:rsidR="006176C5">
        <w:t>can be matched to multiple</w:t>
      </w:r>
      <w:r w:rsidR="005D1CAA">
        <w:t xml:space="preserve"> </w:t>
      </w:r>
      <w:r w:rsidR="005D1CAA" w:rsidRPr="005D1CAA">
        <w:rPr>
          <w:i/>
        </w:rPr>
        <w:t>child</w:t>
      </w:r>
      <w:r w:rsidR="006176C5" w:rsidRPr="005D1CAA">
        <w:rPr>
          <w:i/>
        </w:rPr>
        <w:t xml:space="preserve"> models</w:t>
      </w:r>
      <w:r w:rsidR="006176C5">
        <w:t xml:space="preserve">, permitting smooth production transitions between models.  </w:t>
      </w:r>
    </w:p>
    <w:p w14:paraId="433992CD" w14:textId="77777777" w:rsidR="008058F8" w:rsidRDefault="008058F8" w:rsidP="0065561C"/>
    <w:p w14:paraId="12C18A7B" w14:textId="7242830A" w:rsidR="005D1CAA" w:rsidRDefault="00540844" w:rsidP="00DA0CF8">
      <w:pPr>
        <w:jc w:val="center"/>
      </w:pPr>
      <w:r>
        <w:rPr>
          <w:noProof/>
        </w:rPr>
        <mc:AlternateContent>
          <mc:Choice Requires="wps">
            <w:drawing>
              <wp:anchor distT="0" distB="0" distL="114300" distR="114300" simplePos="0" relativeHeight="251599872" behindDoc="0" locked="0" layoutInCell="1" allowOverlap="1" wp14:anchorId="0DF12715" wp14:editId="7593ED5A">
                <wp:simplePos x="0" y="0"/>
                <wp:positionH relativeFrom="column">
                  <wp:posOffset>2275498</wp:posOffset>
                </wp:positionH>
                <wp:positionV relativeFrom="line">
                  <wp:posOffset>2207016</wp:posOffset>
                </wp:positionV>
                <wp:extent cx="1134110" cy="274320"/>
                <wp:effectExtent l="0" t="0" r="0" b="0"/>
                <wp:wrapNone/>
                <wp:docPr id="4294" name="Text Box 4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432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04872B" w14:textId="77777777" w:rsidR="00B05D68" w:rsidRDefault="00B05D68" w:rsidP="0004795B">
                            <w:r>
                              <w:t xml:space="preserve">Profile Grouping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12715" id="Text Box 4287" o:spid="_x0000_s1106" type="#_x0000_t202" style="position:absolute;left:0;text-align:left;margin-left:179.15pt;margin-top:173.8pt;width:89.3pt;height:21.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" strokecolor="red" strokeweight="1.5pt">
                <v:textbox>
                  <w:txbxContent>
                    <w:p w14:paraId="5804872B" w14:textId="77777777" w:rsidR="00B05D68" w:rsidRDefault="00B05D68" w:rsidP="0004795B">
                      <w:r>
                        <w:t xml:space="preserve">Profile Grouping </w:t>
                      </w:r>
                    </w:p>
                  </w:txbxContent>
                </v:textbox>
                <w10:wrap anchory="line"/>
              </v:shape>
            </w:pict>
          </mc:Fallback>
        </mc:AlternateContent>
      </w:r>
      <w:r>
        <w:rPr>
          <w:noProof/>
        </w:rPr>
        <mc:AlternateContent>
          <mc:Choice Requires="wps">
            <w:drawing>
              <wp:anchor distT="0" distB="0" distL="114300" distR="114300" simplePos="0" relativeHeight="251714560" behindDoc="0" locked="0" layoutInCell="1" allowOverlap="1" wp14:anchorId="608441F6" wp14:editId="47059E97">
                <wp:simplePos x="0" y="0"/>
                <wp:positionH relativeFrom="column">
                  <wp:posOffset>3410438</wp:posOffset>
                </wp:positionH>
                <wp:positionV relativeFrom="line">
                  <wp:posOffset>2341636</wp:posOffset>
                </wp:positionV>
                <wp:extent cx="124460" cy="274955"/>
                <wp:effectExtent l="0" t="0" r="0" b="0"/>
                <wp:wrapNone/>
                <wp:docPr id="4293" name="Line 4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2749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38F6DF" id="Line 429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268.55pt,184.4pt" to="278.35pt,2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" strokecolor="red" strokeweight="1.5pt">
                <v:stroke endarrow="block"/>
                <w10:wrap anchory="line"/>
              </v:line>
            </w:pict>
          </mc:Fallback>
        </mc:AlternateContent>
      </w:r>
      <w:r>
        <w:rPr>
          <w:noProof/>
        </w:rPr>
        <mc:AlternateContent>
          <mc:Choice Requires="wps">
            <w:drawing>
              <wp:anchor distT="0" distB="0" distL="114300" distR="114300" simplePos="0" relativeHeight="251710464" behindDoc="0" locked="0" layoutInCell="1" allowOverlap="1" wp14:anchorId="20DF59C8" wp14:editId="3DA1DB4D">
                <wp:simplePos x="0" y="0"/>
                <wp:positionH relativeFrom="column">
                  <wp:posOffset>3441162</wp:posOffset>
                </wp:positionH>
                <wp:positionV relativeFrom="paragraph">
                  <wp:posOffset>2624406</wp:posOffset>
                </wp:positionV>
                <wp:extent cx="389890" cy="229235"/>
                <wp:effectExtent l="0" t="0" r="0" b="0"/>
                <wp:wrapNone/>
                <wp:docPr id="4298" name="Rectangle 4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 cy="229235"/>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D19BC" id="Rectangle 4293" o:spid="_x0000_s1026" style="position:absolute;margin-left:270.95pt;margin-top:206.65pt;width:30.7pt;height:18.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" filled="f" strokecolor="red" strokeweight="1.5pt"/>
            </w:pict>
          </mc:Fallback>
        </mc:AlternateContent>
      </w:r>
      <w:r>
        <w:rPr>
          <w:noProof/>
        </w:rPr>
        <mc:AlternateContent>
          <mc:Choice Requires="wps">
            <w:drawing>
              <wp:anchor distT="0" distB="0" distL="114300" distR="114300" simplePos="0" relativeHeight="251608064" behindDoc="0" locked="0" layoutInCell="1" allowOverlap="1" wp14:anchorId="2BE5C897" wp14:editId="0566E7A7">
                <wp:simplePos x="0" y="0"/>
                <wp:positionH relativeFrom="column">
                  <wp:posOffset>4129015</wp:posOffset>
                </wp:positionH>
                <wp:positionV relativeFrom="line">
                  <wp:posOffset>1873494</wp:posOffset>
                </wp:positionV>
                <wp:extent cx="1170940" cy="424180"/>
                <wp:effectExtent l="0" t="0" r="0" b="0"/>
                <wp:wrapNone/>
                <wp:docPr id="4295" name="Text Box 4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42418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1138E7" w14:textId="77777777" w:rsidR="00B05D68" w:rsidRDefault="00B05D68" w:rsidP="0004795B">
                            <w:r>
                              <w:t xml:space="preserve">Start Button no longer displayed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5C897" id="Text Box 4288" o:spid="_x0000_s1107" type="#_x0000_t202" style="position:absolute;left:0;text-align:left;margin-left:325.1pt;margin-top:147.5pt;width:92.2pt;height:33.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" strokecolor="red" strokeweight="1.5pt">
                <v:textbox>
                  <w:txbxContent>
                    <w:p w14:paraId="7B1138E7" w14:textId="77777777" w:rsidR="00B05D68" w:rsidRDefault="00B05D68" w:rsidP="0004795B">
                      <w:r>
                        <w:t xml:space="preserve">Start Button no longer displayed </w:t>
                      </w:r>
                    </w:p>
                  </w:txbxContent>
                </v:textbox>
                <w10:wrap anchory="line"/>
              </v:shape>
            </w:pict>
          </mc:Fallback>
        </mc:AlternateContent>
      </w:r>
      <w:r>
        <w:rPr>
          <w:noProof/>
        </w:rPr>
        <mc:AlternateContent>
          <mc:Choice Requires="wps">
            <w:drawing>
              <wp:anchor distT="0" distB="0" distL="114300" distR="114300" simplePos="0" relativeHeight="251630592" behindDoc="0" locked="0" layoutInCell="1" allowOverlap="1" wp14:anchorId="4AB9956E" wp14:editId="57D19A81">
                <wp:simplePos x="0" y="0"/>
                <wp:positionH relativeFrom="column">
                  <wp:posOffset>4484761</wp:posOffset>
                </wp:positionH>
                <wp:positionV relativeFrom="line">
                  <wp:posOffset>2309397</wp:posOffset>
                </wp:positionV>
                <wp:extent cx="182880" cy="351155"/>
                <wp:effectExtent l="0" t="0" r="0" b="0"/>
                <wp:wrapNone/>
                <wp:docPr id="4296" name="Line 4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 cy="351155"/>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0563CB" id="Line 4290" o:spid="_x0000_s1026" style="position:absolute;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53.15pt,181.85pt" to="367.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" strokecolor="red" strokeweight="1.5pt">
                <v:stroke endarrow="block"/>
                <w10:wrap anchory="line"/>
              </v:line>
            </w:pict>
          </mc:Fallback>
        </mc:AlternateContent>
      </w:r>
      <w:r>
        <w:rPr>
          <w:noProof/>
        </w:rPr>
        <mc:AlternateContent>
          <mc:Choice Requires="wps">
            <w:drawing>
              <wp:anchor distT="0" distB="0" distL="114300" distR="114300" simplePos="0" relativeHeight="251716608" behindDoc="0" locked="0" layoutInCell="1" allowOverlap="1" wp14:anchorId="6C2BF000" wp14:editId="1F21207B">
                <wp:simplePos x="0" y="0"/>
                <wp:positionH relativeFrom="column">
                  <wp:posOffset>4249127</wp:posOffset>
                </wp:positionH>
                <wp:positionV relativeFrom="paragraph">
                  <wp:posOffset>2663777</wp:posOffset>
                </wp:positionV>
                <wp:extent cx="365760" cy="182880"/>
                <wp:effectExtent l="0" t="0" r="0" b="0"/>
                <wp:wrapNone/>
                <wp:docPr id="4297"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18288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54119" id="Rectangle 4295" o:spid="_x0000_s1026" style="position:absolute;margin-left:334.6pt;margin-top:209.75pt;width:28.8pt;height:14.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" filled="f" strokecolor="red" strokeweight="1.5pt"/>
            </w:pict>
          </mc:Fallback>
        </mc:AlternateContent>
      </w:r>
      <w:r>
        <w:rPr>
          <w:noProof/>
        </w:rPr>
        <mc:AlternateContent>
          <mc:Choice Requires="wps">
            <w:drawing>
              <wp:anchor distT="0" distB="0" distL="114300" distR="114300" simplePos="0" relativeHeight="251627520" behindDoc="0" locked="0" layoutInCell="1" allowOverlap="1" wp14:anchorId="7E68A0CC" wp14:editId="54E7CB73">
                <wp:simplePos x="0" y="0"/>
                <wp:positionH relativeFrom="column">
                  <wp:posOffset>2723857</wp:posOffset>
                </wp:positionH>
                <wp:positionV relativeFrom="line">
                  <wp:posOffset>566713</wp:posOffset>
                </wp:positionV>
                <wp:extent cx="850265" cy="402590"/>
                <wp:effectExtent l="0" t="0" r="0" b="0"/>
                <wp:wrapNone/>
                <wp:docPr id="4290" name="Text Box 4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0259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FE5F6" w14:textId="77777777" w:rsidR="00B05D68" w:rsidRDefault="00B05D68" w:rsidP="0004795B">
                            <w:r>
                              <w:t>Child Model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8A0CC" id="Text Box 4289" o:spid="_x0000_s1108" type="#_x0000_t202" style="position:absolute;left:0;text-align:left;margin-left:214.5pt;margin-top:44.6pt;width:66.95pt;height:3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" strokecolor="red" strokeweight="1.5pt">
                <v:textbox>
                  <w:txbxContent>
                    <w:p w14:paraId="3F2FE5F6" w14:textId="77777777" w:rsidR="00B05D68" w:rsidRDefault="00B05D68" w:rsidP="0004795B">
                      <w:r>
                        <w:t>Child Model Column</w:t>
                      </w:r>
                    </w:p>
                  </w:txbxContent>
                </v:textbox>
                <w10:wrap anchory="line"/>
              </v:shape>
            </w:pict>
          </mc:Fallback>
        </mc:AlternateContent>
      </w:r>
      <w:r>
        <w:rPr>
          <w:noProof/>
        </w:rPr>
        <mc:AlternateContent>
          <mc:Choice Requires="wps">
            <w:drawing>
              <wp:anchor distT="0" distB="0" distL="114300" distR="114300" simplePos="0" relativeHeight="251705344" behindDoc="0" locked="0" layoutInCell="1" allowOverlap="1" wp14:anchorId="52A6E778" wp14:editId="5B74E087">
                <wp:simplePos x="0" y="0"/>
                <wp:positionH relativeFrom="column">
                  <wp:posOffset>2414612</wp:posOffset>
                </wp:positionH>
                <wp:positionV relativeFrom="line">
                  <wp:posOffset>914987</wp:posOffset>
                </wp:positionV>
                <wp:extent cx="313055" cy="190500"/>
                <wp:effectExtent l="0" t="0" r="0" b="0"/>
                <wp:wrapNone/>
                <wp:docPr id="4291" name="Line 4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9050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4C04E9" id="Line 4292"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90.15pt,72.05pt" to="214.8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" strokecolor="red" strokeweight="1.5pt">
                <v:stroke endarrow="block"/>
                <w10:wrap anchory="line"/>
              </v:line>
            </w:pict>
          </mc:Fallback>
        </mc:AlternateContent>
      </w:r>
      <w:r>
        <w:rPr>
          <w:noProof/>
        </w:rPr>
        <mc:AlternateContent>
          <mc:Choice Requires="wps">
            <w:drawing>
              <wp:anchor distT="0" distB="0" distL="114300" distR="114300" simplePos="0" relativeHeight="251669504" behindDoc="0" locked="0" layoutInCell="1" allowOverlap="1" wp14:anchorId="48B20076" wp14:editId="2DD68E82">
                <wp:simplePos x="0" y="0"/>
                <wp:positionH relativeFrom="column">
                  <wp:posOffset>1789528</wp:posOffset>
                </wp:positionH>
                <wp:positionV relativeFrom="paragraph">
                  <wp:posOffset>1103972</wp:posOffset>
                </wp:positionV>
                <wp:extent cx="621323" cy="472830"/>
                <wp:effectExtent l="0" t="0" r="26670" b="22860"/>
                <wp:wrapNone/>
                <wp:docPr id="4292"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323" cy="47283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0C860" id="Rectangle 4291" o:spid="_x0000_s1026" style="position:absolute;margin-left:140.9pt;margin-top:86.95pt;width:48.9pt;height:3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" filled="f" strokecolor="red" strokeweight="1.5pt"/>
            </w:pict>
          </mc:Fallback>
        </mc:AlternateContent>
      </w:r>
      <w:r w:rsidR="00DD450D" w:rsidRPr="00BE6D98">
        <w:rPr>
          <w:noProof/>
        </w:rPr>
        <w:drawing>
          <wp:inline distT="0" distB="0" distL="0" distR="0" wp14:anchorId="78FDF2C5" wp14:editId="1B25E78C">
            <wp:extent cx="5263661" cy="2851150"/>
            <wp:effectExtent l="0" t="0" r="0" b="635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263661" cy="2851150"/>
                    </a:xfrm>
                    <a:prstGeom prst="rect">
                      <a:avLst/>
                    </a:prstGeom>
                    <a:noFill/>
                    <a:ln>
                      <a:noFill/>
                    </a:ln>
                  </pic:spPr>
                </pic:pic>
              </a:graphicData>
            </a:graphic>
          </wp:inline>
        </w:drawing>
      </w:r>
    </w:p>
    <w:p w14:paraId="2B95DB2C" w14:textId="77777777" w:rsidR="008058F8" w:rsidRDefault="008058F8" w:rsidP="0065561C"/>
    <w:p w14:paraId="2F05E16E" w14:textId="138D82F9" w:rsidR="006176C5" w:rsidRDefault="006176C5" w:rsidP="0065561C">
      <w:r>
        <w:t xml:space="preserve">You enable the </w:t>
      </w:r>
      <w:r w:rsidRPr="0080598D">
        <w:rPr>
          <w:i/>
        </w:rPr>
        <w:t>Profile Grouping</w:t>
      </w:r>
      <w:r>
        <w:t xml:space="preserve"> functionality by adjusting settings in the</w:t>
      </w:r>
      <w:r w:rsidR="009B3EF2">
        <w:rPr>
          <w:b/>
        </w:rPr>
        <w:t xml:space="preserve"> C:\WPI\Log\K</w:t>
      </w:r>
      <w:r w:rsidR="00315030">
        <w:rPr>
          <w:b/>
        </w:rPr>
        <w:t>IC2000UserSettings</w:t>
      </w:r>
      <w:r w:rsidRPr="00080C7F">
        <w:rPr>
          <w:b/>
        </w:rPr>
        <w:t>.kiccfg</w:t>
      </w:r>
      <w:r>
        <w:t xml:space="preserve"> fi</w:t>
      </w:r>
      <w:r w:rsidR="00D80B83">
        <w:t>le.  Once accessing the APPLICATION CONFIGURATIONS</w:t>
      </w:r>
      <w:r>
        <w:t xml:space="preserve"> section of the file, make sure the settings are as shown below:</w:t>
      </w:r>
    </w:p>
    <w:p w14:paraId="0FA60684" w14:textId="77777777" w:rsidR="0065561C" w:rsidRDefault="0065561C" w:rsidP="0065561C"/>
    <w:p w14:paraId="6F54A95A" w14:textId="77777777" w:rsidR="006176C5" w:rsidRPr="00080C7F" w:rsidRDefault="006176C5" w:rsidP="006176C5">
      <w:pPr>
        <w:ind w:left="720"/>
        <w:rPr>
          <w:rFonts w:ascii="Arial" w:hAnsi="Arial" w:cs="Arial"/>
        </w:rPr>
      </w:pPr>
      <w:r w:rsidRPr="00080C7F">
        <w:rPr>
          <w:rFonts w:ascii="Arial" w:hAnsi="Arial" w:cs="Arial"/>
        </w:rPr>
        <w:t>[</w:t>
      </w:r>
      <w:r w:rsidR="00B21DF6">
        <w:t>APPLICATION CONFIGURATIONS</w:t>
      </w:r>
      <w:r w:rsidRPr="00080C7F">
        <w:rPr>
          <w:rFonts w:ascii="Arial" w:hAnsi="Arial" w:cs="Arial"/>
        </w:rPr>
        <w:t>]</w:t>
      </w:r>
    </w:p>
    <w:p w14:paraId="1DF1D2C4" w14:textId="77777777" w:rsidR="006176C5" w:rsidRDefault="00B21DF6" w:rsidP="006176C5">
      <w:pPr>
        <w:ind w:left="720"/>
        <w:rPr>
          <w:rFonts w:ascii="Arial" w:hAnsi="Arial" w:cs="Arial"/>
        </w:rPr>
      </w:pPr>
      <w:proofErr w:type="spellStart"/>
      <w:r>
        <w:rPr>
          <w:rFonts w:ascii="Arial" w:hAnsi="Arial" w:cs="Arial"/>
        </w:rPr>
        <w:t>EnableProfieGrouping</w:t>
      </w:r>
      <w:proofErr w:type="spellEnd"/>
      <w:r>
        <w:rPr>
          <w:rFonts w:ascii="Arial" w:hAnsi="Arial" w:cs="Arial"/>
        </w:rPr>
        <w:t>=1</w:t>
      </w:r>
    </w:p>
    <w:p w14:paraId="612F606C" w14:textId="77777777" w:rsidR="008058F8" w:rsidRPr="00080C7F" w:rsidRDefault="008058F8" w:rsidP="006176C5">
      <w:pPr>
        <w:ind w:left="720"/>
        <w:rPr>
          <w:rFonts w:ascii="Arial" w:hAnsi="Arial" w:cs="Arial"/>
        </w:rPr>
      </w:pPr>
    </w:p>
    <w:p w14:paraId="71930A6A" w14:textId="77777777" w:rsidR="006176C5" w:rsidRDefault="008058F8">
      <w:pPr>
        <w:pStyle w:val="Heading3"/>
      </w:pPr>
      <w:bookmarkStart w:id="870" w:name="_Toc358296282"/>
      <w:bookmarkStart w:id="871" w:name="_Toc358298447"/>
      <w:r>
        <w:br w:type="page"/>
      </w:r>
      <w:bookmarkStart w:id="872" w:name="_Toc469334941"/>
      <w:bookmarkStart w:id="873" w:name="_Toc504120367"/>
      <w:bookmarkStart w:id="874" w:name="_Toc527644350"/>
      <w:bookmarkStart w:id="875" w:name="_Toc528599449"/>
      <w:bookmarkStart w:id="876" w:name="_Toc17993487"/>
      <w:bookmarkStart w:id="877" w:name="_Toc37267205"/>
      <w:bookmarkStart w:id="878" w:name="_Toc51666795"/>
      <w:r w:rsidR="006176C5">
        <w:lastRenderedPageBreak/>
        <w:t>Us</w:t>
      </w:r>
      <w:r>
        <w:t>e Wildcard Characters to Identify Child Models</w:t>
      </w:r>
      <w:bookmarkEnd w:id="870"/>
      <w:bookmarkEnd w:id="871"/>
      <w:bookmarkEnd w:id="872"/>
      <w:bookmarkEnd w:id="873"/>
      <w:bookmarkEnd w:id="874"/>
      <w:bookmarkEnd w:id="875"/>
      <w:bookmarkEnd w:id="876"/>
      <w:bookmarkEnd w:id="877"/>
      <w:bookmarkEnd w:id="878"/>
    </w:p>
    <w:p w14:paraId="31037607" w14:textId="77777777" w:rsidR="006176C5" w:rsidRDefault="006176C5" w:rsidP="006176C5">
      <w:r>
        <w:t xml:space="preserve">Anticipating the need to group closely named product models, the software lets you substitute the asterisk (*) symbol as a universal </w:t>
      </w:r>
      <w:r w:rsidRPr="00BB373D">
        <w:rPr>
          <w:i/>
        </w:rPr>
        <w:t>wildcard</w:t>
      </w:r>
      <w:r>
        <w:t xml:space="preserve"> character when adding models to a group or linking them with a specific profile.  You can use wildcards in any position within the </w:t>
      </w:r>
      <w:proofErr w:type="gramStart"/>
      <w:r>
        <w:t>model</w:t>
      </w:r>
      <w:proofErr w:type="gramEnd"/>
      <w:r>
        <w:t xml:space="preserve"> name string.</w:t>
      </w:r>
    </w:p>
    <w:p w14:paraId="6CD3A536" w14:textId="77777777" w:rsidR="006176C5" w:rsidRDefault="006176C5" w:rsidP="008058F8"/>
    <w:tbl>
      <w:tblPr>
        <w:tblW w:w="0" w:type="auto"/>
        <w:tblLook w:val="04A0" w:firstRow="1" w:lastRow="0" w:firstColumn="1" w:lastColumn="0" w:noHBand="0" w:noVBand="1"/>
      </w:tblPr>
      <w:tblGrid>
        <w:gridCol w:w="4788"/>
        <w:gridCol w:w="4788"/>
      </w:tblGrid>
      <w:tr w:rsidR="006176C5" w14:paraId="31A9EAFC" w14:textId="77777777" w:rsidTr="00D16D8C">
        <w:tc>
          <w:tcPr>
            <w:tcW w:w="4788" w:type="dxa"/>
            <w:shd w:val="clear" w:color="auto" w:fill="auto"/>
          </w:tcPr>
          <w:p w14:paraId="0E75EB14" w14:textId="77777777" w:rsidR="006176C5" w:rsidRDefault="006176C5" w:rsidP="00D16D8C"/>
          <w:p w14:paraId="5CC80574" w14:textId="77777777" w:rsidR="006176C5" w:rsidRDefault="006176C5" w:rsidP="00A97125">
            <w:pPr>
              <w:pStyle w:val="ListParagraph"/>
              <w:numPr>
                <w:ilvl w:val="0"/>
                <w:numId w:val="50"/>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00860CE9" w14:textId="77777777" w:rsidR="006176C5" w:rsidRDefault="00DD450D" w:rsidP="00D16D8C">
            <w:r w:rsidRPr="00543BBE">
              <w:rPr>
                <w:noProof/>
              </w:rPr>
              <w:drawing>
                <wp:inline distT="0" distB="0" distL="0" distR="0" wp14:anchorId="4DB3B1B2" wp14:editId="1830A2EE">
                  <wp:extent cx="1143000" cy="622300"/>
                  <wp:effectExtent l="0" t="0" r="0" b="635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5EA8A30F" w14:textId="77777777" w:rsidR="006176C5" w:rsidRPr="00D54224" w:rsidRDefault="006176C5" w:rsidP="0065561C">
      <w:pPr>
        <w:ind w:left="360"/>
      </w:pPr>
      <w:r w:rsidRPr="00D54224">
        <w:t xml:space="preserve">The </w:t>
      </w:r>
      <w:r w:rsidRPr="0065561C">
        <w:rPr>
          <w:i/>
        </w:rPr>
        <w:t>Profile Grouping Utility</w:t>
      </w:r>
      <w:r w:rsidRPr="00D54224">
        <w:t xml:space="preserve"> screen appears</w:t>
      </w:r>
      <w:r>
        <w:t>.</w:t>
      </w:r>
    </w:p>
    <w:p w14:paraId="06844FCE" w14:textId="77777777" w:rsidR="006176C5" w:rsidRDefault="006176C5" w:rsidP="006176C5"/>
    <w:p w14:paraId="1CF6496F" w14:textId="77777777" w:rsidR="006176C5" w:rsidRDefault="006176C5" w:rsidP="00A97125">
      <w:pPr>
        <w:pStyle w:val="ListParagraph"/>
        <w:numPr>
          <w:ilvl w:val="0"/>
          <w:numId w:val="50"/>
        </w:numPr>
        <w:contextualSpacing/>
      </w:pPr>
      <w:r>
        <w:t xml:space="preserve">Select the </w:t>
      </w:r>
      <w:r w:rsidRPr="00BD7031">
        <w:rPr>
          <w:b/>
        </w:rPr>
        <w:t>Grouping</w:t>
      </w:r>
      <w:r>
        <w:t xml:space="preserve"> tab.</w:t>
      </w:r>
    </w:p>
    <w:p w14:paraId="2F6BF89F" w14:textId="77777777" w:rsidR="006176C5" w:rsidRDefault="006176C5" w:rsidP="006176C5"/>
    <w:p w14:paraId="5C2DC8AC" w14:textId="77777777" w:rsidR="006176C5" w:rsidRPr="00D54224" w:rsidRDefault="006176C5" w:rsidP="0065561C">
      <w:pPr>
        <w:ind w:left="360"/>
      </w:pPr>
      <w:r w:rsidRPr="00D54224">
        <w:t>The G</w:t>
      </w:r>
      <w:r>
        <w:t xml:space="preserve">rouping tab </w:t>
      </w:r>
      <w:r w:rsidRPr="00D54224">
        <w:t>screen appears</w:t>
      </w:r>
      <w:r>
        <w:t>, displaying a pull-down list of products that already have defined in-spec, baseline profiles</w:t>
      </w:r>
      <w:r w:rsidRPr="00D54224">
        <w:t>:</w:t>
      </w:r>
    </w:p>
    <w:p w14:paraId="63785150" w14:textId="77777777" w:rsidR="006176C5" w:rsidRDefault="00DD450D" w:rsidP="006176C5">
      <w:pPr>
        <w:jc w:val="center"/>
      </w:pPr>
      <w:r w:rsidRPr="00543BBE">
        <w:rPr>
          <w:noProof/>
        </w:rPr>
        <w:drawing>
          <wp:inline distT="0" distB="0" distL="0" distR="0" wp14:anchorId="0F87C008" wp14:editId="1CE7395D">
            <wp:extent cx="4095750" cy="2578100"/>
            <wp:effectExtent l="0" t="0" r="0" b="0"/>
            <wp:docPr id="169" name="Picture 1" descr="C:\Users\dklueck\Desktop\PGU 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lueck\Desktop\PGU 1 scree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2578100"/>
                    </a:xfrm>
                    <a:prstGeom prst="rect">
                      <a:avLst/>
                    </a:prstGeom>
                    <a:noFill/>
                    <a:ln>
                      <a:noFill/>
                    </a:ln>
                  </pic:spPr>
                </pic:pic>
              </a:graphicData>
            </a:graphic>
          </wp:inline>
        </w:drawing>
      </w:r>
    </w:p>
    <w:p w14:paraId="19D45A4F" w14:textId="77777777" w:rsidR="006176C5" w:rsidRDefault="006176C5" w:rsidP="006176C5">
      <w:pPr>
        <w:jc w:val="center"/>
      </w:pPr>
    </w:p>
    <w:p w14:paraId="02993FED" w14:textId="77777777" w:rsidR="006176C5" w:rsidRDefault="006176C5" w:rsidP="00A97125">
      <w:pPr>
        <w:pStyle w:val="ListParagraph"/>
        <w:numPr>
          <w:ilvl w:val="0"/>
          <w:numId w:val="50"/>
        </w:numPr>
        <w:contextualSpacing/>
      </w:pPr>
      <w:r>
        <w:t xml:space="preserve">From the </w:t>
      </w:r>
      <w:r w:rsidRPr="007B224F">
        <w:rPr>
          <w:b/>
        </w:rPr>
        <w:t>Baseline Profile</w:t>
      </w:r>
      <w:r>
        <w:t xml:space="preserve"> list, select the product to which you want to link models.  </w:t>
      </w:r>
    </w:p>
    <w:p w14:paraId="4C36158E" w14:textId="77777777" w:rsidR="006176C5" w:rsidRDefault="006176C5" w:rsidP="006176C5"/>
    <w:p w14:paraId="51E5B3BE" w14:textId="36E64760" w:rsidR="006176C5" w:rsidRDefault="006176C5" w:rsidP="00A97125">
      <w:pPr>
        <w:pStyle w:val="ListParagraph"/>
        <w:numPr>
          <w:ilvl w:val="0"/>
          <w:numId w:val="50"/>
        </w:numPr>
        <w:contextualSpacing/>
      </w:pPr>
      <w:r>
        <w:t xml:space="preserve">In the </w:t>
      </w:r>
      <w:r w:rsidRPr="007B224F">
        <w:rPr>
          <w:b/>
        </w:rPr>
        <w:t>Add New Model</w:t>
      </w:r>
      <w:r>
        <w:t xml:space="preserve"> field, type in a model name (using wildcards as appropriate) and click the </w:t>
      </w:r>
      <w:r w:rsidRPr="007B224F">
        <w:rPr>
          <w:b/>
        </w:rPr>
        <w:t>Add</w:t>
      </w:r>
      <w:r>
        <w:t xml:space="preserve"> button. </w:t>
      </w:r>
    </w:p>
    <w:p w14:paraId="742D519E" w14:textId="77777777" w:rsidR="006176C5" w:rsidRDefault="006176C5" w:rsidP="006176C5"/>
    <w:p w14:paraId="09A11330" w14:textId="77777777" w:rsidR="006176C5" w:rsidRPr="00D54224" w:rsidRDefault="006176C5" w:rsidP="0065561C">
      <w:pPr>
        <w:ind w:left="360"/>
      </w:pPr>
      <w:r w:rsidRPr="00D54224">
        <w:t xml:space="preserve">The </w:t>
      </w:r>
      <w:proofErr w:type="gramStart"/>
      <w:r>
        <w:t>model</w:t>
      </w:r>
      <w:proofErr w:type="gramEnd"/>
      <w:r>
        <w:t xml:space="preserve"> name appears in the Linked Models list</w:t>
      </w:r>
    </w:p>
    <w:p w14:paraId="0369C46D" w14:textId="77777777" w:rsidR="006176C5" w:rsidRDefault="006176C5" w:rsidP="006176C5"/>
    <w:p w14:paraId="0BA12E9E" w14:textId="77777777" w:rsidR="006176C5" w:rsidRDefault="006176C5" w:rsidP="00A97125">
      <w:pPr>
        <w:pStyle w:val="ListParagraph"/>
        <w:numPr>
          <w:ilvl w:val="0"/>
          <w:numId w:val="50"/>
        </w:numPr>
        <w:contextualSpacing/>
      </w:pPr>
      <w:r>
        <w:t>Repeat the steps for any additional models that you want to link to that baseline.</w:t>
      </w:r>
    </w:p>
    <w:p w14:paraId="41860C89" w14:textId="77777777" w:rsidR="006176C5" w:rsidRDefault="006176C5" w:rsidP="006176C5"/>
    <w:p w14:paraId="4E9BB2E5" w14:textId="77777777" w:rsidR="006176C5" w:rsidRDefault="006176C5" w:rsidP="006176C5">
      <w:pPr>
        <w:ind w:left="360"/>
      </w:pPr>
      <w:r w:rsidRPr="007B224F">
        <w:rPr>
          <w:b/>
        </w:rPr>
        <w:t>Note</w:t>
      </w:r>
      <w:r>
        <w:t xml:space="preserve">: The </w:t>
      </w:r>
      <w:r w:rsidRPr="007B224F">
        <w:rPr>
          <w:b/>
        </w:rPr>
        <w:t>Remove</w:t>
      </w:r>
      <w:r>
        <w:t xml:space="preserve"> button will delete any selected model that was mistakenly included in the list. </w:t>
      </w:r>
    </w:p>
    <w:p w14:paraId="462ACDD6" w14:textId="77777777" w:rsidR="006176C5" w:rsidRDefault="006176C5" w:rsidP="006176C5"/>
    <w:p w14:paraId="732771FE" w14:textId="77777777" w:rsidR="006176C5" w:rsidRDefault="008058F8">
      <w:pPr>
        <w:pStyle w:val="Heading3"/>
      </w:pPr>
      <w:bookmarkStart w:id="879" w:name="_Toc358296284"/>
      <w:bookmarkStart w:id="880" w:name="_Toc358298449"/>
      <w:r>
        <w:br w:type="page"/>
      </w:r>
      <w:bookmarkStart w:id="881" w:name="_Toc469334942"/>
      <w:bookmarkStart w:id="882" w:name="_Toc504120368"/>
      <w:bookmarkStart w:id="883" w:name="_Toc527644351"/>
      <w:bookmarkStart w:id="884" w:name="_Toc528599450"/>
      <w:bookmarkStart w:id="885" w:name="_Toc17993488"/>
      <w:bookmarkStart w:id="886" w:name="_Toc37267206"/>
      <w:bookmarkStart w:id="887" w:name="_Toc51666796"/>
      <w:r>
        <w:lastRenderedPageBreak/>
        <w:t>Use</w:t>
      </w:r>
      <w:r w:rsidR="006176C5">
        <w:t xml:space="preserve"> </w:t>
      </w:r>
      <w:r>
        <w:t xml:space="preserve">the Utility with </w:t>
      </w:r>
      <w:r w:rsidR="006176C5">
        <w:t>Virtual Profiling</w:t>
      </w:r>
      <w:bookmarkEnd w:id="879"/>
      <w:bookmarkEnd w:id="880"/>
      <w:bookmarkEnd w:id="881"/>
      <w:bookmarkEnd w:id="882"/>
      <w:bookmarkEnd w:id="883"/>
      <w:bookmarkEnd w:id="884"/>
      <w:bookmarkEnd w:id="885"/>
      <w:bookmarkEnd w:id="886"/>
      <w:bookmarkEnd w:id="887"/>
    </w:p>
    <w:p w14:paraId="4B4D02A7" w14:textId="77777777" w:rsidR="006176C5" w:rsidRDefault="006176C5" w:rsidP="006176C5">
      <w:r>
        <w:t>When Profile Grouping is enabled, you can only start Virtual Profiling by using the utility to identify properly linked product/model pairs.  The normal Virtual Profile</w:t>
      </w:r>
      <w:r w:rsidRPr="007C01C2">
        <w:rPr>
          <w:i/>
        </w:rPr>
        <w:t xml:space="preserve"> Start</w:t>
      </w:r>
      <w:r>
        <w:t xml:space="preserve"> button no longer appears on the Profile Explorer screen.</w:t>
      </w:r>
    </w:p>
    <w:p w14:paraId="646B915D" w14:textId="77777777" w:rsidR="006176C5" w:rsidRDefault="006176C5" w:rsidP="006176C5"/>
    <w:p w14:paraId="0DB48EAE" w14:textId="77777777" w:rsidR="006176C5" w:rsidRDefault="008058F8" w:rsidP="00062A0A">
      <w:pPr>
        <w:pStyle w:val="Heading4"/>
      </w:pPr>
      <w:r>
        <w:t>Load</w:t>
      </w:r>
      <w:r w:rsidR="006176C5">
        <w:t xml:space="preserve"> </w:t>
      </w:r>
      <w:r w:rsidR="00530DA9">
        <w:t xml:space="preserve">A </w:t>
      </w:r>
      <w:r>
        <w:t>S</w:t>
      </w:r>
      <w:r w:rsidR="006176C5">
        <w:t xml:space="preserve">pecific </w:t>
      </w:r>
      <w:r>
        <w:t>M</w:t>
      </w:r>
      <w:r w:rsidR="006176C5">
        <w:t>odel</w:t>
      </w:r>
    </w:p>
    <w:p w14:paraId="62D26048" w14:textId="77777777" w:rsidR="006176C5" w:rsidRDefault="006176C5" w:rsidP="006176C5">
      <w:r>
        <w:t xml:space="preserve">While many models can be grouped together in association with a baseline profile, </w:t>
      </w:r>
      <w:r w:rsidRPr="00D73CB1">
        <w:rPr>
          <w:i/>
        </w:rPr>
        <w:t>only one at a time can be processed in Virtual Profiling.</w:t>
      </w:r>
      <w:r>
        <w:t xml:space="preserve">  The software provides an interface for </w:t>
      </w:r>
      <w:r w:rsidRPr="00A37A85">
        <w:rPr>
          <w:i/>
        </w:rPr>
        <w:t>loading</w:t>
      </w:r>
      <w:r>
        <w:t xml:space="preserve"> a specific model into VP, paired with a specific product baseline.  The software does a search through the existing baseline profiles and grouped models to seek a matched pair.  The search can yield results of </w:t>
      </w:r>
      <w:r w:rsidRPr="008E047C">
        <w:rPr>
          <w:i/>
        </w:rPr>
        <w:t>match</w:t>
      </w:r>
      <w:r>
        <w:t xml:space="preserve">, </w:t>
      </w:r>
      <w:r w:rsidRPr="008E047C">
        <w:rPr>
          <w:i/>
        </w:rPr>
        <w:t xml:space="preserve">no </w:t>
      </w:r>
      <w:proofErr w:type="gramStart"/>
      <w:r w:rsidRPr="008E047C">
        <w:rPr>
          <w:i/>
        </w:rPr>
        <w:t>match</w:t>
      </w:r>
      <w:proofErr w:type="gramEnd"/>
      <w:r>
        <w:t xml:space="preserve"> and </w:t>
      </w:r>
      <w:r w:rsidRPr="008E047C">
        <w:rPr>
          <w:i/>
        </w:rPr>
        <w:t>multiple matches</w:t>
      </w:r>
      <w:r>
        <w:t>.  The procedure below describes how to resolve all possible outcomes into a product baseline/single model pairing that can run in VP.</w:t>
      </w:r>
    </w:p>
    <w:p w14:paraId="3BC49767" w14:textId="77777777" w:rsidR="006176C5" w:rsidRDefault="006176C5" w:rsidP="008058F8"/>
    <w:tbl>
      <w:tblPr>
        <w:tblW w:w="0" w:type="auto"/>
        <w:tblLook w:val="04A0" w:firstRow="1" w:lastRow="0" w:firstColumn="1" w:lastColumn="0" w:noHBand="0" w:noVBand="1"/>
      </w:tblPr>
      <w:tblGrid>
        <w:gridCol w:w="4788"/>
        <w:gridCol w:w="4788"/>
      </w:tblGrid>
      <w:tr w:rsidR="006176C5" w14:paraId="18F98F74" w14:textId="77777777" w:rsidTr="00D16D8C">
        <w:tc>
          <w:tcPr>
            <w:tcW w:w="4788" w:type="dxa"/>
            <w:shd w:val="clear" w:color="auto" w:fill="auto"/>
          </w:tcPr>
          <w:p w14:paraId="7FF11DCF" w14:textId="77777777" w:rsidR="006176C5" w:rsidRDefault="006176C5" w:rsidP="00D16D8C"/>
          <w:p w14:paraId="601194C5" w14:textId="77777777" w:rsidR="006176C5" w:rsidRDefault="006176C5" w:rsidP="00A97125">
            <w:pPr>
              <w:pStyle w:val="ListParagraph"/>
              <w:numPr>
                <w:ilvl w:val="0"/>
                <w:numId w:val="51"/>
              </w:numPr>
              <w:contextualSpacing/>
            </w:pPr>
            <w:r>
              <w:t xml:space="preserve">On the Profile Explorer screen, click the </w:t>
            </w:r>
            <w:r w:rsidRPr="00D16D8C">
              <w:rPr>
                <w:b/>
              </w:rPr>
              <w:t xml:space="preserve">Profile Grouping Utility </w:t>
            </w:r>
            <w:r>
              <w:t>button.</w:t>
            </w:r>
          </w:p>
        </w:tc>
        <w:tc>
          <w:tcPr>
            <w:tcW w:w="4788" w:type="dxa"/>
            <w:shd w:val="clear" w:color="auto" w:fill="auto"/>
          </w:tcPr>
          <w:p w14:paraId="1D852C19" w14:textId="77777777" w:rsidR="006176C5" w:rsidRDefault="00DD450D" w:rsidP="00D16D8C">
            <w:r w:rsidRPr="00543BBE">
              <w:rPr>
                <w:noProof/>
              </w:rPr>
              <w:drawing>
                <wp:inline distT="0" distB="0" distL="0" distR="0" wp14:anchorId="2BA46F21" wp14:editId="6D906166">
                  <wp:extent cx="1143000" cy="622300"/>
                  <wp:effectExtent l="0" t="0" r="0" b="635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43000" cy="622300"/>
                          </a:xfrm>
                          <a:prstGeom prst="rect">
                            <a:avLst/>
                          </a:prstGeom>
                          <a:noFill/>
                          <a:ln>
                            <a:noFill/>
                          </a:ln>
                        </pic:spPr>
                      </pic:pic>
                    </a:graphicData>
                  </a:graphic>
                </wp:inline>
              </w:drawing>
            </w:r>
            <w:r w:rsidR="006176C5">
              <w:t xml:space="preserve">  </w:t>
            </w:r>
          </w:p>
        </w:tc>
      </w:tr>
    </w:tbl>
    <w:p w14:paraId="39011CD9" w14:textId="77777777" w:rsidR="006176C5" w:rsidRPr="00D54224" w:rsidRDefault="006176C5" w:rsidP="0065561C">
      <w:pPr>
        <w:ind w:left="360"/>
      </w:pPr>
      <w:r w:rsidRPr="00D54224">
        <w:t xml:space="preserve">The </w:t>
      </w:r>
      <w:r w:rsidRPr="0065561C">
        <w:rPr>
          <w:i/>
        </w:rPr>
        <w:t>Profile Grouping Utility</w:t>
      </w:r>
      <w:r>
        <w:t xml:space="preserve"> screen appears.</w:t>
      </w:r>
    </w:p>
    <w:p w14:paraId="7ABC8426" w14:textId="77777777" w:rsidR="006176C5" w:rsidRDefault="006176C5" w:rsidP="006176C5"/>
    <w:p w14:paraId="2D26A569" w14:textId="77777777" w:rsidR="006176C5" w:rsidRDefault="006176C5" w:rsidP="00A97125">
      <w:pPr>
        <w:pStyle w:val="ListParagraph"/>
        <w:numPr>
          <w:ilvl w:val="0"/>
          <w:numId w:val="51"/>
        </w:numPr>
        <w:contextualSpacing/>
      </w:pPr>
      <w:r>
        <w:t xml:space="preserve">Select the </w:t>
      </w:r>
      <w:r w:rsidRPr="00BD7031">
        <w:rPr>
          <w:b/>
        </w:rPr>
        <w:t>VP Load</w:t>
      </w:r>
      <w:r>
        <w:t xml:space="preserve"> tab.</w:t>
      </w:r>
    </w:p>
    <w:p w14:paraId="3EA46D82" w14:textId="77777777" w:rsidR="006176C5" w:rsidRDefault="006176C5" w:rsidP="006176C5"/>
    <w:p w14:paraId="4509EF31" w14:textId="77777777" w:rsidR="006176C5" w:rsidRDefault="006176C5" w:rsidP="0065561C">
      <w:pPr>
        <w:ind w:left="360"/>
      </w:pPr>
      <w:r w:rsidRPr="00D54224">
        <w:t xml:space="preserve">The </w:t>
      </w:r>
      <w:r w:rsidRPr="0065561C">
        <w:rPr>
          <w:i/>
        </w:rPr>
        <w:t xml:space="preserve">VP Load </w:t>
      </w:r>
      <w:r w:rsidR="0065561C">
        <w:t>t</w:t>
      </w:r>
      <w:r w:rsidRPr="0065561C">
        <w:t>ab</w:t>
      </w:r>
      <w:r>
        <w:t xml:space="preserve"> </w:t>
      </w:r>
      <w:r w:rsidRPr="00D54224">
        <w:t>appears</w:t>
      </w:r>
      <w:r>
        <w:t>:</w:t>
      </w:r>
    </w:p>
    <w:p w14:paraId="2929F1E9" w14:textId="77777777" w:rsidR="006176C5" w:rsidRDefault="00DD450D" w:rsidP="006176C5">
      <w:pPr>
        <w:jc w:val="center"/>
      </w:pPr>
      <w:r w:rsidRPr="00543BBE">
        <w:rPr>
          <w:noProof/>
        </w:rPr>
        <w:drawing>
          <wp:inline distT="0" distB="0" distL="0" distR="0" wp14:anchorId="0D161C3F" wp14:editId="56F5843C">
            <wp:extent cx="3295650" cy="2076450"/>
            <wp:effectExtent l="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14:paraId="49323995" w14:textId="77777777" w:rsidR="006176C5" w:rsidRDefault="006176C5" w:rsidP="006176C5"/>
    <w:p w14:paraId="26D7DCFA" w14:textId="77777777" w:rsidR="006176C5" w:rsidRDefault="006176C5" w:rsidP="00A97125">
      <w:pPr>
        <w:pStyle w:val="ListParagraph"/>
        <w:numPr>
          <w:ilvl w:val="0"/>
          <w:numId w:val="51"/>
        </w:numPr>
        <w:contextualSpacing/>
      </w:pPr>
      <w:r>
        <w:t xml:space="preserve">In the </w:t>
      </w:r>
      <w:r w:rsidRPr="00470F5C">
        <w:rPr>
          <w:b/>
        </w:rPr>
        <w:t>Load and Start VP for</w:t>
      </w:r>
      <w:r>
        <w:t xml:space="preserve"> field, either type in </w:t>
      </w:r>
      <w:r w:rsidR="008E55C1">
        <w:t xml:space="preserve">a </w:t>
      </w:r>
      <w:r>
        <w:t xml:space="preserve">model number or use a barcode scanner to input </w:t>
      </w:r>
      <w:r w:rsidR="008E55C1">
        <w:t>an identification</w:t>
      </w:r>
      <w:r>
        <w:t xml:space="preserve"> string.</w:t>
      </w:r>
    </w:p>
    <w:p w14:paraId="4245201D" w14:textId="77777777" w:rsidR="006176C5" w:rsidRDefault="006176C5" w:rsidP="006176C5"/>
    <w:p w14:paraId="70EDC256" w14:textId="77777777" w:rsidR="006176C5" w:rsidRDefault="006176C5" w:rsidP="00EC5544">
      <w:pPr>
        <w:pStyle w:val="ListParagraph"/>
        <w:numPr>
          <w:ilvl w:val="0"/>
          <w:numId w:val="51"/>
        </w:numPr>
        <w:contextualSpacing/>
      </w:pPr>
      <w:r>
        <w:t xml:space="preserve">Press the </w:t>
      </w:r>
      <w:r w:rsidRPr="00470F5C">
        <w:rPr>
          <w:b/>
        </w:rPr>
        <w:t>Enter</w:t>
      </w:r>
      <w:r>
        <w:t xml:space="preserve"> key to start the software search for linked pairs of product baselines and models:</w:t>
      </w:r>
    </w:p>
    <w:p w14:paraId="6C455A38" w14:textId="77777777" w:rsidR="00EC5544" w:rsidRDefault="00EC5544" w:rsidP="00EC5544">
      <w:pPr>
        <w:contextualSpacing/>
      </w:pPr>
    </w:p>
    <w:tbl>
      <w:tblPr>
        <w:tblW w:w="0" w:type="auto"/>
        <w:tblLook w:val="04A0" w:firstRow="1" w:lastRow="0" w:firstColumn="1" w:lastColumn="0" w:noHBand="0" w:noVBand="1"/>
      </w:tblPr>
      <w:tblGrid>
        <w:gridCol w:w="2476"/>
        <w:gridCol w:w="4485"/>
        <w:gridCol w:w="2615"/>
      </w:tblGrid>
      <w:tr w:rsidR="006176C5" w14:paraId="4B2CDEE8" w14:textId="77777777" w:rsidTr="004F3EB4">
        <w:tc>
          <w:tcPr>
            <w:tcW w:w="2476" w:type="dxa"/>
            <w:shd w:val="clear" w:color="auto" w:fill="auto"/>
          </w:tcPr>
          <w:p w14:paraId="3BA315A6" w14:textId="77777777" w:rsidR="006176C5" w:rsidRPr="00D16D8C" w:rsidRDefault="006176C5" w:rsidP="009E0615"/>
          <w:p w14:paraId="7A824C28" w14:textId="77777777" w:rsidR="006176C5" w:rsidRPr="00D16D8C" w:rsidRDefault="006176C5" w:rsidP="009E0615">
            <w:r w:rsidRPr="00D16D8C">
              <w:t>If the software finds a single linked product/model pair, they appear as linked on the screen, together with the VP Start button:</w:t>
            </w:r>
          </w:p>
          <w:p w14:paraId="73B085FA" w14:textId="77777777" w:rsidR="006176C5" w:rsidRDefault="006176C5" w:rsidP="00D16D8C"/>
        </w:tc>
        <w:tc>
          <w:tcPr>
            <w:tcW w:w="4485" w:type="dxa"/>
            <w:shd w:val="clear" w:color="auto" w:fill="auto"/>
          </w:tcPr>
          <w:p w14:paraId="5610B3F1" w14:textId="77777777" w:rsidR="006176C5" w:rsidRDefault="00DD450D" w:rsidP="00D16D8C">
            <w:r w:rsidRPr="00543BBE">
              <w:rPr>
                <w:noProof/>
              </w:rPr>
              <w:drawing>
                <wp:inline distT="0" distB="0" distL="0" distR="0" wp14:anchorId="39AB0444" wp14:editId="23DEC724">
                  <wp:extent cx="2686050" cy="1689100"/>
                  <wp:effectExtent l="0" t="0" r="0" b="6350"/>
                  <wp:docPr id="172" name="Picture 6" descr="C:\Users\dklueck\Desktop\Matched pair Good to V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lueck\Desktop\Matched pair Good to VP scree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6050" cy="1689100"/>
                          </a:xfrm>
                          <a:prstGeom prst="rect">
                            <a:avLst/>
                          </a:prstGeom>
                          <a:noFill/>
                          <a:ln>
                            <a:noFill/>
                          </a:ln>
                        </pic:spPr>
                      </pic:pic>
                    </a:graphicData>
                  </a:graphic>
                </wp:inline>
              </w:drawing>
            </w:r>
          </w:p>
        </w:tc>
        <w:tc>
          <w:tcPr>
            <w:tcW w:w="2615" w:type="dxa"/>
            <w:shd w:val="clear" w:color="auto" w:fill="auto"/>
          </w:tcPr>
          <w:p w14:paraId="59D40296" w14:textId="77777777" w:rsidR="006176C5" w:rsidRDefault="006176C5" w:rsidP="00D16D8C"/>
          <w:p w14:paraId="35740CC2" w14:textId="77777777" w:rsidR="006176C5" w:rsidRPr="005C7E25" w:rsidRDefault="006176C5" w:rsidP="00D16D8C">
            <w:r>
              <w:t xml:space="preserve">5a. Click the </w:t>
            </w:r>
            <w:r w:rsidRPr="00D16D8C">
              <w:rPr>
                <w:b/>
              </w:rPr>
              <w:t>VP Start</w:t>
            </w:r>
            <w:r>
              <w:t xml:space="preserve"> button to start Virtual Profiling with the selected model.</w:t>
            </w:r>
          </w:p>
          <w:p w14:paraId="401A4744" w14:textId="77777777" w:rsidR="006176C5" w:rsidRDefault="006176C5" w:rsidP="00D16D8C"/>
        </w:tc>
      </w:tr>
    </w:tbl>
    <w:p w14:paraId="13705701" w14:textId="77777777" w:rsidR="009E0615" w:rsidRDefault="009E0615"/>
    <w:tbl>
      <w:tblPr>
        <w:tblW w:w="0" w:type="auto"/>
        <w:tblLook w:val="04A0" w:firstRow="1" w:lastRow="0" w:firstColumn="1" w:lastColumn="0" w:noHBand="0" w:noVBand="1"/>
      </w:tblPr>
      <w:tblGrid>
        <w:gridCol w:w="2475"/>
        <w:gridCol w:w="4486"/>
        <w:gridCol w:w="2615"/>
      </w:tblGrid>
      <w:tr w:rsidR="006176C5" w14:paraId="09AB0633" w14:textId="77777777" w:rsidTr="004F3EB4">
        <w:trPr>
          <w:trHeight w:val="1970"/>
        </w:trPr>
        <w:tc>
          <w:tcPr>
            <w:tcW w:w="2476" w:type="dxa"/>
            <w:shd w:val="clear" w:color="auto" w:fill="auto"/>
          </w:tcPr>
          <w:p w14:paraId="57C68A58" w14:textId="77777777" w:rsidR="006176C5" w:rsidRPr="00D16D8C" w:rsidRDefault="006176C5" w:rsidP="009E0615">
            <w:r w:rsidRPr="00D16D8C">
              <w:lastRenderedPageBreak/>
              <w:t>If there are multiple matches, the Matched Model Links screen appears, displaying pull-down lists for products and models.</w:t>
            </w:r>
          </w:p>
          <w:p w14:paraId="76B628A8" w14:textId="77777777" w:rsidR="006176C5" w:rsidRDefault="006176C5" w:rsidP="00D16D8C"/>
        </w:tc>
        <w:tc>
          <w:tcPr>
            <w:tcW w:w="4485" w:type="dxa"/>
            <w:shd w:val="clear" w:color="auto" w:fill="auto"/>
          </w:tcPr>
          <w:p w14:paraId="4542BB4E" w14:textId="77777777" w:rsidR="006176C5" w:rsidRDefault="00DD450D" w:rsidP="00D16D8C">
            <w:r w:rsidRPr="00543BBE">
              <w:rPr>
                <w:noProof/>
              </w:rPr>
              <w:drawing>
                <wp:inline distT="0" distB="0" distL="0" distR="0" wp14:anchorId="63646A19" wp14:editId="348A85A6">
                  <wp:extent cx="2698750" cy="1073150"/>
                  <wp:effectExtent l="0" t="0" r="6350" b="0"/>
                  <wp:docPr id="173" name="Picture 7" descr="C:\Users\dklueck\Desktop\Matched Model Link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klueck\Desktop\Matched Model Links scree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98750" cy="1073150"/>
                          </a:xfrm>
                          <a:prstGeom prst="rect">
                            <a:avLst/>
                          </a:prstGeom>
                          <a:noFill/>
                          <a:ln>
                            <a:noFill/>
                          </a:ln>
                        </pic:spPr>
                      </pic:pic>
                    </a:graphicData>
                  </a:graphic>
                </wp:inline>
              </w:drawing>
            </w:r>
          </w:p>
        </w:tc>
        <w:tc>
          <w:tcPr>
            <w:tcW w:w="2615" w:type="dxa"/>
            <w:shd w:val="clear" w:color="auto" w:fill="auto"/>
          </w:tcPr>
          <w:p w14:paraId="2C1865FF" w14:textId="77777777" w:rsidR="006176C5" w:rsidRDefault="006176C5" w:rsidP="00D16D8C"/>
          <w:p w14:paraId="3F0DA621" w14:textId="77777777" w:rsidR="006176C5" w:rsidRDefault="006176C5" w:rsidP="00D16D8C">
            <w:r>
              <w:t xml:space="preserve">5b. Select a product/model pair from the pull-down lists and click the </w:t>
            </w:r>
            <w:r w:rsidRPr="00D16D8C">
              <w:rPr>
                <w:b/>
              </w:rPr>
              <w:t>green check</w:t>
            </w:r>
            <w:r>
              <w:t xml:space="preserve"> (OK) button to return to the VP Load tab screen and start Virtual Profiling with the selected model.</w:t>
            </w:r>
          </w:p>
        </w:tc>
      </w:tr>
      <w:tr w:rsidR="006176C5" w14:paraId="0E326B42" w14:textId="77777777" w:rsidTr="004F3EB4">
        <w:tc>
          <w:tcPr>
            <w:tcW w:w="2476" w:type="dxa"/>
            <w:shd w:val="clear" w:color="auto" w:fill="auto"/>
          </w:tcPr>
          <w:p w14:paraId="01198D93" w14:textId="77777777" w:rsidR="006176C5" w:rsidRDefault="006176C5" w:rsidP="00D16D8C"/>
          <w:p w14:paraId="4C58F8F9" w14:textId="77777777" w:rsidR="006176C5" w:rsidRPr="00D16D8C" w:rsidRDefault="008058F8" w:rsidP="009E0615">
            <w:r>
              <w:t>I</w:t>
            </w:r>
            <w:r w:rsidR="006176C5" w:rsidRPr="00D16D8C">
              <w:t>f there is no match, the software displays a message about the model and a Link button.</w:t>
            </w:r>
          </w:p>
          <w:p w14:paraId="0C54479F" w14:textId="77777777" w:rsidR="006176C5" w:rsidRDefault="006176C5" w:rsidP="00D16D8C"/>
        </w:tc>
        <w:tc>
          <w:tcPr>
            <w:tcW w:w="4485" w:type="dxa"/>
            <w:shd w:val="clear" w:color="auto" w:fill="auto"/>
          </w:tcPr>
          <w:p w14:paraId="184C5191" w14:textId="77777777" w:rsidR="006176C5" w:rsidRDefault="00DD450D" w:rsidP="00D16D8C">
            <w:r w:rsidRPr="00543BBE">
              <w:rPr>
                <w:noProof/>
              </w:rPr>
              <w:drawing>
                <wp:inline distT="0" distB="0" distL="0" distR="0" wp14:anchorId="2A6D4F90" wp14:editId="4135F56A">
                  <wp:extent cx="2711450" cy="1200150"/>
                  <wp:effectExtent l="0" t="0" r="0" b="0"/>
                  <wp:docPr id="174" name="Picture 9" descr="C:\Users\dklueck\Desktop\No match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No match message Det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11450" cy="1200150"/>
                          </a:xfrm>
                          <a:prstGeom prst="rect">
                            <a:avLst/>
                          </a:prstGeom>
                          <a:noFill/>
                          <a:ln>
                            <a:noFill/>
                          </a:ln>
                        </pic:spPr>
                      </pic:pic>
                    </a:graphicData>
                  </a:graphic>
                </wp:inline>
              </w:drawing>
            </w:r>
          </w:p>
        </w:tc>
        <w:tc>
          <w:tcPr>
            <w:tcW w:w="2615" w:type="dxa"/>
            <w:shd w:val="clear" w:color="auto" w:fill="auto"/>
          </w:tcPr>
          <w:p w14:paraId="42E1E0FF" w14:textId="77777777" w:rsidR="006176C5" w:rsidRDefault="006176C5" w:rsidP="00D16D8C"/>
          <w:p w14:paraId="6E816EC0" w14:textId="77777777" w:rsidR="006176C5" w:rsidRDefault="006176C5" w:rsidP="00D16D8C">
            <w:pPr>
              <w:keepNext/>
              <w:spacing w:after="120"/>
            </w:pPr>
            <w:r>
              <w:t xml:space="preserve">5c. Click the </w:t>
            </w:r>
            <w:r w:rsidRPr="00D16D8C">
              <w:rPr>
                <w:b/>
              </w:rPr>
              <w:t>Link</w:t>
            </w:r>
            <w:r>
              <w:t xml:space="preserve"> button. </w:t>
            </w:r>
          </w:p>
          <w:p w14:paraId="7682ACF7" w14:textId="77777777" w:rsidR="006176C5" w:rsidRDefault="00DD450D" w:rsidP="00D16D8C">
            <w:pPr>
              <w:jc w:val="center"/>
            </w:pPr>
            <w:r w:rsidRPr="00543BBE">
              <w:rPr>
                <w:noProof/>
              </w:rPr>
              <w:drawing>
                <wp:inline distT="0" distB="0" distL="0" distR="0" wp14:anchorId="02405E32" wp14:editId="4E14C19E">
                  <wp:extent cx="660400" cy="355600"/>
                  <wp:effectExtent l="0" t="0" r="6350" b="635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0400" cy="355600"/>
                          </a:xfrm>
                          <a:prstGeom prst="rect">
                            <a:avLst/>
                          </a:prstGeom>
                          <a:noFill/>
                          <a:ln>
                            <a:noFill/>
                          </a:ln>
                        </pic:spPr>
                      </pic:pic>
                    </a:graphicData>
                  </a:graphic>
                </wp:inline>
              </w:drawing>
            </w:r>
          </w:p>
        </w:tc>
      </w:tr>
    </w:tbl>
    <w:p w14:paraId="3F496944" w14:textId="77777777" w:rsidR="006176C5" w:rsidRDefault="006176C5" w:rsidP="006176C5"/>
    <w:p w14:paraId="7E582892" w14:textId="77777777" w:rsidR="006176C5" w:rsidRPr="00AF367C" w:rsidRDefault="006176C5" w:rsidP="008058F8">
      <w:r w:rsidRPr="00AF367C">
        <w:t xml:space="preserve">The </w:t>
      </w:r>
      <w:r w:rsidRPr="008058F8">
        <w:rPr>
          <w:i/>
        </w:rPr>
        <w:t>Matched Model Links</w:t>
      </w:r>
      <w:r w:rsidRPr="00AF367C">
        <w:t xml:space="preserve"> screen appears:</w:t>
      </w:r>
    </w:p>
    <w:p w14:paraId="17196533" w14:textId="77777777" w:rsidR="006176C5" w:rsidRDefault="00DD450D" w:rsidP="006176C5">
      <w:pPr>
        <w:jc w:val="center"/>
      </w:pPr>
      <w:r w:rsidRPr="00543BBE">
        <w:rPr>
          <w:noProof/>
        </w:rPr>
        <w:drawing>
          <wp:inline distT="0" distB="0" distL="0" distR="0" wp14:anchorId="5C7D4294" wp14:editId="0D54A9A3">
            <wp:extent cx="3835400" cy="1530350"/>
            <wp:effectExtent l="0" t="0" r="0" b="0"/>
            <wp:docPr id="176" name="Picture 11" descr="C:\Users\dklueck\Desktop\Create new model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Create new model link.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5400" cy="1530350"/>
                    </a:xfrm>
                    <a:prstGeom prst="rect">
                      <a:avLst/>
                    </a:prstGeom>
                    <a:noFill/>
                    <a:ln>
                      <a:noFill/>
                    </a:ln>
                  </pic:spPr>
                </pic:pic>
              </a:graphicData>
            </a:graphic>
          </wp:inline>
        </w:drawing>
      </w:r>
    </w:p>
    <w:p w14:paraId="444C0841" w14:textId="77777777" w:rsidR="006176C5" w:rsidRDefault="006176C5" w:rsidP="006176C5"/>
    <w:p w14:paraId="33E57E54" w14:textId="77777777" w:rsidR="006176C5" w:rsidRDefault="006176C5" w:rsidP="00A97125">
      <w:pPr>
        <w:pStyle w:val="ListParagraph"/>
        <w:numPr>
          <w:ilvl w:val="0"/>
          <w:numId w:val="52"/>
        </w:numPr>
        <w:contextualSpacing/>
      </w:pPr>
      <w:r>
        <w:t xml:space="preserve">Input the model number and select a product baseline profile from the </w:t>
      </w:r>
      <w:r w:rsidRPr="00AF367C">
        <w:rPr>
          <w:b/>
        </w:rPr>
        <w:t>Product Name</w:t>
      </w:r>
      <w:r>
        <w:t xml:space="preserve"> pull-down list.</w:t>
      </w:r>
    </w:p>
    <w:p w14:paraId="062C38C2" w14:textId="77777777" w:rsidR="006176C5" w:rsidRDefault="006176C5" w:rsidP="006176C5">
      <w:pPr>
        <w:ind w:left="360"/>
      </w:pPr>
    </w:p>
    <w:p w14:paraId="698A0E97" w14:textId="77777777" w:rsidR="006176C5" w:rsidRDefault="006176C5" w:rsidP="00A97125">
      <w:pPr>
        <w:pStyle w:val="ListParagraph"/>
        <w:numPr>
          <w:ilvl w:val="0"/>
          <w:numId w:val="52"/>
        </w:numPr>
        <w:contextualSpacing/>
      </w:pPr>
      <w:r>
        <w:t>Click the green check (OK) button.</w:t>
      </w:r>
    </w:p>
    <w:p w14:paraId="705EA5D2" w14:textId="77777777" w:rsidR="006176C5" w:rsidRDefault="006176C5" w:rsidP="009E0615">
      <w:pPr>
        <w:ind w:left="360"/>
      </w:pPr>
    </w:p>
    <w:p w14:paraId="7A0C69DD" w14:textId="77777777" w:rsidR="006176C5" w:rsidRDefault="006176C5" w:rsidP="00EC5544">
      <w:pPr>
        <w:ind w:left="720"/>
      </w:pPr>
      <w:r>
        <w:t>The VP Load screen reappears with the newly linked product/model pair displayed:</w:t>
      </w:r>
    </w:p>
    <w:p w14:paraId="494637CC" w14:textId="77777777" w:rsidR="006176C5" w:rsidRDefault="00DD450D" w:rsidP="006176C5">
      <w:pPr>
        <w:jc w:val="center"/>
      </w:pPr>
      <w:r w:rsidRPr="00543BBE">
        <w:rPr>
          <w:noProof/>
        </w:rPr>
        <w:drawing>
          <wp:inline distT="0" distB="0" distL="0" distR="0" wp14:anchorId="02F70695" wp14:editId="03FC8086">
            <wp:extent cx="3752850" cy="2387600"/>
            <wp:effectExtent l="0" t="0" r="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52850" cy="2387600"/>
                    </a:xfrm>
                    <a:prstGeom prst="rect">
                      <a:avLst/>
                    </a:prstGeom>
                    <a:noFill/>
                    <a:ln>
                      <a:noFill/>
                    </a:ln>
                  </pic:spPr>
                </pic:pic>
              </a:graphicData>
            </a:graphic>
          </wp:inline>
        </w:drawing>
      </w:r>
    </w:p>
    <w:p w14:paraId="25D77855" w14:textId="77777777" w:rsidR="006176C5" w:rsidRDefault="006176C5" w:rsidP="006176C5"/>
    <w:p w14:paraId="56302BF2" w14:textId="77777777" w:rsidR="006176C5" w:rsidRDefault="006176C5" w:rsidP="00A97125">
      <w:pPr>
        <w:pStyle w:val="ListParagraph"/>
        <w:numPr>
          <w:ilvl w:val="0"/>
          <w:numId w:val="52"/>
        </w:numPr>
        <w:contextualSpacing/>
      </w:pPr>
      <w:r>
        <w:t>Click the VP Start button to begin Virtual Profiling with the selected model.</w:t>
      </w:r>
    </w:p>
    <w:p w14:paraId="1112BF4E" w14:textId="77777777" w:rsidR="006176C5" w:rsidRDefault="006176C5" w:rsidP="006176C5"/>
    <w:p w14:paraId="1741C564" w14:textId="3B4CFB34" w:rsidR="006176C5" w:rsidRDefault="008058F8" w:rsidP="00062A0A">
      <w:pPr>
        <w:pStyle w:val="Heading4"/>
      </w:pPr>
      <w:r>
        <w:lastRenderedPageBreak/>
        <w:t>View</w:t>
      </w:r>
      <w:r w:rsidR="006176C5">
        <w:t xml:space="preserve"> </w:t>
      </w:r>
      <w:r w:rsidR="00382F28">
        <w:t>t</w:t>
      </w:r>
      <w:r w:rsidR="00530DA9">
        <w:t xml:space="preserve">he </w:t>
      </w:r>
      <w:r>
        <w:t>L</w:t>
      </w:r>
      <w:r w:rsidR="006176C5">
        <w:t xml:space="preserve">inked </w:t>
      </w:r>
      <w:r>
        <w:t>M</w:t>
      </w:r>
      <w:r w:rsidR="006176C5">
        <w:t xml:space="preserve">odel </w:t>
      </w:r>
      <w:proofErr w:type="gramStart"/>
      <w:r w:rsidR="00530DA9">
        <w:t>On</w:t>
      </w:r>
      <w:proofErr w:type="gramEnd"/>
      <w:r w:rsidR="00530DA9">
        <w:t xml:space="preserve"> </w:t>
      </w:r>
      <w:r>
        <w:t>Ot</w:t>
      </w:r>
      <w:r w:rsidR="006176C5">
        <w:t xml:space="preserve">her </w:t>
      </w:r>
      <w:r>
        <w:t>S</w:t>
      </w:r>
      <w:r w:rsidR="006176C5">
        <w:t>creens</w:t>
      </w:r>
    </w:p>
    <w:p w14:paraId="513E4DB1" w14:textId="77777777" w:rsidR="006176C5" w:rsidRDefault="006176C5" w:rsidP="0065561C">
      <w:r>
        <w:t>During Virtual Profiling, the name of the linked model appears in several places in the user interface.  On the Profile Explorer screen, all linked models for a selected profile appear at the top of the screen</w:t>
      </w:r>
      <w:r w:rsidR="00CB547C">
        <w:t xml:space="preserve"> and in the Child Model column</w:t>
      </w:r>
      <w:r>
        <w:t>:</w:t>
      </w:r>
    </w:p>
    <w:p w14:paraId="5E375A43" w14:textId="77777777" w:rsidR="0065561C" w:rsidRDefault="0065561C" w:rsidP="0065561C"/>
    <w:p w14:paraId="0C8EA9D0" w14:textId="77777777" w:rsidR="006176C5" w:rsidRDefault="00DD450D" w:rsidP="006176C5">
      <w:pPr>
        <w:keepNext/>
        <w:spacing w:after="120"/>
      </w:pPr>
      <w:r>
        <w:rPr>
          <w:noProof/>
        </w:rPr>
        <w:drawing>
          <wp:inline distT="0" distB="0" distL="0" distR="0" wp14:anchorId="59AAB190" wp14:editId="08DB51E6">
            <wp:extent cx="5943600" cy="1670539"/>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7688" b="11161"/>
                    <a:stretch/>
                  </pic:blipFill>
                  <pic:spPr bwMode="auto">
                    <a:xfrm>
                      <a:off x="0" y="0"/>
                      <a:ext cx="5943600" cy="1670539"/>
                    </a:xfrm>
                    <a:prstGeom prst="rect">
                      <a:avLst/>
                    </a:prstGeom>
                    <a:noFill/>
                    <a:ln>
                      <a:noFill/>
                    </a:ln>
                    <a:extLst>
                      <a:ext uri="{53640926-AAD7-44D8-BBD7-CCE9431645EC}">
                        <a14:shadowObscured xmlns:a14="http://schemas.microsoft.com/office/drawing/2010/main"/>
                      </a:ext>
                    </a:extLst>
                  </pic:spPr>
                </pic:pic>
              </a:graphicData>
            </a:graphic>
          </wp:inline>
        </w:drawing>
      </w:r>
    </w:p>
    <w:p w14:paraId="58155280" w14:textId="77777777" w:rsidR="004F3EB4" w:rsidRDefault="004F3EB4" w:rsidP="0065561C"/>
    <w:p w14:paraId="450ACC58" w14:textId="77777777" w:rsidR="004F3EB4" w:rsidRDefault="004F3EB4" w:rsidP="0065561C"/>
    <w:p w14:paraId="4A4E2FA0" w14:textId="77777777" w:rsidR="006176C5" w:rsidRDefault="006176C5" w:rsidP="0065561C">
      <w:r>
        <w:t>The name also appears at the</w:t>
      </w:r>
      <w:r w:rsidR="004F3EB4">
        <w:t xml:space="preserve"> top of the profile data screen.</w:t>
      </w:r>
    </w:p>
    <w:p w14:paraId="3485D6EE" w14:textId="77777777" w:rsidR="0065561C" w:rsidRDefault="0065561C" w:rsidP="0065561C"/>
    <w:p w14:paraId="0D933F15" w14:textId="77777777" w:rsidR="006176C5" w:rsidRDefault="00DD450D" w:rsidP="006176C5">
      <w:pPr>
        <w:widowControl w:val="0"/>
        <w:jc w:val="center"/>
      </w:pPr>
      <w:r w:rsidRPr="00543BBE">
        <w:rPr>
          <w:noProof/>
        </w:rPr>
        <w:drawing>
          <wp:inline distT="0" distB="0" distL="0" distR="0" wp14:anchorId="124942EA" wp14:editId="60E1A764">
            <wp:extent cx="4519246" cy="2349275"/>
            <wp:effectExtent l="0" t="0" r="0" b="0"/>
            <wp:docPr id="179" name="Picture 4" descr="C:\Users\dklueck\Desktop\Model name on profil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Model name on profile screen.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r="20384"/>
                    <a:stretch/>
                  </pic:blipFill>
                  <pic:spPr bwMode="auto">
                    <a:xfrm>
                      <a:off x="0" y="0"/>
                      <a:ext cx="4519678" cy="2349500"/>
                    </a:xfrm>
                    <a:prstGeom prst="rect">
                      <a:avLst/>
                    </a:prstGeom>
                    <a:noFill/>
                    <a:ln>
                      <a:noFill/>
                    </a:ln>
                    <a:extLst>
                      <a:ext uri="{53640926-AAD7-44D8-BBD7-CCE9431645EC}">
                        <a14:shadowObscured xmlns:a14="http://schemas.microsoft.com/office/drawing/2010/main"/>
                      </a:ext>
                    </a:extLst>
                  </pic:spPr>
                </pic:pic>
              </a:graphicData>
            </a:graphic>
          </wp:inline>
        </w:drawing>
      </w:r>
    </w:p>
    <w:p w14:paraId="64E7BB34" w14:textId="77777777" w:rsidR="00160310" w:rsidRDefault="00160310" w:rsidP="000843D2">
      <w:pPr>
        <w:widowControl w:val="0"/>
      </w:pPr>
    </w:p>
    <w:p w14:paraId="00563DB3" w14:textId="4CAB9DE8" w:rsidR="00160310" w:rsidRPr="000A7625" w:rsidRDefault="00160310" w:rsidP="000843D2"/>
    <w:p w14:paraId="0789A551" w14:textId="134DBEC1" w:rsidR="008708F9" w:rsidRPr="005C170F" w:rsidRDefault="009C7CBD" w:rsidP="00676B77">
      <w:pPr>
        <w:pStyle w:val="Heading1"/>
      </w:pPr>
      <w:bookmarkStart w:id="888" w:name="_Monitor_Production_In"/>
      <w:bookmarkStart w:id="889" w:name="_Ref324435285"/>
      <w:bookmarkStart w:id="890" w:name="_Toc353195423"/>
      <w:bookmarkStart w:id="891" w:name="_Toc358296286"/>
      <w:bookmarkStart w:id="892" w:name="_Toc358298451"/>
      <w:bookmarkStart w:id="893" w:name="_Toc469334943"/>
      <w:bookmarkStart w:id="894" w:name="_Toc504120369"/>
      <w:bookmarkStart w:id="895" w:name="_Toc527644352"/>
      <w:bookmarkStart w:id="896" w:name="_Toc528599451"/>
      <w:bookmarkStart w:id="897" w:name="_Toc17993489"/>
      <w:bookmarkStart w:id="898" w:name="_Toc37267207"/>
      <w:bookmarkStart w:id="899" w:name="_Toc51666639"/>
      <w:bookmarkStart w:id="900" w:name="_Toc51666797"/>
      <w:bookmarkEnd w:id="888"/>
      <w:r>
        <w:lastRenderedPageBreak/>
        <w:t>Monitor</w:t>
      </w:r>
      <w:r w:rsidR="008058F8">
        <w:t xml:space="preserve"> P</w:t>
      </w:r>
      <w:r>
        <w:t xml:space="preserve">roduction </w:t>
      </w:r>
      <w:r w:rsidR="00382F28">
        <w:t>i</w:t>
      </w:r>
      <w:r w:rsidR="00530DA9">
        <w:t xml:space="preserve">n </w:t>
      </w:r>
      <w:r w:rsidR="008058F8">
        <w:t>L</w:t>
      </w:r>
      <w:r>
        <w:t xml:space="preserve">ive </w:t>
      </w:r>
      <w:r w:rsidR="008058F8">
        <w:t>M</w:t>
      </w:r>
      <w:r>
        <w:t>ode</w:t>
      </w:r>
      <w:bookmarkEnd w:id="889"/>
      <w:bookmarkEnd w:id="890"/>
      <w:bookmarkEnd w:id="891"/>
      <w:bookmarkEnd w:id="892"/>
      <w:bookmarkEnd w:id="893"/>
      <w:bookmarkEnd w:id="894"/>
      <w:bookmarkEnd w:id="895"/>
      <w:bookmarkEnd w:id="896"/>
      <w:bookmarkEnd w:id="897"/>
      <w:bookmarkEnd w:id="898"/>
      <w:bookmarkEnd w:id="899"/>
      <w:bookmarkEnd w:id="900"/>
    </w:p>
    <w:p w14:paraId="4697CB20" w14:textId="289BA2D2" w:rsidR="00B83361" w:rsidRDefault="00397A74">
      <w:r>
        <w:t xml:space="preserve">In </w:t>
      </w:r>
      <w:r w:rsidR="00DE5926">
        <w:t>VP</w:t>
      </w:r>
      <w:r>
        <w:t xml:space="preserve"> </w:t>
      </w:r>
      <w:r w:rsidRPr="00397A74">
        <w:rPr>
          <w:i/>
        </w:rPr>
        <w:t>live mode</w:t>
      </w:r>
      <w:r>
        <w:t>, t</w:t>
      </w:r>
      <w:r w:rsidR="008708F9" w:rsidRPr="00C0592E">
        <w:t xml:space="preserve">he </w:t>
      </w:r>
      <w:r w:rsidR="00AF3805">
        <w:t>W</w:t>
      </w:r>
      <w:r w:rsidR="00DF63A3" w:rsidRPr="00C0592E">
        <w:t>PI</w:t>
      </w:r>
      <w:r w:rsidR="008708F9" w:rsidRPr="00C0592E">
        <w:t xml:space="preserve"> software display</w:t>
      </w:r>
      <w:r w:rsidR="00DE5926">
        <w:t>s</w:t>
      </w:r>
      <w:r w:rsidR="008708F9" w:rsidRPr="00C0592E">
        <w:t xml:space="preserve"> </w:t>
      </w:r>
      <w:r w:rsidR="009C7CBD">
        <w:t xml:space="preserve">real-time </w:t>
      </w:r>
      <w:r w:rsidR="00DE5926">
        <w:t>data for the VP</w:t>
      </w:r>
      <w:r w:rsidR="008708F9" w:rsidRPr="00C0592E">
        <w:t xml:space="preserve"> </w:t>
      </w:r>
      <w:r w:rsidR="00DE5926">
        <w:t xml:space="preserve">it generates </w:t>
      </w:r>
      <w:r w:rsidR="008708F9" w:rsidRPr="00C0592E">
        <w:t xml:space="preserve">for every production board processed.  </w:t>
      </w:r>
      <w:r w:rsidR="009C7CBD">
        <w:t xml:space="preserve">The software displays the data in various charts, </w:t>
      </w:r>
      <w:proofErr w:type="gramStart"/>
      <w:r w:rsidR="009C7CBD">
        <w:t>graphs</w:t>
      </w:r>
      <w:proofErr w:type="gramEnd"/>
      <w:r w:rsidR="009C7CBD">
        <w:t xml:space="preserve"> and statistical tables.  </w:t>
      </w:r>
    </w:p>
    <w:p w14:paraId="48586368" w14:textId="77777777" w:rsidR="00B83361" w:rsidRDefault="00B83361"/>
    <w:tbl>
      <w:tblPr>
        <w:tblW w:w="0" w:type="auto"/>
        <w:tblLook w:val="04A0" w:firstRow="1" w:lastRow="0" w:firstColumn="1" w:lastColumn="0" w:noHBand="0" w:noVBand="1"/>
      </w:tblPr>
      <w:tblGrid>
        <w:gridCol w:w="7578"/>
        <w:gridCol w:w="1998"/>
      </w:tblGrid>
      <w:tr w:rsidR="00B83361" w14:paraId="59152A9B" w14:textId="77777777" w:rsidTr="0041502D">
        <w:tc>
          <w:tcPr>
            <w:tcW w:w="7578" w:type="dxa"/>
            <w:shd w:val="clear" w:color="auto" w:fill="auto"/>
          </w:tcPr>
          <w:p w14:paraId="01EA60B4" w14:textId="50F1A276" w:rsidR="00B83361" w:rsidRPr="00C0592E" w:rsidRDefault="00B83361" w:rsidP="00B83361">
            <w:r>
              <w:t xml:space="preserve">During live mode, it also displays a crystal ball indicator that shows the </w:t>
            </w:r>
            <w:r w:rsidRPr="00C0592E">
              <w:t xml:space="preserve">current Virtual PWI, and Cpk values for your process as measured by the software.  </w:t>
            </w:r>
            <w:r w:rsidR="008A446E">
              <w:t>The crystal ball indicator appears continuously w</w:t>
            </w:r>
            <w:r w:rsidRPr="00C0592E">
              <w:t xml:space="preserve">hile </w:t>
            </w:r>
            <w:r w:rsidR="008A446E">
              <w:t>VP is enabled.  Y</w:t>
            </w:r>
            <w:r>
              <w:t>ou can move the c</w:t>
            </w:r>
            <w:r w:rsidRPr="00C0592E">
              <w:t xml:space="preserve">rystal ball, but not close or minimize it.  See </w:t>
            </w:r>
            <w:r w:rsidRPr="00C0592E">
              <w:fldChar w:fldCharType="begin"/>
            </w:r>
            <w:r w:rsidRPr="00C0592E">
              <w:instrText xml:space="preserve"> REF _Ref185838012 \h  \* MERGEFORMAT </w:instrText>
            </w:r>
            <w:r w:rsidRPr="00C0592E">
              <w:fldChar w:fldCharType="separate"/>
            </w:r>
            <w:r w:rsidR="007A7D53" w:rsidRPr="00C0592E">
              <w:t xml:space="preserve">Figure </w:t>
            </w:r>
            <w:r w:rsidR="007A7D53">
              <w:rPr>
                <w:noProof/>
              </w:rPr>
              <w:t>22</w:t>
            </w:r>
            <w:r w:rsidRPr="00C0592E">
              <w:fldChar w:fldCharType="end"/>
            </w:r>
            <w:r w:rsidRPr="00C0592E">
              <w:t>.</w:t>
            </w:r>
          </w:p>
          <w:p w14:paraId="178C9DA7" w14:textId="77777777" w:rsidR="00B83361" w:rsidRPr="00C0592E" w:rsidRDefault="00B83361" w:rsidP="00B83361"/>
          <w:p w14:paraId="0888D55B" w14:textId="77777777" w:rsidR="00B83361" w:rsidRPr="00C0592E" w:rsidRDefault="00B83361" w:rsidP="00B83361">
            <w:r>
              <w:t>The c</w:t>
            </w:r>
            <w:r w:rsidRPr="00C0592E">
              <w:t xml:space="preserve">rystal ball color will indicate the current Virtual Profiling status: </w:t>
            </w:r>
          </w:p>
          <w:p w14:paraId="046DCBB2"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Green </w:t>
            </w:r>
            <w:r w:rsidRPr="0041502D">
              <w:rPr>
                <w:sz w:val="24"/>
                <w:szCs w:val="24"/>
              </w:rPr>
              <w:tab/>
              <w:t>Ready</w:t>
            </w:r>
          </w:p>
          <w:p w14:paraId="032C11A8"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Yellow </w:t>
            </w:r>
            <w:r w:rsidRPr="0041502D">
              <w:rPr>
                <w:sz w:val="24"/>
                <w:szCs w:val="24"/>
              </w:rPr>
              <w:tab/>
              <w:t>Warning</w:t>
            </w:r>
          </w:p>
          <w:p w14:paraId="4CAE1107" w14:textId="77777777" w:rsidR="00B83361" w:rsidRPr="0041502D" w:rsidRDefault="00B83361" w:rsidP="0041502D">
            <w:pPr>
              <w:tabs>
                <w:tab w:val="right" w:pos="2160"/>
                <w:tab w:val="left" w:leader="dot" w:pos="2520"/>
                <w:tab w:val="right" w:pos="2880"/>
                <w:tab w:val="left" w:leader="dot" w:pos="3024"/>
              </w:tabs>
              <w:rPr>
                <w:sz w:val="24"/>
                <w:szCs w:val="24"/>
              </w:rPr>
            </w:pPr>
            <w:r w:rsidRPr="0041502D">
              <w:rPr>
                <w:b/>
                <w:sz w:val="24"/>
                <w:szCs w:val="24"/>
              </w:rPr>
              <w:tab/>
              <w:t xml:space="preserve">Red </w:t>
            </w:r>
            <w:r w:rsidRPr="0041502D">
              <w:rPr>
                <w:sz w:val="24"/>
                <w:szCs w:val="24"/>
              </w:rPr>
              <w:tab/>
              <w:t>Alarm</w:t>
            </w:r>
          </w:p>
          <w:p w14:paraId="4CD01FD2" w14:textId="77777777" w:rsidR="00B83361" w:rsidRPr="0041502D" w:rsidRDefault="00B83361" w:rsidP="0041502D">
            <w:pPr>
              <w:tabs>
                <w:tab w:val="right" w:pos="2160"/>
                <w:tab w:val="left" w:leader="dot" w:pos="2520"/>
                <w:tab w:val="right" w:pos="2880"/>
                <w:tab w:val="left" w:leader="dot" w:pos="3024"/>
                <w:tab w:val="left" w:pos="3810"/>
              </w:tabs>
              <w:rPr>
                <w:sz w:val="24"/>
                <w:szCs w:val="24"/>
              </w:rPr>
            </w:pPr>
            <w:r w:rsidRPr="0041502D">
              <w:rPr>
                <w:b/>
                <w:sz w:val="24"/>
                <w:szCs w:val="24"/>
              </w:rPr>
              <w:tab/>
              <w:t xml:space="preserve">Grey </w:t>
            </w:r>
            <w:r w:rsidR="003D786E">
              <w:rPr>
                <w:sz w:val="24"/>
                <w:szCs w:val="24"/>
              </w:rPr>
              <w:tab/>
              <w:t>U</w:t>
            </w:r>
            <w:r w:rsidR="00576128">
              <w:rPr>
                <w:sz w:val="24"/>
                <w:szCs w:val="24"/>
              </w:rPr>
              <w:t>nable to P</w:t>
            </w:r>
            <w:r w:rsidR="003D786E">
              <w:rPr>
                <w:sz w:val="24"/>
                <w:szCs w:val="24"/>
              </w:rPr>
              <w:t>redict</w:t>
            </w:r>
          </w:p>
        </w:tc>
        <w:tc>
          <w:tcPr>
            <w:tcW w:w="1998" w:type="dxa"/>
            <w:shd w:val="clear" w:color="auto" w:fill="auto"/>
          </w:tcPr>
          <w:p w14:paraId="6761A9CE" w14:textId="77777777" w:rsidR="00B83361" w:rsidRDefault="00DD450D">
            <w:r w:rsidRPr="00C0592E">
              <w:rPr>
                <w:noProof/>
              </w:rPr>
              <w:drawing>
                <wp:inline distT="0" distB="0" distL="0" distR="0" wp14:anchorId="42ECFFEA" wp14:editId="4BDF8211">
                  <wp:extent cx="978880" cy="1416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een crystal ball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978880" cy="1416050"/>
                          </a:xfrm>
                          <a:prstGeom prst="rect">
                            <a:avLst/>
                          </a:prstGeom>
                          <a:noFill/>
                          <a:ln>
                            <a:noFill/>
                          </a:ln>
                        </pic:spPr>
                      </pic:pic>
                    </a:graphicData>
                  </a:graphic>
                </wp:inline>
              </w:drawing>
            </w:r>
          </w:p>
          <w:p w14:paraId="28BC40F8" w14:textId="6DB91C4A" w:rsidR="00B83361" w:rsidRDefault="00B83361" w:rsidP="0041502D">
            <w:pPr>
              <w:pStyle w:val="Caption"/>
            </w:pPr>
            <w:bookmarkStart w:id="901" w:name="_Ref185838012"/>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22</w:t>
            </w:r>
            <w:r w:rsidR="00B41E3E">
              <w:rPr>
                <w:noProof/>
              </w:rPr>
              <w:fldChar w:fldCharType="end"/>
            </w:r>
            <w:bookmarkEnd w:id="901"/>
            <w:r w:rsidRPr="00C0592E">
              <w:t>: Virtual</w:t>
            </w:r>
            <w:r w:rsidR="008A446E">
              <w:t xml:space="preserve"> Profile Crystal Ball indicator</w:t>
            </w:r>
          </w:p>
        </w:tc>
      </w:tr>
    </w:tbl>
    <w:p w14:paraId="1C106536" w14:textId="77777777" w:rsidR="000A2A64" w:rsidRDefault="000A2A64" w:rsidP="00085DF3">
      <w:r w:rsidRPr="00085DF3">
        <w:rPr>
          <w:b/>
        </w:rPr>
        <w:t>Note</w:t>
      </w:r>
      <w:r w:rsidRPr="0031143C">
        <w:t xml:space="preserve">: </w:t>
      </w:r>
      <w:r>
        <w:t>A</w:t>
      </w:r>
      <w:r w:rsidRPr="0031143C">
        <w:t xml:space="preserve"> VP status message appears </w:t>
      </w:r>
      <w:r>
        <w:t>when you p</w:t>
      </w:r>
      <w:r w:rsidRPr="0031143C">
        <w:t>lace the mouse pointer over the crystal ball.</w:t>
      </w:r>
    </w:p>
    <w:p w14:paraId="3C07877C" w14:textId="77777777" w:rsidR="000843D2" w:rsidRPr="0031143C" w:rsidRDefault="000843D2" w:rsidP="00085DF3"/>
    <w:p w14:paraId="07E562BD" w14:textId="75C2084F" w:rsidR="00D17334" w:rsidRPr="00C0592E" w:rsidRDefault="00497AF2" w:rsidP="00D36D96">
      <w:pPr>
        <w:pStyle w:val="Heading2"/>
      </w:pPr>
      <w:bookmarkStart w:id="902" w:name="_Toc358296287"/>
      <w:bookmarkStart w:id="903" w:name="_Toc358298452"/>
      <w:bookmarkStart w:id="904" w:name="_Toc469334944"/>
      <w:bookmarkStart w:id="905" w:name="_Toc504120370"/>
      <w:bookmarkStart w:id="906" w:name="_Toc527644353"/>
      <w:bookmarkStart w:id="907" w:name="_Toc528599452"/>
      <w:bookmarkStart w:id="908" w:name="_Toc17993490"/>
      <w:bookmarkStart w:id="909" w:name="_Toc37267208"/>
      <w:bookmarkStart w:id="910" w:name="_Toc51666640"/>
      <w:bookmarkStart w:id="911" w:name="_Toc51666798"/>
      <w:r w:rsidRPr="00EC5544">
        <w:t xml:space="preserve">How to </w:t>
      </w:r>
      <w:r w:rsidR="008058F8" w:rsidRPr="0065561C">
        <w:t xml:space="preserve">Avoid </w:t>
      </w:r>
      <w:r w:rsidR="00AF3805">
        <w:t>a</w:t>
      </w:r>
      <w:r w:rsidR="00BB1720" w:rsidRPr="0065561C">
        <w:t xml:space="preserve"> </w:t>
      </w:r>
      <w:r w:rsidR="008058F8" w:rsidRPr="0065561C">
        <w:t>Grey Crystal Ball</w:t>
      </w:r>
      <w:bookmarkEnd w:id="902"/>
      <w:bookmarkEnd w:id="903"/>
      <w:bookmarkEnd w:id="904"/>
      <w:bookmarkEnd w:id="905"/>
      <w:bookmarkEnd w:id="906"/>
      <w:bookmarkEnd w:id="907"/>
      <w:bookmarkEnd w:id="908"/>
      <w:bookmarkEnd w:id="909"/>
      <w:bookmarkEnd w:id="910"/>
      <w:bookmarkEnd w:id="911"/>
    </w:p>
    <w:p w14:paraId="0609931A" w14:textId="2B041E47" w:rsidR="00576128" w:rsidRDefault="00B90AC6" w:rsidP="00830EFE">
      <w:r>
        <w:t>While</w:t>
      </w:r>
      <w:r w:rsidR="00576128">
        <w:t xml:space="preserve"> a green crystal ball</w:t>
      </w:r>
      <w:r w:rsidR="008060C8">
        <w:t xml:space="preserve"> reports the system as VP-capable</w:t>
      </w:r>
      <w:r w:rsidR="00576128">
        <w:t xml:space="preserve">, and </w:t>
      </w:r>
      <w:r w:rsidR="008060C8">
        <w:t>yellow/</w:t>
      </w:r>
      <w:r w:rsidR="00576128">
        <w:t xml:space="preserve">red alert you to problems, the grey </w:t>
      </w:r>
      <w:r w:rsidR="008060C8">
        <w:t>color</w:t>
      </w:r>
      <w:r w:rsidR="00576128">
        <w:t xml:space="preserve"> indicates </w:t>
      </w:r>
      <w:r w:rsidR="008060C8">
        <w:t>that the</w:t>
      </w:r>
      <w:r w:rsidR="00576128">
        <w:t xml:space="preserve"> software</w:t>
      </w:r>
      <w:r w:rsidR="008060C8">
        <w:t xml:space="preserve"> has insufficient data to make</w:t>
      </w:r>
      <w:r w:rsidR="00576128">
        <w:t xml:space="preserve"> </w:t>
      </w:r>
      <w:r w:rsidR="008060C8">
        <w:t xml:space="preserve">useful VP </w:t>
      </w:r>
      <w:r w:rsidR="00576128">
        <w:t>prediction</w:t>
      </w:r>
      <w:r w:rsidR="008060C8">
        <w:t>s</w:t>
      </w:r>
      <w:r w:rsidR="00576128">
        <w:t xml:space="preserve">.  </w:t>
      </w:r>
      <w:r w:rsidR="006764E2">
        <w:t>The</w:t>
      </w:r>
      <w:r w:rsidR="008060C8">
        <w:t xml:space="preserve"> </w:t>
      </w:r>
      <w:r w:rsidR="006764E2">
        <w:t xml:space="preserve">condition </w:t>
      </w:r>
      <w:r w:rsidR="00090DB9">
        <w:t>can occur</w:t>
      </w:r>
      <w:r w:rsidR="006764E2">
        <w:t xml:space="preserve"> during a verification profile run where </w:t>
      </w:r>
      <w:r w:rsidR="00090DB9">
        <w:t xml:space="preserve">you introduce </w:t>
      </w:r>
      <w:r w:rsidR="006764E2">
        <w:t>th</w:t>
      </w:r>
      <w:r w:rsidR="00090DB9">
        <w:t>e profiler into an ongoing production flow.  With boards both downstream and upstream of the profile</w:t>
      </w:r>
      <w:r w:rsidR="00AF3805">
        <w:t xml:space="preserve"> board</w:t>
      </w:r>
      <w:r w:rsidR="00090DB9">
        <w:t xml:space="preserve">, the system lacks </w:t>
      </w:r>
      <w:r w:rsidR="000260C2">
        <w:t>necessary</w:t>
      </w:r>
      <w:r w:rsidR="00090DB9">
        <w:t xml:space="preserve"> data </w:t>
      </w:r>
      <w:r w:rsidR="000260C2">
        <w:t xml:space="preserve">obtained by sampling empty </w:t>
      </w:r>
      <w:r w:rsidR="00AF3805">
        <w:t>machine</w:t>
      </w:r>
      <w:r w:rsidR="000260C2">
        <w:t xml:space="preserve"> </w:t>
      </w:r>
      <w:r w:rsidR="00AF3805">
        <w:t>conditions</w:t>
      </w:r>
      <w:r w:rsidR="000260C2">
        <w:t>.  To avoid the grey status KIC recommends running the profile with no boards following behind.  For more information, see</w:t>
      </w:r>
      <w:r w:rsidR="009E0615">
        <w:t xml:space="preserve"> </w:t>
      </w:r>
      <w:hyperlink w:anchor="_Integrate_Empty_Oven" w:history="1">
        <w:r w:rsidR="009E0615" w:rsidRPr="009E0615">
          <w:rPr>
            <w:rStyle w:val="Hyperlink"/>
          </w:rPr>
          <w:t xml:space="preserve">Integrate Empty </w:t>
        </w:r>
        <w:r w:rsidR="00A321DA">
          <w:rPr>
            <w:rStyle w:val="Hyperlink"/>
          </w:rPr>
          <w:t>Machine</w:t>
        </w:r>
        <w:r w:rsidR="009E0615" w:rsidRPr="009E0615">
          <w:rPr>
            <w:rStyle w:val="Hyperlink"/>
          </w:rPr>
          <w:t xml:space="preserve"> Data</w:t>
        </w:r>
      </w:hyperlink>
      <w:r w:rsidR="009E0615">
        <w:t>.</w:t>
      </w:r>
    </w:p>
    <w:p w14:paraId="4705F4CF" w14:textId="4D8CEA1C" w:rsidR="007D350F" w:rsidRDefault="00BB1720" w:rsidP="00EC251F">
      <w:pPr>
        <w:pStyle w:val="Heading2"/>
      </w:pPr>
      <w:bookmarkStart w:id="912" w:name="_Toc353195424"/>
      <w:bookmarkStart w:id="913" w:name="_Toc358296288"/>
      <w:bookmarkStart w:id="914" w:name="_Toc358298453"/>
      <w:r>
        <w:br w:type="page"/>
      </w:r>
      <w:bookmarkEnd w:id="912"/>
      <w:bookmarkEnd w:id="913"/>
      <w:bookmarkEnd w:id="914"/>
    </w:p>
    <w:p w14:paraId="41E4890C" w14:textId="31FE17FA" w:rsidR="008708F9" w:rsidRDefault="00BB1720" w:rsidP="00D36D96">
      <w:pPr>
        <w:pStyle w:val="Heading2"/>
      </w:pPr>
      <w:bookmarkStart w:id="915" w:name="_Toc119468113"/>
      <w:bookmarkStart w:id="916" w:name="_Toc353195425"/>
      <w:bookmarkStart w:id="917" w:name="_Toc358296291"/>
      <w:bookmarkStart w:id="918" w:name="_Toc358298456"/>
      <w:bookmarkStart w:id="919" w:name="_Toc469334947"/>
      <w:bookmarkStart w:id="920" w:name="_Toc504120373"/>
      <w:bookmarkStart w:id="921" w:name="_Toc527644356"/>
      <w:bookmarkStart w:id="922" w:name="_Toc528599455"/>
      <w:bookmarkStart w:id="923" w:name="_Toc17993493"/>
      <w:bookmarkStart w:id="924" w:name="_Toc37267211"/>
      <w:bookmarkStart w:id="925" w:name="_Toc51666641"/>
      <w:bookmarkStart w:id="926" w:name="_Toc51666799"/>
      <w:r>
        <w:lastRenderedPageBreak/>
        <w:t>Live Mode - General Tab</w:t>
      </w:r>
      <w:bookmarkEnd w:id="915"/>
      <w:bookmarkEnd w:id="916"/>
      <w:bookmarkEnd w:id="917"/>
      <w:bookmarkEnd w:id="918"/>
      <w:bookmarkEnd w:id="919"/>
      <w:bookmarkEnd w:id="920"/>
      <w:bookmarkEnd w:id="921"/>
      <w:bookmarkEnd w:id="922"/>
      <w:bookmarkEnd w:id="923"/>
      <w:bookmarkEnd w:id="924"/>
      <w:bookmarkEnd w:id="925"/>
      <w:bookmarkEnd w:id="926"/>
    </w:p>
    <w:p w14:paraId="776A7AC8" w14:textId="77777777" w:rsidR="0090134B" w:rsidRPr="004B2B33" w:rsidRDefault="00DD450D" w:rsidP="004B2B33">
      <w:pPr>
        <w:jc w:val="center"/>
      </w:pPr>
      <w:r w:rsidRPr="004B2B33">
        <w:rPr>
          <w:noProof/>
        </w:rPr>
        <w:drawing>
          <wp:inline distT="0" distB="0" distL="0" distR="0" wp14:anchorId="0C3C4B8E" wp14:editId="619A8F1D">
            <wp:extent cx="5943600" cy="45726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943600" cy="4572680"/>
                    </a:xfrm>
                    <a:prstGeom prst="rect">
                      <a:avLst/>
                    </a:prstGeom>
                    <a:noFill/>
                    <a:ln>
                      <a:noFill/>
                    </a:ln>
                  </pic:spPr>
                </pic:pic>
              </a:graphicData>
            </a:graphic>
          </wp:inline>
        </w:drawing>
      </w:r>
    </w:p>
    <w:p w14:paraId="4AF53A4D" w14:textId="7F87E97B" w:rsidR="008708F9" w:rsidRPr="00BD0472" w:rsidRDefault="0090134B" w:rsidP="00BD0472">
      <w:pPr>
        <w:pStyle w:val="Caption"/>
      </w:pPr>
      <w:bookmarkStart w:id="927" w:name="_Ref324342327"/>
      <w:bookmarkStart w:id="928" w:name="_Ref324342193"/>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23</w:t>
      </w:r>
      <w:r w:rsidR="00B41E3E">
        <w:rPr>
          <w:noProof/>
        </w:rPr>
        <w:fldChar w:fldCharType="end"/>
      </w:r>
      <w:bookmarkEnd w:id="927"/>
      <w:r w:rsidR="009F6CFB">
        <w:t>: Virtual Profiling – General Tab</w:t>
      </w:r>
      <w:bookmarkEnd w:id="928"/>
    </w:p>
    <w:p w14:paraId="3CCA6853" w14:textId="77777777" w:rsidR="008708F9" w:rsidRDefault="008708F9"/>
    <w:p w14:paraId="3C111583" w14:textId="7477C7AF" w:rsidR="00BA01FF" w:rsidRDefault="00BA01FF">
      <w:bookmarkStart w:id="929" w:name="_Hlk19094624"/>
      <w:r>
        <w:t xml:space="preserve">On the live-mode screen, </w:t>
      </w:r>
      <w:r w:rsidR="000242F0">
        <w:t>the</w:t>
      </w:r>
      <w:r w:rsidR="00DA7A6D">
        <w:t xml:space="preserve"> software display</w:t>
      </w:r>
      <w:r>
        <w:t>s</w:t>
      </w:r>
      <w:r w:rsidR="00DA7A6D">
        <w:t xml:space="preserve"> </w:t>
      </w:r>
      <w:r w:rsidR="00481F89">
        <w:t xml:space="preserve">both the baseline and virtual profile.  To distinguish between the two, </w:t>
      </w:r>
      <w:r w:rsidR="00DA7A6D">
        <w:t>the b</w:t>
      </w:r>
      <w:r w:rsidR="008708F9" w:rsidRPr="00C0592E">
        <w:t xml:space="preserve">aseline profile </w:t>
      </w:r>
      <w:r w:rsidR="00481F89">
        <w:t>appears in</w:t>
      </w:r>
      <w:r w:rsidR="008708F9" w:rsidRPr="00C0592E">
        <w:t xml:space="preserve"> a solid line format</w:t>
      </w:r>
      <w:r w:rsidR="007223DD">
        <w:t>,</w:t>
      </w:r>
      <w:r w:rsidR="00481F89">
        <w:t xml:space="preserve"> while the virtual profile </w:t>
      </w:r>
      <w:r w:rsidR="00DA7A6D">
        <w:t>appears</w:t>
      </w:r>
      <w:r w:rsidR="00481F89">
        <w:t xml:space="preserve"> in</w:t>
      </w:r>
      <w:r w:rsidR="008708F9" w:rsidRPr="00C0592E">
        <w:t xml:space="preserve"> </w:t>
      </w:r>
      <w:r w:rsidR="00A321DA" w:rsidRPr="00C0592E">
        <w:t>dashed lines</w:t>
      </w:r>
      <w:r w:rsidR="008708F9" w:rsidRPr="00C0592E">
        <w:t xml:space="preserve">.  </w:t>
      </w:r>
    </w:p>
    <w:bookmarkEnd w:id="929"/>
    <w:p w14:paraId="767328DD" w14:textId="77777777" w:rsidR="00BB0397" w:rsidRDefault="00BB0397"/>
    <w:p w14:paraId="3AF3A42A" w14:textId="77777777" w:rsidR="00BB0397" w:rsidRPr="006034E1" w:rsidRDefault="00BB0397" w:rsidP="00085DF3">
      <w:r w:rsidRPr="00085DF3">
        <w:rPr>
          <w:b/>
        </w:rPr>
        <w:t>Note</w:t>
      </w:r>
      <w:r w:rsidRPr="006034E1">
        <w:t xml:space="preserve">: </w:t>
      </w:r>
      <w:r w:rsidRPr="00233FE9">
        <w:t>To enlarge the graph portion of the General Tab, simply d</w:t>
      </w:r>
      <w:r w:rsidR="0025502C">
        <w:t xml:space="preserve">ouble click on the graph. </w:t>
      </w:r>
      <w:r w:rsidRPr="00233FE9">
        <w:t>To enlarge the statistics portion of this screen, double click on the statistics.</w:t>
      </w:r>
    </w:p>
    <w:p w14:paraId="2FEDBF18" w14:textId="77777777" w:rsidR="007223DD" w:rsidRPr="00C0592E" w:rsidRDefault="008058F8">
      <w:pPr>
        <w:pStyle w:val="Heading3"/>
      </w:pPr>
      <w:bookmarkStart w:id="930" w:name="_Toc358296292"/>
      <w:bookmarkStart w:id="931" w:name="_Toc358298457"/>
      <w:r>
        <w:br w:type="page"/>
      </w:r>
      <w:bookmarkStart w:id="932" w:name="_Toc469334948"/>
      <w:bookmarkStart w:id="933" w:name="_Toc504120374"/>
      <w:bookmarkStart w:id="934" w:name="_Toc527644357"/>
      <w:bookmarkStart w:id="935" w:name="_Toc528599456"/>
      <w:bookmarkStart w:id="936" w:name="_Toc17993494"/>
      <w:bookmarkStart w:id="937" w:name="_Toc37267212"/>
      <w:bookmarkStart w:id="938" w:name="_Toc51666800"/>
      <w:r w:rsidR="009E5BE4">
        <w:lastRenderedPageBreak/>
        <w:t xml:space="preserve">Board </w:t>
      </w:r>
      <w:r>
        <w:t>Sensor Indicator</w:t>
      </w:r>
      <w:bookmarkEnd w:id="930"/>
      <w:bookmarkEnd w:id="931"/>
      <w:bookmarkEnd w:id="932"/>
      <w:bookmarkEnd w:id="933"/>
      <w:bookmarkEnd w:id="934"/>
      <w:bookmarkEnd w:id="935"/>
      <w:bookmarkEnd w:id="936"/>
      <w:bookmarkEnd w:id="937"/>
      <w:bookmarkEnd w:id="938"/>
    </w:p>
    <w:tbl>
      <w:tblPr>
        <w:tblW w:w="0" w:type="auto"/>
        <w:tblLook w:val="04A0" w:firstRow="1" w:lastRow="0" w:firstColumn="1" w:lastColumn="0" w:noHBand="0" w:noVBand="1"/>
      </w:tblPr>
      <w:tblGrid>
        <w:gridCol w:w="4788"/>
        <w:gridCol w:w="4788"/>
      </w:tblGrid>
      <w:tr w:rsidR="00BA01FF" w14:paraId="26F7A6EE" w14:textId="77777777" w:rsidTr="00AE53C5">
        <w:tc>
          <w:tcPr>
            <w:tcW w:w="4788" w:type="dxa"/>
            <w:shd w:val="clear" w:color="auto" w:fill="auto"/>
          </w:tcPr>
          <w:p w14:paraId="4EC8BB68" w14:textId="77777777" w:rsidR="002C5269" w:rsidRDefault="002C5269" w:rsidP="00BA01FF"/>
          <w:p w14:paraId="05CA6DC2" w14:textId="23D6980B" w:rsidR="00481F89" w:rsidRDefault="00481F89" w:rsidP="00BA01FF">
            <w:r>
              <w:t xml:space="preserve">The software indicates the </w:t>
            </w:r>
            <w:r w:rsidR="007223DD">
              <w:t xml:space="preserve">physical </w:t>
            </w:r>
            <w:r>
              <w:t xml:space="preserve">location of the board sensor </w:t>
            </w:r>
            <w:r w:rsidR="00A321DA">
              <w:t xml:space="preserve">at </w:t>
            </w:r>
            <w:r w:rsidR="007223DD">
              <w:t>or</w:t>
            </w:r>
            <w:r>
              <w:t xml:space="preserve"> near the </w:t>
            </w:r>
            <w:r w:rsidR="00A321DA">
              <w:t xml:space="preserve">machine </w:t>
            </w:r>
            <w:r>
              <w:t>entrance</w:t>
            </w:r>
            <w:r w:rsidR="007223DD">
              <w:t xml:space="preserve"> by a small triangle above the graph.  </w:t>
            </w:r>
          </w:p>
          <w:p w14:paraId="41E1714F" w14:textId="77777777" w:rsidR="00481F89" w:rsidRDefault="00481F89" w:rsidP="00BA01FF"/>
          <w:p w14:paraId="00C4C8A2" w14:textId="77777777" w:rsidR="002C5269" w:rsidRDefault="00BA01FF" w:rsidP="009E5BE4">
            <w:r w:rsidRPr="00C0592E">
              <w:t xml:space="preserve">When </w:t>
            </w:r>
            <w:r>
              <w:t xml:space="preserve">the </w:t>
            </w:r>
            <w:r w:rsidR="009E5BE4">
              <w:t>sensor</w:t>
            </w:r>
            <w:r>
              <w:t xml:space="preserve"> </w:t>
            </w:r>
            <w:r w:rsidR="009E5BE4">
              <w:t xml:space="preserve">first </w:t>
            </w:r>
            <w:r>
              <w:t>detects a board</w:t>
            </w:r>
            <w:r w:rsidRPr="00C0592E">
              <w:t xml:space="preserve">, the </w:t>
            </w:r>
            <w:r w:rsidR="009E5BE4">
              <w:t xml:space="preserve">on-screen </w:t>
            </w:r>
            <w:r w:rsidRPr="00C0592E">
              <w:t>indicator change</w:t>
            </w:r>
            <w:r w:rsidR="009E5BE4">
              <w:t>s</w:t>
            </w:r>
            <w:r w:rsidRPr="00C0592E">
              <w:t xml:space="preserve"> </w:t>
            </w:r>
            <w:r w:rsidR="009E5BE4" w:rsidRPr="00C0592E">
              <w:t xml:space="preserve">color </w:t>
            </w:r>
            <w:r w:rsidRPr="00C0592E">
              <w:t>from green to red</w:t>
            </w:r>
            <w:r w:rsidR="009E5BE4">
              <w:t xml:space="preserve">.  The indicator stays red as </w:t>
            </w:r>
            <w:r w:rsidRPr="00C0592E">
              <w:t xml:space="preserve">long as the </w:t>
            </w:r>
            <w:r w:rsidR="009E5BE4">
              <w:t>board remains beneath the sensor</w:t>
            </w:r>
            <w:r w:rsidRPr="00C0592E">
              <w:t xml:space="preserve">.  </w:t>
            </w:r>
          </w:p>
          <w:p w14:paraId="0CE7780C" w14:textId="6E198B16" w:rsidR="000751E9" w:rsidRDefault="000751E9" w:rsidP="000751E9">
            <w:r>
              <w:t xml:space="preserve"> </w:t>
            </w:r>
          </w:p>
        </w:tc>
        <w:tc>
          <w:tcPr>
            <w:tcW w:w="4788" w:type="dxa"/>
            <w:shd w:val="clear" w:color="auto" w:fill="auto"/>
          </w:tcPr>
          <w:p w14:paraId="26F528CF" w14:textId="77777777" w:rsidR="00BA01FF" w:rsidRDefault="00DD450D">
            <w:r>
              <w:rPr>
                <w:noProof/>
              </w:rPr>
              <mc:AlternateContent>
                <mc:Choice Requires="wps">
                  <w:drawing>
                    <wp:anchor distT="0" distB="0" distL="114300" distR="114300" simplePos="0" relativeHeight="251693056" behindDoc="0" locked="0" layoutInCell="1" allowOverlap="1" wp14:anchorId="153FAAE9" wp14:editId="01712D52">
                      <wp:simplePos x="0" y="0"/>
                      <wp:positionH relativeFrom="column">
                        <wp:posOffset>426720</wp:posOffset>
                      </wp:positionH>
                      <wp:positionV relativeFrom="line">
                        <wp:posOffset>369570</wp:posOffset>
                      </wp:positionV>
                      <wp:extent cx="443230" cy="370205"/>
                      <wp:effectExtent l="0" t="0" r="0" b="0"/>
                      <wp:wrapNone/>
                      <wp:docPr id="4792" name="Oval 4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230" cy="370205"/>
                              </a:xfrm>
                              <a:prstGeom prst="ellipse">
                                <a:avLst/>
                              </a:prstGeom>
                              <a:noFill/>
                              <a:ln w="28575" algn="ctr">
                                <a:solidFill>
                                  <a:srgbClr val="FF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4F10EE" id="Oval 4254" o:spid="_x0000_s1026" style="position:absolute;margin-left:33.6pt;margin-top:29.1pt;width:34.9pt;height:2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" filled="f" fillcolor="#bbe0e3" strokecolor="red" strokeweight="2.25pt">
                      <w10:wrap anchory="line"/>
                    </v:oval>
                  </w:pict>
                </mc:Fallback>
              </mc:AlternateContent>
            </w:r>
            <w:r>
              <w:rPr>
                <w:noProof/>
              </w:rPr>
              <w:drawing>
                <wp:inline distT="0" distB="0" distL="0" distR="0" wp14:anchorId="134A7A0E" wp14:editId="6DE457D6">
                  <wp:extent cx="2647950" cy="1479550"/>
                  <wp:effectExtent l="0" t="0" r="0" b="6350"/>
                  <wp:docPr id="190" name="Picture 190" descr="Board in ove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oard in oven indicat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1479550"/>
                          </a:xfrm>
                          <a:prstGeom prst="rect">
                            <a:avLst/>
                          </a:prstGeom>
                          <a:noFill/>
                          <a:ln>
                            <a:noFill/>
                          </a:ln>
                        </pic:spPr>
                      </pic:pic>
                    </a:graphicData>
                  </a:graphic>
                </wp:inline>
              </w:drawing>
            </w:r>
          </w:p>
          <w:p w14:paraId="262B5120" w14:textId="77777777" w:rsidR="000751E9" w:rsidRDefault="000751E9">
            <w:pPr>
              <w:rPr>
                <w:sz w:val="16"/>
                <w:szCs w:val="16"/>
              </w:rPr>
            </w:pPr>
          </w:p>
          <w:p w14:paraId="66D3F221" w14:textId="77777777" w:rsidR="002C5269" w:rsidRPr="002C5269" w:rsidRDefault="002C5269">
            <w:pPr>
              <w:rPr>
                <w:sz w:val="16"/>
                <w:szCs w:val="16"/>
              </w:rPr>
            </w:pPr>
          </w:p>
          <w:p w14:paraId="6BFCD8B4" w14:textId="64F9B1DE" w:rsidR="000751E9" w:rsidRDefault="000751E9"/>
        </w:tc>
      </w:tr>
    </w:tbl>
    <w:p w14:paraId="05CBAF50" w14:textId="77777777" w:rsidR="009E5BE4" w:rsidRPr="00C0592E" w:rsidRDefault="009E5BE4">
      <w:pPr>
        <w:pStyle w:val="Heading3"/>
      </w:pPr>
      <w:bookmarkStart w:id="939" w:name="_Toc358296293"/>
      <w:bookmarkStart w:id="940" w:name="_Toc358298458"/>
      <w:bookmarkStart w:id="941" w:name="_Toc469334949"/>
      <w:bookmarkStart w:id="942" w:name="_Toc504120375"/>
      <w:bookmarkStart w:id="943" w:name="_Toc527644358"/>
      <w:bookmarkStart w:id="944" w:name="_Toc528599457"/>
      <w:bookmarkStart w:id="945" w:name="_Toc17993495"/>
      <w:bookmarkStart w:id="946" w:name="_Toc37267213"/>
      <w:bookmarkStart w:id="947" w:name="_Toc51666801"/>
      <w:r>
        <w:t xml:space="preserve">Profile </w:t>
      </w:r>
      <w:r w:rsidR="008058F8">
        <w:t>Statistics</w:t>
      </w:r>
      <w:bookmarkEnd w:id="939"/>
      <w:bookmarkEnd w:id="940"/>
      <w:bookmarkEnd w:id="941"/>
      <w:bookmarkEnd w:id="942"/>
      <w:bookmarkEnd w:id="943"/>
      <w:bookmarkEnd w:id="944"/>
      <w:bookmarkEnd w:id="945"/>
      <w:bookmarkEnd w:id="946"/>
      <w:bookmarkEnd w:id="947"/>
    </w:p>
    <w:p w14:paraId="2D993E97" w14:textId="32ACB995" w:rsidR="00A321DA" w:rsidRDefault="00A321DA" w:rsidP="00A321DA">
      <w:pPr>
        <w:jc w:val="center"/>
      </w:pPr>
      <w:r>
        <w:rPr>
          <w:noProof/>
        </w:rPr>
        <w:drawing>
          <wp:inline distT="0" distB="0" distL="0" distR="0" wp14:anchorId="609EFCEF" wp14:editId="6C0A9DA8">
            <wp:extent cx="4695568" cy="1533146"/>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PI - VP boards 2.png"/>
                    <pic:cNvPicPr/>
                  </pic:nvPicPr>
                  <pic:blipFill rotWithShape="1">
                    <a:blip r:embed="rId143">
                      <a:extLst>
                        <a:ext uri="{28A0092B-C50C-407E-A947-70E740481C1C}">
                          <a14:useLocalDpi xmlns:a14="http://schemas.microsoft.com/office/drawing/2010/main" val="0"/>
                        </a:ext>
                      </a:extLst>
                    </a:blip>
                    <a:srcRect t="48642" r="51180" b="30639"/>
                    <a:stretch/>
                  </pic:blipFill>
                  <pic:spPr bwMode="auto">
                    <a:xfrm>
                      <a:off x="0" y="0"/>
                      <a:ext cx="4787330" cy="1563107"/>
                    </a:xfrm>
                    <a:prstGeom prst="rect">
                      <a:avLst/>
                    </a:prstGeom>
                    <a:ln>
                      <a:noFill/>
                    </a:ln>
                    <a:extLst>
                      <a:ext uri="{53640926-AAD7-44D8-BBD7-CCE9431645EC}">
                        <a14:shadowObscured xmlns:a14="http://schemas.microsoft.com/office/drawing/2010/main"/>
                      </a:ext>
                    </a:extLst>
                  </pic:spPr>
                </pic:pic>
              </a:graphicData>
            </a:graphic>
          </wp:inline>
        </w:drawing>
      </w:r>
    </w:p>
    <w:p w14:paraId="1D01CC68" w14:textId="22575213" w:rsidR="00A321DA" w:rsidRDefault="00A321DA" w:rsidP="00A321DA">
      <w:pPr>
        <w:jc w:val="center"/>
      </w:pPr>
    </w:p>
    <w:p w14:paraId="73EE0E55" w14:textId="1BB02598" w:rsidR="00A321DA" w:rsidRDefault="00A321DA" w:rsidP="00A321DA">
      <w:pPr>
        <w:rPr>
          <w:i/>
          <w:iCs/>
        </w:rPr>
      </w:pPr>
      <w:r>
        <w:t xml:space="preserve">As described in the profiling section, any process specifications defined will appear in the statistics table in the center of the screen. The rows marked </w:t>
      </w:r>
      <w:r>
        <w:rPr>
          <w:i/>
          <w:iCs/>
        </w:rPr>
        <w:t>BL</w:t>
      </w:r>
      <w:r>
        <w:t xml:space="preserve"> indicate the statistical calculations from the </w:t>
      </w:r>
      <w:r>
        <w:rPr>
          <w:i/>
          <w:iCs/>
        </w:rPr>
        <w:t>Baseline Profile.</w:t>
      </w:r>
      <w:r>
        <w:t xml:space="preserve"> The rows marked </w:t>
      </w:r>
      <w:r>
        <w:rPr>
          <w:i/>
          <w:iCs/>
        </w:rPr>
        <w:t>VP</w:t>
      </w:r>
      <w:r>
        <w:t xml:space="preserve"> indicate the current statistical calculations made during the current live</w:t>
      </w:r>
      <w:r>
        <w:rPr>
          <w:i/>
          <w:iCs/>
        </w:rPr>
        <w:t xml:space="preserve"> VP.</w:t>
      </w:r>
    </w:p>
    <w:p w14:paraId="4F9F0851" w14:textId="230EEBEF" w:rsidR="00A321DA" w:rsidRDefault="00A321DA" w:rsidP="00A321DA">
      <w:pPr>
        <w:rPr>
          <w:i/>
          <w:iCs/>
        </w:rPr>
      </w:pPr>
    </w:p>
    <w:p w14:paraId="0CDABD32" w14:textId="7B743373" w:rsidR="00A321DA" w:rsidRDefault="00A321DA">
      <w:pPr>
        <w:pStyle w:val="Heading3"/>
      </w:pPr>
      <w:bookmarkStart w:id="948" w:name="_Toc51666802"/>
      <w:r>
        <w:t>Recipe and Overall PWI</w:t>
      </w:r>
      <w:bookmarkEnd w:id="948"/>
    </w:p>
    <w:p w14:paraId="33E6C1C8" w14:textId="4CF9A249" w:rsidR="00A321DA" w:rsidRDefault="00A321DA" w:rsidP="00A321DA">
      <w:pPr>
        <w:jc w:val="center"/>
      </w:pPr>
      <w:r>
        <w:rPr>
          <w:noProof/>
        </w:rPr>
        <w:drawing>
          <wp:inline distT="0" distB="0" distL="0" distR="0" wp14:anchorId="54658926" wp14:editId="6E4F3794">
            <wp:extent cx="4819843" cy="518984"/>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PI - VP boards 2.png"/>
                    <pic:cNvPicPr/>
                  </pic:nvPicPr>
                  <pic:blipFill rotWithShape="1">
                    <a:blip r:embed="rId143">
                      <a:extLst>
                        <a:ext uri="{28A0092B-C50C-407E-A947-70E740481C1C}">
                          <a14:useLocalDpi xmlns:a14="http://schemas.microsoft.com/office/drawing/2010/main" val="0"/>
                        </a:ext>
                      </a:extLst>
                    </a:blip>
                    <a:srcRect t="79448" r="33014" b="11177"/>
                    <a:stretch/>
                  </pic:blipFill>
                  <pic:spPr bwMode="auto">
                    <a:xfrm>
                      <a:off x="0" y="0"/>
                      <a:ext cx="4986718" cy="536953"/>
                    </a:xfrm>
                    <a:prstGeom prst="rect">
                      <a:avLst/>
                    </a:prstGeom>
                    <a:ln>
                      <a:noFill/>
                    </a:ln>
                    <a:extLst>
                      <a:ext uri="{53640926-AAD7-44D8-BBD7-CCE9431645EC}">
                        <a14:shadowObscured xmlns:a14="http://schemas.microsoft.com/office/drawing/2010/main"/>
                      </a:ext>
                    </a:extLst>
                  </pic:spPr>
                </pic:pic>
              </a:graphicData>
            </a:graphic>
          </wp:inline>
        </w:drawing>
      </w:r>
    </w:p>
    <w:p w14:paraId="1FD3B1C6" w14:textId="3F3518DC" w:rsidR="00A321DA" w:rsidRDefault="00A321DA" w:rsidP="00A321DA"/>
    <w:p w14:paraId="7307766D" w14:textId="047E1C40" w:rsidR="00A321DA" w:rsidRPr="00C6268F" w:rsidRDefault="00A321DA" w:rsidP="00EC251F">
      <w:pPr>
        <w:rPr>
          <w:iCs/>
        </w:rPr>
      </w:pPr>
      <w:r>
        <w:t xml:space="preserve">The bottom of the screen shows the </w:t>
      </w:r>
      <w:r w:rsidR="00BF68A9">
        <w:t xml:space="preserve">recipe currently loaded, the </w:t>
      </w:r>
      <w:r w:rsidR="00BF68A9">
        <w:rPr>
          <w:i/>
          <w:iCs/>
        </w:rPr>
        <w:t xml:space="preserve">Baseline </w:t>
      </w:r>
      <w:r w:rsidR="00BF68A9">
        <w:t xml:space="preserve">and </w:t>
      </w:r>
      <w:r w:rsidR="00BF68A9">
        <w:rPr>
          <w:i/>
          <w:iCs/>
        </w:rPr>
        <w:t>Current</w:t>
      </w:r>
      <w:r w:rsidR="00BF68A9">
        <w:t xml:space="preserve"> </w:t>
      </w:r>
      <w:r w:rsidR="00BF68A9">
        <w:rPr>
          <w:i/>
        </w:rPr>
        <w:t>PWI</w:t>
      </w:r>
      <w:r w:rsidR="00BF68A9">
        <w:rPr>
          <w:iCs/>
        </w:rPr>
        <w:t xml:space="preserve"> for the Preheat and Wave sections of the profile.</w:t>
      </w:r>
    </w:p>
    <w:p w14:paraId="0E7E07DE" w14:textId="77777777" w:rsidR="00A321DA" w:rsidRPr="00A321DA" w:rsidRDefault="00A321DA" w:rsidP="00A321DA"/>
    <w:p w14:paraId="0AF477F3" w14:textId="77777777" w:rsidR="00A321DA" w:rsidRPr="00C0592E" w:rsidRDefault="00A321DA" w:rsidP="00A321DA"/>
    <w:p w14:paraId="1B1F5965" w14:textId="77777777" w:rsidR="0090134B" w:rsidRDefault="008058F8">
      <w:pPr>
        <w:pStyle w:val="Heading3"/>
      </w:pPr>
      <w:bookmarkStart w:id="949" w:name="_Toc358296294"/>
      <w:bookmarkStart w:id="950" w:name="_Toc358298459"/>
      <w:r>
        <w:br w:type="page"/>
      </w:r>
      <w:bookmarkStart w:id="951" w:name="_Toc469334950"/>
      <w:bookmarkStart w:id="952" w:name="_Toc504120376"/>
      <w:bookmarkStart w:id="953" w:name="_Toc527644359"/>
      <w:bookmarkStart w:id="954" w:name="_Toc528599458"/>
      <w:bookmarkStart w:id="955" w:name="_Toc17993496"/>
      <w:bookmarkStart w:id="956" w:name="_Toc37267214"/>
      <w:bookmarkStart w:id="957" w:name="_Toc51666803"/>
      <w:r>
        <w:lastRenderedPageBreak/>
        <w:t>Graph Controller</w:t>
      </w:r>
      <w:bookmarkEnd w:id="949"/>
      <w:bookmarkEnd w:id="950"/>
      <w:bookmarkEnd w:id="951"/>
      <w:bookmarkEnd w:id="952"/>
      <w:bookmarkEnd w:id="953"/>
      <w:bookmarkEnd w:id="954"/>
      <w:bookmarkEnd w:id="955"/>
      <w:bookmarkEnd w:id="956"/>
      <w:bookmarkEnd w:id="957"/>
    </w:p>
    <w:tbl>
      <w:tblPr>
        <w:tblW w:w="9546" w:type="dxa"/>
        <w:tblInd w:w="-90" w:type="dxa"/>
        <w:tblLook w:val="04A0" w:firstRow="1" w:lastRow="0" w:firstColumn="1" w:lastColumn="0" w:noHBand="0" w:noVBand="1"/>
      </w:tblPr>
      <w:tblGrid>
        <w:gridCol w:w="4320"/>
        <w:gridCol w:w="5226"/>
      </w:tblGrid>
      <w:tr w:rsidR="00D826A1" w14:paraId="233812EE" w14:textId="77777777" w:rsidTr="00F915E3">
        <w:tc>
          <w:tcPr>
            <w:tcW w:w="4320" w:type="dxa"/>
            <w:shd w:val="clear" w:color="auto" w:fill="auto"/>
          </w:tcPr>
          <w:p w14:paraId="1CB53091" w14:textId="10AA7B53" w:rsidR="00F75B7B" w:rsidRPr="00C0592E" w:rsidRDefault="00F75B7B" w:rsidP="00F75B7B">
            <w:r w:rsidRPr="00C0592E">
              <w:t xml:space="preserve">The Graph Controller allows you to modify the view of the </w:t>
            </w:r>
            <w:r w:rsidR="00BF68A9">
              <w:t>W</w:t>
            </w:r>
            <w:r w:rsidRPr="00C0592E">
              <w:t>PI</w:t>
            </w:r>
            <w:r>
              <w:t xml:space="preserve"> </w:t>
            </w:r>
            <w:r w:rsidRPr="00C0592E">
              <w:t xml:space="preserve">profile graph.  See </w:t>
            </w:r>
            <w:r w:rsidRPr="00C0592E">
              <w:fldChar w:fldCharType="begin"/>
            </w:r>
            <w:r w:rsidRPr="00C0592E">
              <w:instrText xml:space="preserve"> REF _Ref185838512 \h  \* MERGEFORMAT </w:instrText>
            </w:r>
            <w:r w:rsidRPr="00C0592E">
              <w:fldChar w:fldCharType="separate"/>
            </w:r>
            <w:r w:rsidR="007A7D53" w:rsidRPr="00BD0472">
              <w:t xml:space="preserve">Figure </w:t>
            </w:r>
            <w:r w:rsidR="007A7D53">
              <w:rPr>
                <w:noProof/>
              </w:rPr>
              <w:t>24</w:t>
            </w:r>
            <w:r w:rsidRPr="00C0592E">
              <w:fldChar w:fldCharType="end"/>
            </w:r>
            <w:r w:rsidRPr="00C0592E">
              <w:t>.  To open the Graph Controller, Left-click on the TC column header in the Statistics table or Double Left-click, anywhere just outside the profile graph.</w:t>
            </w:r>
          </w:p>
          <w:p w14:paraId="6E14D8FB" w14:textId="77777777" w:rsidR="00D826A1" w:rsidRDefault="00D826A1" w:rsidP="00C05228"/>
          <w:p w14:paraId="30D4F8C4" w14:textId="77777777" w:rsidR="00D826A1" w:rsidRPr="00673430" w:rsidRDefault="00D826A1" w:rsidP="00C05228">
            <w:r w:rsidRPr="00C05228">
              <w:rPr>
                <w:b/>
              </w:rPr>
              <w:t>Auto scale –</w:t>
            </w:r>
            <w:r w:rsidRPr="00673430">
              <w:t xml:space="preserve"> The Auto Scale feature </w:t>
            </w:r>
            <w:r w:rsidR="00A30021">
              <w:t>will automatically adjust the X</w:t>
            </w:r>
            <w:r w:rsidRPr="00673430">
              <w:t xml:space="preserve"> and Y-axis scales to fit all of the data in the profile graph.  When the Auto Scale feature is disabled, you must manually input the minimum and maximum scale s</w:t>
            </w:r>
            <w:r w:rsidR="00A30021">
              <w:t>ettings for the X</w:t>
            </w:r>
            <w:r w:rsidRPr="00673430">
              <w:t xml:space="preserve"> and Y-axis scale</w:t>
            </w:r>
            <w:r w:rsidR="00A30021">
              <w:t>s</w:t>
            </w:r>
            <w:r w:rsidRPr="00673430">
              <w:t xml:space="preserve"> of the profile graph.</w:t>
            </w:r>
          </w:p>
          <w:p w14:paraId="75583A1C" w14:textId="77777777" w:rsidR="00D826A1" w:rsidRPr="00673430" w:rsidRDefault="00D826A1" w:rsidP="00C05228"/>
          <w:p w14:paraId="54BA4C3E" w14:textId="77777777" w:rsidR="008058F8" w:rsidRDefault="001E7042" w:rsidP="008058F8">
            <w:r w:rsidRPr="008058F8">
              <w:rPr>
                <w:b/>
              </w:rPr>
              <w:t xml:space="preserve">TCs – </w:t>
            </w:r>
            <w:r w:rsidR="00F915E3" w:rsidRPr="00F915E3">
              <w:t>You cannot disable or rename a TC in a live Virtual Profile. You can only perform this function on the Baseline Profile. Those changes would then be reflected in the Virtual Profile display.</w:t>
            </w:r>
          </w:p>
          <w:p w14:paraId="0A0BBAF9" w14:textId="77777777" w:rsidR="00D826A1" w:rsidRDefault="00D826A1" w:rsidP="00C05228"/>
        </w:tc>
        <w:tc>
          <w:tcPr>
            <w:tcW w:w="5226" w:type="dxa"/>
            <w:shd w:val="clear" w:color="auto" w:fill="auto"/>
          </w:tcPr>
          <w:p w14:paraId="7F108AC4" w14:textId="77777777" w:rsidR="00D826A1" w:rsidRDefault="00D826A1" w:rsidP="00C05228"/>
          <w:p w14:paraId="38A876C4" w14:textId="77777777" w:rsidR="00D826A1" w:rsidRDefault="00DD450D" w:rsidP="00C05228">
            <w:r w:rsidRPr="00ED44B3">
              <w:rPr>
                <w:noProof/>
              </w:rPr>
              <w:drawing>
                <wp:inline distT="0" distB="0" distL="0" distR="0" wp14:anchorId="47BE1E59" wp14:editId="70142B37">
                  <wp:extent cx="3181350" cy="2268519"/>
                  <wp:effectExtent l="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81350" cy="2268519"/>
                          </a:xfrm>
                          <a:prstGeom prst="rect">
                            <a:avLst/>
                          </a:prstGeom>
                          <a:noFill/>
                          <a:ln>
                            <a:noFill/>
                          </a:ln>
                        </pic:spPr>
                      </pic:pic>
                    </a:graphicData>
                  </a:graphic>
                </wp:inline>
              </w:drawing>
            </w:r>
          </w:p>
          <w:p w14:paraId="31E116E5" w14:textId="278460E2" w:rsidR="00D826A1" w:rsidRDefault="00D826A1" w:rsidP="00464644">
            <w:pPr>
              <w:pStyle w:val="Caption"/>
            </w:pPr>
            <w:bookmarkStart w:id="958" w:name="_Ref185838512"/>
            <w:r w:rsidRPr="00BD04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24</w:t>
            </w:r>
            <w:r w:rsidR="00B41E3E">
              <w:rPr>
                <w:noProof/>
              </w:rPr>
              <w:fldChar w:fldCharType="end"/>
            </w:r>
            <w:bookmarkEnd w:id="958"/>
            <w:r>
              <w:t>: Graph Controller</w:t>
            </w:r>
            <w:r w:rsidR="001F458F">
              <w:t xml:space="preserve"> </w:t>
            </w:r>
          </w:p>
        </w:tc>
      </w:tr>
    </w:tbl>
    <w:p w14:paraId="40B99651" w14:textId="77777777" w:rsidR="00BF68A9" w:rsidRPr="00673430" w:rsidRDefault="00BF68A9" w:rsidP="00BF68A9"/>
    <w:p w14:paraId="2AC87F9D" w14:textId="77777777" w:rsidR="00BF68A9" w:rsidRPr="00673430" w:rsidRDefault="00BF68A9" w:rsidP="00BF68A9">
      <w:r w:rsidRPr="00673430">
        <w:rPr>
          <w:b/>
        </w:rPr>
        <w:t>Grid –</w:t>
      </w:r>
      <w:r w:rsidRPr="00673430">
        <w:t xml:space="preserve"> Enables/disables the view of the X and Y-Axis scales.</w:t>
      </w:r>
    </w:p>
    <w:p w14:paraId="68D469DF" w14:textId="77777777" w:rsidR="00BF68A9" w:rsidRPr="00673430" w:rsidRDefault="00BF68A9" w:rsidP="00BF68A9"/>
    <w:p w14:paraId="37EE86EC" w14:textId="77777777" w:rsidR="00BF68A9" w:rsidRPr="00673430" w:rsidRDefault="00BF68A9" w:rsidP="00BF68A9">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54BAEFB0" w14:textId="77777777" w:rsidR="00BF68A9" w:rsidRPr="00673430" w:rsidRDefault="00BF68A9" w:rsidP="00BF68A9"/>
    <w:p w14:paraId="228A189E" w14:textId="1FDF7094" w:rsidR="00BF68A9" w:rsidRPr="00673430" w:rsidRDefault="00BF68A9" w:rsidP="00BF68A9">
      <w:r w:rsidRPr="00673430">
        <w:rPr>
          <w:b/>
        </w:rPr>
        <w:t xml:space="preserve">Zone </w:t>
      </w:r>
      <w:r>
        <w:rPr>
          <w:b/>
        </w:rPr>
        <w:t>l</w:t>
      </w:r>
      <w:r w:rsidRPr="00673430">
        <w:rPr>
          <w:b/>
        </w:rPr>
        <w:t xml:space="preserve">ines – </w:t>
      </w:r>
      <w:r w:rsidRPr="00673430">
        <w:t>Enables the view for the zone lines on the profile graph.</w:t>
      </w:r>
    </w:p>
    <w:p w14:paraId="26DF2B88" w14:textId="77777777" w:rsidR="00BF68A9" w:rsidRPr="00673430" w:rsidRDefault="00BF68A9" w:rsidP="00BF68A9"/>
    <w:p w14:paraId="5A95DAD8" w14:textId="77777777" w:rsidR="00BF68A9" w:rsidRPr="00673430" w:rsidRDefault="00BF68A9" w:rsidP="00BF68A9">
      <w:pPr>
        <w:rPr>
          <w:b/>
        </w:rPr>
      </w:pPr>
      <w:r>
        <w:rPr>
          <w:b/>
        </w:rPr>
        <w:t>Predicted TCs o</w:t>
      </w:r>
      <w:r w:rsidRPr="00673430">
        <w:rPr>
          <w:b/>
        </w:rPr>
        <w:t>nly</w:t>
      </w:r>
      <w:r w:rsidRPr="00673430">
        <w:t xml:space="preserve"> - Removes the Original profile plot from view, displaying only the prediction profile plot on the graph.  </w:t>
      </w:r>
    </w:p>
    <w:p w14:paraId="41F97386" w14:textId="77777777" w:rsidR="00BF68A9" w:rsidRPr="00673430" w:rsidRDefault="00BF68A9" w:rsidP="00BF68A9"/>
    <w:p w14:paraId="19D1BA77" w14:textId="77777777" w:rsidR="00BF68A9" w:rsidRPr="00673430" w:rsidRDefault="00BF68A9" w:rsidP="00BF68A9">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1DEB3875" w14:textId="77777777" w:rsidR="00BF68A9" w:rsidRPr="00673430" w:rsidRDefault="00BF68A9" w:rsidP="00BF68A9"/>
    <w:p w14:paraId="63E19015" w14:textId="77777777" w:rsidR="00BF68A9" w:rsidRDefault="00BF68A9" w:rsidP="00BF68A9">
      <w:r w:rsidRPr="00673430">
        <w:rPr>
          <w:b/>
        </w:rPr>
        <w:t xml:space="preserve">Internal </w:t>
      </w:r>
      <w:r>
        <w:rPr>
          <w:b/>
        </w:rPr>
        <w:t>t</w:t>
      </w:r>
      <w:r w:rsidRPr="00673430">
        <w:rPr>
          <w:b/>
        </w:rPr>
        <w:t xml:space="preserve">emp </w:t>
      </w:r>
      <w:r w:rsidRPr="00673430">
        <w:t>– Enables the view of the profiler’s internal temperature profile plot on the graph.</w:t>
      </w:r>
    </w:p>
    <w:p w14:paraId="5F615C94" w14:textId="77777777" w:rsidR="00BF68A9" w:rsidRDefault="00BF68A9" w:rsidP="00BF68A9"/>
    <w:p w14:paraId="352989A2" w14:textId="77777777" w:rsidR="00BF68A9" w:rsidRPr="005941AF" w:rsidRDefault="00BF68A9" w:rsidP="00BF68A9">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1591ECF6" w14:textId="77777777" w:rsidR="00BF68A9" w:rsidRPr="005941AF" w:rsidRDefault="00BF68A9" w:rsidP="00BF68A9"/>
    <w:p w14:paraId="1A3C5C6E" w14:textId="77777777" w:rsidR="00BF68A9" w:rsidRPr="00CF1846" w:rsidRDefault="00BF68A9" w:rsidP="00BF68A9">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18B2B13E" w14:textId="77777777" w:rsidR="00BF68A9" w:rsidRPr="005941AF" w:rsidRDefault="00BF68A9" w:rsidP="00BF68A9">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A111B1E" w14:textId="77777777" w:rsidR="005C4E68" w:rsidRPr="00C0592E" w:rsidRDefault="005C4E68" w:rsidP="00EE1973"/>
    <w:p w14:paraId="0D4A3933" w14:textId="0B216E44" w:rsidR="0090134B" w:rsidRPr="00C0592E" w:rsidRDefault="008058F8">
      <w:pPr>
        <w:pStyle w:val="Heading3"/>
      </w:pPr>
      <w:bookmarkStart w:id="959" w:name="_Toc358296295"/>
      <w:bookmarkStart w:id="960" w:name="_Toc358298460"/>
      <w:r>
        <w:br w:type="page"/>
      </w:r>
      <w:bookmarkStart w:id="961" w:name="_Toc469334951"/>
      <w:bookmarkStart w:id="962" w:name="_Toc504120377"/>
      <w:bookmarkStart w:id="963" w:name="_Toc527644360"/>
      <w:bookmarkStart w:id="964" w:name="_Toc528599459"/>
      <w:bookmarkStart w:id="965" w:name="_Toc17993497"/>
      <w:bookmarkStart w:id="966" w:name="_Toc37267215"/>
      <w:bookmarkStart w:id="967" w:name="_Toc51666804"/>
      <w:r w:rsidR="00DA7A6D">
        <w:lastRenderedPageBreak/>
        <w:t xml:space="preserve">Automatic </w:t>
      </w:r>
      <w:r>
        <w:t>C</w:t>
      </w:r>
      <w:r w:rsidRPr="00C0592E">
        <w:t xml:space="preserve">alculation </w:t>
      </w:r>
      <w:r w:rsidR="00B94200">
        <w:t>o</w:t>
      </w:r>
      <w:r w:rsidRPr="00C0592E">
        <w:t xml:space="preserve">f </w:t>
      </w:r>
      <w:r w:rsidR="0090134B" w:rsidRPr="00C0592E">
        <w:t>Delt</w:t>
      </w:r>
      <w:r w:rsidR="00DA7A6D">
        <w:t xml:space="preserve">a T </w:t>
      </w:r>
      <w:r>
        <w:t xml:space="preserve">+ </w:t>
      </w:r>
      <w:r w:rsidR="00DA7A6D">
        <w:t xml:space="preserve">Delta </w:t>
      </w:r>
      <w:r>
        <w:t>(Or Range) For All S</w:t>
      </w:r>
      <w:r w:rsidRPr="00C0592E">
        <w:t>tat</w:t>
      </w:r>
      <w:r>
        <w:t>i</w:t>
      </w:r>
      <w:r w:rsidRPr="00C0592E">
        <w:t>s</w:t>
      </w:r>
      <w:r>
        <w:t>tics</w:t>
      </w:r>
      <w:bookmarkEnd w:id="959"/>
      <w:bookmarkEnd w:id="960"/>
      <w:bookmarkEnd w:id="961"/>
      <w:bookmarkEnd w:id="962"/>
      <w:bookmarkEnd w:id="963"/>
      <w:bookmarkEnd w:id="964"/>
      <w:bookmarkEnd w:id="965"/>
      <w:bookmarkEnd w:id="966"/>
      <w:bookmarkEnd w:id="967"/>
    </w:p>
    <w:p w14:paraId="73811132" w14:textId="15E6E26F" w:rsidR="0090134B" w:rsidRPr="00C0592E" w:rsidRDefault="0090134B" w:rsidP="0090134B">
      <w:r w:rsidRPr="00C0592E">
        <w:t xml:space="preserve">The software will automatically calculate, and display in the statistical chart, the Delta for both the original and predicted profile data for all </w:t>
      </w:r>
      <w:r w:rsidR="00925F83" w:rsidRPr="00C0592E">
        <w:t>TC</w:t>
      </w:r>
      <w:r w:rsidRPr="00C0592E">
        <w:t xml:space="preserve">s for all Statistics.  See </w:t>
      </w:r>
      <w:r w:rsidR="00070E42" w:rsidRPr="00C0592E">
        <w:fldChar w:fldCharType="begin"/>
      </w:r>
      <w:r w:rsidR="00070E42" w:rsidRPr="00C0592E">
        <w:instrText xml:space="preserve"> REF _Ref185838662 \h </w:instrText>
      </w:r>
      <w:r w:rsidR="00C0592E" w:rsidRPr="00C0592E">
        <w:instrText xml:space="preserve"> \* MERGEFORMAT </w:instrText>
      </w:r>
      <w:r w:rsidR="00070E42" w:rsidRPr="00C0592E">
        <w:fldChar w:fldCharType="separate"/>
      </w:r>
      <w:r w:rsidR="007A7D53" w:rsidRPr="007A7D53">
        <w:t xml:space="preserve">Figure </w:t>
      </w:r>
      <w:r w:rsidR="007A7D53" w:rsidRPr="007A7D53">
        <w:rPr>
          <w:noProof/>
        </w:rPr>
        <w:t>25</w:t>
      </w:r>
      <w:r w:rsidR="00070E42" w:rsidRPr="00C0592E">
        <w:fldChar w:fldCharType="end"/>
      </w:r>
      <w:r w:rsidR="00BB1720">
        <w:t xml:space="preserve">. </w:t>
      </w:r>
      <w:r w:rsidRPr="00C0592E">
        <w:t xml:space="preserve">This is the range of the highest to the lowest value for any given specification.  This information is strictly being displayed and is not factored in to the PWI value and is not used in </w:t>
      </w:r>
      <w:r w:rsidR="00BF68A9">
        <w:t>predictions</w:t>
      </w:r>
      <w:r w:rsidRPr="00C0592E">
        <w:t xml:space="preserve">.  </w:t>
      </w:r>
    </w:p>
    <w:p w14:paraId="397DA9CB" w14:textId="77777777" w:rsidR="0090134B" w:rsidRPr="00C0592E" w:rsidRDefault="00372269">
      <w:pPr>
        <w:pStyle w:val="Heading3"/>
      </w:pPr>
      <w:bookmarkStart w:id="968" w:name="_Toc358296296"/>
      <w:bookmarkStart w:id="969" w:name="_Toc358298461"/>
      <w:bookmarkStart w:id="970" w:name="_Toc469334952"/>
      <w:bookmarkStart w:id="971" w:name="_Toc504120378"/>
      <w:bookmarkStart w:id="972" w:name="_Toc527644361"/>
      <w:bookmarkStart w:id="973" w:name="_Toc528599460"/>
      <w:bookmarkStart w:id="974" w:name="_Toc17993498"/>
      <w:bookmarkStart w:id="975" w:name="_Toc37267216"/>
      <w:bookmarkStart w:id="976" w:name="_Toc51666805"/>
      <w:r>
        <w:t>Examine</w:t>
      </w:r>
      <w:r w:rsidR="00DA7A6D">
        <w:t xml:space="preserve"> </w:t>
      </w:r>
      <w:r w:rsidR="008058F8">
        <w:t>T</w:t>
      </w:r>
      <w:r w:rsidR="008058F8" w:rsidRPr="00C0592E">
        <w:t>ool</w:t>
      </w:r>
      <w:bookmarkEnd w:id="968"/>
      <w:bookmarkEnd w:id="969"/>
      <w:bookmarkEnd w:id="970"/>
      <w:bookmarkEnd w:id="971"/>
      <w:bookmarkEnd w:id="972"/>
      <w:bookmarkEnd w:id="973"/>
      <w:bookmarkEnd w:id="974"/>
      <w:bookmarkEnd w:id="975"/>
      <w:bookmarkEnd w:id="976"/>
    </w:p>
    <w:tbl>
      <w:tblPr>
        <w:tblW w:w="0" w:type="auto"/>
        <w:tblLook w:val="04A0" w:firstRow="1" w:lastRow="0" w:firstColumn="1" w:lastColumn="0" w:noHBand="0" w:noVBand="1"/>
      </w:tblPr>
      <w:tblGrid>
        <w:gridCol w:w="5238"/>
        <w:gridCol w:w="4338"/>
      </w:tblGrid>
      <w:tr w:rsidR="00FC4BA6" w14:paraId="554ED4BB" w14:textId="77777777" w:rsidTr="00195103">
        <w:tc>
          <w:tcPr>
            <w:tcW w:w="5238" w:type="dxa"/>
            <w:shd w:val="clear" w:color="auto" w:fill="auto"/>
          </w:tcPr>
          <w:p w14:paraId="24E7A9B0" w14:textId="7C14CABD" w:rsidR="00FC4BA6" w:rsidRPr="00C0592E" w:rsidRDefault="00FC4BA6" w:rsidP="00FC4BA6">
            <w:r w:rsidRPr="00C0592E">
              <w:t>You can also view the Delta T (</w:t>
            </w:r>
            <w:r w:rsidRPr="00195103">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_Ref185838662 \h  \* MERGEFORMAT </w:instrText>
            </w:r>
            <w:r w:rsidRPr="00C0592E">
              <w:fldChar w:fldCharType="separate"/>
            </w:r>
            <w:r w:rsidR="007A7D53" w:rsidRPr="007A7D53">
              <w:t xml:space="preserve">Figure </w:t>
            </w:r>
            <w:r w:rsidR="007A7D53" w:rsidRPr="007A7D53">
              <w:rPr>
                <w:noProof/>
              </w:rPr>
              <w:t>25</w:t>
            </w:r>
            <w:r w:rsidRPr="00C0592E">
              <w:fldChar w:fldCharType="end"/>
            </w:r>
            <w:r w:rsidRPr="00C0592E">
              <w:t>.</w:t>
            </w:r>
          </w:p>
          <w:p w14:paraId="66658FB7" w14:textId="77777777" w:rsidR="00FC4BA6" w:rsidRDefault="00FC4BA6" w:rsidP="0090134B"/>
        </w:tc>
        <w:tc>
          <w:tcPr>
            <w:tcW w:w="4338" w:type="dxa"/>
            <w:shd w:val="clear" w:color="auto" w:fill="auto"/>
          </w:tcPr>
          <w:p w14:paraId="614743F5" w14:textId="77777777" w:rsidR="00FC4BA6" w:rsidRDefault="00DD450D" w:rsidP="00195103">
            <w:pPr>
              <w:jc w:val="center"/>
            </w:pPr>
            <w:r w:rsidRPr="00C0592E">
              <w:rPr>
                <w:noProof/>
              </w:rPr>
              <w:drawing>
                <wp:inline distT="0" distB="0" distL="0" distR="0" wp14:anchorId="6A86D79E" wp14:editId="50CABFF6">
                  <wp:extent cx="1098550" cy="895350"/>
                  <wp:effectExtent l="19050" t="19050" r="25400" b="19050"/>
                  <wp:docPr id="193" name="Picture 1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0606FE1A" w14:textId="4991FC9E" w:rsidR="00FC4BA6" w:rsidRPr="00195103" w:rsidRDefault="00FC4BA6" w:rsidP="00195103">
            <w:pPr>
              <w:jc w:val="center"/>
              <w:rPr>
                <w:rFonts w:ascii="Arial" w:hAnsi="Arial" w:cs="Arial"/>
                <w:sz w:val="16"/>
                <w:szCs w:val="16"/>
              </w:rPr>
            </w:pPr>
            <w:bookmarkStart w:id="977" w:name="_Ref185838662"/>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A7D53">
              <w:rPr>
                <w:rFonts w:ascii="Arial" w:hAnsi="Arial" w:cs="Arial"/>
                <w:noProof/>
                <w:sz w:val="16"/>
                <w:szCs w:val="16"/>
              </w:rPr>
              <w:t>25</w:t>
            </w:r>
            <w:r w:rsidRPr="00195103">
              <w:rPr>
                <w:rFonts w:ascii="Arial" w:hAnsi="Arial" w:cs="Arial"/>
                <w:sz w:val="16"/>
                <w:szCs w:val="16"/>
              </w:rPr>
              <w:fldChar w:fldCharType="end"/>
            </w:r>
            <w:bookmarkEnd w:id="977"/>
            <w:r w:rsidRPr="00195103">
              <w:rPr>
                <w:rFonts w:ascii="Arial" w:hAnsi="Arial" w:cs="Arial"/>
                <w:sz w:val="16"/>
                <w:szCs w:val="16"/>
              </w:rPr>
              <w:t>: Examine Tool Display</w:t>
            </w:r>
          </w:p>
        </w:tc>
      </w:tr>
    </w:tbl>
    <w:p w14:paraId="4C43E6FE" w14:textId="77777777" w:rsidR="0090134B" w:rsidRPr="00C0592E" w:rsidRDefault="0090134B" w:rsidP="0090134B"/>
    <w:p w14:paraId="64018F0A" w14:textId="77777777" w:rsidR="0090134B" w:rsidRPr="00C0592E" w:rsidRDefault="0090134B" w:rsidP="0090134B">
      <w:r w:rsidRPr="00C0592E">
        <w:t xml:space="preserve">Wherever the pointer is moved across the profile, the following data </w:t>
      </w:r>
      <w:r w:rsidR="00D94244">
        <w:t>appears</w:t>
      </w:r>
      <w:r w:rsidRPr="00C0592E">
        <w:t>:</w:t>
      </w:r>
    </w:p>
    <w:p w14:paraId="2AD95AA3" w14:textId="77777777" w:rsidR="00BD0472" w:rsidRPr="00C0592E" w:rsidRDefault="00BD0472" w:rsidP="0090134B"/>
    <w:p w14:paraId="6F76D72F" w14:textId="77777777" w:rsidR="0090134B" w:rsidRPr="00C0592E" w:rsidRDefault="0090134B" w:rsidP="00A97125">
      <w:pPr>
        <w:pStyle w:val="ListBullet2"/>
        <w:numPr>
          <w:ilvl w:val="0"/>
          <w:numId w:val="107"/>
        </w:numPr>
      </w:pPr>
      <w:r w:rsidRPr="00C0592E">
        <w:t>The first column is the actual temperature for each TC, Original.</w:t>
      </w:r>
    </w:p>
    <w:p w14:paraId="3D2A1A37" w14:textId="2C8A2709" w:rsidR="0090134B" w:rsidRPr="00C0592E" w:rsidRDefault="0090134B" w:rsidP="00A97125">
      <w:pPr>
        <w:pStyle w:val="ListBullet2"/>
        <w:numPr>
          <w:ilvl w:val="0"/>
          <w:numId w:val="107"/>
        </w:numPr>
      </w:pPr>
      <w:r w:rsidRPr="00C0592E">
        <w:t xml:space="preserve">The second column is the temperature of the predicted profile data – based on </w:t>
      </w:r>
      <w:r w:rsidR="00203D3A">
        <w:t>setpoint</w:t>
      </w:r>
      <w:r w:rsidRPr="00C0592E">
        <w:t xml:space="preserve"> or speed changes.</w:t>
      </w:r>
    </w:p>
    <w:p w14:paraId="133C7870" w14:textId="77777777" w:rsidR="0090134B" w:rsidRPr="00C0592E" w:rsidRDefault="0090134B" w:rsidP="00A97125">
      <w:pPr>
        <w:pStyle w:val="ListBullet2"/>
        <w:numPr>
          <w:ilvl w:val="0"/>
          <w:numId w:val="107"/>
        </w:numPr>
      </w:pPr>
      <w:r w:rsidRPr="00C0592E">
        <w:t>The Delta T for both actual and predicted TC data.</w:t>
      </w:r>
    </w:p>
    <w:p w14:paraId="11E52CF8" w14:textId="77777777" w:rsidR="0090134B" w:rsidRDefault="0090134B" w:rsidP="00A97125">
      <w:pPr>
        <w:pStyle w:val="ListBullet2"/>
        <w:numPr>
          <w:ilvl w:val="0"/>
          <w:numId w:val="107"/>
        </w:numPr>
      </w:pPr>
      <w:r w:rsidRPr="00C0592E">
        <w:t>The time during the profile at which the pointer is placed</w:t>
      </w:r>
    </w:p>
    <w:p w14:paraId="1FFAD620" w14:textId="77777777" w:rsidR="008058F8" w:rsidRPr="00C0592E" w:rsidRDefault="008058F8" w:rsidP="008058F8"/>
    <w:p w14:paraId="74F54DA8" w14:textId="77777777" w:rsidR="008708F9" w:rsidRPr="00C0592E" w:rsidRDefault="00DA7A6D">
      <w:pPr>
        <w:pStyle w:val="Heading3"/>
      </w:pPr>
      <w:bookmarkStart w:id="978" w:name="_Toc358296297"/>
      <w:bookmarkStart w:id="979" w:name="_Toc358298462"/>
      <w:bookmarkStart w:id="980" w:name="_Toc469334953"/>
      <w:bookmarkStart w:id="981" w:name="_Toc504120379"/>
      <w:bookmarkStart w:id="982" w:name="_Toc527644362"/>
      <w:bookmarkStart w:id="983" w:name="_Toc528599461"/>
      <w:bookmarkStart w:id="984" w:name="_Toc17993499"/>
      <w:bookmarkStart w:id="985" w:name="_Toc37267217"/>
      <w:bookmarkStart w:id="986" w:name="_Toc51666806"/>
      <w:r>
        <w:t xml:space="preserve">Board </w:t>
      </w:r>
      <w:r w:rsidR="008058F8">
        <w:t>S</w:t>
      </w:r>
      <w:r w:rsidR="008058F8" w:rsidRPr="00C0592E">
        <w:t>pacing</w:t>
      </w:r>
      <w:bookmarkEnd w:id="978"/>
      <w:bookmarkEnd w:id="979"/>
      <w:bookmarkEnd w:id="980"/>
      <w:bookmarkEnd w:id="981"/>
      <w:bookmarkEnd w:id="982"/>
      <w:bookmarkEnd w:id="983"/>
      <w:bookmarkEnd w:id="984"/>
      <w:bookmarkEnd w:id="985"/>
      <w:bookmarkEnd w:id="986"/>
      <w:r w:rsidR="008058F8" w:rsidRPr="00C0592E">
        <w:t xml:space="preserve"> </w:t>
      </w:r>
    </w:p>
    <w:p w14:paraId="01B1238A" w14:textId="61D85A1C" w:rsidR="008708F9" w:rsidRPr="00C0592E" w:rsidRDefault="008028F9">
      <w:r w:rsidRPr="00C0592E">
        <w:t>It is</w:t>
      </w:r>
      <w:r w:rsidR="008708F9" w:rsidRPr="00C0592E">
        <w:t xml:space="preserve"> best to mai</w:t>
      </w:r>
      <w:r w:rsidR="006214AE" w:rsidRPr="00C0592E">
        <w:t>n</w:t>
      </w:r>
      <w:r w:rsidR="008708F9" w:rsidRPr="00C0592E">
        <w:t>tain at least a 1” space between production b</w:t>
      </w:r>
      <w:r w:rsidR="0023148D">
        <w:t xml:space="preserve">oards that enter the </w:t>
      </w:r>
      <w:r w:rsidR="00BF68A9">
        <w:t>machine</w:t>
      </w:r>
      <w:r w:rsidR="0023148D">
        <w:t>.  A 1-inch</w:t>
      </w:r>
      <w:r w:rsidR="008708F9" w:rsidRPr="00C0592E">
        <w:t xml:space="preserve"> gap </w:t>
      </w:r>
      <w:r w:rsidR="00BF68A9" w:rsidRPr="00C0592E">
        <w:t>ensures</w:t>
      </w:r>
      <w:r w:rsidR="008708F9" w:rsidRPr="00C0592E">
        <w:t xml:space="preserve"> that the </w:t>
      </w:r>
      <w:r w:rsidR="00BF68A9">
        <w:t>W</w:t>
      </w:r>
      <w:r w:rsidR="00DF63A3" w:rsidRPr="00C0592E">
        <w:t>PI</w:t>
      </w:r>
      <w:r w:rsidR="008708F9" w:rsidRPr="00C0592E">
        <w:t xml:space="preserve"> system will accurately count and track boards through the </w:t>
      </w:r>
      <w:r w:rsidR="00BF68A9">
        <w:t>machine</w:t>
      </w:r>
      <w:r w:rsidR="008708F9" w:rsidRPr="00C0592E">
        <w:t xml:space="preserve">.  </w:t>
      </w:r>
      <w:r w:rsidR="00BF68A9" w:rsidRPr="00C0592E">
        <w:t>If</w:t>
      </w:r>
      <w:r w:rsidR="008708F9" w:rsidRPr="00C0592E">
        <w:t xml:space="preserve"> two boards become p</w:t>
      </w:r>
      <w:r w:rsidR="006214AE" w:rsidRPr="00C0592E">
        <w:t>u</w:t>
      </w:r>
      <w:r w:rsidR="008708F9" w:rsidRPr="00C0592E">
        <w:t>shed together leaving no space, the system should be able to detect the corre</w:t>
      </w:r>
      <w:r w:rsidR="0086232F" w:rsidRPr="00C0592E">
        <w:t>ct number of boards processed.</w:t>
      </w:r>
    </w:p>
    <w:p w14:paraId="03AD2234" w14:textId="77777777" w:rsidR="00566FC7" w:rsidRPr="00C0592E" w:rsidRDefault="00566FC7"/>
    <w:p w14:paraId="2405D9CB" w14:textId="77777777" w:rsidR="008708F9" w:rsidRPr="00C0592E" w:rsidRDefault="008708F9" w:rsidP="007B737D">
      <w:pPr>
        <w:spacing w:before="60"/>
      </w:pPr>
      <w:r w:rsidRPr="00C0592E">
        <w:t xml:space="preserve">If the board length as determined by the system differs by more than 15% from the </w:t>
      </w:r>
      <w:r w:rsidR="0099424F">
        <w:rPr>
          <w:iCs/>
        </w:rPr>
        <w:t>b</w:t>
      </w:r>
      <w:r w:rsidRPr="00C0592E">
        <w:rPr>
          <w:iCs/>
        </w:rPr>
        <w:t>aseline-product</w:t>
      </w:r>
      <w:r w:rsidRPr="00C0592E">
        <w:t xml:space="preserve"> length while </w:t>
      </w:r>
      <w:r w:rsidRPr="00C0592E">
        <w:rPr>
          <w:iCs/>
        </w:rPr>
        <w:t>Virtual Profiling –</w:t>
      </w:r>
      <w:r w:rsidR="0010099E">
        <w:rPr>
          <w:iCs/>
        </w:rPr>
        <w:t xml:space="preserve"> </w:t>
      </w:r>
      <w:r w:rsidRPr="00C0592E">
        <w:rPr>
          <w:iCs/>
        </w:rPr>
        <w:t>live</w:t>
      </w:r>
      <w:r w:rsidRPr="00C0592E">
        <w:t>, an ala</w:t>
      </w:r>
      <w:r w:rsidR="0086232F" w:rsidRPr="00C0592E">
        <w:t xml:space="preserve">rm will appear after </w:t>
      </w:r>
      <w:r w:rsidR="00915B44" w:rsidRPr="00C0592E">
        <w:t>five</w:t>
      </w:r>
      <w:r w:rsidR="0086232F" w:rsidRPr="00C0592E">
        <w:t xml:space="preserve"> boards.</w:t>
      </w:r>
    </w:p>
    <w:p w14:paraId="0F81145C" w14:textId="77777777" w:rsidR="00566FC7" w:rsidRPr="00C0592E" w:rsidRDefault="00566FC7" w:rsidP="007B737D">
      <w:pPr>
        <w:spacing w:before="60"/>
      </w:pPr>
    </w:p>
    <w:p w14:paraId="65F6CCEC" w14:textId="77777777" w:rsidR="002F582D" w:rsidRPr="00C0592E" w:rsidRDefault="002F582D" w:rsidP="007B737D">
      <w:pPr>
        <w:spacing w:before="60"/>
      </w:pPr>
      <w:r w:rsidRPr="00C0592E">
        <w:t xml:space="preserve">The number of boards to trigger an alarm on can be changed if needed, contact KIC Technical Support for help, </w:t>
      </w:r>
      <w:hyperlink r:id="rId146" w:history="1">
        <w:r w:rsidRPr="00C0592E">
          <w:rPr>
            <w:rStyle w:val="Hyperlink"/>
          </w:rPr>
          <w:t>tech@kicmail.com</w:t>
        </w:r>
      </w:hyperlink>
      <w:r w:rsidR="0086232F" w:rsidRPr="00C0592E">
        <w:t>.</w:t>
      </w:r>
    </w:p>
    <w:p w14:paraId="48206478" w14:textId="77777777" w:rsidR="0090134B" w:rsidRPr="00C0592E" w:rsidRDefault="0090134B" w:rsidP="00BD0472"/>
    <w:p w14:paraId="1DBB32F3" w14:textId="77777777" w:rsidR="0090134B" w:rsidRPr="00C0592E" w:rsidRDefault="0090134B" w:rsidP="00BD0472"/>
    <w:p w14:paraId="319E6893" w14:textId="77777777" w:rsidR="008708F9" w:rsidRDefault="00BB1720" w:rsidP="00D36D96">
      <w:pPr>
        <w:pStyle w:val="Heading2"/>
      </w:pPr>
      <w:bookmarkStart w:id="987" w:name="_Toc119468114"/>
      <w:bookmarkStart w:id="988" w:name="_Toc353195426"/>
      <w:bookmarkStart w:id="989" w:name="_Toc358296298"/>
      <w:bookmarkStart w:id="990" w:name="_Toc358298463"/>
      <w:bookmarkStart w:id="991" w:name="_Toc469334954"/>
      <w:bookmarkStart w:id="992" w:name="_Toc504120380"/>
      <w:bookmarkStart w:id="993" w:name="_Toc527644363"/>
      <w:bookmarkStart w:id="994" w:name="_Toc528599462"/>
      <w:bookmarkStart w:id="995" w:name="_Toc17993500"/>
      <w:bookmarkStart w:id="996" w:name="_Toc37267218"/>
      <w:bookmarkStart w:id="997" w:name="_Toc51666642"/>
      <w:bookmarkStart w:id="998" w:name="_Toc51666807"/>
      <w:r>
        <w:t>Live Mode - Description Tab</w:t>
      </w:r>
      <w:bookmarkEnd w:id="987"/>
      <w:bookmarkEnd w:id="988"/>
      <w:bookmarkEnd w:id="989"/>
      <w:bookmarkEnd w:id="990"/>
      <w:bookmarkEnd w:id="991"/>
      <w:bookmarkEnd w:id="992"/>
      <w:bookmarkEnd w:id="993"/>
      <w:bookmarkEnd w:id="994"/>
      <w:bookmarkEnd w:id="995"/>
      <w:bookmarkEnd w:id="996"/>
      <w:bookmarkEnd w:id="997"/>
      <w:bookmarkEnd w:id="998"/>
    </w:p>
    <w:tbl>
      <w:tblPr>
        <w:tblW w:w="0" w:type="auto"/>
        <w:tblLook w:val="04A0" w:firstRow="1" w:lastRow="0" w:firstColumn="1" w:lastColumn="0" w:noHBand="0" w:noVBand="1"/>
      </w:tblPr>
      <w:tblGrid>
        <w:gridCol w:w="2910"/>
        <w:gridCol w:w="6666"/>
      </w:tblGrid>
      <w:tr w:rsidR="00552B0C" w14:paraId="175C2A3B" w14:textId="77777777" w:rsidTr="00E90A47">
        <w:tc>
          <w:tcPr>
            <w:tcW w:w="3579" w:type="dxa"/>
            <w:shd w:val="clear" w:color="auto" w:fill="auto"/>
          </w:tcPr>
          <w:p w14:paraId="251E9024" w14:textId="569B70AB" w:rsidR="00552B0C" w:rsidRPr="00C0592E" w:rsidRDefault="00552B0C" w:rsidP="00552B0C">
            <w:r w:rsidRPr="00C0592E">
              <w:t>The Description tab displays the profile Description notes</w:t>
            </w:r>
            <w:r>
              <w:t xml:space="preserve"> for the b</w:t>
            </w:r>
            <w:r w:rsidRPr="00C0592E">
              <w:t xml:space="preserve">aseline profile.  See </w:t>
            </w:r>
            <w:r w:rsidRPr="00C0592E">
              <w:fldChar w:fldCharType="begin"/>
            </w:r>
            <w:r w:rsidRPr="00C0592E">
              <w:instrText xml:space="preserve"> REF _Ref185839328 \h  \* MERGEFORMAT </w:instrText>
            </w:r>
            <w:r w:rsidRPr="00C0592E">
              <w:fldChar w:fldCharType="separate"/>
            </w:r>
            <w:r w:rsidR="007A7D53" w:rsidRPr="007A7D53">
              <w:t xml:space="preserve">Figure </w:t>
            </w:r>
            <w:r w:rsidR="007A7D53" w:rsidRPr="007A7D53">
              <w:rPr>
                <w:noProof/>
              </w:rPr>
              <w:t>26</w:t>
            </w:r>
            <w:r w:rsidRPr="00C0592E">
              <w:fldChar w:fldCharType="end"/>
            </w:r>
            <w:r w:rsidRPr="00C0592E">
              <w:t>.</w:t>
            </w:r>
          </w:p>
          <w:p w14:paraId="208C8C86" w14:textId="77777777" w:rsidR="00552B0C" w:rsidRPr="00C0592E" w:rsidRDefault="00552B0C" w:rsidP="00552B0C"/>
          <w:p w14:paraId="4AF7A32E" w14:textId="77777777" w:rsidR="00552B0C" w:rsidRPr="00C0592E" w:rsidRDefault="00552B0C" w:rsidP="00552B0C">
            <w:r w:rsidRPr="00C0592E">
              <w:t>You can edit these notes by clicking in the description area.</w:t>
            </w:r>
          </w:p>
          <w:p w14:paraId="193C05E3" w14:textId="77777777" w:rsidR="00552B0C" w:rsidRPr="00C0592E" w:rsidRDefault="00552B0C" w:rsidP="00552B0C"/>
          <w:p w14:paraId="2EBA97B4" w14:textId="77777777" w:rsidR="00552B0C" w:rsidRPr="00C0592E" w:rsidRDefault="00552B0C" w:rsidP="00552B0C">
            <w:r w:rsidRPr="00C0592E">
              <w:t xml:space="preserve">Below the description area, the Virtual Profile and Baseline Statistics, and recipes are displayed.  In the bottom-left corner, the current PWI </w:t>
            </w:r>
            <w:r w:rsidR="007362A3">
              <w:t>appears</w:t>
            </w:r>
            <w:r w:rsidRPr="00C0592E">
              <w:t>.  Enlarging the description area and statistics are not possible while viewing this tab.</w:t>
            </w:r>
          </w:p>
          <w:p w14:paraId="475A9DBF" w14:textId="77777777" w:rsidR="00552B0C" w:rsidRDefault="00552B0C"/>
        </w:tc>
        <w:tc>
          <w:tcPr>
            <w:tcW w:w="5997" w:type="dxa"/>
            <w:shd w:val="clear" w:color="auto" w:fill="auto"/>
          </w:tcPr>
          <w:p w14:paraId="7A627B8E" w14:textId="4405BFF6" w:rsidR="00552B0C" w:rsidRDefault="00BF68A9">
            <w:r>
              <w:rPr>
                <w:noProof/>
              </w:rPr>
              <w:drawing>
                <wp:inline distT="0" distB="0" distL="0" distR="0" wp14:anchorId="21D65C27" wp14:editId="0D331843">
                  <wp:extent cx="4095750" cy="2067698"/>
                  <wp:effectExtent l="0" t="0" r="0" b="889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WPI - Description Tab.png"/>
                          <pic:cNvPicPr/>
                        </pic:nvPicPr>
                        <pic:blipFill rotWithShape="1">
                          <a:blip r:embed="rId86">
                            <a:extLst>
                              <a:ext uri="{28A0092B-C50C-407E-A947-70E740481C1C}">
                                <a14:useLocalDpi xmlns:a14="http://schemas.microsoft.com/office/drawing/2010/main" val="0"/>
                              </a:ext>
                            </a:extLst>
                          </a:blip>
                          <a:srcRect b="32162"/>
                          <a:stretch/>
                        </pic:blipFill>
                        <pic:spPr bwMode="auto">
                          <a:xfrm>
                            <a:off x="0" y="0"/>
                            <a:ext cx="4096322" cy="2067987"/>
                          </a:xfrm>
                          <a:prstGeom prst="rect">
                            <a:avLst/>
                          </a:prstGeom>
                          <a:ln>
                            <a:noFill/>
                          </a:ln>
                          <a:extLst>
                            <a:ext uri="{53640926-AAD7-44D8-BBD7-CCE9431645EC}">
                              <a14:shadowObscured xmlns:a14="http://schemas.microsoft.com/office/drawing/2010/main"/>
                            </a:ext>
                          </a:extLst>
                        </pic:spPr>
                      </pic:pic>
                    </a:graphicData>
                  </a:graphic>
                </wp:inline>
              </w:drawing>
            </w:r>
          </w:p>
          <w:p w14:paraId="21C1801A" w14:textId="712FBF5C" w:rsidR="00552B0C" w:rsidRPr="00E90A47" w:rsidRDefault="00552B0C" w:rsidP="00E90A47">
            <w:pPr>
              <w:jc w:val="center"/>
              <w:rPr>
                <w:rFonts w:ascii="Arial" w:hAnsi="Arial" w:cs="Arial"/>
                <w:sz w:val="16"/>
                <w:szCs w:val="16"/>
              </w:rPr>
            </w:pPr>
            <w:bookmarkStart w:id="999" w:name="_Ref185839328"/>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A7D53">
              <w:rPr>
                <w:rFonts w:ascii="Arial" w:hAnsi="Arial" w:cs="Arial"/>
                <w:noProof/>
                <w:sz w:val="16"/>
                <w:szCs w:val="16"/>
              </w:rPr>
              <w:t>26</w:t>
            </w:r>
            <w:r w:rsidRPr="00E90A47">
              <w:rPr>
                <w:rFonts w:ascii="Arial" w:hAnsi="Arial" w:cs="Arial"/>
                <w:sz w:val="16"/>
                <w:szCs w:val="16"/>
              </w:rPr>
              <w:fldChar w:fldCharType="end"/>
            </w:r>
            <w:bookmarkEnd w:id="999"/>
            <w:r w:rsidRPr="00E90A47">
              <w:rPr>
                <w:rFonts w:ascii="Arial" w:hAnsi="Arial" w:cs="Arial"/>
                <w:sz w:val="16"/>
                <w:szCs w:val="16"/>
              </w:rPr>
              <w:t>: Virtual Profiling – Description Tab</w:t>
            </w:r>
          </w:p>
        </w:tc>
      </w:tr>
    </w:tbl>
    <w:p w14:paraId="45CCE988" w14:textId="77777777" w:rsidR="0065561C" w:rsidRDefault="0065561C" w:rsidP="0065561C">
      <w:bookmarkStart w:id="1000" w:name="_Toc119468115"/>
      <w:bookmarkStart w:id="1001" w:name="_Toc353195427"/>
      <w:bookmarkStart w:id="1002" w:name="_Toc358296299"/>
      <w:bookmarkStart w:id="1003" w:name="_Toc358298464"/>
    </w:p>
    <w:p w14:paraId="6127E6EA" w14:textId="77777777" w:rsidR="008708F9" w:rsidRPr="00C0592E" w:rsidRDefault="0065561C" w:rsidP="00D36D96">
      <w:pPr>
        <w:pStyle w:val="Heading2"/>
      </w:pPr>
      <w:r>
        <w:br w:type="page"/>
      </w:r>
      <w:bookmarkStart w:id="1004" w:name="_Toc469334955"/>
      <w:bookmarkStart w:id="1005" w:name="_Toc504120381"/>
      <w:bookmarkStart w:id="1006" w:name="_Toc527644364"/>
      <w:bookmarkStart w:id="1007" w:name="_Toc528599463"/>
      <w:bookmarkStart w:id="1008" w:name="_Toc17993501"/>
      <w:bookmarkStart w:id="1009" w:name="_Toc37267219"/>
      <w:bookmarkStart w:id="1010" w:name="_Toc51666643"/>
      <w:bookmarkStart w:id="1011" w:name="_Toc51666808"/>
      <w:r w:rsidR="00BB1720" w:rsidRPr="00C0592E">
        <w:lastRenderedPageBreak/>
        <w:t xml:space="preserve">Live Mode - Charts </w:t>
      </w:r>
      <w:r w:rsidR="00BB1720">
        <w:t>T</w:t>
      </w:r>
      <w:r w:rsidR="00BB1720" w:rsidRPr="00C0592E">
        <w:t>ab</w:t>
      </w:r>
      <w:bookmarkEnd w:id="1000"/>
      <w:bookmarkEnd w:id="1001"/>
      <w:bookmarkEnd w:id="1002"/>
      <w:bookmarkEnd w:id="1003"/>
      <w:bookmarkEnd w:id="1004"/>
      <w:bookmarkEnd w:id="1005"/>
      <w:bookmarkEnd w:id="1006"/>
      <w:bookmarkEnd w:id="1007"/>
      <w:bookmarkEnd w:id="1008"/>
      <w:bookmarkEnd w:id="1009"/>
      <w:bookmarkEnd w:id="1010"/>
      <w:bookmarkEnd w:id="1011"/>
    </w:p>
    <w:tbl>
      <w:tblPr>
        <w:tblW w:w="0" w:type="auto"/>
        <w:tblLook w:val="04A0" w:firstRow="1" w:lastRow="0" w:firstColumn="1" w:lastColumn="0" w:noHBand="0" w:noVBand="1"/>
      </w:tblPr>
      <w:tblGrid>
        <w:gridCol w:w="2989"/>
        <w:gridCol w:w="6587"/>
      </w:tblGrid>
      <w:tr w:rsidR="00BF68A9" w14:paraId="2F0A72DD" w14:textId="77777777" w:rsidTr="00E90A47">
        <w:tc>
          <w:tcPr>
            <w:tcW w:w="3579" w:type="dxa"/>
            <w:shd w:val="clear" w:color="auto" w:fill="auto"/>
          </w:tcPr>
          <w:p w14:paraId="52D2770C" w14:textId="2229E391" w:rsidR="00552B0C" w:rsidRPr="00C0592E" w:rsidRDefault="00552B0C" w:rsidP="00552B0C">
            <w:r w:rsidRPr="00C0592E">
              <w:t xml:space="preserve">The Chart tab will display a control chart for the overall profile PWI, </w:t>
            </w:r>
            <w:r w:rsidR="00A655BE">
              <w:t>and statistics</w:t>
            </w:r>
            <w:r w:rsidRPr="00C0592E">
              <w:t xml:space="preserve"> as defined in the Process Window setup. </w:t>
            </w:r>
            <w:r w:rsidR="00A655BE">
              <w:t xml:space="preserve">Select the </w:t>
            </w:r>
            <w:r w:rsidR="00A655BE">
              <w:rPr>
                <w:i/>
                <w:iCs/>
              </w:rPr>
              <w:t>Preheat</w:t>
            </w:r>
            <w:r w:rsidR="00A655BE">
              <w:t xml:space="preserve"> tab to view the </w:t>
            </w:r>
            <w:r w:rsidR="00A655BE">
              <w:rPr>
                <w:i/>
                <w:iCs/>
              </w:rPr>
              <w:t xml:space="preserve">Preheat </w:t>
            </w:r>
            <w:r w:rsidR="00A655BE">
              <w:t xml:space="preserve">statistics; the </w:t>
            </w:r>
            <w:r w:rsidR="00A655BE">
              <w:rPr>
                <w:i/>
                <w:iCs/>
              </w:rPr>
              <w:t>Wave</w:t>
            </w:r>
            <w:r w:rsidR="00A655BE">
              <w:t xml:space="preserve"> tab to view </w:t>
            </w:r>
            <w:r w:rsidR="00A655BE">
              <w:rPr>
                <w:i/>
              </w:rPr>
              <w:t>Wave</w:t>
            </w:r>
            <w:r w:rsidR="00A655BE">
              <w:rPr>
                <w:iCs/>
              </w:rPr>
              <w:t xml:space="preserve"> statistics</w:t>
            </w:r>
            <w:r w:rsidRPr="00C0592E">
              <w:t xml:space="preserve"> See </w:t>
            </w:r>
            <w:r w:rsidRPr="00C0592E">
              <w:fldChar w:fldCharType="begin"/>
            </w:r>
            <w:r w:rsidRPr="00C0592E">
              <w:instrText xml:space="preserve"> REF _Ref185839355 \h  \* MERGEFORMAT </w:instrText>
            </w:r>
            <w:r w:rsidRPr="00C0592E">
              <w:fldChar w:fldCharType="separate"/>
            </w:r>
            <w:r w:rsidR="007A7D53" w:rsidRPr="007A7D53">
              <w:t xml:space="preserve">Figure </w:t>
            </w:r>
            <w:r w:rsidR="007A7D53" w:rsidRPr="007A7D53">
              <w:rPr>
                <w:noProof/>
              </w:rPr>
              <w:t>27</w:t>
            </w:r>
            <w:r w:rsidRPr="00C0592E">
              <w:fldChar w:fldCharType="end"/>
            </w:r>
            <w:r w:rsidRPr="00C0592E">
              <w:t>.</w:t>
            </w:r>
          </w:p>
          <w:p w14:paraId="6F2DF19B" w14:textId="77777777" w:rsidR="00552B0C" w:rsidRPr="00C0592E" w:rsidRDefault="00552B0C" w:rsidP="00552B0C"/>
          <w:p w14:paraId="509AB6E0" w14:textId="0202B564" w:rsidR="00552B0C" w:rsidRPr="00EC251F" w:rsidRDefault="00552B0C" w:rsidP="00552B0C">
            <w:pPr>
              <w:rPr>
                <w:i/>
                <w:iCs/>
              </w:rPr>
            </w:pPr>
            <w:r w:rsidRPr="00C0592E">
              <w:t xml:space="preserve">The alarm limits for each specification </w:t>
            </w:r>
            <w:r w:rsidR="00D94244">
              <w:t>appears</w:t>
            </w:r>
            <w:r w:rsidRPr="00C0592E">
              <w:t xml:space="preserve"> on each chart using </w:t>
            </w:r>
            <w:r>
              <w:t>red</w:t>
            </w:r>
            <w:r w:rsidRPr="00C0592E">
              <w:t xml:space="preserve"> horizontal lines</w:t>
            </w:r>
            <w:r w:rsidR="00A655BE">
              <w:t>.</w:t>
            </w:r>
          </w:p>
          <w:p w14:paraId="5A669B0C" w14:textId="77777777" w:rsidR="00552B0C" w:rsidRPr="00C0592E" w:rsidRDefault="00552B0C" w:rsidP="00552B0C"/>
          <w:p w14:paraId="2D56F5E0" w14:textId="2EAD83BF" w:rsidR="00552B0C" w:rsidRPr="00C0592E" w:rsidRDefault="00552B0C" w:rsidP="00552B0C">
            <w:r w:rsidRPr="00C0592E">
              <w:t xml:space="preserve">Each time a board is detected exiting the </w:t>
            </w:r>
            <w:r w:rsidR="00A655BE">
              <w:t>machine</w:t>
            </w:r>
            <w:r w:rsidRPr="00C0592E">
              <w:t xml:space="preserve">, the </w:t>
            </w:r>
            <w:r w:rsidR="00A655BE">
              <w:t>W</w:t>
            </w:r>
            <w:r w:rsidRPr="00C0592E">
              <w:t xml:space="preserve">PI software will plot a data point for each product thermocouple on each chart.  The chart data will coincide with the live Virtual Profile data.  </w:t>
            </w:r>
          </w:p>
          <w:p w14:paraId="7C235608" w14:textId="77777777" w:rsidR="00552B0C" w:rsidRPr="00C0592E" w:rsidRDefault="00552B0C" w:rsidP="00552B0C"/>
          <w:p w14:paraId="72A871EE" w14:textId="51A3F45A" w:rsidR="00552B0C" w:rsidRDefault="00552B0C" w:rsidP="0023148D">
            <w:r w:rsidRPr="00C0592E">
              <w:t>The software will update the overall PWI for each chart and calculate the Cpk and display the results above each chart.</w:t>
            </w:r>
          </w:p>
        </w:tc>
        <w:tc>
          <w:tcPr>
            <w:tcW w:w="5997" w:type="dxa"/>
            <w:shd w:val="clear" w:color="auto" w:fill="auto"/>
          </w:tcPr>
          <w:p w14:paraId="4327AF92" w14:textId="19E202DB" w:rsidR="00552B0C" w:rsidRDefault="00BF68A9">
            <w:r>
              <w:rPr>
                <w:noProof/>
              </w:rPr>
              <w:drawing>
                <wp:inline distT="0" distB="0" distL="0" distR="0" wp14:anchorId="643E378B" wp14:editId="7C367849">
                  <wp:extent cx="4046132" cy="3091660"/>
                  <wp:effectExtent l="0" t="0" r="0" b="0"/>
                  <wp:docPr id="186" name="Picture 1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WPI - Dwell Charts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13266" cy="3142957"/>
                          </a:xfrm>
                          <a:prstGeom prst="rect">
                            <a:avLst/>
                          </a:prstGeom>
                        </pic:spPr>
                      </pic:pic>
                    </a:graphicData>
                  </a:graphic>
                </wp:inline>
              </w:drawing>
            </w:r>
          </w:p>
          <w:p w14:paraId="60581AD6" w14:textId="2970AC65" w:rsidR="00552B0C" w:rsidRPr="00E90A47" w:rsidRDefault="00552B0C" w:rsidP="00E90A47">
            <w:pPr>
              <w:jc w:val="center"/>
              <w:rPr>
                <w:rFonts w:ascii="Arial" w:hAnsi="Arial" w:cs="Arial"/>
                <w:sz w:val="16"/>
                <w:szCs w:val="16"/>
              </w:rPr>
            </w:pPr>
            <w:bookmarkStart w:id="1012" w:name="_Ref185839355"/>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A7D53">
              <w:rPr>
                <w:rFonts w:ascii="Arial" w:hAnsi="Arial" w:cs="Arial"/>
                <w:noProof/>
                <w:sz w:val="16"/>
                <w:szCs w:val="16"/>
              </w:rPr>
              <w:t>27</w:t>
            </w:r>
            <w:r w:rsidRPr="00E90A47">
              <w:rPr>
                <w:rFonts w:ascii="Arial" w:hAnsi="Arial" w:cs="Arial"/>
                <w:sz w:val="16"/>
                <w:szCs w:val="16"/>
              </w:rPr>
              <w:fldChar w:fldCharType="end"/>
            </w:r>
            <w:bookmarkEnd w:id="1012"/>
            <w:r w:rsidRPr="00E90A47">
              <w:rPr>
                <w:rFonts w:ascii="Arial" w:hAnsi="Arial" w:cs="Arial"/>
                <w:sz w:val="16"/>
                <w:szCs w:val="16"/>
              </w:rPr>
              <w:t>: Virtual Profiling– Chart Tab, all charts</w:t>
            </w:r>
          </w:p>
        </w:tc>
      </w:tr>
    </w:tbl>
    <w:p w14:paraId="3EE54A13" w14:textId="77777777" w:rsidR="0095411B" w:rsidRPr="00C0592E" w:rsidRDefault="0095411B"/>
    <w:p w14:paraId="7D5780CF" w14:textId="77777777" w:rsidR="008708F9" w:rsidRPr="006034E1" w:rsidRDefault="00A5204F" w:rsidP="00362427">
      <w:r w:rsidRPr="00362427">
        <w:rPr>
          <w:b/>
        </w:rPr>
        <w:t>Note</w:t>
      </w:r>
      <w:r w:rsidRPr="006034E1">
        <w:t xml:space="preserve">: </w:t>
      </w:r>
      <w:r w:rsidR="008708F9" w:rsidRPr="00233FE9">
        <w:t xml:space="preserve">You can enable or change the Cpk alarm </w:t>
      </w:r>
      <w:r w:rsidR="00566FC7" w:rsidRPr="00233FE9">
        <w:t>values in</w:t>
      </w:r>
      <w:r w:rsidR="008708F9" w:rsidRPr="00233FE9">
        <w:t xml:space="preserve"> </w:t>
      </w:r>
      <w:r w:rsidR="00566FC7" w:rsidRPr="00233FE9">
        <w:t xml:space="preserve">the </w:t>
      </w:r>
      <w:r w:rsidR="00070E42" w:rsidRPr="00233FE9">
        <w:t>“</w:t>
      </w:r>
      <w:r w:rsidR="008708F9" w:rsidRPr="00233FE9">
        <w:t>Global Preferences”</w:t>
      </w:r>
      <w:r w:rsidR="00566FC7" w:rsidRPr="00233FE9">
        <w:t xml:space="preserve"> </w:t>
      </w:r>
      <w:r w:rsidR="00070E42" w:rsidRPr="00233FE9">
        <w:t>screen before</w:t>
      </w:r>
      <w:r w:rsidR="008708F9" w:rsidRPr="00233FE9">
        <w:t xml:space="preserve"> you start Virtual Profiling.</w:t>
      </w:r>
    </w:p>
    <w:p w14:paraId="20F57119" w14:textId="77777777" w:rsidR="008708F9" w:rsidRPr="00C0592E" w:rsidRDefault="008708F9" w:rsidP="00031865"/>
    <w:p w14:paraId="03009524" w14:textId="67F8514D" w:rsidR="008708F9" w:rsidRPr="00C0592E" w:rsidRDefault="008708F9">
      <w:r w:rsidRPr="00C0592E">
        <w:t>Above the control charts is a bar display sh</w:t>
      </w:r>
      <w:r w:rsidR="00F558E8">
        <w:t>owing the board s</w:t>
      </w:r>
      <w:r w:rsidR="005C3D20" w:rsidRPr="00C0592E">
        <w:t>ensor location</w:t>
      </w:r>
      <w:r w:rsidRPr="00C0592E">
        <w:t xml:space="preserve">.  Similar to the General tab, when </w:t>
      </w:r>
      <w:r w:rsidR="005C3D20" w:rsidRPr="00C0592E">
        <w:t>a board is detected under the</w:t>
      </w:r>
      <w:r w:rsidRPr="00C0592E">
        <w:t xml:space="preserve"> sensor, the in</w:t>
      </w:r>
      <w:r w:rsidR="00D17334" w:rsidRPr="00C0592E">
        <w:t xml:space="preserve">dicator color will change from </w:t>
      </w:r>
      <w:r w:rsidR="006034E1">
        <w:t>green</w:t>
      </w:r>
      <w:r w:rsidR="00F558E8">
        <w:t xml:space="preserve"> to r</w:t>
      </w:r>
      <w:r w:rsidRPr="00C0592E">
        <w:t>ed as long as the sensor detects a board.  This display also shows the current location and number of boards in the</w:t>
      </w:r>
      <w:r w:rsidR="00A655BE">
        <w:t xml:space="preserve"> machine</w:t>
      </w:r>
      <w:r w:rsidRPr="00C0592E">
        <w:t xml:space="preserve">.  In the bottom-left </w:t>
      </w:r>
      <w:r w:rsidR="008028F9" w:rsidRPr="00C0592E">
        <w:t>corner,</w:t>
      </w:r>
      <w:r w:rsidRPr="00C0592E">
        <w:t xml:space="preserve"> the</w:t>
      </w:r>
      <w:r>
        <w:t xml:space="preserve"> </w:t>
      </w:r>
      <w:r w:rsidRPr="00C0592E">
        <w:t xml:space="preserve">current PWI </w:t>
      </w:r>
      <w:r w:rsidR="007362A3">
        <w:t>appears</w:t>
      </w:r>
      <w:r w:rsidRPr="00C0592E">
        <w:t xml:space="preserve">.  If the Barcode </w:t>
      </w:r>
      <w:r w:rsidR="00E9434E" w:rsidRPr="00C0592E">
        <w:t xml:space="preserve">capabilities are </w:t>
      </w:r>
      <w:r w:rsidRPr="00C0592E">
        <w:t xml:space="preserve">enabled, the barcode number for the </w:t>
      </w:r>
      <w:r w:rsidR="007A19DB">
        <w:t>last</w:t>
      </w:r>
      <w:r w:rsidRPr="00C0592E">
        <w:t xml:space="preserve"> board </w:t>
      </w:r>
      <w:r w:rsidR="007A19DB">
        <w:t xml:space="preserve">processed </w:t>
      </w:r>
      <w:r w:rsidR="00D94244">
        <w:t>appears</w:t>
      </w:r>
      <w:r w:rsidRPr="00C0592E">
        <w:t xml:space="preserve"> in the lower-left-corner as well.</w:t>
      </w:r>
    </w:p>
    <w:p w14:paraId="48663D60" w14:textId="77777777" w:rsidR="008708F9" w:rsidRPr="00C0592E" w:rsidRDefault="0065561C">
      <w:pPr>
        <w:pStyle w:val="Heading3"/>
      </w:pPr>
      <w:bookmarkStart w:id="1013" w:name="_Toc358296300"/>
      <w:bookmarkStart w:id="1014" w:name="_Toc358298465"/>
      <w:r>
        <w:br w:type="page"/>
      </w:r>
      <w:bookmarkStart w:id="1015" w:name="_Toc469334956"/>
      <w:bookmarkStart w:id="1016" w:name="_Toc504120382"/>
      <w:bookmarkStart w:id="1017" w:name="_Toc527644365"/>
      <w:bookmarkStart w:id="1018" w:name="_Toc528599464"/>
      <w:bookmarkStart w:id="1019" w:name="_Toc17993502"/>
      <w:bookmarkStart w:id="1020" w:name="_Toc37267220"/>
      <w:bookmarkStart w:id="1021" w:name="_Toc51666809"/>
      <w:r w:rsidR="00DA7A6D">
        <w:lastRenderedPageBreak/>
        <w:t>Vie</w:t>
      </w:r>
      <w:r w:rsidR="008058F8">
        <w:t>w</w:t>
      </w:r>
      <w:r w:rsidR="00DA7A6D">
        <w:t xml:space="preserve"> </w:t>
      </w:r>
      <w:r w:rsidR="008058F8">
        <w:t>Chart D</w:t>
      </w:r>
      <w:r w:rsidR="008058F8" w:rsidRPr="00C0592E">
        <w:t>ata</w:t>
      </w:r>
      <w:bookmarkEnd w:id="1013"/>
      <w:bookmarkEnd w:id="1014"/>
      <w:bookmarkEnd w:id="1015"/>
      <w:bookmarkEnd w:id="1016"/>
      <w:bookmarkEnd w:id="1017"/>
      <w:bookmarkEnd w:id="1018"/>
      <w:bookmarkEnd w:id="1019"/>
      <w:bookmarkEnd w:id="1020"/>
      <w:bookmarkEnd w:id="1021"/>
    </w:p>
    <w:p w14:paraId="154D67AB" w14:textId="01A020D9" w:rsidR="009A0A4A" w:rsidRPr="00C0592E" w:rsidRDefault="008708F9">
      <w:r w:rsidRPr="00C0592E">
        <w:t>To view individual chart data, click inside the chart area of your choice.  This will display that particular chart in a full screen view</w:t>
      </w:r>
      <w:r w:rsidR="007A19DB">
        <w:t>.</w:t>
      </w:r>
    </w:p>
    <w:p w14:paraId="558EC2CB" w14:textId="77777777" w:rsidR="009A0A4A" w:rsidRPr="00C0592E" w:rsidRDefault="009A0A4A"/>
    <w:p w14:paraId="60D3BE03" w14:textId="5742F1D3" w:rsidR="009A0A4A" w:rsidRPr="00C0592E" w:rsidRDefault="008708F9">
      <w:r w:rsidRPr="00C0592E">
        <w:t>Move the mouse pointer over the chart data, a display box will appear.  This display box data includes barcode number, PWI, Cpk, date, and time for each board</w:t>
      </w:r>
      <w:r w:rsidR="00070E42" w:rsidRPr="00C0592E">
        <w:t xml:space="preserve">.  </w:t>
      </w:r>
      <w:r w:rsidR="00EE5C1A" w:rsidRPr="00C0592E">
        <w:t xml:space="preserve">See </w:t>
      </w:r>
      <w:r w:rsidR="00EE5C1A" w:rsidRPr="00C0592E">
        <w:fldChar w:fldCharType="begin"/>
      </w:r>
      <w:r w:rsidR="00EE5C1A" w:rsidRPr="00C0592E">
        <w:instrText xml:space="preserve"> REF _Ref185839478 \h </w:instrText>
      </w:r>
      <w:r w:rsidR="00C0592E" w:rsidRPr="00C0592E">
        <w:instrText xml:space="preserve"> \* MERGEFORMAT </w:instrText>
      </w:r>
      <w:r w:rsidR="00EE5C1A" w:rsidRPr="00C0592E">
        <w:fldChar w:fldCharType="separate"/>
      </w:r>
      <w:r w:rsidR="007A7D53" w:rsidRPr="009A0A4A">
        <w:t xml:space="preserve">Figure </w:t>
      </w:r>
      <w:r w:rsidR="007A7D53">
        <w:rPr>
          <w:noProof/>
        </w:rPr>
        <w:t>28</w:t>
      </w:r>
      <w:r w:rsidR="00EE5C1A" w:rsidRPr="00C0592E">
        <w:fldChar w:fldCharType="end"/>
      </w:r>
      <w:r w:rsidR="00EE5C1A" w:rsidRPr="00C0592E">
        <w:t>.</w:t>
      </w:r>
    </w:p>
    <w:p w14:paraId="362D51E1" w14:textId="77777777" w:rsidR="00EE5C1A" w:rsidRPr="00C0592E" w:rsidRDefault="00EE5C1A"/>
    <w:p w14:paraId="03AB07F3" w14:textId="77777777" w:rsidR="008708F9" w:rsidRPr="00C0592E" w:rsidRDefault="008708F9">
      <w:r w:rsidRPr="00C0592E">
        <w:t xml:space="preserve">Click in the chart </w:t>
      </w:r>
      <w:r w:rsidR="006C1324" w:rsidRPr="00C0592E">
        <w:t>area</w:t>
      </w:r>
      <w:r w:rsidRPr="00C0592E">
        <w:t xml:space="preserve"> to return </w:t>
      </w:r>
      <w:r w:rsidR="00031865" w:rsidRPr="00C0592E">
        <w:t>to the regular Chart tab view.</w:t>
      </w:r>
    </w:p>
    <w:p w14:paraId="535C9545" w14:textId="77777777" w:rsidR="009A0A4A" w:rsidRDefault="009A0A4A"/>
    <w:p w14:paraId="21D76769" w14:textId="77777777" w:rsidR="009A0A4A" w:rsidRPr="004B2B33" w:rsidRDefault="00DD450D" w:rsidP="004B2B33">
      <w:pPr>
        <w:jc w:val="center"/>
      </w:pPr>
      <w:r w:rsidRPr="004B2B33">
        <w:rPr>
          <w:noProof/>
        </w:rPr>
        <w:drawing>
          <wp:inline distT="0" distB="0" distL="0" distR="0" wp14:anchorId="00D5E39B" wp14:editId="50B18054">
            <wp:extent cx="5937250" cy="4536207"/>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37250" cy="4536207"/>
                    </a:xfrm>
                    <a:prstGeom prst="rect">
                      <a:avLst/>
                    </a:prstGeom>
                    <a:noFill/>
                    <a:ln>
                      <a:noFill/>
                    </a:ln>
                  </pic:spPr>
                </pic:pic>
              </a:graphicData>
            </a:graphic>
          </wp:inline>
        </w:drawing>
      </w:r>
    </w:p>
    <w:p w14:paraId="5FA6FDD6" w14:textId="0E0F34C2" w:rsidR="009A0A4A" w:rsidRPr="009A0A4A" w:rsidRDefault="009A0A4A" w:rsidP="00F5043F">
      <w:pPr>
        <w:pStyle w:val="Caption"/>
      </w:pPr>
      <w:bookmarkStart w:id="1022" w:name="_Ref185839478"/>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28</w:t>
      </w:r>
      <w:r w:rsidR="00B41E3E">
        <w:rPr>
          <w:noProof/>
        </w:rPr>
        <w:fldChar w:fldCharType="end"/>
      </w:r>
      <w:bookmarkEnd w:id="1022"/>
      <w:r w:rsidR="009F6CFB">
        <w:t>: Virtual Profiling – Chart Tab, zoom chart</w:t>
      </w:r>
    </w:p>
    <w:p w14:paraId="2464DAA7" w14:textId="77777777" w:rsidR="009A0A4A" w:rsidRDefault="009A0A4A"/>
    <w:p w14:paraId="4C24FF53" w14:textId="77777777" w:rsidR="009A0A4A" w:rsidRDefault="009A0A4A"/>
    <w:p w14:paraId="4263F802" w14:textId="77777777" w:rsidR="009A0A4A" w:rsidRDefault="009A0A4A"/>
    <w:p w14:paraId="102E2AF0" w14:textId="77777777" w:rsidR="009A0A4A" w:rsidRDefault="009A0A4A"/>
    <w:p w14:paraId="5631F43B" w14:textId="77777777" w:rsidR="008708F9" w:rsidRDefault="00BB1720" w:rsidP="00D36D96">
      <w:pPr>
        <w:pStyle w:val="Heading2"/>
      </w:pPr>
      <w:bookmarkStart w:id="1023" w:name="_Toc119468116"/>
      <w:r>
        <w:br w:type="page"/>
      </w:r>
      <w:bookmarkStart w:id="1024" w:name="_Toc353195428"/>
      <w:bookmarkStart w:id="1025" w:name="_Toc358296301"/>
      <w:bookmarkStart w:id="1026" w:name="_Toc358298466"/>
      <w:bookmarkStart w:id="1027" w:name="_Toc469334957"/>
      <w:bookmarkStart w:id="1028" w:name="_Toc504120383"/>
      <w:bookmarkStart w:id="1029" w:name="_Toc527644366"/>
      <w:bookmarkStart w:id="1030" w:name="_Toc528599465"/>
      <w:bookmarkStart w:id="1031" w:name="_Toc17993503"/>
      <w:bookmarkStart w:id="1032" w:name="_Toc37267221"/>
      <w:bookmarkStart w:id="1033" w:name="_Toc51666644"/>
      <w:bookmarkStart w:id="1034" w:name="_Toc51666810"/>
      <w:r>
        <w:lastRenderedPageBreak/>
        <w:t>Live Mode- Troubleshooting Tab</w:t>
      </w:r>
      <w:bookmarkEnd w:id="1023"/>
      <w:bookmarkEnd w:id="1024"/>
      <w:bookmarkEnd w:id="1025"/>
      <w:bookmarkEnd w:id="1026"/>
      <w:bookmarkEnd w:id="1027"/>
      <w:bookmarkEnd w:id="1028"/>
      <w:bookmarkEnd w:id="1029"/>
      <w:bookmarkEnd w:id="1030"/>
      <w:bookmarkEnd w:id="1031"/>
      <w:bookmarkEnd w:id="1032"/>
      <w:bookmarkEnd w:id="1033"/>
      <w:bookmarkEnd w:id="1034"/>
    </w:p>
    <w:p w14:paraId="55735A5E" w14:textId="77777777" w:rsidR="008708F9" w:rsidRDefault="008708F9"/>
    <w:p w14:paraId="455EA74F" w14:textId="77777777" w:rsidR="009A0A4A" w:rsidRPr="004B2B33" w:rsidRDefault="00DD450D" w:rsidP="004B2B33">
      <w:pPr>
        <w:jc w:val="center"/>
      </w:pPr>
      <w:r w:rsidRPr="004B2B33">
        <w:rPr>
          <w:noProof/>
        </w:rPr>
        <w:drawing>
          <wp:inline distT="0" distB="0" distL="0" distR="0" wp14:anchorId="3B5C3424" wp14:editId="44950170">
            <wp:extent cx="5048250" cy="208089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048250" cy="2080896"/>
                    </a:xfrm>
                    <a:prstGeom prst="rect">
                      <a:avLst/>
                    </a:prstGeom>
                    <a:noFill/>
                    <a:ln>
                      <a:noFill/>
                    </a:ln>
                  </pic:spPr>
                </pic:pic>
              </a:graphicData>
            </a:graphic>
          </wp:inline>
        </w:drawing>
      </w:r>
    </w:p>
    <w:p w14:paraId="5B454F66" w14:textId="503DD261" w:rsidR="008708F9" w:rsidRPr="009A0A4A" w:rsidRDefault="009A0A4A" w:rsidP="00F5043F">
      <w:pPr>
        <w:pStyle w:val="Caption"/>
      </w:pPr>
      <w:bookmarkStart w:id="1035" w:name="_Ref185839557"/>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29</w:t>
      </w:r>
      <w:r w:rsidR="00B41E3E">
        <w:rPr>
          <w:noProof/>
        </w:rPr>
        <w:fldChar w:fldCharType="end"/>
      </w:r>
      <w:bookmarkEnd w:id="1035"/>
      <w:r w:rsidR="009F6CFB">
        <w:t>: Virtual Profiling – Troubleshooting Tab</w:t>
      </w:r>
      <w:r w:rsidR="00FE0450">
        <w:t xml:space="preserve"> </w:t>
      </w:r>
    </w:p>
    <w:p w14:paraId="0D03E3C2" w14:textId="77777777" w:rsidR="008708F9" w:rsidRDefault="008708F9" w:rsidP="00031865"/>
    <w:p w14:paraId="69454BF0" w14:textId="17EE5AC9" w:rsidR="008708F9" w:rsidRPr="00C0592E" w:rsidRDefault="008708F9">
      <w:r w:rsidRPr="00C0592E">
        <w:t>The Troubleshooting tab will display the</w:t>
      </w:r>
      <w:r w:rsidR="009A0A4A" w:rsidRPr="00C0592E">
        <w:t xml:space="preserve"> deviation </w:t>
      </w:r>
      <w:r w:rsidR="00AF0EE5">
        <w:t xml:space="preserve">of the various WPI sensors </w:t>
      </w:r>
      <w:r w:rsidR="009A0A4A" w:rsidRPr="00C0592E">
        <w:t xml:space="preserve">on </w:t>
      </w:r>
      <w:r w:rsidR="007A19DB">
        <w:t xml:space="preserve">bar </w:t>
      </w:r>
      <w:r w:rsidRPr="00C0592E">
        <w:t>chart</w:t>
      </w:r>
      <w:r w:rsidR="009A0A4A" w:rsidRPr="00C0592E">
        <w:t>s</w:t>
      </w:r>
      <w:r w:rsidR="00203D3A">
        <w:t xml:space="preserve">.  The </w:t>
      </w:r>
      <w:r w:rsidRPr="00C0592E">
        <w:t>dev</w:t>
      </w:r>
      <w:r w:rsidR="0099424F">
        <w:t>iation</w:t>
      </w:r>
      <w:r w:rsidR="00AF0EE5">
        <w:t xml:space="preserve"> data</w:t>
      </w:r>
      <w:r w:rsidR="0099424F">
        <w:t xml:space="preserve"> is measured against the b</w:t>
      </w:r>
      <w:r w:rsidRPr="00C0592E">
        <w:t>aseline profile.  This data is updated for every board, or every 25 Seconds</w:t>
      </w:r>
      <w:r w:rsidR="00031865" w:rsidRPr="00C0592E">
        <w:t>.</w:t>
      </w:r>
      <w:r w:rsidR="009A0A4A" w:rsidRPr="00C0592E">
        <w:t xml:space="preserve">  See</w:t>
      </w:r>
      <w:r w:rsidR="00EE5C1A" w:rsidRPr="00C0592E">
        <w:t xml:space="preserve"> </w:t>
      </w:r>
      <w:r w:rsidR="00EE5C1A" w:rsidRPr="00C0592E">
        <w:fldChar w:fldCharType="begin"/>
      </w:r>
      <w:r w:rsidR="00EE5C1A" w:rsidRPr="00C0592E">
        <w:instrText xml:space="preserve"> REF _Ref185839557 \h </w:instrText>
      </w:r>
      <w:r w:rsidR="00C0592E" w:rsidRPr="00C0592E">
        <w:instrText xml:space="preserve"> \* MERGEFORMAT </w:instrText>
      </w:r>
      <w:r w:rsidR="00EE5C1A" w:rsidRPr="00C0592E">
        <w:fldChar w:fldCharType="separate"/>
      </w:r>
      <w:r w:rsidR="007A7D53" w:rsidRPr="009A0A4A">
        <w:t xml:space="preserve">Figure </w:t>
      </w:r>
      <w:r w:rsidR="007A7D53">
        <w:rPr>
          <w:noProof/>
        </w:rPr>
        <w:t>29</w:t>
      </w:r>
      <w:r w:rsidR="00EE5C1A" w:rsidRPr="00C0592E">
        <w:fldChar w:fldCharType="end"/>
      </w:r>
      <w:r w:rsidR="00EE5C1A" w:rsidRPr="00C0592E">
        <w:t>.</w:t>
      </w:r>
    </w:p>
    <w:p w14:paraId="227F1473" w14:textId="77777777" w:rsidR="008708F9" w:rsidRPr="00C0592E" w:rsidRDefault="008708F9" w:rsidP="00031865"/>
    <w:p w14:paraId="00404697" w14:textId="6564A84B" w:rsidR="008708F9" w:rsidRPr="00C0592E" w:rsidRDefault="008708F9">
      <w:r w:rsidRPr="00C0592E">
        <w:rPr>
          <w:b/>
        </w:rPr>
        <w:t xml:space="preserve">Tool </w:t>
      </w:r>
      <w:r w:rsidR="00E42BC6">
        <w:rPr>
          <w:b/>
        </w:rPr>
        <w:t>t</w:t>
      </w:r>
      <w:r w:rsidRPr="00C0592E">
        <w:rPr>
          <w:b/>
        </w:rPr>
        <w:t>ips –</w:t>
      </w:r>
      <w:r w:rsidRPr="00C0592E">
        <w:t xml:space="preserve"> Moving the mouse pointer over the deviation chart data will enable tool tips that show the deviation value for each of the </w:t>
      </w:r>
      <w:r w:rsidR="00203D3A">
        <w:t>probe</w:t>
      </w:r>
      <w:r w:rsidRPr="00C0592E">
        <w:t>s.  Moving the mouse pointer over the conveyor speed c</w:t>
      </w:r>
      <w:r w:rsidR="0099424F">
        <w:t>hart will show the b</w:t>
      </w:r>
      <w:r w:rsidRPr="00C0592E">
        <w:t>aseline profile conveyor speed, and the conveyor spee</w:t>
      </w:r>
      <w:r w:rsidR="00031865" w:rsidRPr="00C0592E">
        <w:t>d for the last board to exit.</w:t>
      </w:r>
      <w:r w:rsidR="009A0A4A" w:rsidRPr="00C0592E">
        <w:t xml:space="preserve">  See</w:t>
      </w:r>
      <w:r w:rsidR="00EE5C1A" w:rsidRPr="00C0592E">
        <w:t xml:space="preserve"> </w:t>
      </w:r>
      <w:r w:rsidR="00EE5C1A" w:rsidRPr="00C0592E">
        <w:fldChar w:fldCharType="begin"/>
      </w:r>
      <w:r w:rsidR="00EE5C1A" w:rsidRPr="00C0592E">
        <w:instrText xml:space="preserve"> REF _Ref185839570 \h </w:instrText>
      </w:r>
      <w:r w:rsidR="00C0592E" w:rsidRPr="00C0592E">
        <w:instrText xml:space="preserve"> \* MERGEFORMAT </w:instrText>
      </w:r>
      <w:r w:rsidR="00EE5C1A" w:rsidRPr="00C0592E">
        <w:fldChar w:fldCharType="separate"/>
      </w:r>
      <w:r w:rsidR="007A7D53" w:rsidRPr="009A0A4A">
        <w:t xml:space="preserve">Figure </w:t>
      </w:r>
      <w:r w:rsidR="007A7D53">
        <w:rPr>
          <w:noProof/>
        </w:rPr>
        <w:t>30</w:t>
      </w:r>
      <w:r w:rsidR="00EE5C1A" w:rsidRPr="00C0592E">
        <w:fldChar w:fldCharType="end"/>
      </w:r>
      <w:r w:rsidR="00EE5C1A" w:rsidRPr="00C0592E">
        <w:t>.</w:t>
      </w:r>
    </w:p>
    <w:p w14:paraId="3CE0B4EB" w14:textId="77777777" w:rsidR="008708F9" w:rsidRDefault="008708F9">
      <w:pPr>
        <w:rPr>
          <w:noProof/>
        </w:rPr>
      </w:pPr>
    </w:p>
    <w:p w14:paraId="13897FB4" w14:textId="37C7FC7B" w:rsidR="009A0A4A" w:rsidRDefault="00DD450D" w:rsidP="009A0A4A">
      <w:pPr>
        <w:keepNext/>
        <w:jc w:val="center"/>
      </w:pPr>
      <w:r>
        <w:rPr>
          <w:noProof/>
        </w:rPr>
        <w:drawing>
          <wp:inline distT="0" distB="0" distL="0" distR="0" wp14:anchorId="1D2591AB" wp14:editId="2365073F">
            <wp:extent cx="2952438" cy="2876344"/>
            <wp:effectExtent l="19050" t="19050" r="19685"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50">
                      <a:extLst>
                        <a:ext uri="{28A0092B-C50C-407E-A947-70E740481C1C}">
                          <a14:useLocalDpi xmlns:a14="http://schemas.microsoft.com/office/drawing/2010/main" val="0"/>
                        </a:ext>
                      </a:extLst>
                    </a:blip>
                    <a:srcRect l="515" t="1840" r="-515" b="11197"/>
                    <a:stretch/>
                  </pic:blipFill>
                  <pic:spPr bwMode="auto">
                    <a:xfrm>
                      <a:off x="0" y="0"/>
                      <a:ext cx="3158209" cy="3076812"/>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7A19DB">
        <w:rPr>
          <w:noProof/>
        </w:rPr>
        <w:drawing>
          <wp:inline distT="0" distB="0" distL="0" distR="0" wp14:anchorId="0E2DC3F8" wp14:editId="75D3C264">
            <wp:extent cx="2708263" cy="2922905"/>
            <wp:effectExtent l="0" t="0" r="0" b="0"/>
            <wp:docPr id="2075" name="Picture 207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Troubleshooting Tab - Cropped 5.png"/>
                    <pic:cNvPicPr/>
                  </pic:nvPicPr>
                  <pic:blipFill>
                    <a:blip r:embed="rId151">
                      <a:extLst>
                        <a:ext uri="{28A0092B-C50C-407E-A947-70E740481C1C}">
                          <a14:useLocalDpi xmlns:a14="http://schemas.microsoft.com/office/drawing/2010/main" val="0"/>
                        </a:ext>
                      </a:extLst>
                    </a:blip>
                    <a:stretch>
                      <a:fillRect/>
                    </a:stretch>
                  </pic:blipFill>
                  <pic:spPr>
                    <a:xfrm>
                      <a:off x="0" y="0"/>
                      <a:ext cx="2817151" cy="3040423"/>
                    </a:xfrm>
                    <a:prstGeom prst="rect">
                      <a:avLst/>
                    </a:prstGeom>
                  </pic:spPr>
                </pic:pic>
              </a:graphicData>
            </a:graphic>
          </wp:inline>
        </w:drawing>
      </w:r>
    </w:p>
    <w:p w14:paraId="1CF4E692" w14:textId="3C144610" w:rsidR="00031865" w:rsidRDefault="009A0A4A" w:rsidP="00F5043F">
      <w:pPr>
        <w:pStyle w:val="Caption"/>
      </w:pPr>
      <w:bookmarkStart w:id="1036" w:name="_Ref185839570"/>
      <w:r w:rsidRPr="009A0A4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30</w:t>
      </w:r>
      <w:r w:rsidR="00B41E3E">
        <w:rPr>
          <w:noProof/>
        </w:rPr>
        <w:fldChar w:fldCharType="end"/>
      </w:r>
      <w:bookmarkEnd w:id="1036"/>
      <w:r w:rsidR="00EE5C1A">
        <w:t>:</w:t>
      </w:r>
      <w:r w:rsidR="00203D3A">
        <w:t xml:space="preserve"> </w:t>
      </w:r>
      <w:r>
        <w:t>Probe Deviation Value Display</w:t>
      </w:r>
    </w:p>
    <w:p w14:paraId="251CD3BE" w14:textId="2EDD21EC" w:rsidR="007A19DB" w:rsidRDefault="007A19DB" w:rsidP="007A19DB"/>
    <w:p w14:paraId="746B383E" w14:textId="505996BD" w:rsidR="007A19DB" w:rsidRDefault="007A19DB" w:rsidP="007A19DB"/>
    <w:p w14:paraId="17F8A003" w14:textId="381F5447" w:rsidR="007A19DB" w:rsidRDefault="007A19DB" w:rsidP="007A19DB"/>
    <w:p w14:paraId="24F102AF" w14:textId="4D00B3B6" w:rsidR="007A19DB" w:rsidRDefault="007A19DB" w:rsidP="007A19DB"/>
    <w:p w14:paraId="2EFB398A" w14:textId="76DB369A" w:rsidR="007A19DB" w:rsidRDefault="007A19DB" w:rsidP="007A19DB"/>
    <w:p w14:paraId="52CA991F" w14:textId="416118BF" w:rsidR="007A19DB" w:rsidRDefault="007A19DB" w:rsidP="007A19DB"/>
    <w:p w14:paraId="44FF3319" w14:textId="77777777" w:rsidR="007A19DB" w:rsidRDefault="007A19DB" w:rsidP="007A19DB"/>
    <w:p w14:paraId="7304CD9E" w14:textId="77777777" w:rsidR="007A19DB" w:rsidRPr="00C6268F" w:rsidRDefault="007A19DB" w:rsidP="00EC251F"/>
    <w:p w14:paraId="7A3E4222" w14:textId="77777777" w:rsidR="008708F9" w:rsidRDefault="00BB1720" w:rsidP="00D36D96">
      <w:pPr>
        <w:pStyle w:val="Heading2"/>
      </w:pPr>
      <w:bookmarkStart w:id="1037" w:name="_Toc119468117"/>
      <w:bookmarkStart w:id="1038" w:name="_Toc353195429"/>
      <w:bookmarkStart w:id="1039" w:name="_Toc358296302"/>
      <w:bookmarkStart w:id="1040" w:name="_Toc358298467"/>
      <w:bookmarkStart w:id="1041" w:name="_Toc469334958"/>
      <w:bookmarkStart w:id="1042" w:name="_Toc504120384"/>
      <w:bookmarkStart w:id="1043" w:name="_Toc527644367"/>
      <w:bookmarkStart w:id="1044" w:name="_Toc528599466"/>
      <w:bookmarkStart w:id="1045" w:name="_Toc17993504"/>
      <w:bookmarkStart w:id="1046" w:name="_Toc37267222"/>
      <w:bookmarkStart w:id="1047" w:name="_Toc51666645"/>
      <w:bookmarkStart w:id="1048" w:name="_Toc51666811"/>
      <w:r>
        <w:lastRenderedPageBreak/>
        <w:t>V</w:t>
      </w:r>
      <w:r w:rsidR="00530DA9">
        <w:t>P</w:t>
      </w:r>
      <w:r>
        <w:t xml:space="preserve"> Live Mode Buttons</w:t>
      </w:r>
      <w:bookmarkEnd w:id="1037"/>
      <w:bookmarkEnd w:id="1038"/>
      <w:bookmarkEnd w:id="1039"/>
      <w:bookmarkEnd w:id="1040"/>
      <w:bookmarkEnd w:id="1041"/>
      <w:bookmarkEnd w:id="1042"/>
      <w:bookmarkEnd w:id="1043"/>
      <w:bookmarkEnd w:id="1044"/>
      <w:bookmarkEnd w:id="1045"/>
      <w:bookmarkEnd w:id="1046"/>
      <w:bookmarkEnd w:id="1047"/>
      <w:bookmarkEnd w:id="1048"/>
    </w:p>
    <w:p w14:paraId="417BFD0D" w14:textId="77777777" w:rsidR="008708F9" w:rsidRPr="00C0592E" w:rsidRDefault="008708F9">
      <w:r w:rsidRPr="00C0592E">
        <w:t xml:space="preserve">While in Virtual Profiling - live mode the software displays </w:t>
      </w:r>
      <w:r w:rsidR="00A6523B" w:rsidRPr="00C0592E">
        <w:t>s</w:t>
      </w:r>
      <w:r w:rsidR="008A6740">
        <w:t>everal</w:t>
      </w:r>
      <w:r w:rsidR="00A6523B" w:rsidRPr="00C0592E">
        <w:t xml:space="preserve"> buttons</w:t>
      </w:r>
      <w:r w:rsidR="00031865" w:rsidRPr="00C0592E">
        <w:t xml:space="preserve"> at the bottom of the screen.</w:t>
      </w:r>
    </w:p>
    <w:p w14:paraId="4CA7A860" w14:textId="77777777" w:rsidR="00032C44" w:rsidRDefault="00032C44" w:rsidP="00032C44"/>
    <w:tbl>
      <w:tblPr>
        <w:tblW w:w="0" w:type="auto"/>
        <w:tblLook w:val="04A0" w:firstRow="1" w:lastRow="0" w:firstColumn="1" w:lastColumn="0" w:noHBand="0" w:noVBand="1"/>
      </w:tblPr>
      <w:tblGrid>
        <w:gridCol w:w="2016"/>
        <w:gridCol w:w="7560"/>
      </w:tblGrid>
      <w:tr w:rsidR="00032C44" w14:paraId="7C8523B9" w14:textId="77777777" w:rsidTr="009E0615">
        <w:trPr>
          <w:trHeight w:val="1134"/>
        </w:trPr>
        <w:tc>
          <w:tcPr>
            <w:tcW w:w="2016" w:type="dxa"/>
            <w:shd w:val="clear" w:color="auto" w:fill="auto"/>
          </w:tcPr>
          <w:p w14:paraId="56F33DBF" w14:textId="77777777" w:rsidR="00032C44" w:rsidRDefault="00DD450D" w:rsidP="002F02D4">
            <w:pPr>
              <w:spacing w:before="120"/>
            </w:pPr>
            <w:r>
              <w:rPr>
                <w:noProof/>
              </w:rPr>
              <w:drawing>
                <wp:inline distT="0" distB="0" distL="0" distR="0" wp14:anchorId="78B69F2E" wp14:editId="57D5739B">
                  <wp:extent cx="933450" cy="514350"/>
                  <wp:effectExtent l="0" t="0" r="0" b="0"/>
                  <wp:docPr id="199" name="Picture 19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inline>
              </w:drawing>
            </w:r>
          </w:p>
        </w:tc>
        <w:tc>
          <w:tcPr>
            <w:tcW w:w="7560" w:type="dxa"/>
            <w:shd w:val="clear" w:color="auto" w:fill="auto"/>
          </w:tcPr>
          <w:p w14:paraId="4C949E2E" w14:textId="7777D529" w:rsidR="00032C44" w:rsidRPr="00C05228" w:rsidRDefault="00032C44" w:rsidP="002F02D4">
            <w:pPr>
              <w:spacing w:before="120"/>
              <w:rPr>
                <w:b/>
              </w:rPr>
            </w:pPr>
            <w:r w:rsidRPr="00C0592E">
              <w:rPr>
                <w:b/>
              </w:rPr>
              <w:t xml:space="preserve">Run </w:t>
            </w:r>
            <w:r w:rsidR="007A19DB">
              <w:rPr>
                <w:b/>
              </w:rPr>
              <w:t xml:space="preserve">Verification </w:t>
            </w:r>
            <w:r w:rsidRPr="00C0592E">
              <w:rPr>
                <w:b/>
              </w:rPr>
              <w:t>Profile –</w:t>
            </w:r>
            <w:r w:rsidRPr="00032C44">
              <w:rPr>
                <w:b/>
              </w:rPr>
              <w:t xml:space="preserve"> </w:t>
            </w:r>
            <w:r w:rsidRPr="00032C44">
              <w:t>Select this button to run a Virtual Profile Verification profile.  The software may require you to run a Verification profile if it has determined that the curre</w:t>
            </w:r>
            <w:r w:rsidR="00276B04">
              <w:t>nt process temperatures have changed significantly from the baseline</w:t>
            </w:r>
            <w:r w:rsidRPr="00032C44">
              <w:t>.</w:t>
            </w:r>
          </w:p>
        </w:tc>
      </w:tr>
      <w:tr w:rsidR="00032C44" w14:paraId="614787FE" w14:textId="77777777" w:rsidTr="009E0615">
        <w:trPr>
          <w:trHeight w:val="1107"/>
        </w:trPr>
        <w:tc>
          <w:tcPr>
            <w:tcW w:w="2016" w:type="dxa"/>
            <w:shd w:val="clear" w:color="auto" w:fill="auto"/>
          </w:tcPr>
          <w:p w14:paraId="1AB86852" w14:textId="77777777" w:rsidR="00032C44" w:rsidRDefault="00DD450D" w:rsidP="002F02D4">
            <w:pPr>
              <w:spacing w:before="120"/>
            </w:pPr>
            <w:r>
              <w:rPr>
                <w:noProof/>
              </w:rPr>
              <w:drawing>
                <wp:inline distT="0" distB="0" distL="0" distR="0" wp14:anchorId="1D4778F4" wp14:editId="32C0F61F">
                  <wp:extent cx="933450" cy="508000"/>
                  <wp:effectExtent l="0" t="0" r="0" b="6350"/>
                  <wp:docPr id="200" name="Picture 200"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2F86CBDC" w14:textId="77777777" w:rsidR="00032C44" w:rsidRPr="00032C44" w:rsidRDefault="00032C44" w:rsidP="00032C44">
            <w:pPr>
              <w:spacing w:before="120"/>
              <w:rPr>
                <w:b/>
              </w:rPr>
            </w:pPr>
            <w:r w:rsidRPr="00C0592E">
              <w:rPr>
                <w:b/>
              </w:rPr>
              <w:t>View/Edit Process Window –</w:t>
            </w:r>
            <w:r w:rsidRPr="00032C44">
              <w:rPr>
                <w:b/>
              </w:rPr>
              <w:t xml:space="preserve"> </w:t>
            </w:r>
            <w:r w:rsidRPr="00032C44">
              <w:t>This lets you to view the Process Window specifications and limits in a read-only format.</w:t>
            </w:r>
          </w:p>
        </w:tc>
      </w:tr>
      <w:tr w:rsidR="00032C44" w14:paraId="1883BFB0" w14:textId="77777777" w:rsidTr="009E0615">
        <w:trPr>
          <w:trHeight w:val="1080"/>
        </w:trPr>
        <w:tc>
          <w:tcPr>
            <w:tcW w:w="2016" w:type="dxa"/>
            <w:shd w:val="clear" w:color="auto" w:fill="auto"/>
          </w:tcPr>
          <w:p w14:paraId="103909A5" w14:textId="77777777" w:rsidR="00032C44" w:rsidRDefault="00DD450D" w:rsidP="002F02D4">
            <w:pPr>
              <w:spacing w:before="120"/>
            </w:pPr>
            <w:r>
              <w:rPr>
                <w:noProof/>
              </w:rPr>
              <w:drawing>
                <wp:inline distT="0" distB="0" distL="0" distR="0" wp14:anchorId="150C1957" wp14:editId="2FAEE3EC">
                  <wp:extent cx="933450" cy="508000"/>
                  <wp:effectExtent l="0" t="0" r="0" b="6350"/>
                  <wp:docPr id="201" name="Picture 201"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7733C7C5" w14:textId="77777777" w:rsidR="00032C44" w:rsidRPr="00032C44" w:rsidRDefault="00032C44" w:rsidP="00032C44">
            <w:pPr>
              <w:spacing w:before="120"/>
              <w:rPr>
                <w:b/>
              </w:rPr>
            </w:pPr>
            <w:r w:rsidRPr="00C0592E">
              <w:rPr>
                <w:b/>
              </w:rPr>
              <w:t>Copy to Clipboard –</w:t>
            </w:r>
            <w:r w:rsidRPr="00032C44">
              <w:rPr>
                <w:b/>
              </w:rPr>
              <w:t xml:space="preserve"> </w:t>
            </w:r>
            <w:r w:rsidRPr="00032C44">
              <w:t>This button will copy the profile or Virtual Profile data to the clipboard for use with third-party software such as a spreadsheet application, or SPC software.</w:t>
            </w:r>
          </w:p>
        </w:tc>
      </w:tr>
      <w:tr w:rsidR="00032C44" w14:paraId="53282815" w14:textId="77777777" w:rsidTr="009E0615">
        <w:trPr>
          <w:trHeight w:val="1233"/>
        </w:trPr>
        <w:tc>
          <w:tcPr>
            <w:tcW w:w="2016" w:type="dxa"/>
            <w:shd w:val="clear" w:color="auto" w:fill="auto"/>
          </w:tcPr>
          <w:p w14:paraId="115D84CD" w14:textId="77777777" w:rsidR="00032C44" w:rsidRDefault="00DD450D" w:rsidP="002F02D4">
            <w:pPr>
              <w:spacing w:before="120"/>
            </w:pPr>
            <w:r>
              <w:rPr>
                <w:noProof/>
              </w:rPr>
              <w:drawing>
                <wp:inline distT="0" distB="0" distL="0" distR="0" wp14:anchorId="6329CD41" wp14:editId="636A9459">
                  <wp:extent cx="933450" cy="508000"/>
                  <wp:effectExtent l="0" t="0" r="0" b="6350"/>
                  <wp:docPr id="202" name="Picture 202"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4BBC7959" w14:textId="77777777" w:rsidR="00032C44" w:rsidRDefault="00032C44" w:rsidP="002F02D4">
            <w:pPr>
              <w:spacing w:before="120"/>
            </w:pPr>
            <w:r w:rsidRPr="00C0592E">
              <w:rPr>
                <w:b/>
              </w:rPr>
              <w:t>Print –</w:t>
            </w:r>
            <w:r w:rsidRPr="00C0592E">
              <w:t xml:space="preserve"> This button will print the current profile.</w:t>
            </w:r>
          </w:p>
          <w:p w14:paraId="1888331C" w14:textId="77777777" w:rsidR="00032C44" w:rsidRPr="00C0592E" w:rsidRDefault="00032C44" w:rsidP="00032C44"/>
          <w:p w14:paraId="3C1D829A" w14:textId="4B396CB3" w:rsidR="00032C44" w:rsidRDefault="00032C44" w:rsidP="009E0615">
            <w:r w:rsidRPr="00362427">
              <w:rPr>
                <w:b/>
              </w:rPr>
              <w:t>Note</w:t>
            </w:r>
            <w:r w:rsidRPr="006034E1">
              <w:t xml:space="preserve">: </w:t>
            </w:r>
            <w:r w:rsidRPr="00233FE9">
              <w:t>If you wish to print a tab besides the General tab, pressing F9 on your keyboard will print the contents of any screen in the software.</w:t>
            </w:r>
          </w:p>
        </w:tc>
      </w:tr>
      <w:tr w:rsidR="00032C44" w14:paraId="18E74B57" w14:textId="77777777" w:rsidTr="004F3EB4">
        <w:trPr>
          <w:trHeight w:val="1431"/>
        </w:trPr>
        <w:tc>
          <w:tcPr>
            <w:tcW w:w="2016" w:type="dxa"/>
            <w:shd w:val="clear" w:color="auto" w:fill="auto"/>
          </w:tcPr>
          <w:p w14:paraId="46969B2D" w14:textId="77777777" w:rsidR="00032C44" w:rsidRDefault="00DD450D" w:rsidP="002F02D4">
            <w:pPr>
              <w:spacing w:before="120"/>
            </w:pPr>
            <w:r>
              <w:rPr>
                <w:noProof/>
              </w:rPr>
              <w:drawing>
                <wp:inline distT="0" distB="0" distL="0" distR="0" wp14:anchorId="79D94D70" wp14:editId="0AC9FC58">
                  <wp:extent cx="933450" cy="508000"/>
                  <wp:effectExtent l="0" t="0" r="0" b="6350"/>
                  <wp:docPr id="203" name="Picture 203"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560" w:type="dxa"/>
            <w:shd w:val="clear" w:color="auto" w:fill="auto"/>
          </w:tcPr>
          <w:p w14:paraId="1ACBD641" w14:textId="77777777" w:rsidR="00032C44" w:rsidRDefault="004935AC" w:rsidP="004935AC">
            <w:pPr>
              <w:spacing w:before="120"/>
            </w:pPr>
            <w:r w:rsidRPr="00C0592E">
              <w:rPr>
                <w:b/>
              </w:rPr>
              <w:t>Profiler Explorer –</w:t>
            </w:r>
            <w:r w:rsidRPr="004935AC">
              <w:rPr>
                <w:b/>
              </w:rPr>
              <w:t xml:space="preserve"> </w:t>
            </w:r>
            <w:r w:rsidRPr="004935AC">
              <w:t>This button will take you to the Profile Explorer screen.  You can view profile and Virtual Profile event data.  This feature is especially useful to ascertain which alarms have occurred and have been acknowledged during production.  There is only one button at the bottom, which will return you back to Virtual Profiling - live mode.</w:t>
            </w:r>
          </w:p>
        </w:tc>
      </w:tr>
      <w:tr w:rsidR="004935AC" w14:paraId="2ED23BA5" w14:textId="77777777" w:rsidTr="002F02D4">
        <w:tc>
          <w:tcPr>
            <w:tcW w:w="2016" w:type="dxa"/>
            <w:shd w:val="clear" w:color="auto" w:fill="auto"/>
          </w:tcPr>
          <w:p w14:paraId="7C420645" w14:textId="77777777" w:rsidR="004935AC" w:rsidRDefault="00DD450D" w:rsidP="002F02D4">
            <w:pPr>
              <w:spacing w:before="120"/>
            </w:pPr>
            <w:r>
              <w:rPr>
                <w:noProof/>
              </w:rPr>
              <w:drawing>
                <wp:inline distT="0" distB="0" distL="0" distR="0" wp14:anchorId="69BA60F1" wp14:editId="01E25F90">
                  <wp:extent cx="933060" cy="508000"/>
                  <wp:effectExtent l="0" t="0" r="63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t_ReturnTo_Inspection"/>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933060" cy="508000"/>
                          </a:xfrm>
                          <a:prstGeom prst="rect">
                            <a:avLst/>
                          </a:prstGeom>
                          <a:noFill/>
                          <a:ln>
                            <a:noFill/>
                          </a:ln>
                        </pic:spPr>
                      </pic:pic>
                    </a:graphicData>
                  </a:graphic>
                </wp:inline>
              </w:drawing>
            </w:r>
          </w:p>
        </w:tc>
        <w:tc>
          <w:tcPr>
            <w:tcW w:w="7560" w:type="dxa"/>
            <w:shd w:val="clear" w:color="auto" w:fill="auto"/>
          </w:tcPr>
          <w:p w14:paraId="0BF771B7" w14:textId="07B7E437" w:rsidR="004935AC" w:rsidRPr="00C0592E" w:rsidRDefault="004935AC" w:rsidP="0025502C">
            <w:pPr>
              <w:spacing w:before="120"/>
              <w:rPr>
                <w:b/>
              </w:rPr>
            </w:pPr>
            <w:r w:rsidRPr="00C0592E">
              <w:rPr>
                <w:b/>
              </w:rPr>
              <w:t>Stop Virtual Profiling –</w:t>
            </w:r>
            <w:r w:rsidRPr="004935AC">
              <w:rPr>
                <w:b/>
              </w:rPr>
              <w:t xml:space="preserve"> </w:t>
            </w:r>
            <w:r w:rsidRPr="004935AC">
              <w:t>This button will</w:t>
            </w:r>
            <w:r w:rsidRPr="0025502C">
              <w:t xml:space="preserve"> </w:t>
            </w:r>
            <w:r w:rsidRPr="004935AC">
              <w:t>stop Virtual Profiling and return to the Profile Explorer screen.</w:t>
            </w:r>
          </w:p>
        </w:tc>
      </w:tr>
      <w:tr w:rsidR="005E491A" w14:paraId="03C3EC22" w14:textId="77777777" w:rsidTr="002F02D4">
        <w:tc>
          <w:tcPr>
            <w:tcW w:w="2016" w:type="dxa"/>
            <w:shd w:val="clear" w:color="auto" w:fill="auto"/>
          </w:tcPr>
          <w:p w14:paraId="5246EB54" w14:textId="77777777" w:rsidR="005E491A" w:rsidRDefault="005E491A" w:rsidP="002F02D4">
            <w:pPr>
              <w:spacing w:before="120"/>
              <w:rPr>
                <w:noProof/>
              </w:rPr>
            </w:pPr>
          </w:p>
        </w:tc>
        <w:tc>
          <w:tcPr>
            <w:tcW w:w="7560" w:type="dxa"/>
            <w:shd w:val="clear" w:color="auto" w:fill="auto"/>
          </w:tcPr>
          <w:p w14:paraId="05BECCD0" w14:textId="77777777" w:rsidR="005E491A" w:rsidRPr="00C0592E" w:rsidRDefault="005E491A" w:rsidP="0025502C">
            <w:pPr>
              <w:spacing w:before="120"/>
              <w:rPr>
                <w:b/>
              </w:rPr>
            </w:pPr>
          </w:p>
        </w:tc>
      </w:tr>
    </w:tbl>
    <w:p w14:paraId="560C9A72" w14:textId="77777777" w:rsidR="00FD0D87" w:rsidRDefault="0058719B" w:rsidP="00764D3A">
      <w:bookmarkStart w:id="1049" w:name="_Toc353195430"/>
      <w:bookmarkStart w:id="1050" w:name="_Toc358296303"/>
      <w:bookmarkStart w:id="1051" w:name="_Toc358298468"/>
      <w:bookmarkStart w:id="1052" w:name="_Toc504120385"/>
      <w:bookmarkStart w:id="1053" w:name="_Toc119468118"/>
      <w:r>
        <w:rPr>
          <w:noProof/>
        </w:rPr>
        <w:drawing>
          <wp:anchor distT="0" distB="0" distL="114300" distR="114300" simplePos="0" relativeHeight="251715584" behindDoc="1" locked="0" layoutInCell="1" allowOverlap="1" wp14:anchorId="239E8648" wp14:editId="6478D580">
            <wp:simplePos x="0" y="0"/>
            <wp:positionH relativeFrom="column">
              <wp:posOffset>0</wp:posOffset>
            </wp:positionH>
            <wp:positionV relativeFrom="paragraph">
              <wp:posOffset>-2540</wp:posOffset>
            </wp:positionV>
            <wp:extent cx="950976" cy="493776"/>
            <wp:effectExtent l="0" t="0" r="1905" b="1905"/>
            <wp:wrapTight wrapText="right">
              <wp:wrapPolygon edited="0">
                <wp:start x="0" y="0"/>
                <wp:lineTo x="0" y="20849"/>
                <wp:lineTo x="21210" y="20849"/>
                <wp:lineTo x="21210" y="0"/>
                <wp:lineTo x="0" y="0"/>
              </wp:wrapPolygon>
            </wp:wrapTight>
            <wp:docPr id="4830" name="Picture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Queue.png"/>
                    <pic:cNvPicPr/>
                  </pic:nvPicPr>
                  <pic:blipFill>
                    <a:blip r:embed="rId154">
                      <a:extLst>
                        <a:ext uri="{28A0092B-C50C-407E-A947-70E740481C1C}">
                          <a14:useLocalDpi xmlns:a14="http://schemas.microsoft.com/office/drawing/2010/main" val="0"/>
                        </a:ext>
                      </a:extLst>
                    </a:blip>
                    <a:stretch>
                      <a:fillRect/>
                    </a:stretch>
                  </pic:blipFill>
                  <pic:spPr>
                    <a:xfrm>
                      <a:off x="0" y="0"/>
                      <a:ext cx="950976" cy="493776"/>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E306C">
        <w:t xml:space="preserve">   </w:t>
      </w:r>
      <w:r w:rsidRPr="00764D3A">
        <w:rPr>
          <w:b/>
        </w:rPr>
        <w:t>Barcode Queue –</w:t>
      </w:r>
      <w:r>
        <w:t xml:space="preserve"> Displays a text box showing the current barcodes yet to be assigned.</w:t>
      </w:r>
    </w:p>
    <w:p w14:paraId="3C8DDD6F" w14:textId="77777777" w:rsidR="00FD0D87" w:rsidRDefault="00FD0D87" w:rsidP="00D36D96">
      <w:pPr>
        <w:pStyle w:val="Heading2"/>
      </w:pPr>
    </w:p>
    <w:p w14:paraId="2974B2E2" w14:textId="77777777" w:rsidR="00FD0D87" w:rsidRDefault="00FD0D87" w:rsidP="00D36D96">
      <w:pPr>
        <w:pStyle w:val="Heading2"/>
      </w:pPr>
    </w:p>
    <w:p w14:paraId="0A224F0C" w14:textId="38752AFB" w:rsidR="00AF0A2E" w:rsidRDefault="009E0615" w:rsidP="00EC251F">
      <w:pPr>
        <w:pStyle w:val="Heading2"/>
      </w:pPr>
      <w:r>
        <w:br w:type="page"/>
      </w:r>
      <w:bookmarkStart w:id="1054" w:name="_Toc119468120"/>
      <w:bookmarkStart w:id="1055" w:name="_Ref323294894"/>
      <w:bookmarkStart w:id="1056" w:name="_Toc353195432"/>
      <w:bookmarkStart w:id="1057" w:name="_Toc358296308"/>
      <w:bookmarkStart w:id="1058" w:name="_Toc358298473"/>
      <w:bookmarkEnd w:id="1049"/>
      <w:bookmarkEnd w:id="1050"/>
      <w:bookmarkEnd w:id="1051"/>
      <w:bookmarkEnd w:id="1052"/>
      <w:bookmarkEnd w:id="1053"/>
    </w:p>
    <w:p w14:paraId="5068AF18" w14:textId="77777777" w:rsidR="008708F9" w:rsidRPr="00D40ECD" w:rsidRDefault="00BB1720" w:rsidP="00D36D96">
      <w:pPr>
        <w:pStyle w:val="Heading2"/>
      </w:pPr>
      <w:bookmarkStart w:id="1059" w:name="_Verify_The_Virtual"/>
      <w:bookmarkStart w:id="1060" w:name="_Toc469334964"/>
      <w:bookmarkStart w:id="1061" w:name="_Toc504120390"/>
      <w:bookmarkStart w:id="1062" w:name="_Toc527644373"/>
      <w:bookmarkStart w:id="1063" w:name="_Toc528599472"/>
      <w:bookmarkStart w:id="1064" w:name="_Toc17993510"/>
      <w:bookmarkStart w:id="1065" w:name="_Toc37267228"/>
      <w:bookmarkStart w:id="1066" w:name="_Toc51666646"/>
      <w:bookmarkStart w:id="1067" w:name="_Toc51666812"/>
      <w:bookmarkEnd w:id="1059"/>
      <w:r>
        <w:lastRenderedPageBreak/>
        <w:t>Verify</w:t>
      </w:r>
      <w:r w:rsidR="008708F9">
        <w:t xml:space="preserve"> </w:t>
      </w:r>
      <w:r>
        <w:t xml:space="preserve">The </w:t>
      </w:r>
      <w:r w:rsidR="008708F9">
        <w:t>Virtual Profile</w:t>
      </w:r>
      <w:bookmarkEnd w:id="1054"/>
      <w:bookmarkEnd w:id="1055"/>
      <w:bookmarkEnd w:id="1056"/>
      <w:bookmarkEnd w:id="1057"/>
      <w:bookmarkEnd w:id="1058"/>
      <w:bookmarkEnd w:id="1060"/>
      <w:bookmarkEnd w:id="1061"/>
      <w:bookmarkEnd w:id="1062"/>
      <w:bookmarkEnd w:id="1063"/>
      <w:bookmarkEnd w:id="1064"/>
      <w:bookmarkEnd w:id="1065"/>
      <w:bookmarkEnd w:id="1066"/>
      <w:bookmarkEnd w:id="1067"/>
    </w:p>
    <w:p w14:paraId="5B121451" w14:textId="307EAFF1" w:rsidR="00BB2DDB" w:rsidRPr="00C0592E" w:rsidRDefault="00BB2DDB" w:rsidP="00BB2DDB">
      <w:r w:rsidRPr="00C0592E">
        <w:t xml:space="preserve">The </w:t>
      </w:r>
      <w:r w:rsidR="004B799F">
        <w:rPr>
          <w:i/>
        </w:rPr>
        <w:t>V</w:t>
      </w:r>
      <w:r>
        <w:rPr>
          <w:i/>
        </w:rPr>
        <w:t xml:space="preserve">irtual </w:t>
      </w:r>
      <w:r w:rsidR="004B799F">
        <w:rPr>
          <w:i/>
        </w:rPr>
        <w:t>P</w:t>
      </w:r>
      <w:r w:rsidRPr="001E1768">
        <w:rPr>
          <w:i/>
        </w:rPr>
        <w:t>rofile</w:t>
      </w:r>
      <w:r w:rsidRPr="00C0592E">
        <w:t xml:space="preserve"> is a prediction of the process </w:t>
      </w:r>
      <w:r>
        <w:t>profile</w:t>
      </w:r>
      <w:r w:rsidRPr="00C0592E">
        <w:t xml:space="preserve"> (inside the </w:t>
      </w:r>
      <w:r w:rsidR="00AF0EE5">
        <w:t>machine</w:t>
      </w:r>
      <w:r w:rsidRPr="00C0592E">
        <w:t xml:space="preserve">) generated from a model created when the Baseline profile was run.  </w:t>
      </w:r>
      <w:r>
        <w:t xml:space="preserve">A </w:t>
      </w:r>
      <w:r w:rsidRPr="001E1768">
        <w:rPr>
          <w:i/>
        </w:rPr>
        <w:t>verification</w:t>
      </w:r>
      <w:r>
        <w:t xml:space="preserve"> </w:t>
      </w:r>
      <w:r w:rsidRPr="00CF582B">
        <w:rPr>
          <w:i/>
        </w:rPr>
        <w:t>profile</w:t>
      </w:r>
      <w:r>
        <w:t xml:space="preserve"> is a comparison run against the </w:t>
      </w:r>
      <w:r w:rsidR="004B799F">
        <w:t>V</w:t>
      </w:r>
      <w:r>
        <w:t xml:space="preserve">irtual </w:t>
      </w:r>
      <w:r w:rsidR="004B799F">
        <w:t>P</w:t>
      </w:r>
      <w:r>
        <w:t xml:space="preserve">rofile model.  If you think </w:t>
      </w:r>
      <w:r w:rsidRPr="00C0592E">
        <w:t>the pr</w:t>
      </w:r>
      <w:r>
        <w:t>ocess has changed significantly</w:t>
      </w:r>
      <w:r w:rsidRPr="00C0592E">
        <w:t xml:space="preserve"> or you have purposely changed the recipe</w:t>
      </w:r>
      <w:r>
        <w:t xml:space="preserve">, running a </w:t>
      </w:r>
      <w:r w:rsidRPr="005F441B">
        <w:t>verification profile</w:t>
      </w:r>
      <w:r>
        <w:t xml:space="preserve"> lets you verify</w:t>
      </w:r>
      <w:r w:rsidRPr="00C0592E">
        <w:t xml:space="preserve"> the prediction model</w:t>
      </w:r>
      <w:r>
        <w:t xml:space="preserve">.  </w:t>
      </w:r>
      <w:r w:rsidRPr="00C0592E">
        <w:t xml:space="preserve">This </w:t>
      </w:r>
      <w:r>
        <w:t>comparison can</w:t>
      </w:r>
      <w:r w:rsidRPr="00C0592E">
        <w:t xml:space="preserve"> </w:t>
      </w:r>
      <w:r>
        <w:t xml:space="preserve">either </w:t>
      </w:r>
      <w:r w:rsidRPr="00C0592E">
        <w:t xml:space="preserve">verify </w:t>
      </w:r>
      <w:r>
        <w:t xml:space="preserve">that the process profile is still within </w:t>
      </w:r>
      <w:r w:rsidRPr="00C0592E">
        <w:t>specification or create a new baseline profile based on the recent changes.</w:t>
      </w:r>
    </w:p>
    <w:p w14:paraId="5FA25724" w14:textId="77777777" w:rsidR="00BB2DDB" w:rsidRPr="00C0592E" w:rsidRDefault="00BB2DDB" w:rsidP="00BB2DDB"/>
    <w:p w14:paraId="71F5F99C" w14:textId="07308C6B" w:rsidR="00BB2DDB" w:rsidRPr="00C0592E" w:rsidRDefault="00BB2DDB" w:rsidP="00BB2DDB">
      <w:r>
        <w:t>The verification profile</w:t>
      </w:r>
      <w:r w:rsidRPr="00C0592E">
        <w:t xml:space="preserve"> update</w:t>
      </w:r>
      <w:r>
        <w:t>s</w:t>
      </w:r>
      <w:r w:rsidRPr="00C0592E">
        <w:t xml:space="preserve"> the Baselin</w:t>
      </w:r>
      <w:r>
        <w:t xml:space="preserve">e profile for the current </w:t>
      </w:r>
      <w:r w:rsidR="004B799F">
        <w:t>V</w:t>
      </w:r>
      <w:r>
        <w:t xml:space="preserve">irtual </w:t>
      </w:r>
      <w:r w:rsidR="004B799F">
        <w:t>P</w:t>
      </w:r>
      <w:r w:rsidRPr="00C0592E">
        <w:t xml:space="preserve">rofile, </w:t>
      </w:r>
      <w:r w:rsidR="00AF0EE5" w:rsidRPr="00C0592E">
        <w:t>ensuring</w:t>
      </w:r>
      <w:r w:rsidRPr="00C0592E">
        <w:t xml:space="preserve"> that </w:t>
      </w:r>
      <w:r>
        <w:t>its</w:t>
      </w:r>
      <w:r w:rsidRPr="00C0592E">
        <w:t xml:space="preserve"> prediction model yield</w:t>
      </w:r>
      <w:r>
        <w:t>s</w:t>
      </w:r>
      <w:r w:rsidRPr="00C0592E">
        <w:t xml:space="preserve"> the most accurate possible</w:t>
      </w:r>
      <w:r w:rsidRPr="005B5302">
        <w:t xml:space="preserve"> </w:t>
      </w:r>
      <w:r w:rsidRPr="00C0592E">
        <w:t>results</w:t>
      </w:r>
      <w:r>
        <w:t>,</w:t>
      </w:r>
      <w:r w:rsidRPr="00C0592E">
        <w:t xml:space="preserve"> using the most recent profile.  The software always recognize</w:t>
      </w:r>
      <w:r>
        <w:t>s</w:t>
      </w:r>
      <w:r w:rsidRPr="00C0592E">
        <w:t xml:space="preserve"> the latest in</w:t>
      </w:r>
      <w:r>
        <w:noBreakHyphen/>
      </w:r>
      <w:r w:rsidRPr="00C0592E">
        <w:t xml:space="preserve">spec profile as the Baseline </w:t>
      </w:r>
      <w:r>
        <w:t xml:space="preserve">for any </w:t>
      </w:r>
      <w:r w:rsidR="004B799F">
        <w:t>V</w:t>
      </w:r>
      <w:r>
        <w:t xml:space="preserve">irtual </w:t>
      </w:r>
      <w:r w:rsidR="004B799F">
        <w:t>P</w:t>
      </w:r>
      <w:r w:rsidRPr="00C0592E">
        <w:t>rofile.</w:t>
      </w:r>
    </w:p>
    <w:p w14:paraId="0475C758" w14:textId="77777777" w:rsidR="00BB2DDB" w:rsidRPr="00C0592E" w:rsidRDefault="00BB2DDB" w:rsidP="00BB2DDB"/>
    <w:p w14:paraId="356D1D36" w14:textId="77777777" w:rsidR="00BB2DDB" w:rsidRPr="00C0592E" w:rsidRDefault="00BB2DDB" w:rsidP="00BB2DDB">
      <w:r w:rsidRPr="00C0592E">
        <w:t>The software recognize</w:t>
      </w:r>
      <w:r>
        <w:t>s</w:t>
      </w:r>
      <w:r w:rsidRPr="00C0592E">
        <w:t xml:space="preserve"> when the process temperatures change significantly as compared to the current Baseline profile, and </w:t>
      </w:r>
      <w:r>
        <w:t xml:space="preserve">then </w:t>
      </w:r>
      <w:r w:rsidRPr="00C0592E">
        <w:t>prompt</w:t>
      </w:r>
      <w:r>
        <w:t>s</w:t>
      </w:r>
      <w:r w:rsidRPr="00C0592E">
        <w:t xml:space="preserve"> you t</w:t>
      </w:r>
      <w:r>
        <w:t>o run a verification p</w:t>
      </w:r>
      <w:r w:rsidRPr="00C0592E">
        <w:t>rofile.</w:t>
      </w:r>
      <w:r>
        <w:t xml:space="preserve">  You can intentionally run a </w:t>
      </w:r>
      <w:r w:rsidRPr="00C0592E">
        <w:t>verification profile at any</w:t>
      </w:r>
      <w:r>
        <w:t xml:space="preserve"> </w:t>
      </w:r>
      <w:r w:rsidRPr="00C0592E">
        <w:t xml:space="preserve">time </w:t>
      </w:r>
      <w:r>
        <w:t>during</w:t>
      </w:r>
      <w:r w:rsidRPr="00C0592E">
        <w:t xml:space="preserve"> Virtual Profil</w:t>
      </w:r>
      <w:r>
        <w:t>ing Live M</w:t>
      </w:r>
      <w:r w:rsidRPr="00C0592E">
        <w:t xml:space="preserve">ode.  </w:t>
      </w:r>
    </w:p>
    <w:p w14:paraId="36067AD5" w14:textId="24070983" w:rsidR="00B21470" w:rsidRDefault="00E5356C" w:rsidP="00BB2DDB">
      <w:pPr>
        <w:spacing w:before="240"/>
      </w:pPr>
      <w:r w:rsidRPr="00E5356C">
        <w:rPr>
          <w:b/>
        </w:rPr>
        <w:t>Note</w:t>
      </w:r>
      <w:r>
        <w:t>: The software will only accept a</w:t>
      </w:r>
      <w:r w:rsidR="00B21470">
        <w:t xml:space="preserve"> </w:t>
      </w:r>
      <w:r w:rsidR="00B21470" w:rsidRPr="00E5356C">
        <w:t>verification profile</w:t>
      </w:r>
      <w:r>
        <w:t xml:space="preserve"> as a new baseline if </w:t>
      </w:r>
      <w:r w:rsidR="00B21470" w:rsidRPr="00C0592E">
        <w:t xml:space="preserve">meets </w:t>
      </w:r>
      <w:r>
        <w:t xml:space="preserve">the standard </w:t>
      </w:r>
      <w:r w:rsidR="00B21470">
        <w:t>VP</w:t>
      </w:r>
      <w:r w:rsidR="00B21470" w:rsidRPr="00C0592E">
        <w:t xml:space="preserve"> criteria</w:t>
      </w:r>
      <w:r>
        <w:t xml:space="preserve">.  See </w:t>
      </w:r>
      <w:hyperlink w:anchor="_Get_A_Valid" w:history="1">
        <w:r w:rsidR="009E0615" w:rsidRPr="009E0615">
          <w:rPr>
            <w:rStyle w:val="Hyperlink"/>
          </w:rPr>
          <w:t>Get A Valid Baseline Profile</w:t>
        </w:r>
      </w:hyperlink>
      <w:r>
        <w:t>.</w:t>
      </w:r>
    </w:p>
    <w:p w14:paraId="31A30B88" w14:textId="77777777" w:rsidR="00F63263" w:rsidRDefault="00F63263"/>
    <w:tbl>
      <w:tblPr>
        <w:tblW w:w="0" w:type="auto"/>
        <w:tblLook w:val="04A0" w:firstRow="1" w:lastRow="0" w:firstColumn="1" w:lastColumn="0" w:noHBand="0" w:noVBand="1"/>
      </w:tblPr>
      <w:tblGrid>
        <w:gridCol w:w="5508"/>
        <w:gridCol w:w="4068"/>
      </w:tblGrid>
      <w:tr w:rsidR="00D63A3E" w14:paraId="34A53026" w14:textId="77777777" w:rsidTr="00E90A47">
        <w:tc>
          <w:tcPr>
            <w:tcW w:w="5508" w:type="dxa"/>
            <w:shd w:val="clear" w:color="auto" w:fill="auto"/>
          </w:tcPr>
          <w:p w14:paraId="56FE2530" w14:textId="77777777" w:rsidR="008561F8" w:rsidRDefault="008561F8" w:rsidP="00A97125">
            <w:pPr>
              <w:numPr>
                <w:ilvl w:val="0"/>
                <w:numId w:val="37"/>
              </w:numPr>
            </w:pPr>
            <w:r>
              <w:t>Verify that VP</w:t>
            </w:r>
            <w:r w:rsidRPr="00C0592E">
              <w:t xml:space="preserve"> </w:t>
            </w:r>
            <w:r>
              <w:t>is running in live mode</w:t>
            </w:r>
          </w:p>
          <w:p w14:paraId="6EE598E6" w14:textId="77777777" w:rsidR="008561F8" w:rsidRDefault="008561F8" w:rsidP="008561F8"/>
          <w:p w14:paraId="7927900F" w14:textId="77777777" w:rsidR="0065561C" w:rsidRDefault="0065561C" w:rsidP="008561F8"/>
          <w:p w14:paraId="7DCE8DDA" w14:textId="2F7AB429" w:rsidR="00D63A3E" w:rsidRDefault="008561F8" w:rsidP="00A97125">
            <w:pPr>
              <w:numPr>
                <w:ilvl w:val="0"/>
                <w:numId w:val="37"/>
              </w:numPr>
            </w:pPr>
            <w:r>
              <w:t>S</w:t>
            </w:r>
            <w:r w:rsidRPr="00C0592E">
              <w:t xml:space="preserve">elect the Run Profile button at the </w:t>
            </w:r>
            <w:r>
              <w:t xml:space="preserve">bottom of the VP </w:t>
            </w:r>
            <w:r w:rsidRPr="00C0592E">
              <w:t xml:space="preserve">live screen.  See </w:t>
            </w:r>
            <w:r w:rsidRPr="00C0592E">
              <w:fldChar w:fldCharType="begin"/>
            </w:r>
            <w:r w:rsidRPr="00C0592E">
              <w:instrText xml:space="preserve"> REF _Ref185905004 \h  \* MERGEFORMAT </w:instrText>
            </w:r>
            <w:r w:rsidRPr="00C0592E">
              <w:fldChar w:fldCharType="separate"/>
            </w:r>
            <w:r w:rsidR="007A7D53" w:rsidRPr="007A7D53">
              <w:t xml:space="preserve">Figure </w:t>
            </w:r>
            <w:r w:rsidR="007A7D53" w:rsidRPr="007A7D53">
              <w:rPr>
                <w:noProof/>
              </w:rPr>
              <w:t>31</w:t>
            </w:r>
            <w:r w:rsidRPr="00C0592E">
              <w:fldChar w:fldCharType="end"/>
            </w:r>
            <w:r w:rsidRPr="00C0592E">
              <w:t>.</w:t>
            </w:r>
          </w:p>
        </w:tc>
        <w:tc>
          <w:tcPr>
            <w:tcW w:w="4068" w:type="dxa"/>
            <w:shd w:val="clear" w:color="auto" w:fill="auto"/>
          </w:tcPr>
          <w:p w14:paraId="7824CE84" w14:textId="77777777" w:rsidR="00D63A3E" w:rsidRDefault="00DD450D" w:rsidP="00E90A47">
            <w:pPr>
              <w:jc w:val="center"/>
            </w:pPr>
            <w:r w:rsidRPr="00C0592E">
              <w:rPr>
                <w:noProof/>
              </w:rPr>
              <w:drawing>
                <wp:inline distT="0" distB="0" distL="0" distR="0" wp14:anchorId="14184F10" wp14:editId="1B0B97E3">
                  <wp:extent cx="1333500" cy="723900"/>
                  <wp:effectExtent l="19050" t="19050" r="19050" b="19050"/>
                  <wp:docPr id="209" name="Picture 209" descr="bt-NAV_Ru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t-NAV_Run-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w="12700" cmpd="sng">
                            <a:solidFill>
                              <a:srgbClr val="000000"/>
                            </a:solidFill>
                            <a:miter lim="800000"/>
                            <a:headEnd/>
                            <a:tailEnd/>
                          </a:ln>
                          <a:effectLst/>
                        </pic:spPr>
                      </pic:pic>
                    </a:graphicData>
                  </a:graphic>
                </wp:inline>
              </w:drawing>
            </w:r>
          </w:p>
          <w:p w14:paraId="37139491" w14:textId="0816E6AA" w:rsidR="00D63A3E" w:rsidRPr="00E90A47" w:rsidRDefault="008561F8" w:rsidP="00E90A47">
            <w:pPr>
              <w:jc w:val="center"/>
              <w:rPr>
                <w:rFonts w:ascii="Arial" w:hAnsi="Arial" w:cs="Arial"/>
                <w:sz w:val="16"/>
                <w:szCs w:val="16"/>
              </w:rPr>
            </w:pPr>
            <w:bookmarkStart w:id="1068" w:name="_Ref185905004"/>
            <w:r w:rsidRPr="00E90A47">
              <w:rPr>
                <w:rFonts w:ascii="Arial" w:hAnsi="Arial" w:cs="Arial"/>
                <w:sz w:val="16"/>
                <w:szCs w:val="16"/>
              </w:rPr>
              <w:t xml:space="preserve">Figure </w:t>
            </w:r>
            <w:r w:rsidRPr="00E90A47">
              <w:rPr>
                <w:rFonts w:ascii="Arial" w:hAnsi="Arial" w:cs="Arial"/>
                <w:sz w:val="16"/>
                <w:szCs w:val="16"/>
              </w:rPr>
              <w:fldChar w:fldCharType="begin"/>
            </w:r>
            <w:r w:rsidRPr="00E90A47">
              <w:rPr>
                <w:rFonts w:ascii="Arial" w:hAnsi="Arial" w:cs="Arial"/>
                <w:sz w:val="16"/>
                <w:szCs w:val="16"/>
              </w:rPr>
              <w:instrText xml:space="preserve"> SEQ Figure \* ARABIC </w:instrText>
            </w:r>
            <w:r w:rsidRPr="00E90A47">
              <w:rPr>
                <w:rFonts w:ascii="Arial" w:hAnsi="Arial" w:cs="Arial"/>
                <w:sz w:val="16"/>
                <w:szCs w:val="16"/>
              </w:rPr>
              <w:fldChar w:fldCharType="separate"/>
            </w:r>
            <w:r w:rsidR="007A7D53">
              <w:rPr>
                <w:rFonts w:ascii="Arial" w:hAnsi="Arial" w:cs="Arial"/>
                <w:noProof/>
                <w:sz w:val="16"/>
                <w:szCs w:val="16"/>
              </w:rPr>
              <w:t>31</w:t>
            </w:r>
            <w:r w:rsidRPr="00E90A47">
              <w:rPr>
                <w:rFonts w:ascii="Arial" w:hAnsi="Arial" w:cs="Arial"/>
                <w:sz w:val="16"/>
                <w:szCs w:val="16"/>
              </w:rPr>
              <w:fldChar w:fldCharType="end"/>
            </w:r>
            <w:bookmarkEnd w:id="1068"/>
            <w:r w:rsidRPr="00E90A47">
              <w:rPr>
                <w:rFonts w:ascii="Arial" w:hAnsi="Arial" w:cs="Arial"/>
                <w:sz w:val="16"/>
                <w:szCs w:val="16"/>
              </w:rPr>
              <w:t>: Run Profile Button, VP Live Mode Screen</w:t>
            </w:r>
          </w:p>
          <w:p w14:paraId="053746D6" w14:textId="77777777" w:rsidR="008561F8" w:rsidRPr="00E90A47" w:rsidRDefault="008561F8" w:rsidP="00E90A47">
            <w:pPr>
              <w:jc w:val="center"/>
              <w:rPr>
                <w:rFonts w:ascii="Arial" w:hAnsi="Arial" w:cs="Arial"/>
                <w:sz w:val="16"/>
                <w:szCs w:val="16"/>
              </w:rPr>
            </w:pPr>
          </w:p>
        </w:tc>
      </w:tr>
      <w:tr w:rsidR="00D63A3E" w14:paraId="1CBE6CEF" w14:textId="77777777" w:rsidTr="00E90A47">
        <w:tc>
          <w:tcPr>
            <w:tcW w:w="5508" w:type="dxa"/>
            <w:shd w:val="clear" w:color="auto" w:fill="auto"/>
          </w:tcPr>
          <w:p w14:paraId="4034E251" w14:textId="04024E99" w:rsidR="008561F8" w:rsidRDefault="008561F8" w:rsidP="00A97125">
            <w:pPr>
              <w:numPr>
                <w:ilvl w:val="0"/>
                <w:numId w:val="37"/>
              </w:numPr>
              <w:spacing w:after="60"/>
            </w:pPr>
            <w:r w:rsidRPr="00C0592E">
              <w:t>The software display</w:t>
            </w:r>
            <w:r>
              <w:t>s</w:t>
            </w:r>
            <w:r w:rsidRPr="00C0592E">
              <w:t xml:space="preserve"> a messa</w:t>
            </w:r>
            <w:r>
              <w:t>ge asking if you want to run a v</w:t>
            </w:r>
            <w:r w:rsidRPr="00C0592E">
              <w:t>erification profile</w:t>
            </w:r>
            <w:r>
              <w:t xml:space="preserve"> with</w:t>
            </w:r>
            <w:r w:rsidRPr="00C0592E">
              <w:t xml:space="preserve">:  See </w:t>
            </w:r>
            <w:r w:rsidRPr="00C0592E">
              <w:fldChar w:fldCharType="begin"/>
            </w:r>
            <w:r w:rsidRPr="00C0592E">
              <w:instrText xml:space="preserve"> REF _Ref185905015 \h  \* MERGEFORMAT </w:instrText>
            </w:r>
            <w:r w:rsidRPr="00C0592E">
              <w:fldChar w:fldCharType="separate"/>
            </w:r>
            <w:r w:rsidR="007A7D53" w:rsidRPr="00C0592E">
              <w:t xml:space="preserve">Figure </w:t>
            </w:r>
            <w:r w:rsidR="007A7D53">
              <w:rPr>
                <w:noProof/>
              </w:rPr>
              <w:t>32</w:t>
            </w:r>
            <w:r w:rsidRPr="00C0592E">
              <w:fldChar w:fldCharType="end"/>
            </w:r>
            <w:r w:rsidRPr="00C0592E">
              <w:t>.</w:t>
            </w:r>
          </w:p>
          <w:p w14:paraId="47DB2653" w14:textId="77777777" w:rsidR="008561F8" w:rsidRPr="00C0592E" w:rsidRDefault="008561F8" w:rsidP="0065561C">
            <w:pPr>
              <w:pStyle w:val="ListBullet2"/>
            </w:pPr>
            <w:r w:rsidRPr="00C0592E">
              <w:t xml:space="preserve">If you choose </w:t>
            </w:r>
            <w:r w:rsidRPr="00E90A47">
              <w:rPr>
                <w:b/>
              </w:rPr>
              <w:t>No</w:t>
            </w:r>
            <w:r w:rsidRPr="00C0592E">
              <w:t>, the software will return to the previous screen.</w:t>
            </w:r>
          </w:p>
          <w:p w14:paraId="3D5A2362" w14:textId="77777777" w:rsidR="008561F8" w:rsidRDefault="008561F8" w:rsidP="0065561C">
            <w:pPr>
              <w:pStyle w:val="ListBullet2"/>
            </w:pPr>
            <w:r w:rsidRPr="00C0592E">
              <w:t xml:space="preserve">If you choose </w:t>
            </w:r>
            <w:r w:rsidRPr="00E90A47">
              <w:rPr>
                <w:b/>
              </w:rPr>
              <w:t>Yes</w:t>
            </w:r>
            <w:r w:rsidRPr="00C0592E">
              <w:t>, the software will begin stepping through the run profile routine.</w:t>
            </w:r>
          </w:p>
        </w:tc>
        <w:tc>
          <w:tcPr>
            <w:tcW w:w="4068" w:type="dxa"/>
            <w:shd w:val="clear" w:color="auto" w:fill="auto"/>
          </w:tcPr>
          <w:p w14:paraId="460C294A" w14:textId="77777777" w:rsidR="00D63A3E" w:rsidRDefault="00D63A3E" w:rsidP="00E90A47">
            <w:pPr>
              <w:jc w:val="center"/>
            </w:pPr>
          </w:p>
          <w:p w14:paraId="5B98C8AF" w14:textId="77777777" w:rsidR="008561F8" w:rsidRDefault="00DD450D" w:rsidP="00E90A47">
            <w:pPr>
              <w:jc w:val="center"/>
            </w:pPr>
            <w:r w:rsidRPr="00C0592E">
              <w:rPr>
                <w:noProof/>
              </w:rPr>
              <w:drawing>
                <wp:inline distT="0" distB="0" distL="0" distR="0" wp14:anchorId="58D8375D" wp14:editId="26CE9258">
                  <wp:extent cx="2014474" cy="930876"/>
                  <wp:effectExtent l="0" t="0" r="508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eneric run verification profile"/>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156128" cy="996333"/>
                          </a:xfrm>
                          <a:prstGeom prst="rect">
                            <a:avLst/>
                          </a:prstGeom>
                          <a:noFill/>
                          <a:ln>
                            <a:noFill/>
                          </a:ln>
                        </pic:spPr>
                      </pic:pic>
                    </a:graphicData>
                  </a:graphic>
                </wp:inline>
              </w:drawing>
            </w:r>
          </w:p>
          <w:p w14:paraId="0F57C263" w14:textId="3F19B4EC" w:rsidR="008561F8" w:rsidRPr="00C0592E" w:rsidRDefault="008561F8" w:rsidP="008561F8">
            <w:pPr>
              <w:pStyle w:val="Caption"/>
            </w:pPr>
            <w:bookmarkStart w:id="1069" w:name="_Ref18590501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32</w:t>
            </w:r>
            <w:r w:rsidR="00B41E3E">
              <w:rPr>
                <w:noProof/>
              </w:rPr>
              <w:fldChar w:fldCharType="end"/>
            </w:r>
            <w:bookmarkEnd w:id="1069"/>
          </w:p>
          <w:p w14:paraId="34C8F727" w14:textId="77777777" w:rsidR="008561F8" w:rsidRDefault="008561F8"/>
        </w:tc>
      </w:tr>
    </w:tbl>
    <w:p w14:paraId="5065D787" w14:textId="77777777" w:rsidR="00D63A3E" w:rsidRPr="00C0592E" w:rsidRDefault="00D63A3E" w:rsidP="00A97125">
      <w:pPr>
        <w:numPr>
          <w:ilvl w:val="0"/>
          <w:numId w:val="37"/>
        </w:numPr>
        <w:spacing w:after="120"/>
      </w:pPr>
      <w:r>
        <w:t>Verify the following before profiling:</w:t>
      </w:r>
    </w:p>
    <w:p w14:paraId="6E0A338D" w14:textId="77777777" w:rsidR="00C84079" w:rsidRPr="0065561C" w:rsidRDefault="00C84079" w:rsidP="0065561C">
      <w:pPr>
        <w:pStyle w:val="ListBullet2"/>
      </w:pPr>
      <w:r w:rsidRPr="00C0592E">
        <w:t xml:space="preserve">The </w:t>
      </w:r>
      <w:r w:rsidR="00CB3BB1">
        <w:t>p</w:t>
      </w:r>
      <w:r w:rsidR="008D4B05" w:rsidRPr="00C0592E">
        <w:t>rofiler is o</w:t>
      </w:r>
      <w:r w:rsidRPr="00C0592E">
        <w:t>n and ready to profile.</w:t>
      </w:r>
    </w:p>
    <w:p w14:paraId="18689C70" w14:textId="77777777" w:rsidR="00C84079" w:rsidRPr="0065561C" w:rsidRDefault="00CB3BB1" w:rsidP="0065561C">
      <w:pPr>
        <w:pStyle w:val="ListBullet2"/>
        <w:numPr>
          <w:ilvl w:val="1"/>
          <w:numId w:val="3"/>
        </w:numPr>
      </w:pPr>
      <w:r w:rsidRPr="0065561C">
        <w:t xml:space="preserve">If a </w:t>
      </w:r>
      <w:r w:rsidR="00D40ECD" w:rsidRPr="0065561C">
        <w:t xml:space="preserve">Transmit </w:t>
      </w:r>
      <w:r w:rsidR="004E67AC" w:rsidRPr="0065561C">
        <w:t>model</w:t>
      </w:r>
      <w:r w:rsidR="00D40ECD" w:rsidRPr="00C0592E">
        <w:t xml:space="preserve"> – Receiver </w:t>
      </w:r>
      <w:r w:rsidR="00C84079" w:rsidRPr="00C0592E">
        <w:t>or Base Station</w:t>
      </w:r>
      <w:r w:rsidR="004E67AC" w:rsidRPr="00C0592E">
        <w:t xml:space="preserve"> </w:t>
      </w:r>
      <w:r w:rsidR="00D40ECD" w:rsidRPr="00C0592E">
        <w:t>is plugged into computer</w:t>
      </w:r>
      <w:r w:rsidR="000415F2" w:rsidRPr="00C0592E">
        <w:t>.</w:t>
      </w:r>
    </w:p>
    <w:p w14:paraId="0046440A" w14:textId="77777777" w:rsidR="00D40ECD" w:rsidRPr="0065561C" w:rsidRDefault="00CB3BB1" w:rsidP="0065561C">
      <w:pPr>
        <w:pStyle w:val="ListBullet2"/>
        <w:numPr>
          <w:ilvl w:val="1"/>
          <w:numId w:val="3"/>
        </w:numPr>
      </w:pPr>
      <w:r w:rsidRPr="0065561C">
        <w:t xml:space="preserve">If a </w:t>
      </w:r>
      <w:r w:rsidR="00D40ECD" w:rsidRPr="0065561C">
        <w:t>Datalog</w:t>
      </w:r>
      <w:r w:rsidR="00D63A3E" w:rsidRPr="0065561C">
        <w:t>ger</w:t>
      </w:r>
      <w:r w:rsidR="00D40ECD" w:rsidRPr="0065561C">
        <w:t xml:space="preserve"> </w:t>
      </w:r>
      <w:r w:rsidR="004E67AC" w:rsidRPr="0065561C">
        <w:t>model</w:t>
      </w:r>
      <w:r w:rsidR="00D40ECD" w:rsidRPr="00C0592E">
        <w:t xml:space="preserve"> – </w:t>
      </w:r>
      <w:r w:rsidR="00C84079" w:rsidRPr="00C0592E">
        <w:t>The profiler is</w:t>
      </w:r>
      <w:r w:rsidR="00D40ECD" w:rsidRPr="00C0592E">
        <w:t xml:space="preserve"> plugged into the download cable and download cable is plugged into the computer.</w:t>
      </w:r>
    </w:p>
    <w:p w14:paraId="22ACF4D3" w14:textId="77777777" w:rsidR="00D40ECD" w:rsidRPr="00C0592E" w:rsidRDefault="00C84079" w:rsidP="0065561C">
      <w:pPr>
        <w:pStyle w:val="ListBullet2"/>
      </w:pPr>
      <w:r w:rsidRPr="00C0592E">
        <w:t>Profiler batteries</w:t>
      </w:r>
      <w:r w:rsidR="00D40ECD" w:rsidRPr="00C0592E">
        <w:t xml:space="preserve"> and internal temp</w:t>
      </w:r>
      <w:r w:rsidRPr="00C0592E">
        <w:t>erature</w:t>
      </w:r>
      <w:r w:rsidR="00D40ECD" w:rsidRPr="00C0592E">
        <w:t xml:space="preserve"> are at the proper levels to profile.</w:t>
      </w:r>
    </w:p>
    <w:p w14:paraId="6038F72D" w14:textId="77777777" w:rsidR="00D40ECD" w:rsidRPr="00C0592E" w:rsidRDefault="00D40ECD" w:rsidP="0065561C">
      <w:pPr>
        <w:pStyle w:val="ListBullet2"/>
      </w:pPr>
      <w:r w:rsidRPr="00C0592E">
        <w:t xml:space="preserve">All thermocouples attached to the </w:t>
      </w:r>
      <w:r w:rsidR="00C84079" w:rsidRPr="00C0592E">
        <w:t>profiler</w:t>
      </w:r>
      <w:r w:rsidRPr="00C0592E">
        <w:t xml:space="preserve"> are below the defined product start temperature.</w:t>
      </w:r>
    </w:p>
    <w:p w14:paraId="41E4DB6C" w14:textId="3FAA3A30" w:rsidR="00D40ECD" w:rsidRPr="00C0592E" w:rsidRDefault="00D40ECD" w:rsidP="00CB3BB1"/>
    <w:p w14:paraId="03C2A018" w14:textId="77777777" w:rsidR="009D219D" w:rsidRPr="00C0592E" w:rsidRDefault="009D219D" w:rsidP="00C84079">
      <w:pPr>
        <w:ind w:left="720"/>
      </w:pPr>
    </w:p>
    <w:p w14:paraId="5C8474BC" w14:textId="77777777" w:rsidR="00D40ECD" w:rsidRPr="00C0592E" w:rsidRDefault="00D40ECD" w:rsidP="00A97125">
      <w:pPr>
        <w:numPr>
          <w:ilvl w:val="0"/>
          <w:numId w:val="37"/>
        </w:numPr>
        <w:spacing w:after="120"/>
      </w:pPr>
      <w:r w:rsidRPr="00C0592E">
        <w:t>To begin profiling</w:t>
      </w:r>
      <w:r w:rsidR="00D63A3E">
        <w:t>,</w:t>
      </w:r>
      <w:r w:rsidRPr="00C0592E">
        <w:t xml:space="preserve"> click the Profile Start button (</w:t>
      </w:r>
      <w:r w:rsidR="006034E1">
        <w:t>green</w:t>
      </w:r>
      <w:r w:rsidRPr="00C0592E">
        <w:t xml:space="preserve"> traffic light).</w:t>
      </w:r>
    </w:p>
    <w:p w14:paraId="29E1CABD" w14:textId="77777777" w:rsidR="00F56A7C" w:rsidRDefault="00F56A7C" w:rsidP="0065561C"/>
    <w:p w14:paraId="562B7CBD" w14:textId="77777777" w:rsidR="000843D2" w:rsidRDefault="000843D2">
      <w:r>
        <w:br w:type="page"/>
      </w:r>
    </w:p>
    <w:p w14:paraId="5D5D54D2" w14:textId="7E8476BC" w:rsidR="008708F9" w:rsidRPr="00C0592E" w:rsidRDefault="008708F9" w:rsidP="0065561C">
      <w:r w:rsidRPr="00C0592E">
        <w:lastRenderedPageBreak/>
        <w:t xml:space="preserve">Once the </w:t>
      </w:r>
      <w:r w:rsidR="0099424F">
        <w:t>verification profile</w:t>
      </w:r>
      <w:r w:rsidRPr="00C0592E">
        <w:t xml:space="preserve"> is complete</w:t>
      </w:r>
      <w:r w:rsidR="00A92790" w:rsidRPr="00C0592E">
        <w:t xml:space="preserve">, </w:t>
      </w:r>
      <w:r w:rsidR="00276B04">
        <w:t xml:space="preserve">and </w:t>
      </w:r>
      <w:r w:rsidRPr="00C0592E">
        <w:t xml:space="preserve">the </w:t>
      </w:r>
      <w:r w:rsidR="00C4486E" w:rsidRPr="00C0592E">
        <w:t>KIC profiler</w:t>
      </w:r>
      <w:r w:rsidRPr="00C0592E">
        <w:t xml:space="preserve"> has downloaded the profile data</w:t>
      </w:r>
      <w:r w:rsidR="00C70673" w:rsidRPr="00C0592E">
        <w:t xml:space="preserve"> </w:t>
      </w:r>
      <w:r w:rsidR="00C4486E" w:rsidRPr="00C0592E">
        <w:t>that</w:t>
      </w:r>
      <w:r w:rsidR="006214AE" w:rsidRPr="00C0592E">
        <w:t xml:space="preserve"> meets Virtual Pro</w:t>
      </w:r>
      <w:r w:rsidR="00C70673" w:rsidRPr="00C0592E">
        <w:t>file criteria</w:t>
      </w:r>
      <w:r w:rsidR="00A92790" w:rsidRPr="00C0592E">
        <w:t>,</w:t>
      </w:r>
      <w:r w:rsidRPr="00C0592E">
        <w:t xml:space="preserve"> the</w:t>
      </w:r>
      <w:r w:rsidR="00D42798">
        <w:t xml:space="preserve"> </w:t>
      </w:r>
      <w:r w:rsidR="00C4486E" w:rsidRPr="00C0592E">
        <w:t>software will display the</w:t>
      </w:r>
      <w:r w:rsidRPr="00C0592E">
        <w:t xml:space="preserve"> dialog box</w:t>
      </w:r>
      <w:r w:rsidR="00C4486E" w:rsidRPr="00C0592E">
        <w:t xml:space="preserve"> shown below.  See</w:t>
      </w:r>
      <w:r w:rsidR="000415F2" w:rsidRPr="00C0592E">
        <w:t xml:space="preserve"> </w:t>
      </w:r>
      <w:r w:rsidR="000415F2" w:rsidRPr="00C0592E">
        <w:fldChar w:fldCharType="begin"/>
      </w:r>
      <w:r w:rsidR="000415F2" w:rsidRPr="00C0592E">
        <w:instrText xml:space="preserve"> REF _Ref185905094 \h </w:instrText>
      </w:r>
      <w:r w:rsidR="00C0592E" w:rsidRPr="00C0592E">
        <w:instrText xml:space="preserve"> \* MERGEFORMAT </w:instrText>
      </w:r>
      <w:r w:rsidR="000415F2" w:rsidRPr="00C0592E">
        <w:fldChar w:fldCharType="separate"/>
      </w:r>
      <w:r w:rsidR="007A7D53" w:rsidRPr="00C0592E">
        <w:t xml:space="preserve">Figure </w:t>
      </w:r>
      <w:r w:rsidR="007A7D53">
        <w:rPr>
          <w:noProof/>
        </w:rPr>
        <w:t>33</w:t>
      </w:r>
      <w:r w:rsidR="000415F2" w:rsidRPr="00C0592E">
        <w:fldChar w:fldCharType="end"/>
      </w:r>
      <w:r w:rsidR="00C4486E" w:rsidRPr="00C0592E">
        <w:t>.</w:t>
      </w:r>
    </w:p>
    <w:p w14:paraId="608BE749" w14:textId="77777777" w:rsidR="00C4486E" w:rsidRPr="004B2B33" w:rsidRDefault="00DD450D" w:rsidP="004B2B33">
      <w:pPr>
        <w:jc w:val="center"/>
      </w:pPr>
      <w:r w:rsidRPr="004B2B33">
        <w:rPr>
          <w:noProof/>
        </w:rPr>
        <w:drawing>
          <wp:inline distT="0" distB="0" distL="0" distR="0" wp14:anchorId="5941FDBA" wp14:editId="5DD0FA41">
            <wp:extent cx="3314700" cy="1822450"/>
            <wp:effectExtent l="19050" t="19050" r="1905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14700" cy="1822450"/>
                    </a:xfrm>
                    <a:prstGeom prst="rect">
                      <a:avLst/>
                    </a:prstGeom>
                    <a:noFill/>
                    <a:ln w="9525" cmpd="sng">
                      <a:solidFill>
                        <a:srgbClr val="000000"/>
                      </a:solidFill>
                      <a:miter lim="800000"/>
                      <a:headEnd/>
                      <a:tailEnd/>
                    </a:ln>
                    <a:effectLst/>
                  </pic:spPr>
                </pic:pic>
              </a:graphicData>
            </a:graphic>
          </wp:inline>
        </w:drawing>
      </w:r>
    </w:p>
    <w:p w14:paraId="7234C40B" w14:textId="25042813" w:rsidR="00C70673" w:rsidRPr="00C0592E" w:rsidRDefault="00C4486E" w:rsidP="00F5043F">
      <w:pPr>
        <w:pStyle w:val="Caption"/>
      </w:pPr>
      <w:bookmarkStart w:id="1070" w:name="_Ref185905094"/>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33</w:t>
      </w:r>
      <w:r w:rsidR="00B41E3E">
        <w:rPr>
          <w:noProof/>
        </w:rPr>
        <w:fldChar w:fldCharType="end"/>
      </w:r>
      <w:bookmarkEnd w:id="1070"/>
      <w:r w:rsidR="000415F2" w:rsidRPr="00C0592E">
        <w:t>:</w:t>
      </w:r>
      <w:r w:rsidRPr="00C0592E">
        <w:t xml:space="preserve"> </w:t>
      </w:r>
      <w:r w:rsidR="00C70673" w:rsidRPr="00C0592E">
        <w:t>This dialog box will display the PWI</w:t>
      </w:r>
      <w:r w:rsidR="008B153C" w:rsidRPr="00C0592E">
        <w:t xml:space="preserve"> and the</w:t>
      </w:r>
      <w:r w:rsidR="008B153C" w:rsidRPr="00C0592E">
        <w:br/>
      </w:r>
      <w:r w:rsidR="00C70673" w:rsidRPr="00C0592E">
        <w:t xml:space="preserve">predicted PWI for the </w:t>
      </w:r>
      <w:r w:rsidR="0099424F">
        <w:t>verification profile</w:t>
      </w:r>
      <w:r w:rsidR="00C70673" w:rsidRPr="00C0592E">
        <w:t>.</w:t>
      </w:r>
    </w:p>
    <w:p w14:paraId="6D51C2BE" w14:textId="77777777" w:rsidR="001C19EF" w:rsidRPr="00C0592E" w:rsidRDefault="001C19EF" w:rsidP="008B153C"/>
    <w:p w14:paraId="74A8F0D3" w14:textId="20AE56E3" w:rsidR="00C4486E" w:rsidRPr="00C0592E" w:rsidRDefault="00A92790" w:rsidP="00BC7495">
      <w:r w:rsidRPr="00C0592E">
        <w:t>Alternatively,</w:t>
      </w:r>
      <w:r w:rsidR="00BC7495" w:rsidRPr="00C0592E">
        <w:t xml:space="preserve"> if </w:t>
      </w:r>
      <w:r w:rsidR="00BF6891">
        <w:t>the p</w:t>
      </w:r>
      <w:r w:rsidR="00C4486E" w:rsidRPr="00C0592E">
        <w:t>rofile is out of spec, the</w:t>
      </w:r>
      <w:r w:rsidR="00BC7495" w:rsidRPr="00C0592E">
        <w:t xml:space="preserve"> dialog box </w:t>
      </w:r>
      <w:r w:rsidR="00C4486E" w:rsidRPr="0065561C">
        <w:t>show</w:t>
      </w:r>
      <w:r w:rsidR="0000286E" w:rsidRPr="0065561C">
        <w:t>n</w:t>
      </w:r>
      <w:r w:rsidR="00C4486E" w:rsidRPr="00C0592E">
        <w:t xml:space="preserve"> below </w:t>
      </w:r>
      <w:r w:rsidR="00BC7495" w:rsidRPr="00C0592E">
        <w:t>will appear stating that the PWI is too high.</w:t>
      </w:r>
      <w:r w:rsidR="00C4486E" w:rsidRPr="00C0592E">
        <w:t xml:space="preserve">  See</w:t>
      </w:r>
      <w:r w:rsidR="000415F2" w:rsidRPr="00C0592E">
        <w:t xml:space="preserve"> </w:t>
      </w:r>
      <w:r w:rsidR="000415F2" w:rsidRPr="00C0592E">
        <w:fldChar w:fldCharType="begin"/>
      </w:r>
      <w:r w:rsidR="000415F2" w:rsidRPr="00C0592E">
        <w:instrText xml:space="preserve"> REF _Ref185905107 \h </w:instrText>
      </w:r>
      <w:r w:rsidR="00C0592E" w:rsidRPr="00C0592E">
        <w:instrText xml:space="preserve"> \* MERGEFORMAT </w:instrText>
      </w:r>
      <w:r w:rsidR="000415F2" w:rsidRPr="00C0592E">
        <w:fldChar w:fldCharType="separate"/>
      </w:r>
      <w:r w:rsidR="007A7D53" w:rsidRPr="00C0592E">
        <w:t xml:space="preserve">Figure </w:t>
      </w:r>
      <w:r w:rsidR="007A7D53">
        <w:rPr>
          <w:noProof/>
        </w:rPr>
        <w:t>34</w:t>
      </w:r>
      <w:r w:rsidR="000415F2" w:rsidRPr="00C0592E">
        <w:fldChar w:fldCharType="end"/>
      </w:r>
      <w:r w:rsidR="00C4486E" w:rsidRPr="00C0592E">
        <w:t>.</w:t>
      </w:r>
    </w:p>
    <w:p w14:paraId="102BCDF5" w14:textId="77777777" w:rsidR="00C4486E" w:rsidRPr="00C0592E" w:rsidRDefault="00C4486E" w:rsidP="00BC7495"/>
    <w:p w14:paraId="7B88FADB" w14:textId="213775E5" w:rsidR="00BC7495" w:rsidRPr="00C0592E" w:rsidRDefault="00BC7495" w:rsidP="00BC7495">
      <w:r w:rsidRPr="00C0592E">
        <w:t xml:space="preserve">If you choose to continue running Virtual Profiling, you will receive </w:t>
      </w:r>
      <w:r w:rsidR="00B402A7" w:rsidRPr="00C0592E">
        <w:t>WARNING</w:t>
      </w:r>
      <w:r w:rsidRPr="00C0592E">
        <w:t xml:space="preserve"> #2, “The last profile was out of spec”.  In which case</w:t>
      </w:r>
      <w:r w:rsidR="002224EF" w:rsidRPr="00C0592E">
        <w:t>,</w:t>
      </w:r>
      <w:r w:rsidRPr="00C0592E">
        <w:t xml:space="preserve"> you would need to run profiles until </w:t>
      </w:r>
      <w:r w:rsidR="00C4486E" w:rsidRPr="00C0592E">
        <w:t xml:space="preserve">an </w:t>
      </w:r>
      <w:r w:rsidR="00B04E56" w:rsidRPr="00C0592E">
        <w:t>in-spec</w:t>
      </w:r>
      <w:r w:rsidR="00C4486E" w:rsidRPr="00C0592E">
        <w:t xml:space="preserve"> profile </w:t>
      </w:r>
      <w:r w:rsidRPr="00C0592E">
        <w:t xml:space="preserve">is achieved before </w:t>
      </w:r>
      <w:r w:rsidR="00C4486E" w:rsidRPr="00C0592E">
        <w:t xml:space="preserve">the software </w:t>
      </w:r>
      <w:r w:rsidR="00F558E8">
        <w:t>lets you</w:t>
      </w:r>
      <w:r w:rsidR="00C4486E" w:rsidRPr="00C0592E">
        <w:t xml:space="preserve"> continue</w:t>
      </w:r>
      <w:r w:rsidRPr="00C0592E">
        <w:t xml:space="preserve"> Virtual Profiling.</w:t>
      </w:r>
    </w:p>
    <w:p w14:paraId="510C8F01" w14:textId="77777777" w:rsidR="00BC7495" w:rsidRPr="00C0592E" w:rsidRDefault="00BC7495" w:rsidP="008B153C"/>
    <w:p w14:paraId="69D7057C" w14:textId="77777777" w:rsidR="00C4486E" w:rsidRPr="004B2B33" w:rsidRDefault="00DD450D" w:rsidP="004B2B33">
      <w:pPr>
        <w:jc w:val="center"/>
      </w:pPr>
      <w:r w:rsidRPr="004B2B33">
        <w:rPr>
          <w:noProof/>
        </w:rPr>
        <w:drawing>
          <wp:inline distT="0" distB="0" distL="0" distR="0" wp14:anchorId="158315F9" wp14:editId="351D89F9">
            <wp:extent cx="3314700" cy="1828800"/>
            <wp:effectExtent l="19050" t="19050" r="19050"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w="9525" cmpd="sng">
                      <a:solidFill>
                        <a:srgbClr val="000000"/>
                      </a:solidFill>
                      <a:miter lim="800000"/>
                      <a:headEnd/>
                      <a:tailEnd/>
                    </a:ln>
                    <a:effectLst/>
                  </pic:spPr>
                </pic:pic>
              </a:graphicData>
            </a:graphic>
          </wp:inline>
        </w:drawing>
      </w:r>
    </w:p>
    <w:p w14:paraId="78FA4401" w14:textId="5E80E88D" w:rsidR="009D219D" w:rsidRPr="00C0592E" w:rsidRDefault="009D219D" w:rsidP="00F5043F">
      <w:pPr>
        <w:pStyle w:val="Caption"/>
      </w:pPr>
      <w:bookmarkStart w:id="1071" w:name="_Ref18590510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34</w:t>
      </w:r>
      <w:r w:rsidR="00B41E3E">
        <w:rPr>
          <w:noProof/>
        </w:rPr>
        <w:fldChar w:fldCharType="end"/>
      </w:r>
      <w:bookmarkEnd w:id="1071"/>
      <w:r w:rsidR="000415F2" w:rsidRPr="00C0592E">
        <w:t>:</w:t>
      </w:r>
      <w:r w:rsidRPr="00C0592E">
        <w:t xml:space="preserve"> Out of Spec Verification profile</w:t>
      </w:r>
    </w:p>
    <w:p w14:paraId="340FD206" w14:textId="77777777" w:rsidR="008708F9" w:rsidRPr="00C0592E" w:rsidRDefault="008708F9" w:rsidP="009D219D">
      <w:pPr>
        <w:spacing w:after="60"/>
      </w:pPr>
      <w:r w:rsidRPr="00C0592E">
        <w:t>The dialog box will present two choices:</w:t>
      </w:r>
    </w:p>
    <w:p w14:paraId="5DF90D2A" w14:textId="77777777" w:rsidR="008708F9" w:rsidRPr="00C0592E" w:rsidRDefault="008708F9" w:rsidP="00FD1E38">
      <w:pPr>
        <w:pStyle w:val="ListBullet"/>
        <w:numPr>
          <w:ilvl w:val="0"/>
          <w:numId w:val="2"/>
        </w:numPr>
      </w:pPr>
      <w:r w:rsidRPr="00C0592E">
        <w:rPr>
          <w:b/>
        </w:rPr>
        <w:t>Continue Virtual Profiling –</w:t>
      </w:r>
      <w:r w:rsidRPr="00C0592E">
        <w:t xml:space="preserve"> If the </w:t>
      </w:r>
      <w:r w:rsidR="0099424F">
        <w:t>verification profile</w:t>
      </w:r>
      <w:r w:rsidRPr="00C0592E">
        <w:t xml:space="preserve"> meets Virtual Profiling criteria, it will au</w:t>
      </w:r>
      <w:r w:rsidR="0099424F">
        <w:t>tomatically be used as the new b</w:t>
      </w:r>
      <w:r w:rsidRPr="00C0592E">
        <w:t xml:space="preserve">aseline profile.  If you choose this option, the software will update the </w:t>
      </w:r>
      <w:r w:rsidR="0099424F">
        <w:t>baseline</w:t>
      </w:r>
      <w:r w:rsidRPr="00C0592E">
        <w:t xml:space="preserve"> and continue Virtual Profiling, using the</w:t>
      </w:r>
      <w:r w:rsidR="0099424F">
        <w:t xml:space="preserve"> verification profile as a new b</w:t>
      </w:r>
      <w:r w:rsidRPr="00C0592E">
        <w:t>aseline</w:t>
      </w:r>
      <w:r w:rsidR="008B153C" w:rsidRPr="00C0592E">
        <w:t xml:space="preserve"> profile.</w:t>
      </w:r>
    </w:p>
    <w:p w14:paraId="367AEE0F" w14:textId="77777777" w:rsidR="008708F9" w:rsidRPr="00C0592E" w:rsidRDefault="008708F9"/>
    <w:p w14:paraId="250B7B36" w14:textId="77777777" w:rsidR="008708F9" w:rsidRPr="00C0592E" w:rsidRDefault="008708F9" w:rsidP="00FD1E38">
      <w:pPr>
        <w:pStyle w:val="ListBullet"/>
        <w:numPr>
          <w:ilvl w:val="0"/>
          <w:numId w:val="2"/>
        </w:numPr>
      </w:pPr>
      <w:r w:rsidRPr="00C0592E">
        <w:rPr>
          <w:b/>
        </w:rPr>
        <w:t>Unload Virtual Profile and go to Prediction mode</w:t>
      </w:r>
      <w:r w:rsidRPr="00C0592E">
        <w:t xml:space="preserve"> – If the </w:t>
      </w:r>
      <w:r w:rsidR="0099424F">
        <w:t>verification profile</w:t>
      </w:r>
      <w:r w:rsidRPr="00C0592E">
        <w:t xml:space="preserve"> does not meet Virtual Profiling criteria or is out of spec, it can’t be used for Virtual Profiling.  If you choose this option, you can predict changes to the profile in order to bring the profile back within its process specification.  You will have to run at least one more profile in order to produce a profile that meets Virtual Profiling</w:t>
      </w:r>
      <w:r w:rsidR="008B153C" w:rsidRPr="00C0592E">
        <w:t xml:space="preserve"> criteria.</w:t>
      </w:r>
    </w:p>
    <w:p w14:paraId="44827E37" w14:textId="77777777" w:rsidR="008708F9" w:rsidRPr="00C0592E" w:rsidRDefault="008708F9" w:rsidP="00362427"/>
    <w:p w14:paraId="5D30D547" w14:textId="77777777" w:rsidR="008708F9" w:rsidRPr="00362427" w:rsidRDefault="00AE2473" w:rsidP="00362427">
      <w:pPr>
        <w:rPr>
          <w:b/>
        </w:rPr>
      </w:pPr>
      <w:r w:rsidRPr="00362427">
        <w:rPr>
          <w:b/>
        </w:rPr>
        <w:t>Note</w:t>
      </w:r>
      <w:r w:rsidRPr="00362427">
        <w:t>:</w:t>
      </w:r>
      <w:r w:rsidR="00AF75F5" w:rsidRPr="00362427">
        <w:rPr>
          <w:noProof/>
        </w:rPr>
        <w:t xml:space="preserve"> </w:t>
      </w:r>
      <w:r w:rsidR="00F04AF5" w:rsidRPr="00362427">
        <w:rPr>
          <w:noProof/>
        </w:rPr>
        <w:t>For an explanation of VP</w:t>
      </w:r>
      <w:r w:rsidR="008708F9" w:rsidRPr="00362427">
        <w:rPr>
          <w:noProof/>
        </w:rPr>
        <w:t xml:space="preserve"> criteria, see</w:t>
      </w:r>
      <w:r w:rsidR="009E0615">
        <w:rPr>
          <w:noProof/>
        </w:rPr>
        <w:t xml:space="preserve"> </w:t>
      </w:r>
      <w:hyperlink w:anchor="_Virtual_Profiling" w:history="1">
        <w:r w:rsidR="009E0615" w:rsidRPr="009E0615">
          <w:rPr>
            <w:rStyle w:val="Hyperlink"/>
            <w:noProof/>
          </w:rPr>
          <w:t>Virtual Profiling</w:t>
        </w:r>
      </w:hyperlink>
      <w:r w:rsidR="009E0615">
        <w:rPr>
          <w:noProof/>
        </w:rPr>
        <w:t>.</w:t>
      </w:r>
    </w:p>
    <w:p w14:paraId="3572E1B4" w14:textId="77777777" w:rsidR="008708F9" w:rsidRDefault="009E0615" w:rsidP="00D36D96">
      <w:pPr>
        <w:pStyle w:val="Heading2"/>
      </w:pPr>
      <w:bookmarkStart w:id="1072" w:name="_Toc119468121"/>
      <w:bookmarkStart w:id="1073" w:name="_Toc353195433"/>
      <w:bookmarkStart w:id="1074" w:name="_Toc358296310"/>
      <w:bookmarkStart w:id="1075" w:name="_Toc358298475"/>
      <w:r>
        <w:br w:type="page"/>
      </w:r>
      <w:bookmarkStart w:id="1076" w:name="_Toc469334965"/>
      <w:bookmarkStart w:id="1077" w:name="_Toc504120391"/>
      <w:bookmarkStart w:id="1078" w:name="_Toc527644374"/>
      <w:bookmarkStart w:id="1079" w:name="_Toc528599473"/>
      <w:bookmarkStart w:id="1080" w:name="_Toc17993511"/>
      <w:bookmarkStart w:id="1081" w:name="_Toc37267229"/>
      <w:bookmarkStart w:id="1082" w:name="_Toc51666647"/>
      <w:bookmarkStart w:id="1083" w:name="_Toc51666813"/>
      <w:r w:rsidR="00DA7A6D">
        <w:lastRenderedPageBreak/>
        <w:t xml:space="preserve">Historical </w:t>
      </w:r>
      <w:r w:rsidR="00BB1720">
        <w:t>Mode</w:t>
      </w:r>
      <w:bookmarkEnd w:id="1072"/>
      <w:bookmarkEnd w:id="1073"/>
      <w:bookmarkEnd w:id="1074"/>
      <w:bookmarkEnd w:id="1075"/>
      <w:bookmarkEnd w:id="1076"/>
      <w:bookmarkEnd w:id="1077"/>
      <w:bookmarkEnd w:id="1078"/>
      <w:bookmarkEnd w:id="1079"/>
      <w:bookmarkEnd w:id="1080"/>
      <w:bookmarkEnd w:id="1081"/>
      <w:bookmarkEnd w:id="1082"/>
      <w:bookmarkEnd w:id="1083"/>
    </w:p>
    <w:p w14:paraId="13499939" w14:textId="2E297511" w:rsidR="008708F9" w:rsidRDefault="008708F9" w:rsidP="009E0615">
      <w:r w:rsidRPr="00C0592E">
        <w:t xml:space="preserve">The </w:t>
      </w:r>
      <w:r w:rsidR="00D42798">
        <w:t>W</w:t>
      </w:r>
      <w:r w:rsidR="00DF63A3" w:rsidRPr="00C0592E">
        <w:t>PI</w:t>
      </w:r>
      <w:r w:rsidRPr="00C0592E">
        <w:t xml:space="preserve"> software </w:t>
      </w:r>
      <w:r w:rsidR="00F915E3">
        <w:t>has a</w:t>
      </w:r>
      <w:r w:rsidR="004A0A79">
        <w:t>n</w:t>
      </w:r>
      <w:r w:rsidR="00F915E3">
        <w:t xml:space="preserve"> historical mode feature. </w:t>
      </w:r>
      <w:r w:rsidRPr="00C0592E">
        <w:t xml:space="preserve">This feature allows </w:t>
      </w:r>
      <w:r w:rsidR="00BF3428" w:rsidRPr="00C0592E">
        <w:t>you</w:t>
      </w:r>
      <w:r w:rsidRPr="00C0592E">
        <w:t xml:space="preserve"> to view Virtual Profile data for any board processed when the </w:t>
      </w:r>
      <w:r w:rsidR="00D42798">
        <w:t>Virtual Profiling</w:t>
      </w:r>
      <w:r w:rsidRPr="00C0592E">
        <w:t xml:space="preserve"> has been running.  Open the Profile Explorer and select any event other than a profile</w:t>
      </w:r>
      <w:r w:rsidR="00F915E3">
        <w:rPr>
          <w:b/>
        </w:rPr>
        <w:t xml:space="preserve">. </w:t>
      </w:r>
      <w:r w:rsidR="004A0A79">
        <w:t xml:space="preserve">The </w:t>
      </w:r>
      <w:r w:rsidRPr="00362427">
        <w:rPr>
          <w:i/>
        </w:rPr>
        <w:t>Display the Graph and Statistics for this profile</w:t>
      </w:r>
      <w:r w:rsidRPr="00C0592E">
        <w:rPr>
          <w:b/>
        </w:rPr>
        <w:t xml:space="preserve"> </w:t>
      </w:r>
      <w:r w:rsidRPr="00C0592E">
        <w:t>button</w:t>
      </w:r>
      <w:r w:rsidRPr="00C0592E">
        <w:rPr>
          <w:b/>
        </w:rPr>
        <w:t xml:space="preserve"> </w:t>
      </w:r>
      <w:r w:rsidRPr="00C0592E">
        <w:t xml:space="preserve">will change from a single graph button display to a </w:t>
      </w:r>
      <w:r w:rsidR="00F915E3">
        <w:t xml:space="preserve">HISTORY </w:t>
      </w:r>
      <w:r w:rsidRPr="00C0592E">
        <w:t>button display, indicating there is Historical data associated wi</w:t>
      </w:r>
      <w:r w:rsidR="00F915E3">
        <w:t xml:space="preserve">th selected event. </w:t>
      </w:r>
      <w:r w:rsidR="008D4B05" w:rsidRPr="00C0592E">
        <w:t xml:space="preserve">See </w:t>
      </w:r>
      <w:r w:rsidR="001627E3" w:rsidRPr="00C0592E">
        <w:fldChar w:fldCharType="begin"/>
      </w:r>
      <w:r w:rsidR="001627E3" w:rsidRPr="00C0592E">
        <w:instrText xml:space="preserve"> REF _Ref185909935 \h </w:instrText>
      </w:r>
      <w:r w:rsidR="00C0592E" w:rsidRPr="00C0592E">
        <w:instrText xml:space="preserve"> \* MERGEFORMAT </w:instrText>
      </w:r>
      <w:r w:rsidR="001627E3" w:rsidRPr="00C0592E">
        <w:fldChar w:fldCharType="separate"/>
      </w:r>
      <w:r w:rsidR="007A7D53" w:rsidRPr="00C0592E">
        <w:t xml:space="preserve">Figure </w:t>
      </w:r>
      <w:r w:rsidR="007A7D53">
        <w:rPr>
          <w:noProof/>
        </w:rPr>
        <w:t>35</w:t>
      </w:r>
      <w:r w:rsidR="001627E3" w:rsidRPr="00C0592E">
        <w:fldChar w:fldCharType="end"/>
      </w:r>
      <w:r w:rsidR="001627E3" w:rsidRPr="00C0592E">
        <w:t xml:space="preserve"> a</w:t>
      </w:r>
      <w:r w:rsidR="008D4B05" w:rsidRPr="00C0592E">
        <w:t>nd</w:t>
      </w:r>
      <w:r w:rsidR="001627E3" w:rsidRPr="00C0592E">
        <w:t xml:space="preserve"> </w:t>
      </w:r>
      <w:r w:rsidR="001627E3" w:rsidRPr="00C0592E">
        <w:fldChar w:fldCharType="begin"/>
      </w:r>
      <w:r w:rsidR="001627E3" w:rsidRPr="00C0592E">
        <w:instrText xml:space="preserve"> REF _Ref185909946 \h </w:instrText>
      </w:r>
      <w:r w:rsidR="00C0592E" w:rsidRPr="00C0592E">
        <w:instrText xml:space="preserve"> \* MERGEFORMAT </w:instrText>
      </w:r>
      <w:r w:rsidR="001627E3" w:rsidRPr="00C0592E">
        <w:fldChar w:fldCharType="separate"/>
      </w:r>
      <w:r w:rsidR="007A7D53" w:rsidRPr="00C0592E">
        <w:t xml:space="preserve">Figure </w:t>
      </w:r>
      <w:r w:rsidR="007A7D53">
        <w:rPr>
          <w:noProof/>
        </w:rPr>
        <w:t>36</w:t>
      </w:r>
      <w:r w:rsidR="001627E3" w:rsidRPr="00C0592E">
        <w:fldChar w:fldCharType="end"/>
      </w:r>
      <w:r w:rsidR="00BA5862" w:rsidRPr="00C0592E">
        <w:t>.</w:t>
      </w:r>
    </w:p>
    <w:p w14:paraId="0987E997" w14:textId="77777777" w:rsidR="009E0615" w:rsidRPr="00C0592E" w:rsidRDefault="009E0615" w:rsidP="009E0615"/>
    <w:tbl>
      <w:tblPr>
        <w:tblW w:w="0" w:type="auto"/>
        <w:jc w:val="center"/>
        <w:tblLayout w:type="fixed"/>
        <w:tblCellMar>
          <w:left w:w="288" w:type="dxa"/>
          <w:right w:w="288" w:type="dxa"/>
        </w:tblCellMar>
        <w:tblLook w:val="01E0" w:firstRow="1" w:lastRow="1" w:firstColumn="1" w:lastColumn="1" w:noHBand="0" w:noVBand="0"/>
      </w:tblPr>
      <w:tblGrid>
        <w:gridCol w:w="2880"/>
        <w:gridCol w:w="2880"/>
      </w:tblGrid>
      <w:tr w:rsidR="00461367" w:rsidRPr="00C0592E" w14:paraId="177DA289" w14:textId="77777777">
        <w:trPr>
          <w:jc w:val="center"/>
        </w:trPr>
        <w:tc>
          <w:tcPr>
            <w:tcW w:w="2880" w:type="dxa"/>
            <w:shd w:val="clear" w:color="auto" w:fill="auto"/>
          </w:tcPr>
          <w:p w14:paraId="3E18FD14" w14:textId="77777777" w:rsidR="00461367" w:rsidRPr="00C0592E" w:rsidRDefault="00461367" w:rsidP="009E0615">
            <w:pPr>
              <w:jc w:val="center"/>
            </w:pPr>
            <w:r w:rsidRPr="00C0592E">
              <w:object w:dxaOrig="1365" w:dyaOrig="765" w14:anchorId="57894187">
                <v:shape id="_x0000_i1030" type="#_x0000_t75" style="width:69pt;height:39pt" o:ole="" o:bordertopcolor="this" o:borderleftcolor="this" o:borderbottomcolor="this" o:borderrightcolor="this" fillcolor="window">
                  <v:imagedata r:id="rId158" o:title=""/>
                  <w10:bordertop type="single" width="6"/>
                  <w10:borderleft type="single" width="6"/>
                  <w10:borderbottom type="single" width="6"/>
                  <w10:borderright type="single" width="6"/>
                </v:shape>
                <o:OLEObject Type="Embed" ProgID="PBrush" ShapeID="_x0000_i1030" DrawAspect="Content" ObjectID="_1685995641" r:id="rId159"/>
              </w:object>
            </w:r>
          </w:p>
          <w:p w14:paraId="7793208A" w14:textId="439BC6DB" w:rsidR="00461367" w:rsidRPr="00C0592E" w:rsidRDefault="00461367" w:rsidP="00461367">
            <w:pPr>
              <w:pStyle w:val="Caption"/>
            </w:pPr>
            <w:bookmarkStart w:id="1084" w:name="_Ref185909935"/>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35</w:t>
            </w:r>
            <w:r w:rsidR="00B41E3E">
              <w:rPr>
                <w:noProof/>
              </w:rPr>
              <w:fldChar w:fldCharType="end"/>
            </w:r>
            <w:bookmarkEnd w:id="1084"/>
            <w:r w:rsidRPr="00C0592E">
              <w:t xml:space="preserve">: </w:t>
            </w:r>
            <w:r w:rsidR="001A6F3E" w:rsidRPr="00C0592E">
              <w:t>Profile Explorer–</w:t>
            </w:r>
            <w:r w:rsidRPr="00C0592E">
              <w:t xml:space="preserve">Display Graph and Statistics for </w:t>
            </w:r>
            <w:r w:rsidR="00F072F3" w:rsidRPr="00C0592E">
              <w:t xml:space="preserve">this </w:t>
            </w:r>
            <w:r w:rsidRPr="00C0592E">
              <w:t>profile</w:t>
            </w:r>
          </w:p>
        </w:tc>
        <w:tc>
          <w:tcPr>
            <w:tcW w:w="2880" w:type="dxa"/>
            <w:shd w:val="clear" w:color="auto" w:fill="auto"/>
          </w:tcPr>
          <w:p w14:paraId="62544604" w14:textId="77777777" w:rsidR="00355529" w:rsidRPr="00355529" w:rsidRDefault="00DD450D" w:rsidP="00355529">
            <w:pPr>
              <w:jc w:val="center"/>
              <w:rPr>
                <w:lang w:val="en"/>
              </w:rPr>
            </w:pPr>
            <w:r>
              <w:rPr>
                <w:noProof/>
              </w:rPr>
              <w:drawing>
                <wp:inline distT="0" distB="0" distL="0" distR="0" wp14:anchorId="3F2BABA2" wp14:editId="4942E0AF">
                  <wp:extent cx="869950" cy="476250"/>
                  <wp:effectExtent l="0" t="0" r="6350" b="0"/>
                  <wp:docPr id="214" name="Picture 214" descr="bt_Inspect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t_Inspection_Histor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69950" cy="476250"/>
                          </a:xfrm>
                          <a:prstGeom prst="rect">
                            <a:avLst/>
                          </a:prstGeom>
                          <a:noFill/>
                          <a:ln>
                            <a:noFill/>
                          </a:ln>
                        </pic:spPr>
                      </pic:pic>
                    </a:graphicData>
                  </a:graphic>
                </wp:inline>
              </w:drawing>
            </w:r>
          </w:p>
          <w:p w14:paraId="560EF945" w14:textId="5A4F9315" w:rsidR="00461367" w:rsidRPr="00C0592E" w:rsidRDefault="00461367" w:rsidP="00461367">
            <w:pPr>
              <w:pStyle w:val="Caption"/>
            </w:pPr>
            <w:bookmarkStart w:id="1085" w:name="_Ref185909946"/>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36</w:t>
            </w:r>
            <w:r w:rsidR="00B41E3E">
              <w:rPr>
                <w:noProof/>
              </w:rPr>
              <w:fldChar w:fldCharType="end"/>
            </w:r>
            <w:bookmarkEnd w:id="1085"/>
            <w:r w:rsidRPr="00C0592E">
              <w:t xml:space="preserve">: </w:t>
            </w:r>
            <w:r w:rsidR="001A6F3E" w:rsidRPr="00C0592E">
              <w:t>Profile Explorer–</w:t>
            </w:r>
            <w:r w:rsidRPr="00C0592E">
              <w:t>Display Historical Graph and Statistics</w:t>
            </w:r>
          </w:p>
        </w:tc>
      </w:tr>
    </w:tbl>
    <w:p w14:paraId="49D12CC6" w14:textId="77777777" w:rsidR="000843D2" w:rsidRDefault="000843D2" w:rsidP="00764D3A">
      <w:bookmarkStart w:id="1086" w:name="_Toc119468122"/>
      <w:bookmarkStart w:id="1087" w:name="_Toc353195434"/>
      <w:bookmarkStart w:id="1088" w:name="_Toc358296311"/>
      <w:bookmarkStart w:id="1089" w:name="_Toc358298476"/>
      <w:bookmarkStart w:id="1090" w:name="_Toc469334966"/>
    </w:p>
    <w:p w14:paraId="78AF7AF2" w14:textId="77777777" w:rsidR="008708F9" w:rsidRPr="00C0592E" w:rsidRDefault="00530DA9" w:rsidP="00D36D96">
      <w:pPr>
        <w:pStyle w:val="Heading2"/>
      </w:pPr>
      <w:bookmarkStart w:id="1091" w:name="_Toc504120392"/>
      <w:bookmarkStart w:id="1092" w:name="_Toc527644375"/>
      <w:bookmarkStart w:id="1093" w:name="_Toc528599474"/>
      <w:bookmarkStart w:id="1094" w:name="_Toc17993512"/>
      <w:bookmarkStart w:id="1095" w:name="_Toc37267230"/>
      <w:bookmarkStart w:id="1096" w:name="_Toc51666648"/>
      <w:bookmarkStart w:id="1097" w:name="_Toc51666814"/>
      <w:r>
        <w:t>View</w:t>
      </w:r>
      <w:r w:rsidR="00F7311A" w:rsidRPr="00C0592E">
        <w:t xml:space="preserve"> </w:t>
      </w:r>
      <w:r w:rsidR="00BB1720" w:rsidRPr="00C0592E">
        <w:t xml:space="preserve">Historical Data While Running </w:t>
      </w:r>
      <w:r>
        <w:t>a</w:t>
      </w:r>
      <w:r w:rsidR="00BB1720">
        <w:t xml:space="preserve"> L</w:t>
      </w:r>
      <w:r w:rsidR="00BB1720" w:rsidRPr="00C0592E">
        <w:t xml:space="preserve">ive </w:t>
      </w:r>
      <w:r w:rsidR="008708F9" w:rsidRPr="00C0592E">
        <w:t>Virtual Profile</w:t>
      </w:r>
      <w:bookmarkEnd w:id="1086"/>
      <w:bookmarkEnd w:id="1087"/>
      <w:bookmarkEnd w:id="1088"/>
      <w:bookmarkEnd w:id="1089"/>
      <w:bookmarkEnd w:id="1090"/>
      <w:bookmarkEnd w:id="1091"/>
      <w:bookmarkEnd w:id="1092"/>
      <w:bookmarkEnd w:id="1093"/>
      <w:bookmarkEnd w:id="1094"/>
      <w:bookmarkEnd w:id="1095"/>
      <w:bookmarkEnd w:id="1096"/>
      <w:bookmarkEnd w:id="1097"/>
    </w:p>
    <w:p w14:paraId="7F0CA001" w14:textId="62D5E849" w:rsidR="000A0C15" w:rsidRDefault="000A0C15" w:rsidP="000A0C15">
      <w:r w:rsidRPr="00C0592E">
        <w:t xml:space="preserve">To view historical Virtual Profile data from the same PC while Virtual Profiling </w:t>
      </w:r>
      <w:r w:rsidR="00F7311A" w:rsidRPr="00C0592E">
        <w:t xml:space="preserve">- </w:t>
      </w:r>
      <w:r w:rsidRPr="00C0592E">
        <w:t>live, you launch a separate KIC Host.exe file located</w:t>
      </w:r>
      <w:r w:rsidR="00070E42" w:rsidRPr="00C0592E">
        <w:t xml:space="preserve"> in</w:t>
      </w:r>
      <w:r w:rsidRPr="00C0592E">
        <w:t xml:space="preserve">: </w:t>
      </w:r>
      <w:r w:rsidRPr="00C0592E">
        <w:rPr>
          <w:rStyle w:val="PlainTextChar"/>
        </w:rPr>
        <w:t>C:\</w:t>
      </w:r>
      <w:r w:rsidR="00D42798">
        <w:rPr>
          <w:rStyle w:val="PlainTextChar"/>
        </w:rPr>
        <w:t>W</w:t>
      </w:r>
      <w:r w:rsidR="005C3DF8" w:rsidRPr="00EF2C3C">
        <w:rPr>
          <w:rStyle w:val="PlainTextChar"/>
        </w:rPr>
        <w:t>PI</w:t>
      </w:r>
      <w:r w:rsidRPr="00EF2C3C">
        <w:rPr>
          <w:rStyle w:val="PlainTextChar"/>
        </w:rPr>
        <w:t>\</w:t>
      </w:r>
      <w:r w:rsidR="001C2E6E" w:rsidRPr="00EF2C3C">
        <w:rPr>
          <w:rStyle w:val="PlainTextChar"/>
        </w:rPr>
        <w:t>App</w:t>
      </w:r>
      <w:r w:rsidRPr="00EF2C3C">
        <w:rPr>
          <w:rStyle w:val="PlainTextChar"/>
        </w:rPr>
        <w:t>forViewer\</w:t>
      </w:r>
      <w:r w:rsidRPr="00C0592E">
        <w:rPr>
          <w:rStyle w:val="PlainTextChar"/>
        </w:rPr>
        <w:t>KICHost.exe</w:t>
      </w:r>
      <w:r w:rsidRPr="00C0592E">
        <w:t>.  This open</w:t>
      </w:r>
      <w:r w:rsidR="00F558E8">
        <w:t>s</w:t>
      </w:r>
      <w:r w:rsidRPr="00C0592E">
        <w:t xml:space="preserve"> a separate Profile Explorer that </w:t>
      </w:r>
      <w:r w:rsidR="00F558E8">
        <w:t>lets</w:t>
      </w:r>
      <w:r w:rsidRPr="00C0592E">
        <w:t xml:space="preserve"> you to browse through the history of any product including the one currently running VP.  Historical data will be available for any boards that</w:t>
      </w:r>
      <w:r w:rsidR="00F2645B" w:rsidRPr="00C0592E">
        <w:t xml:space="preserve"> have already exited the </w:t>
      </w:r>
      <w:r w:rsidR="006A5A04">
        <w:t>machine</w:t>
      </w:r>
      <w:r w:rsidR="00F2645B" w:rsidRPr="00C0592E">
        <w:t>.</w:t>
      </w:r>
    </w:p>
    <w:p w14:paraId="22633D94" w14:textId="77777777" w:rsidR="00C77EF2" w:rsidRDefault="00C77EF2" w:rsidP="000A0C15"/>
    <w:p w14:paraId="543E09F1" w14:textId="77777777" w:rsidR="00C77EF2" w:rsidRPr="00C0592E" w:rsidRDefault="00C77EF2" w:rsidP="000A0C15"/>
    <w:p w14:paraId="6B103EB6" w14:textId="77777777" w:rsidR="008708F9" w:rsidRDefault="008708F9" w:rsidP="00D36D96">
      <w:pPr>
        <w:pStyle w:val="Heading2"/>
      </w:pPr>
      <w:bookmarkStart w:id="1098" w:name="_Toc119468123"/>
      <w:bookmarkStart w:id="1099" w:name="_Toc353195435"/>
      <w:bookmarkStart w:id="1100" w:name="_Toc358296312"/>
      <w:bookmarkStart w:id="1101" w:name="_Toc358298477"/>
      <w:bookmarkStart w:id="1102" w:name="_Toc469334967"/>
      <w:bookmarkStart w:id="1103" w:name="_Toc504120393"/>
      <w:bookmarkStart w:id="1104" w:name="_Toc527644376"/>
      <w:bookmarkStart w:id="1105" w:name="_Toc528599475"/>
      <w:bookmarkStart w:id="1106" w:name="_Toc17993513"/>
      <w:bookmarkStart w:id="1107" w:name="_Toc37267231"/>
      <w:bookmarkStart w:id="1108" w:name="_Toc51666649"/>
      <w:bookmarkStart w:id="1109" w:name="_Toc51666815"/>
      <w:r>
        <w:t>His</w:t>
      </w:r>
      <w:r w:rsidR="00DA7A6D">
        <w:t xml:space="preserve">torical </w:t>
      </w:r>
      <w:r w:rsidR="00BB1720">
        <w:t xml:space="preserve">Mode - </w:t>
      </w:r>
      <w:r>
        <w:t xml:space="preserve">General </w:t>
      </w:r>
      <w:r w:rsidR="00BB1720">
        <w:t>Tab</w:t>
      </w:r>
      <w:bookmarkEnd w:id="1098"/>
      <w:bookmarkEnd w:id="1099"/>
      <w:bookmarkEnd w:id="1100"/>
      <w:bookmarkEnd w:id="1101"/>
      <w:bookmarkEnd w:id="1102"/>
      <w:bookmarkEnd w:id="1103"/>
      <w:bookmarkEnd w:id="1104"/>
      <w:bookmarkEnd w:id="1105"/>
      <w:bookmarkEnd w:id="1106"/>
      <w:bookmarkEnd w:id="1107"/>
      <w:bookmarkEnd w:id="1108"/>
      <w:bookmarkEnd w:id="1109"/>
    </w:p>
    <w:p w14:paraId="6942B5FD" w14:textId="77777777" w:rsidR="009D219D" w:rsidRPr="004B2B33" w:rsidRDefault="00DD450D" w:rsidP="004B2B33">
      <w:pPr>
        <w:jc w:val="center"/>
      </w:pPr>
      <w:r w:rsidRPr="004B2B33">
        <w:rPr>
          <w:noProof/>
        </w:rPr>
        <w:drawing>
          <wp:inline distT="0" distB="0" distL="0" distR="0" wp14:anchorId="65B87D4C" wp14:editId="25B28180">
            <wp:extent cx="5644662" cy="3057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662106" cy="3066974"/>
                    </a:xfrm>
                    <a:prstGeom prst="rect">
                      <a:avLst/>
                    </a:prstGeom>
                    <a:noFill/>
                    <a:ln>
                      <a:noFill/>
                    </a:ln>
                  </pic:spPr>
                </pic:pic>
              </a:graphicData>
            </a:graphic>
          </wp:inline>
        </w:drawing>
      </w:r>
    </w:p>
    <w:p w14:paraId="3F4C9E13" w14:textId="1E36277E" w:rsidR="008708F9" w:rsidRDefault="009D219D" w:rsidP="00F5043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37</w:t>
      </w:r>
      <w:r w:rsidR="00B41E3E">
        <w:rPr>
          <w:noProof/>
        </w:rPr>
        <w:fldChar w:fldCharType="end"/>
      </w:r>
      <w:r w:rsidR="00C300AB">
        <w:t>: Virtual Profiling History – General Tab</w:t>
      </w:r>
    </w:p>
    <w:p w14:paraId="79591FB5" w14:textId="77777777" w:rsidR="000479AA" w:rsidRDefault="000479AA" w:rsidP="00F2645B"/>
    <w:p w14:paraId="6B2256AA" w14:textId="433D18E1" w:rsidR="008708F9" w:rsidRPr="00C0592E" w:rsidRDefault="008708F9">
      <w:r w:rsidRPr="00C0592E">
        <w:t xml:space="preserve">The </w:t>
      </w:r>
      <w:r w:rsidR="00D42798">
        <w:t>W</w:t>
      </w:r>
      <w:r w:rsidR="00DF63A3" w:rsidRPr="00C0592E">
        <w:t>PI</w:t>
      </w:r>
      <w:r w:rsidR="0099424F">
        <w:t xml:space="preserve"> software will display the b</w:t>
      </w:r>
      <w:r w:rsidRPr="00C0592E">
        <w:t xml:space="preserve">aseline profile on the profile graph in a solid line format.  Also on the profile graph is the Virtual Profile for the selected board, date/time.  The Virtual Profile </w:t>
      </w:r>
      <w:r w:rsidR="00D94244">
        <w:t>appears</w:t>
      </w:r>
      <w:r w:rsidRPr="00C0592E">
        <w:t xml:space="preserve"> on the profile graph in a dashed-line format.  This display method allows </w:t>
      </w:r>
      <w:r w:rsidR="00BF3428" w:rsidRPr="00C0592E">
        <w:t>you</w:t>
      </w:r>
      <w:r w:rsidRPr="00C0592E">
        <w:t xml:space="preserve"> to easily distinguish between the </w:t>
      </w:r>
      <w:r w:rsidR="0099424F">
        <w:t>baseline</w:t>
      </w:r>
      <w:r w:rsidRPr="00C0592E">
        <w:t xml:space="preserve"> and Virtual profiles</w:t>
      </w:r>
      <w:r w:rsidR="00F2645B" w:rsidRPr="00C0592E">
        <w:t>.</w:t>
      </w:r>
    </w:p>
    <w:p w14:paraId="1F63B7F6" w14:textId="77777777" w:rsidR="009D219D" w:rsidRPr="00C0592E" w:rsidRDefault="009D219D"/>
    <w:p w14:paraId="4F952A1D" w14:textId="015E12FF" w:rsidR="00B33199" w:rsidRPr="00C0592E" w:rsidRDefault="008708F9">
      <w:r w:rsidRPr="00C0592E">
        <w:t xml:space="preserve">Below the profile graph, the Virtual Profile and </w:t>
      </w:r>
      <w:r w:rsidR="0099424F">
        <w:t>baseline</w:t>
      </w:r>
      <w:r w:rsidRPr="00C0592E">
        <w:t xml:space="preserve"> profile statistics are displayed</w:t>
      </w:r>
      <w:r w:rsidR="00276B04">
        <w:t>.</w:t>
      </w:r>
      <w:r w:rsidRPr="00C0592E">
        <w:t xml:space="preserve">  Below the statistics, the Virtual Profile and </w:t>
      </w:r>
      <w:r w:rsidR="0099424F">
        <w:t>baseline</w:t>
      </w:r>
      <w:r w:rsidRPr="00C0592E">
        <w:t xml:space="preserve"> </w:t>
      </w:r>
      <w:r w:rsidR="003552E0" w:rsidRPr="00C0592E">
        <w:t>profile</w:t>
      </w:r>
      <w:r w:rsidR="00276B04">
        <w:t xml:space="preserve"> PWI values, machine</w:t>
      </w:r>
      <w:r w:rsidR="003552E0" w:rsidRPr="00C0592E">
        <w:t xml:space="preserve"> recipes</w:t>
      </w:r>
      <w:r w:rsidR="00276B04">
        <w:t>, and Solder Pot setpoint and measured values</w:t>
      </w:r>
      <w:r w:rsidR="003552E0" w:rsidRPr="00C0592E">
        <w:t xml:space="preserve"> are displayed</w:t>
      </w:r>
      <w:r w:rsidR="00276B04">
        <w:t>.</w:t>
      </w:r>
    </w:p>
    <w:p w14:paraId="287D7AE5" w14:textId="77777777" w:rsidR="00C77EF2" w:rsidRDefault="00C77EF2">
      <w:pPr>
        <w:rPr>
          <w:rFonts w:ascii="Arial" w:hAnsi="Arial" w:cs="Arial"/>
          <w:b/>
          <w:bCs/>
          <w:sz w:val="24"/>
          <w:szCs w:val="26"/>
        </w:rPr>
      </w:pPr>
      <w:bookmarkStart w:id="1110" w:name="_Toc358296313"/>
      <w:bookmarkStart w:id="1111" w:name="_Toc358298478"/>
      <w:bookmarkStart w:id="1112" w:name="_Toc469334968"/>
      <w:bookmarkStart w:id="1113" w:name="_Toc119468124"/>
      <w:r>
        <w:br w:type="page"/>
      </w:r>
    </w:p>
    <w:p w14:paraId="70E06D4B" w14:textId="77777777" w:rsidR="009D219D" w:rsidRPr="00C0592E" w:rsidRDefault="008058F8">
      <w:pPr>
        <w:pStyle w:val="Heading3"/>
      </w:pPr>
      <w:bookmarkStart w:id="1114" w:name="_Toc504120394"/>
      <w:bookmarkStart w:id="1115" w:name="_Toc527644377"/>
      <w:bookmarkStart w:id="1116" w:name="_Toc528599476"/>
      <w:bookmarkStart w:id="1117" w:name="_Toc17993514"/>
      <w:bookmarkStart w:id="1118" w:name="_Toc37267232"/>
      <w:bookmarkStart w:id="1119" w:name="_Toc51666816"/>
      <w:r w:rsidRPr="00C0592E">
        <w:lastRenderedPageBreak/>
        <w:t>Graph Controller</w:t>
      </w:r>
      <w:bookmarkEnd w:id="1110"/>
      <w:bookmarkEnd w:id="1111"/>
      <w:bookmarkEnd w:id="1112"/>
      <w:bookmarkEnd w:id="1114"/>
      <w:bookmarkEnd w:id="1115"/>
      <w:bookmarkEnd w:id="1116"/>
      <w:bookmarkEnd w:id="1117"/>
      <w:bookmarkEnd w:id="1118"/>
      <w:bookmarkEnd w:id="1119"/>
    </w:p>
    <w:tbl>
      <w:tblPr>
        <w:tblW w:w="9503" w:type="dxa"/>
        <w:tblLook w:val="04A0" w:firstRow="1" w:lastRow="0" w:firstColumn="1" w:lastColumn="0" w:noHBand="0" w:noVBand="1"/>
      </w:tblPr>
      <w:tblGrid>
        <w:gridCol w:w="4089"/>
        <w:gridCol w:w="5414"/>
      </w:tblGrid>
      <w:tr w:rsidR="00D42798" w14:paraId="7EDBFEE1" w14:textId="77777777" w:rsidTr="00E67D7D">
        <w:tc>
          <w:tcPr>
            <w:tcW w:w="4680" w:type="dxa"/>
            <w:shd w:val="clear" w:color="auto" w:fill="auto"/>
          </w:tcPr>
          <w:p w14:paraId="6CCDC8BC" w14:textId="459515C1" w:rsidR="00F75B7B" w:rsidRPr="00C0592E" w:rsidRDefault="00F75B7B" w:rsidP="00F75B7B">
            <w:r w:rsidRPr="00C0592E">
              <w:t xml:space="preserve">The Graph Controller allows you to modify the view of the </w:t>
            </w:r>
            <w:r w:rsidR="00597827">
              <w:t>W</w:t>
            </w:r>
            <w:r w:rsidRPr="00C0592E">
              <w:t>PI</w:t>
            </w:r>
            <w:r>
              <w:t xml:space="preserve"> </w:t>
            </w:r>
            <w:r w:rsidRPr="00C0592E">
              <w:t xml:space="preserve">profile graph.  See </w:t>
            </w:r>
            <w:r w:rsidRPr="00C0592E">
              <w:fldChar w:fldCharType="begin"/>
            </w:r>
            <w:r w:rsidRPr="00C0592E">
              <w:instrText xml:space="preserve"> REF _Ref185910477 \h  \* MERGEFORMAT </w:instrText>
            </w:r>
            <w:r w:rsidRPr="00C0592E">
              <w:fldChar w:fldCharType="separate"/>
            </w:r>
            <w:r w:rsidR="007A7D53" w:rsidRPr="00C0592E">
              <w:t xml:space="preserve">Figure </w:t>
            </w:r>
            <w:r w:rsidR="007A7D53">
              <w:rPr>
                <w:noProof/>
              </w:rPr>
              <w:t>38</w:t>
            </w:r>
            <w:r w:rsidRPr="00C0592E">
              <w:fldChar w:fldCharType="end"/>
            </w:r>
            <w:r w:rsidRPr="00C0592E">
              <w:t>.  To open the Graph Controller, Left-click on the TC column header in the Statistics table or Double Left-click, anywhere just outside the profile graph.</w:t>
            </w:r>
          </w:p>
          <w:p w14:paraId="2D9AC31E" w14:textId="77777777" w:rsidR="00F75B7B" w:rsidRDefault="00F75B7B" w:rsidP="00C05228"/>
          <w:p w14:paraId="253C2241" w14:textId="77777777" w:rsidR="00F75B7B" w:rsidRPr="00673430" w:rsidRDefault="00F75B7B" w:rsidP="00C05228">
            <w:r w:rsidRPr="00C05228">
              <w:rPr>
                <w:b/>
              </w:rPr>
              <w:t>Auto scale –</w:t>
            </w:r>
            <w:r w:rsidRPr="00673430">
              <w:t xml:space="preserve"> The Auto Scale feature w</w:t>
            </w:r>
            <w:r w:rsidR="0010099E">
              <w:t>ill automatically adjust the X</w:t>
            </w:r>
            <w:r w:rsidRPr="00673430">
              <w:t xml:space="preserve"> and Y-axis scales to fit all of the data in the profile graph.  When the Auto Scale feature is disabled, you must manually input the minimum and ma</w:t>
            </w:r>
            <w:r w:rsidR="0010099E">
              <w:t>ximum scale settings for the X</w:t>
            </w:r>
            <w:r w:rsidRPr="00673430">
              <w:t xml:space="preserve"> and Y-axis scale</w:t>
            </w:r>
            <w:r w:rsidR="0010099E">
              <w:t>s</w:t>
            </w:r>
            <w:r w:rsidRPr="00673430">
              <w:t xml:space="preserve"> of the profile graph.</w:t>
            </w:r>
          </w:p>
          <w:p w14:paraId="78C46DCA" w14:textId="3F723038" w:rsidR="00F75B7B" w:rsidRPr="00E67D7D" w:rsidRDefault="00F75B7B" w:rsidP="00E67D7D"/>
        </w:tc>
        <w:tc>
          <w:tcPr>
            <w:tcW w:w="4823" w:type="dxa"/>
            <w:shd w:val="clear" w:color="auto" w:fill="auto"/>
          </w:tcPr>
          <w:p w14:paraId="22B4E495" w14:textId="77777777" w:rsidR="00F75B7B" w:rsidRDefault="00F75B7B" w:rsidP="00C05228"/>
          <w:p w14:paraId="10B1E7E5" w14:textId="77777777" w:rsidR="00F75B7B" w:rsidRDefault="00DD450D" w:rsidP="00C05228">
            <w:r w:rsidRPr="00ED44B3">
              <w:rPr>
                <w:noProof/>
              </w:rPr>
              <w:drawing>
                <wp:inline distT="0" distB="0" distL="0" distR="0" wp14:anchorId="666A1E68" wp14:editId="4C1EE2DE">
                  <wp:extent cx="3301167" cy="2353958"/>
                  <wp:effectExtent l="0" t="0" r="0" b="825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69293" cy="2402537"/>
                          </a:xfrm>
                          <a:prstGeom prst="rect">
                            <a:avLst/>
                          </a:prstGeom>
                          <a:noFill/>
                          <a:ln>
                            <a:noFill/>
                          </a:ln>
                        </pic:spPr>
                      </pic:pic>
                    </a:graphicData>
                  </a:graphic>
                </wp:inline>
              </w:drawing>
            </w:r>
          </w:p>
          <w:p w14:paraId="141A05C6" w14:textId="1424E7E1" w:rsidR="00F75B7B" w:rsidRPr="001E7042" w:rsidRDefault="00F75B7B" w:rsidP="00F75B7B">
            <w:pPr>
              <w:pStyle w:val="Caption"/>
              <w:rPr>
                <w:rFonts w:ascii="Trebuchet MS" w:hAnsi="Trebuchet MS"/>
                <w:color w:val="FF0000"/>
                <w:sz w:val="24"/>
                <w:szCs w:val="24"/>
              </w:rPr>
            </w:pPr>
            <w:bookmarkStart w:id="1120" w:name="_Ref185910477"/>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38</w:t>
            </w:r>
            <w:r w:rsidR="00B41E3E">
              <w:rPr>
                <w:noProof/>
              </w:rPr>
              <w:fldChar w:fldCharType="end"/>
            </w:r>
            <w:bookmarkEnd w:id="1120"/>
            <w:r w:rsidRPr="00C0592E">
              <w:t>: Graph Controller</w:t>
            </w:r>
            <w:r w:rsidR="001E7042">
              <w:t xml:space="preserve"> </w:t>
            </w:r>
          </w:p>
          <w:p w14:paraId="455C3EA4" w14:textId="77777777" w:rsidR="00F75B7B" w:rsidRDefault="00F75B7B" w:rsidP="00C05228">
            <w:pPr>
              <w:pStyle w:val="Caption"/>
            </w:pPr>
          </w:p>
        </w:tc>
      </w:tr>
    </w:tbl>
    <w:p w14:paraId="58CDEDC1" w14:textId="77777777" w:rsidR="00F75B7B" w:rsidRDefault="00F75B7B" w:rsidP="009D219D"/>
    <w:p w14:paraId="4FFAE674" w14:textId="77777777" w:rsidR="00D42798" w:rsidRPr="005941AF" w:rsidRDefault="00D42798" w:rsidP="00D42798">
      <w:pPr>
        <w:rPr>
          <w:b/>
          <w:strike/>
        </w:rPr>
      </w:pPr>
      <w:r w:rsidRPr="005941AF">
        <w:rPr>
          <w:b/>
        </w:rPr>
        <w:t xml:space="preserve">TCs </w:t>
      </w:r>
    </w:p>
    <w:p w14:paraId="6767D751" w14:textId="684D39A0" w:rsidR="00D42798" w:rsidRDefault="00D42798" w:rsidP="00D42798">
      <w:r w:rsidRPr="005941AF">
        <w:t>The TCs section is a list of the thermocouples used for the profile.  In the event that you wish to view the profile without a particular or multiple thermocouples, you can deselect individual thermocouples, or deselect the “All” check box, and choose only the thermocouples you wish to view. The software recalculates the PWI and updates the profile statistics based on the remaining thermocouples selected.  You must select at least one product thermocouple</w:t>
      </w:r>
      <w:r>
        <w:t xml:space="preserve">. You can also update the distance </w:t>
      </w:r>
      <w:r w:rsidR="00276B04">
        <w:t>measurement if</w:t>
      </w:r>
      <w:r>
        <w:t xml:space="preserve"> a value was input incorrectly when the profile was started.</w:t>
      </w:r>
    </w:p>
    <w:p w14:paraId="15BC1CD7" w14:textId="77777777" w:rsidR="00D42798" w:rsidRPr="00673430" w:rsidRDefault="00D42798" w:rsidP="00D42798"/>
    <w:p w14:paraId="6CAB127C" w14:textId="77777777" w:rsidR="00D42798" w:rsidRPr="00673430" w:rsidRDefault="00D42798" w:rsidP="00D42798">
      <w:r w:rsidRPr="00673430">
        <w:rPr>
          <w:b/>
        </w:rPr>
        <w:t>Grid –</w:t>
      </w:r>
      <w:r w:rsidRPr="00673430">
        <w:t xml:space="preserve"> Enables/disables the view of the X and Y-Axis scales.</w:t>
      </w:r>
    </w:p>
    <w:p w14:paraId="79F10997" w14:textId="77777777" w:rsidR="00D42798" w:rsidRPr="00673430" w:rsidRDefault="00D42798" w:rsidP="00D42798"/>
    <w:p w14:paraId="2F09F173" w14:textId="77777777" w:rsidR="00D42798" w:rsidRPr="00673430" w:rsidRDefault="00D42798" w:rsidP="00D42798">
      <w:r w:rsidRPr="00673430">
        <w:rPr>
          <w:b/>
        </w:rPr>
        <w:t xml:space="preserve">Reference </w:t>
      </w:r>
      <w:r>
        <w:rPr>
          <w:b/>
        </w:rPr>
        <w:t>l</w:t>
      </w:r>
      <w:r w:rsidRPr="00673430">
        <w:rPr>
          <w:b/>
        </w:rPr>
        <w:t>ines –</w:t>
      </w:r>
      <w:r w:rsidRPr="00673430">
        <w:t xml:space="preserve"> Enables the view of Reference Lines displayed on the profile graph.  These lines represent any temperatures referenced in the selected Process Window.</w:t>
      </w:r>
    </w:p>
    <w:p w14:paraId="2B808B8A" w14:textId="77777777" w:rsidR="00D42798" w:rsidRPr="00673430" w:rsidRDefault="00D42798" w:rsidP="00D42798"/>
    <w:p w14:paraId="7D7600E6" w14:textId="03BD51B9" w:rsidR="00D42798" w:rsidRPr="00673430" w:rsidRDefault="00D42798" w:rsidP="00D42798">
      <w:r w:rsidRPr="00673430">
        <w:rPr>
          <w:b/>
        </w:rPr>
        <w:t xml:space="preserve">Zone </w:t>
      </w:r>
      <w:r>
        <w:rPr>
          <w:b/>
        </w:rPr>
        <w:t>l</w:t>
      </w:r>
      <w:r w:rsidRPr="00673430">
        <w:rPr>
          <w:b/>
        </w:rPr>
        <w:t xml:space="preserve">ines – </w:t>
      </w:r>
      <w:r w:rsidRPr="00673430">
        <w:t>Enables the view for the zone lines on the profile graph.</w:t>
      </w:r>
    </w:p>
    <w:p w14:paraId="330D7A9B" w14:textId="77777777" w:rsidR="00D42798" w:rsidRPr="00673430" w:rsidRDefault="00D42798" w:rsidP="00D42798"/>
    <w:p w14:paraId="27255A50" w14:textId="77777777" w:rsidR="00D42798" w:rsidRPr="00673430" w:rsidRDefault="00D42798" w:rsidP="00D42798">
      <w:pPr>
        <w:rPr>
          <w:b/>
        </w:rPr>
      </w:pPr>
      <w:r>
        <w:rPr>
          <w:b/>
        </w:rPr>
        <w:t>Predicted TCs o</w:t>
      </w:r>
      <w:r w:rsidRPr="00673430">
        <w:rPr>
          <w:b/>
        </w:rPr>
        <w:t>nly</w:t>
      </w:r>
      <w:r w:rsidRPr="00673430">
        <w:t xml:space="preserve"> - Removes the Original profile plot from view, displaying only the prediction profile plot on the graph.  </w:t>
      </w:r>
    </w:p>
    <w:p w14:paraId="5F0665E9" w14:textId="77777777" w:rsidR="00D42798" w:rsidRPr="00673430" w:rsidRDefault="00D42798" w:rsidP="00D42798"/>
    <w:p w14:paraId="138073FD" w14:textId="77777777" w:rsidR="00D42798" w:rsidRPr="00673430" w:rsidRDefault="00D42798" w:rsidP="00D42798">
      <w:r w:rsidRPr="00673430">
        <w:rPr>
          <w:b/>
        </w:rPr>
        <w:t xml:space="preserve">Zero </w:t>
      </w:r>
      <w:r>
        <w:rPr>
          <w:b/>
        </w:rPr>
        <w:t>d</w:t>
      </w:r>
      <w:r w:rsidRPr="00673430">
        <w:rPr>
          <w:b/>
        </w:rPr>
        <w:t xml:space="preserve">ecimal </w:t>
      </w:r>
      <w:r>
        <w:t>– When viewing the Examine</w:t>
      </w:r>
      <w:r w:rsidRPr="00673430">
        <w:t xml:space="preserve"> tool, this setting enables or disables the decimal display.  When unchecked, the software will display one decimal point.</w:t>
      </w:r>
    </w:p>
    <w:p w14:paraId="41EE6A4E" w14:textId="77777777" w:rsidR="00D42798" w:rsidRPr="00673430" w:rsidRDefault="00D42798" w:rsidP="00D42798"/>
    <w:p w14:paraId="7271116B" w14:textId="77777777" w:rsidR="00D42798" w:rsidRDefault="00D42798" w:rsidP="00D42798">
      <w:r w:rsidRPr="00673430">
        <w:rPr>
          <w:b/>
        </w:rPr>
        <w:t xml:space="preserve">Internal </w:t>
      </w:r>
      <w:r>
        <w:rPr>
          <w:b/>
        </w:rPr>
        <w:t>t</w:t>
      </w:r>
      <w:r w:rsidRPr="00673430">
        <w:rPr>
          <w:b/>
        </w:rPr>
        <w:t xml:space="preserve">emp </w:t>
      </w:r>
      <w:r w:rsidRPr="00673430">
        <w:t>– Enables the view of the profiler’s internal temperature profile plot on the graph.</w:t>
      </w:r>
    </w:p>
    <w:p w14:paraId="76B622F7" w14:textId="77777777" w:rsidR="00D42798" w:rsidRDefault="00D42798" w:rsidP="00D42798"/>
    <w:p w14:paraId="4468498D" w14:textId="77777777" w:rsidR="00D42798" w:rsidRPr="005941AF" w:rsidRDefault="00D42798" w:rsidP="00D42798">
      <w:pPr>
        <w:rPr>
          <w:rFonts w:ascii="Trebuchet MS" w:hAnsi="Trebuchet MS"/>
          <w:color w:val="FF0000"/>
          <w:sz w:val="24"/>
          <w:szCs w:val="24"/>
        </w:rPr>
      </w:pPr>
      <w:r w:rsidRPr="005941AF">
        <w:rPr>
          <w:b/>
        </w:rPr>
        <w:t>Display Detailed PWI</w:t>
      </w:r>
      <w:r w:rsidRPr="005941AF">
        <w:t xml:space="preserve"> – With this unchecked, you will only see the “overall” PWI for the profile. It will not display the individual TC PWI values.</w:t>
      </w:r>
      <w:r w:rsidRPr="005941AF">
        <w:rPr>
          <w:rFonts w:ascii="Trebuchet MS" w:hAnsi="Trebuchet MS"/>
          <w:sz w:val="24"/>
          <w:szCs w:val="24"/>
        </w:rPr>
        <w:t xml:space="preserve"> </w:t>
      </w:r>
    </w:p>
    <w:p w14:paraId="6FDA8EBF" w14:textId="77777777" w:rsidR="00D42798" w:rsidRPr="005941AF" w:rsidRDefault="00D42798" w:rsidP="00D42798"/>
    <w:p w14:paraId="2EA31E23" w14:textId="77777777" w:rsidR="00D42798" w:rsidRPr="00CF1846" w:rsidRDefault="00D42798" w:rsidP="00D42798">
      <w:r w:rsidRPr="005941AF">
        <w:rPr>
          <w:b/>
        </w:rPr>
        <w:t>Floating O2 PPM display</w:t>
      </w:r>
      <w:r w:rsidRPr="005941AF">
        <w:t xml:space="preserve"> – When the </w:t>
      </w:r>
      <w:r w:rsidRPr="005941AF">
        <w:rPr>
          <w:i/>
        </w:rPr>
        <w:t>O2 Live</w:t>
      </w:r>
      <w:r w:rsidRPr="005941AF">
        <w:t xml:space="preserve"> option is purchased, you can enable/disable a window on the graph that shows the O2 measurement recorded during that profile. </w:t>
      </w:r>
    </w:p>
    <w:p w14:paraId="42C7FC28" w14:textId="77777777" w:rsidR="00D42798" w:rsidRPr="005941AF" w:rsidRDefault="00D42798" w:rsidP="00D42798">
      <w:r>
        <w:rPr>
          <w:b/>
        </w:rPr>
        <w:br/>
        <w:t>Display of Pointers</w:t>
      </w:r>
      <w:r w:rsidRPr="005941AF">
        <w:t xml:space="preserve"> – </w:t>
      </w:r>
      <w:r>
        <w:t xml:space="preserve">Allows you to control which information is displayed when the </w:t>
      </w:r>
      <w:r w:rsidRPr="00CD01B5">
        <w:rPr>
          <w:i/>
          <w:iCs/>
        </w:rPr>
        <w:t>Pointer Slopes</w:t>
      </w:r>
      <w:r>
        <w:t xml:space="preserve"> tab in the Statistics table is selected (see below for additional details on pointers).</w:t>
      </w:r>
      <w:r w:rsidRPr="005941AF">
        <w:t xml:space="preserve"> </w:t>
      </w:r>
    </w:p>
    <w:p w14:paraId="447942F8" w14:textId="28E5A2CD" w:rsidR="00D42798" w:rsidRDefault="00D42798" w:rsidP="009D219D">
      <w:pPr>
        <w:rPr>
          <w:b/>
        </w:rPr>
      </w:pPr>
      <w:r>
        <w:rPr>
          <w:b/>
        </w:rPr>
        <w:br/>
      </w:r>
    </w:p>
    <w:p w14:paraId="707D2E4B" w14:textId="77777777" w:rsidR="00D42798" w:rsidRPr="00C0592E" w:rsidRDefault="00D42798" w:rsidP="009D219D">
      <w:pPr>
        <w:rPr>
          <w:b/>
        </w:rPr>
      </w:pPr>
    </w:p>
    <w:p w14:paraId="748AD78F" w14:textId="77777777" w:rsidR="001E7042" w:rsidRPr="00C0592E" w:rsidRDefault="001E7042" w:rsidP="00EE1973"/>
    <w:p w14:paraId="0D7C78E5" w14:textId="77777777" w:rsidR="009D219D" w:rsidRPr="00C0592E" w:rsidRDefault="00DA7A6D">
      <w:pPr>
        <w:pStyle w:val="Heading3"/>
      </w:pPr>
      <w:bookmarkStart w:id="1121" w:name="_Toc358296314"/>
      <w:bookmarkStart w:id="1122" w:name="_Toc358298479"/>
      <w:bookmarkStart w:id="1123" w:name="_Toc469334969"/>
      <w:bookmarkStart w:id="1124" w:name="_Toc504120395"/>
      <w:bookmarkStart w:id="1125" w:name="_Toc527644378"/>
      <w:bookmarkStart w:id="1126" w:name="_Toc528599477"/>
      <w:bookmarkStart w:id="1127" w:name="_Toc17993515"/>
      <w:bookmarkStart w:id="1128" w:name="_Toc37267233"/>
      <w:bookmarkStart w:id="1129" w:name="_Toc51666817"/>
      <w:r>
        <w:lastRenderedPageBreak/>
        <w:t xml:space="preserve">Automatic </w:t>
      </w:r>
      <w:r w:rsidR="008058F8">
        <w:t>C</w:t>
      </w:r>
      <w:r w:rsidR="008058F8" w:rsidRPr="00C0592E">
        <w:t xml:space="preserve">alculation </w:t>
      </w:r>
      <w:proofErr w:type="gramStart"/>
      <w:r w:rsidR="008058F8" w:rsidRPr="00C0592E">
        <w:t>Of</w:t>
      </w:r>
      <w:proofErr w:type="gramEnd"/>
      <w:r w:rsidR="008058F8" w:rsidRPr="00C0592E">
        <w:t xml:space="preserve"> </w:t>
      </w:r>
      <w:r w:rsidR="009D219D" w:rsidRPr="00C0592E">
        <w:t>Delt</w:t>
      </w:r>
      <w:r>
        <w:t xml:space="preserve">a T </w:t>
      </w:r>
      <w:r w:rsidR="008058F8">
        <w:t xml:space="preserve">+ </w:t>
      </w:r>
      <w:r>
        <w:t xml:space="preserve">Delta </w:t>
      </w:r>
      <w:r w:rsidR="008058F8">
        <w:t>(Or Range) For All S</w:t>
      </w:r>
      <w:r w:rsidR="008058F8" w:rsidRPr="00C0592E">
        <w:t>tat</w:t>
      </w:r>
      <w:r w:rsidR="008058F8">
        <w:t>istic</w:t>
      </w:r>
      <w:r w:rsidR="008058F8" w:rsidRPr="00C0592E">
        <w:t>s</w:t>
      </w:r>
      <w:bookmarkEnd w:id="1121"/>
      <w:bookmarkEnd w:id="1122"/>
      <w:bookmarkEnd w:id="1123"/>
      <w:bookmarkEnd w:id="1124"/>
      <w:bookmarkEnd w:id="1125"/>
      <w:bookmarkEnd w:id="1126"/>
      <w:bookmarkEnd w:id="1127"/>
      <w:bookmarkEnd w:id="1128"/>
      <w:bookmarkEnd w:id="1129"/>
    </w:p>
    <w:p w14:paraId="7B36AB0D" w14:textId="4030C49D" w:rsidR="009D219D" w:rsidRDefault="009D219D" w:rsidP="009D219D">
      <w:r w:rsidRPr="00C0592E">
        <w:t xml:space="preserve">The software will automatically calculate, and display in the statistical chart, the Delta for both the original and predicted profile data for all </w:t>
      </w:r>
      <w:r w:rsidR="00925F83" w:rsidRPr="00C0592E">
        <w:t>TC</w:t>
      </w:r>
      <w:r w:rsidRPr="00C0592E">
        <w:t>s for all Statistics.  See</w:t>
      </w:r>
      <w:r w:rsidR="00E87BEE" w:rsidRPr="00C0592E">
        <w:t xml:space="preserve"> </w:t>
      </w:r>
      <w:r w:rsidR="00D77FE8" w:rsidRPr="00C0592E">
        <w:fldChar w:fldCharType="begin"/>
      </w:r>
      <w:r w:rsidR="00D77FE8" w:rsidRPr="00C0592E">
        <w:instrText xml:space="preserve"> REF _Ref185912399 \h </w:instrText>
      </w:r>
      <w:r w:rsidR="00C0592E" w:rsidRPr="00C0592E">
        <w:instrText xml:space="preserve"> \* MERGEFORMAT </w:instrText>
      </w:r>
      <w:r w:rsidR="00D77FE8" w:rsidRPr="00C0592E">
        <w:fldChar w:fldCharType="separate"/>
      </w:r>
      <w:r w:rsidR="007A7D53" w:rsidRPr="007A7D53">
        <w:t xml:space="preserve">Figure </w:t>
      </w:r>
      <w:r w:rsidR="007A7D53" w:rsidRPr="007A7D53">
        <w:rPr>
          <w:noProof/>
        </w:rPr>
        <w:t>39</w:t>
      </w:r>
      <w:r w:rsidR="00D77FE8" w:rsidRPr="00C0592E">
        <w:fldChar w:fldCharType="end"/>
      </w:r>
      <w:r w:rsidRPr="00C0592E">
        <w:t xml:space="preserve">.  This is the range of the highest to the lowest value for any given specification.  This information is strictly being displayed and is not factored in to the PWI value and is not used in the Navigator or Auto-focus calculations.  </w:t>
      </w:r>
    </w:p>
    <w:p w14:paraId="7B4D04F6" w14:textId="77777777" w:rsidR="000843D2" w:rsidRPr="00C0592E" w:rsidRDefault="000843D2" w:rsidP="009D219D"/>
    <w:p w14:paraId="54C4394B" w14:textId="77777777" w:rsidR="009D219D" w:rsidRPr="00C0592E" w:rsidRDefault="008D5F00">
      <w:pPr>
        <w:pStyle w:val="Heading3"/>
      </w:pPr>
      <w:bookmarkStart w:id="1130" w:name="_Toc358296315"/>
      <w:bookmarkStart w:id="1131" w:name="_Toc358298480"/>
      <w:bookmarkStart w:id="1132" w:name="_Toc469334970"/>
      <w:bookmarkStart w:id="1133" w:name="_Toc504120396"/>
      <w:bookmarkStart w:id="1134" w:name="_Toc527644379"/>
      <w:bookmarkStart w:id="1135" w:name="_Toc528599478"/>
      <w:bookmarkStart w:id="1136" w:name="_Toc17993516"/>
      <w:bookmarkStart w:id="1137" w:name="_Toc37267234"/>
      <w:bookmarkStart w:id="1138" w:name="_Toc51666818"/>
      <w:r>
        <w:t>Examine</w:t>
      </w:r>
      <w:r w:rsidR="00DA7A6D">
        <w:t xml:space="preserve"> </w:t>
      </w:r>
      <w:r w:rsidR="008058F8">
        <w:t>T</w:t>
      </w:r>
      <w:r w:rsidR="008058F8" w:rsidRPr="00C0592E">
        <w:t>ool</w:t>
      </w:r>
      <w:bookmarkEnd w:id="1130"/>
      <w:bookmarkEnd w:id="1131"/>
      <w:bookmarkEnd w:id="1132"/>
      <w:bookmarkEnd w:id="1133"/>
      <w:bookmarkEnd w:id="1134"/>
      <w:bookmarkEnd w:id="1135"/>
      <w:bookmarkEnd w:id="1136"/>
      <w:bookmarkEnd w:id="1137"/>
      <w:bookmarkEnd w:id="1138"/>
    </w:p>
    <w:tbl>
      <w:tblPr>
        <w:tblW w:w="0" w:type="auto"/>
        <w:tblLook w:val="04A0" w:firstRow="1" w:lastRow="0" w:firstColumn="1" w:lastColumn="0" w:noHBand="0" w:noVBand="1"/>
      </w:tblPr>
      <w:tblGrid>
        <w:gridCol w:w="5868"/>
        <w:gridCol w:w="3708"/>
      </w:tblGrid>
      <w:tr w:rsidR="007E7F1B" w14:paraId="6B75BAB8" w14:textId="77777777" w:rsidTr="00044029">
        <w:tc>
          <w:tcPr>
            <w:tcW w:w="5868" w:type="dxa"/>
            <w:shd w:val="clear" w:color="auto" w:fill="auto"/>
          </w:tcPr>
          <w:p w14:paraId="79043DCD" w14:textId="2A5096CD" w:rsidR="007E7F1B" w:rsidRDefault="007E7F1B" w:rsidP="009D219D">
            <w:r w:rsidRPr="00C0592E">
              <w:t>You can also view the Delta T (</w:t>
            </w:r>
            <w:r w:rsidRPr="00044029">
              <w:rPr>
                <w:rFonts w:ascii="Lucida Sans Unicode" w:hAnsi="Lucida Sans Unicode"/>
              </w:rPr>
              <w:t>∆</w:t>
            </w:r>
            <w:r w:rsidRPr="00C0592E">
              <w:t xml:space="preserve">T), or Delta Temperature, at specific points across the profile by right mouse clicking on the graph.  </w:t>
            </w:r>
            <w:r>
              <w:t>This will bring up a p</w:t>
            </w:r>
            <w:r w:rsidRPr="00C0592E">
              <w:t xml:space="preserve">ointer and a chart will appear in the upper left corner of the graph.  See </w:t>
            </w:r>
            <w:r w:rsidRPr="00C0592E">
              <w:fldChar w:fldCharType="begin"/>
            </w:r>
            <w:r w:rsidRPr="00C0592E">
              <w:instrText xml:space="preserve"> REF _Ref185912399 \h  \* MERGEFORMAT </w:instrText>
            </w:r>
            <w:r w:rsidRPr="00C0592E">
              <w:fldChar w:fldCharType="separate"/>
            </w:r>
            <w:r w:rsidR="007A7D53" w:rsidRPr="007A7D53">
              <w:t xml:space="preserve">Figure </w:t>
            </w:r>
            <w:r w:rsidR="007A7D53" w:rsidRPr="007A7D53">
              <w:rPr>
                <w:noProof/>
              </w:rPr>
              <w:t>39</w:t>
            </w:r>
            <w:r w:rsidRPr="00C0592E">
              <w:fldChar w:fldCharType="end"/>
            </w:r>
            <w:r w:rsidRPr="00C0592E">
              <w:t>.</w:t>
            </w:r>
          </w:p>
        </w:tc>
        <w:tc>
          <w:tcPr>
            <w:tcW w:w="3708" w:type="dxa"/>
            <w:shd w:val="clear" w:color="auto" w:fill="auto"/>
          </w:tcPr>
          <w:p w14:paraId="32C3CBA6" w14:textId="77777777" w:rsidR="007E7F1B" w:rsidRDefault="00DD450D" w:rsidP="00044029">
            <w:pPr>
              <w:jc w:val="center"/>
            </w:pPr>
            <w:r w:rsidRPr="00C0592E">
              <w:rPr>
                <w:noProof/>
              </w:rPr>
              <w:drawing>
                <wp:inline distT="0" distB="0" distL="0" distR="0" wp14:anchorId="520E338D" wp14:editId="57F2308B">
                  <wp:extent cx="1098550" cy="895350"/>
                  <wp:effectExtent l="19050" t="19050" r="25400" b="19050"/>
                  <wp:docPr id="217" name="Picture 2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
                          <pic:cNvPicPr>
                            <a:picLocks noChangeAspect="1" noChangeArrowheads="1"/>
                          </pic:cNvPicPr>
                        </pic:nvPicPr>
                        <pic:blipFill>
                          <a:blip r:embed="rId145">
                            <a:extLst>
                              <a:ext uri="{28A0092B-C50C-407E-A947-70E740481C1C}">
                                <a14:useLocalDpi xmlns:a14="http://schemas.microsoft.com/office/drawing/2010/main" val="0"/>
                              </a:ext>
                            </a:extLst>
                          </a:blip>
                          <a:srcRect l="821" t="999" r="821" b="999"/>
                          <a:stretch>
                            <a:fillRect/>
                          </a:stretch>
                        </pic:blipFill>
                        <pic:spPr bwMode="auto">
                          <a:xfrm>
                            <a:off x="0" y="0"/>
                            <a:ext cx="1098550" cy="895350"/>
                          </a:xfrm>
                          <a:prstGeom prst="rect">
                            <a:avLst/>
                          </a:prstGeom>
                          <a:noFill/>
                          <a:ln w="6350" cmpd="sng">
                            <a:solidFill>
                              <a:srgbClr val="000000"/>
                            </a:solidFill>
                            <a:miter lim="800000"/>
                            <a:headEnd/>
                            <a:tailEnd/>
                          </a:ln>
                          <a:effectLst/>
                        </pic:spPr>
                      </pic:pic>
                    </a:graphicData>
                  </a:graphic>
                </wp:inline>
              </w:drawing>
            </w:r>
          </w:p>
          <w:p w14:paraId="1C68619E" w14:textId="7FC8C6D3" w:rsidR="007E7F1B" w:rsidRPr="00044029" w:rsidRDefault="007E7F1B" w:rsidP="00044029">
            <w:pPr>
              <w:jc w:val="center"/>
              <w:rPr>
                <w:rFonts w:ascii="Arial" w:hAnsi="Arial" w:cs="Arial"/>
                <w:sz w:val="16"/>
                <w:szCs w:val="16"/>
              </w:rPr>
            </w:pPr>
            <w:bookmarkStart w:id="1139" w:name="_Ref185912399"/>
            <w:r w:rsidRPr="00044029">
              <w:rPr>
                <w:rFonts w:ascii="Arial" w:hAnsi="Arial" w:cs="Arial"/>
                <w:sz w:val="16"/>
                <w:szCs w:val="16"/>
              </w:rPr>
              <w:t xml:space="preserve">Figure </w:t>
            </w:r>
            <w:r w:rsidRPr="00044029">
              <w:rPr>
                <w:rFonts w:ascii="Arial" w:hAnsi="Arial" w:cs="Arial"/>
                <w:sz w:val="16"/>
                <w:szCs w:val="16"/>
              </w:rPr>
              <w:fldChar w:fldCharType="begin"/>
            </w:r>
            <w:r w:rsidRPr="00044029">
              <w:rPr>
                <w:rFonts w:ascii="Arial" w:hAnsi="Arial" w:cs="Arial"/>
                <w:sz w:val="16"/>
                <w:szCs w:val="16"/>
              </w:rPr>
              <w:instrText xml:space="preserve"> SEQ Figure \* ARABIC </w:instrText>
            </w:r>
            <w:r w:rsidRPr="00044029">
              <w:rPr>
                <w:rFonts w:ascii="Arial" w:hAnsi="Arial" w:cs="Arial"/>
                <w:sz w:val="16"/>
                <w:szCs w:val="16"/>
              </w:rPr>
              <w:fldChar w:fldCharType="separate"/>
            </w:r>
            <w:r w:rsidR="007A7D53">
              <w:rPr>
                <w:rFonts w:ascii="Arial" w:hAnsi="Arial" w:cs="Arial"/>
                <w:noProof/>
                <w:sz w:val="16"/>
                <w:szCs w:val="16"/>
              </w:rPr>
              <w:t>39</w:t>
            </w:r>
            <w:r w:rsidRPr="00044029">
              <w:rPr>
                <w:rFonts w:ascii="Arial" w:hAnsi="Arial" w:cs="Arial"/>
                <w:sz w:val="16"/>
                <w:szCs w:val="16"/>
              </w:rPr>
              <w:fldChar w:fldCharType="end"/>
            </w:r>
            <w:bookmarkEnd w:id="1139"/>
            <w:r w:rsidRPr="00044029">
              <w:rPr>
                <w:rFonts w:ascii="Arial" w:hAnsi="Arial" w:cs="Arial"/>
                <w:sz w:val="16"/>
                <w:szCs w:val="16"/>
              </w:rPr>
              <w:t>: Examine Tool Display</w:t>
            </w:r>
          </w:p>
        </w:tc>
      </w:tr>
    </w:tbl>
    <w:p w14:paraId="1E891A42" w14:textId="77777777" w:rsidR="009D219D" w:rsidRPr="00C0592E" w:rsidRDefault="009D219D" w:rsidP="009D219D"/>
    <w:p w14:paraId="0CC121BC" w14:textId="77777777" w:rsidR="009D219D" w:rsidRDefault="009D219D" w:rsidP="0065561C">
      <w:r w:rsidRPr="00C0592E">
        <w:t xml:space="preserve">Wherever the pointer </w:t>
      </w:r>
      <w:r w:rsidR="008D5F00">
        <w:t>moves</w:t>
      </w:r>
      <w:r w:rsidRPr="00C0592E">
        <w:t xml:space="preserve"> across the profile, the following data </w:t>
      </w:r>
      <w:r w:rsidR="00D94244">
        <w:t>appears</w:t>
      </w:r>
      <w:r w:rsidRPr="00C0592E">
        <w:t>:</w:t>
      </w:r>
    </w:p>
    <w:p w14:paraId="6837CEE9" w14:textId="77777777" w:rsidR="0065561C" w:rsidRPr="00C0592E" w:rsidRDefault="0065561C" w:rsidP="0065561C"/>
    <w:p w14:paraId="4009A187" w14:textId="77777777" w:rsidR="009D219D" w:rsidRPr="00C0592E" w:rsidRDefault="009D219D" w:rsidP="00DD64C1">
      <w:pPr>
        <w:pStyle w:val="ListBullet2"/>
      </w:pPr>
      <w:r w:rsidRPr="00C0592E">
        <w:t>The first column is the actual temperature for each TC, Original.</w:t>
      </w:r>
    </w:p>
    <w:p w14:paraId="4C868C90" w14:textId="77777777" w:rsidR="009D219D" w:rsidRPr="00C0592E" w:rsidRDefault="009D219D" w:rsidP="00DD64C1">
      <w:pPr>
        <w:pStyle w:val="ListBullet2"/>
      </w:pPr>
      <w:r w:rsidRPr="00C0592E">
        <w:t xml:space="preserve">The second column is the temperature of the predicted profile data – based on </w:t>
      </w:r>
      <w:r w:rsidR="00203D3A">
        <w:t>setpoint</w:t>
      </w:r>
      <w:r w:rsidRPr="00C0592E">
        <w:t xml:space="preserve"> or belt speed changes.</w:t>
      </w:r>
    </w:p>
    <w:p w14:paraId="60CB45F4" w14:textId="77777777" w:rsidR="009D219D" w:rsidRPr="00C0592E" w:rsidRDefault="009D219D" w:rsidP="00DD64C1">
      <w:pPr>
        <w:pStyle w:val="ListBullet2"/>
      </w:pPr>
      <w:r w:rsidRPr="00C0592E">
        <w:t>The Delta T for both actual and predicted TC data.</w:t>
      </w:r>
    </w:p>
    <w:p w14:paraId="71479314" w14:textId="77777777" w:rsidR="009D219D" w:rsidRPr="00C0592E" w:rsidRDefault="009D219D" w:rsidP="00DD64C1">
      <w:pPr>
        <w:pStyle w:val="ListBullet2"/>
      </w:pPr>
      <w:r w:rsidRPr="00C0592E">
        <w:t>The time during the profile at which the pointer is placed</w:t>
      </w:r>
    </w:p>
    <w:p w14:paraId="61E2669E" w14:textId="77777777" w:rsidR="008708F9" w:rsidRDefault="009E0615" w:rsidP="00D36D96">
      <w:pPr>
        <w:pStyle w:val="Heading2"/>
      </w:pPr>
      <w:bookmarkStart w:id="1140" w:name="_Toc353195436"/>
      <w:bookmarkStart w:id="1141" w:name="_Toc358296316"/>
      <w:bookmarkStart w:id="1142" w:name="_Toc358298481"/>
      <w:r>
        <w:br w:type="page"/>
      </w:r>
      <w:bookmarkStart w:id="1143" w:name="_Toc469334971"/>
      <w:bookmarkStart w:id="1144" w:name="_Toc504120397"/>
      <w:bookmarkStart w:id="1145" w:name="_Toc527644380"/>
      <w:bookmarkStart w:id="1146" w:name="_Toc528599479"/>
      <w:bookmarkStart w:id="1147" w:name="_Toc17993517"/>
      <w:bookmarkStart w:id="1148" w:name="_Toc37267235"/>
      <w:bookmarkStart w:id="1149" w:name="_Toc51666650"/>
      <w:bookmarkStart w:id="1150" w:name="_Toc51666819"/>
      <w:r w:rsidR="00DA7A6D">
        <w:lastRenderedPageBreak/>
        <w:t xml:space="preserve">Historical </w:t>
      </w:r>
      <w:r w:rsidR="00BB1720">
        <w:t xml:space="preserve">Mode - </w:t>
      </w:r>
      <w:r w:rsidR="008708F9">
        <w:t xml:space="preserve">Description </w:t>
      </w:r>
      <w:r w:rsidR="00BB1720">
        <w:t>Tab</w:t>
      </w:r>
      <w:bookmarkEnd w:id="1113"/>
      <w:bookmarkEnd w:id="1140"/>
      <w:bookmarkEnd w:id="1141"/>
      <w:bookmarkEnd w:id="1142"/>
      <w:bookmarkEnd w:id="1143"/>
      <w:bookmarkEnd w:id="1144"/>
      <w:bookmarkEnd w:id="1145"/>
      <w:bookmarkEnd w:id="1146"/>
      <w:bookmarkEnd w:id="1147"/>
      <w:bookmarkEnd w:id="1148"/>
      <w:bookmarkEnd w:id="1149"/>
      <w:bookmarkEnd w:id="1150"/>
    </w:p>
    <w:p w14:paraId="7E554CBE" w14:textId="77777777" w:rsidR="00C03E9C" w:rsidRPr="004B2B33" w:rsidRDefault="00DD450D" w:rsidP="004B2B33">
      <w:pPr>
        <w:jc w:val="center"/>
      </w:pPr>
      <w:r w:rsidRPr="004B2B33">
        <w:rPr>
          <w:noProof/>
        </w:rPr>
        <w:drawing>
          <wp:inline distT="0" distB="0" distL="0" distR="0" wp14:anchorId="7936DD4E" wp14:editId="013D32CB">
            <wp:extent cx="5265364" cy="34099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162">
                      <a:extLst>
                        <a:ext uri="{28A0092B-C50C-407E-A947-70E740481C1C}">
                          <a14:useLocalDpi xmlns:a14="http://schemas.microsoft.com/office/drawing/2010/main" val="0"/>
                        </a:ext>
                      </a:extLst>
                    </a:blip>
                    <a:srcRect r="64229" b="57232"/>
                    <a:stretch/>
                  </pic:blipFill>
                  <pic:spPr bwMode="auto">
                    <a:xfrm>
                      <a:off x="0" y="0"/>
                      <a:ext cx="5310446" cy="3439146"/>
                    </a:xfrm>
                    <a:prstGeom prst="rect">
                      <a:avLst/>
                    </a:prstGeom>
                    <a:noFill/>
                    <a:ln>
                      <a:noFill/>
                    </a:ln>
                    <a:extLst>
                      <a:ext uri="{53640926-AAD7-44D8-BBD7-CCE9431645EC}">
                        <a14:shadowObscured xmlns:a14="http://schemas.microsoft.com/office/drawing/2010/main"/>
                      </a:ext>
                    </a:extLst>
                  </pic:spPr>
                </pic:pic>
              </a:graphicData>
            </a:graphic>
          </wp:inline>
        </w:drawing>
      </w:r>
    </w:p>
    <w:p w14:paraId="296E063E" w14:textId="444821B2" w:rsidR="008708F9" w:rsidRDefault="00C03E9C" w:rsidP="00F5043F">
      <w:pPr>
        <w:pStyle w:val="Caption"/>
      </w:pPr>
      <w:bookmarkStart w:id="1151" w:name="_Ref18591253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40</w:t>
      </w:r>
      <w:r w:rsidR="00B41E3E">
        <w:rPr>
          <w:noProof/>
        </w:rPr>
        <w:fldChar w:fldCharType="end"/>
      </w:r>
      <w:bookmarkEnd w:id="1151"/>
      <w:r w:rsidR="00C300AB">
        <w:t>: Virtual Profiling History – Description Tab</w:t>
      </w:r>
    </w:p>
    <w:p w14:paraId="7CF23DAE" w14:textId="77777777" w:rsidR="008708F9" w:rsidRDefault="008708F9"/>
    <w:p w14:paraId="74352F26" w14:textId="13F2D799" w:rsidR="0009468B" w:rsidRPr="00C0592E" w:rsidRDefault="0009468B" w:rsidP="0009468B">
      <w:r w:rsidRPr="00C0592E">
        <w:t>In Historical mode t</w:t>
      </w:r>
      <w:r w:rsidR="008708F9" w:rsidRPr="00C0592E">
        <w:t xml:space="preserve">he Description tab displays the </w:t>
      </w:r>
      <w:r w:rsidR="004A0A79">
        <w:t>B</w:t>
      </w:r>
      <w:r w:rsidR="0099424F">
        <w:t>aseline</w:t>
      </w:r>
      <w:r w:rsidRPr="00C0592E">
        <w:t xml:space="preserve"> </w:t>
      </w:r>
      <w:r w:rsidR="008708F9" w:rsidRPr="00C0592E">
        <w:t xml:space="preserve">profile description notes. </w:t>
      </w:r>
      <w:r w:rsidR="00C03E9C" w:rsidRPr="00C0592E">
        <w:t xml:space="preserve"> See</w:t>
      </w:r>
      <w:r w:rsidR="00110D6C" w:rsidRPr="00C0592E">
        <w:t xml:space="preserve"> </w:t>
      </w:r>
      <w:r w:rsidR="00110D6C" w:rsidRPr="00C0592E">
        <w:fldChar w:fldCharType="begin"/>
      </w:r>
      <w:r w:rsidR="00110D6C" w:rsidRPr="00C0592E">
        <w:instrText xml:space="preserve"> REF _Ref185912530 \h </w:instrText>
      </w:r>
      <w:r w:rsidR="00C0592E" w:rsidRPr="00C0592E">
        <w:instrText xml:space="preserve"> \* MERGEFORMAT </w:instrText>
      </w:r>
      <w:r w:rsidR="00110D6C" w:rsidRPr="00C0592E">
        <w:fldChar w:fldCharType="separate"/>
      </w:r>
      <w:r w:rsidR="007A7D53">
        <w:t xml:space="preserve">Figure </w:t>
      </w:r>
      <w:r w:rsidR="007A7D53">
        <w:rPr>
          <w:noProof/>
        </w:rPr>
        <w:t>40</w:t>
      </w:r>
      <w:r w:rsidR="00110D6C" w:rsidRPr="00C0592E">
        <w:fldChar w:fldCharType="end"/>
      </w:r>
      <w:r w:rsidR="00C03E9C" w:rsidRPr="00C0592E">
        <w:t>.</w:t>
      </w:r>
      <w:r w:rsidR="008708F9" w:rsidRPr="00C0592E">
        <w:t xml:space="preserve"> </w:t>
      </w:r>
      <w:r w:rsidR="00110D6C" w:rsidRPr="00C0592E">
        <w:t xml:space="preserve"> </w:t>
      </w:r>
      <w:r w:rsidR="008708F9" w:rsidRPr="00C0592E">
        <w:t xml:space="preserve">You can edit these notes </w:t>
      </w:r>
      <w:r w:rsidR="003A7B8A">
        <w:t xml:space="preserve">for a specific board </w:t>
      </w:r>
      <w:r w:rsidR="008708F9" w:rsidRPr="00C0592E">
        <w:t xml:space="preserve">by </w:t>
      </w:r>
      <w:r w:rsidR="003A7B8A">
        <w:t>entering</w:t>
      </w:r>
      <w:r w:rsidR="008708F9" w:rsidRPr="00C0592E">
        <w:t xml:space="preserve"> in the description area.  Below the description area, the Virtual Profile and </w:t>
      </w:r>
      <w:r w:rsidR="0099424F">
        <w:t>baseline</w:t>
      </w:r>
      <w:r w:rsidR="008708F9" w:rsidRPr="00C0592E">
        <w:t xml:space="preserve"> statistics, and recipes are displayed</w:t>
      </w:r>
      <w:r w:rsidR="004164FE" w:rsidRPr="00C0592E">
        <w:t xml:space="preserve">.  </w:t>
      </w:r>
      <w:r w:rsidRPr="00C0592E">
        <w:t xml:space="preserve">In the bottom-left corner, the PWI (and the barcode number, if enabled) for the selected board </w:t>
      </w:r>
      <w:r w:rsidR="007362A3">
        <w:t>appears</w:t>
      </w:r>
      <w:r w:rsidRPr="00C0592E">
        <w:t>.</w:t>
      </w:r>
    </w:p>
    <w:p w14:paraId="375EB739" w14:textId="77777777" w:rsidR="008708F9" w:rsidRPr="00C0592E" w:rsidRDefault="008708F9"/>
    <w:p w14:paraId="47A7C745" w14:textId="77777777" w:rsidR="008708F9" w:rsidRDefault="008708F9"/>
    <w:p w14:paraId="0A947970" w14:textId="77777777" w:rsidR="000479AA" w:rsidRDefault="000479AA"/>
    <w:p w14:paraId="7D036938" w14:textId="77777777" w:rsidR="000479AA" w:rsidRDefault="000479AA"/>
    <w:p w14:paraId="06E877A4" w14:textId="77777777" w:rsidR="008708F9" w:rsidRDefault="00BB1720" w:rsidP="00D36D96">
      <w:pPr>
        <w:pStyle w:val="Heading2"/>
      </w:pPr>
      <w:r>
        <w:rPr>
          <w:rFonts w:ascii="Times New Roman" w:hAnsi="Times New Roman"/>
          <w:sz w:val="20"/>
        </w:rPr>
        <w:br w:type="page"/>
      </w:r>
      <w:bookmarkStart w:id="1152" w:name="_Toc119468125"/>
      <w:bookmarkStart w:id="1153" w:name="_Toc353195437"/>
      <w:bookmarkStart w:id="1154" w:name="_Toc358296317"/>
      <w:bookmarkStart w:id="1155" w:name="_Toc358298482"/>
      <w:bookmarkStart w:id="1156" w:name="_Toc469334972"/>
      <w:bookmarkStart w:id="1157" w:name="_Toc504120398"/>
      <w:bookmarkStart w:id="1158" w:name="_Toc527644381"/>
      <w:bookmarkStart w:id="1159" w:name="_Toc528599480"/>
      <w:bookmarkStart w:id="1160" w:name="_Toc17993518"/>
      <w:bookmarkStart w:id="1161" w:name="_Toc37267236"/>
      <w:bookmarkStart w:id="1162" w:name="_Toc51666651"/>
      <w:bookmarkStart w:id="1163" w:name="_Toc51666820"/>
      <w:r w:rsidR="00DA7A6D">
        <w:lastRenderedPageBreak/>
        <w:t xml:space="preserve">Historical </w:t>
      </w:r>
      <w:r>
        <w:t xml:space="preserve">Mode - </w:t>
      </w:r>
      <w:r w:rsidR="008708F9">
        <w:t xml:space="preserve">Chart </w:t>
      </w:r>
      <w:r>
        <w:t>Tab</w:t>
      </w:r>
      <w:bookmarkEnd w:id="1152"/>
      <w:bookmarkEnd w:id="1153"/>
      <w:bookmarkEnd w:id="1154"/>
      <w:bookmarkEnd w:id="1155"/>
      <w:bookmarkEnd w:id="1156"/>
      <w:bookmarkEnd w:id="1157"/>
      <w:bookmarkEnd w:id="1158"/>
      <w:bookmarkEnd w:id="1159"/>
      <w:bookmarkEnd w:id="1160"/>
      <w:bookmarkEnd w:id="1161"/>
      <w:bookmarkEnd w:id="1162"/>
      <w:bookmarkEnd w:id="1163"/>
    </w:p>
    <w:p w14:paraId="57AC0BED" w14:textId="77777777" w:rsidR="00C03E9C" w:rsidRPr="004B2B33" w:rsidRDefault="00DD450D" w:rsidP="004B2B33">
      <w:pPr>
        <w:jc w:val="center"/>
      </w:pPr>
      <w:r w:rsidRPr="004B2B33">
        <w:rPr>
          <w:noProof/>
        </w:rPr>
        <w:drawing>
          <wp:inline distT="0" distB="0" distL="0" distR="0" wp14:anchorId="2EC9259F" wp14:editId="23D2579C">
            <wp:extent cx="5468817" cy="29622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475885" cy="2966104"/>
                    </a:xfrm>
                    <a:prstGeom prst="rect">
                      <a:avLst/>
                    </a:prstGeom>
                    <a:noFill/>
                    <a:ln>
                      <a:noFill/>
                    </a:ln>
                  </pic:spPr>
                </pic:pic>
              </a:graphicData>
            </a:graphic>
          </wp:inline>
        </w:drawing>
      </w:r>
    </w:p>
    <w:p w14:paraId="7E526ADF" w14:textId="131917DC" w:rsidR="008708F9" w:rsidRDefault="00C03E9C" w:rsidP="00F5043F">
      <w:pPr>
        <w:pStyle w:val="Caption"/>
      </w:pPr>
      <w:bookmarkStart w:id="1164" w:name="_Ref1859125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41</w:t>
      </w:r>
      <w:r w:rsidR="00B41E3E">
        <w:rPr>
          <w:noProof/>
        </w:rPr>
        <w:fldChar w:fldCharType="end"/>
      </w:r>
      <w:bookmarkEnd w:id="1164"/>
      <w:r w:rsidR="00C300AB">
        <w:t>: Virtual Profiling History – Chart Tab</w:t>
      </w:r>
    </w:p>
    <w:p w14:paraId="3ADADCCE" w14:textId="77777777" w:rsidR="008708F9" w:rsidRDefault="008708F9"/>
    <w:p w14:paraId="363F7757" w14:textId="13F7ED1B" w:rsidR="003A7B8A" w:rsidRPr="00C0592E" w:rsidRDefault="008708F9">
      <w:r w:rsidRPr="00C0592E">
        <w:t>The Chart tab will display a control chart for the overall profile PWI and for each individual process spe</w:t>
      </w:r>
      <w:r w:rsidR="008C29CB" w:rsidRPr="00C0592E">
        <w:t>cification with alarm limits</w:t>
      </w:r>
      <w:r w:rsidRPr="00C0592E">
        <w:t xml:space="preserve"> as defined in the Process Window setup.  </w:t>
      </w:r>
      <w:r w:rsidR="00C03E9C" w:rsidRPr="00C0592E">
        <w:t>See</w:t>
      </w:r>
      <w:r w:rsidR="004B0C50" w:rsidRPr="00C0592E">
        <w:t xml:space="preserve"> </w:t>
      </w:r>
      <w:r w:rsidR="004B0C50" w:rsidRPr="00C0592E">
        <w:fldChar w:fldCharType="begin"/>
      </w:r>
      <w:r w:rsidR="004B0C50" w:rsidRPr="00C0592E">
        <w:instrText xml:space="preserve"> REF _Ref185912571 \h </w:instrText>
      </w:r>
      <w:r w:rsidR="00C0592E" w:rsidRPr="00C0592E">
        <w:instrText xml:space="preserve"> \* MERGEFORMAT </w:instrText>
      </w:r>
      <w:r w:rsidR="004B0C50" w:rsidRPr="00C0592E">
        <w:fldChar w:fldCharType="separate"/>
      </w:r>
      <w:r w:rsidR="007A7D53">
        <w:t xml:space="preserve">Figure </w:t>
      </w:r>
      <w:r w:rsidR="007A7D53">
        <w:rPr>
          <w:noProof/>
        </w:rPr>
        <w:t>41</w:t>
      </w:r>
      <w:r w:rsidR="004B0C50" w:rsidRPr="00C0592E">
        <w:fldChar w:fldCharType="end"/>
      </w:r>
      <w:r w:rsidR="00C03E9C" w:rsidRPr="00C0592E">
        <w:t xml:space="preserve">.  </w:t>
      </w:r>
      <w:r w:rsidRPr="00C0592E">
        <w:t xml:space="preserve">The chart data will coincide with the Virtual Profile data for the </w:t>
      </w:r>
      <w:r w:rsidR="00772682" w:rsidRPr="00C0592E">
        <w:t xml:space="preserve">selected board, </w:t>
      </w:r>
      <w:r w:rsidR="003A7B8A" w:rsidRPr="00C0592E">
        <w:t>date,</w:t>
      </w:r>
      <w:r w:rsidR="00772682" w:rsidRPr="00C0592E">
        <w:t xml:space="preserve"> and time.</w:t>
      </w:r>
      <w:r w:rsidR="003A7B8A">
        <w:t xml:space="preserve"> </w:t>
      </w:r>
    </w:p>
    <w:p w14:paraId="779A02AC" w14:textId="23B33B5F" w:rsidR="003A7B8A" w:rsidRDefault="000C16B3">
      <w:pPr>
        <w:pStyle w:val="Heading3"/>
      </w:pPr>
      <w:bookmarkStart w:id="1165" w:name="_Toc358296318"/>
      <w:bookmarkStart w:id="1166" w:name="_Toc358298483"/>
      <w:bookmarkStart w:id="1167" w:name="_Toc469334973"/>
      <w:bookmarkStart w:id="1168" w:name="_Toc504120399"/>
      <w:bookmarkStart w:id="1169" w:name="_Toc527644382"/>
      <w:bookmarkStart w:id="1170" w:name="_Toc528599481"/>
      <w:bookmarkStart w:id="1171" w:name="_Toc17993519"/>
      <w:bookmarkStart w:id="1172" w:name="_Toc37267237"/>
      <w:bookmarkStart w:id="1173" w:name="_Toc51666821"/>
      <w:r>
        <w:t>View</w:t>
      </w:r>
      <w:r w:rsidR="00DA7A6D">
        <w:t xml:space="preserve"> </w:t>
      </w:r>
      <w:r w:rsidR="008058F8">
        <w:t>Control C</w:t>
      </w:r>
      <w:r w:rsidR="008058F8" w:rsidRPr="00C0592E">
        <w:t>harts</w:t>
      </w:r>
      <w:bookmarkEnd w:id="1165"/>
      <w:bookmarkEnd w:id="1166"/>
      <w:bookmarkEnd w:id="1167"/>
      <w:bookmarkEnd w:id="1168"/>
      <w:bookmarkEnd w:id="1169"/>
      <w:bookmarkEnd w:id="1170"/>
      <w:bookmarkEnd w:id="1171"/>
      <w:bookmarkEnd w:id="1172"/>
      <w:bookmarkEnd w:id="1173"/>
    </w:p>
    <w:p w14:paraId="2DF97CA9" w14:textId="0CFA09F0" w:rsidR="003A7B8A" w:rsidRPr="00C6268F" w:rsidRDefault="003A7B8A" w:rsidP="00EC251F">
      <w:r>
        <w:t xml:space="preserve">The data is separated into two parts – Preheat and Wave. A tab in the upper left corner allows you to select which data to view. Each tab displays the applicable charts for that part of the process, based on the specifications chosen in the Process Window, as well as an overall PWI and Cpk chart for that section of the profile. </w:t>
      </w:r>
    </w:p>
    <w:p w14:paraId="4BD3396B" w14:textId="457D34B5" w:rsidR="00E0186B" w:rsidRPr="00C0592E" w:rsidRDefault="00E0186B" w:rsidP="00E0186B">
      <w:r w:rsidRPr="00C0592E">
        <w:t>Depending on the screen resolution</w:t>
      </w:r>
      <w:r w:rsidR="003A7B8A">
        <w:t xml:space="preserve"> </w:t>
      </w:r>
      <w:r w:rsidRPr="00C0592E">
        <w:t xml:space="preserve">setting of the computer not all charts may fit within the screen area.  Use the buttons in the upper-right corner of the Chart tab to select the number of charts to display and toggle between then.  </w:t>
      </w:r>
    </w:p>
    <w:p w14:paraId="014E9B89" w14:textId="77777777" w:rsidR="00772682" w:rsidRPr="00C0592E" w:rsidRDefault="00772682"/>
    <w:p w14:paraId="3FB18C32" w14:textId="324E0205" w:rsidR="008708F9" w:rsidRPr="00C0592E" w:rsidRDefault="008708F9">
      <w:r w:rsidRPr="00C0592E">
        <w:t xml:space="preserve">The control charts hold </w:t>
      </w:r>
      <w:r w:rsidR="003A7B8A" w:rsidRPr="00C0592E">
        <w:t>all</w:t>
      </w:r>
      <w:r w:rsidRPr="00C0592E">
        <w:t xml:space="preserve"> the historical Virtual Profile data for your product as selected in the Profile Explorer.  Each data point on each chart represents a board that</w:t>
      </w:r>
      <w:r w:rsidR="00772682" w:rsidRPr="00C0592E">
        <w:t xml:space="preserve"> has passed through your </w:t>
      </w:r>
      <w:r w:rsidR="006A5A04">
        <w:t>machine</w:t>
      </w:r>
      <w:r w:rsidR="00772682" w:rsidRPr="00C0592E">
        <w:t>.</w:t>
      </w:r>
    </w:p>
    <w:p w14:paraId="195C2133" w14:textId="77777777" w:rsidR="00BC7495" w:rsidRPr="00C0592E" w:rsidRDefault="00BC7495"/>
    <w:p w14:paraId="7E7267F5" w14:textId="2721F251" w:rsidR="008708F9" w:rsidRPr="00C0592E" w:rsidRDefault="008708F9">
      <w:r w:rsidRPr="00C0592E">
        <w:rPr>
          <w:b/>
        </w:rPr>
        <w:t xml:space="preserve">Board </w:t>
      </w:r>
      <w:r w:rsidR="00E42BC6">
        <w:rPr>
          <w:b/>
        </w:rPr>
        <w:t>s</w:t>
      </w:r>
      <w:r w:rsidRPr="00C0592E">
        <w:rPr>
          <w:b/>
        </w:rPr>
        <w:t xml:space="preserve">elector </w:t>
      </w:r>
      <w:r w:rsidR="00E42BC6">
        <w:rPr>
          <w:b/>
        </w:rPr>
        <w:t>l</w:t>
      </w:r>
      <w:r w:rsidRPr="00C0592E">
        <w:rPr>
          <w:b/>
        </w:rPr>
        <w:t>ine -</w:t>
      </w:r>
      <w:r w:rsidRPr="00C0592E">
        <w:t xml:space="preserve"> Each chart has a Board Selector Line</w:t>
      </w:r>
      <w:r w:rsidR="0009468B" w:rsidRPr="00C0592E">
        <w:t>.  The b</w:t>
      </w:r>
      <w:r w:rsidRPr="00C0592E">
        <w:t xml:space="preserve">oard # </w:t>
      </w:r>
      <w:r w:rsidR="00D94244">
        <w:t>appears</w:t>
      </w:r>
      <w:r w:rsidRPr="00C0592E">
        <w:t xml:space="preserve"> at the top of the screen, along with the date and time that board # was entered into the </w:t>
      </w:r>
      <w:r w:rsidR="00D42798">
        <w:t>W</w:t>
      </w:r>
      <w:r w:rsidR="00DF63A3" w:rsidRPr="00C0592E">
        <w:t>PI</w:t>
      </w:r>
      <w:r w:rsidRPr="00C0592E">
        <w:t xml:space="preserve"> system.  You can move the Board Selector line position by clicking and dragging the small triangle at the bottom of the Board Selector line</w:t>
      </w:r>
      <w:r w:rsidR="00772682" w:rsidRPr="00C0592E">
        <w:t>.</w:t>
      </w:r>
    </w:p>
    <w:p w14:paraId="060B1852" w14:textId="77777777" w:rsidR="008708F9" w:rsidRPr="00C0592E" w:rsidRDefault="008708F9"/>
    <w:p w14:paraId="72B0AE12" w14:textId="77777777" w:rsidR="008708F9" w:rsidRPr="00C0592E" w:rsidRDefault="008708F9">
      <w:r w:rsidRPr="00C0592E">
        <w:t xml:space="preserve">The Maximum PWI and Cpk for the selected board, date and time </w:t>
      </w:r>
      <w:r w:rsidR="00042FA1">
        <w:t>are</w:t>
      </w:r>
      <w:r w:rsidR="00042FA1" w:rsidRPr="00C0592E">
        <w:t xml:space="preserve"> highlighted</w:t>
      </w:r>
      <w:r w:rsidRPr="00C0592E">
        <w:t xml:space="preserve"> abo</w:t>
      </w:r>
      <w:r w:rsidR="00772682" w:rsidRPr="00C0592E">
        <w:t>ve the corresponding chart(s).</w:t>
      </w:r>
    </w:p>
    <w:p w14:paraId="7F12CFC9" w14:textId="77777777" w:rsidR="00772682" w:rsidRPr="00C0592E" w:rsidRDefault="00772682"/>
    <w:p w14:paraId="0FBA5DEA" w14:textId="77777777" w:rsidR="0009468B" w:rsidRPr="00C0592E" w:rsidRDefault="008708F9" w:rsidP="0009468B">
      <w:r w:rsidRPr="00C0592E">
        <w:t xml:space="preserve">Each </w:t>
      </w:r>
      <w:r w:rsidR="0009468B" w:rsidRPr="00C0592E">
        <w:t xml:space="preserve">chart contains data for every product </w:t>
      </w:r>
      <w:r w:rsidR="00070E42" w:rsidRPr="00C0592E">
        <w:t>thermocouple used</w:t>
      </w:r>
      <w:r w:rsidRPr="00C0592E">
        <w:t xml:space="preserve"> during the profile.  Below the </w:t>
      </w:r>
      <w:r w:rsidR="00925F83" w:rsidRPr="00C0592E">
        <w:t>charts you can de-select the TC</w:t>
      </w:r>
      <w:r w:rsidRPr="00C0592E">
        <w:t>s that you wish to remove from the control chart display.  De-selecting a TC will rem</w:t>
      </w:r>
      <w:r w:rsidR="0010099E">
        <w:t xml:space="preserve">ove the data for that TC from </w:t>
      </w:r>
      <w:r w:rsidRPr="00C0592E">
        <w:t xml:space="preserve">each control chart.  Click the check box again to display the data for that TC.  </w:t>
      </w:r>
      <w:r w:rsidR="0009468B" w:rsidRPr="00C0592E">
        <w:t xml:space="preserve">In the bottom-left corner, the PWI (and the barcode number, if enabled) for the selected board </w:t>
      </w:r>
      <w:r w:rsidR="007362A3">
        <w:t>appears</w:t>
      </w:r>
      <w:r w:rsidR="0009468B" w:rsidRPr="00C0592E">
        <w:t>.</w:t>
      </w:r>
    </w:p>
    <w:p w14:paraId="7BB19247" w14:textId="77777777" w:rsidR="008708F9" w:rsidRDefault="000C16B3">
      <w:pPr>
        <w:pStyle w:val="Heading3"/>
      </w:pPr>
      <w:bookmarkStart w:id="1174" w:name="_Toc358296319"/>
      <w:bookmarkStart w:id="1175" w:name="_Toc358298484"/>
      <w:bookmarkStart w:id="1176" w:name="_Toc469334974"/>
      <w:bookmarkStart w:id="1177" w:name="_Toc504120400"/>
      <w:bookmarkStart w:id="1178" w:name="_Toc527644383"/>
      <w:bookmarkStart w:id="1179" w:name="_Toc528599482"/>
      <w:bookmarkStart w:id="1180" w:name="_Toc17993520"/>
      <w:bookmarkStart w:id="1181" w:name="_Toc37267238"/>
      <w:bookmarkStart w:id="1182" w:name="_Toc51666822"/>
      <w:r>
        <w:t>View</w:t>
      </w:r>
      <w:r w:rsidR="00DA7A6D">
        <w:t xml:space="preserve"> </w:t>
      </w:r>
      <w:r w:rsidR="008058F8">
        <w:t>Chart Data</w:t>
      </w:r>
      <w:bookmarkEnd w:id="1174"/>
      <w:bookmarkEnd w:id="1175"/>
      <w:bookmarkEnd w:id="1176"/>
      <w:bookmarkEnd w:id="1177"/>
      <w:bookmarkEnd w:id="1178"/>
      <w:bookmarkEnd w:id="1179"/>
      <w:bookmarkEnd w:id="1180"/>
      <w:bookmarkEnd w:id="1181"/>
      <w:bookmarkEnd w:id="1182"/>
    </w:p>
    <w:p w14:paraId="66459771" w14:textId="6814E2D7" w:rsidR="008708F9" w:rsidRPr="00C0592E" w:rsidRDefault="008708F9">
      <w:r w:rsidRPr="00C0592E">
        <w:t xml:space="preserve">To view individual chart data, click inside the chart area of your choice.  This will display that particular chart in a full screen format.  Move the mouse pointer over the chart data, and a display box will appear.  This display box data includes barcode number, PWI, Cpk, date, and time for each board.  The date and time </w:t>
      </w:r>
      <w:r w:rsidR="0078652B">
        <w:t>stamp for that board is displayed at the top of the screen.</w:t>
      </w:r>
    </w:p>
    <w:p w14:paraId="16CFA863" w14:textId="77777777" w:rsidR="00C77EF2" w:rsidRDefault="00C77EF2">
      <w:pPr>
        <w:rPr>
          <w:rFonts w:ascii="Arial" w:hAnsi="Arial" w:cs="Arial"/>
          <w:b/>
          <w:bCs/>
          <w:sz w:val="24"/>
          <w:szCs w:val="26"/>
        </w:rPr>
      </w:pPr>
      <w:bookmarkStart w:id="1183" w:name="_Toc358296320"/>
      <w:bookmarkStart w:id="1184" w:name="_Toc358298485"/>
      <w:bookmarkStart w:id="1185" w:name="_Toc469334975"/>
      <w:r>
        <w:br w:type="page"/>
      </w:r>
    </w:p>
    <w:p w14:paraId="377BABBE" w14:textId="77777777" w:rsidR="007A6CB8" w:rsidRDefault="007A6CB8">
      <w:pPr>
        <w:pStyle w:val="Heading3"/>
      </w:pPr>
      <w:bookmarkStart w:id="1186" w:name="_Toc504120401"/>
      <w:bookmarkStart w:id="1187" w:name="_Toc527644384"/>
      <w:bookmarkStart w:id="1188" w:name="_Toc528599483"/>
      <w:bookmarkStart w:id="1189" w:name="_Toc17993521"/>
      <w:bookmarkStart w:id="1190" w:name="_Toc37267239"/>
      <w:bookmarkStart w:id="1191" w:name="_Toc51666823"/>
      <w:r w:rsidRPr="00C0592E">
        <w:lastRenderedPageBreak/>
        <w:t xml:space="preserve">History </w:t>
      </w:r>
      <w:r w:rsidR="008058F8" w:rsidRPr="00C0592E">
        <w:t>Mode Chart Options Menu</w:t>
      </w:r>
      <w:bookmarkEnd w:id="1183"/>
      <w:bookmarkEnd w:id="1184"/>
      <w:bookmarkEnd w:id="1185"/>
      <w:bookmarkEnd w:id="1186"/>
      <w:bookmarkEnd w:id="1187"/>
      <w:bookmarkEnd w:id="1188"/>
      <w:bookmarkEnd w:id="1189"/>
      <w:bookmarkEnd w:id="1190"/>
      <w:bookmarkEnd w:id="1191"/>
    </w:p>
    <w:p w14:paraId="1E786055" w14:textId="77777777" w:rsidR="00C77EF2" w:rsidRPr="00C77EF2" w:rsidRDefault="00C77EF2" w:rsidP="000843D2"/>
    <w:p w14:paraId="0B145B39" w14:textId="77777777" w:rsidR="006D2A87" w:rsidRPr="00C0592E" w:rsidRDefault="00DD450D" w:rsidP="006D2A87">
      <w:pPr>
        <w:pStyle w:val="ListBullet"/>
        <w:keepNext/>
        <w:numPr>
          <w:ilvl w:val="0"/>
          <w:numId w:val="0"/>
        </w:numPr>
        <w:jc w:val="center"/>
      </w:pPr>
      <w:r w:rsidRPr="00C0592E">
        <w:drawing>
          <wp:inline distT="0" distB="0" distL="0" distR="0" wp14:anchorId="3D7B4D1D" wp14:editId="5777C88C">
            <wp:extent cx="908050" cy="457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8050" cy="457200"/>
                    </a:xfrm>
                    <a:prstGeom prst="rect">
                      <a:avLst/>
                    </a:prstGeom>
                    <a:noFill/>
                    <a:ln>
                      <a:noFill/>
                    </a:ln>
                  </pic:spPr>
                </pic:pic>
              </a:graphicData>
            </a:graphic>
          </wp:inline>
        </w:drawing>
      </w:r>
    </w:p>
    <w:p w14:paraId="26FC51FB" w14:textId="44C72CE6" w:rsidR="006D2A87" w:rsidRPr="00C0592E" w:rsidRDefault="006D2A87" w:rsidP="006D2A87">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42</w:t>
      </w:r>
      <w:r w:rsidR="00B41E3E">
        <w:rPr>
          <w:noProof/>
        </w:rPr>
        <w:fldChar w:fldCharType="end"/>
      </w:r>
      <w:r w:rsidRPr="00C0592E">
        <w:t xml:space="preserve">: History </w:t>
      </w:r>
      <w:proofErr w:type="gramStart"/>
      <w:r w:rsidRPr="00C0592E">
        <w:t>mode</w:t>
      </w:r>
      <w:proofErr w:type="gramEnd"/>
      <w:r w:rsidRPr="00C0592E">
        <w:t>-Chart Options Menu</w:t>
      </w:r>
    </w:p>
    <w:p w14:paraId="38E1CD78" w14:textId="77777777" w:rsidR="006D2A87" w:rsidRPr="00C0592E" w:rsidRDefault="006D2A87" w:rsidP="006D2A87"/>
    <w:p w14:paraId="499452C7" w14:textId="77777777" w:rsidR="007A6CB8" w:rsidRPr="00C0592E" w:rsidRDefault="008708F9" w:rsidP="00A97125">
      <w:pPr>
        <w:pStyle w:val="ListBullet"/>
        <w:numPr>
          <w:ilvl w:val="0"/>
          <w:numId w:val="141"/>
        </w:numPr>
      </w:pPr>
      <w:r w:rsidRPr="00C0592E">
        <w:rPr>
          <w:b/>
        </w:rPr>
        <w:t xml:space="preserve">Meter </w:t>
      </w:r>
      <w:r w:rsidR="00E42BC6">
        <w:rPr>
          <w:b/>
        </w:rPr>
        <w:t>w</w:t>
      </w:r>
      <w:r w:rsidRPr="00C0592E">
        <w:rPr>
          <w:b/>
        </w:rPr>
        <w:t>indow –</w:t>
      </w:r>
      <w:r w:rsidRPr="00C0592E">
        <w:t xml:space="preserve"> Right click anywhere in the full screen chart area.  </w:t>
      </w:r>
      <w:r w:rsidR="003212D6" w:rsidRPr="00C0592E">
        <w:t xml:space="preserve">The Chart Options menu </w:t>
      </w:r>
      <w:r w:rsidRPr="00C0592E">
        <w:t xml:space="preserve">will appear, select Meter Window.  This will display a small data box in the upper-left corner of the profile graph.  This data box will display the historical – statistic data for any selected board.  To select a board move your mouse pointer along the chart data, at each data point the historical – statistic data for that board </w:t>
      </w:r>
      <w:r w:rsidR="00D94244">
        <w:t>appears</w:t>
      </w:r>
      <w:r w:rsidRPr="00C0592E">
        <w:t>.  Right-click in the chart area again and de-select Meter Window</w:t>
      </w:r>
      <w:r w:rsidR="00F41518" w:rsidRPr="00C0592E">
        <w:t xml:space="preserve"> to disable this feature.</w:t>
      </w:r>
    </w:p>
    <w:p w14:paraId="5A38827E" w14:textId="77777777" w:rsidR="008708F9" w:rsidRPr="00C0592E" w:rsidRDefault="008708F9"/>
    <w:p w14:paraId="44F312AF" w14:textId="77777777" w:rsidR="008708F9" w:rsidRPr="00C0592E" w:rsidRDefault="008708F9" w:rsidP="00A97125">
      <w:pPr>
        <w:pStyle w:val="ListBullet"/>
        <w:numPr>
          <w:ilvl w:val="0"/>
          <w:numId w:val="141"/>
        </w:numPr>
      </w:pPr>
      <w:r w:rsidRPr="00C0592E">
        <w:rPr>
          <w:b/>
        </w:rPr>
        <w:t xml:space="preserve">Point </w:t>
      </w:r>
      <w:r w:rsidR="00E42BC6">
        <w:rPr>
          <w:b/>
        </w:rPr>
        <w:t>p</w:t>
      </w:r>
      <w:r w:rsidRPr="00C0592E">
        <w:rPr>
          <w:b/>
        </w:rPr>
        <w:t>rotector –</w:t>
      </w:r>
      <w:r w:rsidRPr="00C0592E">
        <w:t xml:space="preserve"> When this feature is enabled, the software will display individual data points for each board.  A small square shaped data point represents a production board.  A small circle shaped data point represents a profile board.  To activate this feature right click anywhere in the full screen chart area.  A menu will appear, select Point Protector.  This will display the individual data points on each control chart.  De-selecting this feature will remove the data points from the control chart, showing only a plot of the same data.  By default, the Point Protector </w:t>
      </w:r>
      <w:r w:rsidR="008F74EE">
        <w:t>is</w:t>
      </w:r>
      <w:r w:rsidRPr="00C0592E">
        <w:t xml:space="preserve"> enabled for charts containing 20 boards or less.  Click in the full screen chart area again to return to the regular Chart tab view.</w:t>
      </w:r>
    </w:p>
    <w:p w14:paraId="3C20A787" w14:textId="77777777" w:rsidR="007A6CB8" w:rsidRPr="00C0592E" w:rsidRDefault="007A6CB8" w:rsidP="007A6CB8">
      <w:pPr>
        <w:pStyle w:val="ListBullet"/>
        <w:numPr>
          <w:ilvl w:val="0"/>
          <w:numId w:val="0"/>
        </w:numPr>
      </w:pPr>
    </w:p>
    <w:p w14:paraId="4BC7CBB8" w14:textId="77777777" w:rsidR="007A6CB8" w:rsidRPr="00C0592E" w:rsidRDefault="007A6CB8" w:rsidP="00A97125">
      <w:pPr>
        <w:pStyle w:val="ListBullet"/>
        <w:numPr>
          <w:ilvl w:val="0"/>
          <w:numId w:val="141"/>
        </w:numPr>
      </w:pPr>
      <w:r w:rsidRPr="00C0592E">
        <w:rPr>
          <w:b/>
        </w:rPr>
        <w:t xml:space="preserve">Event </w:t>
      </w:r>
      <w:r w:rsidR="00E42BC6">
        <w:rPr>
          <w:b/>
        </w:rPr>
        <w:t>H</w:t>
      </w:r>
      <w:r w:rsidRPr="00C0592E">
        <w:rPr>
          <w:b/>
        </w:rPr>
        <w:t>istory-</w:t>
      </w:r>
      <w:r w:rsidRPr="00C0592E">
        <w:t xml:space="preserve"> Th</w:t>
      </w:r>
      <w:r w:rsidR="00110D01">
        <w:t>is feature is enabled as a defau</w:t>
      </w:r>
      <w:r w:rsidRPr="00C0592E">
        <w:t xml:space="preserve">lt setting in the software.  When viewing the charts tab while in History mode an </w:t>
      </w:r>
      <w:r w:rsidR="006D2A87" w:rsidRPr="00C0592E">
        <w:t>Event</w:t>
      </w:r>
      <w:r w:rsidRPr="00C0592E">
        <w:t xml:space="preserve"> History</w:t>
      </w:r>
      <w:r w:rsidR="006D2A87" w:rsidRPr="00C0592E">
        <w:t xml:space="preserve"> d</w:t>
      </w:r>
      <w:r w:rsidRPr="00C0592E">
        <w:t xml:space="preserve">ialog box </w:t>
      </w:r>
      <w:r w:rsidR="00D94244">
        <w:t>appears</w:t>
      </w:r>
      <w:r w:rsidRPr="00C0592E">
        <w:t xml:space="preserve">.  The </w:t>
      </w:r>
      <w:r w:rsidR="006D2A87" w:rsidRPr="00C0592E">
        <w:t>Event</w:t>
      </w:r>
      <w:r w:rsidRPr="00C0592E">
        <w:t xml:space="preserve"> History</w:t>
      </w:r>
      <w:r w:rsidR="006D2A87" w:rsidRPr="00C0592E">
        <w:t xml:space="preserve"> d</w:t>
      </w:r>
      <w:r w:rsidRPr="00C0592E">
        <w:t>ialog box will contain</w:t>
      </w:r>
      <w:r w:rsidR="006D2A87" w:rsidRPr="00C0592E">
        <w:t xml:space="preserve"> a list of all alarms and alarm related events that happened during the (selected) Virtual Profile.  </w:t>
      </w:r>
    </w:p>
    <w:p w14:paraId="4ADF3E57" w14:textId="77777777" w:rsidR="00BB1AEC" w:rsidRPr="00C0592E" w:rsidRDefault="00BB1AEC" w:rsidP="00BB1AEC">
      <w:pPr>
        <w:pStyle w:val="ListBullet"/>
        <w:numPr>
          <w:ilvl w:val="0"/>
          <w:numId w:val="0"/>
        </w:numPr>
      </w:pPr>
    </w:p>
    <w:p w14:paraId="71676A0B" w14:textId="77777777" w:rsidR="00BB1AEC" w:rsidRPr="00C0592E" w:rsidRDefault="00DD450D" w:rsidP="00BB1AEC">
      <w:pPr>
        <w:pStyle w:val="ListBullet"/>
        <w:keepNext/>
        <w:numPr>
          <w:ilvl w:val="0"/>
          <w:numId w:val="0"/>
        </w:numPr>
        <w:jc w:val="center"/>
      </w:pPr>
      <w:r w:rsidRPr="00C0592E">
        <w:drawing>
          <wp:inline distT="0" distB="0" distL="0" distR="0" wp14:anchorId="3D5ADFF6" wp14:editId="29559623">
            <wp:extent cx="2800350" cy="844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0350" cy="844550"/>
                    </a:xfrm>
                    <a:prstGeom prst="rect">
                      <a:avLst/>
                    </a:prstGeom>
                    <a:noFill/>
                    <a:ln>
                      <a:noFill/>
                    </a:ln>
                  </pic:spPr>
                </pic:pic>
              </a:graphicData>
            </a:graphic>
          </wp:inline>
        </w:drawing>
      </w:r>
    </w:p>
    <w:p w14:paraId="275C0B0E" w14:textId="1305392D" w:rsidR="00BB1AEC" w:rsidRPr="00C0592E" w:rsidRDefault="00BB1AEC" w:rsidP="00BB1AEC">
      <w:pPr>
        <w:pStyle w:val="Caption"/>
      </w:pPr>
      <w:r w:rsidRPr="00C0592E">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43</w:t>
      </w:r>
      <w:r w:rsidR="00B41E3E">
        <w:rPr>
          <w:noProof/>
        </w:rPr>
        <w:fldChar w:fldCharType="end"/>
      </w:r>
      <w:r w:rsidRPr="00C0592E">
        <w:t>: Event History dialog box</w:t>
      </w:r>
    </w:p>
    <w:p w14:paraId="1120D0A9" w14:textId="77777777" w:rsidR="00BB1AEC" w:rsidRPr="00C0592E" w:rsidRDefault="00BB1AEC" w:rsidP="00BB1AEC">
      <w:pPr>
        <w:pStyle w:val="ListBullet"/>
        <w:numPr>
          <w:ilvl w:val="0"/>
          <w:numId w:val="0"/>
        </w:numPr>
      </w:pPr>
    </w:p>
    <w:p w14:paraId="32F19C31" w14:textId="77777777" w:rsidR="00BB1AEC" w:rsidRDefault="00F76C57" w:rsidP="00362B3E">
      <w:pPr>
        <w:pStyle w:val="ListBullet"/>
      </w:pPr>
      <w:r>
        <w:rPr>
          <w:b/>
        </w:rPr>
        <w:t>Disab</w:t>
      </w:r>
      <w:r w:rsidR="00BB1AEC" w:rsidRPr="00C0592E">
        <w:rPr>
          <w:b/>
        </w:rPr>
        <w:t>ling Event History Display</w:t>
      </w:r>
      <w:r w:rsidR="00BB1AEC" w:rsidRPr="00C0592E">
        <w:t xml:space="preserve"> - Right click anywhere in the full screen chart area.  </w:t>
      </w:r>
      <w:bookmarkStart w:id="1192" w:name="OLE_LINK2"/>
      <w:bookmarkStart w:id="1193" w:name="OLE_LINK3"/>
      <w:r w:rsidR="00BB1AEC" w:rsidRPr="00C0592E">
        <w:t xml:space="preserve">The Chart Options </w:t>
      </w:r>
      <w:bookmarkEnd w:id="1192"/>
      <w:bookmarkEnd w:id="1193"/>
      <w:r w:rsidR="00BB1AEC" w:rsidRPr="00C0592E">
        <w:t xml:space="preserve">menu will appear, select the Event History option.  </w:t>
      </w:r>
    </w:p>
    <w:p w14:paraId="7A01D180" w14:textId="77777777" w:rsidR="009E0615" w:rsidRDefault="009E0615" w:rsidP="009E0615"/>
    <w:p w14:paraId="32CF0334" w14:textId="77777777" w:rsidR="009E0615" w:rsidRPr="00C0592E" w:rsidRDefault="009E0615" w:rsidP="009E0615"/>
    <w:p w14:paraId="4ABAA45A" w14:textId="77777777" w:rsidR="00F41518" w:rsidRPr="00C0592E" w:rsidRDefault="00530DA9" w:rsidP="00062A0A">
      <w:pPr>
        <w:pStyle w:val="Heading4"/>
      </w:pPr>
      <w:r>
        <w:t>Charts Tab B</w:t>
      </w:r>
      <w:r w:rsidRPr="00C0592E">
        <w:t>uttons</w:t>
      </w:r>
    </w:p>
    <w:p w14:paraId="753FEEF4" w14:textId="77777777" w:rsidR="008708F9" w:rsidRPr="00C0592E" w:rsidRDefault="008708F9" w:rsidP="009E0615">
      <w:r w:rsidRPr="00C0592E">
        <w:t xml:space="preserve">The Charts tab will have </w:t>
      </w:r>
      <w:r w:rsidR="00070E42" w:rsidRPr="00C0592E">
        <w:t>two</w:t>
      </w:r>
      <w:r w:rsidRPr="00C0592E">
        <w:t xml:space="preserve"> extra buttons</w:t>
      </w:r>
      <w:r w:rsidR="00526C01">
        <w:t xml:space="preserve"> found only on this screen:</w:t>
      </w:r>
    </w:p>
    <w:tbl>
      <w:tblPr>
        <w:tblW w:w="0" w:type="auto"/>
        <w:tblLook w:val="04A0" w:firstRow="1" w:lastRow="0" w:firstColumn="1" w:lastColumn="0" w:noHBand="0" w:noVBand="1"/>
      </w:tblPr>
      <w:tblGrid>
        <w:gridCol w:w="1008"/>
        <w:gridCol w:w="8568"/>
      </w:tblGrid>
      <w:tr w:rsidR="00526C01" w14:paraId="0D2C341D" w14:textId="77777777" w:rsidTr="002F02D4">
        <w:tc>
          <w:tcPr>
            <w:tcW w:w="1008" w:type="dxa"/>
            <w:shd w:val="clear" w:color="auto" w:fill="auto"/>
          </w:tcPr>
          <w:p w14:paraId="30BEF3D0" w14:textId="77777777" w:rsidR="00526C01" w:rsidRDefault="00DD450D" w:rsidP="002F02D4">
            <w:pPr>
              <w:spacing w:before="60"/>
            </w:pPr>
            <w:r>
              <w:rPr>
                <w:noProof/>
              </w:rPr>
              <w:drawing>
                <wp:inline distT="0" distB="0" distL="0" distR="0" wp14:anchorId="03050103" wp14:editId="536D94D4">
                  <wp:extent cx="279400" cy="463550"/>
                  <wp:effectExtent l="0" t="0" r="6350" b="0"/>
                  <wp:docPr id="222" name="Picture 222" descr="bt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t_l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9400" cy="463550"/>
                          </a:xfrm>
                          <a:prstGeom prst="rect">
                            <a:avLst/>
                          </a:prstGeom>
                          <a:noFill/>
                          <a:ln>
                            <a:noFill/>
                          </a:ln>
                        </pic:spPr>
                      </pic:pic>
                    </a:graphicData>
                  </a:graphic>
                </wp:inline>
              </w:drawing>
            </w:r>
          </w:p>
        </w:tc>
        <w:tc>
          <w:tcPr>
            <w:tcW w:w="8568" w:type="dxa"/>
            <w:shd w:val="clear" w:color="auto" w:fill="auto"/>
          </w:tcPr>
          <w:p w14:paraId="289C3F11" w14:textId="77777777" w:rsidR="00526C01" w:rsidRDefault="00526C01" w:rsidP="002F02D4">
            <w:pPr>
              <w:pStyle w:val="ListBullet"/>
              <w:numPr>
                <w:ilvl w:val="0"/>
                <w:numId w:val="0"/>
              </w:numPr>
              <w:spacing w:before="60" w:after="60"/>
            </w:pPr>
            <w:r w:rsidRPr="002F02D4">
              <w:rPr>
                <w:b/>
              </w:rPr>
              <w:t>Scroll backwards in time</w:t>
            </w:r>
            <w:r w:rsidRPr="00C0592E">
              <w:t xml:space="preserve"> – Clicking on the green left arrowhead will result in displaying the </w:t>
            </w:r>
            <w:r w:rsidRPr="002F02D4">
              <w:rPr>
                <w:i/>
              </w:rPr>
              <w:t>previous</w:t>
            </w:r>
            <w:r w:rsidRPr="00C0592E">
              <w:t xml:space="preserve"> set of virtually profiled boards.</w:t>
            </w:r>
          </w:p>
        </w:tc>
      </w:tr>
      <w:tr w:rsidR="00526C01" w14:paraId="77366041" w14:textId="77777777" w:rsidTr="002F02D4">
        <w:tc>
          <w:tcPr>
            <w:tcW w:w="1008" w:type="dxa"/>
            <w:shd w:val="clear" w:color="auto" w:fill="auto"/>
          </w:tcPr>
          <w:p w14:paraId="73D7F434" w14:textId="77777777" w:rsidR="00526C01" w:rsidRDefault="00DD450D" w:rsidP="002F02D4">
            <w:pPr>
              <w:spacing w:before="60"/>
            </w:pPr>
            <w:r>
              <w:rPr>
                <w:noProof/>
              </w:rPr>
              <w:drawing>
                <wp:inline distT="0" distB="0" distL="0" distR="0" wp14:anchorId="34C785DD" wp14:editId="2DF37A3C">
                  <wp:extent cx="292100" cy="476250"/>
                  <wp:effectExtent l="0" t="0" r="0" b="0"/>
                  <wp:docPr id="223" name="Picture 223" descr="bt_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t_r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2100" cy="476250"/>
                          </a:xfrm>
                          <a:prstGeom prst="rect">
                            <a:avLst/>
                          </a:prstGeom>
                          <a:noFill/>
                          <a:ln>
                            <a:noFill/>
                          </a:ln>
                        </pic:spPr>
                      </pic:pic>
                    </a:graphicData>
                  </a:graphic>
                </wp:inline>
              </w:drawing>
            </w:r>
          </w:p>
        </w:tc>
        <w:tc>
          <w:tcPr>
            <w:tcW w:w="8568" w:type="dxa"/>
            <w:shd w:val="clear" w:color="auto" w:fill="auto"/>
          </w:tcPr>
          <w:p w14:paraId="3EC06D85" w14:textId="77777777" w:rsidR="00526C01" w:rsidRDefault="00526C01" w:rsidP="002F02D4">
            <w:pPr>
              <w:spacing w:before="60"/>
            </w:pPr>
            <w:r w:rsidRPr="002F02D4">
              <w:rPr>
                <w:b/>
              </w:rPr>
              <w:t>Scroll forward in time</w:t>
            </w:r>
            <w:r w:rsidRPr="00C0592E">
              <w:t xml:space="preserve"> – Clicking on the green right arrowhead will result in displaying the </w:t>
            </w:r>
            <w:r w:rsidRPr="002F02D4">
              <w:rPr>
                <w:i/>
              </w:rPr>
              <w:t>next</w:t>
            </w:r>
            <w:r w:rsidRPr="00C0592E">
              <w:t xml:space="preserve"> set of Virtually Profiled boards.</w:t>
            </w:r>
          </w:p>
        </w:tc>
      </w:tr>
    </w:tbl>
    <w:p w14:paraId="7C178EC0" w14:textId="77777777" w:rsidR="008708F9" w:rsidRPr="00C0592E" w:rsidRDefault="008708F9" w:rsidP="008B3114"/>
    <w:p w14:paraId="2ECC66BE" w14:textId="77777777" w:rsidR="008708F9" w:rsidRPr="006034E1" w:rsidRDefault="00F7311A" w:rsidP="00362427">
      <w:r w:rsidRPr="00362427">
        <w:rPr>
          <w:b/>
        </w:rPr>
        <w:t>Note</w:t>
      </w:r>
      <w:r w:rsidRPr="006034E1">
        <w:t xml:space="preserve">: </w:t>
      </w:r>
      <w:r w:rsidR="008708F9" w:rsidRPr="00233FE9">
        <w:t>Each chart can display a maximum of 200 data points at any given time</w:t>
      </w:r>
      <w:r w:rsidR="00070E42" w:rsidRPr="00233FE9">
        <w:t xml:space="preserve">.  </w:t>
      </w:r>
      <w:r w:rsidR="008708F9" w:rsidRPr="00233FE9">
        <w:t xml:space="preserve">Every 200 data points </w:t>
      </w:r>
      <w:r w:rsidR="00070E42" w:rsidRPr="00233FE9">
        <w:t>are</w:t>
      </w:r>
      <w:r w:rsidR="008708F9" w:rsidRPr="00233FE9">
        <w:t xml:space="preserve"> considered a set of d</w:t>
      </w:r>
      <w:r w:rsidR="00BC7495" w:rsidRPr="00233FE9">
        <w:t xml:space="preserve">ata.  A set of data can contain up to </w:t>
      </w:r>
      <w:r w:rsidR="008708F9" w:rsidRPr="00233FE9">
        <w:t>200 data points, or if the production run was stopped before 200 boards were processed, a data set may contain less than 200 data points.</w:t>
      </w:r>
    </w:p>
    <w:p w14:paraId="728E5EC3" w14:textId="77777777" w:rsidR="008708F9" w:rsidRDefault="00BB1720" w:rsidP="00D36D96">
      <w:pPr>
        <w:pStyle w:val="Heading2"/>
      </w:pPr>
      <w:bookmarkStart w:id="1194" w:name="_Toc119468126"/>
      <w:r>
        <w:br w:type="page"/>
      </w:r>
      <w:bookmarkStart w:id="1195" w:name="_Toc353195438"/>
      <w:bookmarkStart w:id="1196" w:name="_Toc358296321"/>
      <w:bookmarkStart w:id="1197" w:name="_Toc358298486"/>
      <w:bookmarkStart w:id="1198" w:name="_Toc469334976"/>
      <w:bookmarkStart w:id="1199" w:name="_Toc504120402"/>
      <w:bookmarkStart w:id="1200" w:name="_Toc527644385"/>
      <w:bookmarkStart w:id="1201" w:name="_Toc528599484"/>
      <w:bookmarkStart w:id="1202" w:name="_Toc17993522"/>
      <w:bookmarkStart w:id="1203" w:name="_Toc37267240"/>
      <w:bookmarkStart w:id="1204" w:name="_Toc51666652"/>
      <w:bookmarkStart w:id="1205" w:name="_Toc51666824"/>
      <w:r w:rsidR="00DA7A6D">
        <w:lastRenderedPageBreak/>
        <w:t xml:space="preserve">Historical </w:t>
      </w:r>
      <w:r>
        <w:t xml:space="preserve">Mode - </w:t>
      </w:r>
      <w:r w:rsidR="008708F9">
        <w:t xml:space="preserve">Troubleshooting </w:t>
      </w:r>
      <w:r>
        <w:t>Tab</w:t>
      </w:r>
      <w:bookmarkEnd w:id="1194"/>
      <w:bookmarkEnd w:id="1195"/>
      <w:bookmarkEnd w:id="1196"/>
      <w:bookmarkEnd w:id="1197"/>
      <w:bookmarkEnd w:id="1198"/>
      <w:bookmarkEnd w:id="1199"/>
      <w:bookmarkEnd w:id="1200"/>
      <w:bookmarkEnd w:id="1201"/>
      <w:bookmarkEnd w:id="1202"/>
      <w:bookmarkEnd w:id="1203"/>
      <w:bookmarkEnd w:id="1204"/>
      <w:bookmarkEnd w:id="1205"/>
    </w:p>
    <w:p w14:paraId="5AD65394" w14:textId="77777777" w:rsidR="00C77EF2" w:rsidRPr="00C77EF2" w:rsidRDefault="00C77EF2" w:rsidP="000843D2"/>
    <w:p w14:paraId="6B512E9A" w14:textId="77777777" w:rsidR="00C03E9C" w:rsidRPr="004B2B33" w:rsidRDefault="00DD450D" w:rsidP="004B2B33">
      <w:pPr>
        <w:jc w:val="center"/>
      </w:pPr>
      <w:r w:rsidRPr="004B2B33">
        <w:rPr>
          <w:noProof/>
        </w:rPr>
        <w:drawing>
          <wp:inline distT="0" distB="0" distL="0" distR="0" wp14:anchorId="46F71C17" wp14:editId="70A514E1">
            <wp:extent cx="5416063" cy="2933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5425736" cy="2938940"/>
                    </a:xfrm>
                    <a:prstGeom prst="rect">
                      <a:avLst/>
                    </a:prstGeom>
                    <a:noFill/>
                    <a:ln>
                      <a:noFill/>
                    </a:ln>
                  </pic:spPr>
                </pic:pic>
              </a:graphicData>
            </a:graphic>
          </wp:inline>
        </w:drawing>
      </w:r>
    </w:p>
    <w:p w14:paraId="2475C1FC" w14:textId="24F1BFD8" w:rsidR="008708F9" w:rsidRDefault="00C03E9C" w:rsidP="00F5043F">
      <w:pPr>
        <w:pStyle w:val="Caption"/>
      </w:pPr>
      <w:bookmarkStart w:id="1206" w:name="_Ref18591273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44</w:t>
      </w:r>
      <w:r w:rsidR="00B41E3E">
        <w:rPr>
          <w:noProof/>
        </w:rPr>
        <w:fldChar w:fldCharType="end"/>
      </w:r>
      <w:bookmarkEnd w:id="1206"/>
      <w:r w:rsidR="00C300AB">
        <w:t>: Virtual Profiling History – Troubleshooting Tab</w:t>
      </w:r>
    </w:p>
    <w:p w14:paraId="549F93B9" w14:textId="77777777" w:rsidR="009E0615" w:rsidRDefault="009E0615"/>
    <w:p w14:paraId="08F2FC5F" w14:textId="0242AAE7" w:rsidR="008708F9" w:rsidRPr="00C0592E" w:rsidRDefault="008708F9">
      <w:r w:rsidRPr="00C0592E">
        <w:t>The Troub</w:t>
      </w:r>
      <w:r w:rsidR="00CB3A8F" w:rsidRPr="00C0592E">
        <w:t>l</w:t>
      </w:r>
      <w:r w:rsidR="00203D3A">
        <w:t xml:space="preserve">eshooting tab shows historical </w:t>
      </w:r>
      <w:r w:rsidR="0078652B">
        <w:t>probe temperature, dwell time,</w:t>
      </w:r>
      <w:r w:rsidRPr="00C0592E">
        <w:t xml:space="preserve"> and conveyor speed deviation.  The Board </w:t>
      </w:r>
      <w:r w:rsidR="00B04E56">
        <w:t>number</w:t>
      </w:r>
      <w:r w:rsidRPr="00C0592E">
        <w:t>, date</w:t>
      </w:r>
      <w:r w:rsidR="00B04E56">
        <w:t>,</w:t>
      </w:r>
      <w:r w:rsidRPr="00C0592E">
        <w:t xml:space="preserve"> and time </w:t>
      </w:r>
      <w:r w:rsidR="00D94244">
        <w:t>appears</w:t>
      </w:r>
      <w:r w:rsidRPr="00C0592E">
        <w:t xml:space="preserve"> at the top of the screen.  </w:t>
      </w:r>
      <w:r w:rsidR="00C03E9C" w:rsidRPr="00C0592E">
        <w:t>See</w:t>
      </w:r>
      <w:r w:rsidR="004B0C50" w:rsidRPr="00C0592E">
        <w:t xml:space="preserve"> </w:t>
      </w:r>
      <w:r w:rsidR="004B0C50" w:rsidRPr="00C0592E">
        <w:fldChar w:fldCharType="begin"/>
      </w:r>
      <w:r w:rsidR="004B0C50" w:rsidRPr="00C0592E">
        <w:instrText xml:space="preserve"> REF _Ref185912732 \h </w:instrText>
      </w:r>
      <w:r w:rsidR="00C0592E" w:rsidRPr="00C0592E">
        <w:instrText xml:space="preserve"> \* MERGEFORMAT </w:instrText>
      </w:r>
      <w:r w:rsidR="004B0C50" w:rsidRPr="00C0592E">
        <w:fldChar w:fldCharType="separate"/>
      </w:r>
      <w:r w:rsidR="007A7D53">
        <w:t xml:space="preserve">Figure </w:t>
      </w:r>
      <w:r w:rsidR="007A7D53">
        <w:rPr>
          <w:noProof/>
        </w:rPr>
        <w:t>44</w:t>
      </w:r>
      <w:r w:rsidR="004B0C50" w:rsidRPr="00C0592E">
        <w:fldChar w:fldCharType="end"/>
      </w:r>
      <w:r w:rsidR="00C03E9C" w:rsidRPr="00C0592E">
        <w:t xml:space="preserve">.  </w:t>
      </w:r>
      <w:r w:rsidRPr="00C0592E">
        <w:t xml:space="preserve">To change the board #, go to the Charts tab and move the </w:t>
      </w:r>
      <w:r w:rsidR="008C29CB" w:rsidRPr="00C0592E">
        <w:t>Board Selector</w:t>
      </w:r>
      <w:r w:rsidRPr="00C0592E">
        <w:t xml:space="preserve"> Line to a different board (#) number.  The PWI for the selected board </w:t>
      </w:r>
      <w:r w:rsidR="007362A3">
        <w:t>appears</w:t>
      </w:r>
      <w:r w:rsidR="004305E1" w:rsidRPr="00C0592E">
        <w:t xml:space="preserve"> in the bottom-left corner.</w:t>
      </w:r>
    </w:p>
    <w:p w14:paraId="6CC88C05" w14:textId="77777777" w:rsidR="0009468B" w:rsidRDefault="0009468B"/>
    <w:p w14:paraId="64B08EE8" w14:textId="12F3FB9E" w:rsidR="00CB3A8F" w:rsidRPr="00C0592E" w:rsidRDefault="008C29CB">
      <w:r w:rsidRPr="00C0592E">
        <w:t xml:space="preserve">There </w:t>
      </w:r>
      <w:r w:rsidR="00D42798" w:rsidRPr="00C0592E">
        <w:t>is</w:t>
      </w:r>
      <w:r w:rsidRPr="00C0592E">
        <w:t xml:space="preserve"> a total of 30 </w:t>
      </w:r>
      <w:r w:rsidR="00203D3A">
        <w:t>probe</w:t>
      </w:r>
      <w:r w:rsidRPr="00C0592E">
        <w:t xml:space="preserve"> thermocouples inside the </w:t>
      </w:r>
      <w:r w:rsidR="00D42798">
        <w:t>machine</w:t>
      </w:r>
      <w:r w:rsidR="006C3364">
        <w:t xml:space="preserve"> – </w:t>
      </w:r>
      <w:r w:rsidR="00B04E56">
        <w:t>the first 28 are</w:t>
      </w:r>
      <w:r w:rsidR="006C3364">
        <w:t xml:space="preserve"> in</w:t>
      </w:r>
      <w:r w:rsidR="00B04E56">
        <w:t>stalled in</w:t>
      </w:r>
      <w:r w:rsidR="006C3364">
        <w:t xml:space="preserve"> the preheat area.</w:t>
      </w:r>
      <w:r w:rsidRPr="00C0592E">
        <w:t xml:space="preserve">  On the </w:t>
      </w:r>
      <w:r w:rsidR="006C3364">
        <w:t xml:space="preserve">left side of the </w:t>
      </w:r>
      <w:r w:rsidR="00A92790" w:rsidRPr="00C0592E">
        <w:t>screen,</w:t>
      </w:r>
      <w:r w:rsidR="00B04E56">
        <w:t xml:space="preserve"> the temperature deviation from the baseline</w:t>
      </w:r>
      <w:r w:rsidRPr="00C0592E">
        <w:t xml:space="preserve"> </w:t>
      </w:r>
      <w:r w:rsidR="00B04E56">
        <w:t>of each of these 28 are shown. E</w:t>
      </w:r>
      <w:r w:rsidRPr="00C0592E">
        <w:t xml:space="preserve">ach zone displays a different color for the </w:t>
      </w:r>
      <w:r w:rsidR="00203D3A">
        <w:t>probe</w:t>
      </w:r>
      <w:r w:rsidR="00925F83" w:rsidRPr="00C0592E">
        <w:t xml:space="preserve"> TC</w:t>
      </w:r>
      <w:r w:rsidRPr="00C0592E">
        <w:t xml:space="preserve">s that are inside that zone. </w:t>
      </w:r>
      <w:r w:rsidR="00B04E56">
        <w:t>The right side shows deviation of the other sensors.</w:t>
      </w:r>
    </w:p>
    <w:p w14:paraId="6467341E" w14:textId="77777777" w:rsidR="008708F9" w:rsidRDefault="00327AAB">
      <w:pPr>
        <w:pStyle w:val="Heading3"/>
      </w:pPr>
      <w:bookmarkStart w:id="1207" w:name="_Toc119468127"/>
      <w:bookmarkStart w:id="1208" w:name="_Toc358296322"/>
      <w:bookmarkStart w:id="1209" w:name="_Toc358298487"/>
      <w:bookmarkStart w:id="1210" w:name="_Toc469334977"/>
      <w:bookmarkStart w:id="1211" w:name="_Toc504120403"/>
      <w:bookmarkStart w:id="1212" w:name="_Toc527644386"/>
      <w:bookmarkStart w:id="1213" w:name="_Toc528599485"/>
      <w:bookmarkStart w:id="1214" w:name="_Toc17993523"/>
      <w:bookmarkStart w:id="1215" w:name="_Toc37267241"/>
      <w:bookmarkStart w:id="1216" w:name="_Toc51666825"/>
      <w:r>
        <w:t xml:space="preserve">Historical </w:t>
      </w:r>
      <w:r w:rsidR="008058F8">
        <w:t>Mode Buttons</w:t>
      </w:r>
      <w:bookmarkEnd w:id="1207"/>
      <w:bookmarkEnd w:id="1208"/>
      <w:bookmarkEnd w:id="1209"/>
      <w:bookmarkEnd w:id="1210"/>
      <w:bookmarkEnd w:id="1211"/>
      <w:bookmarkEnd w:id="1212"/>
      <w:bookmarkEnd w:id="1213"/>
      <w:bookmarkEnd w:id="1214"/>
      <w:bookmarkEnd w:id="1215"/>
      <w:bookmarkEnd w:id="1216"/>
    </w:p>
    <w:p w14:paraId="66475AEE" w14:textId="77777777" w:rsidR="008708F9" w:rsidRPr="00C0592E" w:rsidRDefault="008708F9">
      <w:r w:rsidRPr="00C0592E">
        <w:t>While in Virtual Profiling - Historical mode, the software displays four button</w:t>
      </w:r>
      <w:r w:rsidR="004305E1" w:rsidRPr="00C0592E">
        <w:t>s at the bottom of the screen.</w:t>
      </w:r>
    </w:p>
    <w:p w14:paraId="5A785C36" w14:textId="77777777" w:rsidR="004B0C50" w:rsidRPr="00E67D7D" w:rsidRDefault="004B0C50">
      <w:pPr>
        <w:rPr>
          <w:sz w:val="12"/>
        </w:rPr>
      </w:pPr>
    </w:p>
    <w:tbl>
      <w:tblPr>
        <w:tblW w:w="0" w:type="auto"/>
        <w:tblLook w:val="04A0" w:firstRow="1" w:lastRow="0" w:firstColumn="1" w:lastColumn="0" w:noHBand="0" w:noVBand="1"/>
      </w:tblPr>
      <w:tblGrid>
        <w:gridCol w:w="1800"/>
        <w:gridCol w:w="7470"/>
      </w:tblGrid>
      <w:tr w:rsidR="0019143C" w14:paraId="673FF9B4" w14:textId="77777777" w:rsidTr="00E67D7D">
        <w:trPr>
          <w:trHeight w:val="990"/>
        </w:trPr>
        <w:tc>
          <w:tcPr>
            <w:tcW w:w="1800" w:type="dxa"/>
            <w:shd w:val="clear" w:color="auto" w:fill="auto"/>
          </w:tcPr>
          <w:p w14:paraId="56767834" w14:textId="77777777" w:rsidR="0019143C" w:rsidRDefault="00DD450D" w:rsidP="002F02D4">
            <w:pPr>
              <w:spacing w:before="120"/>
            </w:pPr>
            <w:r>
              <w:rPr>
                <w:noProof/>
              </w:rPr>
              <w:drawing>
                <wp:inline distT="0" distB="0" distL="0" distR="0" wp14:anchorId="6601B2F5" wp14:editId="081EE7B7">
                  <wp:extent cx="933450" cy="508000"/>
                  <wp:effectExtent l="0" t="0" r="0" b="6350"/>
                  <wp:docPr id="225" name="Picture 225" descr="bt-NAVint_Proc-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t-NAVint_Proc-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9EE5502" w14:textId="77777777" w:rsidR="0019143C" w:rsidRDefault="0019143C" w:rsidP="00E67D7D">
            <w:r w:rsidRPr="00C0592E">
              <w:rPr>
                <w:b/>
              </w:rPr>
              <w:t>View/Edit Process Window –</w:t>
            </w:r>
            <w:r w:rsidRPr="00C22A1F">
              <w:rPr>
                <w:b/>
              </w:rPr>
              <w:t xml:space="preserve"> </w:t>
            </w:r>
            <w:r w:rsidRPr="00C22A1F">
              <w:t>This lets you view and edit the process window specifications and limits.</w:t>
            </w:r>
          </w:p>
        </w:tc>
      </w:tr>
      <w:tr w:rsidR="0019143C" w14:paraId="06B3B3ED" w14:textId="77777777" w:rsidTr="00E67D7D">
        <w:trPr>
          <w:trHeight w:val="1044"/>
        </w:trPr>
        <w:tc>
          <w:tcPr>
            <w:tcW w:w="1800" w:type="dxa"/>
            <w:shd w:val="clear" w:color="auto" w:fill="auto"/>
          </w:tcPr>
          <w:p w14:paraId="1C5B4F47" w14:textId="77777777" w:rsidR="0019143C" w:rsidRDefault="00DD450D" w:rsidP="002F02D4">
            <w:pPr>
              <w:spacing w:before="120"/>
            </w:pPr>
            <w:r>
              <w:rPr>
                <w:noProof/>
              </w:rPr>
              <w:drawing>
                <wp:inline distT="0" distB="0" distL="0" distR="0" wp14:anchorId="7E9AB323" wp14:editId="24AC0138">
                  <wp:extent cx="933450" cy="508000"/>
                  <wp:effectExtent l="0" t="0" r="0" b="6350"/>
                  <wp:docPr id="226" name="Picture 226" descr="bt-NAVint_Copy2Clip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t-NAVint_Copy2Clipb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75FD04F2" w14:textId="77777777" w:rsidR="0019143C" w:rsidRDefault="0019143C" w:rsidP="00E67D7D">
            <w:r w:rsidRPr="00C0592E">
              <w:rPr>
                <w:b/>
              </w:rPr>
              <w:t>Copy to Clipboard –</w:t>
            </w:r>
            <w:r w:rsidRPr="00C22A1F">
              <w:rPr>
                <w:b/>
              </w:rPr>
              <w:t xml:space="preserve"> </w:t>
            </w:r>
            <w:r w:rsidRPr="00C22A1F">
              <w:t xml:space="preserve">This button </w:t>
            </w:r>
            <w:r w:rsidR="00E67D7D">
              <w:t>copies</w:t>
            </w:r>
            <w:r w:rsidRPr="00C22A1F">
              <w:t xml:space="preserve"> the profile or Virtual Profile data to the clipboard for use with third-party software such as a spreadsheet application, or SPC software.</w:t>
            </w:r>
          </w:p>
        </w:tc>
      </w:tr>
      <w:tr w:rsidR="0019143C" w14:paraId="7F99A562" w14:textId="77777777" w:rsidTr="00E67D7D">
        <w:trPr>
          <w:trHeight w:val="1152"/>
        </w:trPr>
        <w:tc>
          <w:tcPr>
            <w:tcW w:w="1800" w:type="dxa"/>
            <w:shd w:val="clear" w:color="auto" w:fill="auto"/>
          </w:tcPr>
          <w:p w14:paraId="370A2FE3" w14:textId="77777777" w:rsidR="0019143C" w:rsidRDefault="00DD450D" w:rsidP="002F02D4">
            <w:pPr>
              <w:spacing w:before="120"/>
            </w:pPr>
            <w:r>
              <w:rPr>
                <w:noProof/>
              </w:rPr>
              <w:drawing>
                <wp:inline distT="0" distB="0" distL="0" distR="0" wp14:anchorId="4DEA796A" wp14:editId="75B77B7C">
                  <wp:extent cx="933450" cy="508000"/>
                  <wp:effectExtent l="0" t="0" r="0" b="6350"/>
                  <wp:docPr id="227" name="Picture 227" descr="bt-NAVint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t-NAVint_Pri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3450" cy="508000"/>
                          </a:xfrm>
                          <a:prstGeom prst="rect">
                            <a:avLst/>
                          </a:prstGeom>
                          <a:noFill/>
                          <a:ln>
                            <a:noFill/>
                          </a:ln>
                        </pic:spPr>
                      </pic:pic>
                    </a:graphicData>
                  </a:graphic>
                </wp:inline>
              </w:drawing>
            </w:r>
          </w:p>
        </w:tc>
        <w:tc>
          <w:tcPr>
            <w:tcW w:w="7470" w:type="dxa"/>
            <w:shd w:val="clear" w:color="auto" w:fill="auto"/>
            <w:vAlign w:val="center"/>
          </w:tcPr>
          <w:p w14:paraId="1CDBF86D" w14:textId="77777777" w:rsidR="00C22A1F" w:rsidRPr="00C22A1F" w:rsidRDefault="00C22A1F" w:rsidP="00E67D7D">
            <w:pPr>
              <w:rPr>
                <w:b/>
              </w:rPr>
            </w:pPr>
            <w:r w:rsidRPr="00C0592E">
              <w:rPr>
                <w:b/>
              </w:rPr>
              <w:t>Print –</w:t>
            </w:r>
            <w:r w:rsidRPr="00C22A1F">
              <w:rPr>
                <w:b/>
              </w:rPr>
              <w:t xml:space="preserve"> </w:t>
            </w:r>
            <w:r w:rsidRPr="00C22A1F">
              <w:t>This button will print the current profile as displayed on the General Tab.</w:t>
            </w:r>
          </w:p>
          <w:p w14:paraId="3DD622B9" w14:textId="77777777" w:rsidR="00C22A1F" w:rsidRPr="00E67D7D" w:rsidRDefault="00C22A1F" w:rsidP="00E67D7D">
            <w:pPr>
              <w:rPr>
                <w:sz w:val="14"/>
              </w:rPr>
            </w:pPr>
          </w:p>
          <w:p w14:paraId="5AFEE4BA" w14:textId="77777777" w:rsidR="0019143C" w:rsidRDefault="00C22A1F" w:rsidP="00E67D7D">
            <w:r w:rsidRPr="00362427">
              <w:rPr>
                <w:b/>
              </w:rPr>
              <w:t>Note</w:t>
            </w:r>
            <w:r w:rsidRPr="006034E1">
              <w:t xml:space="preserve">: </w:t>
            </w:r>
            <w:r w:rsidRPr="00233FE9">
              <w:t>If you wish to print a tab besides the General tab, pressing F9 on your keyboard will print the contents of any screen in the software.</w:t>
            </w:r>
          </w:p>
        </w:tc>
      </w:tr>
      <w:tr w:rsidR="0019143C" w14:paraId="639C0747" w14:textId="77777777" w:rsidTr="00E67D7D">
        <w:tc>
          <w:tcPr>
            <w:tcW w:w="1800" w:type="dxa"/>
            <w:shd w:val="clear" w:color="auto" w:fill="auto"/>
          </w:tcPr>
          <w:p w14:paraId="446A9D6F" w14:textId="77777777" w:rsidR="0019143C" w:rsidRDefault="00DD450D" w:rsidP="002F02D4">
            <w:pPr>
              <w:spacing w:before="120"/>
            </w:pPr>
            <w:r>
              <w:rPr>
                <w:noProof/>
              </w:rPr>
              <w:drawing>
                <wp:inline distT="0" distB="0" distL="0" distR="0" wp14:anchorId="48D4CA03" wp14:editId="1B094274">
                  <wp:extent cx="990600" cy="539750"/>
                  <wp:effectExtent l="0" t="0" r="0" b="0"/>
                  <wp:docPr id="228" name="Picture 228" descr="graphic_1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raphic_104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90600" cy="539750"/>
                          </a:xfrm>
                          <a:prstGeom prst="rect">
                            <a:avLst/>
                          </a:prstGeom>
                          <a:noFill/>
                          <a:ln>
                            <a:noFill/>
                          </a:ln>
                        </pic:spPr>
                      </pic:pic>
                    </a:graphicData>
                  </a:graphic>
                </wp:inline>
              </w:drawing>
            </w:r>
          </w:p>
        </w:tc>
        <w:tc>
          <w:tcPr>
            <w:tcW w:w="7470" w:type="dxa"/>
            <w:shd w:val="clear" w:color="auto" w:fill="auto"/>
            <w:vAlign w:val="center"/>
          </w:tcPr>
          <w:p w14:paraId="4926767A" w14:textId="77777777" w:rsidR="0019143C" w:rsidRDefault="00C22A1F" w:rsidP="00E67D7D">
            <w:r w:rsidRPr="00C0592E">
              <w:rPr>
                <w:b/>
              </w:rPr>
              <w:t>Profile Explorer –</w:t>
            </w:r>
            <w:r w:rsidRPr="00C22A1F">
              <w:rPr>
                <w:b/>
              </w:rPr>
              <w:t xml:space="preserve"> </w:t>
            </w:r>
            <w:r w:rsidRPr="00C22A1F">
              <w:t>This button will return you to the Profile Explorer.  Click this button when finished viewing historical Virtual Profile data.</w:t>
            </w:r>
          </w:p>
        </w:tc>
      </w:tr>
    </w:tbl>
    <w:p w14:paraId="19DE6CEF" w14:textId="6E31E8C7" w:rsidR="00B33331" w:rsidRDefault="00530DA9">
      <w:r>
        <w:br w:type="page"/>
      </w:r>
      <w:bookmarkStart w:id="1217" w:name="_Ref91060721"/>
      <w:bookmarkStart w:id="1218" w:name="_Toc119468162"/>
      <w:bookmarkStart w:id="1219" w:name="_Toc353195440"/>
      <w:bookmarkStart w:id="1220" w:name="_Toc358296334"/>
      <w:bookmarkStart w:id="1221" w:name="_Toc358298499"/>
      <w:bookmarkStart w:id="1222" w:name="_Toc486307497"/>
      <w:bookmarkStart w:id="1223" w:name="_Toc486325589"/>
      <w:bookmarkStart w:id="1224" w:name="_Toc488490459"/>
      <w:bookmarkEnd w:id="817"/>
    </w:p>
    <w:p w14:paraId="0505BC1C" w14:textId="0BBBFC3A" w:rsidR="00A756A7" w:rsidRPr="00DE6D07" w:rsidRDefault="00A756A7" w:rsidP="00D36D96">
      <w:pPr>
        <w:pStyle w:val="Heading2"/>
      </w:pPr>
      <w:bookmarkStart w:id="1225" w:name="_Toc469334983"/>
      <w:bookmarkStart w:id="1226" w:name="_Toc504120409"/>
      <w:bookmarkStart w:id="1227" w:name="_Toc527644392"/>
      <w:bookmarkStart w:id="1228" w:name="_Toc528599491"/>
      <w:bookmarkStart w:id="1229" w:name="_Toc17993529"/>
      <w:bookmarkStart w:id="1230" w:name="_Toc37267247"/>
      <w:bookmarkStart w:id="1231" w:name="_Toc51666653"/>
      <w:bookmarkStart w:id="1232" w:name="_Toc51666826"/>
      <w:r w:rsidRPr="00DE6D07">
        <w:lastRenderedPageBreak/>
        <w:t xml:space="preserve">Barcode </w:t>
      </w:r>
      <w:bookmarkEnd w:id="1217"/>
      <w:bookmarkEnd w:id="1218"/>
      <w:r w:rsidR="00BB1720">
        <w:t>F</w:t>
      </w:r>
      <w:r w:rsidR="00BB1720" w:rsidRPr="00DE6D07">
        <w:t>unctions</w:t>
      </w:r>
      <w:bookmarkEnd w:id="1219"/>
      <w:bookmarkEnd w:id="1220"/>
      <w:bookmarkEnd w:id="1221"/>
      <w:bookmarkEnd w:id="1225"/>
      <w:bookmarkEnd w:id="1226"/>
      <w:bookmarkEnd w:id="1227"/>
      <w:bookmarkEnd w:id="1228"/>
      <w:bookmarkEnd w:id="1229"/>
      <w:bookmarkEnd w:id="1230"/>
      <w:bookmarkEnd w:id="1231"/>
      <w:bookmarkEnd w:id="1232"/>
    </w:p>
    <w:p w14:paraId="480E22E3" w14:textId="6DBBD786" w:rsidR="00A756A7" w:rsidRPr="00986E9E" w:rsidRDefault="00DD450D" w:rsidP="00A756A7">
      <w:r w:rsidRPr="00DE6D07">
        <w:rPr>
          <w:noProof/>
        </w:rPr>
        <w:drawing>
          <wp:anchor distT="0" distB="0" distL="114300" distR="114300" simplePos="0" relativeHeight="251619328" behindDoc="1" locked="0" layoutInCell="1" allowOverlap="1" wp14:anchorId="3B91D4F3" wp14:editId="17310B9F">
            <wp:simplePos x="0" y="0"/>
            <wp:positionH relativeFrom="margin">
              <wp:align>right</wp:align>
            </wp:positionH>
            <wp:positionV relativeFrom="paragraph">
              <wp:posOffset>54610</wp:posOffset>
            </wp:positionV>
            <wp:extent cx="1148715" cy="624205"/>
            <wp:effectExtent l="19050" t="19050" r="13335" b="23495"/>
            <wp:wrapTight wrapText="bothSides">
              <wp:wrapPolygon edited="0">
                <wp:start x="-358" y="-659"/>
                <wp:lineTo x="-358" y="21754"/>
                <wp:lineTo x="21493" y="21754"/>
                <wp:lineTo x="21493" y="-659"/>
                <wp:lineTo x="-358" y="-659"/>
              </wp:wrapPolygon>
            </wp:wrapTight>
            <wp:docPr id="2948" name="Picture 2948" descr="bt_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bt_barcod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48715" cy="62420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E228F4">
        <w:t>W</w:t>
      </w:r>
      <w:r w:rsidR="00DF63A3" w:rsidRPr="00DE6D07">
        <w:t>PI</w:t>
      </w:r>
      <w:r w:rsidR="00A756A7" w:rsidRPr="00DE6D07">
        <w:t xml:space="preserve"> software has two main barcode functions, </w:t>
      </w:r>
      <w:r w:rsidR="00A756A7" w:rsidRPr="00D801AD">
        <w:rPr>
          <w:i/>
        </w:rPr>
        <w:t>Process Traceability</w:t>
      </w:r>
      <w:r w:rsidR="00A756A7" w:rsidRPr="00DE6D07">
        <w:t xml:space="preserve">, and </w:t>
      </w:r>
      <w:r w:rsidR="00A756A7" w:rsidRPr="00D801AD">
        <w:rPr>
          <w:i/>
        </w:rPr>
        <w:t>Process Control</w:t>
      </w:r>
      <w:r w:rsidR="00A756A7" w:rsidRPr="00DE6D07">
        <w:t xml:space="preserve">.  For either barcode function, </w:t>
      </w:r>
      <w:r w:rsidR="00E228F4">
        <w:t xml:space="preserve">a serial barcode scanner would connect </w:t>
      </w:r>
      <w:r w:rsidR="00A756A7" w:rsidRPr="00DE6D07">
        <w:t xml:space="preserve">directly to the </w:t>
      </w:r>
      <w:r w:rsidR="00E228F4" w:rsidRPr="00EC251F">
        <w:rPr>
          <w:i/>
          <w:iCs/>
        </w:rPr>
        <w:t>DAU</w:t>
      </w:r>
      <w:ins w:id="1233" w:author="Tom Bergeron" w:date="2021-06-22T12:46:00Z">
        <w:r w:rsidR="00EF2EF8">
          <w:rPr>
            <w:i/>
            <w:iCs/>
          </w:rPr>
          <w:t>/eTPU</w:t>
        </w:r>
      </w:ins>
      <w:r w:rsidR="00A756A7" w:rsidRPr="00EC251F">
        <w:rPr>
          <w:i/>
          <w:iCs/>
        </w:rPr>
        <w:t>-Alarm/Barcode port</w:t>
      </w:r>
      <w:r w:rsidR="00A756A7" w:rsidRPr="00DE6D07">
        <w:t xml:space="preserve"> or to the </w:t>
      </w:r>
      <w:r w:rsidR="00BE65BF" w:rsidRPr="00DE6D07">
        <w:t>pigtail</w:t>
      </w:r>
      <w:r w:rsidR="00A756A7" w:rsidRPr="00DE6D07">
        <w:t xml:space="preserve"> connector of the </w:t>
      </w:r>
      <w:r w:rsidR="0073072E">
        <w:t>alarm relay</w:t>
      </w:r>
      <w:r w:rsidR="00A756A7" w:rsidRPr="00DE6D07">
        <w:t xml:space="preserve">-cable if an </w:t>
      </w:r>
      <w:r w:rsidR="0073072E">
        <w:t>alarm relay</w:t>
      </w:r>
      <w:r w:rsidR="00A756A7" w:rsidRPr="00DE6D07">
        <w:t xml:space="preserve"> is also being used.  The </w:t>
      </w:r>
      <w:r w:rsidR="0073072E">
        <w:t>alarm relay</w:t>
      </w:r>
      <w:r w:rsidR="00A756A7" w:rsidRPr="00DE6D07">
        <w:t xml:space="preserve"> is required for use of the Process Control</w:t>
      </w:r>
      <w:r w:rsidR="00C57303" w:rsidRPr="00DE6D07">
        <w:t xml:space="preserve"> barcode function.</w:t>
      </w:r>
      <w:r w:rsidR="00AD04D6">
        <w:t xml:space="preserve"> A</w:t>
      </w:r>
      <w:r w:rsidR="006D531F">
        <w:t xml:space="preserve">lternatively, a </w:t>
      </w:r>
      <w:r w:rsidR="00AD04D6">
        <w:t>USB scanner can also be</w:t>
      </w:r>
      <w:r w:rsidR="006D531F">
        <w:t xml:space="preserve"> connected directly to the </w:t>
      </w:r>
      <w:r w:rsidR="00E228F4" w:rsidRPr="00EC251F">
        <w:rPr>
          <w:i/>
          <w:iCs/>
        </w:rPr>
        <w:t>DAU</w:t>
      </w:r>
      <w:r w:rsidR="00E228F4">
        <w:t xml:space="preserve"> through one of the USB ports</w:t>
      </w:r>
      <w:r w:rsidR="00AD04D6">
        <w:t xml:space="preserve">. See </w:t>
      </w:r>
      <w:bookmarkStart w:id="1234" w:name="_Hlk17984714"/>
      <w:r w:rsidR="00717862">
        <w:fldChar w:fldCharType="begin"/>
      </w:r>
      <w:r w:rsidR="00717862">
        <w:instrText xml:space="preserve"> HYPERLINK \l "_Barcode_Tab_1" </w:instrText>
      </w:r>
      <w:r w:rsidR="00717862">
        <w:fldChar w:fldCharType="separate"/>
      </w:r>
      <w:r w:rsidR="00AD04D6" w:rsidRPr="00AD04D6">
        <w:rPr>
          <w:rStyle w:val="Hyperlink"/>
          <w:i/>
        </w:rPr>
        <w:t>Appendix C – Barcode</w:t>
      </w:r>
      <w:r w:rsidR="00717862">
        <w:rPr>
          <w:rStyle w:val="Hyperlink"/>
          <w:i/>
        </w:rPr>
        <w:fldChar w:fldCharType="end"/>
      </w:r>
      <w:bookmarkEnd w:id="1234"/>
      <w:r w:rsidR="00AD04D6">
        <w:t xml:space="preserve"> for more information.</w:t>
      </w:r>
    </w:p>
    <w:p w14:paraId="615D3874" w14:textId="77777777" w:rsidR="006A3DD5" w:rsidRPr="00DE6D07" w:rsidRDefault="006A3DD5" w:rsidP="00A756A7"/>
    <w:p w14:paraId="7F562BE5" w14:textId="77777777" w:rsidR="00BD51E8" w:rsidRPr="00DE6D07" w:rsidRDefault="008058F8">
      <w:pPr>
        <w:pStyle w:val="Heading3"/>
      </w:pPr>
      <w:bookmarkStart w:id="1235" w:name="_Process_Traceability"/>
      <w:bookmarkStart w:id="1236" w:name="_Toc87074793"/>
      <w:bookmarkStart w:id="1237" w:name="_Ref91060372"/>
      <w:bookmarkStart w:id="1238" w:name="_Ref91060982"/>
      <w:bookmarkStart w:id="1239" w:name="_Toc119468163"/>
      <w:bookmarkStart w:id="1240" w:name="_Toc358296335"/>
      <w:bookmarkStart w:id="1241" w:name="_Toc358298500"/>
      <w:bookmarkStart w:id="1242" w:name="_Toc469334984"/>
      <w:bookmarkStart w:id="1243" w:name="_Toc504120410"/>
      <w:bookmarkStart w:id="1244" w:name="_Toc527644393"/>
      <w:bookmarkStart w:id="1245" w:name="_Toc528599492"/>
      <w:bookmarkStart w:id="1246" w:name="_Toc17993530"/>
      <w:bookmarkStart w:id="1247" w:name="_Toc37267248"/>
      <w:bookmarkStart w:id="1248" w:name="_Toc51666827"/>
      <w:bookmarkEnd w:id="1235"/>
      <w:r w:rsidRPr="00DE6D07">
        <w:t>Process Traceability</w:t>
      </w:r>
      <w:bookmarkEnd w:id="1236"/>
      <w:r w:rsidRPr="00DE6D07">
        <w:t xml:space="preserve"> (P</w:t>
      </w:r>
      <w:r w:rsidR="00C7357B">
        <w:t>T</w:t>
      </w:r>
      <w:r w:rsidRPr="00DE6D07">
        <w:t>)</w:t>
      </w:r>
      <w:bookmarkEnd w:id="1237"/>
      <w:bookmarkEnd w:id="1238"/>
      <w:bookmarkEnd w:id="1239"/>
      <w:bookmarkEnd w:id="1240"/>
      <w:bookmarkEnd w:id="1241"/>
      <w:bookmarkEnd w:id="1242"/>
      <w:bookmarkEnd w:id="1243"/>
      <w:bookmarkEnd w:id="1244"/>
      <w:bookmarkEnd w:id="1245"/>
      <w:bookmarkEnd w:id="1246"/>
      <w:bookmarkEnd w:id="1247"/>
      <w:bookmarkEnd w:id="1248"/>
    </w:p>
    <w:p w14:paraId="27DEE588" w14:textId="77777777" w:rsidR="00BD51E8" w:rsidRPr="00B33331" w:rsidRDefault="00BD51E8" w:rsidP="00BD51E8">
      <w:r w:rsidRPr="00B33331">
        <w:t xml:space="preserve">The </w:t>
      </w:r>
      <w:r w:rsidRPr="00B33331">
        <w:rPr>
          <w:iCs/>
        </w:rPr>
        <w:t>Process Traceability</w:t>
      </w:r>
      <w:r w:rsidR="00D801AD" w:rsidRPr="00B33331">
        <w:t xml:space="preserve"> </w:t>
      </w:r>
      <w:r w:rsidRPr="00B33331">
        <w:t xml:space="preserve">function enables process traceability with profile data for every product linked to its barcode number.  The software will match the barcode number and complete process data to every single production board recorded by the system.  The </w:t>
      </w:r>
      <w:r w:rsidRPr="00B33331">
        <w:rPr>
          <w:iCs/>
        </w:rPr>
        <w:t>Process Traceability</w:t>
      </w:r>
      <w:r w:rsidRPr="00B33331">
        <w:t xml:space="preserve"> Barcode function can be used with or without the Process Control function.</w:t>
      </w:r>
    </w:p>
    <w:p w14:paraId="2D185744" w14:textId="77777777" w:rsidR="00BD51E8" w:rsidRPr="00B33331" w:rsidRDefault="008058F8">
      <w:pPr>
        <w:pStyle w:val="Heading3"/>
      </w:pPr>
      <w:bookmarkStart w:id="1249" w:name="_Process_Control"/>
      <w:bookmarkStart w:id="1250" w:name="_Toc87074794"/>
      <w:bookmarkStart w:id="1251" w:name="_Ref91060537"/>
      <w:bookmarkStart w:id="1252" w:name="_Ref91060965"/>
      <w:bookmarkStart w:id="1253" w:name="_Toc119468164"/>
      <w:bookmarkStart w:id="1254" w:name="_Toc358296336"/>
      <w:bookmarkStart w:id="1255" w:name="_Toc358298501"/>
      <w:bookmarkStart w:id="1256" w:name="_Toc469334985"/>
      <w:bookmarkStart w:id="1257" w:name="_Toc504120411"/>
      <w:bookmarkStart w:id="1258" w:name="_Toc527644394"/>
      <w:bookmarkStart w:id="1259" w:name="_Toc528599493"/>
      <w:bookmarkStart w:id="1260" w:name="_Toc17993531"/>
      <w:bookmarkStart w:id="1261" w:name="_Toc37267249"/>
      <w:bookmarkStart w:id="1262" w:name="_Toc51666828"/>
      <w:bookmarkEnd w:id="1249"/>
      <w:r w:rsidRPr="00B33331">
        <w:t>Process Control</w:t>
      </w:r>
      <w:bookmarkEnd w:id="1250"/>
      <w:r w:rsidRPr="00B33331">
        <w:t xml:space="preserve"> (P</w:t>
      </w:r>
      <w:r w:rsidR="00C7357B">
        <w:t>C</w:t>
      </w:r>
      <w:r w:rsidRPr="00B33331">
        <w:t>)</w:t>
      </w:r>
      <w:bookmarkEnd w:id="1251"/>
      <w:bookmarkEnd w:id="1252"/>
      <w:bookmarkEnd w:id="1253"/>
      <w:bookmarkEnd w:id="1254"/>
      <w:bookmarkEnd w:id="1255"/>
      <w:bookmarkEnd w:id="1256"/>
      <w:bookmarkEnd w:id="1257"/>
      <w:bookmarkEnd w:id="1258"/>
      <w:bookmarkEnd w:id="1259"/>
      <w:bookmarkEnd w:id="1260"/>
      <w:bookmarkEnd w:id="1261"/>
      <w:bookmarkEnd w:id="1262"/>
    </w:p>
    <w:p w14:paraId="5CADD80E" w14:textId="05D50969" w:rsidR="00BD51E8" w:rsidRPr="00DE6D07" w:rsidRDefault="00C9207B" w:rsidP="00BD51E8">
      <w:r w:rsidRPr="00B33331">
        <w:t xml:space="preserve">The </w:t>
      </w:r>
      <w:r w:rsidRPr="00B33331">
        <w:rPr>
          <w:iCs/>
        </w:rPr>
        <w:t>Process Control</w:t>
      </w:r>
      <w:r w:rsidR="00B33331" w:rsidRPr="00B33331">
        <w:rPr>
          <w:iCs/>
          <w:strike/>
        </w:rPr>
        <w:t xml:space="preserve"> </w:t>
      </w:r>
      <w:r w:rsidRPr="00B33331">
        <w:t xml:space="preserve">function enables process control by reading the product barcode label before the product enters the </w:t>
      </w:r>
      <w:r w:rsidR="006A5A04">
        <w:t>machine</w:t>
      </w:r>
      <w:r w:rsidRPr="00B33331">
        <w:t xml:space="preserve"> and confirms that a specific area of the barcode correlates to a specified product.  If the barcode string value matches the current process string value, production continues as normal.  If the incoming barcode string value</w:t>
      </w:r>
      <w:r w:rsidRPr="00DE6D07">
        <w:t xml:space="preserve"> differs from your defined string value, an alarm is </w:t>
      </w:r>
      <w:r w:rsidR="00B04E56" w:rsidRPr="00DE6D07">
        <w:t>activated,</w:t>
      </w:r>
      <w:r w:rsidRPr="00DE6D07">
        <w:t xml:space="preserve"> and the process can be stopped until the operator acknowledges the alarm and takes the proper action. In order to utilize the </w:t>
      </w:r>
      <w:r w:rsidRPr="00DE6D07">
        <w:rPr>
          <w:iCs/>
        </w:rPr>
        <w:t>Process Control feature, your barcode strings need to contain at least one character (referred to as a “String”) that is common to all boards in a production run. For example, when running “Product A”, all barcode labels for Product A would be “</w:t>
      </w:r>
      <w:proofErr w:type="spellStart"/>
      <w:r w:rsidRPr="00DE6D07">
        <w:rPr>
          <w:iCs/>
        </w:rPr>
        <w:t>ABCxxxx</w:t>
      </w:r>
      <w:proofErr w:type="spellEnd"/>
      <w:r w:rsidRPr="00DE6D07">
        <w:rPr>
          <w:iCs/>
        </w:rPr>
        <w:t>”, where “ABC” would represent the common characters (</w:t>
      </w:r>
      <w:r w:rsidR="00B04E56">
        <w:rPr>
          <w:iCs/>
        </w:rPr>
        <w:t>control s</w:t>
      </w:r>
      <w:r w:rsidRPr="00DE6D07">
        <w:rPr>
          <w:iCs/>
        </w:rPr>
        <w:t>tring) on each barcode label, and “</w:t>
      </w:r>
      <w:proofErr w:type="spellStart"/>
      <w:r w:rsidRPr="00DE6D07">
        <w:rPr>
          <w:iCs/>
        </w:rPr>
        <w:t>xxxx</w:t>
      </w:r>
      <w:proofErr w:type="spellEnd"/>
      <w:r w:rsidRPr="00DE6D07">
        <w:rPr>
          <w:iCs/>
        </w:rPr>
        <w:t>” would represent the rest of the barcode characters, which would typically be unique to each individual board. The common character string can fall anywhere within the barcode.</w:t>
      </w:r>
      <w:r w:rsidR="003A31CF">
        <w:t xml:space="preserve"> </w:t>
      </w:r>
      <w:r w:rsidR="00BD51E8" w:rsidRPr="00DE6D07">
        <w:t>The Process Control Barcode function can be used with or without the Process Traceability function</w:t>
      </w:r>
      <w:r w:rsidR="00C57303" w:rsidRPr="00DE6D07">
        <w:t>.</w:t>
      </w:r>
    </w:p>
    <w:p w14:paraId="144677D1" w14:textId="77777777" w:rsidR="00BD51E8" w:rsidRPr="00DE6D07" w:rsidRDefault="00BD51E8" w:rsidP="00BD51E8"/>
    <w:p w14:paraId="3D319F27" w14:textId="77777777" w:rsidR="00A756A7" w:rsidRPr="00DE6D07" w:rsidRDefault="008058F8">
      <w:pPr>
        <w:pStyle w:val="Heading3"/>
      </w:pPr>
      <w:bookmarkStart w:id="1263" w:name="_Toc119468165"/>
      <w:bookmarkStart w:id="1264" w:name="_Toc358296337"/>
      <w:bookmarkStart w:id="1265" w:name="_Toc358298502"/>
      <w:bookmarkStart w:id="1266" w:name="_Toc469334986"/>
      <w:bookmarkStart w:id="1267" w:name="_Toc504120412"/>
      <w:bookmarkStart w:id="1268" w:name="_Toc527644395"/>
      <w:bookmarkStart w:id="1269" w:name="_Toc528599494"/>
      <w:bookmarkStart w:id="1270" w:name="_Toc17993532"/>
      <w:bookmarkStart w:id="1271" w:name="_Toc37267250"/>
      <w:bookmarkStart w:id="1272" w:name="_Toc51666829"/>
      <w:r w:rsidRPr="00DE6D07">
        <w:t>Barcode Product Sensor</w:t>
      </w:r>
      <w:bookmarkEnd w:id="1263"/>
      <w:bookmarkEnd w:id="1264"/>
      <w:bookmarkEnd w:id="1265"/>
      <w:bookmarkEnd w:id="1266"/>
      <w:bookmarkEnd w:id="1267"/>
      <w:bookmarkEnd w:id="1268"/>
      <w:bookmarkEnd w:id="1269"/>
      <w:bookmarkEnd w:id="1270"/>
      <w:bookmarkEnd w:id="1271"/>
      <w:bookmarkEnd w:id="1272"/>
    </w:p>
    <w:p w14:paraId="46245C37" w14:textId="55D6788F" w:rsidR="00A756A7" w:rsidRPr="00DE6D07" w:rsidRDefault="00A756A7" w:rsidP="00A756A7">
      <w:pPr>
        <w:autoSpaceDE w:val="0"/>
        <w:autoSpaceDN w:val="0"/>
        <w:adjustRightInd w:val="0"/>
      </w:pPr>
      <w:r w:rsidRPr="00DE6D07">
        <w:t xml:space="preserve">The </w:t>
      </w:r>
      <w:r w:rsidR="005359EA">
        <w:t>Barcode Product Sensor (</w:t>
      </w:r>
      <w:r w:rsidRPr="00DE6D07">
        <w:t>BPS</w:t>
      </w:r>
      <w:r w:rsidR="005359EA">
        <w:t>)</w:t>
      </w:r>
      <w:r w:rsidRPr="00DE6D07">
        <w:t xml:space="preserve"> is an </w:t>
      </w:r>
      <w:r w:rsidR="009822ED">
        <w:t>available</w:t>
      </w:r>
      <w:r w:rsidRPr="00DE6D07">
        <w:t xml:space="preserve"> product sensor used exclusively with the barcode option for </w:t>
      </w:r>
      <w:r w:rsidR="00B04E56">
        <w:t>added</w:t>
      </w:r>
      <w:r w:rsidRPr="00DE6D07">
        <w:t xml:space="preserve"> functionality. Using the BPS, the </w:t>
      </w:r>
      <w:r w:rsidR="00E228F4">
        <w:t>W</w:t>
      </w:r>
      <w:r w:rsidR="00DF63A3" w:rsidRPr="00DE6D07">
        <w:t>PI</w:t>
      </w:r>
      <w:r w:rsidRPr="00DE6D07">
        <w:t xml:space="preserve"> system </w:t>
      </w:r>
      <w:r w:rsidR="003A31CF" w:rsidRPr="00DE6D07">
        <w:t>can</w:t>
      </w:r>
      <w:r w:rsidRPr="00DE6D07">
        <w:t xml:space="preserve"> determine if any given product has had its barcode label successfully scanned</w:t>
      </w:r>
      <w:r w:rsidR="0022244C" w:rsidRPr="00DE6D07">
        <w:t xml:space="preserve">.  </w:t>
      </w:r>
      <w:r w:rsidRPr="00DE6D07">
        <w:t>If the product passes the sensor and there are no barcode strings that have been read into the software</w:t>
      </w:r>
      <w:r w:rsidR="00BE65BF" w:rsidRPr="00DE6D07">
        <w:t>,</w:t>
      </w:r>
      <w:r w:rsidRPr="00DE6D07">
        <w:t xml:space="preserve"> then the system will give a NO READ alarm</w:t>
      </w:r>
      <w:r w:rsidR="00C57303" w:rsidRPr="00DE6D07">
        <w:t xml:space="preserve">.  </w:t>
      </w:r>
      <w:r w:rsidRPr="00DE6D07">
        <w:t>(Alarm 5C)</w:t>
      </w:r>
    </w:p>
    <w:p w14:paraId="7BF27429" w14:textId="307500C9" w:rsidR="00A756A7" w:rsidRPr="00DE6D07" w:rsidRDefault="00A756A7">
      <w:pPr>
        <w:pStyle w:val="Heading3"/>
      </w:pPr>
      <w:bookmarkStart w:id="1273" w:name="_Toc17993533"/>
      <w:bookmarkStart w:id="1274" w:name="_Toc523113606"/>
      <w:bookmarkStart w:id="1275" w:name="_Toc535811101"/>
      <w:bookmarkStart w:id="1276" w:name="_Toc535812312"/>
      <w:bookmarkStart w:id="1277" w:name="_Toc119468166"/>
      <w:bookmarkStart w:id="1278" w:name="_Toc358296338"/>
      <w:bookmarkStart w:id="1279" w:name="_Toc358298503"/>
      <w:bookmarkStart w:id="1280" w:name="_Toc469334987"/>
      <w:bookmarkStart w:id="1281" w:name="_Toc504120413"/>
      <w:bookmarkStart w:id="1282" w:name="_Toc527644396"/>
      <w:bookmarkStart w:id="1283" w:name="_Toc528599495"/>
      <w:bookmarkStart w:id="1284" w:name="_Toc37267251"/>
      <w:bookmarkStart w:id="1285" w:name="_Toc51666830"/>
      <w:r w:rsidRPr="00DE6D07">
        <w:t>Scanner</w:t>
      </w:r>
      <w:r w:rsidR="003A31CF">
        <w:t xml:space="preserve"> settings</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441F60C2" w14:textId="1B3B61A5" w:rsidR="00A756A7" w:rsidRPr="00DE6D07" w:rsidRDefault="00A756A7" w:rsidP="00E23C91">
      <w:r w:rsidRPr="00DE6D07">
        <w:t xml:space="preserve">The </w:t>
      </w:r>
      <w:r w:rsidR="00E228F4">
        <w:t>W</w:t>
      </w:r>
      <w:r w:rsidR="00DF63A3" w:rsidRPr="00DE6D07">
        <w:t>PI</w:t>
      </w:r>
      <w:r w:rsidR="00DF3950">
        <w:t xml:space="preserve"> barcode </w:t>
      </w:r>
      <w:r w:rsidR="009822ED">
        <w:t>function</w:t>
      </w:r>
      <w:r w:rsidRPr="00DE6D07">
        <w:t xml:space="preserve"> is offered as a </w:t>
      </w:r>
      <w:r w:rsidRPr="00DE6D07">
        <w:rPr>
          <w:u w:val="single"/>
        </w:rPr>
        <w:t>software only</w:t>
      </w:r>
      <w:r w:rsidRPr="00DE6D07">
        <w:t xml:space="preserve"> </w:t>
      </w:r>
      <w:r w:rsidR="009822ED">
        <w:t>feature</w:t>
      </w:r>
      <w:r w:rsidRPr="00DE6D07">
        <w:t xml:space="preserve">.  </w:t>
      </w:r>
      <w:r w:rsidR="00BF3428" w:rsidRPr="00DE6D07">
        <w:t>You</w:t>
      </w:r>
      <w:r w:rsidRPr="00DE6D07">
        <w:t xml:space="preserve"> must provide the serial port</w:t>
      </w:r>
      <w:r w:rsidR="006D531F">
        <w:t xml:space="preserve"> or USB</w:t>
      </w:r>
      <w:r w:rsidRPr="00DE6D07">
        <w:t xml:space="preserve"> barcode scanner, support/ utility software, all communication cabling, and mounting hardware.</w:t>
      </w:r>
      <w:r w:rsidR="003A31CF">
        <w:t xml:space="preserve"> </w:t>
      </w:r>
      <w:r w:rsidRPr="00DE6D07">
        <w:t xml:space="preserve">Here are </w:t>
      </w:r>
      <w:r w:rsidR="00E30736">
        <w:t>s</w:t>
      </w:r>
      <w:r w:rsidR="007408EB">
        <w:t>ome</w:t>
      </w:r>
      <w:r w:rsidRPr="00DE6D07">
        <w:t xml:space="preserve"> important points to consider when planning</w:t>
      </w:r>
      <w:r w:rsidR="00DF3950">
        <w:t xml:space="preserve"> to use</w:t>
      </w:r>
      <w:r w:rsidRPr="00DE6D07">
        <w:t xml:space="preserve"> </w:t>
      </w:r>
      <w:r w:rsidR="00E228F4">
        <w:t>W</w:t>
      </w:r>
      <w:r w:rsidR="00DF63A3" w:rsidRPr="00DE6D07">
        <w:t>PI</w:t>
      </w:r>
      <w:r w:rsidRPr="00DE6D07">
        <w:t xml:space="preserve"> with the barcode option:</w:t>
      </w:r>
    </w:p>
    <w:p w14:paraId="02CFC547" w14:textId="07CB834B" w:rsidR="00A756A7" w:rsidRPr="00DE6D07" w:rsidRDefault="00A756A7" w:rsidP="00FD1E38">
      <w:pPr>
        <w:pStyle w:val="ListNumber2"/>
        <w:numPr>
          <w:ilvl w:val="0"/>
          <w:numId w:val="16"/>
        </w:numPr>
        <w:spacing w:after="120"/>
      </w:pPr>
      <w:r w:rsidRPr="00DE6D07">
        <w:t xml:space="preserve">The barcode reader must have </w:t>
      </w:r>
      <w:r w:rsidR="006D531F">
        <w:t xml:space="preserve">either </w:t>
      </w:r>
      <w:r w:rsidRPr="00DE6D07">
        <w:t xml:space="preserve">a </w:t>
      </w:r>
      <w:r w:rsidR="00B54347" w:rsidRPr="00DE6D07">
        <w:t>9-pin</w:t>
      </w:r>
      <w:r w:rsidRPr="00DE6D07">
        <w:t xml:space="preserve"> D-Sub serial connector (RS-232) for </w:t>
      </w:r>
      <w:r w:rsidR="00960663" w:rsidRPr="00DE6D07">
        <w:t>communication</w:t>
      </w:r>
      <w:r w:rsidR="00960663">
        <w:t xml:space="preserve"> or</w:t>
      </w:r>
      <w:r w:rsidR="006D531F">
        <w:t xml:space="preserve"> be a USB model that can be programmable for Serial Port interface</w:t>
      </w:r>
      <w:r w:rsidRPr="00DE6D07">
        <w:t>.</w:t>
      </w:r>
    </w:p>
    <w:p w14:paraId="77CFDD40" w14:textId="77777777" w:rsidR="00A756A7" w:rsidRPr="00DE6D07" w:rsidRDefault="00A756A7" w:rsidP="00FF7456">
      <w:pPr>
        <w:pStyle w:val="ListNumber2"/>
        <w:spacing w:after="120"/>
      </w:pPr>
      <w:r w:rsidRPr="00DE6D07">
        <w:t>Barcode readers with Raster scan (multi-scan) are recommended.</w:t>
      </w:r>
    </w:p>
    <w:p w14:paraId="7C67E3C0" w14:textId="77777777" w:rsidR="00937315" w:rsidRPr="00DE6D07" w:rsidRDefault="00937315" w:rsidP="00FF7456">
      <w:pPr>
        <w:pStyle w:val="ListNumber2"/>
        <w:spacing w:after="120"/>
      </w:pPr>
      <w:r w:rsidRPr="00DE6D07">
        <w:t>Barcode reader must be capable of the following communication settings:</w:t>
      </w:r>
    </w:p>
    <w:p w14:paraId="38992520" w14:textId="77777777" w:rsidR="00A756A7" w:rsidRPr="00DE6D07" w:rsidRDefault="00937315" w:rsidP="00FF7456">
      <w:pPr>
        <w:spacing w:after="120"/>
        <w:jc w:val="center"/>
        <w:rPr>
          <w:b/>
          <w:sz w:val="22"/>
          <w:szCs w:val="22"/>
        </w:rPr>
      </w:pPr>
      <w:r w:rsidRPr="00DE6D07">
        <w:rPr>
          <w:b/>
        </w:rPr>
        <w:t>Baud Rate: 9600 bits/sec, Data Bits: 8, Parity: None, Stop Bits: 1</w:t>
      </w:r>
    </w:p>
    <w:p w14:paraId="66321783" w14:textId="4BB28210" w:rsidR="00937315" w:rsidRDefault="00937315" w:rsidP="00FF7456">
      <w:pPr>
        <w:pStyle w:val="ListNumber2"/>
        <w:spacing w:after="120"/>
      </w:pPr>
      <w:r w:rsidRPr="00DE6D07">
        <w:t>The scanner(s) must be programmed to have both a “Line Feed” and “Carriage Return” after each string is scanned.</w:t>
      </w:r>
    </w:p>
    <w:p w14:paraId="1A347BFA" w14:textId="1B9ED86F" w:rsidR="007408EB" w:rsidRPr="00DE6D07" w:rsidRDefault="007408EB" w:rsidP="00FF7456">
      <w:pPr>
        <w:pStyle w:val="ListNumber2"/>
        <w:spacing w:after="120"/>
      </w:pPr>
      <w:r>
        <w:t>The scanner must be programmed for a single output for each board scanned.</w:t>
      </w:r>
    </w:p>
    <w:p w14:paraId="2ABCE318" w14:textId="501DBA87" w:rsidR="00A756A7" w:rsidRPr="00DE6D07" w:rsidRDefault="00A756A7" w:rsidP="00FF7456">
      <w:pPr>
        <w:pStyle w:val="ListNumber2"/>
        <w:spacing w:after="120"/>
      </w:pPr>
      <w:r w:rsidRPr="00DE6D07">
        <w:t xml:space="preserve">You will need the barcode reader utility software </w:t>
      </w:r>
      <w:r w:rsidR="006C3364" w:rsidRPr="00DE6D07">
        <w:t>to</w:t>
      </w:r>
      <w:r w:rsidRPr="00DE6D07">
        <w:t xml:space="preserve"> configure the barcode reader.</w:t>
      </w:r>
    </w:p>
    <w:p w14:paraId="3D4D8016" w14:textId="1866B212" w:rsidR="003A31CF" w:rsidRDefault="00BE65BF" w:rsidP="003A31CF">
      <w:pPr>
        <w:pStyle w:val="ListNumber2"/>
      </w:pPr>
      <w:r w:rsidRPr="00DE6D07">
        <w:t>Non-standard</w:t>
      </w:r>
      <w:r w:rsidR="00A756A7" w:rsidRPr="00DE6D07">
        <w:t xml:space="preserve"> cabling may be required for multiple barcode applications.</w:t>
      </w:r>
    </w:p>
    <w:p w14:paraId="5A24F5C2" w14:textId="641AA025" w:rsidR="003A31CF" w:rsidRDefault="003A31CF" w:rsidP="00E23C91">
      <w:pPr>
        <w:pStyle w:val="ListNumber2"/>
        <w:numPr>
          <w:ilvl w:val="0"/>
          <w:numId w:val="0"/>
        </w:numPr>
        <w:ind w:left="360"/>
      </w:pPr>
    </w:p>
    <w:p w14:paraId="3CF606C3" w14:textId="337A67CB" w:rsidR="00C77EF2" w:rsidRDefault="003A31CF" w:rsidP="00EC251F">
      <w:pPr>
        <w:pStyle w:val="ListNumber2"/>
      </w:pPr>
      <w:r>
        <w:t>When using multiple barcode scanners, the use of prefixes is required.</w:t>
      </w:r>
      <w:bookmarkStart w:id="1286" w:name="_Barcode_Types"/>
      <w:bookmarkStart w:id="1287" w:name="_Toc119468167"/>
      <w:bookmarkStart w:id="1288" w:name="_Ref323557790"/>
      <w:bookmarkStart w:id="1289" w:name="_Toc353195441"/>
      <w:bookmarkStart w:id="1290" w:name="_Toc358296339"/>
      <w:bookmarkStart w:id="1291" w:name="_Toc358298504"/>
      <w:bookmarkStart w:id="1292" w:name="_Toc469334988"/>
      <w:bookmarkEnd w:id="1286"/>
    </w:p>
    <w:p w14:paraId="456E4E04" w14:textId="77777777" w:rsidR="00A756A7" w:rsidRPr="00DE6D07" w:rsidRDefault="00D801AD" w:rsidP="00D36D96">
      <w:pPr>
        <w:pStyle w:val="Heading2"/>
      </w:pPr>
      <w:bookmarkStart w:id="1293" w:name="_Barcode_Types_1"/>
      <w:bookmarkStart w:id="1294" w:name="_Toc504120414"/>
      <w:bookmarkStart w:id="1295" w:name="_Toc527644397"/>
      <w:bookmarkStart w:id="1296" w:name="_Toc528599496"/>
      <w:bookmarkStart w:id="1297" w:name="_Toc17993534"/>
      <w:bookmarkStart w:id="1298" w:name="_Toc37267252"/>
      <w:bookmarkStart w:id="1299" w:name="_Toc51666654"/>
      <w:bookmarkStart w:id="1300" w:name="_Toc51666831"/>
      <w:bookmarkEnd w:id="1293"/>
      <w:r>
        <w:lastRenderedPageBreak/>
        <w:t xml:space="preserve">Barcode </w:t>
      </w:r>
      <w:r w:rsidR="00BB1720">
        <w:t>T</w:t>
      </w:r>
      <w:r w:rsidR="00BB1720" w:rsidRPr="00DE6D07">
        <w:t>ypes</w:t>
      </w:r>
      <w:bookmarkEnd w:id="1287"/>
      <w:bookmarkEnd w:id="1288"/>
      <w:bookmarkEnd w:id="1289"/>
      <w:bookmarkEnd w:id="1290"/>
      <w:bookmarkEnd w:id="1291"/>
      <w:bookmarkEnd w:id="1292"/>
      <w:bookmarkEnd w:id="1294"/>
      <w:bookmarkEnd w:id="1295"/>
      <w:bookmarkEnd w:id="1296"/>
      <w:bookmarkEnd w:id="1297"/>
      <w:bookmarkEnd w:id="1298"/>
      <w:bookmarkEnd w:id="1299"/>
      <w:bookmarkEnd w:id="1300"/>
    </w:p>
    <w:p w14:paraId="33B3CDDD" w14:textId="77777777" w:rsidR="00A756A7" w:rsidRPr="00DE6D07" w:rsidRDefault="00A756A7" w:rsidP="00A756A7">
      <w:r w:rsidRPr="00DE6D07">
        <w:t>Since the software does not actually read the barcode labels, you can use any barcode type that your barcode scanner is capable of reading.  Verify your barcode scanner can read the barcode type prior to KIC installation.  Use the manufactures utility, or Windows-HyperTerminal for verification.</w:t>
      </w:r>
    </w:p>
    <w:p w14:paraId="16563318" w14:textId="189E8582" w:rsidR="00A756A7" w:rsidRPr="00165E68" w:rsidRDefault="00A756A7" w:rsidP="00362427"/>
    <w:p w14:paraId="03F2DE70" w14:textId="7F5F60B4" w:rsidR="00A756A7" w:rsidRPr="00DE6D07" w:rsidRDefault="00A756A7">
      <w:pPr>
        <w:pStyle w:val="Heading3"/>
      </w:pPr>
      <w:bookmarkStart w:id="1301" w:name="_Toc119468168"/>
      <w:bookmarkStart w:id="1302" w:name="_Toc358296340"/>
      <w:bookmarkStart w:id="1303" w:name="_Toc358298505"/>
      <w:bookmarkStart w:id="1304" w:name="_Toc469334989"/>
      <w:bookmarkStart w:id="1305" w:name="_Toc504120415"/>
      <w:bookmarkStart w:id="1306" w:name="_Toc527644398"/>
      <w:bookmarkStart w:id="1307" w:name="_Toc528599497"/>
      <w:bookmarkStart w:id="1308" w:name="_Toc17993535"/>
      <w:bookmarkStart w:id="1309" w:name="_Toc37267253"/>
      <w:bookmarkStart w:id="1310" w:name="_Toc51666832"/>
      <w:r w:rsidRPr="00DE6D07">
        <w:t>Configuration</w:t>
      </w:r>
      <w:bookmarkEnd w:id="1301"/>
      <w:bookmarkEnd w:id="1302"/>
      <w:bookmarkEnd w:id="1303"/>
      <w:bookmarkEnd w:id="1304"/>
      <w:bookmarkEnd w:id="1305"/>
      <w:bookmarkEnd w:id="1306"/>
      <w:bookmarkEnd w:id="1307"/>
      <w:r w:rsidR="003A31CF">
        <w:t xml:space="preserve"> Overview</w:t>
      </w:r>
      <w:bookmarkEnd w:id="1308"/>
      <w:bookmarkEnd w:id="1309"/>
      <w:bookmarkEnd w:id="1310"/>
    </w:p>
    <w:p w14:paraId="174C2371" w14:textId="77D52079" w:rsidR="00A756A7" w:rsidRPr="00DE6D07" w:rsidRDefault="003A31CF" w:rsidP="00FD1E38">
      <w:pPr>
        <w:pStyle w:val="ListNumber2"/>
        <w:numPr>
          <w:ilvl w:val="0"/>
          <w:numId w:val="17"/>
        </w:numPr>
      </w:pPr>
      <w:r>
        <w:t>Program</w:t>
      </w:r>
      <w:r w:rsidR="00A756A7" w:rsidRPr="00DE6D07">
        <w:t xml:space="preserve"> the barcode scanner settings using the software utility that is provided</w:t>
      </w:r>
      <w:r>
        <w:t xml:space="preserve"> by the scanner manufacturer</w:t>
      </w:r>
      <w:r w:rsidR="00A756A7" w:rsidRPr="00DE6D07">
        <w:t xml:space="preserve"> to configure the barcode scanner.  If you </w:t>
      </w:r>
      <w:r w:rsidR="00B54347" w:rsidRPr="00DE6D07">
        <w:t>do not</w:t>
      </w:r>
      <w:r w:rsidR="00A756A7" w:rsidRPr="00DE6D07">
        <w:t xml:space="preserve"> have it, contact the</w:t>
      </w:r>
      <w:r>
        <w:t xml:space="preserve"> scanner</w:t>
      </w:r>
      <w:r w:rsidR="00A756A7" w:rsidRPr="00DE6D07">
        <w:t xml:space="preserve"> manufacturer</w:t>
      </w:r>
      <w:r>
        <w:t xml:space="preserve"> or their </w:t>
      </w:r>
      <w:r w:rsidR="00A756A7" w:rsidRPr="00DE6D07">
        <w:t>website.</w:t>
      </w:r>
    </w:p>
    <w:p w14:paraId="5EF854BB" w14:textId="77777777" w:rsidR="00A756A7" w:rsidRPr="00DE6D07" w:rsidRDefault="00A756A7" w:rsidP="00F53568"/>
    <w:p w14:paraId="77D769FD" w14:textId="14749C54" w:rsidR="00A756A7" w:rsidRPr="00DE6D07" w:rsidRDefault="007408EB" w:rsidP="00F53568">
      <w:pPr>
        <w:pStyle w:val="ListNumber2"/>
        <w:rPr>
          <w:bCs/>
          <w:iCs/>
        </w:rPr>
      </w:pPr>
      <w:r>
        <w:t xml:space="preserve">Select desired </w:t>
      </w:r>
      <w:r w:rsidR="001F69DE">
        <w:t xml:space="preserve">functions/settings in the Barcode tab of the Configuration Program, and then </w:t>
      </w:r>
      <w:r w:rsidR="0084002F">
        <w:t>e</w:t>
      </w:r>
      <w:r w:rsidR="00A756A7" w:rsidRPr="00DE6D07">
        <w:t xml:space="preserve">nable the barcode option(s) in Global Preferences.  The </w:t>
      </w:r>
      <w:r w:rsidR="00E228F4">
        <w:t>W</w:t>
      </w:r>
      <w:r w:rsidR="00DF63A3" w:rsidRPr="00DE6D07">
        <w:t>PI</w:t>
      </w:r>
      <w:r w:rsidR="00A756A7" w:rsidRPr="00DE6D07">
        <w:t xml:space="preserve"> Hardware Status screen will help you verify your barcode reader is connected properly.</w:t>
      </w:r>
    </w:p>
    <w:p w14:paraId="1E0A09DF" w14:textId="77777777" w:rsidR="00A756A7" w:rsidRPr="00DE6D07" w:rsidRDefault="00A756A7" w:rsidP="00F53568"/>
    <w:p w14:paraId="02296657" w14:textId="77777777" w:rsidR="00A756A7" w:rsidRPr="00DE6D07" w:rsidRDefault="00A756A7" w:rsidP="00F53568">
      <w:pPr>
        <w:pStyle w:val="ListNumber2"/>
        <w:rPr>
          <w:bCs/>
          <w:iCs/>
        </w:rPr>
      </w:pPr>
      <w:r w:rsidRPr="00DE6D07">
        <w:t>Test the hardware connection</w:t>
      </w:r>
      <w:r w:rsidR="00F53568" w:rsidRPr="00DE6D07">
        <w:t>.</w:t>
      </w:r>
    </w:p>
    <w:p w14:paraId="3AF7006C" w14:textId="77777777" w:rsidR="00A756A7" w:rsidRPr="00DE6D07" w:rsidRDefault="00A756A7">
      <w:pPr>
        <w:pStyle w:val="Heading3"/>
      </w:pPr>
      <w:bookmarkStart w:id="1311" w:name="_Toc358296342"/>
      <w:bookmarkStart w:id="1312" w:name="_Toc358298507"/>
      <w:bookmarkStart w:id="1313" w:name="_Toc469334991"/>
      <w:bookmarkStart w:id="1314" w:name="_Toc504120417"/>
      <w:bookmarkStart w:id="1315" w:name="_Toc527644400"/>
      <w:bookmarkStart w:id="1316" w:name="_Toc528599499"/>
      <w:bookmarkStart w:id="1317" w:name="_Toc17993536"/>
      <w:bookmarkStart w:id="1318" w:name="_Toc37267254"/>
      <w:bookmarkStart w:id="1319" w:name="_Toc51666833"/>
      <w:r w:rsidRPr="00DE6D07">
        <w:t>Con</w:t>
      </w:r>
      <w:r w:rsidR="000C16B3">
        <w:t>figure</w:t>
      </w:r>
      <w:r w:rsidR="00B54347" w:rsidRPr="00DE6D07">
        <w:t xml:space="preserve"> </w:t>
      </w:r>
      <w:r w:rsidR="000C16B3">
        <w:t>and Test t</w:t>
      </w:r>
      <w:r w:rsidR="008058F8" w:rsidRPr="00DE6D07">
        <w:t>he System</w:t>
      </w:r>
      <w:bookmarkEnd w:id="1311"/>
      <w:bookmarkEnd w:id="1312"/>
      <w:bookmarkEnd w:id="1313"/>
      <w:bookmarkEnd w:id="1314"/>
      <w:bookmarkEnd w:id="1315"/>
      <w:bookmarkEnd w:id="1316"/>
      <w:bookmarkEnd w:id="1317"/>
      <w:bookmarkEnd w:id="1318"/>
      <w:bookmarkEnd w:id="1319"/>
    </w:p>
    <w:p w14:paraId="30D8051A" w14:textId="34690ACA" w:rsidR="00A756A7" w:rsidRPr="00DE6D07" w:rsidRDefault="00A756A7" w:rsidP="00A756A7">
      <w:r w:rsidRPr="00DE6D07">
        <w:t xml:space="preserve">There are multiple ways to determine if the barcode scanner(s) hardware is configured properly and communicating with your </w:t>
      </w:r>
      <w:r w:rsidR="00E228F4">
        <w:t>W</w:t>
      </w:r>
      <w:r w:rsidR="00DF63A3" w:rsidRPr="00DE6D07">
        <w:t>PI</w:t>
      </w:r>
      <w:r w:rsidRPr="00DE6D07">
        <w:t xml:space="preserve"> system</w:t>
      </w:r>
      <w:r w:rsidR="00B54347" w:rsidRPr="00DE6D07">
        <w:t xml:space="preserve">.  </w:t>
      </w:r>
      <w:r w:rsidR="009822ED">
        <w:t>One</w:t>
      </w:r>
      <w:r w:rsidRPr="00DE6D07">
        <w:t xml:space="preserve"> is using the Hardware Status screen, </w:t>
      </w:r>
      <w:r w:rsidR="003A31CF">
        <w:t>a</w:t>
      </w:r>
      <w:r w:rsidR="009822ED">
        <w:t>nother</w:t>
      </w:r>
      <w:r w:rsidR="003A31CF">
        <w:t xml:space="preserve"> is using the </w:t>
      </w:r>
      <w:r w:rsidR="00E228F4">
        <w:t xml:space="preserve">DAU </w:t>
      </w:r>
      <w:ins w:id="1320" w:author="Tom Bergeron" w:date="2021-06-22T12:47:00Z">
        <w:r w:rsidR="00EF2EF8">
          <w:t xml:space="preserve">or eTPU </w:t>
        </w:r>
      </w:ins>
      <w:r w:rsidR="003A31CF">
        <w:t xml:space="preserve">Utility, </w:t>
      </w:r>
      <w:r w:rsidRPr="00DE6D07">
        <w:t xml:space="preserve">and the </w:t>
      </w:r>
      <w:r w:rsidR="009822ED">
        <w:t>another</w:t>
      </w:r>
      <w:r w:rsidR="003A31CF">
        <w:t xml:space="preserve"> </w:t>
      </w:r>
      <w:r w:rsidR="00B54347" w:rsidRPr="00DE6D07">
        <w:t>is using the Barcode-Log file.</w:t>
      </w:r>
    </w:p>
    <w:p w14:paraId="6A48966D" w14:textId="77777777" w:rsidR="00A756A7" w:rsidRPr="00DE6D07" w:rsidRDefault="00A756A7" w:rsidP="00A756A7"/>
    <w:p w14:paraId="7DBFC795" w14:textId="77777777" w:rsidR="00A756A7" w:rsidRPr="001B62AA" w:rsidRDefault="00AE2473" w:rsidP="00362427">
      <w:r w:rsidRPr="00362427">
        <w:rPr>
          <w:b/>
        </w:rPr>
        <w:t>Note</w:t>
      </w:r>
      <w:r>
        <w:t>:</w:t>
      </w:r>
      <w:r w:rsidR="006A3DD5" w:rsidRPr="001B62AA">
        <w:t xml:space="preserve"> </w:t>
      </w:r>
      <w:r w:rsidR="001B62AA">
        <w:t xml:space="preserve">Make sure your </w:t>
      </w:r>
      <w:r w:rsidR="001B62AA" w:rsidRPr="001B62AA">
        <w:t xml:space="preserve">system </w:t>
      </w:r>
      <w:r w:rsidR="001B62AA">
        <w:t xml:space="preserve">is </w:t>
      </w:r>
      <w:r w:rsidR="001B62AA" w:rsidRPr="001B62AA">
        <w:t xml:space="preserve">properly installed and configured </w:t>
      </w:r>
      <w:r w:rsidR="001B62AA">
        <w:t>before you attempt to test your barcode hardware</w:t>
      </w:r>
      <w:r w:rsidR="00B54347" w:rsidRPr="001B62AA">
        <w:t>.</w:t>
      </w:r>
    </w:p>
    <w:p w14:paraId="4158A63A" w14:textId="7188F76C" w:rsidR="00A756A7" w:rsidRPr="00DE6D07" w:rsidRDefault="00A756A7" w:rsidP="00062A0A">
      <w:pPr>
        <w:pStyle w:val="Heading4"/>
      </w:pPr>
      <w:r w:rsidRPr="00DE6D07">
        <w:t>Configuration</w:t>
      </w:r>
    </w:p>
    <w:p w14:paraId="00EDC5BB" w14:textId="2341DB66" w:rsidR="00A756A7" w:rsidRPr="00DE6D07" w:rsidRDefault="00A756A7" w:rsidP="00A756A7">
      <w:r w:rsidRPr="00DE6D07">
        <w:t xml:space="preserve">Start by ensuring that the </w:t>
      </w:r>
      <w:r w:rsidR="009822ED">
        <w:t xml:space="preserve">WPI </w:t>
      </w:r>
      <w:r w:rsidRPr="00DE6D07">
        <w:t xml:space="preserve">software key is properly connected to your PC.  </w:t>
      </w:r>
      <w:r w:rsidR="00371D98" w:rsidRPr="00DE6D07">
        <w:t>V</w:t>
      </w:r>
      <w:r w:rsidRPr="00DE6D07">
        <w:t xml:space="preserve">erify the software key is correctly installed by viewing the Hardware Status screen.  Confirmation </w:t>
      </w:r>
      <w:r w:rsidR="007362A3">
        <w:t>appears</w:t>
      </w:r>
      <w:r w:rsidRPr="00DE6D07">
        <w:t xml:space="preserve"> in the Software Key field.  </w:t>
      </w:r>
    </w:p>
    <w:p w14:paraId="3CC7556D" w14:textId="25915951" w:rsidR="00A756A7" w:rsidRPr="00DE6D07" w:rsidRDefault="00A756A7" w:rsidP="00A756A7"/>
    <w:p w14:paraId="140357B6" w14:textId="1B0FB371" w:rsidR="0073547B" w:rsidRPr="00DE6D07" w:rsidRDefault="00A756A7" w:rsidP="0073547B">
      <w:r w:rsidRPr="00DE6D07">
        <w:t xml:space="preserve">If you </w:t>
      </w:r>
      <w:r w:rsidR="00B54347" w:rsidRPr="00DE6D07">
        <w:t>do not</w:t>
      </w:r>
      <w:r w:rsidRPr="00DE6D07">
        <w:t xml:space="preserve"> see confirmation displayed, check the following:</w:t>
      </w:r>
    </w:p>
    <w:p w14:paraId="5F4891AB" w14:textId="40BC8FF8" w:rsidR="00A756A7" w:rsidRPr="00DE6D07" w:rsidRDefault="00A756A7" w:rsidP="00A97125">
      <w:pPr>
        <w:pStyle w:val="ListBullet2"/>
        <w:numPr>
          <w:ilvl w:val="0"/>
          <w:numId w:val="108"/>
        </w:numPr>
        <w:spacing w:after="120"/>
      </w:pPr>
      <w:r w:rsidRPr="00DE6D07">
        <w:t>Check to make sure software key is properly installed and correctly seated.</w:t>
      </w:r>
    </w:p>
    <w:p w14:paraId="7E0941EE" w14:textId="028A5E12" w:rsidR="00A756A7" w:rsidRPr="00DE6D07" w:rsidRDefault="00A756A7" w:rsidP="00A97125">
      <w:pPr>
        <w:pStyle w:val="ListBullet2"/>
        <w:numPr>
          <w:ilvl w:val="0"/>
          <w:numId w:val="108"/>
        </w:numPr>
        <w:spacing w:after="120"/>
      </w:pPr>
      <w:r w:rsidRPr="00DE6D07">
        <w:t>Check to make sure the key you have is programmed for Barcodes.</w:t>
      </w:r>
    </w:p>
    <w:p w14:paraId="7F56AACF" w14:textId="4E77AFF0" w:rsidR="00A756A7" w:rsidRPr="00DE6D07" w:rsidRDefault="00A756A7" w:rsidP="00E23C91">
      <w:pPr>
        <w:pStyle w:val="ListBullet2"/>
        <w:numPr>
          <w:ilvl w:val="0"/>
          <w:numId w:val="108"/>
        </w:numPr>
      </w:pPr>
      <w:r w:rsidRPr="00DE6D07">
        <w:t>Che</w:t>
      </w:r>
      <w:r w:rsidR="004A27DA">
        <w:t xml:space="preserve">ck to make sure the </w:t>
      </w:r>
      <w:r w:rsidRPr="00DE6D07">
        <w:t>USB port is functional.</w:t>
      </w:r>
    </w:p>
    <w:p w14:paraId="3AE3B725" w14:textId="69D5FCD6" w:rsidR="00606052" w:rsidRPr="004B2B33" w:rsidRDefault="003A31CF" w:rsidP="004B2B33">
      <w:pPr>
        <w:jc w:val="center"/>
      </w:pPr>
      <w:r w:rsidRPr="004B2B33">
        <w:rPr>
          <w:noProof/>
        </w:rPr>
        <w:lastRenderedPageBreak/>
        <w:drawing>
          <wp:inline distT="0" distB="0" distL="0" distR="0" wp14:anchorId="6529CE8E" wp14:editId="4F979EAA">
            <wp:extent cx="5145140" cy="432435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45140" cy="4324350"/>
                    </a:xfrm>
                    <a:prstGeom prst="rect">
                      <a:avLst/>
                    </a:prstGeom>
                    <a:noFill/>
                    <a:ln>
                      <a:noFill/>
                    </a:ln>
                  </pic:spPr>
                </pic:pic>
              </a:graphicData>
            </a:graphic>
          </wp:inline>
        </w:drawing>
      </w:r>
    </w:p>
    <w:p w14:paraId="4CF5C84E" w14:textId="2EB6D6C5" w:rsidR="00A756A7" w:rsidRPr="001E7042" w:rsidRDefault="00606052" w:rsidP="00F5043F">
      <w:pPr>
        <w:pStyle w:val="Caption"/>
        <w:rPr>
          <w:rFonts w:ascii="Trebuchet MS" w:hAnsi="Trebuchet MS"/>
          <w:color w:val="FF0000"/>
          <w:sz w:val="24"/>
          <w:szCs w:val="24"/>
        </w:rPr>
      </w:pPr>
      <w:r w:rsidRPr="00DE6D07">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45</w:t>
      </w:r>
      <w:r w:rsidR="00B41E3E">
        <w:rPr>
          <w:noProof/>
        </w:rPr>
        <w:fldChar w:fldCharType="end"/>
      </w:r>
      <w:r w:rsidR="008E0029" w:rsidRPr="00DE6D07">
        <w:t>: Global Preference – Barcode Option Tab</w:t>
      </w:r>
    </w:p>
    <w:p w14:paraId="0C122537" w14:textId="77777777" w:rsidR="00A756A7" w:rsidRPr="00DE6D07" w:rsidRDefault="00A756A7" w:rsidP="00EB2075"/>
    <w:p w14:paraId="2F2A7065" w14:textId="308AAD2D" w:rsidR="00A756A7" w:rsidRPr="00DE6D07" w:rsidRDefault="00A756A7" w:rsidP="00A756A7">
      <w:r w:rsidRPr="00DE6D07">
        <w:t xml:space="preserve">Open the </w:t>
      </w:r>
      <w:r w:rsidR="00E228F4">
        <w:t>W</w:t>
      </w:r>
      <w:r w:rsidR="00DF63A3" w:rsidRPr="00DE6D07">
        <w:t>PI</w:t>
      </w:r>
      <w:r w:rsidR="00487341">
        <w:t xml:space="preserve"> software.  From the main m</w:t>
      </w:r>
      <w:r w:rsidRPr="00DE6D07">
        <w:t>enu, select the Global Preferences button, and then select the Barcode tab.  Select the Barcode option(s) that apply.</w:t>
      </w:r>
    </w:p>
    <w:p w14:paraId="0A269C20" w14:textId="77777777" w:rsidR="00A756A7" w:rsidRPr="00DE6D07" w:rsidRDefault="00A756A7" w:rsidP="00A756A7"/>
    <w:p w14:paraId="06402B68" w14:textId="60A55783" w:rsidR="00A756A7" w:rsidRPr="00DE6D07" w:rsidRDefault="00A756A7" w:rsidP="00A756A7">
      <w:r w:rsidRPr="00B33331">
        <w:t xml:space="preserve">There are </w:t>
      </w:r>
      <w:r w:rsidR="001A4AE6" w:rsidRPr="00B33331">
        <w:t xml:space="preserve">several </w:t>
      </w:r>
      <w:r w:rsidRPr="00B33331">
        <w:t>possible barcode hardware configurations.  The correct barcode configuration will</w:t>
      </w:r>
      <w:r w:rsidRPr="00DE6D07">
        <w:t xml:space="preserve"> depend on the KIC hardware an</w:t>
      </w:r>
      <w:r w:rsidR="00275059">
        <w:t>d barcode labeling technique.  For barcode type configuration details, s</w:t>
      </w:r>
      <w:r w:rsidRPr="00DE6D07">
        <w:t>ee the</w:t>
      </w:r>
      <w:r w:rsidR="00275059">
        <w:t xml:space="preserve"> section titled</w:t>
      </w:r>
      <w:r w:rsidR="001F218A">
        <w:t xml:space="preserve"> </w:t>
      </w:r>
      <w:hyperlink w:anchor="_Barcode_Types_1" w:history="1">
        <w:r w:rsidR="001F218A" w:rsidRPr="001F218A">
          <w:rPr>
            <w:rStyle w:val="Hyperlink"/>
          </w:rPr>
          <w:t>Barcode Types</w:t>
        </w:r>
      </w:hyperlink>
      <w:r w:rsidRPr="00DE6D07">
        <w:t>.  For testing purpos</w:t>
      </w:r>
      <w:r w:rsidR="00EB2075" w:rsidRPr="00DE6D07">
        <w:t>es, select any barcode option.</w:t>
      </w:r>
    </w:p>
    <w:p w14:paraId="66CDD599" w14:textId="77777777" w:rsidR="00A756A7" w:rsidRPr="00DE6D07" w:rsidRDefault="00A756A7" w:rsidP="00A756A7"/>
    <w:p w14:paraId="01883DDB" w14:textId="77777777" w:rsidR="00A756A7" w:rsidRPr="00DE6D07" w:rsidRDefault="00A756A7" w:rsidP="00A756A7">
      <w:r w:rsidRPr="00DE6D07">
        <w:t xml:space="preserve">Select your barcode function(s) and enter any measurements that apply.  The Missing </w:t>
      </w:r>
      <w:r w:rsidR="0010099E" w:rsidRPr="00DE6D07">
        <w:t>Barcode</w:t>
      </w:r>
      <w:r w:rsidRPr="00DE6D07">
        <w:t xml:space="preserve"> Alarm feature is only for the Process Traceability function.</w:t>
      </w:r>
    </w:p>
    <w:p w14:paraId="62B9A3EB" w14:textId="77777777" w:rsidR="00A756A7" w:rsidRPr="00DE6D07" w:rsidRDefault="00A756A7" w:rsidP="00A756A7"/>
    <w:p w14:paraId="06D25268" w14:textId="26D32DA2" w:rsidR="00A756A7" w:rsidRPr="00DE6D07" w:rsidRDefault="003A31CF" w:rsidP="00A756A7">
      <w:r>
        <w:t>C</w:t>
      </w:r>
      <w:r w:rsidR="00784D93">
        <w:t>hoose the g</w:t>
      </w:r>
      <w:r w:rsidR="00A756A7" w:rsidRPr="00DE6D07">
        <w:t>reen check button to</w:t>
      </w:r>
      <w:r>
        <w:t xml:space="preserve"> save your settings and</w:t>
      </w:r>
      <w:r w:rsidR="00A756A7" w:rsidRPr="00DE6D07">
        <w:t xml:space="preserve"> retu</w:t>
      </w:r>
      <w:r w:rsidR="00EB2075" w:rsidRPr="00DE6D07">
        <w:t>rn to the main screen.</w:t>
      </w:r>
    </w:p>
    <w:p w14:paraId="5383510C" w14:textId="5DAC275A" w:rsidR="00A756A7" w:rsidRPr="00F0388A" w:rsidRDefault="003A31CF">
      <w:pPr>
        <w:pStyle w:val="Heading3"/>
      </w:pPr>
      <w:bookmarkStart w:id="1321" w:name="_Toc469334992"/>
      <w:r>
        <w:br w:type="page"/>
      </w:r>
      <w:bookmarkStart w:id="1322" w:name="_Toc358296343"/>
      <w:bookmarkStart w:id="1323" w:name="_Toc358298508"/>
      <w:bookmarkStart w:id="1324" w:name="_Toc469334993"/>
      <w:bookmarkStart w:id="1325" w:name="_Toc504120419"/>
      <w:bookmarkStart w:id="1326" w:name="_Toc527644402"/>
      <w:bookmarkStart w:id="1327" w:name="_Toc528599501"/>
      <w:bookmarkStart w:id="1328" w:name="_Toc17993537"/>
      <w:bookmarkStart w:id="1329" w:name="_Toc37267255"/>
      <w:bookmarkStart w:id="1330" w:name="_Toc51666834"/>
      <w:bookmarkEnd w:id="1321"/>
      <w:r w:rsidR="00B33331">
        <w:lastRenderedPageBreak/>
        <w:t>View</w:t>
      </w:r>
      <w:r w:rsidR="004F2323">
        <w:t xml:space="preserve"> </w:t>
      </w:r>
      <w:r w:rsidR="008058F8">
        <w:t xml:space="preserve">Barcode Data </w:t>
      </w:r>
      <w:proofErr w:type="gramStart"/>
      <w:r w:rsidR="008058F8">
        <w:t>On</w:t>
      </w:r>
      <w:proofErr w:type="gramEnd"/>
      <w:r w:rsidR="008058F8">
        <w:t xml:space="preserve"> The</w:t>
      </w:r>
      <w:r w:rsidR="008058F8" w:rsidRPr="00F0388A">
        <w:t xml:space="preserve"> </w:t>
      </w:r>
      <w:r w:rsidR="007E2389" w:rsidRPr="00F0388A">
        <w:t>Hardware Status</w:t>
      </w:r>
      <w:r w:rsidR="004F2323">
        <w:t xml:space="preserve"> </w:t>
      </w:r>
      <w:r w:rsidR="008058F8">
        <w:t>Screen</w:t>
      </w:r>
      <w:bookmarkEnd w:id="1322"/>
      <w:bookmarkEnd w:id="1323"/>
      <w:bookmarkEnd w:id="1324"/>
      <w:bookmarkEnd w:id="1325"/>
      <w:bookmarkEnd w:id="1326"/>
      <w:bookmarkEnd w:id="1327"/>
      <w:bookmarkEnd w:id="1328"/>
      <w:bookmarkEnd w:id="1329"/>
      <w:bookmarkEnd w:id="1330"/>
    </w:p>
    <w:p w14:paraId="0FE9BD97" w14:textId="171E6E96" w:rsidR="0073547B" w:rsidRPr="00F0388A" w:rsidRDefault="00A756A7" w:rsidP="0073547B">
      <w:r w:rsidRPr="00F0388A">
        <w:rPr>
          <w:rStyle w:val="ListBullet2Char"/>
          <w:b/>
        </w:rPr>
        <w:t>Hardware Status</w:t>
      </w:r>
      <w:r w:rsidRPr="00F0388A">
        <w:t xml:space="preserve"> – Once a barcode function is enabled, a barcode field </w:t>
      </w:r>
      <w:r w:rsidR="008F74EE">
        <w:t>is</w:t>
      </w:r>
      <w:r w:rsidRPr="00F0388A">
        <w:t xml:space="preserve"> added to the Hardware Status screen as seen below.</w:t>
      </w:r>
    </w:p>
    <w:p w14:paraId="151B0953" w14:textId="77777777" w:rsidR="00E91D3F" w:rsidRPr="00F0388A" w:rsidRDefault="00DD450D" w:rsidP="009918B0">
      <w:pPr>
        <w:jc w:val="center"/>
      </w:pPr>
      <w:r w:rsidRPr="00F0388A">
        <w:rPr>
          <w:noProof/>
        </w:rPr>
        <mc:AlternateContent>
          <mc:Choice Requires="wpg">
            <w:drawing>
              <wp:anchor distT="0" distB="0" distL="114300" distR="114300" simplePos="0" relativeHeight="251615232" behindDoc="0" locked="0" layoutInCell="1" allowOverlap="1" wp14:anchorId="7FF752AE" wp14:editId="06AEB9AD">
                <wp:simplePos x="0" y="0"/>
                <wp:positionH relativeFrom="column">
                  <wp:posOffset>1402715</wp:posOffset>
                </wp:positionH>
                <wp:positionV relativeFrom="paragraph">
                  <wp:posOffset>2007870</wp:posOffset>
                </wp:positionV>
                <wp:extent cx="3560445" cy="594360"/>
                <wp:effectExtent l="0" t="0" r="0" b="0"/>
                <wp:wrapNone/>
                <wp:docPr id="4775"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0445" cy="594360"/>
                          <a:chOff x="3033" y="5297"/>
                          <a:chExt cx="5607" cy="936"/>
                        </a:xfrm>
                      </wpg:grpSpPr>
                      <wps:wsp>
                        <wps:cNvPr id="4776" name="Rectangle 2941"/>
                        <wps:cNvSpPr>
                          <a:spLocks noChangeArrowheads="1"/>
                        </wps:cNvSpPr>
                        <wps:spPr bwMode="auto">
                          <a:xfrm>
                            <a:off x="3033" y="5657"/>
                            <a:ext cx="3087" cy="57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alpha val="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7" name="Line 2942"/>
                        <wps:cNvCnPr>
                          <a:cxnSpLocks noChangeShapeType="1"/>
                        </wps:cNvCnPr>
                        <wps:spPr bwMode="auto">
                          <a:xfrm flipH="1">
                            <a:off x="6120" y="5657"/>
                            <a:ext cx="900" cy="360"/>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8" name="Text Box 2943"/>
                        <wps:cNvSpPr txBox="1">
                          <a:spLocks noChangeArrowheads="1"/>
                        </wps:cNvSpPr>
                        <wps:spPr bwMode="auto">
                          <a:xfrm>
                            <a:off x="7020" y="5297"/>
                            <a:ext cx="1620" cy="54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FB6B4" w14:textId="77777777" w:rsidR="00B05D68" w:rsidRDefault="00B05D68" w:rsidP="00A756A7">
                              <w:r>
                                <w:t>Barcode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752AE" id="Group 4142" o:spid="_x0000_s1109" style="position:absolute;left:0;text-align:left;margin-left:110.45pt;margin-top:158.1pt;width:280.35pt;height:46.8pt;z-index:251615232" coordorigin="3033,5297" coordsize="560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">
                <v:rect id="Rectangle 2941" o:spid="_x0000_s1110" style="position:absolute;left:3033;top:5657;width:308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" filled="f" strokecolor="red" strokeweight="1.5pt">
                  <v:fill opacity="0"/>
                </v:rect>
                <v:line id="Line 2942" o:spid="_x0000_s1111" style="position:absolute;flip:x;visibility:visible;mso-wrap-style:square" from="6120,5657" to="7020,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" strokecolor="red" strokeweight="1.5pt">
                  <v:stroke endarrow="block"/>
                </v:line>
                <v:shape id="Text Box 2943" o:spid="_x0000_s1112" type="#_x0000_t202" style="position:absolute;left:7020;top:5297;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" strokecolor="red" strokeweight="1.5pt">
                  <v:textbox>
                    <w:txbxContent>
                      <w:p w14:paraId="2E5FB6B4" w14:textId="77777777" w:rsidR="00B05D68" w:rsidRDefault="00B05D68" w:rsidP="00A756A7">
                        <w:r>
                          <w:t>Barcode field</w:t>
                        </w:r>
                      </w:p>
                    </w:txbxContent>
                  </v:textbox>
                </v:shape>
              </v:group>
            </w:pict>
          </mc:Fallback>
        </mc:AlternateContent>
      </w:r>
      <w:r w:rsidRPr="0073678B">
        <w:rPr>
          <w:noProof/>
        </w:rPr>
        <w:drawing>
          <wp:inline distT="0" distB="0" distL="0" distR="0" wp14:anchorId="032D8505" wp14:editId="7815D41F">
            <wp:extent cx="3479327" cy="2968240"/>
            <wp:effectExtent l="0" t="0" r="6985" b="3810"/>
            <wp:docPr id="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lueck\Desktop\RPI X5 Hardware Status Screen Barcode bitProfiler.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79327" cy="2968240"/>
                    </a:xfrm>
                    <a:prstGeom prst="rect">
                      <a:avLst/>
                    </a:prstGeom>
                    <a:noFill/>
                    <a:ln>
                      <a:noFill/>
                    </a:ln>
                  </pic:spPr>
                </pic:pic>
              </a:graphicData>
            </a:graphic>
          </wp:inline>
        </w:drawing>
      </w:r>
    </w:p>
    <w:p w14:paraId="28F0EF22" w14:textId="30C28B5A" w:rsidR="00A756A7" w:rsidRPr="00F0388A" w:rsidRDefault="00606052" w:rsidP="00F5043F">
      <w:pPr>
        <w:pStyle w:val="Caption"/>
      </w:pPr>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46</w:t>
      </w:r>
      <w:r w:rsidR="00B41E3E">
        <w:rPr>
          <w:noProof/>
        </w:rPr>
        <w:fldChar w:fldCharType="end"/>
      </w:r>
      <w:r w:rsidR="008E0029" w:rsidRPr="00F0388A">
        <w:t>: Hardware Status</w:t>
      </w:r>
    </w:p>
    <w:p w14:paraId="3E12B9BA" w14:textId="77777777" w:rsidR="00A756A7" w:rsidRPr="00F0388A" w:rsidRDefault="00A756A7" w:rsidP="00A756A7">
      <w:pPr>
        <w:rPr>
          <w:lang w:val="en"/>
        </w:rPr>
      </w:pPr>
    </w:p>
    <w:p w14:paraId="6F6BEE42" w14:textId="77777777" w:rsidR="00A756A7" w:rsidRPr="00F0388A" w:rsidRDefault="00A756A7" w:rsidP="00A756A7">
      <w:pPr>
        <w:rPr>
          <w:lang w:val="en"/>
        </w:rPr>
      </w:pPr>
      <w:r w:rsidRPr="00F0388A">
        <w:rPr>
          <w:lang w:val="en"/>
        </w:rPr>
        <w:t xml:space="preserve">In the Barcode section, the last </w:t>
      </w:r>
      <w:r w:rsidR="00BE65BF" w:rsidRPr="00F0388A">
        <w:rPr>
          <w:lang w:val="en"/>
        </w:rPr>
        <w:t>barcode</w:t>
      </w:r>
      <w:r w:rsidRPr="00F0388A">
        <w:rPr>
          <w:lang w:val="en"/>
        </w:rPr>
        <w:t xml:space="preserve"> read </w:t>
      </w:r>
      <w:r w:rsidR="00D94244">
        <w:rPr>
          <w:lang w:val="en"/>
        </w:rPr>
        <w:t>appears</w:t>
      </w:r>
      <w:r w:rsidRPr="00F0388A">
        <w:rPr>
          <w:lang w:val="en"/>
        </w:rPr>
        <w:t>.  In order to view the barcode value, the conveyor must be moving.  The barcode information will not display until the encoder begins pulsing.</w:t>
      </w:r>
    </w:p>
    <w:p w14:paraId="1AA04414" w14:textId="63C8940F" w:rsidR="007E2389" w:rsidRPr="00F0388A" w:rsidRDefault="00B33331">
      <w:pPr>
        <w:pStyle w:val="Heading3"/>
      </w:pPr>
      <w:bookmarkStart w:id="1331" w:name="_Toc358296344"/>
      <w:bookmarkStart w:id="1332" w:name="_Toc358298509"/>
      <w:bookmarkStart w:id="1333" w:name="_Toc469334994"/>
      <w:bookmarkStart w:id="1334" w:name="_Toc504120420"/>
      <w:bookmarkStart w:id="1335" w:name="_Toc527644403"/>
      <w:bookmarkStart w:id="1336" w:name="_Toc528599502"/>
      <w:bookmarkStart w:id="1337" w:name="_Toc17993538"/>
      <w:bookmarkStart w:id="1338" w:name="_Toc37267256"/>
      <w:bookmarkStart w:id="1339" w:name="_Toc51666835"/>
      <w:bookmarkStart w:id="1340" w:name="_Hlk19115007"/>
      <w:r>
        <w:t>Test</w:t>
      </w:r>
      <w:r w:rsidR="007E2389" w:rsidRPr="00F0388A">
        <w:t xml:space="preserve"> </w:t>
      </w:r>
      <w:r w:rsidR="008058F8">
        <w:t xml:space="preserve">Sensor Inputs </w:t>
      </w:r>
      <w:proofErr w:type="gramStart"/>
      <w:r w:rsidR="008058F8">
        <w:t>With</w:t>
      </w:r>
      <w:proofErr w:type="gramEnd"/>
      <w:r w:rsidR="008058F8" w:rsidRPr="00F0388A">
        <w:t xml:space="preserve"> </w:t>
      </w:r>
      <w:r w:rsidR="00E228F4">
        <w:t>DAU</w:t>
      </w:r>
      <w:r w:rsidR="008058F8" w:rsidRPr="00F0388A">
        <w:t xml:space="preserve"> </w:t>
      </w:r>
      <w:ins w:id="1341" w:author="Tom Bergeron" w:date="2021-06-22T13:11:00Z">
        <w:r w:rsidR="001636A5">
          <w:t xml:space="preserve">or eTPU </w:t>
        </w:r>
      </w:ins>
      <w:r w:rsidR="007E2389" w:rsidRPr="00F0388A">
        <w:t>Utility</w:t>
      </w:r>
      <w:bookmarkEnd w:id="1331"/>
      <w:bookmarkEnd w:id="1332"/>
      <w:bookmarkEnd w:id="1333"/>
      <w:bookmarkEnd w:id="1334"/>
      <w:bookmarkEnd w:id="1335"/>
      <w:bookmarkEnd w:id="1336"/>
      <w:bookmarkEnd w:id="1337"/>
      <w:bookmarkEnd w:id="1338"/>
      <w:bookmarkEnd w:id="1339"/>
    </w:p>
    <w:bookmarkEnd w:id="1340"/>
    <w:p w14:paraId="11606E89" w14:textId="0C8AA8C7" w:rsidR="007E2389" w:rsidRPr="00F0388A" w:rsidRDefault="007E2389" w:rsidP="007E2389">
      <w:r w:rsidRPr="00F0388A">
        <w:t xml:space="preserve">The </w:t>
      </w:r>
      <w:r w:rsidR="00E228F4">
        <w:t xml:space="preserve">DAU </w:t>
      </w:r>
      <w:ins w:id="1342" w:author="Tom Bergeron" w:date="2021-06-22T13:11:00Z">
        <w:r w:rsidR="001636A5">
          <w:t xml:space="preserve">and eTPU </w:t>
        </w:r>
      </w:ins>
      <w:r w:rsidRPr="00F0388A">
        <w:t xml:space="preserve">Utility </w:t>
      </w:r>
      <w:ins w:id="1343" w:author="Tom Bergeron" w:date="2021-06-22T13:11:00Z">
        <w:r w:rsidR="001636A5">
          <w:t>are</w:t>
        </w:r>
      </w:ins>
      <w:del w:id="1344" w:author="Tom Bergeron" w:date="2021-06-22T13:11:00Z">
        <w:r w:rsidRPr="00F0388A" w:rsidDel="001636A5">
          <w:delText xml:space="preserve">is </w:delText>
        </w:r>
        <w:r w:rsidR="00D17611" w:rsidDel="001636A5">
          <w:delText>a</w:delText>
        </w:r>
      </w:del>
      <w:r w:rsidR="00D17611">
        <w:t xml:space="preserve"> program</w:t>
      </w:r>
      <w:ins w:id="1345" w:author="Tom Bergeron" w:date="2021-06-22T13:11:00Z">
        <w:r w:rsidR="001636A5">
          <w:t>s</w:t>
        </w:r>
      </w:ins>
      <w:r w:rsidR="00D17611">
        <w:t xml:space="preserve"> that lets you</w:t>
      </w:r>
      <w:r w:rsidRPr="00F0388A">
        <w:t xml:space="preserve"> </w:t>
      </w:r>
      <w:r w:rsidR="006C3364">
        <w:t>verify</w:t>
      </w:r>
      <w:r w:rsidRPr="00F0388A">
        <w:t xml:space="preserve"> the sensor inputs, includi</w:t>
      </w:r>
      <w:ins w:id="1346" w:author="Tom Bergeron" w:date="2021-06-22T13:11:00Z">
        <w:r w:rsidR="001636A5">
          <w:t>ng Pro</w:t>
        </w:r>
      </w:ins>
      <w:ins w:id="1347" w:author="Tom Bergeron" w:date="2021-06-22T13:12:00Z">
        <w:r w:rsidR="001636A5">
          <w:t>duct Sensor, Encoder</w:t>
        </w:r>
      </w:ins>
      <w:del w:id="1348" w:author="Tom Bergeron" w:date="2021-06-22T13:11:00Z">
        <w:r w:rsidRPr="00F0388A" w:rsidDel="001636A5">
          <w:delText xml:space="preserve">ng the </w:delText>
        </w:r>
        <w:r w:rsidR="005359EA" w:rsidRPr="00F0388A" w:rsidDel="001636A5">
          <w:delText xml:space="preserve">Barcode Product Sensor </w:delText>
        </w:r>
        <w:r w:rsidRPr="00F0388A" w:rsidDel="001636A5">
          <w:delText>(</w:delText>
        </w:r>
        <w:r w:rsidR="005359EA" w:rsidRPr="00F0388A" w:rsidDel="001636A5">
          <w:delText>BPS</w:delText>
        </w:r>
        <w:r w:rsidR="00487341" w:rsidDel="001636A5">
          <w:delText>)</w:delText>
        </w:r>
      </w:del>
      <w:r w:rsidR="00487341">
        <w:t xml:space="preserve"> and the b</w:t>
      </w:r>
      <w:r w:rsidRPr="00F0388A">
        <w:t>arcode scanner itself</w:t>
      </w:r>
      <w:ins w:id="1349" w:author="Tom Bergeron" w:date="2021-06-22T13:14:00Z">
        <w:r w:rsidR="001636A5">
          <w:t xml:space="preserve"> when connected to the DAU or eTPU</w:t>
        </w:r>
      </w:ins>
      <w:r w:rsidRPr="00F0388A">
        <w:t xml:space="preserve">. </w:t>
      </w:r>
      <w:r w:rsidR="00082EE6">
        <w:t xml:space="preserve"> </w:t>
      </w:r>
      <w:r w:rsidRPr="00F0388A">
        <w:t xml:space="preserve">Click “Start </w:t>
      </w:r>
      <w:r w:rsidR="00E228F4">
        <w:t>DAU</w:t>
      </w:r>
      <w:r w:rsidRPr="00F0388A">
        <w:t>”</w:t>
      </w:r>
      <w:ins w:id="1350" w:author="Tom Bergeron" w:date="2021-06-22T13:12:00Z">
        <w:r w:rsidR="001636A5">
          <w:t xml:space="preserve"> (or “Start eTPU”)</w:t>
        </w:r>
      </w:ins>
      <w:r w:rsidRPr="00F0388A">
        <w:t xml:space="preserve"> to begin reading the </w:t>
      </w:r>
      <w:ins w:id="1351" w:author="Tom Bergeron" w:date="2021-06-22T13:12:00Z">
        <w:r w:rsidR="001636A5">
          <w:t>connected device</w:t>
        </w:r>
      </w:ins>
      <w:ins w:id="1352" w:author="Tom Bergeron" w:date="2021-06-22T13:14:00Z">
        <w:r w:rsidR="001636A5">
          <w:t>.</w:t>
        </w:r>
      </w:ins>
      <w:del w:id="1353" w:author="Tom Bergeron" w:date="2021-06-22T13:12:00Z">
        <w:r w:rsidRPr="00F0388A" w:rsidDel="001636A5">
          <w:delText>BPS sensor input and the Barcode Reader scan.</w:delText>
        </w:r>
      </w:del>
    </w:p>
    <w:p w14:paraId="3B7D4B3F" w14:textId="77777777" w:rsidR="007E2389" w:rsidRPr="00F0388A" w:rsidDel="001636A5" w:rsidRDefault="007E2389" w:rsidP="007E2389">
      <w:pPr>
        <w:rPr>
          <w:del w:id="1354" w:author="Tom Bergeron" w:date="2021-06-22T13:13:00Z"/>
        </w:rPr>
      </w:pPr>
    </w:p>
    <w:p w14:paraId="50BC82AF" w14:textId="6B750D08" w:rsidR="007E2389" w:rsidRPr="00F0388A" w:rsidDel="001636A5" w:rsidRDefault="007E2389" w:rsidP="007E2389">
      <w:pPr>
        <w:pStyle w:val="ListNumber4"/>
        <w:numPr>
          <w:ilvl w:val="0"/>
          <w:numId w:val="0"/>
        </w:numPr>
        <w:rPr>
          <w:del w:id="1355" w:author="Tom Bergeron" w:date="2021-06-22T13:13:00Z"/>
        </w:rPr>
      </w:pPr>
      <w:del w:id="1356" w:author="Tom Bergeron" w:date="2021-06-22T13:13:00Z">
        <w:r w:rsidRPr="00F0388A" w:rsidDel="001636A5">
          <w:rPr>
            <w:b/>
          </w:rPr>
          <w:delText>Barcode Product Sensor:</w:delText>
        </w:r>
        <w:r w:rsidRPr="00F0388A" w:rsidDel="001636A5">
          <w:delText xml:space="preserve">  Activate the Barcode Product Sensor.  The “Barcode Product Sensor” display will change from “OPEN” to “CLOSED” when activated.</w:delText>
        </w:r>
      </w:del>
    </w:p>
    <w:p w14:paraId="6AEE4266" w14:textId="0481E6CB" w:rsidR="007E2389" w:rsidRPr="00F0388A" w:rsidDel="001636A5" w:rsidRDefault="007E2389" w:rsidP="007E2389">
      <w:pPr>
        <w:rPr>
          <w:del w:id="1357" w:author="Tom Bergeron" w:date="2021-06-22T13:13:00Z"/>
        </w:rPr>
      </w:pPr>
    </w:p>
    <w:p w14:paraId="51762031" w14:textId="04248C18" w:rsidR="007E2389" w:rsidRPr="00F0388A" w:rsidDel="001636A5" w:rsidRDefault="007E2389" w:rsidP="007E2389">
      <w:pPr>
        <w:rPr>
          <w:del w:id="1358" w:author="Tom Bergeron" w:date="2021-06-22T13:14:00Z"/>
        </w:rPr>
      </w:pPr>
      <w:del w:id="1359" w:author="Tom Bergeron" w:date="2021-06-22T13:13:00Z">
        <w:r w:rsidRPr="00F0388A" w:rsidDel="001636A5">
          <w:delText xml:space="preserve">If Sensor fails to change, there may be a problem with a sensor or its wiring.  Check to make sure the </w:delText>
        </w:r>
        <w:r w:rsidR="00E228F4" w:rsidDel="001636A5">
          <w:delText>DAU</w:delText>
        </w:r>
        <w:r w:rsidRPr="00F0388A" w:rsidDel="001636A5">
          <w:delText xml:space="preserve"> is properly communicating with the </w:delText>
        </w:r>
        <w:r w:rsidR="00E228F4" w:rsidDel="001636A5">
          <w:delText>DAU</w:delText>
        </w:r>
        <w:r w:rsidRPr="00F0388A" w:rsidDel="001636A5">
          <w:delText xml:space="preserve"> Utility software.</w:delText>
        </w:r>
      </w:del>
    </w:p>
    <w:p w14:paraId="3BBDC940" w14:textId="77777777" w:rsidR="007E2389" w:rsidRPr="00F0388A" w:rsidRDefault="007E2389" w:rsidP="007E2389"/>
    <w:p w14:paraId="19F92BFE" w14:textId="751A3855" w:rsidR="0069449D" w:rsidRPr="00F0388A" w:rsidRDefault="007E2389" w:rsidP="00E23C91">
      <w:pPr>
        <w:pStyle w:val="ListNumber4"/>
        <w:numPr>
          <w:ilvl w:val="0"/>
          <w:numId w:val="0"/>
        </w:numPr>
      </w:pPr>
      <w:r w:rsidRPr="00F0388A">
        <w:rPr>
          <w:b/>
        </w:rPr>
        <w:t>Barcode Reader:</w:t>
      </w:r>
      <w:r w:rsidRPr="00F0388A">
        <w:t xml:space="preserve">  With the Barcode reader powered ON and connected to the </w:t>
      </w:r>
      <w:r w:rsidR="00E228F4">
        <w:t>DAU</w:t>
      </w:r>
      <w:ins w:id="1360" w:author="Tom Bergeron" w:date="2021-06-22T13:14:00Z">
        <w:r w:rsidR="001636A5">
          <w:t>/eTPU</w:t>
        </w:r>
      </w:ins>
      <w:r w:rsidRPr="00F0388A">
        <w:t xml:space="preserve">, scan a barcode.  The scan results </w:t>
      </w:r>
      <w:r w:rsidR="00306903">
        <w:t>appear</w:t>
      </w:r>
      <w:r w:rsidRPr="00F0388A">
        <w:t xml:space="preserve"> in the “Last Barcode Read” field.</w:t>
      </w:r>
    </w:p>
    <w:p w14:paraId="071975DC" w14:textId="384F759C" w:rsidR="007E2389" w:rsidRDefault="007E2389" w:rsidP="0073547B">
      <w:r w:rsidRPr="00F0388A">
        <w:t xml:space="preserve">If the Barcode read fails, check the </w:t>
      </w:r>
      <w:r w:rsidR="00306903" w:rsidRPr="00F0388A">
        <w:t>connections,</w:t>
      </w:r>
      <w:r w:rsidRPr="00F0388A">
        <w:t xml:space="preserve"> and verify the barcode reader setting as previously described.</w:t>
      </w:r>
    </w:p>
    <w:p w14:paraId="76CB3ECF" w14:textId="77777777" w:rsidR="0073547B" w:rsidRPr="00F0388A" w:rsidRDefault="0073547B" w:rsidP="0073547B"/>
    <w:p w14:paraId="6E357EF1" w14:textId="77777777" w:rsidR="007E2389" w:rsidRPr="003535B5" w:rsidRDefault="00DD450D" w:rsidP="004B2B33">
      <w:pPr>
        <w:jc w:val="center"/>
      </w:pPr>
      <w:r w:rsidRPr="003535B5">
        <w:rPr>
          <w:noProof/>
        </w:rPr>
        <w:drawing>
          <wp:inline distT="0" distB="0" distL="0" distR="0" wp14:anchorId="40C4FC66" wp14:editId="76AFC0DF">
            <wp:extent cx="5371870" cy="1288792"/>
            <wp:effectExtent l="0" t="0" r="63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371870" cy="1288792"/>
                    </a:xfrm>
                    <a:prstGeom prst="rect">
                      <a:avLst/>
                    </a:prstGeom>
                    <a:noFill/>
                    <a:ln>
                      <a:noFill/>
                    </a:ln>
                  </pic:spPr>
                </pic:pic>
              </a:graphicData>
            </a:graphic>
          </wp:inline>
        </w:drawing>
      </w:r>
    </w:p>
    <w:p w14:paraId="1553DD9D" w14:textId="0AC02665" w:rsidR="007E2389" w:rsidRPr="00960663" w:rsidRDefault="007E2389" w:rsidP="007E2389">
      <w:pPr>
        <w:pStyle w:val="Caption"/>
        <w:rPr>
          <w:rFonts w:ascii="Trebuchet MS" w:hAnsi="Trebuchet MS"/>
          <w:sz w:val="24"/>
          <w:szCs w:val="24"/>
        </w:rPr>
      </w:pPr>
      <w:r w:rsidRPr="00EF5172">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47</w:t>
      </w:r>
      <w:r w:rsidR="00B41E3E">
        <w:rPr>
          <w:noProof/>
        </w:rPr>
        <w:fldChar w:fldCharType="end"/>
      </w:r>
      <w:r w:rsidRPr="00EF5172">
        <w:t xml:space="preserve">: </w:t>
      </w:r>
      <w:r w:rsidR="00306903">
        <w:t>DAU</w:t>
      </w:r>
      <w:r w:rsidRPr="00EF5172">
        <w:t xml:space="preserve"> Hardware Test</w:t>
      </w:r>
    </w:p>
    <w:p w14:paraId="4D697F77" w14:textId="77777777" w:rsidR="007E2389" w:rsidRPr="00EB2075" w:rsidRDefault="004F2323">
      <w:pPr>
        <w:pStyle w:val="Heading3"/>
      </w:pPr>
      <w:bookmarkStart w:id="1361" w:name="_Toc358296345"/>
      <w:bookmarkStart w:id="1362" w:name="_Toc358298510"/>
      <w:bookmarkStart w:id="1363" w:name="_Toc469334995"/>
      <w:bookmarkStart w:id="1364" w:name="_Toc504120421"/>
      <w:bookmarkStart w:id="1365" w:name="_Toc527644404"/>
      <w:bookmarkStart w:id="1366" w:name="_Toc528599503"/>
      <w:bookmarkStart w:id="1367" w:name="_Toc17993539"/>
      <w:bookmarkStart w:id="1368" w:name="_Toc37267257"/>
      <w:bookmarkStart w:id="1369" w:name="_Toc51666836"/>
      <w:r>
        <w:t>Test</w:t>
      </w:r>
      <w:r w:rsidR="007E2389">
        <w:t xml:space="preserve"> </w:t>
      </w:r>
      <w:r w:rsidR="008058F8">
        <w:t xml:space="preserve">With </w:t>
      </w:r>
      <w:proofErr w:type="gramStart"/>
      <w:r w:rsidR="008058F8">
        <w:t>The</w:t>
      </w:r>
      <w:proofErr w:type="gramEnd"/>
      <w:r w:rsidR="008058F8">
        <w:t xml:space="preserve"> Barcode Log Configuration File</w:t>
      </w:r>
      <w:bookmarkEnd w:id="1361"/>
      <w:bookmarkEnd w:id="1362"/>
      <w:bookmarkEnd w:id="1363"/>
      <w:bookmarkEnd w:id="1364"/>
      <w:bookmarkEnd w:id="1365"/>
      <w:bookmarkEnd w:id="1366"/>
      <w:bookmarkEnd w:id="1367"/>
      <w:bookmarkEnd w:id="1368"/>
      <w:bookmarkEnd w:id="1369"/>
    </w:p>
    <w:p w14:paraId="634BD13E" w14:textId="77777777" w:rsidR="00A756A7" w:rsidRPr="00F0388A" w:rsidRDefault="00A756A7" w:rsidP="00A756A7">
      <w:r w:rsidRPr="0073547B">
        <w:rPr>
          <w:rStyle w:val="ListBullet2Char"/>
          <w:b/>
        </w:rPr>
        <w:t>Barcode Log</w:t>
      </w:r>
      <w:r w:rsidRPr="0073547B">
        <w:rPr>
          <w:b/>
          <w:lang w:val="en"/>
        </w:rPr>
        <w:t xml:space="preserve"> </w:t>
      </w:r>
      <w:r w:rsidRPr="00F0388A">
        <w:rPr>
          <w:lang w:val="en"/>
        </w:rPr>
        <w:t xml:space="preserve">- </w:t>
      </w:r>
      <w:r w:rsidRPr="00F0388A">
        <w:t>You can also verify th</w:t>
      </w:r>
      <w:r w:rsidR="00487341">
        <w:t>at th</w:t>
      </w:r>
      <w:r w:rsidRPr="00F0388A">
        <w:t>e barcode feature is configured properly or for troubleshooting purposes by viewing the Barcode-Log file.  If the barcode scanner hardware is conne</w:t>
      </w:r>
      <w:r w:rsidR="00E6371B">
        <w:t>cted and functioning properly, the system generates a log file</w:t>
      </w:r>
      <w:r w:rsidRPr="00F0388A">
        <w:t xml:space="preserve">.  Every barcode value read by the system is logged </w:t>
      </w:r>
      <w:r w:rsidR="00E6371B">
        <w:t>and viewable</w:t>
      </w:r>
      <w:r w:rsidR="00EB2075" w:rsidRPr="00F0388A">
        <w:t>.</w:t>
      </w:r>
    </w:p>
    <w:p w14:paraId="6EA72FA2" w14:textId="77777777" w:rsidR="006810C6" w:rsidRPr="00F0388A" w:rsidRDefault="006810C6" w:rsidP="00A756A7"/>
    <w:p w14:paraId="1EDB3A36" w14:textId="0625507D" w:rsidR="00A756A7" w:rsidRPr="00F0388A" w:rsidRDefault="00A756A7" w:rsidP="00A756A7">
      <w:r w:rsidRPr="00F0388A">
        <w:lastRenderedPageBreak/>
        <w:t xml:space="preserve">To view the barcode-log file go to </w:t>
      </w:r>
      <w:r w:rsidR="009D5D78">
        <w:rPr>
          <w:rStyle w:val="PlainTextChar"/>
        </w:rPr>
        <w:t>C:\</w:t>
      </w:r>
      <w:r w:rsidR="00E228F4">
        <w:rPr>
          <w:rStyle w:val="PlainTextChar"/>
        </w:rPr>
        <w:t>W</w:t>
      </w:r>
      <w:r w:rsidR="005C3DF8" w:rsidRPr="00F0388A">
        <w:rPr>
          <w:rStyle w:val="PlainTextChar"/>
        </w:rPr>
        <w:t>PI</w:t>
      </w:r>
      <w:r w:rsidRPr="00F0388A">
        <w:rPr>
          <w:rStyle w:val="PlainTextChar"/>
        </w:rPr>
        <w:t>\Log\barcodeLog.txt</w:t>
      </w:r>
      <w:r w:rsidRPr="00F0388A">
        <w:t xml:space="preserve">.  This file will list the date, time, and barcode value for each barcode read through the </w:t>
      </w:r>
      <w:r w:rsidR="00E228F4">
        <w:t>DAU</w:t>
      </w:r>
      <w:ins w:id="1370" w:author="Tom Bergeron" w:date="2021-06-22T13:15:00Z">
        <w:r w:rsidR="001636A5">
          <w:t xml:space="preserve"> or eTPU</w:t>
        </w:r>
      </w:ins>
      <w:r w:rsidRPr="00F0388A">
        <w:t>.  This information will also be displayed in the KIC Host screen.</w:t>
      </w:r>
    </w:p>
    <w:p w14:paraId="1AFC3B8C" w14:textId="39EAE561" w:rsidR="00064A5D" w:rsidRDefault="00064A5D">
      <w:pPr>
        <w:pStyle w:val="Heading3"/>
      </w:pPr>
      <w:bookmarkStart w:id="1371" w:name="_Toc523113607"/>
      <w:bookmarkStart w:id="1372" w:name="_Toc535811102"/>
      <w:bookmarkStart w:id="1373" w:name="_Toc535812313"/>
      <w:bookmarkStart w:id="1374" w:name="_Toc119468169"/>
      <w:bookmarkStart w:id="1375" w:name="_Toc358296346"/>
      <w:bookmarkStart w:id="1376" w:name="_Toc358298511"/>
      <w:bookmarkStart w:id="1377" w:name="_Toc469334996"/>
      <w:bookmarkStart w:id="1378" w:name="_Toc504120422"/>
      <w:bookmarkStart w:id="1379" w:name="_Toc527644405"/>
      <w:bookmarkStart w:id="1380" w:name="_Toc528599504"/>
    </w:p>
    <w:p w14:paraId="5B54F3DF" w14:textId="54FD7848" w:rsidR="00A756A7" w:rsidRPr="00F0388A" w:rsidRDefault="004F2323" w:rsidP="00E23C91">
      <w:pPr>
        <w:pStyle w:val="Heading2"/>
      </w:pPr>
      <w:bookmarkStart w:id="1381" w:name="_Toc17993540"/>
      <w:bookmarkStart w:id="1382" w:name="_Toc37267258"/>
      <w:bookmarkStart w:id="1383" w:name="_Toc51666655"/>
      <w:bookmarkStart w:id="1384" w:name="_Toc51666837"/>
      <w:r>
        <w:t xml:space="preserve">Scanner </w:t>
      </w:r>
      <w:r w:rsidR="008058F8">
        <w:t>I</w:t>
      </w:r>
      <w:r w:rsidR="008058F8" w:rsidRPr="00F0388A">
        <w:t>nstallation</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651C8C13" w14:textId="2046BB05" w:rsidR="00A756A7" w:rsidRPr="00F0388A" w:rsidRDefault="00A756A7" w:rsidP="00B54347">
      <w:r w:rsidRPr="00F0388A">
        <w:t xml:space="preserve">There are </w:t>
      </w:r>
      <w:r w:rsidR="006A3DD5" w:rsidRPr="00F0388A">
        <w:t>several</w:t>
      </w:r>
      <w:r w:rsidRPr="00F0388A">
        <w:t xml:space="preserve"> ways to configure the system for use with barcodes.</w:t>
      </w:r>
      <w:r w:rsidR="008C53DA" w:rsidRPr="00F0388A">
        <w:t xml:space="preserve">  </w:t>
      </w:r>
      <w:r w:rsidRPr="00F0388A">
        <w:t xml:space="preserve">The correct configuration will depend on the </w:t>
      </w:r>
      <w:r w:rsidR="009822ED">
        <w:t>infeed conveyor layout</w:t>
      </w:r>
      <w:r w:rsidRPr="00F0388A">
        <w:t>,</w:t>
      </w:r>
      <w:r w:rsidR="009822ED">
        <w:t xml:space="preserve"> scanner hardware,</w:t>
      </w:r>
      <w:r w:rsidRPr="00F0388A">
        <w:t xml:space="preserve"> and barcode </w:t>
      </w:r>
      <w:r w:rsidR="00371D98" w:rsidRPr="00F0388A">
        <w:t>labeling</w:t>
      </w:r>
      <w:r w:rsidRPr="00F0388A">
        <w:t xml:space="preserve"> techniques used in your process.</w:t>
      </w:r>
      <w:r w:rsidR="006A3DD5" w:rsidRPr="00F0388A">
        <w:t xml:space="preserve">  Contact KIC Technical Support for more information.</w:t>
      </w:r>
    </w:p>
    <w:p w14:paraId="13369B7B" w14:textId="77777777" w:rsidR="00A756A7" w:rsidRPr="00F0388A" w:rsidRDefault="000C16B3">
      <w:pPr>
        <w:pStyle w:val="Heading3"/>
        <w:rPr>
          <w:lang w:val="en"/>
        </w:rPr>
      </w:pPr>
      <w:bookmarkStart w:id="1385" w:name="_Toc358296347"/>
      <w:bookmarkStart w:id="1386" w:name="_Toc358298512"/>
      <w:bookmarkStart w:id="1387" w:name="_Toc469334997"/>
      <w:bookmarkStart w:id="1388" w:name="_Toc504120423"/>
      <w:bookmarkStart w:id="1389" w:name="_Toc527644406"/>
      <w:bookmarkStart w:id="1390" w:name="_Toc528599505"/>
      <w:bookmarkStart w:id="1391" w:name="_Toc17993541"/>
      <w:bookmarkStart w:id="1392" w:name="_Toc37267259"/>
      <w:bookmarkStart w:id="1393" w:name="_Toc51666838"/>
      <w:r>
        <w:rPr>
          <w:lang w:val="en"/>
        </w:rPr>
        <w:t>Install</w:t>
      </w:r>
      <w:r w:rsidR="00A756A7" w:rsidRPr="00F0388A">
        <w:rPr>
          <w:lang w:val="en"/>
        </w:rPr>
        <w:t xml:space="preserve"> </w:t>
      </w:r>
      <w:r>
        <w:rPr>
          <w:lang w:val="en"/>
        </w:rPr>
        <w:t>Scanners on t</w:t>
      </w:r>
      <w:r w:rsidR="008058F8" w:rsidRPr="00F0388A">
        <w:rPr>
          <w:lang w:val="en"/>
        </w:rPr>
        <w:t>he Load Conveyor</w:t>
      </w:r>
      <w:bookmarkEnd w:id="1385"/>
      <w:bookmarkEnd w:id="1386"/>
      <w:bookmarkEnd w:id="1387"/>
      <w:bookmarkEnd w:id="1388"/>
      <w:bookmarkEnd w:id="1389"/>
      <w:bookmarkEnd w:id="1390"/>
      <w:bookmarkEnd w:id="1391"/>
      <w:bookmarkEnd w:id="1392"/>
      <w:bookmarkEnd w:id="1393"/>
    </w:p>
    <w:p w14:paraId="30F78AB6" w14:textId="068E5282" w:rsidR="00A756A7" w:rsidRPr="00F0388A" w:rsidRDefault="00A756A7" w:rsidP="00A756A7">
      <w:pPr>
        <w:rPr>
          <w:lang w:val="en"/>
        </w:rPr>
      </w:pPr>
      <w:r w:rsidRPr="00F0388A">
        <w:rPr>
          <w:lang w:val="en"/>
        </w:rPr>
        <w:t xml:space="preserve">For the Process Control barcode </w:t>
      </w:r>
      <w:r w:rsidR="00BE65BF" w:rsidRPr="00F0388A">
        <w:rPr>
          <w:lang w:val="en"/>
        </w:rPr>
        <w:t>function,</w:t>
      </w:r>
      <w:r w:rsidRPr="00F0388A">
        <w:rPr>
          <w:lang w:val="en"/>
        </w:rPr>
        <w:t xml:space="preserve"> it is </w:t>
      </w:r>
      <w:r w:rsidR="009822ED">
        <w:rPr>
          <w:lang w:val="en"/>
        </w:rPr>
        <w:t>required</w:t>
      </w:r>
      <w:r w:rsidRPr="00F0388A">
        <w:rPr>
          <w:lang w:val="en"/>
        </w:rPr>
        <w:t xml:space="preserve"> to install the barcode scanner(s) </w:t>
      </w:r>
      <w:r w:rsidR="009822ED">
        <w:rPr>
          <w:lang w:val="en"/>
        </w:rPr>
        <w:t>on</w:t>
      </w:r>
      <w:r w:rsidRPr="00F0388A">
        <w:rPr>
          <w:lang w:val="en"/>
        </w:rPr>
        <w:t xml:space="preserve"> the load conveyor.  The load conveyor-power</w:t>
      </w:r>
      <w:r w:rsidR="009822ED">
        <w:rPr>
          <w:lang w:val="en"/>
        </w:rPr>
        <w:t xml:space="preserve"> or SMEMA</w:t>
      </w:r>
      <w:r w:rsidRPr="00F0388A">
        <w:rPr>
          <w:lang w:val="en"/>
        </w:rPr>
        <w:t xml:space="preserve"> is connected to the </w:t>
      </w:r>
      <w:r w:rsidR="0073072E">
        <w:rPr>
          <w:lang w:val="en"/>
        </w:rPr>
        <w:t>alarm relay</w:t>
      </w:r>
      <w:r w:rsidRPr="00F0388A">
        <w:rPr>
          <w:lang w:val="en"/>
        </w:rPr>
        <w:t xml:space="preserve">.  The </w:t>
      </w:r>
      <w:r w:rsidR="0073072E">
        <w:rPr>
          <w:lang w:val="en"/>
        </w:rPr>
        <w:t>alarm relay</w:t>
      </w:r>
      <w:r w:rsidRPr="00F0388A">
        <w:rPr>
          <w:lang w:val="en"/>
        </w:rPr>
        <w:t xml:space="preserve"> controls the load conveyor, </w:t>
      </w:r>
      <w:r w:rsidR="00016190" w:rsidRPr="00F0388A">
        <w:rPr>
          <w:lang w:val="en"/>
        </w:rPr>
        <w:t>thereby</w:t>
      </w:r>
      <w:r w:rsidRPr="00F0388A">
        <w:rPr>
          <w:lang w:val="en"/>
        </w:rPr>
        <w:t xml:space="preserve"> controlling the flow of product into the </w:t>
      </w:r>
      <w:r w:rsidR="009822ED">
        <w:rPr>
          <w:lang w:val="en"/>
        </w:rPr>
        <w:t>machine</w:t>
      </w:r>
      <w:r w:rsidRPr="00F0388A">
        <w:rPr>
          <w:lang w:val="en"/>
        </w:rPr>
        <w:t xml:space="preserve">.  When a Process </w:t>
      </w:r>
      <w:r w:rsidR="00016190" w:rsidRPr="00F0388A">
        <w:rPr>
          <w:lang w:val="en"/>
        </w:rPr>
        <w:t>Control</w:t>
      </w:r>
      <w:r w:rsidRPr="00F0388A">
        <w:rPr>
          <w:lang w:val="en"/>
        </w:rPr>
        <w:t xml:space="preserve"> or any other critical alarm is activated, the power</w:t>
      </w:r>
      <w:r w:rsidR="009822ED">
        <w:rPr>
          <w:lang w:val="en"/>
        </w:rPr>
        <w:t xml:space="preserve"> or SMEMA</w:t>
      </w:r>
      <w:r w:rsidRPr="00F0388A">
        <w:rPr>
          <w:lang w:val="en"/>
        </w:rPr>
        <w:t xml:space="preserve"> to the load conveyor is </w:t>
      </w:r>
      <w:r w:rsidR="009822ED" w:rsidRPr="00F0388A">
        <w:rPr>
          <w:lang w:val="en"/>
        </w:rPr>
        <w:t>cut,</w:t>
      </w:r>
      <w:r w:rsidRPr="00F0388A">
        <w:rPr>
          <w:lang w:val="en"/>
        </w:rPr>
        <w:t xml:space="preserve"> stopping the flow of product into the </w:t>
      </w:r>
      <w:r w:rsidR="009822ED">
        <w:rPr>
          <w:lang w:val="en"/>
        </w:rPr>
        <w:t>machine</w:t>
      </w:r>
      <w:r w:rsidRPr="00F0388A">
        <w:rPr>
          <w:lang w:val="en"/>
        </w:rPr>
        <w:t xml:space="preserve">.  This ensures that no products </w:t>
      </w:r>
      <w:r w:rsidR="009822ED" w:rsidRPr="00F0388A">
        <w:rPr>
          <w:lang w:val="en"/>
        </w:rPr>
        <w:t>enter</w:t>
      </w:r>
      <w:r w:rsidR="00197B52" w:rsidRPr="00F0388A">
        <w:rPr>
          <w:lang w:val="en"/>
        </w:rPr>
        <w:t xml:space="preserve"> under alarm conditions.</w:t>
      </w:r>
    </w:p>
    <w:p w14:paraId="23913778" w14:textId="77777777" w:rsidR="00A756A7" w:rsidRPr="00F0388A" w:rsidRDefault="00A756A7" w:rsidP="00A756A7">
      <w:pPr>
        <w:rPr>
          <w:lang w:val="en"/>
        </w:rPr>
      </w:pPr>
    </w:p>
    <w:p w14:paraId="1509B7C9" w14:textId="5B4580E0" w:rsidR="00A756A7" w:rsidRDefault="00A756A7" w:rsidP="00A756A7">
      <w:pPr>
        <w:rPr>
          <w:lang w:val="en"/>
        </w:rPr>
      </w:pPr>
      <w:r w:rsidRPr="00F0388A">
        <w:rPr>
          <w:lang w:val="en"/>
        </w:rPr>
        <w:t xml:space="preserve">The installation positions of the Scanner(s) and BPS are determined by </w:t>
      </w:r>
      <w:r w:rsidR="00BE65BF" w:rsidRPr="00F0388A">
        <w:rPr>
          <w:lang w:val="en"/>
        </w:rPr>
        <w:t>your</w:t>
      </w:r>
      <w:r w:rsidRPr="00F0388A">
        <w:rPr>
          <w:lang w:val="en"/>
        </w:rPr>
        <w:t xml:space="preserve"> hardw</w:t>
      </w:r>
      <w:r w:rsidR="00645F16" w:rsidRPr="00F0388A">
        <w:rPr>
          <w:lang w:val="en"/>
        </w:rPr>
        <w:t>are</w:t>
      </w:r>
      <w:r w:rsidRPr="00F0388A">
        <w:rPr>
          <w:lang w:val="en"/>
        </w:rPr>
        <w:t xml:space="preserve"> set up.  Below </w:t>
      </w:r>
      <w:r w:rsidR="00606052" w:rsidRPr="00F0388A">
        <w:rPr>
          <w:lang w:val="en"/>
        </w:rPr>
        <w:t>are</w:t>
      </w:r>
      <w:r w:rsidRPr="00F0388A">
        <w:rPr>
          <w:lang w:val="en"/>
        </w:rPr>
        <w:t xml:space="preserve"> some </w:t>
      </w:r>
      <w:r w:rsidR="00606052" w:rsidRPr="00F0388A">
        <w:rPr>
          <w:lang w:val="en"/>
        </w:rPr>
        <w:t xml:space="preserve">guidelines for installation of </w:t>
      </w:r>
      <w:r w:rsidRPr="00F0388A">
        <w:rPr>
          <w:lang w:val="en"/>
        </w:rPr>
        <w:t>barcode scanners and BPS</w:t>
      </w:r>
      <w:r w:rsidR="00197B52" w:rsidRPr="00F0388A">
        <w:t>.</w:t>
      </w:r>
      <w:r w:rsidR="00606052" w:rsidRPr="00F0388A">
        <w:t xml:space="preserve">  See </w:t>
      </w:r>
      <w:r w:rsidR="000426A7" w:rsidRPr="00F0388A">
        <w:rPr>
          <w:lang w:val="en"/>
        </w:rPr>
        <w:fldChar w:fldCharType="begin"/>
      </w:r>
      <w:r w:rsidR="000426A7" w:rsidRPr="00F0388A">
        <w:rPr>
          <w:lang w:val="en"/>
        </w:rPr>
        <w:instrText xml:space="preserve"> REF _Ref185968814 \h </w:instrText>
      </w:r>
      <w:r w:rsidR="00F0388A" w:rsidRPr="00F0388A">
        <w:rPr>
          <w:lang w:val="en"/>
        </w:rPr>
        <w:instrText xml:space="preserve"> \* MERGEFORMAT </w:instrText>
      </w:r>
      <w:r w:rsidR="000426A7" w:rsidRPr="00F0388A">
        <w:rPr>
          <w:lang w:val="en"/>
        </w:rPr>
      </w:r>
      <w:r w:rsidR="000426A7" w:rsidRPr="00F0388A">
        <w:rPr>
          <w:lang w:val="en"/>
        </w:rPr>
        <w:fldChar w:fldCharType="separate"/>
      </w:r>
      <w:r w:rsidR="007A7D53">
        <w:t xml:space="preserve">Figure </w:t>
      </w:r>
      <w:r w:rsidR="007A7D53">
        <w:rPr>
          <w:noProof/>
        </w:rPr>
        <w:t>48</w:t>
      </w:r>
      <w:r w:rsidR="000426A7" w:rsidRPr="00F0388A">
        <w:rPr>
          <w:lang w:val="en"/>
        </w:rPr>
        <w:fldChar w:fldCharType="end"/>
      </w:r>
    </w:p>
    <w:p w14:paraId="30DC4E8C" w14:textId="77777777" w:rsidR="00A756A7" w:rsidRDefault="00A756A7" w:rsidP="00A756A7">
      <w:pPr>
        <w:rPr>
          <w:lang w:val="en"/>
        </w:rPr>
      </w:pPr>
    </w:p>
    <w:p w14:paraId="0EBE1100" w14:textId="77777777" w:rsidR="00606052" w:rsidRPr="004B2B33" w:rsidRDefault="00DD450D" w:rsidP="004B2B33">
      <w:pPr>
        <w:jc w:val="center"/>
      </w:pPr>
      <w:r w:rsidRPr="004B2B33">
        <w:rPr>
          <w:noProof/>
        </w:rPr>
        <w:drawing>
          <wp:inline distT="0" distB="0" distL="0" distR="0" wp14:anchorId="6CB93B69" wp14:editId="20FDB3F1">
            <wp:extent cx="4572000" cy="2565400"/>
            <wp:effectExtent l="0" t="0" r="0" b="0"/>
            <wp:docPr id="264" name="Picture 264" descr="KIC 24-7 - Barcode Scanner Installa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IC 24-7 - Barcode Scanner Installation Guidelines"/>
                    <pic:cNvPicPr>
                      <a:picLocks noChangeAspect="1" noChangeArrowheads="1"/>
                    </pic:cNvPicPr>
                  </pic:nvPicPr>
                  <pic:blipFill>
                    <a:blip r:embed="rId171">
                      <a:extLst>
                        <a:ext uri="{28A0092B-C50C-407E-A947-70E740481C1C}">
                          <a14:useLocalDpi xmlns:a14="http://schemas.microsoft.com/office/drawing/2010/main" val="0"/>
                        </a:ext>
                      </a:extLst>
                    </a:blip>
                    <a:srcRect b="-3693"/>
                    <a:stretch>
                      <a:fillRect/>
                    </a:stretch>
                  </pic:blipFill>
                  <pic:spPr bwMode="auto">
                    <a:xfrm>
                      <a:off x="0" y="0"/>
                      <a:ext cx="4572000" cy="2565400"/>
                    </a:xfrm>
                    <a:prstGeom prst="rect">
                      <a:avLst/>
                    </a:prstGeom>
                    <a:noFill/>
                    <a:ln>
                      <a:noFill/>
                    </a:ln>
                  </pic:spPr>
                </pic:pic>
              </a:graphicData>
            </a:graphic>
          </wp:inline>
        </w:drawing>
      </w:r>
    </w:p>
    <w:p w14:paraId="2C9EF30F" w14:textId="58315D8C" w:rsidR="00A756A7" w:rsidRDefault="00606052" w:rsidP="00F5043F">
      <w:pPr>
        <w:pStyle w:val="Caption"/>
      </w:pPr>
      <w:bookmarkStart w:id="1394" w:name="_Ref18596881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48</w:t>
      </w:r>
      <w:r w:rsidR="00B41E3E">
        <w:rPr>
          <w:noProof/>
        </w:rPr>
        <w:fldChar w:fldCharType="end"/>
      </w:r>
      <w:bookmarkEnd w:id="1394"/>
      <w:r w:rsidR="0010546E">
        <w:t>: Barcode Scanner Installation Guidelines</w:t>
      </w:r>
    </w:p>
    <w:p w14:paraId="68DF59EB" w14:textId="1CFFE84C" w:rsidR="00A756A7" w:rsidRDefault="00B33331" w:rsidP="00D36D96">
      <w:pPr>
        <w:pStyle w:val="Heading2"/>
      </w:pPr>
      <w:bookmarkStart w:id="1395" w:name="_Toc119468170"/>
      <w:bookmarkStart w:id="1396" w:name="_Toc353195442"/>
      <w:bookmarkStart w:id="1397" w:name="_Toc358296348"/>
      <w:bookmarkStart w:id="1398" w:name="_Toc358298513"/>
      <w:r>
        <w:br w:type="page"/>
      </w:r>
      <w:bookmarkStart w:id="1399" w:name="_Toc469334998"/>
      <w:bookmarkStart w:id="1400" w:name="_Toc504120424"/>
      <w:bookmarkStart w:id="1401" w:name="_Toc527644407"/>
      <w:bookmarkStart w:id="1402" w:name="_Toc528599506"/>
      <w:bookmarkStart w:id="1403" w:name="_Toc17993542"/>
      <w:bookmarkStart w:id="1404" w:name="_Toc37267260"/>
      <w:bookmarkStart w:id="1405" w:name="_Toc51666656"/>
      <w:bookmarkStart w:id="1406" w:name="_Toc51666839"/>
      <w:r w:rsidR="004F2323">
        <w:lastRenderedPageBreak/>
        <w:t xml:space="preserve">Virtual Profiling </w:t>
      </w:r>
      <w:r w:rsidR="0044438F">
        <w:t>and</w:t>
      </w:r>
      <w:r w:rsidR="00BB1720">
        <w:t xml:space="preserve"> Barcodes</w:t>
      </w:r>
      <w:bookmarkEnd w:id="1395"/>
      <w:bookmarkEnd w:id="1396"/>
      <w:bookmarkEnd w:id="1397"/>
      <w:bookmarkEnd w:id="1398"/>
      <w:bookmarkEnd w:id="1399"/>
      <w:bookmarkEnd w:id="1400"/>
      <w:bookmarkEnd w:id="1401"/>
      <w:bookmarkEnd w:id="1402"/>
      <w:bookmarkEnd w:id="1403"/>
      <w:bookmarkEnd w:id="1404"/>
      <w:bookmarkEnd w:id="1405"/>
      <w:bookmarkEnd w:id="1406"/>
    </w:p>
    <w:p w14:paraId="5B89738C" w14:textId="517B2025" w:rsidR="001A4AE6" w:rsidRDefault="004F2323" w:rsidP="00B33331">
      <w:bookmarkStart w:id="1407" w:name="_Hlk19115239"/>
      <w:r w:rsidRPr="00362427">
        <w:rPr>
          <w:b/>
        </w:rPr>
        <w:t>Note</w:t>
      </w:r>
      <w:r w:rsidRPr="006034E1">
        <w:t xml:space="preserve">: </w:t>
      </w:r>
      <w:r w:rsidRPr="00233FE9">
        <w:t xml:space="preserve">The </w:t>
      </w:r>
      <w:r w:rsidR="00B04E56">
        <w:t xml:space="preserve">USB </w:t>
      </w:r>
      <w:r w:rsidR="009D28EF" w:rsidRPr="00233FE9">
        <w:t xml:space="preserve">software key </w:t>
      </w:r>
      <w:r w:rsidR="003A31CF" w:rsidRPr="00233FE9">
        <w:t xml:space="preserve">must always remain connected </w:t>
      </w:r>
      <w:r w:rsidR="009D28EF" w:rsidRPr="00233FE9">
        <w:t>during use.</w:t>
      </w:r>
      <w:r w:rsidR="009D28EF" w:rsidRPr="006034E1">
        <w:t xml:space="preserve">  </w:t>
      </w:r>
      <w:bookmarkStart w:id="1408" w:name="_Toc358296349"/>
      <w:bookmarkStart w:id="1409" w:name="_Toc358298514"/>
    </w:p>
    <w:p w14:paraId="4322A045" w14:textId="77777777" w:rsidR="00A756A7" w:rsidRPr="00F0388A" w:rsidRDefault="00A756A7">
      <w:pPr>
        <w:pStyle w:val="Heading3"/>
      </w:pPr>
      <w:bookmarkStart w:id="1410" w:name="_Toc469334999"/>
      <w:bookmarkStart w:id="1411" w:name="_Toc504120425"/>
      <w:bookmarkStart w:id="1412" w:name="_Toc527644408"/>
      <w:bookmarkStart w:id="1413" w:name="_Toc528599507"/>
      <w:bookmarkStart w:id="1414" w:name="_Toc17993543"/>
      <w:bookmarkStart w:id="1415" w:name="_Toc37267261"/>
      <w:bookmarkStart w:id="1416" w:name="_Toc51666840"/>
      <w:r w:rsidRPr="00F0388A">
        <w:t xml:space="preserve">Process </w:t>
      </w:r>
      <w:r w:rsidR="008058F8" w:rsidRPr="00F0388A">
        <w:t>Control</w:t>
      </w:r>
      <w:bookmarkEnd w:id="1408"/>
      <w:bookmarkEnd w:id="1409"/>
      <w:bookmarkEnd w:id="1410"/>
      <w:bookmarkEnd w:id="1411"/>
      <w:bookmarkEnd w:id="1412"/>
      <w:bookmarkEnd w:id="1413"/>
      <w:bookmarkEnd w:id="1414"/>
      <w:bookmarkEnd w:id="1415"/>
      <w:bookmarkEnd w:id="1416"/>
    </w:p>
    <w:p w14:paraId="6F89AB58" w14:textId="068A7823" w:rsidR="003A31CF" w:rsidRDefault="003A31CF" w:rsidP="00B33331">
      <w:pPr>
        <w:rPr>
          <w:rStyle w:val="Hyperlink"/>
          <w:color w:val="auto"/>
          <w:u w:val="none"/>
        </w:rPr>
      </w:pPr>
      <w:r>
        <w:t xml:space="preserve">There are two methods </w:t>
      </w:r>
      <w:r w:rsidR="00AF335D">
        <w:t>for</w:t>
      </w:r>
      <w:r>
        <w:t xml:space="preserve"> defining the characters of a barcode string that will be used for Process Control – Wildcard (default) and Parsing. See </w:t>
      </w:r>
      <w:hyperlink w:anchor="_Barcode_Tab_1" w:history="1">
        <w:r w:rsidRPr="00AD04D6">
          <w:rPr>
            <w:rStyle w:val="Hyperlink"/>
            <w:i/>
          </w:rPr>
          <w:t>Appendix C – Barcode</w:t>
        </w:r>
      </w:hyperlink>
      <w:r>
        <w:rPr>
          <w:rStyle w:val="Hyperlink"/>
          <w:u w:val="none"/>
        </w:rPr>
        <w:t xml:space="preserve"> </w:t>
      </w:r>
      <w:r>
        <w:rPr>
          <w:rStyle w:val="Hyperlink"/>
          <w:color w:val="auto"/>
          <w:u w:val="none"/>
        </w:rPr>
        <w:t>for how to change between methods.</w:t>
      </w:r>
    </w:p>
    <w:p w14:paraId="247CC459" w14:textId="77777777" w:rsidR="003A31CF" w:rsidRPr="003A31CF" w:rsidRDefault="003A31CF" w:rsidP="00B33331"/>
    <w:p w14:paraId="63D908BB" w14:textId="06114CA3" w:rsidR="00064A5D" w:rsidRDefault="003A31CF" w:rsidP="001217C8">
      <w:r>
        <w:rPr>
          <w:b/>
        </w:rPr>
        <w:t xml:space="preserve">Wildcard - </w:t>
      </w:r>
      <w:r w:rsidR="00571048" w:rsidRPr="00F0388A">
        <w:t>When V</w:t>
      </w:r>
      <w:r w:rsidR="00A756A7" w:rsidRPr="00F0388A">
        <w:t>irtual Profiling is started, the system produces the Barcode Process Control dialog bo</w:t>
      </w:r>
      <w:r w:rsidR="00064A5D">
        <w:t xml:space="preserve">x which </w:t>
      </w:r>
      <w:r w:rsidR="00A756A7" w:rsidRPr="00F0388A">
        <w:t xml:space="preserve">gives </w:t>
      </w:r>
      <w:r w:rsidR="00BF3428" w:rsidRPr="00F0388A">
        <w:t>you</w:t>
      </w:r>
      <w:r w:rsidR="00A756A7" w:rsidRPr="00F0388A">
        <w:t xml:space="preserve"> the opportunity to:</w:t>
      </w:r>
      <w:r w:rsidR="00064A5D">
        <w:t xml:space="preserve"> </w:t>
      </w:r>
      <w:r w:rsidR="00A756A7" w:rsidRPr="00F0388A">
        <w:t>Enter the Process Control String</w:t>
      </w:r>
      <w:r w:rsidR="00064A5D">
        <w:t xml:space="preserve">, </w:t>
      </w:r>
      <w:r w:rsidR="00A756A7" w:rsidRPr="00F0388A">
        <w:t xml:space="preserve">Change the Process </w:t>
      </w:r>
      <w:r w:rsidR="0010099E" w:rsidRPr="00F0388A">
        <w:t>Control</w:t>
      </w:r>
      <w:r w:rsidR="00A756A7" w:rsidRPr="00F0388A">
        <w:t xml:space="preserve"> String</w:t>
      </w:r>
      <w:r w:rsidR="00064A5D">
        <w:t xml:space="preserve">, or </w:t>
      </w:r>
      <w:r w:rsidR="00A756A7" w:rsidRPr="00F0388A">
        <w:t>Disable Process Control</w:t>
      </w:r>
      <w:r w:rsidR="00C22E05" w:rsidRPr="00F0388A">
        <w:t xml:space="preserve"> for this Virtual Profile run.</w:t>
      </w:r>
    </w:p>
    <w:p w14:paraId="3C543003" w14:textId="37E48384" w:rsidR="001217C8" w:rsidRPr="00F0388A" w:rsidRDefault="003A31CF" w:rsidP="001217C8">
      <w:r w:rsidRPr="00F0388A">
        <w:t>If</w:t>
      </w:r>
      <w:r w:rsidR="00A756A7" w:rsidRPr="00F0388A">
        <w:t xml:space="preserve"> the Process Control function is enabled (Global Preferences)</w:t>
      </w:r>
      <w:r>
        <w:t xml:space="preserve"> and the Wildcard method is selected</w:t>
      </w:r>
      <w:r w:rsidR="00064A5D">
        <w:t xml:space="preserve"> (Configuration Program)</w:t>
      </w:r>
      <w:r w:rsidR="00A756A7" w:rsidRPr="00F0388A">
        <w:t>, this dialog box will appear every time Virtual Profiling</w:t>
      </w:r>
      <w:r w:rsidR="00C22E05" w:rsidRPr="00F0388A">
        <w:t xml:space="preserve"> is enabled.</w:t>
      </w:r>
      <w:r w:rsidR="00571048" w:rsidRPr="00F0388A">
        <w:t xml:space="preserve">  See </w:t>
      </w:r>
      <w:r w:rsidR="000679D0" w:rsidRPr="00F0388A">
        <w:fldChar w:fldCharType="begin"/>
      </w:r>
      <w:r w:rsidR="000679D0" w:rsidRPr="00F0388A">
        <w:instrText xml:space="preserve"> REF _Ref185971378 \h </w:instrText>
      </w:r>
      <w:r w:rsidR="00F0388A" w:rsidRPr="00F0388A">
        <w:instrText xml:space="preserve"> \* MERGEFORMAT </w:instrText>
      </w:r>
      <w:r w:rsidR="000679D0" w:rsidRPr="00F0388A">
        <w:fldChar w:fldCharType="separate"/>
      </w:r>
      <w:r w:rsidR="007A7D53">
        <w:t xml:space="preserve">Figure </w:t>
      </w:r>
      <w:r w:rsidR="007A7D53">
        <w:rPr>
          <w:noProof/>
        </w:rPr>
        <w:t>49</w:t>
      </w:r>
      <w:r w:rsidR="000679D0" w:rsidRPr="00F0388A">
        <w:fldChar w:fldCharType="end"/>
      </w:r>
      <w:r w:rsidR="000679D0" w:rsidRPr="00F0388A">
        <w:t>.</w:t>
      </w:r>
      <w:r>
        <w:t xml:space="preserve"> E</w:t>
      </w:r>
      <w:r w:rsidR="001217C8" w:rsidRPr="00F0388A">
        <w:t xml:space="preserve">nter the barcode </w:t>
      </w:r>
      <w:r>
        <w:t>control s</w:t>
      </w:r>
      <w:r w:rsidR="001217C8" w:rsidRPr="00F0388A">
        <w:t xml:space="preserve">tring that is specific to the product </w:t>
      </w:r>
      <w:r>
        <w:t xml:space="preserve">family </w:t>
      </w:r>
      <w:r w:rsidR="001217C8" w:rsidRPr="00F0388A">
        <w:t xml:space="preserve">that </w:t>
      </w:r>
      <w:r w:rsidR="008F74EE">
        <w:t>is</w:t>
      </w:r>
      <w:r w:rsidR="001217C8" w:rsidRPr="00F0388A">
        <w:t xml:space="preserve"> running.  The software reads the incoming </w:t>
      </w:r>
      <w:r>
        <w:t>s</w:t>
      </w:r>
      <w:r w:rsidR="001217C8" w:rsidRPr="00F0388A">
        <w:t xml:space="preserve">tring and compares </w:t>
      </w:r>
      <w:r>
        <w:t>it</w:t>
      </w:r>
      <w:r w:rsidR="001217C8" w:rsidRPr="00F0388A">
        <w:t xml:space="preserve"> to that of the </w:t>
      </w:r>
      <w:r>
        <w:t xml:space="preserve">specified </w:t>
      </w:r>
      <w:r w:rsidR="001217C8" w:rsidRPr="00F0388A">
        <w:t xml:space="preserve">Process Control String, for every product.  If the string values differ, an alarm is activated, and the process is stopped via the </w:t>
      </w:r>
      <w:r w:rsidR="0073072E">
        <w:t>alarm relay</w:t>
      </w:r>
      <w:r w:rsidR="001217C8" w:rsidRPr="00F0388A">
        <w:t xml:space="preserve"> device.</w:t>
      </w:r>
    </w:p>
    <w:p w14:paraId="04C2A5DB" w14:textId="1EC4B6C3" w:rsidR="00A756A7" w:rsidRDefault="00A756A7" w:rsidP="00A756A7"/>
    <w:p w14:paraId="3A616FF7" w14:textId="50E42EB1" w:rsidR="00571048" w:rsidRDefault="00064A5D" w:rsidP="00B33331">
      <w:pPr>
        <w:jc w:val="center"/>
      </w:pPr>
      <w:r w:rsidRPr="00710034">
        <w:rPr>
          <w:noProof/>
        </w:rPr>
        <w:drawing>
          <wp:inline distT="0" distB="0" distL="0" distR="0" wp14:anchorId="56E77B53" wp14:editId="3FECFACB">
            <wp:extent cx="2622550" cy="1371600"/>
            <wp:effectExtent l="19050" t="19050" r="25400" b="190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2550" cy="1371600"/>
                    </a:xfrm>
                    <a:prstGeom prst="rect">
                      <a:avLst/>
                    </a:prstGeom>
                    <a:noFill/>
                    <a:ln w="6350" cmpd="sng">
                      <a:solidFill>
                        <a:srgbClr val="000000"/>
                      </a:solidFill>
                      <a:miter lim="800000"/>
                      <a:headEnd/>
                      <a:tailEnd/>
                    </a:ln>
                    <a:effectLst/>
                  </pic:spPr>
                </pic:pic>
              </a:graphicData>
            </a:graphic>
          </wp:inline>
        </w:drawing>
      </w:r>
    </w:p>
    <w:p w14:paraId="4711336B" w14:textId="32120600" w:rsidR="00A756A7" w:rsidRDefault="00571048" w:rsidP="00F5043F">
      <w:pPr>
        <w:pStyle w:val="Caption"/>
      </w:pPr>
      <w:bookmarkStart w:id="1417" w:name="_Ref18597137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49</w:t>
      </w:r>
      <w:r w:rsidR="00B41E3E">
        <w:rPr>
          <w:noProof/>
        </w:rPr>
        <w:fldChar w:fldCharType="end"/>
      </w:r>
      <w:bookmarkEnd w:id="1417"/>
      <w:r w:rsidR="000679D0">
        <w:t>: Barcode Process Control dialog</w:t>
      </w:r>
    </w:p>
    <w:p w14:paraId="4A3854A2" w14:textId="6E13AA02" w:rsidR="00064A5D" w:rsidRDefault="00064A5D" w:rsidP="00064A5D"/>
    <w:p w14:paraId="036E02CB" w14:textId="70D68300" w:rsidR="00064A5D" w:rsidRDefault="00064A5D" w:rsidP="00064A5D">
      <w:r>
        <w:rPr>
          <w:b/>
        </w:rPr>
        <w:t>Parsing</w:t>
      </w:r>
      <w:r>
        <w:t xml:space="preserve"> – Whereas with the Wildcard method, the Control String characters must be sequential, using the Parsing method allows you to specify characters in any position of the string to be the Control String. </w:t>
      </w:r>
    </w:p>
    <w:p w14:paraId="706C903B" w14:textId="75B184F5" w:rsidR="00064A5D" w:rsidRDefault="00064A5D" w:rsidP="00064A5D">
      <w:r>
        <w:t xml:space="preserve">In Profile Explorer, right click in the </w:t>
      </w:r>
      <w:r>
        <w:rPr>
          <w:i/>
        </w:rPr>
        <w:t>Control String</w:t>
      </w:r>
      <w:r>
        <w:t xml:space="preserve"> column for a given product and choose </w:t>
      </w:r>
      <w:r>
        <w:rPr>
          <w:i/>
        </w:rPr>
        <w:t>Add Control string</w:t>
      </w:r>
      <w:r>
        <w:t>:</w:t>
      </w:r>
    </w:p>
    <w:p w14:paraId="6F34CF34" w14:textId="3646AB35" w:rsidR="00064A5D" w:rsidRDefault="00064A5D" w:rsidP="00064A5D">
      <w:pPr>
        <w:jc w:val="center"/>
      </w:pPr>
      <w:r>
        <w:rPr>
          <w:noProof/>
        </w:rPr>
        <w:drawing>
          <wp:inline distT="0" distB="0" distL="0" distR="0" wp14:anchorId="0903E9DA" wp14:editId="015E1A36">
            <wp:extent cx="5485921" cy="1057275"/>
            <wp:effectExtent l="0" t="0" r="635"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rofile Explorer - Parsing 1.png"/>
                    <pic:cNvPicPr/>
                  </pic:nvPicPr>
                  <pic:blipFill rotWithShape="1">
                    <a:blip r:embed="rId173">
                      <a:extLst>
                        <a:ext uri="{28A0092B-C50C-407E-A947-70E740481C1C}">
                          <a14:useLocalDpi xmlns:a14="http://schemas.microsoft.com/office/drawing/2010/main" val="0"/>
                        </a:ext>
                      </a:extLst>
                    </a:blip>
                    <a:srcRect b="5505"/>
                    <a:stretch/>
                  </pic:blipFill>
                  <pic:spPr bwMode="auto">
                    <a:xfrm>
                      <a:off x="0" y="0"/>
                      <a:ext cx="5494707" cy="1058968"/>
                    </a:xfrm>
                    <a:prstGeom prst="rect">
                      <a:avLst/>
                    </a:prstGeom>
                    <a:ln>
                      <a:noFill/>
                    </a:ln>
                    <a:extLst>
                      <a:ext uri="{53640926-AAD7-44D8-BBD7-CCE9431645EC}">
                        <a14:shadowObscured xmlns:a14="http://schemas.microsoft.com/office/drawing/2010/main"/>
                      </a:ext>
                    </a:extLst>
                  </pic:spPr>
                </pic:pic>
              </a:graphicData>
            </a:graphic>
          </wp:inline>
        </w:drawing>
      </w:r>
    </w:p>
    <w:p w14:paraId="5022E200" w14:textId="5C2A3870" w:rsidR="00064A5D" w:rsidRDefault="00064A5D" w:rsidP="00064A5D"/>
    <w:p w14:paraId="5AC41354" w14:textId="6FE5A669" w:rsidR="00064A5D" w:rsidRDefault="00064A5D" w:rsidP="00064A5D">
      <w:r>
        <w:t xml:space="preserve">A window will open for selecting </w:t>
      </w:r>
      <w:r w:rsidR="008D5336">
        <w:t>defining the characters of the control string:</w:t>
      </w:r>
    </w:p>
    <w:p w14:paraId="7A951EF2" w14:textId="0D31F291" w:rsidR="008D5336" w:rsidRDefault="008D5336" w:rsidP="008D5336">
      <w:pPr>
        <w:jc w:val="center"/>
      </w:pPr>
      <w:r>
        <w:rPr>
          <w:noProof/>
        </w:rPr>
        <w:drawing>
          <wp:inline distT="0" distB="0" distL="0" distR="0" wp14:anchorId="56BD508B" wp14:editId="122042A4">
            <wp:extent cx="2834322" cy="2076450"/>
            <wp:effectExtent l="0" t="0" r="444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rofile Explorer - Parsing 2.png"/>
                    <pic:cNvPicPr/>
                  </pic:nvPicPr>
                  <pic:blipFill>
                    <a:blip r:embed="rId174">
                      <a:extLst>
                        <a:ext uri="{28A0092B-C50C-407E-A947-70E740481C1C}">
                          <a14:useLocalDpi xmlns:a14="http://schemas.microsoft.com/office/drawing/2010/main" val="0"/>
                        </a:ext>
                      </a:extLst>
                    </a:blip>
                    <a:stretch>
                      <a:fillRect/>
                    </a:stretch>
                  </pic:blipFill>
                  <pic:spPr>
                    <a:xfrm>
                      <a:off x="0" y="0"/>
                      <a:ext cx="2842839" cy="2082690"/>
                    </a:xfrm>
                    <a:prstGeom prst="rect">
                      <a:avLst/>
                    </a:prstGeom>
                  </pic:spPr>
                </pic:pic>
              </a:graphicData>
            </a:graphic>
          </wp:inline>
        </w:drawing>
      </w:r>
    </w:p>
    <w:p w14:paraId="50335648" w14:textId="58222BFA" w:rsidR="008D5336" w:rsidRDefault="008D5336" w:rsidP="008D5336">
      <w:pPr>
        <w:jc w:val="center"/>
      </w:pPr>
    </w:p>
    <w:p w14:paraId="31FDF97A" w14:textId="034FA562" w:rsidR="008D5336" w:rsidRDefault="008D5336" w:rsidP="008D5336">
      <w:r>
        <w:lastRenderedPageBreak/>
        <w:t xml:space="preserve">Scan a barcode for the selected product and the full string will be displayed in the window. You can then select the individual characters that will be the </w:t>
      </w:r>
      <w:r w:rsidRPr="00E23C91">
        <w:rPr>
          <w:i/>
        </w:rPr>
        <w:t>Control String</w:t>
      </w:r>
      <w:r>
        <w:rPr>
          <w:i/>
        </w:rPr>
        <w:t xml:space="preserve"> </w:t>
      </w:r>
      <w:r>
        <w:t xml:space="preserve">for this product family. Click </w:t>
      </w:r>
      <w:r>
        <w:rPr>
          <w:i/>
        </w:rPr>
        <w:t>Add</w:t>
      </w:r>
      <w:r>
        <w:t xml:space="preserve"> to save this </w:t>
      </w:r>
      <w:r w:rsidRPr="00E23C91">
        <w:rPr>
          <w:i/>
        </w:rPr>
        <w:t>Control String</w:t>
      </w:r>
      <w:r>
        <w:t xml:space="preserve"> to the product:</w:t>
      </w:r>
    </w:p>
    <w:p w14:paraId="47D6BEB4" w14:textId="21885ECB" w:rsidR="008D5336" w:rsidRDefault="008D5336" w:rsidP="008D5336">
      <w:pPr>
        <w:jc w:val="center"/>
      </w:pPr>
      <w:r>
        <w:rPr>
          <w:noProof/>
        </w:rPr>
        <w:drawing>
          <wp:inline distT="0" distB="0" distL="0" distR="0" wp14:anchorId="1A867480" wp14:editId="7AA949D2">
            <wp:extent cx="3143250" cy="2097778"/>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rofile Explorer - Parsing 3.png"/>
                    <pic:cNvPicPr/>
                  </pic:nvPicPr>
                  <pic:blipFill>
                    <a:blip r:embed="rId175">
                      <a:extLst>
                        <a:ext uri="{28A0092B-C50C-407E-A947-70E740481C1C}">
                          <a14:useLocalDpi xmlns:a14="http://schemas.microsoft.com/office/drawing/2010/main" val="0"/>
                        </a:ext>
                      </a:extLst>
                    </a:blip>
                    <a:stretch>
                      <a:fillRect/>
                    </a:stretch>
                  </pic:blipFill>
                  <pic:spPr>
                    <a:xfrm>
                      <a:off x="0" y="0"/>
                      <a:ext cx="3162134" cy="2110381"/>
                    </a:xfrm>
                    <a:prstGeom prst="rect">
                      <a:avLst/>
                    </a:prstGeom>
                  </pic:spPr>
                </pic:pic>
              </a:graphicData>
            </a:graphic>
          </wp:inline>
        </w:drawing>
      </w:r>
    </w:p>
    <w:p w14:paraId="07A96273" w14:textId="258C0964" w:rsidR="008D5336" w:rsidRDefault="008D5336" w:rsidP="008D5336"/>
    <w:p w14:paraId="08511A92" w14:textId="32E3D57B" w:rsidR="008D5336" w:rsidRDefault="008D5336" w:rsidP="008D5336">
      <w:r>
        <w:t xml:space="preserve">The </w:t>
      </w:r>
      <w:r>
        <w:rPr>
          <w:i/>
        </w:rPr>
        <w:t>Control String</w:t>
      </w:r>
      <w:r>
        <w:t xml:space="preserve"> column will now display the defined string for that product name</w:t>
      </w:r>
      <w:r w:rsidR="006B505B">
        <w:t>:</w:t>
      </w:r>
    </w:p>
    <w:p w14:paraId="1209C881" w14:textId="6981B090" w:rsidR="008D5336" w:rsidRDefault="008D5336" w:rsidP="008D5336">
      <w:pPr>
        <w:jc w:val="center"/>
      </w:pPr>
      <w:r>
        <w:rPr>
          <w:noProof/>
        </w:rPr>
        <w:drawing>
          <wp:inline distT="0" distB="0" distL="0" distR="0" wp14:anchorId="1682261A" wp14:editId="4B81E421">
            <wp:extent cx="5943600" cy="997585"/>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rofile Explorer - Parsing 4.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997585"/>
                    </a:xfrm>
                    <a:prstGeom prst="rect">
                      <a:avLst/>
                    </a:prstGeom>
                  </pic:spPr>
                </pic:pic>
              </a:graphicData>
            </a:graphic>
          </wp:inline>
        </w:drawing>
      </w:r>
    </w:p>
    <w:p w14:paraId="2F5F7F32" w14:textId="7D9F76CE" w:rsidR="006B505B" w:rsidRDefault="006B505B" w:rsidP="008D5336">
      <w:pPr>
        <w:jc w:val="center"/>
      </w:pPr>
    </w:p>
    <w:p w14:paraId="06A85068" w14:textId="178BCCE9" w:rsidR="003A31CF" w:rsidRDefault="006B505B" w:rsidP="00E23C91">
      <w:r>
        <w:t xml:space="preserve">With the Parsing method, you also have the ability to add more than one </w:t>
      </w:r>
      <w:r w:rsidRPr="007005B7">
        <w:rPr>
          <w:i/>
        </w:rPr>
        <w:t>Control String</w:t>
      </w:r>
      <w:r>
        <w:t xml:space="preserve"> for a given product by repeating the same steps above. You can remove a </w:t>
      </w:r>
      <w:r w:rsidRPr="007005B7">
        <w:rPr>
          <w:i/>
        </w:rPr>
        <w:t>Control String</w:t>
      </w:r>
      <w:r>
        <w:rPr>
          <w:i/>
        </w:rPr>
        <w:t xml:space="preserve"> </w:t>
      </w:r>
      <w:r>
        <w:t xml:space="preserve">for a product by right-clicking and choosing the </w:t>
      </w:r>
      <w:r>
        <w:rPr>
          <w:i/>
        </w:rPr>
        <w:t>Edit Control String</w:t>
      </w:r>
      <w:r>
        <w:t xml:space="preserve"> selection.</w:t>
      </w:r>
      <w:bookmarkStart w:id="1418" w:name="_Toc358296350"/>
      <w:bookmarkStart w:id="1419" w:name="_Toc358298515"/>
      <w:bookmarkStart w:id="1420" w:name="_Toc469335000"/>
      <w:bookmarkStart w:id="1421" w:name="_Toc504120426"/>
      <w:bookmarkStart w:id="1422" w:name="_Toc527644409"/>
      <w:bookmarkStart w:id="1423" w:name="_Toc528599508"/>
      <w:bookmarkEnd w:id="1407"/>
    </w:p>
    <w:p w14:paraId="79EE5DCB" w14:textId="6428A755" w:rsidR="00A756A7" w:rsidRPr="00F0388A" w:rsidRDefault="008058F8">
      <w:pPr>
        <w:pStyle w:val="Heading3"/>
      </w:pPr>
      <w:bookmarkStart w:id="1424" w:name="_Toc17993544"/>
      <w:bookmarkStart w:id="1425" w:name="_Toc37267262"/>
      <w:bookmarkStart w:id="1426" w:name="_Toc51666841"/>
      <w:r w:rsidRPr="00F0388A">
        <w:t>Barcode Product Sensor (B</w:t>
      </w:r>
      <w:r w:rsidR="00B33331">
        <w:t>PS</w:t>
      </w:r>
      <w:r w:rsidRPr="00F0388A">
        <w:t>)</w:t>
      </w:r>
      <w:bookmarkEnd w:id="1418"/>
      <w:bookmarkEnd w:id="1419"/>
      <w:bookmarkEnd w:id="1420"/>
      <w:bookmarkEnd w:id="1421"/>
      <w:bookmarkEnd w:id="1422"/>
      <w:bookmarkEnd w:id="1423"/>
      <w:bookmarkEnd w:id="1424"/>
      <w:bookmarkEnd w:id="1425"/>
      <w:bookmarkEnd w:id="1426"/>
    </w:p>
    <w:p w14:paraId="4891315A" w14:textId="7B8D1AB5" w:rsidR="00A756A7" w:rsidRDefault="00214F88" w:rsidP="00A756A7">
      <w:r>
        <w:t>W</w:t>
      </w:r>
      <w:r w:rsidR="00DF63A3" w:rsidRPr="00F0388A">
        <w:t>PI</w:t>
      </w:r>
      <w:r w:rsidR="00A756A7" w:rsidRPr="00F0388A">
        <w:t xml:space="preserve"> systems using the optional BPS and Process Control barcode function will have the ability to activate an alarm if a products barcode label is not r</w:t>
      </w:r>
      <w:r w:rsidR="00C22E05" w:rsidRPr="00F0388A">
        <w:t>ead.</w:t>
      </w:r>
    </w:p>
    <w:p w14:paraId="051F263C" w14:textId="77777777" w:rsidR="00B33331" w:rsidRPr="00B33331" w:rsidRDefault="00B33331" w:rsidP="00A756A7">
      <w:pPr>
        <w:rPr>
          <w:sz w:val="14"/>
        </w:rPr>
      </w:pPr>
    </w:p>
    <w:p w14:paraId="170A8BCA" w14:textId="36CC8931" w:rsidR="00A756A7" w:rsidRDefault="00A756A7" w:rsidP="00B33331">
      <w:r w:rsidRPr="00F0388A">
        <w:t>When the BPS detects a product whose barcode label has not been read, or the BPS is tripped accidentally</w:t>
      </w:r>
      <w:r w:rsidR="00BE65BF" w:rsidRPr="00F0388A">
        <w:t>,</w:t>
      </w:r>
      <w:r w:rsidRPr="00F0388A">
        <w:t xml:space="preserve"> an alarm is </w:t>
      </w:r>
      <w:r w:rsidR="00E46BD0" w:rsidRPr="00F0388A">
        <w:t>activated,</w:t>
      </w:r>
      <w:r w:rsidRPr="00F0388A">
        <w:t xml:space="preserve"> and the process is stopped via the </w:t>
      </w:r>
      <w:r w:rsidR="0073072E">
        <w:t>alarm relay</w:t>
      </w:r>
      <w:r w:rsidR="00C22E05" w:rsidRPr="00F0388A">
        <w:t xml:space="preserve">.  Alarm 5C </w:t>
      </w:r>
      <w:r w:rsidR="007362A3">
        <w:t>appears</w:t>
      </w:r>
      <w:r w:rsidR="00C22E05" w:rsidRPr="00F0388A">
        <w:rPr>
          <w:color w:val="FF0000"/>
        </w:rPr>
        <w:t>.</w:t>
      </w:r>
      <w:r w:rsidR="00571048" w:rsidRPr="00F0388A">
        <w:rPr>
          <w:color w:val="FF0000"/>
        </w:rPr>
        <w:t xml:space="preserve"> </w:t>
      </w:r>
      <w:r w:rsidR="00571048" w:rsidRPr="00F0388A">
        <w:t xml:space="preserve"> See </w:t>
      </w:r>
      <w:r w:rsidR="000679D0" w:rsidRPr="00F0388A">
        <w:fldChar w:fldCharType="begin"/>
      </w:r>
      <w:r w:rsidR="000679D0" w:rsidRPr="00F0388A">
        <w:instrText xml:space="preserve"> REF _Ref185971446 \h </w:instrText>
      </w:r>
      <w:r w:rsidR="00F0388A" w:rsidRPr="00F0388A">
        <w:instrText xml:space="preserve"> \* MERGEFORMAT </w:instrText>
      </w:r>
      <w:r w:rsidR="000679D0" w:rsidRPr="00F0388A">
        <w:fldChar w:fldCharType="separate"/>
      </w:r>
      <w:r w:rsidR="007A7D53">
        <w:t xml:space="preserve">Figure </w:t>
      </w:r>
      <w:r w:rsidR="007A7D53">
        <w:rPr>
          <w:noProof/>
        </w:rPr>
        <w:t>50</w:t>
      </w:r>
      <w:r w:rsidR="000679D0" w:rsidRPr="00F0388A">
        <w:fldChar w:fldCharType="end"/>
      </w:r>
      <w:r w:rsidR="000679D0" w:rsidRPr="00F0388A">
        <w:t>.</w:t>
      </w:r>
    </w:p>
    <w:p w14:paraId="0AA17C82" w14:textId="77777777" w:rsidR="00B33331" w:rsidRPr="00B33331" w:rsidRDefault="00B33331" w:rsidP="00B33331">
      <w:pPr>
        <w:rPr>
          <w:sz w:val="14"/>
          <w:szCs w:val="16"/>
        </w:rPr>
      </w:pPr>
    </w:p>
    <w:p w14:paraId="70323C93" w14:textId="77777777" w:rsidR="000679D0" w:rsidRPr="004B2B33" w:rsidRDefault="00DD450D" w:rsidP="004B2B33">
      <w:pPr>
        <w:jc w:val="center"/>
      </w:pPr>
      <w:bookmarkStart w:id="1427" w:name="_Ref185971390"/>
      <w:r w:rsidRPr="004B2B33">
        <w:rPr>
          <w:noProof/>
        </w:rPr>
        <w:drawing>
          <wp:inline distT="0" distB="0" distL="0" distR="0" wp14:anchorId="1E0B7450" wp14:editId="51199855">
            <wp:extent cx="2711450" cy="1714500"/>
            <wp:effectExtent l="0" t="0" r="0" b="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1450" cy="1714500"/>
                    </a:xfrm>
                    <a:prstGeom prst="rect">
                      <a:avLst/>
                    </a:prstGeom>
                    <a:noFill/>
                    <a:ln>
                      <a:noFill/>
                    </a:ln>
                  </pic:spPr>
                </pic:pic>
              </a:graphicData>
            </a:graphic>
          </wp:inline>
        </w:drawing>
      </w:r>
    </w:p>
    <w:p w14:paraId="524AB9D4" w14:textId="413608B1" w:rsidR="000679D0" w:rsidRDefault="000679D0" w:rsidP="000679D0">
      <w:pPr>
        <w:pStyle w:val="Caption"/>
      </w:pPr>
      <w:bookmarkStart w:id="1428" w:name="_Ref18597144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50</w:t>
      </w:r>
      <w:r w:rsidR="00B41E3E">
        <w:rPr>
          <w:noProof/>
        </w:rPr>
        <w:fldChar w:fldCharType="end"/>
      </w:r>
      <w:bookmarkEnd w:id="1427"/>
      <w:bookmarkEnd w:id="1428"/>
      <w:r>
        <w:t>: Alarm 5C</w:t>
      </w:r>
    </w:p>
    <w:p w14:paraId="17C7DF8C" w14:textId="77777777" w:rsidR="00B85835" w:rsidRPr="00F0388A" w:rsidRDefault="00B85835" w:rsidP="00B33331">
      <w:r>
        <w:t>Control buttons on the screen let you</w:t>
      </w:r>
      <w:r w:rsidRPr="00F0388A">
        <w:t>:</w:t>
      </w:r>
    </w:p>
    <w:p w14:paraId="69D7B60E" w14:textId="77777777" w:rsidR="00B85835" w:rsidRDefault="00B85835" w:rsidP="00A97125">
      <w:pPr>
        <w:pStyle w:val="ListParagraph"/>
        <w:numPr>
          <w:ilvl w:val="0"/>
          <w:numId w:val="109"/>
        </w:numPr>
        <w:contextualSpacing/>
      </w:pPr>
      <w:r>
        <w:t>Manually reenter the barcode, using the keyboard or a handheld scanner</w:t>
      </w:r>
    </w:p>
    <w:p w14:paraId="137019C5" w14:textId="77777777" w:rsidR="00B85835" w:rsidRDefault="00B85835" w:rsidP="00A97125">
      <w:pPr>
        <w:pStyle w:val="ListParagraph"/>
        <w:numPr>
          <w:ilvl w:val="0"/>
          <w:numId w:val="109"/>
        </w:numPr>
        <w:contextualSpacing/>
      </w:pPr>
      <w:r>
        <w:t>Rescan the barcode with a mounted scanner</w:t>
      </w:r>
    </w:p>
    <w:p w14:paraId="4E995682" w14:textId="77777777" w:rsidR="00B85835" w:rsidRDefault="00B85835" w:rsidP="00A97125">
      <w:pPr>
        <w:pStyle w:val="ListParagraph"/>
        <w:numPr>
          <w:ilvl w:val="0"/>
          <w:numId w:val="109"/>
        </w:numPr>
        <w:contextualSpacing/>
      </w:pPr>
      <w:r>
        <w:t>Continue production without the barcode</w:t>
      </w:r>
    </w:p>
    <w:p w14:paraId="6B989F0D" w14:textId="77777777" w:rsidR="00B85835" w:rsidRDefault="00B85835" w:rsidP="00A97125">
      <w:pPr>
        <w:pStyle w:val="ListParagraph"/>
        <w:numPr>
          <w:ilvl w:val="0"/>
          <w:numId w:val="109"/>
        </w:numPr>
        <w:contextualSpacing/>
      </w:pPr>
      <w:r>
        <w:t>Remove the board from the line.</w:t>
      </w:r>
    </w:p>
    <w:p w14:paraId="591AB027" w14:textId="77777777" w:rsidR="00CE06C0" w:rsidRPr="00C0592E" w:rsidRDefault="00B33331">
      <w:pPr>
        <w:pStyle w:val="Heading3"/>
      </w:pPr>
      <w:bookmarkStart w:id="1429" w:name="_Toc358296351"/>
      <w:bookmarkStart w:id="1430" w:name="_Toc358298516"/>
      <w:bookmarkStart w:id="1431" w:name="_Toc469335001"/>
      <w:bookmarkStart w:id="1432" w:name="_Toc504120427"/>
      <w:bookmarkStart w:id="1433" w:name="_Toc527644410"/>
      <w:bookmarkStart w:id="1434" w:name="_Toc528599509"/>
      <w:bookmarkStart w:id="1435" w:name="_Toc17993545"/>
      <w:bookmarkStart w:id="1436" w:name="_Toc37267263"/>
      <w:bookmarkStart w:id="1437" w:name="_Toc51666842"/>
      <w:r>
        <w:lastRenderedPageBreak/>
        <w:t>Read</w:t>
      </w:r>
      <w:r w:rsidR="00CE06C0">
        <w:t xml:space="preserve"> </w:t>
      </w:r>
      <w:r w:rsidR="008058F8">
        <w:t>B</w:t>
      </w:r>
      <w:r w:rsidR="008058F8" w:rsidRPr="00C0592E">
        <w:t>arcode</w:t>
      </w:r>
      <w:r w:rsidR="008058F8">
        <w:t xml:space="preserve">s </w:t>
      </w:r>
      <w:proofErr w:type="gramStart"/>
      <w:r w:rsidR="008058F8">
        <w:t>With</w:t>
      </w:r>
      <w:proofErr w:type="gramEnd"/>
      <w:r w:rsidR="008058F8">
        <w:t xml:space="preserve"> A </w:t>
      </w:r>
      <w:r w:rsidR="00CE06C0">
        <w:t>Product</w:t>
      </w:r>
      <w:r w:rsidR="00CE06C0" w:rsidRPr="00C0592E">
        <w:t xml:space="preserve"> Traceability </w:t>
      </w:r>
      <w:r w:rsidR="00CE06C0">
        <w:t>Scanner</w:t>
      </w:r>
      <w:bookmarkEnd w:id="1429"/>
      <w:bookmarkEnd w:id="1430"/>
      <w:bookmarkEnd w:id="1431"/>
      <w:bookmarkEnd w:id="1432"/>
      <w:bookmarkEnd w:id="1433"/>
      <w:bookmarkEnd w:id="1434"/>
      <w:bookmarkEnd w:id="1435"/>
      <w:bookmarkEnd w:id="1436"/>
      <w:bookmarkEnd w:id="1437"/>
    </w:p>
    <w:p w14:paraId="6FE4C0E0" w14:textId="7FD62722" w:rsidR="00CE06C0" w:rsidRDefault="00CE06C0" w:rsidP="00CE06C0">
      <w:r w:rsidRPr="00C0592E">
        <w:t xml:space="preserve">If you </w:t>
      </w:r>
      <w:r>
        <w:t>use a Product Traceability Scanner (PTS)</w:t>
      </w:r>
      <w:r w:rsidRPr="00C0592E">
        <w:t xml:space="preserve"> </w:t>
      </w:r>
      <w:r>
        <w:t xml:space="preserve">to read barcode labels while running VP, </w:t>
      </w:r>
      <w:r w:rsidRPr="00C0592E">
        <w:t xml:space="preserve">you will get a barcode recorded along with a PWI for every board that passes thru the </w:t>
      </w:r>
      <w:r w:rsidR="009822ED">
        <w:t>machine</w:t>
      </w:r>
      <w:r>
        <w:t xml:space="preserve">.  You enable this function by selecting </w:t>
      </w:r>
      <w:r w:rsidRPr="002218F3">
        <w:rPr>
          <w:i/>
        </w:rPr>
        <w:t>Traceability</w:t>
      </w:r>
      <w:r w:rsidRPr="00C0592E">
        <w:t xml:space="preserve"> under Barcode tab in the Global Preferences</w:t>
      </w:r>
      <w:r>
        <w:t xml:space="preserve">. </w:t>
      </w:r>
      <w:r w:rsidRPr="00C0592E">
        <w:t xml:space="preserve"> </w:t>
      </w:r>
    </w:p>
    <w:p w14:paraId="35C8431E" w14:textId="77777777" w:rsidR="00CE06C0" w:rsidRPr="00451A6E" w:rsidRDefault="00CE06C0" w:rsidP="00CE06C0">
      <w:pPr>
        <w:rPr>
          <w:sz w:val="14"/>
        </w:rPr>
      </w:pPr>
    </w:p>
    <w:p w14:paraId="0587B6B8" w14:textId="27B9B270" w:rsidR="00A756A7" w:rsidRPr="00CE06C0" w:rsidRDefault="00B33331" w:rsidP="00062A0A">
      <w:pPr>
        <w:pStyle w:val="Heading4"/>
      </w:pPr>
      <w:r>
        <w:t>Use</w:t>
      </w:r>
      <w:r w:rsidR="00CE06C0">
        <w:t xml:space="preserve"> </w:t>
      </w:r>
      <w:r w:rsidR="0069449D">
        <w:t>a</w:t>
      </w:r>
      <w:r w:rsidR="00530DA9">
        <w:t xml:space="preserve"> </w:t>
      </w:r>
      <w:r w:rsidR="00A756A7" w:rsidRPr="00CE06C0">
        <w:t xml:space="preserve">PTS </w:t>
      </w:r>
      <w:r w:rsidR="00691D7D" w:rsidRPr="00CE06C0">
        <w:t>at</w:t>
      </w:r>
      <w:r w:rsidR="00530DA9" w:rsidRPr="00CE06C0">
        <w:t xml:space="preserve"> </w:t>
      </w:r>
      <w:r w:rsidR="00691D7D">
        <w:t>t</w:t>
      </w:r>
      <w:r w:rsidR="00530DA9">
        <w:t xml:space="preserve">he </w:t>
      </w:r>
      <w:r w:rsidR="00691D7D">
        <w:t>Machine</w:t>
      </w:r>
      <w:r w:rsidR="00530DA9">
        <w:t xml:space="preserve"> E</w:t>
      </w:r>
      <w:r w:rsidR="00530DA9" w:rsidRPr="00CE06C0">
        <w:t>xit</w:t>
      </w:r>
    </w:p>
    <w:p w14:paraId="427968D1" w14:textId="30AA8219" w:rsidR="00A756A7" w:rsidRPr="00F0388A" w:rsidRDefault="00A756A7" w:rsidP="00A756A7">
      <w:r w:rsidRPr="00F0388A">
        <w:t xml:space="preserve">When installed on the </w:t>
      </w:r>
      <w:r w:rsidR="006A5A04">
        <w:t>machine</w:t>
      </w:r>
      <w:r w:rsidRPr="00F0388A">
        <w:t xml:space="preserve"> exit, the PTS reads barcode labels as the product exits the </w:t>
      </w:r>
      <w:r w:rsidR="00691D7D">
        <w:t>machine</w:t>
      </w:r>
      <w:r w:rsidRPr="00F0388A">
        <w:t xml:space="preserve">.  If the barcode label is not read, Alarm 5 </w:t>
      </w:r>
      <w:r w:rsidR="007362A3">
        <w:t>appears</w:t>
      </w:r>
      <w:r w:rsidRPr="00F0388A">
        <w:t>.</w:t>
      </w:r>
      <w:r w:rsidR="00571048" w:rsidRPr="00F0388A">
        <w:t xml:space="preserve">  </w:t>
      </w:r>
      <w:r w:rsidR="00691D7D">
        <w:t xml:space="preserve">With this configuration, there is no ability to add a barcode string to the data if this alarm was generated. </w:t>
      </w:r>
      <w:r w:rsidR="00571048" w:rsidRPr="00F0388A">
        <w:t xml:space="preserve">See </w:t>
      </w:r>
      <w:r w:rsidR="000679D0" w:rsidRPr="00F0388A">
        <w:fldChar w:fldCharType="begin"/>
      </w:r>
      <w:r w:rsidR="000679D0" w:rsidRPr="00F0388A">
        <w:instrText xml:space="preserve"> REF _Ref185971695 \h </w:instrText>
      </w:r>
      <w:r w:rsidR="00F0388A" w:rsidRPr="00F0388A">
        <w:instrText xml:space="preserve"> \* MERGEFORMAT </w:instrText>
      </w:r>
      <w:r w:rsidR="000679D0" w:rsidRPr="00F0388A">
        <w:fldChar w:fldCharType="separate"/>
      </w:r>
      <w:r w:rsidR="007A7D53">
        <w:t xml:space="preserve">Figure </w:t>
      </w:r>
      <w:r w:rsidR="007A7D53">
        <w:rPr>
          <w:noProof/>
        </w:rPr>
        <w:t>51</w:t>
      </w:r>
      <w:r w:rsidR="000679D0" w:rsidRPr="00F0388A">
        <w:fldChar w:fldCharType="end"/>
      </w:r>
      <w:r w:rsidR="00571048" w:rsidRPr="00F0388A">
        <w:t xml:space="preserve">.  </w:t>
      </w:r>
      <w:r w:rsidR="00BF3428" w:rsidRPr="00F0388A">
        <w:t>You</w:t>
      </w:r>
      <w:r w:rsidRPr="00F0388A">
        <w:t xml:space="preserve"> can disable the Missing Barcode Alarm in the Global Preferences screen.</w:t>
      </w:r>
    </w:p>
    <w:p w14:paraId="46B6E7B4" w14:textId="77777777" w:rsidR="00571048" w:rsidRDefault="00DD450D" w:rsidP="00451A6E">
      <w:pPr>
        <w:jc w:val="center"/>
      </w:pPr>
      <w:r w:rsidRPr="00451A6E">
        <w:rPr>
          <w:noProof/>
        </w:rPr>
        <w:drawing>
          <wp:inline distT="0" distB="0" distL="0" distR="0" wp14:anchorId="390BB391" wp14:editId="5DF5E69E">
            <wp:extent cx="2838450" cy="1797050"/>
            <wp:effectExtent l="0" t="0" r="0" b="0"/>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38450" cy="1797050"/>
                    </a:xfrm>
                    <a:prstGeom prst="rect">
                      <a:avLst/>
                    </a:prstGeom>
                    <a:noFill/>
                    <a:ln>
                      <a:noFill/>
                    </a:ln>
                  </pic:spPr>
                </pic:pic>
              </a:graphicData>
            </a:graphic>
          </wp:inline>
        </w:drawing>
      </w:r>
    </w:p>
    <w:p w14:paraId="71E3ACB2" w14:textId="2616913B" w:rsidR="001C2342" w:rsidRDefault="00571048" w:rsidP="00F5043F">
      <w:pPr>
        <w:pStyle w:val="Caption"/>
      </w:pPr>
      <w:bookmarkStart w:id="1438" w:name="_Ref18597169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51</w:t>
      </w:r>
      <w:r w:rsidR="00B41E3E">
        <w:rPr>
          <w:noProof/>
        </w:rPr>
        <w:fldChar w:fldCharType="end"/>
      </w:r>
      <w:bookmarkEnd w:id="1438"/>
      <w:r w:rsidR="000679D0">
        <w:t>: Alarm 5</w:t>
      </w:r>
    </w:p>
    <w:p w14:paraId="46650D5E" w14:textId="2F76E2DE" w:rsidR="00CE06C0" w:rsidRPr="00CE06C0" w:rsidRDefault="000C16B3" w:rsidP="00062A0A">
      <w:pPr>
        <w:pStyle w:val="Heading4"/>
      </w:pPr>
      <w:r>
        <w:t>Use</w:t>
      </w:r>
      <w:r w:rsidR="00CE06C0">
        <w:t xml:space="preserve"> </w:t>
      </w:r>
      <w:r w:rsidR="0069449D">
        <w:t>a</w:t>
      </w:r>
      <w:r w:rsidR="00530DA9">
        <w:t xml:space="preserve"> </w:t>
      </w:r>
      <w:r w:rsidR="00CE06C0" w:rsidRPr="00CE06C0">
        <w:t xml:space="preserve">PTS </w:t>
      </w:r>
      <w:r w:rsidR="0069449D">
        <w:t>a</w:t>
      </w:r>
      <w:r w:rsidR="00530DA9" w:rsidRPr="00CE06C0">
        <w:t xml:space="preserve">t </w:t>
      </w:r>
      <w:r w:rsidR="00691D7D">
        <w:t>t</w:t>
      </w:r>
      <w:r w:rsidR="00530DA9">
        <w:t xml:space="preserve">he </w:t>
      </w:r>
      <w:r w:rsidR="00691D7D">
        <w:t>Machine</w:t>
      </w:r>
      <w:r w:rsidR="00530DA9">
        <w:t xml:space="preserve"> Entrance</w:t>
      </w:r>
    </w:p>
    <w:p w14:paraId="2DBEADC9" w14:textId="2FCA07C4" w:rsidR="001217C8" w:rsidRPr="00F0388A" w:rsidRDefault="001217C8" w:rsidP="001217C8">
      <w:r w:rsidRPr="00F0388A">
        <w:t xml:space="preserve">When installed on a load conveyor, the PTS reads barcode labels before the products enter the </w:t>
      </w:r>
      <w:r w:rsidR="00691D7D">
        <w:t>machine</w:t>
      </w:r>
      <w:r w:rsidRPr="00F0388A">
        <w:t xml:space="preserve">.  If the barcode label is not read, the process is stopped before the product enters the </w:t>
      </w:r>
      <w:r w:rsidR="006A5A04">
        <w:t>machine</w:t>
      </w:r>
      <w:r w:rsidRPr="00F0388A">
        <w:t xml:space="preserve">.  This method requires </w:t>
      </w:r>
      <w:ins w:id="1439" w:author="Tom Bergeron" w:date="2021-06-22T12:48:00Z">
        <w:r w:rsidR="00EF2EF8">
          <w:t xml:space="preserve">an </w:t>
        </w:r>
      </w:ins>
      <w:del w:id="1440" w:author="Tom Bergeron" w:date="2021-06-22T12:48:00Z">
        <w:r w:rsidRPr="00F0388A" w:rsidDel="00EF2EF8">
          <w:delText>a</w:delText>
        </w:r>
        <w:r w:rsidR="00691D7D" w:rsidDel="00EF2EF8">
          <w:delText xml:space="preserve"> DAU</w:delText>
        </w:r>
        <w:r w:rsidRPr="00F0388A" w:rsidDel="00EF2EF8">
          <w:delText xml:space="preserve">, </w:delText>
        </w:r>
      </w:del>
      <w:r w:rsidR="0073072E">
        <w:t>alarm relay</w:t>
      </w:r>
      <w:r w:rsidRPr="00F0388A">
        <w:t>, and load conveyor.</w:t>
      </w:r>
    </w:p>
    <w:p w14:paraId="071DBB4F" w14:textId="77777777" w:rsidR="001217C8" w:rsidRPr="00451A6E" w:rsidRDefault="001217C8" w:rsidP="001217C8">
      <w:pPr>
        <w:rPr>
          <w:sz w:val="14"/>
        </w:rPr>
      </w:pPr>
    </w:p>
    <w:p w14:paraId="1AA77D86" w14:textId="53D28046" w:rsidR="00A756A7" w:rsidRPr="00F0388A" w:rsidRDefault="00691D7D" w:rsidP="00A756A7">
      <w:r>
        <w:t>W</w:t>
      </w:r>
      <w:r w:rsidR="00DF63A3" w:rsidRPr="00F0388A">
        <w:t>PI</w:t>
      </w:r>
      <w:r w:rsidR="00A756A7" w:rsidRPr="00F0388A">
        <w:t xml:space="preserve"> systems using </w:t>
      </w:r>
      <w:r w:rsidR="00AD41B1" w:rsidRPr="00F0388A">
        <w:t>a</w:t>
      </w:r>
      <w:r w:rsidR="00A756A7" w:rsidRPr="00F0388A">
        <w:t xml:space="preserve"> BPS and Process traceability barcode function (PTS at </w:t>
      </w:r>
      <w:r w:rsidR="006A5A04">
        <w:t>machine</w:t>
      </w:r>
      <w:r w:rsidR="00A756A7" w:rsidRPr="00F0388A">
        <w:t xml:space="preserve"> entrance) will have the ability to activate an alarm if a products barcode la</w:t>
      </w:r>
      <w:r w:rsidR="00586614" w:rsidRPr="00F0388A">
        <w:t>bel is not read or is damaged.</w:t>
      </w:r>
      <w:r w:rsidR="0069449D">
        <w:t xml:space="preserve"> </w:t>
      </w:r>
      <w:r w:rsidR="00A756A7" w:rsidRPr="00F0388A">
        <w:t>When the BPS detects a product whose barcode label has not been read, or the BPS is tripped accidentally</w:t>
      </w:r>
      <w:r w:rsidR="00BE65BF" w:rsidRPr="00F0388A">
        <w:t>,</w:t>
      </w:r>
      <w:r w:rsidR="00A756A7" w:rsidRPr="00F0388A">
        <w:t xml:space="preserve"> an alarm is </w:t>
      </w:r>
      <w:r w:rsidRPr="00F0388A">
        <w:t>activated,</w:t>
      </w:r>
      <w:r w:rsidR="00A756A7" w:rsidRPr="00F0388A">
        <w:t xml:space="preserve"> and the process is stopped via the </w:t>
      </w:r>
      <w:r w:rsidR="0073072E">
        <w:t>alarm relay</w:t>
      </w:r>
      <w:r w:rsidR="00621532">
        <w:t>.  Alarm 5a</w:t>
      </w:r>
      <w:r w:rsidR="00586614" w:rsidRPr="00F0388A">
        <w:t xml:space="preserve"> </w:t>
      </w:r>
      <w:r w:rsidR="007362A3">
        <w:t>appears</w:t>
      </w:r>
      <w:r w:rsidR="00586614" w:rsidRPr="00F0388A">
        <w:t>.</w:t>
      </w:r>
      <w:r w:rsidR="00571048" w:rsidRPr="00F0388A">
        <w:t xml:space="preserve">  See </w:t>
      </w:r>
      <w:r w:rsidR="000679D0" w:rsidRPr="00F0388A">
        <w:fldChar w:fldCharType="begin"/>
      </w:r>
      <w:r w:rsidR="000679D0" w:rsidRPr="00F0388A">
        <w:instrText xml:space="preserve"> REF _Ref185971708 \h </w:instrText>
      </w:r>
      <w:r w:rsidR="00F0388A">
        <w:instrText xml:space="preserve"> \* MERGEFORMAT </w:instrText>
      </w:r>
      <w:r w:rsidR="000679D0" w:rsidRPr="00F0388A">
        <w:fldChar w:fldCharType="separate"/>
      </w:r>
      <w:r w:rsidR="007A7D53">
        <w:t xml:space="preserve">Figure </w:t>
      </w:r>
      <w:r w:rsidR="007A7D53">
        <w:rPr>
          <w:noProof/>
        </w:rPr>
        <w:t>52</w:t>
      </w:r>
      <w:r w:rsidR="000679D0" w:rsidRPr="00F0388A">
        <w:fldChar w:fldCharType="end"/>
      </w:r>
      <w:r w:rsidR="00571048" w:rsidRPr="00F0388A">
        <w:t>.</w:t>
      </w:r>
    </w:p>
    <w:p w14:paraId="26873D85" w14:textId="77777777" w:rsidR="00355529" w:rsidRPr="00451A6E" w:rsidRDefault="00355529" w:rsidP="00451A6E">
      <w:pPr>
        <w:rPr>
          <w:sz w:val="14"/>
        </w:rPr>
      </w:pPr>
    </w:p>
    <w:p w14:paraId="2D4FE7DE" w14:textId="77777777" w:rsidR="00355529" w:rsidRDefault="00355529" w:rsidP="0073547B">
      <w:r>
        <w:t>Control buttons on the screen let you</w:t>
      </w:r>
      <w:r w:rsidRPr="00F0388A">
        <w:t>:</w:t>
      </w:r>
    </w:p>
    <w:p w14:paraId="6D7EED3D" w14:textId="77777777" w:rsidR="0073547B" w:rsidRPr="00F0388A" w:rsidRDefault="0073547B" w:rsidP="0073547B"/>
    <w:p w14:paraId="396022D7" w14:textId="77777777" w:rsidR="00355529" w:rsidRDefault="00355529" w:rsidP="00A97125">
      <w:pPr>
        <w:pStyle w:val="ListParagraph"/>
        <w:numPr>
          <w:ilvl w:val="0"/>
          <w:numId w:val="110"/>
        </w:numPr>
        <w:contextualSpacing/>
      </w:pPr>
      <w:r>
        <w:t>Manually reenter the barcode, using the keyboard or a handheld scanner</w:t>
      </w:r>
    </w:p>
    <w:p w14:paraId="38255850" w14:textId="77777777" w:rsidR="00355529" w:rsidRDefault="00355529" w:rsidP="00A97125">
      <w:pPr>
        <w:pStyle w:val="ListParagraph"/>
        <w:numPr>
          <w:ilvl w:val="0"/>
          <w:numId w:val="110"/>
        </w:numPr>
        <w:contextualSpacing/>
      </w:pPr>
      <w:r>
        <w:t>Rescan the barcode with a mounted scanner</w:t>
      </w:r>
    </w:p>
    <w:p w14:paraId="0BB9D679" w14:textId="77777777" w:rsidR="00355529" w:rsidRDefault="00355529" w:rsidP="00A97125">
      <w:pPr>
        <w:pStyle w:val="ListParagraph"/>
        <w:numPr>
          <w:ilvl w:val="0"/>
          <w:numId w:val="110"/>
        </w:numPr>
        <w:contextualSpacing/>
      </w:pPr>
      <w:r>
        <w:t>Continue production without the barcode</w:t>
      </w:r>
    </w:p>
    <w:p w14:paraId="73659886" w14:textId="77777777" w:rsidR="00355529" w:rsidRDefault="00355529" w:rsidP="00A97125">
      <w:pPr>
        <w:pStyle w:val="ListParagraph"/>
        <w:numPr>
          <w:ilvl w:val="0"/>
          <w:numId w:val="110"/>
        </w:numPr>
        <w:contextualSpacing/>
      </w:pPr>
      <w:r>
        <w:t>Remove the board from the line.</w:t>
      </w:r>
    </w:p>
    <w:p w14:paraId="1B995234" w14:textId="77777777" w:rsidR="00355529" w:rsidRPr="00451A6E" w:rsidRDefault="00355529" w:rsidP="00355529">
      <w:pPr>
        <w:rPr>
          <w:sz w:val="14"/>
          <w:lang w:val="en"/>
        </w:rPr>
      </w:pPr>
    </w:p>
    <w:p w14:paraId="63F362BD" w14:textId="77777777" w:rsidR="00355529" w:rsidRPr="00355529" w:rsidRDefault="00DD450D" w:rsidP="00355529">
      <w:pPr>
        <w:jc w:val="center"/>
        <w:rPr>
          <w:lang w:val="en"/>
        </w:rPr>
      </w:pPr>
      <w:r>
        <w:rPr>
          <w:noProof/>
        </w:rPr>
        <w:drawing>
          <wp:inline distT="0" distB="0" distL="0" distR="0" wp14:anchorId="12890DEE" wp14:editId="3D9D3143">
            <wp:extent cx="2686050" cy="1739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86050" cy="1739900"/>
                    </a:xfrm>
                    <a:prstGeom prst="rect">
                      <a:avLst/>
                    </a:prstGeom>
                    <a:noFill/>
                    <a:ln>
                      <a:noFill/>
                    </a:ln>
                  </pic:spPr>
                </pic:pic>
              </a:graphicData>
            </a:graphic>
          </wp:inline>
        </w:drawing>
      </w:r>
    </w:p>
    <w:p w14:paraId="0B1FE24D" w14:textId="02B9E28F" w:rsidR="00586614" w:rsidRDefault="00571048" w:rsidP="001217C8">
      <w:pPr>
        <w:pStyle w:val="Caption"/>
      </w:pPr>
      <w:bookmarkStart w:id="1441" w:name="_Ref185971708"/>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52</w:t>
      </w:r>
      <w:r w:rsidR="00B41E3E">
        <w:rPr>
          <w:noProof/>
        </w:rPr>
        <w:fldChar w:fldCharType="end"/>
      </w:r>
      <w:bookmarkEnd w:id="1441"/>
      <w:r w:rsidR="004C746F">
        <w:t>: Alarm 5a</w:t>
      </w:r>
    </w:p>
    <w:p w14:paraId="1386F269" w14:textId="77777777" w:rsidR="003A31CF" w:rsidRPr="004F3EB4" w:rsidRDefault="003A31CF" w:rsidP="00E23C91">
      <w:pPr>
        <w:pStyle w:val="Heading2"/>
        <w:rPr>
          <w:rFonts w:ascii="Trebuchet MS" w:hAnsi="Trebuchet MS"/>
          <w:szCs w:val="24"/>
        </w:rPr>
      </w:pPr>
      <w:bookmarkStart w:id="1442" w:name="_Toc17993546"/>
      <w:bookmarkStart w:id="1443" w:name="_Toc37267264"/>
      <w:bookmarkStart w:id="1444" w:name="_Toc51666657"/>
      <w:bookmarkStart w:id="1445" w:name="_Toc51666843"/>
      <w:bookmarkStart w:id="1446" w:name="_Toc504120428"/>
      <w:bookmarkStart w:id="1447" w:name="_Toc527644411"/>
      <w:bookmarkStart w:id="1448" w:name="_Toc528599510"/>
      <w:bookmarkStart w:id="1449" w:name="_Toc119468171"/>
      <w:bookmarkStart w:id="1450" w:name="_Toc353195443"/>
      <w:bookmarkStart w:id="1451" w:name="_Toc358296352"/>
      <w:bookmarkStart w:id="1452" w:name="_Toc358298517"/>
      <w:bookmarkStart w:id="1453" w:name="_Toc469335002"/>
      <w:r w:rsidRPr="004F3EB4">
        <w:lastRenderedPageBreak/>
        <w:t>Enable Barcoding Per Product</w:t>
      </w:r>
      <w:bookmarkEnd w:id="1442"/>
      <w:bookmarkEnd w:id="1443"/>
      <w:bookmarkEnd w:id="1444"/>
      <w:bookmarkEnd w:id="1445"/>
      <w:r w:rsidRPr="004F3EB4">
        <w:t xml:space="preserve"> </w:t>
      </w:r>
    </w:p>
    <w:p w14:paraId="3B0E6310" w14:textId="77777777" w:rsidR="003A31CF" w:rsidRDefault="003A31CF" w:rsidP="003A31CF">
      <w:r w:rsidRPr="00B33331">
        <w:t>You have the ability to turn on or off the Process Control and Traceability functions on a per product basis. When the Barcode feature is active, in Profile Explorer you will find checkboxes for the two different functions to the right of each product folder. These checkboxes allow you turn on/off the feature independently for each product:</w:t>
      </w:r>
    </w:p>
    <w:p w14:paraId="31FB2A24" w14:textId="77777777" w:rsidR="003A31CF" w:rsidRDefault="003A31CF" w:rsidP="003A31CF"/>
    <w:p w14:paraId="0B8C6BF1" w14:textId="6075DD6A" w:rsidR="003A31CF" w:rsidRDefault="00A05828" w:rsidP="003A31CF">
      <w:pPr>
        <w:jc w:val="center"/>
      </w:pPr>
      <w:r>
        <w:rPr>
          <w:noProof/>
        </w:rPr>
        <mc:AlternateContent>
          <mc:Choice Requires="wps">
            <w:drawing>
              <wp:anchor distT="0" distB="0" distL="114300" distR="114300" simplePos="0" relativeHeight="251653120" behindDoc="0" locked="0" layoutInCell="1" allowOverlap="1" wp14:anchorId="1A7BF964" wp14:editId="5277A677">
                <wp:simplePos x="0" y="0"/>
                <wp:positionH relativeFrom="column">
                  <wp:posOffset>3895725</wp:posOffset>
                </wp:positionH>
                <wp:positionV relativeFrom="paragraph">
                  <wp:posOffset>387985</wp:posOffset>
                </wp:positionV>
                <wp:extent cx="1619250" cy="561975"/>
                <wp:effectExtent l="19050" t="19050" r="19050" b="28575"/>
                <wp:wrapNone/>
                <wp:docPr id="2780" name="Rectangle 2780"/>
                <wp:cNvGraphicFramePr/>
                <a:graphic xmlns:a="http://schemas.openxmlformats.org/drawingml/2006/main">
                  <a:graphicData uri="http://schemas.microsoft.com/office/word/2010/wordprocessingShape">
                    <wps:wsp>
                      <wps:cNvSpPr/>
                      <wps:spPr>
                        <a:xfrm>
                          <a:off x="0" y="0"/>
                          <a:ext cx="1619250" cy="56197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09D57" id="Rectangle 2780" o:spid="_x0000_s1026" style="position:absolute;margin-left:306.75pt;margin-top:30.55pt;width:127.5pt;height:4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" filled="f" strokecolor="#ed7d31 [3205]" strokeweight="2.25pt"/>
            </w:pict>
          </mc:Fallback>
        </mc:AlternateContent>
      </w:r>
      <w:r w:rsidR="003A31CF">
        <w:rPr>
          <w:noProof/>
        </w:rPr>
        <w:drawing>
          <wp:inline distT="0" distB="0" distL="0" distR="0" wp14:anchorId="4BA47300" wp14:editId="5339F5E0">
            <wp:extent cx="5751082" cy="952500"/>
            <wp:effectExtent l="0" t="0" r="254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817052" cy="963426"/>
                    </a:xfrm>
                    <a:prstGeom prst="rect">
                      <a:avLst/>
                    </a:prstGeom>
                    <a:noFill/>
                    <a:ln>
                      <a:noFill/>
                    </a:ln>
                  </pic:spPr>
                </pic:pic>
              </a:graphicData>
            </a:graphic>
          </wp:inline>
        </w:drawing>
      </w:r>
    </w:p>
    <w:p w14:paraId="3B8EA0A2" w14:textId="18E429C9" w:rsidR="003A31CF" w:rsidRDefault="003A31CF" w:rsidP="003A31CF">
      <w:pPr>
        <w:jc w:val="center"/>
      </w:pPr>
    </w:p>
    <w:p w14:paraId="0423CCB4" w14:textId="77777777" w:rsidR="00A05828" w:rsidRDefault="00A05828" w:rsidP="003A31CF">
      <w:pPr>
        <w:jc w:val="center"/>
      </w:pPr>
    </w:p>
    <w:p w14:paraId="61395E31" w14:textId="6940C1E9" w:rsidR="00084CB7" w:rsidRDefault="00084CB7" w:rsidP="003A31CF">
      <w:pPr>
        <w:pStyle w:val="Heading2"/>
      </w:pPr>
      <w:bookmarkStart w:id="1454" w:name="_Toc17993547"/>
      <w:bookmarkStart w:id="1455" w:name="_Toc37267265"/>
      <w:bookmarkStart w:id="1456" w:name="_Toc51666658"/>
      <w:bookmarkStart w:id="1457" w:name="_Toc51666844"/>
      <w:r>
        <w:t xml:space="preserve">Display </w:t>
      </w:r>
      <w:r w:rsidR="001A5CA8">
        <w:t xml:space="preserve">the </w:t>
      </w:r>
      <w:r>
        <w:t>Current Barcode Queue</w:t>
      </w:r>
      <w:bookmarkEnd w:id="1446"/>
      <w:bookmarkEnd w:id="1447"/>
      <w:bookmarkEnd w:id="1448"/>
      <w:bookmarkEnd w:id="1454"/>
      <w:bookmarkEnd w:id="1455"/>
      <w:bookmarkEnd w:id="1456"/>
      <w:bookmarkEnd w:id="1457"/>
    </w:p>
    <w:p w14:paraId="70DF5CCF" w14:textId="474DF3E6" w:rsidR="00084CB7" w:rsidRDefault="00084CB7" w:rsidP="000843D2">
      <w:r w:rsidRPr="00084CB7">
        <w:t xml:space="preserve">A button </w:t>
      </w:r>
      <w:r w:rsidR="0010099E">
        <w:t>for the barcode queue</w:t>
      </w:r>
      <w:r w:rsidRPr="00084CB7">
        <w:t xml:space="preserve"> </w:t>
      </w:r>
      <w:r w:rsidR="00C1149D">
        <w:t xml:space="preserve">is available on </w:t>
      </w:r>
      <w:r w:rsidRPr="00084CB7">
        <w:t>the</w:t>
      </w:r>
      <w:r w:rsidR="0093338C">
        <w:t xml:space="preserve"> Graph, Description, Charts, and Troubleshooting</w:t>
      </w:r>
      <w:r w:rsidRPr="00084CB7">
        <w:t xml:space="preserve"> screen</w:t>
      </w:r>
      <w:r w:rsidR="0093338C">
        <w:t>s</w:t>
      </w:r>
      <w:r w:rsidRPr="00084CB7">
        <w:t xml:space="preserve"> during a live VP</w:t>
      </w:r>
      <w:r>
        <w:t xml:space="preserve">. </w:t>
      </w:r>
      <w:r w:rsidR="00C1149D">
        <w:t xml:space="preserve">This allows a user to remove a product and its associated barcode string from the line before the product enters the </w:t>
      </w:r>
      <w:r w:rsidR="00A05828">
        <w:t>machine</w:t>
      </w:r>
      <w:r w:rsidR="00C1149D">
        <w:t xml:space="preserve">. </w:t>
      </w:r>
      <w:r>
        <w:t>The software will</w:t>
      </w:r>
      <w:r w:rsidR="00C1149D">
        <w:t xml:space="preserve"> </w:t>
      </w:r>
      <w:r w:rsidR="0010099E">
        <w:t xml:space="preserve">display this button </w:t>
      </w:r>
      <w:r>
        <w:t>e</w:t>
      </w:r>
      <w:r w:rsidRPr="00084CB7">
        <w:t xml:space="preserve">ven if </w:t>
      </w:r>
      <w:r w:rsidR="00C1149D">
        <w:t>a</w:t>
      </w:r>
      <w:r w:rsidRPr="00084CB7">
        <w:t xml:space="preserve">ll </w:t>
      </w:r>
      <w:r w:rsidR="00C1149D">
        <w:t>barcode options are disabled</w:t>
      </w:r>
      <w:r>
        <w:t>.</w:t>
      </w:r>
    </w:p>
    <w:p w14:paraId="43F85754" w14:textId="77777777" w:rsidR="00084CB7" w:rsidRDefault="00084CB7" w:rsidP="000843D2"/>
    <w:p w14:paraId="293AFB2C" w14:textId="206707CC" w:rsidR="00084CB7" w:rsidRDefault="00A05828" w:rsidP="00E23C91">
      <w:pPr>
        <w:jc w:val="center"/>
      </w:pPr>
      <w:r>
        <w:rPr>
          <w:noProof/>
        </w:rPr>
        <mc:AlternateContent>
          <mc:Choice Requires="wps">
            <w:drawing>
              <wp:anchor distT="0" distB="0" distL="114300" distR="114300" simplePos="0" relativeHeight="251643904" behindDoc="0" locked="0" layoutInCell="1" allowOverlap="1" wp14:anchorId="1B068CDE" wp14:editId="719A79A0">
                <wp:simplePos x="0" y="0"/>
                <wp:positionH relativeFrom="column">
                  <wp:posOffset>3143250</wp:posOffset>
                </wp:positionH>
                <wp:positionV relativeFrom="paragraph">
                  <wp:posOffset>567055</wp:posOffset>
                </wp:positionV>
                <wp:extent cx="866775" cy="438150"/>
                <wp:effectExtent l="19050" t="19050" r="28575" b="19050"/>
                <wp:wrapNone/>
                <wp:docPr id="2778" name="Rectangle 2778"/>
                <wp:cNvGraphicFramePr/>
                <a:graphic xmlns:a="http://schemas.openxmlformats.org/drawingml/2006/main">
                  <a:graphicData uri="http://schemas.microsoft.com/office/word/2010/wordprocessingShape">
                    <wps:wsp>
                      <wps:cNvSpPr/>
                      <wps:spPr>
                        <a:xfrm>
                          <a:off x="0" y="0"/>
                          <a:ext cx="866775" cy="4381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6978F" id="Rectangle 2778" o:spid="_x0000_s1026" style="position:absolute;margin-left:247.5pt;margin-top:44.65pt;width:68.25pt;height:3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" filled="f" strokecolor="#ed7d31 [3205]" strokeweight="2.25pt"/>
            </w:pict>
          </mc:Fallback>
        </mc:AlternateContent>
      </w:r>
      <w:r w:rsidR="00084CB7">
        <w:rPr>
          <w:noProof/>
        </w:rPr>
        <w:drawing>
          <wp:inline distT="0" distB="0" distL="0" distR="0" wp14:anchorId="515C270B" wp14:editId="4E38D481">
            <wp:extent cx="5755825" cy="1095375"/>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791403" cy="1102146"/>
                    </a:xfrm>
                    <a:prstGeom prst="rect">
                      <a:avLst/>
                    </a:prstGeom>
                    <a:ln>
                      <a:noFill/>
                    </a:ln>
                    <a:extLst>
                      <a:ext uri="{53640926-AAD7-44D8-BBD7-CCE9431645EC}">
                        <a14:shadowObscured xmlns:a14="http://schemas.microsoft.com/office/drawing/2010/main"/>
                      </a:ext>
                    </a:extLst>
                  </pic:spPr>
                </pic:pic>
              </a:graphicData>
            </a:graphic>
          </wp:inline>
        </w:drawing>
      </w:r>
    </w:p>
    <w:p w14:paraId="56C28FAA" w14:textId="0CB69DC1" w:rsidR="00084CB7" w:rsidRDefault="00084CB7" w:rsidP="000843D2"/>
    <w:p w14:paraId="010E4DF2" w14:textId="14929074" w:rsidR="00084CB7" w:rsidRDefault="00084CB7" w:rsidP="00E23C91">
      <w:pPr>
        <w:jc w:val="center"/>
      </w:pPr>
    </w:p>
    <w:p w14:paraId="1CD0E095" w14:textId="77777777" w:rsidR="00084CB7" w:rsidRDefault="00084CB7" w:rsidP="000843D2"/>
    <w:p w14:paraId="1444794B" w14:textId="77777777" w:rsidR="00084CB7" w:rsidRDefault="00084CB7" w:rsidP="000843D2">
      <w:r>
        <w:t>When hovering the mouse over the button, a tool tip “Display Barcode Queue”</w:t>
      </w:r>
      <w:r w:rsidRPr="00084CB7">
        <w:t xml:space="preserve"> </w:t>
      </w:r>
      <w:r>
        <w:t>will display.</w:t>
      </w:r>
    </w:p>
    <w:p w14:paraId="21EDE3F7" w14:textId="77777777" w:rsidR="00084CB7" w:rsidRDefault="00084CB7" w:rsidP="000843D2"/>
    <w:p w14:paraId="5144E369" w14:textId="7433C589" w:rsidR="00084CB7" w:rsidRDefault="00084CB7" w:rsidP="00E23C91">
      <w:pPr>
        <w:jc w:val="center"/>
      </w:pPr>
      <w:r>
        <w:rPr>
          <w:noProof/>
        </w:rPr>
        <w:drawing>
          <wp:inline distT="0" distB="0" distL="0" distR="0" wp14:anchorId="2AF3936C" wp14:editId="467044D7">
            <wp:extent cx="3761928" cy="915335"/>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761928" cy="915335"/>
                    </a:xfrm>
                    <a:prstGeom prst="rect">
                      <a:avLst/>
                    </a:prstGeom>
                    <a:ln>
                      <a:noFill/>
                    </a:ln>
                    <a:extLst>
                      <a:ext uri="{53640926-AAD7-44D8-BBD7-CCE9431645EC}">
                        <a14:shadowObscured xmlns:a14="http://schemas.microsoft.com/office/drawing/2010/main"/>
                      </a:ext>
                    </a:extLst>
                  </pic:spPr>
                </pic:pic>
              </a:graphicData>
            </a:graphic>
          </wp:inline>
        </w:drawing>
      </w:r>
    </w:p>
    <w:p w14:paraId="5AD514C6" w14:textId="77777777" w:rsidR="00084CB7" w:rsidRDefault="00084CB7">
      <w:pPr>
        <w:rPr>
          <w:rFonts w:ascii="Arial" w:hAnsi="Arial" w:cs="Arial"/>
          <w:b/>
          <w:bCs/>
          <w:sz w:val="24"/>
          <w:szCs w:val="26"/>
        </w:rPr>
      </w:pPr>
      <w:r>
        <w:br w:type="page"/>
      </w:r>
    </w:p>
    <w:p w14:paraId="3B8AE3C5" w14:textId="082E154B" w:rsidR="00084CB7" w:rsidRDefault="00084CB7">
      <w:pPr>
        <w:pStyle w:val="Heading3"/>
      </w:pPr>
      <w:bookmarkStart w:id="1458" w:name="_Toc504120429"/>
      <w:bookmarkStart w:id="1459" w:name="_Toc527644412"/>
      <w:bookmarkStart w:id="1460" w:name="_Toc528599511"/>
      <w:bookmarkStart w:id="1461" w:name="_Toc17993548"/>
      <w:bookmarkStart w:id="1462" w:name="_Toc37267266"/>
      <w:bookmarkStart w:id="1463" w:name="_Toc51666845"/>
      <w:r>
        <w:lastRenderedPageBreak/>
        <w:t>Barcode Queue Dialog</w:t>
      </w:r>
      <w:bookmarkEnd w:id="1458"/>
      <w:bookmarkEnd w:id="1459"/>
      <w:bookmarkEnd w:id="1460"/>
      <w:bookmarkEnd w:id="1461"/>
      <w:bookmarkEnd w:id="1462"/>
      <w:bookmarkEnd w:id="1463"/>
    </w:p>
    <w:p w14:paraId="5A50CF5C" w14:textId="77777777" w:rsidR="00C1149D" w:rsidRDefault="00084CB7" w:rsidP="00C1149D">
      <w:pPr>
        <w:pStyle w:val="NoSpacing"/>
      </w:pPr>
      <w:r>
        <w:t xml:space="preserve">Click the button to open the </w:t>
      </w:r>
      <w:r w:rsidRPr="000843D2">
        <w:rPr>
          <w:b/>
        </w:rPr>
        <w:t>Barcode Queue</w:t>
      </w:r>
      <w:r>
        <w:t xml:space="preserve"> dialog that displays a list of all the barcodes currently in the queue in order. </w:t>
      </w:r>
      <w:r w:rsidR="00C1149D">
        <w:t>The n</w:t>
      </w:r>
      <w:r>
        <w:t xml:space="preserve">ext barcode to be assigned </w:t>
      </w:r>
      <w:r w:rsidR="0093338C">
        <w:t>to a board</w:t>
      </w:r>
      <w:r w:rsidR="00C1149D">
        <w:t xml:space="preserve"> </w:t>
      </w:r>
      <w:r>
        <w:t>appears at the top of the list.</w:t>
      </w:r>
      <w:r w:rsidR="0093338C">
        <w:t xml:space="preserve"> A b</w:t>
      </w:r>
      <w:r w:rsidR="00C1149D">
        <w:t xml:space="preserve">arcode is </w:t>
      </w:r>
      <w:r w:rsidR="0093338C">
        <w:t xml:space="preserve">automatically </w:t>
      </w:r>
      <w:r w:rsidR="00C1149D">
        <w:t>removed from the list after the board has completely passed the entrance board sensor.</w:t>
      </w:r>
    </w:p>
    <w:p w14:paraId="692FF19C" w14:textId="61D13AB5" w:rsidR="00084CB7" w:rsidRDefault="00084CB7" w:rsidP="00084CB7"/>
    <w:p w14:paraId="6F54CACE" w14:textId="76FEC383" w:rsidR="00084CB7" w:rsidRDefault="00084CB7" w:rsidP="00084CB7"/>
    <w:p w14:paraId="22F53893" w14:textId="478290EE" w:rsidR="00084CB7" w:rsidRDefault="00084CB7" w:rsidP="000843D2">
      <w:pPr>
        <w:jc w:val="center"/>
      </w:pPr>
      <w:r>
        <w:rPr>
          <w:noProof/>
        </w:rPr>
        <w:drawing>
          <wp:inline distT="0" distB="0" distL="0" distR="0" wp14:anchorId="7C24ECAD" wp14:editId="5C0DC98A">
            <wp:extent cx="3676650" cy="2066925"/>
            <wp:effectExtent l="0" t="0" r="0" b="9525"/>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76650" cy="2066925"/>
                    </a:xfrm>
                    <a:prstGeom prst="rect">
                      <a:avLst/>
                    </a:prstGeom>
                  </pic:spPr>
                </pic:pic>
              </a:graphicData>
            </a:graphic>
          </wp:inline>
        </w:drawing>
      </w:r>
    </w:p>
    <w:p w14:paraId="34881D12" w14:textId="77777777" w:rsidR="00084CB7" w:rsidRDefault="00084CB7" w:rsidP="00084CB7"/>
    <w:p w14:paraId="64D001D2" w14:textId="77777777" w:rsidR="00084CB7" w:rsidRDefault="00084CB7" w:rsidP="00084CB7"/>
    <w:p w14:paraId="1AE2BDAB" w14:textId="77777777" w:rsidR="00084CB7" w:rsidRDefault="00084CB7" w:rsidP="00084CB7">
      <w:r>
        <w:t xml:space="preserve">Notice that the </w:t>
      </w:r>
      <w:r w:rsidRPr="000843D2">
        <w:rPr>
          <w:b/>
        </w:rPr>
        <w:t>Remove</w:t>
      </w:r>
      <w:r>
        <w:t xml:space="preserve"> button is disabled as default. When the user clicks a barcode, the </w:t>
      </w:r>
      <w:r w:rsidRPr="000843D2">
        <w:rPr>
          <w:b/>
        </w:rPr>
        <w:t>Remove</w:t>
      </w:r>
      <w:r>
        <w:t xml:space="preserve"> button becomes active.</w:t>
      </w:r>
    </w:p>
    <w:p w14:paraId="0792FD93" w14:textId="77777777" w:rsidR="00084CB7" w:rsidRDefault="00084CB7" w:rsidP="00084CB7">
      <w:pPr>
        <w:pStyle w:val="ListParagraph"/>
        <w:ind w:left="0"/>
        <w:jc w:val="center"/>
      </w:pPr>
      <w:r>
        <w:rPr>
          <w:noProof/>
        </w:rPr>
        <w:drawing>
          <wp:inline distT="0" distB="0" distL="0" distR="0" wp14:anchorId="0EC267AA" wp14:editId="17F9A062">
            <wp:extent cx="3676650" cy="20669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650" cy="2066925"/>
                    </a:xfrm>
                    <a:prstGeom prst="rect">
                      <a:avLst/>
                    </a:prstGeom>
                  </pic:spPr>
                </pic:pic>
              </a:graphicData>
            </a:graphic>
          </wp:inline>
        </w:drawing>
      </w:r>
    </w:p>
    <w:p w14:paraId="2D16A993" w14:textId="77777777" w:rsidR="00084CB7" w:rsidRDefault="00084CB7" w:rsidP="00084CB7">
      <w:pPr>
        <w:pStyle w:val="ListParagraph"/>
        <w:ind w:left="0"/>
        <w:jc w:val="center"/>
      </w:pPr>
    </w:p>
    <w:p w14:paraId="59743695" w14:textId="77777777" w:rsidR="00084CB7" w:rsidRPr="00084CB7" w:rsidRDefault="00084CB7" w:rsidP="000843D2"/>
    <w:p w14:paraId="5A5EC539" w14:textId="77777777" w:rsidR="00084CB7" w:rsidRDefault="00084CB7"/>
    <w:p w14:paraId="00C10669" w14:textId="429A1A07" w:rsidR="00084CB7" w:rsidRDefault="00084CB7">
      <w:pPr>
        <w:rPr>
          <w:rFonts w:ascii="Arial" w:hAnsi="Arial" w:cs="Arial"/>
          <w:b/>
          <w:bCs/>
          <w:iCs/>
          <w:sz w:val="32"/>
          <w:szCs w:val="28"/>
        </w:rPr>
      </w:pPr>
      <w:r>
        <w:br w:type="page"/>
      </w:r>
    </w:p>
    <w:p w14:paraId="081F9070" w14:textId="77777777" w:rsidR="00084CB7" w:rsidRDefault="00084CB7">
      <w:pPr>
        <w:pStyle w:val="Heading3"/>
      </w:pPr>
      <w:bookmarkStart w:id="1464" w:name="_Toc504120430"/>
      <w:bookmarkStart w:id="1465" w:name="_Toc527644413"/>
      <w:bookmarkStart w:id="1466" w:name="_Toc528599512"/>
      <w:bookmarkStart w:id="1467" w:name="_Toc17993549"/>
      <w:bookmarkStart w:id="1468" w:name="_Toc37267267"/>
      <w:bookmarkStart w:id="1469" w:name="_Toc51666846"/>
      <w:r>
        <w:lastRenderedPageBreak/>
        <w:t xml:space="preserve">Remove </w:t>
      </w:r>
      <w:r w:rsidR="00F04D3A">
        <w:t>B</w:t>
      </w:r>
      <w:r>
        <w:t>arcode</w:t>
      </w:r>
      <w:bookmarkEnd w:id="1464"/>
      <w:bookmarkEnd w:id="1465"/>
      <w:bookmarkEnd w:id="1466"/>
      <w:bookmarkEnd w:id="1467"/>
      <w:bookmarkEnd w:id="1468"/>
      <w:bookmarkEnd w:id="1469"/>
    </w:p>
    <w:p w14:paraId="3DF4C532" w14:textId="77777777" w:rsidR="00084CB7" w:rsidRPr="00F04D3A" w:rsidRDefault="00084CB7" w:rsidP="000843D2">
      <w:pPr>
        <w:spacing w:line="276" w:lineRule="auto"/>
        <w:contextualSpacing/>
      </w:pPr>
      <w:r w:rsidRPr="00F04D3A">
        <w:t>Follow these steps to remove a barcode:</w:t>
      </w:r>
    </w:p>
    <w:p w14:paraId="723DF075" w14:textId="77777777" w:rsidR="00084CB7" w:rsidRPr="00F04D3A" w:rsidRDefault="00084CB7" w:rsidP="000843D2">
      <w:pPr>
        <w:spacing w:line="276" w:lineRule="auto"/>
        <w:contextualSpacing/>
      </w:pPr>
    </w:p>
    <w:p w14:paraId="4D3EA034" w14:textId="77777777" w:rsidR="00084CB7" w:rsidRPr="00F04D3A" w:rsidRDefault="00084CB7" w:rsidP="000843D2">
      <w:pPr>
        <w:pStyle w:val="ListParagraph"/>
        <w:numPr>
          <w:ilvl w:val="0"/>
          <w:numId w:val="161"/>
        </w:numPr>
        <w:spacing w:line="276" w:lineRule="auto"/>
        <w:contextualSpacing/>
      </w:pPr>
      <w:r w:rsidRPr="00F04D3A">
        <w:t>Click the barcode that matches the board to be removed</w:t>
      </w:r>
    </w:p>
    <w:p w14:paraId="7694D3B6" w14:textId="77777777" w:rsidR="00084CB7" w:rsidRPr="00F04D3A" w:rsidRDefault="00084CB7" w:rsidP="000843D2">
      <w:pPr>
        <w:pStyle w:val="ListParagraph"/>
        <w:numPr>
          <w:ilvl w:val="0"/>
          <w:numId w:val="161"/>
        </w:numPr>
        <w:spacing w:line="276" w:lineRule="auto"/>
        <w:contextualSpacing/>
      </w:pPr>
      <w:r w:rsidRPr="00F04D3A">
        <w:t xml:space="preserve">Click the </w:t>
      </w:r>
      <w:r w:rsidRPr="000843D2">
        <w:rPr>
          <w:b/>
        </w:rPr>
        <w:t>Remove</w:t>
      </w:r>
      <w:r w:rsidRPr="00F04D3A">
        <w:t xml:space="preserve"> button</w:t>
      </w:r>
    </w:p>
    <w:p w14:paraId="468AF1BD" w14:textId="77777777" w:rsidR="00084CB7" w:rsidRPr="00F04D3A" w:rsidRDefault="00084CB7" w:rsidP="000843D2">
      <w:pPr>
        <w:pStyle w:val="ListParagraph"/>
        <w:numPr>
          <w:ilvl w:val="0"/>
          <w:numId w:val="161"/>
        </w:numPr>
        <w:spacing w:line="276" w:lineRule="auto"/>
        <w:contextualSpacing/>
      </w:pPr>
      <w:r w:rsidRPr="00F04D3A">
        <w:t xml:space="preserve">Click </w:t>
      </w:r>
      <w:r w:rsidRPr="000843D2">
        <w:rPr>
          <w:b/>
        </w:rPr>
        <w:t>Yes</w:t>
      </w:r>
      <w:r w:rsidRPr="00F04D3A">
        <w:t xml:space="preserve"> on the KIC dialog that asks you to “</w:t>
      </w:r>
      <w:r w:rsidRPr="000843D2">
        <w:rPr>
          <w:i/>
        </w:rPr>
        <w:t>Confirm you want to delete this barcode string from the queue</w:t>
      </w:r>
      <w:r w:rsidRPr="00F04D3A">
        <w:t xml:space="preserve">?” </w:t>
      </w:r>
      <w:r w:rsidR="00F04D3A" w:rsidRPr="00F04D3A">
        <w:br/>
        <w:t xml:space="preserve">Clicking </w:t>
      </w:r>
      <w:r w:rsidR="00F04D3A" w:rsidRPr="000843D2">
        <w:rPr>
          <w:b/>
        </w:rPr>
        <w:t>No</w:t>
      </w:r>
      <w:r w:rsidR="00F04D3A" w:rsidRPr="00F04D3A">
        <w:t xml:space="preserve"> </w:t>
      </w:r>
      <w:proofErr w:type="gramStart"/>
      <w:r w:rsidR="00F04D3A" w:rsidRPr="00F04D3A">
        <w:t>returns</w:t>
      </w:r>
      <w:proofErr w:type="gramEnd"/>
      <w:r w:rsidR="00F04D3A" w:rsidRPr="00F04D3A">
        <w:t xml:space="preserve"> the user to the Barcode queue window.</w:t>
      </w:r>
    </w:p>
    <w:p w14:paraId="642009CA" w14:textId="3DBEE814" w:rsidR="00A05828" w:rsidRDefault="00084CB7" w:rsidP="00EC251F">
      <w:pPr>
        <w:jc w:val="center"/>
      </w:pPr>
      <w:r>
        <w:rPr>
          <w:noProof/>
        </w:rPr>
        <w:drawing>
          <wp:inline distT="0" distB="0" distL="0" distR="0" wp14:anchorId="16647D96" wp14:editId="5E8A7CA2">
            <wp:extent cx="3288030" cy="1914212"/>
            <wp:effectExtent l="0" t="0" r="762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r="60147" b="58278"/>
                    <a:stretch/>
                  </pic:blipFill>
                  <pic:spPr bwMode="auto">
                    <a:xfrm>
                      <a:off x="0" y="0"/>
                      <a:ext cx="3308665" cy="1926225"/>
                    </a:xfrm>
                    <a:prstGeom prst="rect">
                      <a:avLst/>
                    </a:prstGeom>
                    <a:noFill/>
                    <a:ln>
                      <a:noFill/>
                    </a:ln>
                    <a:extLst>
                      <a:ext uri="{53640926-AAD7-44D8-BBD7-CCE9431645EC}">
                        <a14:shadowObscured xmlns:a14="http://schemas.microsoft.com/office/drawing/2010/main"/>
                      </a:ext>
                    </a:extLst>
                  </pic:spPr>
                </pic:pic>
              </a:graphicData>
            </a:graphic>
          </wp:inline>
        </w:drawing>
      </w:r>
    </w:p>
    <w:p w14:paraId="52053DF2" w14:textId="77777777" w:rsidR="00F04D3A" w:rsidRDefault="00F04D3A" w:rsidP="00EC251F">
      <w:pPr>
        <w:jc w:val="center"/>
      </w:pPr>
    </w:p>
    <w:p w14:paraId="0265A42F" w14:textId="77887DB8" w:rsidR="00F04D3A" w:rsidRDefault="00F04D3A" w:rsidP="000843D2">
      <w:pPr>
        <w:spacing w:line="276" w:lineRule="auto"/>
        <w:contextualSpacing/>
      </w:pPr>
      <w:r>
        <w:t xml:space="preserve">The software </w:t>
      </w:r>
      <w:r w:rsidR="00C1149D">
        <w:t>then</w:t>
      </w:r>
      <w:r w:rsidR="00084CB7">
        <w:t xml:space="preserve"> removes that string from </w:t>
      </w:r>
      <w:r w:rsidR="0093338C">
        <w:t>the queue and t</w:t>
      </w:r>
      <w:r w:rsidR="00084CB7">
        <w:t>he next string in line w</w:t>
      </w:r>
      <w:r w:rsidR="0093338C">
        <w:t>ill</w:t>
      </w:r>
      <w:r>
        <w:t xml:space="preserve"> be assigned to the next board.</w:t>
      </w:r>
    </w:p>
    <w:p w14:paraId="10584DE8" w14:textId="77777777" w:rsidR="00084CB7" w:rsidRDefault="00084CB7" w:rsidP="00E23C91">
      <w:pPr>
        <w:pStyle w:val="NoSpacing"/>
        <w:jc w:val="center"/>
      </w:pPr>
      <w:r>
        <w:rPr>
          <w:noProof/>
        </w:rPr>
        <w:drawing>
          <wp:inline distT="0" distB="0" distL="0" distR="0" wp14:anchorId="39E4821A" wp14:editId="01DC3310">
            <wp:extent cx="3422504" cy="1924050"/>
            <wp:effectExtent l="0" t="0" r="698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32250" cy="1929529"/>
                    </a:xfrm>
                    <a:prstGeom prst="rect">
                      <a:avLst/>
                    </a:prstGeom>
                  </pic:spPr>
                </pic:pic>
              </a:graphicData>
            </a:graphic>
          </wp:inline>
        </w:drawing>
      </w:r>
    </w:p>
    <w:p w14:paraId="26B184EB" w14:textId="77777777" w:rsidR="00444ECE" w:rsidRDefault="00444ECE" w:rsidP="00084CB7">
      <w:pPr>
        <w:pStyle w:val="NoSpacing"/>
      </w:pPr>
    </w:p>
    <w:p w14:paraId="0344E85E" w14:textId="77777777" w:rsidR="00084CB7" w:rsidRDefault="00084CB7" w:rsidP="00E23C91">
      <w:pPr>
        <w:pStyle w:val="NoSpacing"/>
        <w:jc w:val="center"/>
      </w:pPr>
      <w:r>
        <w:rPr>
          <w:noProof/>
        </w:rPr>
        <mc:AlternateContent>
          <mc:Choice Requires="wps">
            <w:drawing>
              <wp:anchor distT="0" distB="0" distL="114300" distR="114300" simplePos="0" relativeHeight="251697152" behindDoc="0" locked="0" layoutInCell="1" allowOverlap="1" wp14:anchorId="0F11438E" wp14:editId="779FA8FA">
                <wp:simplePos x="0" y="0"/>
                <wp:positionH relativeFrom="column">
                  <wp:posOffset>2486025</wp:posOffset>
                </wp:positionH>
                <wp:positionV relativeFrom="paragraph">
                  <wp:posOffset>600075</wp:posOffset>
                </wp:positionV>
                <wp:extent cx="133350" cy="400050"/>
                <wp:effectExtent l="0" t="38100" r="57150" b="19050"/>
                <wp:wrapNone/>
                <wp:docPr id="2785" name="Straight Arrow Connector 2785"/>
                <wp:cNvGraphicFramePr/>
                <a:graphic xmlns:a="http://schemas.openxmlformats.org/drawingml/2006/main">
                  <a:graphicData uri="http://schemas.microsoft.com/office/word/2010/wordprocessingShape">
                    <wps:wsp>
                      <wps:cNvCnPr/>
                      <wps:spPr>
                        <a:xfrm flipV="1">
                          <a:off x="0" y="0"/>
                          <a:ext cx="1333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1E876" id="Straight Arrow Connector 2785" o:spid="_x0000_s1026" type="#_x0000_t32" style="position:absolute;margin-left:195.75pt;margin-top:47.25pt;width:10.5pt;height:31.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" strokecolor="red" strokeweight=".5pt">
                <v:stroke endarrow="block" joinstyle="miter"/>
              </v:shape>
            </w:pict>
          </mc:Fallback>
        </mc:AlternateContent>
      </w:r>
      <w:r>
        <w:rPr>
          <w:noProof/>
        </w:rPr>
        <w:drawing>
          <wp:inline distT="0" distB="0" distL="0" distR="0" wp14:anchorId="10B9AC7B" wp14:editId="4322798E">
            <wp:extent cx="3609975" cy="1771457"/>
            <wp:effectExtent l="0" t="0" r="0" b="635"/>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r="53952" b="48351"/>
                    <a:stretch/>
                  </pic:blipFill>
                  <pic:spPr bwMode="auto">
                    <a:xfrm>
                      <a:off x="0" y="0"/>
                      <a:ext cx="3618895" cy="1775834"/>
                    </a:xfrm>
                    <a:prstGeom prst="rect">
                      <a:avLst/>
                    </a:prstGeom>
                    <a:noFill/>
                    <a:ln>
                      <a:noFill/>
                    </a:ln>
                    <a:extLst>
                      <a:ext uri="{53640926-AAD7-44D8-BBD7-CCE9431645EC}">
                        <a14:shadowObscured xmlns:a14="http://schemas.microsoft.com/office/drawing/2010/main"/>
                      </a:ext>
                    </a:extLst>
                  </pic:spPr>
                </pic:pic>
              </a:graphicData>
            </a:graphic>
          </wp:inline>
        </w:drawing>
      </w:r>
    </w:p>
    <w:p w14:paraId="05930C15" w14:textId="77777777" w:rsidR="00084CB7" w:rsidRDefault="00084CB7" w:rsidP="00084CB7">
      <w:pPr>
        <w:pStyle w:val="NoSpacing"/>
      </w:pPr>
    </w:p>
    <w:p w14:paraId="7543425E" w14:textId="77777777" w:rsidR="00084CB7" w:rsidRDefault="00F04D3A" w:rsidP="0093338C">
      <w:pPr>
        <w:rPr>
          <w:sz w:val="32"/>
          <w:szCs w:val="28"/>
        </w:rPr>
      </w:pPr>
      <w:r>
        <w:br w:type="page"/>
      </w:r>
    </w:p>
    <w:p w14:paraId="3055FE96" w14:textId="4A4C038A" w:rsidR="00A756A7" w:rsidRDefault="00451A6E" w:rsidP="00D36D96">
      <w:pPr>
        <w:pStyle w:val="Heading2"/>
      </w:pPr>
      <w:bookmarkStart w:id="1470" w:name="_Toc504120431"/>
      <w:bookmarkStart w:id="1471" w:name="_Toc527644414"/>
      <w:bookmarkStart w:id="1472" w:name="_Toc528599513"/>
      <w:bookmarkStart w:id="1473" w:name="_Toc17993550"/>
      <w:bookmarkStart w:id="1474" w:name="_Toc37267268"/>
      <w:bookmarkStart w:id="1475" w:name="_Toc51666659"/>
      <w:bookmarkStart w:id="1476" w:name="_Toc51666847"/>
      <w:r>
        <w:lastRenderedPageBreak/>
        <w:t>View</w:t>
      </w:r>
      <w:r w:rsidR="00A756A7" w:rsidRPr="00586614">
        <w:t xml:space="preserve"> </w:t>
      </w:r>
      <w:r w:rsidR="00BB1720" w:rsidRPr="00586614">
        <w:t xml:space="preserve">Barcode Traceability Information </w:t>
      </w:r>
      <w:proofErr w:type="gramStart"/>
      <w:r w:rsidR="00BB1720" w:rsidRPr="00586614">
        <w:t>For</w:t>
      </w:r>
      <w:proofErr w:type="gramEnd"/>
      <w:r w:rsidR="00BB1720" w:rsidRPr="00586614">
        <w:t xml:space="preserve"> B</w:t>
      </w:r>
      <w:r w:rsidR="00B04E56">
        <w:t>oards</w:t>
      </w:r>
      <w:r w:rsidR="00BB1720" w:rsidRPr="00586614">
        <w:t xml:space="preserve"> Previously Run</w:t>
      </w:r>
      <w:bookmarkEnd w:id="1449"/>
      <w:bookmarkEnd w:id="1450"/>
      <w:bookmarkEnd w:id="1451"/>
      <w:bookmarkEnd w:id="1452"/>
      <w:bookmarkEnd w:id="1453"/>
      <w:bookmarkEnd w:id="1470"/>
      <w:bookmarkEnd w:id="1471"/>
      <w:bookmarkEnd w:id="1472"/>
      <w:bookmarkEnd w:id="1473"/>
      <w:bookmarkEnd w:id="1474"/>
      <w:bookmarkEnd w:id="1475"/>
      <w:bookmarkEnd w:id="1476"/>
    </w:p>
    <w:p w14:paraId="6E148127" w14:textId="6AD438B9" w:rsidR="00A756A7" w:rsidRDefault="00A756A7" w:rsidP="00451A6E">
      <w:r w:rsidRPr="00F0388A">
        <w:t xml:space="preserve">Barcode information </w:t>
      </w:r>
      <w:r w:rsidR="008F74EE">
        <w:t>is</w:t>
      </w:r>
      <w:r w:rsidRPr="00F0388A">
        <w:t xml:space="preserve"> collected for all the boards that pass through the </w:t>
      </w:r>
      <w:r w:rsidR="00A05828">
        <w:t>machine</w:t>
      </w:r>
      <w:r w:rsidRPr="00F0388A">
        <w:t xml:space="preserve">.  Barcode information is stored only when Virtual Profiling is running.  After the barcode is read, the software will display the barcode value in the bottom-Left corner of the Virtual Profile screen until the next board’s barcode is read.  When viewing historical VP data, the selected board’s barcode number is also displayed in the bottom left corner of the screen.  </w:t>
      </w:r>
      <w:r w:rsidR="00571048" w:rsidRPr="00F0388A">
        <w:t xml:space="preserve">See </w:t>
      </w:r>
      <w:r w:rsidR="000679D0" w:rsidRPr="00F0388A">
        <w:fldChar w:fldCharType="begin"/>
      </w:r>
      <w:r w:rsidR="000679D0" w:rsidRPr="00F0388A">
        <w:instrText xml:space="preserve"> REF _Ref185971771 \h </w:instrText>
      </w:r>
      <w:r w:rsidR="00F0388A" w:rsidRPr="00F0388A">
        <w:instrText xml:space="preserve"> \* MERGEFORMAT </w:instrText>
      </w:r>
      <w:r w:rsidR="000679D0" w:rsidRPr="00F0388A">
        <w:fldChar w:fldCharType="separate"/>
      </w:r>
      <w:r w:rsidR="007A7D53">
        <w:t xml:space="preserve">Figure </w:t>
      </w:r>
      <w:r w:rsidR="007A7D53">
        <w:rPr>
          <w:noProof/>
        </w:rPr>
        <w:t>53</w:t>
      </w:r>
      <w:r w:rsidR="000679D0" w:rsidRPr="00F0388A">
        <w:fldChar w:fldCharType="end"/>
      </w:r>
      <w:r w:rsidRPr="00F0388A">
        <w:t>.</w:t>
      </w:r>
    </w:p>
    <w:p w14:paraId="23ABAC02" w14:textId="77777777" w:rsidR="00451A6E" w:rsidRPr="00F0388A" w:rsidRDefault="00451A6E" w:rsidP="00451A6E"/>
    <w:p w14:paraId="0BF27F81" w14:textId="2E53E462" w:rsidR="00571048" w:rsidRPr="004B2B33" w:rsidRDefault="00A05828" w:rsidP="004B2B33">
      <w:pPr>
        <w:jc w:val="center"/>
      </w:pPr>
      <w:bookmarkStart w:id="1477" w:name="_Toc523113610"/>
      <w:bookmarkStart w:id="1478" w:name="_Toc535811105"/>
      <w:bookmarkStart w:id="1479" w:name="_Toc535812316"/>
      <w:r w:rsidRPr="004B2B33">
        <w:rPr>
          <w:noProof/>
        </w:rPr>
        <mc:AlternateContent>
          <mc:Choice Requires="wpg">
            <w:drawing>
              <wp:anchor distT="0" distB="0" distL="114300" distR="114300" simplePos="0" relativeHeight="251634688" behindDoc="0" locked="0" layoutInCell="1" allowOverlap="1" wp14:anchorId="1EE1B4AE" wp14:editId="1C9E1B5F">
                <wp:simplePos x="0" y="0"/>
                <wp:positionH relativeFrom="column">
                  <wp:posOffset>1134055</wp:posOffset>
                </wp:positionH>
                <wp:positionV relativeFrom="paragraph">
                  <wp:posOffset>248369</wp:posOffset>
                </wp:positionV>
                <wp:extent cx="4343400" cy="924560"/>
                <wp:effectExtent l="0" t="0" r="0" b="0"/>
                <wp:wrapNone/>
                <wp:docPr id="4771"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924560"/>
                          <a:chOff x="2781" y="6537"/>
                          <a:chExt cx="6840" cy="1456"/>
                        </a:xfrm>
                      </wpg:grpSpPr>
                      <wps:wsp>
                        <wps:cNvPr id="4772" name="Rectangle 2938"/>
                        <wps:cNvSpPr>
                          <a:spLocks noChangeArrowheads="1"/>
                        </wps:cNvSpPr>
                        <wps:spPr bwMode="auto">
                          <a:xfrm>
                            <a:off x="2781" y="7323"/>
                            <a:ext cx="1440" cy="67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73" name="Line 2939"/>
                        <wps:cNvCnPr>
                          <a:cxnSpLocks noChangeShapeType="1"/>
                        </wps:cNvCnPr>
                        <wps:spPr bwMode="auto">
                          <a:xfrm flipH="1">
                            <a:off x="3861" y="6897"/>
                            <a:ext cx="540" cy="426"/>
                          </a:xfrm>
                          <a:prstGeom prst="line">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4" name="Text Box 2940"/>
                        <wps:cNvSpPr txBox="1">
                          <a:spLocks noChangeArrowheads="1"/>
                        </wps:cNvSpPr>
                        <wps:spPr bwMode="auto">
                          <a:xfrm>
                            <a:off x="4401" y="6537"/>
                            <a:ext cx="5220" cy="90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EC119C" w14:textId="77777777" w:rsidR="00B05D68" w:rsidRPr="00B94F54" w:rsidRDefault="00B05D68"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1B4AE" id="Group 4144" o:spid="_x0000_s1113" style="position:absolute;left:0;text-align:left;margin-left:89.3pt;margin-top:19.55pt;width:342pt;height:72.8pt;z-index:251634688" coordorigin="2781,6537" coordsize="6840,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">
                <v:rect id="Rectangle 2938" o:spid="_x0000_s1114" style="position:absolute;left:2781;top:7323;width:1440;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" filled="f" strokecolor="red" strokeweight="1.5pt"/>
                <v:line id="Line 2939" o:spid="_x0000_s1115" style="position:absolute;flip:x;visibility:visible;mso-wrap-style:square" from="3861,6897" to="4401,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" strokecolor="red" strokeweight="1.5pt">
                  <v:stroke endarrow="block"/>
                </v:line>
                <v:shape id="Text Box 2940" o:spid="_x0000_s1116" type="#_x0000_t202" style="position:absolute;left:4401;top:6537;width:52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" strokecolor="red" strokeweight="1.5pt">
                  <v:textbox>
                    <w:txbxContent>
                      <w:p w14:paraId="62EC119C" w14:textId="77777777" w:rsidR="00B05D68" w:rsidRPr="00B94F54" w:rsidRDefault="00B05D68" w:rsidP="00A756A7">
                        <w:pPr>
                          <w:rPr>
                            <w:rFonts w:ascii="Arial" w:hAnsi="Arial" w:cs="Arial"/>
                          </w:rPr>
                        </w:pPr>
                        <w:r w:rsidRPr="00B94F54">
                          <w:rPr>
                            <w:rFonts w:ascii="Arial" w:hAnsi="Arial" w:cs="Arial"/>
                          </w:rPr>
                          <w:t xml:space="preserve">Barcode value display for most recent read by the system or selected board if viewing historical </w:t>
                        </w:r>
                        <w:r w:rsidRPr="00B94F54">
                          <w:rPr>
                            <w:rFonts w:ascii="Arial" w:hAnsi="Arial" w:cs="Arial"/>
                            <w:i/>
                          </w:rPr>
                          <w:t>Virtual Profile</w:t>
                        </w:r>
                        <w:r w:rsidRPr="00B94F54">
                          <w:rPr>
                            <w:rFonts w:ascii="Arial" w:hAnsi="Arial" w:cs="Arial"/>
                          </w:rPr>
                          <w:t xml:space="preserve"> data.</w:t>
                        </w:r>
                      </w:p>
                    </w:txbxContent>
                  </v:textbox>
                </v:shape>
              </v:group>
            </w:pict>
          </mc:Fallback>
        </mc:AlternateContent>
      </w:r>
      <w:r w:rsidR="00DD450D" w:rsidRPr="004B2B33">
        <w:rPr>
          <w:noProof/>
        </w:rPr>
        <w:drawing>
          <wp:inline distT="0" distB="0" distL="0" distR="0" wp14:anchorId="693C76C4" wp14:editId="788CDCBB">
            <wp:extent cx="3587750" cy="1122519"/>
            <wp:effectExtent l="19050" t="19050" r="12700" b="209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56989"/>
                    <a:stretch/>
                  </pic:blipFill>
                  <pic:spPr bwMode="auto">
                    <a:xfrm>
                      <a:off x="0" y="0"/>
                      <a:ext cx="3587750" cy="1122519"/>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56C8543" w14:textId="6228B039" w:rsidR="00A756A7" w:rsidRDefault="00571048" w:rsidP="00F5043F">
      <w:pPr>
        <w:pStyle w:val="Caption"/>
      </w:pPr>
      <w:bookmarkStart w:id="1480" w:name="_Ref185971771"/>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53</w:t>
      </w:r>
      <w:r w:rsidR="00B41E3E">
        <w:rPr>
          <w:noProof/>
        </w:rPr>
        <w:fldChar w:fldCharType="end"/>
      </w:r>
      <w:bookmarkEnd w:id="1480"/>
      <w:r w:rsidR="008E0029">
        <w:t xml:space="preserve">: Virtual Profiling – Chart Tab </w:t>
      </w:r>
    </w:p>
    <w:p w14:paraId="7F410AEA" w14:textId="77777777" w:rsidR="00444ECE" w:rsidRDefault="00444ECE" w:rsidP="00764D3A">
      <w:bookmarkStart w:id="1481" w:name="_Toc119468172"/>
      <w:bookmarkStart w:id="1482" w:name="_Toc353195444"/>
      <w:bookmarkStart w:id="1483" w:name="_Toc358296353"/>
      <w:bookmarkStart w:id="1484" w:name="_Toc358298518"/>
      <w:bookmarkStart w:id="1485" w:name="_Toc469335003"/>
      <w:bookmarkEnd w:id="1477"/>
      <w:bookmarkEnd w:id="1478"/>
      <w:bookmarkEnd w:id="1479"/>
    </w:p>
    <w:p w14:paraId="7D4CC052" w14:textId="1A0BAA51" w:rsidR="00A756A7" w:rsidRDefault="00A756A7" w:rsidP="00D36D96">
      <w:pPr>
        <w:pStyle w:val="Heading2"/>
      </w:pPr>
      <w:bookmarkStart w:id="1486" w:name="_Toc504120432"/>
      <w:bookmarkStart w:id="1487" w:name="_Toc527644415"/>
      <w:bookmarkStart w:id="1488" w:name="_Toc528599514"/>
      <w:bookmarkStart w:id="1489" w:name="_Toc17993551"/>
      <w:bookmarkStart w:id="1490" w:name="_Toc37267269"/>
      <w:bookmarkStart w:id="1491" w:name="_Toc51666660"/>
      <w:bookmarkStart w:id="1492" w:name="_Toc51666848"/>
      <w:r>
        <w:t xml:space="preserve">Search </w:t>
      </w:r>
      <w:r w:rsidR="00BB1720">
        <w:t>For Barcode Entries</w:t>
      </w:r>
      <w:bookmarkEnd w:id="1481"/>
      <w:bookmarkEnd w:id="1482"/>
      <w:bookmarkEnd w:id="1483"/>
      <w:bookmarkEnd w:id="1484"/>
      <w:bookmarkEnd w:id="1485"/>
      <w:bookmarkEnd w:id="1486"/>
      <w:bookmarkEnd w:id="1487"/>
      <w:bookmarkEnd w:id="1488"/>
      <w:bookmarkEnd w:id="1489"/>
      <w:bookmarkEnd w:id="1490"/>
      <w:bookmarkEnd w:id="1491"/>
      <w:bookmarkEnd w:id="1492"/>
    </w:p>
    <w:p w14:paraId="047AF9D0" w14:textId="210A8B3C" w:rsidR="00B733B5" w:rsidRPr="00F0388A" w:rsidRDefault="00B733B5" w:rsidP="00A756A7">
      <w:r w:rsidRPr="00F0388A">
        <w:t>In the Profile Explorer screen, t</w:t>
      </w:r>
      <w:r w:rsidR="00A756A7" w:rsidRPr="00F0388A">
        <w:t xml:space="preserve">here is a Barcode button </w:t>
      </w:r>
      <w:r w:rsidRPr="00F0388A">
        <w:t>located at the bottom of the page</w:t>
      </w:r>
      <w:r w:rsidR="00A756A7" w:rsidRPr="00F0388A">
        <w:t xml:space="preserve">. </w:t>
      </w:r>
      <w:r w:rsidRPr="00F0388A">
        <w:t xml:space="preserve"> Select this button to search for specific barcoded products and view their profile information for the date/time they were processed.  </w:t>
      </w:r>
    </w:p>
    <w:p w14:paraId="7CCE42F4" w14:textId="77777777" w:rsidR="00B733B5" w:rsidRPr="00F0388A" w:rsidRDefault="00B733B5" w:rsidP="00A756A7"/>
    <w:p w14:paraId="0FEB72CB" w14:textId="74A29117" w:rsidR="00B733B5" w:rsidRPr="00F0388A" w:rsidRDefault="00A756A7" w:rsidP="00A756A7">
      <w:r w:rsidRPr="00F0388A">
        <w:t xml:space="preserve"> Click on the product folder you want to search and then click on the Barcode button.  A dialog box </w:t>
      </w:r>
      <w:r w:rsidR="007362A3">
        <w:t>appears</w:t>
      </w:r>
      <w:r w:rsidRPr="00F0388A">
        <w:t xml:space="preserve"> with a field to enter the barcode value with a Search button next to it</w:t>
      </w:r>
      <w:r w:rsidRPr="00F0388A">
        <w:rPr>
          <w:color w:val="FF0000"/>
        </w:rPr>
        <w:t>.</w:t>
      </w:r>
      <w:r w:rsidR="00571048" w:rsidRPr="00F0388A">
        <w:t xml:space="preserve">  See </w:t>
      </w:r>
      <w:r w:rsidR="000679D0" w:rsidRPr="00F0388A">
        <w:fldChar w:fldCharType="begin"/>
      </w:r>
      <w:r w:rsidR="000679D0" w:rsidRPr="00F0388A">
        <w:instrText xml:space="preserve"> REF _Ref185971874 \h </w:instrText>
      </w:r>
      <w:r w:rsidR="00F0388A" w:rsidRPr="00F0388A">
        <w:instrText xml:space="preserve"> \* MERGEFORMAT </w:instrText>
      </w:r>
      <w:r w:rsidR="000679D0" w:rsidRPr="00F0388A">
        <w:fldChar w:fldCharType="separate"/>
      </w:r>
      <w:r w:rsidR="007A7D53">
        <w:t xml:space="preserve">Figure </w:t>
      </w:r>
      <w:r w:rsidR="007A7D53">
        <w:rPr>
          <w:noProof/>
        </w:rPr>
        <w:t>54</w:t>
      </w:r>
      <w:r w:rsidR="000679D0" w:rsidRPr="00F0388A">
        <w:fldChar w:fldCharType="end"/>
      </w:r>
      <w:r w:rsidR="00571048" w:rsidRPr="00F0388A">
        <w:t>.</w:t>
      </w:r>
      <w:r w:rsidRPr="00F0388A">
        <w:t xml:space="preserve">  </w:t>
      </w:r>
      <w:r w:rsidR="00B733B5" w:rsidRPr="00F0388A">
        <w:t xml:space="preserve">You can enter the value using the keyboard, or by </w:t>
      </w:r>
      <w:r w:rsidR="003E56CD" w:rsidRPr="00F0388A">
        <w:t xml:space="preserve">selecting the scanner check box and then </w:t>
      </w:r>
      <w:r w:rsidR="00B733B5" w:rsidRPr="00F0388A">
        <w:t>using</w:t>
      </w:r>
      <w:r w:rsidR="00371C53" w:rsidRPr="00F0388A">
        <w:t xml:space="preserve"> </w:t>
      </w:r>
      <w:r w:rsidR="00B733B5" w:rsidRPr="00F0388A">
        <w:t xml:space="preserve">the barcode scanner </w:t>
      </w:r>
      <w:r w:rsidR="003E56CD" w:rsidRPr="00F0388A">
        <w:t>to scan</w:t>
      </w:r>
      <w:r w:rsidR="00B733B5" w:rsidRPr="00F0388A">
        <w:t xml:space="preserve"> the actual barcode eliminating the need to enter the value manually.  </w:t>
      </w:r>
    </w:p>
    <w:p w14:paraId="569F9BCE" w14:textId="77777777" w:rsidR="003E56CD" w:rsidRPr="00F0388A" w:rsidRDefault="003E56CD" w:rsidP="00A756A7"/>
    <w:p w14:paraId="4429014E" w14:textId="77777777" w:rsidR="00A756A7" w:rsidRPr="00F0388A" w:rsidRDefault="00A756A7" w:rsidP="00A756A7">
      <w:r w:rsidRPr="00F0388A">
        <w:t xml:space="preserve">Below this is a field that will list the </w:t>
      </w:r>
      <w:r w:rsidR="00895ACA" w:rsidRPr="00F0388A">
        <w:t>time, date</w:t>
      </w:r>
      <w:r w:rsidRPr="00F0388A">
        <w:t xml:space="preserve"> and PWI for that barcode, if it exists for the chosen product.  Either double-click the particular listing or highlight it and </w:t>
      </w:r>
      <w:r w:rsidR="00371C53" w:rsidRPr="00F0388A">
        <w:t>then click</w:t>
      </w:r>
      <w:r w:rsidRPr="00F0388A">
        <w:t xml:space="preserve"> the View Selected Profile button.  This will bring you to the Historical Virtual Profile graph for that particular board.  If you click on the Charts </w:t>
      </w:r>
      <w:r w:rsidR="00895ACA" w:rsidRPr="00F0388A">
        <w:t>tab,</w:t>
      </w:r>
      <w:r w:rsidRPr="00F0388A">
        <w:t xml:space="preserve"> the Pointer Line will coincide with that particular board for all the charts</w:t>
      </w:r>
      <w:r w:rsidR="00371C53" w:rsidRPr="00F0388A">
        <w:t xml:space="preserve"> as well</w:t>
      </w:r>
      <w:r w:rsidRPr="00F0388A">
        <w:t>.</w:t>
      </w:r>
    </w:p>
    <w:p w14:paraId="7423F482" w14:textId="77777777" w:rsidR="00A756A7" w:rsidRDefault="00A756A7" w:rsidP="00A756A7"/>
    <w:p w14:paraId="22682400" w14:textId="77777777" w:rsidR="00571048" w:rsidRPr="004B2B33" w:rsidRDefault="00DD450D" w:rsidP="004B2B33">
      <w:pPr>
        <w:jc w:val="center"/>
      </w:pPr>
      <w:r w:rsidRPr="004B2B33">
        <w:rPr>
          <w:noProof/>
        </w:rPr>
        <w:drawing>
          <wp:inline distT="0" distB="0" distL="0" distR="0" wp14:anchorId="11626E42" wp14:editId="4EFCEE3D">
            <wp:extent cx="2603500" cy="1644650"/>
            <wp:effectExtent l="19050" t="19050" r="25400" b="127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03500" cy="1644650"/>
                    </a:xfrm>
                    <a:prstGeom prst="rect">
                      <a:avLst/>
                    </a:prstGeom>
                    <a:noFill/>
                    <a:ln w="6350" cmpd="sng">
                      <a:solidFill>
                        <a:srgbClr val="000000"/>
                      </a:solidFill>
                      <a:miter lim="800000"/>
                      <a:headEnd/>
                      <a:tailEnd/>
                    </a:ln>
                    <a:effectLst/>
                  </pic:spPr>
                </pic:pic>
              </a:graphicData>
            </a:graphic>
          </wp:inline>
        </w:drawing>
      </w:r>
    </w:p>
    <w:p w14:paraId="1039E8BF" w14:textId="2C0EC377" w:rsidR="00A756A7" w:rsidRDefault="00571048" w:rsidP="00F5043F">
      <w:pPr>
        <w:pStyle w:val="Caption"/>
      </w:pPr>
      <w:bookmarkStart w:id="1493" w:name="_Ref1859718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54</w:t>
      </w:r>
      <w:r w:rsidR="00B41E3E">
        <w:rPr>
          <w:noProof/>
        </w:rPr>
        <w:fldChar w:fldCharType="end"/>
      </w:r>
      <w:bookmarkEnd w:id="1493"/>
      <w:r w:rsidR="008E0029">
        <w:t>: Barcode Search</w:t>
      </w:r>
    </w:p>
    <w:p w14:paraId="18A2AB93" w14:textId="77777777" w:rsidR="00A756A7" w:rsidRPr="00E52844" w:rsidRDefault="00BB1720" w:rsidP="00D36D96">
      <w:pPr>
        <w:pStyle w:val="Heading2"/>
      </w:pPr>
      <w:bookmarkStart w:id="1494" w:name="_Toc119468173"/>
      <w:bookmarkStart w:id="1495" w:name="_Ref323560330"/>
      <w:r>
        <w:br w:type="page"/>
      </w:r>
      <w:bookmarkStart w:id="1496" w:name="_Toc353195445"/>
      <w:bookmarkStart w:id="1497" w:name="_Toc358296354"/>
      <w:bookmarkStart w:id="1498" w:name="_Toc358298519"/>
      <w:bookmarkStart w:id="1499" w:name="_Toc469335004"/>
      <w:bookmarkStart w:id="1500" w:name="_Toc504120433"/>
      <w:bookmarkStart w:id="1501" w:name="_Toc527644416"/>
      <w:bookmarkStart w:id="1502" w:name="_Toc528599515"/>
      <w:bookmarkStart w:id="1503" w:name="_Toc17993552"/>
      <w:bookmarkStart w:id="1504" w:name="_Toc37267270"/>
      <w:bookmarkStart w:id="1505" w:name="_Toc51666661"/>
      <w:bookmarkStart w:id="1506" w:name="_Toc51666849"/>
      <w:r w:rsidR="00A756A7" w:rsidRPr="00E52844">
        <w:lastRenderedPageBreak/>
        <w:t xml:space="preserve">Live Data Output </w:t>
      </w:r>
      <w:proofErr w:type="gramStart"/>
      <w:r w:rsidRPr="00E52844">
        <w:t>And</w:t>
      </w:r>
      <w:proofErr w:type="gramEnd"/>
      <w:r w:rsidRPr="00E52844">
        <w:t xml:space="preserve"> Barcodes</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339CE51E" w14:textId="1C665999" w:rsidR="00A756A7" w:rsidRPr="00F0388A" w:rsidRDefault="00A756A7" w:rsidP="00A756A7">
      <w:r w:rsidRPr="00F0388A">
        <w:t>The Live Data Output (LDO) function will output the thermal process data to a file</w:t>
      </w:r>
      <w:r w:rsidR="005B387D" w:rsidRPr="00F0388A">
        <w:t xml:space="preserve">.  </w:t>
      </w:r>
      <w:r w:rsidRPr="00F0388A">
        <w:t xml:space="preserve">The thermal process data will include barcode information for every board when </w:t>
      </w:r>
      <w:r w:rsidR="00A85159">
        <w:t xml:space="preserve">the Barcode-Traceability and </w:t>
      </w:r>
      <w:r w:rsidRPr="00F0388A">
        <w:t>Live Data Outpu</w:t>
      </w:r>
      <w:r w:rsidR="00FA49D5">
        <w:t>t feature</w:t>
      </w:r>
      <w:r w:rsidR="00A85159">
        <w:t>s are both</w:t>
      </w:r>
      <w:r w:rsidR="00FA49D5">
        <w:t xml:space="preserve"> enabled.  See the</w:t>
      </w:r>
      <w:r w:rsidR="001F218A">
        <w:t xml:space="preserve"> </w:t>
      </w:r>
      <w:hyperlink w:anchor="_Remote_Process_Monitor_(RPM)" w:history="1">
        <w:r w:rsidR="00582A6D" w:rsidRPr="00582A6D">
          <w:rPr>
            <w:rStyle w:val="Hyperlink"/>
          </w:rPr>
          <w:t>Live Data Output</w:t>
        </w:r>
      </w:hyperlink>
      <w:r w:rsidR="00FA49D5">
        <w:t xml:space="preserve"> </w:t>
      </w:r>
      <w:r w:rsidRPr="00F0388A">
        <w:t>section in this manual for more information.</w:t>
      </w:r>
    </w:p>
    <w:p w14:paraId="250E8B03" w14:textId="77777777" w:rsidR="00A756A7" w:rsidRPr="00F0388A" w:rsidRDefault="00A756A7" w:rsidP="00A756A7"/>
    <w:p w14:paraId="39F7C722" w14:textId="2CFAB131" w:rsidR="00A756A7" w:rsidRPr="00F0388A" w:rsidRDefault="00A756A7" w:rsidP="00A756A7">
      <w:pPr>
        <w:rPr>
          <w:iCs/>
        </w:rPr>
      </w:pPr>
      <w:r w:rsidRPr="00F0388A">
        <w:t xml:space="preserve">Below is an example of the </w:t>
      </w:r>
      <w:r w:rsidRPr="00F0388A">
        <w:rPr>
          <w:rStyle w:val="PlainTextChar"/>
        </w:rPr>
        <w:t>KIC_</w:t>
      </w:r>
      <w:r w:rsidR="00A85159">
        <w:rPr>
          <w:rStyle w:val="PlainTextChar"/>
        </w:rPr>
        <w:t>W</w:t>
      </w:r>
      <w:r w:rsidR="005C3DF8" w:rsidRPr="00F0388A">
        <w:rPr>
          <w:rStyle w:val="PlainTextChar"/>
        </w:rPr>
        <w:t>PI</w:t>
      </w:r>
      <w:r w:rsidRPr="00F0388A">
        <w:rPr>
          <w:rStyle w:val="PlainTextChar"/>
        </w:rPr>
        <w:t>_LiveDataOutput.txt</w:t>
      </w:r>
      <w:r w:rsidRPr="00F0388A">
        <w:t xml:space="preserve"> file that is generated by the system when LDO is active</w:t>
      </w:r>
      <w:r w:rsidR="00586614" w:rsidRPr="00F0388A">
        <w:rPr>
          <w:iCs/>
        </w:rPr>
        <w:t>.</w:t>
      </w:r>
      <w:r w:rsidR="00571048" w:rsidRPr="00F0388A">
        <w:t xml:space="preserve">  See </w:t>
      </w:r>
      <w:r w:rsidR="00CA6312" w:rsidRPr="00F0388A">
        <w:fldChar w:fldCharType="begin"/>
      </w:r>
      <w:r w:rsidR="00CA6312" w:rsidRPr="00F0388A">
        <w:instrText xml:space="preserve"> REF _Ref185971962 \h </w:instrText>
      </w:r>
      <w:r w:rsidR="00F0388A" w:rsidRPr="00F0388A">
        <w:instrText xml:space="preserve"> \* MERGEFORMAT </w:instrText>
      </w:r>
      <w:r w:rsidR="00CA6312" w:rsidRPr="00F0388A">
        <w:fldChar w:fldCharType="separate"/>
      </w:r>
      <w:r w:rsidR="007A7D53">
        <w:t xml:space="preserve">Figure </w:t>
      </w:r>
      <w:r w:rsidR="007A7D53">
        <w:rPr>
          <w:noProof/>
        </w:rPr>
        <w:t>55</w:t>
      </w:r>
      <w:r w:rsidR="00CA6312" w:rsidRPr="00F0388A">
        <w:fldChar w:fldCharType="end"/>
      </w:r>
      <w:r w:rsidR="00571048" w:rsidRPr="00F0388A">
        <w:t>.</w:t>
      </w:r>
    </w:p>
    <w:p w14:paraId="719F4368" w14:textId="77777777" w:rsidR="00895ACA" w:rsidRPr="00F0388A" w:rsidRDefault="00895ACA" w:rsidP="00A756A7">
      <w:pPr>
        <w:rPr>
          <w:iCs/>
        </w:rPr>
      </w:pPr>
    </w:p>
    <w:p w14:paraId="05E9E7BE" w14:textId="77777777" w:rsidR="00A756A7" w:rsidRPr="00F96E59" w:rsidRDefault="00A756A7" w:rsidP="00362427">
      <w:r w:rsidRPr="00362427">
        <w:rPr>
          <w:b/>
        </w:rPr>
        <w:t>Note</w:t>
      </w:r>
      <w:r w:rsidRPr="00F96E59">
        <w:t xml:space="preserve">: the tables below were </w:t>
      </w:r>
      <w:r w:rsidR="00F96E59">
        <w:t>created</w:t>
      </w:r>
      <w:r w:rsidRPr="00F96E59">
        <w:t xml:space="preserve"> by importing the LDO data file into Microsoft Excel.</w:t>
      </w:r>
    </w:p>
    <w:p w14:paraId="796C1A58" w14:textId="77777777" w:rsidR="00A756A7" w:rsidRPr="00B85723" w:rsidRDefault="00A756A7" w:rsidP="00A756A7"/>
    <w:p w14:paraId="433B9642" w14:textId="77777777" w:rsidR="00571048" w:rsidRPr="004B2B33" w:rsidRDefault="00DD450D" w:rsidP="004B2B33">
      <w:pPr>
        <w:jc w:val="center"/>
      </w:pPr>
      <w:r w:rsidRPr="004B2B33">
        <w:rPr>
          <w:noProof/>
        </w:rPr>
        <mc:AlternateContent>
          <mc:Choice Requires="wpg">
            <w:drawing>
              <wp:anchor distT="0" distB="0" distL="114300" distR="114300" simplePos="0" relativeHeight="251613184" behindDoc="0" locked="0" layoutInCell="1" allowOverlap="1" wp14:anchorId="312A0214" wp14:editId="584C812F">
                <wp:simplePos x="0" y="0"/>
                <wp:positionH relativeFrom="column">
                  <wp:posOffset>-62865</wp:posOffset>
                </wp:positionH>
                <wp:positionV relativeFrom="paragraph">
                  <wp:posOffset>2541270</wp:posOffset>
                </wp:positionV>
                <wp:extent cx="3131820" cy="1259840"/>
                <wp:effectExtent l="0" t="0" r="0" b="0"/>
                <wp:wrapNone/>
                <wp:docPr id="4767" name="Group 4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820" cy="1259840"/>
                          <a:chOff x="1341" y="7744"/>
                          <a:chExt cx="4932" cy="1984"/>
                        </a:xfrm>
                      </wpg:grpSpPr>
                      <wps:wsp>
                        <wps:cNvPr id="4768" name="Rectangle 2934"/>
                        <wps:cNvSpPr>
                          <a:spLocks noChangeArrowheads="1"/>
                        </wps:cNvSpPr>
                        <wps:spPr bwMode="auto">
                          <a:xfrm>
                            <a:off x="1341" y="8108"/>
                            <a:ext cx="1152" cy="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4769" name="Line 2935"/>
                        <wps:cNvCnPr>
                          <a:cxnSpLocks noChangeShapeType="1"/>
                        </wps:cNvCnPr>
                        <wps:spPr bwMode="auto">
                          <a:xfrm flipH="1">
                            <a:off x="2493" y="7924"/>
                            <a:ext cx="1080" cy="3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70" name="Text Box 2937"/>
                        <wps:cNvSpPr txBox="1">
                          <a:spLocks noChangeArrowheads="1"/>
                        </wps:cNvSpPr>
                        <wps:spPr bwMode="auto">
                          <a:xfrm>
                            <a:off x="3573" y="7744"/>
                            <a:ext cx="2700" cy="432"/>
                          </a:xfrm>
                          <a:prstGeom prst="rect">
                            <a:avLst/>
                          </a:prstGeom>
                          <a:solidFill>
                            <a:srgbClr val="FFFFFF"/>
                          </a:solidFill>
                          <a:ln w="19050">
                            <a:solidFill>
                              <a:srgbClr val="FF0000"/>
                            </a:solidFill>
                            <a:miter lim="800000"/>
                            <a:headEnd/>
                            <a:tailEnd/>
                          </a:ln>
                        </wps:spPr>
                        <wps:txbx>
                          <w:txbxContent>
                            <w:p w14:paraId="6AE7F638" w14:textId="77777777" w:rsidR="00B05D68" w:rsidRPr="008E0029" w:rsidRDefault="00B05D68" w:rsidP="00CA6312">
                              <w:pPr>
                                <w:jc w:val="center"/>
                                <w:rPr>
                                  <w:b/>
                                </w:rPr>
                              </w:pPr>
                              <w:r w:rsidRPr="008E0029">
                                <w:rPr>
                                  <w:b/>
                                </w:rPr>
                                <w:t>Barcode data for each board</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A0214" id="Group 4145" o:spid="_x0000_s1117" style="position:absolute;left:0;text-align:left;margin-left:-4.95pt;margin-top:200.1pt;width:246.6pt;height:99.2pt;z-index:251613184" coordorigin="1341,7744" coordsize="4932,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">
                <v:rect id="Rectangle 2934" o:spid="_x0000_s1118" style="position:absolute;left:1341;top:8108;width:115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" filled="f" strokecolor="red" strokeweight="1.5pt">
                  <v:fill opacity="0"/>
                </v:rect>
                <v:line id="Line 2935" o:spid="_x0000_s1119" style="position:absolute;flip:x;visibility:visible;mso-wrap-style:square" from="2493,7924" to="3573,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" strokecolor="red" strokeweight="1.5pt">
                  <v:stroke endarrow="block"/>
                </v:line>
                <v:shape id="Text Box 2937" o:spid="_x0000_s1120" type="#_x0000_t202" style="position:absolute;left:3573;top:7744;width:270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" strokecolor="red" strokeweight="1.5pt">
                  <v:textbox inset="3.6pt,,3.6pt">
                    <w:txbxContent>
                      <w:p w14:paraId="6AE7F638" w14:textId="77777777" w:rsidR="00B05D68" w:rsidRPr="008E0029" w:rsidRDefault="00B05D68" w:rsidP="00CA6312">
                        <w:pPr>
                          <w:jc w:val="center"/>
                          <w:rPr>
                            <w:b/>
                          </w:rPr>
                        </w:pPr>
                        <w:r w:rsidRPr="008E0029">
                          <w:rPr>
                            <w:b/>
                          </w:rPr>
                          <w:t>Barcode data for each board</w:t>
                        </w:r>
                      </w:p>
                    </w:txbxContent>
                  </v:textbox>
                </v:shape>
              </v:group>
            </w:pict>
          </mc:Fallback>
        </mc:AlternateContent>
      </w:r>
      <w:r w:rsidRPr="004B2B33">
        <w:rPr>
          <w:noProof/>
        </w:rPr>
        <w:drawing>
          <wp:inline distT="0" distB="0" distL="0" distR="0" wp14:anchorId="65E89FB2" wp14:editId="0A04DEEA">
            <wp:extent cx="5943600" cy="3740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0" cstate="print">
                      <a:extLst>
                        <a:ext uri="{28A0092B-C50C-407E-A947-70E740481C1C}">
                          <a14:useLocalDpi xmlns:a14="http://schemas.microsoft.com/office/drawing/2010/main" val="0"/>
                        </a:ext>
                      </a:extLst>
                    </a:blip>
                    <a:srcRect b="-1744"/>
                    <a:stretch>
                      <a:fillRect/>
                    </a:stretch>
                  </pic:blipFill>
                  <pic:spPr bwMode="auto">
                    <a:xfrm>
                      <a:off x="0" y="0"/>
                      <a:ext cx="5943600" cy="3740150"/>
                    </a:xfrm>
                    <a:prstGeom prst="rect">
                      <a:avLst/>
                    </a:prstGeom>
                    <a:noFill/>
                    <a:ln>
                      <a:noFill/>
                    </a:ln>
                  </pic:spPr>
                </pic:pic>
              </a:graphicData>
            </a:graphic>
          </wp:inline>
        </w:drawing>
      </w:r>
    </w:p>
    <w:p w14:paraId="5FDDA4F3" w14:textId="5AAD4605" w:rsidR="00A756A7" w:rsidRDefault="00571048" w:rsidP="00F5043F">
      <w:pPr>
        <w:pStyle w:val="Caption"/>
      </w:pPr>
      <w:bookmarkStart w:id="1507" w:name="_Ref185971962"/>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55</w:t>
      </w:r>
      <w:r w:rsidR="00B41E3E">
        <w:rPr>
          <w:noProof/>
        </w:rPr>
        <w:fldChar w:fldCharType="end"/>
      </w:r>
      <w:bookmarkEnd w:id="1507"/>
      <w:r w:rsidR="00CA6312">
        <w:t>: Example Live Data Output text file</w:t>
      </w:r>
      <w:bookmarkStart w:id="1508" w:name="_Hlk49861037"/>
    </w:p>
    <w:bookmarkEnd w:id="1508"/>
    <w:p w14:paraId="550DD99D" w14:textId="77777777" w:rsidR="00A756A7" w:rsidRDefault="00A756A7" w:rsidP="00A756A7"/>
    <w:p w14:paraId="0F6245FD" w14:textId="77777777" w:rsidR="00A756A7" w:rsidRDefault="00A756A7" w:rsidP="00A756A7"/>
    <w:p w14:paraId="4823A83E" w14:textId="77777777" w:rsidR="00A756A7" w:rsidRDefault="00A756A7" w:rsidP="00A756A7"/>
    <w:p w14:paraId="1AFA283E" w14:textId="77777777" w:rsidR="00A756A7" w:rsidRDefault="00A756A7" w:rsidP="00A756A7"/>
    <w:p w14:paraId="09E6A493" w14:textId="77777777" w:rsidR="00A756A7" w:rsidRDefault="00A756A7" w:rsidP="00A756A7"/>
    <w:p w14:paraId="70444AE7" w14:textId="77777777" w:rsidR="00A756A7" w:rsidRDefault="00A756A7" w:rsidP="00A756A7"/>
    <w:p w14:paraId="06FA8645" w14:textId="77777777" w:rsidR="00A756A7" w:rsidRDefault="00A756A7" w:rsidP="00A756A7"/>
    <w:p w14:paraId="53FDAC67" w14:textId="77777777" w:rsidR="00BF10F4" w:rsidRPr="0075789B" w:rsidRDefault="00BF10F4" w:rsidP="00676B77">
      <w:pPr>
        <w:pStyle w:val="Heading1"/>
      </w:pPr>
      <w:bookmarkStart w:id="1509" w:name="_Remote_Process_Monitor_(RPM)"/>
      <w:bookmarkStart w:id="1510" w:name="_Live_Data_Output"/>
      <w:bookmarkStart w:id="1511" w:name="_Toc393899779"/>
      <w:bookmarkStart w:id="1512" w:name="_Toc469335005"/>
      <w:bookmarkStart w:id="1513" w:name="_Toc504120434"/>
      <w:bookmarkStart w:id="1514" w:name="_Toc527644417"/>
      <w:bookmarkStart w:id="1515" w:name="_Toc528599516"/>
      <w:bookmarkStart w:id="1516" w:name="_Toc17993553"/>
      <w:bookmarkStart w:id="1517" w:name="_Toc37267271"/>
      <w:bookmarkStart w:id="1518" w:name="_Toc51666662"/>
      <w:bookmarkStart w:id="1519" w:name="_Toc51666850"/>
      <w:bookmarkStart w:id="1520" w:name="_Toc353195451"/>
      <w:bookmarkStart w:id="1521" w:name="_Toc358296362"/>
      <w:bookmarkStart w:id="1522" w:name="_Toc358298527"/>
      <w:bookmarkStart w:id="1523" w:name="_Ref91060581"/>
      <w:bookmarkStart w:id="1524" w:name="_Toc119468177"/>
      <w:bookmarkEnd w:id="1509"/>
      <w:bookmarkEnd w:id="1510"/>
      <w:r w:rsidRPr="0075789B">
        <w:lastRenderedPageBreak/>
        <w:t>Live Data Output</w:t>
      </w:r>
      <w:bookmarkEnd w:id="1511"/>
      <w:bookmarkEnd w:id="1512"/>
      <w:bookmarkEnd w:id="1513"/>
      <w:bookmarkEnd w:id="1514"/>
      <w:bookmarkEnd w:id="1515"/>
      <w:bookmarkEnd w:id="1516"/>
      <w:bookmarkEnd w:id="1517"/>
      <w:bookmarkEnd w:id="1518"/>
      <w:bookmarkEnd w:id="1519"/>
    </w:p>
    <w:p w14:paraId="45CBD31E" w14:textId="77777777" w:rsidR="00BF10F4" w:rsidRPr="0075789B" w:rsidRDefault="00BF10F4" w:rsidP="00BF10F4">
      <w:r w:rsidRPr="0075789B">
        <w:t xml:space="preserve">The Live Data Output (LDO) feature outputs Virtual Profile (VP) data in real time for use by third-party applications such as Line Balancing/Production Monitoring Host or SPC software.  This data includes barcode information (where applicable) and all relevant profile data, statistics, and limits.  There are several different LDO formats that can be chosen from. Examples of these formats will be shown later in this section. </w:t>
      </w:r>
    </w:p>
    <w:p w14:paraId="376F0EB9" w14:textId="77777777" w:rsidR="00BF10F4" w:rsidRPr="0075789B" w:rsidRDefault="00BF10F4" w:rsidP="00BF10F4"/>
    <w:p w14:paraId="3A94AD78" w14:textId="08C5B7C6" w:rsidR="00BF10F4" w:rsidRPr="0075789B" w:rsidRDefault="00BF10F4" w:rsidP="00BF10F4">
      <w:r w:rsidRPr="0075789B">
        <w:rPr>
          <w:b/>
        </w:rPr>
        <w:t>Output of the LDO file data</w:t>
      </w:r>
      <w:r w:rsidRPr="0075789B">
        <w:t xml:space="preserve"> –When the VP is running, the statistical data from each </w:t>
      </w:r>
      <w:r w:rsidR="003F51C4">
        <w:t>newly completed Virtual Profile</w:t>
      </w:r>
      <w:r w:rsidRPr="0075789B">
        <w:t xml:space="preserve"> is written to the LDO file when the board exits the </w:t>
      </w:r>
      <w:r w:rsidR="00A85159">
        <w:t>machine</w:t>
      </w:r>
      <w:r w:rsidRPr="0075789B">
        <w:t xml:space="preserve">.  </w:t>
      </w:r>
    </w:p>
    <w:p w14:paraId="74CF9B66" w14:textId="77777777" w:rsidR="00BF10F4" w:rsidRPr="0075789B" w:rsidRDefault="00BF10F4" w:rsidP="00BF10F4"/>
    <w:p w14:paraId="5B898AD8" w14:textId="77777777" w:rsidR="00BF10F4" w:rsidRPr="0075789B" w:rsidRDefault="00BF10F4" w:rsidP="00BF10F4">
      <w:r w:rsidRPr="0075789B">
        <w:rPr>
          <w:b/>
        </w:rPr>
        <w:t>Viewing LDO data</w:t>
      </w:r>
      <w:r w:rsidRPr="0075789B">
        <w:t xml:space="preserve"> – LDO is designed to output data only and is not meant as a historical database.  It is intended to be used with third party software that collects the LDO data while the Virtual Profile is running-live.  If you are not running third party software to collect the LDO data, and wish you to view historical data, this can be accomplished from within the actual KIC software in use.</w:t>
      </w:r>
    </w:p>
    <w:p w14:paraId="46A064CC" w14:textId="77777777" w:rsidR="00BF10F4" w:rsidRPr="0075789B" w:rsidRDefault="00BF10F4" w:rsidP="00BF10F4"/>
    <w:p w14:paraId="1247C845" w14:textId="77777777" w:rsidR="00BF10F4" w:rsidRPr="0075789B" w:rsidRDefault="00BF10F4" w:rsidP="00BF10F4">
      <w:r w:rsidRPr="0075789B">
        <w:rPr>
          <w:b/>
        </w:rPr>
        <w:t>LDO destination</w:t>
      </w:r>
      <w:r w:rsidRPr="0075789B">
        <w:t xml:space="preserve"> – The location where the LDO output file is written to can be specified by the user in the ConfigurationProgram.exe utility. </w:t>
      </w:r>
    </w:p>
    <w:p w14:paraId="66DAB098" w14:textId="77777777" w:rsidR="00BF10F4" w:rsidRPr="0075789B" w:rsidRDefault="00BF10F4" w:rsidP="00BF10F4"/>
    <w:p w14:paraId="6EB59387" w14:textId="168281D2" w:rsidR="00BF10F4" w:rsidRPr="0075789B" w:rsidRDefault="00BF10F4" w:rsidP="00BF10F4">
      <w:r w:rsidRPr="0075789B">
        <w:rPr>
          <w:b/>
        </w:rPr>
        <w:t>Note</w:t>
      </w:r>
      <w:r w:rsidRPr="0075789B">
        <w:t>: For the Live Data output to function, the appropriately programmed USB dongle key must remain connected to the PC at all times during use.  You can verify</w:t>
      </w:r>
      <w:r w:rsidR="00A85159">
        <w:t xml:space="preserve"> your USB dongle has</w:t>
      </w:r>
      <w:r w:rsidRPr="0075789B">
        <w:t xml:space="preserve"> the LDO feature by viewing the Software Key panel in the Hardware Status screen.  </w:t>
      </w:r>
    </w:p>
    <w:p w14:paraId="46E999DA" w14:textId="77777777" w:rsidR="00BF10F4" w:rsidRPr="0075789B" w:rsidRDefault="00BF10F4" w:rsidP="00BF10F4"/>
    <w:p w14:paraId="0AC02B1F" w14:textId="77777777" w:rsidR="00BF10F4" w:rsidRPr="0075789B" w:rsidRDefault="00BF10F4" w:rsidP="00BF10F4">
      <w:pPr>
        <w:rPr>
          <w:b/>
          <w:bCs/>
          <w:iCs/>
        </w:rPr>
      </w:pPr>
      <w:r w:rsidRPr="0075789B">
        <w:rPr>
          <w:b/>
          <w:bCs/>
          <w:iCs/>
        </w:rPr>
        <w:t>An LDO output file example</w:t>
      </w:r>
    </w:p>
    <w:p w14:paraId="0942FF75" w14:textId="77777777" w:rsidR="00BF10F4" w:rsidRPr="0075789B" w:rsidRDefault="00BF10F4" w:rsidP="00BF10F4">
      <w:r w:rsidRPr="0075789B">
        <w:t xml:space="preserve">Below is an example of the type of data included in the LDO output file: </w:t>
      </w:r>
    </w:p>
    <w:p w14:paraId="6A4EF202" w14:textId="77777777" w:rsidR="00BF10F4" w:rsidRPr="00582A6D" w:rsidRDefault="00DD450D" w:rsidP="00582A6D">
      <w:pPr>
        <w:jc w:val="center"/>
        <w:rPr>
          <w:lang w:val="en"/>
        </w:rPr>
      </w:pPr>
      <w:r w:rsidRPr="0075789B">
        <w:rPr>
          <w:noProof/>
        </w:rPr>
        <mc:AlternateContent>
          <mc:Choice Requires="wpc">
            <w:drawing>
              <wp:inline distT="0" distB="0" distL="0" distR="0" wp14:anchorId="387BCAA1" wp14:editId="7B84EFE6">
                <wp:extent cx="5943600" cy="3809365"/>
                <wp:effectExtent l="0" t="0" r="19050" b="0"/>
                <wp:docPr id="4302" name="Canvas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499" name="Group 205"/>
                        <wpg:cNvGrpSpPr>
                          <a:grpSpLocks/>
                        </wpg:cNvGrpSpPr>
                        <wpg:grpSpPr bwMode="auto">
                          <a:xfrm>
                            <a:off x="0" y="0"/>
                            <a:ext cx="5943600" cy="3676015"/>
                            <a:chOff x="0" y="0"/>
                            <a:chExt cx="9360" cy="5789"/>
                          </a:xfrm>
                        </wpg:grpSpPr>
                        <wps:wsp>
                          <wps:cNvPr id="500" name="Rectangle 5"/>
                          <wps:cNvSpPr>
                            <a:spLocks noChangeArrowheads="1"/>
                          </wps:cNvSpPr>
                          <wps:spPr bwMode="auto">
                            <a:xfrm>
                              <a:off x="34" y="13"/>
                              <a:ext cx="8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44214" w14:textId="77777777" w:rsidR="00B05D68" w:rsidRDefault="00B05D68" w:rsidP="00BF10F4">
                                <w:r>
                                  <w:rPr>
                                    <w:rFonts w:ascii="Arial" w:hAnsi="Arial" w:cs="Arial"/>
                                    <w:color w:val="000000"/>
                                    <w:sz w:val="14"/>
                                    <w:szCs w:val="14"/>
                                  </w:rPr>
                                  <w:t>Process Info:</w:t>
                                </w:r>
                              </w:p>
                            </w:txbxContent>
                          </wps:txbx>
                          <wps:bodyPr rot="0" vert="horz" wrap="none" lIns="0" tIns="0" rIns="0" bIns="0" anchor="t" anchorCtr="0" upright="1">
                            <a:spAutoFit/>
                          </wps:bodyPr>
                        </wps:wsp>
                        <wps:wsp>
                          <wps:cNvPr id="501" name="Rectangle 6"/>
                          <wps:cNvSpPr>
                            <a:spLocks noChangeArrowheads="1"/>
                          </wps:cNvSpPr>
                          <wps:spPr bwMode="auto">
                            <a:xfrm>
                              <a:off x="34" y="188"/>
                              <a:ext cx="9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CB632" w14:textId="77777777" w:rsidR="00B05D68" w:rsidRDefault="00B05D68" w:rsidP="00BF10F4">
                                <w:r>
                                  <w:rPr>
                                    <w:rFonts w:ascii="Arial" w:hAnsi="Arial" w:cs="Arial"/>
                                    <w:color w:val="000000"/>
                                    <w:sz w:val="14"/>
                                    <w:szCs w:val="14"/>
                                  </w:rPr>
                                  <w:t>Product Name:</w:t>
                                </w:r>
                              </w:p>
                            </w:txbxContent>
                          </wps:txbx>
                          <wps:bodyPr rot="0" vert="horz" wrap="none" lIns="0" tIns="0" rIns="0" bIns="0" anchor="t" anchorCtr="0" upright="1">
                            <a:spAutoFit/>
                          </wps:bodyPr>
                        </wps:wsp>
                        <wps:wsp>
                          <wps:cNvPr id="502" name="Rectangle 7"/>
                          <wps:cNvSpPr>
                            <a:spLocks noChangeArrowheads="1"/>
                          </wps:cNvSpPr>
                          <wps:spPr bwMode="auto">
                            <a:xfrm>
                              <a:off x="3019" y="188"/>
                              <a:ext cx="174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8DE25" w14:textId="77777777" w:rsidR="00B05D68" w:rsidRDefault="00B05D68" w:rsidP="00BF10F4">
                                <w:r>
                                  <w:rPr>
                                    <w:rFonts w:ascii="Arial" w:hAnsi="Arial" w:cs="Arial"/>
                                    <w:color w:val="000000"/>
                                    <w:sz w:val="14"/>
                                    <w:szCs w:val="14"/>
                                  </w:rPr>
                                  <w:t>Profile Board_Soldered TCs</w:t>
                                </w:r>
                              </w:p>
                            </w:txbxContent>
                          </wps:txbx>
                          <wps:bodyPr rot="0" vert="horz" wrap="none" lIns="0" tIns="0" rIns="0" bIns="0" anchor="t" anchorCtr="0" upright="1">
                            <a:spAutoFit/>
                          </wps:bodyPr>
                        </wps:wsp>
                        <wps:wsp>
                          <wps:cNvPr id="503" name="Rectangle 8"/>
                          <wps:cNvSpPr>
                            <a:spLocks noChangeArrowheads="1"/>
                          </wps:cNvSpPr>
                          <wps:spPr bwMode="auto">
                            <a:xfrm>
                              <a:off x="34" y="363"/>
                              <a:ext cx="149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136D9" w14:textId="77777777" w:rsidR="00B05D68" w:rsidRDefault="00B05D68" w:rsidP="00BF10F4">
                                <w:r>
                                  <w:rPr>
                                    <w:rFonts w:ascii="Arial" w:hAnsi="Arial" w:cs="Arial"/>
                                    <w:color w:val="000000"/>
                                    <w:sz w:val="14"/>
                                    <w:szCs w:val="14"/>
                                  </w:rPr>
                                  <w:t>Process Window Name:</w:t>
                                </w:r>
                              </w:p>
                            </w:txbxContent>
                          </wps:txbx>
                          <wps:bodyPr rot="0" vert="horz" wrap="none" lIns="0" tIns="0" rIns="0" bIns="0" anchor="t" anchorCtr="0" upright="1">
                            <a:spAutoFit/>
                          </wps:bodyPr>
                        </wps:wsp>
                        <wps:wsp>
                          <wps:cNvPr id="504" name="Rectangle 9"/>
                          <wps:cNvSpPr>
                            <a:spLocks noChangeArrowheads="1"/>
                          </wps:cNvSpPr>
                          <wps:spPr bwMode="auto">
                            <a:xfrm>
                              <a:off x="3019" y="363"/>
                              <a:ext cx="10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F6728" w14:textId="77777777" w:rsidR="00B05D68" w:rsidRDefault="00B05D68" w:rsidP="00BF10F4">
                                <w:r>
                                  <w:rPr>
                                    <w:rFonts w:ascii="Arial" w:hAnsi="Arial" w:cs="Arial"/>
                                    <w:color w:val="000000"/>
                                    <w:sz w:val="14"/>
                                    <w:szCs w:val="14"/>
                                  </w:rPr>
                                  <w:t>____63_37____</w:t>
                                </w:r>
                              </w:p>
                            </w:txbxContent>
                          </wps:txbx>
                          <wps:bodyPr rot="0" vert="horz" wrap="none" lIns="0" tIns="0" rIns="0" bIns="0" anchor="t" anchorCtr="0" upright="1">
                            <a:spAutoFit/>
                          </wps:bodyPr>
                        </wps:wsp>
                        <wps:wsp>
                          <wps:cNvPr id="506" name="Rectangle 10"/>
                          <wps:cNvSpPr>
                            <a:spLocks noChangeArrowheads="1"/>
                          </wps:cNvSpPr>
                          <wps:spPr bwMode="auto">
                            <a:xfrm>
                              <a:off x="34" y="539"/>
                              <a:ext cx="9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082" w14:textId="53E87812" w:rsidR="00B05D68" w:rsidRDefault="00B05D68" w:rsidP="00BF10F4">
                                <w:r>
                                  <w:rPr>
                                    <w:rFonts w:ascii="Arial" w:hAnsi="Arial" w:cs="Arial"/>
                                    <w:color w:val="000000"/>
                                    <w:sz w:val="14"/>
                                    <w:szCs w:val="14"/>
                                  </w:rPr>
                                  <w:t>Machine Name:</w:t>
                                </w:r>
                              </w:p>
                            </w:txbxContent>
                          </wps:txbx>
                          <wps:bodyPr rot="0" vert="horz" wrap="none" lIns="0" tIns="0" rIns="0" bIns="0" anchor="t" anchorCtr="0" upright="1">
                            <a:spAutoFit/>
                          </wps:bodyPr>
                        </wps:wsp>
                        <wps:wsp>
                          <wps:cNvPr id="507" name="Rectangle 11"/>
                          <wps:cNvSpPr>
                            <a:spLocks noChangeArrowheads="1"/>
                          </wps:cNvSpPr>
                          <wps:spPr bwMode="auto">
                            <a:xfrm>
                              <a:off x="3019" y="539"/>
                              <a:ext cx="7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3064C" w14:textId="185339BC" w:rsidR="00B05D68" w:rsidRDefault="00B05D68" w:rsidP="00BF10F4">
                                <w:r>
                                  <w:rPr>
                                    <w:rFonts w:ascii="Arial" w:hAnsi="Arial" w:cs="Arial"/>
                                    <w:color w:val="000000"/>
                                    <w:sz w:val="14"/>
                                    <w:szCs w:val="14"/>
                                  </w:rPr>
                                  <w:t>My Machine</w:t>
                                </w:r>
                              </w:p>
                            </w:txbxContent>
                          </wps:txbx>
                          <wps:bodyPr rot="0" vert="horz" wrap="square" lIns="0" tIns="0" rIns="0" bIns="0" anchor="t" anchorCtr="0" upright="1">
                            <a:spAutoFit/>
                          </wps:bodyPr>
                        </wps:wsp>
                        <wps:wsp>
                          <wps:cNvPr id="508" name="Rectangle 12"/>
                          <wps:cNvSpPr>
                            <a:spLocks noChangeArrowheads="1"/>
                          </wps:cNvSpPr>
                          <wps:spPr bwMode="auto">
                            <a:xfrm>
                              <a:off x="34" y="714"/>
                              <a:ext cx="14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5F15" w14:textId="4BDAAA0D" w:rsidR="00B05D68" w:rsidRDefault="00B05D68" w:rsidP="00BF10F4">
                                <w:r>
                                  <w:rPr>
                                    <w:rFonts w:ascii="Arial" w:hAnsi="Arial" w:cs="Arial"/>
                                    <w:color w:val="000000"/>
                                    <w:sz w:val="14"/>
                                    <w:szCs w:val="14"/>
                                  </w:rPr>
                                  <w:t>Machine Recipe Name:</w:t>
                                </w:r>
                              </w:p>
                            </w:txbxContent>
                          </wps:txbx>
                          <wps:bodyPr rot="0" vert="horz" wrap="none" lIns="0" tIns="0" rIns="0" bIns="0" anchor="t" anchorCtr="0" upright="1">
                            <a:spAutoFit/>
                          </wps:bodyPr>
                        </wps:wsp>
                        <wps:wsp>
                          <wps:cNvPr id="509" name="Rectangle 13"/>
                          <wps:cNvSpPr>
                            <a:spLocks noChangeArrowheads="1"/>
                          </wps:cNvSpPr>
                          <wps:spPr bwMode="auto">
                            <a:xfrm>
                              <a:off x="34" y="889"/>
                              <a:ext cx="14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A1776" w14:textId="77777777" w:rsidR="00B05D68" w:rsidRDefault="00B05D68" w:rsidP="00BF10F4">
                                <w:r>
                                  <w:rPr>
                                    <w:rFonts w:ascii="Arial" w:hAnsi="Arial" w:cs="Arial"/>
                                    <w:color w:val="000000"/>
                                    <w:sz w:val="14"/>
                                    <w:szCs w:val="14"/>
                                  </w:rPr>
                                  <w:t>Conveyor Speed Units:</w:t>
                                </w:r>
                              </w:p>
                            </w:txbxContent>
                          </wps:txbx>
                          <wps:bodyPr rot="0" vert="horz" wrap="none" lIns="0" tIns="0" rIns="0" bIns="0" anchor="t" anchorCtr="0" upright="1">
                            <a:spAutoFit/>
                          </wps:bodyPr>
                        </wps:wsp>
                        <wps:wsp>
                          <wps:cNvPr id="510" name="Rectangle 14"/>
                          <wps:cNvSpPr>
                            <a:spLocks noChangeArrowheads="1"/>
                          </wps:cNvSpPr>
                          <wps:spPr bwMode="auto">
                            <a:xfrm>
                              <a:off x="3019" y="88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F5D2" w14:textId="77777777" w:rsidR="00B05D68" w:rsidRDefault="00B05D68" w:rsidP="00BF10F4">
                                <w:r>
                                  <w:rPr>
                                    <w:rFonts w:ascii="Arial" w:hAnsi="Arial" w:cs="Arial"/>
                                    <w:color w:val="000000"/>
                                    <w:sz w:val="14"/>
                                    <w:szCs w:val="14"/>
                                  </w:rPr>
                                  <w:t>inches/minute</w:t>
                                </w:r>
                              </w:p>
                            </w:txbxContent>
                          </wps:txbx>
                          <wps:bodyPr rot="0" vert="horz" wrap="none" lIns="0" tIns="0" rIns="0" bIns="0" anchor="t" anchorCtr="0" upright="1">
                            <a:spAutoFit/>
                          </wps:bodyPr>
                        </wps:wsp>
                        <wps:wsp>
                          <wps:cNvPr id="511" name="Rectangle 15"/>
                          <wps:cNvSpPr>
                            <a:spLocks noChangeArrowheads="1"/>
                          </wps:cNvSpPr>
                          <wps:spPr bwMode="auto">
                            <a:xfrm>
                              <a:off x="34" y="1064"/>
                              <a:ext cx="12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D43DD" w14:textId="77777777" w:rsidR="00B05D68" w:rsidRDefault="00B05D68" w:rsidP="00BF10F4">
                                <w:r>
                                  <w:rPr>
                                    <w:rFonts w:ascii="Arial" w:hAnsi="Arial" w:cs="Arial"/>
                                    <w:color w:val="000000"/>
                                    <w:sz w:val="14"/>
                                    <w:szCs w:val="14"/>
                                  </w:rPr>
                                  <w:t>Temperature Scale:</w:t>
                                </w:r>
                              </w:p>
                            </w:txbxContent>
                          </wps:txbx>
                          <wps:bodyPr rot="0" vert="horz" wrap="none" lIns="0" tIns="0" rIns="0" bIns="0" anchor="t" anchorCtr="0" upright="1">
                            <a:spAutoFit/>
                          </wps:bodyPr>
                        </wps:wsp>
                        <wps:wsp>
                          <wps:cNvPr id="89" name="Rectangle 16"/>
                          <wps:cNvSpPr>
                            <a:spLocks noChangeArrowheads="1"/>
                          </wps:cNvSpPr>
                          <wps:spPr bwMode="auto">
                            <a:xfrm>
                              <a:off x="3019" y="106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B965" w14:textId="77777777" w:rsidR="00B05D68" w:rsidRDefault="00B05D68" w:rsidP="00BF10F4">
                                <w:r>
                                  <w:rPr>
                                    <w:rFonts w:ascii="Arial" w:hAnsi="Arial" w:cs="Arial"/>
                                    <w:color w:val="000000"/>
                                    <w:sz w:val="14"/>
                                    <w:szCs w:val="14"/>
                                  </w:rPr>
                                  <w:t>Celsius</w:t>
                                </w:r>
                              </w:p>
                            </w:txbxContent>
                          </wps:txbx>
                          <wps:bodyPr rot="0" vert="horz" wrap="none" lIns="0" tIns="0" rIns="0" bIns="0" anchor="t" anchorCtr="0" upright="1">
                            <a:spAutoFit/>
                          </wps:bodyPr>
                        </wps:wsp>
                        <wps:wsp>
                          <wps:cNvPr id="99" name="Rectangle 17"/>
                          <wps:cNvSpPr>
                            <a:spLocks noChangeArrowheads="1"/>
                          </wps:cNvSpPr>
                          <wps:spPr bwMode="auto">
                            <a:xfrm>
                              <a:off x="34" y="1239"/>
                              <a:ext cx="23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51B6" w14:textId="77777777" w:rsidR="00B05D68" w:rsidRDefault="00B05D68" w:rsidP="00BF10F4">
                                <w:r>
                                  <w:rPr>
                                    <w:rFonts w:ascii="Arial" w:hAnsi="Arial" w:cs="Arial"/>
                                    <w:color w:val="000000"/>
                                    <w:sz w:val="14"/>
                                    <w:szCs w:val="14"/>
                                  </w:rPr>
                                  <w:t>Number Data Points to Calculate CpK:</w:t>
                                </w:r>
                              </w:p>
                            </w:txbxContent>
                          </wps:txbx>
                          <wps:bodyPr rot="0" vert="horz" wrap="none" lIns="0" tIns="0" rIns="0" bIns="0" anchor="t" anchorCtr="0" upright="1">
                            <a:spAutoFit/>
                          </wps:bodyPr>
                        </wps:wsp>
                        <wps:wsp>
                          <wps:cNvPr id="100" name="Rectangle 18"/>
                          <wps:cNvSpPr>
                            <a:spLocks noChangeArrowheads="1"/>
                          </wps:cNvSpPr>
                          <wps:spPr bwMode="auto">
                            <a:xfrm>
                              <a:off x="3517" y="123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0EA82" w14:textId="77777777" w:rsidR="00B05D68" w:rsidRDefault="00B05D68" w:rsidP="00BF10F4">
                                <w:r>
                                  <w:rPr>
                                    <w:rFonts w:ascii="Arial" w:hAnsi="Arial" w:cs="Arial"/>
                                    <w:color w:val="000000"/>
                                    <w:sz w:val="14"/>
                                    <w:szCs w:val="14"/>
                                  </w:rPr>
                                  <w:t>10</w:t>
                                </w:r>
                              </w:p>
                            </w:txbxContent>
                          </wps:txbx>
                          <wps:bodyPr rot="0" vert="horz" wrap="none" lIns="0" tIns="0" rIns="0" bIns="0" anchor="t" anchorCtr="0" upright="1">
                            <a:spAutoFit/>
                          </wps:bodyPr>
                        </wps:wsp>
                        <wps:wsp>
                          <wps:cNvPr id="4544" name="Rectangle 19"/>
                          <wps:cNvSpPr>
                            <a:spLocks noChangeArrowheads="1"/>
                          </wps:cNvSpPr>
                          <wps:spPr bwMode="auto">
                            <a:xfrm>
                              <a:off x="34" y="1414"/>
                              <a:ext cx="98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766C" w14:textId="77777777" w:rsidR="00B05D68" w:rsidRDefault="00B05D68" w:rsidP="00BF10F4">
                                <w:r>
                                  <w:rPr>
                                    <w:rFonts w:ascii="Arial" w:hAnsi="Arial" w:cs="Arial"/>
                                    <w:color w:val="000000"/>
                                    <w:sz w:val="14"/>
                                    <w:szCs w:val="14"/>
                                  </w:rPr>
                                  <w:t>Number of TCs:</w:t>
                                </w:r>
                              </w:p>
                            </w:txbxContent>
                          </wps:txbx>
                          <wps:bodyPr rot="0" vert="horz" wrap="none" lIns="0" tIns="0" rIns="0" bIns="0" anchor="t" anchorCtr="0" upright="1">
                            <a:spAutoFit/>
                          </wps:bodyPr>
                        </wps:wsp>
                        <wps:wsp>
                          <wps:cNvPr id="4545" name="Rectangle 20"/>
                          <wps:cNvSpPr>
                            <a:spLocks noChangeArrowheads="1"/>
                          </wps:cNvSpPr>
                          <wps:spPr bwMode="auto">
                            <a:xfrm>
                              <a:off x="3595" y="14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EC7A" w14:textId="77777777" w:rsidR="00B05D68" w:rsidRDefault="00B05D68" w:rsidP="00BF10F4">
                                <w:r>
                                  <w:rPr>
                                    <w:rFonts w:ascii="Arial" w:hAnsi="Arial" w:cs="Arial"/>
                                    <w:color w:val="000000"/>
                                    <w:sz w:val="14"/>
                                    <w:szCs w:val="14"/>
                                  </w:rPr>
                                  <w:t>6</w:t>
                                </w:r>
                              </w:p>
                            </w:txbxContent>
                          </wps:txbx>
                          <wps:bodyPr rot="0" vert="horz" wrap="none" lIns="0" tIns="0" rIns="0" bIns="0" anchor="t" anchorCtr="0" upright="1">
                            <a:spAutoFit/>
                          </wps:bodyPr>
                        </wps:wsp>
                        <wps:wsp>
                          <wps:cNvPr id="4546" name="Rectangle 21"/>
                          <wps:cNvSpPr>
                            <a:spLocks noChangeArrowheads="1"/>
                          </wps:cNvSpPr>
                          <wps:spPr bwMode="auto">
                            <a:xfrm>
                              <a:off x="34" y="1589"/>
                              <a:ext cx="12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791A4" w14:textId="77777777" w:rsidR="00B05D68" w:rsidRDefault="00B05D68" w:rsidP="00BF10F4">
                                <w:r>
                                  <w:rPr>
                                    <w:rFonts w:ascii="Arial" w:hAnsi="Arial" w:cs="Arial"/>
                                    <w:color w:val="000000"/>
                                    <w:sz w:val="14"/>
                                    <w:szCs w:val="14"/>
                                  </w:rPr>
                                  <w:t>Number of Statistics:</w:t>
                                </w:r>
                              </w:p>
                            </w:txbxContent>
                          </wps:txbx>
                          <wps:bodyPr rot="0" vert="horz" wrap="none" lIns="0" tIns="0" rIns="0" bIns="0" anchor="t" anchorCtr="0" upright="1">
                            <a:spAutoFit/>
                          </wps:bodyPr>
                        </wps:wsp>
                        <wps:wsp>
                          <wps:cNvPr id="4547" name="Rectangle 22"/>
                          <wps:cNvSpPr>
                            <a:spLocks noChangeArrowheads="1"/>
                          </wps:cNvSpPr>
                          <wps:spPr bwMode="auto">
                            <a:xfrm>
                              <a:off x="3595" y="15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ACCE" w14:textId="77777777" w:rsidR="00B05D68" w:rsidRDefault="00B05D68" w:rsidP="00BF10F4">
                                <w:r>
                                  <w:rPr>
                                    <w:rFonts w:ascii="Arial" w:hAnsi="Arial" w:cs="Arial"/>
                                    <w:color w:val="000000"/>
                                    <w:sz w:val="14"/>
                                    <w:szCs w:val="14"/>
                                  </w:rPr>
                                  <w:t>4</w:t>
                                </w:r>
                              </w:p>
                            </w:txbxContent>
                          </wps:txbx>
                          <wps:bodyPr rot="0" vert="horz" wrap="none" lIns="0" tIns="0" rIns="0" bIns="0" anchor="t" anchorCtr="0" upright="1">
                            <a:spAutoFit/>
                          </wps:bodyPr>
                        </wps:wsp>
                        <wps:wsp>
                          <wps:cNvPr id="4548" name="Rectangle 23"/>
                          <wps:cNvSpPr>
                            <a:spLocks noChangeArrowheads="1"/>
                          </wps:cNvSpPr>
                          <wps:spPr bwMode="auto">
                            <a:xfrm>
                              <a:off x="34" y="1939"/>
                              <a:ext cx="100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A3B46" w14:textId="77777777" w:rsidR="00B05D68" w:rsidRDefault="00B05D68" w:rsidP="00BF10F4">
                                <w:r>
                                  <w:rPr>
                                    <w:rFonts w:ascii="Arial" w:hAnsi="Arial" w:cs="Arial"/>
                                    <w:color w:val="000000"/>
                                    <w:sz w:val="14"/>
                                    <w:szCs w:val="14"/>
                                  </w:rPr>
                                  <w:t>Statistics Limits:</w:t>
                                </w:r>
                              </w:p>
                            </w:txbxContent>
                          </wps:txbx>
                          <wps:bodyPr rot="0" vert="horz" wrap="none" lIns="0" tIns="0" rIns="0" bIns="0" anchor="t" anchorCtr="0" upright="1">
                            <a:spAutoFit/>
                          </wps:bodyPr>
                        </wps:wsp>
                        <wps:wsp>
                          <wps:cNvPr id="4549" name="Rectangle 24"/>
                          <wps:cNvSpPr>
                            <a:spLocks noChangeArrowheads="1"/>
                          </wps:cNvSpPr>
                          <wps:spPr bwMode="auto">
                            <a:xfrm>
                              <a:off x="3019" y="1939"/>
                              <a:ext cx="3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F44E5" w14:textId="77777777" w:rsidR="00B05D68" w:rsidRDefault="00B05D68" w:rsidP="00BF10F4">
                                <w:r>
                                  <w:rPr>
                                    <w:rFonts w:ascii="Arial" w:hAnsi="Arial" w:cs="Arial"/>
                                    <w:color w:val="000000"/>
                                    <w:sz w:val="14"/>
                                    <w:szCs w:val="14"/>
                                  </w:rPr>
                                  <w:t>LOW</w:t>
                                </w:r>
                              </w:p>
                            </w:txbxContent>
                          </wps:txbx>
                          <wps:bodyPr rot="0" vert="horz" wrap="none" lIns="0" tIns="0" rIns="0" bIns="0" anchor="t" anchorCtr="0" upright="1">
                            <a:spAutoFit/>
                          </wps:bodyPr>
                        </wps:wsp>
                        <wps:wsp>
                          <wps:cNvPr id="4550" name="Rectangle 25"/>
                          <wps:cNvSpPr>
                            <a:spLocks noChangeArrowheads="1"/>
                          </wps:cNvSpPr>
                          <wps:spPr bwMode="auto">
                            <a:xfrm>
                              <a:off x="3726" y="1939"/>
                              <a:ext cx="5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14C8" w14:textId="77777777" w:rsidR="00B05D68" w:rsidRDefault="00B05D68" w:rsidP="00BF10F4">
                                <w:r>
                                  <w:rPr>
                                    <w:rFonts w:ascii="Arial" w:hAnsi="Arial" w:cs="Arial"/>
                                    <w:color w:val="000000"/>
                                    <w:sz w:val="14"/>
                                    <w:szCs w:val="14"/>
                                  </w:rPr>
                                  <w:t>TARGET</w:t>
                                </w:r>
                              </w:p>
                            </w:txbxContent>
                          </wps:txbx>
                          <wps:bodyPr rot="0" vert="horz" wrap="none" lIns="0" tIns="0" rIns="0" bIns="0" anchor="t" anchorCtr="0" upright="1">
                            <a:spAutoFit/>
                          </wps:bodyPr>
                        </wps:wsp>
                        <wps:wsp>
                          <wps:cNvPr id="4551" name="Rectangle 26"/>
                          <wps:cNvSpPr>
                            <a:spLocks noChangeArrowheads="1"/>
                          </wps:cNvSpPr>
                          <wps:spPr bwMode="auto">
                            <a:xfrm>
                              <a:off x="4433" y="193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7298" w14:textId="77777777" w:rsidR="00B05D68" w:rsidRDefault="00B05D68" w:rsidP="00BF10F4">
                                <w:r>
                                  <w:rPr>
                                    <w:rFonts w:ascii="Arial" w:hAnsi="Arial" w:cs="Arial"/>
                                    <w:color w:val="000000"/>
                                    <w:sz w:val="14"/>
                                    <w:szCs w:val="14"/>
                                  </w:rPr>
                                  <w:t>HIGH</w:t>
                                </w:r>
                              </w:p>
                            </w:txbxContent>
                          </wps:txbx>
                          <wps:bodyPr rot="0" vert="horz" wrap="none" lIns="0" tIns="0" rIns="0" bIns="0" anchor="t" anchorCtr="0" upright="1">
                            <a:spAutoFit/>
                          </wps:bodyPr>
                        </wps:wsp>
                        <wps:wsp>
                          <wps:cNvPr id="4552" name="Rectangle 27"/>
                          <wps:cNvSpPr>
                            <a:spLocks noChangeArrowheads="1"/>
                          </wps:cNvSpPr>
                          <wps:spPr bwMode="auto">
                            <a:xfrm>
                              <a:off x="34" y="211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C698" w14:textId="77777777" w:rsidR="00B05D68" w:rsidRDefault="00B05D68"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4553" name="Rectangle 28"/>
                          <wps:cNvSpPr>
                            <a:spLocks noChangeArrowheads="1"/>
                          </wps:cNvSpPr>
                          <wps:spPr bwMode="auto">
                            <a:xfrm>
                              <a:off x="3595"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9C6F" w14:textId="77777777" w:rsidR="00B05D68" w:rsidRDefault="00B05D68" w:rsidP="00BF10F4">
                                <w:r>
                                  <w:rPr>
                                    <w:rFonts w:ascii="Arial" w:hAnsi="Arial" w:cs="Arial"/>
                                    <w:color w:val="000000"/>
                                    <w:sz w:val="14"/>
                                    <w:szCs w:val="14"/>
                                  </w:rPr>
                                  <w:t>0</w:t>
                                </w:r>
                              </w:p>
                            </w:txbxContent>
                          </wps:txbx>
                          <wps:bodyPr rot="0" vert="horz" wrap="none" lIns="0" tIns="0" rIns="0" bIns="0" anchor="t" anchorCtr="0" upright="1">
                            <a:spAutoFit/>
                          </wps:bodyPr>
                        </wps:wsp>
                        <wps:wsp>
                          <wps:cNvPr id="4554" name="Rectangle 29"/>
                          <wps:cNvSpPr>
                            <a:spLocks noChangeArrowheads="1"/>
                          </wps:cNvSpPr>
                          <wps:spPr bwMode="auto">
                            <a:xfrm>
                              <a:off x="4184" y="21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AAD4E" w14:textId="77777777" w:rsidR="00B05D68" w:rsidRDefault="00B05D68" w:rsidP="00BF10F4">
                                <w:r>
                                  <w:rPr>
                                    <w:rFonts w:ascii="Arial" w:hAnsi="Arial" w:cs="Arial"/>
                                    <w:color w:val="000000"/>
                                    <w:sz w:val="14"/>
                                    <w:szCs w:val="14"/>
                                  </w:rPr>
                                  <w:t>2.3</w:t>
                                </w:r>
                              </w:p>
                            </w:txbxContent>
                          </wps:txbx>
                          <wps:bodyPr rot="0" vert="horz" wrap="none" lIns="0" tIns="0" rIns="0" bIns="0" anchor="t" anchorCtr="0" upright="1">
                            <a:spAutoFit/>
                          </wps:bodyPr>
                        </wps:wsp>
                        <wps:wsp>
                          <wps:cNvPr id="4555" name="Rectangle 30"/>
                          <wps:cNvSpPr>
                            <a:spLocks noChangeArrowheads="1"/>
                          </wps:cNvSpPr>
                          <wps:spPr bwMode="auto">
                            <a:xfrm>
                              <a:off x="5008" y="21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3A7B" w14:textId="77777777" w:rsidR="00B05D68" w:rsidRDefault="00B05D68" w:rsidP="00BF10F4">
                                <w:r>
                                  <w:rPr>
                                    <w:rFonts w:ascii="Arial" w:hAnsi="Arial" w:cs="Arial"/>
                                    <w:color w:val="000000"/>
                                    <w:sz w:val="14"/>
                                    <w:szCs w:val="14"/>
                                  </w:rPr>
                                  <w:t>3</w:t>
                                </w:r>
                              </w:p>
                            </w:txbxContent>
                          </wps:txbx>
                          <wps:bodyPr rot="0" vert="horz" wrap="none" lIns="0" tIns="0" rIns="0" bIns="0" anchor="t" anchorCtr="0" upright="1">
                            <a:spAutoFit/>
                          </wps:bodyPr>
                        </wps:wsp>
                        <wps:wsp>
                          <wps:cNvPr id="4556" name="Rectangle 31"/>
                          <wps:cNvSpPr>
                            <a:spLocks noChangeArrowheads="1"/>
                          </wps:cNvSpPr>
                          <wps:spPr bwMode="auto">
                            <a:xfrm>
                              <a:off x="34" y="2289"/>
                              <a:ext cx="132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31082" w14:textId="77777777" w:rsidR="00B05D68" w:rsidRDefault="00B05D68" w:rsidP="00BF10F4">
                                <w:r>
                                  <w:rPr>
                                    <w:rFonts w:ascii="Arial" w:hAnsi="Arial" w:cs="Arial"/>
                                    <w:color w:val="000000"/>
                                    <w:sz w:val="14"/>
                                    <w:szCs w:val="14"/>
                                  </w:rPr>
                                  <w:t>Soak Time 100-170C</w:t>
                                </w:r>
                              </w:p>
                            </w:txbxContent>
                          </wps:txbx>
                          <wps:bodyPr rot="0" vert="horz" wrap="none" lIns="0" tIns="0" rIns="0" bIns="0" anchor="t" anchorCtr="0" upright="1">
                            <a:spAutoFit/>
                          </wps:bodyPr>
                        </wps:wsp>
                        <wps:wsp>
                          <wps:cNvPr id="4557" name="Rectangle 32"/>
                          <wps:cNvSpPr>
                            <a:spLocks noChangeArrowheads="1"/>
                          </wps:cNvSpPr>
                          <wps:spPr bwMode="auto">
                            <a:xfrm>
                              <a:off x="3517" y="2289"/>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35D" w14:textId="77777777" w:rsidR="00B05D68" w:rsidRDefault="00B05D68" w:rsidP="00BF10F4">
                                <w:r>
                                  <w:rPr>
                                    <w:rFonts w:ascii="Arial" w:hAnsi="Arial" w:cs="Arial"/>
                                    <w:color w:val="000000"/>
                                    <w:sz w:val="14"/>
                                    <w:szCs w:val="14"/>
                                  </w:rPr>
                                  <w:t>60</w:t>
                                </w:r>
                              </w:p>
                            </w:txbxContent>
                          </wps:txbx>
                          <wps:bodyPr rot="0" vert="horz" wrap="none" lIns="0" tIns="0" rIns="0" bIns="0" anchor="t" anchorCtr="0" upright="1">
                            <a:spAutoFit/>
                          </wps:bodyPr>
                        </wps:wsp>
                        <wps:wsp>
                          <wps:cNvPr id="4558" name="Rectangle 33"/>
                          <wps:cNvSpPr>
                            <a:spLocks noChangeArrowheads="1"/>
                          </wps:cNvSpPr>
                          <wps:spPr bwMode="auto">
                            <a:xfrm>
                              <a:off x="4853" y="228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7925" w14:textId="77777777" w:rsidR="00B05D68" w:rsidRDefault="00B05D68" w:rsidP="00BF10F4">
                                <w:r>
                                  <w:rPr>
                                    <w:rFonts w:ascii="Arial" w:hAnsi="Arial" w:cs="Arial"/>
                                    <w:color w:val="000000"/>
                                    <w:sz w:val="14"/>
                                    <w:szCs w:val="14"/>
                                  </w:rPr>
                                  <w:t>120</w:t>
                                </w:r>
                              </w:p>
                            </w:txbxContent>
                          </wps:txbx>
                          <wps:bodyPr rot="0" vert="horz" wrap="none" lIns="0" tIns="0" rIns="0" bIns="0" anchor="t" anchorCtr="0" upright="1">
                            <a:spAutoFit/>
                          </wps:bodyPr>
                        </wps:wsp>
                        <wps:wsp>
                          <wps:cNvPr id="4559" name="Rectangle 34"/>
                          <wps:cNvSpPr>
                            <a:spLocks noChangeArrowheads="1"/>
                          </wps:cNvSpPr>
                          <wps:spPr bwMode="auto">
                            <a:xfrm>
                              <a:off x="34" y="2464"/>
                              <a:ext cx="119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03B9F" w14:textId="77777777" w:rsidR="00B05D68" w:rsidRDefault="00B05D68" w:rsidP="00BF10F4">
                                <w:r>
                                  <w:rPr>
                                    <w:rFonts w:ascii="Arial" w:hAnsi="Arial" w:cs="Arial"/>
                                    <w:color w:val="000000"/>
                                    <w:sz w:val="14"/>
                                    <w:szCs w:val="14"/>
                                  </w:rPr>
                                  <w:t>Reflow Time /183C</w:t>
                                </w:r>
                              </w:p>
                            </w:txbxContent>
                          </wps:txbx>
                          <wps:bodyPr rot="0" vert="horz" wrap="none" lIns="0" tIns="0" rIns="0" bIns="0" anchor="t" anchorCtr="0" upright="1">
                            <a:spAutoFit/>
                          </wps:bodyPr>
                        </wps:wsp>
                        <wps:wsp>
                          <wps:cNvPr id="4560" name="Rectangle 35"/>
                          <wps:cNvSpPr>
                            <a:spLocks noChangeArrowheads="1"/>
                          </wps:cNvSpPr>
                          <wps:spPr bwMode="auto">
                            <a:xfrm>
                              <a:off x="3517"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4B3E5" w14:textId="77777777" w:rsidR="00B05D68" w:rsidRDefault="00B05D68" w:rsidP="00BF10F4">
                                <w:r>
                                  <w:rPr>
                                    <w:rFonts w:ascii="Arial" w:hAnsi="Arial" w:cs="Arial"/>
                                    <w:color w:val="000000"/>
                                    <w:sz w:val="14"/>
                                    <w:szCs w:val="14"/>
                                  </w:rPr>
                                  <w:t>45</w:t>
                                </w:r>
                              </w:p>
                            </w:txbxContent>
                          </wps:txbx>
                          <wps:bodyPr rot="0" vert="horz" wrap="none" lIns="0" tIns="0" rIns="0" bIns="0" anchor="t" anchorCtr="0" upright="1">
                            <a:spAutoFit/>
                          </wps:bodyPr>
                        </wps:wsp>
                        <wps:wsp>
                          <wps:cNvPr id="4561" name="Rectangle 36"/>
                          <wps:cNvSpPr>
                            <a:spLocks noChangeArrowheads="1"/>
                          </wps:cNvSpPr>
                          <wps:spPr bwMode="auto">
                            <a:xfrm>
                              <a:off x="4931" y="246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C88BE" w14:textId="77777777" w:rsidR="00B05D68" w:rsidRDefault="00B05D68" w:rsidP="00BF10F4">
                                <w:r>
                                  <w:rPr>
                                    <w:rFonts w:ascii="Arial" w:hAnsi="Arial" w:cs="Arial"/>
                                    <w:color w:val="000000"/>
                                    <w:sz w:val="14"/>
                                    <w:szCs w:val="14"/>
                                  </w:rPr>
                                  <w:t>90</w:t>
                                </w:r>
                              </w:p>
                            </w:txbxContent>
                          </wps:txbx>
                          <wps:bodyPr rot="0" vert="horz" wrap="none" lIns="0" tIns="0" rIns="0" bIns="0" anchor="t" anchorCtr="0" upright="1">
                            <a:spAutoFit/>
                          </wps:bodyPr>
                        </wps:wsp>
                        <wps:wsp>
                          <wps:cNvPr id="4562" name="Rectangle 37"/>
                          <wps:cNvSpPr>
                            <a:spLocks noChangeArrowheads="1"/>
                          </wps:cNvSpPr>
                          <wps:spPr bwMode="auto">
                            <a:xfrm>
                              <a:off x="34" y="2639"/>
                              <a:ext cx="71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9BA3C" w14:textId="77777777" w:rsidR="00B05D68" w:rsidRDefault="00B05D68" w:rsidP="00BF10F4">
                                <w:r>
                                  <w:rPr>
                                    <w:rFonts w:ascii="Arial" w:hAnsi="Arial" w:cs="Arial"/>
                                    <w:color w:val="000000"/>
                                    <w:sz w:val="14"/>
                                    <w:szCs w:val="14"/>
                                  </w:rPr>
                                  <w:t>Peak Temp</w:t>
                                </w:r>
                              </w:p>
                            </w:txbxContent>
                          </wps:txbx>
                          <wps:bodyPr rot="0" vert="horz" wrap="none" lIns="0" tIns="0" rIns="0" bIns="0" anchor="t" anchorCtr="0" upright="1">
                            <a:spAutoFit/>
                          </wps:bodyPr>
                        </wps:wsp>
                        <wps:wsp>
                          <wps:cNvPr id="4563" name="Rectangle 38"/>
                          <wps:cNvSpPr>
                            <a:spLocks noChangeArrowheads="1"/>
                          </wps:cNvSpPr>
                          <wps:spPr bwMode="auto">
                            <a:xfrm>
                              <a:off x="3440"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69E8" w14:textId="77777777" w:rsidR="00B05D68" w:rsidRDefault="00B05D68" w:rsidP="00BF10F4">
                                <w:r>
                                  <w:rPr>
                                    <w:rFonts w:ascii="Arial" w:hAnsi="Arial" w:cs="Arial"/>
                                    <w:color w:val="000000"/>
                                    <w:sz w:val="14"/>
                                    <w:szCs w:val="14"/>
                                  </w:rPr>
                                  <w:t>205</w:t>
                                </w:r>
                              </w:p>
                            </w:txbxContent>
                          </wps:txbx>
                          <wps:bodyPr rot="0" vert="horz" wrap="none" lIns="0" tIns="0" rIns="0" bIns="0" anchor="t" anchorCtr="0" upright="1">
                            <a:spAutoFit/>
                          </wps:bodyPr>
                        </wps:wsp>
                        <wps:wsp>
                          <wps:cNvPr id="4564" name="Rectangle 39"/>
                          <wps:cNvSpPr>
                            <a:spLocks noChangeArrowheads="1"/>
                          </wps:cNvSpPr>
                          <wps:spPr bwMode="auto">
                            <a:xfrm>
                              <a:off x="4853" y="26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C775"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65" name="Rectangle 40"/>
                          <wps:cNvSpPr>
                            <a:spLocks noChangeArrowheads="1"/>
                          </wps:cNvSpPr>
                          <wps:spPr bwMode="auto">
                            <a:xfrm>
                              <a:off x="34" y="2989"/>
                              <a:ext cx="128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1E73B" w14:textId="77777777" w:rsidR="00B05D68" w:rsidRDefault="00B05D68" w:rsidP="00BF10F4">
                                <w:r>
                                  <w:rPr>
                                    <w:rFonts w:ascii="Arial" w:hAnsi="Arial" w:cs="Arial"/>
                                    <w:color w:val="000000"/>
                                    <w:sz w:val="14"/>
                                    <w:szCs w:val="14"/>
                                  </w:rPr>
                                  <w:t>Baseline Profile Info:</w:t>
                                </w:r>
                              </w:p>
                            </w:txbxContent>
                          </wps:txbx>
                          <wps:bodyPr rot="0" vert="horz" wrap="none" lIns="0" tIns="0" rIns="0" bIns="0" anchor="t" anchorCtr="0" upright="1">
                            <a:spAutoFit/>
                          </wps:bodyPr>
                        </wps:wsp>
                        <wps:wsp>
                          <wps:cNvPr id="4566" name="Rectangle 41"/>
                          <wps:cNvSpPr>
                            <a:spLocks noChangeArrowheads="1"/>
                          </wps:cNvSpPr>
                          <wps:spPr bwMode="auto">
                            <a:xfrm>
                              <a:off x="34" y="3164"/>
                              <a:ext cx="112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92232" w14:textId="77777777" w:rsidR="00B05D68" w:rsidRDefault="00B05D68" w:rsidP="00BF10F4">
                                <w:r>
                                  <w:rPr>
                                    <w:rFonts w:ascii="Arial" w:hAnsi="Arial" w:cs="Arial"/>
                                    <w:color w:val="000000"/>
                                    <w:sz w:val="14"/>
                                    <w:szCs w:val="14"/>
                                  </w:rPr>
                                  <w:t>Profile Start Time:</w:t>
                                </w:r>
                              </w:p>
                            </w:txbxContent>
                          </wps:txbx>
                          <wps:bodyPr rot="0" vert="horz" wrap="none" lIns="0" tIns="0" rIns="0" bIns="0" anchor="t" anchorCtr="0" upright="1">
                            <a:spAutoFit/>
                          </wps:bodyPr>
                        </wps:wsp>
                        <wps:wsp>
                          <wps:cNvPr id="4567" name="Rectangle 42"/>
                          <wps:cNvSpPr>
                            <a:spLocks noChangeArrowheads="1"/>
                          </wps:cNvSpPr>
                          <wps:spPr bwMode="auto">
                            <a:xfrm>
                              <a:off x="3019" y="3164"/>
                              <a:ext cx="171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9C19F" w14:textId="77777777" w:rsidR="00B05D68" w:rsidRDefault="00B05D68" w:rsidP="00BF10F4">
                                <w:r>
                                  <w:rPr>
                                    <w:rFonts w:ascii="Arial" w:hAnsi="Arial" w:cs="Arial"/>
                                    <w:color w:val="000000"/>
                                    <w:sz w:val="14"/>
                                    <w:szCs w:val="14"/>
                                  </w:rPr>
                                  <w:t xml:space="preserve"> Thu May 09 12:00:23 2015</w:t>
                                </w:r>
                              </w:p>
                            </w:txbxContent>
                          </wps:txbx>
                          <wps:bodyPr rot="0" vert="horz" wrap="none" lIns="0" tIns="0" rIns="0" bIns="0" anchor="t" anchorCtr="0" upright="1">
                            <a:spAutoFit/>
                          </wps:bodyPr>
                        </wps:wsp>
                        <wps:wsp>
                          <wps:cNvPr id="4569" name="Rectangle 43"/>
                          <wps:cNvSpPr>
                            <a:spLocks noChangeArrowheads="1"/>
                          </wps:cNvSpPr>
                          <wps:spPr bwMode="auto">
                            <a:xfrm>
                              <a:off x="34" y="3339"/>
                              <a:ext cx="8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4AE0" w14:textId="77777777" w:rsidR="00B05D68" w:rsidRDefault="00B05D68" w:rsidP="00BF10F4">
                                <w:r>
                                  <w:rPr>
                                    <w:rFonts w:ascii="Arial" w:hAnsi="Arial" w:cs="Arial"/>
                                    <w:color w:val="000000"/>
                                    <w:sz w:val="14"/>
                                    <w:szCs w:val="14"/>
                                  </w:rPr>
                                  <w:t>Baseline PWI:</w:t>
                                </w:r>
                              </w:p>
                            </w:txbxContent>
                          </wps:txbx>
                          <wps:bodyPr rot="0" vert="horz" wrap="none" lIns="0" tIns="0" rIns="0" bIns="0" anchor="t" anchorCtr="0" upright="1">
                            <a:spAutoFit/>
                          </wps:bodyPr>
                        </wps:wsp>
                        <wps:wsp>
                          <wps:cNvPr id="4572" name="Rectangle 44"/>
                          <wps:cNvSpPr>
                            <a:spLocks noChangeArrowheads="1"/>
                          </wps:cNvSpPr>
                          <wps:spPr bwMode="auto">
                            <a:xfrm>
                              <a:off x="3393" y="3339"/>
                              <a:ext cx="28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C1876" w14:textId="77777777" w:rsidR="00B05D68" w:rsidRDefault="00B05D68" w:rsidP="00BF10F4">
                                <w:r>
                                  <w:rPr>
                                    <w:rFonts w:ascii="Arial" w:hAnsi="Arial" w:cs="Arial"/>
                                    <w:color w:val="000000"/>
                                    <w:sz w:val="14"/>
                                    <w:szCs w:val="14"/>
                                  </w:rPr>
                                  <w:t>81%</w:t>
                                </w:r>
                              </w:p>
                            </w:txbxContent>
                          </wps:txbx>
                          <wps:bodyPr rot="0" vert="horz" wrap="none" lIns="0" tIns="0" rIns="0" bIns="0" anchor="t" anchorCtr="0" upright="1">
                            <a:spAutoFit/>
                          </wps:bodyPr>
                        </wps:wsp>
                        <wps:wsp>
                          <wps:cNvPr id="4573" name="Rectangle 45"/>
                          <wps:cNvSpPr>
                            <a:spLocks noChangeArrowheads="1"/>
                          </wps:cNvSpPr>
                          <wps:spPr bwMode="auto">
                            <a:xfrm>
                              <a:off x="34" y="3514"/>
                              <a:ext cx="17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738ED" w14:textId="77777777" w:rsidR="00B05D68" w:rsidRDefault="00B05D68" w:rsidP="00BF10F4">
                                <w:r>
                                  <w:rPr>
                                    <w:rFonts w:ascii="Arial" w:hAnsi="Arial" w:cs="Arial"/>
                                    <w:color w:val="000000"/>
                                    <w:sz w:val="14"/>
                                    <w:szCs w:val="14"/>
                                  </w:rPr>
                                  <w:t>Conveyor Speed (Setpoint):</w:t>
                                </w:r>
                              </w:p>
                            </w:txbxContent>
                          </wps:txbx>
                          <wps:bodyPr rot="0" vert="horz" wrap="none" lIns="0" tIns="0" rIns="0" bIns="0" anchor="t" anchorCtr="0" upright="1">
                            <a:spAutoFit/>
                          </wps:bodyPr>
                        </wps:wsp>
                        <wps:wsp>
                          <wps:cNvPr id="4575" name="Rectangle 46"/>
                          <wps:cNvSpPr>
                            <a:spLocks noChangeArrowheads="1"/>
                          </wps:cNvSpPr>
                          <wps:spPr bwMode="auto">
                            <a:xfrm>
                              <a:off x="3517" y="3514"/>
                              <a:ext cx="15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CC295" w14:textId="77777777" w:rsidR="00B05D68" w:rsidRDefault="00B05D68" w:rsidP="00BF10F4">
                                <w:r>
                                  <w:rPr>
                                    <w:rFonts w:ascii="Arial" w:hAnsi="Arial" w:cs="Arial"/>
                                    <w:color w:val="000000"/>
                                    <w:sz w:val="14"/>
                                    <w:szCs w:val="14"/>
                                  </w:rPr>
                                  <w:t>36</w:t>
                                </w:r>
                              </w:p>
                            </w:txbxContent>
                          </wps:txbx>
                          <wps:bodyPr rot="0" vert="horz" wrap="none" lIns="0" tIns="0" rIns="0" bIns="0" anchor="t" anchorCtr="0" upright="1">
                            <a:spAutoFit/>
                          </wps:bodyPr>
                        </wps:wsp>
                        <wps:wsp>
                          <wps:cNvPr id="4576" name="Rectangle 47"/>
                          <wps:cNvSpPr>
                            <a:spLocks noChangeArrowheads="1"/>
                          </wps:cNvSpPr>
                          <wps:spPr bwMode="auto">
                            <a:xfrm>
                              <a:off x="34" y="3689"/>
                              <a:ext cx="18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5EB5" w14:textId="77777777" w:rsidR="00B05D68" w:rsidRDefault="00B05D68" w:rsidP="00BF10F4">
                                <w:r>
                                  <w:rPr>
                                    <w:rFonts w:ascii="Arial" w:hAnsi="Arial" w:cs="Arial"/>
                                    <w:color w:val="000000"/>
                                    <w:sz w:val="14"/>
                                    <w:szCs w:val="14"/>
                                  </w:rPr>
                                  <w:t>Conveyor Speed (Measured):</w:t>
                                </w:r>
                              </w:p>
                            </w:txbxContent>
                          </wps:txbx>
                          <wps:bodyPr rot="0" vert="horz" wrap="none" lIns="0" tIns="0" rIns="0" bIns="0" anchor="t" anchorCtr="0" upright="1">
                            <a:spAutoFit/>
                          </wps:bodyPr>
                        </wps:wsp>
                        <wps:wsp>
                          <wps:cNvPr id="4577" name="Rectangle 48"/>
                          <wps:cNvSpPr>
                            <a:spLocks noChangeArrowheads="1"/>
                          </wps:cNvSpPr>
                          <wps:spPr bwMode="auto">
                            <a:xfrm>
                              <a:off x="3322" y="3689"/>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17FC" w14:textId="77777777" w:rsidR="00B05D68" w:rsidRDefault="00B05D68" w:rsidP="00BF10F4">
                                <w:r>
                                  <w:rPr>
                                    <w:rFonts w:ascii="Arial" w:hAnsi="Arial" w:cs="Arial"/>
                                    <w:color w:val="000000"/>
                                    <w:sz w:val="14"/>
                                    <w:szCs w:val="14"/>
                                  </w:rPr>
                                  <w:t>36.09</w:t>
                                </w:r>
                              </w:p>
                            </w:txbxContent>
                          </wps:txbx>
                          <wps:bodyPr rot="0" vert="horz" wrap="none" lIns="0" tIns="0" rIns="0" bIns="0" anchor="t" anchorCtr="0" upright="1">
                            <a:spAutoFit/>
                          </wps:bodyPr>
                        </wps:wsp>
                        <wps:wsp>
                          <wps:cNvPr id="4578" name="Rectangle 49"/>
                          <wps:cNvSpPr>
                            <a:spLocks noChangeArrowheads="1"/>
                          </wps:cNvSpPr>
                          <wps:spPr bwMode="auto">
                            <a:xfrm>
                              <a:off x="34" y="3864"/>
                              <a:ext cx="8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4473" w14:textId="77777777" w:rsidR="00B05D68" w:rsidRDefault="00B05D68" w:rsidP="00BF10F4">
                                <w:r>
                                  <w:rPr>
                                    <w:rFonts w:ascii="Arial" w:hAnsi="Arial" w:cs="Arial"/>
                                    <w:color w:val="000000"/>
                                    <w:sz w:val="14"/>
                                    <w:szCs w:val="14"/>
                                  </w:rPr>
                                  <w:t>Zone Number:</w:t>
                                </w:r>
                              </w:p>
                            </w:txbxContent>
                          </wps:txbx>
                          <wps:bodyPr rot="0" vert="horz" wrap="none" lIns="0" tIns="0" rIns="0" bIns="0" anchor="t" anchorCtr="0" upright="1">
                            <a:spAutoFit/>
                          </wps:bodyPr>
                        </wps:wsp>
                        <wps:wsp>
                          <wps:cNvPr id="4579" name="Rectangle 50"/>
                          <wps:cNvSpPr>
                            <a:spLocks noChangeArrowheads="1"/>
                          </wps:cNvSpPr>
                          <wps:spPr bwMode="auto">
                            <a:xfrm>
                              <a:off x="359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957" w14:textId="77777777" w:rsidR="00B05D68" w:rsidRDefault="00B05D68" w:rsidP="00BF10F4">
                                <w:r>
                                  <w:rPr>
                                    <w:rFonts w:ascii="Arial" w:hAnsi="Arial" w:cs="Arial"/>
                                    <w:color w:val="000000"/>
                                    <w:sz w:val="14"/>
                                    <w:szCs w:val="14"/>
                                  </w:rPr>
                                  <w:t>1</w:t>
                                </w:r>
                              </w:p>
                            </w:txbxContent>
                          </wps:txbx>
                          <wps:bodyPr rot="0" vert="horz" wrap="none" lIns="0" tIns="0" rIns="0" bIns="0" anchor="t" anchorCtr="0" upright="1">
                            <a:spAutoFit/>
                          </wps:bodyPr>
                        </wps:wsp>
                        <wps:wsp>
                          <wps:cNvPr id="4580" name="Rectangle 51"/>
                          <wps:cNvSpPr>
                            <a:spLocks noChangeArrowheads="1"/>
                          </wps:cNvSpPr>
                          <wps:spPr bwMode="auto">
                            <a:xfrm>
                              <a:off x="4301"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A13A"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581" name="Rectangle 52"/>
                          <wps:cNvSpPr>
                            <a:spLocks noChangeArrowheads="1"/>
                          </wps:cNvSpPr>
                          <wps:spPr bwMode="auto">
                            <a:xfrm>
                              <a:off x="5008"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0170D" w14:textId="77777777" w:rsidR="00B05D68" w:rsidRDefault="00B05D68" w:rsidP="00BF10F4">
                                <w:r>
                                  <w:rPr>
                                    <w:rFonts w:ascii="Arial" w:hAnsi="Arial" w:cs="Arial"/>
                                    <w:color w:val="000000"/>
                                    <w:sz w:val="14"/>
                                    <w:szCs w:val="14"/>
                                  </w:rPr>
                                  <w:t>3</w:t>
                                </w:r>
                              </w:p>
                            </w:txbxContent>
                          </wps:txbx>
                          <wps:bodyPr rot="0" vert="horz" wrap="none" lIns="0" tIns="0" rIns="0" bIns="0" anchor="t" anchorCtr="0" upright="1">
                            <a:spAutoFit/>
                          </wps:bodyPr>
                        </wps:wsp>
                        <wps:wsp>
                          <wps:cNvPr id="4582" name="Rectangle 53"/>
                          <wps:cNvSpPr>
                            <a:spLocks noChangeArrowheads="1"/>
                          </wps:cNvSpPr>
                          <wps:spPr bwMode="auto">
                            <a:xfrm>
                              <a:off x="571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7C22" w14:textId="77777777" w:rsidR="00B05D68" w:rsidRDefault="00B05D68" w:rsidP="00BF10F4">
                                <w:r>
                                  <w:rPr>
                                    <w:rFonts w:ascii="Arial" w:hAnsi="Arial" w:cs="Arial"/>
                                    <w:color w:val="000000"/>
                                    <w:sz w:val="14"/>
                                    <w:szCs w:val="14"/>
                                  </w:rPr>
                                  <w:t>4</w:t>
                                </w:r>
                              </w:p>
                            </w:txbxContent>
                          </wps:txbx>
                          <wps:bodyPr rot="0" vert="horz" wrap="none" lIns="0" tIns="0" rIns="0" bIns="0" anchor="t" anchorCtr="0" upright="1">
                            <a:spAutoFit/>
                          </wps:bodyPr>
                        </wps:wsp>
                        <wps:wsp>
                          <wps:cNvPr id="4583" name="Rectangle 54"/>
                          <wps:cNvSpPr>
                            <a:spLocks noChangeArrowheads="1"/>
                          </wps:cNvSpPr>
                          <wps:spPr bwMode="auto">
                            <a:xfrm>
                              <a:off x="6422"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98CD" w14:textId="77777777" w:rsidR="00B05D68" w:rsidRDefault="00B05D68" w:rsidP="00BF10F4">
                                <w:r>
                                  <w:rPr>
                                    <w:rFonts w:ascii="Arial" w:hAnsi="Arial" w:cs="Arial"/>
                                    <w:color w:val="000000"/>
                                    <w:sz w:val="14"/>
                                    <w:szCs w:val="14"/>
                                  </w:rPr>
                                  <w:t>5</w:t>
                                </w:r>
                              </w:p>
                            </w:txbxContent>
                          </wps:txbx>
                          <wps:bodyPr rot="0" vert="horz" wrap="none" lIns="0" tIns="0" rIns="0" bIns="0" anchor="t" anchorCtr="0" upright="1">
                            <a:spAutoFit/>
                          </wps:bodyPr>
                        </wps:wsp>
                        <wps:wsp>
                          <wps:cNvPr id="4584" name="Rectangle 55"/>
                          <wps:cNvSpPr>
                            <a:spLocks noChangeArrowheads="1"/>
                          </wps:cNvSpPr>
                          <wps:spPr bwMode="auto">
                            <a:xfrm>
                              <a:off x="7129"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C60A" w14:textId="77777777" w:rsidR="00B05D68" w:rsidRDefault="00B05D68" w:rsidP="00BF10F4">
                                <w:r>
                                  <w:rPr>
                                    <w:rFonts w:ascii="Arial" w:hAnsi="Arial" w:cs="Arial"/>
                                    <w:color w:val="000000"/>
                                    <w:sz w:val="14"/>
                                    <w:szCs w:val="14"/>
                                  </w:rPr>
                                  <w:t>6</w:t>
                                </w:r>
                              </w:p>
                            </w:txbxContent>
                          </wps:txbx>
                          <wps:bodyPr rot="0" vert="horz" wrap="none" lIns="0" tIns="0" rIns="0" bIns="0" anchor="t" anchorCtr="0" upright="1">
                            <a:spAutoFit/>
                          </wps:bodyPr>
                        </wps:wsp>
                        <wps:wsp>
                          <wps:cNvPr id="4585" name="Rectangle 56"/>
                          <wps:cNvSpPr>
                            <a:spLocks noChangeArrowheads="1"/>
                          </wps:cNvSpPr>
                          <wps:spPr bwMode="auto">
                            <a:xfrm>
                              <a:off x="7835" y="38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04C5" w14:textId="77777777" w:rsidR="00B05D68" w:rsidRDefault="00B05D68" w:rsidP="00BF10F4">
                                <w:r>
                                  <w:rPr>
                                    <w:rFonts w:ascii="Arial" w:hAnsi="Arial" w:cs="Arial"/>
                                    <w:color w:val="000000"/>
                                    <w:sz w:val="14"/>
                                    <w:szCs w:val="14"/>
                                  </w:rPr>
                                  <w:t>7</w:t>
                                </w:r>
                              </w:p>
                            </w:txbxContent>
                          </wps:txbx>
                          <wps:bodyPr rot="0" vert="horz" wrap="none" lIns="0" tIns="0" rIns="0" bIns="0" anchor="t" anchorCtr="0" upright="1">
                            <a:spAutoFit/>
                          </wps:bodyPr>
                        </wps:wsp>
                        <wps:wsp>
                          <wps:cNvPr id="4586" name="Rectangle 57"/>
                          <wps:cNvSpPr>
                            <a:spLocks noChangeArrowheads="1"/>
                          </wps:cNvSpPr>
                          <wps:spPr bwMode="auto">
                            <a:xfrm>
                              <a:off x="34" y="4039"/>
                              <a:ext cx="8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CBDD" w14:textId="77777777" w:rsidR="00B05D68" w:rsidRDefault="00B05D68" w:rsidP="00BF10F4">
                                <w:r>
                                  <w:rPr>
                                    <w:rFonts w:ascii="Arial" w:hAnsi="Arial" w:cs="Arial"/>
                                    <w:color w:val="000000"/>
                                    <w:sz w:val="14"/>
                                    <w:szCs w:val="14"/>
                                  </w:rPr>
                                  <w:t>Top Setpoints</w:t>
                                </w:r>
                              </w:p>
                            </w:txbxContent>
                          </wps:txbx>
                          <wps:bodyPr rot="0" vert="horz" wrap="none" lIns="0" tIns="0" rIns="0" bIns="0" anchor="t" anchorCtr="0" upright="1">
                            <a:spAutoFit/>
                          </wps:bodyPr>
                        </wps:wsp>
                        <wps:wsp>
                          <wps:cNvPr id="4587" name="Rectangle 58"/>
                          <wps:cNvSpPr>
                            <a:spLocks noChangeArrowheads="1"/>
                          </wps:cNvSpPr>
                          <wps:spPr bwMode="auto">
                            <a:xfrm>
                              <a:off x="344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7B3E9" w14:textId="77777777" w:rsidR="00B05D68" w:rsidRDefault="00B05D68"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88" name="Rectangle 59"/>
                          <wps:cNvSpPr>
                            <a:spLocks noChangeArrowheads="1"/>
                          </wps:cNvSpPr>
                          <wps:spPr bwMode="auto">
                            <a:xfrm>
                              <a:off x="414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4DBD" w14:textId="77777777" w:rsidR="00B05D68" w:rsidRDefault="00B05D68"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89" name="Rectangle 60"/>
                          <wps:cNvSpPr>
                            <a:spLocks noChangeArrowheads="1"/>
                          </wps:cNvSpPr>
                          <wps:spPr bwMode="auto">
                            <a:xfrm>
                              <a:off x="4853"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4097" w14:textId="77777777" w:rsidR="00B05D68" w:rsidRDefault="00B05D68" w:rsidP="00BF10F4">
                                <w:r>
                                  <w:rPr>
                                    <w:rFonts w:ascii="Arial" w:hAnsi="Arial" w:cs="Arial"/>
                                    <w:color w:val="000000"/>
                                    <w:sz w:val="14"/>
                                    <w:szCs w:val="14"/>
                                  </w:rPr>
                                  <w:t>157</w:t>
                                </w:r>
                              </w:p>
                            </w:txbxContent>
                          </wps:txbx>
                          <wps:bodyPr rot="0" vert="horz" wrap="none" lIns="0" tIns="0" rIns="0" bIns="0" anchor="t" anchorCtr="0" upright="1">
                            <a:spAutoFit/>
                          </wps:bodyPr>
                        </wps:wsp>
                        <wps:wsp>
                          <wps:cNvPr id="4590" name="Rectangle 61"/>
                          <wps:cNvSpPr>
                            <a:spLocks noChangeArrowheads="1"/>
                          </wps:cNvSpPr>
                          <wps:spPr bwMode="auto">
                            <a:xfrm>
                              <a:off x="5560"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BC27D" w14:textId="77777777" w:rsidR="00B05D68" w:rsidRDefault="00B05D68" w:rsidP="00BF10F4">
                                <w:r>
                                  <w:rPr>
                                    <w:rFonts w:ascii="Arial" w:hAnsi="Arial" w:cs="Arial"/>
                                    <w:color w:val="000000"/>
                                    <w:sz w:val="14"/>
                                    <w:szCs w:val="14"/>
                                  </w:rPr>
                                  <w:t>155</w:t>
                                </w:r>
                              </w:p>
                            </w:txbxContent>
                          </wps:txbx>
                          <wps:bodyPr rot="0" vert="horz" wrap="none" lIns="0" tIns="0" rIns="0" bIns="0" anchor="t" anchorCtr="0" upright="1">
                            <a:spAutoFit/>
                          </wps:bodyPr>
                        </wps:wsp>
                        <wps:wsp>
                          <wps:cNvPr id="4591" name="Rectangle 62"/>
                          <wps:cNvSpPr>
                            <a:spLocks noChangeArrowheads="1"/>
                          </wps:cNvSpPr>
                          <wps:spPr bwMode="auto">
                            <a:xfrm>
                              <a:off x="6267"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E56D0" w14:textId="77777777" w:rsidR="00B05D68" w:rsidRDefault="00B05D68" w:rsidP="00BF10F4">
                                <w:r>
                                  <w:rPr>
                                    <w:rFonts w:ascii="Arial" w:hAnsi="Arial" w:cs="Arial"/>
                                    <w:color w:val="000000"/>
                                    <w:sz w:val="14"/>
                                    <w:szCs w:val="14"/>
                                  </w:rPr>
                                  <w:t>180</w:t>
                                </w:r>
                              </w:p>
                            </w:txbxContent>
                          </wps:txbx>
                          <wps:bodyPr rot="0" vert="horz" wrap="none" lIns="0" tIns="0" rIns="0" bIns="0" anchor="t" anchorCtr="0" upright="1">
                            <a:spAutoFit/>
                          </wps:bodyPr>
                        </wps:wsp>
                        <wps:wsp>
                          <wps:cNvPr id="4592" name="Rectangle 63"/>
                          <wps:cNvSpPr>
                            <a:spLocks noChangeArrowheads="1"/>
                          </wps:cNvSpPr>
                          <wps:spPr bwMode="auto">
                            <a:xfrm>
                              <a:off x="6974"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2BD"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593" name="Rectangle 64"/>
                          <wps:cNvSpPr>
                            <a:spLocks noChangeArrowheads="1"/>
                          </wps:cNvSpPr>
                          <wps:spPr bwMode="auto">
                            <a:xfrm>
                              <a:off x="7681" y="4039"/>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7D50" w14:textId="77777777" w:rsidR="00B05D68" w:rsidRDefault="00B05D68" w:rsidP="00BF10F4">
                                <w:r>
                                  <w:rPr>
                                    <w:rFonts w:ascii="Arial" w:hAnsi="Arial" w:cs="Arial"/>
                                    <w:color w:val="000000"/>
                                    <w:sz w:val="14"/>
                                    <w:szCs w:val="14"/>
                                  </w:rPr>
                                  <w:t>234</w:t>
                                </w:r>
                              </w:p>
                            </w:txbxContent>
                          </wps:txbx>
                          <wps:bodyPr rot="0" vert="horz" wrap="none" lIns="0" tIns="0" rIns="0" bIns="0" anchor="t" anchorCtr="0" upright="1">
                            <a:spAutoFit/>
                          </wps:bodyPr>
                        </wps:wsp>
                        <wps:wsp>
                          <wps:cNvPr id="4596" name="Rectangle 65"/>
                          <wps:cNvSpPr>
                            <a:spLocks noChangeArrowheads="1"/>
                          </wps:cNvSpPr>
                          <wps:spPr bwMode="auto">
                            <a:xfrm>
                              <a:off x="34" y="4214"/>
                              <a:ext cx="10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B8BA" w14:textId="77777777" w:rsidR="00B05D68" w:rsidRDefault="00B05D68" w:rsidP="00BF10F4">
                                <w:r>
                                  <w:rPr>
                                    <w:rFonts w:ascii="Arial" w:hAnsi="Arial" w:cs="Arial"/>
                                    <w:color w:val="000000"/>
                                    <w:sz w:val="14"/>
                                    <w:szCs w:val="14"/>
                                  </w:rPr>
                                  <w:t>Bottom Setpoints</w:t>
                                </w:r>
                              </w:p>
                            </w:txbxContent>
                          </wps:txbx>
                          <wps:bodyPr rot="0" vert="horz" wrap="none" lIns="0" tIns="0" rIns="0" bIns="0" anchor="t" anchorCtr="0" upright="1">
                            <a:spAutoFit/>
                          </wps:bodyPr>
                        </wps:wsp>
                        <wps:wsp>
                          <wps:cNvPr id="4597" name="Rectangle 66"/>
                          <wps:cNvSpPr>
                            <a:spLocks noChangeArrowheads="1"/>
                          </wps:cNvSpPr>
                          <wps:spPr bwMode="auto">
                            <a:xfrm>
                              <a:off x="344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B4EC5" w14:textId="77777777" w:rsidR="00B05D68" w:rsidRDefault="00B05D68" w:rsidP="00BF10F4">
                                <w:r>
                                  <w:rPr>
                                    <w:rFonts w:ascii="Arial" w:hAnsi="Arial" w:cs="Arial"/>
                                    <w:color w:val="000000"/>
                                    <w:sz w:val="14"/>
                                    <w:szCs w:val="14"/>
                                  </w:rPr>
                                  <w:t>124</w:t>
                                </w:r>
                              </w:p>
                            </w:txbxContent>
                          </wps:txbx>
                          <wps:bodyPr rot="0" vert="horz" wrap="none" lIns="0" tIns="0" rIns="0" bIns="0" anchor="t" anchorCtr="0" upright="1">
                            <a:spAutoFit/>
                          </wps:bodyPr>
                        </wps:wsp>
                        <wps:wsp>
                          <wps:cNvPr id="4598" name="Rectangle 67"/>
                          <wps:cNvSpPr>
                            <a:spLocks noChangeArrowheads="1"/>
                          </wps:cNvSpPr>
                          <wps:spPr bwMode="auto">
                            <a:xfrm>
                              <a:off x="414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7FDBF" w14:textId="77777777" w:rsidR="00B05D68" w:rsidRDefault="00B05D68" w:rsidP="00BF10F4">
                                <w:r>
                                  <w:rPr>
                                    <w:rFonts w:ascii="Arial" w:hAnsi="Arial" w:cs="Arial"/>
                                    <w:color w:val="000000"/>
                                    <w:sz w:val="14"/>
                                    <w:szCs w:val="14"/>
                                  </w:rPr>
                                  <w:t>149</w:t>
                                </w:r>
                              </w:p>
                            </w:txbxContent>
                          </wps:txbx>
                          <wps:bodyPr rot="0" vert="horz" wrap="none" lIns="0" tIns="0" rIns="0" bIns="0" anchor="t" anchorCtr="0" upright="1">
                            <a:spAutoFit/>
                          </wps:bodyPr>
                        </wps:wsp>
                        <wps:wsp>
                          <wps:cNvPr id="4599" name="Rectangle 68"/>
                          <wps:cNvSpPr>
                            <a:spLocks noChangeArrowheads="1"/>
                          </wps:cNvSpPr>
                          <wps:spPr bwMode="auto">
                            <a:xfrm>
                              <a:off x="4853"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4C86" w14:textId="77777777" w:rsidR="00B05D68" w:rsidRDefault="00B05D68" w:rsidP="00BF10F4">
                                <w:r>
                                  <w:rPr>
                                    <w:rFonts w:ascii="Arial" w:hAnsi="Arial" w:cs="Arial"/>
                                    <w:color w:val="000000"/>
                                    <w:sz w:val="14"/>
                                    <w:szCs w:val="14"/>
                                  </w:rPr>
                                  <w:t>157</w:t>
                                </w:r>
                              </w:p>
                            </w:txbxContent>
                          </wps:txbx>
                          <wps:bodyPr rot="0" vert="horz" wrap="none" lIns="0" tIns="0" rIns="0" bIns="0" anchor="t" anchorCtr="0" upright="1">
                            <a:spAutoFit/>
                          </wps:bodyPr>
                        </wps:wsp>
                        <wps:wsp>
                          <wps:cNvPr id="4600" name="Rectangle 69"/>
                          <wps:cNvSpPr>
                            <a:spLocks noChangeArrowheads="1"/>
                          </wps:cNvSpPr>
                          <wps:spPr bwMode="auto">
                            <a:xfrm>
                              <a:off x="5560"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D3965" w14:textId="77777777" w:rsidR="00B05D68" w:rsidRDefault="00B05D68" w:rsidP="00BF10F4">
                                <w:r>
                                  <w:rPr>
                                    <w:rFonts w:ascii="Arial" w:hAnsi="Arial" w:cs="Arial"/>
                                    <w:color w:val="000000"/>
                                    <w:sz w:val="14"/>
                                    <w:szCs w:val="14"/>
                                  </w:rPr>
                                  <w:t>155</w:t>
                                </w:r>
                              </w:p>
                            </w:txbxContent>
                          </wps:txbx>
                          <wps:bodyPr rot="0" vert="horz" wrap="none" lIns="0" tIns="0" rIns="0" bIns="0" anchor="t" anchorCtr="0" upright="1">
                            <a:spAutoFit/>
                          </wps:bodyPr>
                        </wps:wsp>
                        <wps:wsp>
                          <wps:cNvPr id="4601" name="Rectangle 70"/>
                          <wps:cNvSpPr>
                            <a:spLocks noChangeArrowheads="1"/>
                          </wps:cNvSpPr>
                          <wps:spPr bwMode="auto">
                            <a:xfrm>
                              <a:off x="6267"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F887F" w14:textId="77777777" w:rsidR="00B05D68" w:rsidRDefault="00B05D68" w:rsidP="00BF10F4">
                                <w:r>
                                  <w:rPr>
                                    <w:rFonts w:ascii="Arial" w:hAnsi="Arial" w:cs="Arial"/>
                                    <w:color w:val="000000"/>
                                    <w:sz w:val="14"/>
                                    <w:szCs w:val="14"/>
                                  </w:rPr>
                                  <w:t>180</w:t>
                                </w:r>
                              </w:p>
                            </w:txbxContent>
                          </wps:txbx>
                          <wps:bodyPr rot="0" vert="horz" wrap="none" lIns="0" tIns="0" rIns="0" bIns="0" anchor="t" anchorCtr="0" upright="1">
                            <a:spAutoFit/>
                          </wps:bodyPr>
                        </wps:wsp>
                        <wps:wsp>
                          <wps:cNvPr id="4602" name="Rectangle 71"/>
                          <wps:cNvSpPr>
                            <a:spLocks noChangeArrowheads="1"/>
                          </wps:cNvSpPr>
                          <wps:spPr bwMode="auto">
                            <a:xfrm>
                              <a:off x="6974"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2EE67" w14:textId="77777777" w:rsidR="00B05D68" w:rsidRDefault="00B05D68" w:rsidP="00BF10F4">
                                <w:r>
                                  <w:rPr>
                                    <w:rFonts w:ascii="Arial" w:hAnsi="Arial" w:cs="Arial"/>
                                    <w:color w:val="000000"/>
                                    <w:sz w:val="14"/>
                                    <w:szCs w:val="14"/>
                                  </w:rPr>
                                  <w:t>225</w:t>
                                </w:r>
                              </w:p>
                            </w:txbxContent>
                          </wps:txbx>
                          <wps:bodyPr rot="0" vert="horz" wrap="none" lIns="0" tIns="0" rIns="0" bIns="0" anchor="t" anchorCtr="0" upright="1">
                            <a:spAutoFit/>
                          </wps:bodyPr>
                        </wps:wsp>
                        <wps:wsp>
                          <wps:cNvPr id="4603" name="Rectangle 72"/>
                          <wps:cNvSpPr>
                            <a:spLocks noChangeArrowheads="1"/>
                          </wps:cNvSpPr>
                          <wps:spPr bwMode="auto">
                            <a:xfrm>
                              <a:off x="7681" y="4214"/>
                              <a:ext cx="23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4FE8" w14:textId="77777777" w:rsidR="00B05D68" w:rsidRDefault="00B05D68" w:rsidP="00BF10F4">
                                <w:r>
                                  <w:rPr>
                                    <w:rFonts w:ascii="Arial" w:hAnsi="Arial" w:cs="Arial"/>
                                    <w:color w:val="000000"/>
                                    <w:sz w:val="14"/>
                                    <w:szCs w:val="14"/>
                                  </w:rPr>
                                  <w:t>234</w:t>
                                </w:r>
                              </w:p>
                            </w:txbxContent>
                          </wps:txbx>
                          <wps:bodyPr rot="0" vert="horz" wrap="none" lIns="0" tIns="0" rIns="0" bIns="0" anchor="t" anchorCtr="0" upright="1">
                            <a:spAutoFit/>
                          </wps:bodyPr>
                        </wps:wsp>
                        <wps:wsp>
                          <wps:cNvPr id="4604" name="Rectangle 73"/>
                          <wps:cNvSpPr>
                            <a:spLocks noChangeArrowheads="1"/>
                          </wps:cNvSpPr>
                          <wps:spPr bwMode="auto">
                            <a:xfrm>
                              <a:off x="34" y="4564"/>
                              <a:ext cx="5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79EF4" w14:textId="77777777" w:rsidR="00B05D68" w:rsidRDefault="00B05D68" w:rsidP="00BF10F4">
                                <w:r>
                                  <w:rPr>
                                    <w:rFonts w:ascii="Arial" w:hAnsi="Arial" w:cs="Arial"/>
                                    <w:color w:val="000000"/>
                                    <w:sz w:val="14"/>
                                    <w:szCs w:val="14"/>
                                  </w:rPr>
                                  <w:t>Barcode</w:t>
                                </w:r>
                              </w:p>
                            </w:txbxContent>
                          </wps:txbx>
                          <wps:bodyPr rot="0" vert="horz" wrap="none" lIns="0" tIns="0" rIns="0" bIns="0" anchor="t" anchorCtr="0" upright="1">
                            <a:spAutoFit/>
                          </wps:bodyPr>
                        </wps:wsp>
                        <wps:wsp>
                          <wps:cNvPr id="4605" name="Rectangle 74"/>
                          <wps:cNvSpPr>
                            <a:spLocks noChangeArrowheads="1"/>
                          </wps:cNvSpPr>
                          <wps:spPr bwMode="auto">
                            <a:xfrm>
                              <a:off x="1161" y="4564"/>
                              <a:ext cx="9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BC27" w14:textId="77777777" w:rsidR="00B05D68" w:rsidRDefault="00B05D68" w:rsidP="00BF10F4">
                                <w:r>
                                  <w:rPr>
                                    <w:rFonts w:ascii="Arial" w:hAnsi="Arial" w:cs="Arial"/>
                                    <w:color w:val="000000"/>
                                    <w:sz w:val="14"/>
                                    <w:szCs w:val="14"/>
                                  </w:rPr>
                                  <w:t>Date and Time</w:t>
                                </w:r>
                              </w:p>
                            </w:txbxContent>
                          </wps:txbx>
                          <wps:bodyPr rot="0" vert="horz" wrap="none" lIns="0" tIns="0" rIns="0" bIns="0" anchor="t" anchorCtr="0" upright="1">
                            <a:spAutoFit/>
                          </wps:bodyPr>
                        </wps:wsp>
                        <wps:wsp>
                          <wps:cNvPr id="4606" name="Rectangle 75"/>
                          <wps:cNvSpPr>
                            <a:spLocks noChangeArrowheads="1"/>
                          </wps:cNvSpPr>
                          <wps:spPr bwMode="auto">
                            <a:xfrm>
                              <a:off x="3019" y="4564"/>
                              <a:ext cx="48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7E9" w14:textId="77777777" w:rsidR="00B05D68" w:rsidRDefault="00B05D68" w:rsidP="00BF10F4">
                                <w:r>
                                  <w:rPr>
                                    <w:rFonts w:ascii="Arial" w:hAnsi="Arial" w:cs="Arial"/>
                                    <w:color w:val="000000"/>
                                    <w:sz w:val="14"/>
                                    <w:szCs w:val="14"/>
                                  </w:rPr>
                                  <w:t>Product</w:t>
                                </w:r>
                              </w:p>
                            </w:txbxContent>
                          </wps:txbx>
                          <wps:bodyPr rot="0" vert="horz" wrap="none" lIns="0" tIns="0" rIns="0" bIns="0" anchor="t" anchorCtr="0" upright="1">
                            <a:spAutoFit/>
                          </wps:bodyPr>
                        </wps:wsp>
                        <wps:wsp>
                          <wps:cNvPr id="4607" name="Rectangle 76"/>
                          <wps:cNvSpPr>
                            <a:spLocks noChangeArrowheads="1"/>
                          </wps:cNvSpPr>
                          <wps:spPr bwMode="auto">
                            <a:xfrm>
                              <a:off x="3726" y="4564"/>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388" w14:textId="77777777" w:rsidR="00B05D68" w:rsidRDefault="00B05D68" w:rsidP="00BF10F4">
                                <w:r>
                                  <w:rPr>
                                    <w:rFonts w:ascii="Arial" w:hAnsi="Arial" w:cs="Arial"/>
                                    <w:color w:val="000000"/>
                                    <w:sz w:val="14"/>
                                    <w:szCs w:val="14"/>
                                  </w:rPr>
                                  <w:t>PWI</w:t>
                                </w:r>
                              </w:p>
                            </w:txbxContent>
                          </wps:txbx>
                          <wps:bodyPr rot="0" vert="horz" wrap="none" lIns="0" tIns="0" rIns="0" bIns="0" anchor="t" anchorCtr="0" upright="1">
                            <a:spAutoFit/>
                          </wps:bodyPr>
                        </wps:wsp>
                        <wps:wsp>
                          <wps:cNvPr id="151" name="Rectangle 77"/>
                          <wps:cNvSpPr>
                            <a:spLocks noChangeArrowheads="1"/>
                          </wps:cNvSpPr>
                          <wps:spPr bwMode="auto">
                            <a:xfrm>
                              <a:off x="4433" y="4564"/>
                              <a:ext cx="60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A51CB" w14:textId="77777777" w:rsidR="00B05D68" w:rsidRDefault="00B05D68" w:rsidP="00BF10F4">
                                <w:r>
                                  <w:rPr>
                                    <w:rFonts w:ascii="Arial" w:hAnsi="Arial" w:cs="Arial"/>
                                    <w:color w:val="000000"/>
                                    <w:sz w:val="14"/>
                                    <w:szCs w:val="14"/>
                                  </w:rPr>
                                  <w:t>Conveyor</w:t>
                                </w:r>
                              </w:p>
                            </w:txbxContent>
                          </wps:txbx>
                          <wps:bodyPr rot="0" vert="horz" wrap="none" lIns="0" tIns="0" rIns="0" bIns="0" anchor="t" anchorCtr="0" upright="1">
                            <a:spAutoFit/>
                          </wps:bodyPr>
                        </wps:wsp>
                        <wps:wsp>
                          <wps:cNvPr id="152" name="Rectangle 78"/>
                          <wps:cNvSpPr>
                            <a:spLocks noChangeArrowheads="1"/>
                          </wps:cNvSpPr>
                          <wps:spPr bwMode="auto">
                            <a:xfrm>
                              <a:off x="5139" y="4564"/>
                              <a:ext cx="10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2DC7" w14:textId="77777777" w:rsidR="00B05D68" w:rsidRDefault="00B05D68" w:rsidP="00BF10F4">
                                <w:r>
                                  <w:rPr>
                                    <w:rFonts w:ascii="Arial" w:hAnsi="Arial" w:cs="Arial"/>
                                    <w:color w:val="000000"/>
                                    <w:sz w:val="14"/>
                                    <w:szCs w:val="14"/>
                                  </w:rPr>
                                  <w:t>Max Rising Slope</w:t>
                                </w:r>
                              </w:p>
                            </w:txbxContent>
                          </wps:txbx>
                          <wps:bodyPr rot="0" vert="horz" wrap="none" lIns="0" tIns="0" rIns="0" bIns="0" anchor="t" anchorCtr="0" upright="1">
                            <a:spAutoFit/>
                          </wps:bodyPr>
                        </wps:wsp>
                        <wps:wsp>
                          <wps:cNvPr id="153" name="Rectangle 79"/>
                          <wps:cNvSpPr>
                            <a:spLocks noChangeArrowheads="1"/>
                          </wps:cNvSpPr>
                          <wps:spPr bwMode="auto">
                            <a:xfrm>
                              <a:off x="3019" y="4739"/>
                              <a:ext cx="2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24138" w14:textId="77777777" w:rsidR="00B05D68" w:rsidRDefault="00B05D68" w:rsidP="00BF10F4">
                                <w:r>
                                  <w:rPr>
                                    <w:rFonts w:ascii="Arial" w:hAnsi="Arial" w:cs="Arial"/>
                                    <w:color w:val="000000"/>
                                    <w:sz w:val="14"/>
                                    <w:szCs w:val="14"/>
                                  </w:rPr>
                                  <w:t>PWI</w:t>
                                </w:r>
                              </w:p>
                            </w:txbxContent>
                          </wps:txbx>
                          <wps:bodyPr rot="0" vert="horz" wrap="none" lIns="0" tIns="0" rIns="0" bIns="0" anchor="t" anchorCtr="0" upright="1">
                            <a:spAutoFit/>
                          </wps:bodyPr>
                        </wps:wsp>
                        <wps:wsp>
                          <wps:cNvPr id="191" name="Rectangle 80"/>
                          <wps:cNvSpPr>
                            <a:spLocks noChangeArrowheads="1"/>
                          </wps:cNvSpPr>
                          <wps:spPr bwMode="auto">
                            <a:xfrm>
                              <a:off x="3726" y="47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818" w14:textId="77777777" w:rsidR="00B05D68" w:rsidRDefault="00B05D68" w:rsidP="00BF10F4">
                                <w:r>
                                  <w:rPr>
                                    <w:rFonts w:ascii="Arial" w:hAnsi="Arial" w:cs="Arial"/>
                                    <w:color w:val="000000"/>
                                    <w:sz w:val="14"/>
                                    <w:szCs w:val="14"/>
                                  </w:rPr>
                                  <w:t>CpK</w:t>
                                </w:r>
                              </w:p>
                            </w:txbxContent>
                          </wps:txbx>
                          <wps:bodyPr rot="0" vert="horz" wrap="none" lIns="0" tIns="0" rIns="0" bIns="0" anchor="t" anchorCtr="0" upright="1">
                            <a:spAutoFit/>
                          </wps:bodyPr>
                        </wps:wsp>
                        <wps:wsp>
                          <wps:cNvPr id="4608" name="Rectangle 81"/>
                          <wps:cNvSpPr>
                            <a:spLocks noChangeArrowheads="1"/>
                          </wps:cNvSpPr>
                          <wps:spPr bwMode="auto">
                            <a:xfrm>
                              <a:off x="4433" y="4739"/>
                              <a:ext cx="40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5B61B" w14:textId="77777777" w:rsidR="00B05D68" w:rsidRDefault="00B05D68" w:rsidP="00BF10F4">
                                <w:r>
                                  <w:rPr>
                                    <w:rFonts w:ascii="Arial" w:hAnsi="Arial" w:cs="Arial"/>
                                    <w:color w:val="000000"/>
                                    <w:sz w:val="14"/>
                                    <w:szCs w:val="14"/>
                                  </w:rPr>
                                  <w:t>Speed</w:t>
                                </w:r>
                              </w:p>
                            </w:txbxContent>
                          </wps:txbx>
                          <wps:bodyPr rot="0" vert="horz" wrap="none" lIns="0" tIns="0" rIns="0" bIns="0" anchor="t" anchorCtr="0" upright="1">
                            <a:spAutoFit/>
                          </wps:bodyPr>
                        </wps:wsp>
                        <wps:wsp>
                          <wps:cNvPr id="4609" name="Rectangle 82"/>
                          <wps:cNvSpPr>
                            <a:spLocks noChangeArrowheads="1"/>
                          </wps:cNvSpPr>
                          <wps:spPr bwMode="auto">
                            <a:xfrm>
                              <a:off x="5139"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A6E9" w14:textId="77777777" w:rsidR="00B05D68" w:rsidRDefault="00B05D68" w:rsidP="00BF10F4">
                                <w:r>
                                  <w:rPr>
                                    <w:rFonts w:ascii="Arial" w:hAnsi="Arial" w:cs="Arial"/>
                                    <w:color w:val="000000"/>
                                    <w:sz w:val="14"/>
                                    <w:szCs w:val="14"/>
                                  </w:rPr>
                                  <w:t>TC2-data</w:t>
                                </w:r>
                              </w:p>
                            </w:txbxContent>
                          </wps:txbx>
                          <wps:bodyPr rot="0" vert="horz" wrap="none" lIns="0" tIns="0" rIns="0" bIns="0" anchor="t" anchorCtr="0" upright="1">
                            <a:spAutoFit/>
                          </wps:bodyPr>
                        </wps:wsp>
                        <wps:wsp>
                          <wps:cNvPr id="4610" name="Rectangle 83"/>
                          <wps:cNvSpPr>
                            <a:spLocks noChangeArrowheads="1"/>
                          </wps:cNvSpPr>
                          <wps:spPr bwMode="auto">
                            <a:xfrm>
                              <a:off x="5846"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DD0C1" w14:textId="77777777" w:rsidR="00B05D68" w:rsidRDefault="00B05D68" w:rsidP="00BF10F4">
                                <w:r>
                                  <w:rPr>
                                    <w:rFonts w:ascii="Arial" w:hAnsi="Arial" w:cs="Arial"/>
                                    <w:color w:val="000000"/>
                                    <w:sz w:val="14"/>
                                    <w:szCs w:val="14"/>
                                  </w:rPr>
                                  <w:t>TC2-PWI</w:t>
                                </w:r>
                              </w:p>
                            </w:txbxContent>
                          </wps:txbx>
                          <wps:bodyPr rot="0" vert="horz" wrap="none" lIns="0" tIns="0" rIns="0" bIns="0" anchor="t" anchorCtr="0" upright="1">
                            <a:spAutoFit/>
                          </wps:bodyPr>
                        </wps:wsp>
                        <wps:wsp>
                          <wps:cNvPr id="4611" name="Rectangle 84"/>
                          <wps:cNvSpPr>
                            <a:spLocks noChangeArrowheads="1"/>
                          </wps:cNvSpPr>
                          <wps:spPr bwMode="auto">
                            <a:xfrm>
                              <a:off x="655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8F4B" w14:textId="77777777" w:rsidR="00B05D68" w:rsidRDefault="00B05D68" w:rsidP="00BF10F4">
                                <w:r>
                                  <w:rPr>
                                    <w:rFonts w:ascii="Arial" w:hAnsi="Arial" w:cs="Arial"/>
                                    <w:color w:val="000000"/>
                                    <w:sz w:val="14"/>
                                    <w:szCs w:val="14"/>
                                  </w:rPr>
                                  <w:t>TC2-CpK</w:t>
                                </w:r>
                              </w:p>
                            </w:txbxContent>
                          </wps:txbx>
                          <wps:bodyPr rot="0" vert="horz" wrap="none" lIns="0" tIns="0" rIns="0" bIns="0" anchor="t" anchorCtr="0" upright="1">
                            <a:spAutoFit/>
                          </wps:bodyPr>
                        </wps:wsp>
                        <wps:wsp>
                          <wps:cNvPr id="4612" name="Rectangle 85"/>
                          <wps:cNvSpPr>
                            <a:spLocks noChangeArrowheads="1"/>
                          </wps:cNvSpPr>
                          <wps:spPr bwMode="auto">
                            <a:xfrm>
                              <a:off x="7260"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68F5" w14:textId="77777777" w:rsidR="00B05D68" w:rsidRDefault="00B05D68" w:rsidP="00BF10F4">
                                <w:r>
                                  <w:rPr>
                                    <w:rFonts w:ascii="Arial" w:hAnsi="Arial" w:cs="Arial"/>
                                    <w:color w:val="000000"/>
                                    <w:sz w:val="14"/>
                                    <w:szCs w:val="14"/>
                                  </w:rPr>
                                  <w:t>TC3-data</w:t>
                                </w:r>
                              </w:p>
                            </w:txbxContent>
                          </wps:txbx>
                          <wps:bodyPr rot="0" vert="horz" wrap="none" lIns="0" tIns="0" rIns="0" bIns="0" anchor="t" anchorCtr="0" upright="1">
                            <a:spAutoFit/>
                          </wps:bodyPr>
                        </wps:wsp>
                        <wps:wsp>
                          <wps:cNvPr id="4613" name="Rectangle 86"/>
                          <wps:cNvSpPr>
                            <a:spLocks noChangeArrowheads="1"/>
                          </wps:cNvSpPr>
                          <wps:spPr bwMode="auto">
                            <a:xfrm>
                              <a:off x="7967" y="4739"/>
                              <a:ext cx="57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00AE" w14:textId="77777777" w:rsidR="00B05D68" w:rsidRDefault="00B05D68" w:rsidP="00BF10F4">
                                <w:r>
                                  <w:rPr>
                                    <w:rFonts w:ascii="Arial" w:hAnsi="Arial" w:cs="Arial"/>
                                    <w:color w:val="000000"/>
                                    <w:sz w:val="14"/>
                                    <w:szCs w:val="14"/>
                                  </w:rPr>
                                  <w:t>TC3-PWI</w:t>
                                </w:r>
                              </w:p>
                            </w:txbxContent>
                          </wps:txbx>
                          <wps:bodyPr rot="0" vert="horz" wrap="none" lIns="0" tIns="0" rIns="0" bIns="0" anchor="t" anchorCtr="0" upright="1">
                            <a:spAutoFit/>
                          </wps:bodyPr>
                        </wps:wsp>
                        <wps:wsp>
                          <wps:cNvPr id="4614" name="Rectangle 87"/>
                          <wps:cNvSpPr>
                            <a:spLocks noChangeArrowheads="1"/>
                          </wps:cNvSpPr>
                          <wps:spPr bwMode="auto">
                            <a:xfrm>
                              <a:off x="8673" y="4739"/>
                              <a:ext cx="5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39AE0" w14:textId="77777777" w:rsidR="00B05D68" w:rsidRDefault="00B05D68" w:rsidP="00BF10F4">
                                <w:r>
                                  <w:rPr>
                                    <w:rFonts w:ascii="Arial" w:hAnsi="Arial" w:cs="Arial"/>
                                    <w:color w:val="000000"/>
                                    <w:sz w:val="14"/>
                                    <w:szCs w:val="14"/>
                                  </w:rPr>
                                  <w:t>TC3-CpK</w:t>
                                </w:r>
                              </w:p>
                            </w:txbxContent>
                          </wps:txbx>
                          <wps:bodyPr rot="0" vert="horz" wrap="none" lIns="0" tIns="0" rIns="0" bIns="0" anchor="t" anchorCtr="0" upright="1">
                            <a:spAutoFit/>
                          </wps:bodyPr>
                        </wps:wsp>
                        <wps:wsp>
                          <wps:cNvPr id="4615" name="Rectangle 88"/>
                          <wps:cNvSpPr>
                            <a:spLocks noChangeArrowheads="1"/>
                          </wps:cNvSpPr>
                          <wps:spPr bwMode="auto">
                            <a:xfrm>
                              <a:off x="34" y="4914"/>
                              <a:ext cx="4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94F1" w14:textId="77777777" w:rsidR="00B05D68" w:rsidRDefault="00B05D68" w:rsidP="00BF10F4">
                                <w:r>
                                  <w:rPr>
                                    <w:rFonts w:ascii="Arial" w:hAnsi="Arial" w:cs="Arial"/>
                                    <w:color w:val="000000"/>
                                    <w:sz w:val="14"/>
                                    <w:szCs w:val="14"/>
                                  </w:rPr>
                                  <w:t>c9876d</w:t>
                                </w:r>
                              </w:p>
                            </w:txbxContent>
                          </wps:txbx>
                          <wps:bodyPr rot="0" vert="horz" wrap="none" lIns="0" tIns="0" rIns="0" bIns="0" anchor="t" anchorCtr="0" upright="1">
                            <a:spAutoFit/>
                          </wps:bodyPr>
                        </wps:wsp>
                        <wps:wsp>
                          <wps:cNvPr id="4616" name="Rectangle 89"/>
                          <wps:cNvSpPr>
                            <a:spLocks noChangeArrowheads="1"/>
                          </wps:cNvSpPr>
                          <wps:spPr bwMode="auto">
                            <a:xfrm>
                              <a:off x="1161" y="49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1E5A" w14:textId="77777777" w:rsidR="00B05D68" w:rsidRDefault="00B05D68" w:rsidP="00BF10F4">
                                <w:r>
                                  <w:rPr>
                                    <w:rFonts w:ascii="Arial" w:hAnsi="Arial" w:cs="Arial"/>
                                    <w:color w:val="000000"/>
                                    <w:sz w:val="14"/>
                                    <w:szCs w:val="14"/>
                                  </w:rPr>
                                  <w:t>Thu May 09 12:08:11 2015</w:t>
                                </w:r>
                              </w:p>
                            </w:txbxContent>
                          </wps:txbx>
                          <wps:bodyPr rot="0" vert="horz" wrap="none" lIns="0" tIns="0" rIns="0" bIns="0" anchor="t" anchorCtr="0" upright="1">
                            <a:spAutoFit/>
                          </wps:bodyPr>
                        </wps:wsp>
                        <wps:wsp>
                          <wps:cNvPr id="4617" name="Rectangle 90"/>
                          <wps:cNvSpPr>
                            <a:spLocks noChangeArrowheads="1"/>
                          </wps:cNvSpPr>
                          <wps:spPr bwMode="auto">
                            <a:xfrm>
                              <a:off x="3399"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77FC" w14:textId="77777777" w:rsidR="00B05D68" w:rsidRDefault="00B05D68" w:rsidP="00BF10F4">
                                <w:r>
                                  <w:rPr>
                                    <w:rFonts w:ascii="Arial" w:hAnsi="Arial" w:cs="Arial"/>
                                    <w:color w:val="000000"/>
                                    <w:sz w:val="14"/>
                                    <w:szCs w:val="14"/>
                                  </w:rPr>
                                  <w:t>75.9</w:t>
                                </w:r>
                              </w:p>
                            </w:txbxContent>
                          </wps:txbx>
                          <wps:bodyPr rot="0" vert="horz" wrap="none" lIns="0" tIns="0" rIns="0" bIns="0" anchor="t" anchorCtr="0" upright="1">
                            <a:spAutoFit/>
                          </wps:bodyPr>
                        </wps:wsp>
                        <wps:wsp>
                          <wps:cNvPr id="4618" name="Rectangle 91"/>
                          <wps:cNvSpPr>
                            <a:spLocks noChangeArrowheads="1"/>
                          </wps:cNvSpPr>
                          <wps:spPr bwMode="auto">
                            <a:xfrm>
                              <a:off x="3790"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59E92"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0" name="Rectangle 92"/>
                          <wps:cNvSpPr>
                            <a:spLocks noChangeArrowheads="1"/>
                          </wps:cNvSpPr>
                          <wps:spPr bwMode="auto">
                            <a:xfrm>
                              <a:off x="4813" y="49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88E55"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21" name="Rectangle 93"/>
                          <wps:cNvSpPr>
                            <a:spLocks noChangeArrowheads="1"/>
                          </wps:cNvSpPr>
                          <wps:spPr bwMode="auto">
                            <a:xfrm>
                              <a:off x="5715" y="49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EDE44"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22" name="Rectangle 94"/>
                          <wps:cNvSpPr>
                            <a:spLocks noChangeArrowheads="1"/>
                          </wps:cNvSpPr>
                          <wps:spPr bwMode="auto">
                            <a:xfrm>
                              <a:off x="6179" y="49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FE4E6" w14:textId="77777777" w:rsidR="00B05D68" w:rsidRDefault="00B05D68" w:rsidP="00BF10F4">
                                <w:r>
                                  <w:rPr>
                                    <w:rFonts w:ascii="Arial" w:hAnsi="Arial" w:cs="Arial"/>
                                    <w:color w:val="000000"/>
                                    <w:sz w:val="14"/>
                                    <w:szCs w:val="14"/>
                                  </w:rPr>
                                  <w:t>-13.5</w:t>
                                </w:r>
                              </w:p>
                            </w:txbxContent>
                          </wps:txbx>
                          <wps:bodyPr rot="0" vert="horz" wrap="none" lIns="0" tIns="0" rIns="0" bIns="0" anchor="t" anchorCtr="0" upright="1">
                            <a:spAutoFit/>
                          </wps:bodyPr>
                        </wps:wsp>
                        <wps:wsp>
                          <wps:cNvPr id="4623" name="Rectangle 95"/>
                          <wps:cNvSpPr>
                            <a:spLocks noChangeArrowheads="1"/>
                          </wps:cNvSpPr>
                          <wps:spPr bwMode="auto">
                            <a:xfrm>
                              <a:off x="661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FB7B"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4" name="Rectangle 96"/>
                          <wps:cNvSpPr>
                            <a:spLocks noChangeArrowheads="1"/>
                          </wps:cNvSpPr>
                          <wps:spPr bwMode="auto">
                            <a:xfrm>
                              <a:off x="7718" y="49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A6CAF"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25" name="Rectangle 97"/>
                          <wps:cNvSpPr>
                            <a:spLocks noChangeArrowheads="1"/>
                          </wps:cNvSpPr>
                          <wps:spPr bwMode="auto">
                            <a:xfrm>
                              <a:off x="8377" y="49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C401" w14:textId="77777777" w:rsidR="00B05D68" w:rsidRDefault="00B05D68" w:rsidP="00BF10F4">
                                <w:r>
                                  <w:rPr>
                                    <w:rFonts w:ascii="Arial" w:hAnsi="Arial" w:cs="Arial"/>
                                    <w:color w:val="000000"/>
                                    <w:sz w:val="14"/>
                                    <w:szCs w:val="14"/>
                                  </w:rPr>
                                  <w:t>-7.3</w:t>
                                </w:r>
                              </w:p>
                            </w:txbxContent>
                          </wps:txbx>
                          <wps:bodyPr rot="0" vert="horz" wrap="none" lIns="0" tIns="0" rIns="0" bIns="0" anchor="t" anchorCtr="0" upright="1">
                            <a:spAutoFit/>
                          </wps:bodyPr>
                        </wps:wsp>
                        <wps:wsp>
                          <wps:cNvPr id="4626" name="Rectangle 98"/>
                          <wps:cNvSpPr>
                            <a:spLocks noChangeArrowheads="1"/>
                          </wps:cNvSpPr>
                          <wps:spPr bwMode="auto">
                            <a:xfrm>
                              <a:off x="8737" y="491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BF40"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27" name="Rectangle 99"/>
                          <wps:cNvSpPr>
                            <a:spLocks noChangeArrowheads="1"/>
                          </wps:cNvSpPr>
                          <wps:spPr bwMode="auto">
                            <a:xfrm>
                              <a:off x="34" y="5089"/>
                              <a:ext cx="73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69297" w14:textId="77777777" w:rsidR="00B05D68" w:rsidRDefault="00B05D68" w:rsidP="00BF10F4">
                                <w:r>
                                  <w:rPr>
                                    <w:rFonts w:ascii="Arial" w:hAnsi="Arial" w:cs="Arial"/>
                                    <w:color w:val="000000"/>
                                    <w:sz w:val="14"/>
                                    <w:szCs w:val="14"/>
                                  </w:rPr>
                                  <w:t>ABC123+=-</w:t>
                                </w:r>
                              </w:p>
                            </w:txbxContent>
                          </wps:txbx>
                          <wps:bodyPr rot="0" vert="horz" wrap="none" lIns="0" tIns="0" rIns="0" bIns="0" anchor="t" anchorCtr="0" upright="1">
                            <a:spAutoFit/>
                          </wps:bodyPr>
                        </wps:wsp>
                        <wps:wsp>
                          <wps:cNvPr id="4628" name="Rectangle 100"/>
                          <wps:cNvSpPr>
                            <a:spLocks noChangeArrowheads="1"/>
                          </wps:cNvSpPr>
                          <wps:spPr bwMode="auto">
                            <a:xfrm>
                              <a:off x="1161" y="508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0DB" w14:textId="77777777" w:rsidR="00B05D68" w:rsidRDefault="00B05D68" w:rsidP="00BF10F4">
                                <w:r>
                                  <w:rPr>
                                    <w:rFonts w:ascii="Arial" w:hAnsi="Arial" w:cs="Arial"/>
                                    <w:color w:val="000000"/>
                                    <w:sz w:val="14"/>
                                    <w:szCs w:val="14"/>
                                  </w:rPr>
                                  <w:t>Thu May 09 12:09:39 2015</w:t>
                                </w:r>
                              </w:p>
                            </w:txbxContent>
                          </wps:txbx>
                          <wps:bodyPr rot="0" vert="horz" wrap="none" lIns="0" tIns="0" rIns="0" bIns="0" anchor="t" anchorCtr="0" upright="1">
                            <a:spAutoFit/>
                          </wps:bodyPr>
                        </wps:wsp>
                        <wps:wsp>
                          <wps:cNvPr id="4629" name="Rectangle 101"/>
                          <wps:cNvSpPr>
                            <a:spLocks noChangeArrowheads="1"/>
                          </wps:cNvSpPr>
                          <wps:spPr bwMode="auto">
                            <a:xfrm>
                              <a:off x="3399"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0BF9" w14:textId="77777777" w:rsidR="00B05D68" w:rsidRDefault="00B05D68" w:rsidP="00BF10F4">
                                <w:r>
                                  <w:rPr>
                                    <w:rFonts w:ascii="Arial" w:hAnsi="Arial" w:cs="Arial"/>
                                    <w:color w:val="000000"/>
                                    <w:sz w:val="14"/>
                                    <w:szCs w:val="14"/>
                                  </w:rPr>
                                  <w:t>75.7</w:t>
                                </w:r>
                              </w:p>
                            </w:txbxContent>
                          </wps:txbx>
                          <wps:bodyPr rot="0" vert="horz" wrap="none" lIns="0" tIns="0" rIns="0" bIns="0" anchor="t" anchorCtr="0" upright="1">
                            <a:spAutoFit/>
                          </wps:bodyPr>
                        </wps:wsp>
                        <wps:wsp>
                          <wps:cNvPr id="4630" name="Rectangle 102"/>
                          <wps:cNvSpPr>
                            <a:spLocks noChangeArrowheads="1"/>
                          </wps:cNvSpPr>
                          <wps:spPr bwMode="auto">
                            <a:xfrm>
                              <a:off x="3790"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72F24"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1" name="Rectangle 103"/>
                          <wps:cNvSpPr>
                            <a:spLocks noChangeArrowheads="1"/>
                          </wps:cNvSpPr>
                          <wps:spPr bwMode="auto">
                            <a:xfrm>
                              <a:off x="4813" y="508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BC04E"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32" name="Rectangle 104"/>
                          <wps:cNvSpPr>
                            <a:spLocks noChangeArrowheads="1"/>
                          </wps:cNvSpPr>
                          <wps:spPr bwMode="auto">
                            <a:xfrm>
                              <a:off x="5715" y="508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9CEC"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33" name="Rectangle 105"/>
                          <wps:cNvSpPr>
                            <a:spLocks noChangeArrowheads="1"/>
                          </wps:cNvSpPr>
                          <wps:spPr bwMode="auto">
                            <a:xfrm>
                              <a:off x="6179" y="508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BCCCB" w14:textId="77777777" w:rsidR="00B05D68" w:rsidRDefault="00B05D68" w:rsidP="00BF10F4">
                                <w:r>
                                  <w:rPr>
                                    <w:rFonts w:ascii="Arial" w:hAnsi="Arial" w:cs="Arial"/>
                                    <w:color w:val="000000"/>
                                    <w:sz w:val="14"/>
                                    <w:szCs w:val="14"/>
                                  </w:rPr>
                                  <w:t>-13.3</w:t>
                                </w:r>
                              </w:p>
                            </w:txbxContent>
                          </wps:txbx>
                          <wps:bodyPr rot="0" vert="horz" wrap="none" lIns="0" tIns="0" rIns="0" bIns="0" anchor="t" anchorCtr="0" upright="1">
                            <a:spAutoFit/>
                          </wps:bodyPr>
                        </wps:wsp>
                        <wps:wsp>
                          <wps:cNvPr id="4634" name="Rectangle 106"/>
                          <wps:cNvSpPr>
                            <a:spLocks noChangeArrowheads="1"/>
                          </wps:cNvSpPr>
                          <wps:spPr bwMode="auto">
                            <a:xfrm>
                              <a:off x="661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41A70"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5" name="Rectangle 107"/>
                          <wps:cNvSpPr>
                            <a:spLocks noChangeArrowheads="1"/>
                          </wps:cNvSpPr>
                          <wps:spPr bwMode="auto">
                            <a:xfrm>
                              <a:off x="7718" y="508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5C7C"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36" name="Rectangle 108"/>
                          <wps:cNvSpPr>
                            <a:spLocks noChangeArrowheads="1"/>
                          </wps:cNvSpPr>
                          <wps:spPr bwMode="auto">
                            <a:xfrm>
                              <a:off x="8377" y="508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E5B3" w14:textId="77777777" w:rsidR="00B05D68" w:rsidRDefault="00B05D68" w:rsidP="00BF10F4">
                                <w:r>
                                  <w:rPr>
                                    <w:rFonts w:ascii="Arial" w:hAnsi="Arial" w:cs="Arial"/>
                                    <w:color w:val="000000"/>
                                    <w:sz w:val="14"/>
                                    <w:szCs w:val="14"/>
                                  </w:rPr>
                                  <w:t>-7.1</w:t>
                                </w:r>
                              </w:p>
                            </w:txbxContent>
                          </wps:txbx>
                          <wps:bodyPr rot="0" vert="horz" wrap="none" lIns="0" tIns="0" rIns="0" bIns="0" anchor="t" anchorCtr="0" upright="1">
                            <a:spAutoFit/>
                          </wps:bodyPr>
                        </wps:wsp>
                        <wps:wsp>
                          <wps:cNvPr id="4637" name="Rectangle 109"/>
                          <wps:cNvSpPr>
                            <a:spLocks noChangeArrowheads="1"/>
                          </wps:cNvSpPr>
                          <wps:spPr bwMode="auto">
                            <a:xfrm>
                              <a:off x="8737" y="508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81851"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38" name="Rectangle 110"/>
                          <wps:cNvSpPr>
                            <a:spLocks noChangeArrowheads="1"/>
                          </wps:cNvSpPr>
                          <wps:spPr bwMode="auto">
                            <a:xfrm>
                              <a:off x="34" y="5264"/>
                              <a:ext cx="3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71904" w14:textId="77777777" w:rsidR="00B05D68" w:rsidRDefault="00B05D68" w:rsidP="00BF10F4">
                                <w:r>
                                  <w:rPr>
                                    <w:rFonts w:ascii="Arial" w:hAnsi="Arial" w:cs="Arial"/>
                                    <w:color w:val="000000"/>
                                    <w:sz w:val="14"/>
                                    <w:szCs w:val="14"/>
                                  </w:rPr>
                                  <w:t>12345</w:t>
                                </w:r>
                              </w:p>
                            </w:txbxContent>
                          </wps:txbx>
                          <wps:bodyPr rot="0" vert="horz" wrap="none" lIns="0" tIns="0" rIns="0" bIns="0" anchor="t" anchorCtr="0" upright="1">
                            <a:spAutoFit/>
                          </wps:bodyPr>
                        </wps:wsp>
                        <wps:wsp>
                          <wps:cNvPr id="4639" name="Rectangle 111"/>
                          <wps:cNvSpPr>
                            <a:spLocks noChangeArrowheads="1"/>
                          </wps:cNvSpPr>
                          <wps:spPr bwMode="auto">
                            <a:xfrm>
                              <a:off x="1161" y="526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CE5C" w14:textId="77777777" w:rsidR="00B05D68" w:rsidRDefault="00B05D68" w:rsidP="00BF10F4">
                                <w:r>
                                  <w:rPr>
                                    <w:rFonts w:ascii="Arial" w:hAnsi="Arial" w:cs="Arial"/>
                                    <w:color w:val="000000"/>
                                    <w:sz w:val="14"/>
                                    <w:szCs w:val="14"/>
                                  </w:rPr>
                                  <w:t>Thu May 09 12:13:12 2015</w:t>
                                </w:r>
                              </w:p>
                            </w:txbxContent>
                          </wps:txbx>
                          <wps:bodyPr rot="0" vert="horz" wrap="none" lIns="0" tIns="0" rIns="0" bIns="0" anchor="t" anchorCtr="0" upright="1">
                            <a:spAutoFit/>
                          </wps:bodyPr>
                        </wps:wsp>
                        <wps:wsp>
                          <wps:cNvPr id="4640" name="Rectangle 112"/>
                          <wps:cNvSpPr>
                            <a:spLocks noChangeArrowheads="1"/>
                          </wps:cNvSpPr>
                          <wps:spPr bwMode="auto">
                            <a:xfrm>
                              <a:off x="3399"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7F28C" w14:textId="77777777" w:rsidR="00B05D68" w:rsidRDefault="00B05D68" w:rsidP="00BF10F4">
                                <w:r>
                                  <w:rPr>
                                    <w:rFonts w:ascii="Arial" w:hAnsi="Arial" w:cs="Arial"/>
                                    <w:color w:val="000000"/>
                                    <w:sz w:val="14"/>
                                    <w:szCs w:val="14"/>
                                  </w:rPr>
                                  <w:t>74.6</w:t>
                                </w:r>
                              </w:p>
                            </w:txbxContent>
                          </wps:txbx>
                          <wps:bodyPr rot="0" vert="horz" wrap="none" lIns="0" tIns="0" rIns="0" bIns="0" anchor="t" anchorCtr="0" upright="1">
                            <a:spAutoFit/>
                          </wps:bodyPr>
                        </wps:wsp>
                        <wps:wsp>
                          <wps:cNvPr id="4641" name="Rectangle 113"/>
                          <wps:cNvSpPr>
                            <a:spLocks noChangeArrowheads="1"/>
                          </wps:cNvSpPr>
                          <wps:spPr bwMode="auto">
                            <a:xfrm>
                              <a:off x="3790"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FA6C"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2" name="Rectangle 114"/>
                          <wps:cNvSpPr>
                            <a:spLocks noChangeArrowheads="1"/>
                          </wps:cNvSpPr>
                          <wps:spPr bwMode="auto">
                            <a:xfrm>
                              <a:off x="4813" y="526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88567"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43" name="Rectangle 115"/>
                          <wps:cNvSpPr>
                            <a:spLocks noChangeArrowheads="1"/>
                          </wps:cNvSpPr>
                          <wps:spPr bwMode="auto">
                            <a:xfrm>
                              <a:off x="5715" y="526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AD5B0"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44" name="Rectangle 116"/>
                          <wps:cNvSpPr>
                            <a:spLocks noChangeArrowheads="1"/>
                          </wps:cNvSpPr>
                          <wps:spPr bwMode="auto">
                            <a:xfrm>
                              <a:off x="6179" y="526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BF63" w14:textId="77777777" w:rsidR="00B05D68" w:rsidRDefault="00B05D68" w:rsidP="00BF10F4">
                                <w:r>
                                  <w:rPr>
                                    <w:rFonts w:ascii="Arial" w:hAnsi="Arial" w:cs="Arial"/>
                                    <w:color w:val="000000"/>
                                    <w:sz w:val="14"/>
                                    <w:szCs w:val="14"/>
                                  </w:rPr>
                                  <w:t>-13.8</w:t>
                                </w:r>
                              </w:p>
                            </w:txbxContent>
                          </wps:txbx>
                          <wps:bodyPr rot="0" vert="horz" wrap="none" lIns="0" tIns="0" rIns="0" bIns="0" anchor="t" anchorCtr="0" upright="1">
                            <a:spAutoFit/>
                          </wps:bodyPr>
                        </wps:wsp>
                        <wps:wsp>
                          <wps:cNvPr id="4645" name="Rectangle 117"/>
                          <wps:cNvSpPr>
                            <a:spLocks noChangeArrowheads="1"/>
                          </wps:cNvSpPr>
                          <wps:spPr bwMode="auto">
                            <a:xfrm>
                              <a:off x="661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2FF8"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6" name="Rectangle 118"/>
                          <wps:cNvSpPr>
                            <a:spLocks noChangeArrowheads="1"/>
                          </wps:cNvSpPr>
                          <wps:spPr bwMode="auto">
                            <a:xfrm>
                              <a:off x="7718" y="526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6347"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47" name="Rectangle 119"/>
                          <wps:cNvSpPr>
                            <a:spLocks noChangeArrowheads="1"/>
                          </wps:cNvSpPr>
                          <wps:spPr bwMode="auto">
                            <a:xfrm>
                              <a:off x="8377" y="526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85C4" w14:textId="77777777" w:rsidR="00B05D68" w:rsidRDefault="00B05D68" w:rsidP="00BF10F4">
                                <w:r>
                                  <w:rPr>
                                    <w:rFonts w:ascii="Arial" w:hAnsi="Arial" w:cs="Arial"/>
                                    <w:color w:val="000000"/>
                                    <w:sz w:val="14"/>
                                    <w:szCs w:val="14"/>
                                  </w:rPr>
                                  <w:t>-7.2</w:t>
                                </w:r>
                              </w:p>
                            </w:txbxContent>
                          </wps:txbx>
                          <wps:bodyPr rot="0" vert="horz" wrap="none" lIns="0" tIns="0" rIns="0" bIns="0" anchor="t" anchorCtr="0" upright="1">
                            <a:spAutoFit/>
                          </wps:bodyPr>
                        </wps:wsp>
                        <wps:wsp>
                          <wps:cNvPr id="4648" name="Rectangle 120"/>
                          <wps:cNvSpPr>
                            <a:spLocks noChangeArrowheads="1"/>
                          </wps:cNvSpPr>
                          <wps:spPr bwMode="auto">
                            <a:xfrm>
                              <a:off x="8737" y="5264"/>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5E23"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49" name="Rectangle 121"/>
                          <wps:cNvSpPr>
                            <a:spLocks noChangeArrowheads="1"/>
                          </wps:cNvSpPr>
                          <wps:spPr bwMode="auto">
                            <a:xfrm>
                              <a:off x="34" y="5439"/>
                              <a:ext cx="54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8890" w14:textId="77777777" w:rsidR="00B05D68" w:rsidRDefault="00B05D68" w:rsidP="00BF10F4">
                                <w:r>
                                  <w:rPr>
                                    <w:rFonts w:ascii="Arial" w:hAnsi="Arial" w:cs="Arial"/>
                                    <w:color w:val="000000"/>
                                    <w:sz w:val="14"/>
                                    <w:szCs w:val="14"/>
                                  </w:rPr>
                                  <w:t>1234565</w:t>
                                </w:r>
                              </w:p>
                            </w:txbxContent>
                          </wps:txbx>
                          <wps:bodyPr rot="0" vert="horz" wrap="none" lIns="0" tIns="0" rIns="0" bIns="0" anchor="t" anchorCtr="0" upright="1">
                            <a:spAutoFit/>
                          </wps:bodyPr>
                        </wps:wsp>
                        <wps:wsp>
                          <wps:cNvPr id="4650" name="Rectangle 122"/>
                          <wps:cNvSpPr>
                            <a:spLocks noChangeArrowheads="1"/>
                          </wps:cNvSpPr>
                          <wps:spPr bwMode="auto">
                            <a:xfrm>
                              <a:off x="1161" y="5439"/>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F1875" w14:textId="77777777" w:rsidR="00B05D68" w:rsidRDefault="00B05D68" w:rsidP="00BF10F4">
                                <w:r>
                                  <w:rPr>
                                    <w:rFonts w:ascii="Arial" w:hAnsi="Arial" w:cs="Arial"/>
                                    <w:color w:val="000000"/>
                                    <w:sz w:val="14"/>
                                    <w:szCs w:val="14"/>
                                  </w:rPr>
                                  <w:t>Thu May 09 12:15:05 2015</w:t>
                                </w:r>
                              </w:p>
                            </w:txbxContent>
                          </wps:txbx>
                          <wps:bodyPr rot="0" vert="horz" wrap="none" lIns="0" tIns="0" rIns="0" bIns="0" anchor="t" anchorCtr="0" upright="1">
                            <a:spAutoFit/>
                          </wps:bodyPr>
                        </wps:wsp>
                        <wps:wsp>
                          <wps:cNvPr id="4651" name="Rectangle 123"/>
                          <wps:cNvSpPr>
                            <a:spLocks noChangeArrowheads="1"/>
                          </wps:cNvSpPr>
                          <wps:spPr bwMode="auto">
                            <a:xfrm>
                              <a:off x="3399"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9B2C6" w14:textId="77777777" w:rsidR="00B05D68" w:rsidRDefault="00B05D68" w:rsidP="00BF10F4">
                                <w:r>
                                  <w:rPr>
                                    <w:rFonts w:ascii="Arial" w:hAnsi="Arial" w:cs="Arial"/>
                                    <w:color w:val="000000"/>
                                    <w:sz w:val="14"/>
                                    <w:szCs w:val="14"/>
                                  </w:rPr>
                                  <w:t>75.8</w:t>
                                </w:r>
                              </w:p>
                            </w:txbxContent>
                          </wps:txbx>
                          <wps:bodyPr rot="0" vert="horz" wrap="none" lIns="0" tIns="0" rIns="0" bIns="0" anchor="t" anchorCtr="0" upright="1">
                            <a:spAutoFit/>
                          </wps:bodyPr>
                        </wps:wsp>
                        <wps:wsp>
                          <wps:cNvPr id="4652" name="Rectangle 124"/>
                          <wps:cNvSpPr>
                            <a:spLocks noChangeArrowheads="1"/>
                          </wps:cNvSpPr>
                          <wps:spPr bwMode="auto">
                            <a:xfrm>
                              <a:off x="3790"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C79"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3" name="Rectangle 125"/>
                          <wps:cNvSpPr>
                            <a:spLocks noChangeArrowheads="1"/>
                          </wps:cNvSpPr>
                          <wps:spPr bwMode="auto">
                            <a:xfrm>
                              <a:off x="4813" y="5439"/>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85BAA"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54" name="Rectangle 126"/>
                          <wps:cNvSpPr>
                            <a:spLocks noChangeArrowheads="1"/>
                          </wps:cNvSpPr>
                          <wps:spPr bwMode="auto">
                            <a:xfrm>
                              <a:off x="5715" y="5439"/>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D912B"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55" name="Rectangle 127"/>
                          <wps:cNvSpPr>
                            <a:spLocks noChangeArrowheads="1"/>
                          </wps:cNvSpPr>
                          <wps:spPr bwMode="auto">
                            <a:xfrm>
                              <a:off x="6179" y="5439"/>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4C58" w14:textId="77777777" w:rsidR="00B05D68" w:rsidRDefault="00B05D68" w:rsidP="00BF10F4">
                                <w:r>
                                  <w:rPr>
                                    <w:rFonts w:ascii="Arial" w:hAnsi="Arial" w:cs="Arial"/>
                                    <w:color w:val="000000"/>
                                    <w:sz w:val="14"/>
                                    <w:szCs w:val="14"/>
                                  </w:rPr>
                                  <w:t>-13.9</w:t>
                                </w:r>
                              </w:p>
                            </w:txbxContent>
                          </wps:txbx>
                          <wps:bodyPr rot="0" vert="horz" wrap="none" lIns="0" tIns="0" rIns="0" bIns="0" anchor="t" anchorCtr="0" upright="1">
                            <a:spAutoFit/>
                          </wps:bodyPr>
                        </wps:wsp>
                        <wps:wsp>
                          <wps:cNvPr id="4656" name="Rectangle 128"/>
                          <wps:cNvSpPr>
                            <a:spLocks noChangeArrowheads="1"/>
                          </wps:cNvSpPr>
                          <wps:spPr bwMode="auto">
                            <a:xfrm>
                              <a:off x="661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51D6"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57" name="Rectangle 129"/>
                          <wps:cNvSpPr>
                            <a:spLocks noChangeArrowheads="1"/>
                          </wps:cNvSpPr>
                          <wps:spPr bwMode="auto">
                            <a:xfrm>
                              <a:off x="7718" y="5439"/>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EB217" w14:textId="77777777" w:rsidR="00B05D68" w:rsidRDefault="00B05D68" w:rsidP="00BF10F4">
                                <w:r>
                                  <w:rPr>
                                    <w:rFonts w:ascii="Arial" w:hAnsi="Arial" w:cs="Arial"/>
                                    <w:color w:val="000000"/>
                                    <w:sz w:val="14"/>
                                    <w:szCs w:val="14"/>
                                  </w:rPr>
                                  <w:t>2.1</w:t>
                                </w:r>
                              </w:p>
                            </w:txbxContent>
                          </wps:txbx>
                          <wps:bodyPr rot="0" vert="horz" wrap="none" lIns="0" tIns="0" rIns="0" bIns="0" anchor="t" anchorCtr="0" upright="1">
                            <a:spAutoFit/>
                          </wps:bodyPr>
                        </wps:wsp>
                        <wps:wsp>
                          <wps:cNvPr id="4658" name="Rectangle 130"/>
                          <wps:cNvSpPr>
                            <a:spLocks noChangeArrowheads="1"/>
                          </wps:cNvSpPr>
                          <wps:spPr bwMode="auto">
                            <a:xfrm>
                              <a:off x="8377" y="5439"/>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C0B2B" w14:textId="77777777" w:rsidR="00B05D68" w:rsidRDefault="00B05D68" w:rsidP="00BF10F4">
                                <w:r>
                                  <w:rPr>
                                    <w:rFonts w:ascii="Arial" w:hAnsi="Arial" w:cs="Arial"/>
                                    <w:color w:val="000000"/>
                                    <w:sz w:val="14"/>
                                    <w:szCs w:val="14"/>
                                  </w:rPr>
                                  <w:t>-7.2</w:t>
                                </w:r>
                              </w:p>
                            </w:txbxContent>
                          </wps:txbx>
                          <wps:bodyPr rot="0" vert="horz" wrap="none" lIns="0" tIns="0" rIns="0" bIns="0" anchor="t" anchorCtr="0" upright="1">
                            <a:spAutoFit/>
                          </wps:bodyPr>
                        </wps:wsp>
                        <wps:wsp>
                          <wps:cNvPr id="4659" name="Rectangle 131"/>
                          <wps:cNvSpPr>
                            <a:spLocks noChangeArrowheads="1"/>
                          </wps:cNvSpPr>
                          <wps:spPr bwMode="auto">
                            <a:xfrm>
                              <a:off x="8737" y="5439"/>
                              <a:ext cx="59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BFDF" w14:textId="77777777" w:rsidR="00B05D68" w:rsidRDefault="00B05D68" w:rsidP="00BF10F4">
                                <w:r>
                                  <w:rPr>
                                    <w:rFonts w:ascii="Arial" w:hAnsi="Arial" w:cs="Arial"/>
                                    <w:color w:val="000000"/>
                                    <w:sz w:val="14"/>
                                    <w:szCs w:val="14"/>
                                  </w:rPr>
                                  <w:t>-1000000</w:t>
                                </w:r>
                              </w:p>
                            </w:txbxContent>
                          </wps:txbx>
                          <wps:bodyPr rot="0" vert="horz" wrap="none" lIns="0" tIns="0" rIns="0" bIns="0" anchor="t" anchorCtr="0" upright="1">
                            <a:spAutoFit/>
                          </wps:bodyPr>
                        </wps:wsp>
                        <wps:wsp>
                          <wps:cNvPr id="4660" name="Rectangle 132"/>
                          <wps:cNvSpPr>
                            <a:spLocks noChangeArrowheads="1"/>
                          </wps:cNvSpPr>
                          <wps:spPr bwMode="auto">
                            <a:xfrm>
                              <a:off x="1161" y="5614"/>
                              <a:ext cx="16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A92" w14:textId="77777777" w:rsidR="00B05D68" w:rsidRDefault="00B05D68" w:rsidP="00BF10F4">
                                <w:r>
                                  <w:rPr>
                                    <w:rFonts w:ascii="Arial" w:hAnsi="Arial" w:cs="Arial"/>
                                    <w:color w:val="000000"/>
                                    <w:sz w:val="14"/>
                                    <w:szCs w:val="14"/>
                                  </w:rPr>
                                  <w:t>Thu May 09 12:18:27 2015</w:t>
                                </w:r>
                              </w:p>
                            </w:txbxContent>
                          </wps:txbx>
                          <wps:bodyPr rot="0" vert="horz" wrap="none" lIns="0" tIns="0" rIns="0" bIns="0" anchor="t" anchorCtr="0" upright="1">
                            <a:spAutoFit/>
                          </wps:bodyPr>
                        </wps:wsp>
                        <wps:wsp>
                          <wps:cNvPr id="4661" name="Rectangle 133"/>
                          <wps:cNvSpPr>
                            <a:spLocks noChangeArrowheads="1"/>
                          </wps:cNvSpPr>
                          <wps:spPr bwMode="auto">
                            <a:xfrm>
                              <a:off x="3399"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13C" w14:textId="77777777" w:rsidR="00B05D68" w:rsidRDefault="00B05D68" w:rsidP="00BF10F4">
                                <w:r>
                                  <w:rPr>
                                    <w:rFonts w:ascii="Arial" w:hAnsi="Arial" w:cs="Arial"/>
                                    <w:color w:val="000000"/>
                                    <w:sz w:val="14"/>
                                    <w:szCs w:val="14"/>
                                  </w:rPr>
                                  <w:t>73.8</w:t>
                                </w:r>
                              </w:p>
                            </w:txbxContent>
                          </wps:txbx>
                          <wps:bodyPr rot="0" vert="horz" wrap="none" lIns="0" tIns="0" rIns="0" bIns="0" anchor="t" anchorCtr="0" upright="1">
                            <a:spAutoFit/>
                          </wps:bodyPr>
                        </wps:wsp>
                        <wps:wsp>
                          <wps:cNvPr id="4662" name="Rectangle 134"/>
                          <wps:cNvSpPr>
                            <a:spLocks noChangeArrowheads="1"/>
                          </wps:cNvSpPr>
                          <wps:spPr bwMode="auto">
                            <a:xfrm>
                              <a:off x="4106"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3883C" w14:textId="77777777" w:rsidR="00B05D68" w:rsidRDefault="00B05D68" w:rsidP="00BF10F4">
                                <w:r>
                                  <w:rPr>
                                    <w:rFonts w:ascii="Arial" w:hAnsi="Arial" w:cs="Arial"/>
                                    <w:color w:val="000000"/>
                                    <w:sz w:val="14"/>
                                    <w:szCs w:val="14"/>
                                  </w:rPr>
                                  <w:t>7.17</w:t>
                                </w:r>
                              </w:p>
                            </w:txbxContent>
                          </wps:txbx>
                          <wps:bodyPr rot="0" vert="horz" wrap="none" lIns="0" tIns="0" rIns="0" bIns="0" anchor="t" anchorCtr="0" upright="1">
                            <a:spAutoFit/>
                          </wps:bodyPr>
                        </wps:wsp>
                        <wps:wsp>
                          <wps:cNvPr id="4663" name="Rectangle 135"/>
                          <wps:cNvSpPr>
                            <a:spLocks noChangeArrowheads="1"/>
                          </wps:cNvSpPr>
                          <wps:spPr bwMode="auto">
                            <a:xfrm>
                              <a:off x="4813"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27C0" w14:textId="77777777" w:rsidR="00B05D68" w:rsidRDefault="00B05D68" w:rsidP="00BF10F4">
                                <w:r>
                                  <w:rPr>
                                    <w:rFonts w:ascii="Arial" w:hAnsi="Arial" w:cs="Arial"/>
                                    <w:color w:val="000000"/>
                                    <w:sz w:val="14"/>
                                    <w:szCs w:val="14"/>
                                  </w:rPr>
                                  <w:t>35.8</w:t>
                                </w:r>
                              </w:p>
                            </w:txbxContent>
                          </wps:txbx>
                          <wps:bodyPr rot="0" vert="horz" wrap="none" lIns="0" tIns="0" rIns="0" bIns="0" anchor="t" anchorCtr="0" upright="1">
                            <a:spAutoFit/>
                          </wps:bodyPr>
                        </wps:wsp>
                        <wps:wsp>
                          <wps:cNvPr id="4664" name="Rectangle 136"/>
                          <wps:cNvSpPr>
                            <a:spLocks noChangeArrowheads="1"/>
                          </wps:cNvSpPr>
                          <wps:spPr bwMode="auto">
                            <a:xfrm>
                              <a:off x="5715" y="5614"/>
                              <a:ext cx="7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CEAE8" w14:textId="77777777" w:rsidR="00B05D68" w:rsidRDefault="00B05D68" w:rsidP="00BF10F4">
                                <w:r>
                                  <w:rPr>
                                    <w:rFonts w:ascii="Arial" w:hAnsi="Arial" w:cs="Arial"/>
                                    <w:color w:val="000000"/>
                                    <w:sz w:val="14"/>
                                    <w:szCs w:val="14"/>
                                  </w:rPr>
                                  <w:t>2</w:t>
                                </w:r>
                              </w:p>
                            </w:txbxContent>
                          </wps:txbx>
                          <wps:bodyPr rot="0" vert="horz" wrap="none" lIns="0" tIns="0" rIns="0" bIns="0" anchor="t" anchorCtr="0" upright="1">
                            <a:spAutoFit/>
                          </wps:bodyPr>
                        </wps:wsp>
                        <wps:wsp>
                          <wps:cNvPr id="4665" name="Rectangle 137"/>
                          <wps:cNvSpPr>
                            <a:spLocks noChangeArrowheads="1"/>
                          </wps:cNvSpPr>
                          <wps:spPr bwMode="auto">
                            <a:xfrm>
                              <a:off x="6179" y="5614"/>
                              <a:ext cx="32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031AF" w14:textId="77777777" w:rsidR="00B05D68" w:rsidRDefault="00B05D68" w:rsidP="00BF10F4">
                                <w:r>
                                  <w:rPr>
                                    <w:rFonts w:ascii="Arial" w:hAnsi="Arial" w:cs="Arial"/>
                                    <w:color w:val="000000"/>
                                    <w:sz w:val="14"/>
                                    <w:szCs w:val="14"/>
                                  </w:rPr>
                                  <w:t>-12.9</w:t>
                                </w:r>
                              </w:p>
                            </w:txbxContent>
                          </wps:txbx>
                          <wps:bodyPr rot="0" vert="horz" wrap="none" lIns="0" tIns="0" rIns="0" bIns="0" anchor="t" anchorCtr="0" upright="1">
                            <a:spAutoFit/>
                          </wps:bodyPr>
                        </wps:wsp>
                        <wps:wsp>
                          <wps:cNvPr id="4666" name="Rectangle 138"/>
                          <wps:cNvSpPr>
                            <a:spLocks noChangeArrowheads="1"/>
                          </wps:cNvSpPr>
                          <wps:spPr bwMode="auto">
                            <a:xfrm>
                              <a:off x="6856" y="5614"/>
                              <a:ext cx="3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54A7" w14:textId="77777777" w:rsidR="00B05D68" w:rsidRDefault="00B05D68" w:rsidP="00BF10F4">
                                <w:r>
                                  <w:rPr>
                                    <w:rFonts w:ascii="Arial" w:hAnsi="Arial" w:cs="Arial"/>
                                    <w:color w:val="000000"/>
                                    <w:sz w:val="14"/>
                                    <w:szCs w:val="14"/>
                                  </w:rPr>
                                  <w:t>85.43</w:t>
                                </w:r>
                              </w:p>
                            </w:txbxContent>
                          </wps:txbx>
                          <wps:bodyPr rot="0" vert="horz" wrap="none" lIns="0" tIns="0" rIns="0" bIns="0" anchor="t" anchorCtr="0" upright="1">
                            <a:spAutoFit/>
                          </wps:bodyPr>
                        </wps:wsp>
                        <wps:wsp>
                          <wps:cNvPr id="4667" name="Rectangle 139"/>
                          <wps:cNvSpPr>
                            <a:spLocks noChangeArrowheads="1"/>
                          </wps:cNvSpPr>
                          <wps:spPr bwMode="auto">
                            <a:xfrm>
                              <a:off x="7718" y="5614"/>
                              <a:ext cx="19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DB7FC" w14:textId="77777777" w:rsidR="00B05D68" w:rsidRDefault="00B05D68" w:rsidP="00BF10F4">
                                <w:r>
                                  <w:rPr>
                                    <w:rFonts w:ascii="Arial" w:hAnsi="Arial" w:cs="Arial"/>
                                    <w:color w:val="000000"/>
                                    <w:sz w:val="14"/>
                                    <w:szCs w:val="14"/>
                                  </w:rPr>
                                  <w:t>2.2</w:t>
                                </w:r>
                              </w:p>
                            </w:txbxContent>
                          </wps:txbx>
                          <wps:bodyPr rot="0" vert="horz" wrap="none" lIns="0" tIns="0" rIns="0" bIns="0" anchor="t" anchorCtr="0" upright="1">
                            <a:spAutoFit/>
                          </wps:bodyPr>
                        </wps:wsp>
                        <wps:wsp>
                          <wps:cNvPr id="4668" name="Rectangle 140"/>
                          <wps:cNvSpPr>
                            <a:spLocks noChangeArrowheads="1"/>
                          </wps:cNvSpPr>
                          <wps:spPr bwMode="auto">
                            <a:xfrm>
                              <a:off x="8377" y="5614"/>
                              <a:ext cx="24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39FEF" w14:textId="77777777" w:rsidR="00B05D68" w:rsidRDefault="00B05D68" w:rsidP="00BF10F4">
                                <w:r>
                                  <w:rPr>
                                    <w:rFonts w:ascii="Arial" w:hAnsi="Arial" w:cs="Arial"/>
                                    <w:color w:val="000000"/>
                                    <w:sz w:val="14"/>
                                    <w:szCs w:val="14"/>
                                  </w:rPr>
                                  <w:t>-6.3</w:t>
                                </w:r>
                              </w:p>
                            </w:txbxContent>
                          </wps:txbx>
                          <wps:bodyPr rot="0" vert="horz" wrap="none" lIns="0" tIns="0" rIns="0" bIns="0" anchor="t" anchorCtr="0" upright="1">
                            <a:spAutoFit/>
                          </wps:bodyPr>
                        </wps:wsp>
                        <wps:wsp>
                          <wps:cNvPr id="4669" name="Rectangle 141"/>
                          <wps:cNvSpPr>
                            <a:spLocks noChangeArrowheads="1"/>
                          </wps:cNvSpPr>
                          <wps:spPr bwMode="auto">
                            <a:xfrm>
                              <a:off x="9054" y="5614"/>
                              <a:ext cx="27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BAE3" w14:textId="77777777" w:rsidR="00B05D68" w:rsidRDefault="00B05D68" w:rsidP="00BF10F4">
                                <w:r>
                                  <w:rPr>
                                    <w:rFonts w:ascii="Arial" w:hAnsi="Arial" w:cs="Arial"/>
                                    <w:color w:val="000000"/>
                                    <w:sz w:val="14"/>
                                    <w:szCs w:val="14"/>
                                  </w:rPr>
                                  <w:t>84.6</w:t>
                                </w:r>
                              </w:p>
                            </w:txbxContent>
                          </wps:txbx>
                          <wps:bodyPr rot="0" vert="horz" wrap="none" lIns="0" tIns="0" rIns="0" bIns="0" anchor="t" anchorCtr="0" upright="1">
                            <a:spAutoFit/>
                          </wps:bodyPr>
                        </wps:wsp>
                        <wps:wsp>
                          <wps:cNvPr id="4670" name="Line 142"/>
                          <wps:cNvCnPr>
                            <a:cxnSpLocks noChangeShapeType="1"/>
                          </wps:cNvCnPr>
                          <wps:spPr bwMode="auto">
                            <a:xfrm>
                              <a:off x="0" y="0"/>
                              <a:ext cx="0" cy="17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1" name="Rectangle 143"/>
                          <wps:cNvSpPr>
                            <a:spLocks noChangeArrowheads="1"/>
                          </wps:cNvSpPr>
                          <wps:spPr bwMode="auto">
                            <a:xfrm>
                              <a:off x="0" y="0"/>
                              <a:ext cx="13" cy="176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Line 144"/>
                          <wps:cNvCnPr>
                            <a:cxnSpLocks noChangeShapeType="1"/>
                          </wps:cNvCnPr>
                          <wps:spPr bwMode="auto">
                            <a:xfrm>
                              <a:off x="5106" y="13"/>
                              <a:ext cx="0" cy="17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145"/>
                          <wps:cNvSpPr>
                            <a:spLocks noChangeArrowheads="1"/>
                          </wps:cNvSpPr>
                          <wps:spPr bwMode="auto">
                            <a:xfrm>
                              <a:off x="5106" y="13"/>
                              <a:ext cx="13" cy="175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Line 146"/>
                          <wps:cNvCnPr>
                            <a:cxnSpLocks noChangeShapeType="1"/>
                          </wps:cNvCnPr>
                          <wps:spPr bwMode="auto">
                            <a:xfrm>
                              <a:off x="0" y="1925"/>
                              <a:ext cx="0" cy="8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2" name="Rectangle 147"/>
                          <wps:cNvSpPr>
                            <a:spLocks noChangeArrowheads="1"/>
                          </wps:cNvSpPr>
                          <wps:spPr bwMode="auto">
                            <a:xfrm>
                              <a:off x="0" y="1925"/>
                              <a:ext cx="13" cy="8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148"/>
                          <wps:cNvCnPr>
                            <a:cxnSpLocks noChangeShapeType="1"/>
                          </wps:cNvCnPr>
                          <wps:spPr bwMode="auto">
                            <a:xfrm>
                              <a:off x="2985"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149"/>
                          <wps:cNvSpPr>
                            <a:spLocks noChangeArrowheads="1"/>
                          </wps:cNvSpPr>
                          <wps:spPr bwMode="auto">
                            <a:xfrm>
                              <a:off x="2985"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150"/>
                          <wps:cNvCnPr>
                            <a:cxnSpLocks noChangeShapeType="1"/>
                          </wps:cNvCnPr>
                          <wps:spPr bwMode="auto">
                            <a:xfrm>
                              <a:off x="3692"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 name="Rectangle 151"/>
                          <wps:cNvSpPr>
                            <a:spLocks noChangeArrowheads="1"/>
                          </wps:cNvSpPr>
                          <wps:spPr bwMode="auto">
                            <a:xfrm>
                              <a:off x="3692" y="1939"/>
                              <a:ext cx="14"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152"/>
                          <wps:cNvCnPr>
                            <a:cxnSpLocks noChangeShapeType="1"/>
                          </wps:cNvCnPr>
                          <wps:spPr bwMode="auto">
                            <a:xfrm>
                              <a:off x="4399"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 name="Rectangle 153"/>
                          <wps:cNvSpPr>
                            <a:spLocks noChangeArrowheads="1"/>
                          </wps:cNvSpPr>
                          <wps:spPr bwMode="auto">
                            <a:xfrm>
                              <a:off x="4399"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Line 154"/>
                          <wps:cNvCnPr>
                            <a:cxnSpLocks noChangeShapeType="1"/>
                          </wps:cNvCnPr>
                          <wps:spPr bwMode="auto">
                            <a:xfrm>
                              <a:off x="5106" y="1939"/>
                              <a:ext cx="0" cy="8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155"/>
                          <wps:cNvSpPr>
                            <a:spLocks noChangeArrowheads="1"/>
                          </wps:cNvSpPr>
                          <wps:spPr bwMode="auto">
                            <a:xfrm>
                              <a:off x="5106" y="1939"/>
                              <a:ext cx="13" cy="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Line 156"/>
                          <wps:cNvCnPr>
                            <a:cxnSpLocks noChangeShapeType="1"/>
                          </wps:cNvCnPr>
                          <wps:spPr bwMode="auto">
                            <a:xfrm>
                              <a:off x="0" y="2975"/>
                              <a:ext cx="0" cy="1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157"/>
                          <wps:cNvSpPr>
                            <a:spLocks noChangeArrowheads="1"/>
                          </wps:cNvSpPr>
                          <wps:spPr bwMode="auto">
                            <a:xfrm>
                              <a:off x="0" y="2975"/>
                              <a:ext cx="13" cy="14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Line 158"/>
                          <wps:cNvCnPr>
                            <a:cxnSpLocks noChangeShapeType="1"/>
                          </wps:cNvCnPr>
                          <wps:spPr bwMode="auto">
                            <a:xfrm>
                              <a:off x="2985"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159"/>
                          <wps:cNvSpPr>
                            <a:spLocks noChangeArrowheads="1"/>
                          </wps:cNvSpPr>
                          <wps:spPr bwMode="auto">
                            <a:xfrm>
                              <a:off x="2985"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Line 160"/>
                          <wps:cNvCnPr>
                            <a:cxnSpLocks noChangeShapeType="1"/>
                          </wps:cNvCnPr>
                          <wps:spPr bwMode="auto">
                            <a:xfrm>
                              <a:off x="3692"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161"/>
                          <wps:cNvSpPr>
                            <a:spLocks noChangeArrowheads="1"/>
                          </wps:cNvSpPr>
                          <wps:spPr bwMode="auto">
                            <a:xfrm>
                              <a:off x="3692"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162"/>
                          <wps:cNvCnPr>
                            <a:cxnSpLocks noChangeShapeType="1"/>
                          </wps:cNvCnPr>
                          <wps:spPr bwMode="auto">
                            <a:xfrm>
                              <a:off x="439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Rectangle 163"/>
                          <wps:cNvSpPr>
                            <a:spLocks noChangeArrowheads="1"/>
                          </wps:cNvSpPr>
                          <wps:spPr bwMode="auto">
                            <a:xfrm>
                              <a:off x="4399"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Line 164"/>
                          <wps:cNvCnPr>
                            <a:cxnSpLocks noChangeShapeType="1"/>
                          </wps:cNvCnPr>
                          <wps:spPr bwMode="auto">
                            <a:xfrm>
                              <a:off x="510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165"/>
                          <wps:cNvSpPr>
                            <a:spLocks noChangeArrowheads="1"/>
                          </wps:cNvSpPr>
                          <wps:spPr bwMode="auto">
                            <a:xfrm>
                              <a:off x="5106"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Line 166"/>
                          <wps:cNvCnPr>
                            <a:cxnSpLocks noChangeShapeType="1"/>
                          </wps:cNvCnPr>
                          <wps:spPr bwMode="auto">
                            <a:xfrm>
                              <a:off x="6519"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67"/>
                          <wps:cNvSpPr>
                            <a:spLocks noChangeArrowheads="1"/>
                          </wps:cNvSpPr>
                          <wps:spPr bwMode="auto">
                            <a:xfrm>
                              <a:off x="6519"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Line 168"/>
                          <wps:cNvCnPr>
                            <a:cxnSpLocks noChangeShapeType="1"/>
                          </wps:cNvCnPr>
                          <wps:spPr bwMode="auto">
                            <a:xfrm>
                              <a:off x="7226"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69"/>
                          <wps:cNvSpPr>
                            <a:spLocks noChangeArrowheads="1"/>
                          </wps:cNvSpPr>
                          <wps:spPr bwMode="auto">
                            <a:xfrm>
                              <a:off x="7226" y="3864"/>
                              <a:ext cx="14"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Line 170"/>
                          <wps:cNvCnPr>
                            <a:cxnSpLocks noChangeShapeType="1"/>
                          </wps:cNvCnPr>
                          <wps:spPr bwMode="auto">
                            <a:xfrm>
                              <a:off x="7933" y="2989"/>
                              <a:ext cx="0" cy="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2" name="Rectangle 171"/>
                          <wps:cNvSpPr>
                            <a:spLocks noChangeArrowheads="1"/>
                          </wps:cNvSpPr>
                          <wps:spPr bwMode="auto">
                            <a:xfrm>
                              <a:off x="7933" y="2989"/>
                              <a:ext cx="13" cy="1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 name="Line 172"/>
                          <wps:cNvCnPr>
                            <a:cxnSpLocks noChangeShapeType="1"/>
                          </wps:cNvCnPr>
                          <wps:spPr bwMode="auto">
                            <a:xfrm>
                              <a:off x="5813" y="3864"/>
                              <a:ext cx="0" cy="5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4" name="Rectangle 173"/>
                          <wps:cNvSpPr>
                            <a:spLocks noChangeArrowheads="1"/>
                          </wps:cNvSpPr>
                          <wps:spPr bwMode="auto">
                            <a:xfrm>
                              <a:off x="5813" y="3864"/>
                              <a:ext cx="13" cy="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 name="Line 174"/>
                          <wps:cNvCnPr>
                            <a:cxnSpLocks noChangeShapeType="1"/>
                          </wps:cNvCnPr>
                          <wps:spPr bwMode="auto">
                            <a:xfrm>
                              <a:off x="0" y="4550"/>
                              <a:ext cx="0" cy="12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6" name="Rectangle 175"/>
                          <wps:cNvSpPr>
                            <a:spLocks noChangeArrowheads="1"/>
                          </wps:cNvSpPr>
                          <wps:spPr bwMode="auto">
                            <a:xfrm>
                              <a:off x="0" y="4550"/>
                              <a:ext cx="13" cy="12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7" name="Line 176"/>
                          <wps:cNvCnPr>
                            <a:cxnSpLocks noChangeShapeType="1"/>
                          </wps:cNvCnPr>
                          <wps:spPr bwMode="auto">
                            <a:xfrm>
                              <a:off x="510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78" name="Rectangle 177"/>
                          <wps:cNvSpPr>
                            <a:spLocks noChangeArrowheads="1"/>
                          </wps:cNvSpPr>
                          <wps:spPr bwMode="auto">
                            <a:xfrm>
                              <a:off x="5106"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9" name="Line 178"/>
                          <wps:cNvCnPr>
                            <a:cxnSpLocks noChangeShapeType="1"/>
                          </wps:cNvCnPr>
                          <wps:spPr bwMode="auto">
                            <a:xfrm>
                              <a:off x="2985"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0" name="Rectangle 179"/>
                          <wps:cNvSpPr>
                            <a:spLocks noChangeArrowheads="1"/>
                          </wps:cNvSpPr>
                          <wps:spPr bwMode="auto">
                            <a:xfrm>
                              <a:off x="2985"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1" name="Line 180"/>
                          <wps:cNvCnPr>
                            <a:cxnSpLocks noChangeShapeType="1"/>
                          </wps:cNvCnPr>
                          <wps:spPr bwMode="auto">
                            <a:xfrm>
                              <a:off x="3692"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2" name="Rectangle 181"/>
                          <wps:cNvSpPr>
                            <a:spLocks noChangeArrowheads="1"/>
                          </wps:cNvSpPr>
                          <wps:spPr bwMode="auto">
                            <a:xfrm>
                              <a:off x="3692"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 name="Line 182"/>
                          <wps:cNvCnPr>
                            <a:cxnSpLocks noChangeShapeType="1"/>
                          </wps:cNvCnPr>
                          <wps:spPr bwMode="auto">
                            <a:xfrm>
                              <a:off x="439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4" name="Rectangle 183"/>
                          <wps:cNvSpPr>
                            <a:spLocks noChangeArrowheads="1"/>
                          </wps:cNvSpPr>
                          <wps:spPr bwMode="auto">
                            <a:xfrm>
                              <a:off x="4399"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5" name="Line 184"/>
                          <wps:cNvCnPr>
                            <a:cxnSpLocks noChangeShapeType="1"/>
                          </wps:cNvCnPr>
                          <wps:spPr bwMode="auto">
                            <a:xfrm>
                              <a:off x="7933"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6" name="Rectangle 185"/>
                          <wps:cNvSpPr>
                            <a:spLocks noChangeArrowheads="1"/>
                          </wps:cNvSpPr>
                          <wps:spPr bwMode="auto">
                            <a:xfrm>
                              <a:off x="7933"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7" name="Line 186"/>
                          <wps:cNvCnPr>
                            <a:cxnSpLocks noChangeShapeType="1"/>
                          </wps:cNvCnPr>
                          <wps:spPr bwMode="auto">
                            <a:xfrm>
                              <a:off x="5813" y="4739"/>
                              <a:ext cx="0" cy="10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88" name="Rectangle 187"/>
                          <wps:cNvSpPr>
                            <a:spLocks noChangeArrowheads="1"/>
                          </wps:cNvSpPr>
                          <wps:spPr bwMode="auto">
                            <a:xfrm>
                              <a:off x="5813" y="4739"/>
                              <a:ext cx="13" cy="1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9" name="Line 188"/>
                          <wps:cNvCnPr>
                            <a:cxnSpLocks noChangeShapeType="1"/>
                          </wps:cNvCnPr>
                          <wps:spPr bwMode="auto">
                            <a:xfrm>
                              <a:off x="6519"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0" name="Rectangle 189"/>
                          <wps:cNvSpPr>
                            <a:spLocks noChangeArrowheads="1"/>
                          </wps:cNvSpPr>
                          <wps:spPr bwMode="auto">
                            <a:xfrm>
                              <a:off x="6519"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 name="Line 190"/>
                          <wps:cNvCnPr>
                            <a:cxnSpLocks noChangeShapeType="1"/>
                          </wps:cNvCnPr>
                          <wps:spPr bwMode="auto">
                            <a:xfrm>
                              <a:off x="7226"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2" name="Rectangle 191"/>
                          <wps:cNvSpPr>
                            <a:spLocks noChangeArrowheads="1"/>
                          </wps:cNvSpPr>
                          <wps:spPr bwMode="auto">
                            <a:xfrm>
                              <a:off x="7226" y="4564"/>
                              <a:ext cx="14"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3" name="Line 192"/>
                          <wps:cNvCnPr>
                            <a:cxnSpLocks noChangeShapeType="1"/>
                          </wps:cNvCnPr>
                          <wps:spPr bwMode="auto">
                            <a:xfrm>
                              <a:off x="1128"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4" name="Rectangle 193"/>
                          <wps:cNvSpPr>
                            <a:spLocks noChangeArrowheads="1"/>
                          </wps:cNvSpPr>
                          <wps:spPr bwMode="auto">
                            <a:xfrm>
                              <a:off x="1128"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5" name="Line 194"/>
                          <wps:cNvCnPr>
                            <a:cxnSpLocks noChangeShapeType="1"/>
                          </wps:cNvCnPr>
                          <wps:spPr bwMode="auto">
                            <a:xfrm>
                              <a:off x="8640"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6" name="Rectangle 195"/>
                          <wps:cNvSpPr>
                            <a:spLocks noChangeArrowheads="1"/>
                          </wps:cNvSpPr>
                          <wps:spPr bwMode="auto">
                            <a:xfrm>
                              <a:off x="8640"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7" name="Line 196"/>
                          <wps:cNvCnPr>
                            <a:cxnSpLocks noChangeShapeType="1"/>
                          </wps:cNvCnPr>
                          <wps:spPr bwMode="auto">
                            <a:xfrm>
                              <a:off x="9347" y="4564"/>
                              <a:ext cx="0" cy="1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698" name="Rectangle 197"/>
                          <wps:cNvSpPr>
                            <a:spLocks noChangeArrowheads="1"/>
                          </wps:cNvSpPr>
                          <wps:spPr bwMode="auto">
                            <a:xfrm>
                              <a:off x="9347" y="4564"/>
                              <a:ext cx="13" cy="12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9" name="Line 198"/>
                          <wps:cNvCnPr>
                            <a:cxnSpLocks noChangeShapeType="1"/>
                          </wps:cNvCnPr>
                          <wps:spPr bwMode="auto">
                            <a:xfrm>
                              <a:off x="13" y="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0" name="Rectangle 199"/>
                          <wps:cNvSpPr>
                            <a:spLocks noChangeArrowheads="1"/>
                          </wps:cNvSpPr>
                          <wps:spPr bwMode="auto">
                            <a:xfrm>
                              <a:off x="13" y="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1" name="Line 200"/>
                          <wps:cNvCnPr>
                            <a:cxnSpLocks noChangeShapeType="1"/>
                          </wps:cNvCnPr>
                          <wps:spPr bwMode="auto">
                            <a:xfrm>
                              <a:off x="13" y="17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2" name="Rectangle 201"/>
                          <wps:cNvSpPr>
                            <a:spLocks noChangeArrowheads="1"/>
                          </wps:cNvSpPr>
                          <wps:spPr bwMode="auto">
                            <a:xfrm>
                              <a:off x="13" y="175"/>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3" name="Line 202"/>
                          <wps:cNvCnPr>
                            <a:cxnSpLocks noChangeShapeType="1"/>
                          </wps:cNvCnPr>
                          <wps:spPr bwMode="auto">
                            <a:xfrm>
                              <a:off x="13" y="350"/>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4" name="Rectangle 203"/>
                          <wps:cNvSpPr>
                            <a:spLocks noChangeArrowheads="1"/>
                          </wps:cNvSpPr>
                          <wps:spPr bwMode="auto">
                            <a:xfrm>
                              <a:off x="13" y="350"/>
                              <a:ext cx="510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5" name="Line 204"/>
                          <wps:cNvCnPr>
                            <a:cxnSpLocks noChangeShapeType="1"/>
                          </wps:cNvCnPr>
                          <wps:spPr bwMode="auto">
                            <a:xfrm>
                              <a:off x="13" y="525"/>
                              <a:ext cx="510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4706" name="Rectangle 206"/>
                        <wps:cNvSpPr>
                          <a:spLocks noChangeArrowheads="1"/>
                        </wps:cNvSpPr>
                        <wps:spPr bwMode="auto">
                          <a:xfrm>
                            <a:off x="8255" y="333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7" name="Line 207"/>
                        <wps:cNvCnPr>
                          <a:cxnSpLocks noChangeShapeType="1"/>
                        </wps:cNvCnPr>
                        <wps:spPr bwMode="auto">
                          <a:xfrm>
                            <a:off x="8255" y="444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08" name="Rectangle 208"/>
                        <wps:cNvSpPr>
                          <a:spLocks noChangeArrowheads="1"/>
                        </wps:cNvSpPr>
                        <wps:spPr bwMode="auto">
                          <a:xfrm>
                            <a:off x="8255" y="444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9" name="Line 209"/>
                        <wps:cNvCnPr>
                          <a:cxnSpLocks noChangeShapeType="1"/>
                        </wps:cNvCnPr>
                        <wps:spPr bwMode="auto">
                          <a:xfrm>
                            <a:off x="8255" y="555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0" name="Rectangle 210"/>
                        <wps:cNvSpPr>
                          <a:spLocks noChangeArrowheads="1"/>
                        </wps:cNvSpPr>
                        <wps:spPr bwMode="auto">
                          <a:xfrm>
                            <a:off x="8255" y="555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1" name="Line 211"/>
                        <wps:cNvCnPr>
                          <a:cxnSpLocks noChangeShapeType="1"/>
                        </wps:cNvCnPr>
                        <wps:spPr bwMode="auto">
                          <a:xfrm>
                            <a:off x="8255" y="666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2" name="Rectangle 212"/>
                        <wps:cNvSpPr>
                          <a:spLocks noChangeArrowheads="1"/>
                        </wps:cNvSpPr>
                        <wps:spPr bwMode="auto">
                          <a:xfrm>
                            <a:off x="8255" y="666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3" name="Line 213"/>
                        <wps:cNvCnPr>
                          <a:cxnSpLocks noChangeShapeType="1"/>
                        </wps:cNvCnPr>
                        <wps:spPr bwMode="auto">
                          <a:xfrm>
                            <a:off x="8255" y="777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4" name="Rectangle 214"/>
                        <wps:cNvSpPr>
                          <a:spLocks noChangeArrowheads="1"/>
                        </wps:cNvSpPr>
                        <wps:spPr bwMode="auto">
                          <a:xfrm>
                            <a:off x="8255" y="777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5" name="Line 215"/>
                        <wps:cNvCnPr>
                          <a:cxnSpLocks noChangeShapeType="1"/>
                        </wps:cNvCnPr>
                        <wps:spPr bwMode="auto">
                          <a:xfrm>
                            <a:off x="8255" y="889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6" name="Rectangle 216"/>
                        <wps:cNvSpPr>
                          <a:spLocks noChangeArrowheads="1"/>
                        </wps:cNvSpPr>
                        <wps:spPr bwMode="auto">
                          <a:xfrm>
                            <a:off x="8255" y="889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7" name="Line 217"/>
                        <wps:cNvCnPr>
                          <a:cxnSpLocks noChangeShapeType="1"/>
                        </wps:cNvCnPr>
                        <wps:spPr bwMode="auto">
                          <a:xfrm>
                            <a:off x="8255" y="10001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18" name="Rectangle 218"/>
                        <wps:cNvSpPr>
                          <a:spLocks noChangeArrowheads="1"/>
                        </wps:cNvSpPr>
                        <wps:spPr bwMode="auto">
                          <a:xfrm>
                            <a:off x="8255" y="10001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9" name="Line 219"/>
                        <wps:cNvCnPr>
                          <a:cxnSpLocks noChangeShapeType="1"/>
                        </wps:cNvCnPr>
                        <wps:spPr bwMode="auto">
                          <a:xfrm>
                            <a:off x="8255" y="11112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0" name="Rectangle 220"/>
                        <wps:cNvSpPr>
                          <a:spLocks noChangeArrowheads="1"/>
                        </wps:cNvSpPr>
                        <wps:spPr bwMode="auto">
                          <a:xfrm>
                            <a:off x="8255" y="11112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1" name="Line 221"/>
                        <wps:cNvCnPr>
                          <a:cxnSpLocks noChangeShapeType="1"/>
                        </wps:cNvCnPr>
                        <wps:spPr bwMode="auto">
                          <a:xfrm>
                            <a:off x="8255" y="12223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2" name="Rectangle 222"/>
                        <wps:cNvSpPr>
                          <a:spLocks noChangeArrowheads="1"/>
                        </wps:cNvSpPr>
                        <wps:spPr bwMode="auto">
                          <a:xfrm>
                            <a:off x="8255" y="12223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3" name="Line 223"/>
                        <wps:cNvCnPr>
                          <a:cxnSpLocks noChangeShapeType="1"/>
                        </wps:cNvCnPr>
                        <wps:spPr bwMode="auto">
                          <a:xfrm>
                            <a:off x="8255" y="13335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4" name="Rectangle 224"/>
                        <wps:cNvSpPr>
                          <a:spLocks noChangeArrowheads="1"/>
                        </wps:cNvSpPr>
                        <wps:spPr bwMode="auto">
                          <a:xfrm>
                            <a:off x="8255" y="13335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5" name="Line 225"/>
                        <wps:cNvCnPr>
                          <a:cxnSpLocks noChangeShapeType="1"/>
                        </wps:cNvCnPr>
                        <wps:spPr bwMode="auto">
                          <a:xfrm>
                            <a:off x="8255" y="144462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6" name="Rectangle 226"/>
                        <wps:cNvSpPr>
                          <a:spLocks noChangeArrowheads="1"/>
                        </wps:cNvSpPr>
                        <wps:spPr bwMode="auto">
                          <a:xfrm>
                            <a:off x="8255" y="144462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7" name="Line 227"/>
                        <wps:cNvCnPr>
                          <a:cxnSpLocks noChangeShapeType="1"/>
                        </wps:cNvCnPr>
                        <wps:spPr bwMode="auto">
                          <a:xfrm>
                            <a:off x="8255" y="155575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28" name="Rectangle 228"/>
                        <wps:cNvSpPr>
                          <a:spLocks noChangeArrowheads="1"/>
                        </wps:cNvSpPr>
                        <wps:spPr bwMode="auto">
                          <a:xfrm>
                            <a:off x="8255" y="155575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9" name="Line 229"/>
                        <wps:cNvCnPr>
                          <a:cxnSpLocks noChangeShapeType="1"/>
                        </wps:cNvCnPr>
                        <wps:spPr bwMode="auto">
                          <a:xfrm>
                            <a:off x="8255" y="1666875"/>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0" name="Rectangle 230"/>
                        <wps:cNvSpPr>
                          <a:spLocks noChangeArrowheads="1"/>
                        </wps:cNvSpPr>
                        <wps:spPr bwMode="auto">
                          <a:xfrm>
                            <a:off x="8255" y="1666875"/>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1" name="Line 231"/>
                        <wps:cNvCnPr>
                          <a:cxnSpLocks noChangeShapeType="1"/>
                        </wps:cNvCnPr>
                        <wps:spPr bwMode="auto">
                          <a:xfrm>
                            <a:off x="8255" y="1778000"/>
                            <a:ext cx="324231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2" name="Rectangle 232"/>
                        <wps:cNvSpPr>
                          <a:spLocks noChangeArrowheads="1"/>
                        </wps:cNvSpPr>
                        <wps:spPr bwMode="auto">
                          <a:xfrm>
                            <a:off x="8255" y="1778000"/>
                            <a:ext cx="32423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 name="Line 233"/>
                        <wps:cNvCnPr>
                          <a:cxnSpLocks noChangeShapeType="1"/>
                        </wps:cNvCnPr>
                        <wps:spPr bwMode="auto">
                          <a:xfrm>
                            <a:off x="8255" y="1889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4" name="Rectangle 234"/>
                        <wps:cNvSpPr>
                          <a:spLocks noChangeArrowheads="1"/>
                        </wps:cNvSpPr>
                        <wps:spPr bwMode="auto">
                          <a:xfrm>
                            <a:off x="8255" y="1889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5" name="Line 235"/>
                        <wps:cNvCnPr>
                          <a:cxnSpLocks noChangeShapeType="1"/>
                        </wps:cNvCnPr>
                        <wps:spPr bwMode="auto">
                          <a:xfrm>
                            <a:off x="8255" y="20002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6" name="Rectangle 236"/>
                        <wps:cNvSpPr>
                          <a:spLocks noChangeArrowheads="1"/>
                        </wps:cNvSpPr>
                        <wps:spPr bwMode="auto">
                          <a:xfrm>
                            <a:off x="8255" y="20002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7" name="Line 237"/>
                        <wps:cNvCnPr>
                          <a:cxnSpLocks noChangeShapeType="1"/>
                        </wps:cNvCnPr>
                        <wps:spPr bwMode="auto">
                          <a:xfrm>
                            <a:off x="8255" y="21113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38" name="Rectangle 238"/>
                        <wps:cNvSpPr>
                          <a:spLocks noChangeArrowheads="1"/>
                        </wps:cNvSpPr>
                        <wps:spPr bwMode="auto">
                          <a:xfrm>
                            <a:off x="8255" y="21113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 name="Line 239"/>
                        <wps:cNvCnPr>
                          <a:cxnSpLocks noChangeShapeType="1"/>
                        </wps:cNvCnPr>
                        <wps:spPr bwMode="auto">
                          <a:xfrm>
                            <a:off x="8255" y="22225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0" name="Rectangle 240"/>
                        <wps:cNvSpPr>
                          <a:spLocks noChangeArrowheads="1"/>
                        </wps:cNvSpPr>
                        <wps:spPr bwMode="auto">
                          <a:xfrm>
                            <a:off x="8255" y="22225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1" name="Line 241"/>
                        <wps:cNvCnPr>
                          <a:cxnSpLocks noChangeShapeType="1"/>
                        </wps:cNvCnPr>
                        <wps:spPr bwMode="auto">
                          <a:xfrm>
                            <a:off x="8255" y="23336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2" name="Rectangle 242"/>
                        <wps:cNvSpPr>
                          <a:spLocks noChangeArrowheads="1"/>
                        </wps:cNvSpPr>
                        <wps:spPr bwMode="auto">
                          <a:xfrm>
                            <a:off x="8255" y="23336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3" name="Line 243"/>
                        <wps:cNvCnPr>
                          <a:cxnSpLocks noChangeShapeType="1"/>
                        </wps:cNvCnPr>
                        <wps:spPr bwMode="auto">
                          <a:xfrm>
                            <a:off x="8255" y="244475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4" name="Rectangle 244"/>
                        <wps:cNvSpPr>
                          <a:spLocks noChangeArrowheads="1"/>
                        </wps:cNvSpPr>
                        <wps:spPr bwMode="auto">
                          <a:xfrm>
                            <a:off x="8255" y="244475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5" name="Line 245"/>
                        <wps:cNvCnPr>
                          <a:cxnSpLocks noChangeShapeType="1"/>
                        </wps:cNvCnPr>
                        <wps:spPr bwMode="auto">
                          <a:xfrm>
                            <a:off x="8255" y="255587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6" name="Rectangle 246"/>
                        <wps:cNvSpPr>
                          <a:spLocks noChangeArrowheads="1"/>
                        </wps:cNvSpPr>
                        <wps:spPr bwMode="auto">
                          <a:xfrm>
                            <a:off x="8255" y="255587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7" name="Line 247"/>
                        <wps:cNvCnPr>
                          <a:cxnSpLocks noChangeShapeType="1"/>
                        </wps:cNvCnPr>
                        <wps:spPr bwMode="auto">
                          <a:xfrm>
                            <a:off x="8255" y="2667000"/>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48" name="Rectangle 248"/>
                        <wps:cNvSpPr>
                          <a:spLocks noChangeArrowheads="1"/>
                        </wps:cNvSpPr>
                        <wps:spPr bwMode="auto">
                          <a:xfrm>
                            <a:off x="8255" y="2667000"/>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9" name="Line 249"/>
                        <wps:cNvCnPr>
                          <a:cxnSpLocks noChangeShapeType="1"/>
                        </wps:cNvCnPr>
                        <wps:spPr bwMode="auto">
                          <a:xfrm>
                            <a:off x="8255" y="2778125"/>
                            <a:ext cx="503745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0" name="Rectangle 250"/>
                        <wps:cNvSpPr>
                          <a:spLocks noChangeArrowheads="1"/>
                        </wps:cNvSpPr>
                        <wps:spPr bwMode="auto">
                          <a:xfrm>
                            <a:off x="8255" y="2778125"/>
                            <a:ext cx="50374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 name="Line 251"/>
                        <wps:cNvCnPr>
                          <a:cxnSpLocks noChangeShapeType="1"/>
                        </wps:cNvCnPr>
                        <wps:spPr bwMode="auto">
                          <a:xfrm>
                            <a:off x="8255" y="28892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2" name="Rectangle 252"/>
                        <wps:cNvSpPr>
                          <a:spLocks noChangeArrowheads="1"/>
                        </wps:cNvSpPr>
                        <wps:spPr bwMode="auto">
                          <a:xfrm>
                            <a:off x="8255" y="28892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3" name="Line 253"/>
                        <wps:cNvCnPr>
                          <a:cxnSpLocks noChangeShapeType="1"/>
                        </wps:cNvCnPr>
                        <wps:spPr bwMode="auto">
                          <a:xfrm>
                            <a:off x="8255" y="300037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254"/>
                        <wps:cNvSpPr>
                          <a:spLocks noChangeArrowheads="1"/>
                        </wps:cNvSpPr>
                        <wps:spPr bwMode="auto">
                          <a:xfrm>
                            <a:off x="8255" y="300037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 name="Line 255"/>
                        <wps:cNvCnPr>
                          <a:cxnSpLocks noChangeShapeType="1"/>
                        </wps:cNvCnPr>
                        <wps:spPr bwMode="auto">
                          <a:xfrm>
                            <a:off x="8255" y="311150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6" name="Rectangle 256"/>
                        <wps:cNvSpPr>
                          <a:spLocks noChangeArrowheads="1"/>
                        </wps:cNvSpPr>
                        <wps:spPr bwMode="auto">
                          <a:xfrm>
                            <a:off x="8255" y="311150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7" name="Line 257"/>
                        <wps:cNvCnPr>
                          <a:cxnSpLocks noChangeShapeType="1"/>
                        </wps:cNvCnPr>
                        <wps:spPr bwMode="auto">
                          <a:xfrm>
                            <a:off x="8255" y="322262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258"/>
                        <wps:cNvSpPr>
                          <a:spLocks noChangeArrowheads="1"/>
                        </wps:cNvSpPr>
                        <wps:spPr bwMode="auto">
                          <a:xfrm>
                            <a:off x="8255" y="3222625"/>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9" name="Line 259"/>
                        <wps:cNvCnPr>
                          <a:cxnSpLocks noChangeShapeType="1"/>
                        </wps:cNvCnPr>
                        <wps:spPr bwMode="auto">
                          <a:xfrm>
                            <a:off x="8255" y="333375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0" name="Rectangle 260"/>
                        <wps:cNvSpPr>
                          <a:spLocks noChangeArrowheads="1"/>
                        </wps:cNvSpPr>
                        <wps:spPr bwMode="auto">
                          <a:xfrm>
                            <a:off x="8255" y="3333750"/>
                            <a:ext cx="59353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1" name="Line 261"/>
                        <wps:cNvCnPr>
                          <a:cxnSpLocks noChangeShapeType="1"/>
                        </wps:cNvCnPr>
                        <wps:spPr bwMode="auto">
                          <a:xfrm>
                            <a:off x="8255" y="344551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2" name="Rectangle 262"/>
                        <wps:cNvSpPr>
                          <a:spLocks noChangeArrowheads="1"/>
                        </wps:cNvSpPr>
                        <wps:spPr bwMode="auto">
                          <a:xfrm>
                            <a:off x="8255" y="344551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 name="Line 263"/>
                        <wps:cNvCnPr>
                          <a:cxnSpLocks noChangeShapeType="1"/>
                        </wps:cNvCnPr>
                        <wps:spPr bwMode="auto">
                          <a:xfrm>
                            <a:off x="8255" y="3556635"/>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4" name="Rectangle 264"/>
                        <wps:cNvSpPr>
                          <a:spLocks noChangeArrowheads="1"/>
                        </wps:cNvSpPr>
                        <wps:spPr bwMode="auto">
                          <a:xfrm>
                            <a:off x="8255" y="3556635"/>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5" name="Line 265"/>
                        <wps:cNvCnPr>
                          <a:cxnSpLocks noChangeShapeType="1"/>
                        </wps:cNvCnPr>
                        <wps:spPr bwMode="auto">
                          <a:xfrm>
                            <a:off x="8255" y="3667760"/>
                            <a:ext cx="593534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66" name="Rectangle 266"/>
                        <wps:cNvSpPr>
                          <a:spLocks noChangeArrowheads="1"/>
                        </wps:cNvSpPr>
                        <wps:spPr bwMode="auto">
                          <a:xfrm>
                            <a:off x="8255" y="3667760"/>
                            <a:ext cx="593534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inline>
            </w:drawing>
          </mc:Choice>
          <mc:Fallback>
            <w:pict>
              <v:group w14:anchorId="387BCAA1" id="Canvas 361" o:spid="_x0000_s1121" editas="canvas" style="width:468pt;height:299.95pt;mso-position-horizontal-relative:char;mso-position-vertical-relative:line" coordsize="59436,38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">
                <v:shape id="_x0000_s1122" type="#_x0000_t75" style="position:absolute;width:59436;height:38093;visibility:visible;mso-wrap-style:square">
                  <v:fill o:detectmouseclick="t"/>
                  <v:path o:connecttype="none"/>
                </v:shape>
                <v:group id="Group 205" o:spid="_x0000_s1123" style="position:absolute;width:59436;height:36760" coordsize="9360,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 o:spid="_x0000_s1124" style="position:absolute;left:34;top:13;width:81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A844214" w14:textId="77777777" w:rsidR="00B05D68" w:rsidRDefault="00B05D68" w:rsidP="00BF10F4">
                          <w:r>
                            <w:rPr>
                              <w:rFonts w:ascii="Arial" w:hAnsi="Arial" w:cs="Arial"/>
                              <w:color w:val="000000"/>
                              <w:sz w:val="14"/>
                              <w:szCs w:val="14"/>
                            </w:rPr>
                            <w:t>Process Info:</w:t>
                          </w:r>
                        </w:p>
                      </w:txbxContent>
                    </v:textbox>
                  </v:rect>
                  <v:rect id="Rectangle 6" o:spid="_x0000_s1125" style="position:absolute;left:34;top:188;width:9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20FCB632" w14:textId="77777777" w:rsidR="00B05D68" w:rsidRDefault="00B05D68" w:rsidP="00BF10F4">
                          <w:r>
                            <w:rPr>
                              <w:rFonts w:ascii="Arial" w:hAnsi="Arial" w:cs="Arial"/>
                              <w:color w:val="000000"/>
                              <w:sz w:val="14"/>
                              <w:szCs w:val="14"/>
                            </w:rPr>
                            <w:t>Product Name:</w:t>
                          </w:r>
                        </w:p>
                      </w:txbxContent>
                    </v:textbox>
                  </v:rect>
                  <v:rect id="Rectangle 7" o:spid="_x0000_s1126" style="position:absolute;left:3019;top:188;width:174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2E38DE25" w14:textId="77777777" w:rsidR="00B05D68" w:rsidRDefault="00B05D68" w:rsidP="00BF10F4">
                          <w:r>
                            <w:rPr>
                              <w:rFonts w:ascii="Arial" w:hAnsi="Arial" w:cs="Arial"/>
                              <w:color w:val="000000"/>
                              <w:sz w:val="14"/>
                              <w:szCs w:val="14"/>
                            </w:rPr>
                            <w:t>Profile Board_Soldered TCs</w:t>
                          </w:r>
                        </w:p>
                      </w:txbxContent>
                    </v:textbox>
                  </v:rect>
                  <v:rect id="Rectangle 8" o:spid="_x0000_s1127" style="position:absolute;left:34;top:363;width:149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5E136D9" w14:textId="77777777" w:rsidR="00B05D68" w:rsidRDefault="00B05D68" w:rsidP="00BF10F4">
                          <w:r>
                            <w:rPr>
                              <w:rFonts w:ascii="Arial" w:hAnsi="Arial" w:cs="Arial"/>
                              <w:color w:val="000000"/>
                              <w:sz w:val="14"/>
                              <w:szCs w:val="14"/>
                            </w:rPr>
                            <w:t>Process Window Name:</w:t>
                          </w:r>
                        </w:p>
                      </w:txbxContent>
                    </v:textbox>
                  </v:rect>
                  <v:rect id="Rectangle 9" o:spid="_x0000_s1128" style="position:absolute;left:3019;top:363;width:10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39EF6728" w14:textId="77777777" w:rsidR="00B05D68" w:rsidRDefault="00B05D68" w:rsidP="00BF10F4">
                          <w:r>
                            <w:rPr>
                              <w:rFonts w:ascii="Arial" w:hAnsi="Arial" w:cs="Arial"/>
                              <w:color w:val="000000"/>
                              <w:sz w:val="14"/>
                              <w:szCs w:val="14"/>
                            </w:rPr>
                            <w:t>____63_37____</w:t>
                          </w:r>
                        </w:p>
                      </w:txbxContent>
                    </v:textbox>
                  </v:rect>
                  <v:rect id="Rectangle 10" o:spid="_x0000_s1129" style="position:absolute;left:34;top:539;width:9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7BD1C082" w14:textId="53E87812" w:rsidR="00B05D68" w:rsidRDefault="00B05D68" w:rsidP="00BF10F4">
                          <w:r>
                            <w:rPr>
                              <w:rFonts w:ascii="Arial" w:hAnsi="Arial" w:cs="Arial"/>
                              <w:color w:val="000000"/>
                              <w:sz w:val="14"/>
                              <w:szCs w:val="14"/>
                            </w:rPr>
                            <w:t>Machine Name:</w:t>
                          </w:r>
                        </w:p>
                      </w:txbxContent>
                    </v:textbox>
                  </v:rect>
                  <v:rect id="Rectangle 11" o:spid="_x0000_s1130" style="position:absolute;left:3019;top:539;width:7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" filled="f" stroked="f">
                    <v:textbox style="mso-fit-shape-to-text:t" inset="0,0,0,0">
                      <w:txbxContent>
                        <w:p w14:paraId="4623064C" w14:textId="185339BC" w:rsidR="00B05D68" w:rsidRDefault="00B05D68" w:rsidP="00BF10F4">
                          <w:r>
                            <w:rPr>
                              <w:rFonts w:ascii="Arial" w:hAnsi="Arial" w:cs="Arial"/>
                              <w:color w:val="000000"/>
                              <w:sz w:val="14"/>
                              <w:szCs w:val="14"/>
                            </w:rPr>
                            <w:t>My Machine</w:t>
                          </w:r>
                        </w:p>
                      </w:txbxContent>
                    </v:textbox>
                  </v:rect>
                  <v:rect id="Rectangle 12" o:spid="_x0000_s1131" style="position:absolute;left:34;top:714;width:14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49F65F15" w14:textId="4BDAAA0D" w:rsidR="00B05D68" w:rsidRDefault="00B05D68" w:rsidP="00BF10F4">
                          <w:r>
                            <w:rPr>
                              <w:rFonts w:ascii="Arial" w:hAnsi="Arial" w:cs="Arial"/>
                              <w:color w:val="000000"/>
                              <w:sz w:val="14"/>
                              <w:szCs w:val="14"/>
                            </w:rPr>
                            <w:t>Machine Recipe Name:</w:t>
                          </w:r>
                        </w:p>
                      </w:txbxContent>
                    </v:textbox>
                  </v:rect>
                  <v:rect id="Rectangle 13" o:spid="_x0000_s1132" style="position:absolute;left:34;top:889;width:144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325A1776" w14:textId="77777777" w:rsidR="00B05D68" w:rsidRDefault="00B05D68" w:rsidP="00BF10F4">
                          <w:r>
                            <w:rPr>
                              <w:rFonts w:ascii="Arial" w:hAnsi="Arial" w:cs="Arial"/>
                              <w:color w:val="000000"/>
                              <w:sz w:val="14"/>
                              <w:szCs w:val="14"/>
                            </w:rPr>
                            <w:t>Conveyor Speed Units:</w:t>
                          </w:r>
                        </w:p>
                      </w:txbxContent>
                    </v:textbox>
                  </v:rect>
                  <v:rect id="Rectangle 14" o:spid="_x0000_s1133" style="position:absolute;left:3019;top:88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047AF5D2" w14:textId="77777777" w:rsidR="00B05D68" w:rsidRDefault="00B05D68" w:rsidP="00BF10F4">
                          <w:r>
                            <w:rPr>
                              <w:rFonts w:ascii="Arial" w:hAnsi="Arial" w:cs="Arial"/>
                              <w:color w:val="000000"/>
                              <w:sz w:val="14"/>
                              <w:szCs w:val="14"/>
                            </w:rPr>
                            <w:t>inches/minute</w:t>
                          </w:r>
                        </w:p>
                      </w:txbxContent>
                    </v:textbox>
                  </v:rect>
                  <v:rect id="Rectangle 15" o:spid="_x0000_s1134" style="position:absolute;left:34;top:1064;width:123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091D43DD" w14:textId="77777777" w:rsidR="00B05D68" w:rsidRDefault="00B05D68" w:rsidP="00BF10F4">
                          <w:r>
                            <w:rPr>
                              <w:rFonts w:ascii="Arial" w:hAnsi="Arial" w:cs="Arial"/>
                              <w:color w:val="000000"/>
                              <w:sz w:val="14"/>
                              <w:szCs w:val="14"/>
                            </w:rPr>
                            <w:t>Temperature Scale:</w:t>
                          </w:r>
                        </w:p>
                      </w:txbxContent>
                    </v:textbox>
                  </v:rect>
                  <v:rect id="Rectangle 16" o:spid="_x0000_s1135" style="position:absolute;left:3019;top:106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44AFB965" w14:textId="77777777" w:rsidR="00B05D68" w:rsidRDefault="00B05D68" w:rsidP="00BF10F4">
                          <w:r>
                            <w:rPr>
                              <w:rFonts w:ascii="Arial" w:hAnsi="Arial" w:cs="Arial"/>
                              <w:color w:val="000000"/>
                              <w:sz w:val="14"/>
                              <w:szCs w:val="14"/>
                            </w:rPr>
                            <w:t>Celsius</w:t>
                          </w:r>
                        </w:p>
                      </w:txbxContent>
                    </v:textbox>
                  </v:rect>
                  <v:rect id="Rectangle 17" o:spid="_x0000_s1136" style="position:absolute;left:34;top:1239;width:23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1C451B6" w14:textId="77777777" w:rsidR="00B05D68" w:rsidRDefault="00B05D68" w:rsidP="00BF10F4">
                          <w:r>
                            <w:rPr>
                              <w:rFonts w:ascii="Arial" w:hAnsi="Arial" w:cs="Arial"/>
                              <w:color w:val="000000"/>
                              <w:sz w:val="14"/>
                              <w:szCs w:val="14"/>
                            </w:rPr>
                            <w:t>Number Data Points to Calculate CpK:</w:t>
                          </w:r>
                        </w:p>
                      </w:txbxContent>
                    </v:textbox>
                  </v:rect>
                  <v:rect id="Rectangle 18" o:spid="_x0000_s1137" style="position:absolute;left:3517;top:123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2A50EA82" w14:textId="77777777" w:rsidR="00B05D68" w:rsidRDefault="00B05D68" w:rsidP="00BF10F4">
                          <w:r>
                            <w:rPr>
                              <w:rFonts w:ascii="Arial" w:hAnsi="Arial" w:cs="Arial"/>
                              <w:color w:val="000000"/>
                              <w:sz w:val="14"/>
                              <w:szCs w:val="14"/>
                            </w:rPr>
                            <w:t>10</w:t>
                          </w:r>
                        </w:p>
                      </w:txbxContent>
                    </v:textbox>
                  </v:rect>
                  <v:rect id="Rectangle 19" o:spid="_x0000_s1138" style="position:absolute;left:34;top:1414;width:98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" filled="f" stroked="f">
                    <v:textbox style="mso-fit-shape-to-text:t" inset="0,0,0,0">
                      <w:txbxContent>
                        <w:p w14:paraId="7195766C" w14:textId="77777777" w:rsidR="00B05D68" w:rsidRDefault="00B05D68" w:rsidP="00BF10F4">
                          <w:r>
                            <w:rPr>
                              <w:rFonts w:ascii="Arial" w:hAnsi="Arial" w:cs="Arial"/>
                              <w:color w:val="000000"/>
                              <w:sz w:val="14"/>
                              <w:szCs w:val="14"/>
                            </w:rPr>
                            <w:t>Number of TCs:</w:t>
                          </w:r>
                        </w:p>
                      </w:txbxContent>
                    </v:textbox>
                  </v:rect>
                  <v:rect id="Rectangle 20" o:spid="_x0000_s1139" style="position:absolute;left:3595;top:14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" filled="f" stroked="f">
                    <v:textbox style="mso-fit-shape-to-text:t" inset="0,0,0,0">
                      <w:txbxContent>
                        <w:p w14:paraId="1C14EC7A" w14:textId="77777777" w:rsidR="00B05D68" w:rsidRDefault="00B05D68" w:rsidP="00BF10F4">
                          <w:r>
                            <w:rPr>
                              <w:rFonts w:ascii="Arial" w:hAnsi="Arial" w:cs="Arial"/>
                              <w:color w:val="000000"/>
                              <w:sz w:val="14"/>
                              <w:szCs w:val="14"/>
                            </w:rPr>
                            <w:t>6</w:t>
                          </w:r>
                        </w:p>
                      </w:txbxContent>
                    </v:textbox>
                  </v:rect>
                  <v:rect id="Rectangle 21" o:spid="_x0000_s1140" style="position:absolute;left:34;top:1589;width:12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" filled="f" stroked="f">
                    <v:textbox style="mso-fit-shape-to-text:t" inset="0,0,0,0">
                      <w:txbxContent>
                        <w:p w14:paraId="3D1791A4" w14:textId="77777777" w:rsidR="00B05D68" w:rsidRDefault="00B05D68" w:rsidP="00BF10F4">
                          <w:r>
                            <w:rPr>
                              <w:rFonts w:ascii="Arial" w:hAnsi="Arial" w:cs="Arial"/>
                              <w:color w:val="000000"/>
                              <w:sz w:val="14"/>
                              <w:szCs w:val="14"/>
                            </w:rPr>
                            <w:t>Number of Statistics:</w:t>
                          </w:r>
                        </w:p>
                      </w:txbxContent>
                    </v:textbox>
                  </v:rect>
                  <v:rect id="Rectangle 22" o:spid="_x0000_s1141" style="position:absolute;left:3595;top:15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" filled="f" stroked="f">
                    <v:textbox style="mso-fit-shape-to-text:t" inset="0,0,0,0">
                      <w:txbxContent>
                        <w:p w14:paraId="3D31ACCE" w14:textId="77777777" w:rsidR="00B05D68" w:rsidRDefault="00B05D68" w:rsidP="00BF10F4">
                          <w:r>
                            <w:rPr>
                              <w:rFonts w:ascii="Arial" w:hAnsi="Arial" w:cs="Arial"/>
                              <w:color w:val="000000"/>
                              <w:sz w:val="14"/>
                              <w:szCs w:val="14"/>
                            </w:rPr>
                            <w:t>4</w:t>
                          </w:r>
                        </w:p>
                      </w:txbxContent>
                    </v:textbox>
                  </v:rect>
                  <v:rect id="Rectangle 23" o:spid="_x0000_s1142" style="position:absolute;left:34;top:1939;width:100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" filled="f" stroked="f">
                    <v:textbox style="mso-fit-shape-to-text:t" inset="0,0,0,0">
                      <w:txbxContent>
                        <w:p w14:paraId="3D3A3B46" w14:textId="77777777" w:rsidR="00B05D68" w:rsidRDefault="00B05D68" w:rsidP="00BF10F4">
                          <w:r>
                            <w:rPr>
                              <w:rFonts w:ascii="Arial" w:hAnsi="Arial" w:cs="Arial"/>
                              <w:color w:val="000000"/>
                              <w:sz w:val="14"/>
                              <w:szCs w:val="14"/>
                            </w:rPr>
                            <w:t>Statistics Limits:</w:t>
                          </w:r>
                        </w:p>
                      </w:txbxContent>
                    </v:textbox>
                  </v:rect>
                  <v:rect id="Rectangle 24" o:spid="_x0000_s1143" style="position:absolute;left:3019;top:1939;width:3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" filled="f" stroked="f">
                    <v:textbox style="mso-fit-shape-to-text:t" inset="0,0,0,0">
                      <w:txbxContent>
                        <w:p w14:paraId="195F44E5" w14:textId="77777777" w:rsidR="00B05D68" w:rsidRDefault="00B05D68" w:rsidP="00BF10F4">
                          <w:r>
                            <w:rPr>
                              <w:rFonts w:ascii="Arial" w:hAnsi="Arial" w:cs="Arial"/>
                              <w:color w:val="000000"/>
                              <w:sz w:val="14"/>
                              <w:szCs w:val="14"/>
                            </w:rPr>
                            <w:t>LOW</w:t>
                          </w:r>
                        </w:p>
                      </w:txbxContent>
                    </v:textbox>
                  </v:rect>
                  <v:rect id="Rectangle 25" o:spid="_x0000_s1144" style="position:absolute;left:3726;top:1939;width:56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" filled="f" stroked="f">
                    <v:textbox style="mso-fit-shape-to-text:t" inset="0,0,0,0">
                      <w:txbxContent>
                        <w:p w14:paraId="545B14C8" w14:textId="77777777" w:rsidR="00B05D68" w:rsidRDefault="00B05D68" w:rsidP="00BF10F4">
                          <w:r>
                            <w:rPr>
                              <w:rFonts w:ascii="Arial" w:hAnsi="Arial" w:cs="Arial"/>
                              <w:color w:val="000000"/>
                              <w:sz w:val="14"/>
                              <w:szCs w:val="14"/>
                            </w:rPr>
                            <w:t>TARGET</w:t>
                          </w:r>
                        </w:p>
                      </w:txbxContent>
                    </v:textbox>
                  </v:rect>
                  <v:rect id="Rectangle 26" o:spid="_x0000_s1145" style="position:absolute;left:4433;top:193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" filled="f" stroked="f">
                    <v:textbox style="mso-fit-shape-to-text:t" inset="0,0,0,0">
                      <w:txbxContent>
                        <w:p w14:paraId="2A9E7298" w14:textId="77777777" w:rsidR="00B05D68" w:rsidRDefault="00B05D68" w:rsidP="00BF10F4">
                          <w:r>
                            <w:rPr>
                              <w:rFonts w:ascii="Arial" w:hAnsi="Arial" w:cs="Arial"/>
                              <w:color w:val="000000"/>
                              <w:sz w:val="14"/>
                              <w:szCs w:val="14"/>
                            </w:rPr>
                            <w:t>HIGH</w:t>
                          </w:r>
                        </w:p>
                      </w:txbxContent>
                    </v:textbox>
                  </v:rect>
                  <v:rect id="Rectangle 27" o:spid="_x0000_s1146" style="position:absolute;left:34;top:211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" filled="f" stroked="f">
                    <v:textbox style="mso-fit-shape-to-text:t" inset="0,0,0,0">
                      <w:txbxContent>
                        <w:p w14:paraId="029DC698" w14:textId="77777777" w:rsidR="00B05D68" w:rsidRDefault="00B05D68" w:rsidP="00BF10F4">
                          <w:r>
                            <w:rPr>
                              <w:rFonts w:ascii="Arial" w:hAnsi="Arial" w:cs="Arial"/>
                              <w:color w:val="000000"/>
                              <w:sz w:val="14"/>
                              <w:szCs w:val="14"/>
                            </w:rPr>
                            <w:t>Max Rising Slope</w:t>
                          </w:r>
                        </w:p>
                      </w:txbxContent>
                    </v:textbox>
                  </v:rect>
                  <v:rect id="Rectangle 28" o:spid="_x0000_s1147" style="position:absolute;left:3595;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" filled="f" stroked="f">
                    <v:textbox style="mso-fit-shape-to-text:t" inset="0,0,0,0">
                      <w:txbxContent>
                        <w:p w14:paraId="6C4D9C6F" w14:textId="77777777" w:rsidR="00B05D68" w:rsidRDefault="00B05D68" w:rsidP="00BF10F4">
                          <w:r>
                            <w:rPr>
                              <w:rFonts w:ascii="Arial" w:hAnsi="Arial" w:cs="Arial"/>
                              <w:color w:val="000000"/>
                              <w:sz w:val="14"/>
                              <w:szCs w:val="14"/>
                            </w:rPr>
                            <w:t>0</w:t>
                          </w:r>
                        </w:p>
                      </w:txbxContent>
                    </v:textbox>
                  </v:rect>
                  <v:rect id="Rectangle 29" o:spid="_x0000_s1148" style="position:absolute;left:4184;top:21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" filled="f" stroked="f">
                    <v:textbox style="mso-fit-shape-to-text:t" inset="0,0,0,0">
                      <w:txbxContent>
                        <w:p w14:paraId="07CAAD4E" w14:textId="77777777" w:rsidR="00B05D68" w:rsidRDefault="00B05D68" w:rsidP="00BF10F4">
                          <w:r>
                            <w:rPr>
                              <w:rFonts w:ascii="Arial" w:hAnsi="Arial" w:cs="Arial"/>
                              <w:color w:val="000000"/>
                              <w:sz w:val="14"/>
                              <w:szCs w:val="14"/>
                            </w:rPr>
                            <w:t>2.3</w:t>
                          </w:r>
                        </w:p>
                      </w:txbxContent>
                    </v:textbox>
                  </v:rect>
                  <v:rect id="Rectangle 30" o:spid="_x0000_s1149" style="position:absolute;left:5008;top:21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" filled="f" stroked="f">
                    <v:textbox style="mso-fit-shape-to-text:t" inset="0,0,0,0">
                      <w:txbxContent>
                        <w:p w14:paraId="0BFD3A7B" w14:textId="77777777" w:rsidR="00B05D68" w:rsidRDefault="00B05D68" w:rsidP="00BF10F4">
                          <w:r>
                            <w:rPr>
                              <w:rFonts w:ascii="Arial" w:hAnsi="Arial" w:cs="Arial"/>
                              <w:color w:val="000000"/>
                              <w:sz w:val="14"/>
                              <w:szCs w:val="14"/>
                            </w:rPr>
                            <w:t>3</w:t>
                          </w:r>
                        </w:p>
                      </w:txbxContent>
                    </v:textbox>
                  </v:rect>
                  <v:rect id="Rectangle 31" o:spid="_x0000_s1150" style="position:absolute;left:34;top:2289;width:132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" filled="f" stroked="f">
                    <v:textbox style="mso-fit-shape-to-text:t" inset="0,0,0,0">
                      <w:txbxContent>
                        <w:p w14:paraId="30731082" w14:textId="77777777" w:rsidR="00B05D68" w:rsidRDefault="00B05D68" w:rsidP="00BF10F4">
                          <w:r>
                            <w:rPr>
                              <w:rFonts w:ascii="Arial" w:hAnsi="Arial" w:cs="Arial"/>
                              <w:color w:val="000000"/>
                              <w:sz w:val="14"/>
                              <w:szCs w:val="14"/>
                            </w:rPr>
                            <w:t>Soak Time 100-170C</w:t>
                          </w:r>
                        </w:p>
                      </w:txbxContent>
                    </v:textbox>
                  </v:rect>
                  <v:rect id="Rectangle 32" o:spid="_x0000_s1151" style="position:absolute;left:3517;top:2289;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" filled="f" stroked="f">
                    <v:textbox style="mso-fit-shape-to-text:t" inset="0,0,0,0">
                      <w:txbxContent>
                        <w:p w14:paraId="1585C35D" w14:textId="77777777" w:rsidR="00B05D68" w:rsidRDefault="00B05D68" w:rsidP="00BF10F4">
                          <w:r>
                            <w:rPr>
                              <w:rFonts w:ascii="Arial" w:hAnsi="Arial" w:cs="Arial"/>
                              <w:color w:val="000000"/>
                              <w:sz w:val="14"/>
                              <w:szCs w:val="14"/>
                            </w:rPr>
                            <w:t>60</w:t>
                          </w:r>
                        </w:p>
                      </w:txbxContent>
                    </v:textbox>
                  </v:rect>
                  <v:rect id="Rectangle 33" o:spid="_x0000_s1152" style="position:absolute;left:4853;top:228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" filled="f" stroked="f">
                    <v:textbox style="mso-fit-shape-to-text:t" inset="0,0,0,0">
                      <w:txbxContent>
                        <w:p w14:paraId="18C77925" w14:textId="77777777" w:rsidR="00B05D68" w:rsidRDefault="00B05D68" w:rsidP="00BF10F4">
                          <w:r>
                            <w:rPr>
                              <w:rFonts w:ascii="Arial" w:hAnsi="Arial" w:cs="Arial"/>
                              <w:color w:val="000000"/>
                              <w:sz w:val="14"/>
                              <w:szCs w:val="14"/>
                            </w:rPr>
                            <w:t>120</w:t>
                          </w:r>
                        </w:p>
                      </w:txbxContent>
                    </v:textbox>
                  </v:rect>
                  <v:rect id="Rectangle 34" o:spid="_x0000_s1153" style="position:absolute;left:34;top:2464;width:119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" filled="f" stroked="f">
                    <v:textbox style="mso-fit-shape-to-text:t" inset="0,0,0,0">
                      <w:txbxContent>
                        <w:p w14:paraId="17B03B9F" w14:textId="77777777" w:rsidR="00B05D68" w:rsidRDefault="00B05D68" w:rsidP="00BF10F4">
                          <w:r>
                            <w:rPr>
                              <w:rFonts w:ascii="Arial" w:hAnsi="Arial" w:cs="Arial"/>
                              <w:color w:val="000000"/>
                              <w:sz w:val="14"/>
                              <w:szCs w:val="14"/>
                            </w:rPr>
                            <w:t>Reflow Time /183C</w:t>
                          </w:r>
                        </w:p>
                      </w:txbxContent>
                    </v:textbox>
                  </v:rect>
                  <v:rect id="Rectangle 35" o:spid="_x0000_s1154" style="position:absolute;left:3517;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" filled="f" stroked="f">
                    <v:textbox style="mso-fit-shape-to-text:t" inset="0,0,0,0">
                      <w:txbxContent>
                        <w:p w14:paraId="7E34B3E5" w14:textId="77777777" w:rsidR="00B05D68" w:rsidRDefault="00B05D68" w:rsidP="00BF10F4">
                          <w:r>
                            <w:rPr>
                              <w:rFonts w:ascii="Arial" w:hAnsi="Arial" w:cs="Arial"/>
                              <w:color w:val="000000"/>
                              <w:sz w:val="14"/>
                              <w:szCs w:val="14"/>
                            </w:rPr>
                            <w:t>45</w:t>
                          </w:r>
                        </w:p>
                      </w:txbxContent>
                    </v:textbox>
                  </v:rect>
                  <v:rect id="Rectangle 36" o:spid="_x0000_s1155" style="position:absolute;left:4931;top:246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" filled="f" stroked="f">
                    <v:textbox style="mso-fit-shape-to-text:t" inset="0,0,0,0">
                      <w:txbxContent>
                        <w:p w14:paraId="3DDC88BE" w14:textId="77777777" w:rsidR="00B05D68" w:rsidRDefault="00B05D68" w:rsidP="00BF10F4">
                          <w:r>
                            <w:rPr>
                              <w:rFonts w:ascii="Arial" w:hAnsi="Arial" w:cs="Arial"/>
                              <w:color w:val="000000"/>
                              <w:sz w:val="14"/>
                              <w:szCs w:val="14"/>
                            </w:rPr>
                            <w:t>90</w:t>
                          </w:r>
                        </w:p>
                      </w:txbxContent>
                    </v:textbox>
                  </v:rect>
                  <v:rect id="Rectangle 37" o:spid="_x0000_s1156" style="position:absolute;left:34;top:2639;width:71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" filled="f" stroked="f">
                    <v:textbox style="mso-fit-shape-to-text:t" inset="0,0,0,0">
                      <w:txbxContent>
                        <w:p w14:paraId="1089BA3C" w14:textId="77777777" w:rsidR="00B05D68" w:rsidRDefault="00B05D68" w:rsidP="00BF10F4">
                          <w:r>
                            <w:rPr>
                              <w:rFonts w:ascii="Arial" w:hAnsi="Arial" w:cs="Arial"/>
                              <w:color w:val="000000"/>
                              <w:sz w:val="14"/>
                              <w:szCs w:val="14"/>
                            </w:rPr>
                            <w:t>Peak Temp</w:t>
                          </w:r>
                        </w:p>
                      </w:txbxContent>
                    </v:textbox>
                  </v:rect>
                  <v:rect id="Rectangle 38" o:spid="_x0000_s1157" style="position:absolute;left:3440;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" filled="f" stroked="f">
                    <v:textbox style="mso-fit-shape-to-text:t" inset="0,0,0,0">
                      <w:txbxContent>
                        <w:p w14:paraId="0C7969E8" w14:textId="77777777" w:rsidR="00B05D68" w:rsidRDefault="00B05D68" w:rsidP="00BF10F4">
                          <w:r>
                            <w:rPr>
                              <w:rFonts w:ascii="Arial" w:hAnsi="Arial" w:cs="Arial"/>
                              <w:color w:val="000000"/>
                              <w:sz w:val="14"/>
                              <w:szCs w:val="14"/>
                            </w:rPr>
                            <w:t>205</w:t>
                          </w:r>
                        </w:p>
                      </w:txbxContent>
                    </v:textbox>
                  </v:rect>
                  <v:rect id="Rectangle 39" o:spid="_x0000_s1158" style="position:absolute;left:4853;top:26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" filled="f" stroked="f">
                    <v:textbox style="mso-fit-shape-to-text:t" inset="0,0,0,0">
                      <w:txbxContent>
                        <w:p w14:paraId="10B9C775" w14:textId="77777777" w:rsidR="00B05D68" w:rsidRDefault="00B05D68" w:rsidP="00BF10F4">
                          <w:r>
                            <w:rPr>
                              <w:rFonts w:ascii="Arial" w:hAnsi="Arial" w:cs="Arial"/>
                              <w:color w:val="000000"/>
                              <w:sz w:val="14"/>
                              <w:szCs w:val="14"/>
                            </w:rPr>
                            <w:t>225</w:t>
                          </w:r>
                        </w:p>
                      </w:txbxContent>
                    </v:textbox>
                  </v:rect>
                  <v:rect id="Rectangle 40" o:spid="_x0000_s1159" style="position:absolute;left:34;top:2989;width:128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" filled="f" stroked="f">
                    <v:textbox style="mso-fit-shape-to-text:t" inset="0,0,0,0">
                      <w:txbxContent>
                        <w:p w14:paraId="3B91E73B" w14:textId="77777777" w:rsidR="00B05D68" w:rsidRDefault="00B05D68" w:rsidP="00BF10F4">
                          <w:r>
                            <w:rPr>
                              <w:rFonts w:ascii="Arial" w:hAnsi="Arial" w:cs="Arial"/>
                              <w:color w:val="000000"/>
                              <w:sz w:val="14"/>
                              <w:szCs w:val="14"/>
                            </w:rPr>
                            <w:t>Baseline Profile Info:</w:t>
                          </w:r>
                        </w:p>
                      </w:txbxContent>
                    </v:textbox>
                  </v:rect>
                  <v:rect id="Rectangle 41" o:spid="_x0000_s1160" style="position:absolute;left:34;top:3164;width:112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" filled="f" stroked="f">
                    <v:textbox style="mso-fit-shape-to-text:t" inset="0,0,0,0">
                      <w:txbxContent>
                        <w:p w14:paraId="40692232" w14:textId="77777777" w:rsidR="00B05D68" w:rsidRDefault="00B05D68" w:rsidP="00BF10F4">
                          <w:r>
                            <w:rPr>
                              <w:rFonts w:ascii="Arial" w:hAnsi="Arial" w:cs="Arial"/>
                              <w:color w:val="000000"/>
                              <w:sz w:val="14"/>
                              <w:szCs w:val="14"/>
                            </w:rPr>
                            <w:t>Profile Start Time:</w:t>
                          </w:r>
                        </w:p>
                      </w:txbxContent>
                    </v:textbox>
                  </v:rect>
                  <v:rect id="Rectangle 42" o:spid="_x0000_s1161" style="position:absolute;left:3019;top:3164;width:171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" filled="f" stroked="f">
                    <v:textbox style="mso-fit-shape-to-text:t" inset="0,0,0,0">
                      <w:txbxContent>
                        <w:p w14:paraId="41D9C19F" w14:textId="77777777" w:rsidR="00B05D68" w:rsidRDefault="00B05D68" w:rsidP="00BF10F4">
                          <w:r>
                            <w:rPr>
                              <w:rFonts w:ascii="Arial" w:hAnsi="Arial" w:cs="Arial"/>
                              <w:color w:val="000000"/>
                              <w:sz w:val="14"/>
                              <w:szCs w:val="14"/>
                            </w:rPr>
                            <w:t xml:space="preserve"> Thu May 09 12:00:23 2015</w:t>
                          </w:r>
                        </w:p>
                      </w:txbxContent>
                    </v:textbox>
                  </v:rect>
                  <v:rect id="Rectangle 43" o:spid="_x0000_s1162" style="position:absolute;left:34;top:3339;width:88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" filled="f" stroked="f">
                    <v:textbox style="mso-fit-shape-to-text:t" inset="0,0,0,0">
                      <w:txbxContent>
                        <w:p w14:paraId="27904AE0" w14:textId="77777777" w:rsidR="00B05D68" w:rsidRDefault="00B05D68" w:rsidP="00BF10F4">
                          <w:r>
                            <w:rPr>
                              <w:rFonts w:ascii="Arial" w:hAnsi="Arial" w:cs="Arial"/>
                              <w:color w:val="000000"/>
                              <w:sz w:val="14"/>
                              <w:szCs w:val="14"/>
                            </w:rPr>
                            <w:t>Baseline PWI:</w:t>
                          </w:r>
                        </w:p>
                      </w:txbxContent>
                    </v:textbox>
                  </v:rect>
                  <v:rect id="Rectangle 44" o:spid="_x0000_s1163" style="position:absolute;left:3393;top:3339;width:28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DnwwAAAN0AAAAPAAAAZHJzL2Rvd25yZXYueG1sRI/dagIx&#10;FITvC75DOIJ3NeuiVla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44bQ58MAAADdAAAADwAA&#10;AAAAAAAAAAAAAAAHAgAAZHJzL2Rvd25yZXYueG1sUEsFBgAAAAADAAMAtwAAAPcCAAAAAA==&#10;" filled="f" stroked="f">
                    <v:textbox style="mso-fit-shape-to-text:t" inset="0,0,0,0">
                      <w:txbxContent>
                        <w:p w14:paraId="6C4C1876" w14:textId="77777777" w:rsidR="00B05D68" w:rsidRDefault="00B05D68" w:rsidP="00BF10F4">
                          <w:r>
                            <w:rPr>
                              <w:rFonts w:ascii="Arial" w:hAnsi="Arial" w:cs="Arial"/>
                              <w:color w:val="000000"/>
                              <w:sz w:val="14"/>
                              <w:szCs w:val="14"/>
                            </w:rPr>
                            <w:t>81%</w:t>
                          </w:r>
                        </w:p>
                      </w:txbxContent>
                    </v:textbox>
                  </v:rect>
                  <v:rect id="Rectangle 45" o:spid="_x0000_s1164" style="position:absolute;left:34;top:3514;width:172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8xAAAAN0AAAAPAAAAZHJzL2Rvd25yZXYueG1sRI/dagIx&#10;FITvBd8hHKF3mtW2VrZ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IzKdXzEAAAA3QAAAA8A&#10;AAAAAAAAAAAAAAAABwIAAGRycy9kb3ducmV2LnhtbFBLBQYAAAAAAwADALcAAAD4AgAAAAA=&#10;" filled="f" stroked="f">
                    <v:textbox style="mso-fit-shape-to-text:t" inset="0,0,0,0">
                      <w:txbxContent>
                        <w:p w14:paraId="1F8738ED" w14:textId="77777777" w:rsidR="00B05D68" w:rsidRDefault="00B05D68" w:rsidP="00BF10F4">
                          <w:r>
                            <w:rPr>
                              <w:rFonts w:ascii="Arial" w:hAnsi="Arial" w:cs="Arial"/>
                              <w:color w:val="000000"/>
                              <w:sz w:val="14"/>
                              <w:szCs w:val="14"/>
                            </w:rPr>
                            <w:t>Conveyor Speed (Setpoint):</w:t>
                          </w:r>
                        </w:p>
                      </w:txbxContent>
                    </v:textbox>
                  </v:rect>
                  <v:rect id="Rectangle 46" o:spid="_x0000_s1165" style="position:absolute;left:3517;top:3514;width:15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" filled="f" stroked="f">
                    <v:textbox style="mso-fit-shape-to-text:t" inset="0,0,0,0">
                      <w:txbxContent>
                        <w:p w14:paraId="728CC295" w14:textId="77777777" w:rsidR="00B05D68" w:rsidRDefault="00B05D68" w:rsidP="00BF10F4">
                          <w:r>
                            <w:rPr>
                              <w:rFonts w:ascii="Arial" w:hAnsi="Arial" w:cs="Arial"/>
                              <w:color w:val="000000"/>
                              <w:sz w:val="14"/>
                              <w:szCs w:val="14"/>
                            </w:rPr>
                            <w:t>36</w:t>
                          </w:r>
                        </w:p>
                      </w:txbxContent>
                    </v:textbox>
                  </v:rect>
                  <v:rect id="Rectangle 47" o:spid="_x0000_s1166" style="position:absolute;left:34;top:3689;width:183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" filled="f" stroked="f">
                    <v:textbox style="mso-fit-shape-to-text:t" inset="0,0,0,0">
                      <w:txbxContent>
                        <w:p w14:paraId="184B5EB5" w14:textId="77777777" w:rsidR="00B05D68" w:rsidRDefault="00B05D68" w:rsidP="00BF10F4">
                          <w:r>
                            <w:rPr>
                              <w:rFonts w:ascii="Arial" w:hAnsi="Arial" w:cs="Arial"/>
                              <w:color w:val="000000"/>
                              <w:sz w:val="14"/>
                              <w:szCs w:val="14"/>
                            </w:rPr>
                            <w:t>Conveyor Speed (Measured):</w:t>
                          </w:r>
                        </w:p>
                      </w:txbxContent>
                    </v:textbox>
                  </v:rect>
                  <v:rect id="Rectangle 48" o:spid="_x0000_s1167" style="position:absolute;left:3322;top:3689;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" filled="f" stroked="f">
                    <v:textbox style="mso-fit-shape-to-text:t" inset="0,0,0,0">
                      <w:txbxContent>
                        <w:p w14:paraId="122117FC" w14:textId="77777777" w:rsidR="00B05D68" w:rsidRDefault="00B05D68" w:rsidP="00BF10F4">
                          <w:r>
                            <w:rPr>
                              <w:rFonts w:ascii="Arial" w:hAnsi="Arial" w:cs="Arial"/>
                              <w:color w:val="000000"/>
                              <w:sz w:val="14"/>
                              <w:szCs w:val="14"/>
                            </w:rPr>
                            <w:t>36.09</w:t>
                          </w:r>
                        </w:p>
                      </w:txbxContent>
                    </v:textbox>
                  </v:rect>
                  <v:rect id="Rectangle 49" o:spid="_x0000_s1168" style="position:absolute;left:34;top:3864;width:8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" filled="f" stroked="f">
                    <v:textbox style="mso-fit-shape-to-text:t" inset="0,0,0,0">
                      <w:txbxContent>
                        <w:p w14:paraId="698D4473" w14:textId="77777777" w:rsidR="00B05D68" w:rsidRDefault="00B05D68" w:rsidP="00BF10F4">
                          <w:r>
                            <w:rPr>
                              <w:rFonts w:ascii="Arial" w:hAnsi="Arial" w:cs="Arial"/>
                              <w:color w:val="000000"/>
                              <w:sz w:val="14"/>
                              <w:szCs w:val="14"/>
                            </w:rPr>
                            <w:t>Zone Number:</w:t>
                          </w:r>
                        </w:p>
                      </w:txbxContent>
                    </v:textbox>
                  </v:rect>
                  <v:rect id="Rectangle 50" o:spid="_x0000_s1169" style="position:absolute;left:359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" filled="f" stroked="f">
                    <v:textbox style="mso-fit-shape-to-text:t" inset="0,0,0,0">
                      <w:txbxContent>
                        <w:p w14:paraId="1F638957" w14:textId="77777777" w:rsidR="00B05D68" w:rsidRDefault="00B05D68" w:rsidP="00BF10F4">
                          <w:r>
                            <w:rPr>
                              <w:rFonts w:ascii="Arial" w:hAnsi="Arial" w:cs="Arial"/>
                              <w:color w:val="000000"/>
                              <w:sz w:val="14"/>
                              <w:szCs w:val="14"/>
                            </w:rPr>
                            <w:t>1</w:t>
                          </w:r>
                        </w:p>
                      </w:txbxContent>
                    </v:textbox>
                  </v:rect>
                  <v:rect id="Rectangle 51" o:spid="_x0000_s1170" style="position:absolute;left:4301;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" filled="f" stroked="f">
                    <v:textbox style="mso-fit-shape-to-text:t" inset="0,0,0,0">
                      <w:txbxContent>
                        <w:p w14:paraId="2334A13A" w14:textId="77777777" w:rsidR="00B05D68" w:rsidRDefault="00B05D68" w:rsidP="00BF10F4">
                          <w:r>
                            <w:rPr>
                              <w:rFonts w:ascii="Arial" w:hAnsi="Arial" w:cs="Arial"/>
                              <w:color w:val="000000"/>
                              <w:sz w:val="14"/>
                              <w:szCs w:val="14"/>
                            </w:rPr>
                            <w:t>2</w:t>
                          </w:r>
                        </w:p>
                      </w:txbxContent>
                    </v:textbox>
                  </v:rect>
                  <v:rect id="Rectangle 52" o:spid="_x0000_s1171" style="position:absolute;left:5008;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" filled="f" stroked="f">
                    <v:textbox style="mso-fit-shape-to-text:t" inset="0,0,0,0">
                      <w:txbxContent>
                        <w:p w14:paraId="1C20170D" w14:textId="77777777" w:rsidR="00B05D68" w:rsidRDefault="00B05D68" w:rsidP="00BF10F4">
                          <w:r>
                            <w:rPr>
                              <w:rFonts w:ascii="Arial" w:hAnsi="Arial" w:cs="Arial"/>
                              <w:color w:val="000000"/>
                              <w:sz w:val="14"/>
                              <w:szCs w:val="14"/>
                            </w:rPr>
                            <w:t>3</w:t>
                          </w:r>
                        </w:p>
                      </w:txbxContent>
                    </v:textbox>
                  </v:rect>
                  <v:rect id="Rectangle 53" o:spid="_x0000_s1172" style="position:absolute;left:571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" filled="f" stroked="f">
                    <v:textbox style="mso-fit-shape-to-text:t" inset="0,0,0,0">
                      <w:txbxContent>
                        <w:p w14:paraId="01117C22" w14:textId="77777777" w:rsidR="00B05D68" w:rsidRDefault="00B05D68" w:rsidP="00BF10F4">
                          <w:r>
                            <w:rPr>
                              <w:rFonts w:ascii="Arial" w:hAnsi="Arial" w:cs="Arial"/>
                              <w:color w:val="000000"/>
                              <w:sz w:val="14"/>
                              <w:szCs w:val="14"/>
                            </w:rPr>
                            <w:t>4</w:t>
                          </w:r>
                        </w:p>
                      </w:txbxContent>
                    </v:textbox>
                  </v:rect>
                  <v:rect id="Rectangle 54" o:spid="_x0000_s1173" style="position:absolute;left:6422;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" filled="f" stroked="f">
                    <v:textbox style="mso-fit-shape-to-text:t" inset="0,0,0,0">
                      <w:txbxContent>
                        <w:p w14:paraId="245398CD" w14:textId="77777777" w:rsidR="00B05D68" w:rsidRDefault="00B05D68" w:rsidP="00BF10F4">
                          <w:r>
                            <w:rPr>
                              <w:rFonts w:ascii="Arial" w:hAnsi="Arial" w:cs="Arial"/>
                              <w:color w:val="000000"/>
                              <w:sz w:val="14"/>
                              <w:szCs w:val="14"/>
                            </w:rPr>
                            <w:t>5</w:t>
                          </w:r>
                        </w:p>
                      </w:txbxContent>
                    </v:textbox>
                  </v:rect>
                  <v:rect id="Rectangle 55" o:spid="_x0000_s1174" style="position:absolute;left:7129;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" filled="f" stroked="f">
                    <v:textbox style="mso-fit-shape-to-text:t" inset="0,0,0,0">
                      <w:txbxContent>
                        <w:p w14:paraId="0BD7C60A" w14:textId="77777777" w:rsidR="00B05D68" w:rsidRDefault="00B05D68" w:rsidP="00BF10F4">
                          <w:r>
                            <w:rPr>
                              <w:rFonts w:ascii="Arial" w:hAnsi="Arial" w:cs="Arial"/>
                              <w:color w:val="000000"/>
                              <w:sz w:val="14"/>
                              <w:szCs w:val="14"/>
                            </w:rPr>
                            <w:t>6</w:t>
                          </w:r>
                        </w:p>
                      </w:txbxContent>
                    </v:textbox>
                  </v:rect>
                  <v:rect id="Rectangle 56" o:spid="_x0000_s1175" style="position:absolute;left:7835;top:38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" filled="f" stroked="f">
                    <v:textbox style="mso-fit-shape-to-text:t" inset="0,0,0,0">
                      <w:txbxContent>
                        <w:p w14:paraId="0DEA04C5" w14:textId="77777777" w:rsidR="00B05D68" w:rsidRDefault="00B05D68" w:rsidP="00BF10F4">
                          <w:r>
                            <w:rPr>
                              <w:rFonts w:ascii="Arial" w:hAnsi="Arial" w:cs="Arial"/>
                              <w:color w:val="000000"/>
                              <w:sz w:val="14"/>
                              <w:szCs w:val="14"/>
                            </w:rPr>
                            <w:t>7</w:t>
                          </w:r>
                        </w:p>
                      </w:txbxContent>
                    </v:textbox>
                  </v:rect>
                  <v:rect id="Rectangle 57" o:spid="_x0000_s1176" style="position:absolute;left:34;top:4039;width:86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" filled="f" stroked="f">
                    <v:textbox style="mso-fit-shape-to-text:t" inset="0,0,0,0">
                      <w:txbxContent>
                        <w:p w14:paraId="53EACBDD" w14:textId="77777777" w:rsidR="00B05D68" w:rsidRDefault="00B05D68" w:rsidP="00BF10F4">
                          <w:r>
                            <w:rPr>
                              <w:rFonts w:ascii="Arial" w:hAnsi="Arial" w:cs="Arial"/>
                              <w:color w:val="000000"/>
                              <w:sz w:val="14"/>
                              <w:szCs w:val="14"/>
                            </w:rPr>
                            <w:t>Top Setpoints</w:t>
                          </w:r>
                        </w:p>
                      </w:txbxContent>
                    </v:textbox>
                  </v:rect>
                  <v:rect id="Rectangle 58" o:spid="_x0000_s1177" style="position:absolute;left:344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" filled="f" stroked="f">
                    <v:textbox style="mso-fit-shape-to-text:t" inset="0,0,0,0">
                      <w:txbxContent>
                        <w:p w14:paraId="33C7B3E9" w14:textId="77777777" w:rsidR="00B05D68" w:rsidRDefault="00B05D68" w:rsidP="00BF10F4">
                          <w:r>
                            <w:rPr>
                              <w:rFonts w:ascii="Arial" w:hAnsi="Arial" w:cs="Arial"/>
                              <w:color w:val="000000"/>
                              <w:sz w:val="14"/>
                              <w:szCs w:val="14"/>
                            </w:rPr>
                            <w:t>124</w:t>
                          </w:r>
                        </w:p>
                      </w:txbxContent>
                    </v:textbox>
                  </v:rect>
                  <v:rect id="Rectangle 59" o:spid="_x0000_s1178" style="position:absolute;left:414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" filled="f" stroked="f">
                    <v:textbox style="mso-fit-shape-to-text:t" inset="0,0,0,0">
                      <w:txbxContent>
                        <w:p w14:paraId="7E814DBD" w14:textId="77777777" w:rsidR="00B05D68" w:rsidRDefault="00B05D68" w:rsidP="00BF10F4">
                          <w:r>
                            <w:rPr>
                              <w:rFonts w:ascii="Arial" w:hAnsi="Arial" w:cs="Arial"/>
                              <w:color w:val="000000"/>
                              <w:sz w:val="14"/>
                              <w:szCs w:val="14"/>
                            </w:rPr>
                            <w:t>149</w:t>
                          </w:r>
                        </w:p>
                      </w:txbxContent>
                    </v:textbox>
                  </v:rect>
                  <v:rect id="Rectangle 60" o:spid="_x0000_s1179" style="position:absolute;left:4853;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" filled="f" stroked="f">
                    <v:textbox style="mso-fit-shape-to-text:t" inset="0,0,0,0">
                      <w:txbxContent>
                        <w:p w14:paraId="74644097" w14:textId="77777777" w:rsidR="00B05D68" w:rsidRDefault="00B05D68" w:rsidP="00BF10F4">
                          <w:r>
                            <w:rPr>
                              <w:rFonts w:ascii="Arial" w:hAnsi="Arial" w:cs="Arial"/>
                              <w:color w:val="000000"/>
                              <w:sz w:val="14"/>
                              <w:szCs w:val="14"/>
                            </w:rPr>
                            <w:t>157</w:t>
                          </w:r>
                        </w:p>
                      </w:txbxContent>
                    </v:textbox>
                  </v:rect>
                  <v:rect id="Rectangle 61" o:spid="_x0000_s1180" style="position:absolute;left:5560;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" filled="f" stroked="f">
                    <v:textbox style="mso-fit-shape-to-text:t" inset="0,0,0,0">
                      <w:txbxContent>
                        <w:p w14:paraId="7EEBC27D" w14:textId="77777777" w:rsidR="00B05D68" w:rsidRDefault="00B05D68" w:rsidP="00BF10F4">
                          <w:r>
                            <w:rPr>
                              <w:rFonts w:ascii="Arial" w:hAnsi="Arial" w:cs="Arial"/>
                              <w:color w:val="000000"/>
                              <w:sz w:val="14"/>
                              <w:szCs w:val="14"/>
                            </w:rPr>
                            <w:t>155</w:t>
                          </w:r>
                        </w:p>
                      </w:txbxContent>
                    </v:textbox>
                  </v:rect>
                  <v:rect id="Rectangle 62" o:spid="_x0000_s1181" style="position:absolute;left:6267;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" filled="f" stroked="f">
                    <v:textbox style="mso-fit-shape-to-text:t" inset="0,0,0,0">
                      <w:txbxContent>
                        <w:p w14:paraId="700E56D0" w14:textId="77777777" w:rsidR="00B05D68" w:rsidRDefault="00B05D68" w:rsidP="00BF10F4">
                          <w:r>
                            <w:rPr>
                              <w:rFonts w:ascii="Arial" w:hAnsi="Arial" w:cs="Arial"/>
                              <w:color w:val="000000"/>
                              <w:sz w:val="14"/>
                              <w:szCs w:val="14"/>
                            </w:rPr>
                            <w:t>180</w:t>
                          </w:r>
                        </w:p>
                      </w:txbxContent>
                    </v:textbox>
                  </v:rect>
                  <v:rect id="Rectangle 63" o:spid="_x0000_s1182" style="position:absolute;left:6974;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" filled="f" stroked="f">
                    <v:textbox style="mso-fit-shape-to-text:t" inset="0,0,0,0">
                      <w:txbxContent>
                        <w:p w14:paraId="14AD32BD" w14:textId="77777777" w:rsidR="00B05D68" w:rsidRDefault="00B05D68" w:rsidP="00BF10F4">
                          <w:r>
                            <w:rPr>
                              <w:rFonts w:ascii="Arial" w:hAnsi="Arial" w:cs="Arial"/>
                              <w:color w:val="000000"/>
                              <w:sz w:val="14"/>
                              <w:szCs w:val="14"/>
                            </w:rPr>
                            <w:t>225</w:t>
                          </w:r>
                        </w:p>
                      </w:txbxContent>
                    </v:textbox>
                  </v:rect>
                  <v:rect id="Rectangle 64" o:spid="_x0000_s1183" style="position:absolute;left:7681;top:4039;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" filled="f" stroked="f">
                    <v:textbox style="mso-fit-shape-to-text:t" inset="0,0,0,0">
                      <w:txbxContent>
                        <w:p w14:paraId="124E7D50" w14:textId="77777777" w:rsidR="00B05D68" w:rsidRDefault="00B05D68" w:rsidP="00BF10F4">
                          <w:r>
                            <w:rPr>
                              <w:rFonts w:ascii="Arial" w:hAnsi="Arial" w:cs="Arial"/>
                              <w:color w:val="000000"/>
                              <w:sz w:val="14"/>
                              <w:szCs w:val="14"/>
                            </w:rPr>
                            <w:t>234</w:t>
                          </w:r>
                        </w:p>
                      </w:txbxContent>
                    </v:textbox>
                  </v:rect>
                  <v:rect id="Rectangle 65" o:spid="_x0000_s1184" style="position:absolute;left:34;top:4214;width:1067;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" filled="f" stroked="f">
                    <v:textbox style="mso-fit-shape-to-text:t" inset="0,0,0,0">
                      <w:txbxContent>
                        <w:p w14:paraId="3C80B8BA" w14:textId="77777777" w:rsidR="00B05D68" w:rsidRDefault="00B05D68" w:rsidP="00BF10F4">
                          <w:r>
                            <w:rPr>
                              <w:rFonts w:ascii="Arial" w:hAnsi="Arial" w:cs="Arial"/>
                              <w:color w:val="000000"/>
                              <w:sz w:val="14"/>
                              <w:szCs w:val="14"/>
                            </w:rPr>
                            <w:t>Bottom Setpoints</w:t>
                          </w:r>
                        </w:p>
                      </w:txbxContent>
                    </v:textbox>
                  </v:rect>
                  <v:rect id="Rectangle 66" o:spid="_x0000_s1185" style="position:absolute;left:344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" filled="f" stroked="f">
                    <v:textbox style="mso-fit-shape-to-text:t" inset="0,0,0,0">
                      <w:txbxContent>
                        <w:p w14:paraId="29AB4EC5" w14:textId="77777777" w:rsidR="00B05D68" w:rsidRDefault="00B05D68" w:rsidP="00BF10F4">
                          <w:r>
                            <w:rPr>
                              <w:rFonts w:ascii="Arial" w:hAnsi="Arial" w:cs="Arial"/>
                              <w:color w:val="000000"/>
                              <w:sz w:val="14"/>
                              <w:szCs w:val="14"/>
                            </w:rPr>
                            <w:t>124</w:t>
                          </w:r>
                        </w:p>
                      </w:txbxContent>
                    </v:textbox>
                  </v:rect>
                  <v:rect id="Rectangle 67" o:spid="_x0000_s1186" style="position:absolute;left:414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" filled="f" stroked="f">
                    <v:textbox style="mso-fit-shape-to-text:t" inset="0,0,0,0">
                      <w:txbxContent>
                        <w:p w14:paraId="18A7FDBF" w14:textId="77777777" w:rsidR="00B05D68" w:rsidRDefault="00B05D68" w:rsidP="00BF10F4">
                          <w:r>
                            <w:rPr>
                              <w:rFonts w:ascii="Arial" w:hAnsi="Arial" w:cs="Arial"/>
                              <w:color w:val="000000"/>
                              <w:sz w:val="14"/>
                              <w:szCs w:val="14"/>
                            </w:rPr>
                            <w:t>149</w:t>
                          </w:r>
                        </w:p>
                      </w:txbxContent>
                    </v:textbox>
                  </v:rect>
                  <v:rect id="Rectangle 68" o:spid="_x0000_s1187" style="position:absolute;left:4853;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" filled="f" stroked="f">
                    <v:textbox style="mso-fit-shape-to-text:t" inset="0,0,0,0">
                      <w:txbxContent>
                        <w:p w14:paraId="65834C86" w14:textId="77777777" w:rsidR="00B05D68" w:rsidRDefault="00B05D68" w:rsidP="00BF10F4">
                          <w:r>
                            <w:rPr>
                              <w:rFonts w:ascii="Arial" w:hAnsi="Arial" w:cs="Arial"/>
                              <w:color w:val="000000"/>
                              <w:sz w:val="14"/>
                              <w:szCs w:val="14"/>
                            </w:rPr>
                            <w:t>157</w:t>
                          </w:r>
                        </w:p>
                      </w:txbxContent>
                    </v:textbox>
                  </v:rect>
                  <v:rect id="Rectangle 69" o:spid="_x0000_s1188" style="position:absolute;left:5560;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" filled="f" stroked="f">
                    <v:textbox style="mso-fit-shape-to-text:t" inset="0,0,0,0">
                      <w:txbxContent>
                        <w:p w14:paraId="146D3965" w14:textId="77777777" w:rsidR="00B05D68" w:rsidRDefault="00B05D68" w:rsidP="00BF10F4">
                          <w:r>
                            <w:rPr>
                              <w:rFonts w:ascii="Arial" w:hAnsi="Arial" w:cs="Arial"/>
                              <w:color w:val="000000"/>
                              <w:sz w:val="14"/>
                              <w:szCs w:val="14"/>
                            </w:rPr>
                            <w:t>155</w:t>
                          </w:r>
                        </w:p>
                      </w:txbxContent>
                    </v:textbox>
                  </v:rect>
                  <v:rect id="Rectangle 70" o:spid="_x0000_s1189" style="position:absolute;left:6267;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" filled="f" stroked="f">
                    <v:textbox style="mso-fit-shape-to-text:t" inset="0,0,0,0">
                      <w:txbxContent>
                        <w:p w14:paraId="2FDF887F" w14:textId="77777777" w:rsidR="00B05D68" w:rsidRDefault="00B05D68" w:rsidP="00BF10F4">
                          <w:r>
                            <w:rPr>
                              <w:rFonts w:ascii="Arial" w:hAnsi="Arial" w:cs="Arial"/>
                              <w:color w:val="000000"/>
                              <w:sz w:val="14"/>
                              <w:szCs w:val="14"/>
                            </w:rPr>
                            <w:t>180</w:t>
                          </w:r>
                        </w:p>
                      </w:txbxContent>
                    </v:textbox>
                  </v:rect>
                  <v:rect id="Rectangle 71" o:spid="_x0000_s1190" style="position:absolute;left:6974;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" filled="f" stroked="f">
                    <v:textbox style="mso-fit-shape-to-text:t" inset="0,0,0,0">
                      <w:txbxContent>
                        <w:p w14:paraId="6ED2EE67" w14:textId="77777777" w:rsidR="00B05D68" w:rsidRDefault="00B05D68" w:rsidP="00BF10F4">
                          <w:r>
                            <w:rPr>
                              <w:rFonts w:ascii="Arial" w:hAnsi="Arial" w:cs="Arial"/>
                              <w:color w:val="000000"/>
                              <w:sz w:val="14"/>
                              <w:szCs w:val="14"/>
                            </w:rPr>
                            <w:t>225</w:t>
                          </w:r>
                        </w:p>
                      </w:txbxContent>
                    </v:textbox>
                  </v:rect>
                  <v:rect id="Rectangle 72" o:spid="_x0000_s1191" style="position:absolute;left:7681;top:4214;width:23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" filled="f" stroked="f">
                    <v:textbox style="mso-fit-shape-to-text:t" inset="0,0,0,0">
                      <w:txbxContent>
                        <w:p w14:paraId="09354FE8" w14:textId="77777777" w:rsidR="00B05D68" w:rsidRDefault="00B05D68" w:rsidP="00BF10F4">
                          <w:r>
                            <w:rPr>
                              <w:rFonts w:ascii="Arial" w:hAnsi="Arial" w:cs="Arial"/>
                              <w:color w:val="000000"/>
                              <w:sz w:val="14"/>
                              <w:szCs w:val="14"/>
                            </w:rPr>
                            <w:t>234</w:t>
                          </w:r>
                        </w:p>
                      </w:txbxContent>
                    </v:textbox>
                  </v:rect>
                  <v:rect id="Rectangle 73" o:spid="_x0000_s1192" style="position:absolute;left:34;top:4564;width:52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" filled="f" stroked="f">
                    <v:textbox style="mso-fit-shape-to-text:t" inset="0,0,0,0">
                      <w:txbxContent>
                        <w:p w14:paraId="30079EF4" w14:textId="77777777" w:rsidR="00B05D68" w:rsidRDefault="00B05D68" w:rsidP="00BF10F4">
                          <w:r>
                            <w:rPr>
                              <w:rFonts w:ascii="Arial" w:hAnsi="Arial" w:cs="Arial"/>
                              <w:color w:val="000000"/>
                              <w:sz w:val="14"/>
                              <w:szCs w:val="14"/>
                            </w:rPr>
                            <w:t>Barcode</w:t>
                          </w:r>
                        </w:p>
                      </w:txbxContent>
                    </v:textbox>
                  </v:rect>
                  <v:rect id="Rectangle 74" o:spid="_x0000_s1193" style="position:absolute;left:1161;top:4564;width:919;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" filled="f" stroked="f">
                    <v:textbox style="mso-fit-shape-to-text:t" inset="0,0,0,0">
                      <w:txbxContent>
                        <w:p w14:paraId="2D5FBC27" w14:textId="77777777" w:rsidR="00B05D68" w:rsidRDefault="00B05D68" w:rsidP="00BF10F4">
                          <w:r>
                            <w:rPr>
                              <w:rFonts w:ascii="Arial" w:hAnsi="Arial" w:cs="Arial"/>
                              <w:color w:val="000000"/>
                              <w:sz w:val="14"/>
                              <w:szCs w:val="14"/>
                            </w:rPr>
                            <w:t>Date and Time</w:t>
                          </w:r>
                        </w:p>
                      </w:txbxContent>
                    </v:textbox>
                  </v:rect>
                  <v:rect id="Rectangle 75" o:spid="_x0000_s1194" style="position:absolute;left:3019;top:4564;width:48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" filled="f" stroked="f">
                    <v:textbox style="mso-fit-shape-to-text:t" inset="0,0,0,0">
                      <w:txbxContent>
                        <w:p w14:paraId="5669C7E9" w14:textId="77777777" w:rsidR="00B05D68" w:rsidRDefault="00B05D68" w:rsidP="00BF10F4">
                          <w:r>
                            <w:rPr>
                              <w:rFonts w:ascii="Arial" w:hAnsi="Arial" w:cs="Arial"/>
                              <w:color w:val="000000"/>
                              <w:sz w:val="14"/>
                              <w:szCs w:val="14"/>
                            </w:rPr>
                            <w:t>Product</w:t>
                          </w:r>
                        </w:p>
                      </w:txbxContent>
                    </v:textbox>
                  </v:rect>
                  <v:rect id="Rectangle 76" o:spid="_x0000_s1195" style="position:absolute;left:3726;top:4564;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" filled="f" stroked="f">
                    <v:textbox style="mso-fit-shape-to-text:t" inset="0,0,0,0">
                      <w:txbxContent>
                        <w:p w14:paraId="66E08388" w14:textId="77777777" w:rsidR="00B05D68" w:rsidRDefault="00B05D68" w:rsidP="00BF10F4">
                          <w:r>
                            <w:rPr>
                              <w:rFonts w:ascii="Arial" w:hAnsi="Arial" w:cs="Arial"/>
                              <w:color w:val="000000"/>
                              <w:sz w:val="14"/>
                              <w:szCs w:val="14"/>
                            </w:rPr>
                            <w:t>PWI</w:t>
                          </w:r>
                        </w:p>
                      </w:txbxContent>
                    </v:textbox>
                  </v:rect>
                  <v:rect id="Rectangle 77" o:spid="_x0000_s1196" style="position:absolute;left:4433;top:4564;width:60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2CEA51CB" w14:textId="77777777" w:rsidR="00B05D68" w:rsidRDefault="00B05D68" w:rsidP="00BF10F4">
                          <w:r>
                            <w:rPr>
                              <w:rFonts w:ascii="Arial" w:hAnsi="Arial" w:cs="Arial"/>
                              <w:color w:val="000000"/>
                              <w:sz w:val="14"/>
                              <w:szCs w:val="14"/>
                            </w:rPr>
                            <w:t>Conveyor</w:t>
                          </w:r>
                        </w:p>
                      </w:txbxContent>
                    </v:textbox>
                  </v:rect>
                  <v:rect id="Rectangle 78" o:spid="_x0000_s1197" style="position:absolute;left:5139;top:4564;width:10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239C2DC7" w14:textId="77777777" w:rsidR="00B05D68" w:rsidRDefault="00B05D68" w:rsidP="00BF10F4">
                          <w:r>
                            <w:rPr>
                              <w:rFonts w:ascii="Arial" w:hAnsi="Arial" w:cs="Arial"/>
                              <w:color w:val="000000"/>
                              <w:sz w:val="14"/>
                              <w:szCs w:val="14"/>
                            </w:rPr>
                            <w:t>Max Rising Slope</w:t>
                          </w:r>
                        </w:p>
                      </w:txbxContent>
                    </v:textbox>
                  </v:rect>
                  <v:rect id="Rectangle 79" o:spid="_x0000_s1198" style="position:absolute;left:3019;top:4739;width:26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56224138" w14:textId="77777777" w:rsidR="00B05D68" w:rsidRDefault="00B05D68" w:rsidP="00BF10F4">
                          <w:r>
                            <w:rPr>
                              <w:rFonts w:ascii="Arial" w:hAnsi="Arial" w:cs="Arial"/>
                              <w:color w:val="000000"/>
                              <w:sz w:val="14"/>
                              <w:szCs w:val="14"/>
                            </w:rPr>
                            <w:t>PWI</w:t>
                          </w:r>
                        </w:p>
                      </w:txbxContent>
                    </v:textbox>
                  </v:rect>
                  <v:rect id="Rectangle 80" o:spid="_x0000_s1199" style="position:absolute;left:3726;top:47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55ABA818" w14:textId="77777777" w:rsidR="00B05D68" w:rsidRDefault="00B05D68" w:rsidP="00BF10F4">
                          <w:r>
                            <w:rPr>
                              <w:rFonts w:ascii="Arial" w:hAnsi="Arial" w:cs="Arial"/>
                              <w:color w:val="000000"/>
                              <w:sz w:val="14"/>
                              <w:szCs w:val="14"/>
                            </w:rPr>
                            <w:t>CpK</w:t>
                          </w:r>
                        </w:p>
                      </w:txbxContent>
                    </v:textbox>
                  </v:rect>
                  <v:rect id="Rectangle 81" o:spid="_x0000_s1200" style="position:absolute;left:4433;top:4739;width:40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" filled="f" stroked="f">
                    <v:textbox style="mso-fit-shape-to-text:t" inset="0,0,0,0">
                      <w:txbxContent>
                        <w:p w14:paraId="0A95B61B" w14:textId="77777777" w:rsidR="00B05D68" w:rsidRDefault="00B05D68" w:rsidP="00BF10F4">
                          <w:r>
                            <w:rPr>
                              <w:rFonts w:ascii="Arial" w:hAnsi="Arial" w:cs="Arial"/>
                              <w:color w:val="000000"/>
                              <w:sz w:val="14"/>
                              <w:szCs w:val="14"/>
                            </w:rPr>
                            <w:t>Speed</w:t>
                          </w:r>
                        </w:p>
                      </w:txbxContent>
                    </v:textbox>
                  </v:rect>
                  <v:rect id="Rectangle 82" o:spid="_x0000_s1201" style="position:absolute;left:5139;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" filled="f" stroked="f">
                    <v:textbox style="mso-fit-shape-to-text:t" inset="0,0,0,0">
                      <w:txbxContent>
                        <w:p w14:paraId="0DD2A6E9" w14:textId="77777777" w:rsidR="00B05D68" w:rsidRDefault="00B05D68" w:rsidP="00BF10F4">
                          <w:r>
                            <w:rPr>
                              <w:rFonts w:ascii="Arial" w:hAnsi="Arial" w:cs="Arial"/>
                              <w:color w:val="000000"/>
                              <w:sz w:val="14"/>
                              <w:szCs w:val="14"/>
                            </w:rPr>
                            <w:t>TC2-data</w:t>
                          </w:r>
                        </w:p>
                      </w:txbxContent>
                    </v:textbox>
                  </v:rect>
                  <v:rect id="Rectangle 83" o:spid="_x0000_s1202" style="position:absolute;left:5846;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" filled="f" stroked="f">
                    <v:textbox style="mso-fit-shape-to-text:t" inset="0,0,0,0">
                      <w:txbxContent>
                        <w:p w14:paraId="484DD0C1" w14:textId="77777777" w:rsidR="00B05D68" w:rsidRDefault="00B05D68" w:rsidP="00BF10F4">
                          <w:r>
                            <w:rPr>
                              <w:rFonts w:ascii="Arial" w:hAnsi="Arial" w:cs="Arial"/>
                              <w:color w:val="000000"/>
                              <w:sz w:val="14"/>
                              <w:szCs w:val="14"/>
                            </w:rPr>
                            <w:t>TC2-PWI</w:t>
                          </w:r>
                        </w:p>
                      </w:txbxContent>
                    </v:textbox>
                  </v:rect>
                  <v:rect id="Rectangle 84" o:spid="_x0000_s1203" style="position:absolute;left:655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" filled="f" stroked="f">
                    <v:textbox style="mso-fit-shape-to-text:t" inset="0,0,0,0">
                      <w:txbxContent>
                        <w:p w14:paraId="79F38F4B" w14:textId="77777777" w:rsidR="00B05D68" w:rsidRDefault="00B05D68" w:rsidP="00BF10F4">
                          <w:r>
                            <w:rPr>
                              <w:rFonts w:ascii="Arial" w:hAnsi="Arial" w:cs="Arial"/>
                              <w:color w:val="000000"/>
                              <w:sz w:val="14"/>
                              <w:szCs w:val="14"/>
                            </w:rPr>
                            <w:t>TC2-CpK</w:t>
                          </w:r>
                        </w:p>
                      </w:txbxContent>
                    </v:textbox>
                  </v:rect>
                  <v:rect id="Rectangle 85" o:spid="_x0000_s1204" style="position:absolute;left:7260;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" filled="f" stroked="f">
                    <v:textbox style="mso-fit-shape-to-text:t" inset="0,0,0,0">
                      <w:txbxContent>
                        <w:p w14:paraId="40F468F5" w14:textId="77777777" w:rsidR="00B05D68" w:rsidRDefault="00B05D68" w:rsidP="00BF10F4">
                          <w:r>
                            <w:rPr>
                              <w:rFonts w:ascii="Arial" w:hAnsi="Arial" w:cs="Arial"/>
                              <w:color w:val="000000"/>
                              <w:sz w:val="14"/>
                              <w:szCs w:val="14"/>
                            </w:rPr>
                            <w:t>TC3-data</w:t>
                          </w:r>
                        </w:p>
                      </w:txbxContent>
                    </v:textbox>
                  </v:rect>
                  <v:rect id="Rectangle 86" o:spid="_x0000_s1205" style="position:absolute;left:7967;top:4739;width:57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" filled="f" stroked="f">
                    <v:textbox style="mso-fit-shape-to-text:t" inset="0,0,0,0">
                      <w:txbxContent>
                        <w:p w14:paraId="7F1B00AE" w14:textId="77777777" w:rsidR="00B05D68" w:rsidRDefault="00B05D68" w:rsidP="00BF10F4">
                          <w:r>
                            <w:rPr>
                              <w:rFonts w:ascii="Arial" w:hAnsi="Arial" w:cs="Arial"/>
                              <w:color w:val="000000"/>
                              <w:sz w:val="14"/>
                              <w:szCs w:val="14"/>
                            </w:rPr>
                            <w:t>TC3-PWI</w:t>
                          </w:r>
                        </w:p>
                      </w:txbxContent>
                    </v:textbox>
                  </v:rect>
                  <v:rect id="Rectangle 87" o:spid="_x0000_s1206" style="position:absolute;left:8673;top:4739;width:58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" filled="f" stroked="f">
                    <v:textbox style="mso-fit-shape-to-text:t" inset="0,0,0,0">
                      <w:txbxContent>
                        <w:p w14:paraId="6BE39AE0" w14:textId="77777777" w:rsidR="00B05D68" w:rsidRDefault="00B05D68" w:rsidP="00BF10F4">
                          <w:r>
                            <w:rPr>
                              <w:rFonts w:ascii="Arial" w:hAnsi="Arial" w:cs="Arial"/>
                              <w:color w:val="000000"/>
                              <w:sz w:val="14"/>
                              <w:szCs w:val="14"/>
                            </w:rPr>
                            <w:t>TC3-CpK</w:t>
                          </w:r>
                        </w:p>
                      </w:txbxContent>
                    </v:textbox>
                  </v:rect>
                  <v:rect id="Rectangle 88" o:spid="_x0000_s1207" style="position:absolute;left:34;top:4914;width:46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xPwwAAAN0AAAAPAAAAZHJzL2Rvd25yZXYueG1sRI/NigIx&#10;EITvC75DaMHbmlFck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apXMT8MAAADdAAAADwAA&#10;AAAAAAAAAAAAAAAHAgAAZHJzL2Rvd25yZXYueG1sUEsFBgAAAAADAAMAtwAAAPcCAAAAAA==&#10;" filled="f" stroked="f">
                    <v:textbox style="mso-fit-shape-to-text:t" inset="0,0,0,0">
                      <w:txbxContent>
                        <w:p w14:paraId="354094F1" w14:textId="77777777" w:rsidR="00B05D68" w:rsidRDefault="00B05D68" w:rsidP="00BF10F4">
                          <w:r>
                            <w:rPr>
                              <w:rFonts w:ascii="Arial" w:hAnsi="Arial" w:cs="Arial"/>
                              <w:color w:val="000000"/>
                              <w:sz w:val="14"/>
                              <w:szCs w:val="14"/>
                            </w:rPr>
                            <w:t>c9876d</w:t>
                          </w:r>
                        </w:p>
                      </w:txbxContent>
                    </v:textbox>
                  </v:rect>
                  <v:rect id="Rectangle 89" o:spid="_x0000_s1208" style="position:absolute;left:1161;top:49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" filled="f" stroked="f">
                    <v:textbox style="mso-fit-shape-to-text:t" inset="0,0,0,0">
                      <w:txbxContent>
                        <w:p w14:paraId="73421E5A" w14:textId="77777777" w:rsidR="00B05D68" w:rsidRDefault="00B05D68" w:rsidP="00BF10F4">
                          <w:r>
                            <w:rPr>
                              <w:rFonts w:ascii="Arial" w:hAnsi="Arial" w:cs="Arial"/>
                              <w:color w:val="000000"/>
                              <w:sz w:val="14"/>
                              <w:szCs w:val="14"/>
                            </w:rPr>
                            <w:t>Thu May 09 12:08:11 2015</w:t>
                          </w:r>
                        </w:p>
                      </w:txbxContent>
                    </v:textbox>
                  </v:rect>
                  <v:rect id="Rectangle 90" o:spid="_x0000_s1209" style="position:absolute;left:3399;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" filled="f" stroked="f">
                    <v:textbox style="mso-fit-shape-to-text:t" inset="0,0,0,0">
                      <w:txbxContent>
                        <w:p w14:paraId="4E9877FC" w14:textId="77777777" w:rsidR="00B05D68" w:rsidRDefault="00B05D68" w:rsidP="00BF10F4">
                          <w:r>
                            <w:rPr>
                              <w:rFonts w:ascii="Arial" w:hAnsi="Arial" w:cs="Arial"/>
                              <w:color w:val="000000"/>
                              <w:sz w:val="14"/>
                              <w:szCs w:val="14"/>
                            </w:rPr>
                            <w:t>75.9</w:t>
                          </w:r>
                        </w:p>
                      </w:txbxContent>
                    </v:textbox>
                  </v:rect>
                  <v:rect id="Rectangle 91" o:spid="_x0000_s1210" style="position:absolute;left:3790;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" filled="f" stroked="f">
                    <v:textbox style="mso-fit-shape-to-text:t" inset="0,0,0,0">
                      <w:txbxContent>
                        <w:p w14:paraId="53059E92" w14:textId="77777777" w:rsidR="00B05D68" w:rsidRDefault="00B05D68" w:rsidP="00BF10F4">
                          <w:r>
                            <w:rPr>
                              <w:rFonts w:ascii="Arial" w:hAnsi="Arial" w:cs="Arial"/>
                              <w:color w:val="000000"/>
                              <w:sz w:val="14"/>
                              <w:szCs w:val="14"/>
                            </w:rPr>
                            <w:t>-1000000</w:t>
                          </w:r>
                        </w:p>
                      </w:txbxContent>
                    </v:textbox>
                  </v:rect>
                  <v:rect id="Rectangle 92" o:spid="_x0000_s1211" style="position:absolute;left:4813;top:49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" filled="f" stroked="f">
                    <v:textbox style="mso-fit-shape-to-text:t" inset="0,0,0,0">
                      <w:txbxContent>
                        <w:p w14:paraId="02E88E55" w14:textId="77777777" w:rsidR="00B05D68" w:rsidRDefault="00B05D68" w:rsidP="00BF10F4">
                          <w:r>
                            <w:rPr>
                              <w:rFonts w:ascii="Arial" w:hAnsi="Arial" w:cs="Arial"/>
                              <w:color w:val="000000"/>
                              <w:sz w:val="14"/>
                              <w:szCs w:val="14"/>
                            </w:rPr>
                            <w:t>35.8</w:t>
                          </w:r>
                        </w:p>
                      </w:txbxContent>
                    </v:textbox>
                  </v:rect>
                  <v:rect id="Rectangle 93" o:spid="_x0000_s1212" style="position:absolute;left:5715;top:49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" filled="f" stroked="f">
                    <v:textbox style="mso-fit-shape-to-text:t" inset="0,0,0,0">
                      <w:txbxContent>
                        <w:p w14:paraId="686EDE44" w14:textId="77777777" w:rsidR="00B05D68" w:rsidRDefault="00B05D68" w:rsidP="00BF10F4">
                          <w:r>
                            <w:rPr>
                              <w:rFonts w:ascii="Arial" w:hAnsi="Arial" w:cs="Arial"/>
                              <w:color w:val="000000"/>
                              <w:sz w:val="14"/>
                              <w:szCs w:val="14"/>
                            </w:rPr>
                            <w:t>2</w:t>
                          </w:r>
                        </w:p>
                      </w:txbxContent>
                    </v:textbox>
                  </v:rect>
                  <v:rect id="Rectangle 94" o:spid="_x0000_s1213" style="position:absolute;left:6179;top:49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" filled="f" stroked="f">
                    <v:textbox style="mso-fit-shape-to-text:t" inset="0,0,0,0">
                      <w:txbxContent>
                        <w:p w14:paraId="169FE4E6" w14:textId="77777777" w:rsidR="00B05D68" w:rsidRDefault="00B05D68" w:rsidP="00BF10F4">
                          <w:r>
                            <w:rPr>
                              <w:rFonts w:ascii="Arial" w:hAnsi="Arial" w:cs="Arial"/>
                              <w:color w:val="000000"/>
                              <w:sz w:val="14"/>
                              <w:szCs w:val="14"/>
                            </w:rPr>
                            <w:t>-13.5</w:t>
                          </w:r>
                        </w:p>
                      </w:txbxContent>
                    </v:textbox>
                  </v:rect>
                  <v:rect id="Rectangle 95" o:spid="_x0000_s1214" style="position:absolute;left:661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" filled="f" stroked="f">
                    <v:textbox style="mso-fit-shape-to-text:t" inset="0,0,0,0">
                      <w:txbxContent>
                        <w:p w14:paraId="2E6BFB7B" w14:textId="77777777" w:rsidR="00B05D68" w:rsidRDefault="00B05D68" w:rsidP="00BF10F4">
                          <w:r>
                            <w:rPr>
                              <w:rFonts w:ascii="Arial" w:hAnsi="Arial" w:cs="Arial"/>
                              <w:color w:val="000000"/>
                              <w:sz w:val="14"/>
                              <w:szCs w:val="14"/>
                            </w:rPr>
                            <w:t>-1000000</w:t>
                          </w:r>
                        </w:p>
                      </w:txbxContent>
                    </v:textbox>
                  </v:rect>
                  <v:rect id="Rectangle 96" o:spid="_x0000_s1215" style="position:absolute;left:7718;top:49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" filled="f" stroked="f">
                    <v:textbox style="mso-fit-shape-to-text:t" inset="0,0,0,0">
                      <w:txbxContent>
                        <w:p w14:paraId="132A6CAF" w14:textId="77777777" w:rsidR="00B05D68" w:rsidRDefault="00B05D68" w:rsidP="00BF10F4">
                          <w:r>
                            <w:rPr>
                              <w:rFonts w:ascii="Arial" w:hAnsi="Arial" w:cs="Arial"/>
                              <w:color w:val="000000"/>
                              <w:sz w:val="14"/>
                              <w:szCs w:val="14"/>
                            </w:rPr>
                            <w:t>2.1</w:t>
                          </w:r>
                        </w:p>
                      </w:txbxContent>
                    </v:textbox>
                  </v:rect>
                  <v:rect id="Rectangle 97" o:spid="_x0000_s1216" style="position:absolute;left:8377;top:49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" filled="f" stroked="f">
                    <v:textbox style="mso-fit-shape-to-text:t" inset="0,0,0,0">
                      <w:txbxContent>
                        <w:p w14:paraId="27EDC401" w14:textId="77777777" w:rsidR="00B05D68" w:rsidRDefault="00B05D68" w:rsidP="00BF10F4">
                          <w:r>
                            <w:rPr>
                              <w:rFonts w:ascii="Arial" w:hAnsi="Arial" w:cs="Arial"/>
                              <w:color w:val="000000"/>
                              <w:sz w:val="14"/>
                              <w:szCs w:val="14"/>
                            </w:rPr>
                            <w:t>-7.3</w:t>
                          </w:r>
                        </w:p>
                      </w:txbxContent>
                    </v:textbox>
                  </v:rect>
                  <v:rect id="Rectangle 98" o:spid="_x0000_s1217" style="position:absolute;left:8737;top:491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" filled="f" stroked="f">
                    <v:textbox style="mso-fit-shape-to-text:t" inset="0,0,0,0">
                      <w:txbxContent>
                        <w:p w14:paraId="3B3BBF40" w14:textId="77777777" w:rsidR="00B05D68" w:rsidRDefault="00B05D68" w:rsidP="00BF10F4">
                          <w:r>
                            <w:rPr>
                              <w:rFonts w:ascii="Arial" w:hAnsi="Arial" w:cs="Arial"/>
                              <w:color w:val="000000"/>
                              <w:sz w:val="14"/>
                              <w:szCs w:val="14"/>
                            </w:rPr>
                            <w:t>-1000000</w:t>
                          </w:r>
                        </w:p>
                      </w:txbxContent>
                    </v:textbox>
                  </v:rect>
                  <v:rect id="Rectangle 99" o:spid="_x0000_s1218" style="position:absolute;left:34;top:5089;width:73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" filled="f" stroked="f">
                    <v:textbox style="mso-fit-shape-to-text:t" inset="0,0,0,0">
                      <w:txbxContent>
                        <w:p w14:paraId="2BD69297" w14:textId="77777777" w:rsidR="00B05D68" w:rsidRDefault="00B05D68" w:rsidP="00BF10F4">
                          <w:r>
                            <w:rPr>
                              <w:rFonts w:ascii="Arial" w:hAnsi="Arial" w:cs="Arial"/>
                              <w:color w:val="000000"/>
                              <w:sz w:val="14"/>
                              <w:szCs w:val="14"/>
                            </w:rPr>
                            <w:t>ABC123+=-</w:t>
                          </w:r>
                        </w:p>
                      </w:txbxContent>
                    </v:textbox>
                  </v:rect>
                  <v:rect id="Rectangle 100" o:spid="_x0000_s1219" style="position:absolute;left:1161;top:508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" filled="f" stroked="f">
                    <v:textbox style="mso-fit-shape-to-text:t" inset="0,0,0,0">
                      <w:txbxContent>
                        <w:p w14:paraId="7D71A0DB" w14:textId="77777777" w:rsidR="00B05D68" w:rsidRDefault="00B05D68" w:rsidP="00BF10F4">
                          <w:r>
                            <w:rPr>
                              <w:rFonts w:ascii="Arial" w:hAnsi="Arial" w:cs="Arial"/>
                              <w:color w:val="000000"/>
                              <w:sz w:val="14"/>
                              <w:szCs w:val="14"/>
                            </w:rPr>
                            <w:t>Thu May 09 12:09:39 2015</w:t>
                          </w:r>
                        </w:p>
                      </w:txbxContent>
                    </v:textbox>
                  </v:rect>
                  <v:rect id="Rectangle 101" o:spid="_x0000_s1220" style="position:absolute;left:3399;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" filled="f" stroked="f">
                    <v:textbox style="mso-fit-shape-to-text:t" inset="0,0,0,0">
                      <w:txbxContent>
                        <w:p w14:paraId="48FC0BF9" w14:textId="77777777" w:rsidR="00B05D68" w:rsidRDefault="00B05D68" w:rsidP="00BF10F4">
                          <w:r>
                            <w:rPr>
                              <w:rFonts w:ascii="Arial" w:hAnsi="Arial" w:cs="Arial"/>
                              <w:color w:val="000000"/>
                              <w:sz w:val="14"/>
                              <w:szCs w:val="14"/>
                            </w:rPr>
                            <w:t>75.7</w:t>
                          </w:r>
                        </w:p>
                      </w:txbxContent>
                    </v:textbox>
                  </v:rect>
                  <v:rect id="Rectangle 102" o:spid="_x0000_s1221" style="position:absolute;left:3790;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" filled="f" stroked="f">
                    <v:textbox style="mso-fit-shape-to-text:t" inset="0,0,0,0">
                      <w:txbxContent>
                        <w:p w14:paraId="24B72F24" w14:textId="77777777" w:rsidR="00B05D68" w:rsidRDefault="00B05D68" w:rsidP="00BF10F4">
                          <w:r>
                            <w:rPr>
                              <w:rFonts w:ascii="Arial" w:hAnsi="Arial" w:cs="Arial"/>
                              <w:color w:val="000000"/>
                              <w:sz w:val="14"/>
                              <w:szCs w:val="14"/>
                            </w:rPr>
                            <w:t>-1000000</w:t>
                          </w:r>
                        </w:p>
                      </w:txbxContent>
                    </v:textbox>
                  </v:rect>
                  <v:rect id="Rectangle 103" o:spid="_x0000_s1222" style="position:absolute;left:4813;top:508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" filled="f" stroked="f">
                    <v:textbox style="mso-fit-shape-to-text:t" inset="0,0,0,0">
                      <w:txbxContent>
                        <w:p w14:paraId="46DBC04E" w14:textId="77777777" w:rsidR="00B05D68" w:rsidRDefault="00B05D68" w:rsidP="00BF10F4">
                          <w:r>
                            <w:rPr>
                              <w:rFonts w:ascii="Arial" w:hAnsi="Arial" w:cs="Arial"/>
                              <w:color w:val="000000"/>
                              <w:sz w:val="14"/>
                              <w:szCs w:val="14"/>
                            </w:rPr>
                            <w:t>35.8</w:t>
                          </w:r>
                        </w:p>
                      </w:txbxContent>
                    </v:textbox>
                  </v:rect>
                  <v:rect id="Rectangle 104" o:spid="_x0000_s1223" style="position:absolute;left:5715;top:508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" filled="f" stroked="f">
                    <v:textbox style="mso-fit-shape-to-text:t" inset="0,0,0,0">
                      <w:txbxContent>
                        <w:p w14:paraId="5F489CEC" w14:textId="77777777" w:rsidR="00B05D68" w:rsidRDefault="00B05D68" w:rsidP="00BF10F4">
                          <w:r>
                            <w:rPr>
                              <w:rFonts w:ascii="Arial" w:hAnsi="Arial" w:cs="Arial"/>
                              <w:color w:val="000000"/>
                              <w:sz w:val="14"/>
                              <w:szCs w:val="14"/>
                            </w:rPr>
                            <w:t>2</w:t>
                          </w:r>
                        </w:p>
                      </w:txbxContent>
                    </v:textbox>
                  </v:rect>
                  <v:rect id="Rectangle 105" o:spid="_x0000_s1224" style="position:absolute;left:6179;top:508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" filled="f" stroked="f">
                    <v:textbox style="mso-fit-shape-to-text:t" inset="0,0,0,0">
                      <w:txbxContent>
                        <w:p w14:paraId="62EBCCCB" w14:textId="77777777" w:rsidR="00B05D68" w:rsidRDefault="00B05D68" w:rsidP="00BF10F4">
                          <w:r>
                            <w:rPr>
                              <w:rFonts w:ascii="Arial" w:hAnsi="Arial" w:cs="Arial"/>
                              <w:color w:val="000000"/>
                              <w:sz w:val="14"/>
                              <w:szCs w:val="14"/>
                            </w:rPr>
                            <w:t>-13.3</w:t>
                          </w:r>
                        </w:p>
                      </w:txbxContent>
                    </v:textbox>
                  </v:rect>
                  <v:rect id="Rectangle 106" o:spid="_x0000_s1225" style="position:absolute;left:661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" filled="f" stroked="f">
                    <v:textbox style="mso-fit-shape-to-text:t" inset="0,0,0,0">
                      <w:txbxContent>
                        <w:p w14:paraId="74A41A70" w14:textId="77777777" w:rsidR="00B05D68" w:rsidRDefault="00B05D68" w:rsidP="00BF10F4">
                          <w:r>
                            <w:rPr>
                              <w:rFonts w:ascii="Arial" w:hAnsi="Arial" w:cs="Arial"/>
                              <w:color w:val="000000"/>
                              <w:sz w:val="14"/>
                              <w:szCs w:val="14"/>
                            </w:rPr>
                            <w:t>-1000000</w:t>
                          </w:r>
                        </w:p>
                      </w:txbxContent>
                    </v:textbox>
                  </v:rect>
                  <v:rect id="Rectangle 107" o:spid="_x0000_s1226" style="position:absolute;left:7718;top:508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" filled="f" stroked="f">
                    <v:textbox style="mso-fit-shape-to-text:t" inset="0,0,0,0">
                      <w:txbxContent>
                        <w:p w14:paraId="78E65C7C" w14:textId="77777777" w:rsidR="00B05D68" w:rsidRDefault="00B05D68" w:rsidP="00BF10F4">
                          <w:r>
                            <w:rPr>
                              <w:rFonts w:ascii="Arial" w:hAnsi="Arial" w:cs="Arial"/>
                              <w:color w:val="000000"/>
                              <w:sz w:val="14"/>
                              <w:szCs w:val="14"/>
                            </w:rPr>
                            <w:t>2.1</w:t>
                          </w:r>
                        </w:p>
                      </w:txbxContent>
                    </v:textbox>
                  </v:rect>
                  <v:rect id="Rectangle 108" o:spid="_x0000_s1227" style="position:absolute;left:8377;top:508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" filled="f" stroked="f">
                    <v:textbox style="mso-fit-shape-to-text:t" inset="0,0,0,0">
                      <w:txbxContent>
                        <w:p w14:paraId="29EDE5B3" w14:textId="77777777" w:rsidR="00B05D68" w:rsidRDefault="00B05D68" w:rsidP="00BF10F4">
                          <w:r>
                            <w:rPr>
                              <w:rFonts w:ascii="Arial" w:hAnsi="Arial" w:cs="Arial"/>
                              <w:color w:val="000000"/>
                              <w:sz w:val="14"/>
                              <w:szCs w:val="14"/>
                            </w:rPr>
                            <w:t>-7.1</w:t>
                          </w:r>
                        </w:p>
                      </w:txbxContent>
                    </v:textbox>
                  </v:rect>
                  <v:rect id="Rectangle 109" o:spid="_x0000_s1228" style="position:absolute;left:8737;top:508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" filled="f" stroked="f">
                    <v:textbox style="mso-fit-shape-to-text:t" inset="0,0,0,0">
                      <w:txbxContent>
                        <w:p w14:paraId="65B81851" w14:textId="77777777" w:rsidR="00B05D68" w:rsidRDefault="00B05D68" w:rsidP="00BF10F4">
                          <w:r>
                            <w:rPr>
                              <w:rFonts w:ascii="Arial" w:hAnsi="Arial" w:cs="Arial"/>
                              <w:color w:val="000000"/>
                              <w:sz w:val="14"/>
                              <w:szCs w:val="14"/>
                            </w:rPr>
                            <w:t>-1000000</w:t>
                          </w:r>
                        </w:p>
                      </w:txbxContent>
                    </v:textbox>
                  </v:rect>
                  <v:rect id="Rectangle 110" o:spid="_x0000_s1229" style="position:absolute;left:34;top:5264;width:39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" filled="f" stroked="f">
                    <v:textbox style="mso-fit-shape-to-text:t" inset="0,0,0,0">
                      <w:txbxContent>
                        <w:p w14:paraId="03A71904" w14:textId="77777777" w:rsidR="00B05D68" w:rsidRDefault="00B05D68" w:rsidP="00BF10F4">
                          <w:r>
                            <w:rPr>
                              <w:rFonts w:ascii="Arial" w:hAnsi="Arial" w:cs="Arial"/>
                              <w:color w:val="000000"/>
                              <w:sz w:val="14"/>
                              <w:szCs w:val="14"/>
                            </w:rPr>
                            <w:t>12345</w:t>
                          </w:r>
                        </w:p>
                      </w:txbxContent>
                    </v:textbox>
                  </v:rect>
                  <v:rect id="Rectangle 111" o:spid="_x0000_s1230" style="position:absolute;left:1161;top:526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" filled="f" stroked="f">
                    <v:textbox style="mso-fit-shape-to-text:t" inset="0,0,0,0">
                      <w:txbxContent>
                        <w:p w14:paraId="1E05CE5C" w14:textId="77777777" w:rsidR="00B05D68" w:rsidRDefault="00B05D68" w:rsidP="00BF10F4">
                          <w:r>
                            <w:rPr>
                              <w:rFonts w:ascii="Arial" w:hAnsi="Arial" w:cs="Arial"/>
                              <w:color w:val="000000"/>
                              <w:sz w:val="14"/>
                              <w:szCs w:val="14"/>
                            </w:rPr>
                            <w:t>Thu May 09 12:13:12 2015</w:t>
                          </w:r>
                        </w:p>
                      </w:txbxContent>
                    </v:textbox>
                  </v:rect>
                  <v:rect id="Rectangle 112" o:spid="_x0000_s1231" style="position:absolute;left:3399;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" filled="f" stroked="f">
                    <v:textbox style="mso-fit-shape-to-text:t" inset="0,0,0,0">
                      <w:txbxContent>
                        <w:p w14:paraId="6B47F28C" w14:textId="77777777" w:rsidR="00B05D68" w:rsidRDefault="00B05D68" w:rsidP="00BF10F4">
                          <w:r>
                            <w:rPr>
                              <w:rFonts w:ascii="Arial" w:hAnsi="Arial" w:cs="Arial"/>
                              <w:color w:val="000000"/>
                              <w:sz w:val="14"/>
                              <w:szCs w:val="14"/>
                            </w:rPr>
                            <w:t>74.6</w:t>
                          </w:r>
                        </w:p>
                      </w:txbxContent>
                    </v:textbox>
                  </v:rect>
                  <v:rect id="Rectangle 113" o:spid="_x0000_s1232" style="position:absolute;left:3790;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" filled="f" stroked="f">
                    <v:textbox style="mso-fit-shape-to-text:t" inset="0,0,0,0">
                      <w:txbxContent>
                        <w:p w14:paraId="5BABFA6C" w14:textId="77777777" w:rsidR="00B05D68" w:rsidRDefault="00B05D68" w:rsidP="00BF10F4">
                          <w:r>
                            <w:rPr>
                              <w:rFonts w:ascii="Arial" w:hAnsi="Arial" w:cs="Arial"/>
                              <w:color w:val="000000"/>
                              <w:sz w:val="14"/>
                              <w:szCs w:val="14"/>
                            </w:rPr>
                            <w:t>-1000000</w:t>
                          </w:r>
                        </w:p>
                      </w:txbxContent>
                    </v:textbox>
                  </v:rect>
                  <v:rect id="Rectangle 114" o:spid="_x0000_s1233" style="position:absolute;left:4813;top:526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" filled="f" stroked="f">
                    <v:textbox style="mso-fit-shape-to-text:t" inset="0,0,0,0">
                      <w:txbxContent>
                        <w:p w14:paraId="4AD88567" w14:textId="77777777" w:rsidR="00B05D68" w:rsidRDefault="00B05D68" w:rsidP="00BF10F4">
                          <w:r>
                            <w:rPr>
                              <w:rFonts w:ascii="Arial" w:hAnsi="Arial" w:cs="Arial"/>
                              <w:color w:val="000000"/>
                              <w:sz w:val="14"/>
                              <w:szCs w:val="14"/>
                            </w:rPr>
                            <w:t>35.8</w:t>
                          </w:r>
                        </w:p>
                      </w:txbxContent>
                    </v:textbox>
                  </v:rect>
                  <v:rect id="Rectangle 115" o:spid="_x0000_s1234" style="position:absolute;left:5715;top:526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" filled="f" stroked="f">
                    <v:textbox style="mso-fit-shape-to-text:t" inset="0,0,0,0">
                      <w:txbxContent>
                        <w:p w14:paraId="2AEAD5B0" w14:textId="77777777" w:rsidR="00B05D68" w:rsidRDefault="00B05D68" w:rsidP="00BF10F4">
                          <w:r>
                            <w:rPr>
                              <w:rFonts w:ascii="Arial" w:hAnsi="Arial" w:cs="Arial"/>
                              <w:color w:val="000000"/>
                              <w:sz w:val="14"/>
                              <w:szCs w:val="14"/>
                            </w:rPr>
                            <w:t>2</w:t>
                          </w:r>
                        </w:p>
                      </w:txbxContent>
                    </v:textbox>
                  </v:rect>
                  <v:rect id="Rectangle 116" o:spid="_x0000_s1235" style="position:absolute;left:6179;top:526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" filled="f" stroked="f">
                    <v:textbox style="mso-fit-shape-to-text:t" inset="0,0,0,0">
                      <w:txbxContent>
                        <w:p w14:paraId="21E0BF63" w14:textId="77777777" w:rsidR="00B05D68" w:rsidRDefault="00B05D68" w:rsidP="00BF10F4">
                          <w:r>
                            <w:rPr>
                              <w:rFonts w:ascii="Arial" w:hAnsi="Arial" w:cs="Arial"/>
                              <w:color w:val="000000"/>
                              <w:sz w:val="14"/>
                              <w:szCs w:val="14"/>
                            </w:rPr>
                            <w:t>-13.8</w:t>
                          </w:r>
                        </w:p>
                      </w:txbxContent>
                    </v:textbox>
                  </v:rect>
                  <v:rect id="Rectangle 117" o:spid="_x0000_s1236" style="position:absolute;left:661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" filled="f" stroked="f">
                    <v:textbox style="mso-fit-shape-to-text:t" inset="0,0,0,0">
                      <w:txbxContent>
                        <w:p w14:paraId="2CFB2FF8" w14:textId="77777777" w:rsidR="00B05D68" w:rsidRDefault="00B05D68" w:rsidP="00BF10F4">
                          <w:r>
                            <w:rPr>
                              <w:rFonts w:ascii="Arial" w:hAnsi="Arial" w:cs="Arial"/>
                              <w:color w:val="000000"/>
                              <w:sz w:val="14"/>
                              <w:szCs w:val="14"/>
                            </w:rPr>
                            <w:t>-1000000</w:t>
                          </w:r>
                        </w:p>
                      </w:txbxContent>
                    </v:textbox>
                  </v:rect>
                  <v:rect id="Rectangle 118" o:spid="_x0000_s1237" style="position:absolute;left:7718;top:526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" filled="f" stroked="f">
                    <v:textbox style="mso-fit-shape-to-text:t" inset="0,0,0,0">
                      <w:txbxContent>
                        <w:p w14:paraId="2D8B6347" w14:textId="77777777" w:rsidR="00B05D68" w:rsidRDefault="00B05D68" w:rsidP="00BF10F4">
                          <w:r>
                            <w:rPr>
                              <w:rFonts w:ascii="Arial" w:hAnsi="Arial" w:cs="Arial"/>
                              <w:color w:val="000000"/>
                              <w:sz w:val="14"/>
                              <w:szCs w:val="14"/>
                            </w:rPr>
                            <w:t>2.1</w:t>
                          </w:r>
                        </w:p>
                      </w:txbxContent>
                    </v:textbox>
                  </v:rect>
                  <v:rect id="Rectangle 119" o:spid="_x0000_s1238" style="position:absolute;left:8377;top:526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" filled="f" stroked="f">
                    <v:textbox style="mso-fit-shape-to-text:t" inset="0,0,0,0">
                      <w:txbxContent>
                        <w:p w14:paraId="005285C4" w14:textId="77777777" w:rsidR="00B05D68" w:rsidRDefault="00B05D68" w:rsidP="00BF10F4">
                          <w:r>
                            <w:rPr>
                              <w:rFonts w:ascii="Arial" w:hAnsi="Arial" w:cs="Arial"/>
                              <w:color w:val="000000"/>
                              <w:sz w:val="14"/>
                              <w:szCs w:val="14"/>
                            </w:rPr>
                            <w:t>-7.2</w:t>
                          </w:r>
                        </w:p>
                      </w:txbxContent>
                    </v:textbox>
                  </v:rect>
                  <v:rect id="Rectangle 120" o:spid="_x0000_s1239" style="position:absolute;left:8737;top:5264;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" filled="f" stroked="f">
                    <v:textbox style="mso-fit-shape-to-text:t" inset="0,0,0,0">
                      <w:txbxContent>
                        <w:p w14:paraId="41345E23" w14:textId="77777777" w:rsidR="00B05D68" w:rsidRDefault="00B05D68" w:rsidP="00BF10F4">
                          <w:r>
                            <w:rPr>
                              <w:rFonts w:ascii="Arial" w:hAnsi="Arial" w:cs="Arial"/>
                              <w:color w:val="000000"/>
                              <w:sz w:val="14"/>
                              <w:szCs w:val="14"/>
                            </w:rPr>
                            <w:t>-1000000</w:t>
                          </w:r>
                        </w:p>
                      </w:txbxContent>
                    </v:textbox>
                  </v:rect>
                  <v:rect id="Rectangle 121" o:spid="_x0000_s1240" style="position:absolute;left:34;top:5439;width:546;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" filled="f" stroked="f">
                    <v:textbox style="mso-fit-shape-to-text:t" inset="0,0,0,0">
                      <w:txbxContent>
                        <w:p w14:paraId="42BC8890" w14:textId="77777777" w:rsidR="00B05D68" w:rsidRDefault="00B05D68" w:rsidP="00BF10F4">
                          <w:r>
                            <w:rPr>
                              <w:rFonts w:ascii="Arial" w:hAnsi="Arial" w:cs="Arial"/>
                              <w:color w:val="000000"/>
                              <w:sz w:val="14"/>
                              <w:szCs w:val="14"/>
                            </w:rPr>
                            <w:t>1234565</w:t>
                          </w:r>
                        </w:p>
                      </w:txbxContent>
                    </v:textbox>
                  </v:rect>
                  <v:rect id="Rectangle 122" o:spid="_x0000_s1241" style="position:absolute;left:1161;top:5439;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" filled="f" stroked="f">
                    <v:textbox style="mso-fit-shape-to-text:t" inset="0,0,0,0">
                      <w:txbxContent>
                        <w:p w14:paraId="4D0F1875" w14:textId="77777777" w:rsidR="00B05D68" w:rsidRDefault="00B05D68" w:rsidP="00BF10F4">
                          <w:r>
                            <w:rPr>
                              <w:rFonts w:ascii="Arial" w:hAnsi="Arial" w:cs="Arial"/>
                              <w:color w:val="000000"/>
                              <w:sz w:val="14"/>
                              <w:szCs w:val="14"/>
                            </w:rPr>
                            <w:t>Thu May 09 12:15:05 2015</w:t>
                          </w:r>
                        </w:p>
                      </w:txbxContent>
                    </v:textbox>
                  </v:rect>
                  <v:rect id="Rectangle 123" o:spid="_x0000_s1242" style="position:absolute;left:3399;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" filled="f" stroked="f">
                    <v:textbox style="mso-fit-shape-to-text:t" inset="0,0,0,0">
                      <w:txbxContent>
                        <w:p w14:paraId="1B39B2C6" w14:textId="77777777" w:rsidR="00B05D68" w:rsidRDefault="00B05D68" w:rsidP="00BF10F4">
                          <w:r>
                            <w:rPr>
                              <w:rFonts w:ascii="Arial" w:hAnsi="Arial" w:cs="Arial"/>
                              <w:color w:val="000000"/>
                              <w:sz w:val="14"/>
                              <w:szCs w:val="14"/>
                            </w:rPr>
                            <w:t>75.8</w:t>
                          </w:r>
                        </w:p>
                      </w:txbxContent>
                    </v:textbox>
                  </v:rect>
                  <v:rect id="Rectangle 124" o:spid="_x0000_s1243" style="position:absolute;left:3790;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" filled="f" stroked="f">
                    <v:textbox style="mso-fit-shape-to-text:t" inset="0,0,0,0">
                      <w:txbxContent>
                        <w:p w14:paraId="0A054C79" w14:textId="77777777" w:rsidR="00B05D68" w:rsidRDefault="00B05D68" w:rsidP="00BF10F4">
                          <w:r>
                            <w:rPr>
                              <w:rFonts w:ascii="Arial" w:hAnsi="Arial" w:cs="Arial"/>
                              <w:color w:val="000000"/>
                              <w:sz w:val="14"/>
                              <w:szCs w:val="14"/>
                            </w:rPr>
                            <w:t>-1000000</w:t>
                          </w:r>
                        </w:p>
                      </w:txbxContent>
                    </v:textbox>
                  </v:rect>
                  <v:rect id="Rectangle 125" o:spid="_x0000_s1244" style="position:absolute;left:4813;top:5439;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" filled="f" stroked="f">
                    <v:textbox style="mso-fit-shape-to-text:t" inset="0,0,0,0">
                      <w:txbxContent>
                        <w:p w14:paraId="50C85BAA" w14:textId="77777777" w:rsidR="00B05D68" w:rsidRDefault="00B05D68" w:rsidP="00BF10F4">
                          <w:r>
                            <w:rPr>
                              <w:rFonts w:ascii="Arial" w:hAnsi="Arial" w:cs="Arial"/>
                              <w:color w:val="000000"/>
                              <w:sz w:val="14"/>
                              <w:szCs w:val="14"/>
                            </w:rPr>
                            <w:t>35.8</w:t>
                          </w:r>
                        </w:p>
                      </w:txbxContent>
                    </v:textbox>
                  </v:rect>
                  <v:rect id="Rectangle 126" o:spid="_x0000_s1245" style="position:absolute;left:5715;top:5439;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" filled="f" stroked="f">
                    <v:textbox style="mso-fit-shape-to-text:t" inset="0,0,0,0">
                      <w:txbxContent>
                        <w:p w14:paraId="645D912B" w14:textId="77777777" w:rsidR="00B05D68" w:rsidRDefault="00B05D68" w:rsidP="00BF10F4">
                          <w:r>
                            <w:rPr>
                              <w:rFonts w:ascii="Arial" w:hAnsi="Arial" w:cs="Arial"/>
                              <w:color w:val="000000"/>
                              <w:sz w:val="14"/>
                              <w:szCs w:val="14"/>
                            </w:rPr>
                            <w:t>2</w:t>
                          </w:r>
                        </w:p>
                      </w:txbxContent>
                    </v:textbox>
                  </v:rect>
                  <v:rect id="Rectangle 127" o:spid="_x0000_s1246" style="position:absolute;left:6179;top:5439;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" filled="f" stroked="f">
                    <v:textbox style="mso-fit-shape-to-text:t" inset="0,0,0,0">
                      <w:txbxContent>
                        <w:p w14:paraId="05604C58" w14:textId="77777777" w:rsidR="00B05D68" w:rsidRDefault="00B05D68" w:rsidP="00BF10F4">
                          <w:r>
                            <w:rPr>
                              <w:rFonts w:ascii="Arial" w:hAnsi="Arial" w:cs="Arial"/>
                              <w:color w:val="000000"/>
                              <w:sz w:val="14"/>
                              <w:szCs w:val="14"/>
                            </w:rPr>
                            <w:t>-13.9</w:t>
                          </w:r>
                        </w:p>
                      </w:txbxContent>
                    </v:textbox>
                  </v:rect>
                  <v:rect id="Rectangle 128" o:spid="_x0000_s1247" style="position:absolute;left:661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" filled="f" stroked="f">
                    <v:textbox style="mso-fit-shape-to-text:t" inset="0,0,0,0">
                      <w:txbxContent>
                        <w:p w14:paraId="595D51D6" w14:textId="77777777" w:rsidR="00B05D68" w:rsidRDefault="00B05D68" w:rsidP="00BF10F4">
                          <w:r>
                            <w:rPr>
                              <w:rFonts w:ascii="Arial" w:hAnsi="Arial" w:cs="Arial"/>
                              <w:color w:val="000000"/>
                              <w:sz w:val="14"/>
                              <w:szCs w:val="14"/>
                            </w:rPr>
                            <w:t>-1000000</w:t>
                          </w:r>
                        </w:p>
                      </w:txbxContent>
                    </v:textbox>
                  </v:rect>
                  <v:rect id="Rectangle 129" o:spid="_x0000_s1248" style="position:absolute;left:7718;top:5439;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" filled="f" stroked="f">
                    <v:textbox style="mso-fit-shape-to-text:t" inset="0,0,0,0">
                      <w:txbxContent>
                        <w:p w14:paraId="448EB217" w14:textId="77777777" w:rsidR="00B05D68" w:rsidRDefault="00B05D68" w:rsidP="00BF10F4">
                          <w:r>
                            <w:rPr>
                              <w:rFonts w:ascii="Arial" w:hAnsi="Arial" w:cs="Arial"/>
                              <w:color w:val="000000"/>
                              <w:sz w:val="14"/>
                              <w:szCs w:val="14"/>
                            </w:rPr>
                            <w:t>2.1</w:t>
                          </w:r>
                        </w:p>
                      </w:txbxContent>
                    </v:textbox>
                  </v:rect>
                  <v:rect id="Rectangle 130" o:spid="_x0000_s1249" style="position:absolute;left:8377;top:5439;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" filled="f" stroked="f">
                    <v:textbox style="mso-fit-shape-to-text:t" inset="0,0,0,0">
                      <w:txbxContent>
                        <w:p w14:paraId="540C0B2B" w14:textId="77777777" w:rsidR="00B05D68" w:rsidRDefault="00B05D68" w:rsidP="00BF10F4">
                          <w:r>
                            <w:rPr>
                              <w:rFonts w:ascii="Arial" w:hAnsi="Arial" w:cs="Arial"/>
                              <w:color w:val="000000"/>
                              <w:sz w:val="14"/>
                              <w:szCs w:val="14"/>
                            </w:rPr>
                            <w:t>-7.2</w:t>
                          </w:r>
                        </w:p>
                      </w:txbxContent>
                    </v:textbox>
                  </v:rect>
                  <v:rect id="Rectangle 131" o:spid="_x0000_s1250" style="position:absolute;left:8737;top:5439;width:59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" filled="f" stroked="f">
                    <v:textbox style="mso-fit-shape-to-text:t" inset="0,0,0,0">
                      <w:txbxContent>
                        <w:p w14:paraId="3878BFDF" w14:textId="77777777" w:rsidR="00B05D68" w:rsidRDefault="00B05D68" w:rsidP="00BF10F4">
                          <w:r>
                            <w:rPr>
                              <w:rFonts w:ascii="Arial" w:hAnsi="Arial" w:cs="Arial"/>
                              <w:color w:val="000000"/>
                              <w:sz w:val="14"/>
                              <w:szCs w:val="14"/>
                            </w:rPr>
                            <w:t>-1000000</w:t>
                          </w:r>
                        </w:p>
                      </w:txbxContent>
                    </v:textbox>
                  </v:rect>
                  <v:rect id="Rectangle 132" o:spid="_x0000_s1251" style="position:absolute;left:1161;top:5614;width:1674;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" filled="f" stroked="f">
                    <v:textbox style="mso-fit-shape-to-text:t" inset="0,0,0,0">
                      <w:txbxContent>
                        <w:p w14:paraId="53D2DA92" w14:textId="77777777" w:rsidR="00B05D68" w:rsidRDefault="00B05D68" w:rsidP="00BF10F4">
                          <w:r>
                            <w:rPr>
                              <w:rFonts w:ascii="Arial" w:hAnsi="Arial" w:cs="Arial"/>
                              <w:color w:val="000000"/>
                              <w:sz w:val="14"/>
                              <w:szCs w:val="14"/>
                            </w:rPr>
                            <w:t>Thu May 09 12:18:27 2015</w:t>
                          </w:r>
                        </w:p>
                      </w:txbxContent>
                    </v:textbox>
                  </v:rect>
                  <v:rect id="Rectangle 133" o:spid="_x0000_s1252" style="position:absolute;left:3399;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" filled="f" stroked="f">
                    <v:textbox style="mso-fit-shape-to-text:t" inset="0,0,0,0">
                      <w:txbxContent>
                        <w:p w14:paraId="1815813C" w14:textId="77777777" w:rsidR="00B05D68" w:rsidRDefault="00B05D68" w:rsidP="00BF10F4">
                          <w:r>
                            <w:rPr>
                              <w:rFonts w:ascii="Arial" w:hAnsi="Arial" w:cs="Arial"/>
                              <w:color w:val="000000"/>
                              <w:sz w:val="14"/>
                              <w:szCs w:val="14"/>
                            </w:rPr>
                            <w:t>73.8</w:t>
                          </w:r>
                        </w:p>
                      </w:txbxContent>
                    </v:textbox>
                  </v:rect>
                  <v:rect id="Rectangle 134" o:spid="_x0000_s1253" style="position:absolute;left:4106;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" filled="f" stroked="f">
                    <v:textbox style="mso-fit-shape-to-text:t" inset="0,0,0,0">
                      <w:txbxContent>
                        <w:p w14:paraId="3173883C" w14:textId="77777777" w:rsidR="00B05D68" w:rsidRDefault="00B05D68" w:rsidP="00BF10F4">
                          <w:r>
                            <w:rPr>
                              <w:rFonts w:ascii="Arial" w:hAnsi="Arial" w:cs="Arial"/>
                              <w:color w:val="000000"/>
                              <w:sz w:val="14"/>
                              <w:szCs w:val="14"/>
                            </w:rPr>
                            <w:t>7.17</w:t>
                          </w:r>
                        </w:p>
                      </w:txbxContent>
                    </v:textbox>
                  </v:rect>
                  <v:rect id="Rectangle 135" o:spid="_x0000_s1254" style="position:absolute;left:4813;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" filled="f" stroked="f">
                    <v:textbox style="mso-fit-shape-to-text:t" inset="0,0,0,0">
                      <w:txbxContent>
                        <w:p w14:paraId="026E27C0" w14:textId="77777777" w:rsidR="00B05D68" w:rsidRDefault="00B05D68" w:rsidP="00BF10F4">
                          <w:r>
                            <w:rPr>
                              <w:rFonts w:ascii="Arial" w:hAnsi="Arial" w:cs="Arial"/>
                              <w:color w:val="000000"/>
                              <w:sz w:val="14"/>
                              <w:szCs w:val="14"/>
                            </w:rPr>
                            <w:t>35.8</w:t>
                          </w:r>
                        </w:p>
                      </w:txbxContent>
                    </v:textbox>
                  </v:rect>
                  <v:rect id="Rectangle 136" o:spid="_x0000_s1255" style="position:absolute;left:5715;top:5614;width:78;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" filled="f" stroked="f">
                    <v:textbox style="mso-fit-shape-to-text:t" inset="0,0,0,0">
                      <w:txbxContent>
                        <w:p w14:paraId="041CEAE8" w14:textId="77777777" w:rsidR="00B05D68" w:rsidRDefault="00B05D68" w:rsidP="00BF10F4">
                          <w:r>
                            <w:rPr>
                              <w:rFonts w:ascii="Arial" w:hAnsi="Arial" w:cs="Arial"/>
                              <w:color w:val="000000"/>
                              <w:sz w:val="14"/>
                              <w:szCs w:val="14"/>
                            </w:rPr>
                            <w:t>2</w:t>
                          </w:r>
                        </w:p>
                      </w:txbxContent>
                    </v:textbox>
                  </v:rect>
                  <v:rect id="Rectangle 137" o:spid="_x0000_s1256" style="position:absolute;left:6179;top:5614;width:320;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8ywwAAAN0AAAAPAAAAZHJzL2Rvd25yZXYueG1sRI/dagIx&#10;FITvC75DOIJ3NavUR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MpO/MsMAAADdAAAADwAA&#10;AAAAAAAAAAAAAAAHAgAAZHJzL2Rvd25yZXYueG1sUEsFBgAAAAADAAMAtwAAAPcCAAAAAA==&#10;" filled="f" stroked="f">
                    <v:textbox style="mso-fit-shape-to-text:t" inset="0,0,0,0">
                      <w:txbxContent>
                        <w:p w14:paraId="7AA031AF" w14:textId="77777777" w:rsidR="00B05D68" w:rsidRDefault="00B05D68" w:rsidP="00BF10F4">
                          <w:r>
                            <w:rPr>
                              <w:rFonts w:ascii="Arial" w:hAnsi="Arial" w:cs="Arial"/>
                              <w:color w:val="000000"/>
                              <w:sz w:val="14"/>
                              <w:szCs w:val="14"/>
                            </w:rPr>
                            <w:t>-12.9</w:t>
                          </w:r>
                        </w:p>
                      </w:txbxContent>
                    </v:textbox>
                  </v:rect>
                  <v:rect id="Rectangle 138" o:spid="_x0000_s1257" style="position:absolute;left:6856;top:5614;width:351;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" filled="f" stroked="f">
                    <v:textbox style="mso-fit-shape-to-text:t" inset="0,0,0,0">
                      <w:txbxContent>
                        <w:p w14:paraId="432554A7" w14:textId="77777777" w:rsidR="00B05D68" w:rsidRDefault="00B05D68" w:rsidP="00BF10F4">
                          <w:r>
                            <w:rPr>
                              <w:rFonts w:ascii="Arial" w:hAnsi="Arial" w:cs="Arial"/>
                              <w:color w:val="000000"/>
                              <w:sz w:val="14"/>
                              <w:szCs w:val="14"/>
                            </w:rPr>
                            <w:t>85.43</w:t>
                          </w:r>
                        </w:p>
                      </w:txbxContent>
                    </v:textbox>
                  </v:rect>
                  <v:rect id="Rectangle 139" o:spid="_x0000_s1258" style="position:absolute;left:7718;top:5614;width:195;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" filled="f" stroked="f">
                    <v:textbox style="mso-fit-shape-to-text:t" inset="0,0,0,0">
                      <w:txbxContent>
                        <w:p w14:paraId="38ADB7FC" w14:textId="77777777" w:rsidR="00B05D68" w:rsidRDefault="00B05D68" w:rsidP="00BF10F4">
                          <w:r>
                            <w:rPr>
                              <w:rFonts w:ascii="Arial" w:hAnsi="Arial" w:cs="Arial"/>
                              <w:color w:val="000000"/>
                              <w:sz w:val="14"/>
                              <w:szCs w:val="14"/>
                            </w:rPr>
                            <w:t>2.2</w:t>
                          </w:r>
                        </w:p>
                      </w:txbxContent>
                    </v:textbox>
                  </v:rect>
                  <v:rect id="Rectangle 140" o:spid="_x0000_s1259" style="position:absolute;left:8377;top:5614;width:242;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" filled="f" stroked="f">
                    <v:textbox style="mso-fit-shape-to-text:t" inset="0,0,0,0">
                      <w:txbxContent>
                        <w:p w14:paraId="2E139FEF" w14:textId="77777777" w:rsidR="00B05D68" w:rsidRDefault="00B05D68" w:rsidP="00BF10F4">
                          <w:r>
                            <w:rPr>
                              <w:rFonts w:ascii="Arial" w:hAnsi="Arial" w:cs="Arial"/>
                              <w:color w:val="000000"/>
                              <w:sz w:val="14"/>
                              <w:szCs w:val="14"/>
                            </w:rPr>
                            <w:t>-6.3</w:t>
                          </w:r>
                        </w:p>
                      </w:txbxContent>
                    </v:textbox>
                  </v:rect>
                  <v:rect id="Rectangle 141" o:spid="_x0000_s1260" style="position:absolute;left:9054;top:5614;width:273;height: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" filled="f" stroked="f">
                    <v:textbox style="mso-fit-shape-to-text:t" inset="0,0,0,0">
                      <w:txbxContent>
                        <w:p w14:paraId="0C15BAE3" w14:textId="77777777" w:rsidR="00B05D68" w:rsidRDefault="00B05D68" w:rsidP="00BF10F4">
                          <w:r>
                            <w:rPr>
                              <w:rFonts w:ascii="Arial" w:hAnsi="Arial" w:cs="Arial"/>
                              <w:color w:val="000000"/>
                              <w:sz w:val="14"/>
                              <w:szCs w:val="14"/>
                            </w:rPr>
                            <w:t>84.6</w:t>
                          </w:r>
                        </w:p>
                      </w:txbxContent>
                    </v:textbox>
                  </v:rect>
                  <v:line id="Line 142" o:spid="_x0000_s1261" style="position:absolute;visibility:visible;mso-wrap-style:square" from="0,0" to="0,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z1wwAAAN0AAAAPAAAAZHJzL2Rvd25yZXYueG1sRE/LasJA&#10;FN0L/sNwC93Vic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wjs9cMAAADdAAAADwAA&#10;AAAAAAAAAAAAAAAHAgAAZHJzL2Rvd25yZXYueG1sUEsFBgAAAAADAAMAtwAAAPcCAAAAAA==&#10;" strokeweight="0"/>
                  <v:rect id="Rectangle 143" o:spid="_x0000_s1262" style="position:absolute;width:13;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" fillcolor="black" stroked="f"/>
                  <v:line id="Line 144" o:spid="_x0000_s1263" style="position:absolute;visibility:visible;mso-wrap-style:square" from="5106,13" to="5106,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" strokeweight="0"/>
                  <v:rect id="Rectangle 145" o:spid="_x0000_s1264" style="position:absolute;left:5106;top:13;width:13;height:1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line id="Line 146" o:spid="_x0000_s1265" style="position:absolute;visibility:visible;mso-wrap-style:square" from="0,1925" to="0,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" strokeweight="0"/>
                  <v:rect id="Rectangle 147" o:spid="_x0000_s1266" style="position:absolute;top:1925;width: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line id="Line 148" o:spid="_x0000_s1267" style="position:absolute;visibility:visible;mso-wrap-style:square" from="2985,1939" to="2985,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" strokeweight="0"/>
                  <v:rect id="Rectangle 149" o:spid="_x0000_s1268" style="position:absolute;left:2985;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line id="Line 150" o:spid="_x0000_s1269" style="position:absolute;visibility:visible;mso-wrap-style:square" from="3692,1939" to="3692,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" strokeweight="0"/>
                  <v:rect id="Rectangle 151" o:spid="_x0000_s1270" style="position:absolute;left:3692;top:1939;width:1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152" o:spid="_x0000_s1271" style="position:absolute;visibility:visible;mso-wrap-style:square" from="4399,1939" to="4399,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153" o:spid="_x0000_s1272" style="position:absolute;left:4399;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" fillcolor="black" stroked="f"/>
                  <v:line id="Line 154" o:spid="_x0000_s1273" style="position:absolute;visibility:visible;mso-wrap-style:square" from="5106,1939" to="5106,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" strokeweight="0"/>
                  <v:rect id="Rectangle 155" o:spid="_x0000_s1274" style="position:absolute;left:5106;top:1939;width:1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" fillcolor="black" stroked="f"/>
                  <v:line id="Line 156" o:spid="_x0000_s1275" style="position:absolute;visibility:visible;mso-wrap-style:square" from="0,2975" to="0,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" strokeweight="0"/>
                  <v:rect id="Rectangle 157" o:spid="_x0000_s1276" style="position:absolute;top:2975;width:1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" fillcolor="black" stroked="f"/>
                  <v:line id="Line 158" o:spid="_x0000_s1277" style="position:absolute;visibility:visible;mso-wrap-style:square" from="2985,3864" to="2985,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rect id="Rectangle 159" o:spid="_x0000_s1278" style="position:absolute;left:2985;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v:line id="Line 160" o:spid="_x0000_s1279" style="position:absolute;visibility:visible;mso-wrap-style:square" from="3692,3864" to="3692,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rect id="Rectangle 161" o:spid="_x0000_s1280" style="position:absolute;left:3692;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line id="Line 162" o:spid="_x0000_s1281" style="position:absolute;visibility:visible;mso-wrap-style:square" from="4399,3864" to="439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" strokeweight="0"/>
                  <v:rect id="Rectangle 163" o:spid="_x0000_s1282" style="position:absolute;left:4399;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line id="Line 164" o:spid="_x0000_s1283" style="position:absolute;visibility:visible;mso-wrap-style:square" from="5106,3864" to="510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" strokeweight="0"/>
                  <v:rect id="Rectangle 165" o:spid="_x0000_s1284" style="position:absolute;left:5106;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" fillcolor="black" stroked="f"/>
                  <v:line id="Line 166" o:spid="_x0000_s1285" style="position:absolute;visibility:visible;mso-wrap-style:square" from="6519,3864" to="651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" strokeweight="0"/>
                  <v:rect id="Rectangle 167" o:spid="_x0000_s1286" style="position:absolute;left:6519;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line id="Line 168" o:spid="_x0000_s1287" style="position:absolute;visibility:visible;mso-wrap-style:square" from="7226,3864" to="7226,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" strokeweight="0"/>
                  <v:rect id="Rectangle 169" o:spid="_x0000_s1288" style="position:absolute;left:7226;top:3864;width: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line id="Line 170" o:spid="_x0000_s1289" style="position:absolute;visibility:visible;mso-wrap-style:square" from="7933,2989" to="793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" strokeweight="0"/>
                  <v:rect id="Rectangle 171" o:spid="_x0000_s1290" style="position:absolute;left:7933;top:2989;width:13;height: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C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AwfEvh9iY+ATm7AgAA//8DAFBLAQItABQABgAIAAAAIQDb4fbL7gAAAIUBAAATAAAAAAAA&#10;AAAAAAAAAAAAAABbQ29udGVudF9UeXBlc10ueG1sUEsBAi0AFAAGAAgAAAAhAFr0LFu/AAAAFQEA&#10;AAsAAAAAAAAAAAAAAAAAHwEAAF9yZWxzLy5yZWxzUEsBAi0AFAAGAAgAAAAhABD3cLPHAAAA3QAA&#10;AA8AAAAAAAAAAAAAAAAABwIAAGRycy9kb3ducmV2LnhtbFBLBQYAAAAAAwADALcAAAD7AgAAAAA=&#10;" fillcolor="black" stroked="f"/>
                  <v:line id="Line 172" o:spid="_x0000_s1291" style="position:absolute;visibility:visible;mso-wrap-style:square" from="5813,3864" to="5813,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" strokeweight="0"/>
                  <v:rect id="Rectangle 173" o:spid="_x0000_s1292" style="position:absolute;left:5813;top:3864;width:13;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1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E6fEvh9iY+ATm7AgAA//8DAFBLAQItABQABgAIAAAAIQDb4fbL7gAAAIUBAAATAAAAAAAA&#10;AAAAAAAAAAAAAABbQ29udGVudF9UeXBlc10ueG1sUEsBAi0AFAAGAAgAAAAhAFr0LFu/AAAAFQEA&#10;AAsAAAAAAAAAAAAAAAAAHwEAAF9yZWxzLy5yZWxzUEsBAi0AFAAGAAgAAAAhAPBSTVzHAAAA3QAA&#10;AA8AAAAAAAAAAAAAAAAABwIAAGRycy9kb3ducmV2LnhtbFBLBQYAAAAAAwADALcAAAD7AgAAAAA=&#10;" fillcolor="black" stroked="f"/>
                  <v:line id="Line 174" o:spid="_x0000_s1293" style="position:absolute;visibility:visible;mso-wrap-style:square" from="0,4550" to="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9txgAAAN0AAAAPAAAAZHJzL2Rvd25yZXYueG1sRI9Pa8JA&#10;FMTvBb/D8oTedKNo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639PbcYAAADdAAAA&#10;DwAAAAAAAAAAAAAAAAAHAgAAZHJzL2Rvd25yZXYueG1sUEsFBgAAAAADAAMAtwAAAPoCAAAAAA==&#10;" strokeweight="0"/>
                  <v:rect id="Rectangle 175" o:spid="_x0000_s1294" style="position:absolute;top:4550;width:13;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" fillcolor="black" stroked="f"/>
                  <v:line id="Line 176" o:spid="_x0000_s1295" style="position:absolute;visibility:visible;mso-wrap-style:square" from="5106,4564" to="510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SBxgAAAN0AAAAPAAAAZHJzL2Rvd25yZXYueG1sRI9Ba8JA&#10;FITvgv9heUJvdaPU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dOF0gcYAAADdAAAA&#10;DwAAAAAAAAAAAAAAAAAHAgAAZHJzL2Rvd25yZXYueG1sUEsFBgAAAAADAAMAtwAAAPoCAAAAAA==&#10;" strokeweight="0"/>
                  <v:rect id="Rectangle 177" o:spid="_x0000_s1296" style="position:absolute;left:5106;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" fillcolor="black" stroked="f"/>
                  <v:line id="Line 178" o:spid="_x0000_s1297" style="position:absolute;visibility:visible;mso-wrap-style:square" from="2985,4564" to="2985,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VoxgAAAN0AAAAPAAAAZHJzL2Rvd25yZXYueG1sRI9Ba8JA&#10;FITvBf/D8gRvdWOx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ajJFaMYAAADdAAAA&#10;DwAAAAAAAAAAAAAAAAAHAgAAZHJzL2Rvd25yZXYueG1sUEsFBgAAAAADAAMAtwAAAPoCAAAAAA==&#10;" strokeweight="0"/>
                  <v:rect id="Rectangle 179" o:spid="_x0000_s1298" style="position:absolute;left:2985;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" fillcolor="black" stroked="f"/>
                  <v:line id="Line 180" o:spid="_x0000_s1299" style="position:absolute;visibility:visible;mso-wrap-style:square" from="3692,4564" to="3692,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lJxgAAAN0AAAAPAAAAZHJzL2Rvd25yZXYueG1sRI9Pa8JA&#10;FMTvBb/D8gRvdROx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oZE5ScYAAADdAAAA&#10;DwAAAAAAAAAAAAAAAAAHAgAAZHJzL2Rvd25yZXYueG1sUEsFBgAAAAADAAMAtwAAAPoCAAAAAA==&#10;" strokeweight="0"/>
                  <v:rect id="Rectangle 181" o:spid="_x0000_s1300" style="position:absolute;left:3692;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" fillcolor="black" stroked="f"/>
                  <v:line id="Line 182" o:spid="_x0000_s1301" style="position:absolute;visibility:visible;mso-wrap-style:square" from="4399,4564" to="439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l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Jmz/D3Jj4BOb8DAAD//wMAUEsBAi0AFAAGAAgAAAAhANvh9svuAAAAhQEAABMAAAAAAAAA&#10;AAAAAAAAAAAAAFtDb250ZW50X1R5cGVzXS54bWxQSwECLQAUAAYACAAAACEAWvQsW78AAAAVAQAA&#10;CwAAAAAAAAAAAAAAAAAfAQAAX3JlbHMvLnJlbHNQSwECLQAUAAYACAAAACEAPg8CpcYAAADdAAAA&#10;DwAAAAAAAAAAAAAAAAAHAgAAZHJzL2Rvd25yZXYueG1sUEsFBgAAAAADAAMAtwAAAPoCAAAAAA==&#10;" strokeweight="0"/>
                  <v:rect id="Rectangle 183" o:spid="_x0000_s1302" style="position:absolute;left:4399;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" fillcolor="black" stroked="f"/>
                  <v:line id="Line 184" o:spid="_x0000_s1303" style="position:absolute;visibility:visible;mso-wrap-style:square" from="7933,4564" to="793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9KxQAAAN0AAAAPAAAAZHJzL2Rvd25yZXYueG1sRI9Pa8JA&#10;FMTvhX6H5Qne6sai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qj9KxQAAAN0AAAAP&#10;AAAAAAAAAAAAAAAAAAcCAABkcnMvZG93bnJldi54bWxQSwUGAAAAAAMAAwC3AAAA+QIAAAAA&#10;" strokeweight="0"/>
                  <v:rect id="Rectangle 185" o:spid="_x0000_s1304" style="position:absolute;left:7933;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" fillcolor="black" stroked="f"/>
                  <v:line id="Line 186" o:spid="_x0000_s1305" style="position:absolute;visibility:visible;mso-wrap-style:square" from="5813,4739" to="581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SmxQAAAN0AAAAPAAAAZHJzL2Rvd25yZXYueG1sRI9Pa8JA&#10;FMTvBb/D8oTedGOp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NASmxQAAAN0AAAAP&#10;AAAAAAAAAAAAAAAAAAcCAABkcnMvZG93bnJldi54bWxQSwUGAAAAAAMAAwC3AAAA+QIAAAAA&#10;" strokeweight="0"/>
                  <v:rect id="Rectangle 187" o:spid="_x0000_s1306" style="position:absolute;left:5813;top:4739;width:1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" fillcolor="black" stroked="f"/>
                  <v:line id="Line 188" o:spid="_x0000_s1307" style="position:absolute;visibility:visible;mso-wrap-style:square" from="6519,4564" to="6519,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VPxgAAAN0AAAAPAAAAZHJzL2Rvd25yZXYueG1sRI9Ba8JA&#10;FITvgv9heUJvdWNp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X+c1T8YAAADdAAAA&#10;DwAAAAAAAAAAAAAAAAAHAgAAZHJzL2Rvd25yZXYueG1sUEsFBgAAAAADAAMAtwAAAPoCAAAAAA==&#10;" strokeweight="0"/>
                  <v:rect id="Rectangle 189" o:spid="_x0000_s1308" style="position:absolute;left:6519;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" fillcolor="black" stroked="f"/>
                  <v:line id="Line 190" o:spid="_x0000_s1309" style="position:absolute;visibility:visible;mso-wrap-style:square" from="7226,4564" to="722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UxgAAAN0AAAAPAAAAZHJzL2Rvd25yZXYueG1sRI9Ba8JA&#10;FITvgv9heUJvdROp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JEivlMYAAADdAAAA&#10;DwAAAAAAAAAAAAAAAAAHAgAAZHJzL2Rvd25yZXYueG1sUEsFBgAAAAADAAMAtwAAAPoCAAAAAA==&#10;" strokeweight="0"/>
                  <v:rect id="Rectangle 191" o:spid="_x0000_s1310" style="position:absolute;left:7226;top:4564;width:1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" fillcolor="black" stroked="f"/>
                  <v:line id="Line 192" o:spid="_x0000_s1311" style="position:absolute;visibility:visible;mso-wrap-style:square" from="1128,4564" to="1128,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" strokeweight="0"/>
                  <v:rect id="Rectangle 193" o:spid="_x0000_s1312" style="position:absolute;left:1128;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" fillcolor="black" stroked="f"/>
                  <v:line id="Line 194" o:spid="_x0000_s1313" style="position:absolute;visibility:visible;mso-wrap-style:square" from="8640,4564" to="864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mXxgAAAN0AAAAPAAAAZHJzL2Rvd25yZXYueG1sRI9Pa8JA&#10;FMTvBb/D8oTedKNo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W3Opl8YAAADdAAAA&#10;DwAAAAAAAAAAAAAAAAAHAgAAZHJzL2Rvd25yZXYueG1sUEsFBgAAAAADAAMAtwAAAPoCAAAAAA==&#10;" strokeweight="0"/>
                  <v:rect id="Rectangle 195" o:spid="_x0000_s1314" style="position:absolute;left:8640;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" fillcolor="black" stroked="f"/>
                  <v:line id="Line 196" o:spid="_x0000_s1315" style="position:absolute;visibility:visible;mso-wrap-style:square" from="9347,4564" to="934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J7xgAAAN0AAAAPAAAAZHJzL2Rvd25yZXYueG1sRI9Ba8JA&#10;FITvBf/D8gRvdWOx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xO2Se8YAAADdAAAA&#10;DwAAAAAAAAAAAAAAAAAHAgAAZHJzL2Rvd25yZXYueG1sUEsFBgAAAAADAAMAtwAAAPoCAAAAAA==&#10;" strokeweight="0"/>
                  <v:rect id="Rectangle 197" o:spid="_x0000_s1316" style="position:absolute;left:9347;top:4564;width:1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" fillcolor="black" stroked="f"/>
                  <v:line id="Line 198" o:spid="_x0000_s1317" style="position:absolute;visibility:visible;mso-wrap-style:square" from="13,0" to="51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OSxgAAAN0AAAAPAAAAZHJzL2Rvd25yZXYueG1sRI9Ba8JA&#10;FITvQv/D8gre6sai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2j6jksYAAADdAAAA&#10;DwAAAAAAAAAAAAAAAAAHAgAAZHJzL2Rvd25yZXYueG1sUEsFBgAAAAADAAMAtwAAAPoCAAAAAA==&#10;" strokeweight="0"/>
                  <v:rect id="Rectangle 199" o:spid="_x0000_s1318" style="position:absolute;left:13;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e/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epOegJz/AwAA//8DAFBLAQItABQABgAIAAAAIQDb4fbL7gAAAIUBAAATAAAAAAAAAAAA&#10;AAAAAAAAAABbQ29udGVudF9UeXBlc10ueG1sUEsBAi0AFAAGAAgAAAAhAFr0LFu/AAAAFQEAAAsA&#10;AAAAAAAAAAAAAAAAHwEAAF9yZWxzLy5yZWxzUEsBAi0AFAAGAAgAAAAhAKGON7/EAAAA3QAAAA8A&#10;AAAAAAAAAAAAAAAABwIAAGRycy9kb3ducmV2LnhtbFBLBQYAAAAAAwADALcAAAD4AgAAAAA=&#10;" fillcolor="black" stroked="f"/>
                  <v:line id="Line 200" o:spid="_x0000_s1319" style="position:absolute;visibility:visible;mso-wrap-style:square" from="13,175" to="511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WO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6ozWOxQAAAN0AAAAP&#10;AAAAAAAAAAAAAAAAAAcCAABkcnMvZG93bnJldi54bWxQSwUGAAAAAAMAAwC3AAAA+QIAAAAA&#10;" strokeweight="0"/>
                  <v:rect id="Rectangle 201" o:spid="_x0000_s1320" style="position:absolute;left:13;top:175;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" fillcolor="black" stroked="f"/>
                  <v:line id="Line 202" o:spid="_x0000_s1321" style="position:absolute;visibility:visible;mso-wrap-style:square" from="13,350" to="51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" strokeweight="0"/>
                  <v:rect id="Rectangle 203" o:spid="_x0000_s1322" style="position:absolute;left:13;top:350;width:510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" fillcolor="black" stroked="f"/>
                  <v:line id="Line 204" o:spid="_x0000_s1323" style="position:absolute;visibility:visible;mso-wrap-style:square" from="13,525" to="51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" strokeweight="0"/>
                </v:group>
                <v:rect id="Rectangle 206" o:spid="_x0000_s1324" style="position:absolute;left:82;top:333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" fillcolor="black" stroked="f"/>
                <v:line id="Line 207" o:spid="_x0000_s1325" style="position:absolute;visibility:visible;mso-wrap-style:square" from="82,4445" to="32505,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hhxQAAAN0AAAAPAAAAZHJzL2Rvd25yZXYueG1sRI9Ba8JA&#10;FITvQv/D8gre6kax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BghhxQAAAN0AAAAP&#10;AAAAAAAAAAAAAAAAAAcCAABkcnMvZG93bnJldi54bWxQSwUGAAAAAAMAAwC3AAAA+QIAAAAA&#10;" strokeweight="0"/>
                <v:rect id="Rectangle 208" o:spid="_x0000_s1326" style="position:absolute;left:82;top:444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" fillcolor="black" stroked="f"/>
                <v:line id="Line 209" o:spid="_x0000_s1327" style="position:absolute;visibility:visible;mso-wrap-style:square" from="82,5556" to="32505,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IxQAAAN0AAAAPAAAAZHJzL2Rvd25yZXYueG1sRI9Pa8JA&#10;FMTvhX6H5RV6042l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1TmIxQAAAN0AAAAP&#10;AAAAAAAAAAAAAAAAAAcCAABkcnMvZG93bnJldi54bWxQSwUGAAAAAAMAAwC3AAAA+QIAAAAA&#10;" strokeweight="0"/>
                <v:rect id="Rectangle 210" o:spid="_x0000_s1328" style="position:absolute;left:82;top:555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" fillcolor="black" stroked="f"/>
                <v:line id="Line 211" o:spid="_x0000_s1329" style="position:absolute;visibility:visible;mso-wrap-style:square" from="82,6667" to="32505,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TxQAAAN0AAAAPAAAAZHJzL2Rvd25yZXYueG1sRI9Pa8JA&#10;FMTvgt9heUJvuklp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eqNTxQAAAN0AAAAP&#10;AAAAAAAAAAAAAAAAAAcCAABkcnMvZG93bnJldi54bWxQSwUGAAAAAAMAAwC3AAAA+QIAAAAA&#10;" strokeweight="0"/>
                <v:rect id="Rectangle 212" o:spid="_x0000_s1330" style="position:absolute;left:82;top:666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" fillcolor="black" stroked="f"/>
                <v:line id="Line 213" o:spid="_x0000_s1331" style="position:absolute;visibility:visible;mso-wrap-style:square" from="82,7778" to="32505,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" strokeweight="0"/>
                <v:rect id="Rectangle 214" o:spid="_x0000_s1332" style="position:absolute;left:82;top:777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" fillcolor="black" stroked="f"/>
                <v:line id="Line 215" o:spid="_x0000_s1333" style="position:absolute;visibility:visible;mso-wrap-style:square" from="82,8890" to="3250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" strokeweight="0"/>
                <v:rect id="Rectangle 216" o:spid="_x0000_s1334" style="position:absolute;left:82;top:889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" fillcolor="black" stroked="f"/>
                <v:line id="Line 217" o:spid="_x0000_s1335" style="position:absolute;visibility:visible;mso-wrap-style:square" from="82,10001" to="3250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68xQAAAN0AAAAPAAAAZHJzL2Rvd25yZXYueG1sRI9Ba8JA&#10;FITvgv9heUJvdRNp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3568xQAAAN0AAAAP&#10;AAAAAAAAAAAAAAAAAAcCAABkcnMvZG93bnJldi54bWxQSwUGAAAAAAMAAwC3AAAA+QIAAAAA&#10;" strokeweight="0"/>
                <v:rect id="Rectangle 218" o:spid="_x0000_s1336" style="position:absolute;left:82;top:10001;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" fillcolor="black" stroked="f"/>
                <v:line id="Line 219" o:spid="_x0000_s1337" style="position:absolute;visibility:visible;mso-wrap-style:square" from="82,11112" to="3250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" strokeweight="0"/>
                <v:rect id="Rectangle 220" o:spid="_x0000_s1338" style="position:absolute;left:82;top:11112;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" fillcolor="black" stroked="f"/>
                <v:line id="Line 221" o:spid="_x0000_s1339" style="position:absolute;visibility:visible;mso-wrap-style:square" from="82,12223" to="32505,1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nuxQAAAN0AAAAPAAAAZHJzL2Rvd25yZXYueG1sRI9Ba8JA&#10;FITvgv9heYXedBNp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xFmnuxQAAAN0AAAAP&#10;AAAAAAAAAAAAAAAAAAcCAABkcnMvZG93bnJldi54bWxQSwUGAAAAAAMAAwC3AAAA+QIAAAAA&#10;" strokeweight="0"/>
                <v:rect id="Rectangle 222" o:spid="_x0000_s1340" style="position:absolute;left:82;top:12223;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Az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zSF+5v4BOT0DwAA//8DAFBLAQItABQABgAIAAAAIQDb4fbL7gAAAIUBAAATAAAAAAAA&#10;AAAAAAAAAAAAAABbQ29udGVudF9UeXBlc10ueG1sUEsBAi0AFAAGAAgAAAAhAFr0LFu/AAAAFQEA&#10;AAsAAAAAAAAAAAAAAAAAHwEAAF9yZWxzLy5yZWxzUEsBAi0AFAAGAAgAAAAhAHWlUDPHAAAA3QAA&#10;AA8AAAAAAAAAAAAAAAAABwIAAGRycy9kb3ducmV2LnhtbFBLBQYAAAAAAwADALcAAAD7AgAAAAA=&#10;" fillcolor="black" stroked="f"/>
                <v:line id="Line 223" o:spid="_x0000_s1341" style="position:absolute;visibility:visible;mso-wrap-style:square" from="82,13335" to="32505,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" strokeweight="0"/>
                <v:rect id="Rectangle 224" o:spid="_x0000_s1342" style="position:absolute;left:82;top:13335;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3c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rB7U18AnL+BwAA//8DAFBLAQItABQABgAIAAAAIQDb4fbL7gAAAIUBAAATAAAAAAAA&#10;AAAAAAAAAAAAAABbQ29udGVudF9UeXBlc10ueG1sUEsBAi0AFAAGAAgAAAAhAFr0LFu/AAAAFQEA&#10;AAsAAAAAAAAAAAAAAAAAHwEAAF9yZWxzLy5yZWxzUEsBAi0AFAAGAAgAAAAhAJUAbdzHAAAA3QAA&#10;AA8AAAAAAAAAAAAAAAAABwIAAGRycy9kb3ducmV2LnhtbFBLBQYAAAAAAwADALcAAAD7AgAAAAA=&#10;" fillcolor="black" stroked="f"/>
                <v:line id="Line 225" o:spid="_x0000_s1343" style="position:absolute;visibility:visible;mso-wrap-style:square" from="82,14446" to="32505,14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" strokeweight="0"/>
                <v:rect id="Rectangle 226" o:spid="_x0000_s1344" style="position:absolute;left:82;top:14446;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Yw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lg7h9iY+ATm7AgAA//8DAFBLAQItABQABgAIAAAAIQDb4fbL7gAAAIUBAAATAAAAAAAA&#10;AAAAAAAAAAAAAABbQ29udGVudF9UeXBlc10ueG1sUEsBAi0AFAAGAAgAAAAhAFr0LFu/AAAAFQEA&#10;AAsAAAAAAAAAAAAAAAAAHwEAAF9yZWxzLy5yZWxzUEsBAi0AFAAGAAgAAAAhAAqeVjDHAAAA3QAA&#10;AA8AAAAAAAAAAAAAAAAABwIAAGRycy9kb3ducmV2LnhtbFBLBQYAAAAAAwADALcAAAD7AgAAAAA=&#10;" fillcolor="black" stroked="f"/>
                <v:line id="Line 227" o:spid="_x0000_s1345" style="position:absolute;visibility:visible;mso-wrap-style:square" from="82,15557" to="32505,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QBxgAAAN0AAAAPAAAAZHJzL2Rvd25yZXYueG1sRI9Ba8JA&#10;FITvBf/D8gq91Y1S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EbNUAcYAAADdAAAA&#10;DwAAAAAAAAAAAAAAAAAHAgAAZHJzL2Rvd25yZXYueG1sUEsFBgAAAAADAAMAtwAAAPoCAAAAAA==&#10;" strokeweight="0"/>
                <v:rect id="Rectangle 228" o:spid="_x0000_s1346" style="position:absolute;left:82;top:15557;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" fillcolor="black" stroked="f"/>
                <v:line id="Line 229" o:spid="_x0000_s1347" style="position:absolute;visibility:visible;mso-wrap-style:square" from="82,16668" to="32505,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XoxgAAAN0AAAAPAAAAZHJzL2Rvd25yZXYueG1sRI9Pa8JA&#10;FMTvBb/D8oTe6kZp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D2Bl6MYAAADdAAAA&#10;DwAAAAAAAAAAAAAAAAAHAgAAZHJzL2Rvd25yZXYueG1sUEsFBgAAAAADAAMAtwAAAPoCAAAAAA==&#10;" strokeweight="0"/>
                <v:rect id="Rectangle 230" o:spid="_x0000_s1348" style="position:absolute;left:82;top:16668;width:3242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" fillcolor="black" stroked="f"/>
                <v:line id="Line 231" o:spid="_x0000_s1349" style="position:absolute;visibility:visible;mso-wrap-style:square" from="82,17780" to="32505,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" strokeweight="0"/>
                <v:rect id="Rectangle 232" o:spid="_x0000_s1350" style="position:absolute;left:82;top:17780;width:3242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" fillcolor="black" stroked="f"/>
                <v:line id="Line 233" o:spid="_x0000_s1351" style="position:absolute;visibility:visible;mso-wrap-style:square" from="82,18891" to="50457,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" strokeweight="0"/>
                <v:rect id="Rectangle 234" o:spid="_x0000_s1352" style="position:absolute;left:82;top:1889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" fillcolor="black" stroked="f"/>
                <v:line id="Line 235" o:spid="_x0000_s1353" style="position:absolute;visibility:visible;mso-wrap-style:square" from="82,20002" to="50457,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" strokeweight="0"/>
                <v:rect id="Rectangle 236" o:spid="_x0000_s1354" style="position:absolute;left:82;top:20002;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" fillcolor="black" stroked="f"/>
                <v:line id="Line 237" o:spid="_x0000_s1355" style="position:absolute;visibility:visible;mso-wrap-style:square" from="82,21113" to="50457,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" strokeweight="0"/>
                <v:rect id="Rectangle 238" o:spid="_x0000_s1356" style="position:absolute;left:82;top:21113;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" fillcolor="black" stroked="f"/>
                <v:line id="Line 239" o:spid="_x0000_s1357" style="position:absolute;visibility:visible;mso-wrap-style:square" from="82,22225" to="50457,2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" strokeweight="0"/>
                <v:rect id="Rectangle 240" o:spid="_x0000_s1358" style="position:absolute;left:82;top:22225;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" fillcolor="black" stroked="f"/>
                <v:line id="Line 241" o:spid="_x0000_s1359" style="position:absolute;visibility:visible;mso-wrap-style:square" from="82,23336" to="50457,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OxgAAAN0AAAAPAAAAZHJzL2Rvd25yZXYueG1sRI9Pa8JA&#10;FMTvBb/D8gRvukmx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LMmMTsYAAADdAAAA&#10;DwAAAAAAAAAAAAAAAAAHAgAAZHJzL2Rvd25yZXYueG1sUEsFBgAAAAADAAMAtwAAAPoCAAAAAA==&#10;" strokeweight="0"/>
                <v:rect id="Rectangle 242" o:spid="_x0000_s1360" style="position:absolute;left:82;top:23336;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" fillcolor="black" stroked="f"/>
                <v:line id="Line 243" o:spid="_x0000_s1361" style="position:absolute;visibility:visible;mso-wrap-style:square" from="82,24447" to="50457,24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" strokeweight="0"/>
                <v:rect id="Rectangle 244" o:spid="_x0000_s1362" style="position:absolute;left:82;top:24447;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" fillcolor="black" stroked="f"/>
                <v:line id="Line 245" o:spid="_x0000_s1363" style="position:absolute;visibility:visible;mso-wrap-style:square" from="82,25558" to="50457,2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" strokeweight="0"/>
                <v:rect id="Rectangle 246" o:spid="_x0000_s1364" style="position:absolute;left:82;top:25558;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Q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lg7h9iY+ATm7AgAA//8DAFBLAQItABQABgAIAAAAIQDb4fbL7gAAAIUBAAATAAAAAAAA&#10;AAAAAAAAAAAAAABbQ29udGVudF9UeXBlc10ueG1sUEsBAi0AFAAGAAgAAAAhAFr0LFu/AAAAFQEA&#10;AAsAAAAAAAAAAAAAAAAAHwEAAF9yZWxzLy5yZWxzUEsBAi0AFAAGAAgAAAAhANdBs5DHAAAA3QAA&#10;AA8AAAAAAAAAAAAAAAAABwIAAGRycy9kb3ducmV2LnhtbFBLBQYAAAAAAwADALcAAAD7AgAAAAA=&#10;" fillcolor="black" stroked="f"/>
                <v:line id="Line 247" o:spid="_x0000_s1365" style="position:absolute;visibility:visible;mso-wrap-style:square" from="82,26670" to="50457,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hxgAAAN0AAAAPAAAAZHJzL2Rvd25yZXYueG1sRI9Pa8JA&#10;FMTvBb/D8gRvurFY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zGyxocYAAADdAAAA&#10;DwAAAAAAAAAAAAAAAAAHAgAAZHJzL2Rvd25yZXYueG1sUEsFBgAAAAADAAMAtwAAAPoCAAAAAA==&#10;" strokeweight="0"/>
                <v:rect id="Rectangle 248" o:spid="_x0000_s1366" style="position:absolute;left:82;top:26670;width:50375;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" fillcolor="black" stroked="f"/>
                <v:line id="Line 249" o:spid="_x0000_s1367" style="position:absolute;visibility:visible;mso-wrap-style:square" from="82,27781" to="50457,27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BIxgAAAN0AAAAPAAAAZHJzL2Rvd25yZXYueG1sRI9Pa8JA&#10;FMTvBb/D8oTe6sZi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0r+ASMYAAADdAAAA&#10;DwAAAAAAAAAAAAAAAAAHAgAAZHJzL2Rvd25yZXYueG1sUEsFBgAAAAADAAMAtwAAAPoCAAAAAA==&#10;" strokeweight="0"/>
                <v:rect id="Rectangle 250" o:spid="_x0000_s1368" style="position:absolute;left:82;top:27781;width:50375;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" fillcolor="black" stroked="f"/>
                <v:line id="Line 251" o:spid="_x0000_s1369" style="position:absolute;visibility:visible;mso-wrap-style:square" from="82,28892" to="59436,2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" strokeweight="0"/>
                <v:rect id="Rectangle 252" o:spid="_x0000_s1370" style="position:absolute;left:82;top:28892;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" fillcolor="black" stroked="f"/>
                <v:line id="Line 253" o:spid="_x0000_s1371" style="position:absolute;visibility:visible;mso-wrap-style:square" from="82,30003" to="59436,3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" strokeweight="0"/>
                <v:rect id="Rectangle 254" o:spid="_x0000_s1372" style="position:absolute;left:82;top:30003;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" fillcolor="black" stroked="f"/>
                <v:line id="Line 255" o:spid="_x0000_s1373" style="position:absolute;visibility:visible;mso-wrap-style:square" from="82,31115" to="594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yQxgAAAN0AAAAPAAAAZHJzL2Rvd25yZXYueG1sRI9Pa8JA&#10;FMTvBb/D8gRvdWMx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1isckMYAAADdAAAA&#10;DwAAAAAAAAAAAAAAAAAHAgAAZHJzL2Rvd25yZXYueG1sUEsFBgAAAAADAAMAtwAAAPoCAAAAAA==&#10;" strokeweight="0"/>
                <v:rect id="Rectangle 256" o:spid="_x0000_s1374" style="position:absolute;left:82;top:31115;width:59354;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" fillcolor="black" stroked="f"/>
                <v:line id="Line 257" o:spid="_x0000_s1375" style="position:absolute;visibility:visible;mso-wrap-style:square" from="82,32226" to="59436,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d8xgAAAN0AAAAPAAAAZHJzL2Rvd25yZXYueG1sRI9Pa8JA&#10;FMTvBb/D8gRvdWNR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SbUnfMYAAADdAAAA&#10;DwAAAAAAAAAAAAAAAAAHAgAAZHJzL2Rvd25yZXYueG1sUEsFBgAAAAADAAMAtwAAAPoCAAAAAA==&#10;" strokeweight="0"/>
                <v:rect id="Rectangle 258" o:spid="_x0000_s1376" style="position:absolute;left:82;top:32226;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" fillcolor="black" stroked="f"/>
                <v:line id="Line 259" o:spid="_x0000_s1377" style="position:absolute;visibility:visible;mso-wrap-style:square" from="82,33337" to="59436,3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aVxQAAAN0AAAAPAAAAZHJzL2Rvd25yZXYueG1sRI9BawIx&#10;FITvgv8hPMFbzSpV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XZhaVxQAAAN0AAAAP&#10;AAAAAAAAAAAAAAAAAAcCAABkcnMvZG93bnJldi54bWxQSwUGAAAAAAMAAwC3AAAA+QIAAAAA&#10;" strokeweight="0"/>
                <v:rect id="Rectangle 260" o:spid="_x0000_s1378" style="position:absolute;left:82;top:33337;width:5935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" fillcolor="black" stroked="f"/>
                <v:line id="Line 261" o:spid="_x0000_s1379" style="position:absolute;visibility:visible;mso-wrap-style:square" from="82,34455" to="59436,3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AuxgAAAN0AAAAPAAAAZHJzL2Rvd25yZXYueG1sRI9Ba8JA&#10;FITvgv9heUJvdROp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Z3zQLsYAAADdAAAA&#10;DwAAAAAAAAAAAAAAAAAHAgAAZHJzL2Rvd25yZXYueG1sUEsFBgAAAAADAAMAtwAAAPoCAAAAAA==&#10;" strokeweight="0"/>
                <v:rect id="Rectangle 262" o:spid="_x0000_s1380" style="position:absolute;left:82;top:34455;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z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DwNkzh9iY+ATm7AgAA//8DAFBLAQItABQABgAIAAAAIQDb4fbL7gAAAIUBAAATAAAAAAAA&#10;AAAAAAAAAAAAAABbQ29udGVudF9UeXBlc10ueG1sUEsBAi0AFAAGAAgAAAAhAFr0LFu/AAAAFQEA&#10;AAsAAAAAAAAAAAAAAAAAHwEAAF9yZWxzLy5yZWxzUEsBAi0AFAAGAAgAAAAhAOPP6fPHAAAA3QAA&#10;AA8AAAAAAAAAAAAAAAAABwIAAGRycy9kb3ducmV2LnhtbFBLBQYAAAAAAwADALcAAAD7AgAAAAA=&#10;" fillcolor="black" stroked="f"/>
                <v:line id="Line 263" o:spid="_x0000_s1381" style="position:absolute;visibility:visible;mso-wrap-style:square" from="82,35566" to="59436,3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" strokeweight="0"/>
                <v:rect id="Rectangle 264" o:spid="_x0000_s1382" style="position:absolute;left:82;top:35566;width:59354;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" fillcolor="black" stroked="f"/>
                <v:line id="Line 265" o:spid="_x0000_s1383" style="position:absolute;visibility:visible;mso-wrap-style:square" from="82,36677" to="59436,3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txgAAAN0AAAAPAAAAZHJzL2Rvd25yZXYueG1sRI9Pa8JA&#10;FMTvBb/D8oTedKNo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GEfWLcYAAADdAAAA&#10;DwAAAAAAAAAAAAAAAAAHAgAAZHJzL2Rvd25yZXYueG1sUEsFBgAAAAADAAMAtwAAAPoCAAAAAA==&#10;" strokeweight="0"/>
                <v:rect id="Rectangle 266" o:spid="_x0000_s1384" style="position:absolute;left:82;top:36677;width:5935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" fillcolor="black" stroked="f"/>
                <w10:anchorlock/>
              </v:group>
            </w:pict>
          </mc:Fallback>
        </mc:AlternateContent>
      </w:r>
    </w:p>
    <w:p w14:paraId="232F9847" w14:textId="0C4976CC" w:rsidR="00D9356C" w:rsidRDefault="0069449D" w:rsidP="00D9356C">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56</w:t>
      </w:r>
      <w:r w:rsidR="00B41E3E">
        <w:rPr>
          <w:noProof/>
        </w:rPr>
        <w:fldChar w:fldCharType="end"/>
      </w:r>
      <w:r>
        <w:t xml:space="preserve">: </w:t>
      </w:r>
      <w:r w:rsidR="00BF10F4" w:rsidRPr="0075789B">
        <w:t>Live Data Output text file</w:t>
      </w:r>
    </w:p>
    <w:p w14:paraId="38AF5E06" w14:textId="73F1B1BC" w:rsidR="00BF10F4" w:rsidRPr="0075789B" w:rsidRDefault="00BF10F4" w:rsidP="0069449D">
      <w:pPr>
        <w:pStyle w:val="Caption"/>
      </w:pPr>
    </w:p>
    <w:p w14:paraId="3AB6D190" w14:textId="77777777" w:rsidR="00BF10F4" w:rsidRPr="0075789B" w:rsidRDefault="00BF10F4" w:rsidP="00BF10F4"/>
    <w:p w14:paraId="129262CC" w14:textId="77777777" w:rsidR="00BF10F4" w:rsidRPr="0075789B" w:rsidRDefault="0073547B" w:rsidP="00D36D96">
      <w:pPr>
        <w:pStyle w:val="Heading2"/>
      </w:pPr>
      <w:bookmarkStart w:id="1525" w:name="_Toc393899781"/>
      <w:r>
        <w:br w:type="page"/>
      </w:r>
      <w:bookmarkStart w:id="1526" w:name="_Toc469335006"/>
      <w:bookmarkStart w:id="1527" w:name="_Toc504120435"/>
      <w:bookmarkStart w:id="1528" w:name="_Toc527644418"/>
      <w:bookmarkStart w:id="1529" w:name="_Toc528599517"/>
      <w:bookmarkStart w:id="1530" w:name="_Toc17993554"/>
      <w:bookmarkStart w:id="1531" w:name="_Toc37267272"/>
      <w:bookmarkStart w:id="1532" w:name="_Toc51666663"/>
      <w:bookmarkStart w:id="1533" w:name="_Toc51666851"/>
      <w:r w:rsidR="00BF10F4" w:rsidRPr="0075789B">
        <w:lastRenderedPageBreak/>
        <w:t xml:space="preserve">LDO </w:t>
      </w:r>
      <w:bookmarkEnd w:id="1525"/>
      <w:r w:rsidR="00BF10F4" w:rsidRPr="0075789B">
        <w:t>Formats</w:t>
      </w:r>
      <w:bookmarkEnd w:id="1526"/>
      <w:bookmarkEnd w:id="1527"/>
      <w:bookmarkEnd w:id="1528"/>
      <w:bookmarkEnd w:id="1529"/>
      <w:bookmarkEnd w:id="1530"/>
      <w:bookmarkEnd w:id="1531"/>
      <w:bookmarkEnd w:id="1532"/>
      <w:bookmarkEnd w:id="1533"/>
    </w:p>
    <w:p w14:paraId="14E4EBA7" w14:textId="77777777" w:rsidR="00BF10F4" w:rsidRPr="0075789B" w:rsidRDefault="00BF10F4" w:rsidP="0075789B">
      <w:r w:rsidRPr="0075789B">
        <w:t>There are several standard LDO formats to choose from:</w:t>
      </w:r>
    </w:p>
    <w:p w14:paraId="2D311A58" w14:textId="77777777" w:rsidR="00BF10F4" w:rsidRPr="0075789B" w:rsidRDefault="00BF10F4" w:rsidP="00A97125">
      <w:pPr>
        <w:numPr>
          <w:ilvl w:val="0"/>
          <w:numId w:val="111"/>
        </w:numPr>
      </w:pPr>
      <w:r w:rsidRPr="0075789B">
        <w:t>LDO Standard TSV or CSV format for WordPad</w:t>
      </w:r>
    </w:p>
    <w:p w14:paraId="4FCC700B" w14:textId="27BB18BA" w:rsidR="00BF10F4" w:rsidRPr="0075789B" w:rsidRDefault="00BF10F4" w:rsidP="00A97125">
      <w:pPr>
        <w:numPr>
          <w:ilvl w:val="0"/>
          <w:numId w:val="111"/>
        </w:numPr>
      </w:pPr>
      <w:r w:rsidRPr="0075789B">
        <w:t>LDO Standard TSV format for Excel</w:t>
      </w:r>
    </w:p>
    <w:p w14:paraId="70F33A2C" w14:textId="77777777" w:rsidR="00BF10F4" w:rsidRPr="0075789B" w:rsidRDefault="00BF10F4" w:rsidP="00A97125">
      <w:pPr>
        <w:numPr>
          <w:ilvl w:val="0"/>
          <w:numId w:val="111"/>
        </w:numPr>
      </w:pPr>
      <w:r w:rsidRPr="0075789B">
        <w:t>LDO 1 Board 1 File (</w:t>
      </w:r>
      <w:r w:rsidR="000A7625">
        <w:t>TXT format</w:t>
      </w:r>
      <w:r w:rsidRPr="0075789B">
        <w:t>)</w:t>
      </w:r>
    </w:p>
    <w:p w14:paraId="3E0BA491" w14:textId="77777777" w:rsidR="00BF10F4" w:rsidRDefault="00BF10F4" w:rsidP="00A97125">
      <w:pPr>
        <w:numPr>
          <w:ilvl w:val="0"/>
          <w:numId w:val="111"/>
        </w:numPr>
      </w:pPr>
      <w:r w:rsidRPr="0075789B">
        <w:t xml:space="preserve">LDO </w:t>
      </w:r>
      <w:r w:rsidR="000A7625">
        <w:t>1 Board 1 File (XML format</w:t>
      </w:r>
      <w:r w:rsidRPr="0075789B">
        <w:t>)</w:t>
      </w:r>
    </w:p>
    <w:p w14:paraId="5FB52ECF" w14:textId="77777777" w:rsidR="000A7625" w:rsidRPr="0075789B" w:rsidRDefault="000A7625" w:rsidP="00A97125">
      <w:pPr>
        <w:numPr>
          <w:ilvl w:val="0"/>
          <w:numId w:val="111"/>
        </w:numPr>
      </w:pPr>
      <w:r>
        <w:t>LDO 1 Board 1 File (CSV format)</w:t>
      </w:r>
    </w:p>
    <w:p w14:paraId="2271F9C7" w14:textId="77777777" w:rsidR="00444ECE" w:rsidRPr="0075789B" w:rsidRDefault="00444ECE" w:rsidP="00764D3A"/>
    <w:p w14:paraId="09880676" w14:textId="77777777" w:rsidR="00BF10F4" w:rsidRPr="0075789B" w:rsidRDefault="00BF10F4" w:rsidP="00D36D96">
      <w:pPr>
        <w:pStyle w:val="Heading2"/>
      </w:pPr>
      <w:bookmarkStart w:id="1534" w:name="_Toc469335007"/>
      <w:bookmarkStart w:id="1535" w:name="_Toc504120436"/>
      <w:bookmarkStart w:id="1536" w:name="_Toc527644419"/>
      <w:bookmarkStart w:id="1537" w:name="_Toc528599518"/>
      <w:bookmarkStart w:id="1538" w:name="_Toc17993555"/>
      <w:bookmarkStart w:id="1539" w:name="_Toc37267273"/>
      <w:bookmarkStart w:id="1540" w:name="_Toc51666664"/>
      <w:bookmarkStart w:id="1541" w:name="_Toc51666852"/>
      <w:r w:rsidRPr="0075789B">
        <w:t>Details of Output Files</w:t>
      </w:r>
      <w:bookmarkEnd w:id="1534"/>
      <w:bookmarkEnd w:id="1535"/>
      <w:bookmarkEnd w:id="1536"/>
      <w:bookmarkEnd w:id="1537"/>
      <w:bookmarkEnd w:id="1538"/>
      <w:bookmarkEnd w:id="1539"/>
      <w:bookmarkEnd w:id="1540"/>
      <w:bookmarkEnd w:id="1541"/>
    </w:p>
    <w:p w14:paraId="426C9510" w14:textId="77777777" w:rsidR="00BF10F4" w:rsidRPr="0075789B" w:rsidRDefault="00BF10F4">
      <w:pPr>
        <w:pStyle w:val="Heading3"/>
      </w:pPr>
      <w:bookmarkStart w:id="1542" w:name="_Toc469335008"/>
      <w:bookmarkStart w:id="1543" w:name="_Toc504120437"/>
      <w:bookmarkStart w:id="1544" w:name="_Toc527644420"/>
      <w:bookmarkStart w:id="1545" w:name="_Toc528599519"/>
      <w:bookmarkStart w:id="1546" w:name="_Toc17993556"/>
      <w:bookmarkStart w:id="1547" w:name="_Toc37267274"/>
      <w:bookmarkStart w:id="1548" w:name="_Toc51666853"/>
      <w:r w:rsidRPr="0075789B">
        <w:t>LDO Standard TSV and CSV for WordPad</w:t>
      </w:r>
      <w:bookmarkEnd w:id="1542"/>
      <w:bookmarkEnd w:id="1543"/>
      <w:bookmarkEnd w:id="1544"/>
      <w:bookmarkEnd w:id="1545"/>
      <w:bookmarkEnd w:id="1546"/>
      <w:bookmarkEnd w:id="1547"/>
      <w:bookmarkEnd w:id="1548"/>
    </w:p>
    <w:p w14:paraId="5A9F697E" w14:textId="77777777" w:rsidR="00BF10F4" w:rsidRPr="0075789B" w:rsidRDefault="0010099E" w:rsidP="00A97125">
      <w:pPr>
        <w:numPr>
          <w:ilvl w:val="0"/>
          <w:numId w:val="112"/>
        </w:numPr>
      </w:pPr>
      <w:r>
        <w:t xml:space="preserve">The output file type is a </w:t>
      </w:r>
      <w:r w:rsidR="00BF10F4" w:rsidRPr="0075789B">
        <w:t xml:space="preserve">.TXT </w:t>
      </w:r>
    </w:p>
    <w:p w14:paraId="309EE915" w14:textId="77777777" w:rsidR="00BF10F4" w:rsidRPr="0075789B" w:rsidRDefault="00BF10F4" w:rsidP="00A97125">
      <w:pPr>
        <w:numPr>
          <w:ilvl w:val="0"/>
          <w:numId w:val="112"/>
        </w:numPr>
      </w:pPr>
      <w:r w:rsidRPr="0075789B">
        <w:t xml:space="preserve">TSV format is Tab delimited </w:t>
      </w:r>
    </w:p>
    <w:p w14:paraId="5B608A18" w14:textId="77777777" w:rsidR="00BF10F4" w:rsidRPr="0075789B" w:rsidRDefault="00BF10F4" w:rsidP="00A97125">
      <w:pPr>
        <w:numPr>
          <w:ilvl w:val="0"/>
          <w:numId w:val="112"/>
        </w:numPr>
      </w:pPr>
      <w:r w:rsidRPr="0075789B">
        <w:t>CSV format is Comma delimited.</w:t>
      </w:r>
    </w:p>
    <w:p w14:paraId="219E8ECA" w14:textId="77777777" w:rsidR="00BF10F4" w:rsidRPr="0075789B" w:rsidRDefault="00BF10F4" w:rsidP="00A97125">
      <w:pPr>
        <w:numPr>
          <w:ilvl w:val="0"/>
          <w:numId w:val="112"/>
        </w:numPr>
      </w:pPr>
      <w:r w:rsidRPr="0075789B">
        <w:t>The output file is first generated when the VP is started</w:t>
      </w:r>
    </w:p>
    <w:p w14:paraId="5AD8AD94" w14:textId="77777777" w:rsidR="00BF10F4" w:rsidRPr="0075789B" w:rsidRDefault="00BF10F4" w:rsidP="00A97125">
      <w:pPr>
        <w:numPr>
          <w:ilvl w:val="0"/>
          <w:numId w:val="112"/>
        </w:numPr>
      </w:pPr>
      <w:r w:rsidRPr="0075789B">
        <w:t>File is appended as each board exits and VP is calculated</w:t>
      </w:r>
    </w:p>
    <w:p w14:paraId="4587EA92" w14:textId="624D422E" w:rsidR="00BF10F4" w:rsidRPr="0075789B" w:rsidRDefault="00BF10F4" w:rsidP="00A97125">
      <w:pPr>
        <w:numPr>
          <w:ilvl w:val="0"/>
          <w:numId w:val="112"/>
        </w:numPr>
      </w:pPr>
      <w:r w:rsidRPr="0075789B">
        <w:t>The default output file name is KIC_</w:t>
      </w:r>
      <w:r w:rsidR="00597827">
        <w:t>W</w:t>
      </w:r>
      <w:r w:rsidRPr="0075789B">
        <w:t>PI_LiveDataOutput.txt</w:t>
      </w:r>
    </w:p>
    <w:p w14:paraId="0A3EBAC9" w14:textId="77777777" w:rsidR="00BF10F4" w:rsidRPr="0075789B" w:rsidRDefault="00BF10F4" w:rsidP="00A97125">
      <w:pPr>
        <w:numPr>
          <w:ilvl w:val="0"/>
          <w:numId w:val="112"/>
        </w:numPr>
      </w:pPr>
      <w:r w:rsidRPr="0075789B">
        <w:t>The user can choose to define their own specific output file name</w:t>
      </w:r>
    </w:p>
    <w:p w14:paraId="23905909"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3B46198" w14:textId="77777777" w:rsidR="00BF10F4" w:rsidRPr="0075789B" w:rsidRDefault="00BF10F4" w:rsidP="00A97125">
      <w:pPr>
        <w:numPr>
          <w:ilvl w:val="0"/>
          <w:numId w:val="114"/>
        </w:numPr>
      </w:pPr>
      <w:r w:rsidRPr="0075789B">
        <w:t>File name format can also be set to:  PRODUCT_YYMMDD_HH-MM-SS.txt</w:t>
      </w:r>
    </w:p>
    <w:p w14:paraId="6A10EE51" w14:textId="77777777" w:rsidR="00BF10F4" w:rsidRPr="0075789B" w:rsidRDefault="00BF10F4" w:rsidP="00A97125">
      <w:pPr>
        <w:numPr>
          <w:ilvl w:val="0"/>
          <w:numId w:val="115"/>
        </w:numPr>
      </w:pPr>
      <w:r w:rsidRPr="0075789B">
        <w:t>When this naming is selected, a new file is generated when product changeover occurs</w:t>
      </w:r>
    </w:p>
    <w:p w14:paraId="26937B0F" w14:textId="48F0BD1F" w:rsidR="00BF10F4" w:rsidRPr="0075789B" w:rsidRDefault="00BF10F4">
      <w:pPr>
        <w:pStyle w:val="Heading3"/>
      </w:pPr>
      <w:bookmarkStart w:id="1549" w:name="_Toc469335009"/>
      <w:bookmarkStart w:id="1550" w:name="_Toc504120438"/>
      <w:bookmarkStart w:id="1551" w:name="_Toc527644421"/>
      <w:bookmarkStart w:id="1552" w:name="_Toc528599520"/>
      <w:bookmarkStart w:id="1553" w:name="_Toc17993557"/>
      <w:bookmarkStart w:id="1554" w:name="_Toc37267275"/>
      <w:bookmarkStart w:id="1555" w:name="_Toc51666854"/>
      <w:r w:rsidRPr="0075789B">
        <w:t>LDO Standard TSV for Excel</w:t>
      </w:r>
      <w:bookmarkEnd w:id="1549"/>
      <w:bookmarkEnd w:id="1550"/>
      <w:bookmarkEnd w:id="1551"/>
      <w:bookmarkEnd w:id="1552"/>
      <w:bookmarkEnd w:id="1553"/>
      <w:bookmarkEnd w:id="1554"/>
      <w:bookmarkEnd w:id="1555"/>
    </w:p>
    <w:p w14:paraId="02E4BBEE" w14:textId="77777777" w:rsidR="00BF10F4" w:rsidRPr="0075789B" w:rsidRDefault="0010099E" w:rsidP="00A97125">
      <w:pPr>
        <w:numPr>
          <w:ilvl w:val="0"/>
          <w:numId w:val="116"/>
        </w:numPr>
      </w:pPr>
      <w:r>
        <w:t>The output file type is a</w:t>
      </w:r>
      <w:r w:rsidR="00BF10F4" w:rsidRPr="0075789B">
        <w:t xml:space="preserve"> .TXT </w:t>
      </w:r>
    </w:p>
    <w:p w14:paraId="1C0A45E5" w14:textId="77777777" w:rsidR="00BF10F4" w:rsidRPr="0075789B" w:rsidRDefault="00BF10F4" w:rsidP="00A97125">
      <w:pPr>
        <w:numPr>
          <w:ilvl w:val="0"/>
          <w:numId w:val="116"/>
        </w:numPr>
      </w:pPr>
      <w:r w:rsidRPr="0075789B">
        <w:t xml:space="preserve">TSV format is Tab delimited </w:t>
      </w:r>
    </w:p>
    <w:p w14:paraId="0DED5A98" w14:textId="77777777" w:rsidR="00BF10F4" w:rsidRPr="0075789B" w:rsidRDefault="00BF10F4" w:rsidP="00A97125">
      <w:pPr>
        <w:numPr>
          <w:ilvl w:val="0"/>
          <w:numId w:val="116"/>
        </w:numPr>
      </w:pPr>
      <w:r w:rsidRPr="0075789B">
        <w:t>The output file is first generated when the VP is started</w:t>
      </w:r>
    </w:p>
    <w:p w14:paraId="65B94186" w14:textId="77777777" w:rsidR="00BF10F4" w:rsidRPr="0075789B" w:rsidRDefault="00BF10F4" w:rsidP="00A97125">
      <w:pPr>
        <w:numPr>
          <w:ilvl w:val="0"/>
          <w:numId w:val="116"/>
        </w:numPr>
      </w:pPr>
      <w:r w:rsidRPr="0075789B">
        <w:t>File is appended as each board exits and VP is calculated</w:t>
      </w:r>
    </w:p>
    <w:p w14:paraId="0F139663" w14:textId="2B8F0652" w:rsidR="00BF10F4" w:rsidRPr="0075789B" w:rsidRDefault="00BF10F4" w:rsidP="00A97125">
      <w:pPr>
        <w:numPr>
          <w:ilvl w:val="0"/>
          <w:numId w:val="116"/>
        </w:numPr>
      </w:pPr>
      <w:r w:rsidRPr="0075789B">
        <w:t>The default output file name is KIC_</w:t>
      </w:r>
      <w:r w:rsidR="00597827">
        <w:t>W</w:t>
      </w:r>
      <w:r w:rsidRPr="0075789B">
        <w:t>PI_LiveDataOutput.txt</w:t>
      </w:r>
    </w:p>
    <w:p w14:paraId="7D7D0C3C" w14:textId="77777777" w:rsidR="00BF10F4" w:rsidRPr="0075789B" w:rsidRDefault="00BF10F4" w:rsidP="00A97125">
      <w:pPr>
        <w:numPr>
          <w:ilvl w:val="0"/>
          <w:numId w:val="116"/>
        </w:numPr>
      </w:pPr>
      <w:r w:rsidRPr="0075789B">
        <w:t>The user can choose to define their own specific output file name</w:t>
      </w:r>
    </w:p>
    <w:p w14:paraId="414B4372" w14:textId="77777777" w:rsidR="00BF10F4" w:rsidRPr="0075789B" w:rsidRDefault="00BF10F4" w:rsidP="00A97125">
      <w:pPr>
        <w:numPr>
          <w:ilvl w:val="0"/>
          <w:numId w:val="113"/>
        </w:numPr>
      </w:pPr>
      <w:r w:rsidRPr="0075789B">
        <w:t>When default or user defined naming is selected, output file is overwritten when product changeover occurs</w:t>
      </w:r>
    </w:p>
    <w:p w14:paraId="7F674ABF" w14:textId="77777777" w:rsidR="00BF10F4" w:rsidRPr="0075789B" w:rsidRDefault="00BF10F4" w:rsidP="00A97125">
      <w:pPr>
        <w:numPr>
          <w:ilvl w:val="0"/>
          <w:numId w:val="116"/>
        </w:numPr>
      </w:pPr>
      <w:r w:rsidRPr="0075789B">
        <w:t>File name format can also be set to:  PRODUCT_YYMMDD_HH-MM-SS.txt</w:t>
      </w:r>
    </w:p>
    <w:p w14:paraId="38AB7587" w14:textId="77777777" w:rsidR="00BF10F4" w:rsidRPr="0075789B" w:rsidRDefault="00BF10F4" w:rsidP="00A97125">
      <w:pPr>
        <w:numPr>
          <w:ilvl w:val="0"/>
          <w:numId w:val="113"/>
        </w:numPr>
      </w:pPr>
      <w:r w:rsidRPr="0075789B">
        <w:t>When this naming is selected, a new file is generated when product changeover occurs</w:t>
      </w:r>
    </w:p>
    <w:p w14:paraId="24C88480" w14:textId="77777777" w:rsidR="00BF10F4" w:rsidRPr="0075789B" w:rsidRDefault="00BF10F4">
      <w:pPr>
        <w:pStyle w:val="Heading3"/>
      </w:pPr>
      <w:bookmarkStart w:id="1556" w:name="_Toc469335010"/>
      <w:bookmarkStart w:id="1557" w:name="_Toc504120439"/>
      <w:bookmarkStart w:id="1558" w:name="_Toc527644422"/>
      <w:bookmarkStart w:id="1559" w:name="_Toc528599521"/>
      <w:bookmarkStart w:id="1560" w:name="_Toc17993558"/>
      <w:bookmarkStart w:id="1561" w:name="_Toc37267276"/>
      <w:bookmarkStart w:id="1562" w:name="_Toc51666855"/>
      <w:r w:rsidRPr="0075789B">
        <w:t>LDO 1 Board 1 File (</w:t>
      </w:r>
      <w:r w:rsidR="000A7625">
        <w:t>TXT</w:t>
      </w:r>
      <w:r w:rsidRPr="0075789B">
        <w:t xml:space="preserve"> </w:t>
      </w:r>
      <w:r w:rsidR="000A7625">
        <w:t>format</w:t>
      </w:r>
      <w:r w:rsidRPr="0075789B">
        <w:t>)</w:t>
      </w:r>
      <w:bookmarkEnd w:id="1556"/>
      <w:bookmarkEnd w:id="1557"/>
      <w:bookmarkEnd w:id="1558"/>
      <w:bookmarkEnd w:id="1559"/>
      <w:bookmarkEnd w:id="1560"/>
      <w:bookmarkEnd w:id="1561"/>
      <w:bookmarkEnd w:id="1562"/>
    </w:p>
    <w:p w14:paraId="3B8FEEC7" w14:textId="77777777" w:rsidR="00BF10F4" w:rsidRPr="0075789B" w:rsidRDefault="0010099E" w:rsidP="00A97125">
      <w:pPr>
        <w:numPr>
          <w:ilvl w:val="0"/>
          <w:numId w:val="117"/>
        </w:numPr>
      </w:pPr>
      <w:r>
        <w:t xml:space="preserve">The output file type is a </w:t>
      </w:r>
      <w:r w:rsidR="00BF10F4" w:rsidRPr="0075789B">
        <w:t xml:space="preserve">.TXT </w:t>
      </w:r>
    </w:p>
    <w:p w14:paraId="1BC81EB0" w14:textId="28F24CD6" w:rsidR="00BF10F4" w:rsidRPr="0075789B" w:rsidRDefault="00BF10F4" w:rsidP="00A97125">
      <w:pPr>
        <w:numPr>
          <w:ilvl w:val="0"/>
          <w:numId w:val="117"/>
        </w:numPr>
      </w:pPr>
      <w:r w:rsidRPr="0075789B">
        <w:t>Separate individual file is generated as board exit</w:t>
      </w:r>
      <w:r w:rsidR="002332CB">
        <w:t>s</w:t>
      </w:r>
      <w:r w:rsidRPr="0075789B">
        <w:t xml:space="preserve"> and VP is calculated</w:t>
      </w:r>
    </w:p>
    <w:p w14:paraId="674E09F8" w14:textId="727A676F" w:rsidR="00BF10F4" w:rsidRPr="0075789B" w:rsidRDefault="00BF10F4" w:rsidP="00A97125">
      <w:pPr>
        <w:numPr>
          <w:ilvl w:val="0"/>
          <w:numId w:val="117"/>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SS_BarcodeString</w:t>
      </w:r>
      <w:proofErr w:type="spellEnd"/>
      <w:r w:rsidRPr="0075789B">
        <w:rPr>
          <w:rFonts w:eastAsia="Calibri"/>
        </w:rPr>
        <w:t xml:space="preserve"> (Barcode string included when applicable)</w:t>
      </w:r>
    </w:p>
    <w:p w14:paraId="37E16C99" w14:textId="77777777" w:rsidR="00BF10F4" w:rsidRPr="0075789B" w:rsidRDefault="00BF10F4" w:rsidP="00A97125">
      <w:pPr>
        <w:numPr>
          <w:ilvl w:val="0"/>
          <w:numId w:val="117"/>
        </w:numPr>
      </w:pPr>
      <w:r w:rsidRPr="0075789B">
        <w:t>User cannot change file name</w:t>
      </w:r>
      <w:r w:rsidR="000A7625">
        <w:t xml:space="preserve"> – with exception of not including barcode in file name</w:t>
      </w:r>
    </w:p>
    <w:p w14:paraId="5E100CEF" w14:textId="77777777" w:rsidR="00BF10F4" w:rsidRPr="0075789B" w:rsidRDefault="00BF10F4">
      <w:pPr>
        <w:pStyle w:val="Heading3"/>
      </w:pPr>
      <w:bookmarkStart w:id="1563" w:name="_Toc469335011"/>
      <w:bookmarkStart w:id="1564" w:name="_Toc504120440"/>
      <w:bookmarkStart w:id="1565" w:name="_Toc527644423"/>
      <w:bookmarkStart w:id="1566" w:name="_Toc528599522"/>
      <w:bookmarkStart w:id="1567" w:name="_Toc17993559"/>
      <w:bookmarkStart w:id="1568" w:name="_Toc37267277"/>
      <w:bookmarkStart w:id="1569" w:name="_Toc51666856"/>
      <w:r w:rsidRPr="0075789B">
        <w:t>LDO 1 Board 1 File</w:t>
      </w:r>
      <w:r w:rsidR="000A7625">
        <w:t xml:space="preserve"> (XML format)</w:t>
      </w:r>
      <w:bookmarkEnd w:id="1563"/>
      <w:bookmarkEnd w:id="1564"/>
      <w:bookmarkEnd w:id="1565"/>
      <w:bookmarkEnd w:id="1566"/>
      <w:bookmarkEnd w:id="1567"/>
      <w:bookmarkEnd w:id="1568"/>
      <w:bookmarkEnd w:id="1569"/>
    </w:p>
    <w:p w14:paraId="28CD277C" w14:textId="77777777" w:rsidR="00BF10F4" w:rsidRPr="0075789B" w:rsidRDefault="00BD2F8E" w:rsidP="00A97125">
      <w:pPr>
        <w:numPr>
          <w:ilvl w:val="0"/>
          <w:numId w:val="118"/>
        </w:numPr>
      </w:pPr>
      <w:r>
        <w:t>The output file type is a</w:t>
      </w:r>
      <w:r w:rsidR="00BF10F4" w:rsidRPr="0075789B">
        <w:t xml:space="preserve"> .XML file</w:t>
      </w:r>
    </w:p>
    <w:p w14:paraId="617080C9" w14:textId="5CDF0848" w:rsidR="00BF10F4" w:rsidRPr="0075789B" w:rsidRDefault="00BF10F4" w:rsidP="00A97125">
      <w:pPr>
        <w:numPr>
          <w:ilvl w:val="0"/>
          <w:numId w:val="118"/>
        </w:numPr>
      </w:pPr>
      <w:r w:rsidRPr="0075789B">
        <w:t>Separate individual file is generated as board exits and VP is calculated</w:t>
      </w:r>
    </w:p>
    <w:p w14:paraId="34097676" w14:textId="734D8ED7" w:rsidR="00BF10F4" w:rsidRPr="0075789B" w:rsidRDefault="00BF10F4" w:rsidP="00A971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Name_YYMMDD_HH</w:t>
      </w:r>
      <w:proofErr w:type="spellEnd"/>
      <w:r w:rsidRPr="0075789B">
        <w:rPr>
          <w:rFonts w:eastAsia="Calibri"/>
        </w:rPr>
        <w:t>-MM-</w:t>
      </w:r>
      <w:proofErr w:type="spellStart"/>
      <w:r w:rsidRPr="0075789B">
        <w:rPr>
          <w:rFonts w:eastAsia="Calibri"/>
        </w:rPr>
        <w:t>S</w:t>
      </w:r>
      <w:r w:rsidR="00BD2F8E">
        <w:rPr>
          <w:rFonts w:eastAsia="Calibri"/>
        </w:rPr>
        <w:t>S_BarcodeString</w:t>
      </w:r>
      <w:proofErr w:type="spellEnd"/>
      <w:r w:rsidRPr="0075789B">
        <w:rPr>
          <w:rFonts w:eastAsia="Calibri"/>
        </w:rPr>
        <w:t xml:space="preserve"> (Barcode string included when applicable)</w:t>
      </w:r>
    </w:p>
    <w:p w14:paraId="6A1265BB" w14:textId="77777777" w:rsidR="00BF10F4" w:rsidRDefault="00BF10F4" w:rsidP="00A97125">
      <w:pPr>
        <w:numPr>
          <w:ilvl w:val="0"/>
          <w:numId w:val="118"/>
        </w:numPr>
      </w:pPr>
      <w:r w:rsidRPr="0075789B">
        <w:t>User cannot change file name</w:t>
      </w:r>
      <w:r w:rsidR="000A7625">
        <w:t xml:space="preserve"> – with exception of not including barcode in file name</w:t>
      </w:r>
    </w:p>
    <w:p w14:paraId="5ED5A11B" w14:textId="77777777" w:rsidR="000A7625" w:rsidRPr="0075789B" w:rsidRDefault="000A7625">
      <w:pPr>
        <w:pStyle w:val="Heading3"/>
      </w:pPr>
      <w:bookmarkStart w:id="1570" w:name="_Toc504120441"/>
      <w:bookmarkStart w:id="1571" w:name="_Toc527644424"/>
      <w:bookmarkStart w:id="1572" w:name="_Toc528599523"/>
      <w:bookmarkStart w:id="1573" w:name="_Toc17993560"/>
      <w:bookmarkStart w:id="1574" w:name="_Toc37267278"/>
      <w:bookmarkStart w:id="1575" w:name="_Toc51666857"/>
      <w:r>
        <w:t xml:space="preserve">LDO </w:t>
      </w:r>
      <w:r w:rsidRPr="0075789B">
        <w:t>1 Board 1 File</w:t>
      </w:r>
      <w:r>
        <w:t xml:space="preserve"> (CSV format</w:t>
      </w:r>
      <w:r w:rsidR="00F05C52">
        <w:t>)</w:t>
      </w:r>
      <w:bookmarkEnd w:id="1570"/>
      <w:bookmarkEnd w:id="1571"/>
      <w:bookmarkEnd w:id="1572"/>
      <w:bookmarkEnd w:id="1573"/>
      <w:bookmarkEnd w:id="1574"/>
      <w:bookmarkEnd w:id="1575"/>
    </w:p>
    <w:p w14:paraId="44927169" w14:textId="77777777" w:rsidR="000A7625" w:rsidRPr="0075789B" w:rsidRDefault="00BD2F8E" w:rsidP="000A7625">
      <w:pPr>
        <w:numPr>
          <w:ilvl w:val="0"/>
          <w:numId w:val="118"/>
        </w:numPr>
      </w:pPr>
      <w:r>
        <w:t>The output file type is a</w:t>
      </w:r>
      <w:r w:rsidR="000A7625">
        <w:t xml:space="preserve"> .CSV</w:t>
      </w:r>
      <w:r w:rsidR="000A7625" w:rsidRPr="0075789B">
        <w:t xml:space="preserve"> file</w:t>
      </w:r>
    </w:p>
    <w:p w14:paraId="41159280" w14:textId="016DC266" w:rsidR="000A7625" w:rsidRPr="0075789B" w:rsidRDefault="000A7625" w:rsidP="000A7625">
      <w:pPr>
        <w:numPr>
          <w:ilvl w:val="0"/>
          <w:numId w:val="118"/>
        </w:numPr>
      </w:pPr>
      <w:r w:rsidRPr="0075789B">
        <w:t>Separate individual file is generated as board exits and VP is calculated</w:t>
      </w:r>
    </w:p>
    <w:p w14:paraId="73A20BAB" w14:textId="6AC772EE" w:rsidR="000A7625" w:rsidRPr="0075789B" w:rsidRDefault="000A7625" w:rsidP="000A7625">
      <w:pPr>
        <w:numPr>
          <w:ilvl w:val="0"/>
          <w:numId w:val="118"/>
        </w:numPr>
      </w:pPr>
      <w:r w:rsidRPr="0075789B">
        <w:t xml:space="preserve">File name is </w:t>
      </w:r>
      <w:proofErr w:type="spellStart"/>
      <w:r w:rsidRPr="0075789B">
        <w:rPr>
          <w:rFonts w:eastAsia="Calibri"/>
        </w:rPr>
        <w:t>ProductName_</w:t>
      </w:r>
      <w:r w:rsidR="008511FF">
        <w:rPr>
          <w:rFonts w:eastAsia="Calibri"/>
        </w:rPr>
        <w:t>Machine</w:t>
      </w:r>
      <w:r w:rsidRPr="0075789B">
        <w:rPr>
          <w:rFonts w:eastAsia="Calibri"/>
        </w:rPr>
        <w:t>Name</w:t>
      </w:r>
      <w:r w:rsidR="00BD2F8E">
        <w:rPr>
          <w:rFonts w:eastAsia="Calibri"/>
        </w:rPr>
        <w:t>_YYMMDD_HH</w:t>
      </w:r>
      <w:proofErr w:type="spellEnd"/>
      <w:r w:rsidR="00BD2F8E">
        <w:rPr>
          <w:rFonts w:eastAsia="Calibri"/>
        </w:rPr>
        <w:t>-MM-</w:t>
      </w:r>
      <w:proofErr w:type="spellStart"/>
      <w:r w:rsidR="00BD2F8E">
        <w:rPr>
          <w:rFonts w:eastAsia="Calibri"/>
        </w:rPr>
        <w:t>SS_BarcodeString</w:t>
      </w:r>
      <w:proofErr w:type="spellEnd"/>
      <w:r w:rsidR="00BD2F8E">
        <w:rPr>
          <w:rFonts w:eastAsia="Calibri"/>
        </w:rPr>
        <w:t xml:space="preserve"> </w:t>
      </w:r>
      <w:r w:rsidRPr="0075789B">
        <w:rPr>
          <w:rFonts w:eastAsia="Calibri"/>
        </w:rPr>
        <w:t>(Barcode string included when applicable)</w:t>
      </w:r>
    </w:p>
    <w:p w14:paraId="530D5DFD" w14:textId="36306E9C" w:rsidR="000A7625" w:rsidRPr="0075789B" w:rsidRDefault="000A7625" w:rsidP="00EC251F">
      <w:pPr>
        <w:numPr>
          <w:ilvl w:val="0"/>
          <w:numId w:val="118"/>
        </w:numPr>
      </w:pPr>
      <w:r w:rsidRPr="0075789B">
        <w:t>User cannot change file name</w:t>
      </w:r>
      <w:r>
        <w:t xml:space="preserve"> – with exception of not including barcode in file name</w:t>
      </w:r>
    </w:p>
    <w:p w14:paraId="7BC1D2C6" w14:textId="77777777" w:rsidR="000A7625" w:rsidRPr="000843D2" w:rsidRDefault="000A7625" w:rsidP="0075789B">
      <w:pPr>
        <w:rPr>
          <w:rFonts w:ascii="Trebuchet MS" w:hAnsi="Trebuchet MS"/>
          <w:sz w:val="24"/>
          <w:szCs w:val="24"/>
        </w:rPr>
      </w:pPr>
    </w:p>
    <w:p w14:paraId="55BFE113" w14:textId="77777777" w:rsidR="00BF10F4" w:rsidRPr="0075789B" w:rsidRDefault="000C16B3" w:rsidP="00D36D96">
      <w:pPr>
        <w:pStyle w:val="Heading2"/>
      </w:pPr>
      <w:bookmarkStart w:id="1576" w:name="_Configure_LDO"/>
      <w:bookmarkStart w:id="1577" w:name="_Toc469335012"/>
      <w:bookmarkStart w:id="1578" w:name="_Toc504120442"/>
      <w:bookmarkStart w:id="1579" w:name="_Toc527644425"/>
      <w:bookmarkStart w:id="1580" w:name="_Toc528599524"/>
      <w:bookmarkStart w:id="1581" w:name="_Toc17993561"/>
      <w:bookmarkStart w:id="1582" w:name="_Toc37267279"/>
      <w:bookmarkStart w:id="1583" w:name="_Toc51666665"/>
      <w:bookmarkStart w:id="1584" w:name="_Toc51666858"/>
      <w:bookmarkEnd w:id="1576"/>
      <w:r>
        <w:lastRenderedPageBreak/>
        <w:t>Configure</w:t>
      </w:r>
      <w:r w:rsidR="00BF10F4" w:rsidRPr="0075789B">
        <w:t xml:space="preserve"> LDO</w:t>
      </w:r>
      <w:bookmarkEnd w:id="1577"/>
      <w:bookmarkEnd w:id="1578"/>
      <w:bookmarkEnd w:id="1579"/>
      <w:bookmarkEnd w:id="1580"/>
      <w:bookmarkEnd w:id="1581"/>
      <w:bookmarkEnd w:id="1582"/>
      <w:bookmarkEnd w:id="1583"/>
      <w:bookmarkEnd w:id="1584"/>
    </w:p>
    <w:p w14:paraId="3D2A8C84" w14:textId="73AF86C4" w:rsidR="00BF10F4" w:rsidRPr="0075789B" w:rsidRDefault="00BF10F4" w:rsidP="00A97125">
      <w:pPr>
        <w:numPr>
          <w:ilvl w:val="0"/>
          <w:numId w:val="119"/>
        </w:numPr>
      </w:pPr>
      <w:r w:rsidRPr="0075789B">
        <w:t xml:space="preserve">With the </w:t>
      </w:r>
      <w:r w:rsidR="002332CB">
        <w:t>WPI</w:t>
      </w:r>
      <w:r w:rsidRPr="0075789B">
        <w:t xml:space="preserve"> software shut down, browse to the C:\</w:t>
      </w:r>
      <w:r w:rsidR="002332CB">
        <w:t>W</w:t>
      </w:r>
      <w:r w:rsidRPr="0075789B">
        <w:t>PI folder and run the ConfigurationProgram.exe application, and select the LDO tab:</w:t>
      </w:r>
    </w:p>
    <w:p w14:paraId="27CE862F" w14:textId="748FF48D" w:rsidR="002332CB" w:rsidRDefault="002332CB" w:rsidP="00EC251F">
      <w:pPr>
        <w:jc w:val="center"/>
      </w:pPr>
      <w:r>
        <w:rPr>
          <w:noProof/>
        </w:rPr>
        <mc:AlternateContent>
          <mc:Choice Requires="wps">
            <w:drawing>
              <wp:anchor distT="0" distB="0" distL="114300" distR="114300" simplePos="0" relativeHeight="251664384" behindDoc="0" locked="0" layoutInCell="1" allowOverlap="1" wp14:anchorId="3ED34E28" wp14:editId="2AC2A34A">
                <wp:simplePos x="0" y="0"/>
                <wp:positionH relativeFrom="column">
                  <wp:posOffset>2896422</wp:posOffset>
                </wp:positionH>
                <wp:positionV relativeFrom="paragraph">
                  <wp:posOffset>133350</wp:posOffset>
                </wp:positionV>
                <wp:extent cx="330413" cy="207469"/>
                <wp:effectExtent l="19050" t="19050" r="12700" b="21590"/>
                <wp:wrapNone/>
                <wp:docPr id="2076" name="Rectangle 2076"/>
                <wp:cNvGraphicFramePr/>
                <a:graphic xmlns:a="http://schemas.openxmlformats.org/drawingml/2006/main">
                  <a:graphicData uri="http://schemas.microsoft.com/office/word/2010/wordprocessingShape">
                    <wps:wsp>
                      <wps:cNvSpPr/>
                      <wps:spPr>
                        <a:xfrm>
                          <a:off x="0" y="0"/>
                          <a:ext cx="330413" cy="2074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4C3DF" id="Rectangle 2076" o:spid="_x0000_s1026" style="position:absolute;margin-left:228.05pt;margin-top:10.5pt;width:26pt;height:16.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nLngIAAJQ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" filled="f" strokecolor="red" strokeweight="2.25pt"/>
            </w:pict>
          </mc:Fallback>
        </mc:AlternateContent>
      </w:r>
      <w:r w:rsidR="000A7625">
        <w:rPr>
          <w:noProof/>
        </w:rPr>
        <w:drawing>
          <wp:inline distT="0" distB="0" distL="0" distR="0" wp14:anchorId="6953A489" wp14:editId="07FF13A5">
            <wp:extent cx="3524143" cy="3346704"/>
            <wp:effectExtent l="0" t="0" r="635" b="6350"/>
            <wp:docPr id="4831" name="Picture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O tab.png"/>
                    <pic:cNvPicPr/>
                  </pic:nvPicPr>
                  <pic:blipFill>
                    <a:blip r:embed="rId191">
                      <a:extLst>
                        <a:ext uri="{28A0092B-C50C-407E-A947-70E740481C1C}">
                          <a14:useLocalDpi xmlns:a14="http://schemas.microsoft.com/office/drawing/2010/main" val="0"/>
                        </a:ext>
                      </a:extLst>
                    </a:blip>
                    <a:stretch>
                      <a:fillRect/>
                    </a:stretch>
                  </pic:blipFill>
                  <pic:spPr>
                    <a:xfrm>
                      <a:off x="0" y="0"/>
                      <a:ext cx="3524143" cy="3346704"/>
                    </a:xfrm>
                    <a:prstGeom prst="rect">
                      <a:avLst/>
                    </a:prstGeom>
                  </pic:spPr>
                </pic:pic>
              </a:graphicData>
            </a:graphic>
          </wp:inline>
        </w:drawing>
      </w:r>
      <w:r w:rsidRPr="0075789B">
        <w:t xml:space="preserve"> </w:t>
      </w:r>
    </w:p>
    <w:p w14:paraId="45160871" w14:textId="77777777" w:rsidR="002332CB" w:rsidRPr="0075789B" w:rsidRDefault="002332CB" w:rsidP="00EC251F"/>
    <w:p w14:paraId="2F066512" w14:textId="77777777" w:rsidR="00C80C0F" w:rsidRPr="0075789B" w:rsidRDefault="00C80C0F" w:rsidP="00A97125">
      <w:pPr>
        <w:numPr>
          <w:ilvl w:val="0"/>
          <w:numId w:val="119"/>
        </w:numPr>
      </w:pPr>
      <w:r w:rsidRPr="0075789B">
        <w:t>Check the “Enable Live Data Output” checkbox</w:t>
      </w:r>
    </w:p>
    <w:p w14:paraId="2360282D" w14:textId="51A5B145" w:rsidR="00BF10F4" w:rsidRDefault="00BF10F4" w:rsidP="00A97125">
      <w:pPr>
        <w:numPr>
          <w:ilvl w:val="0"/>
          <w:numId w:val="119"/>
        </w:numPr>
      </w:pPr>
      <w:r w:rsidRPr="0075789B">
        <w:t>Select the desired Format</w:t>
      </w:r>
    </w:p>
    <w:p w14:paraId="6119839B" w14:textId="59596593" w:rsidR="002332CB" w:rsidRDefault="002332CB" w:rsidP="00EC251F">
      <w:pPr>
        <w:pStyle w:val="ListParagraph"/>
        <w:ind w:left="360"/>
      </w:pPr>
      <w:r w:rsidRPr="002332CB">
        <w:rPr>
          <w:b/>
          <w:u w:val="single"/>
        </w:rPr>
        <w:t>Note:</w:t>
      </w:r>
      <w:r w:rsidRPr="0075789B">
        <w:t xml:space="preserve"> </w:t>
      </w:r>
      <w:r>
        <w:t xml:space="preserve">You can view samples of each output type by clicking on the </w:t>
      </w:r>
      <w:r>
        <w:rPr>
          <w:i/>
          <w:iCs/>
        </w:rPr>
        <w:t>Open</w:t>
      </w:r>
      <w:r>
        <w:t xml:space="preserve"> button to the left of a selection</w:t>
      </w:r>
      <w:r w:rsidRPr="0075789B">
        <w:t xml:space="preserve">. </w:t>
      </w:r>
    </w:p>
    <w:p w14:paraId="5C8E7B35" w14:textId="77777777" w:rsidR="002332CB" w:rsidRPr="0075789B" w:rsidRDefault="002332CB" w:rsidP="00EC251F">
      <w:pPr>
        <w:ind w:left="360"/>
      </w:pPr>
    </w:p>
    <w:p w14:paraId="3AF20883" w14:textId="77777777" w:rsidR="00BF10F4" w:rsidRPr="0075789B" w:rsidRDefault="00BF10F4" w:rsidP="00A97125">
      <w:pPr>
        <w:numPr>
          <w:ilvl w:val="0"/>
          <w:numId w:val="119"/>
        </w:numPr>
      </w:pPr>
      <w:r w:rsidRPr="0075789B">
        <w:t>The type of Format chosen will affect what naming structure for file will be used (See Details of Output Files above).</w:t>
      </w:r>
      <w:r w:rsidR="000A7625">
        <w:t xml:space="preserve"> </w:t>
      </w:r>
    </w:p>
    <w:p w14:paraId="723D4BF9" w14:textId="77777777" w:rsidR="00BF10F4" w:rsidRPr="007A2015" w:rsidRDefault="00BF10F4" w:rsidP="00A97125">
      <w:pPr>
        <w:numPr>
          <w:ilvl w:val="0"/>
          <w:numId w:val="119"/>
        </w:numPr>
      </w:pPr>
      <w:r w:rsidRPr="0075789B">
        <w:t>Select the destination path for the output file by clicking on the Browse button.</w:t>
      </w:r>
      <w:r w:rsidR="00794EAE">
        <w:t xml:space="preserve"> </w:t>
      </w:r>
      <w:r w:rsidR="00794EAE" w:rsidRPr="007A2015">
        <w:t>This needs to be a location on the local drive.</w:t>
      </w:r>
    </w:p>
    <w:p w14:paraId="34988D1D" w14:textId="77777777" w:rsidR="00BF10F4" w:rsidRPr="0075789B" w:rsidRDefault="00BF10F4" w:rsidP="00A97125">
      <w:pPr>
        <w:numPr>
          <w:ilvl w:val="0"/>
          <w:numId w:val="119"/>
        </w:numPr>
      </w:pPr>
      <w:r w:rsidRPr="0075789B">
        <w:t>“Max File Size” lets you specify how large the LDO output file can get before a new one is started.</w:t>
      </w:r>
    </w:p>
    <w:p w14:paraId="5B6A5C89" w14:textId="77777777" w:rsidR="00BF10F4" w:rsidRPr="0075789B" w:rsidRDefault="00BF10F4" w:rsidP="0075789B"/>
    <w:p w14:paraId="1A6CED28" w14:textId="2819E360" w:rsidR="00BF10F4" w:rsidRDefault="00BF10F4" w:rsidP="0075789B">
      <w:r w:rsidRPr="0075789B">
        <w:t xml:space="preserve"> If a VP is running for an extended amount of time,</w:t>
      </w:r>
      <w:r w:rsidR="002332CB">
        <w:t xml:space="preserve"> and the Tab or Comma separated for WordPad or Excel is being used,</w:t>
      </w:r>
      <w:r w:rsidRPr="0075789B">
        <w:t xml:space="preserve"> once the maximum file size is reached a new file will be generated and the new file name will be appended with a _# </w:t>
      </w:r>
      <w:r w:rsidR="002332CB">
        <w:t>after the file name.</w:t>
      </w:r>
    </w:p>
    <w:p w14:paraId="5FD2D4E5" w14:textId="0434A1CF" w:rsidR="00BF10F4" w:rsidRPr="00BF10F4" w:rsidRDefault="00BF10F4" w:rsidP="0075789B"/>
    <w:p w14:paraId="363E4C54" w14:textId="77777777" w:rsidR="00CF34F1" w:rsidRDefault="0073547B" w:rsidP="00D36D96">
      <w:pPr>
        <w:pStyle w:val="Heading2"/>
      </w:pPr>
      <w:r>
        <w:br w:type="page"/>
      </w:r>
      <w:bookmarkStart w:id="1585" w:name="_Toc469335013"/>
      <w:bookmarkStart w:id="1586" w:name="_Toc504120443"/>
      <w:bookmarkStart w:id="1587" w:name="_Toc527644426"/>
      <w:bookmarkStart w:id="1588" w:name="_Toc528599525"/>
      <w:bookmarkStart w:id="1589" w:name="_Toc17993562"/>
      <w:bookmarkStart w:id="1590" w:name="_Toc37267280"/>
      <w:bookmarkStart w:id="1591" w:name="_Toc51666666"/>
      <w:bookmarkStart w:id="1592" w:name="_Toc51666859"/>
      <w:r w:rsidR="00CF34F1">
        <w:lastRenderedPageBreak/>
        <w:t>Delet</w:t>
      </w:r>
      <w:r w:rsidR="0075789B">
        <w:t>e</w:t>
      </w:r>
      <w:r w:rsidR="00CF34F1">
        <w:t xml:space="preserve"> </w:t>
      </w:r>
      <w:r w:rsidR="00BB1720">
        <w:t xml:space="preserve">Accumulated </w:t>
      </w:r>
      <w:r w:rsidR="00CF34F1">
        <w:t xml:space="preserve">LDO </w:t>
      </w:r>
      <w:r w:rsidR="00BB1720">
        <w:t>Files</w:t>
      </w:r>
      <w:bookmarkEnd w:id="1520"/>
      <w:bookmarkEnd w:id="1521"/>
      <w:bookmarkEnd w:id="1522"/>
      <w:bookmarkEnd w:id="1585"/>
      <w:bookmarkEnd w:id="1586"/>
      <w:bookmarkEnd w:id="1587"/>
      <w:bookmarkEnd w:id="1588"/>
      <w:bookmarkEnd w:id="1589"/>
      <w:bookmarkEnd w:id="1590"/>
      <w:bookmarkEnd w:id="1591"/>
      <w:bookmarkEnd w:id="1592"/>
    </w:p>
    <w:p w14:paraId="0F030504" w14:textId="77777777" w:rsidR="00CF34F1" w:rsidRDefault="00CF34F1" w:rsidP="00CF34F1">
      <w:r>
        <w:t xml:space="preserve">In time, accumulating LDO files can take up too much hard disk space and need to be deleted.  The software provides an </w:t>
      </w:r>
      <w:r w:rsidRPr="00340FEC">
        <w:rPr>
          <w:i/>
        </w:rPr>
        <w:t>Auto Delete</w:t>
      </w:r>
      <w:r>
        <w:t xml:space="preserve"> function that lets you specify time intervals for automated file purging.  You can specify a maximum number of days–up to 182</w:t>
      </w:r>
      <w:r w:rsidR="00A308B8">
        <w:t>7</w:t>
      </w:r>
      <w:r>
        <w:t xml:space="preserve"> (five years)–that the system retains the files before automatic purging.  You c</w:t>
      </w:r>
      <w:r w:rsidR="00A308B8">
        <w:t>an also select a time in the 24-</w:t>
      </w:r>
      <w:r>
        <w:t xml:space="preserve">hour cycle for the system to automatically check for files that exceed the maximum day limit. </w:t>
      </w:r>
    </w:p>
    <w:p w14:paraId="01E41D69" w14:textId="77777777" w:rsidR="0075789B" w:rsidRDefault="0075789B" w:rsidP="00CF34F1"/>
    <w:p w14:paraId="2748E60A" w14:textId="7230440F" w:rsidR="00CF34F1" w:rsidRDefault="00CF34F1" w:rsidP="00A97125">
      <w:pPr>
        <w:pStyle w:val="ListNumber4"/>
        <w:numPr>
          <w:ilvl w:val="0"/>
          <w:numId w:val="65"/>
        </w:numPr>
      </w:pPr>
      <w:r>
        <w:t xml:space="preserve">In the </w:t>
      </w:r>
      <w:r w:rsidR="002332CB">
        <w:t>W</w:t>
      </w:r>
      <w:r>
        <w:t xml:space="preserve">PI folder, double-click on the </w:t>
      </w:r>
      <w:proofErr w:type="spellStart"/>
      <w:r w:rsidRPr="00FF6363">
        <w:rPr>
          <w:b/>
        </w:rPr>
        <w:t>AutoDelete</w:t>
      </w:r>
      <w:proofErr w:type="spellEnd"/>
      <w:r>
        <w:t xml:space="preserve"> icon.  </w:t>
      </w:r>
      <w:r w:rsidR="00DD450D" w:rsidRPr="00CF34F1">
        <w:rPr>
          <w:noProof/>
          <w:position w:val="-8"/>
        </w:rPr>
        <w:drawing>
          <wp:inline distT="0" distB="0" distL="0" distR="0" wp14:anchorId="4821068D" wp14:editId="4BCE776E">
            <wp:extent cx="838200" cy="171450"/>
            <wp:effectExtent l="0" t="0" r="0" b="0"/>
            <wp:docPr id="275" name="Picture 10" descr="\\RND\RND_Service\For DaveK\RPI\RPI Graphics\V 1.4\AutoDelete Ap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ND\RND_Service\For DaveK\RPI\RPI Graphics\V 1.4\AutoDelete App icon.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38200" cy="171450"/>
                    </a:xfrm>
                    <a:prstGeom prst="rect">
                      <a:avLst/>
                    </a:prstGeom>
                    <a:noFill/>
                    <a:ln>
                      <a:noFill/>
                    </a:ln>
                  </pic:spPr>
                </pic:pic>
              </a:graphicData>
            </a:graphic>
          </wp:inline>
        </w:drawing>
      </w:r>
    </w:p>
    <w:p w14:paraId="32ADDD83" w14:textId="77777777" w:rsidR="00CF34F1" w:rsidRDefault="00CF34F1" w:rsidP="00EC2531">
      <w:r>
        <w:t>The Auto Delete LDO files screen appears:</w:t>
      </w:r>
    </w:p>
    <w:p w14:paraId="5317A6D5" w14:textId="77777777" w:rsidR="00CF34F1" w:rsidRDefault="00DD450D" w:rsidP="00265668">
      <w:pPr>
        <w:jc w:val="center"/>
        <w:rPr>
          <w:noProof/>
        </w:rPr>
      </w:pPr>
      <w:r w:rsidRPr="005A0539">
        <w:rPr>
          <w:noProof/>
        </w:rPr>
        <w:drawing>
          <wp:inline distT="0" distB="0" distL="0" distR="0" wp14:anchorId="7E448525" wp14:editId="4AC893DF">
            <wp:extent cx="2406650" cy="1885950"/>
            <wp:effectExtent l="0" t="0" r="0" b="0"/>
            <wp:docPr id="276" name="Picture 9" descr="C:\Users\dklueck\Desktop\Auto Delete LDO files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lueck\Desktop\Auto Delete LDO files screen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06650" cy="1885950"/>
                    </a:xfrm>
                    <a:prstGeom prst="rect">
                      <a:avLst/>
                    </a:prstGeom>
                    <a:noFill/>
                    <a:ln>
                      <a:noFill/>
                    </a:ln>
                  </pic:spPr>
                </pic:pic>
              </a:graphicData>
            </a:graphic>
          </wp:inline>
        </w:drawing>
      </w:r>
    </w:p>
    <w:p w14:paraId="4D6814B7" w14:textId="77777777" w:rsidR="00E710D7" w:rsidRDefault="00E710D7" w:rsidP="00EC2531"/>
    <w:p w14:paraId="2CEF9A6E" w14:textId="77777777" w:rsidR="00CF34F1" w:rsidRDefault="00CF34F1" w:rsidP="005E5BCC">
      <w:pPr>
        <w:pStyle w:val="ListNumber4"/>
        <w:numPr>
          <w:ilvl w:val="0"/>
          <w:numId w:val="28"/>
        </w:numPr>
        <w:spacing w:after="120"/>
      </w:pPr>
      <w:r>
        <w:t xml:space="preserve">Click in the </w:t>
      </w:r>
      <w:r w:rsidRPr="006D0F13">
        <w:rPr>
          <w:i/>
        </w:rPr>
        <w:t>Max days to exist</w:t>
      </w:r>
      <w:r>
        <w:t xml:space="preserve"> field, and type in a new value.</w:t>
      </w:r>
    </w:p>
    <w:p w14:paraId="7F0441A7" w14:textId="77777777" w:rsidR="00CF34F1" w:rsidRDefault="00DD450D" w:rsidP="00CF34F1">
      <w:pPr>
        <w:pStyle w:val="ListNumber4"/>
        <w:numPr>
          <w:ilvl w:val="0"/>
          <w:numId w:val="0"/>
        </w:numPr>
        <w:ind w:left="720"/>
      </w:pPr>
      <w:r w:rsidRPr="005A0539">
        <w:rPr>
          <w:noProof/>
        </w:rPr>
        <w:drawing>
          <wp:inline distT="0" distB="0" distL="0" distR="0" wp14:anchorId="27928B54" wp14:editId="0BDDB4D8">
            <wp:extent cx="2254250" cy="501650"/>
            <wp:effectExtent l="0" t="0" r="0" b="0"/>
            <wp:docPr id="277" name="Picture 12" descr="C:\Users\dklueck\Desktop\Auto Delete LDO max time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lueck\Desktop\Auto Delete LDO max time lim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54250" cy="501650"/>
                    </a:xfrm>
                    <a:prstGeom prst="rect">
                      <a:avLst/>
                    </a:prstGeom>
                    <a:noFill/>
                    <a:ln>
                      <a:noFill/>
                    </a:ln>
                  </pic:spPr>
                </pic:pic>
              </a:graphicData>
            </a:graphic>
          </wp:inline>
        </w:drawing>
      </w:r>
    </w:p>
    <w:p w14:paraId="61579FBF" w14:textId="77777777" w:rsidR="00CF34F1" w:rsidRDefault="00CF34F1" w:rsidP="00CF34F1">
      <w:pPr>
        <w:pStyle w:val="ListNumber4"/>
        <w:numPr>
          <w:ilvl w:val="0"/>
          <w:numId w:val="0"/>
        </w:numPr>
      </w:pPr>
    </w:p>
    <w:tbl>
      <w:tblPr>
        <w:tblW w:w="0" w:type="auto"/>
        <w:tblLook w:val="04A0" w:firstRow="1" w:lastRow="0" w:firstColumn="1" w:lastColumn="0" w:noHBand="0" w:noVBand="1"/>
      </w:tblPr>
      <w:tblGrid>
        <w:gridCol w:w="6498"/>
        <w:gridCol w:w="3078"/>
      </w:tblGrid>
      <w:tr w:rsidR="00CF34F1" w14:paraId="26FCE262" w14:textId="77777777" w:rsidTr="0013213B">
        <w:tc>
          <w:tcPr>
            <w:tcW w:w="6498" w:type="dxa"/>
            <w:shd w:val="clear" w:color="auto" w:fill="auto"/>
          </w:tcPr>
          <w:p w14:paraId="79985ACB" w14:textId="40AFE6B0" w:rsidR="00CF34F1" w:rsidRDefault="00CF34F1" w:rsidP="005E5BCC">
            <w:pPr>
              <w:pStyle w:val="ListNumber4"/>
              <w:numPr>
                <w:ilvl w:val="0"/>
                <w:numId w:val="28"/>
              </w:numPr>
              <w:spacing w:after="120"/>
            </w:pPr>
            <w:r>
              <w:t xml:space="preserve">Use the </w:t>
            </w:r>
            <w:r w:rsidR="002332CB">
              <w:t>drop-down</w:t>
            </w:r>
            <w:r>
              <w:t xml:space="preserve"> list to select an hour during the day to check for old files.</w:t>
            </w:r>
          </w:p>
          <w:p w14:paraId="64E019FA" w14:textId="77777777" w:rsidR="00CF34F1" w:rsidRDefault="00CF34F1" w:rsidP="0013213B">
            <w:pPr>
              <w:pStyle w:val="ListNumber4"/>
              <w:numPr>
                <w:ilvl w:val="0"/>
                <w:numId w:val="0"/>
              </w:numPr>
              <w:spacing w:after="120"/>
              <w:ind w:left="360"/>
            </w:pPr>
            <w:r>
              <w:t xml:space="preserve">  </w:t>
            </w:r>
            <w:r w:rsidR="00DD450D" w:rsidRPr="005A0539">
              <w:rPr>
                <w:noProof/>
              </w:rPr>
              <w:drawing>
                <wp:inline distT="0" distB="0" distL="0" distR="0" wp14:anchorId="30673616" wp14:editId="536F8C59">
                  <wp:extent cx="3644900" cy="736600"/>
                  <wp:effectExtent l="0" t="0" r="0" b="6350"/>
                  <wp:docPr id="278" name="Picture 15" descr="C:\Users\dklueck\Desktop\Auto Delete LDO time to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Auto Delete LDO time to check2.png"/>
                          <pic:cNvPicPr>
                            <a:picLocks noChangeAspect="1" noChangeArrowheads="1"/>
                          </pic:cNvPicPr>
                        </pic:nvPicPr>
                        <pic:blipFill>
                          <a:blip r:embed="rId195" cstate="print">
                            <a:extLst>
                              <a:ext uri="{28A0092B-C50C-407E-A947-70E740481C1C}">
                                <a14:useLocalDpi xmlns:a14="http://schemas.microsoft.com/office/drawing/2010/main" val="0"/>
                              </a:ext>
                            </a:extLst>
                          </a:blip>
                          <a:srcRect t="16231"/>
                          <a:stretch>
                            <a:fillRect/>
                          </a:stretch>
                        </pic:blipFill>
                        <pic:spPr bwMode="auto">
                          <a:xfrm>
                            <a:off x="0" y="0"/>
                            <a:ext cx="3644900" cy="736600"/>
                          </a:xfrm>
                          <a:prstGeom prst="rect">
                            <a:avLst/>
                          </a:prstGeom>
                          <a:noFill/>
                          <a:ln>
                            <a:noFill/>
                          </a:ln>
                        </pic:spPr>
                      </pic:pic>
                    </a:graphicData>
                  </a:graphic>
                </wp:inline>
              </w:drawing>
            </w:r>
          </w:p>
          <w:p w14:paraId="04516BF5" w14:textId="77777777" w:rsidR="00CF34F1" w:rsidRDefault="00CF34F1" w:rsidP="005E5BCC">
            <w:pPr>
              <w:pStyle w:val="ListNumber4"/>
              <w:numPr>
                <w:ilvl w:val="0"/>
                <w:numId w:val="28"/>
              </w:numPr>
            </w:pPr>
            <w:r>
              <w:t>Click the Apply button.</w:t>
            </w:r>
          </w:p>
        </w:tc>
        <w:tc>
          <w:tcPr>
            <w:tcW w:w="3078" w:type="dxa"/>
            <w:shd w:val="clear" w:color="auto" w:fill="auto"/>
          </w:tcPr>
          <w:p w14:paraId="42A74B34" w14:textId="77777777" w:rsidR="00CF34F1" w:rsidRDefault="00DD450D" w:rsidP="0013213B">
            <w:pPr>
              <w:pStyle w:val="ListNumber4"/>
              <w:numPr>
                <w:ilvl w:val="0"/>
                <w:numId w:val="0"/>
              </w:numPr>
            </w:pPr>
            <w:r w:rsidRPr="005A0539">
              <w:rPr>
                <w:noProof/>
              </w:rPr>
              <w:drawing>
                <wp:inline distT="0" distB="0" distL="0" distR="0" wp14:anchorId="52EE39DF" wp14:editId="79680FEA">
                  <wp:extent cx="806450" cy="1790700"/>
                  <wp:effectExtent l="0" t="0" r="0" b="0"/>
                  <wp:docPr id="279" name="Picture 11" descr="C:\Users\dklueck\Desktop\Auto Delete hour list ex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lueck\Desktop\Auto Delete hour list expose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06450" cy="1790700"/>
                          </a:xfrm>
                          <a:prstGeom prst="rect">
                            <a:avLst/>
                          </a:prstGeom>
                          <a:noFill/>
                          <a:ln>
                            <a:noFill/>
                          </a:ln>
                        </pic:spPr>
                      </pic:pic>
                    </a:graphicData>
                  </a:graphic>
                </wp:inline>
              </w:drawing>
            </w:r>
          </w:p>
        </w:tc>
      </w:tr>
    </w:tbl>
    <w:p w14:paraId="4E8590EF" w14:textId="77777777" w:rsidR="00CF34F1" w:rsidRPr="00F0388A" w:rsidRDefault="00CF34F1" w:rsidP="00CF34F1">
      <w:pPr>
        <w:pStyle w:val="ListNumber4"/>
        <w:numPr>
          <w:ilvl w:val="0"/>
          <w:numId w:val="0"/>
        </w:numPr>
      </w:pPr>
    </w:p>
    <w:p w14:paraId="2C6CDAE6" w14:textId="682D63E9" w:rsidR="004631BC" w:rsidRPr="00F0388A" w:rsidRDefault="0073547B" w:rsidP="00EC251F">
      <w:pPr>
        <w:pStyle w:val="Heading2"/>
      </w:pPr>
      <w:bookmarkStart w:id="1593" w:name="_Toc353195452"/>
      <w:bookmarkStart w:id="1594" w:name="_Toc358296364"/>
      <w:bookmarkStart w:id="1595" w:name="_Toc358298529"/>
      <w:r>
        <w:br w:type="page"/>
      </w:r>
      <w:bookmarkStart w:id="1596" w:name="_Dual_Lane_Systems"/>
      <w:bookmarkStart w:id="1597" w:name="_Remote_Process_Monitoring"/>
      <w:bookmarkStart w:id="1598" w:name="_Toc353195454"/>
      <w:bookmarkStart w:id="1599" w:name="_Toc358296367"/>
      <w:bookmarkStart w:id="1600" w:name="_Toc358298532"/>
      <w:bookmarkStart w:id="1601" w:name="_Toc469335023"/>
      <w:bookmarkStart w:id="1602" w:name="_Toc504120453"/>
      <w:bookmarkStart w:id="1603" w:name="_Toc527644436"/>
      <w:bookmarkStart w:id="1604" w:name="_Toc528599535"/>
      <w:bookmarkStart w:id="1605" w:name="_Toc17993572"/>
      <w:bookmarkStart w:id="1606" w:name="_Toc37267293"/>
      <w:bookmarkStart w:id="1607" w:name="_Toc51666667"/>
      <w:bookmarkStart w:id="1608" w:name="_Toc51666860"/>
      <w:bookmarkStart w:id="1609" w:name="_Hlk44523245"/>
      <w:bookmarkEnd w:id="1593"/>
      <w:bookmarkEnd w:id="1594"/>
      <w:bookmarkEnd w:id="1595"/>
      <w:bookmarkEnd w:id="1596"/>
      <w:bookmarkEnd w:id="1597"/>
      <w:r w:rsidR="00530DA9" w:rsidRPr="00EC251F">
        <w:lastRenderedPageBreak/>
        <w:t>Remote Process Monitoring</w:t>
      </w:r>
      <w:bookmarkEnd w:id="1523"/>
      <w:bookmarkEnd w:id="1524"/>
      <w:bookmarkEnd w:id="1598"/>
      <w:bookmarkEnd w:id="1599"/>
      <w:bookmarkEnd w:id="1600"/>
      <w:bookmarkEnd w:id="1601"/>
      <w:bookmarkEnd w:id="1602"/>
      <w:bookmarkEnd w:id="1603"/>
      <w:bookmarkEnd w:id="1604"/>
      <w:bookmarkEnd w:id="1605"/>
      <w:bookmarkEnd w:id="1606"/>
      <w:bookmarkEnd w:id="1607"/>
      <w:bookmarkEnd w:id="1608"/>
    </w:p>
    <w:p w14:paraId="67166BCA" w14:textId="77777777" w:rsidR="009D28EF" w:rsidRPr="006034E1" w:rsidRDefault="009D28EF" w:rsidP="00362427">
      <w:r w:rsidRPr="00EC2531">
        <w:rPr>
          <w:b/>
        </w:rPr>
        <w:t>Note</w:t>
      </w:r>
      <w:r w:rsidRPr="00EC2531">
        <w:t>: The software key must remain connected at all times during use</w:t>
      </w:r>
      <w:r w:rsidR="005826A8" w:rsidRPr="00EC2531">
        <w:t xml:space="preserve"> for </w:t>
      </w:r>
      <w:r w:rsidR="0090132E" w:rsidRPr="00EC2531">
        <w:t xml:space="preserve">RPM </w:t>
      </w:r>
      <w:r w:rsidR="005826A8" w:rsidRPr="00EC2531">
        <w:t>capabilities to function</w:t>
      </w:r>
      <w:r w:rsidRPr="00EC2531">
        <w:t>.</w:t>
      </w:r>
      <w:r w:rsidRPr="006034E1">
        <w:t xml:space="preserve">  </w:t>
      </w:r>
    </w:p>
    <w:p w14:paraId="62321F9A" w14:textId="77777777" w:rsidR="00631A03" w:rsidRPr="00F0388A" w:rsidRDefault="00631A03" w:rsidP="00631A03"/>
    <w:p w14:paraId="37F338CD" w14:textId="429818AD" w:rsidR="004631BC" w:rsidRPr="00F0388A" w:rsidRDefault="004631BC" w:rsidP="004631BC">
      <w:r w:rsidRPr="00F0388A">
        <w:t xml:space="preserve">KIC </w:t>
      </w:r>
      <w:r w:rsidR="001775CB" w:rsidRPr="00F33B7B">
        <w:t>Remote Process Monitoring (RPM)</w:t>
      </w:r>
      <w:r w:rsidR="001775CB">
        <w:t xml:space="preserve"> </w:t>
      </w:r>
      <w:r w:rsidRPr="00F0388A">
        <w:t xml:space="preserve">enables customers to view real-time thermal process data and process status for any </w:t>
      </w:r>
      <w:r w:rsidR="00E46BD0">
        <w:t>W</w:t>
      </w:r>
      <w:r w:rsidR="00DF63A3" w:rsidRPr="00F0388A">
        <w:t>PI</w:t>
      </w:r>
      <w:r w:rsidRPr="00F0388A">
        <w:t xml:space="preserve"> on their </w:t>
      </w:r>
      <w:r w:rsidR="00E46BD0">
        <w:t>wave solder machines</w:t>
      </w:r>
      <w:r w:rsidRPr="00F0388A">
        <w:t xml:space="preserve"> from any authorized computer on</w:t>
      </w:r>
      <w:r w:rsidR="0042769E" w:rsidRPr="00F0388A">
        <w:t xml:space="preserve"> the network.</w:t>
      </w:r>
    </w:p>
    <w:p w14:paraId="08D6F2DB" w14:textId="77777777" w:rsidR="001834F8" w:rsidRPr="00F0388A" w:rsidRDefault="001834F8" w:rsidP="004631BC"/>
    <w:p w14:paraId="392F81FE" w14:textId="5FF789A0" w:rsidR="004631BC" w:rsidRPr="00F0388A" w:rsidRDefault="004631BC" w:rsidP="0042769E">
      <w:pPr>
        <w:pStyle w:val="ListBullet2"/>
      </w:pPr>
      <w:r w:rsidRPr="00F0388A">
        <w:t xml:space="preserve">The </w:t>
      </w:r>
      <w:r w:rsidR="00E46BD0">
        <w:t>W</w:t>
      </w:r>
      <w:r w:rsidR="00DF63A3" w:rsidRPr="00F0388A">
        <w:t>PI</w:t>
      </w:r>
      <w:r w:rsidRPr="00F0388A">
        <w:t xml:space="preserve"> provides valuable thermal process information in real-time.  The RPM can supply this information to all relevant decision makers wherever they happen to be in the factory.  The results are better data management, efficient process management and oversight, and faster reaction to thermal process issues in the factory.</w:t>
      </w:r>
    </w:p>
    <w:p w14:paraId="6E9ABD38" w14:textId="77777777" w:rsidR="0042769E" w:rsidRPr="00F0388A" w:rsidRDefault="0042769E" w:rsidP="0042769E"/>
    <w:p w14:paraId="415A0647" w14:textId="03166043" w:rsidR="004631BC" w:rsidRPr="00F0388A" w:rsidRDefault="009F0323" w:rsidP="0042769E">
      <w:pPr>
        <w:pStyle w:val="ListBullet2"/>
      </w:pPr>
      <w:r>
        <w:t>RPM</w:t>
      </w:r>
      <w:r w:rsidR="004631BC" w:rsidRPr="00F0388A">
        <w:t xml:space="preserve"> provides superior information sharing for the</w:t>
      </w:r>
      <w:r w:rsidR="0062000D">
        <w:t xml:space="preserve"> factory as a whole.  </w:t>
      </w:r>
      <w:r w:rsidR="00E46BD0">
        <w:t>WPI</w:t>
      </w:r>
      <w:r w:rsidR="004631BC" w:rsidRPr="00F0388A">
        <w:t xml:space="preserve"> monitors, controls, and displays at the </w:t>
      </w:r>
      <w:r w:rsidR="00E46BD0">
        <w:t>machine</w:t>
      </w:r>
      <w:r w:rsidR="004631BC" w:rsidRPr="00F0388A">
        <w:t xml:space="preserve">, the thermal process information for a single </w:t>
      </w:r>
      <w:r w:rsidR="00E46BD0">
        <w:t>wave solder machine</w:t>
      </w:r>
      <w:r w:rsidR="004631BC" w:rsidRPr="00F0388A">
        <w:t xml:space="preserve">.  RPM will, on a single screen, show all the pertinent data for all the </w:t>
      </w:r>
      <w:r w:rsidR="00E46BD0">
        <w:t>machines</w:t>
      </w:r>
      <w:r w:rsidR="004631BC" w:rsidRPr="00F0388A">
        <w:t xml:space="preserve"> in the factory on any authorized computer on the network.</w:t>
      </w:r>
    </w:p>
    <w:p w14:paraId="35AFB23A" w14:textId="77777777" w:rsidR="0042769E" w:rsidRPr="00F0388A" w:rsidRDefault="0042769E" w:rsidP="0042769E"/>
    <w:p w14:paraId="30552C25" w14:textId="77777777" w:rsidR="004631BC" w:rsidRPr="00F0388A" w:rsidRDefault="004631BC" w:rsidP="0042769E">
      <w:pPr>
        <w:pStyle w:val="ListBullet2"/>
      </w:pPr>
      <w:r w:rsidRPr="00F0388A">
        <w:t>RPM translates complex process issues into a very easy to understand format.  Quality managers, production managers, engineering managers, and line supervisors will, for the first time, access meaningful factory-wide quality and productivity information for the thermal process in real-time without the need for staff meetings, lengthy reports, interpretation, and unnecessary visits to the factory floor</w:t>
      </w:r>
    </w:p>
    <w:p w14:paraId="4E8B4F72" w14:textId="77777777" w:rsidR="001834F8" w:rsidRPr="00F0388A" w:rsidRDefault="001834F8" w:rsidP="004631BC"/>
    <w:p w14:paraId="5173B79B" w14:textId="77777777" w:rsidR="004631BC" w:rsidRPr="00F0388A" w:rsidRDefault="004631BC" w:rsidP="004631BC">
      <w:r w:rsidRPr="00F0388A">
        <w:t xml:space="preserve">RPM is comprised of </w:t>
      </w:r>
      <w:r w:rsidR="006D68D0" w:rsidRPr="00F0388A">
        <w:t>three</w:t>
      </w:r>
      <w:r w:rsidRPr="00F0388A">
        <w:t xml:space="preserve"> main software applications, and </w:t>
      </w:r>
      <w:r w:rsidR="006D68D0" w:rsidRPr="00F0388A">
        <w:t>one</w:t>
      </w:r>
      <w:r w:rsidRPr="00F0388A">
        <w:t xml:space="preserve"> optional software component:</w:t>
      </w:r>
    </w:p>
    <w:p w14:paraId="5F57A46D" w14:textId="77777777" w:rsidR="004631BC" w:rsidRPr="00F0388A" w:rsidRDefault="004631BC" w:rsidP="004631BC"/>
    <w:p w14:paraId="404BD1C0" w14:textId="0C77A649" w:rsidR="004631BC" w:rsidRPr="00A06D70" w:rsidRDefault="00E46BD0" w:rsidP="00A97125">
      <w:pPr>
        <w:numPr>
          <w:ilvl w:val="0"/>
          <w:numId w:val="86"/>
        </w:numPr>
        <w:ind w:left="360"/>
        <w:rPr>
          <w:b/>
        </w:rPr>
      </w:pPr>
      <w:r>
        <w:rPr>
          <w:b/>
        </w:rPr>
        <w:t>W</w:t>
      </w:r>
      <w:r w:rsidR="00DF63A3" w:rsidRPr="00A06D70">
        <w:rPr>
          <w:b/>
        </w:rPr>
        <w:t>PI</w:t>
      </w:r>
      <w:r w:rsidR="004631BC" w:rsidRPr="00A06D70">
        <w:rPr>
          <w:b/>
        </w:rPr>
        <w:t xml:space="preserve"> software:</w:t>
      </w:r>
    </w:p>
    <w:p w14:paraId="37BA78A9" w14:textId="5F331BE1" w:rsidR="004631BC" w:rsidRPr="00F0388A" w:rsidRDefault="004631BC" w:rsidP="0042769E">
      <w:r w:rsidRPr="00F0388A">
        <w:t xml:space="preserve">The RPM for the </w:t>
      </w:r>
      <w:r w:rsidR="00E46BD0">
        <w:t>W</w:t>
      </w:r>
      <w:r w:rsidR="00DF63A3" w:rsidRPr="00F0388A">
        <w:t>PI</w:t>
      </w:r>
      <w:r w:rsidRPr="00F0388A">
        <w:t xml:space="preserve"> data is a dongle-protected software option.  This software runs on the </w:t>
      </w:r>
      <w:r w:rsidR="00E46BD0">
        <w:t>W</w:t>
      </w:r>
      <w:r w:rsidR="00DF63A3" w:rsidRPr="00F0388A">
        <w:t>PI</w:t>
      </w:r>
      <w:r w:rsidRPr="00F0388A">
        <w:t xml:space="preserve"> system on a computer at the </w:t>
      </w:r>
      <w:r w:rsidR="00E46BD0">
        <w:t>wave solder machine</w:t>
      </w:r>
      <w:r w:rsidRPr="00F0388A">
        <w:t>.  RPM’s main function is to send data over a network to the KIC Server software.</w:t>
      </w:r>
    </w:p>
    <w:p w14:paraId="07B3B0EF" w14:textId="46C16945" w:rsidR="004631BC" w:rsidRPr="00F0388A" w:rsidRDefault="004631BC" w:rsidP="0042769E">
      <w:r w:rsidRPr="00F0388A">
        <w:t xml:space="preserve">While RPM is </w:t>
      </w:r>
      <w:r w:rsidR="00E64D5D" w:rsidRPr="00F0388A">
        <w:t>enabled,</w:t>
      </w:r>
      <w:r w:rsidRPr="00F0388A">
        <w:t xml:space="preserve"> a se</w:t>
      </w:r>
      <w:r w:rsidR="00F82BB0">
        <w:t xml:space="preserve">parate application called </w:t>
      </w:r>
      <w:proofErr w:type="spellStart"/>
      <w:r w:rsidR="00F82BB0">
        <w:t>Watch</w:t>
      </w:r>
      <w:r w:rsidRPr="00F0388A">
        <w:t>Dog</w:t>
      </w:r>
      <w:proofErr w:type="spellEnd"/>
      <w:r w:rsidRPr="00F0388A">
        <w:t xml:space="preserve"> runs in the background continuously monitoring the connection between each </w:t>
      </w:r>
      <w:r w:rsidR="00E46BD0">
        <w:t>W</w:t>
      </w:r>
      <w:r w:rsidR="00DF63A3" w:rsidRPr="00F0388A">
        <w:t>PI</w:t>
      </w:r>
      <w:r w:rsidRPr="00F0388A">
        <w:t xml:space="preserve"> </w:t>
      </w:r>
      <w:r w:rsidR="00423FB7">
        <w:t xml:space="preserve">system </w:t>
      </w:r>
      <w:r w:rsidRPr="00F0388A">
        <w:t>and the KIC Server(s).</w:t>
      </w:r>
    </w:p>
    <w:p w14:paraId="13976385" w14:textId="77777777" w:rsidR="0042769E" w:rsidRPr="00F0388A" w:rsidRDefault="0042769E" w:rsidP="0042769E"/>
    <w:p w14:paraId="31D19C9D" w14:textId="77777777" w:rsidR="004631BC" w:rsidRPr="00A06D70" w:rsidRDefault="004631BC" w:rsidP="00A97125">
      <w:pPr>
        <w:numPr>
          <w:ilvl w:val="0"/>
          <w:numId w:val="86"/>
        </w:numPr>
        <w:ind w:left="360"/>
        <w:rPr>
          <w:b/>
        </w:rPr>
      </w:pPr>
      <w:r w:rsidRPr="00A06D70">
        <w:rPr>
          <w:b/>
        </w:rPr>
        <w:t>KIC Server software:</w:t>
      </w:r>
    </w:p>
    <w:p w14:paraId="51720ED2" w14:textId="683D5F2A" w:rsidR="004631BC" w:rsidRPr="00F0388A" w:rsidRDefault="004631BC" w:rsidP="0042769E">
      <w:r w:rsidRPr="00F0388A">
        <w:t xml:space="preserve">The KIC Server software is installed onto a computer or drive on the network and acts as a host for all </w:t>
      </w:r>
      <w:r w:rsidR="00E46BD0">
        <w:t>W</w:t>
      </w:r>
      <w:r w:rsidR="00DF63A3" w:rsidRPr="00F0388A">
        <w:t>PI</w:t>
      </w:r>
      <w:r w:rsidRPr="00F0388A">
        <w:t xml:space="preserve"> systems running on the network with the RPM output.  It automatically connects to all the </w:t>
      </w:r>
      <w:r w:rsidR="00E46BD0">
        <w:t>W</w:t>
      </w:r>
      <w:r w:rsidR="00DF63A3" w:rsidRPr="00F0388A">
        <w:t>PI</w:t>
      </w:r>
      <w:r w:rsidRPr="00F0388A">
        <w:t>s that are running RPM and passes on the data to any authorized computer on the LAN that is properly logged on.  A maximum of 100</w:t>
      </w:r>
      <w:r w:rsidR="00597827">
        <w:t xml:space="preserve"> WPI systems</w:t>
      </w:r>
      <w:r w:rsidRPr="00F0388A">
        <w:t xml:space="preserve"> per KIC Server is possible</w:t>
      </w:r>
      <w:r w:rsidR="0042769E" w:rsidRPr="00F0388A">
        <w:t xml:space="preserve">.  </w:t>
      </w:r>
      <w:r w:rsidRPr="00F0388A">
        <w:t xml:space="preserve">The KIC Server has a setup menu for creating and editing </w:t>
      </w:r>
      <w:r w:rsidR="00597827" w:rsidRPr="00F0388A">
        <w:t>usernames</w:t>
      </w:r>
      <w:r w:rsidRPr="00F0388A">
        <w:t xml:space="preserve"> and passwords for KIC Viewer users.</w:t>
      </w:r>
    </w:p>
    <w:p w14:paraId="1FAF7BB0" w14:textId="77777777" w:rsidR="0042769E" w:rsidRPr="00F0388A" w:rsidRDefault="0042769E" w:rsidP="0042769E"/>
    <w:p w14:paraId="2A28C9E8" w14:textId="77777777" w:rsidR="004631BC" w:rsidRPr="00A06D70" w:rsidRDefault="004631BC" w:rsidP="00A97125">
      <w:pPr>
        <w:numPr>
          <w:ilvl w:val="0"/>
          <w:numId w:val="86"/>
        </w:numPr>
        <w:ind w:left="360"/>
        <w:rPr>
          <w:b/>
        </w:rPr>
      </w:pPr>
      <w:r w:rsidRPr="00A06D70">
        <w:rPr>
          <w:b/>
        </w:rPr>
        <w:t>KIC Viewer software:</w:t>
      </w:r>
    </w:p>
    <w:p w14:paraId="79D6A13E" w14:textId="1578C8C5" w:rsidR="004631BC" w:rsidRPr="00F0388A" w:rsidRDefault="004631BC" w:rsidP="0042769E">
      <w:r w:rsidRPr="00F0388A">
        <w:t>The KIC Viewer is installed on any remote computer on the network (</w:t>
      </w:r>
      <w:proofErr w:type="gramStart"/>
      <w:r w:rsidRPr="00F0388A">
        <w:t>i.e.</w:t>
      </w:r>
      <w:proofErr w:type="gramEnd"/>
      <w:r w:rsidRPr="00F0388A">
        <w:t xml:space="preserve"> at your desk) and is used to view the data from all </w:t>
      </w:r>
      <w:r w:rsidR="00E46BD0">
        <w:t>W</w:t>
      </w:r>
      <w:r w:rsidR="00DF63A3" w:rsidRPr="00F0388A">
        <w:t>PI</w:t>
      </w:r>
      <w:r w:rsidR="00EE346C" w:rsidRPr="00F0388A">
        <w:t xml:space="preserve"> systems</w:t>
      </w:r>
      <w:r w:rsidRPr="00F0388A">
        <w:t xml:space="preserve"> connected to the KIC Server.  This is done by logging on to the KIC Server.</w:t>
      </w:r>
    </w:p>
    <w:p w14:paraId="39F4D12B" w14:textId="77777777" w:rsidR="0042769E" w:rsidRPr="00F0388A" w:rsidRDefault="0042769E" w:rsidP="0042769E"/>
    <w:p w14:paraId="00092C07" w14:textId="77777777" w:rsidR="004631BC" w:rsidRPr="00A06D70" w:rsidRDefault="004631BC" w:rsidP="00A97125">
      <w:pPr>
        <w:numPr>
          <w:ilvl w:val="0"/>
          <w:numId w:val="86"/>
        </w:numPr>
        <w:ind w:left="360"/>
        <w:rPr>
          <w:b/>
        </w:rPr>
      </w:pPr>
      <w:r w:rsidRPr="00A06D70">
        <w:rPr>
          <w:b/>
        </w:rPr>
        <w:t>Win VNC:</w:t>
      </w:r>
    </w:p>
    <w:p w14:paraId="7AEAAE01" w14:textId="5B6FA47E" w:rsidR="004631BC" w:rsidRPr="00F0388A" w:rsidRDefault="004631BC" w:rsidP="0042769E">
      <w:r w:rsidRPr="00F0388A">
        <w:t xml:space="preserve">Win VNC is a </w:t>
      </w:r>
      <w:r w:rsidR="00E46BD0" w:rsidRPr="00F0388A">
        <w:t>third-party</w:t>
      </w:r>
      <w:r w:rsidRPr="00F0388A">
        <w:t xml:space="preserve"> software application that allows </w:t>
      </w:r>
      <w:r w:rsidR="00BF3428" w:rsidRPr="00F0388A">
        <w:t>you</w:t>
      </w:r>
      <w:r w:rsidRPr="00F0388A">
        <w:t xml:space="preserve"> to remotely </w:t>
      </w:r>
      <w:r w:rsidR="00E46BD0" w:rsidRPr="00F0388A">
        <w:t>control or</w:t>
      </w:r>
      <w:r w:rsidRPr="00F0388A">
        <w:t xml:space="preserve"> view the history for any </w:t>
      </w:r>
      <w:r w:rsidR="00E46BD0">
        <w:t>W</w:t>
      </w:r>
      <w:r w:rsidR="00DF63A3" w:rsidRPr="00F0388A">
        <w:t>PI</w:t>
      </w:r>
      <w:r w:rsidR="00423FB7">
        <w:t xml:space="preserve"> c</w:t>
      </w:r>
      <w:r w:rsidRPr="00F0388A">
        <w:t>lient PC on the same LAN.  This can be useful for clearing alarms, loading recip</w:t>
      </w:r>
      <w:r w:rsidR="0042769E" w:rsidRPr="00F0388A">
        <w:t>es, and system administration.</w:t>
      </w:r>
    </w:p>
    <w:p w14:paraId="182255AD" w14:textId="77777777" w:rsidR="004631BC" w:rsidRDefault="004631BC" w:rsidP="0042769E"/>
    <w:p w14:paraId="783D91F4" w14:textId="77777777" w:rsidR="003E6AAE" w:rsidRDefault="003E6AAE" w:rsidP="0042769E"/>
    <w:p w14:paraId="6D15421D" w14:textId="77777777" w:rsidR="003E6AAE" w:rsidRDefault="003E6AAE" w:rsidP="0042769E"/>
    <w:p w14:paraId="639631C4" w14:textId="52EE9402" w:rsidR="004631BC" w:rsidRPr="003535B5" w:rsidRDefault="0042769E" w:rsidP="00EC2531">
      <w:r>
        <w:br w:type="page"/>
      </w:r>
      <w:bookmarkStart w:id="1610" w:name="_Toc358296368"/>
      <w:bookmarkStart w:id="1611" w:name="_Toc358298533"/>
      <w:r w:rsidR="004631BC" w:rsidRPr="003535B5">
        <w:lastRenderedPageBreak/>
        <w:t xml:space="preserve">In full </w:t>
      </w:r>
      <w:r w:rsidR="00E64D5D" w:rsidRPr="003535B5">
        <w:t>operation,</w:t>
      </w:r>
      <w:r w:rsidR="004631BC" w:rsidRPr="003535B5">
        <w:t xml:space="preserve"> the combined software and systems function </w:t>
      </w:r>
      <w:r w:rsidRPr="003535B5">
        <w:t>as follows</w:t>
      </w:r>
      <w:r w:rsidR="00182D07" w:rsidRPr="003535B5">
        <w:t>:</w:t>
      </w:r>
      <w:r w:rsidR="004F20F4" w:rsidRPr="003535B5">
        <w:t xml:space="preserve"> </w:t>
      </w:r>
      <w:r w:rsidR="006D68D0" w:rsidRPr="003535B5">
        <w:t>(</w:t>
      </w:r>
      <w:r w:rsidR="004F20F4" w:rsidRPr="003535B5">
        <w:t xml:space="preserve">See </w:t>
      </w:r>
      <w:r w:rsidR="006D68D0" w:rsidRPr="003535B5">
        <w:fldChar w:fldCharType="begin"/>
      </w:r>
      <w:r w:rsidR="006D68D0" w:rsidRPr="003535B5">
        <w:instrText xml:space="preserve"> REF _Ref185972872 \h  \* MERGEFORMAT </w:instrText>
      </w:r>
      <w:r w:rsidR="006D68D0" w:rsidRPr="003535B5">
        <w:fldChar w:fldCharType="separate"/>
      </w:r>
      <w:r w:rsidR="007A7D53" w:rsidRPr="003535B5">
        <w:t xml:space="preserve">Figure </w:t>
      </w:r>
      <w:r w:rsidR="007A7D53">
        <w:rPr>
          <w:noProof/>
        </w:rPr>
        <w:t>57</w:t>
      </w:r>
      <w:r w:rsidR="006D68D0" w:rsidRPr="003535B5">
        <w:fldChar w:fldCharType="end"/>
      </w:r>
      <w:r w:rsidR="00182D07" w:rsidRPr="003535B5">
        <w:t>.</w:t>
      </w:r>
      <w:r w:rsidR="006D68D0" w:rsidRPr="003535B5">
        <w:t>)</w:t>
      </w:r>
      <w:bookmarkEnd w:id="1610"/>
      <w:bookmarkEnd w:id="1611"/>
    </w:p>
    <w:p w14:paraId="14002750" w14:textId="77777777" w:rsidR="00EC2531" w:rsidRPr="003535B5" w:rsidRDefault="00EC2531" w:rsidP="00EC2531"/>
    <w:p w14:paraId="64F0EC3F" w14:textId="77777777" w:rsidR="007B1C54" w:rsidRPr="003535B5" w:rsidRDefault="00DD450D" w:rsidP="007B1C54">
      <w:pPr>
        <w:jc w:val="center"/>
      </w:pPr>
      <w:r w:rsidRPr="003535B5">
        <w:rPr>
          <w:noProof/>
        </w:rPr>
        <w:drawing>
          <wp:inline distT="0" distB="0" distL="0" distR="0" wp14:anchorId="2FB23969" wp14:editId="6B81D67C">
            <wp:extent cx="4762500" cy="3543300"/>
            <wp:effectExtent l="0" t="0" r="0" b="0"/>
            <wp:docPr id="288" name="Picture 288" descr="Private Label RPM-OverviewPh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ivate Label RPM-OverviewPhase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14:paraId="09A411F8" w14:textId="56E0F3FB" w:rsidR="003E6AAE" w:rsidRPr="003535B5" w:rsidRDefault="004F20F4" w:rsidP="00F5043F">
      <w:pPr>
        <w:pStyle w:val="Caption"/>
      </w:pPr>
      <w:bookmarkStart w:id="1612" w:name="_Ref185972872"/>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57</w:t>
      </w:r>
      <w:r w:rsidR="00B41E3E">
        <w:rPr>
          <w:noProof/>
        </w:rPr>
        <w:fldChar w:fldCharType="end"/>
      </w:r>
      <w:bookmarkEnd w:id="1612"/>
      <w:r w:rsidR="006D68D0" w:rsidRPr="003535B5">
        <w:t>: RPM functional diagram</w:t>
      </w:r>
    </w:p>
    <w:p w14:paraId="76520BD7" w14:textId="77777777" w:rsidR="001834F8" w:rsidRPr="003535B5" w:rsidRDefault="001834F8" w:rsidP="0042769E"/>
    <w:p w14:paraId="449D3283" w14:textId="2D840608" w:rsidR="004631BC" w:rsidRPr="003535B5" w:rsidRDefault="004631BC" w:rsidP="00A97125">
      <w:pPr>
        <w:numPr>
          <w:ilvl w:val="0"/>
          <w:numId w:val="120"/>
        </w:numPr>
      </w:pPr>
      <w:r w:rsidRPr="003535B5">
        <w:t xml:space="preserve">Each </w:t>
      </w:r>
      <w:r w:rsidR="00E46BD0">
        <w:t>W</w:t>
      </w:r>
      <w:r w:rsidR="00DF63A3" w:rsidRPr="003535B5">
        <w:t>PI</w:t>
      </w:r>
      <w:r w:rsidR="00BA2488" w:rsidRPr="003535B5">
        <w:t xml:space="preserve"> system</w:t>
      </w:r>
      <w:r w:rsidRPr="003535B5">
        <w:t xml:space="preserve"> runs in Virtual Profiling mode, monitoring the process and giving real-time profile/process data for each production board.  The Virtual Profile data is stored </w:t>
      </w:r>
      <w:r w:rsidR="0042769E" w:rsidRPr="003535B5">
        <w:t xml:space="preserve">locally on the </w:t>
      </w:r>
      <w:r w:rsidR="00E46BD0">
        <w:t>W</w:t>
      </w:r>
      <w:r w:rsidR="00DF63A3" w:rsidRPr="003535B5">
        <w:t>PI</w:t>
      </w:r>
      <w:r w:rsidR="00423FB7" w:rsidRPr="003535B5">
        <w:t xml:space="preserve"> c</w:t>
      </w:r>
      <w:r w:rsidR="0042769E" w:rsidRPr="003535B5">
        <w:t>lient PC.</w:t>
      </w:r>
    </w:p>
    <w:p w14:paraId="5DA7ABB9" w14:textId="32A9F400" w:rsidR="004631BC" w:rsidRPr="003535B5" w:rsidRDefault="004631BC" w:rsidP="00A97125">
      <w:pPr>
        <w:numPr>
          <w:ilvl w:val="0"/>
          <w:numId w:val="120"/>
        </w:numPr>
      </w:pPr>
      <w:r w:rsidRPr="003535B5">
        <w:t xml:space="preserve">The </w:t>
      </w:r>
      <w:r w:rsidR="00E46BD0">
        <w:t>Machine</w:t>
      </w:r>
      <w:r w:rsidRPr="003535B5">
        <w:t xml:space="preserve"> Name, Product Name,</w:t>
      </w:r>
      <w:r w:rsidRPr="003535B5">
        <w:rPr>
          <w:b/>
        </w:rPr>
        <w:t xml:space="preserve"> </w:t>
      </w:r>
      <w:r w:rsidRPr="003535B5">
        <w:t xml:space="preserve">Process Window Index (PWI), Real-Time Cpk, and current Alarm State (green, yellow, red: with alarm text) are sent to the KIC Server as each board exits the </w:t>
      </w:r>
      <w:r w:rsidR="00E46BD0">
        <w:t>machine</w:t>
      </w:r>
      <w:r w:rsidRPr="003535B5">
        <w:t>.</w:t>
      </w:r>
    </w:p>
    <w:p w14:paraId="0473B3C6" w14:textId="3D02802A" w:rsidR="004631BC" w:rsidRPr="003535B5" w:rsidRDefault="004631BC" w:rsidP="00A97125">
      <w:pPr>
        <w:numPr>
          <w:ilvl w:val="0"/>
          <w:numId w:val="120"/>
        </w:numPr>
        <w:rPr>
          <w:rFonts w:ascii="Bookman Old Style" w:hAnsi="Bookman Old Style" w:cs="Arial"/>
        </w:rPr>
      </w:pPr>
      <w:r w:rsidRPr="003535B5">
        <w:t>The KIC Server accepts</w:t>
      </w:r>
      <w:r w:rsidRPr="003535B5">
        <w:rPr>
          <w:rFonts w:ascii="Bookman Old Style" w:hAnsi="Bookman Old Style" w:cs="Arial"/>
        </w:rPr>
        <w:t xml:space="preserve"> </w:t>
      </w:r>
      <w:r w:rsidRPr="003535B5">
        <w:t>the data from all</w:t>
      </w:r>
      <w:r w:rsidRPr="003535B5">
        <w:rPr>
          <w:b/>
        </w:rPr>
        <w:t xml:space="preserve"> </w:t>
      </w:r>
      <w:r w:rsidR="00E46BD0">
        <w:t>W</w:t>
      </w:r>
      <w:r w:rsidR="00DF63A3" w:rsidRPr="003535B5">
        <w:t>PI</w:t>
      </w:r>
      <w:r w:rsidRPr="003535B5">
        <w:t>s configured to send data, acting as a host for all the data.</w:t>
      </w:r>
    </w:p>
    <w:p w14:paraId="65C4650E" w14:textId="23FB8EC5" w:rsidR="004631BC" w:rsidRPr="003535B5" w:rsidRDefault="004631BC" w:rsidP="00A97125">
      <w:pPr>
        <w:numPr>
          <w:ilvl w:val="0"/>
          <w:numId w:val="120"/>
        </w:numPr>
      </w:pPr>
      <w:r w:rsidRPr="003535B5">
        <w:t>The KIC Viewer</w:t>
      </w:r>
      <w:r w:rsidRPr="003535B5">
        <w:rPr>
          <w:b/>
        </w:rPr>
        <w:t xml:space="preserve"> </w:t>
      </w:r>
      <w:r w:rsidRPr="003535B5">
        <w:t xml:space="preserve">logs on to the KIC Server and displays the pertinent data for all </w:t>
      </w:r>
      <w:r w:rsidR="00E46BD0">
        <w:t>machine</w:t>
      </w:r>
      <w:r w:rsidRPr="003535B5">
        <w:t>s, on one screen, updating each one as boa</w:t>
      </w:r>
      <w:r w:rsidR="0042769E" w:rsidRPr="003535B5">
        <w:t>rds exit and new data is sent.</w:t>
      </w:r>
    </w:p>
    <w:p w14:paraId="3A65B7C8" w14:textId="77777777" w:rsidR="003E6AAE" w:rsidRPr="003535B5" w:rsidRDefault="003E6AAE" w:rsidP="003E6AAE"/>
    <w:p w14:paraId="6B484A7F" w14:textId="77777777" w:rsidR="004631BC" w:rsidRPr="003535B5" w:rsidRDefault="00EC2531" w:rsidP="00D36D96">
      <w:pPr>
        <w:pStyle w:val="Heading2"/>
      </w:pPr>
      <w:bookmarkStart w:id="1613" w:name="_Toc119468178"/>
      <w:bookmarkStart w:id="1614" w:name="_Toc353195455"/>
      <w:bookmarkStart w:id="1615" w:name="_Toc358296369"/>
      <w:bookmarkStart w:id="1616" w:name="_Toc358298534"/>
      <w:r w:rsidRPr="003535B5">
        <w:br w:type="page"/>
      </w:r>
      <w:bookmarkStart w:id="1617" w:name="_Toc469335024"/>
      <w:bookmarkStart w:id="1618" w:name="_Toc504120454"/>
      <w:bookmarkStart w:id="1619" w:name="_Toc527644437"/>
      <w:bookmarkStart w:id="1620" w:name="_Toc528599536"/>
      <w:bookmarkStart w:id="1621" w:name="_Toc17993573"/>
      <w:bookmarkStart w:id="1622" w:name="_Toc37267294"/>
      <w:bookmarkStart w:id="1623" w:name="_Toc51666668"/>
      <w:bookmarkStart w:id="1624" w:name="_Toc51666861"/>
      <w:r w:rsidR="00BB1720" w:rsidRPr="003535B5">
        <w:lastRenderedPageBreak/>
        <w:t>Configur</w:t>
      </w:r>
      <w:r w:rsidRPr="003535B5">
        <w:t>e</w:t>
      </w:r>
      <w:r w:rsidR="00BB1720" w:rsidRPr="003535B5">
        <w:t xml:space="preserve"> R</w:t>
      </w:r>
      <w:bookmarkEnd w:id="1613"/>
      <w:bookmarkEnd w:id="1614"/>
      <w:bookmarkEnd w:id="1615"/>
      <w:bookmarkEnd w:id="1616"/>
      <w:r w:rsidRPr="003535B5">
        <w:t>PM</w:t>
      </w:r>
      <w:r w:rsidR="00BB1720" w:rsidRPr="003535B5">
        <w:t xml:space="preserve"> Output</w:t>
      </w:r>
      <w:bookmarkEnd w:id="1617"/>
      <w:bookmarkEnd w:id="1618"/>
      <w:bookmarkEnd w:id="1619"/>
      <w:bookmarkEnd w:id="1620"/>
      <w:bookmarkEnd w:id="1621"/>
      <w:bookmarkEnd w:id="1622"/>
      <w:bookmarkEnd w:id="1623"/>
      <w:bookmarkEnd w:id="1624"/>
    </w:p>
    <w:p w14:paraId="4F5ED7FB" w14:textId="04A0E84C" w:rsidR="0042769E" w:rsidRPr="003535B5" w:rsidRDefault="00597827">
      <w:pPr>
        <w:pStyle w:val="Heading3"/>
      </w:pPr>
      <w:bookmarkStart w:id="1625" w:name="_RPI_Client_PC"/>
      <w:bookmarkStart w:id="1626" w:name="_Toc358296370"/>
      <w:bookmarkStart w:id="1627" w:name="_Toc358298535"/>
      <w:bookmarkStart w:id="1628" w:name="_Toc469335025"/>
      <w:bookmarkStart w:id="1629" w:name="_Toc504120455"/>
      <w:bookmarkStart w:id="1630" w:name="_Toc527644438"/>
      <w:bookmarkStart w:id="1631" w:name="_Toc528599537"/>
      <w:bookmarkStart w:id="1632" w:name="_Toc17993574"/>
      <w:bookmarkStart w:id="1633" w:name="_Toc37267295"/>
      <w:bookmarkStart w:id="1634" w:name="_Toc51666862"/>
      <w:bookmarkEnd w:id="1625"/>
      <w:r>
        <w:t>W</w:t>
      </w:r>
      <w:r w:rsidR="00DF63A3" w:rsidRPr="003535B5">
        <w:t>PI</w:t>
      </w:r>
      <w:r w:rsidR="004631BC" w:rsidRPr="003535B5">
        <w:t xml:space="preserve"> </w:t>
      </w:r>
      <w:r w:rsidR="008058F8" w:rsidRPr="003535B5">
        <w:t xml:space="preserve">Client </w:t>
      </w:r>
      <w:r w:rsidR="004631BC" w:rsidRPr="003535B5">
        <w:t>PC</w:t>
      </w:r>
      <w:bookmarkEnd w:id="1626"/>
      <w:bookmarkEnd w:id="1627"/>
      <w:bookmarkEnd w:id="1628"/>
      <w:bookmarkEnd w:id="1629"/>
      <w:bookmarkEnd w:id="1630"/>
      <w:bookmarkEnd w:id="1631"/>
      <w:bookmarkEnd w:id="1632"/>
      <w:bookmarkEnd w:id="1633"/>
      <w:bookmarkEnd w:id="1634"/>
    </w:p>
    <w:p w14:paraId="04909D1E" w14:textId="77777777" w:rsidR="0090132E" w:rsidRPr="003535B5" w:rsidRDefault="0090132E" w:rsidP="0090132E"/>
    <w:p w14:paraId="3AE82EB6" w14:textId="77777777" w:rsidR="0090132E" w:rsidRPr="003535B5" w:rsidRDefault="00DD450D" w:rsidP="0090132E">
      <w:r w:rsidRPr="003535B5">
        <w:rPr>
          <w:noProof/>
        </w:rPr>
        <w:drawing>
          <wp:anchor distT="0" distB="0" distL="114300" distR="114300" simplePos="0" relativeHeight="251687936" behindDoc="1" locked="0" layoutInCell="1" allowOverlap="1" wp14:anchorId="3FB3C2DC" wp14:editId="6F0E4A8E">
            <wp:simplePos x="0" y="0"/>
            <wp:positionH relativeFrom="column">
              <wp:posOffset>2476500</wp:posOffset>
            </wp:positionH>
            <wp:positionV relativeFrom="line">
              <wp:posOffset>98425</wp:posOffset>
            </wp:positionV>
            <wp:extent cx="3517900" cy="3117850"/>
            <wp:effectExtent l="0" t="0" r="6350" b="6350"/>
            <wp:wrapTight wrapText="bothSides">
              <wp:wrapPolygon edited="0">
                <wp:start x="0" y="0"/>
                <wp:lineTo x="0" y="21512"/>
                <wp:lineTo x="21522" y="21512"/>
                <wp:lineTo x="21522" y="0"/>
                <wp:lineTo x="0" y="0"/>
              </wp:wrapPolygon>
            </wp:wrapTight>
            <wp:docPr id="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1790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32E" w:rsidRPr="003535B5">
        <w:t>To enable the RPM feature:</w:t>
      </w:r>
    </w:p>
    <w:p w14:paraId="7854D966" w14:textId="2BFC5F16" w:rsidR="0090132E" w:rsidRPr="003535B5" w:rsidRDefault="0090132E" w:rsidP="00A97125">
      <w:pPr>
        <w:pStyle w:val="ListNumber4"/>
        <w:numPr>
          <w:ilvl w:val="0"/>
          <w:numId w:val="80"/>
        </w:numPr>
        <w:ind w:left="360"/>
      </w:pPr>
      <w:r w:rsidRPr="003535B5">
        <w:t xml:space="preserve">Close the </w:t>
      </w:r>
      <w:r w:rsidR="00E46BD0">
        <w:t>W</w:t>
      </w:r>
      <w:r w:rsidRPr="003535B5">
        <w:t>PI software if open.</w:t>
      </w:r>
    </w:p>
    <w:p w14:paraId="6A2523B9" w14:textId="0BD8A0AB" w:rsidR="00422120" w:rsidRPr="003535B5" w:rsidRDefault="00422120" w:rsidP="00A97125">
      <w:pPr>
        <w:pStyle w:val="ListNumber4"/>
        <w:numPr>
          <w:ilvl w:val="0"/>
          <w:numId w:val="80"/>
        </w:numPr>
        <w:ind w:left="360"/>
      </w:pPr>
      <w:r w:rsidRPr="003535B5">
        <w:t>Using Windows Explorer, browse to the C:\</w:t>
      </w:r>
      <w:r w:rsidR="00E46BD0">
        <w:t>W</w:t>
      </w:r>
      <w:r w:rsidRPr="003535B5">
        <w:t>PI folder and run the ConfigurationProgram.exe application.</w:t>
      </w:r>
    </w:p>
    <w:p w14:paraId="2DD87236" w14:textId="77777777" w:rsidR="00422120" w:rsidRPr="003535B5" w:rsidRDefault="00422120" w:rsidP="00A97125">
      <w:pPr>
        <w:pStyle w:val="ListNumber4"/>
        <w:numPr>
          <w:ilvl w:val="0"/>
          <w:numId w:val="80"/>
        </w:numPr>
        <w:ind w:left="360"/>
      </w:pPr>
      <w:r w:rsidRPr="003535B5">
        <w:t>Select the RPM tab</w:t>
      </w:r>
    </w:p>
    <w:p w14:paraId="63A23AB6" w14:textId="77777777" w:rsidR="00422120" w:rsidRPr="003535B5" w:rsidRDefault="00422120" w:rsidP="00A97125">
      <w:pPr>
        <w:pStyle w:val="ListNumber4"/>
        <w:numPr>
          <w:ilvl w:val="0"/>
          <w:numId w:val="80"/>
        </w:numPr>
        <w:ind w:left="360"/>
      </w:pPr>
      <w:r w:rsidRPr="003535B5">
        <w:t>Check the “LON in use” checkbox</w:t>
      </w:r>
    </w:p>
    <w:p w14:paraId="61B341B0" w14:textId="77777777" w:rsidR="00422120" w:rsidRPr="003535B5" w:rsidRDefault="00422120" w:rsidP="00A97125">
      <w:pPr>
        <w:pStyle w:val="ListNumber4"/>
        <w:numPr>
          <w:ilvl w:val="0"/>
          <w:numId w:val="80"/>
        </w:numPr>
        <w:ind w:left="360"/>
      </w:pPr>
      <w:r w:rsidRPr="003535B5">
        <w:t xml:space="preserve">Enter the IP address of the PC that will be running the </w:t>
      </w:r>
      <w:r w:rsidRPr="003535B5">
        <w:rPr>
          <w:i/>
        </w:rPr>
        <w:t>KIC Server</w:t>
      </w:r>
      <w:r w:rsidRPr="003535B5">
        <w:t xml:space="preserve"> application.</w:t>
      </w:r>
    </w:p>
    <w:p w14:paraId="34EBFA85" w14:textId="77777777" w:rsidR="00422120" w:rsidRPr="003535B5" w:rsidRDefault="00422120" w:rsidP="0073547B">
      <w:pPr>
        <w:pStyle w:val="ListNumber4"/>
        <w:numPr>
          <w:ilvl w:val="0"/>
          <w:numId w:val="0"/>
        </w:numPr>
        <w:ind w:left="360"/>
      </w:pPr>
      <w:r w:rsidRPr="003535B5">
        <w:t xml:space="preserve">LON Oven ID can be left blank, as the </w:t>
      </w:r>
      <w:r w:rsidRPr="003535B5">
        <w:rPr>
          <w:i/>
        </w:rPr>
        <w:t>KIC Server</w:t>
      </w:r>
      <w:r w:rsidRPr="003535B5">
        <w:t xml:space="preserve"> software will automatically assign it a position.</w:t>
      </w:r>
    </w:p>
    <w:p w14:paraId="5BF68446" w14:textId="77777777" w:rsidR="00422120" w:rsidRPr="003535B5" w:rsidRDefault="00422120" w:rsidP="00A97125">
      <w:pPr>
        <w:pStyle w:val="ListNumber4"/>
        <w:numPr>
          <w:ilvl w:val="0"/>
          <w:numId w:val="80"/>
        </w:numPr>
        <w:ind w:left="360"/>
      </w:pPr>
      <w:r w:rsidRPr="003535B5">
        <w:t>Click Apply, then OK to close the Configuration Program.</w:t>
      </w:r>
    </w:p>
    <w:p w14:paraId="1B3D67F8" w14:textId="77777777" w:rsidR="002713C5" w:rsidRPr="003535B5" w:rsidRDefault="002713C5" w:rsidP="00EC2531"/>
    <w:p w14:paraId="1DCA5635" w14:textId="77777777" w:rsidR="0090132E" w:rsidRPr="003535B5" w:rsidRDefault="0090132E" w:rsidP="00EC2531"/>
    <w:p w14:paraId="765A032C" w14:textId="77777777" w:rsidR="0090132E" w:rsidRPr="003535B5" w:rsidRDefault="0090132E" w:rsidP="00EC2531"/>
    <w:p w14:paraId="7638999B" w14:textId="77777777" w:rsidR="0090132E" w:rsidRPr="003535B5" w:rsidRDefault="0090132E" w:rsidP="00EC2531"/>
    <w:p w14:paraId="7469BB6D" w14:textId="77777777" w:rsidR="0090132E" w:rsidRPr="003535B5" w:rsidRDefault="0090132E" w:rsidP="00EC2531"/>
    <w:p w14:paraId="17484900" w14:textId="77777777" w:rsidR="0090132E" w:rsidRPr="003535B5" w:rsidRDefault="0090132E" w:rsidP="00EC2531"/>
    <w:p w14:paraId="4B2536FA" w14:textId="77777777" w:rsidR="0073547B" w:rsidRPr="003535B5" w:rsidRDefault="0073547B" w:rsidP="00EC2531"/>
    <w:p w14:paraId="6DBAF494" w14:textId="77777777" w:rsidR="0073547B" w:rsidRPr="003535B5" w:rsidRDefault="0073547B" w:rsidP="00EC2531"/>
    <w:p w14:paraId="3845B0DA" w14:textId="77777777" w:rsidR="004631BC" w:rsidRPr="003535B5" w:rsidRDefault="004631BC" w:rsidP="006159A9"/>
    <w:p w14:paraId="649E6200" w14:textId="77777777" w:rsidR="004631BC" w:rsidRPr="003535B5" w:rsidRDefault="004631BC" w:rsidP="0042769E"/>
    <w:p w14:paraId="2B228CCB" w14:textId="10987327" w:rsidR="004631BC" w:rsidRPr="00F0388A" w:rsidRDefault="004631BC" w:rsidP="00EC2531">
      <w:r w:rsidRPr="003535B5">
        <w:t xml:space="preserve">When the </w:t>
      </w:r>
      <w:r w:rsidR="00E46BD0">
        <w:t>W</w:t>
      </w:r>
      <w:r w:rsidR="00DF63A3" w:rsidRPr="003535B5">
        <w:t>PI</w:t>
      </w:r>
      <w:r w:rsidRPr="003535B5">
        <w:t xml:space="preserve"> sof</w:t>
      </w:r>
      <w:r w:rsidR="00BA454F" w:rsidRPr="003535B5">
        <w:t>tware is launched you will see two</w:t>
      </w:r>
      <w:r w:rsidRPr="003535B5">
        <w:t xml:space="preserve"> icons </w:t>
      </w:r>
      <w:r w:rsidR="00BA454F" w:rsidRPr="003535B5">
        <w:t>displayed in the notification area, as shown:</w:t>
      </w:r>
    </w:p>
    <w:p w14:paraId="678005B6" w14:textId="77777777" w:rsidR="0090132E" w:rsidRPr="004B2B33" w:rsidRDefault="0076381B" w:rsidP="004B2B33">
      <w:pPr>
        <w:jc w:val="center"/>
      </w:pPr>
      <w:r>
        <w:rPr>
          <w:noProof/>
        </w:rPr>
        <w:drawing>
          <wp:inline distT="0" distB="0" distL="0" distR="0" wp14:anchorId="3E386046" wp14:editId="124F1F00">
            <wp:extent cx="304800" cy="304800"/>
            <wp:effectExtent l="0" t="0" r="0" b="0"/>
            <wp:docPr id="4813" name="Picture 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 name="Picture 4813"/>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r>
        <w:rPr>
          <w:noProof/>
        </w:rPr>
        <w:drawing>
          <wp:inline distT="0" distB="0" distL="0" distR="0" wp14:anchorId="0203EABA" wp14:editId="00650EC2">
            <wp:extent cx="304800" cy="304800"/>
            <wp:effectExtent l="0" t="0" r="0" b="0"/>
            <wp:docPr id="4816" name="Picture 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42769E" w:rsidRPr="004B2B33">
        <w:t xml:space="preserve"> </w:t>
      </w:r>
    </w:p>
    <w:p w14:paraId="3567F946" w14:textId="77777777" w:rsidR="0042769E" w:rsidRPr="00F0388A" w:rsidRDefault="0042769E" w:rsidP="0042769E">
      <w:pPr>
        <w:rPr>
          <w:lang w:val="en"/>
        </w:rPr>
      </w:pPr>
    </w:p>
    <w:p w14:paraId="70D2CA51" w14:textId="43864708" w:rsidR="004631BC" w:rsidRDefault="00C90785" w:rsidP="001834F8">
      <w:r w:rsidRPr="00C90785">
        <w:rPr>
          <w:b/>
        </w:rPr>
        <w:t>Note</w:t>
      </w:r>
      <w:r>
        <w:t xml:space="preserve">: </w:t>
      </w:r>
      <w:r w:rsidR="004631BC" w:rsidRPr="00C90785">
        <w:t xml:space="preserve">The </w:t>
      </w:r>
      <w:r w:rsidR="00597827">
        <w:t>W</w:t>
      </w:r>
      <w:r w:rsidR="00DF63A3" w:rsidRPr="00C90785">
        <w:t>PI</w:t>
      </w:r>
      <w:r w:rsidR="004631BC" w:rsidRPr="00C90785">
        <w:t xml:space="preserve"> icon will change based on the connection state with</w:t>
      </w:r>
      <w:r w:rsidR="002D033D">
        <w:t xml:space="preserve"> the KIC Server.</w:t>
      </w:r>
    </w:p>
    <w:p w14:paraId="61A88819" w14:textId="77777777" w:rsidR="002D033D" w:rsidRDefault="002D033D" w:rsidP="001834F8"/>
    <w:tbl>
      <w:tblPr>
        <w:tblStyle w:val="TableGrid"/>
        <w:tblW w:w="0" w:type="auto"/>
        <w:tblInd w:w="2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05"/>
        <w:gridCol w:w="1530"/>
      </w:tblGrid>
      <w:tr w:rsidR="002D033D" w14:paraId="0366F671" w14:textId="77777777" w:rsidTr="002D033D">
        <w:trPr>
          <w:trHeight w:val="584"/>
        </w:trPr>
        <w:tc>
          <w:tcPr>
            <w:tcW w:w="1705" w:type="dxa"/>
          </w:tcPr>
          <w:p w14:paraId="197A1EE5" w14:textId="77777777" w:rsidR="002D033D" w:rsidRDefault="002D033D" w:rsidP="002D033D">
            <w:pPr>
              <w:jc w:val="center"/>
            </w:pPr>
            <w:r>
              <w:rPr>
                <w:noProof/>
              </w:rPr>
              <w:drawing>
                <wp:inline distT="0" distB="0" distL="0" distR="0" wp14:anchorId="0C3C4D01" wp14:editId="3FF3CE17">
                  <wp:extent cx="390525" cy="390525"/>
                  <wp:effectExtent l="0" t="0" r="9525" b="9525"/>
                  <wp:docPr id="4814" name="Picture 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 name="Picture 4814"/>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390525" cy="390525"/>
                          </a:xfrm>
                          <a:prstGeom prst="rect">
                            <a:avLst/>
                          </a:prstGeom>
                          <a:noFill/>
                          <a:ln>
                            <a:noFill/>
                          </a:ln>
                        </pic:spPr>
                      </pic:pic>
                    </a:graphicData>
                  </a:graphic>
                </wp:inline>
              </w:drawing>
            </w:r>
          </w:p>
        </w:tc>
        <w:tc>
          <w:tcPr>
            <w:tcW w:w="1530" w:type="dxa"/>
          </w:tcPr>
          <w:p w14:paraId="7CFFFBAC" w14:textId="77777777" w:rsidR="002D033D" w:rsidRDefault="002D033D" w:rsidP="002D033D">
            <w:pPr>
              <w:jc w:val="center"/>
            </w:pPr>
            <w:r>
              <w:rPr>
                <w:noProof/>
              </w:rPr>
              <w:drawing>
                <wp:inline distT="0" distB="0" distL="0" distR="0" wp14:anchorId="6B53475C" wp14:editId="0736293E">
                  <wp:extent cx="400050" cy="400050"/>
                  <wp:effectExtent l="0" t="0" r="0" b="0"/>
                  <wp:docPr id="4815" name="Picture 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 name="Picture 4815"/>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inline>
              </w:drawing>
            </w:r>
          </w:p>
        </w:tc>
      </w:tr>
      <w:tr w:rsidR="002D033D" w14:paraId="267313F5" w14:textId="77777777" w:rsidTr="002D033D">
        <w:tc>
          <w:tcPr>
            <w:tcW w:w="1705" w:type="dxa"/>
          </w:tcPr>
          <w:p w14:paraId="2008F165" w14:textId="115FC9A9" w:rsidR="002D033D" w:rsidRDefault="00597827" w:rsidP="002D033D">
            <w:pPr>
              <w:jc w:val="center"/>
            </w:pPr>
            <w:r>
              <w:t>W</w:t>
            </w:r>
            <w:r w:rsidR="002D033D" w:rsidRPr="00F0388A">
              <w:t xml:space="preserve">PI </w:t>
            </w:r>
            <w:r w:rsidR="002D033D" w:rsidRPr="00F0388A">
              <w:rPr>
                <w:u w:val="single"/>
              </w:rPr>
              <w:t>is not</w:t>
            </w:r>
            <w:r w:rsidR="002D033D" w:rsidRPr="00F0388A">
              <w:t xml:space="preserve"> connected to a KIC Server</w:t>
            </w:r>
          </w:p>
        </w:tc>
        <w:tc>
          <w:tcPr>
            <w:tcW w:w="1530" w:type="dxa"/>
          </w:tcPr>
          <w:p w14:paraId="122166D7" w14:textId="22C82460" w:rsidR="002D033D" w:rsidRDefault="00597827" w:rsidP="002D033D">
            <w:pPr>
              <w:jc w:val="center"/>
            </w:pPr>
            <w:r>
              <w:t>W</w:t>
            </w:r>
            <w:r w:rsidR="002D033D" w:rsidRPr="00F0388A">
              <w:t xml:space="preserve">PI </w:t>
            </w:r>
            <w:r w:rsidR="002D033D" w:rsidRPr="00F0388A">
              <w:rPr>
                <w:u w:val="single"/>
              </w:rPr>
              <w:t>is</w:t>
            </w:r>
            <w:r w:rsidR="002D033D" w:rsidRPr="00F0388A">
              <w:t xml:space="preserve"> connected to a KIC Server</w:t>
            </w:r>
          </w:p>
        </w:tc>
      </w:tr>
    </w:tbl>
    <w:p w14:paraId="27D16D48" w14:textId="77777777" w:rsidR="002D033D" w:rsidRPr="00C90785" w:rsidRDefault="002D033D" w:rsidP="001834F8"/>
    <w:p w14:paraId="285A1D61" w14:textId="77777777" w:rsidR="001834F8" w:rsidRPr="00F0388A" w:rsidRDefault="001834F8" w:rsidP="001834F8"/>
    <w:p w14:paraId="2425CAE3" w14:textId="73283164" w:rsidR="004631BC" w:rsidRPr="00F0388A" w:rsidRDefault="002D033D" w:rsidP="004631BC">
      <w:r>
        <w:t>I</w:t>
      </w:r>
      <w:r w:rsidR="004631BC" w:rsidRPr="00F0388A">
        <w:t xml:space="preserve">f the </w:t>
      </w:r>
      <w:r w:rsidR="00597827">
        <w:t>W</w:t>
      </w:r>
      <w:r w:rsidR="00DF63A3" w:rsidRPr="00F0388A">
        <w:t>PI</w:t>
      </w:r>
      <w:r w:rsidR="004631BC" w:rsidRPr="00F0388A">
        <w:t xml:space="preserve"> is not connected to a KIC Server, check to make sure the KIC Server:</w:t>
      </w:r>
    </w:p>
    <w:p w14:paraId="58E5263A" w14:textId="77777777" w:rsidR="004631BC" w:rsidRPr="00F0388A" w:rsidRDefault="004631BC" w:rsidP="0042769E">
      <w:pPr>
        <w:pStyle w:val="ListBullet2"/>
      </w:pPr>
      <w:r w:rsidRPr="00F0388A">
        <w:t>Hosting mode enabled (KIC Server-click the Start to Host button)</w:t>
      </w:r>
    </w:p>
    <w:p w14:paraId="69F86F03" w14:textId="67FBC435" w:rsidR="004631BC" w:rsidRPr="00F0388A" w:rsidRDefault="004631BC" w:rsidP="0042769E">
      <w:pPr>
        <w:pStyle w:val="ListBullet2"/>
      </w:pPr>
      <w:r w:rsidRPr="00F0388A">
        <w:t xml:space="preserve">Displays the communication status of the </w:t>
      </w:r>
      <w:r w:rsidR="00597827">
        <w:t>W</w:t>
      </w:r>
      <w:r w:rsidR="00DF63A3" w:rsidRPr="00F0388A">
        <w:t>PI</w:t>
      </w:r>
      <w:r w:rsidRPr="00F0388A">
        <w:t xml:space="preserve"> systems that are con</w:t>
      </w:r>
      <w:r w:rsidR="0042769E" w:rsidRPr="00F0388A">
        <w:t>nected.</w:t>
      </w:r>
    </w:p>
    <w:p w14:paraId="7AC7AE29" w14:textId="77777777" w:rsidR="001834F8" w:rsidRPr="00F0388A" w:rsidRDefault="001834F8" w:rsidP="001834F8"/>
    <w:p w14:paraId="5971668F" w14:textId="77777777" w:rsidR="004631BC" w:rsidRPr="004B2B33" w:rsidRDefault="00EF7DAC" w:rsidP="004B2B33">
      <w:r w:rsidRPr="004B2B33">
        <w:t>For more details, s</w:t>
      </w:r>
      <w:r w:rsidR="004631BC" w:rsidRPr="004B2B33">
        <w:t>ee the</w:t>
      </w:r>
      <w:r w:rsidR="004B2B33">
        <w:t xml:space="preserve"> </w:t>
      </w:r>
      <w:hyperlink w:anchor="_KIC_Server" w:history="1">
        <w:r w:rsidR="004B2B33" w:rsidRPr="004B2B33">
          <w:rPr>
            <w:rStyle w:val="Hyperlink"/>
          </w:rPr>
          <w:t>KIC Server</w:t>
        </w:r>
      </w:hyperlink>
      <w:r w:rsidR="004631BC" w:rsidRPr="004B2B33">
        <w:t xml:space="preserve"> secti</w:t>
      </w:r>
      <w:r w:rsidR="0042769E" w:rsidRPr="004B2B33">
        <w:t>on of this manual.</w:t>
      </w:r>
    </w:p>
    <w:p w14:paraId="6E786BF7" w14:textId="77777777" w:rsidR="004631BC" w:rsidRPr="00F0388A" w:rsidRDefault="00EC2531">
      <w:pPr>
        <w:pStyle w:val="Heading3"/>
      </w:pPr>
      <w:bookmarkStart w:id="1635" w:name="_Toc358296371"/>
      <w:bookmarkStart w:id="1636" w:name="_Toc358298536"/>
      <w:r>
        <w:br w:type="page"/>
      </w:r>
      <w:bookmarkStart w:id="1637" w:name="_Toc469335026"/>
      <w:bookmarkStart w:id="1638" w:name="_Toc504120456"/>
      <w:bookmarkStart w:id="1639" w:name="_Toc527644439"/>
      <w:bookmarkStart w:id="1640" w:name="_Toc528599538"/>
      <w:bookmarkStart w:id="1641" w:name="_Toc17993575"/>
      <w:bookmarkStart w:id="1642" w:name="_Toc37267296"/>
      <w:bookmarkStart w:id="1643" w:name="_Toc51666863"/>
      <w:r w:rsidR="004631BC" w:rsidRPr="00F0388A">
        <w:lastRenderedPageBreak/>
        <w:t xml:space="preserve">KIC </w:t>
      </w:r>
      <w:r w:rsidR="008058F8" w:rsidRPr="00F0388A">
        <w:t>Watch</w:t>
      </w:r>
      <w:r w:rsidR="008058F8">
        <w:t>d</w:t>
      </w:r>
      <w:r w:rsidR="008058F8" w:rsidRPr="00F0388A">
        <w:t>og</w:t>
      </w:r>
      <w:bookmarkEnd w:id="1635"/>
      <w:bookmarkEnd w:id="1636"/>
      <w:bookmarkEnd w:id="1637"/>
      <w:bookmarkEnd w:id="1638"/>
      <w:bookmarkEnd w:id="1639"/>
      <w:bookmarkEnd w:id="1640"/>
      <w:bookmarkEnd w:id="1641"/>
      <w:bookmarkEnd w:id="1642"/>
      <w:bookmarkEnd w:id="1643"/>
    </w:p>
    <w:p w14:paraId="1CD2D1C7" w14:textId="40A32143" w:rsidR="004631BC" w:rsidRPr="00F0388A" w:rsidRDefault="004631BC" w:rsidP="004631BC">
      <w:r w:rsidRPr="00F0388A">
        <w:t xml:space="preserve">The KIC </w:t>
      </w:r>
      <w:proofErr w:type="spellStart"/>
      <w:r w:rsidRPr="00F0388A">
        <w:t>Watc</w:t>
      </w:r>
      <w:r w:rsidR="00F82BB0">
        <w:t>h</w:t>
      </w:r>
      <w:r w:rsidRPr="00F0388A">
        <w:t>Dog</w:t>
      </w:r>
      <w:proofErr w:type="spellEnd"/>
      <w:r w:rsidRPr="00F0388A">
        <w:t xml:space="preserve"> is a software program that runs in the background when RPM is enabled.  Its main function is to continuously monitor communication between the </w:t>
      </w:r>
      <w:r w:rsidR="00597827">
        <w:t>W</w:t>
      </w:r>
      <w:r w:rsidR="00DF63A3" w:rsidRPr="00F0388A">
        <w:t>PI</w:t>
      </w:r>
      <w:r w:rsidR="00CD082A">
        <w:t xml:space="preserve"> c</w:t>
      </w:r>
      <w:r w:rsidRPr="00F0388A">
        <w:t>lient PC and the KIC Server</w:t>
      </w:r>
      <w:r w:rsidR="000D2B69" w:rsidRPr="00F0388A">
        <w:t xml:space="preserve"> PC.</w:t>
      </w:r>
    </w:p>
    <w:p w14:paraId="5EC67A43" w14:textId="77777777" w:rsidR="00B94F54" w:rsidRPr="00F0388A" w:rsidRDefault="00B94F54" w:rsidP="004631BC"/>
    <w:p w14:paraId="7F4D344D" w14:textId="77777777" w:rsidR="004631BC" w:rsidRPr="006034E1" w:rsidRDefault="00B94F54" w:rsidP="00362427">
      <w:r w:rsidRPr="00362427">
        <w:rPr>
          <w:b/>
        </w:rPr>
        <w:t>Note</w:t>
      </w:r>
      <w:r w:rsidRPr="006034E1">
        <w:t xml:space="preserve">: </w:t>
      </w:r>
      <w:r w:rsidR="004631BC" w:rsidRPr="00233FE9">
        <w:t>The K</w:t>
      </w:r>
      <w:r w:rsidR="00F82BB0">
        <w:t xml:space="preserve">IC </w:t>
      </w:r>
      <w:proofErr w:type="spellStart"/>
      <w:r w:rsidR="00F82BB0">
        <w:t>Watch</w:t>
      </w:r>
      <w:r w:rsidR="00D850B5" w:rsidRPr="00233FE9">
        <w:t>D</w:t>
      </w:r>
      <w:r w:rsidR="004631BC" w:rsidRPr="00233FE9">
        <w:t>og</w:t>
      </w:r>
      <w:proofErr w:type="spellEnd"/>
      <w:r w:rsidR="00D850B5" w:rsidRPr="00233FE9">
        <w:t xml:space="preserve"> software is</w:t>
      </w:r>
      <w:r w:rsidR="004631BC" w:rsidRPr="00233FE9">
        <w:t xml:space="preserve"> not user configurable.</w:t>
      </w:r>
    </w:p>
    <w:p w14:paraId="4FDC779E" w14:textId="77777777" w:rsidR="004631BC" w:rsidRPr="00F0388A" w:rsidRDefault="004631BC" w:rsidP="004631BC"/>
    <w:p w14:paraId="57E5B5CC" w14:textId="4D3FD26B" w:rsidR="004631BC" w:rsidRPr="00F0388A" w:rsidRDefault="004631BC" w:rsidP="004631BC">
      <w:r w:rsidRPr="00F0388A">
        <w:t xml:space="preserve">KIC </w:t>
      </w:r>
      <w:proofErr w:type="spellStart"/>
      <w:r w:rsidRPr="00F0388A">
        <w:t>WatchDog</w:t>
      </w:r>
      <w:proofErr w:type="spellEnd"/>
      <w:r w:rsidRPr="00F0388A">
        <w:t xml:space="preserve"> automatically starts up when </w:t>
      </w:r>
      <w:r w:rsidR="00597827">
        <w:t>W</w:t>
      </w:r>
      <w:r w:rsidR="00DF63A3" w:rsidRPr="00F0388A">
        <w:t>PI</w:t>
      </w:r>
      <w:r w:rsidR="00A549A0">
        <w:t xml:space="preserve"> launches</w:t>
      </w:r>
      <w:r w:rsidRPr="00F0388A">
        <w:t xml:space="preserve"> with RPM enabled (DO NOT CLOSE IT)</w:t>
      </w:r>
      <w:r w:rsidR="000D2B69" w:rsidRPr="00F0388A">
        <w:t xml:space="preserve">.  </w:t>
      </w:r>
      <w:r w:rsidR="00F82BB0">
        <w:t xml:space="preserve">The KIC </w:t>
      </w:r>
      <w:proofErr w:type="spellStart"/>
      <w:r w:rsidR="00F82BB0">
        <w:t>Watch</w:t>
      </w:r>
      <w:r w:rsidRPr="00F0388A">
        <w:t>Dog’s</w:t>
      </w:r>
      <w:proofErr w:type="spellEnd"/>
      <w:r w:rsidRPr="00F0388A">
        <w:t xml:space="preserve"> Icon displays on the bottom right corner as </w:t>
      </w:r>
      <w:r w:rsidR="002D033D">
        <w:t>shown</w:t>
      </w:r>
      <w:r w:rsidRPr="00F0388A">
        <w:t xml:space="preserve"> below:</w:t>
      </w:r>
    </w:p>
    <w:p w14:paraId="227C454D" w14:textId="77777777" w:rsidR="004631BC" w:rsidRPr="00F0388A" w:rsidRDefault="00DD450D" w:rsidP="004631BC">
      <w:r w:rsidRPr="00F0388A">
        <w:rPr>
          <w:noProof/>
        </w:rPr>
        <mc:AlternateContent>
          <mc:Choice Requires="wpg">
            <w:drawing>
              <wp:anchor distT="0" distB="0" distL="114300" distR="114300" simplePos="0" relativeHeight="251604992" behindDoc="0" locked="0" layoutInCell="1" allowOverlap="1" wp14:anchorId="24A67394" wp14:editId="43D8EC11">
                <wp:simplePos x="0" y="0"/>
                <wp:positionH relativeFrom="column">
                  <wp:posOffset>3366135</wp:posOffset>
                </wp:positionH>
                <wp:positionV relativeFrom="paragraph">
                  <wp:posOffset>93980</wp:posOffset>
                </wp:positionV>
                <wp:extent cx="2154555" cy="228600"/>
                <wp:effectExtent l="0" t="0" r="0" b="0"/>
                <wp:wrapNone/>
                <wp:docPr id="496"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4555" cy="228600"/>
                          <a:chOff x="5688" y="3244"/>
                          <a:chExt cx="3393" cy="360"/>
                        </a:xfrm>
                      </wpg:grpSpPr>
                      <wps:wsp>
                        <wps:cNvPr id="497" name="Text Box 2849"/>
                        <wps:cNvSpPr txBox="1">
                          <a:spLocks noChangeArrowheads="1"/>
                        </wps:cNvSpPr>
                        <wps:spPr bwMode="auto">
                          <a:xfrm>
                            <a:off x="7101" y="3244"/>
                            <a:ext cx="1980" cy="360"/>
                          </a:xfrm>
                          <a:prstGeom prst="rect">
                            <a:avLst/>
                          </a:prstGeom>
                          <a:solidFill>
                            <a:srgbClr val="FFFFFF"/>
                          </a:solidFill>
                          <a:ln w="19050">
                            <a:solidFill>
                              <a:srgbClr val="FF0000"/>
                            </a:solidFill>
                            <a:miter lim="800000"/>
                            <a:headEnd/>
                            <a:tailEnd/>
                          </a:ln>
                        </wps:spPr>
                        <wps:txbx>
                          <w:txbxContent>
                            <w:p w14:paraId="25E2C63F" w14:textId="77777777" w:rsidR="00B05D68" w:rsidRPr="004F71D6" w:rsidRDefault="00B05D68" w:rsidP="004631BC">
                              <w:pPr>
                                <w:rPr>
                                  <w:sz w:val="18"/>
                                  <w:szCs w:val="18"/>
                                </w:rPr>
                              </w:pPr>
                              <w:r>
                                <w:rPr>
                                  <w:sz w:val="18"/>
                                  <w:szCs w:val="18"/>
                                </w:rPr>
                                <w:t>KIC Watch</w:t>
                              </w:r>
                              <w:r w:rsidRPr="004F71D6">
                                <w:rPr>
                                  <w:sz w:val="18"/>
                                  <w:szCs w:val="18"/>
                                </w:rPr>
                                <w:t>Dog Icon</w:t>
                              </w:r>
                            </w:p>
                          </w:txbxContent>
                        </wps:txbx>
                        <wps:bodyPr rot="0" vert="horz" wrap="square" lIns="91440" tIns="45720" rIns="91440" bIns="45720" anchor="t" anchorCtr="0" upright="1">
                          <a:noAutofit/>
                        </wps:bodyPr>
                      </wps:wsp>
                      <wps:wsp>
                        <wps:cNvPr id="498" name="Line 2850"/>
                        <wps:cNvCnPr>
                          <a:cxnSpLocks noChangeShapeType="1"/>
                        </wps:cNvCnPr>
                        <wps:spPr bwMode="auto">
                          <a:xfrm flipH="1">
                            <a:off x="5688" y="3424"/>
                            <a:ext cx="1413" cy="136"/>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67394" id="Group 2910" o:spid="_x0000_s1385" style="position:absolute;margin-left:265.05pt;margin-top:7.4pt;width:169.65pt;height:18pt;z-index:251604992;mso-position-horizontal-relative:text;mso-position-vertical-relative:text" coordorigin="5688,3244" coordsize="339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">
                <v:shape id="Text Box 2849" o:spid="_x0000_s1386" type="#_x0000_t202" style="position:absolute;left:7101;top:3244;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" strokecolor="red" strokeweight="1.5pt">
                  <v:textbox>
                    <w:txbxContent>
                      <w:p w14:paraId="25E2C63F" w14:textId="77777777" w:rsidR="00B05D68" w:rsidRPr="004F71D6" w:rsidRDefault="00B05D68" w:rsidP="004631BC">
                        <w:pPr>
                          <w:rPr>
                            <w:sz w:val="18"/>
                            <w:szCs w:val="18"/>
                          </w:rPr>
                        </w:pPr>
                        <w:r>
                          <w:rPr>
                            <w:sz w:val="18"/>
                            <w:szCs w:val="18"/>
                          </w:rPr>
                          <w:t>KIC Watch</w:t>
                        </w:r>
                        <w:r w:rsidRPr="004F71D6">
                          <w:rPr>
                            <w:sz w:val="18"/>
                            <w:szCs w:val="18"/>
                          </w:rPr>
                          <w:t>Dog Icon</w:t>
                        </w:r>
                      </w:p>
                    </w:txbxContent>
                  </v:textbox>
                </v:shape>
                <v:line id="Line 2850" o:spid="_x0000_s1387" style="position:absolute;flip:x;visibility:visible;mso-wrap-style:square" from="5688,3424" to="710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" strokecolor="red" strokeweight="1.5pt">
                  <v:stroke endarrow="block"/>
                </v:line>
              </v:group>
            </w:pict>
          </mc:Fallback>
        </mc:AlternateContent>
      </w:r>
      <w:r w:rsidRPr="00F0388A">
        <w:rPr>
          <w:noProof/>
        </w:rPr>
        <mc:AlternateContent>
          <mc:Choice Requires="wpg">
            <w:drawing>
              <wp:anchor distT="0" distB="0" distL="114300" distR="114300" simplePos="0" relativeHeight="251610112" behindDoc="0" locked="0" layoutInCell="1" allowOverlap="1" wp14:anchorId="1DB6020E" wp14:editId="73E51905">
                <wp:simplePos x="0" y="0"/>
                <wp:positionH relativeFrom="column">
                  <wp:posOffset>851535</wp:posOffset>
                </wp:positionH>
                <wp:positionV relativeFrom="paragraph">
                  <wp:posOffset>66040</wp:posOffset>
                </wp:positionV>
                <wp:extent cx="1714500" cy="228600"/>
                <wp:effectExtent l="0" t="0" r="0" b="0"/>
                <wp:wrapNone/>
                <wp:docPr id="493"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2448" y="3200"/>
                          <a:chExt cx="2700" cy="360"/>
                        </a:xfrm>
                      </wpg:grpSpPr>
                      <wps:wsp>
                        <wps:cNvPr id="494" name="Text Box 2851"/>
                        <wps:cNvSpPr txBox="1">
                          <a:spLocks noChangeArrowheads="1"/>
                        </wps:cNvSpPr>
                        <wps:spPr bwMode="auto">
                          <a:xfrm>
                            <a:off x="2448" y="3200"/>
                            <a:ext cx="1440" cy="360"/>
                          </a:xfrm>
                          <a:prstGeom prst="rect">
                            <a:avLst/>
                          </a:prstGeom>
                          <a:solidFill>
                            <a:srgbClr val="FFFFFF"/>
                          </a:solidFill>
                          <a:ln w="19050">
                            <a:solidFill>
                              <a:srgbClr val="FF0000"/>
                            </a:solidFill>
                            <a:miter lim="800000"/>
                            <a:headEnd/>
                            <a:tailEnd/>
                          </a:ln>
                        </wps:spPr>
                        <wps:txbx>
                          <w:txbxContent>
                            <w:p w14:paraId="2E0FCE2D" w14:textId="77777777" w:rsidR="00B05D68" w:rsidRPr="004F71D6" w:rsidRDefault="00B05D68" w:rsidP="004631BC">
                              <w:pPr>
                                <w:rPr>
                                  <w:sz w:val="18"/>
                                  <w:szCs w:val="18"/>
                                </w:rPr>
                              </w:pPr>
                              <w:r w:rsidRPr="004F71D6">
                                <w:rPr>
                                  <w:sz w:val="18"/>
                                  <w:szCs w:val="18"/>
                                </w:rPr>
                                <w:t>RPM Icon</w:t>
                              </w:r>
                            </w:p>
                          </w:txbxContent>
                        </wps:txbx>
                        <wps:bodyPr rot="0" vert="horz" wrap="square" lIns="91440" tIns="45720" rIns="91440" bIns="45720" anchor="t" anchorCtr="0" upright="1">
                          <a:noAutofit/>
                        </wps:bodyPr>
                      </wps:wsp>
                      <wps:wsp>
                        <wps:cNvPr id="495" name="Line 2852"/>
                        <wps:cNvCnPr>
                          <a:cxnSpLocks noChangeShapeType="1"/>
                        </wps:cNvCnPr>
                        <wps:spPr bwMode="auto">
                          <a:xfrm>
                            <a:off x="3888" y="3380"/>
                            <a:ext cx="1260" cy="18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B6020E" id="Group 2909" o:spid="_x0000_s1388" style="position:absolute;margin-left:67.05pt;margin-top:5.2pt;width:135pt;height:18pt;z-index:251610112;mso-position-horizontal-relative:text;mso-position-vertical-relative:text" coordorigin="2448,3200" coordsize="27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">
                <v:shape id="Text Box 2851" o:spid="_x0000_s1389" type="#_x0000_t202" style="position:absolute;left:2448;top:3200;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" strokecolor="red" strokeweight="1.5pt">
                  <v:textbox>
                    <w:txbxContent>
                      <w:p w14:paraId="2E0FCE2D" w14:textId="77777777" w:rsidR="00B05D68" w:rsidRPr="004F71D6" w:rsidRDefault="00B05D68" w:rsidP="004631BC">
                        <w:pPr>
                          <w:rPr>
                            <w:sz w:val="18"/>
                            <w:szCs w:val="18"/>
                          </w:rPr>
                        </w:pPr>
                        <w:r w:rsidRPr="004F71D6">
                          <w:rPr>
                            <w:sz w:val="18"/>
                            <w:szCs w:val="18"/>
                          </w:rPr>
                          <w:t>RPM Icon</w:t>
                        </w:r>
                      </w:p>
                    </w:txbxContent>
                  </v:textbox>
                </v:shape>
                <v:line id="Line 2852" o:spid="_x0000_s1390" style="position:absolute;visibility:visible;mso-wrap-style:square" from="3888,3380" to="5148,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" strokecolor="red" strokeweight="1.5pt">
                  <v:stroke endarrow="block"/>
                </v:line>
              </v:group>
            </w:pict>
          </mc:Fallback>
        </mc:AlternateContent>
      </w:r>
    </w:p>
    <w:p w14:paraId="2F656259" w14:textId="77777777" w:rsidR="000D2B69" w:rsidRPr="004B2B33" w:rsidRDefault="001374E4" w:rsidP="004B2B33">
      <w:pPr>
        <w:jc w:val="center"/>
      </w:pPr>
      <w:r>
        <w:rPr>
          <w:noProof/>
        </w:rPr>
        <w:drawing>
          <wp:inline distT="0" distB="0" distL="0" distR="0" wp14:anchorId="56C9AA57" wp14:editId="36FDD4A5">
            <wp:extent cx="304800" cy="304800"/>
            <wp:effectExtent l="0" t="0" r="0" b="0"/>
            <wp:docPr id="4818" name="Picture 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 name="Picture 4818"/>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r>
        <w:rPr>
          <w:noProof/>
        </w:rPr>
        <w:drawing>
          <wp:inline distT="0" distB="0" distL="0" distR="0" wp14:anchorId="2A5A3DB4" wp14:editId="42D39349">
            <wp:extent cx="304800" cy="304800"/>
            <wp:effectExtent l="0" t="0" r="0" b="0"/>
            <wp:docPr id="4817" name="Picture 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0D2B69" w:rsidRPr="004B2B33">
        <w:t xml:space="preserve"> </w:t>
      </w:r>
    </w:p>
    <w:p w14:paraId="5F7ACD8B" w14:textId="77777777" w:rsidR="004631BC" w:rsidRPr="00F0388A" w:rsidRDefault="00BB1720" w:rsidP="00D36D96">
      <w:pPr>
        <w:pStyle w:val="Heading2"/>
      </w:pPr>
      <w:bookmarkStart w:id="1644" w:name="_KIC_Server"/>
      <w:bookmarkStart w:id="1645" w:name="_Toc119468179"/>
      <w:bookmarkStart w:id="1646" w:name="_Ref323559560"/>
      <w:bookmarkStart w:id="1647" w:name="_Ref323559755"/>
      <w:bookmarkStart w:id="1648" w:name="_Toc353195456"/>
      <w:bookmarkStart w:id="1649" w:name="_Toc358296374"/>
      <w:bookmarkStart w:id="1650" w:name="_Toc358298539"/>
      <w:bookmarkStart w:id="1651" w:name="_Toc469335027"/>
      <w:bookmarkStart w:id="1652" w:name="_Toc504120457"/>
      <w:bookmarkStart w:id="1653" w:name="_Toc527644440"/>
      <w:bookmarkStart w:id="1654" w:name="_Toc528599539"/>
      <w:bookmarkStart w:id="1655" w:name="_Toc17993576"/>
      <w:bookmarkStart w:id="1656" w:name="_Toc37267297"/>
      <w:bookmarkStart w:id="1657" w:name="_Toc51666669"/>
      <w:bookmarkStart w:id="1658" w:name="_Toc51666864"/>
      <w:bookmarkEnd w:id="1644"/>
      <w:r w:rsidRPr="00F0388A">
        <w:t>K</w:t>
      </w:r>
      <w:r w:rsidR="00EC2531">
        <w:t>IC</w:t>
      </w:r>
      <w:r w:rsidRPr="00F0388A">
        <w:t xml:space="preserve"> Server</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052C25D7" w14:textId="24782CDD" w:rsidR="00504735" w:rsidRDefault="004631BC" w:rsidP="00504735">
      <w:r w:rsidRPr="00F0388A">
        <w:t xml:space="preserve">The </w:t>
      </w:r>
      <w:r w:rsidRPr="00626ED3">
        <w:rPr>
          <w:i/>
        </w:rPr>
        <w:t>KIC Server</w:t>
      </w:r>
      <w:r w:rsidRPr="00F0388A">
        <w:t xml:space="preserve"> software </w:t>
      </w:r>
      <w:r w:rsidR="00504735" w:rsidRPr="00F0388A">
        <w:t xml:space="preserve">acts as a host for all </w:t>
      </w:r>
      <w:r w:rsidR="00504735">
        <w:t xml:space="preserve">networked </w:t>
      </w:r>
      <w:r w:rsidR="00597827">
        <w:t>W</w:t>
      </w:r>
      <w:r w:rsidR="00504735" w:rsidRPr="00F0388A">
        <w:t xml:space="preserve">PI systems running </w:t>
      </w:r>
      <w:r w:rsidR="00504735">
        <w:t xml:space="preserve">the RPM option. </w:t>
      </w:r>
      <w:r w:rsidR="00626ED3" w:rsidRPr="00F0388A">
        <w:t xml:space="preserve"> </w:t>
      </w:r>
      <w:r w:rsidR="00504735">
        <w:t>The software connects</w:t>
      </w:r>
      <w:r w:rsidR="003F6839">
        <w:t xml:space="preserve"> all these systems and passes</w:t>
      </w:r>
      <w:r w:rsidR="00504735">
        <w:t xml:space="preserve"> their data </w:t>
      </w:r>
      <w:r w:rsidR="00504735" w:rsidRPr="00F0388A">
        <w:t>over the LAN to any authorized</w:t>
      </w:r>
      <w:r w:rsidR="00504735">
        <w:t>,</w:t>
      </w:r>
      <w:r w:rsidR="00504735" w:rsidRPr="00A9357C">
        <w:t xml:space="preserve"> </w:t>
      </w:r>
      <w:r w:rsidR="00504735" w:rsidRPr="00F0388A">
        <w:t>properly logged on computer</w:t>
      </w:r>
      <w:r w:rsidR="00504735">
        <w:t xml:space="preserve">s </w:t>
      </w:r>
      <w:r w:rsidR="003F6839">
        <w:t>running the</w:t>
      </w:r>
      <w:r w:rsidR="00504735">
        <w:t xml:space="preserve"> </w:t>
      </w:r>
      <w:r w:rsidR="00504735" w:rsidRPr="00631E3B">
        <w:rPr>
          <w:i/>
        </w:rPr>
        <w:t>Viewer</w:t>
      </w:r>
      <w:r w:rsidR="003F6839">
        <w:t xml:space="preserve"> application</w:t>
      </w:r>
      <w:r w:rsidR="00504735" w:rsidRPr="00F0388A">
        <w:t xml:space="preserve">.  </w:t>
      </w:r>
    </w:p>
    <w:p w14:paraId="09B46281" w14:textId="77777777" w:rsidR="00504735" w:rsidRDefault="00504735" w:rsidP="004631BC"/>
    <w:p w14:paraId="6833A795" w14:textId="75279A1B" w:rsidR="003F6839" w:rsidRPr="00F0388A" w:rsidRDefault="00626ED3" w:rsidP="004631BC">
      <w:r w:rsidRPr="00A24EC7">
        <w:t xml:space="preserve">You must install the </w:t>
      </w:r>
      <w:r w:rsidR="00BA454F" w:rsidRPr="00A24EC7">
        <w:rPr>
          <w:i/>
        </w:rPr>
        <w:t>KIC Server</w:t>
      </w:r>
      <w:r w:rsidR="00BA454F" w:rsidRPr="00A24EC7">
        <w:t xml:space="preserve"> </w:t>
      </w:r>
      <w:r w:rsidRPr="00A24EC7">
        <w:t xml:space="preserve">software on a </w:t>
      </w:r>
      <w:r w:rsidR="00504735" w:rsidRPr="00A24EC7">
        <w:t xml:space="preserve">LAN-connected </w:t>
      </w:r>
      <w:r w:rsidRPr="00A24EC7">
        <w:t>PC</w:t>
      </w:r>
      <w:r w:rsidR="00BA454F" w:rsidRPr="00A24EC7">
        <w:t xml:space="preserve"> on the same LAN as the </w:t>
      </w:r>
      <w:r w:rsidR="00597827">
        <w:t>W</w:t>
      </w:r>
      <w:r w:rsidR="00BA454F" w:rsidRPr="00A24EC7">
        <w:t>PI software</w:t>
      </w:r>
      <w:r w:rsidR="001374E4">
        <w:t>.</w:t>
      </w:r>
      <w:r w:rsidR="00BA454F" w:rsidRPr="00A24EC7">
        <w:t xml:space="preserve"> </w:t>
      </w:r>
      <w:r w:rsidR="00504735" w:rsidRPr="00A24EC7">
        <w:t xml:space="preserve">This PC cannot simultaneously serve as </w:t>
      </w:r>
      <w:r w:rsidR="00597827" w:rsidRPr="00A24EC7">
        <w:t>a</w:t>
      </w:r>
      <w:r w:rsidR="00504735" w:rsidRPr="00A24EC7">
        <w:t xml:space="preserve"> </w:t>
      </w:r>
      <w:r w:rsidR="00597827">
        <w:t>W</w:t>
      </w:r>
      <w:r w:rsidR="00504735" w:rsidRPr="00A24EC7">
        <w:t xml:space="preserve">PI client, but it </w:t>
      </w:r>
      <w:r w:rsidR="003F6839" w:rsidRPr="00A24EC7">
        <w:t xml:space="preserve">can run the Viewer application.  </w:t>
      </w:r>
      <w:r w:rsidR="00E2192C" w:rsidRPr="00A24EC7">
        <w:t>The KIC</w:t>
      </w:r>
      <w:r w:rsidR="00E2192C" w:rsidRPr="00F0388A">
        <w:t xml:space="preserve"> Server </w:t>
      </w:r>
      <w:r w:rsidR="00E2192C">
        <w:t xml:space="preserve">can manage up to </w:t>
      </w:r>
      <w:r w:rsidR="004631BC" w:rsidRPr="00F0388A">
        <w:t>100</w:t>
      </w:r>
      <w:r w:rsidR="00597827">
        <w:t xml:space="preserve"> WPI systems</w:t>
      </w:r>
      <w:r w:rsidR="004631BC" w:rsidRPr="00F0388A">
        <w:t xml:space="preserve"> </w:t>
      </w:r>
      <w:r w:rsidR="00E2192C">
        <w:t xml:space="preserve">and </w:t>
      </w:r>
      <w:r w:rsidR="004631BC" w:rsidRPr="00F0388A">
        <w:t xml:space="preserve">has a menu for creating and editing </w:t>
      </w:r>
      <w:r w:rsidR="00597827" w:rsidRPr="00F0388A">
        <w:t>usernames</w:t>
      </w:r>
      <w:r w:rsidR="004631BC" w:rsidRPr="00F0388A">
        <w:t xml:space="preserve"> and passwords for KIC Viewer-users.</w:t>
      </w:r>
      <w:r w:rsidR="00E2192C">
        <w:t xml:space="preserve">  </w:t>
      </w:r>
      <w:r w:rsidR="003F6839">
        <w:t>You</w:t>
      </w:r>
      <w:r w:rsidR="00631E3B">
        <w:t xml:space="preserve">r </w:t>
      </w:r>
      <w:r w:rsidR="00597827">
        <w:t>W</w:t>
      </w:r>
      <w:r w:rsidR="003F6839" w:rsidRPr="00F0388A">
        <w:t xml:space="preserve">PI installation </w:t>
      </w:r>
      <w:r w:rsidR="00451915">
        <w:t>media</w:t>
      </w:r>
      <w:r w:rsidR="003F6839">
        <w:t xml:space="preserve"> </w:t>
      </w:r>
      <w:r w:rsidR="00631E3B">
        <w:t xml:space="preserve">includes the </w:t>
      </w:r>
      <w:r w:rsidR="003F6839">
        <w:t>KIC Server software</w:t>
      </w:r>
      <w:r w:rsidR="00631E3B">
        <w:t xml:space="preserve">, but the application requires the continuous connection of </w:t>
      </w:r>
      <w:r w:rsidR="00631E3B" w:rsidRPr="00F0388A">
        <w:t>a</w:t>
      </w:r>
      <w:r w:rsidR="00631E3B">
        <w:t>n appropriate</w:t>
      </w:r>
      <w:r w:rsidR="00631E3B" w:rsidRPr="00F0388A">
        <w:t xml:space="preserve"> software key</w:t>
      </w:r>
      <w:r w:rsidR="00631E3B">
        <w:t>.</w:t>
      </w:r>
    </w:p>
    <w:p w14:paraId="20B0EC3A" w14:textId="77777777" w:rsidR="004631BC" w:rsidRPr="00F0388A" w:rsidRDefault="00EC2531">
      <w:pPr>
        <w:pStyle w:val="Heading3"/>
      </w:pPr>
      <w:bookmarkStart w:id="1659" w:name="_Toc358296375"/>
      <w:bookmarkStart w:id="1660" w:name="_Toc358298540"/>
      <w:bookmarkStart w:id="1661" w:name="_Toc469335028"/>
      <w:bookmarkStart w:id="1662" w:name="_Toc504120458"/>
      <w:bookmarkStart w:id="1663" w:name="_Toc527644441"/>
      <w:bookmarkStart w:id="1664" w:name="_Toc528599540"/>
      <w:bookmarkStart w:id="1665" w:name="_Toc17993577"/>
      <w:bookmarkStart w:id="1666" w:name="_Toc37267298"/>
      <w:bookmarkStart w:id="1667" w:name="_Toc51666865"/>
      <w:r>
        <w:t>I</w:t>
      </w:r>
      <w:r w:rsidR="00631E3B">
        <w:t>nstall the KIC Server:</w:t>
      </w:r>
      <w:bookmarkEnd w:id="1659"/>
      <w:bookmarkEnd w:id="1660"/>
      <w:bookmarkEnd w:id="1661"/>
      <w:bookmarkEnd w:id="1662"/>
      <w:bookmarkEnd w:id="1663"/>
      <w:bookmarkEnd w:id="1664"/>
      <w:bookmarkEnd w:id="1665"/>
      <w:bookmarkEnd w:id="1666"/>
      <w:bookmarkEnd w:id="1667"/>
    </w:p>
    <w:p w14:paraId="3E633287" w14:textId="77777777" w:rsidR="00232C16" w:rsidRDefault="00631E3B" w:rsidP="004631BC">
      <w:r w:rsidRPr="00232C16">
        <w:rPr>
          <w:b/>
        </w:rPr>
        <w:t>Note</w:t>
      </w:r>
      <w:r>
        <w:t xml:space="preserve">: </w:t>
      </w:r>
      <w:r w:rsidR="00232C16">
        <w:t xml:space="preserve">You must install the </w:t>
      </w:r>
      <w:r w:rsidR="004631BC" w:rsidRPr="00F0388A">
        <w:t xml:space="preserve">KIC Server manually.  </w:t>
      </w:r>
    </w:p>
    <w:p w14:paraId="7E964D7D" w14:textId="77777777" w:rsidR="00232C16" w:rsidRDefault="00232C16" w:rsidP="004631BC"/>
    <w:p w14:paraId="6727BC8E" w14:textId="0B4FFC97" w:rsidR="004631BC" w:rsidRPr="00F0388A" w:rsidRDefault="004631BC" w:rsidP="00265668">
      <w:pPr>
        <w:numPr>
          <w:ilvl w:val="0"/>
          <w:numId w:val="39"/>
        </w:numPr>
        <w:ind w:left="360"/>
      </w:pPr>
      <w:r w:rsidRPr="00F0388A">
        <w:t xml:space="preserve">Browse the </w:t>
      </w:r>
      <w:r w:rsidR="00597827">
        <w:t>W</w:t>
      </w:r>
      <w:r w:rsidR="00DF63A3" w:rsidRPr="00F0388A">
        <w:t>PI</w:t>
      </w:r>
      <w:r w:rsidRPr="00F0388A">
        <w:t xml:space="preserve"> installation </w:t>
      </w:r>
      <w:r w:rsidR="00451915">
        <w:t>media</w:t>
      </w:r>
      <w:r w:rsidRPr="00F0388A">
        <w:t xml:space="preserve"> for the KIC Server</w:t>
      </w:r>
      <w:r w:rsidR="00232C16" w:rsidRPr="00232C16">
        <w:t xml:space="preserve"> </w:t>
      </w:r>
      <w:r w:rsidR="00232C16" w:rsidRPr="00F0388A">
        <w:t>folder</w:t>
      </w:r>
      <w:r w:rsidR="0077553C" w:rsidRPr="00F0388A">
        <w:t>.</w:t>
      </w:r>
    </w:p>
    <w:p w14:paraId="7A796F12" w14:textId="77777777" w:rsidR="00232C16" w:rsidRDefault="004631BC" w:rsidP="00265668">
      <w:pPr>
        <w:numPr>
          <w:ilvl w:val="0"/>
          <w:numId w:val="39"/>
        </w:numPr>
        <w:ind w:left="360"/>
      </w:pPr>
      <w:r w:rsidRPr="00F0388A">
        <w:t xml:space="preserve">In the KIC Server folder, run the file Setup.exe.  </w:t>
      </w:r>
    </w:p>
    <w:p w14:paraId="1FA6FD6D" w14:textId="77777777" w:rsidR="00232C16" w:rsidRDefault="00232C16" w:rsidP="00265668">
      <w:pPr>
        <w:ind w:left="360"/>
      </w:pPr>
      <w:r>
        <w:t>The insta</w:t>
      </w:r>
      <w:r w:rsidR="004631BC" w:rsidRPr="00F0388A">
        <w:t>llation begin</w:t>
      </w:r>
      <w:r>
        <w:t>s automatically</w:t>
      </w:r>
      <w:r w:rsidR="004631BC" w:rsidRPr="00F0388A">
        <w:t xml:space="preserve">.  </w:t>
      </w:r>
    </w:p>
    <w:p w14:paraId="64550A0C" w14:textId="1699ED39" w:rsidR="004631BC" w:rsidRPr="00F0388A" w:rsidRDefault="004631BC" w:rsidP="00265668">
      <w:pPr>
        <w:numPr>
          <w:ilvl w:val="0"/>
          <w:numId w:val="39"/>
        </w:numPr>
        <w:ind w:left="360"/>
      </w:pPr>
      <w:r w:rsidRPr="00F0388A">
        <w:t>Fo</w:t>
      </w:r>
      <w:r w:rsidR="0077553C" w:rsidRPr="00F0388A">
        <w:t xml:space="preserve">llow the </w:t>
      </w:r>
      <w:r w:rsidR="00597827" w:rsidRPr="00F0388A">
        <w:t>on-screen</w:t>
      </w:r>
      <w:r w:rsidR="0077553C" w:rsidRPr="00F0388A">
        <w:t xml:space="preserve"> directions.</w:t>
      </w:r>
    </w:p>
    <w:p w14:paraId="2D6F6B31" w14:textId="77777777" w:rsidR="004631BC" w:rsidRPr="00F15B05" w:rsidRDefault="004631BC" w:rsidP="004631BC">
      <w:pPr>
        <w:rPr>
          <w:sz w:val="14"/>
        </w:rPr>
      </w:pPr>
    </w:p>
    <w:p w14:paraId="267001CE" w14:textId="77777777" w:rsidR="004631BC" w:rsidRDefault="00AE2473" w:rsidP="00362427">
      <w:r w:rsidRPr="00362427">
        <w:rPr>
          <w:b/>
        </w:rPr>
        <w:t>Note</w:t>
      </w:r>
      <w:r>
        <w:t>:</w:t>
      </w:r>
      <w:r w:rsidR="00C3566A" w:rsidRPr="00233FE9">
        <w:t xml:space="preserve"> </w:t>
      </w:r>
      <w:r w:rsidR="004631BC" w:rsidRPr="00233FE9">
        <w:t>It may be helpful to copy the KIC Server shortcut to the Windows-Startup folder especially for dedicated-KIC Servers.</w:t>
      </w:r>
    </w:p>
    <w:p w14:paraId="32020EDC" w14:textId="77777777" w:rsidR="004631BC" w:rsidRPr="00F0388A" w:rsidRDefault="00EC2531">
      <w:pPr>
        <w:pStyle w:val="Heading3"/>
      </w:pPr>
      <w:bookmarkStart w:id="1668" w:name="_Toc358296376"/>
      <w:bookmarkStart w:id="1669" w:name="_Toc358298541"/>
      <w:bookmarkStart w:id="1670" w:name="_Toc469335029"/>
      <w:bookmarkStart w:id="1671" w:name="_Toc504120459"/>
      <w:bookmarkStart w:id="1672" w:name="_Toc527644442"/>
      <w:bookmarkStart w:id="1673" w:name="_Toc528599541"/>
      <w:bookmarkStart w:id="1674" w:name="_Toc17993578"/>
      <w:bookmarkStart w:id="1675" w:name="_Toc37267299"/>
      <w:bookmarkStart w:id="1676" w:name="_Toc51666866"/>
      <w:r>
        <w:t>L</w:t>
      </w:r>
      <w:r w:rsidR="00232C16">
        <w:t>aunch</w:t>
      </w:r>
      <w:r w:rsidR="004631BC" w:rsidRPr="00F0388A">
        <w:t xml:space="preserve"> the </w:t>
      </w:r>
      <w:r w:rsidR="00232C16">
        <w:t>KIC Server:</w:t>
      </w:r>
      <w:bookmarkEnd w:id="1668"/>
      <w:bookmarkEnd w:id="1669"/>
      <w:bookmarkEnd w:id="1670"/>
      <w:bookmarkEnd w:id="1671"/>
      <w:bookmarkEnd w:id="1672"/>
      <w:bookmarkEnd w:id="1673"/>
      <w:bookmarkEnd w:id="1674"/>
      <w:bookmarkEnd w:id="1675"/>
      <w:bookmarkEnd w:id="1676"/>
    </w:p>
    <w:p w14:paraId="1400CB4B" w14:textId="77777777" w:rsidR="004631BC" w:rsidRDefault="004631BC" w:rsidP="00A97125">
      <w:pPr>
        <w:numPr>
          <w:ilvl w:val="0"/>
          <w:numId w:val="121"/>
        </w:numPr>
      </w:pPr>
      <w:r w:rsidRPr="00F0388A">
        <w:t xml:space="preserve">From the </w:t>
      </w:r>
      <w:r w:rsidR="006733BA" w:rsidRPr="00F0388A">
        <w:t>Windows desktop</w:t>
      </w:r>
      <w:r w:rsidRPr="00F0388A">
        <w:t>, click on</w:t>
      </w:r>
      <w:r w:rsidR="006733BA" w:rsidRPr="00F0388A">
        <w:t>:</w:t>
      </w:r>
      <w:r w:rsidRPr="00F0388A">
        <w:t xml:space="preserve"> Start</w:t>
      </w:r>
      <w:r w:rsidR="006733BA" w:rsidRPr="00F0388A">
        <w:t xml:space="preserve"> » Programs » </w:t>
      </w:r>
      <w:r w:rsidRPr="00F0388A">
        <w:t>KIC</w:t>
      </w:r>
      <w:r w:rsidR="006733BA" w:rsidRPr="00F0388A">
        <w:t xml:space="preserve"> » </w:t>
      </w:r>
      <w:r w:rsidRPr="00F0388A">
        <w:t>KIC Server</w:t>
      </w:r>
    </w:p>
    <w:p w14:paraId="7D83A6A7" w14:textId="77777777" w:rsidR="00232C16" w:rsidRPr="00F0388A" w:rsidRDefault="00232C16" w:rsidP="00232C16"/>
    <w:p w14:paraId="3E9D4D87" w14:textId="77777777" w:rsidR="00232C16" w:rsidRPr="00232C16" w:rsidRDefault="00232C16" w:rsidP="00232C16">
      <w:pPr>
        <w:rPr>
          <w:b/>
          <w:sz w:val="24"/>
          <w:szCs w:val="24"/>
        </w:rPr>
      </w:pPr>
      <w:r w:rsidRPr="00232C16">
        <w:rPr>
          <w:b/>
          <w:sz w:val="24"/>
          <w:szCs w:val="24"/>
        </w:rPr>
        <w:t xml:space="preserve">Or </w:t>
      </w:r>
    </w:p>
    <w:p w14:paraId="33B40D6F" w14:textId="77777777" w:rsidR="00232C16" w:rsidRDefault="00232C16" w:rsidP="00232C16"/>
    <w:p w14:paraId="1D74298D" w14:textId="77777777" w:rsidR="004631BC" w:rsidRPr="00F0388A" w:rsidRDefault="00232C16" w:rsidP="00A97125">
      <w:pPr>
        <w:numPr>
          <w:ilvl w:val="0"/>
          <w:numId w:val="121"/>
        </w:numPr>
      </w:pPr>
      <w:r>
        <w:t>F</w:t>
      </w:r>
      <w:r w:rsidR="004631BC" w:rsidRPr="00F0388A">
        <w:t xml:space="preserve">rom Windows Explorer open </w:t>
      </w:r>
      <w:r w:rsidR="004631BC" w:rsidRPr="00F0388A">
        <w:rPr>
          <w:rStyle w:val="PlainTextChar"/>
        </w:rPr>
        <w:t>C:\KIC Server\KICServer.exe</w:t>
      </w:r>
    </w:p>
    <w:p w14:paraId="0C6AD1FB" w14:textId="77777777" w:rsidR="004631BC" w:rsidRPr="00F0388A" w:rsidRDefault="004631BC">
      <w:pPr>
        <w:pStyle w:val="Heading3"/>
      </w:pPr>
      <w:bookmarkStart w:id="1677" w:name="_Toc358296377"/>
      <w:bookmarkStart w:id="1678" w:name="_Toc358298542"/>
      <w:bookmarkStart w:id="1679" w:name="_Toc469335030"/>
      <w:bookmarkStart w:id="1680" w:name="_Toc504120460"/>
      <w:bookmarkStart w:id="1681" w:name="_Toc527644443"/>
      <w:bookmarkStart w:id="1682" w:name="_Toc528599542"/>
      <w:bookmarkStart w:id="1683" w:name="_Toc17993579"/>
      <w:bookmarkStart w:id="1684" w:name="_Toc37267300"/>
      <w:bookmarkStart w:id="1685" w:name="_Toc51666867"/>
      <w:r w:rsidRPr="00F0388A">
        <w:t>Icons</w:t>
      </w:r>
      <w:bookmarkEnd w:id="1677"/>
      <w:bookmarkEnd w:id="1678"/>
      <w:bookmarkEnd w:id="1679"/>
      <w:bookmarkEnd w:id="1680"/>
      <w:bookmarkEnd w:id="1681"/>
      <w:bookmarkEnd w:id="1682"/>
      <w:bookmarkEnd w:id="1683"/>
      <w:bookmarkEnd w:id="1684"/>
      <w:bookmarkEnd w:id="1685"/>
    </w:p>
    <w:p w14:paraId="79062FCB" w14:textId="77777777" w:rsidR="00F15B05" w:rsidRPr="00F0388A" w:rsidRDefault="00F15B05" w:rsidP="00F15B05">
      <w:r w:rsidRPr="00F0388A">
        <w:t>Once the KI</w:t>
      </w:r>
      <w:r>
        <w:t>C Server application is launches, an</w:t>
      </w:r>
      <w:r w:rsidRPr="00F0388A">
        <w:t xml:space="preserve"> icon </w:t>
      </w:r>
      <w:r>
        <w:t>appears</w:t>
      </w:r>
      <w:r w:rsidRPr="00F0388A">
        <w:t xml:space="preserve"> in the notification area.</w:t>
      </w:r>
    </w:p>
    <w:p w14:paraId="7D6485FD" w14:textId="77777777" w:rsidR="00F15B05" w:rsidRDefault="00F15B05" w:rsidP="004631BC"/>
    <w:tbl>
      <w:tblPr>
        <w:tblW w:w="0" w:type="auto"/>
        <w:tblLook w:val="04A0" w:firstRow="1" w:lastRow="0" w:firstColumn="1" w:lastColumn="0" w:noHBand="0" w:noVBand="1"/>
      </w:tblPr>
      <w:tblGrid>
        <w:gridCol w:w="4788"/>
        <w:gridCol w:w="4788"/>
      </w:tblGrid>
      <w:tr w:rsidR="00F15B05" w14:paraId="7150684F" w14:textId="77777777" w:rsidTr="005E5BCC">
        <w:trPr>
          <w:trHeight w:val="1116"/>
        </w:trPr>
        <w:tc>
          <w:tcPr>
            <w:tcW w:w="4788" w:type="dxa"/>
            <w:shd w:val="clear" w:color="auto" w:fill="auto"/>
          </w:tcPr>
          <w:p w14:paraId="147535DF" w14:textId="0F33F7E8" w:rsidR="00F15B05" w:rsidRPr="00F0388A" w:rsidRDefault="00F15B05" w:rsidP="00F15B05">
            <w:r w:rsidRPr="00F0388A">
              <w:t xml:space="preserve">When first launched, the KIC Server application is idle; you must select the Start to Host button in order to enable hosting by the KIC Server.  See </w:t>
            </w:r>
            <w:r w:rsidRPr="00F0388A">
              <w:fldChar w:fldCharType="begin"/>
            </w:r>
            <w:r w:rsidRPr="00F0388A">
              <w:instrText xml:space="preserve"> REF _Ref185973528 \h  \* MERGEFORMAT </w:instrText>
            </w:r>
            <w:r w:rsidRPr="00F0388A">
              <w:fldChar w:fldCharType="separate"/>
            </w:r>
            <w:r w:rsidR="007A7D53" w:rsidRPr="00F0388A">
              <w:t xml:space="preserve">Figure </w:t>
            </w:r>
            <w:r w:rsidR="007A7D53">
              <w:rPr>
                <w:noProof/>
              </w:rPr>
              <w:t>58</w:t>
            </w:r>
            <w:r w:rsidRPr="00F0388A">
              <w:fldChar w:fldCharType="end"/>
            </w:r>
            <w:r w:rsidRPr="00F0388A">
              <w:t>.</w:t>
            </w:r>
          </w:p>
          <w:p w14:paraId="6FA06255" w14:textId="77777777" w:rsidR="00F15B05" w:rsidRDefault="00F15B05" w:rsidP="00F15B05"/>
        </w:tc>
        <w:tc>
          <w:tcPr>
            <w:tcW w:w="4788" w:type="dxa"/>
            <w:shd w:val="clear" w:color="auto" w:fill="auto"/>
          </w:tcPr>
          <w:p w14:paraId="76E94B2A" w14:textId="77777777" w:rsidR="00F15B05" w:rsidRDefault="001374E4" w:rsidP="005E5BCC">
            <w:pPr>
              <w:jc w:val="center"/>
            </w:pPr>
            <w:r>
              <w:object w:dxaOrig="480" w:dyaOrig="480" w14:anchorId="6C7DCC69">
                <v:shape id="_x0000_i1031" type="#_x0000_t75" style="width:36pt;height:36pt" o:ole="">
                  <v:imagedata r:id="rId202" o:title=""/>
                </v:shape>
                <o:OLEObject Type="Embed" ProgID="PBrush" ShapeID="_x0000_i1031" DrawAspect="Content" ObjectID="_1685995642" r:id="rId203"/>
              </w:object>
            </w:r>
          </w:p>
          <w:p w14:paraId="4C615FEF" w14:textId="633696E2" w:rsidR="00F15B05" w:rsidRPr="00F0388A" w:rsidRDefault="00F15B05" w:rsidP="00F15B05">
            <w:pPr>
              <w:pStyle w:val="Caption"/>
            </w:pPr>
            <w:bookmarkStart w:id="1686" w:name="_Ref18597352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58</w:t>
            </w:r>
            <w:r w:rsidR="00B41E3E">
              <w:rPr>
                <w:noProof/>
              </w:rPr>
              <w:fldChar w:fldCharType="end"/>
            </w:r>
            <w:bookmarkEnd w:id="1686"/>
          </w:p>
          <w:p w14:paraId="4EAA2B6A" w14:textId="77777777" w:rsidR="00F15B05" w:rsidRDefault="00F15B05" w:rsidP="004631BC"/>
        </w:tc>
      </w:tr>
      <w:tr w:rsidR="00F15B05" w14:paraId="7FC3A24C" w14:textId="77777777" w:rsidTr="005E5BCC">
        <w:tc>
          <w:tcPr>
            <w:tcW w:w="4788" w:type="dxa"/>
            <w:shd w:val="clear" w:color="auto" w:fill="auto"/>
          </w:tcPr>
          <w:p w14:paraId="34BE80A2" w14:textId="0FD8FE4A" w:rsidR="00F15B05" w:rsidRPr="00F0388A" w:rsidRDefault="00F15B05" w:rsidP="00F15B05">
            <w:r w:rsidRPr="00F0388A">
              <w:t xml:space="preserve">Once you select the Start to Host button, the icon will change indicating the KIC Server can accept connections.  See </w:t>
            </w:r>
            <w:r w:rsidRPr="00F0388A">
              <w:fldChar w:fldCharType="begin"/>
            </w:r>
            <w:r w:rsidRPr="00F0388A">
              <w:instrText xml:space="preserve"> REF _Ref185973541 \h  \* MERGEFORMAT </w:instrText>
            </w:r>
            <w:r w:rsidRPr="00F0388A">
              <w:fldChar w:fldCharType="separate"/>
            </w:r>
            <w:r w:rsidR="007A7D53" w:rsidRPr="00F0388A">
              <w:t xml:space="preserve">Figure </w:t>
            </w:r>
            <w:r w:rsidR="007A7D53">
              <w:rPr>
                <w:noProof/>
              </w:rPr>
              <w:t>59</w:t>
            </w:r>
            <w:r w:rsidRPr="00F0388A">
              <w:fldChar w:fldCharType="end"/>
            </w:r>
            <w:r w:rsidRPr="00F0388A">
              <w:t>.</w:t>
            </w:r>
          </w:p>
          <w:p w14:paraId="0B5989EA" w14:textId="77777777" w:rsidR="00F15B05" w:rsidRDefault="00F15B05" w:rsidP="00F15B05"/>
        </w:tc>
        <w:tc>
          <w:tcPr>
            <w:tcW w:w="4788" w:type="dxa"/>
            <w:shd w:val="clear" w:color="auto" w:fill="auto"/>
          </w:tcPr>
          <w:p w14:paraId="050C9F4B" w14:textId="77777777" w:rsidR="00F15B05" w:rsidRDefault="001374E4" w:rsidP="005E5BCC">
            <w:pPr>
              <w:jc w:val="center"/>
            </w:pPr>
            <w:r>
              <w:object w:dxaOrig="480" w:dyaOrig="480" w14:anchorId="3117CC49">
                <v:shape id="_x0000_i1032" type="#_x0000_t75" style="width:36pt;height:36pt" o:ole="">
                  <v:imagedata r:id="rId204" o:title=""/>
                </v:shape>
                <o:OLEObject Type="Embed" ProgID="PBrush" ShapeID="_x0000_i1032" DrawAspect="Content" ObjectID="_1685995643" r:id="rId205"/>
              </w:object>
            </w:r>
          </w:p>
          <w:p w14:paraId="6136414F" w14:textId="0E00BAD5" w:rsidR="00F15B05" w:rsidRPr="00F0388A" w:rsidRDefault="00F15B05" w:rsidP="00F15B05">
            <w:pPr>
              <w:pStyle w:val="Caption"/>
            </w:pPr>
            <w:bookmarkStart w:id="1687" w:name="_Ref18597354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59</w:t>
            </w:r>
            <w:r w:rsidR="00B41E3E">
              <w:rPr>
                <w:noProof/>
              </w:rPr>
              <w:fldChar w:fldCharType="end"/>
            </w:r>
            <w:bookmarkEnd w:id="1687"/>
          </w:p>
          <w:p w14:paraId="79745A93" w14:textId="77777777" w:rsidR="00F15B05" w:rsidRPr="004B2B33" w:rsidRDefault="00F15B05" w:rsidP="004B2B33">
            <w:pPr>
              <w:jc w:val="center"/>
            </w:pPr>
          </w:p>
        </w:tc>
      </w:tr>
    </w:tbl>
    <w:p w14:paraId="0F364934" w14:textId="77777777" w:rsidR="00EC2531" w:rsidRDefault="00F15B05">
      <w:pPr>
        <w:pStyle w:val="Heading3"/>
      </w:pPr>
      <w:r>
        <w:br w:type="page"/>
      </w:r>
      <w:bookmarkStart w:id="1688" w:name="_Toc469335031"/>
      <w:bookmarkStart w:id="1689" w:name="_Toc504120461"/>
      <w:bookmarkStart w:id="1690" w:name="_Toc527644444"/>
      <w:bookmarkStart w:id="1691" w:name="_Toc528599543"/>
      <w:bookmarkStart w:id="1692" w:name="_Toc17993580"/>
      <w:bookmarkStart w:id="1693" w:name="_Toc37267301"/>
      <w:bookmarkStart w:id="1694" w:name="_Toc51666868"/>
      <w:r w:rsidR="00EC2531">
        <w:lastRenderedPageBreak/>
        <w:t>KIC Server Window Functions</w:t>
      </w:r>
      <w:bookmarkEnd w:id="1688"/>
      <w:bookmarkEnd w:id="1689"/>
      <w:bookmarkEnd w:id="1690"/>
      <w:bookmarkEnd w:id="1691"/>
      <w:bookmarkEnd w:id="1692"/>
      <w:bookmarkEnd w:id="1693"/>
      <w:bookmarkEnd w:id="1694"/>
    </w:p>
    <w:p w14:paraId="30A312A7" w14:textId="368EED89" w:rsidR="00192EC7" w:rsidRDefault="00192EC7" w:rsidP="00EC2531">
      <w:r>
        <w:t xml:space="preserve">The </w:t>
      </w:r>
      <w:r w:rsidRPr="00F0388A">
        <w:t xml:space="preserve">KIC Server window </w:t>
      </w:r>
      <w:r>
        <w:t>is</w:t>
      </w:r>
      <w:r w:rsidRPr="00F0388A">
        <w:t xml:space="preserve"> shown in </w:t>
      </w:r>
      <w:r w:rsidRPr="00F0388A">
        <w:fldChar w:fldCharType="begin"/>
      </w:r>
      <w:r w:rsidRPr="00F0388A">
        <w:instrText xml:space="preserve"> REF _Ref185973743 \h  \* MERGEFORMAT </w:instrText>
      </w:r>
      <w:r w:rsidRPr="00F0388A">
        <w:fldChar w:fldCharType="separate"/>
      </w:r>
      <w:r w:rsidR="007A7D53" w:rsidRPr="00195103">
        <w:t xml:space="preserve">Figure </w:t>
      </w:r>
      <w:r w:rsidR="007A7D53">
        <w:t>60</w:t>
      </w:r>
      <w:r w:rsidRPr="00F0388A">
        <w:fldChar w:fldCharType="end"/>
      </w:r>
      <w:r>
        <w:t>.  The</w:t>
      </w:r>
      <w:r w:rsidRPr="00F0388A">
        <w:t xml:space="preserve"> screen </w:t>
      </w:r>
      <w:r>
        <w:t>permits the following</w:t>
      </w:r>
      <w:r w:rsidRPr="00F0388A">
        <w:t xml:space="preserve"> </w:t>
      </w:r>
      <w:r>
        <w:t xml:space="preserve">six </w:t>
      </w:r>
      <w:r w:rsidRPr="00F0388A">
        <w:t>functions</w:t>
      </w:r>
      <w:r>
        <w:t>:</w:t>
      </w:r>
    </w:p>
    <w:p w14:paraId="7B0F646F" w14:textId="77777777" w:rsidR="00EC2531" w:rsidRPr="00F0388A" w:rsidRDefault="00EC2531" w:rsidP="00EC2531"/>
    <w:p w14:paraId="188CF960" w14:textId="77777777" w:rsidR="004631BC" w:rsidRPr="00F0388A" w:rsidRDefault="004631BC" w:rsidP="005E5BCC">
      <w:pPr>
        <w:pStyle w:val="ListNumber2"/>
        <w:numPr>
          <w:ilvl w:val="0"/>
          <w:numId w:val="20"/>
        </w:numPr>
        <w:spacing w:after="120"/>
      </w:pPr>
      <w:r w:rsidRPr="00F0388A">
        <w:t>Add new users and passwords for KIC Viewers to connect.</w:t>
      </w:r>
    </w:p>
    <w:p w14:paraId="7347A5DF" w14:textId="77777777" w:rsidR="004631BC" w:rsidRPr="00F0388A" w:rsidRDefault="004631BC" w:rsidP="00A4313F">
      <w:pPr>
        <w:pStyle w:val="ListNumber2"/>
        <w:spacing w:after="120"/>
      </w:pPr>
      <w:r w:rsidRPr="00F0388A">
        <w:t>Edit/delete users and Passwords</w:t>
      </w:r>
    </w:p>
    <w:p w14:paraId="1EB35F97" w14:textId="2A2E584F" w:rsidR="004631BC" w:rsidRPr="00F0388A" w:rsidRDefault="004631BC" w:rsidP="00A4313F">
      <w:pPr>
        <w:pStyle w:val="ListNumber2"/>
        <w:spacing w:after="120"/>
      </w:pPr>
      <w:r w:rsidRPr="00F0388A">
        <w:t>View the connecti</w:t>
      </w:r>
      <w:r w:rsidR="00B66962">
        <w:t>on time and IP address for each</w:t>
      </w:r>
      <w:r w:rsidR="008D70AC" w:rsidRPr="00F0388A">
        <w:t> </w:t>
      </w:r>
      <w:r w:rsidR="00597827">
        <w:t>W</w:t>
      </w:r>
      <w:r w:rsidR="00DF63A3" w:rsidRPr="00F0388A">
        <w:t>PI</w:t>
      </w:r>
      <w:r w:rsidR="00B66962">
        <w:t xml:space="preserve"> c</w:t>
      </w:r>
      <w:r w:rsidRPr="00F0388A">
        <w:t>lient PC that is connected</w:t>
      </w:r>
    </w:p>
    <w:p w14:paraId="6266D5D5" w14:textId="77777777" w:rsidR="004631BC" w:rsidRPr="00F0388A" w:rsidRDefault="004631BC" w:rsidP="00A4313F">
      <w:pPr>
        <w:pStyle w:val="ListNumber2"/>
        <w:spacing w:after="120"/>
      </w:pPr>
      <w:r w:rsidRPr="00F0388A">
        <w:t>View the KIC Viewer-</w:t>
      </w:r>
      <w:r w:rsidR="00F87E2D" w:rsidRPr="00F0388A">
        <w:t>User name and connection time.</w:t>
      </w:r>
    </w:p>
    <w:p w14:paraId="1E262C24" w14:textId="1E675A90" w:rsidR="004631BC" w:rsidRPr="00F0388A" w:rsidRDefault="004631BC" w:rsidP="00A4313F">
      <w:pPr>
        <w:pStyle w:val="ListNumber2"/>
        <w:spacing w:after="120"/>
      </w:pPr>
      <w:r w:rsidRPr="00F0388A">
        <w:t xml:space="preserve">Maximum number of Ovens - Enter the number of </w:t>
      </w:r>
      <w:r w:rsidR="00E26227">
        <w:t>machines</w:t>
      </w:r>
      <w:r w:rsidRPr="00F0388A">
        <w:t xml:space="preserve"> you wish to display in the KIC</w:t>
      </w:r>
      <w:r w:rsidR="00D850B5" w:rsidRPr="00F0388A">
        <w:t xml:space="preserve"> </w:t>
      </w:r>
      <w:r w:rsidRPr="00F0388A">
        <w:t>Viewer window.</w:t>
      </w:r>
    </w:p>
    <w:p w14:paraId="397819CD" w14:textId="77777777" w:rsidR="004631BC" w:rsidRDefault="004631BC" w:rsidP="006D68D0">
      <w:pPr>
        <w:pStyle w:val="ListNumber2"/>
      </w:pPr>
      <w:r w:rsidRPr="00F0388A">
        <w:t>Start to host – Enables/disables the KIC Servers’</w:t>
      </w:r>
      <w:r w:rsidR="00F87E2D" w:rsidRPr="00F0388A">
        <w:t xml:space="preserve"> connection mode.</w:t>
      </w:r>
    </w:p>
    <w:p w14:paraId="4F829434" w14:textId="77777777" w:rsidR="00EC2531" w:rsidRPr="00F0388A" w:rsidRDefault="00160607" w:rsidP="00062A0A">
      <w:pPr>
        <w:pStyle w:val="Heading4"/>
      </w:pPr>
      <w:bookmarkStart w:id="1695" w:name="_Toc358296378"/>
      <w:bookmarkStart w:id="1696" w:name="_Toc358298543"/>
      <w:r>
        <w:rPr>
          <w:noProof/>
        </w:rPr>
        <w:drawing>
          <wp:anchor distT="0" distB="0" distL="114300" distR="114300" simplePos="0" relativeHeight="251691008" behindDoc="1" locked="0" layoutInCell="1" allowOverlap="1" wp14:anchorId="452F7031" wp14:editId="49C62D16">
            <wp:simplePos x="0" y="0"/>
            <wp:positionH relativeFrom="column">
              <wp:posOffset>3124200</wp:posOffset>
            </wp:positionH>
            <wp:positionV relativeFrom="line">
              <wp:posOffset>113030</wp:posOffset>
            </wp:positionV>
            <wp:extent cx="2918460" cy="3108960"/>
            <wp:effectExtent l="0" t="0" r="0" b="0"/>
            <wp:wrapTight wrapText="bothSides">
              <wp:wrapPolygon edited="0">
                <wp:start x="0" y="0"/>
                <wp:lineTo x="0" y="21441"/>
                <wp:lineTo x="21431" y="21441"/>
                <wp:lineTo x="21431" y="0"/>
                <wp:lineTo x="0" y="0"/>
              </wp:wrapPolygon>
            </wp:wrapTight>
            <wp:docPr id="4824" name="Picture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84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EC2531">
        <w:t>Add a new u</w:t>
      </w:r>
      <w:r w:rsidR="00EC2531" w:rsidRPr="00F0388A">
        <w:t>ser</w:t>
      </w:r>
      <w:bookmarkEnd w:id="1695"/>
      <w:bookmarkEnd w:id="1696"/>
    </w:p>
    <w:p w14:paraId="5F7C7AB6" w14:textId="7E0A039A" w:rsidR="00EC2531" w:rsidRPr="00F0388A" w:rsidRDefault="00EC2531" w:rsidP="00A97125">
      <w:pPr>
        <w:numPr>
          <w:ilvl w:val="0"/>
          <w:numId w:val="122"/>
        </w:numPr>
      </w:pPr>
      <w:r w:rsidRPr="00F0388A">
        <w:t xml:space="preserve">Enter the new </w:t>
      </w:r>
      <w:r w:rsidR="00597827" w:rsidRPr="00F0388A">
        <w:t>username</w:t>
      </w:r>
      <w:r w:rsidRPr="00F0388A">
        <w:t>.</w:t>
      </w:r>
    </w:p>
    <w:p w14:paraId="457C8091" w14:textId="77777777" w:rsidR="00EC2531" w:rsidRPr="00F0388A" w:rsidRDefault="00EC2531" w:rsidP="00A97125">
      <w:pPr>
        <w:numPr>
          <w:ilvl w:val="0"/>
          <w:numId w:val="122"/>
        </w:numPr>
      </w:pPr>
      <w:r w:rsidRPr="00F0388A">
        <w:t>Enter the new password.</w:t>
      </w:r>
    </w:p>
    <w:p w14:paraId="545D1C75" w14:textId="77777777" w:rsidR="00EC2531" w:rsidRPr="00F0388A" w:rsidRDefault="00EC2531" w:rsidP="00A97125">
      <w:pPr>
        <w:numPr>
          <w:ilvl w:val="0"/>
          <w:numId w:val="122"/>
        </w:numPr>
      </w:pPr>
      <w:r w:rsidRPr="00F0388A">
        <w:t>Select the Add button.</w:t>
      </w:r>
    </w:p>
    <w:p w14:paraId="13198FEB" w14:textId="61391B1C" w:rsidR="00EC2531" w:rsidRDefault="00EC2531" w:rsidP="00EC2531">
      <w:r w:rsidRPr="00F0388A">
        <w:t xml:space="preserve">You </w:t>
      </w:r>
      <w:r>
        <w:t>are</w:t>
      </w:r>
      <w:r w:rsidRPr="00F0388A">
        <w:t xml:space="preserve"> added to the l</w:t>
      </w:r>
      <w:r>
        <w:t>is</w:t>
      </w:r>
      <w:r w:rsidRPr="00F0388A">
        <w:t>t of users.  To access a l</w:t>
      </w:r>
      <w:r>
        <w:t>is</w:t>
      </w:r>
      <w:r w:rsidRPr="00F0388A">
        <w:t xml:space="preserve">t of </w:t>
      </w:r>
      <w:r w:rsidR="00597827" w:rsidRPr="00F0388A">
        <w:t>users,</w:t>
      </w:r>
      <w:r w:rsidRPr="00F0388A">
        <w:t xml:space="preserve"> select the L</w:t>
      </w:r>
      <w:r>
        <w:t>is</w:t>
      </w:r>
      <w:r w:rsidRPr="00F0388A">
        <w:t>t of Users dropdown menu.</w:t>
      </w:r>
    </w:p>
    <w:p w14:paraId="56B2F4EC" w14:textId="77777777" w:rsidR="00442304" w:rsidRPr="00F0388A" w:rsidRDefault="00442304" w:rsidP="00EC2531"/>
    <w:p w14:paraId="2A6AF7AC" w14:textId="77777777" w:rsidR="00EC2531" w:rsidRPr="00F0388A" w:rsidRDefault="00EC2531" w:rsidP="00062A0A">
      <w:pPr>
        <w:pStyle w:val="Heading4"/>
      </w:pPr>
      <w:bookmarkStart w:id="1697" w:name="_Toc358296379"/>
      <w:bookmarkStart w:id="1698" w:name="_Toc358298544"/>
      <w:r>
        <w:t>Change a password</w:t>
      </w:r>
      <w:bookmarkEnd w:id="1697"/>
      <w:bookmarkEnd w:id="1698"/>
    </w:p>
    <w:p w14:paraId="64AC5793" w14:textId="77777777" w:rsidR="00EC2531" w:rsidRPr="00F0388A" w:rsidRDefault="00EC2531" w:rsidP="005E5BCC">
      <w:pPr>
        <w:pStyle w:val="ListNumber2"/>
        <w:numPr>
          <w:ilvl w:val="0"/>
          <w:numId w:val="21"/>
        </w:numPr>
      </w:pPr>
      <w:r w:rsidRPr="00F0388A">
        <w:t>Click on the List of Users dropdown menu.</w:t>
      </w:r>
    </w:p>
    <w:p w14:paraId="42A8974A" w14:textId="77777777" w:rsidR="00EC2531" w:rsidRPr="00F0388A" w:rsidRDefault="00EC2531" w:rsidP="004F2642">
      <w:pPr>
        <w:pStyle w:val="ListNumber2"/>
      </w:pPr>
      <w:r w:rsidRPr="00F0388A">
        <w:t>Select the user that you wish to modify.</w:t>
      </w:r>
    </w:p>
    <w:p w14:paraId="58C0D982" w14:textId="77777777" w:rsidR="00EC2531" w:rsidRPr="00F0388A" w:rsidRDefault="00EC2531" w:rsidP="004F2642">
      <w:pPr>
        <w:pStyle w:val="ListNumber2"/>
      </w:pPr>
      <w:r w:rsidRPr="00F0388A">
        <w:t xml:space="preserve">Enter the new password for that user.  </w:t>
      </w:r>
    </w:p>
    <w:p w14:paraId="79653214" w14:textId="77777777" w:rsidR="00EC2531" w:rsidRPr="00F0388A" w:rsidRDefault="00EC2531" w:rsidP="00195103">
      <w:pPr>
        <w:pStyle w:val="ListNumber2"/>
        <w:keepNext/>
        <w:spacing w:after="120"/>
      </w:pPr>
      <w:r w:rsidRPr="00F0388A">
        <w:t>Select the Change Password button.</w:t>
      </w:r>
    </w:p>
    <w:p w14:paraId="3A3F3203" w14:textId="77777777" w:rsidR="00EC2531" w:rsidRDefault="00EC2531" w:rsidP="00EC2531">
      <w:r w:rsidRPr="00F0388A">
        <w:t>The user’s</w:t>
      </w:r>
      <w:r>
        <w:t xml:space="preserve"> password is</w:t>
      </w:r>
      <w:r w:rsidRPr="00F0388A">
        <w:t xml:space="preserve"> updated immediately.</w:t>
      </w:r>
    </w:p>
    <w:p w14:paraId="256E6399" w14:textId="77777777" w:rsidR="00442304" w:rsidRPr="00F0388A" w:rsidRDefault="00442304" w:rsidP="00EC2531"/>
    <w:p w14:paraId="16EFBB80" w14:textId="77777777" w:rsidR="00EC2531" w:rsidRPr="00F0388A" w:rsidRDefault="00EC2531" w:rsidP="00062A0A">
      <w:pPr>
        <w:pStyle w:val="Heading4"/>
      </w:pPr>
      <w:bookmarkStart w:id="1699" w:name="_Toc358296380"/>
      <w:bookmarkStart w:id="1700" w:name="_Toc358298545"/>
      <w:r>
        <w:t>Delete</w:t>
      </w:r>
      <w:r w:rsidRPr="00F0388A">
        <w:t xml:space="preserve"> a user</w:t>
      </w:r>
      <w:bookmarkEnd w:id="1699"/>
      <w:bookmarkEnd w:id="1700"/>
    </w:p>
    <w:p w14:paraId="05F8EBF4" w14:textId="77777777" w:rsidR="00EC2531" w:rsidRPr="00F0388A" w:rsidRDefault="00EC2531" w:rsidP="005E5BCC">
      <w:pPr>
        <w:pStyle w:val="ListNumber2"/>
        <w:numPr>
          <w:ilvl w:val="0"/>
          <w:numId w:val="22"/>
        </w:numPr>
      </w:pPr>
      <w:r w:rsidRPr="00F0388A">
        <w:t>Click on the List of Users dropdown menu.</w:t>
      </w:r>
    </w:p>
    <w:p w14:paraId="3980A9F0" w14:textId="77777777" w:rsidR="00EC2531" w:rsidRPr="00F0388A" w:rsidRDefault="00EC2531" w:rsidP="004F2642">
      <w:pPr>
        <w:pStyle w:val="ListNumber2"/>
      </w:pPr>
      <w:r w:rsidRPr="00F0388A">
        <w:t>Select the user that you wish to modify.</w:t>
      </w:r>
    </w:p>
    <w:p w14:paraId="18041BCE" w14:textId="77777777" w:rsidR="00EC2531" w:rsidRPr="00F0388A" w:rsidRDefault="00EC2531" w:rsidP="00195103">
      <w:pPr>
        <w:pStyle w:val="ListNumber2"/>
        <w:keepNext/>
        <w:spacing w:after="120"/>
      </w:pPr>
      <w:r w:rsidRPr="00F0388A">
        <w:t>Select the Delete button</w:t>
      </w:r>
      <w:r>
        <w:t>.</w:t>
      </w:r>
    </w:p>
    <w:p w14:paraId="70AB697A" w14:textId="77777777" w:rsidR="00EC2531" w:rsidRPr="00F0388A" w:rsidRDefault="00EC2531" w:rsidP="00EC2531">
      <w:r w:rsidRPr="00F0388A">
        <w:t>The user accoun</w:t>
      </w:r>
      <w:r>
        <w:t>t deletes</w:t>
      </w:r>
      <w:r w:rsidRPr="00F0388A">
        <w:t xml:space="preserve"> immediately.</w:t>
      </w:r>
    </w:p>
    <w:p w14:paraId="7AFA5DA2" w14:textId="45B02FE8" w:rsidR="00EC2531" w:rsidRPr="00160607" w:rsidRDefault="00EC2531" w:rsidP="00A83C5E">
      <w:pPr>
        <w:pStyle w:val="Caption"/>
        <w:ind w:right="720"/>
        <w:jc w:val="right"/>
        <w:rPr>
          <w:rFonts w:ascii="Trebuchet MS" w:hAnsi="Trebuchet MS"/>
          <w:color w:val="FF0000"/>
          <w:sz w:val="24"/>
          <w:szCs w:val="24"/>
        </w:rPr>
      </w:pPr>
      <w:bookmarkStart w:id="1701" w:name="_Ref185973743"/>
      <w:r w:rsidRPr="00195103">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60</w:t>
      </w:r>
      <w:r w:rsidR="00B41E3E">
        <w:rPr>
          <w:noProof/>
        </w:rPr>
        <w:fldChar w:fldCharType="end"/>
      </w:r>
      <w:bookmarkEnd w:id="1701"/>
      <w:r w:rsidRPr="00195103">
        <w:t>: KIC Server Window</w:t>
      </w:r>
    </w:p>
    <w:p w14:paraId="71E71AD7" w14:textId="77777777" w:rsidR="00EC2531" w:rsidRDefault="00EC2531" w:rsidP="004631BC">
      <w:pPr>
        <w:rPr>
          <w:b/>
        </w:rPr>
      </w:pPr>
    </w:p>
    <w:p w14:paraId="49FDA836" w14:textId="2112D6FB" w:rsidR="004631BC" w:rsidRPr="00F0388A" w:rsidRDefault="00F15B05" w:rsidP="004631BC">
      <w:r>
        <w:rPr>
          <w:b/>
        </w:rPr>
        <w:t>Maximum number of O</w:t>
      </w:r>
      <w:r w:rsidR="004631BC" w:rsidRPr="00F0388A">
        <w:rPr>
          <w:b/>
        </w:rPr>
        <w:t>vens</w:t>
      </w:r>
      <w:r w:rsidR="004631BC" w:rsidRPr="00F0388A">
        <w:t xml:space="preserve"> – This value controls the number of </w:t>
      </w:r>
      <w:r w:rsidR="00E26227">
        <w:t>WPI system</w:t>
      </w:r>
      <w:r w:rsidR="004631BC" w:rsidRPr="00F0388A">
        <w:t xml:space="preserve"> boxes displayed on the KIC Viewer screen the maximum numb</w:t>
      </w:r>
      <w:r w:rsidR="00F87E2D" w:rsidRPr="00F0388A">
        <w:t xml:space="preserve">er of </w:t>
      </w:r>
      <w:r w:rsidR="006A5A04">
        <w:t>machines</w:t>
      </w:r>
      <w:r w:rsidR="00F87E2D" w:rsidRPr="00F0388A">
        <w:t xml:space="preserve"> is 100, minimum 1.</w:t>
      </w:r>
    </w:p>
    <w:p w14:paraId="232AEE12" w14:textId="77777777" w:rsidR="004631BC" w:rsidRPr="00F0388A" w:rsidRDefault="004631BC" w:rsidP="004631BC"/>
    <w:p w14:paraId="40FBE2D5" w14:textId="77777777" w:rsidR="004631BC" w:rsidRPr="00F0388A" w:rsidRDefault="00F15B05" w:rsidP="004631BC">
      <w:r>
        <w:rPr>
          <w:b/>
        </w:rPr>
        <w:t>Start to h</w:t>
      </w:r>
      <w:r w:rsidR="004631BC" w:rsidRPr="00F0388A">
        <w:rPr>
          <w:b/>
        </w:rPr>
        <w:t>ost</w:t>
      </w:r>
      <w:r w:rsidR="004631BC" w:rsidRPr="00F0388A">
        <w:t xml:space="preserve"> – The KIC Server will not accept connections until this button is selected.  </w:t>
      </w:r>
      <w:r w:rsidR="00BF3428" w:rsidRPr="00F0388A">
        <w:t>You</w:t>
      </w:r>
      <w:r w:rsidR="004631BC" w:rsidRPr="00F0388A">
        <w:t xml:space="preserve"> must manually select this button to enable hosting by the KIC Server application.</w:t>
      </w:r>
    </w:p>
    <w:p w14:paraId="1A39EB5C" w14:textId="77777777" w:rsidR="004631BC" w:rsidRPr="00F0388A" w:rsidRDefault="004631BC" w:rsidP="00442304"/>
    <w:p w14:paraId="3B06E411" w14:textId="77777777" w:rsidR="004631BC" w:rsidRDefault="004631BC" w:rsidP="00442304"/>
    <w:p w14:paraId="12682A22" w14:textId="77777777" w:rsidR="001E140A" w:rsidRPr="007E4962" w:rsidRDefault="00BB1720" w:rsidP="00D36D96">
      <w:pPr>
        <w:pStyle w:val="Heading2"/>
      </w:pPr>
      <w:r>
        <w:br w:type="page"/>
      </w:r>
      <w:bookmarkStart w:id="1702" w:name="_Toc119468180"/>
      <w:bookmarkStart w:id="1703" w:name="_Toc353195457"/>
      <w:bookmarkStart w:id="1704" w:name="_Toc358296381"/>
      <w:bookmarkStart w:id="1705" w:name="_Toc358298546"/>
      <w:bookmarkStart w:id="1706" w:name="_Toc469335032"/>
      <w:bookmarkStart w:id="1707" w:name="_Toc504120462"/>
      <w:bookmarkStart w:id="1708" w:name="_Toc527644445"/>
      <w:bookmarkStart w:id="1709" w:name="_Toc528599544"/>
      <w:bookmarkStart w:id="1710" w:name="_Toc17993581"/>
      <w:bookmarkStart w:id="1711" w:name="_Toc37267302"/>
      <w:bookmarkStart w:id="1712" w:name="_Toc51666670"/>
      <w:bookmarkStart w:id="1713" w:name="_Toc51666869"/>
      <w:r w:rsidR="00F15B05">
        <w:lastRenderedPageBreak/>
        <w:t>KIC</w:t>
      </w:r>
      <w:r w:rsidRPr="007E4962">
        <w:t xml:space="preserve"> Viewer</w:t>
      </w:r>
      <w:bookmarkEnd w:id="1702"/>
      <w:bookmarkEnd w:id="1703"/>
      <w:bookmarkEnd w:id="1704"/>
      <w:bookmarkEnd w:id="1705"/>
      <w:bookmarkEnd w:id="1706"/>
      <w:bookmarkEnd w:id="1707"/>
      <w:bookmarkEnd w:id="1708"/>
      <w:bookmarkEnd w:id="1709"/>
      <w:bookmarkEnd w:id="1710"/>
      <w:bookmarkEnd w:id="1711"/>
      <w:bookmarkEnd w:id="1712"/>
      <w:bookmarkEnd w:id="1713"/>
    </w:p>
    <w:p w14:paraId="4125188B" w14:textId="55F1B8B9" w:rsidR="001E140A" w:rsidRPr="00A24EC7" w:rsidRDefault="001E140A" w:rsidP="001E140A">
      <w:r w:rsidRPr="00A24EC7">
        <w:rPr>
          <w:i/>
        </w:rPr>
        <w:t>KIC Viewer</w:t>
      </w:r>
      <w:r w:rsidRPr="00A24EC7">
        <w:t xml:space="preserve"> software lets you remotely view production data from all </w:t>
      </w:r>
      <w:r w:rsidR="00597827">
        <w:t>W</w:t>
      </w:r>
      <w:r w:rsidRPr="00A24EC7">
        <w:t xml:space="preserve">PI systems connected to the </w:t>
      </w:r>
      <w:r w:rsidRPr="00A24EC7">
        <w:rPr>
          <w:i/>
        </w:rPr>
        <w:t>KIC Server</w:t>
      </w:r>
      <w:r w:rsidRPr="00A24EC7">
        <w:t xml:space="preserve">.  The software </w:t>
      </w:r>
      <w:bookmarkStart w:id="1714" w:name="_Hlk528847024"/>
      <w:r w:rsidRPr="00A24EC7">
        <w:t xml:space="preserve">is included on the </w:t>
      </w:r>
      <w:r w:rsidR="00597827">
        <w:t>W</w:t>
      </w:r>
      <w:r w:rsidRPr="00A24EC7">
        <w:t xml:space="preserve">PI installation </w:t>
      </w:r>
      <w:r w:rsidR="00451915">
        <w:t>media</w:t>
      </w:r>
      <w:r w:rsidRPr="00A24EC7">
        <w:t xml:space="preserve"> </w:t>
      </w:r>
      <w:bookmarkEnd w:id="1714"/>
      <w:r w:rsidRPr="00A24EC7">
        <w:t>and can be installed on a desktop PC or any computer on the network. It can be installed on a separate PC or on the same PC with</w:t>
      </w:r>
      <w:r w:rsidR="007E4962" w:rsidRPr="00A24EC7">
        <w:t xml:space="preserve"> the</w:t>
      </w:r>
      <w:r w:rsidRPr="00A24EC7">
        <w:t xml:space="preserve"> KIC Server or the </w:t>
      </w:r>
      <w:r w:rsidR="00597827">
        <w:t>W</w:t>
      </w:r>
      <w:r w:rsidRPr="00A24EC7">
        <w:t>PI client.</w:t>
      </w:r>
    </w:p>
    <w:p w14:paraId="472B5D32" w14:textId="77777777" w:rsidR="001E140A" w:rsidRPr="00A24EC7" w:rsidRDefault="001E140A" w:rsidP="001E140A"/>
    <w:p w14:paraId="65A312B1" w14:textId="77777777" w:rsidR="001E140A" w:rsidRDefault="001E140A" w:rsidP="001E140A">
      <w:r w:rsidRPr="00A24EC7">
        <w:rPr>
          <w:b/>
        </w:rPr>
        <w:t>Note</w:t>
      </w:r>
      <w:r w:rsidRPr="00A24EC7">
        <w:t xml:space="preserve">: Once installed, you first need to </w:t>
      </w:r>
      <w:r w:rsidRPr="00A24EC7">
        <w:rPr>
          <w:i/>
        </w:rPr>
        <w:t>enable</w:t>
      </w:r>
      <w:r w:rsidRPr="00A24EC7">
        <w:t xml:space="preserve"> the application in the configuration file and </w:t>
      </w:r>
      <w:r w:rsidRPr="00A24EC7">
        <w:rPr>
          <w:i/>
        </w:rPr>
        <w:t>connect</w:t>
      </w:r>
      <w:r w:rsidRPr="00A24EC7">
        <w:t xml:space="preserve"> to the </w:t>
      </w:r>
      <w:r w:rsidRPr="00A24EC7">
        <w:rPr>
          <w:i/>
        </w:rPr>
        <w:t>KIC Server</w:t>
      </w:r>
      <w:r w:rsidRPr="00A24EC7">
        <w:t xml:space="preserve"> before you can launch the application.</w:t>
      </w:r>
    </w:p>
    <w:p w14:paraId="3C10EDBD" w14:textId="77777777" w:rsidR="001E140A" w:rsidRPr="00F0388A" w:rsidRDefault="00F15B05">
      <w:pPr>
        <w:pStyle w:val="Heading3"/>
      </w:pPr>
      <w:bookmarkStart w:id="1715" w:name="_Toc358296382"/>
      <w:bookmarkStart w:id="1716" w:name="_Toc358298547"/>
      <w:bookmarkStart w:id="1717" w:name="_Toc469335033"/>
      <w:bookmarkStart w:id="1718" w:name="_Toc504120463"/>
      <w:bookmarkStart w:id="1719" w:name="_Toc527644446"/>
      <w:bookmarkStart w:id="1720" w:name="_Toc528599545"/>
      <w:bookmarkStart w:id="1721" w:name="_Toc17993582"/>
      <w:bookmarkStart w:id="1722" w:name="_Toc37267303"/>
      <w:bookmarkStart w:id="1723" w:name="_Toc51666870"/>
      <w:r>
        <w:t>Install t</w:t>
      </w:r>
      <w:r w:rsidR="008058F8">
        <w:t xml:space="preserve">he </w:t>
      </w:r>
      <w:r w:rsidR="001E140A">
        <w:t>KIC Viewer</w:t>
      </w:r>
      <w:bookmarkEnd w:id="1715"/>
      <w:bookmarkEnd w:id="1716"/>
      <w:bookmarkEnd w:id="1717"/>
      <w:bookmarkEnd w:id="1718"/>
      <w:bookmarkEnd w:id="1719"/>
      <w:bookmarkEnd w:id="1720"/>
      <w:bookmarkEnd w:id="1721"/>
      <w:bookmarkEnd w:id="1722"/>
      <w:bookmarkEnd w:id="1723"/>
    </w:p>
    <w:p w14:paraId="707D328A" w14:textId="77777777" w:rsidR="001E140A" w:rsidRDefault="001E140A" w:rsidP="001E140A">
      <w:r>
        <w:t xml:space="preserve">You must install the </w:t>
      </w:r>
      <w:r w:rsidRPr="00F0388A">
        <w:t xml:space="preserve">KIC Viewer manually.  </w:t>
      </w:r>
    </w:p>
    <w:p w14:paraId="0E08D1E5" w14:textId="77777777" w:rsidR="001E140A" w:rsidRDefault="001E140A" w:rsidP="001E140A"/>
    <w:p w14:paraId="0368F81D" w14:textId="3548808D" w:rsidR="001E140A" w:rsidRDefault="001E140A" w:rsidP="00A97125">
      <w:pPr>
        <w:numPr>
          <w:ilvl w:val="0"/>
          <w:numId w:val="143"/>
        </w:numPr>
      </w:pPr>
      <w:bookmarkStart w:id="1724" w:name="_Hlk528847079"/>
      <w:r w:rsidRPr="00F0388A">
        <w:t xml:space="preserve">Browse the </w:t>
      </w:r>
      <w:r w:rsidR="00597827">
        <w:t>W</w:t>
      </w:r>
      <w:r w:rsidRPr="00F0388A">
        <w:t xml:space="preserve">PI installation </w:t>
      </w:r>
      <w:r w:rsidR="00451915">
        <w:t>media</w:t>
      </w:r>
      <w:r w:rsidRPr="00F0388A">
        <w:t xml:space="preserve"> </w:t>
      </w:r>
      <w:bookmarkEnd w:id="1724"/>
      <w:r w:rsidRPr="00F0388A">
        <w:t xml:space="preserve">for the folder </w:t>
      </w:r>
      <w:r>
        <w:t xml:space="preserve">named </w:t>
      </w:r>
      <w:r w:rsidRPr="00D437E9">
        <w:rPr>
          <w:i/>
        </w:rPr>
        <w:t>KIC Viewer</w:t>
      </w:r>
      <w:r w:rsidRPr="00F0388A">
        <w:t xml:space="preserve">.  </w:t>
      </w:r>
    </w:p>
    <w:p w14:paraId="6D0333AB" w14:textId="77777777" w:rsidR="001E140A" w:rsidRDefault="001E140A" w:rsidP="00A97125">
      <w:pPr>
        <w:numPr>
          <w:ilvl w:val="0"/>
          <w:numId w:val="143"/>
        </w:numPr>
      </w:pPr>
      <w:r w:rsidRPr="00F0388A">
        <w:t>In the fo</w:t>
      </w:r>
      <w:r>
        <w:t xml:space="preserve">lder, run the file </w:t>
      </w:r>
      <w:r w:rsidRPr="00D437E9">
        <w:rPr>
          <w:b/>
        </w:rPr>
        <w:t>Setup.exe</w:t>
      </w:r>
      <w:r>
        <w:t xml:space="preserve">.  </w:t>
      </w:r>
    </w:p>
    <w:p w14:paraId="2EE21DBC" w14:textId="77777777" w:rsidR="001E140A" w:rsidRPr="00F0388A" w:rsidRDefault="001E140A" w:rsidP="00A97125">
      <w:pPr>
        <w:numPr>
          <w:ilvl w:val="0"/>
          <w:numId w:val="143"/>
        </w:numPr>
      </w:pPr>
      <w:r>
        <w:t>When t</w:t>
      </w:r>
      <w:r w:rsidR="00110D01">
        <w:t>he insta</w:t>
      </w:r>
      <w:r w:rsidRPr="00F0388A">
        <w:t>llation begin</w:t>
      </w:r>
      <w:r>
        <w:t>s, follow the on-</w:t>
      </w:r>
      <w:r w:rsidRPr="00F0388A">
        <w:t>screen directions.</w:t>
      </w:r>
    </w:p>
    <w:p w14:paraId="339B7D74" w14:textId="77777777" w:rsidR="001E140A" w:rsidRPr="00F0388A" w:rsidRDefault="00110D01">
      <w:pPr>
        <w:pStyle w:val="Heading3"/>
      </w:pPr>
      <w:bookmarkStart w:id="1725" w:name="_Toc469335034"/>
      <w:bookmarkStart w:id="1726" w:name="_Toc504120464"/>
      <w:bookmarkStart w:id="1727" w:name="_Toc527644447"/>
      <w:bookmarkStart w:id="1728" w:name="_Toc528599546"/>
      <w:bookmarkStart w:id="1729" w:name="_Toc17993583"/>
      <w:bookmarkStart w:id="1730" w:name="_Toc37267304"/>
      <w:bookmarkStart w:id="1731" w:name="_Toc51666871"/>
      <w:r>
        <w:t>Configur</w:t>
      </w:r>
      <w:r w:rsidR="00F15B05">
        <w:t>e</w:t>
      </w:r>
      <w:r>
        <w:t xml:space="preserve"> </w:t>
      </w:r>
      <w:r w:rsidR="006939CA">
        <w:t>t</w:t>
      </w:r>
      <w:r w:rsidR="008058F8">
        <w:t xml:space="preserve">he </w:t>
      </w:r>
      <w:r w:rsidR="001E140A">
        <w:t xml:space="preserve">KIC Viewer </w:t>
      </w:r>
      <w:r w:rsidR="008058F8">
        <w:t>Application</w:t>
      </w:r>
      <w:bookmarkEnd w:id="1725"/>
      <w:bookmarkEnd w:id="1726"/>
      <w:bookmarkEnd w:id="1727"/>
      <w:bookmarkEnd w:id="1728"/>
      <w:bookmarkEnd w:id="1729"/>
      <w:bookmarkEnd w:id="1730"/>
      <w:bookmarkEnd w:id="1731"/>
    </w:p>
    <w:p w14:paraId="6F28A1E8" w14:textId="77777777" w:rsidR="001E140A" w:rsidRDefault="001E140A" w:rsidP="00F15B05">
      <w:r>
        <w:t>You can configure the application in two ways:</w:t>
      </w:r>
    </w:p>
    <w:p w14:paraId="04D82829" w14:textId="77777777" w:rsidR="00582A6D" w:rsidRDefault="00582A6D" w:rsidP="00F15B05"/>
    <w:p w14:paraId="73896F81" w14:textId="77777777" w:rsidR="001E140A" w:rsidRDefault="001E140A" w:rsidP="00A97125">
      <w:pPr>
        <w:numPr>
          <w:ilvl w:val="0"/>
          <w:numId w:val="136"/>
        </w:numPr>
      </w:pPr>
      <w:r>
        <w:t xml:space="preserve">Using the networking path – this method with allow you to view historical data via a separate application called “App for Viewer”. </w:t>
      </w:r>
    </w:p>
    <w:p w14:paraId="7A87940E" w14:textId="39788361" w:rsidR="001E140A" w:rsidRDefault="001E140A" w:rsidP="00A97125">
      <w:pPr>
        <w:numPr>
          <w:ilvl w:val="0"/>
          <w:numId w:val="136"/>
        </w:numPr>
      </w:pPr>
      <w:r>
        <w:t xml:space="preserve">Using a VNC application – this method will allow you to view historical data via the use of VNC software to directly access the </w:t>
      </w:r>
      <w:r w:rsidR="00597827">
        <w:t>W</w:t>
      </w:r>
      <w:r>
        <w:t>PI Client software/PC.</w:t>
      </w:r>
    </w:p>
    <w:p w14:paraId="3E47E861" w14:textId="77777777" w:rsidR="001E140A" w:rsidRPr="00F17DAD" w:rsidRDefault="00F15B05">
      <w:pPr>
        <w:pStyle w:val="Heading3"/>
      </w:pPr>
      <w:bookmarkStart w:id="1732" w:name="_Toc469335035"/>
      <w:bookmarkStart w:id="1733" w:name="_Toc504120465"/>
      <w:bookmarkStart w:id="1734" w:name="_Toc527644448"/>
      <w:bookmarkStart w:id="1735" w:name="_Toc528599547"/>
      <w:bookmarkStart w:id="1736" w:name="_Toc17993584"/>
      <w:bookmarkStart w:id="1737" w:name="_Toc37267305"/>
      <w:bookmarkStart w:id="1738" w:name="_Toc51666872"/>
      <w:r>
        <w:t>U</w:t>
      </w:r>
      <w:r w:rsidR="001E140A">
        <w:t xml:space="preserve">se </w:t>
      </w:r>
      <w:r w:rsidR="000C16B3">
        <w:t>KIC Viewer by the Networking P</w:t>
      </w:r>
      <w:r w:rsidR="006939CA">
        <w:t>ath</w:t>
      </w:r>
      <w:bookmarkEnd w:id="1732"/>
      <w:bookmarkEnd w:id="1733"/>
      <w:bookmarkEnd w:id="1734"/>
      <w:bookmarkEnd w:id="1735"/>
      <w:bookmarkEnd w:id="1736"/>
      <w:bookmarkEnd w:id="1737"/>
      <w:bookmarkEnd w:id="1738"/>
    </w:p>
    <w:tbl>
      <w:tblPr>
        <w:tblW w:w="0" w:type="auto"/>
        <w:tblLook w:val="04A0" w:firstRow="1" w:lastRow="0" w:firstColumn="1" w:lastColumn="0" w:noHBand="0" w:noVBand="1"/>
      </w:tblPr>
      <w:tblGrid>
        <w:gridCol w:w="5688"/>
        <w:gridCol w:w="3888"/>
      </w:tblGrid>
      <w:tr w:rsidR="001E140A" w14:paraId="202123A0" w14:textId="77777777" w:rsidTr="00352E80">
        <w:tc>
          <w:tcPr>
            <w:tcW w:w="5688" w:type="dxa"/>
            <w:shd w:val="clear" w:color="auto" w:fill="auto"/>
          </w:tcPr>
          <w:p w14:paraId="67AA9E7D" w14:textId="77777777" w:rsidR="001E140A" w:rsidRDefault="001E140A" w:rsidP="00352E80"/>
          <w:p w14:paraId="178F05AB" w14:textId="77777777" w:rsidR="001E140A" w:rsidRDefault="001E140A" w:rsidP="00A97125">
            <w:pPr>
              <w:numPr>
                <w:ilvl w:val="0"/>
                <w:numId w:val="54"/>
              </w:numPr>
            </w:pPr>
            <w:r>
              <w:t xml:space="preserve">Close the </w:t>
            </w:r>
            <w:r w:rsidR="00BD2F8E">
              <w:t>KIC Viewer application and then</w:t>
            </w:r>
            <w:r>
              <w:t xml:space="preserve"> open the configuration file at the following location:</w:t>
            </w:r>
          </w:p>
          <w:p w14:paraId="64D925F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799190EC" w14:textId="77777777" w:rsidR="001E140A" w:rsidRPr="00352E80" w:rsidRDefault="001E140A" w:rsidP="00352E80">
            <w:pPr>
              <w:rPr>
                <w:bCs/>
                <w:iCs/>
              </w:rPr>
            </w:pPr>
          </w:p>
          <w:p w14:paraId="6071B008" w14:textId="77777777" w:rsidR="001E140A" w:rsidRPr="00352E80" w:rsidRDefault="001E140A" w:rsidP="00A97125">
            <w:pPr>
              <w:numPr>
                <w:ilvl w:val="0"/>
                <w:numId w:val="54"/>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0</w:t>
            </w:r>
            <w:r w:rsidRPr="00352E80">
              <w:rPr>
                <w:bCs/>
              </w:rPr>
              <w:t>.</w:t>
            </w:r>
          </w:p>
          <w:p w14:paraId="047B1E51" w14:textId="77777777" w:rsidR="001E140A" w:rsidRPr="00352E80" w:rsidRDefault="001E140A" w:rsidP="00352E80">
            <w:pPr>
              <w:rPr>
                <w:bCs/>
                <w:iCs/>
              </w:rPr>
            </w:pPr>
          </w:p>
          <w:p w14:paraId="0246C320" w14:textId="77777777" w:rsidR="001E140A" w:rsidRPr="00352E80" w:rsidRDefault="001E140A" w:rsidP="00352E80">
            <w:pPr>
              <w:rPr>
                <w:bCs/>
                <w:iCs/>
              </w:rPr>
            </w:pPr>
          </w:p>
          <w:p w14:paraId="6FB850DA" w14:textId="77777777" w:rsidR="001E140A" w:rsidRPr="00352E80" w:rsidRDefault="001E140A" w:rsidP="00A97125">
            <w:pPr>
              <w:numPr>
                <w:ilvl w:val="0"/>
                <w:numId w:val="54"/>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0D02BE2D" w14:textId="77777777" w:rsidR="001E140A" w:rsidRPr="00352E80" w:rsidRDefault="001E140A" w:rsidP="00352E80">
            <w:pPr>
              <w:rPr>
                <w:bCs/>
                <w:iCs/>
              </w:rPr>
            </w:pPr>
          </w:p>
          <w:p w14:paraId="3D467C05" w14:textId="77777777" w:rsidR="001E140A" w:rsidRPr="00352E80" w:rsidRDefault="001E140A" w:rsidP="00352E80">
            <w:pPr>
              <w:rPr>
                <w:bCs/>
                <w:iCs/>
              </w:rPr>
            </w:pPr>
          </w:p>
          <w:p w14:paraId="5410A415" w14:textId="77777777" w:rsidR="001E140A" w:rsidRPr="00352E80" w:rsidRDefault="001E140A" w:rsidP="00A97125">
            <w:pPr>
              <w:numPr>
                <w:ilvl w:val="0"/>
                <w:numId w:val="54"/>
              </w:numPr>
              <w:rPr>
                <w:bCs/>
                <w:iCs/>
              </w:rPr>
            </w:pPr>
            <w:r w:rsidRPr="00352E80">
              <w:rPr>
                <w:bCs/>
                <w:iCs/>
              </w:rPr>
              <w:t>Select File/Save, then close the file.</w:t>
            </w:r>
          </w:p>
          <w:p w14:paraId="1D73926C" w14:textId="77777777" w:rsidR="001E140A" w:rsidRDefault="001E140A" w:rsidP="00352E80"/>
        </w:tc>
        <w:tc>
          <w:tcPr>
            <w:tcW w:w="3888" w:type="dxa"/>
            <w:shd w:val="clear" w:color="auto" w:fill="auto"/>
          </w:tcPr>
          <w:p w14:paraId="75C4F613" w14:textId="77777777" w:rsidR="001E140A" w:rsidRDefault="00DD450D" w:rsidP="00352E80">
            <w:r w:rsidRPr="00230238">
              <w:rPr>
                <w:noProof/>
              </w:rPr>
              <w:drawing>
                <wp:inline distT="0" distB="0" distL="0" distR="0" wp14:anchorId="58262875" wp14:editId="52BC8F77">
                  <wp:extent cx="2298700" cy="2152650"/>
                  <wp:effectExtent l="0" t="0" r="6350" b="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98700" cy="2152650"/>
                          </a:xfrm>
                          <a:prstGeom prst="rect">
                            <a:avLst/>
                          </a:prstGeom>
                          <a:noFill/>
                          <a:ln>
                            <a:noFill/>
                          </a:ln>
                        </pic:spPr>
                      </pic:pic>
                    </a:graphicData>
                  </a:graphic>
                </wp:inline>
              </w:drawing>
            </w:r>
          </w:p>
        </w:tc>
      </w:tr>
    </w:tbl>
    <w:p w14:paraId="32607A2E" w14:textId="77777777" w:rsidR="001E140A" w:rsidRDefault="001E140A" w:rsidP="001E140A"/>
    <w:p w14:paraId="3A3C145F" w14:textId="77777777" w:rsidR="001E140A" w:rsidRDefault="00F15B05">
      <w:pPr>
        <w:pStyle w:val="Heading3"/>
      </w:pPr>
      <w:bookmarkStart w:id="1739" w:name="_Toc469335036"/>
      <w:bookmarkStart w:id="1740" w:name="_Toc504120466"/>
      <w:bookmarkStart w:id="1741" w:name="_Toc527644449"/>
      <w:bookmarkStart w:id="1742" w:name="_Toc528599548"/>
      <w:bookmarkStart w:id="1743" w:name="_Toc17993585"/>
      <w:bookmarkStart w:id="1744" w:name="_Toc37267306"/>
      <w:bookmarkStart w:id="1745" w:name="_Toc51666873"/>
      <w:r>
        <w:t>U</w:t>
      </w:r>
      <w:r w:rsidR="00736B23">
        <w:t>se KIC Viewer using VNC</w:t>
      </w:r>
      <w:bookmarkEnd w:id="1739"/>
      <w:bookmarkEnd w:id="1740"/>
      <w:bookmarkEnd w:id="1741"/>
      <w:bookmarkEnd w:id="1742"/>
      <w:bookmarkEnd w:id="1743"/>
      <w:bookmarkEnd w:id="1744"/>
      <w:bookmarkEnd w:id="1745"/>
    </w:p>
    <w:tbl>
      <w:tblPr>
        <w:tblW w:w="0" w:type="auto"/>
        <w:tblLayout w:type="fixed"/>
        <w:tblLook w:val="04A0" w:firstRow="1" w:lastRow="0" w:firstColumn="1" w:lastColumn="0" w:noHBand="0" w:noVBand="1"/>
      </w:tblPr>
      <w:tblGrid>
        <w:gridCol w:w="5058"/>
        <w:gridCol w:w="4518"/>
      </w:tblGrid>
      <w:tr w:rsidR="001E140A" w14:paraId="7BD9527F" w14:textId="77777777" w:rsidTr="00F15B05">
        <w:tc>
          <w:tcPr>
            <w:tcW w:w="5058" w:type="dxa"/>
            <w:shd w:val="clear" w:color="auto" w:fill="auto"/>
          </w:tcPr>
          <w:p w14:paraId="2DE65C4D" w14:textId="77777777" w:rsidR="001E140A" w:rsidRDefault="001E140A" w:rsidP="00352E80"/>
          <w:p w14:paraId="796FBD00" w14:textId="77777777" w:rsidR="001E140A" w:rsidRDefault="001E140A" w:rsidP="00A97125">
            <w:pPr>
              <w:numPr>
                <w:ilvl w:val="0"/>
                <w:numId w:val="53"/>
              </w:numPr>
            </w:pPr>
            <w:r>
              <w:t xml:space="preserve">Close the </w:t>
            </w:r>
            <w:r w:rsidR="00BD2F8E">
              <w:t>KIC Viewer application and then</w:t>
            </w:r>
            <w:r>
              <w:t xml:space="preserve"> open the configuration file at the following location:</w:t>
            </w:r>
          </w:p>
          <w:p w14:paraId="4EB2B0B2" w14:textId="77777777" w:rsidR="001E140A" w:rsidRPr="00352E80" w:rsidRDefault="001E140A" w:rsidP="00352E80">
            <w:pPr>
              <w:ind w:left="720"/>
              <w:rPr>
                <w:bCs/>
                <w:iCs/>
              </w:rPr>
            </w:pPr>
            <w:r w:rsidRPr="00352E80">
              <w:rPr>
                <w:iCs/>
              </w:rPr>
              <w:t>C:\Kicviewer\Configure\</w:t>
            </w:r>
            <w:r w:rsidRPr="00352E80">
              <w:rPr>
                <w:b/>
                <w:bCs/>
                <w:iCs/>
              </w:rPr>
              <w:t xml:space="preserve"> </w:t>
            </w:r>
            <w:proofErr w:type="spellStart"/>
            <w:r w:rsidRPr="00352E80">
              <w:rPr>
                <w:iCs/>
              </w:rPr>
              <w:t>kwConfigure.</w:t>
            </w:r>
            <w:r w:rsidRPr="00352E80">
              <w:rPr>
                <w:bCs/>
                <w:iCs/>
              </w:rPr>
              <w:t>kcfg</w:t>
            </w:r>
            <w:proofErr w:type="spellEnd"/>
            <w:r w:rsidRPr="00352E80">
              <w:rPr>
                <w:b/>
                <w:bCs/>
                <w:iCs/>
              </w:rPr>
              <w:t xml:space="preserve"> </w:t>
            </w:r>
            <w:r w:rsidRPr="00352E80">
              <w:rPr>
                <w:bCs/>
                <w:iCs/>
              </w:rPr>
              <w:t>file – setup:</w:t>
            </w:r>
          </w:p>
          <w:p w14:paraId="383174B5" w14:textId="77777777" w:rsidR="001E140A" w:rsidRPr="00352E80" w:rsidRDefault="001E140A" w:rsidP="00352E80">
            <w:pPr>
              <w:rPr>
                <w:bCs/>
                <w:iCs/>
              </w:rPr>
            </w:pPr>
          </w:p>
          <w:p w14:paraId="5C5707A3" w14:textId="77777777" w:rsidR="001E140A" w:rsidRPr="00352E80" w:rsidRDefault="001E140A" w:rsidP="00A97125">
            <w:pPr>
              <w:numPr>
                <w:ilvl w:val="0"/>
                <w:numId w:val="53"/>
              </w:numPr>
              <w:rPr>
                <w:bCs/>
                <w:iCs/>
              </w:rPr>
            </w:pPr>
            <w:r w:rsidRPr="00352E80">
              <w:rPr>
                <w:bCs/>
              </w:rPr>
              <w:t xml:space="preserve">Set </w:t>
            </w:r>
            <w:proofErr w:type="spellStart"/>
            <w:r w:rsidRPr="00352E80">
              <w:rPr>
                <w:b/>
                <w:bCs/>
              </w:rPr>
              <w:t>EnableRemoteControl</w:t>
            </w:r>
            <w:proofErr w:type="spellEnd"/>
            <w:r w:rsidRPr="00352E80">
              <w:rPr>
                <w:bCs/>
              </w:rPr>
              <w:t xml:space="preserve"> flag to = </w:t>
            </w:r>
            <w:r w:rsidRPr="00352E80">
              <w:rPr>
                <w:b/>
                <w:bCs/>
              </w:rPr>
              <w:t>1</w:t>
            </w:r>
            <w:r w:rsidRPr="00352E80">
              <w:rPr>
                <w:bCs/>
              </w:rPr>
              <w:t>.</w:t>
            </w:r>
          </w:p>
          <w:p w14:paraId="11CCE7C9" w14:textId="77777777" w:rsidR="001E140A" w:rsidRPr="00352E80" w:rsidRDefault="001E140A" w:rsidP="00352E80">
            <w:pPr>
              <w:rPr>
                <w:bCs/>
                <w:iCs/>
              </w:rPr>
            </w:pPr>
          </w:p>
          <w:p w14:paraId="7CE4CF40" w14:textId="77777777" w:rsidR="001E140A" w:rsidRPr="00352E80" w:rsidRDefault="001E140A" w:rsidP="00A97125">
            <w:pPr>
              <w:numPr>
                <w:ilvl w:val="0"/>
                <w:numId w:val="53"/>
              </w:numPr>
              <w:rPr>
                <w:bCs/>
                <w:iCs/>
              </w:rPr>
            </w:pPr>
            <w:r w:rsidRPr="00352E80">
              <w:rPr>
                <w:bCs/>
              </w:rPr>
              <w:t>Set</w:t>
            </w:r>
            <w:r w:rsidRPr="00352E80">
              <w:rPr>
                <w:bCs/>
                <w:i/>
              </w:rPr>
              <w:t xml:space="preserve"> </w:t>
            </w:r>
            <w:r w:rsidRPr="00352E80">
              <w:rPr>
                <w:b/>
                <w:bCs/>
              </w:rPr>
              <w:t>[</w:t>
            </w:r>
            <w:proofErr w:type="spellStart"/>
            <w:r w:rsidRPr="00352E80">
              <w:rPr>
                <w:b/>
                <w:bCs/>
              </w:rPr>
              <w:t>RemoteControlPC</w:t>
            </w:r>
            <w:proofErr w:type="spellEnd"/>
            <w:r w:rsidRPr="00352E80">
              <w:rPr>
                <w:b/>
                <w:bCs/>
              </w:rPr>
              <w:t>] Enable</w:t>
            </w:r>
            <w:r w:rsidRPr="00352E80">
              <w:rPr>
                <w:bCs/>
              </w:rPr>
              <w:t xml:space="preserve"> flag to = </w:t>
            </w:r>
            <w:r w:rsidRPr="00352E80">
              <w:rPr>
                <w:b/>
                <w:bCs/>
              </w:rPr>
              <w:t>1</w:t>
            </w:r>
            <w:r w:rsidRPr="00352E80">
              <w:rPr>
                <w:bCs/>
              </w:rPr>
              <w:t>.</w:t>
            </w:r>
          </w:p>
          <w:p w14:paraId="70EFC428" w14:textId="77777777" w:rsidR="001E140A" w:rsidRPr="00352E80" w:rsidRDefault="001E140A" w:rsidP="00352E80">
            <w:pPr>
              <w:rPr>
                <w:bCs/>
                <w:iCs/>
              </w:rPr>
            </w:pPr>
          </w:p>
          <w:p w14:paraId="394520C0" w14:textId="77777777" w:rsidR="001E140A" w:rsidRPr="00352E80" w:rsidRDefault="001E140A" w:rsidP="00A97125">
            <w:pPr>
              <w:numPr>
                <w:ilvl w:val="0"/>
                <w:numId w:val="53"/>
              </w:numPr>
              <w:rPr>
                <w:bCs/>
                <w:iCs/>
              </w:rPr>
            </w:pPr>
            <w:r w:rsidRPr="00352E80">
              <w:rPr>
                <w:bCs/>
                <w:iCs/>
              </w:rPr>
              <w:t>Select File/Save, then close the file.</w:t>
            </w:r>
          </w:p>
          <w:p w14:paraId="2C064715" w14:textId="77777777" w:rsidR="001E140A" w:rsidRDefault="001E140A" w:rsidP="00352E80"/>
        </w:tc>
        <w:tc>
          <w:tcPr>
            <w:tcW w:w="4518" w:type="dxa"/>
            <w:shd w:val="clear" w:color="auto" w:fill="auto"/>
          </w:tcPr>
          <w:p w14:paraId="07E1C899" w14:textId="77777777" w:rsidR="001E140A" w:rsidRDefault="00DD450D" w:rsidP="00352E80">
            <w:r w:rsidRPr="00230238">
              <w:rPr>
                <w:noProof/>
              </w:rPr>
              <w:drawing>
                <wp:inline distT="0" distB="0" distL="0" distR="0" wp14:anchorId="3201BA12" wp14:editId="26D8A658">
                  <wp:extent cx="2222500" cy="2012950"/>
                  <wp:effectExtent l="0" t="0" r="6350" b="6350"/>
                  <wp:docPr id="298" name="Picture 15" descr="C:\Users\dklueck\Desktop\Enable KICViewer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lueck\Desktop\Enable KICViewer VN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22500" cy="2012950"/>
                          </a:xfrm>
                          <a:prstGeom prst="rect">
                            <a:avLst/>
                          </a:prstGeom>
                          <a:noFill/>
                          <a:ln>
                            <a:noFill/>
                          </a:ln>
                        </pic:spPr>
                      </pic:pic>
                    </a:graphicData>
                  </a:graphic>
                </wp:inline>
              </w:drawing>
            </w:r>
          </w:p>
        </w:tc>
      </w:tr>
    </w:tbl>
    <w:p w14:paraId="5B3EC5D3" w14:textId="77777777" w:rsidR="001E140A" w:rsidRPr="00F0388A" w:rsidRDefault="00F15B05">
      <w:pPr>
        <w:pStyle w:val="Heading3"/>
      </w:pPr>
      <w:bookmarkStart w:id="1746" w:name="_Toc469335037"/>
      <w:bookmarkStart w:id="1747" w:name="_Toc504120467"/>
      <w:bookmarkStart w:id="1748" w:name="_Toc527644450"/>
      <w:bookmarkStart w:id="1749" w:name="_Toc528599549"/>
      <w:bookmarkStart w:id="1750" w:name="_Toc17993586"/>
      <w:bookmarkStart w:id="1751" w:name="_Toc37267307"/>
      <w:bookmarkStart w:id="1752" w:name="_Toc51666874"/>
      <w:r>
        <w:lastRenderedPageBreak/>
        <w:t>Connect to the</w:t>
      </w:r>
      <w:r w:rsidR="008058F8">
        <w:t xml:space="preserve"> </w:t>
      </w:r>
      <w:r w:rsidR="001E140A">
        <w:t>KIC Server</w:t>
      </w:r>
      <w:bookmarkEnd w:id="1746"/>
      <w:bookmarkEnd w:id="1747"/>
      <w:bookmarkEnd w:id="1748"/>
      <w:bookmarkEnd w:id="1749"/>
      <w:bookmarkEnd w:id="1750"/>
      <w:bookmarkEnd w:id="1751"/>
      <w:bookmarkEnd w:id="1752"/>
    </w:p>
    <w:p w14:paraId="12381AE1" w14:textId="5F54F821" w:rsidR="001E140A" w:rsidRPr="00F15B05" w:rsidRDefault="001E140A" w:rsidP="001E140A">
      <w:r w:rsidRPr="00F15B05">
        <w:t xml:space="preserve">To connect to a </w:t>
      </w:r>
      <w:r w:rsidRPr="00F15B05">
        <w:rPr>
          <w:i/>
        </w:rPr>
        <w:t>KIC Server</w:t>
      </w:r>
      <w:r w:rsidRPr="00F15B05">
        <w:t xml:space="preserve">, enter a valid </w:t>
      </w:r>
      <w:r w:rsidR="000F0089" w:rsidRPr="00F15B05">
        <w:t>username</w:t>
      </w:r>
      <w:r w:rsidRPr="00F15B05">
        <w:t xml:space="preserve"> and password from the </w:t>
      </w:r>
      <w:r w:rsidRPr="00F15B05">
        <w:rPr>
          <w:i/>
        </w:rPr>
        <w:t>KIC Viewer</w:t>
      </w:r>
      <w:r w:rsidRPr="00F15B05">
        <w:t xml:space="preserve"> machine.  See the</w:t>
      </w:r>
      <w:r w:rsidR="00442304">
        <w:t xml:space="preserve"> </w:t>
      </w:r>
      <w:hyperlink w:anchor="_KIC_Server" w:history="1">
        <w:r w:rsidR="00442304" w:rsidRPr="00442304">
          <w:rPr>
            <w:rStyle w:val="Hyperlink"/>
          </w:rPr>
          <w:t>KIC Server</w:t>
        </w:r>
      </w:hyperlink>
      <w:r w:rsidRPr="00F15B05">
        <w:t xml:space="preserve"> section for details.</w:t>
      </w:r>
    </w:p>
    <w:p w14:paraId="0D6BDA72" w14:textId="77777777" w:rsidR="001E140A" w:rsidRPr="00F15B05" w:rsidRDefault="001E140A" w:rsidP="001E140A"/>
    <w:p w14:paraId="7DA7FD6F" w14:textId="77777777" w:rsidR="001E140A" w:rsidRPr="00233FE9" w:rsidRDefault="001E140A" w:rsidP="001E140A">
      <w:r w:rsidRPr="00F15B05">
        <w:rPr>
          <w:b/>
        </w:rPr>
        <w:t>Note</w:t>
      </w:r>
      <w:r w:rsidRPr="00F15B05">
        <w:t xml:space="preserve">: It is very helpful to have the IP address of the PC running the </w:t>
      </w:r>
      <w:r w:rsidRPr="00F15B05">
        <w:rPr>
          <w:i/>
        </w:rPr>
        <w:t>KIC Server</w:t>
      </w:r>
      <w:r w:rsidRPr="00F15B05">
        <w:t xml:space="preserve"> application as this information is required each time a </w:t>
      </w:r>
      <w:r w:rsidRPr="00F15B05">
        <w:rPr>
          <w:i/>
        </w:rPr>
        <w:t>KIC Viewer</w:t>
      </w:r>
      <w:r w:rsidRPr="00F15B05">
        <w:t xml:space="preserve"> connects to a </w:t>
      </w:r>
      <w:r w:rsidRPr="00F15B05">
        <w:rPr>
          <w:i/>
        </w:rPr>
        <w:t>KIC Server</w:t>
      </w:r>
      <w:r w:rsidRPr="00F15B05">
        <w:t>.</w:t>
      </w:r>
    </w:p>
    <w:p w14:paraId="30B28A1B" w14:textId="77777777" w:rsidR="001E140A" w:rsidRPr="00F17DAD" w:rsidRDefault="00F15B05">
      <w:pPr>
        <w:pStyle w:val="Heading3"/>
      </w:pPr>
      <w:bookmarkStart w:id="1753" w:name="_Toc469335038"/>
      <w:bookmarkStart w:id="1754" w:name="_Toc504120468"/>
      <w:bookmarkStart w:id="1755" w:name="_Toc527644451"/>
      <w:bookmarkStart w:id="1756" w:name="_Toc528599550"/>
      <w:bookmarkStart w:id="1757" w:name="_Toc17993587"/>
      <w:bookmarkStart w:id="1758" w:name="_Toc37267308"/>
      <w:bookmarkStart w:id="1759" w:name="_Toc51666875"/>
      <w:r>
        <w:t>L</w:t>
      </w:r>
      <w:r w:rsidR="001E140A">
        <w:t xml:space="preserve">aunch the </w:t>
      </w:r>
      <w:r w:rsidR="00736B23">
        <w:t>A</w:t>
      </w:r>
      <w:r w:rsidR="001E140A">
        <w:t>pplication</w:t>
      </w:r>
      <w:bookmarkEnd w:id="1753"/>
      <w:bookmarkEnd w:id="1754"/>
      <w:bookmarkEnd w:id="1755"/>
      <w:bookmarkEnd w:id="1756"/>
      <w:bookmarkEnd w:id="1757"/>
      <w:bookmarkEnd w:id="1758"/>
      <w:bookmarkEnd w:id="1759"/>
    </w:p>
    <w:p w14:paraId="4C68EE2C" w14:textId="77777777" w:rsidR="001E140A" w:rsidRDefault="00F15B05" w:rsidP="00A97125">
      <w:pPr>
        <w:numPr>
          <w:ilvl w:val="0"/>
          <w:numId w:val="123"/>
        </w:numPr>
      </w:pPr>
      <w:r>
        <w:t>From the Windows desktop, c</w:t>
      </w:r>
      <w:r w:rsidR="001E140A" w:rsidRPr="00F0388A">
        <w:t>lick: Start » Programs » KIC » KIC Viewer</w:t>
      </w:r>
    </w:p>
    <w:p w14:paraId="7085E8F2" w14:textId="77777777" w:rsidR="001E140A" w:rsidRPr="00F15B05" w:rsidRDefault="00F15B05" w:rsidP="00A97125">
      <w:pPr>
        <w:numPr>
          <w:ilvl w:val="0"/>
          <w:numId w:val="123"/>
        </w:numPr>
        <w:rPr>
          <w:rStyle w:val="PlainTextChar"/>
          <w:rFonts w:ascii="Times New Roman" w:hAnsi="Times New Roman" w:cs="Times New Roman"/>
        </w:rPr>
      </w:pPr>
      <w:r w:rsidRPr="00F15B05">
        <w:t>From Windows Explorer, o</w:t>
      </w:r>
      <w:r w:rsidR="001E140A" w:rsidRPr="00F15B05">
        <w:t xml:space="preserve">pen </w:t>
      </w:r>
      <w:r w:rsidR="001E140A" w:rsidRPr="00F15B05">
        <w:rPr>
          <w:rStyle w:val="PlainTextChar"/>
          <w:rFonts w:ascii="Times New Roman" w:hAnsi="Times New Roman" w:cs="Times New Roman"/>
        </w:rPr>
        <w:t>C:\KIC Viewer\KICViewer.exe</w:t>
      </w:r>
    </w:p>
    <w:p w14:paraId="5C467962" w14:textId="428D190B" w:rsidR="007E4962" w:rsidRPr="00F15B05" w:rsidRDefault="007E4962" w:rsidP="00A97125">
      <w:pPr>
        <w:numPr>
          <w:ilvl w:val="0"/>
          <w:numId w:val="123"/>
        </w:numPr>
      </w:pPr>
      <w:r w:rsidRPr="00F15B05">
        <w:t xml:space="preserve">Enter the KIC Server IP address, a valid </w:t>
      </w:r>
      <w:r w:rsidR="000F0089" w:rsidRPr="00F15B05">
        <w:t>username</w:t>
      </w:r>
      <w:r w:rsidRPr="00F15B05">
        <w:t xml:space="preserve"> and password.  See </w:t>
      </w:r>
      <w:r w:rsidRPr="00F15B05">
        <w:fldChar w:fldCharType="begin"/>
      </w:r>
      <w:r w:rsidRPr="00F15B05">
        <w:instrText xml:space="preserve"> REF _Ref186017380 \h  \* MERGEFORMAT </w:instrText>
      </w:r>
      <w:r w:rsidRPr="00F15B05">
        <w:fldChar w:fldCharType="separate"/>
      </w:r>
      <w:r w:rsidR="007A7D53" w:rsidRPr="00F0388A">
        <w:t xml:space="preserve">Figure </w:t>
      </w:r>
      <w:r w:rsidR="007A7D53">
        <w:rPr>
          <w:noProof/>
        </w:rPr>
        <w:t>61</w:t>
      </w:r>
      <w:r w:rsidRPr="00F15B05">
        <w:fldChar w:fldCharType="end"/>
      </w:r>
      <w:r w:rsidRPr="00F15B05">
        <w:t>.</w:t>
      </w:r>
    </w:p>
    <w:p w14:paraId="16AB8CFB" w14:textId="77777777" w:rsidR="007E4962" w:rsidRPr="004B2B33" w:rsidRDefault="00DD450D" w:rsidP="004B2B33">
      <w:pPr>
        <w:jc w:val="center"/>
      </w:pPr>
      <w:r w:rsidRPr="004B2B33">
        <w:rPr>
          <w:noProof/>
        </w:rPr>
        <w:drawing>
          <wp:inline distT="0" distB="0" distL="0" distR="0" wp14:anchorId="0E6FBE54" wp14:editId="607236D6">
            <wp:extent cx="2908300" cy="1765300"/>
            <wp:effectExtent l="0" t="0" r="6350" b="6350"/>
            <wp:docPr id="2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9">
                      <a:extLst>
                        <a:ext uri="{28A0092B-C50C-407E-A947-70E740481C1C}">
                          <a14:useLocalDpi xmlns:a14="http://schemas.microsoft.com/office/drawing/2010/main" val="0"/>
                        </a:ext>
                      </a:extLst>
                    </a:blip>
                    <a:srcRect l="3195" t="25162" r="9198" b="8879"/>
                    <a:stretch>
                      <a:fillRect/>
                    </a:stretch>
                  </pic:blipFill>
                  <pic:spPr bwMode="auto">
                    <a:xfrm>
                      <a:off x="0" y="0"/>
                      <a:ext cx="2908300" cy="1765300"/>
                    </a:xfrm>
                    <a:prstGeom prst="rect">
                      <a:avLst/>
                    </a:prstGeom>
                    <a:noFill/>
                    <a:ln>
                      <a:noFill/>
                    </a:ln>
                  </pic:spPr>
                </pic:pic>
              </a:graphicData>
            </a:graphic>
          </wp:inline>
        </w:drawing>
      </w:r>
    </w:p>
    <w:p w14:paraId="4E4C2DA2" w14:textId="103754D1" w:rsidR="007E4962" w:rsidRPr="007E4962" w:rsidRDefault="007E4962" w:rsidP="007E4962">
      <w:pPr>
        <w:pStyle w:val="Caption"/>
        <w:rPr>
          <w:rFonts w:ascii="Trebuchet MS" w:hAnsi="Trebuchet MS"/>
          <w:color w:val="FF0000"/>
          <w:sz w:val="24"/>
          <w:szCs w:val="24"/>
        </w:rPr>
      </w:pPr>
      <w:bookmarkStart w:id="1760" w:name="_Ref186017380"/>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61</w:t>
      </w:r>
      <w:r w:rsidR="00B41E3E">
        <w:rPr>
          <w:noProof/>
        </w:rPr>
        <w:fldChar w:fldCharType="end"/>
      </w:r>
      <w:bookmarkEnd w:id="1760"/>
      <w:r w:rsidRPr="00F0388A">
        <w:t>: KIC Viewer – Connect</w:t>
      </w:r>
      <w:r>
        <w:t xml:space="preserve"> </w:t>
      </w:r>
    </w:p>
    <w:p w14:paraId="5B7F7F62" w14:textId="77777777" w:rsidR="001E140A" w:rsidRPr="00F0388A" w:rsidRDefault="001E140A" w:rsidP="00F15B05"/>
    <w:p w14:paraId="4546C325" w14:textId="77777777" w:rsidR="009A076B" w:rsidRDefault="009A076B">
      <w:r>
        <w:br w:type="page"/>
      </w:r>
    </w:p>
    <w:p w14:paraId="46B93589" w14:textId="77777777" w:rsidR="001E140A" w:rsidRPr="003A3F27" w:rsidRDefault="001E140A" w:rsidP="00F15B05">
      <w:r w:rsidRPr="003A3F27">
        <w:lastRenderedPageBreak/>
        <w:t xml:space="preserve">The </w:t>
      </w:r>
      <w:r w:rsidRPr="00F15B05">
        <w:rPr>
          <w:i/>
        </w:rPr>
        <w:t>KIC Viewer</w:t>
      </w:r>
      <w:r w:rsidRPr="003A3F27">
        <w:t xml:space="preserve"> main screen </w:t>
      </w:r>
      <w:r>
        <w:t xml:space="preserve">with its toolbar menu </w:t>
      </w:r>
      <w:r w:rsidRPr="003A3F27">
        <w:t>appears:</w:t>
      </w:r>
    </w:p>
    <w:p w14:paraId="4A47B378" w14:textId="77777777" w:rsidR="001E140A" w:rsidRPr="00F0388A" w:rsidRDefault="00DD450D" w:rsidP="00F15B05">
      <w:pPr>
        <w:jc w:val="center"/>
      </w:pPr>
      <w:r w:rsidRPr="001E140A">
        <w:rPr>
          <w:noProof/>
        </w:rPr>
        <w:drawing>
          <wp:inline distT="0" distB="0" distL="0" distR="0" wp14:anchorId="4A4EDF8D" wp14:editId="18AEAAC7">
            <wp:extent cx="3759200" cy="1619250"/>
            <wp:effectExtent l="0" t="0" r="0" b="0"/>
            <wp:docPr id="300" name="Picture 14" descr="KICViewer--Main Scree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CViewer--Main Screen (smal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59200" cy="1619250"/>
                    </a:xfrm>
                    <a:prstGeom prst="rect">
                      <a:avLst/>
                    </a:prstGeom>
                    <a:noFill/>
                    <a:ln>
                      <a:noFill/>
                    </a:ln>
                  </pic:spPr>
                </pic:pic>
              </a:graphicData>
            </a:graphic>
          </wp:inline>
        </w:drawing>
      </w:r>
    </w:p>
    <w:p w14:paraId="3BBCCF3F" w14:textId="53783369" w:rsidR="001E140A" w:rsidRPr="00F0388A" w:rsidRDefault="00DA78C4" w:rsidP="00DA78C4">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62</w:t>
      </w:r>
      <w:r w:rsidR="00B41E3E">
        <w:rPr>
          <w:noProof/>
        </w:rPr>
        <w:fldChar w:fldCharType="end"/>
      </w:r>
      <w:r w:rsidR="001E140A" w:rsidRPr="00F0388A">
        <w:t>: KIC Viewer – Main Screen</w:t>
      </w:r>
    </w:p>
    <w:p w14:paraId="556776C2" w14:textId="77777777" w:rsidR="001E140A" w:rsidRPr="00F0388A" w:rsidRDefault="00A24EC7" w:rsidP="00062A0A">
      <w:pPr>
        <w:pStyle w:val="Heading4"/>
      </w:pPr>
      <w:bookmarkStart w:id="1761" w:name="_Toc358296385"/>
      <w:bookmarkStart w:id="1762" w:name="_Toc358298550"/>
      <w:r>
        <w:t>T</w:t>
      </w:r>
      <w:r w:rsidR="008058F8">
        <w:t xml:space="preserve">he </w:t>
      </w:r>
      <w:r w:rsidR="001E140A">
        <w:t xml:space="preserve">KIC Viewer </w:t>
      </w:r>
      <w:r w:rsidR="008058F8">
        <w:t>Toolbar Button Menu</w:t>
      </w:r>
      <w:bookmarkEnd w:id="1761"/>
      <w:bookmarkEnd w:id="1762"/>
    </w:p>
    <w:tbl>
      <w:tblPr>
        <w:tblW w:w="0" w:type="auto"/>
        <w:jc w:val="center"/>
        <w:tblCellMar>
          <w:top w:w="14" w:type="dxa"/>
          <w:left w:w="115" w:type="dxa"/>
          <w:bottom w:w="14" w:type="dxa"/>
          <w:right w:w="115" w:type="dxa"/>
        </w:tblCellMar>
        <w:tblLook w:val="01E0" w:firstRow="1" w:lastRow="1" w:firstColumn="1" w:lastColumn="1" w:noHBand="0" w:noVBand="0"/>
      </w:tblPr>
      <w:tblGrid>
        <w:gridCol w:w="4500"/>
        <w:gridCol w:w="4320"/>
      </w:tblGrid>
      <w:tr w:rsidR="001E140A" w:rsidRPr="00F0388A" w14:paraId="14268A30" w14:textId="77777777" w:rsidTr="00EE1973">
        <w:trPr>
          <w:cantSplit/>
          <w:jc w:val="center"/>
        </w:trPr>
        <w:tc>
          <w:tcPr>
            <w:tcW w:w="4500" w:type="dxa"/>
            <w:shd w:val="clear" w:color="auto" w:fill="auto"/>
          </w:tcPr>
          <w:p w14:paraId="7D43C644" w14:textId="77777777" w:rsidR="001E140A" w:rsidRPr="00F0388A" w:rsidRDefault="00DD450D" w:rsidP="00065FEA">
            <w:pPr>
              <w:ind w:left="425" w:hanging="425"/>
            </w:pPr>
            <w:r w:rsidRPr="00230238">
              <w:rPr>
                <w:noProof/>
              </w:rPr>
              <w:drawing>
                <wp:inline distT="0" distB="0" distL="0" distR="0" wp14:anchorId="740E8AEE" wp14:editId="7FDA5181">
                  <wp:extent cx="171450" cy="171450"/>
                  <wp:effectExtent l="19050" t="19050" r="19050" b="19050"/>
                  <wp:docPr id="301" name="Picture 13" descr="KICViewer--Toolbar -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CViewer--Toolbar - View Ico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Icon view (View)</w:t>
            </w:r>
          </w:p>
          <w:p w14:paraId="2C1A1E15" w14:textId="77777777" w:rsidR="001E140A" w:rsidRPr="00F0388A" w:rsidRDefault="00DD450D" w:rsidP="00065FEA">
            <w:pPr>
              <w:ind w:left="425" w:hanging="425"/>
            </w:pPr>
            <w:r w:rsidRPr="00230238">
              <w:rPr>
                <w:noProof/>
              </w:rPr>
              <w:drawing>
                <wp:inline distT="0" distB="0" distL="0" distR="0" wp14:anchorId="07481CE7" wp14:editId="7575D16C">
                  <wp:extent cx="171450" cy="171450"/>
                  <wp:effectExtent l="19050" t="19050" r="19050" b="19050"/>
                  <wp:docPr id="302" name="Picture 12" descr="KICViewer--Toolbar - 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Viewer--Toolbar - View Char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Chart view (View)</w:t>
            </w:r>
          </w:p>
          <w:p w14:paraId="0100DD61" w14:textId="77777777" w:rsidR="001E140A" w:rsidRPr="00F0388A" w:rsidRDefault="00DD450D" w:rsidP="00065FEA">
            <w:pPr>
              <w:ind w:left="425" w:hanging="425"/>
            </w:pPr>
            <w:r w:rsidRPr="00230238">
              <w:rPr>
                <w:noProof/>
              </w:rPr>
              <w:drawing>
                <wp:inline distT="0" distB="0" distL="0" distR="0" wp14:anchorId="5BB3054F" wp14:editId="43F01D56">
                  <wp:extent cx="171450" cy="171450"/>
                  <wp:effectExtent l="19050" t="19050" r="19050" b="19050"/>
                  <wp:docPr id="303" name="Picture 11" descr="KICViewer--Toolbar -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CViewer--Toolbar - Connec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Connect to KIC Server (Connect)</w:t>
            </w:r>
          </w:p>
          <w:p w14:paraId="19398C3C" w14:textId="77777777" w:rsidR="001E140A" w:rsidRPr="00F0388A" w:rsidRDefault="00DD450D" w:rsidP="00065FEA">
            <w:pPr>
              <w:ind w:left="425" w:hanging="425"/>
            </w:pPr>
            <w:r w:rsidRPr="00230238">
              <w:rPr>
                <w:noProof/>
              </w:rPr>
              <w:drawing>
                <wp:inline distT="0" distB="0" distL="0" distR="0" wp14:anchorId="0284DC4B" wp14:editId="6DA244E1">
                  <wp:extent cx="171450" cy="171450"/>
                  <wp:effectExtent l="19050" t="19050" r="19050" b="19050"/>
                  <wp:docPr id="304" name="Picture 10" descr="KICViewer--Toolbar - Auto-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Viewer--Toolbar - Auto-Upda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 xml:space="preserve">Turn Auto-Screen mode </w:t>
            </w:r>
            <w:proofErr w:type="gramStart"/>
            <w:r w:rsidR="001E140A" w:rsidRPr="00F0388A">
              <w:t>On</w:t>
            </w:r>
            <w:proofErr w:type="gramEnd"/>
            <w:r w:rsidR="001E140A" w:rsidRPr="00F0388A">
              <w:t>/Off (View)</w:t>
            </w:r>
          </w:p>
          <w:p w14:paraId="4FC5A3E7" w14:textId="77777777" w:rsidR="001E140A" w:rsidRPr="00F0388A" w:rsidRDefault="00DD450D" w:rsidP="00065FEA">
            <w:pPr>
              <w:ind w:left="425" w:hanging="425"/>
            </w:pPr>
            <w:r w:rsidRPr="00230238">
              <w:rPr>
                <w:noProof/>
              </w:rPr>
              <w:drawing>
                <wp:inline distT="0" distB="0" distL="0" distR="0" wp14:anchorId="32ADD41C" wp14:editId="05396760">
                  <wp:extent cx="171450" cy="171450"/>
                  <wp:effectExtent l="19050" t="19050" r="19050" b="19050"/>
                  <wp:docPr id="305" name="Picture 9" descr="KICViewer--Toolbar - Prev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CViewer--Toolbar - Prev P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Previous page (View)</w:t>
            </w:r>
          </w:p>
          <w:p w14:paraId="6C2DAC8B" w14:textId="77777777" w:rsidR="001E140A" w:rsidRPr="00F0388A" w:rsidRDefault="00DD450D" w:rsidP="00065FEA">
            <w:pPr>
              <w:ind w:left="425" w:hanging="425"/>
            </w:pPr>
            <w:r w:rsidRPr="00230238">
              <w:rPr>
                <w:noProof/>
              </w:rPr>
              <w:drawing>
                <wp:inline distT="0" distB="0" distL="0" distR="0" wp14:anchorId="433FBDAF" wp14:editId="063F7644">
                  <wp:extent cx="171450" cy="171450"/>
                  <wp:effectExtent l="19050" t="19050" r="19050" b="19050"/>
                  <wp:docPr id="306" name="Picture 8" descr="KICViewer--Toolbar - Nex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CViewer--Toolbar - Next P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Display Next page (View)</w:t>
            </w:r>
          </w:p>
        </w:tc>
        <w:tc>
          <w:tcPr>
            <w:tcW w:w="4320" w:type="dxa"/>
            <w:shd w:val="clear" w:color="auto" w:fill="auto"/>
          </w:tcPr>
          <w:p w14:paraId="2F414DED" w14:textId="77777777" w:rsidR="001E140A" w:rsidRPr="00F0388A" w:rsidRDefault="00DD450D" w:rsidP="00065FEA">
            <w:pPr>
              <w:ind w:left="425" w:hanging="425"/>
            </w:pPr>
            <w:r w:rsidRPr="00230238">
              <w:rPr>
                <w:noProof/>
              </w:rPr>
              <w:drawing>
                <wp:inline distT="0" distB="0" distL="0" distR="0" wp14:anchorId="260245AB" wp14:editId="4BA8BE82">
                  <wp:extent cx="171450" cy="171450"/>
                  <wp:effectExtent l="19050" t="19050" r="19050" b="19050"/>
                  <wp:docPr id="307" name="Picture 7" descr="KICViewer--Toolbar - Reloa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Viewer--Toolbar - Reload Confi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Reload Configuration (Configuration)</w:t>
            </w:r>
          </w:p>
          <w:p w14:paraId="775759A2" w14:textId="77777777" w:rsidR="001E140A" w:rsidRPr="00F0388A" w:rsidRDefault="00DD450D" w:rsidP="00065FEA">
            <w:pPr>
              <w:ind w:left="425" w:hanging="425"/>
            </w:pPr>
            <w:r w:rsidRPr="00230238">
              <w:rPr>
                <w:noProof/>
              </w:rPr>
              <w:drawing>
                <wp:inline distT="0" distB="0" distL="0" distR="0" wp14:anchorId="2DACD31C" wp14:editId="23A156B9">
                  <wp:extent cx="171450" cy="171450"/>
                  <wp:effectExtent l="19050" t="19050" r="19050" b="19050"/>
                  <wp:docPr id="308" name="Picture 6" descr="KICViewer--Toolbar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CViewer--Toolbar - Abou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About box (Help)</w:t>
            </w:r>
          </w:p>
          <w:p w14:paraId="6D168234" w14:textId="77777777" w:rsidR="001E140A" w:rsidRPr="00F0388A" w:rsidRDefault="00DD450D" w:rsidP="00065FEA">
            <w:pPr>
              <w:ind w:left="425" w:hanging="425"/>
            </w:pPr>
            <w:r w:rsidRPr="00230238">
              <w:rPr>
                <w:noProof/>
              </w:rPr>
              <w:drawing>
                <wp:inline distT="0" distB="0" distL="0" distR="0" wp14:anchorId="57D01F29" wp14:editId="7F88B458">
                  <wp:extent cx="171450" cy="171450"/>
                  <wp:effectExtent l="19050" t="19050" r="19050" b="19050"/>
                  <wp:docPr id="309" name="Picture 5" descr="KICViewer--Toolbar - Sort Cpk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CViewer--Toolbar - Sort Cpk Asc"/>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Cpk values (Layout)</w:t>
            </w:r>
          </w:p>
          <w:p w14:paraId="138DE387" w14:textId="77777777" w:rsidR="001E140A" w:rsidRPr="00F0388A" w:rsidRDefault="00DD450D" w:rsidP="00065FEA">
            <w:pPr>
              <w:ind w:left="425" w:hanging="425"/>
            </w:pPr>
            <w:r w:rsidRPr="00230238">
              <w:rPr>
                <w:noProof/>
              </w:rPr>
              <w:drawing>
                <wp:inline distT="0" distB="0" distL="0" distR="0" wp14:anchorId="7DA4143E" wp14:editId="3A7B9C90">
                  <wp:extent cx="171450" cy="171450"/>
                  <wp:effectExtent l="19050" t="19050" r="19050" b="19050"/>
                  <wp:docPr id="310" name="Picture 4" descr="KICViewer--Toolbar - Sort Cpk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CViewer--Toolbar - Sort Cpk D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Cpk values (Layout)</w:t>
            </w:r>
          </w:p>
          <w:p w14:paraId="455E7567" w14:textId="77777777" w:rsidR="001E140A" w:rsidRPr="00F0388A" w:rsidRDefault="00DD450D" w:rsidP="00065FEA">
            <w:pPr>
              <w:ind w:left="425" w:hanging="425"/>
            </w:pPr>
            <w:r w:rsidRPr="00230238">
              <w:rPr>
                <w:noProof/>
              </w:rPr>
              <w:drawing>
                <wp:inline distT="0" distB="0" distL="0" distR="0" wp14:anchorId="7265AEE3" wp14:editId="33321F3F">
                  <wp:extent cx="171450" cy="171450"/>
                  <wp:effectExtent l="19050" t="19050" r="19050" b="19050"/>
                  <wp:docPr id="311" name="Picture 3" descr="KICViewer--Toolbar - Sort PWI A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Viewer--Toolbar - Sort PWI Asc"/>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ascending PWI values (Layout)</w:t>
            </w:r>
          </w:p>
          <w:p w14:paraId="53CAD592" w14:textId="77777777" w:rsidR="001E140A" w:rsidRPr="00F0388A" w:rsidRDefault="00DD450D" w:rsidP="00065FEA">
            <w:pPr>
              <w:ind w:left="425" w:hanging="425"/>
            </w:pPr>
            <w:r w:rsidRPr="00230238">
              <w:rPr>
                <w:noProof/>
              </w:rPr>
              <w:drawing>
                <wp:inline distT="0" distB="0" distL="0" distR="0" wp14:anchorId="2B5AE114" wp14:editId="24E5930C">
                  <wp:extent cx="171450" cy="171450"/>
                  <wp:effectExtent l="19050" t="19050" r="19050" b="19050"/>
                  <wp:docPr id="312" name="Picture 2" descr="KICViewer--Toolbar - Sort PWI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CViewer--Toolbar - Sort PWI De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descending PWI values (Layout)</w:t>
            </w:r>
          </w:p>
          <w:p w14:paraId="2770241F" w14:textId="77777777" w:rsidR="001E140A" w:rsidRPr="00F0388A" w:rsidRDefault="00DD450D" w:rsidP="00065FEA">
            <w:pPr>
              <w:ind w:left="425" w:hanging="425"/>
            </w:pPr>
            <w:r w:rsidRPr="00230238">
              <w:rPr>
                <w:noProof/>
              </w:rPr>
              <w:drawing>
                <wp:inline distT="0" distB="0" distL="0" distR="0" wp14:anchorId="49F68D33" wp14:editId="16470110">
                  <wp:extent cx="171450" cy="171450"/>
                  <wp:effectExtent l="19050" t="19050" r="19050" b="19050"/>
                  <wp:docPr id="313" name="Picture 1" descr="KICViewer--Toolbar - Sort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Viewer--Toolbar - Sort Ori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w="6350" cmpd="sng">
                            <a:solidFill>
                              <a:srgbClr val="000000"/>
                            </a:solidFill>
                            <a:miter lim="800000"/>
                            <a:headEnd/>
                            <a:tailEnd/>
                          </a:ln>
                          <a:effectLst/>
                        </pic:spPr>
                      </pic:pic>
                    </a:graphicData>
                  </a:graphic>
                </wp:inline>
              </w:drawing>
            </w:r>
            <w:r w:rsidR="001E140A" w:rsidRPr="00F0388A">
              <w:tab/>
              <w:t>Sort by Original order (Layout)</w:t>
            </w:r>
          </w:p>
        </w:tc>
      </w:tr>
    </w:tbl>
    <w:p w14:paraId="25900D82" w14:textId="77777777" w:rsidR="00106DC2" w:rsidRPr="007E4962" w:rsidRDefault="00106DC2" w:rsidP="00F15B05">
      <w:bookmarkStart w:id="1763" w:name="_Toc466992162"/>
      <w:bookmarkStart w:id="1764" w:name="_Toc467002807"/>
      <w:bookmarkEnd w:id="1763"/>
      <w:bookmarkEnd w:id="1764"/>
    </w:p>
    <w:p w14:paraId="2263054D" w14:textId="77777777" w:rsidR="004631BC" w:rsidRPr="00F0388A" w:rsidRDefault="006D358B" w:rsidP="00062A0A">
      <w:pPr>
        <w:pStyle w:val="Heading4"/>
      </w:pPr>
      <w:r w:rsidRPr="00F0388A">
        <w:t>Configuration</w:t>
      </w:r>
    </w:p>
    <w:p w14:paraId="4BCF22FA" w14:textId="77777777" w:rsidR="004631BC" w:rsidRDefault="004631BC" w:rsidP="00A97125">
      <w:pPr>
        <w:pStyle w:val="ListBullet2"/>
        <w:numPr>
          <w:ilvl w:val="0"/>
          <w:numId w:val="124"/>
        </w:numPr>
        <w:tabs>
          <w:tab w:val="clear" w:pos="0"/>
          <w:tab w:val="num" w:pos="360"/>
        </w:tabs>
      </w:pPr>
      <w:r w:rsidRPr="00F0388A">
        <w:t xml:space="preserve">Reload the configuration – This feature manually reloads the configuration in the event </w:t>
      </w:r>
      <w:r w:rsidR="00BF3428" w:rsidRPr="00F0388A">
        <w:t>you</w:t>
      </w:r>
      <w:r w:rsidRPr="00F0388A">
        <w:t xml:space="preserve"> changes the configuration without exiting the KIC Viewer software.</w:t>
      </w:r>
    </w:p>
    <w:p w14:paraId="647DC003" w14:textId="77777777" w:rsidR="00F15B05" w:rsidRPr="009A076B" w:rsidRDefault="00F15B05" w:rsidP="00F15B05">
      <w:pPr>
        <w:pStyle w:val="ListBullet2"/>
        <w:numPr>
          <w:ilvl w:val="0"/>
          <w:numId w:val="0"/>
        </w:numPr>
        <w:ind w:left="360"/>
        <w:rPr>
          <w:sz w:val="12"/>
        </w:rPr>
      </w:pPr>
    </w:p>
    <w:p w14:paraId="473C2235" w14:textId="69E9F215" w:rsidR="004631BC" w:rsidRDefault="004631BC" w:rsidP="00A97125">
      <w:pPr>
        <w:pStyle w:val="ListBullet2"/>
        <w:numPr>
          <w:ilvl w:val="0"/>
          <w:numId w:val="124"/>
        </w:numPr>
        <w:tabs>
          <w:tab w:val="clear" w:pos="0"/>
          <w:tab w:val="num" w:pos="360"/>
        </w:tabs>
      </w:pPr>
      <w:r w:rsidRPr="00F0388A">
        <w:t xml:space="preserve">Oven selection – </w:t>
      </w:r>
      <w:r w:rsidR="00106DC2" w:rsidRPr="00F0388A">
        <w:t xml:space="preserve">Allows you to turn On/Off the </w:t>
      </w:r>
      <w:r w:rsidR="000F0089">
        <w:t>machines</w:t>
      </w:r>
      <w:r w:rsidR="00106DC2" w:rsidRPr="00F0388A">
        <w:t xml:space="preserve"> to view.</w:t>
      </w:r>
      <w:r w:rsidR="00CA72B2" w:rsidRPr="00F0388A">
        <w:t xml:space="preserve">  See </w:t>
      </w:r>
      <w:r w:rsidR="00106DC2" w:rsidRPr="00F0388A">
        <w:fldChar w:fldCharType="begin"/>
      </w:r>
      <w:r w:rsidR="00106DC2" w:rsidRPr="00F0388A">
        <w:instrText xml:space="preserve"> REF _Ref186017521 \h </w:instrText>
      </w:r>
      <w:r w:rsidR="00F0388A" w:rsidRPr="00F0388A">
        <w:instrText xml:space="preserve"> \* MERGEFORMAT </w:instrText>
      </w:r>
      <w:r w:rsidR="00106DC2" w:rsidRPr="00F0388A">
        <w:fldChar w:fldCharType="separate"/>
      </w:r>
      <w:r w:rsidR="007A7D53" w:rsidRPr="00F0388A">
        <w:t xml:space="preserve">Figure </w:t>
      </w:r>
      <w:r w:rsidR="007A7D53">
        <w:t>63</w:t>
      </w:r>
      <w:r w:rsidR="00106DC2" w:rsidRPr="00F0388A">
        <w:fldChar w:fldCharType="end"/>
      </w:r>
      <w:r w:rsidR="00CA72B2" w:rsidRPr="00F0388A">
        <w:t>.</w:t>
      </w:r>
    </w:p>
    <w:p w14:paraId="68F93367" w14:textId="77777777" w:rsidR="009A076B" w:rsidRPr="00F0388A" w:rsidRDefault="009A076B" w:rsidP="009A076B"/>
    <w:p w14:paraId="3B35E2B1" w14:textId="77777777" w:rsidR="007E4962" w:rsidRDefault="00DD450D" w:rsidP="009A076B">
      <w:pPr>
        <w:jc w:val="center"/>
      </w:pPr>
      <w:r>
        <w:rPr>
          <w:noProof/>
        </w:rPr>
        <w:drawing>
          <wp:inline distT="0" distB="0" distL="0" distR="0" wp14:anchorId="463C5659" wp14:editId="3D008427">
            <wp:extent cx="3627755" cy="3062605"/>
            <wp:effectExtent l="0" t="0" r="0" b="4445"/>
            <wp:docPr id="4574" name="Picture 4574" descr="KICViewer--Menu Configuration - Ove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descr="KICViewer--Menu Configuration - Oven Select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27755" cy="3062605"/>
                    </a:xfrm>
                    <a:prstGeom prst="rect">
                      <a:avLst/>
                    </a:prstGeom>
                    <a:noFill/>
                    <a:ln>
                      <a:noFill/>
                    </a:ln>
                  </pic:spPr>
                </pic:pic>
              </a:graphicData>
            </a:graphic>
          </wp:inline>
        </w:drawing>
      </w:r>
    </w:p>
    <w:p w14:paraId="1D4665D6" w14:textId="12F5CCF8" w:rsidR="007E4962" w:rsidRPr="00F0388A" w:rsidRDefault="007E4962" w:rsidP="009A076B">
      <w:pPr>
        <w:pStyle w:val="Caption"/>
      </w:pPr>
      <w:bookmarkStart w:id="1765" w:name="_Ref186017521"/>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63</w:t>
      </w:r>
      <w:r w:rsidR="00B41E3E">
        <w:rPr>
          <w:noProof/>
        </w:rPr>
        <w:fldChar w:fldCharType="end"/>
      </w:r>
      <w:bookmarkEnd w:id="1765"/>
      <w:r w:rsidRPr="00F0388A">
        <w:t>: KIC Viewer – Activate/Deactivate Ovens</w:t>
      </w:r>
    </w:p>
    <w:p w14:paraId="30BD8BCC" w14:textId="77777777" w:rsidR="007E4962" w:rsidRPr="00F0388A" w:rsidRDefault="007E4962" w:rsidP="007E4962">
      <w:pPr>
        <w:jc w:val="center"/>
      </w:pPr>
    </w:p>
    <w:p w14:paraId="72A8EEC4" w14:textId="77777777" w:rsidR="004631BC" w:rsidRPr="00F0388A" w:rsidRDefault="00252793">
      <w:pPr>
        <w:pStyle w:val="Heading3"/>
      </w:pPr>
      <w:bookmarkStart w:id="1766" w:name="_Toc358296386"/>
      <w:bookmarkStart w:id="1767" w:name="_Toc358298551"/>
      <w:bookmarkStart w:id="1768" w:name="_Toc469335039"/>
      <w:bookmarkStart w:id="1769" w:name="_Toc504120469"/>
      <w:bookmarkStart w:id="1770" w:name="_Toc527644452"/>
      <w:bookmarkStart w:id="1771" w:name="_Toc528599551"/>
      <w:bookmarkStart w:id="1772" w:name="_Toc17993588"/>
      <w:bookmarkStart w:id="1773" w:name="_Toc37267309"/>
      <w:bookmarkStart w:id="1774" w:name="_Toc51666876"/>
      <w:r>
        <w:lastRenderedPageBreak/>
        <w:t xml:space="preserve">Icon </w:t>
      </w:r>
      <w:r w:rsidR="008058F8">
        <w:t>V</w:t>
      </w:r>
      <w:r w:rsidR="008058F8" w:rsidRPr="00F0388A">
        <w:t>iew</w:t>
      </w:r>
      <w:bookmarkEnd w:id="1766"/>
      <w:bookmarkEnd w:id="1767"/>
      <w:bookmarkEnd w:id="1768"/>
      <w:bookmarkEnd w:id="1769"/>
      <w:bookmarkEnd w:id="1770"/>
      <w:bookmarkEnd w:id="1771"/>
      <w:bookmarkEnd w:id="1772"/>
      <w:bookmarkEnd w:id="1773"/>
      <w:bookmarkEnd w:id="1774"/>
    </w:p>
    <w:p w14:paraId="55DCD75A" w14:textId="697C16C5" w:rsidR="004631BC" w:rsidRPr="00F0388A" w:rsidRDefault="004631BC" w:rsidP="004631BC">
      <w:r w:rsidRPr="00F0388A">
        <w:t xml:space="preserve">The Icon view provides the </w:t>
      </w:r>
      <w:r w:rsidR="000F0089">
        <w:t>machine</w:t>
      </w:r>
      <w:r w:rsidRPr="00F0388A">
        <w:t xml:space="preserve"> name, product name, Process Window Index (PWI) value, Cpk value, and alarm state for each product as they exit the </w:t>
      </w:r>
      <w:proofErr w:type="spellStart"/>
      <w:r w:rsidR="006A5A04">
        <w:t>mahcine</w:t>
      </w:r>
      <w:proofErr w:type="spellEnd"/>
      <w:r w:rsidRPr="00F0388A">
        <w:t xml:space="preserve"> with </w:t>
      </w:r>
      <w:r w:rsidR="00597827">
        <w:t>W</w:t>
      </w:r>
      <w:r w:rsidR="00DF63A3" w:rsidRPr="00F0388A">
        <w:t>PI</w:t>
      </w:r>
      <w:r w:rsidRPr="00F0388A">
        <w:t xml:space="preserve">.  The alarm states are </w:t>
      </w:r>
      <w:r w:rsidR="00533563" w:rsidRPr="00F0388A">
        <w:t>color-coded</w:t>
      </w:r>
      <w:r w:rsidRPr="00F0388A">
        <w:t xml:space="preserve"> (green, yellow, red) in accordance with the standard </w:t>
      </w:r>
      <w:r w:rsidR="00597827">
        <w:t>W</w:t>
      </w:r>
      <w:r w:rsidR="00DF63A3" w:rsidRPr="00F0388A">
        <w:t>PI</w:t>
      </w:r>
      <w:r w:rsidRPr="00F0388A">
        <w:t xml:space="preserve"> alarm categories.  This information is organized as a box per </w:t>
      </w:r>
      <w:r w:rsidR="000F0089">
        <w:t>machine</w:t>
      </w:r>
      <w:r w:rsidRPr="00F0388A">
        <w:t>.</w:t>
      </w:r>
      <w:r w:rsidR="00ED06F9" w:rsidRPr="00F0388A">
        <w:t xml:space="preserve">  See </w:t>
      </w:r>
      <w:r w:rsidR="000216FA" w:rsidRPr="00F0388A">
        <w:fldChar w:fldCharType="begin"/>
      </w:r>
      <w:r w:rsidR="000216FA" w:rsidRPr="00F0388A">
        <w:instrText xml:space="preserve"> REF _Ref186031222 \h </w:instrText>
      </w:r>
      <w:r w:rsidR="00F0388A" w:rsidRPr="00F0388A">
        <w:instrText xml:space="preserve"> \* MERGEFORMAT </w:instrText>
      </w:r>
      <w:r w:rsidR="000216FA" w:rsidRPr="00F0388A">
        <w:fldChar w:fldCharType="separate"/>
      </w:r>
      <w:r w:rsidR="007A7D53" w:rsidRPr="00F0388A">
        <w:t xml:space="preserve">Figure </w:t>
      </w:r>
      <w:r w:rsidR="007A7D53">
        <w:rPr>
          <w:noProof/>
        </w:rPr>
        <w:t>64</w:t>
      </w:r>
      <w:r w:rsidR="000216FA" w:rsidRPr="00F0388A">
        <w:fldChar w:fldCharType="end"/>
      </w:r>
      <w:r w:rsidR="00ED06F9" w:rsidRPr="00F0388A">
        <w:t>.</w:t>
      </w:r>
    </w:p>
    <w:p w14:paraId="143E852B" w14:textId="77777777" w:rsidR="004631BC" w:rsidRPr="00F0388A" w:rsidRDefault="004631BC" w:rsidP="004631BC"/>
    <w:p w14:paraId="3D87848F" w14:textId="77777777" w:rsidR="00ED06F9" w:rsidRPr="004B2B33" w:rsidRDefault="00DD450D" w:rsidP="004B2B33">
      <w:pPr>
        <w:jc w:val="center"/>
      </w:pPr>
      <w:r w:rsidRPr="004B2B33">
        <w:rPr>
          <w:noProof/>
        </w:rPr>
        <w:drawing>
          <wp:inline distT="0" distB="0" distL="0" distR="0" wp14:anchorId="32C7F1D2" wp14:editId="7F4FEEF3">
            <wp:extent cx="4845050" cy="3663950"/>
            <wp:effectExtent l="0" t="0" r="0" b="0"/>
            <wp:docPr id="314" name="Picture 314" descr="KICViewer--Menu View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KICViewer--Menu View - Ic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45050" cy="3663950"/>
                    </a:xfrm>
                    <a:prstGeom prst="rect">
                      <a:avLst/>
                    </a:prstGeom>
                    <a:noFill/>
                    <a:ln>
                      <a:noFill/>
                    </a:ln>
                  </pic:spPr>
                </pic:pic>
              </a:graphicData>
            </a:graphic>
          </wp:inline>
        </w:drawing>
      </w:r>
    </w:p>
    <w:p w14:paraId="12F535CC" w14:textId="226A9DA8" w:rsidR="004631BC" w:rsidRPr="00F0388A" w:rsidRDefault="00ED06F9" w:rsidP="00F5043F">
      <w:pPr>
        <w:pStyle w:val="Caption"/>
      </w:pPr>
      <w:bookmarkStart w:id="1775" w:name="_Ref186031222"/>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64</w:t>
      </w:r>
      <w:r w:rsidR="00B41E3E">
        <w:rPr>
          <w:noProof/>
        </w:rPr>
        <w:fldChar w:fldCharType="end"/>
      </w:r>
      <w:bookmarkEnd w:id="1775"/>
      <w:r w:rsidR="00A72F2C" w:rsidRPr="00F0388A">
        <w:t>: KIC Viewer – Icon View</w:t>
      </w:r>
    </w:p>
    <w:p w14:paraId="641D9066" w14:textId="77777777" w:rsidR="00A72F2C" w:rsidRPr="00F0388A" w:rsidRDefault="00A72F2C" w:rsidP="00A72F2C"/>
    <w:p w14:paraId="5D398939" w14:textId="4CA18C15" w:rsidR="004631BC" w:rsidRPr="00F0388A" w:rsidRDefault="00F558E8" w:rsidP="004631BC">
      <w:r>
        <w:t>A g</w:t>
      </w:r>
      <w:r w:rsidR="004631BC" w:rsidRPr="00F0388A">
        <w:t xml:space="preserve">rey </w:t>
      </w:r>
      <w:r w:rsidR="000F0089">
        <w:t>machine</w:t>
      </w:r>
      <w:r w:rsidR="004631BC" w:rsidRPr="00F0388A">
        <w:t xml:space="preserve"> box can </w:t>
      </w:r>
      <w:r w:rsidR="00FC1434" w:rsidRPr="00F0388A">
        <w:t xml:space="preserve">indicate there </w:t>
      </w:r>
      <w:r w:rsidR="00D86094">
        <w:t>is a problem</w:t>
      </w:r>
      <w:r w:rsidR="00FC1434" w:rsidRPr="00F0388A">
        <w:t xml:space="preserve"> with the </w:t>
      </w:r>
      <w:r w:rsidR="000F0089">
        <w:t>WPI system configuration on that machine</w:t>
      </w:r>
      <w:r w:rsidR="004631BC" w:rsidRPr="00F0388A">
        <w:t>:</w:t>
      </w:r>
    </w:p>
    <w:p w14:paraId="03522654" w14:textId="77777777" w:rsidR="000138F7" w:rsidRPr="00F0388A" w:rsidRDefault="000138F7" w:rsidP="004631BC"/>
    <w:p w14:paraId="01951719" w14:textId="6C87CEE1" w:rsidR="004631BC" w:rsidRPr="00F0388A" w:rsidRDefault="004631BC" w:rsidP="005E5BCC">
      <w:pPr>
        <w:pStyle w:val="ListNumber2"/>
        <w:numPr>
          <w:ilvl w:val="0"/>
          <w:numId w:val="23"/>
        </w:numPr>
      </w:pPr>
      <w:r w:rsidRPr="00F0388A">
        <w:t xml:space="preserve">The </w:t>
      </w:r>
      <w:r w:rsidR="000F0089">
        <w:t>W</w:t>
      </w:r>
      <w:r w:rsidR="00DF63A3" w:rsidRPr="00F0388A">
        <w:t>PI</w:t>
      </w:r>
      <w:r w:rsidR="009F25DC">
        <w:t xml:space="preserve"> c</w:t>
      </w:r>
      <w:r w:rsidRPr="00F0388A">
        <w:t>lient PC is no longer connected to the KIC Server application.</w:t>
      </w:r>
    </w:p>
    <w:p w14:paraId="4FA3BE80" w14:textId="7223629E" w:rsidR="004631BC" w:rsidRPr="00F0388A" w:rsidRDefault="004631BC" w:rsidP="00F55C28">
      <w:pPr>
        <w:ind w:left="360"/>
      </w:pPr>
      <w:r w:rsidRPr="00F0388A">
        <w:t xml:space="preserve">As soon as the </w:t>
      </w:r>
      <w:r w:rsidR="000F0089">
        <w:t>W</w:t>
      </w:r>
      <w:r w:rsidR="00DF63A3" w:rsidRPr="00F0388A">
        <w:t>PI</w:t>
      </w:r>
      <w:r w:rsidR="00CD082A">
        <w:t xml:space="preserve"> c</w:t>
      </w:r>
      <w:r w:rsidRPr="00F0388A">
        <w:t xml:space="preserve">lient PC begins running Virtual Profiling again, the box will return either </w:t>
      </w:r>
      <w:r w:rsidR="00110D01">
        <w:t>green</w:t>
      </w:r>
      <w:r w:rsidRPr="00F0388A">
        <w:t xml:space="preserve">, </w:t>
      </w:r>
      <w:r w:rsidR="006034E1">
        <w:t>yellow</w:t>
      </w:r>
      <w:r w:rsidRPr="00F0388A">
        <w:t xml:space="preserve">, or </w:t>
      </w:r>
      <w:r w:rsidR="006034E1">
        <w:t>red</w:t>
      </w:r>
      <w:r w:rsidRPr="00F0388A">
        <w:t xml:space="preserve"> based on the c</w:t>
      </w:r>
      <w:r w:rsidR="009A0A43" w:rsidRPr="00F0388A">
        <w:t xml:space="preserve">urrent conditions in that </w:t>
      </w:r>
      <w:r w:rsidR="000F0089">
        <w:t>machine</w:t>
      </w:r>
      <w:r w:rsidR="009A0A43" w:rsidRPr="00F0388A">
        <w:t>.</w:t>
      </w:r>
    </w:p>
    <w:p w14:paraId="57D0099D" w14:textId="77777777" w:rsidR="004631BC" w:rsidRPr="00F0388A" w:rsidRDefault="004631BC" w:rsidP="00F55C28">
      <w:pPr>
        <w:ind w:left="360"/>
      </w:pPr>
    </w:p>
    <w:p w14:paraId="630D9FF4" w14:textId="435AFB4C" w:rsidR="004631BC" w:rsidRPr="00F0388A" w:rsidRDefault="004631BC" w:rsidP="00F55C28">
      <w:pPr>
        <w:ind w:left="360"/>
      </w:pPr>
      <w:r w:rsidRPr="00F0388A">
        <w:t xml:space="preserve">If the KIC Server application was closed, each KIC Viewer will wait </w:t>
      </w:r>
      <w:r w:rsidR="00533563" w:rsidRPr="00F0388A">
        <w:t>until</w:t>
      </w:r>
      <w:r w:rsidRPr="00F0388A">
        <w:t xml:space="preserve"> the KIC Server is launched again.  If for any reason the KIC Viewer does not automatically reconnect, select Connect from the main menu, and enter a valid </w:t>
      </w:r>
      <w:r w:rsidR="000F0089" w:rsidRPr="00F0388A">
        <w:t>username</w:t>
      </w:r>
      <w:r w:rsidR="009A0A43" w:rsidRPr="00F0388A">
        <w:t xml:space="preserve"> and password to reconnect.</w:t>
      </w:r>
    </w:p>
    <w:p w14:paraId="1CBE3E44" w14:textId="77777777" w:rsidR="004631BC" w:rsidRPr="00F0388A" w:rsidRDefault="004631BC" w:rsidP="00EE1973"/>
    <w:p w14:paraId="49677C63" w14:textId="14676BA1" w:rsidR="004631BC" w:rsidRPr="00F0388A" w:rsidRDefault="004631BC" w:rsidP="000216FA">
      <w:pPr>
        <w:pStyle w:val="ListNumber2"/>
      </w:pPr>
      <w:r w:rsidRPr="00F0388A">
        <w:t xml:space="preserve">The </w:t>
      </w:r>
      <w:r w:rsidR="000F0089">
        <w:t>W</w:t>
      </w:r>
      <w:r w:rsidR="00DF63A3" w:rsidRPr="00F0388A">
        <w:t>PI</w:t>
      </w:r>
      <w:r w:rsidR="00423FB7">
        <w:t xml:space="preserve"> c</w:t>
      </w:r>
      <w:r w:rsidRPr="00F0388A">
        <w:t>lient PC is no longer running Virtual Profiling</w:t>
      </w:r>
    </w:p>
    <w:p w14:paraId="221BB8F5" w14:textId="77777777" w:rsidR="000138F7" w:rsidRPr="00F0388A" w:rsidRDefault="000138F7" w:rsidP="00EE1973"/>
    <w:p w14:paraId="1C93646D" w14:textId="2C5CDC87" w:rsidR="004631BC" w:rsidRPr="00F0388A" w:rsidRDefault="004631BC" w:rsidP="000216FA">
      <w:pPr>
        <w:pStyle w:val="ListNumber2"/>
      </w:pPr>
      <w:r w:rsidRPr="00F0388A">
        <w:t xml:space="preserve">No products have passed through the </w:t>
      </w:r>
      <w:r w:rsidR="00BA6DFC">
        <w:t xml:space="preserve">machine </w:t>
      </w:r>
      <w:r w:rsidRPr="00F0388A">
        <w:t>yet.  The icon for e</w:t>
      </w:r>
      <w:r w:rsidR="00F558E8">
        <w:t xml:space="preserve">ach </w:t>
      </w:r>
      <w:r w:rsidR="00BA6DFC">
        <w:t>WPI system</w:t>
      </w:r>
      <w:r w:rsidR="00F558E8">
        <w:t xml:space="preserve"> will remain the color g</w:t>
      </w:r>
      <w:r w:rsidRPr="00F0388A">
        <w:t>rey until the first board has passe</w:t>
      </w:r>
      <w:r w:rsidR="000138F7" w:rsidRPr="00F0388A">
        <w:t xml:space="preserve">d through the </w:t>
      </w:r>
      <w:r w:rsidR="00BA6DFC">
        <w:t>machine</w:t>
      </w:r>
      <w:r w:rsidR="000138F7" w:rsidRPr="00F0388A">
        <w:t>.</w:t>
      </w:r>
    </w:p>
    <w:p w14:paraId="5D805FC5" w14:textId="77777777" w:rsidR="00A72F2C" w:rsidRPr="00F0388A" w:rsidRDefault="00A72F2C" w:rsidP="00EE1973"/>
    <w:p w14:paraId="20E6EEEC" w14:textId="77777777" w:rsidR="004631BC" w:rsidRPr="00F0388A" w:rsidRDefault="008058F8" w:rsidP="00062A0A">
      <w:pPr>
        <w:pStyle w:val="Heading4"/>
      </w:pPr>
      <w:r w:rsidRPr="00F0388A">
        <w:br w:type="page"/>
      </w:r>
      <w:bookmarkStart w:id="1776" w:name="_Toc358296387"/>
      <w:bookmarkStart w:id="1777" w:name="_Toc358298552"/>
      <w:r w:rsidR="00F15B05">
        <w:lastRenderedPageBreak/>
        <w:t>View</w:t>
      </w:r>
      <w:r w:rsidR="004631BC" w:rsidRPr="00F0388A">
        <w:t xml:space="preserve"> </w:t>
      </w:r>
      <w:r w:rsidRPr="00F0388A">
        <w:t>Historical Data</w:t>
      </w:r>
      <w:bookmarkEnd w:id="1776"/>
      <w:bookmarkEnd w:id="1777"/>
    </w:p>
    <w:p w14:paraId="56688BDB" w14:textId="63E4CDC6" w:rsidR="00FC1434" w:rsidRDefault="00F15B05" w:rsidP="00F15B05">
      <w:r>
        <w:t>By r</w:t>
      </w:r>
      <w:r w:rsidR="004631BC" w:rsidRPr="00F0388A">
        <w:t>ight-clicking on a</w:t>
      </w:r>
      <w:r w:rsidR="006A5A04">
        <w:t xml:space="preserve"> machine </w:t>
      </w:r>
      <w:r w:rsidR="004631BC" w:rsidRPr="00F0388A">
        <w:t xml:space="preserve">box </w:t>
      </w:r>
      <w:r w:rsidR="000216FA" w:rsidRPr="00F0388A">
        <w:t xml:space="preserve">in the Icon View, </w:t>
      </w:r>
      <w:r w:rsidR="00BF3428" w:rsidRPr="00F0388A">
        <w:t>you</w:t>
      </w:r>
      <w:r w:rsidR="004631BC" w:rsidRPr="00F0388A">
        <w:t xml:space="preserve"> can view the history for any </w:t>
      </w:r>
      <w:r w:rsidR="006A5A04">
        <w:t>machine</w:t>
      </w:r>
      <w:r w:rsidR="004631BC" w:rsidRPr="00F0388A">
        <w:t xml:space="preserve"> via the </w:t>
      </w:r>
      <w:r w:rsidR="001D2E72" w:rsidRPr="00F0388A">
        <w:t>Profile Explorer.</w:t>
      </w:r>
      <w:r w:rsidR="001229EC" w:rsidRPr="00F0388A">
        <w:t xml:space="preserve">  </w:t>
      </w:r>
    </w:p>
    <w:p w14:paraId="03CA2C46" w14:textId="77777777" w:rsidR="00903A13" w:rsidRPr="00F0388A" w:rsidRDefault="00903A13" w:rsidP="00F15B05"/>
    <w:p w14:paraId="7E11397D" w14:textId="16080133" w:rsidR="004631BC" w:rsidRDefault="00B94F54" w:rsidP="00C33AA5">
      <w:r w:rsidRPr="00C33AA5">
        <w:rPr>
          <w:b/>
        </w:rPr>
        <w:t>Note</w:t>
      </w:r>
      <w:r w:rsidRPr="006034E1">
        <w:t xml:space="preserve">: </w:t>
      </w:r>
      <w:r w:rsidR="004631BC" w:rsidRPr="00233FE9">
        <w:t xml:space="preserve">In order to use this feature, </w:t>
      </w:r>
      <w:proofErr w:type="spellStart"/>
      <w:r w:rsidR="004631BC" w:rsidRPr="00233FE9">
        <w:t>WinVNC</w:t>
      </w:r>
      <w:proofErr w:type="spellEnd"/>
      <w:r w:rsidR="004631BC" w:rsidRPr="00233FE9">
        <w:t xml:space="preserve"> software program must be installed and configured.</w:t>
      </w:r>
    </w:p>
    <w:p w14:paraId="4C22B454" w14:textId="77777777" w:rsidR="00DB5A2C" w:rsidRDefault="00DB5A2C" w:rsidP="00C33AA5"/>
    <w:p w14:paraId="75D77C39" w14:textId="16C5738D" w:rsidR="007A64EF" w:rsidRDefault="007A64EF" w:rsidP="00062A0A">
      <w:pPr>
        <w:pStyle w:val="Heading4"/>
      </w:pPr>
      <w:r w:rsidRPr="00F0388A">
        <w:t>View History Display</w:t>
      </w:r>
    </w:p>
    <w:p w14:paraId="49CA7E19" w14:textId="77777777" w:rsidR="00DB5A2C" w:rsidRPr="00F0388A" w:rsidRDefault="00DB5A2C" w:rsidP="00DB5A2C">
      <w:r w:rsidRPr="00F0388A">
        <w:t xml:space="preserve">Only the current product folder </w:t>
      </w:r>
      <w:r>
        <w:t>appears</w:t>
      </w:r>
      <w:r w:rsidRPr="00F0388A">
        <w:t>.</w:t>
      </w:r>
    </w:p>
    <w:p w14:paraId="78545E52" w14:textId="77777777" w:rsidR="00DB5A2C" w:rsidRPr="00F0388A" w:rsidRDefault="00DB5A2C" w:rsidP="00DB5A2C"/>
    <w:p w14:paraId="57B35671" w14:textId="5910D58D" w:rsidR="00DB5A2C" w:rsidRPr="00F0388A" w:rsidRDefault="00DB5A2C" w:rsidP="00DB5A2C">
      <w:r w:rsidRPr="00F0388A">
        <w:t xml:space="preserve">If you want to see all products profiled on this </w:t>
      </w:r>
      <w:r w:rsidR="006A5A04">
        <w:t>machine</w:t>
      </w:r>
      <w:r w:rsidRPr="00F0388A">
        <w:t>, then click on the “Browse” button (top right corner).</w:t>
      </w:r>
    </w:p>
    <w:p w14:paraId="2FEEAFA1" w14:textId="72D4914C" w:rsidR="00DB5A2C" w:rsidRDefault="00DB5A2C" w:rsidP="00DB5A2C"/>
    <w:p w14:paraId="5FD6FA55" w14:textId="77777777" w:rsidR="00DB5A2C" w:rsidRPr="00EC251F" w:rsidRDefault="00DB5A2C" w:rsidP="00EC251F"/>
    <w:tbl>
      <w:tblPr>
        <w:tblW w:w="0" w:type="auto"/>
        <w:tblLook w:val="04A0" w:firstRow="1" w:lastRow="0" w:firstColumn="1" w:lastColumn="0" w:noHBand="0" w:noVBand="1"/>
      </w:tblPr>
      <w:tblGrid>
        <w:gridCol w:w="1020"/>
        <w:gridCol w:w="8556"/>
      </w:tblGrid>
      <w:tr w:rsidR="00DB5A2C" w:rsidRPr="00AF1D5A" w14:paraId="3756CE40" w14:textId="77777777" w:rsidTr="00AF1D5A">
        <w:tc>
          <w:tcPr>
            <w:tcW w:w="3798" w:type="dxa"/>
            <w:shd w:val="clear" w:color="auto" w:fill="auto"/>
          </w:tcPr>
          <w:p w14:paraId="15E7DA5E" w14:textId="77777777" w:rsidR="00CB3905" w:rsidRPr="00F0388A" w:rsidRDefault="00CB3905" w:rsidP="00CB3905"/>
          <w:p w14:paraId="4FE19C1B" w14:textId="77777777" w:rsidR="00CB3905" w:rsidRPr="00AF1D5A" w:rsidRDefault="00CB3905">
            <w:pPr>
              <w:rPr>
                <w:sz w:val="18"/>
                <w:szCs w:val="18"/>
              </w:rPr>
            </w:pPr>
          </w:p>
        </w:tc>
        <w:tc>
          <w:tcPr>
            <w:tcW w:w="5778" w:type="dxa"/>
            <w:shd w:val="clear" w:color="auto" w:fill="auto"/>
          </w:tcPr>
          <w:p w14:paraId="1D2E86C9" w14:textId="5D6D4292" w:rsidR="00CB3905" w:rsidRPr="00AF1D5A" w:rsidRDefault="00DB5A2C">
            <w:pPr>
              <w:rPr>
                <w:sz w:val="18"/>
                <w:szCs w:val="18"/>
              </w:rPr>
            </w:pPr>
            <w:r>
              <w:rPr>
                <w:noProof/>
              </w:rPr>
              <w:drawing>
                <wp:inline distT="0" distB="0" distL="0" distR="0" wp14:anchorId="5327FC8F" wp14:editId="769E94BF">
                  <wp:extent cx="5288915" cy="3520382"/>
                  <wp:effectExtent l="0" t="0" r="6985"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26">
                            <a:extLst>
                              <a:ext uri="{28A0092B-C50C-407E-A947-70E740481C1C}">
                                <a14:useLocalDpi xmlns:a14="http://schemas.microsoft.com/office/drawing/2010/main" val="0"/>
                              </a:ext>
                            </a:extLst>
                          </a:blip>
                          <a:stretch>
                            <a:fillRect/>
                          </a:stretch>
                        </pic:blipFill>
                        <pic:spPr>
                          <a:xfrm>
                            <a:off x="0" y="0"/>
                            <a:ext cx="5301333" cy="3528647"/>
                          </a:xfrm>
                          <a:prstGeom prst="rect">
                            <a:avLst/>
                          </a:prstGeom>
                        </pic:spPr>
                      </pic:pic>
                    </a:graphicData>
                  </a:graphic>
                </wp:inline>
              </w:drawing>
            </w:r>
          </w:p>
          <w:p w14:paraId="069904B9" w14:textId="29A57B4C" w:rsidR="00CB3905" w:rsidRPr="00AF1D5A" w:rsidRDefault="00CB3905" w:rsidP="00F15B05">
            <w:pPr>
              <w:jc w:val="center"/>
              <w:rPr>
                <w:rFonts w:ascii="Arial" w:hAnsi="Arial" w:cs="Arial"/>
                <w:sz w:val="16"/>
                <w:szCs w:val="16"/>
              </w:rPr>
            </w:pPr>
            <w:bookmarkStart w:id="1778" w:name="_Ref18603157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65</w:t>
            </w:r>
            <w:r w:rsidRPr="00AF1D5A">
              <w:rPr>
                <w:rFonts w:ascii="Arial" w:hAnsi="Arial" w:cs="Arial"/>
                <w:sz w:val="16"/>
                <w:szCs w:val="16"/>
              </w:rPr>
              <w:fldChar w:fldCharType="end"/>
            </w:r>
            <w:bookmarkEnd w:id="1778"/>
            <w:r w:rsidRPr="00AF1D5A">
              <w:rPr>
                <w:rFonts w:ascii="Arial" w:hAnsi="Arial" w:cs="Arial"/>
                <w:sz w:val="16"/>
                <w:szCs w:val="16"/>
              </w:rPr>
              <w:t xml:space="preserve">: </w:t>
            </w:r>
            <w:r w:rsidR="00110D01" w:rsidRPr="00416784">
              <w:rPr>
                <w:rFonts w:ascii="Arial" w:hAnsi="Arial" w:cs="Arial"/>
                <w:sz w:val="16"/>
                <w:szCs w:val="16"/>
              </w:rPr>
              <w:t>Profile</w:t>
            </w:r>
            <w:r w:rsidRPr="00AF1D5A">
              <w:rPr>
                <w:rFonts w:ascii="Arial" w:hAnsi="Arial" w:cs="Arial"/>
                <w:sz w:val="16"/>
                <w:szCs w:val="16"/>
              </w:rPr>
              <w:t xml:space="preserve"> Explorer via KIC Viewer</w:t>
            </w:r>
          </w:p>
        </w:tc>
      </w:tr>
    </w:tbl>
    <w:p w14:paraId="18334B10" w14:textId="77777777" w:rsidR="008C079E" w:rsidRPr="00DA78C4" w:rsidRDefault="008C079E" w:rsidP="00160607">
      <w:pPr>
        <w:rPr>
          <w:sz w:val="2"/>
        </w:rPr>
      </w:pPr>
    </w:p>
    <w:p w14:paraId="38CCA7BE" w14:textId="77777777" w:rsidR="001334B7" w:rsidRDefault="001334B7" w:rsidP="004631BC"/>
    <w:p w14:paraId="55625AFD" w14:textId="0A13B5B9" w:rsidR="00DB5A2C" w:rsidRPr="00F0388A" w:rsidRDefault="00DB5A2C" w:rsidP="00DB5A2C">
      <w:r>
        <w:t xml:space="preserve">Click </w:t>
      </w:r>
      <w:r w:rsidRPr="00AF1D5A">
        <w:rPr>
          <w:b/>
        </w:rPr>
        <w:t>OK</w:t>
      </w:r>
      <w:r w:rsidRPr="00F0388A">
        <w:t xml:space="preserve"> in the pop-up box asking to select a working folder.  Then all of product names </w:t>
      </w:r>
      <w:r>
        <w:t>appears</w:t>
      </w:r>
      <w:r w:rsidRPr="00F0388A">
        <w:t xml:space="preserve"> as shown in </w:t>
      </w:r>
      <w:r w:rsidRPr="00F0388A">
        <w:fldChar w:fldCharType="begin"/>
      </w:r>
      <w:r w:rsidRPr="00F0388A">
        <w:instrText xml:space="preserve"> REF _Ref186031576 \h  \* MERGEFORMAT </w:instrText>
      </w:r>
      <w:r w:rsidRPr="00F0388A">
        <w:fldChar w:fldCharType="separate"/>
      </w:r>
      <w:r w:rsidR="007A7D53" w:rsidRPr="007A7D53">
        <w:t xml:space="preserve">Figure </w:t>
      </w:r>
      <w:r w:rsidR="007A7D53" w:rsidRPr="007A7D53">
        <w:rPr>
          <w:noProof/>
        </w:rPr>
        <w:t>65</w:t>
      </w:r>
      <w:r w:rsidRPr="00F0388A">
        <w:fldChar w:fldCharType="end"/>
      </w:r>
      <w:r w:rsidRPr="00F0388A">
        <w:t>.</w:t>
      </w:r>
    </w:p>
    <w:p w14:paraId="3949925F" w14:textId="77777777" w:rsidR="00DB5A2C" w:rsidRPr="00F0388A" w:rsidRDefault="00DB5A2C" w:rsidP="00DB5A2C"/>
    <w:p w14:paraId="1E4BF94B" w14:textId="0301844C" w:rsidR="004631BC" w:rsidRDefault="00DB5A2C" w:rsidP="004631BC">
      <w:r w:rsidRPr="00F0388A">
        <w:t xml:space="preserve">Click on the </w:t>
      </w:r>
      <w:r>
        <w:t>W</w:t>
      </w:r>
      <w:r w:rsidRPr="00F0388A">
        <w:t>PI</w:t>
      </w:r>
      <w:r>
        <w:t xml:space="preserve"> m</w:t>
      </w:r>
      <w:r w:rsidRPr="00F0388A">
        <w:t>ain screen button to exit View History mode</w:t>
      </w:r>
      <w:r>
        <w:t xml:space="preserve">. </w:t>
      </w:r>
      <w:r w:rsidR="004631BC" w:rsidRPr="00F0388A">
        <w:t xml:space="preserve">The history view provides all the standard </w:t>
      </w:r>
      <w:r>
        <w:t>W</w:t>
      </w:r>
      <w:r w:rsidR="00DF63A3" w:rsidRPr="00F0388A">
        <w:t>PI</w:t>
      </w:r>
      <w:r w:rsidR="004631BC" w:rsidRPr="00F0388A">
        <w:t xml:space="preserve"> information such as all the production event logs, production run data, and basic SPC graphs.</w:t>
      </w:r>
      <w:r w:rsidR="00ED06F9" w:rsidRPr="00F0388A">
        <w:t xml:space="preserve">  </w:t>
      </w:r>
    </w:p>
    <w:p w14:paraId="5BBADCAE" w14:textId="5BB7134D" w:rsidR="00DB5A2C" w:rsidRPr="00F0388A" w:rsidRDefault="00DB5A2C" w:rsidP="004631BC">
      <w:r>
        <w:br w:type="page"/>
      </w:r>
    </w:p>
    <w:p w14:paraId="3A1B6C05" w14:textId="4F1AD501" w:rsidR="004631BC" w:rsidRPr="00100F96" w:rsidRDefault="004F2323">
      <w:pPr>
        <w:pStyle w:val="Heading3"/>
      </w:pPr>
      <w:bookmarkStart w:id="1779" w:name="_Toc358296389"/>
      <w:bookmarkStart w:id="1780" w:name="_Toc358298554"/>
      <w:bookmarkStart w:id="1781" w:name="_Toc469335041"/>
      <w:bookmarkStart w:id="1782" w:name="_Toc504120471"/>
      <w:bookmarkStart w:id="1783" w:name="_Toc527644454"/>
      <w:bookmarkStart w:id="1784" w:name="_Toc528599553"/>
      <w:bookmarkStart w:id="1785" w:name="_Toc17993590"/>
      <w:bookmarkStart w:id="1786" w:name="_Toc37267311"/>
      <w:bookmarkStart w:id="1787" w:name="_Toc51666877"/>
      <w:r>
        <w:lastRenderedPageBreak/>
        <w:t xml:space="preserve">Chart </w:t>
      </w:r>
      <w:r w:rsidR="008058F8">
        <w:t>View</w:t>
      </w:r>
      <w:bookmarkEnd w:id="1779"/>
      <w:bookmarkEnd w:id="1780"/>
      <w:bookmarkEnd w:id="1781"/>
      <w:bookmarkEnd w:id="1782"/>
      <w:bookmarkEnd w:id="1783"/>
      <w:bookmarkEnd w:id="1784"/>
      <w:bookmarkEnd w:id="1785"/>
      <w:bookmarkEnd w:id="1786"/>
      <w:bookmarkEnd w:id="1787"/>
    </w:p>
    <w:p w14:paraId="490BE1B8" w14:textId="0F0B148A" w:rsidR="004631BC" w:rsidRPr="00F0388A" w:rsidRDefault="007A1C78" w:rsidP="004631BC">
      <w:r>
        <w:t>The c</w:t>
      </w:r>
      <w:r w:rsidR="004631BC" w:rsidRPr="00F0388A">
        <w:t xml:space="preserve">hart view displays the PWI value for each of the last 100 products processed through each </w:t>
      </w:r>
      <w:r w:rsidR="00DB5A2C">
        <w:t xml:space="preserve">WPI </w:t>
      </w:r>
      <w:r w:rsidR="004631BC" w:rsidRPr="00F0388A">
        <w:t>system</w:t>
      </w:r>
      <w:r w:rsidR="00FA1124" w:rsidRPr="00F0388A">
        <w:t>.</w:t>
      </w:r>
      <w:r w:rsidR="00ED06F9" w:rsidRPr="00F0388A">
        <w:t xml:space="preserve">  See </w:t>
      </w:r>
      <w:r w:rsidR="006D6188" w:rsidRPr="00F0388A">
        <w:fldChar w:fldCharType="begin"/>
      </w:r>
      <w:r w:rsidR="006D6188" w:rsidRPr="00F0388A">
        <w:instrText xml:space="preserve"> REF _Ref186043464 \h </w:instrText>
      </w:r>
      <w:r w:rsidR="00F0388A" w:rsidRPr="00F0388A">
        <w:instrText xml:space="preserve"> \* MERGEFORMAT </w:instrText>
      </w:r>
      <w:r w:rsidR="006D6188" w:rsidRPr="00F0388A">
        <w:fldChar w:fldCharType="separate"/>
      </w:r>
      <w:r w:rsidR="007A7D53">
        <w:t xml:space="preserve">Figure </w:t>
      </w:r>
      <w:r w:rsidR="007A7D53">
        <w:rPr>
          <w:noProof/>
        </w:rPr>
        <w:t>66</w:t>
      </w:r>
      <w:r w:rsidR="006D6188" w:rsidRPr="00F0388A">
        <w:fldChar w:fldCharType="end"/>
      </w:r>
      <w:r w:rsidR="001229EC" w:rsidRPr="00F0388A">
        <w:t>.</w:t>
      </w:r>
    </w:p>
    <w:p w14:paraId="67DF2AE1" w14:textId="77777777" w:rsidR="004631BC" w:rsidRDefault="004631BC" w:rsidP="004631BC"/>
    <w:p w14:paraId="777CEE2C" w14:textId="77777777" w:rsidR="00ED06F9" w:rsidRPr="004B2B33" w:rsidRDefault="00DD450D" w:rsidP="004B2B33">
      <w:pPr>
        <w:jc w:val="center"/>
      </w:pPr>
      <w:r w:rsidRPr="004B2B33">
        <w:rPr>
          <w:noProof/>
        </w:rPr>
        <w:drawing>
          <wp:inline distT="0" distB="0" distL="0" distR="0" wp14:anchorId="66944D70" wp14:editId="65BEA273">
            <wp:extent cx="4432300" cy="3365500"/>
            <wp:effectExtent l="19050" t="19050" r="25400" b="25400"/>
            <wp:docPr id="323" name="Picture 323" descr="KICViewer--Menu View -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KICViewer--Menu View - Char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0ECA1888" w14:textId="7E4EDF55" w:rsidR="001229EC" w:rsidRDefault="00ED06F9" w:rsidP="00F5043F">
      <w:pPr>
        <w:pStyle w:val="Caption"/>
      </w:pPr>
      <w:bookmarkStart w:id="1788" w:name="_Ref18604346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66</w:t>
      </w:r>
      <w:r w:rsidR="00B41E3E">
        <w:rPr>
          <w:noProof/>
        </w:rPr>
        <w:fldChar w:fldCharType="end"/>
      </w:r>
      <w:bookmarkEnd w:id="1788"/>
      <w:r w:rsidR="001229EC">
        <w:t>: KIC Viewer – Chart View</w:t>
      </w:r>
    </w:p>
    <w:p w14:paraId="7A1BC756" w14:textId="77777777" w:rsidR="0037402C" w:rsidRPr="0037402C" w:rsidRDefault="0037402C" w:rsidP="0037402C"/>
    <w:p w14:paraId="16BB1559" w14:textId="6CA0491E" w:rsidR="004631BC" w:rsidRDefault="006D6188" w:rsidP="001229EC">
      <w:r>
        <w:t>I</w:t>
      </w:r>
      <w:r w:rsidR="007A1C78">
        <w:t>n the chart v</w:t>
      </w:r>
      <w:r w:rsidR="001229EC">
        <w:t>iew, right</w:t>
      </w:r>
      <w:r w:rsidR="001229EC">
        <w:noBreakHyphen/>
      </w:r>
      <w:r w:rsidR="004631BC" w:rsidRPr="00133D19">
        <w:t>click on a</w:t>
      </w:r>
      <w:r w:rsidR="006A5A04">
        <w:t xml:space="preserve"> machine</w:t>
      </w:r>
      <w:r w:rsidR="004631BC" w:rsidRPr="00133D19">
        <w:t xml:space="preserve"> box</w:t>
      </w:r>
      <w:r w:rsidR="001229EC">
        <w:t xml:space="preserve"> to display a </w:t>
      </w:r>
      <w:r w:rsidR="004631BC" w:rsidRPr="00133D19">
        <w:t>full</w:t>
      </w:r>
      <w:r w:rsidR="001229EC">
        <w:t>-</w:t>
      </w:r>
      <w:r w:rsidR="004631BC" w:rsidRPr="00133D19">
        <w:t xml:space="preserve">screen </w:t>
      </w:r>
      <w:r w:rsidR="001229EC">
        <w:t xml:space="preserve">chart for that </w:t>
      </w:r>
      <w:r w:rsidR="00DB5A2C">
        <w:t>machine</w:t>
      </w:r>
      <w:r w:rsidR="00ED06F9">
        <w:t xml:space="preserve">.  </w:t>
      </w:r>
      <w:r w:rsidR="00ED06F9" w:rsidRPr="00ED06F9">
        <w:t xml:space="preserve">See </w:t>
      </w:r>
      <w:r>
        <w:fldChar w:fldCharType="begin"/>
      </w:r>
      <w:r>
        <w:instrText xml:space="preserve"> REF _Ref186043484 \h </w:instrText>
      </w:r>
      <w:r>
        <w:fldChar w:fldCharType="separate"/>
      </w:r>
      <w:r w:rsidR="007A7D53">
        <w:t xml:space="preserve">Figure </w:t>
      </w:r>
      <w:r w:rsidR="007A7D53">
        <w:rPr>
          <w:noProof/>
        </w:rPr>
        <w:t>67</w:t>
      </w:r>
      <w:r>
        <w:fldChar w:fldCharType="end"/>
      </w:r>
      <w:r w:rsidR="00ED06F9">
        <w:t>.</w:t>
      </w:r>
    </w:p>
    <w:p w14:paraId="222EA86A" w14:textId="77777777" w:rsidR="004631BC" w:rsidRPr="00133D19" w:rsidRDefault="004631BC" w:rsidP="00FA1124"/>
    <w:p w14:paraId="72FF9D02" w14:textId="77777777" w:rsidR="00ED06F9" w:rsidRPr="004B2B33" w:rsidRDefault="00DD450D" w:rsidP="004B2B33">
      <w:pPr>
        <w:jc w:val="center"/>
      </w:pPr>
      <w:r w:rsidRPr="004B2B33">
        <w:rPr>
          <w:noProof/>
        </w:rPr>
        <w:drawing>
          <wp:inline distT="0" distB="0" distL="0" distR="0" wp14:anchorId="563FEFF2" wp14:editId="5D6AF5C2">
            <wp:extent cx="4432300" cy="3365500"/>
            <wp:effectExtent l="19050" t="19050" r="25400" b="25400"/>
            <wp:docPr id="324" name="Picture 324" descr="KICViewer--Menu View - Chart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KICViewer--Menu View - Chart - Zoom"/>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2300" cy="3365500"/>
                    </a:xfrm>
                    <a:prstGeom prst="rect">
                      <a:avLst/>
                    </a:prstGeom>
                    <a:noFill/>
                    <a:ln w="6350" cmpd="sng">
                      <a:solidFill>
                        <a:srgbClr val="000000"/>
                      </a:solidFill>
                      <a:miter lim="800000"/>
                      <a:headEnd/>
                      <a:tailEnd/>
                    </a:ln>
                    <a:effectLst/>
                  </pic:spPr>
                </pic:pic>
              </a:graphicData>
            </a:graphic>
          </wp:inline>
        </w:drawing>
      </w:r>
    </w:p>
    <w:p w14:paraId="53373FE6" w14:textId="09D78912" w:rsidR="004631BC" w:rsidRDefault="00ED06F9" w:rsidP="00F5043F">
      <w:pPr>
        <w:pStyle w:val="Caption"/>
      </w:pPr>
      <w:bookmarkStart w:id="1789" w:name="_Ref18604348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67</w:t>
      </w:r>
      <w:r w:rsidR="00B41E3E">
        <w:rPr>
          <w:noProof/>
        </w:rPr>
        <w:fldChar w:fldCharType="end"/>
      </w:r>
      <w:bookmarkEnd w:id="1789"/>
      <w:r w:rsidR="001229EC">
        <w:t>: KIC Viewer –</w:t>
      </w:r>
      <w:r>
        <w:t xml:space="preserve"> F</w:t>
      </w:r>
      <w:r w:rsidR="001229EC">
        <w:t>ull-</w:t>
      </w:r>
      <w:r w:rsidR="004631BC" w:rsidRPr="00100F96">
        <w:t>screen</w:t>
      </w:r>
      <w:r w:rsidR="001229EC">
        <w:t xml:space="preserve"> </w:t>
      </w:r>
      <w:r w:rsidR="004631BC" w:rsidRPr="00100F96">
        <w:t>chart view</w:t>
      </w:r>
    </w:p>
    <w:p w14:paraId="099B433C" w14:textId="77777777" w:rsidR="00BA454F" w:rsidRPr="00F0388A" w:rsidRDefault="008058F8">
      <w:pPr>
        <w:pStyle w:val="Heading3"/>
      </w:pPr>
      <w:bookmarkStart w:id="1790" w:name="_Toc358296372"/>
      <w:bookmarkStart w:id="1791" w:name="_Toc358298537"/>
      <w:bookmarkStart w:id="1792" w:name="_Toc469335042"/>
      <w:bookmarkStart w:id="1793" w:name="_Toc504120472"/>
      <w:bookmarkStart w:id="1794" w:name="_Toc527644455"/>
      <w:bookmarkStart w:id="1795" w:name="_Toc528599554"/>
      <w:bookmarkStart w:id="1796" w:name="_Toc17993591"/>
      <w:bookmarkStart w:id="1797" w:name="_Toc37267312"/>
      <w:bookmarkStart w:id="1798" w:name="_Toc51666878"/>
      <w:bookmarkStart w:id="1799" w:name="_Toc488490460"/>
      <w:bookmarkStart w:id="1800" w:name="_Toc119468183"/>
      <w:bookmarkStart w:id="1801" w:name="_Ref345488817"/>
      <w:bookmarkStart w:id="1802" w:name="_Toc353195458"/>
      <w:bookmarkStart w:id="1803" w:name="_Toc358296390"/>
      <w:bookmarkStart w:id="1804" w:name="_Toc358298555"/>
      <w:bookmarkEnd w:id="1222"/>
      <w:bookmarkEnd w:id="1223"/>
      <w:bookmarkEnd w:id="1224"/>
      <w:proofErr w:type="spellStart"/>
      <w:r w:rsidRPr="00F0388A">
        <w:lastRenderedPageBreak/>
        <w:t>Win</w:t>
      </w:r>
      <w:bookmarkEnd w:id="1790"/>
      <w:bookmarkEnd w:id="1791"/>
      <w:r w:rsidR="00203E20">
        <w:t>VNC</w:t>
      </w:r>
      <w:bookmarkEnd w:id="1792"/>
      <w:bookmarkEnd w:id="1793"/>
      <w:bookmarkEnd w:id="1794"/>
      <w:bookmarkEnd w:id="1795"/>
      <w:bookmarkEnd w:id="1796"/>
      <w:bookmarkEnd w:id="1797"/>
      <w:bookmarkEnd w:id="1798"/>
      <w:proofErr w:type="spellEnd"/>
    </w:p>
    <w:p w14:paraId="246EFEC2" w14:textId="6A0FAC43" w:rsidR="00BA454F" w:rsidRPr="00F0388A" w:rsidRDefault="00BA454F" w:rsidP="00BA454F">
      <w:r w:rsidRPr="00F0388A">
        <w:t>Virtual Network Computing</w:t>
      </w:r>
      <w:r>
        <w:t xml:space="preserve"> (</w:t>
      </w:r>
      <w:r w:rsidRPr="00F0388A">
        <w:t>VNC</w:t>
      </w:r>
      <w:r>
        <w:t xml:space="preserve">) </w:t>
      </w:r>
      <w:r w:rsidRPr="00F0388A">
        <w:t xml:space="preserve">is remote control software that allows you to view and interact with another computer anywhere on a local network.  The two computers do not even have to be the same type or have the same operating system.  VNC also has the capability to remotely control any </w:t>
      </w:r>
      <w:r w:rsidR="00DB5A2C">
        <w:t>W</w:t>
      </w:r>
      <w:r w:rsidRPr="00F0388A">
        <w:t>PI</w:t>
      </w:r>
      <w:r>
        <w:t xml:space="preserve"> c</w:t>
      </w:r>
      <w:r w:rsidRPr="00F0388A">
        <w:t>lient PC.</w:t>
      </w:r>
    </w:p>
    <w:p w14:paraId="51302786" w14:textId="77777777" w:rsidR="00BA454F" w:rsidRPr="00F0388A" w:rsidRDefault="00BA454F" w:rsidP="00BA454F"/>
    <w:p w14:paraId="3F6931B9" w14:textId="7650827E" w:rsidR="00BA454F" w:rsidRPr="00F0388A" w:rsidRDefault="00BA454F" w:rsidP="00BA454F">
      <w:proofErr w:type="spellStart"/>
      <w:r w:rsidRPr="00F0388A">
        <w:t>WinVNC</w:t>
      </w:r>
      <w:proofErr w:type="spellEnd"/>
      <w:r w:rsidRPr="00F0388A">
        <w:t xml:space="preserve"> is a </w:t>
      </w:r>
      <w:r w:rsidR="00DB5A2C" w:rsidRPr="00F0388A">
        <w:t>third-party</w:t>
      </w:r>
      <w:r w:rsidRPr="00F0388A">
        <w:t xml:space="preserve"> software application that is not distributed by KIC.  VNC software can be downloaded from the internet at the following address: </w:t>
      </w:r>
      <w:hyperlink r:id="rId229" w:history="1">
        <w:r w:rsidRPr="00F0388A">
          <w:rPr>
            <w:rStyle w:val="Hyperlink"/>
          </w:rPr>
          <w:t>http://www.realvnc.com/download.html</w:t>
        </w:r>
      </w:hyperlink>
    </w:p>
    <w:p w14:paraId="41A54B37" w14:textId="77777777" w:rsidR="00BA454F" w:rsidRPr="00F0388A" w:rsidRDefault="00BA454F" w:rsidP="00BA454F"/>
    <w:p w14:paraId="7D4361FB" w14:textId="043D78EB" w:rsidR="00BA454F" w:rsidRPr="00F0388A" w:rsidRDefault="00BA454F" w:rsidP="00BA454F">
      <w:r w:rsidRPr="00F0388A">
        <w:t xml:space="preserve">VNC software contains multiple applications including VNC Server.  Run VNC Server on the </w:t>
      </w:r>
      <w:r w:rsidR="00DB5A2C">
        <w:t>W</w:t>
      </w:r>
      <w:r w:rsidRPr="00F0388A">
        <w:t>PI</w:t>
      </w:r>
      <w:r>
        <w:t xml:space="preserve"> c</w:t>
      </w:r>
      <w:r w:rsidRPr="00F0388A">
        <w:t xml:space="preserve">lient PC while Virtual Profiling is running in order to view historical data or remotely control any </w:t>
      </w:r>
      <w:r w:rsidR="00DB5A2C">
        <w:t>W</w:t>
      </w:r>
      <w:r w:rsidRPr="00F0388A">
        <w:t>PI</w:t>
      </w:r>
      <w:r>
        <w:t xml:space="preserve"> c</w:t>
      </w:r>
      <w:r w:rsidRPr="00F0388A">
        <w:t>lient PC via the KIC Viewer application.</w:t>
      </w:r>
    </w:p>
    <w:p w14:paraId="1D12D4B2" w14:textId="77777777" w:rsidR="00BA454F" w:rsidRPr="00F0388A" w:rsidRDefault="00BA454F" w:rsidP="00BA454F"/>
    <w:p w14:paraId="7676638A" w14:textId="1F030EF9" w:rsidR="00BA454F" w:rsidRPr="00F0388A" w:rsidRDefault="00BA454F" w:rsidP="00BA454F">
      <w:r>
        <w:t>A VNC’s i</w:t>
      </w:r>
      <w:r w:rsidRPr="00F0388A">
        <w:t xml:space="preserve">con </w:t>
      </w:r>
      <w:r>
        <w:t>appears</w:t>
      </w:r>
      <w:r w:rsidRPr="00F0388A">
        <w:t xml:space="preserve"> on the bottom right corner</w:t>
      </w:r>
      <w:r>
        <w:t xml:space="preserve"> of the monitor</w:t>
      </w:r>
      <w:r w:rsidRPr="00F0388A">
        <w:t xml:space="preserve">.  See </w:t>
      </w:r>
      <w:r w:rsidRPr="00F0388A">
        <w:fldChar w:fldCharType="begin"/>
      </w:r>
      <w:r w:rsidRPr="00F0388A">
        <w:instrText xml:space="preserve"> REF _Ref185973278 \h  \* MERGEFORMAT </w:instrText>
      </w:r>
      <w:r w:rsidRPr="00F0388A">
        <w:fldChar w:fldCharType="separate"/>
      </w:r>
      <w:r w:rsidR="007A7D53" w:rsidRPr="00F0388A">
        <w:t xml:space="preserve">Figure </w:t>
      </w:r>
      <w:r w:rsidR="007A7D53">
        <w:rPr>
          <w:noProof/>
        </w:rPr>
        <w:t>68</w:t>
      </w:r>
      <w:r w:rsidRPr="00F0388A">
        <w:fldChar w:fldCharType="end"/>
      </w:r>
      <w:r w:rsidRPr="00F0388A">
        <w:t>.</w:t>
      </w:r>
    </w:p>
    <w:p w14:paraId="36D58BC9" w14:textId="77777777" w:rsidR="00BA454F" w:rsidRPr="00F0388A" w:rsidRDefault="00DD450D" w:rsidP="00BA454F">
      <w:r w:rsidRPr="00F0388A">
        <w:rPr>
          <w:noProof/>
        </w:rPr>
        <mc:AlternateContent>
          <mc:Choice Requires="wps">
            <w:drawing>
              <wp:anchor distT="0" distB="0" distL="114300" distR="114300" simplePos="0" relativeHeight="251672576" behindDoc="0" locked="0" layoutInCell="1" allowOverlap="1" wp14:anchorId="042E3FB1" wp14:editId="6B630777">
                <wp:simplePos x="0" y="0"/>
                <wp:positionH relativeFrom="column">
                  <wp:posOffset>2268855</wp:posOffset>
                </wp:positionH>
                <wp:positionV relativeFrom="paragraph">
                  <wp:posOffset>127000</wp:posOffset>
                </wp:positionV>
                <wp:extent cx="274320" cy="320040"/>
                <wp:effectExtent l="0" t="0" r="0" b="0"/>
                <wp:wrapNone/>
                <wp:docPr id="476" name="Oval 4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2004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E7158C" id="Oval 4573" o:spid="_x0000_s1026" style="position:absolute;margin-left:178.65pt;margin-top:10pt;width:21.6pt;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" filled="f" strokecolor="red" strokeweight="1.5pt">
                <v:fill opacity="0"/>
              </v:oval>
            </w:pict>
          </mc:Fallback>
        </mc:AlternateContent>
      </w:r>
    </w:p>
    <w:p w14:paraId="3960722A" w14:textId="77777777" w:rsidR="00BA454F" w:rsidRPr="004B2B33" w:rsidRDefault="00DD450D" w:rsidP="004B2B33">
      <w:pPr>
        <w:jc w:val="center"/>
      </w:pPr>
      <w:r w:rsidRPr="004B2B33">
        <w:rPr>
          <w:noProof/>
        </w:rPr>
        <w:drawing>
          <wp:inline distT="0" distB="0" distL="0" distR="0" wp14:anchorId="3A50BD58" wp14:editId="512240F6">
            <wp:extent cx="1504950" cy="342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04950" cy="342900"/>
                    </a:xfrm>
                    <a:prstGeom prst="rect">
                      <a:avLst/>
                    </a:prstGeom>
                    <a:noFill/>
                    <a:ln>
                      <a:noFill/>
                    </a:ln>
                  </pic:spPr>
                </pic:pic>
              </a:graphicData>
            </a:graphic>
          </wp:inline>
        </w:drawing>
      </w:r>
    </w:p>
    <w:p w14:paraId="44088E6C" w14:textId="58228B9F" w:rsidR="00BA454F" w:rsidRPr="00963423" w:rsidRDefault="00BA454F" w:rsidP="00BA454F">
      <w:pPr>
        <w:pStyle w:val="Caption"/>
        <w:rPr>
          <w:color w:val="FF0000"/>
        </w:rPr>
      </w:pPr>
      <w:bookmarkStart w:id="1805" w:name="_Ref185973278"/>
      <w:r w:rsidRPr="00F0388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68</w:t>
      </w:r>
      <w:r w:rsidR="00B41E3E">
        <w:rPr>
          <w:noProof/>
        </w:rPr>
        <w:fldChar w:fldCharType="end"/>
      </w:r>
      <w:bookmarkEnd w:id="1805"/>
      <w:r w:rsidRPr="00F0388A">
        <w:t>: VNC task tray icon</w:t>
      </w:r>
      <w:r w:rsidR="00963423">
        <w:t xml:space="preserve"> </w:t>
      </w:r>
    </w:p>
    <w:p w14:paraId="174CA4EC" w14:textId="77777777" w:rsidR="00BA454F" w:rsidRDefault="00203E20">
      <w:pPr>
        <w:pStyle w:val="Heading3"/>
      </w:pPr>
      <w:bookmarkStart w:id="1806" w:name="_Toc358296373"/>
      <w:bookmarkStart w:id="1807" w:name="_Toc358298538"/>
      <w:bookmarkStart w:id="1808" w:name="_Toc469335043"/>
      <w:bookmarkStart w:id="1809" w:name="_Toc504120473"/>
      <w:bookmarkStart w:id="1810" w:name="_Toc527644456"/>
      <w:bookmarkStart w:id="1811" w:name="_Toc528599555"/>
      <w:bookmarkStart w:id="1812" w:name="_Toc17993592"/>
      <w:bookmarkStart w:id="1813" w:name="_Toc37267313"/>
      <w:bookmarkStart w:id="1814" w:name="_Toc51666879"/>
      <w:r>
        <w:t>M</w:t>
      </w:r>
      <w:r w:rsidR="00BA454F">
        <w:t>odify VNC properties:</w:t>
      </w:r>
      <w:bookmarkEnd w:id="1806"/>
      <w:bookmarkEnd w:id="1807"/>
      <w:bookmarkEnd w:id="1808"/>
      <w:bookmarkEnd w:id="1809"/>
      <w:bookmarkEnd w:id="1810"/>
      <w:bookmarkEnd w:id="1811"/>
      <w:bookmarkEnd w:id="1812"/>
      <w:bookmarkEnd w:id="1813"/>
      <w:bookmarkEnd w:id="1814"/>
    </w:p>
    <w:tbl>
      <w:tblPr>
        <w:tblW w:w="9622" w:type="dxa"/>
        <w:tblLayout w:type="fixed"/>
        <w:tblLook w:val="04A0" w:firstRow="1" w:lastRow="0" w:firstColumn="1" w:lastColumn="0" w:noHBand="0" w:noVBand="1"/>
      </w:tblPr>
      <w:tblGrid>
        <w:gridCol w:w="4158"/>
        <w:gridCol w:w="5464"/>
      </w:tblGrid>
      <w:tr w:rsidR="00BA454F" w14:paraId="6D17867E" w14:textId="77777777" w:rsidTr="00203E20">
        <w:tc>
          <w:tcPr>
            <w:tcW w:w="4158" w:type="dxa"/>
            <w:shd w:val="clear" w:color="auto" w:fill="auto"/>
          </w:tcPr>
          <w:p w14:paraId="725FA37C" w14:textId="77777777" w:rsidR="00BA454F" w:rsidRDefault="00BA454F" w:rsidP="00A97125">
            <w:pPr>
              <w:numPr>
                <w:ilvl w:val="0"/>
                <w:numId w:val="44"/>
              </w:numPr>
            </w:pPr>
            <w:r>
              <w:t>Double Click on the VNC icon.</w:t>
            </w:r>
          </w:p>
          <w:p w14:paraId="5A0FBD43" w14:textId="77777777" w:rsidR="00BA454F" w:rsidRDefault="00BA454F" w:rsidP="007E4962">
            <w:pPr>
              <w:ind w:left="360"/>
            </w:pPr>
          </w:p>
          <w:p w14:paraId="28DC9EDD" w14:textId="279852B0" w:rsidR="00BA454F" w:rsidRPr="00F0388A" w:rsidRDefault="00BA454F" w:rsidP="00203E20">
            <w:pPr>
              <w:ind w:left="360"/>
            </w:pPr>
            <w:r>
              <w:t>The Current User Properties screen (</w:t>
            </w:r>
            <w:r w:rsidRPr="00F0388A">
              <w:fldChar w:fldCharType="begin"/>
            </w:r>
            <w:r w:rsidRPr="00F0388A">
              <w:instrText xml:space="preserve"> REF _Ref185973291 \h  \* MERGEFORMAT </w:instrText>
            </w:r>
            <w:r w:rsidRPr="00F0388A">
              <w:fldChar w:fldCharType="separate"/>
            </w:r>
            <w:r w:rsidR="007A7D53" w:rsidRPr="007A7D53">
              <w:t xml:space="preserve">Figure </w:t>
            </w:r>
            <w:r w:rsidR="007A7D53" w:rsidRPr="007A7D53">
              <w:rPr>
                <w:noProof/>
              </w:rPr>
              <w:t>69</w:t>
            </w:r>
            <w:r w:rsidRPr="00F0388A">
              <w:fldChar w:fldCharType="end"/>
            </w:r>
            <w:r>
              <w:t>) appears.</w:t>
            </w:r>
          </w:p>
          <w:p w14:paraId="32C750DD" w14:textId="77777777" w:rsidR="00BA454F" w:rsidRPr="00F0388A" w:rsidRDefault="00BA454F" w:rsidP="00203E20"/>
          <w:p w14:paraId="2375FA31" w14:textId="4554895E" w:rsidR="00BA454F" w:rsidRPr="00F0388A" w:rsidRDefault="00BA454F" w:rsidP="00A97125">
            <w:pPr>
              <w:pStyle w:val="ListNumber4"/>
              <w:numPr>
                <w:ilvl w:val="0"/>
                <w:numId w:val="44"/>
              </w:numPr>
            </w:pPr>
            <w:r w:rsidRPr="00F0388A">
              <w:t>Enter a password for</w:t>
            </w:r>
            <w:r>
              <w:t xml:space="preserve"> </w:t>
            </w:r>
            <w:proofErr w:type="gramStart"/>
            <w:r>
              <w:t>other</w:t>
            </w:r>
            <w:proofErr w:type="gramEnd"/>
            <w:r>
              <w:t xml:space="preserve"> computer to access this c</w:t>
            </w:r>
            <w:r w:rsidRPr="00F0388A">
              <w:t xml:space="preserve">lient PC.  </w:t>
            </w:r>
            <w:r>
              <w:t>(</w:t>
            </w:r>
            <w:r w:rsidRPr="00F0388A">
              <w:t xml:space="preserve">You </w:t>
            </w:r>
            <w:r>
              <w:t xml:space="preserve">are </w:t>
            </w:r>
            <w:r w:rsidRPr="00F0388A">
              <w:t xml:space="preserve">asked to enter this password each time any KIC Viewer attempts either Viewing History, or Remotely Controlling this </w:t>
            </w:r>
            <w:r w:rsidR="00DB5A2C">
              <w:t>W</w:t>
            </w:r>
            <w:r w:rsidRPr="00F0388A">
              <w:t>PI</w:t>
            </w:r>
            <w:r>
              <w:t xml:space="preserve"> c</w:t>
            </w:r>
            <w:r w:rsidRPr="00F0388A">
              <w:t>lient</w:t>
            </w:r>
            <w:r>
              <w:t xml:space="preserve"> PC)</w:t>
            </w:r>
          </w:p>
          <w:p w14:paraId="000BDD5B" w14:textId="77777777" w:rsidR="00BA454F" w:rsidRPr="00F0388A" w:rsidRDefault="00BA454F" w:rsidP="007E4962"/>
          <w:p w14:paraId="62379E55" w14:textId="77777777" w:rsidR="00BA454F" w:rsidRDefault="00BA454F" w:rsidP="00A97125">
            <w:pPr>
              <w:pStyle w:val="ListNumber4"/>
              <w:numPr>
                <w:ilvl w:val="0"/>
                <w:numId w:val="44"/>
              </w:numPr>
            </w:pPr>
            <w:r>
              <w:t xml:space="preserve">Click the </w:t>
            </w:r>
            <w:r w:rsidRPr="00195103">
              <w:rPr>
                <w:b/>
              </w:rPr>
              <w:t>OK</w:t>
            </w:r>
            <w:r>
              <w:t xml:space="preserve"> </w:t>
            </w:r>
            <w:r w:rsidRPr="00F0388A">
              <w:t>button.</w:t>
            </w:r>
          </w:p>
        </w:tc>
        <w:tc>
          <w:tcPr>
            <w:tcW w:w="5464" w:type="dxa"/>
            <w:shd w:val="clear" w:color="auto" w:fill="auto"/>
          </w:tcPr>
          <w:p w14:paraId="0AC21E84" w14:textId="77777777" w:rsidR="00BA454F" w:rsidRDefault="00DD450D" w:rsidP="007E4962">
            <w:r w:rsidRPr="00D9762D">
              <w:rPr>
                <w:noProof/>
              </w:rPr>
              <w:drawing>
                <wp:inline distT="0" distB="0" distL="0" distR="0" wp14:anchorId="362160B0" wp14:editId="2A230A64">
                  <wp:extent cx="3333750" cy="2882900"/>
                  <wp:effectExtent l="0" t="0" r="0" b="0"/>
                  <wp:docPr id="32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2882900"/>
                          </a:xfrm>
                          <a:prstGeom prst="rect">
                            <a:avLst/>
                          </a:prstGeom>
                          <a:noFill/>
                          <a:ln>
                            <a:noFill/>
                          </a:ln>
                        </pic:spPr>
                      </pic:pic>
                    </a:graphicData>
                  </a:graphic>
                </wp:inline>
              </w:drawing>
            </w:r>
          </w:p>
          <w:p w14:paraId="541963D3" w14:textId="0BFA0188" w:rsidR="00BA454F" w:rsidRPr="00195103" w:rsidRDefault="00BA454F" w:rsidP="007E4962">
            <w:pPr>
              <w:jc w:val="center"/>
              <w:rPr>
                <w:rFonts w:ascii="Arial" w:hAnsi="Arial" w:cs="Arial"/>
                <w:sz w:val="16"/>
                <w:szCs w:val="16"/>
              </w:rPr>
            </w:pPr>
            <w:bookmarkStart w:id="1815" w:name="_Ref185973291"/>
            <w:r w:rsidRPr="00195103">
              <w:rPr>
                <w:rFonts w:ascii="Arial" w:hAnsi="Arial" w:cs="Arial"/>
                <w:sz w:val="16"/>
                <w:szCs w:val="16"/>
              </w:rPr>
              <w:t xml:space="preserve">Figure </w:t>
            </w:r>
            <w:r w:rsidRPr="00195103">
              <w:rPr>
                <w:rFonts w:ascii="Arial" w:hAnsi="Arial" w:cs="Arial"/>
                <w:sz w:val="16"/>
                <w:szCs w:val="16"/>
              </w:rPr>
              <w:fldChar w:fldCharType="begin"/>
            </w:r>
            <w:r w:rsidRPr="00195103">
              <w:rPr>
                <w:rFonts w:ascii="Arial" w:hAnsi="Arial" w:cs="Arial"/>
                <w:sz w:val="16"/>
                <w:szCs w:val="16"/>
              </w:rPr>
              <w:instrText xml:space="preserve"> SEQ Figure \* ARABIC </w:instrText>
            </w:r>
            <w:r w:rsidRPr="00195103">
              <w:rPr>
                <w:rFonts w:ascii="Arial" w:hAnsi="Arial" w:cs="Arial"/>
                <w:sz w:val="16"/>
                <w:szCs w:val="16"/>
              </w:rPr>
              <w:fldChar w:fldCharType="separate"/>
            </w:r>
            <w:r w:rsidR="007A7D53">
              <w:rPr>
                <w:rFonts w:ascii="Arial" w:hAnsi="Arial" w:cs="Arial"/>
                <w:noProof/>
                <w:sz w:val="16"/>
                <w:szCs w:val="16"/>
              </w:rPr>
              <w:t>69</w:t>
            </w:r>
            <w:r w:rsidRPr="00195103">
              <w:rPr>
                <w:rFonts w:ascii="Arial" w:hAnsi="Arial" w:cs="Arial"/>
                <w:sz w:val="16"/>
                <w:szCs w:val="16"/>
              </w:rPr>
              <w:fldChar w:fldCharType="end"/>
            </w:r>
            <w:bookmarkEnd w:id="1815"/>
            <w:r w:rsidRPr="00195103">
              <w:rPr>
                <w:rFonts w:ascii="Arial" w:hAnsi="Arial" w:cs="Arial"/>
                <w:sz w:val="16"/>
                <w:szCs w:val="16"/>
              </w:rPr>
              <w:t>: VNC Properties</w:t>
            </w:r>
          </w:p>
        </w:tc>
      </w:tr>
    </w:tbl>
    <w:p w14:paraId="3A8F7EBE" w14:textId="77777777" w:rsidR="00932052" w:rsidRPr="00A8785B" w:rsidRDefault="00530DA9" w:rsidP="00676B77">
      <w:pPr>
        <w:pStyle w:val="Heading1"/>
      </w:pPr>
      <w:bookmarkStart w:id="1816" w:name="_O2_Live"/>
      <w:bookmarkStart w:id="1817" w:name="_O2_Live_(Optional)"/>
      <w:bookmarkStart w:id="1818" w:name="_Toc469335044"/>
      <w:bookmarkStart w:id="1819" w:name="_Toc504120474"/>
      <w:bookmarkStart w:id="1820" w:name="_Toc527644457"/>
      <w:bookmarkStart w:id="1821" w:name="_Toc528599556"/>
      <w:bookmarkStart w:id="1822" w:name="_Toc17993593"/>
      <w:bookmarkStart w:id="1823" w:name="_Toc37267314"/>
      <w:bookmarkStart w:id="1824" w:name="_Toc51666671"/>
      <w:bookmarkStart w:id="1825" w:name="_Toc51666880"/>
      <w:bookmarkEnd w:id="1609"/>
      <w:bookmarkEnd w:id="1816"/>
      <w:bookmarkEnd w:id="1817"/>
      <w:r w:rsidRPr="00BF2AC8">
        <w:lastRenderedPageBreak/>
        <w:t xml:space="preserve">O2 Live </w:t>
      </w:r>
      <w:r w:rsidR="00934772" w:rsidRPr="00BF2AC8">
        <w:t>(Optional)</w:t>
      </w:r>
      <w:bookmarkEnd w:id="1818"/>
      <w:bookmarkEnd w:id="1819"/>
      <w:bookmarkEnd w:id="1820"/>
      <w:bookmarkEnd w:id="1821"/>
      <w:bookmarkEnd w:id="1822"/>
      <w:bookmarkEnd w:id="1823"/>
      <w:bookmarkEnd w:id="1824"/>
      <w:bookmarkEnd w:id="1825"/>
    </w:p>
    <w:p w14:paraId="2DFE1950" w14:textId="77777777" w:rsidR="00932052" w:rsidRPr="00B1382F" w:rsidRDefault="00932052" w:rsidP="00932052">
      <w:r w:rsidRPr="00B1382F">
        <w:rPr>
          <w:b/>
        </w:rPr>
        <w:t>Note</w:t>
      </w:r>
      <w:r w:rsidRPr="00B1382F">
        <w:t xml:space="preserve">: The software key must remain connected at all times during use for </w:t>
      </w:r>
      <w:r w:rsidRPr="00B1382F">
        <w:rPr>
          <w:i/>
        </w:rPr>
        <w:t>O2 Live</w:t>
      </w:r>
      <w:r w:rsidRPr="00B1382F">
        <w:t xml:space="preserve"> capabilities to function.</w:t>
      </w:r>
    </w:p>
    <w:p w14:paraId="081DE72F" w14:textId="77777777" w:rsidR="00932052" w:rsidRPr="00B1382F" w:rsidRDefault="00932052" w:rsidP="00932052"/>
    <w:p w14:paraId="7E3AB6BC" w14:textId="009E7ABF" w:rsidR="00932052" w:rsidRDefault="00932052" w:rsidP="00932052">
      <w:r w:rsidRPr="00B1382F">
        <w:rPr>
          <w:i/>
        </w:rPr>
        <w:t>O2 Live</w:t>
      </w:r>
      <w:r w:rsidRPr="00B1382F">
        <w:t xml:space="preserve"> is an optional feature that allows you to display an O2 PPM measured value on a profile, or Virtual Profile data. </w:t>
      </w:r>
      <w:r w:rsidRPr="00B1382F">
        <w:rPr>
          <w:i/>
        </w:rPr>
        <w:t>O2 Live</w:t>
      </w:r>
      <w:r w:rsidRPr="00B1382F">
        <w:t xml:space="preserve"> is not an oxygen analyzer, but an option that allows for the output from a user’s existing analyzer to be read </w:t>
      </w:r>
      <w:r w:rsidR="005873CF" w:rsidRPr="00B1382F">
        <w:t xml:space="preserve">in </w:t>
      </w:r>
      <w:r w:rsidRPr="00B1382F">
        <w:t xml:space="preserve">and displayed by the </w:t>
      </w:r>
      <w:r w:rsidR="00BF2AC8">
        <w:t>W</w:t>
      </w:r>
      <w:r w:rsidRPr="00B1382F">
        <w:t>PI software.</w:t>
      </w:r>
      <w:r w:rsidR="005873CF" w:rsidRPr="00B1382F">
        <w:t xml:space="preserve"> An external interface device connects between the output of the oxygen analyzer, and the PC (USB port) running the </w:t>
      </w:r>
      <w:r w:rsidR="00BF2AC8">
        <w:t>W</w:t>
      </w:r>
      <w:r w:rsidR="005873CF" w:rsidRPr="00B1382F">
        <w:t>PI software</w:t>
      </w:r>
      <w:r w:rsidR="00077207" w:rsidRPr="00B1382F">
        <w:t xml:space="preserve"> (</w:t>
      </w:r>
      <w:r w:rsidR="00077207" w:rsidRPr="00B1382F">
        <w:rPr>
          <w:i/>
        </w:rPr>
        <w:t>See TFS-330210-000 Automatic System Hardware Installation and Maintenance Manual for more details about the interface device)</w:t>
      </w:r>
      <w:r w:rsidR="005873CF" w:rsidRPr="00B1382F">
        <w:t>. This O2 PPM value is available</w:t>
      </w:r>
      <w:r w:rsidR="00A71AE0" w:rsidRPr="00B1382F">
        <w:t xml:space="preserve"> </w:t>
      </w:r>
      <w:r w:rsidR="005873CF" w:rsidRPr="00B1382F">
        <w:t>in the following areas of the software:</w:t>
      </w:r>
    </w:p>
    <w:p w14:paraId="52AC927D" w14:textId="77777777" w:rsidR="005873CF" w:rsidRPr="00B1382F" w:rsidRDefault="005873CF" w:rsidP="00A97125">
      <w:pPr>
        <w:numPr>
          <w:ilvl w:val="0"/>
          <w:numId w:val="125"/>
        </w:numPr>
      </w:pPr>
      <w:r w:rsidRPr="00B1382F">
        <w:t>Baseline Profile</w:t>
      </w:r>
    </w:p>
    <w:p w14:paraId="417C96C8" w14:textId="77777777" w:rsidR="005873CF" w:rsidRPr="00B1382F" w:rsidRDefault="005873CF" w:rsidP="00A97125">
      <w:pPr>
        <w:numPr>
          <w:ilvl w:val="0"/>
          <w:numId w:val="125"/>
        </w:numPr>
      </w:pPr>
      <w:r w:rsidRPr="00B1382F">
        <w:t>Virtual Profile (Live)</w:t>
      </w:r>
    </w:p>
    <w:p w14:paraId="63B15A89" w14:textId="77777777" w:rsidR="005873CF" w:rsidRPr="00B1382F" w:rsidRDefault="005873CF" w:rsidP="00A97125">
      <w:pPr>
        <w:numPr>
          <w:ilvl w:val="0"/>
          <w:numId w:val="125"/>
        </w:numPr>
      </w:pPr>
      <w:r w:rsidRPr="00B1382F">
        <w:t>Virtual Profile (Historical data)</w:t>
      </w:r>
    </w:p>
    <w:p w14:paraId="25EB187B" w14:textId="77777777" w:rsidR="005873CF" w:rsidRPr="00B1382F" w:rsidRDefault="005873CF" w:rsidP="00A97125">
      <w:pPr>
        <w:numPr>
          <w:ilvl w:val="0"/>
          <w:numId w:val="125"/>
        </w:numPr>
      </w:pPr>
      <w:r w:rsidRPr="00B1382F">
        <w:t>SPC</w:t>
      </w:r>
    </w:p>
    <w:p w14:paraId="4716F0F0" w14:textId="77777777" w:rsidR="005873CF" w:rsidRPr="00B1382F" w:rsidRDefault="005873CF" w:rsidP="00A97125">
      <w:pPr>
        <w:numPr>
          <w:ilvl w:val="0"/>
          <w:numId w:val="125"/>
        </w:numPr>
      </w:pPr>
      <w:r w:rsidRPr="00B1382F">
        <w:t>LDO</w:t>
      </w:r>
    </w:p>
    <w:p w14:paraId="56260140" w14:textId="77777777" w:rsidR="005873CF" w:rsidRDefault="005873CF" w:rsidP="00A97125">
      <w:pPr>
        <w:numPr>
          <w:ilvl w:val="0"/>
          <w:numId w:val="125"/>
        </w:numPr>
      </w:pPr>
      <w:r w:rsidRPr="00B1382F">
        <w:t>RPM</w:t>
      </w:r>
    </w:p>
    <w:p w14:paraId="0B0ADAD5" w14:textId="77777777" w:rsidR="00444ECE" w:rsidRPr="00B1382F" w:rsidRDefault="00444ECE" w:rsidP="00764D3A"/>
    <w:p w14:paraId="3A79C40B" w14:textId="77777777" w:rsidR="005873CF" w:rsidRPr="00B1382F" w:rsidRDefault="005873CF" w:rsidP="00D36D96">
      <w:pPr>
        <w:pStyle w:val="Heading2"/>
      </w:pPr>
      <w:bookmarkStart w:id="1826" w:name="_Toc469335045"/>
      <w:bookmarkStart w:id="1827" w:name="_Toc504120475"/>
      <w:bookmarkStart w:id="1828" w:name="_Toc527644458"/>
      <w:bookmarkStart w:id="1829" w:name="_Toc528599557"/>
      <w:bookmarkStart w:id="1830" w:name="_Toc17993594"/>
      <w:bookmarkStart w:id="1831" w:name="_Toc37267315"/>
      <w:bookmarkStart w:id="1832" w:name="_Toc51666672"/>
      <w:bookmarkStart w:id="1833" w:name="_Toc51666881"/>
      <w:r w:rsidRPr="00B1382F">
        <w:t>Configu</w:t>
      </w:r>
      <w:r w:rsidR="007F7B7F" w:rsidRPr="00B1382F">
        <w:t>ration</w:t>
      </w:r>
      <w:bookmarkEnd w:id="1826"/>
      <w:bookmarkEnd w:id="1827"/>
      <w:bookmarkEnd w:id="1828"/>
      <w:bookmarkEnd w:id="1829"/>
      <w:bookmarkEnd w:id="1830"/>
      <w:bookmarkEnd w:id="1831"/>
      <w:bookmarkEnd w:id="1832"/>
      <w:bookmarkEnd w:id="1833"/>
    </w:p>
    <w:p w14:paraId="6C62A958" w14:textId="77777777" w:rsidR="00D40D0D" w:rsidRDefault="00D40D0D" w:rsidP="007F7B7F">
      <w:pPr>
        <w:jc w:val="center"/>
      </w:pPr>
      <w:r>
        <w:rPr>
          <w:noProof/>
        </w:rPr>
        <w:drawing>
          <wp:inline distT="0" distB="0" distL="0" distR="0" wp14:anchorId="0B965FC4" wp14:editId="1D525CD2">
            <wp:extent cx="4995070" cy="152995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995070" cy="1529958"/>
                    </a:xfrm>
                    <a:prstGeom prst="rect">
                      <a:avLst/>
                    </a:prstGeom>
                    <a:noFill/>
                    <a:ln>
                      <a:noFill/>
                    </a:ln>
                  </pic:spPr>
                </pic:pic>
              </a:graphicData>
            </a:graphic>
          </wp:inline>
        </w:drawing>
      </w:r>
    </w:p>
    <w:p w14:paraId="20077C86" w14:textId="1921033B" w:rsidR="00B1382F" w:rsidRPr="00B1382F" w:rsidRDefault="00B1382F" w:rsidP="00B1382F">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70</w:t>
      </w:r>
      <w:r w:rsidR="00B41E3E">
        <w:rPr>
          <w:noProof/>
        </w:rPr>
        <w:fldChar w:fldCharType="end"/>
      </w:r>
      <w:r>
        <w:t xml:space="preserve">: </w:t>
      </w:r>
      <w:r w:rsidRPr="00B1382F">
        <w:t>O2 Live Configuration</w:t>
      </w:r>
    </w:p>
    <w:p w14:paraId="5A40D55A" w14:textId="77777777" w:rsidR="007F7B7F" w:rsidRPr="00B1382F" w:rsidRDefault="007F7B7F" w:rsidP="00B1382F">
      <w:pPr>
        <w:rPr>
          <w:sz w:val="12"/>
        </w:rPr>
      </w:pPr>
    </w:p>
    <w:p w14:paraId="0445D223" w14:textId="3FEF3C39" w:rsidR="007F7B7F" w:rsidRPr="00B1382F" w:rsidRDefault="007F7B7F" w:rsidP="00A97125">
      <w:pPr>
        <w:numPr>
          <w:ilvl w:val="0"/>
          <w:numId w:val="79"/>
        </w:numPr>
      </w:pPr>
      <w:r w:rsidRPr="00B1382F">
        <w:t xml:space="preserve">With the </w:t>
      </w:r>
      <w:r w:rsidR="00BF2AC8">
        <w:t>WPI</w:t>
      </w:r>
      <w:r w:rsidRPr="00B1382F">
        <w:t xml:space="preserve"> software shut down, </w:t>
      </w:r>
      <w:r w:rsidR="00BF2AC8">
        <w:t xml:space="preserve">browse to </w:t>
      </w:r>
      <w:r w:rsidRPr="00B1382F">
        <w:t>the C:\</w:t>
      </w:r>
      <w:r w:rsidR="00BF2AC8">
        <w:t>W</w:t>
      </w:r>
      <w:r w:rsidRPr="00B1382F">
        <w:t xml:space="preserve">PI folder, run the </w:t>
      </w:r>
      <w:r w:rsidRPr="00B1382F">
        <w:rPr>
          <w:i/>
        </w:rPr>
        <w:t xml:space="preserve">ConfigurationProgram.exe </w:t>
      </w:r>
      <w:r w:rsidRPr="00B1382F">
        <w:t>application and select the O2 PPM tab.</w:t>
      </w:r>
    </w:p>
    <w:p w14:paraId="059B4689" w14:textId="77777777" w:rsidR="007F7B7F" w:rsidRPr="00B1382F" w:rsidRDefault="007F7B7F" w:rsidP="00A97125">
      <w:pPr>
        <w:numPr>
          <w:ilvl w:val="0"/>
          <w:numId w:val="79"/>
        </w:numPr>
      </w:pPr>
      <w:r w:rsidRPr="00B1382F">
        <w:t>Select “Enable O2 PPM Monitor”</w:t>
      </w:r>
    </w:p>
    <w:p w14:paraId="30EDA3A0" w14:textId="77777777" w:rsidR="007F7B7F" w:rsidRPr="00B1382F" w:rsidRDefault="007F7B7F" w:rsidP="00A97125">
      <w:pPr>
        <w:numPr>
          <w:ilvl w:val="0"/>
          <w:numId w:val="79"/>
        </w:numPr>
      </w:pPr>
      <w:r w:rsidRPr="00B1382F">
        <w:t>From the Input Type</w:t>
      </w:r>
      <w:r w:rsidR="00077207" w:rsidRPr="00B1382F">
        <w:t xml:space="preserve"> drop-down menu, choose the option that</w:t>
      </w:r>
      <w:r w:rsidRPr="00B1382F">
        <w:t xml:space="preserve"> corresponds with the type of output used on the </w:t>
      </w:r>
      <w:r w:rsidR="00077207" w:rsidRPr="00B1382F">
        <w:t>customer’s</w:t>
      </w:r>
      <w:r w:rsidR="00A71AE0" w:rsidRPr="00B1382F">
        <w:t xml:space="preserve"> oxygen analyzer. </w:t>
      </w:r>
    </w:p>
    <w:p w14:paraId="72F06FE8" w14:textId="5B372E54" w:rsidR="00BF2AC8" w:rsidRDefault="00A71AE0">
      <w:pPr>
        <w:numPr>
          <w:ilvl w:val="0"/>
          <w:numId w:val="79"/>
        </w:numPr>
      </w:pPr>
      <w:r w:rsidRPr="00B1382F">
        <w:t xml:space="preserve">The Low and High values will correspond to the minimum and maximum range of the </w:t>
      </w:r>
      <w:proofErr w:type="gramStart"/>
      <w:r w:rsidRPr="00B1382F">
        <w:t>output;</w:t>
      </w:r>
      <w:proofErr w:type="gramEnd"/>
      <w:r w:rsidRPr="00B1382F">
        <w:t xml:space="preserve"> e.g. a Low of 0=0 volts, and a High of 500 equals 5 volts.</w:t>
      </w:r>
    </w:p>
    <w:p w14:paraId="25A06D78" w14:textId="77777777" w:rsidR="00BF2AC8" w:rsidRDefault="00BF2AC8" w:rsidP="00BF2AC8">
      <w:pPr>
        <w:numPr>
          <w:ilvl w:val="0"/>
          <w:numId w:val="79"/>
        </w:numPr>
      </w:pPr>
      <w:r>
        <w:t>Enter the distance from the WPI Board Sensor (at entrance of machine) to the location of the O2 sample port (from the O2 analyzer) inside the machine.</w:t>
      </w:r>
    </w:p>
    <w:p w14:paraId="5339DD52" w14:textId="16945051" w:rsidR="00BF2AC8" w:rsidRPr="00B1382F" w:rsidRDefault="00A71AE0">
      <w:pPr>
        <w:numPr>
          <w:ilvl w:val="0"/>
          <w:numId w:val="79"/>
        </w:numPr>
      </w:pPr>
      <w:r w:rsidRPr="00B1382F">
        <w:t>Click the Apply and OK buttons at the bottom of the Configuration Program to save changes and close.</w:t>
      </w:r>
    </w:p>
    <w:p w14:paraId="6FB4BB74" w14:textId="77777777" w:rsidR="00C92B35" w:rsidRPr="003535B5" w:rsidRDefault="00C92B35" w:rsidP="003535B5"/>
    <w:p w14:paraId="7D457418" w14:textId="77777777" w:rsidR="00515EF8" w:rsidRPr="003535B5" w:rsidRDefault="00515EF8" w:rsidP="00515EF8">
      <w:pPr>
        <w:ind w:left="770"/>
      </w:pPr>
    </w:p>
    <w:p w14:paraId="24640068" w14:textId="77777777" w:rsidR="00B1382F" w:rsidRPr="003535B5" w:rsidRDefault="00B1382F" w:rsidP="00B1382F"/>
    <w:p w14:paraId="6D71F15E" w14:textId="77777777" w:rsidR="00B55303" w:rsidRPr="003535B5" w:rsidRDefault="00B55303" w:rsidP="00B55303">
      <w:pPr>
        <w:ind w:left="1490"/>
      </w:pPr>
    </w:p>
    <w:p w14:paraId="7982D706" w14:textId="77777777" w:rsidR="00345FBF" w:rsidRDefault="00345FBF" w:rsidP="00B55303"/>
    <w:p w14:paraId="2F792A87" w14:textId="77777777" w:rsidR="00345FBF" w:rsidRDefault="00345FBF" w:rsidP="00A30E54"/>
    <w:p w14:paraId="6ADCA0FC" w14:textId="77777777" w:rsidR="00345FBF" w:rsidRDefault="00345FBF" w:rsidP="00B55303"/>
    <w:p w14:paraId="1B5F6A3B" w14:textId="77777777" w:rsidR="00515EF8" w:rsidRPr="003535B5" w:rsidRDefault="00B1382F" w:rsidP="00D36D96">
      <w:pPr>
        <w:pStyle w:val="Heading2"/>
      </w:pPr>
      <w:r>
        <w:rPr>
          <w:highlight w:val="yellow"/>
        </w:rPr>
        <w:br w:type="page"/>
      </w:r>
      <w:bookmarkStart w:id="1834" w:name="_Toc469335046"/>
      <w:bookmarkStart w:id="1835" w:name="_Toc504120476"/>
      <w:bookmarkStart w:id="1836" w:name="_Toc527644459"/>
      <w:bookmarkStart w:id="1837" w:name="_Toc528599558"/>
      <w:bookmarkStart w:id="1838" w:name="_Toc17993595"/>
      <w:bookmarkStart w:id="1839" w:name="_Toc37267316"/>
      <w:bookmarkStart w:id="1840" w:name="_Toc51666673"/>
      <w:bookmarkStart w:id="1841" w:name="_Toc51666882"/>
      <w:r w:rsidR="00515EF8" w:rsidRPr="003535B5">
        <w:lastRenderedPageBreak/>
        <w:t>Operation</w:t>
      </w:r>
      <w:bookmarkEnd w:id="1834"/>
      <w:bookmarkEnd w:id="1835"/>
      <w:bookmarkEnd w:id="1836"/>
      <w:bookmarkEnd w:id="1837"/>
      <w:bookmarkEnd w:id="1838"/>
      <w:bookmarkEnd w:id="1839"/>
      <w:bookmarkEnd w:id="1840"/>
      <w:bookmarkEnd w:id="1841"/>
    </w:p>
    <w:p w14:paraId="02E69682" w14:textId="77777777" w:rsidR="00BF2AC8" w:rsidRDefault="00BF2AC8" w:rsidP="00BF2AC8">
      <w:pPr>
        <w:jc w:val="center"/>
      </w:pPr>
      <w:r>
        <w:rPr>
          <w:noProof/>
        </w:rPr>
        <w:drawing>
          <wp:inline distT="0" distB="0" distL="0" distR="0" wp14:anchorId="25E75ED3" wp14:editId="6E8EA51F">
            <wp:extent cx="4406900" cy="736224"/>
            <wp:effectExtent l="0" t="0" r="0" b="698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O2 by product.png"/>
                    <pic:cNvPicPr/>
                  </pic:nvPicPr>
                  <pic:blipFill>
                    <a:blip r:embed="rId233">
                      <a:extLst>
                        <a:ext uri="{28A0092B-C50C-407E-A947-70E740481C1C}">
                          <a14:useLocalDpi xmlns:a14="http://schemas.microsoft.com/office/drawing/2010/main" val="0"/>
                        </a:ext>
                      </a:extLst>
                    </a:blip>
                    <a:stretch>
                      <a:fillRect/>
                    </a:stretch>
                  </pic:blipFill>
                  <pic:spPr>
                    <a:xfrm>
                      <a:off x="0" y="0"/>
                      <a:ext cx="4457803" cy="744728"/>
                    </a:xfrm>
                    <a:prstGeom prst="rect">
                      <a:avLst/>
                    </a:prstGeom>
                  </pic:spPr>
                </pic:pic>
              </a:graphicData>
            </a:graphic>
          </wp:inline>
        </w:drawing>
      </w:r>
    </w:p>
    <w:p w14:paraId="6328BD69" w14:textId="77777777" w:rsidR="00BF2AC8" w:rsidRPr="00BF2AC8" w:rsidRDefault="00BF2AC8" w:rsidP="00BF2AC8">
      <w:pPr>
        <w:jc w:val="center"/>
      </w:pPr>
    </w:p>
    <w:p w14:paraId="2CF74A3A" w14:textId="77AB5402" w:rsidR="00BF2AC8" w:rsidRDefault="00BF2AC8" w:rsidP="00EC251F">
      <w:r w:rsidRPr="00BF2AC8">
        <w:t xml:space="preserve">When </w:t>
      </w:r>
      <w:r w:rsidRPr="00BF2AC8">
        <w:rPr>
          <w:i/>
          <w:iCs/>
        </w:rPr>
        <w:t>O2 Live</w:t>
      </w:r>
      <w:r>
        <w:rPr>
          <w:i/>
          <w:iCs/>
        </w:rPr>
        <w:t xml:space="preserve"> </w:t>
      </w:r>
      <w:r>
        <w:t xml:space="preserve">is enabled, checkboxes in the </w:t>
      </w:r>
      <w:r w:rsidRPr="00BF2AC8">
        <w:rPr>
          <w:i/>
        </w:rPr>
        <w:t>O2</w:t>
      </w:r>
      <w:r>
        <w:t xml:space="preserve"> column in Profile Explorer allow you to select by product, whether the O2 PPM values will be collected and displayed during VP.</w:t>
      </w:r>
    </w:p>
    <w:p w14:paraId="25A16091" w14:textId="77777777" w:rsidR="00BF2AC8" w:rsidRDefault="00BF2AC8" w:rsidP="00515EF8"/>
    <w:p w14:paraId="367B2C28" w14:textId="0429EAFE" w:rsidR="00515EF8" w:rsidRPr="003535B5" w:rsidRDefault="00BF2AC8" w:rsidP="00515EF8">
      <w:r>
        <w:t>During Virtual Profiling</w:t>
      </w:r>
      <w:r w:rsidR="00077207" w:rsidRPr="003535B5">
        <w:t>, a “floating” window displays</w:t>
      </w:r>
      <w:r w:rsidR="00515EF8" w:rsidRPr="003535B5">
        <w:t xml:space="preserve"> on the screen showing the</w:t>
      </w:r>
      <w:r w:rsidR="00077207" w:rsidRPr="003535B5">
        <w:t xml:space="preserve"> measured value, and is color-coded </w:t>
      </w:r>
      <w:r w:rsidR="00515EF8" w:rsidRPr="003535B5">
        <w:t>based on the measured value:</w:t>
      </w:r>
    </w:p>
    <w:p w14:paraId="2E59C264" w14:textId="77777777" w:rsidR="00B1382F" w:rsidRPr="003535B5" w:rsidRDefault="00B1382F" w:rsidP="00515EF8"/>
    <w:p w14:paraId="44833139" w14:textId="77777777" w:rsidR="00515EF8" w:rsidRPr="003535B5" w:rsidRDefault="00DD450D" w:rsidP="00515EF8">
      <w:pPr>
        <w:jc w:val="center"/>
      </w:pPr>
      <w:r w:rsidRPr="003535B5">
        <w:rPr>
          <w:noProof/>
        </w:rPr>
        <w:drawing>
          <wp:inline distT="0" distB="0" distL="0" distR="0" wp14:anchorId="369D7439" wp14:editId="71617AF6">
            <wp:extent cx="3716199" cy="1971675"/>
            <wp:effectExtent l="19050" t="19050" r="1778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724482" cy="1976070"/>
                    </a:xfrm>
                    <a:prstGeom prst="rect">
                      <a:avLst/>
                    </a:prstGeom>
                    <a:noFill/>
                    <a:ln w="3175" cmpd="sng">
                      <a:solidFill>
                        <a:schemeClr val="tx1">
                          <a:lumMod val="50000"/>
                          <a:lumOff val="50000"/>
                        </a:schemeClr>
                      </a:solidFill>
                      <a:miter lim="800000"/>
                      <a:headEnd/>
                      <a:tailEnd/>
                    </a:ln>
                    <a:effectLst/>
                  </pic:spPr>
                </pic:pic>
              </a:graphicData>
            </a:graphic>
          </wp:inline>
        </w:drawing>
      </w:r>
    </w:p>
    <w:p w14:paraId="780428B4" w14:textId="368A2B89" w:rsidR="0066464D" w:rsidRPr="003535B5" w:rsidRDefault="00B1382F" w:rsidP="00B1382F">
      <w:pPr>
        <w:pStyle w:val="Caption"/>
      </w:pPr>
      <w:r w:rsidRPr="003535B5">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71</w:t>
      </w:r>
      <w:r w:rsidR="00B41E3E">
        <w:rPr>
          <w:noProof/>
        </w:rPr>
        <w:fldChar w:fldCharType="end"/>
      </w:r>
      <w:r w:rsidRPr="003535B5">
        <w:t>: O2 PPM Floating Windows</w:t>
      </w:r>
    </w:p>
    <w:p w14:paraId="2EABF6C6" w14:textId="77777777" w:rsidR="00BF2AC8" w:rsidRPr="00BF2AC8" w:rsidRDefault="00BF2AC8"/>
    <w:p w14:paraId="2BF8A934" w14:textId="77777777" w:rsidR="00443B10" w:rsidRDefault="00443B10" w:rsidP="00B1382F">
      <w:pPr>
        <w:pStyle w:val="Caption"/>
        <w:rPr>
          <w:noProof/>
        </w:rPr>
      </w:pPr>
    </w:p>
    <w:p w14:paraId="60ED9ECB" w14:textId="77777777" w:rsidR="00BF2AC8" w:rsidRPr="003535B5" w:rsidRDefault="00BF2AC8" w:rsidP="00BF2AC8">
      <w:r w:rsidRPr="003535B5">
        <w:t>Below are the formulas used for calculating the O2 PPM value depending on type of analyzer output:</w:t>
      </w:r>
    </w:p>
    <w:p w14:paraId="16F1AAC4" w14:textId="77777777" w:rsidR="00BF2AC8" w:rsidRDefault="00BF2AC8" w:rsidP="00BF2AC8">
      <w:pPr>
        <w:jc w:val="center"/>
        <w:rPr>
          <w:noProof/>
        </w:rPr>
      </w:pPr>
      <w:r w:rsidRPr="003535B5">
        <w:rPr>
          <w:noProof/>
        </w:rPr>
        <w:drawing>
          <wp:inline distT="0" distB="0" distL="0" distR="0" wp14:anchorId="7B2576D9" wp14:editId="149BB053">
            <wp:extent cx="3378200" cy="2527300"/>
            <wp:effectExtent l="0" t="0" r="0" b="6350"/>
            <wp:docPr id="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78200" cy="2527300"/>
                    </a:xfrm>
                    <a:prstGeom prst="rect">
                      <a:avLst/>
                    </a:prstGeom>
                    <a:noFill/>
                    <a:ln>
                      <a:noFill/>
                    </a:ln>
                  </pic:spPr>
                </pic:pic>
              </a:graphicData>
            </a:graphic>
          </wp:inline>
        </w:drawing>
      </w:r>
    </w:p>
    <w:p w14:paraId="5030CC96" w14:textId="01391454" w:rsidR="00BF2AC8" w:rsidRPr="00B1382F" w:rsidRDefault="00BF2AC8" w:rsidP="00BF2AC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7A7D53">
        <w:rPr>
          <w:noProof/>
        </w:rPr>
        <w:t>72</w:t>
      </w:r>
      <w:r>
        <w:rPr>
          <w:noProof/>
        </w:rPr>
        <w:fldChar w:fldCharType="end"/>
      </w:r>
      <w:r>
        <w:t xml:space="preserve">: </w:t>
      </w:r>
      <w:r w:rsidRPr="00B1382F">
        <w:rPr>
          <w:noProof/>
        </w:rPr>
        <w:t>O2 PPM formulas</w:t>
      </w:r>
    </w:p>
    <w:p w14:paraId="7D7FFA4A" w14:textId="77777777" w:rsidR="006C06DA" w:rsidRDefault="006C06DA" w:rsidP="00443B10">
      <w:pPr>
        <w:rPr>
          <w:noProof/>
        </w:rPr>
      </w:pPr>
    </w:p>
    <w:p w14:paraId="31B1F73F" w14:textId="77777777" w:rsidR="006C06DA" w:rsidRPr="006C06DA" w:rsidRDefault="006C06DA" w:rsidP="00443B10">
      <w:pPr>
        <w:rPr>
          <w:noProof/>
        </w:rPr>
      </w:pPr>
    </w:p>
    <w:p w14:paraId="13670A39" w14:textId="77777777" w:rsidR="00AE1569" w:rsidRPr="007A2015" w:rsidRDefault="00AE1569" w:rsidP="00676B77">
      <w:pPr>
        <w:pStyle w:val="Heading1"/>
        <w:rPr>
          <w:rFonts w:ascii="Trebuchet MS" w:hAnsi="Trebuchet MS"/>
          <w:sz w:val="24"/>
          <w:szCs w:val="24"/>
        </w:rPr>
      </w:pPr>
      <w:bookmarkStart w:id="1842" w:name="_Toc469335047"/>
      <w:bookmarkStart w:id="1843" w:name="_Toc504120477"/>
      <w:bookmarkStart w:id="1844" w:name="_Toc527644460"/>
      <w:bookmarkStart w:id="1845" w:name="_Toc528599559"/>
      <w:bookmarkStart w:id="1846" w:name="_Toc17993596"/>
      <w:bookmarkStart w:id="1847" w:name="_Toc37267317"/>
      <w:bookmarkStart w:id="1848" w:name="_Toc51666674"/>
      <w:bookmarkStart w:id="1849" w:name="_Toc51666883"/>
      <w:r w:rsidRPr="00FA75E1">
        <w:lastRenderedPageBreak/>
        <w:t xml:space="preserve">VP Idle Mode </w:t>
      </w:r>
      <w:r w:rsidR="00934772" w:rsidRPr="00FA75E1">
        <w:t>(Optional)</w:t>
      </w:r>
      <w:bookmarkEnd w:id="1842"/>
      <w:bookmarkEnd w:id="1843"/>
      <w:bookmarkEnd w:id="1844"/>
      <w:bookmarkEnd w:id="1845"/>
      <w:bookmarkEnd w:id="1846"/>
      <w:bookmarkEnd w:id="1847"/>
      <w:bookmarkEnd w:id="1848"/>
      <w:bookmarkEnd w:id="1849"/>
    </w:p>
    <w:p w14:paraId="72FFFA7B" w14:textId="77777777" w:rsidR="00AE1569" w:rsidRPr="00416784" w:rsidRDefault="00AE1569" w:rsidP="00AE1569">
      <w:r w:rsidRPr="00416784">
        <w:rPr>
          <w:b/>
        </w:rPr>
        <w:t>Note</w:t>
      </w:r>
      <w:r w:rsidRPr="00416784">
        <w:t xml:space="preserve">: The software key must remain connected at all times during use for </w:t>
      </w:r>
      <w:r w:rsidRPr="00416784">
        <w:rPr>
          <w:i/>
        </w:rPr>
        <w:t xml:space="preserve">VP Idle Mode </w:t>
      </w:r>
      <w:r w:rsidRPr="00416784">
        <w:t>capabilities to function.</w:t>
      </w:r>
    </w:p>
    <w:p w14:paraId="61392F5A" w14:textId="77777777" w:rsidR="00AE1569" w:rsidRPr="00416784" w:rsidRDefault="00AE1569" w:rsidP="00AE1569"/>
    <w:p w14:paraId="69DA7479" w14:textId="2EAEC5A6" w:rsidR="00AE1569" w:rsidRDefault="00AE1569" w:rsidP="00AE1569">
      <w:r w:rsidRPr="00EC251F">
        <w:rPr>
          <w:i/>
          <w:iCs/>
        </w:rPr>
        <w:t>VP Idle Mode</w:t>
      </w:r>
      <w:r w:rsidRPr="00416784">
        <w:t xml:space="preserve"> is an </w:t>
      </w:r>
      <w:r w:rsidRPr="00416784">
        <w:rPr>
          <w:i/>
        </w:rPr>
        <w:t>optional</w:t>
      </w:r>
      <w:r w:rsidRPr="00416784">
        <w:t xml:space="preserve"> feature that allows the </w:t>
      </w:r>
      <w:r w:rsidR="00FA75E1">
        <w:t>WPI</w:t>
      </w:r>
      <w:r w:rsidRPr="00416784">
        <w:t xml:space="preserve"> software to automatically go into a type of “sleep –mode” during Virtual Profiling </w:t>
      </w:r>
      <w:r w:rsidR="00FA75E1">
        <w:t>if the machine is equipped with an automated ‘energy saving’ capability</w:t>
      </w:r>
      <w:r w:rsidRPr="00416784">
        <w:t xml:space="preserve">. When energy savings features are enabled, the </w:t>
      </w:r>
      <w:r w:rsidR="00FA75E1">
        <w:t>machine</w:t>
      </w:r>
      <w:r w:rsidRPr="00416784">
        <w:t xml:space="preserve"> control software </w:t>
      </w:r>
      <w:r w:rsidR="00FA75E1">
        <w:t>can</w:t>
      </w:r>
      <w:r w:rsidRPr="00416784">
        <w:t xml:space="preserve"> modify several of the process parameters – such as </w:t>
      </w:r>
      <w:r w:rsidR="00ED7091">
        <w:t xml:space="preserve">conveyor </w:t>
      </w:r>
      <w:r w:rsidRPr="00416784">
        <w:t>speed,</w:t>
      </w:r>
      <w:r w:rsidR="00FA75E1">
        <w:t xml:space="preserve"> or</w:t>
      </w:r>
      <w:r w:rsidRPr="00416784">
        <w:t xml:space="preserve"> zone setpoint temperatures. When this occurs, the KIC software would normally alarm on the detected changes to the process. Using VP Idle Mode allows the software to ignore those changes during energy saving periods, thus eliminating unnecessary warnings/alarms from being activated.</w:t>
      </w:r>
    </w:p>
    <w:p w14:paraId="7CB32B8E" w14:textId="77777777" w:rsidR="00934772" w:rsidRDefault="00934772" w:rsidP="00AE1569">
      <w:r w:rsidRPr="007A2015">
        <w:t xml:space="preserve">During VP Idle Mode, the crystal ball will be grey, the statistics chart will be blank, no VP data will be calculated, and no process related alarms or warnings will display or be recorded. </w:t>
      </w:r>
      <w:r w:rsidR="0043429F">
        <w:t>When the entrance board sensor is triggered, the system will automatically exit Idle Mode and return to normal VP operation.</w:t>
      </w:r>
    </w:p>
    <w:p w14:paraId="009AF27B" w14:textId="77777777" w:rsidR="000843D2" w:rsidRPr="007A2015" w:rsidRDefault="000843D2" w:rsidP="00AE1569"/>
    <w:p w14:paraId="535510F4" w14:textId="77777777" w:rsidR="00AE1569" w:rsidRPr="00416784" w:rsidRDefault="00AE1569" w:rsidP="00D36D96">
      <w:pPr>
        <w:pStyle w:val="Heading2"/>
      </w:pPr>
      <w:bookmarkStart w:id="1850" w:name="_Toc469335048"/>
      <w:bookmarkStart w:id="1851" w:name="_Toc504120478"/>
      <w:bookmarkStart w:id="1852" w:name="_Toc527644461"/>
      <w:bookmarkStart w:id="1853" w:name="_Toc528599560"/>
      <w:bookmarkStart w:id="1854" w:name="_Toc17993597"/>
      <w:bookmarkStart w:id="1855" w:name="_Toc37267318"/>
      <w:bookmarkStart w:id="1856" w:name="_Toc51666675"/>
      <w:bookmarkStart w:id="1857" w:name="_Toc51666884"/>
      <w:r w:rsidRPr="00416784">
        <w:t>Configuration</w:t>
      </w:r>
      <w:bookmarkEnd w:id="1850"/>
      <w:bookmarkEnd w:id="1851"/>
      <w:bookmarkEnd w:id="1852"/>
      <w:bookmarkEnd w:id="1853"/>
      <w:bookmarkEnd w:id="1854"/>
      <w:bookmarkEnd w:id="1855"/>
      <w:bookmarkEnd w:id="1856"/>
      <w:bookmarkEnd w:id="1857"/>
    </w:p>
    <w:p w14:paraId="01784A4B" w14:textId="396EAEBD" w:rsidR="00372AF2" w:rsidRDefault="00372AF2" w:rsidP="00416784">
      <w:r w:rsidRPr="00416784">
        <w:t>The feature is enabled by shutting down the software, running the ConfigurationProgram.exe (in the C:\</w:t>
      </w:r>
      <w:r w:rsidR="00FA75E1">
        <w:t>W</w:t>
      </w:r>
      <w:r w:rsidRPr="00416784">
        <w:t xml:space="preserve">PI directory) and selecting “Use VP Idle Mode” in the area shown below, and entering the amount of time the </w:t>
      </w:r>
      <w:r w:rsidR="006A5A04">
        <w:t>machine</w:t>
      </w:r>
      <w:r w:rsidRPr="00416784">
        <w:t xml:space="preserve"> should be empty before entering Idle Mode:</w:t>
      </w:r>
    </w:p>
    <w:p w14:paraId="7EC6E287" w14:textId="77777777" w:rsidR="00416784" w:rsidRPr="00416784" w:rsidRDefault="00416784" w:rsidP="00416784"/>
    <w:p w14:paraId="2EED5998" w14:textId="77777777" w:rsidR="00AE1569" w:rsidRPr="00416784" w:rsidRDefault="0043429F" w:rsidP="00AE1569">
      <w:pPr>
        <w:jc w:val="center"/>
      </w:pPr>
      <w:r>
        <w:rPr>
          <w:noProof/>
        </w:rPr>
        <w:drawing>
          <wp:inline distT="0" distB="0" distL="0" distR="0" wp14:anchorId="6754E758" wp14:editId="33C80AB6">
            <wp:extent cx="4364500" cy="365760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 Idle Mode.b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364500" cy="3657600"/>
                    </a:xfrm>
                    <a:prstGeom prst="rect">
                      <a:avLst/>
                    </a:prstGeom>
                  </pic:spPr>
                </pic:pic>
              </a:graphicData>
            </a:graphic>
          </wp:inline>
        </w:drawing>
      </w:r>
    </w:p>
    <w:p w14:paraId="6292E7AB" w14:textId="291E72C4" w:rsidR="00AE1569" w:rsidRPr="00416784" w:rsidRDefault="007427CE" w:rsidP="007427CE">
      <w:pPr>
        <w:pStyle w:val="Caption"/>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73</w:t>
      </w:r>
      <w:r w:rsidR="00B41E3E">
        <w:rPr>
          <w:noProof/>
        </w:rPr>
        <w:fldChar w:fldCharType="end"/>
      </w:r>
      <w:r>
        <w:t xml:space="preserve">: </w:t>
      </w:r>
      <w:r w:rsidR="00AE1569" w:rsidRPr="00416784">
        <w:t>VP Idle Mode Configuration</w:t>
      </w:r>
    </w:p>
    <w:p w14:paraId="38CE87F4" w14:textId="77777777" w:rsidR="00D37ED9" w:rsidRPr="00416784" w:rsidRDefault="00D37ED9" w:rsidP="00D37ED9"/>
    <w:p w14:paraId="664266A4" w14:textId="77777777" w:rsidR="00B60F08" w:rsidRDefault="00B60F08" w:rsidP="00B60F08">
      <w:r>
        <w:t xml:space="preserve"> When VP is running, there will be an additional button on the screen allowing you to manually Enter/Exit VP Idle Mode at any time:</w:t>
      </w:r>
    </w:p>
    <w:p w14:paraId="1C689AF7" w14:textId="77777777" w:rsidR="00D37ED9" w:rsidRPr="00416784" w:rsidRDefault="00B60F08" w:rsidP="00417BD6">
      <w:pPr>
        <w:jc w:val="center"/>
      </w:pPr>
      <w:r>
        <w:rPr>
          <w:noProof/>
        </w:rPr>
        <w:drawing>
          <wp:inline distT="0" distB="0" distL="0" distR="0" wp14:anchorId="7B95AA93" wp14:editId="1C4FC88D">
            <wp:extent cx="4524009" cy="594018"/>
            <wp:effectExtent l="0" t="0" r="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Idle Mode Button.bmp"/>
                    <pic:cNvPicPr/>
                  </pic:nvPicPr>
                  <pic:blipFill>
                    <a:blip r:embed="rId237">
                      <a:extLst>
                        <a:ext uri="{28A0092B-C50C-407E-A947-70E740481C1C}">
                          <a14:useLocalDpi xmlns:a14="http://schemas.microsoft.com/office/drawing/2010/main" val="0"/>
                        </a:ext>
                      </a:extLst>
                    </a:blip>
                    <a:stretch>
                      <a:fillRect/>
                    </a:stretch>
                  </pic:blipFill>
                  <pic:spPr>
                    <a:xfrm>
                      <a:off x="0" y="0"/>
                      <a:ext cx="4527225" cy="594440"/>
                    </a:xfrm>
                    <a:prstGeom prst="rect">
                      <a:avLst/>
                    </a:prstGeom>
                  </pic:spPr>
                </pic:pic>
              </a:graphicData>
            </a:graphic>
          </wp:inline>
        </w:drawing>
      </w:r>
    </w:p>
    <w:p w14:paraId="740DB318" w14:textId="77777777" w:rsidR="005E53A9" w:rsidRPr="00416784" w:rsidRDefault="005E53A9" w:rsidP="005E53A9"/>
    <w:p w14:paraId="4C9C96DB" w14:textId="7D9C2236" w:rsidR="005E53A9" w:rsidRPr="00764D3A" w:rsidRDefault="005E53A9" w:rsidP="00676B77">
      <w:pPr>
        <w:pStyle w:val="Heading1"/>
        <w:rPr>
          <w:rFonts w:ascii="Trebuchet MS" w:hAnsi="Trebuchet MS"/>
          <w:sz w:val="24"/>
          <w:szCs w:val="24"/>
        </w:rPr>
      </w:pPr>
      <w:bookmarkStart w:id="1858" w:name="_Toc469335049"/>
      <w:bookmarkStart w:id="1859" w:name="_Toc504120479"/>
      <w:bookmarkStart w:id="1860" w:name="_Toc527644462"/>
      <w:bookmarkStart w:id="1861" w:name="_Toc528599561"/>
      <w:bookmarkStart w:id="1862" w:name="_Toc17993598"/>
      <w:bookmarkStart w:id="1863" w:name="_Toc37267319"/>
      <w:bookmarkStart w:id="1864" w:name="_Toc51666676"/>
      <w:bookmarkStart w:id="1865" w:name="_Toc51666885"/>
      <w:r w:rsidRPr="00416784">
        <w:lastRenderedPageBreak/>
        <w:t>Units Per Hour</w:t>
      </w:r>
      <w:bookmarkEnd w:id="1858"/>
      <w:bookmarkEnd w:id="1859"/>
      <w:bookmarkEnd w:id="1860"/>
      <w:bookmarkEnd w:id="1861"/>
      <w:bookmarkEnd w:id="1862"/>
      <w:bookmarkEnd w:id="1863"/>
      <w:bookmarkEnd w:id="1864"/>
      <w:bookmarkEnd w:id="1865"/>
    </w:p>
    <w:p w14:paraId="2E542235" w14:textId="77777777" w:rsidR="005E53A9" w:rsidRPr="00416784" w:rsidRDefault="00372AF2" w:rsidP="005E53A9">
      <w:r w:rsidRPr="00416784">
        <w:t>T</w:t>
      </w:r>
      <w:r w:rsidR="005E53A9" w:rsidRPr="00416784">
        <w:t xml:space="preserve">he Units Per Hour (UPH) function can display on the </w:t>
      </w:r>
      <w:r w:rsidRPr="00416784">
        <w:t xml:space="preserve">General Tab when VP is running, a count of how many boards (Units) have been processed in the last hour. </w:t>
      </w:r>
      <w:r w:rsidR="00EB0787" w:rsidRPr="00416784">
        <w:t>The number automatically resets back to 0 at the top of the hour.</w:t>
      </w:r>
    </w:p>
    <w:p w14:paraId="6CB10C24" w14:textId="77777777" w:rsidR="005E53A9" w:rsidRPr="00416784" w:rsidRDefault="005E53A9" w:rsidP="005E53A9"/>
    <w:p w14:paraId="5F2BA674" w14:textId="77777777" w:rsidR="005E53A9" w:rsidRPr="00416784" w:rsidRDefault="00DD450D" w:rsidP="005E53A9">
      <w:pPr>
        <w:jc w:val="center"/>
      </w:pPr>
      <w:r w:rsidRPr="00416784">
        <w:rPr>
          <w:noProof/>
        </w:rPr>
        <w:drawing>
          <wp:inline distT="0" distB="0" distL="0" distR="0" wp14:anchorId="03C73545" wp14:editId="3BCD9A4C">
            <wp:extent cx="4845050" cy="742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5050" cy="742950"/>
                    </a:xfrm>
                    <a:prstGeom prst="rect">
                      <a:avLst/>
                    </a:prstGeom>
                    <a:noFill/>
                    <a:ln>
                      <a:noFill/>
                    </a:ln>
                  </pic:spPr>
                </pic:pic>
              </a:graphicData>
            </a:graphic>
          </wp:inline>
        </w:drawing>
      </w:r>
    </w:p>
    <w:p w14:paraId="289DA734" w14:textId="392897D4" w:rsidR="007427CE" w:rsidRPr="00416784" w:rsidRDefault="007427CE" w:rsidP="007427CE">
      <w:pPr>
        <w:pStyle w:val="Caption"/>
        <w:keepNext/>
      </w:pPr>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74</w:t>
      </w:r>
      <w:r w:rsidR="00B41E3E">
        <w:rPr>
          <w:noProof/>
        </w:rPr>
        <w:fldChar w:fldCharType="end"/>
      </w:r>
      <w:r>
        <w:t xml:space="preserve">: </w:t>
      </w:r>
      <w:r w:rsidRPr="00416784">
        <w:t>VP Idle Mode Configuration</w:t>
      </w:r>
    </w:p>
    <w:p w14:paraId="4324416B" w14:textId="77777777" w:rsidR="005E53A9" w:rsidRPr="00416784" w:rsidRDefault="005E53A9" w:rsidP="007427CE">
      <w:pPr>
        <w:pStyle w:val="Caption"/>
      </w:pPr>
    </w:p>
    <w:p w14:paraId="60EE834E" w14:textId="77777777" w:rsidR="00372AF2" w:rsidRPr="00416784" w:rsidRDefault="00372AF2" w:rsidP="00D36D96">
      <w:pPr>
        <w:pStyle w:val="Heading2"/>
      </w:pPr>
      <w:bookmarkStart w:id="1866" w:name="_Toc469335050"/>
      <w:bookmarkStart w:id="1867" w:name="_Toc504120480"/>
      <w:bookmarkStart w:id="1868" w:name="_Toc527644463"/>
      <w:bookmarkStart w:id="1869" w:name="_Toc528599562"/>
      <w:bookmarkStart w:id="1870" w:name="_Toc17993599"/>
      <w:bookmarkStart w:id="1871" w:name="_Toc37267320"/>
      <w:bookmarkStart w:id="1872" w:name="_Toc51666677"/>
      <w:bookmarkStart w:id="1873" w:name="_Toc51666886"/>
      <w:r w:rsidRPr="00416784">
        <w:t>Configuration</w:t>
      </w:r>
      <w:bookmarkEnd w:id="1866"/>
      <w:bookmarkEnd w:id="1867"/>
      <w:bookmarkEnd w:id="1868"/>
      <w:bookmarkEnd w:id="1869"/>
      <w:bookmarkEnd w:id="1870"/>
      <w:bookmarkEnd w:id="1871"/>
      <w:bookmarkEnd w:id="1872"/>
      <w:bookmarkEnd w:id="1873"/>
    </w:p>
    <w:p w14:paraId="39303495" w14:textId="32DA9521" w:rsidR="00372AF2" w:rsidRDefault="00372AF2" w:rsidP="007A64EF">
      <w:r w:rsidRPr="00416784">
        <w:t>The feature is enabled by shutting down the software, running the ConfigurationProgram.exe (in the C:\</w:t>
      </w:r>
      <w:r w:rsidR="007E2E56">
        <w:t>W</w:t>
      </w:r>
      <w:r w:rsidRPr="00416784">
        <w:t xml:space="preserve">PI directory) and selecting “Enable” </w:t>
      </w:r>
      <w:r w:rsidR="00FA75E1">
        <w:t>in the area</w:t>
      </w:r>
      <w:r w:rsidRPr="00416784">
        <w:t xml:space="preserve"> shown below:</w:t>
      </w:r>
    </w:p>
    <w:p w14:paraId="095E0B87" w14:textId="77777777" w:rsidR="007A64EF" w:rsidRPr="00416784" w:rsidRDefault="007A64EF" w:rsidP="007A64EF"/>
    <w:p w14:paraId="77ECF3E2" w14:textId="60B0115F" w:rsidR="005E53A9" w:rsidRDefault="007E2E56" w:rsidP="00372AF2">
      <w:pPr>
        <w:jc w:val="center"/>
      </w:pPr>
      <w:r>
        <w:rPr>
          <w:noProof/>
        </w:rPr>
        <mc:AlternateContent>
          <mc:Choice Requires="wps">
            <w:drawing>
              <wp:anchor distT="0" distB="0" distL="114300" distR="114300" simplePos="0" relativeHeight="251701248" behindDoc="0" locked="0" layoutInCell="1" allowOverlap="1" wp14:anchorId="5D9745E6" wp14:editId="59A51D9D">
                <wp:simplePos x="0" y="0"/>
                <wp:positionH relativeFrom="column">
                  <wp:posOffset>3331943</wp:posOffset>
                </wp:positionH>
                <wp:positionV relativeFrom="paragraph">
                  <wp:posOffset>2563056</wp:posOffset>
                </wp:positionV>
                <wp:extent cx="1160585" cy="395654"/>
                <wp:effectExtent l="19050" t="19050" r="20955" b="23495"/>
                <wp:wrapNone/>
                <wp:docPr id="2102" name="Rectangle 2102"/>
                <wp:cNvGraphicFramePr/>
                <a:graphic xmlns:a="http://schemas.openxmlformats.org/drawingml/2006/main">
                  <a:graphicData uri="http://schemas.microsoft.com/office/word/2010/wordprocessingShape">
                    <wps:wsp>
                      <wps:cNvSpPr/>
                      <wps:spPr>
                        <a:xfrm>
                          <a:off x="0" y="0"/>
                          <a:ext cx="1160585" cy="3956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9695" id="Rectangle 2102" o:spid="_x0000_s1026" style="position:absolute;margin-left:262.35pt;margin-top:201.8pt;width:91.4pt;height:31.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" filled="f" strokecolor="red" strokeweight="2.25pt"/>
            </w:pict>
          </mc:Fallback>
        </mc:AlternateContent>
      </w:r>
      <w:r w:rsidR="0043429F">
        <w:rPr>
          <w:noProof/>
        </w:rPr>
        <w:drawing>
          <wp:inline distT="0" distB="0" distL="0" distR="0" wp14:anchorId="73F2F4BE" wp14:editId="2E6DFF3B">
            <wp:extent cx="4217035" cy="3152775"/>
            <wp:effectExtent l="0" t="0" r="0" b="9525"/>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bmp"/>
                    <pic:cNvPicPr/>
                  </pic:nvPicPr>
                  <pic:blipFill rotWithShape="1">
                    <a:blip r:embed="rId239">
                      <a:extLst>
                        <a:ext uri="{28A0092B-C50C-407E-A947-70E740481C1C}">
                          <a14:useLocalDpi xmlns:a14="http://schemas.microsoft.com/office/drawing/2010/main" val="0"/>
                        </a:ext>
                      </a:extLst>
                    </a:blip>
                    <a:srcRect b="21273"/>
                    <a:stretch/>
                  </pic:blipFill>
                  <pic:spPr bwMode="auto">
                    <a:xfrm>
                      <a:off x="0" y="0"/>
                      <a:ext cx="4217417" cy="3153061"/>
                    </a:xfrm>
                    <a:prstGeom prst="rect">
                      <a:avLst/>
                    </a:prstGeom>
                    <a:ln>
                      <a:noFill/>
                    </a:ln>
                    <a:extLst>
                      <a:ext uri="{53640926-AAD7-44D8-BBD7-CCE9431645EC}">
                        <a14:shadowObscured xmlns:a14="http://schemas.microsoft.com/office/drawing/2010/main"/>
                      </a:ext>
                    </a:extLst>
                  </pic:spPr>
                </pic:pic>
              </a:graphicData>
            </a:graphic>
          </wp:inline>
        </w:drawing>
      </w:r>
    </w:p>
    <w:p w14:paraId="58552DFF" w14:textId="77777777" w:rsidR="005E53A9" w:rsidRPr="005E53A9" w:rsidRDefault="005E53A9" w:rsidP="005E53A9"/>
    <w:p w14:paraId="56D26414" w14:textId="77777777" w:rsidR="00AE1569" w:rsidRPr="005E53A9" w:rsidRDefault="00AE1569" w:rsidP="005E53A9">
      <w:pPr>
        <w:tabs>
          <w:tab w:val="left" w:pos="3230"/>
        </w:tabs>
      </w:pPr>
    </w:p>
    <w:p w14:paraId="6056484D" w14:textId="77777777" w:rsidR="00443B10" w:rsidRPr="00A24EC7" w:rsidRDefault="00530DA9" w:rsidP="00676B77">
      <w:pPr>
        <w:pStyle w:val="Heading1"/>
      </w:pPr>
      <w:bookmarkStart w:id="1874" w:name="_Toc469335051"/>
      <w:bookmarkStart w:id="1875" w:name="_Toc504120481"/>
      <w:bookmarkStart w:id="1876" w:name="_Toc527644464"/>
      <w:bookmarkStart w:id="1877" w:name="_Toc528599563"/>
      <w:bookmarkStart w:id="1878" w:name="_Toc17993600"/>
      <w:bookmarkStart w:id="1879" w:name="_Toc37267321"/>
      <w:bookmarkStart w:id="1880" w:name="_Toc51666678"/>
      <w:bookmarkStart w:id="1881" w:name="_Toc51666887"/>
      <w:r w:rsidRPr="00A24EC7">
        <w:lastRenderedPageBreak/>
        <w:t>Auto-V</w:t>
      </w:r>
      <w:r w:rsidR="00B1382F" w:rsidRPr="00A24EC7">
        <w:t>P</w:t>
      </w:r>
      <w:bookmarkEnd w:id="1874"/>
      <w:bookmarkEnd w:id="1875"/>
      <w:bookmarkEnd w:id="1876"/>
      <w:bookmarkEnd w:id="1877"/>
      <w:bookmarkEnd w:id="1878"/>
      <w:bookmarkEnd w:id="1879"/>
      <w:bookmarkEnd w:id="1880"/>
      <w:bookmarkEnd w:id="1881"/>
    </w:p>
    <w:p w14:paraId="6920A788" w14:textId="0B2F0C2B" w:rsidR="00443B10" w:rsidRPr="00A24EC7" w:rsidRDefault="00443B10" w:rsidP="00443B10">
      <w:r w:rsidRPr="00A24EC7">
        <w:t>Auto-VP is an available feature that allows for an automated changeover process. Typically, during a product changeover, an Operator has to manually stop the currently running VP, then go into the</w:t>
      </w:r>
      <w:r w:rsidR="00C869A9">
        <w:t xml:space="preserve"> wave machine</w:t>
      </w:r>
      <w:r w:rsidRPr="00A24EC7">
        <w:t xml:space="preserve"> software and select and load the correct recipe for the nex</w:t>
      </w:r>
      <w:r w:rsidR="00AA3F01" w:rsidRPr="00A24EC7">
        <w:t>t product to be processed. Then</w:t>
      </w:r>
      <w:r w:rsidRPr="00A24EC7">
        <w:t xml:space="preserve"> they must go into the KIC software and s</w:t>
      </w:r>
      <w:r w:rsidR="00AA3F01" w:rsidRPr="00A24EC7">
        <w:t>elect the corresponding product</w:t>
      </w:r>
      <w:r w:rsidRPr="00A24EC7">
        <w:t xml:space="preserve"> and load that VP. This can sometimes lead to the wrong selection being chosen by the user.</w:t>
      </w:r>
    </w:p>
    <w:p w14:paraId="24C80C63" w14:textId="77777777" w:rsidR="00A23B45" w:rsidRPr="00A24EC7" w:rsidRDefault="00A23B45" w:rsidP="00443B10"/>
    <w:p w14:paraId="298FEEBC" w14:textId="6D603815" w:rsidR="00443B10" w:rsidRDefault="00416784" w:rsidP="00443B10">
      <w:r>
        <w:t>T</w:t>
      </w:r>
      <w:r w:rsidR="00443B10" w:rsidRPr="00A24EC7">
        <w:t>hrough the use of</w:t>
      </w:r>
      <w:r w:rsidR="006C06DA" w:rsidRPr="00A24EC7">
        <w:t xml:space="preserve"> barcodes</w:t>
      </w:r>
      <w:r w:rsidR="00C869A9">
        <w:t xml:space="preserve"> or </w:t>
      </w:r>
      <w:r w:rsidR="00443B10" w:rsidRPr="00A24EC7">
        <w:t xml:space="preserve">MES control programs, the Auto-VP feature can eliminate the need for Operator intervention in </w:t>
      </w:r>
      <w:r w:rsidR="006C06DA" w:rsidRPr="00A24EC7">
        <w:t xml:space="preserve">the product changeover process. The </w:t>
      </w:r>
      <w:r w:rsidR="00C869A9">
        <w:t xml:space="preserve">correct </w:t>
      </w:r>
      <w:r w:rsidR="006C06DA" w:rsidRPr="00A24EC7">
        <w:t>VP is automatically loaded based on information sent to the software.</w:t>
      </w:r>
    </w:p>
    <w:p w14:paraId="11C661B0" w14:textId="77777777" w:rsidR="00416784" w:rsidRPr="00A24EC7" w:rsidRDefault="00416784" w:rsidP="00443B10"/>
    <w:p w14:paraId="029E6A0B" w14:textId="77777777" w:rsidR="006C06DA" w:rsidRPr="00A24EC7" w:rsidRDefault="006C06DA" w:rsidP="00443B10">
      <w:r w:rsidRPr="00A24EC7">
        <w:t>There are multiple configurations of the Auto-VP feature depending on the capabilities and processes in place in the factory. Please contact KIC Tech Support to identify if this functionality can be implemented with your system.</w:t>
      </w:r>
    </w:p>
    <w:p w14:paraId="1256D7F4" w14:textId="77777777" w:rsidR="0066464D" w:rsidRPr="00A23B45" w:rsidRDefault="0066464D" w:rsidP="00A23B45">
      <w:pPr>
        <w:rPr>
          <w:noProof/>
        </w:rPr>
      </w:pPr>
    </w:p>
    <w:p w14:paraId="28A768B6" w14:textId="77777777" w:rsidR="0066464D" w:rsidRPr="00A23B45" w:rsidRDefault="0066464D" w:rsidP="00A23B45"/>
    <w:p w14:paraId="3968DA05" w14:textId="77777777" w:rsidR="005873CF" w:rsidRPr="00A23B45" w:rsidRDefault="005873CF" w:rsidP="00A23B45">
      <w:pPr>
        <w:rPr>
          <w:lang w:eastAsia="zh-CN"/>
        </w:rPr>
      </w:pPr>
    </w:p>
    <w:p w14:paraId="0680CBBC" w14:textId="77777777" w:rsidR="00185FFE" w:rsidRPr="00185FFE" w:rsidRDefault="00A23B45" w:rsidP="00676B77">
      <w:pPr>
        <w:pStyle w:val="Heading1"/>
      </w:pPr>
      <w:bookmarkStart w:id="1882" w:name="_Password_Protection"/>
      <w:bookmarkStart w:id="1883" w:name="_Toc469335052"/>
      <w:bookmarkStart w:id="1884" w:name="_Toc504120482"/>
      <w:bookmarkStart w:id="1885" w:name="_Toc527644465"/>
      <w:bookmarkStart w:id="1886" w:name="_Toc528599564"/>
      <w:bookmarkStart w:id="1887" w:name="_Toc17993601"/>
      <w:bookmarkStart w:id="1888" w:name="_Toc37267322"/>
      <w:bookmarkStart w:id="1889" w:name="_Toc51666679"/>
      <w:bookmarkStart w:id="1890" w:name="_Toc51666888"/>
      <w:bookmarkEnd w:id="1882"/>
      <w:r>
        <w:lastRenderedPageBreak/>
        <w:t>Password P</w:t>
      </w:r>
      <w:r w:rsidR="00185FFE" w:rsidRPr="00185FFE">
        <w:t>rotection</w:t>
      </w:r>
      <w:bookmarkEnd w:id="1883"/>
      <w:bookmarkEnd w:id="1884"/>
      <w:bookmarkEnd w:id="1885"/>
      <w:bookmarkEnd w:id="1886"/>
      <w:bookmarkEnd w:id="1887"/>
      <w:bookmarkEnd w:id="1888"/>
      <w:bookmarkEnd w:id="1889"/>
      <w:bookmarkEnd w:id="1890"/>
    </w:p>
    <w:p w14:paraId="16149D94" w14:textId="745D7D30" w:rsidR="00185FFE" w:rsidRPr="00185FFE" w:rsidRDefault="00185FFE" w:rsidP="00185FFE">
      <w:r w:rsidRPr="00185FFE">
        <w:t xml:space="preserve">To enable the </w:t>
      </w:r>
      <w:r w:rsidR="007E2E56">
        <w:t xml:space="preserve">basic </w:t>
      </w:r>
      <w:r w:rsidRPr="00185FFE">
        <w:t xml:space="preserve">Password Protection feature, go to the </w:t>
      </w:r>
      <w:r w:rsidRPr="00185FFE">
        <w:rPr>
          <w:i/>
        </w:rPr>
        <w:t>Global Preferences</w:t>
      </w:r>
      <w:r w:rsidR="00796D3D">
        <w:t xml:space="preserve"> screen, </w:t>
      </w:r>
      <w:r w:rsidRPr="00185FFE">
        <w:t xml:space="preserve">select the </w:t>
      </w:r>
      <w:r w:rsidRPr="00185FFE">
        <w:rPr>
          <w:i/>
        </w:rPr>
        <w:t>Password Protection</w:t>
      </w:r>
      <w:r w:rsidRPr="00185FFE">
        <w:t xml:space="preserve"> check box</w:t>
      </w:r>
      <w:r w:rsidR="00796D3D">
        <w:t>, and enter the desired password</w:t>
      </w:r>
      <w:r w:rsidRPr="00185FFE">
        <w:t xml:space="preserve">.  </w:t>
      </w:r>
      <w:r w:rsidRPr="00422120">
        <w:t xml:space="preserve">See </w:t>
      </w:r>
      <w:r w:rsidRPr="00422120">
        <w:fldChar w:fldCharType="begin"/>
      </w:r>
      <w:r w:rsidRPr="00422120">
        <w:instrText xml:space="preserve"> REF _Ref186043884 \h </w:instrText>
      </w:r>
      <w:r w:rsidR="00796D3D" w:rsidRPr="00422120">
        <w:instrText xml:space="preserve"> \* MERGEFORMAT </w:instrText>
      </w:r>
      <w:r w:rsidRPr="00422120">
        <w:fldChar w:fldCharType="separate"/>
      </w:r>
      <w:r w:rsidR="007A7D53" w:rsidRPr="007A7D53">
        <w:t xml:space="preserve">Figure </w:t>
      </w:r>
      <w:r w:rsidR="007A7D53" w:rsidRPr="007A7D53">
        <w:rPr>
          <w:noProof/>
        </w:rPr>
        <w:t>75</w:t>
      </w:r>
      <w:r w:rsidRPr="00422120">
        <w:fldChar w:fldCharType="end"/>
      </w:r>
      <w:r w:rsidRPr="00422120">
        <w:t>.</w:t>
      </w:r>
    </w:p>
    <w:p w14:paraId="2FEDE5AC" w14:textId="77777777" w:rsidR="00185FFE" w:rsidRPr="00185FFE" w:rsidRDefault="00185FFE" w:rsidP="00185FFE"/>
    <w:p w14:paraId="5490C615" w14:textId="77777777" w:rsidR="00185FFE" w:rsidRPr="00185FFE" w:rsidRDefault="00DD450D" w:rsidP="00416784">
      <w:pPr>
        <w:jc w:val="center"/>
        <w:rPr>
          <w:lang w:val="en"/>
        </w:rPr>
      </w:pPr>
      <w:r w:rsidRPr="00185FFE">
        <w:rPr>
          <w:noProof/>
        </w:rPr>
        <w:drawing>
          <wp:inline distT="0" distB="0" distL="0" distR="0" wp14:anchorId="113F1712" wp14:editId="4CE54330">
            <wp:extent cx="3886200" cy="1346200"/>
            <wp:effectExtent l="19050" t="19050" r="19050" b="25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86200" cy="1346200"/>
                    </a:xfrm>
                    <a:prstGeom prst="rect">
                      <a:avLst/>
                    </a:prstGeom>
                    <a:noFill/>
                    <a:ln w="9525" cmpd="sng">
                      <a:solidFill>
                        <a:srgbClr val="000000"/>
                      </a:solidFill>
                      <a:miter lim="800000"/>
                      <a:headEnd/>
                      <a:tailEnd/>
                    </a:ln>
                    <a:effectLst/>
                  </pic:spPr>
                </pic:pic>
              </a:graphicData>
            </a:graphic>
          </wp:inline>
        </w:drawing>
      </w:r>
    </w:p>
    <w:p w14:paraId="510C0239" w14:textId="69DBBE9C" w:rsidR="00185FFE" w:rsidRPr="00185FFE" w:rsidRDefault="00185FFE" w:rsidP="00185FFE">
      <w:pPr>
        <w:spacing w:before="20" w:after="20"/>
        <w:jc w:val="center"/>
        <w:rPr>
          <w:rFonts w:ascii="Arial" w:hAnsi="Arial"/>
          <w:bCs/>
          <w:sz w:val="16"/>
        </w:rPr>
      </w:pPr>
      <w:bookmarkStart w:id="1891" w:name="_Ref186043884"/>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A7D53">
        <w:rPr>
          <w:rFonts w:ascii="Arial" w:hAnsi="Arial"/>
          <w:bCs/>
          <w:noProof/>
          <w:sz w:val="16"/>
        </w:rPr>
        <w:t>75</w:t>
      </w:r>
      <w:r w:rsidRPr="00185FFE">
        <w:rPr>
          <w:rFonts w:ascii="Arial" w:hAnsi="Arial"/>
          <w:bCs/>
          <w:sz w:val="16"/>
        </w:rPr>
        <w:fldChar w:fldCharType="end"/>
      </w:r>
      <w:bookmarkEnd w:id="1891"/>
      <w:r w:rsidRPr="00185FFE">
        <w:rPr>
          <w:rFonts w:ascii="Arial" w:hAnsi="Arial"/>
          <w:bCs/>
          <w:sz w:val="16"/>
        </w:rPr>
        <w:t>: Password Protection</w:t>
      </w:r>
    </w:p>
    <w:p w14:paraId="54BE2271" w14:textId="77777777" w:rsidR="00416784" w:rsidRDefault="00416784" w:rsidP="00185FFE"/>
    <w:p w14:paraId="1D3C2BCF" w14:textId="77777777" w:rsidR="00185FFE" w:rsidRPr="00185FFE" w:rsidRDefault="00185FFE" w:rsidP="00185FFE">
      <w:r w:rsidRPr="00185FFE">
        <w:t>Items that are password protected:</w:t>
      </w:r>
    </w:p>
    <w:p w14:paraId="2869671D" w14:textId="77777777" w:rsidR="00185FFE" w:rsidRPr="00185FFE" w:rsidRDefault="00185FFE" w:rsidP="00185FFE"/>
    <w:p w14:paraId="6EA57EE0" w14:textId="77777777" w:rsidR="00185FFE" w:rsidRPr="00185FFE" w:rsidRDefault="00185FFE" w:rsidP="00A97125">
      <w:pPr>
        <w:numPr>
          <w:ilvl w:val="0"/>
          <w:numId w:val="126"/>
        </w:numPr>
        <w:rPr>
          <w:noProof/>
        </w:rPr>
      </w:pPr>
      <w:r w:rsidRPr="00185FFE">
        <w:rPr>
          <w:noProof/>
        </w:rPr>
        <w:t>Global Preferences button on the main screen</w:t>
      </w:r>
    </w:p>
    <w:p w14:paraId="5E01522E" w14:textId="77777777" w:rsidR="00185FFE" w:rsidRPr="00185FFE" w:rsidRDefault="00185FFE" w:rsidP="00A97125">
      <w:pPr>
        <w:numPr>
          <w:ilvl w:val="0"/>
          <w:numId w:val="126"/>
        </w:numPr>
        <w:rPr>
          <w:noProof/>
        </w:rPr>
      </w:pPr>
      <w:r w:rsidRPr="00185FFE">
        <w:rPr>
          <w:noProof/>
        </w:rPr>
        <w:t>In the Process Window Screen – Saving or deleting Process Windows or changes to Process Windows</w:t>
      </w:r>
    </w:p>
    <w:p w14:paraId="5A2BABD2" w14:textId="77777777" w:rsidR="00185FFE" w:rsidRPr="00185FFE" w:rsidRDefault="00185FFE" w:rsidP="00A97125">
      <w:pPr>
        <w:numPr>
          <w:ilvl w:val="0"/>
          <w:numId w:val="126"/>
        </w:numPr>
        <w:rPr>
          <w:noProof/>
        </w:rPr>
      </w:pPr>
      <w:r w:rsidRPr="00185FFE">
        <w:rPr>
          <w:noProof/>
        </w:rPr>
        <w:t>In the Profile Explorer – Delete a profile</w:t>
      </w:r>
    </w:p>
    <w:p w14:paraId="586B6CEE" w14:textId="77777777" w:rsidR="00185FFE" w:rsidRPr="00185FFE" w:rsidRDefault="00185FFE" w:rsidP="00A97125">
      <w:pPr>
        <w:numPr>
          <w:ilvl w:val="0"/>
          <w:numId w:val="126"/>
        </w:numPr>
        <w:rPr>
          <w:noProof/>
        </w:rPr>
      </w:pPr>
      <w:r w:rsidRPr="00185FFE">
        <w:rPr>
          <w:noProof/>
        </w:rPr>
        <w:t>In the Profile Graph and Statistics screen – Access to the Optimization tab</w:t>
      </w:r>
    </w:p>
    <w:p w14:paraId="2C3ED7E7" w14:textId="77777777" w:rsidR="00185FFE" w:rsidRDefault="00185FFE" w:rsidP="00185FFE"/>
    <w:p w14:paraId="01ED92E9" w14:textId="69D973C4" w:rsidR="004D4ABF" w:rsidRPr="00185FFE" w:rsidRDefault="00856EFC" w:rsidP="004D4ABF">
      <w:r>
        <w:t xml:space="preserve">You can also configure the software to have different access for different user levels. </w:t>
      </w:r>
      <w:r w:rsidR="004D4ABF">
        <w:t xml:space="preserve">For more information on </w:t>
      </w:r>
      <w:r w:rsidR="006A508E">
        <w:t xml:space="preserve">additional password protection features, see </w:t>
      </w:r>
      <w:hyperlink w:anchor="_Password_Control_–" w:history="1">
        <w:r w:rsidR="006A508E" w:rsidRPr="000843D2">
          <w:rPr>
            <w:rStyle w:val="Hyperlink"/>
            <w:i/>
          </w:rPr>
          <w:t>Appendix C: Password Control – Multi User</w:t>
        </w:r>
      </w:hyperlink>
      <w:r w:rsidR="006A508E">
        <w:t>.</w:t>
      </w:r>
      <w:r w:rsidR="006A508E" w:rsidRPr="006A508E" w:rsidDel="006A508E">
        <w:t xml:space="preserve"> </w:t>
      </w:r>
      <w:r w:rsidR="004D4ABF">
        <w:t xml:space="preserve"> </w:t>
      </w:r>
    </w:p>
    <w:p w14:paraId="1229ADE5" w14:textId="77777777" w:rsidR="004D4ABF" w:rsidRPr="00185FFE" w:rsidRDefault="004D4ABF" w:rsidP="00185FFE"/>
    <w:p w14:paraId="6400D4FA" w14:textId="77777777" w:rsidR="00185FFE" w:rsidRPr="00185FFE" w:rsidRDefault="00706E3F" w:rsidP="00676B77">
      <w:pPr>
        <w:pStyle w:val="Heading1"/>
      </w:pPr>
      <w:bookmarkStart w:id="1892" w:name="_Printing"/>
      <w:bookmarkStart w:id="1893" w:name="_Profile_Printing"/>
      <w:bookmarkStart w:id="1894" w:name="_Ref91061264"/>
      <w:bookmarkStart w:id="1895" w:name="_Toc141866770"/>
      <w:bookmarkStart w:id="1896" w:name="_Toc353195459"/>
      <w:bookmarkStart w:id="1897" w:name="_Toc358296391"/>
      <w:bookmarkStart w:id="1898" w:name="_Toc358298556"/>
      <w:bookmarkStart w:id="1899" w:name="_Toc469335053"/>
      <w:bookmarkStart w:id="1900" w:name="_Toc504120483"/>
      <w:bookmarkStart w:id="1901" w:name="_Toc527644466"/>
      <w:bookmarkStart w:id="1902" w:name="_Toc528599565"/>
      <w:bookmarkStart w:id="1903" w:name="_Toc17993602"/>
      <w:bookmarkStart w:id="1904" w:name="_Toc37267323"/>
      <w:bookmarkStart w:id="1905" w:name="_Toc51666680"/>
      <w:bookmarkStart w:id="1906" w:name="_Toc51666889"/>
      <w:bookmarkEnd w:id="1892"/>
      <w:bookmarkEnd w:id="1893"/>
      <w:r>
        <w:lastRenderedPageBreak/>
        <w:t>Profile P</w:t>
      </w:r>
      <w:r w:rsidR="00185FFE" w:rsidRPr="00185FFE">
        <w:t>rinting</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0EF760CD" w14:textId="73E72978" w:rsidR="00185FFE" w:rsidRDefault="00185FFE" w:rsidP="00185FFE">
      <w:r w:rsidRPr="00416784">
        <w:t xml:space="preserve">The </w:t>
      </w:r>
      <w:r w:rsidR="00C869A9">
        <w:t>W</w:t>
      </w:r>
      <w:r w:rsidRPr="00416784">
        <w:t xml:space="preserve">PI software will print profiles only from within the profile display screens.  </w:t>
      </w:r>
      <w:r w:rsidR="004601D1" w:rsidRPr="00416784">
        <w:t xml:space="preserve">Click on the printer icon button at the bottom of the profile display to open the Profile printout setup menu. </w:t>
      </w:r>
      <w:r w:rsidRPr="00416784">
        <w:t>There are two print formats available</w:t>
      </w:r>
      <w:r w:rsidR="004601D1" w:rsidRPr="00416784">
        <w:t xml:space="preserve"> – Portrait or Lan</w:t>
      </w:r>
      <w:r w:rsidR="0000286E" w:rsidRPr="00416784">
        <w:t>d</w:t>
      </w:r>
      <w:r w:rsidR="004601D1" w:rsidRPr="00416784">
        <w:t>scape</w:t>
      </w:r>
      <w:r w:rsidRPr="00416784">
        <w:t xml:space="preserve">. </w:t>
      </w:r>
    </w:p>
    <w:p w14:paraId="4349541E" w14:textId="77777777" w:rsidR="00444ECE" w:rsidRPr="00185FFE" w:rsidRDefault="00444ECE" w:rsidP="00185FFE"/>
    <w:p w14:paraId="6F2CCCDA" w14:textId="77777777" w:rsidR="00185FFE" w:rsidRPr="00185FFE" w:rsidRDefault="00AF37F1" w:rsidP="00D36D96">
      <w:pPr>
        <w:pStyle w:val="Heading2"/>
      </w:pPr>
      <w:bookmarkStart w:id="1907" w:name="_Toc353195460"/>
      <w:bookmarkStart w:id="1908" w:name="_Toc358296392"/>
      <w:bookmarkStart w:id="1909" w:name="_Toc358298557"/>
      <w:bookmarkStart w:id="1910" w:name="_Toc469335054"/>
      <w:bookmarkStart w:id="1911" w:name="_Toc504120484"/>
      <w:bookmarkStart w:id="1912" w:name="_Toc527644467"/>
      <w:bookmarkStart w:id="1913" w:name="_Toc528599566"/>
      <w:bookmarkStart w:id="1914" w:name="_Toc17993603"/>
      <w:bookmarkStart w:id="1915" w:name="_Toc37267324"/>
      <w:bookmarkStart w:id="1916" w:name="_Toc51666681"/>
      <w:bookmarkStart w:id="1917" w:name="_Toc51666890"/>
      <w:r w:rsidRPr="00706E3F">
        <w:t>P</w:t>
      </w:r>
      <w:r w:rsidR="00185FFE" w:rsidRPr="00185FFE">
        <w:t xml:space="preserve">ortrait </w:t>
      </w:r>
      <w:r w:rsidR="00706E3F">
        <w:t>M</w:t>
      </w:r>
      <w:r w:rsidR="00185FFE" w:rsidRPr="00185FFE">
        <w:t>ode</w:t>
      </w:r>
      <w:bookmarkEnd w:id="1907"/>
      <w:bookmarkEnd w:id="1908"/>
      <w:bookmarkEnd w:id="1909"/>
      <w:bookmarkEnd w:id="1910"/>
      <w:bookmarkEnd w:id="1911"/>
      <w:bookmarkEnd w:id="1912"/>
      <w:bookmarkEnd w:id="1913"/>
      <w:bookmarkEnd w:id="1914"/>
      <w:bookmarkEnd w:id="1915"/>
      <w:bookmarkEnd w:id="1916"/>
      <w:bookmarkEnd w:id="1917"/>
    </w:p>
    <w:p w14:paraId="24BBABC0" w14:textId="77777777" w:rsidR="00185FFE" w:rsidRPr="00185FFE" w:rsidRDefault="00950DE1" w:rsidP="00185FFE">
      <w:pPr>
        <w:keepNext/>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75648" behindDoc="0" locked="0" layoutInCell="1" allowOverlap="1" wp14:anchorId="002829CF" wp14:editId="124F7097">
                <wp:simplePos x="0" y="0"/>
                <wp:positionH relativeFrom="column">
                  <wp:posOffset>3784600</wp:posOffset>
                </wp:positionH>
                <wp:positionV relativeFrom="paragraph">
                  <wp:posOffset>1057910</wp:posOffset>
                </wp:positionV>
                <wp:extent cx="1668780" cy="800100"/>
                <wp:effectExtent l="76200" t="0" r="26670" b="57150"/>
                <wp:wrapNone/>
                <wp:docPr id="470"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800100"/>
                          <a:chOff x="7101" y="4504"/>
                          <a:chExt cx="2628" cy="1260"/>
                        </a:xfrm>
                      </wpg:grpSpPr>
                      <wps:wsp>
                        <wps:cNvPr id="471" name="Text Box 4579"/>
                        <wps:cNvSpPr txBox="1">
                          <a:spLocks noChangeArrowheads="1"/>
                        </wps:cNvSpPr>
                        <wps:spPr bwMode="auto">
                          <a:xfrm>
                            <a:off x="8721" y="4504"/>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3F098D" w14:textId="77777777" w:rsidR="00B05D68" w:rsidRDefault="00B05D68" w:rsidP="00185FFE">
                              <w:pPr>
                                <w:jc w:val="center"/>
                              </w:pPr>
                              <w:r>
                                <w:t>Print</w:t>
                              </w:r>
                            </w:p>
                            <w:p w14:paraId="535E5437" w14:textId="77777777" w:rsidR="00B05D68" w:rsidRDefault="00B05D68" w:rsidP="00185FFE">
                              <w:pPr>
                                <w:jc w:val="center"/>
                              </w:pPr>
                              <w:r>
                                <w:t>Preview</w:t>
                              </w:r>
                            </w:p>
                          </w:txbxContent>
                        </wps:txbx>
                        <wps:bodyPr rot="0" vert="horz" wrap="square" lIns="91440" tIns="18288" rIns="91440" bIns="18288" anchor="t" anchorCtr="0" upright="1">
                          <a:noAutofit/>
                        </wps:bodyPr>
                      </wps:wsp>
                      <wps:wsp>
                        <wps:cNvPr id="472" name="Freeform 4580"/>
                        <wps:cNvSpPr>
                          <a:spLocks/>
                        </wps:cNvSpPr>
                        <wps:spPr bwMode="auto">
                          <a:xfrm>
                            <a:off x="7101" y="4754"/>
                            <a:ext cx="1620" cy="101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829CF" id="Group 4578" o:spid="_x0000_s1391" style="position:absolute;left:0;text-align:left;margin-left:298pt;margin-top:83.3pt;width:131.4pt;height:63pt;z-index:251675648;mso-position-horizontal-relative:text;mso-position-vertical-relative:text" coordorigin="7101,4504" coordsize="262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">
                <v:shape id="Text Box 4579" o:spid="_x0000_s1392" type="#_x0000_t202" style="position:absolute;left:8721;top:4504;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" strokecolor="red" strokeweight="1.5pt">
                  <v:textbox inset=",1.44pt,,1.44pt">
                    <w:txbxContent>
                      <w:p w14:paraId="7E3F098D" w14:textId="77777777" w:rsidR="00B05D68" w:rsidRDefault="00B05D68" w:rsidP="00185FFE">
                        <w:pPr>
                          <w:jc w:val="center"/>
                        </w:pPr>
                        <w:r>
                          <w:t>Print</w:t>
                        </w:r>
                      </w:p>
                      <w:p w14:paraId="535E5437" w14:textId="77777777" w:rsidR="00B05D68" w:rsidRDefault="00B05D68" w:rsidP="00185FFE">
                        <w:pPr>
                          <w:jc w:val="center"/>
                        </w:pPr>
                        <w:r>
                          <w:t>Preview</w:t>
                        </w:r>
                      </w:p>
                    </w:txbxContent>
                  </v:textbox>
                </v:shape>
                <v:shape id="Freeform 4580" o:spid="_x0000_s1393" style="position:absolute;left:7101;top:4754;width:1620;height:101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" path="m2160,2l,,,1262e" filled="f" strokecolor="red" strokeweight="1.5pt">
                  <v:stroke endarrow="block"/>
                  <v:path arrowok="t" o:connecttype="custom" o:connectlocs="1620,2;0,0;0,101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74624" behindDoc="0" locked="0" layoutInCell="1" allowOverlap="1" wp14:anchorId="565C0E0B" wp14:editId="0C9F16C4">
                <wp:simplePos x="0" y="0"/>
                <wp:positionH relativeFrom="column">
                  <wp:posOffset>3328670</wp:posOffset>
                </wp:positionH>
                <wp:positionV relativeFrom="paragraph">
                  <wp:posOffset>713105</wp:posOffset>
                </wp:positionV>
                <wp:extent cx="2125980" cy="1143000"/>
                <wp:effectExtent l="0" t="0" r="0" b="0"/>
                <wp:wrapNone/>
                <wp:docPr id="473" name="Group 4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1143000"/>
                          <a:chOff x="6381" y="3964"/>
                          <a:chExt cx="3348" cy="1800"/>
                        </a:xfrm>
                      </wpg:grpSpPr>
                      <wps:wsp>
                        <wps:cNvPr id="474" name="Text Box 4576"/>
                        <wps:cNvSpPr txBox="1">
                          <a:spLocks noChangeArrowheads="1"/>
                        </wps:cNvSpPr>
                        <wps:spPr bwMode="auto">
                          <a:xfrm>
                            <a:off x="8721" y="396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714276" w14:textId="77777777" w:rsidR="00B05D68" w:rsidRDefault="00B05D68" w:rsidP="00185FFE">
                              <w:pPr>
                                <w:jc w:val="center"/>
                              </w:pPr>
                              <w:r>
                                <w:t>Print</w:t>
                              </w:r>
                            </w:p>
                          </w:txbxContent>
                        </wps:txbx>
                        <wps:bodyPr rot="0" vert="horz" wrap="square" lIns="91440" tIns="18288" rIns="91440" bIns="18288" anchor="t" anchorCtr="0" upright="1">
                          <a:noAutofit/>
                        </wps:bodyPr>
                      </wps:wsp>
                      <wps:wsp>
                        <wps:cNvPr id="475" name="Freeform 4577"/>
                        <wps:cNvSpPr>
                          <a:spLocks/>
                        </wps:cNvSpPr>
                        <wps:spPr bwMode="auto">
                          <a:xfrm>
                            <a:off x="6381" y="4144"/>
                            <a:ext cx="2340" cy="162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C0E0B" id="Group 4575" o:spid="_x0000_s1394" style="position:absolute;left:0;text-align:left;margin-left:262.1pt;margin-top:56.15pt;width:167.4pt;height:90pt;z-index:251674624;mso-position-horizontal-relative:text;mso-position-vertical-relative:text" coordorigin="6381,3964" coordsize="3348,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">
                <v:shape id="Text Box 4576" o:spid="_x0000_s1395" type="#_x0000_t202" style="position:absolute;left:8721;top:396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" strokecolor="red" strokeweight="1.5pt">
                  <v:textbox inset=",1.44pt,,1.44pt">
                    <w:txbxContent>
                      <w:p w14:paraId="1D714276" w14:textId="77777777" w:rsidR="00B05D68" w:rsidRDefault="00B05D68" w:rsidP="00185FFE">
                        <w:pPr>
                          <w:jc w:val="center"/>
                        </w:pPr>
                        <w:r>
                          <w:t>Print</w:t>
                        </w:r>
                      </w:p>
                    </w:txbxContent>
                  </v:textbox>
                </v:shape>
                <v:shape id="Freeform 4577" o:spid="_x0000_s1396" style="position:absolute;left:6381;top:4144;width:2340;height:162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" path="m2160,2l,,,1262e" filled="f" strokecolor="red" strokeweight="1.5pt">
                  <v:stroke endarrow="block"/>
                  <v:path arrowok="t" o:connecttype="custom" o:connectlocs="2340,3;0,0;0,1620"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76672" behindDoc="0" locked="0" layoutInCell="1" allowOverlap="1" wp14:anchorId="4E101718" wp14:editId="4E3922BC">
                <wp:simplePos x="0" y="0"/>
                <wp:positionH relativeFrom="column">
                  <wp:posOffset>4357370</wp:posOffset>
                </wp:positionH>
                <wp:positionV relativeFrom="paragraph">
                  <wp:posOffset>1513205</wp:posOffset>
                </wp:positionV>
                <wp:extent cx="1097280" cy="342900"/>
                <wp:effectExtent l="0" t="0" r="0" b="0"/>
                <wp:wrapNone/>
                <wp:docPr id="467"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7280" cy="342900"/>
                          <a:chOff x="8001" y="5224"/>
                          <a:chExt cx="1728" cy="540"/>
                        </a:xfrm>
                      </wpg:grpSpPr>
                      <wps:wsp>
                        <wps:cNvPr id="468" name="Text Box 4582"/>
                        <wps:cNvSpPr txBox="1">
                          <a:spLocks noChangeArrowheads="1"/>
                        </wps:cNvSpPr>
                        <wps:spPr bwMode="auto">
                          <a:xfrm>
                            <a:off x="8721" y="522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32335B" w14:textId="77777777" w:rsidR="00B05D68" w:rsidRDefault="00B05D68" w:rsidP="00185FFE">
                              <w:pPr>
                                <w:jc w:val="center"/>
                              </w:pPr>
                              <w:r>
                                <w:t>Cancel</w:t>
                              </w:r>
                            </w:p>
                          </w:txbxContent>
                        </wps:txbx>
                        <wps:bodyPr rot="0" vert="horz" wrap="square" lIns="91440" tIns="18288" rIns="91440" bIns="18288" anchor="t" anchorCtr="0" upright="1">
                          <a:noAutofit/>
                        </wps:bodyPr>
                      </wps:wsp>
                      <wps:wsp>
                        <wps:cNvPr id="469" name="Freeform 4583"/>
                        <wps:cNvSpPr>
                          <a:spLocks/>
                        </wps:cNvSpPr>
                        <wps:spPr bwMode="auto">
                          <a:xfrm>
                            <a:off x="8001" y="5404"/>
                            <a:ext cx="720" cy="360"/>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101718" id="Group 4581" o:spid="_x0000_s1397" style="position:absolute;left:0;text-align:left;margin-left:343.1pt;margin-top:119.15pt;width:86.4pt;height:27pt;z-index:251676672;mso-position-horizontal-relative:text;mso-position-vertical-relative:text" coordorigin="8001,5224" coordsize="172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">
                <v:shape id="Text Box 4582" o:spid="_x0000_s1398" type="#_x0000_t202" style="position:absolute;left:8721;top:522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" strokecolor="red" strokeweight="1.5pt">
                  <v:textbox inset=",1.44pt,,1.44pt">
                    <w:txbxContent>
                      <w:p w14:paraId="4132335B" w14:textId="77777777" w:rsidR="00B05D68" w:rsidRDefault="00B05D68" w:rsidP="00185FFE">
                        <w:pPr>
                          <w:jc w:val="center"/>
                        </w:pPr>
                        <w:r>
                          <w:t>Cancel</w:t>
                        </w:r>
                      </w:p>
                    </w:txbxContent>
                  </v:textbox>
                </v:shape>
                <v:shape id="Freeform 4583" o:spid="_x0000_s1399" style="position:absolute;left:8001;top:5404;width:720;height:360;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" path="m2160,2l,,,1262e" filled="f" strokecolor="red" strokeweight="1.5pt">
                  <v:stroke endarrow="block"/>
                  <v:path arrowok="t" o:connecttype="custom" o:connectlocs="720,1;0,0;0,360" o:connectangles="0,0,0"/>
                </v:shape>
              </v:group>
            </w:pict>
          </mc:Fallback>
        </mc:AlternateContent>
      </w:r>
      <w:r w:rsidR="00DD450D" w:rsidRPr="00ED44B3">
        <w:rPr>
          <w:noProof/>
        </w:rPr>
        <w:drawing>
          <wp:inline distT="0" distB="0" distL="0" distR="0" wp14:anchorId="35349DAA" wp14:editId="00F675B8">
            <wp:extent cx="3263900" cy="2133600"/>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63900" cy="2133600"/>
                    </a:xfrm>
                    <a:prstGeom prst="rect">
                      <a:avLst/>
                    </a:prstGeom>
                    <a:noFill/>
                    <a:ln>
                      <a:noFill/>
                    </a:ln>
                  </pic:spPr>
                </pic:pic>
              </a:graphicData>
            </a:graphic>
          </wp:inline>
        </w:drawing>
      </w:r>
    </w:p>
    <w:p w14:paraId="3DE9132F" w14:textId="4442B0BD" w:rsidR="00185FFE" w:rsidRPr="00185FFE" w:rsidRDefault="00185FFE" w:rsidP="00185FFE">
      <w:pPr>
        <w:spacing w:before="20" w:after="20"/>
        <w:jc w:val="center"/>
        <w:rPr>
          <w:rFonts w:ascii="Trebuchet MS" w:hAnsi="Trebuchet MS"/>
          <w:bCs/>
          <w:color w:val="FF0000"/>
          <w:sz w:val="24"/>
          <w:szCs w:val="24"/>
        </w:rPr>
      </w:pPr>
      <w:bookmarkStart w:id="1918" w:name="_Ref186043960"/>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A7D53">
        <w:rPr>
          <w:rFonts w:ascii="Arial" w:hAnsi="Arial"/>
          <w:bCs/>
          <w:noProof/>
          <w:sz w:val="16"/>
        </w:rPr>
        <w:t>76</w:t>
      </w:r>
      <w:r w:rsidRPr="00185FFE">
        <w:rPr>
          <w:rFonts w:ascii="Arial" w:hAnsi="Arial"/>
          <w:bCs/>
          <w:sz w:val="16"/>
        </w:rPr>
        <w:fldChar w:fldCharType="end"/>
      </w:r>
      <w:bookmarkEnd w:id="1918"/>
      <w:r w:rsidRPr="00185FFE">
        <w:rPr>
          <w:rFonts w:ascii="Arial" w:hAnsi="Arial"/>
          <w:bCs/>
          <w:sz w:val="16"/>
        </w:rPr>
        <w:t>: Profile Print Format #1 Options</w:t>
      </w:r>
      <w:r w:rsidR="00AF37F1">
        <w:rPr>
          <w:rFonts w:ascii="Arial" w:hAnsi="Arial"/>
          <w:bCs/>
          <w:sz w:val="16"/>
        </w:rPr>
        <w:t xml:space="preserve"> </w:t>
      </w:r>
    </w:p>
    <w:p w14:paraId="3191C5D8" w14:textId="77777777" w:rsidR="00185FFE" w:rsidRPr="00185FFE" w:rsidRDefault="00185FFE" w:rsidP="00185FFE"/>
    <w:p w14:paraId="405FCC28" w14:textId="77777777" w:rsidR="004601D1" w:rsidRPr="00185FFE" w:rsidRDefault="00706E3F" w:rsidP="00A97125">
      <w:pPr>
        <w:numPr>
          <w:ilvl w:val="0"/>
          <w:numId w:val="127"/>
        </w:numPr>
      </w:pPr>
      <w:r>
        <w:t>C</w:t>
      </w:r>
      <w:r w:rsidR="00185FFE" w:rsidRPr="00185FFE">
        <w:t>heck the items you wish to include on your profile printout.</w:t>
      </w:r>
      <w:r w:rsidR="004601D1">
        <w:t xml:space="preserve"> </w:t>
      </w:r>
    </w:p>
    <w:p w14:paraId="3627E875" w14:textId="77777777" w:rsidR="00185FFE" w:rsidRPr="00185FFE" w:rsidRDefault="00185FFE" w:rsidP="00A97125">
      <w:pPr>
        <w:numPr>
          <w:ilvl w:val="0"/>
          <w:numId w:val="127"/>
        </w:numPr>
      </w:pPr>
      <w:r w:rsidRPr="00185FFE">
        <w:t xml:space="preserve">Press the </w:t>
      </w:r>
      <w:r w:rsidRPr="00185FFE">
        <w:rPr>
          <w:b/>
        </w:rPr>
        <w:t>Print</w:t>
      </w:r>
      <w:r w:rsidRPr="00185FFE">
        <w:t xml:space="preserve"> button to print the report.</w:t>
      </w:r>
    </w:p>
    <w:p w14:paraId="340DA6BF" w14:textId="44FE9735" w:rsidR="00185FFE" w:rsidRPr="00185FFE" w:rsidRDefault="00185FFE" w:rsidP="00A97125">
      <w:pPr>
        <w:numPr>
          <w:ilvl w:val="0"/>
          <w:numId w:val="127"/>
        </w:numPr>
      </w:pPr>
      <w:r w:rsidRPr="00185FFE">
        <w:t xml:space="preserve">Press the </w:t>
      </w:r>
      <w:r w:rsidRPr="00185FFE">
        <w:rPr>
          <w:b/>
        </w:rPr>
        <w:t>Print Preview Button</w:t>
      </w:r>
      <w:r w:rsidRPr="00185FFE">
        <w:t xml:space="preserve"> to display a preview of the report.  See </w:t>
      </w:r>
      <w:r w:rsidRPr="00185FFE">
        <w:fldChar w:fldCharType="begin"/>
      </w:r>
      <w:r w:rsidRPr="00185FFE">
        <w:instrText xml:space="preserve"> REF _Ref186043977 \h  \* MERGEFORMAT </w:instrText>
      </w:r>
      <w:r w:rsidRPr="00185FFE">
        <w:fldChar w:fldCharType="separate"/>
      </w:r>
      <w:r w:rsidR="007A7D53" w:rsidRPr="007A7D53">
        <w:t xml:space="preserve">Figure </w:t>
      </w:r>
      <w:r w:rsidR="007A7D53" w:rsidRPr="007A7D53">
        <w:rPr>
          <w:noProof/>
        </w:rPr>
        <w:t>77</w:t>
      </w:r>
      <w:r w:rsidRPr="00185FFE">
        <w:fldChar w:fldCharType="end"/>
      </w:r>
      <w:r w:rsidRPr="00185FFE">
        <w:t>.</w:t>
      </w:r>
    </w:p>
    <w:p w14:paraId="0AC2C9DA" w14:textId="77777777" w:rsidR="00185FFE" w:rsidRPr="00185FFE" w:rsidRDefault="00185FFE" w:rsidP="00185FFE"/>
    <w:p w14:paraId="6DC66937"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6A9FBF7C" wp14:editId="0A0ECB25">
            <wp:extent cx="5495544" cy="29738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5495544" cy="2973890"/>
                    </a:xfrm>
                    <a:prstGeom prst="rect">
                      <a:avLst/>
                    </a:prstGeom>
                    <a:noFill/>
                    <a:ln>
                      <a:noFill/>
                    </a:ln>
                  </pic:spPr>
                </pic:pic>
              </a:graphicData>
            </a:graphic>
          </wp:inline>
        </w:drawing>
      </w:r>
    </w:p>
    <w:p w14:paraId="6FBF4595" w14:textId="5FB8130F" w:rsidR="00185FFE" w:rsidRDefault="00185FFE" w:rsidP="00185FFE">
      <w:pPr>
        <w:spacing w:before="20" w:after="20"/>
        <w:jc w:val="center"/>
        <w:rPr>
          <w:rFonts w:ascii="Arial" w:hAnsi="Arial"/>
          <w:bCs/>
          <w:sz w:val="16"/>
        </w:rPr>
      </w:pPr>
      <w:bookmarkStart w:id="1919" w:name="_Ref186043977"/>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A7D53">
        <w:rPr>
          <w:rFonts w:ascii="Arial" w:hAnsi="Arial"/>
          <w:bCs/>
          <w:noProof/>
          <w:sz w:val="16"/>
        </w:rPr>
        <w:t>77</w:t>
      </w:r>
      <w:r w:rsidRPr="00185FFE">
        <w:rPr>
          <w:rFonts w:ascii="Arial" w:hAnsi="Arial"/>
          <w:bCs/>
          <w:sz w:val="16"/>
        </w:rPr>
        <w:fldChar w:fldCharType="end"/>
      </w:r>
      <w:bookmarkEnd w:id="1919"/>
      <w:r w:rsidRPr="00185FFE">
        <w:rPr>
          <w:rFonts w:ascii="Arial" w:hAnsi="Arial"/>
          <w:bCs/>
          <w:sz w:val="16"/>
        </w:rPr>
        <w:t xml:space="preserve">: Sample </w:t>
      </w:r>
      <w:r w:rsidR="002449C4">
        <w:rPr>
          <w:rFonts w:ascii="Arial" w:hAnsi="Arial"/>
          <w:bCs/>
          <w:sz w:val="16"/>
        </w:rPr>
        <w:t xml:space="preserve">Portrait </w:t>
      </w:r>
      <w:r w:rsidRPr="00185FFE">
        <w:rPr>
          <w:rFonts w:ascii="Arial" w:hAnsi="Arial"/>
          <w:bCs/>
          <w:sz w:val="16"/>
        </w:rPr>
        <w:t>Print</w:t>
      </w:r>
      <w:r w:rsidR="00D37ED9">
        <w:rPr>
          <w:rFonts w:ascii="Arial" w:hAnsi="Arial"/>
          <w:bCs/>
          <w:sz w:val="16"/>
        </w:rPr>
        <w:t xml:space="preserve"> Preview</w:t>
      </w:r>
    </w:p>
    <w:p w14:paraId="60EF2984" w14:textId="52188FB5" w:rsidR="00FE5B45" w:rsidRDefault="00FE5B45" w:rsidP="00185FFE">
      <w:pPr>
        <w:spacing w:before="20" w:after="20"/>
        <w:jc w:val="center"/>
        <w:rPr>
          <w:rFonts w:ascii="Arial" w:hAnsi="Arial"/>
          <w:bCs/>
          <w:sz w:val="16"/>
        </w:rPr>
      </w:pPr>
    </w:p>
    <w:p w14:paraId="134DFC08" w14:textId="745542E8" w:rsidR="00FE5B45" w:rsidRDefault="00FE5B45" w:rsidP="00185FFE">
      <w:pPr>
        <w:spacing w:before="20" w:after="20"/>
        <w:jc w:val="center"/>
        <w:rPr>
          <w:rFonts w:ascii="Trebuchet MS" w:hAnsi="Trebuchet MS"/>
          <w:bCs/>
          <w:color w:val="FF0000"/>
        </w:rPr>
      </w:pPr>
    </w:p>
    <w:p w14:paraId="05F4A40A" w14:textId="77777777" w:rsidR="00FE5B45" w:rsidRPr="00D37ED9" w:rsidRDefault="00FE5B45" w:rsidP="00185FFE">
      <w:pPr>
        <w:spacing w:before="20" w:after="20"/>
        <w:jc w:val="center"/>
        <w:rPr>
          <w:rFonts w:ascii="Trebuchet MS" w:hAnsi="Trebuchet MS"/>
          <w:bCs/>
          <w:color w:val="FF0000"/>
        </w:rPr>
      </w:pPr>
    </w:p>
    <w:p w14:paraId="17DD66D5" w14:textId="43AB1FBA" w:rsidR="00185FFE" w:rsidRPr="00185FFE" w:rsidRDefault="004601D1" w:rsidP="00D36D96">
      <w:pPr>
        <w:pStyle w:val="Heading2"/>
      </w:pPr>
      <w:bookmarkStart w:id="1920" w:name="_Toc353195461"/>
      <w:bookmarkStart w:id="1921" w:name="_Toc358296393"/>
      <w:bookmarkStart w:id="1922" w:name="_Toc358298558"/>
      <w:bookmarkStart w:id="1923" w:name="_Toc469335055"/>
      <w:bookmarkStart w:id="1924" w:name="_Toc504120485"/>
      <w:bookmarkStart w:id="1925" w:name="_Toc527644468"/>
      <w:bookmarkStart w:id="1926" w:name="_Toc528599567"/>
      <w:bookmarkStart w:id="1927" w:name="_Toc17993604"/>
      <w:bookmarkStart w:id="1928" w:name="_Toc37267325"/>
      <w:bookmarkStart w:id="1929" w:name="_Toc51666682"/>
      <w:bookmarkStart w:id="1930" w:name="_Toc51666891"/>
      <w:r w:rsidRPr="00A24EC7">
        <w:lastRenderedPageBreak/>
        <w:t>L</w:t>
      </w:r>
      <w:r w:rsidR="00185FFE" w:rsidRPr="00A24EC7">
        <w:t xml:space="preserve">andscape </w:t>
      </w:r>
      <w:r w:rsidR="00706E3F" w:rsidRPr="00A24EC7">
        <w:t>M</w:t>
      </w:r>
      <w:r w:rsidR="00185FFE" w:rsidRPr="00A24EC7">
        <w:t>ode</w:t>
      </w:r>
      <w:bookmarkEnd w:id="1920"/>
      <w:bookmarkEnd w:id="1921"/>
      <w:bookmarkEnd w:id="1922"/>
      <w:bookmarkEnd w:id="1923"/>
      <w:bookmarkEnd w:id="1924"/>
      <w:bookmarkEnd w:id="1925"/>
      <w:bookmarkEnd w:id="1926"/>
      <w:bookmarkEnd w:id="1927"/>
      <w:bookmarkEnd w:id="1928"/>
      <w:bookmarkEnd w:id="1929"/>
      <w:bookmarkEnd w:id="1930"/>
    </w:p>
    <w:p w14:paraId="23BEBD0B" w14:textId="77777777" w:rsidR="00185FFE" w:rsidRPr="00185FFE" w:rsidRDefault="00185FFE" w:rsidP="00185FFE"/>
    <w:p w14:paraId="6767034B" w14:textId="77777777" w:rsidR="00185FFE" w:rsidRPr="00185FFE" w:rsidRDefault="00950DE1" w:rsidP="004041D5">
      <w:pPr>
        <w:jc w:val="center"/>
        <w:rPr>
          <w:rFonts w:ascii="Arial" w:hAnsi="Arial"/>
          <w:sz w:val="16"/>
          <w:lang w:val="en"/>
        </w:rPr>
      </w:pPr>
      <w:r w:rsidRPr="00185FFE">
        <w:rPr>
          <w:rFonts w:ascii="Arial" w:hAnsi="Arial"/>
          <w:noProof/>
          <w:sz w:val="16"/>
        </w:rPr>
        <mc:AlternateContent>
          <mc:Choice Requires="wpg">
            <w:drawing>
              <wp:anchor distT="0" distB="0" distL="114300" distR="114300" simplePos="0" relativeHeight="251681792" behindDoc="0" locked="0" layoutInCell="1" allowOverlap="1" wp14:anchorId="4997150A" wp14:editId="7493FFDD">
                <wp:simplePos x="0" y="0"/>
                <wp:positionH relativeFrom="column">
                  <wp:posOffset>3937000</wp:posOffset>
                </wp:positionH>
                <wp:positionV relativeFrom="paragraph">
                  <wp:posOffset>1083310</wp:posOffset>
                </wp:positionV>
                <wp:extent cx="1663700" cy="750570"/>
                <wp:effectExtent l="76200" t="0" r="12700" b="49530"/>
                <wp:wrapNone/>
                <wp:docPr id="461" name="Group 4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0" cy="750570"/>
                          <a:chOff x="7461" y="3790"/>
                          <a:chExt cx="2620" cy="1182"/>
                        </a:xfrm>
                      </wpg:grpSpPr>
                      <wps:wsp>
                        <wps:cNvPr id="462" name="Text Box 4588"/>
                        <wps:cNvSpPr txBox="1">
                          <a:spLocks noChangeArrowheads="1"/>
                        </wps:cNvSpPr>
                        <wps:spPr bwMode="auto">
                          <a:xfrm>
                            <a:off x="9073" y="3790"/>
                            <a:ext cx="1008" cy="576"/>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14232" w14:textId="77777777" w:rsidR="00B05D68" w:rsidRDefault="00B05D68" w:rsidP="00185FFE">
                              <w:pPr>
                                <w:jc w:val="center"/>
                              </w:pPr>
                              <w:r>
                                <w:t>Print</w:t>
                              </w:r>
                            </w:p>
                            <w:p w14:paraId="29F5438B" w14:textId="77777777" w:rsidR="00B05D68" w:rsidRDefault="00B05D68" w:rsidP="00185FFE">
                              <w:pPr>
                                <w:jc w:val="center"/>
                              </w:pPr>
                              <w:r>
                                <w:t>Preview</w:t>
                              </w:r>
                            </w:p>
                          </w:txbxContent>
                        </wps:txbx>
                        <wps:bodyPr rot="0" vert="horz" wrap="square" lIns="91440" tIns="18288" rIns="91440" bIns="18288" anchor="t" anchorCtr="0" upright="1">
                          <a:noAutofit/>
                        </wps:bodyPr>
                      </wps:wsp>
                      <wps:wsp>
                        <wps:cNvPr id="463" name="Freeform 4589"/>
                        <wps:cNvSpPr>
                          <a:spLocks/>
                        </wps:cNvSpPr>
                        <wps:spPr bwMode="auto">
                          <a:xfrm>
                            <a:off x="7461" y="4050"/>
                            <a:ext cx="1612" cy="922"/>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7150A" id="Group 4587" o:spid="_x0000_s1400" style="position:absolute;left:0;text-align:left;margin-left:310pt;margin-top:85.3pt;width:131pt;height:59.1pt;z-index:251681792;mso-position-horizontal-relative:text;mso-position-vertical-relative:text" coordorigin="7461,3790" coordsize="2620,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">
                <v:shape id="Text Box 4588" o:spid="_x0000_s1401" type="#_x0000_t202" style="position:absolute;left:9073;top:3790;width:1008;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" strokecolor="red" strokeweight="1.5pt">
                  <v:textbox inset=",1.44pt,,1.44pt">
                    <w:txbxContent>
                      <w:p w14:paraId="2F214232" w14:textId="77777777" w:rsidR="00B05D68" w:rsidRDefault="00B05D68" w:rsidP="00185FFE">
                        <w:pPr>
                          <w:jc w:val="center"/>
                        </w:pPr>
                        <w:r>
                          <w:t>Print</w:t>
                        </w:r>
                      </w:p>
                      <w:p w14:paraId="29F5438B" w14:textId="77777777" w:rsidR="00B05D68" w:rsidRDefault="00B05D68" w:rsidP="00185FFE">
                        <w:pPr>
                          <w:jc w:val="center"/>
                        </w:pPr>
                        <w:r>
                          <w:t>Preview</w:t>
                        </w:r>
                      </w:p>
                    </w:txbxContent>
                  </v:textbox>
                </v:shape>
                <v:shape id="Freeform 4589" o:spid="_x0000_s1402" style="position:absolute;left:7461;top:4050;width:1612;height:922;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" path="m2160,2l,,,1262e" filled="f" strokecolor="red" strokeweight="1.5pt">
                  <v:stroke endarrow="block"/>
                  <v:path arrowok="t" o:connecttype="custom" o:connectlocs="1612,1;0,0;0,922" o:connectangles="0,0,0"/>
                </v:shape>
              </v:group>
            </w:pict>
          </mc:Fallback>
        </mc:AlternateContent>
      </w:r>
      <w:r w:rsidRPr="00185FFE">
        <w:rPr>
          <w:rFonts w:ascii="Arial" w:hAnsi="Arial"/>
          <w:noProof/>
          <w:sz w:val="16"/>
        </w:rPr>
        <mc:AlternateContent>
          <mc:Choice Requires="wpg">
            <w:drawing>
              <wp:anchor distT="0" distB="0" distL="114300" distR="114300" simplePos="0" relativeHeight="251678720" behindDoc="0" locked="0" layoutInCell="1" allowOverlap="1" wp14:anchorId="0F46D323" wp14:editId="6CCBBA2E">
                <wp:simplePos x="0" y="0"/>
                <wp:positionH relativeFrom="column">
                  <wp:posOffset>3365500</wp:posOffset>
                </wp:positionH>
                <wp:positionV relativeFrom="paragraph">
                  <wp:posOffset>759460</wp:posOffset>
                </wp:positionV>
                <wp:extent cx="2228850" cy="1069340"/>
                <wp:effectExtent l="76200" t="0" r="19050" b="54610"/>
                <wp:wrapNone/>
                <wp:docPr id="449"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1069340"/>
                          <a:chOff x="6381" y="3317"/>
                          <a:chExt cx="3510" cy="1684"/>
                        </a:xfrm>
                      </wpg:grpSpPr>
                      <wps:wsp>
                        <wps:cNvPr id="459" name="Text Box 4585"/>
                        <wps:cNvSpPr txBox="1">
                          <a:spLocks noChangeArrowheads="1"/>
                        </wps:cNvSpPr>
                        <wps:spPr bwMode="auto">
                          <a:xfrm>
                            <a:off x="8883" y="3317"/>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53267C" w14:textId="77777777" w:rsidR="00B05D68" w:rsidRDefault="00B05D68" w:rsidP="00185FFE">
                              <w:pPr>
                                <w:jc w:val="center"/>
                              </w:pPr>
                              <w:r>
                                <w:t>Print</w:t>
                              </w:r>
                            </w:p>
                          </w:txbxContent>
                        </wps:txbx>
                        <wps:bodyPr rot="0" vert="horz" wrap="square" lIns="91440" tIns="18288" rIns="91440" bIns="18288" anchor="t" anchorCtr="0" upright="1">
                          <a:noAutofit/>
                        </wps:bodyPr>
                      </wps:wsp>
                      <wps:wsp>
                        <wps:cNvPr id="460" name="Freeform 4586"/>
                        <wps:cNvSpPr>
                          <a:spLocks/>
                        </wps:cNvSpPr>
                        <wps:spPr bwMode="auto">
                          <a:xfrm>
                            <a:off x="6381" y="3477"/>
                            <a:ext cx="2512" cy="1524"/>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6D323" id="Group 4584" o:spid="_x0000_s1403" style="position:absolute;left:0;text-align:left;margin-left:265pt;margin-top:59.8pt;width:175.5pt;height:84.2pt;z-index:251678720;mso-position-horizontal-relative:text;mso-position-vertical-relative:text" coordorigin="6381,3317" coordsize="3510,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">
                <v:shape id="Text Box 4585" o:spid="_x0000_s1404" type="#_x0000_t202" style="position:absolute;left:8883;top:3317;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" strokecolor="red" strokeweight="1.5pt">
                  <v:textbox inset=",1.44pt,,1.44pt">
                    <w:txbxContent>
                      <w:p w14:paraId="7653267C" w14:textId="77777777" w:rsidR="00B05D68" w:rsidRDefault="00B05D68" w:rsidP="00185FFE">
                        <w:pPr>
                          <w:jc w:val="center"/>
                        </w:pPr>
                        <w:r>
                          <w:t>Print</w:t>
                        </w:r>
                      </w:p>
                    </w:txbxContent>
                  </v:textbox>
                </v:shape>
                <v:shape id="Freeform 4586" o:spid="_x0000_s1405" style="position:absolute;left:6381;top:3477;width:2512;height:1524;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" path="m2160,2l,,,1262e" filled="f" strokecolor="red" strokeweight="1.5pt">
                  <v:stroke endarrow="block"/>
                  <v:path arrowok="t" o:connecttype="custom" o:connectlocs="2512,2;0,0;0,1524" o:connectangles="0,0,0"/>
                </v:shape>
              </v:group>
            </w:pict>
          </mc:Fallback>
        </mc:AlternateContent>
      </w:r>
      <w:r w:rsidR="00DD450D" w:rsidRPr="00185FFE">
        <w:rPr>
          <w:rFonts w:ascii="Arial" w:hAnsi="Arial"/>
          <w:noProof/>
          <w:sz w:val="16"/>
        </w:rPr>
        <mc:AlternateContent>
          <mc:Choice Requires="wpg">
            <w:drawing>
              <wp:anchor distT="0" distB="0" distL="114300" distR="114300" simplePos="0" relativeHeight="251684864" behindDoc="0" locked="0" layoutInCell="1" allowOverlap="1" wp14:anchorId="538274F5" wp14:editId="5EB266BA">
                <wp:simplePos x="0" y="0"/>
                <wp:positionH relativeFrom="column">
                  <wp:posOffset>4457700</wp:posOffset>
                </wp:positionH>
                <wp:positionV relativeFrom="paragraph">
                  <wp:posOffset>1534160</wp:posOffset>
                </wp:positionV>
                <wp:extent cx="1143000" cy="297180"/>
                <wp:effectExtent l="0" t="0" r="0" b="0"/>
                <wp:wrapNone/>
                <wp:docPr id="464" name="Group 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8541" y="4504"/>
                          <a:chExt cx="1800" cy="468"/>
                        </a:xfrm>
                      </wpg:grpSpPr>
                      <wps:wsp>
                        <wps:cNvPr id="465" name="Text Box 4591"/>
                        <wps:cNvSpPr txBox="1">
                          <a:spLocks noChangeArrowheads="1"/>
                        </wps:cNvSpPr>
                        <wps:spPr bwMode="auto">
                          <a:xfrm>
                            <a:off x="9333" y="4504"/>
                            <a:ext cx="1008" cy="360"/>
                          </a:xfrm>
                          <a:prstGeom prst="rect">
                            <a:avLst/>
                          </a:prstGeom>
                          <a:solidFill>
                            <a:srgbClr val="FFFFFF"/>
                          </a:solidFill>
                          <a:ln w="19050"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92465F" w14:textId="77777777" w:rsidR="00B05D68" w:rsidRDefault="00B05D68" w:rsidP="00185FFE">
                              <w:pPr>
                                <w:jc w:val="center"/>
                              </w:pPr>
                              <w:r>
                                <w:t>Cancel</w:t>
                              </w:r>
                            </w:p>
                          </w:txbxContent>
                        </wps:txbx>
                        <wps:bodyPr rot="0" vert="horz" wrap="square" lIns="91440" tIns="18288" rIns="91440" bIns="18288" anchor="t" anchorCtr="0" upright="1">
                          <a:noAutofit/>
                        </wps:bodyPr>
                      </wps:wsp>
                      <wps:wsp>
                        <wps:cNvPr id="466" name="Freeform 4592"/>
                        <wps:cNvSpPr>
                          <a:spLocks/>
                        </wps:cNvSpPr>
                        <wps:spPr bwMode="auto">
                          <a:xfrm>
                            <a:off x="8541" y="4684"/>
                            <a:ext cx="792" cy="288"/>
                          </a:xfrm>
                          <a:custGeom>
                            <a:avLst/>
                            <a:gdLst>
                              <a:gd name="T0" fmla="*/ 2160 w 2160"/>
                              <a:gd name="T1" fmla="*/ 2 h 1262"/>
                              <a:gd name="T2" fmla="*/ 0 w 2160"/>
                              <a:gd name="T3" fmla="*/ 0 h 1262"/>
                              <a:gd name="T4" fmla="*/ 0 w 2160"/>
                              <a:gd name="T5" fmla="*/ 1262 h 1262"/>
                            </a:gdLst>
                            <a:ahLst/>
                            <a:cxnLst>
                              <a:cxn ang="0">
                                <a:pos x="T0" y="T1"/>
                              </a:cxn>
                              <a:cxn ang="0">
                                <a:pos x="T2" y="T3"/>
                              </a:cxn>
                              <a:cxn ang="0">
                                <a:pos x="T4" y="T5"/>
                              </a:cxn>
                            </a:cxnLst>
                            <a:rect l="0" t="0" r="r" b="b"/>
                            <a:pathLst>
                              <a:path w="2160" h="1262">
                                <a:moveTo>
                                  <a:pt x="2160" y="2"/>
                                </a:moveTo>
                                <a:lnTo>
                                  <a:pt x="0" y="0"/>
                                </a:lnTo>
                                <a:lnTo>
                                  <a:pt x="0" y="1262"/>
                                </a:lnTo>
                              </a:path>
                            </a:pathLst>
                          </a:custGeom>
                          <a:noFill/>
                          <a:ln w="19050" cap="flat" cmpd="sng">
                            <a:solidFill>
                              <a:srgbClr val="FF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8274F5" id="Group 4590" o:spid="_x0000_s1406" style="position:absolute;left:0;text-align:left;margin-left:351pt;margin-top:120.8pt;width:90pt;height:23.4pt;z-index:251684864;mso-position-horizontal-relative:text;mso-position-vertical-relative:text" coordorigin="8541,4504" coordsize="18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">
                <v:shape id="Text Box 4591" o:spid="_x0000_s1407" type="#_x0000_t202" style="position:absolute;left:9333;top:4504;width:10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" strokecolor="red" strokeweight="1.5pt">
                  <v:textbox inset=",1.44pt,,1.44pt">
                    <w:txbxContent>
                      <w:p w14:paraId="2192465F" w14:textId="77777777" w:rsidR="00B05D68" w:rsidRDefault="00B05D68" w:rsidP="00185FFE">
                        <w:pPr>
                          <w:jc w:val="center"/>
                        </w:pPr>
                        <w:r>
                          <w:t>Cancel</w:t>
                        </w:r>
                      </w:p>
                    </w:txbxContent>
                  </v:textbox>
                </v:shape>
                <v:shape id="Freeform 4592" o:spid="_x0000_s1408" style="position:absolute;left:8541;top:4684;width:792;height:288;visibility:visible;mso-wrap-style:square;v-text-anchor:top" coordsize="216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" path="m2160,2l,,,1262e" filled="f" strokecolor="red" strokeweight="1.5pt">
                  <v:stroke endarrow="block"/>
                  <v:path arrowok="t" o:connecttype="custom" o:connectlocs="792,0;0,0;0,288" o:connectangles="0,0,0"/>
                </v:shape>
              </v:group>
            </w:pict>
          </mc:Fallback>
        </mc:AlternateContent>
      </w:r>
      <w:r w:rsidR="00DD450D" w:rsidRPr="00ED44B3">
        <w:rPr>
          <w:noProof/>
        </w:rPr>
        <w:drawing>
          <wp:inline distT="0" distB="0" distL="0" distR="0" wp14:anchorId="478812A5" wp14:editId="7D1BDCB0">
            <wp:extent cx="3238500" cy="2127250"/>
            <wp:effectExtent l="0" t="0" r="0" b="635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238500" cy="2127250"/>
                    </a:xfrm>
                    <a:prstGeom prst="rect">
                      <a:avLst/>
                    </a:prstGeom>
                    <a:noFill/>
                    <a:ln>
                      <a:noFill/>
                    </a:ln>
                  </pic:spPr>
                </pic:pic>
              </a:graphicData>
            </a:graphic>
          </wp:inline>
        </w:drawing>
      </w:r>
    </w:p>
    <w:p w14:paraId="03A2724C" w14:textId="193CE66C" w:rsidR="00185FFE" w:rsidRPr="00185FFE" w:rsidRDefault="00185FFE" w:rsidP="00185FFE">
      <w:pPr>
        <w:spacing w:before="20" w:after="20"/>
        <w:jc w:val="center"/>
        <w:rPr>
          <w:rFonts w:ascii="Arial" w:hAnsi="Arial"/>
          <w:bCs/>
          <w:sz w:val="16"/>
        </w:rPr>
      </w:pPr>
      <w:bookmarkStart w:id="1931" w:name="_Ref186044005"/>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A7D53">
        <w:rPr>
          <w:rFonts w:ascii="Arial" w:hAnsi="Arial"/>
          <w:bCs/>
          <w:noProof/>
          <w:sz w:val="16"/>
        </w:rPr>
        <w:t>78</w:t>
      </w:r>
      <w:r w:rsidRPr="00185FFE">
        <w:rPr>
          <w:rFonts w:ascii="Arial" w:hAnsi="Arial"/>
          <w:bCs/>
          <w:sz w:val="16"/>
        </w:rPr>
        <w:fldChar w:fldCharType="end"/>
      </w:r>
      <w:bookmarkEnd w:id="1931"/>
      <w:r w:rsidRPr="00185FFE">
        <w:rPr>
          <w:rFonts w:ascii="Arial" w:hAnsi="Arial"/>
          <w:bCs/>
          <w:sz w:val="16"/>
        </w:rPr>
        <w:t xml:space="preserve">: Profile Print </w:t>
      </w:r>
      <w:r w:rsidR="002449C4">
        <w:rPr>
          <w:rFonts w:ascii="Arial" w:hAnsi="Arial"/>
          <w:bCs/>
          <w:sz w:val="16"/>
        </w:rPr>
        <w:t>Portrait</w:t>
      </w:r>
      <w:r w:rsidRPr="00185FFE">
        <w:rPr>
          <w:rFonts w:ascii="Arial" w:hAnsi="Arial"/>
          <w:bCs/>
          <w:sz w:val="16"/>
        </w:rPr>
        <w:t xml:space="preserve"> Options</w:t>
      </w:r>
      <w:r w:rsidR="00796D3D">
        <w:rPr>
          <w:rFonts w:ascii="Arial" w:hAnsi="Arial"/>
          <w:bCs/>
          <w:sz w:val="16"/>
        </w:rPr>
        <w:t xml:space="preserve"> </w:t>
      </w:r>
    </w:p>
    <w:p w14:paraId="0A07818A" w14:textId="77777777" w:rsidR="00185FFE" w:rsidRPr="00185FFE" w:rsidRDefault="00185FFE" w:rsidP="00185FFE"/>
    <w:p w14:paraId="5D0139E3" w14:textId="77777777" w:rsidR="00185FFE" w:rsidRPr="00185FFE" w:rsidRDefault="00185FFE" w:rsidP="00185FFE">
      <w:r w:rsidRPr="00185FFE">
        <w:t xml:space="preserve">Below are the additional options available with </w:t>
      </w:r>
      <w:r w:rsidR="004601D1" w:rsidRPr="00706E3F">
        <w:t>Landscape mode</w:t>
      </w:r>
      <w:r w:rsidRPr="00706E3F">
        <w:t>:</w:t>
      </w:r>
    </w:p>
    <w:p w14:paraId="1316A07F" w14:textId="77777777" w:rsidR="00185FFE" w:rsidRPr="00185FFE" w:rsidRDefault="00185FFE" w:rsidP="00185FFE"/>
    <w:p w14:paraId="6617D23F" w14:textId="77777777" w:rsidR="00185FFE" w:rsidRPr="00185FFE" w:rsidRDefault="00185FFE" w:rsidP="00A97125">
      <w:pPr>
        <w:numPr>
          <w:ilvl w:val="0"/>
          <w:numId w:val="128"/>
        </w:numPr>
      </w:pPr>
      <w:r w:rsidRPr="00185FFE">
        <w:rPr>
          <w:b/>
        </w:rPr>
        <w:t>Memo Box</w:t>
      </w:r>
      <w:r w:rsidRPr="00185FFE">
        <w:t xml:space="preserve"> –Enables/Disables a Memo Box area for Draft, Review and Approval Signatures and Dates.</w:t>
      </w:r>
    </w:p>
    <w:p w14:paraId="3AE997E0" w14:textId="77777777" w:rsidR="00185FFE" w:rsidRPr="00185FFE" w:rsidRDefault="00185FFE" w:rsidP="00A97125">
      <w:pPr>
        <w:numPr>
          <w:ilvl w:val="0"/>
          <w:numId w:val="128"/>
        </w:numPr>
      </w:pPr>
      <w:r w:rsidRPr="00185FFE">
        <w:rPr>
          <w:b/>
        </w:rPr>
        <w:t>Lead Free Logo</w:t>
      </w:r>
      <w:r w:rsidRPr="00185FFE">
        <w:t xml:space="preserve"> – Enables/Disables the Lead-Free Logo display area.</w:t>
      </w:r>
    </w:p>
    <w:p w14:paraId="2E742FD0" w14:textId="77777777" w:rsidR="00185FFE" w:rsidRPr="00185FFE" w:rsidRDefault="00185FFE" w:rsidP="00A97125">
      <w:pPr>
        <w:numPr>
          <w:ilvl w:val="0"/>
          <w:numId w:val="128"/>
        </w:numPr>
      </w:pPr>
      <w:r w:rsidRPr="00185FFE">
        <w:rPr>
          <w:b/>
        </w:rPr>
        <w:t>Lead Free Logo Path</w:t>
      </w:r>
      <w:r w:rsidRPr="00185FFE">
        <w:t xml:space="preserve"> – When “Lead Free Logo” is enabled, specify the path to any BMP image file that you want to appear in the </w:t>
      </w:r>
      <w:proofErr w:type="gramStart"/>
      <w:r w:rsidRPr="00185FFE">
        <w:t>Lead Free</w:t>
      </w:r>
      <w:proofErr w:type="gramEnd"/>
      <w:r w:rsidRPr="00185FFE">
        <w:t xml:space="preserve"> Lo</w:t>
      </w:r>
      <w:r w:rsidR="00706E3F">
        <w:t xml:space="preserve">go display area on the report. </w:t>
      </w:r>
    </w:p>
    <w:p w14:paraId="3A5B0452" w14:textId="77777777" w:rsidR="00185FFE" w:rsidRPr="00185FFE" w:rsidRDefault="00185FFE" w:rsidP="00185FFE"/>
    <w:p w14:paraId="50C19BC0" w14:textId="77777777" w:rsidR="00185FFE" w:rsidRPr="00185FFE" w:rsidRDefault="00DD450D" w:rsidP="00185FFE">
      <w:pPr>
        <w:keepNext/>
        <w:jc w:val="center"/>
        <w:rPr>
          <w:rFonts w:ascii="Arial" w:hAnsi="Arial"/>
          <w:sz w:val="16"/>
          <w:lang w:val="en"/>
        </w:rPr>
      </w:pPr>
      <w:r>
        <w:rPr>
          <w:rFonts w:ascii="Arial" w:hAnsi="Arial"/>
          <w:noProof/>
          <w:sz w:val="16"/>
        </w:rPr>
        <w:drawing>
          <wp:inline distT="0" distB="0" distL="0" distR="0" wp14:anchorId="19B7A857" wp14:editId="30EE3417">
            <wp:extent cx="5495544"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5495544" cy="2971800"/>
                    </a:xfrm>
                    <a:prstGeom prst="rect">
                      <a:avLst/>
                    </a:prstGeom>
                    <a:noFill/>
                    <a:ln>
                      <a:noFill/>
                    </a:ln>
                  </pic:spPr>
                </pic:pic>
              </a:graphicData>
            </a:graphic>
          </wp:inline>
        </w:drawing>
      </w:r>
    </w:p>
    <w:p w14:paraId="2E80E60C" w14:textId="261B5646" w:rsidR="00185FFE" w:rsidRPr="002F1C35" w:rsidRDefault="00185FFE" w:rsidP="00185FFE">
      <w:pPr>
        <w:spacing w:before="20" w:after="20"/>
        <w:jc w:val="center"/>
        <w:rPr>
          <w:rFonts w:ascii="Trebuchet MS" w:hAnsi="Trebuchet MS"/>
          <w:bCs/>
          <w:color w:val="FF0000"/>
        </w:rPr>
      </w:pPr>
      <w:bookmarkStart w:id="1932" w:name="_Ref186044023"/>
      <w:r w:rsidRPr="00185FFE">
        <w:rPr>
          <w:rFonts w:ascii="Arial" w:hAnsi="Arial"/>
          <w:bCs/>
          <w:sz w:val="16"/>
        </w:rPr>
        <w:t xml:space="preserve">Figure </w:t>
      </w:r>
      <w:r w:rsidRPr="00185FFE">
        <w:rPr>
          <w:rFonts w:ascii="Arial" w:hAnsi="Arial"/>
          <w:bCs/>
          <w:sz w:val="16"/>
        </w:rPr>
        <w:fldChar w:fldCharType="begin"/>
      </w:r>
      <w:r w:rsidRPr="00185FFE">
        <w:rPr>
          <w:rFonts w:ascii="Arial" w:hAnsi="Arial"/>
          <w:bCs/>
          <w:sz w:val="16"/>
        </w:rPr>
        <w:instrText xml:space="preserve"> SEQ Figure \* ARABIC </w:instrText>
      </w:r>
      <w:r w:rsidRPr="00185FFE">
        <w:rPr>
          <w:rFonts w:ascii="Arial" w:hAnsi="Arial"/>
          <w:bCs/>
          <w:sz w:val="16"/>
        </w:rPr>
        <w:fldChar w:fldCharType="separate"/>
      </w:r>
      <w:r w:rsidR="007A7D53">
        <w:rPr>
          <w:rFonts w:ascii="Arial" w:hAnsi="Arial"/>
          <w:bCs/>
          <w:noProof/>
          <w:sz w:val="16"/>
        </w:rPr>
        <w:t>79</w:t>
      </w:r>
      <w:r w:rsidRPr="00185FFE">
        <w:rPr>
          <w:rFonts w:ascii="Arial" w:hAnsi="Arial"/>
          <w:bCs/>
          <w:sz w:val="16"/>
        </w:rPr>
        <w:fldChar w:fldCharType="end"/>
      </w:r>
      <w:bookmarkEnd w:id="1932"/>
      <w:r w:rsidRPr="00185FFE">
        <w:rPr>
          <w:rFonts w:ascii="Arial" w:hAnsi="Arial"/>
          <w:bCs/>
          <w:sz w:val="16"/>
        </w:rPr>
        <w:t xml:space="preserve">: Sample </w:t>
      </w:r>
      <w:r w:rsidR="002449C4">
        <w:rPr>
          <w:rFonts w:ascii="Arial" w:hAnsi="Arial"/>
          <w:bCs/>
          <w:sz w:val="16"/>
        </w:rPr>
        <w:t xml:space="preserve">Landscape </w:t>
      </w:r>
      <w:r w:rsidR="00F86522">
        <w:rPr>
          <w:rFonts w:ascii="Arial" w:hAnsi="Arial"/>
          <w:bCs/>
          <w:sz w:val="16"/>
        </w:rPr>
        <w:t>Print Preview</w:t>
      </w:r>
    </w:p>
    <w:p w14:paraId="22063746" w14:textId="77777777" w:rsidR="00185FFE" w:rsidRPr="00185FFE" w:rsidRDefault="00185FFE" w:rsidP="00185FFE"/>
    <w:p w14:paraId="638334E5" w14:textId="4CBE0319" w:rsidR="00185FFE" w:rsidRPr="00185FFE" w:rsidRDefault="00185FFE" w:rsidP="00185FFE">
      <w:r w:rsidRPr="00185FFE">
        <w:t xml:space="preserve">Optionally, you can print the contents of any screen in the </w:t>
      </w:r>
      <w:r w:rsidR="008F04CE">
        <w:t>W</w:t>
      </w:r>
      <w:r w:rsidRPr="00185FFE">
        <w:t xml:space="preserve">PI software by pressing </w:t>
      </w:r>
      <w:r w:rsidRPr="00185FFE">
        <w:rPr>
          <w:b/>
        </w:rPr>
        <w:t>F9</w:t>
      </w:r>
      <w:r w:rsidRPr="00185FFE">
        <w:t xml:space="preserve"> on your keyboard.  The </w:t>
      </w:r>
      <w:r w:rsidRPr="00185FFE">
        <w:rPr>
          <w:b/>
        </w:rPr>
        <w:t>F9</w:t>
      </w:r>
      <w:r w:rsidRPr="00185FFE">
        <w:t xml:space="preserve"> function will not work while viewing the Profile Printout Setup dialog box.</w:t>
      </w:r>
    </w:p>
    <w:p w14:paraId="3B91256F" w14:textId="77777777" w:rsidR="00185FFE" w:rsidRPr="00185FFE" w:rsidRDefault="00185FFE" w:rsidP="00185FFE"/>
    <w:p w14:paraId="4A55F0E9" w14:textId="77777777" w:rsidR="00185FFE" w:rsidRPr="00185FFE" w:rsidRDefault="00185FFE" w:rsidP="00185FFE">
      <w:r w:rsidRPr="00185FFE">
        <w:rPr>
          <w:b/>
        </w:rPr>
        <w:t>Note</w:t>
      </w:r>
      <w:r w:rsidRPr="00185FFE">
        <w:t>: Before printing, make sure you have defined a printer for use with Windows.</w:t>
      </w:r>
    </w:p>
    <w:p w14:paraId="5E07EF76" w14:textId="3089B923" w:rsidR="008708F9" w:rsidRDefault="008708F9" w:rsidP="00676B77">
      <w:pPr>
        <w:pStyle w:val="Heading1"/>
      </w:pPr>
      <w:bookmarkStart w:id="1933" w:name="_Toc119468185"/>
      <w:bookmarkStart w:id="1934" w:name="_Toc353195463"/>
      <w:bookmarkStart w:id="1935" w:name="_Toc358296395"/>
      <w:bookmarkStart w:id="1936" w:name="_Toc358298560"/>
      <w:bookmarkStart w:id="1937" w:name="_Toc469335056"/>
      <w:bookmarkStart w:id="1938" w:name="_Toc504120486"/>
      <w:bookmarkStart w:id="1939" w:name="_Toc527644469"/>
      <w:bookmarkStart w:id="1940" w:name="_Toc528599568"/>
      <w:bookmarkStart w:id="1941" w:name="_Toc17993605"/>
      <w:bookmarkStart w:id="1942" w:name="_Toc37267326"/>
      <w:bookmarkStart w:id="1943" w:name="_Toc51666683"/>
      <w:bookmarkStart w:id="1944" w:name="_Toc51666892"/>
      <w:bookmarkEnd w:id="1799"/>
      <w:bookmarkEnd w:id="1800"/>
      <w:bookmarkEnd w:id="1801"/>
      <w:bookmarkEnd w:id="1802"/>
      <w:bookmarkEnd w:id="1803"/>
      <w:bookmarkEnd w:id="1804"/>
      <w:r>
        <w:lastRenderedPageBreak/>
        <w:t>Writ</w:t>
      </w:r>
      <w:r w:rsidR="000C16B3">
        <w:t>e</w:t>
      </w:r>
      <w:r>
        <w:t xml:space="preserve"> </w:t>
      </w:r>
      <w:r w:rsidR="00530DA9">
        <w:t xml:space="preserve">Data </w:t>
      </w:r>
      <w:proofErr w:type="gramStart"/>
      <w:r w:rsidR="00530DA9">
        <w:t>To</w:t>
      </w:r>
      <w:proofErr w:type="gramEnd"/>
      <w:r w:rsidR="00530DA9">
        <w:t xml:space="preserve"> </w:t>
      </w:r>
      <w:r w:rsidR="00706E3F">
        <w:t>a</w:t>
      </w:r>
      <w:r w:rsidR="000C16B3">
        <w:t>nd View</w:t>
      </w:r>
      <w:r w:rsidR="00530DA9">
        <w:t xml:space="preserve"> </w:t>
      </w:r>
      <w:r w:rsidR="008F04CE">
        <w:t>W</w:t>
      </w:r>
      <w:r w:rsidR="00DF63A3">
        <w:t>PI</w:t>
      </w:r>
      <w:r w:rsidR="004F2323">
        <w:t xml:space="preserve"> </w:t>
      </w:r>
      <w:r w:rsidR="00530DA9">
        <w:t>Data Over A Network</w:t>
      </w:r>
      <w:bookmarkEnd w:id="1933"/>
      <w:bookmarkEnd w:id="1934"/>
      <w:bookmarkEnd w:id="1935"/>
      <w:bookmarkEnd w:id="1936"/>
      <w:bookmarkEnd w:id="1937"/>
      <w:bookmarkEnd w:id="1938"/>
      <w:bookmarkEnd w:id="1939"/>
      <w:bookmarkEnd w:id="1940"/>
      <w:bookmarkEnd w:id="1941"/>
      <w:bookmarkEnd w:id="1942"/>
      <w:bookmarkEnd w:id="1943"/>
      <w:bookmarkEnd w:id="1944"/>
    </w:p>
    <w:p w14:paraId="717A7361" w14:textId="77777777" w:rsidR="008708F9" w:rsidRDefault="00C3566A" w:rsidP="00C33AA5">
      <w:r w:rsidRPr="00C33AA5">
        <w:rPr>
          <w:b/>
        </w:rPr>
        <w:t>Note</w:t>
      </w:r>
      <w:r w:rsidRPr="006034E1">
        <w:t xml:space="preserve">: </w:t>
      </w:r>
      <w:r w:rsidR="009539F6" w:rsidRPr="00233FE9">
        <w:t xml:space="preserve">This feature </w:t>
      </w:r>
      <w:r w:rsidR="00A6188E" w:rsidRPr="00233FE9">
        <w:t>cannot</w:t>
      </w:r>
      <w:r w:rsidR="00757E64" w:rsidRPr="00233FE9">
        <w:t xml:space="preserve"> work in conjunction with RPM.</w:t>
      </w:r>
    </w:p>
    <w:p w14:paraId="01A95790" w14:textId="77777777" w:rsidR="00444ECE" w:rsidRPr="006034E1" w:rsidRDefault="00444ECE" w:rsidP="00C33AA5"/>
    <w:p w14:paraId="5890E496" w14:textId="77777777" w:rsidR="008708F9" w:rsidRDefault="008708F9" w:rsidP="00D36D96">
      <w:pPr>
        <w:pStyle w:val="Heading2"/>
      </w:pPr>
      <w:bookmarkStart w:id="1945" w:name="_Toc119468186"/>
      <w:bookmarkStart w:id="1946" w:name="_Toc353195464"/>
      <w:bookmarkStart w:id="1947" w:name="_Toc358296396"/>
      <w:bookmarkStart w:id="1948" w:name="_Toc358298561"/>
      <w:bookmarkStart w:id="1949" w:name="_Toc469335057"/>
      <w:bookmarkStart w:id="1950" w:name="_Toc504120487"/>
      <w:bookmarkStart w:id="1951" w:name="_Toc527644470"/>
      <w:bookmarkStart w:id="1952" w:name="_Toc528599569"/>
      <w:bookmarkStart w:id="1953" w:name="_Toc17993606"/>
      <w:bookmarkStart w:id="1954" w:name="_Toc37267327"/>
      <w:bookmarkStart w:id="1955" w:name="_Toc51666684"/>
      <w:bookmarkStart w:id="1956" w:name="_Toc51666893"/>
      <w:r w:rsidRPr="00C6268F">
        <w:t>Writ</w:t>
      </w:r>
      <w:r w:rsidR="00706E3F" w:rsidRPr="007E2E56">
        <w:t>e</w:t>
      </w:r>
      <w:r w:rsidRPr="007E2E56">
        <w:t xml:space="preserve"> </w:t>
      </w:r>
      <w:r w:rsidR="00BB1720" w:rsidRPr="007E2E56">
        <w:t xml:space="preserve">Data </w:t>
      </w:r>
      <w:proofErr w:type="gramStart"/>
      <w:r w:rsidR="00BB1720" w:rsidRPr="007E2E56">
        <w:t>To</w:t>
      </w:r>
      <w:proofErr w:type="gramEnd"/>
      <w:r w:rsidR="00BB1720" w:rsidRPr="007E2E56">
        <w:t xml:space="preserve"> A Network</w:t>
      </w:r>
      <w:bookmarkEnd w:id="1945"/>
      <w:r w:rsidR="00BB1720" w:rsidRPr="007E2E56">
        <w:t xml:space="preserve"> Drive</w:t>
      </w:r>
      <w:bookmarkEnd w:id="1946"/>
      <w:bookmarkEnd w:id="1947"/>
      <w:bookmarkEnd w:id="1948"/>
      <w:bookmarkEnd w:id="1949"/>
      <w:bookmarkEnd w:id="1950"/>
      <w:bookmarkEnd w:id="1951"/>
      <w:bookmarkEnd w:id="1952"/>
      <w:bookmarkEnd w:id="1953"/>
      <w:bookmarkEnd w:id="1954"/>
      <w:bookmarkEnd w:id="1955"/>
      <w:bookmarkEnd w:id="1956"/>
    </w:p>
    <w:p w14:paraId="499E2DF4" w14:textId="16A03F67" w:rsidR="008708F9" w:rsidRPr="00F0388A" w:rsidRDefault="008708F9">
      <w:r w:rsidRPr="00F0388A">
        <w:t xml:space="preserve">The </w:t>
      </w:r>
      <w:r w:rsidR="008F04CE">
        <w:t>W</w:t>
      </w:r>
      <w:r w:rsidR="00DF63A3" w:rsidRPr="00F0388A">
        <w:t>PI</w:t>
      </w:r>
      <w:r w:rsidRPr="00F0388A">
        <w:t xml:space="preserve"> software can be configured to write the collected data (</w:t>
      </w:r>
      <w:r w:rsidR="006377A4">
        <w:t xml:space="preserve">oven files, process windows, </w:t>
      </w:r>
      <w:proofErr w:type="gramStart"/>
      <w:r w:rsidRPr="00F0388A">
        <w:t>profiles</w:t>
      </w:r>
      <w:proofErr w:type="gramEnd"/>
      <w:r w:rsidRPr="00F0388A">
        <w:t xml:space="preserve"> and historical VP data) to a network drive location</w:t>
      </w:r>
      <w:r w:rsidR="00740974" w:rsidRPr="00F0388A">
        <w:t xml:space="preserve">.  </w:t>
      </w:r>
      <w:r w:rsidRPr="00F0388A">
        <w:t>This would allow data from one or even multiple systems to be stored in one centralized locat</w:t>
      </w:r>
      <w:r w:rsidR="00740974" w:rsidRPr="00F0388A">
        <w:t>ion (Server/Shared Hard Drive).</w:t>
      </w:r>
    </w:p>
    <w:p w14:paraId="5455B850" w14:textId="77777777" w:rsidR="00740974" w:rsidRPr="00F0388A" w:rsidRDefault="00740974"/>
    <w:p w14:paraId="778CCA9F" w14:textId="4CC6B60A" w:rsidR="008708F9" w:rsidRPr="00F0388A" w:rsidRDefault="008708F9" w:rsidP="00416784">
      <w:r w:rsidRPr="00F0388A">
        <w:t xml:space="preserve">The first step necessary is to map a network drive from the PC running the </w:t>
      </w:r>
      <w:r w:rsidR="00A948F0">
        <w:t>W</w:t>
      </w:r>
      <w:r w:rsidR="00DF63A3" w:rsidRPr="00F0388A">
        <w:t>PI</w:t>
      </w:r>
      <w:r w:rsidR="001D3BA6" w:rsidRPr="00F0388A">
        <w:t xml:space="preserve"> </w:t>
      </w:r>
      <w:r w:rsidRPr="00F0388A">
        <w:t>software to the desired network location</w:t>
      </w:r>
      <w:r w:rsidR="00740974" w:rsidRPr="00F0388A">
        <w:t xml:space="preserve">.  </w:t>
      </w:r>
      <w:r w:rsidRPr="00F0388A">
        <w:t>Due to the multiple varieties of OS and network configurations, KIC cannot detail this step</w:t>
      </w:r>
      <w:r w:rsidR="00430075" w:rsidRPr="00F0388A">
        <w:t xml:space="preserve">.  </w:t>
      </w:r>
      <w:r w:rsidRPr="00F0388A">
        <w:t>We recommend you contact your IT/Network administrator for setting this up</w:t>
      </w:r>
      <w:r w:rsidR="00740974" w:rsidRPr="00F0388A">
        <w:t xml:space="preserve">.  </w:t>
      </w:r>
      <w:r w:rsidRPr="00F0388A">
        <w:t>Below is a typical example of this setup.</w:t>
      </w:r>
      <w:r w:rsidR="00CD22E5" w:rsidRPr="00F0388A">
        <w:t xml:space="preserve">  </w:t>
      </w:r>
      <w:r w:rsidR="004B7887" w:rsidRPr="00F0388A">
        <w:t xml:space="preserve">See </w:t>
      </w:r>
      <w:r w:rsidR="004B7887" w:rsidRPr="00F0388A">
        <w:fldChar w:fldCharType="begin"/>
      </w:r>
      <w:r w:rsidR="004B7887" w:rsidRPr="00F0388A">
        <w:instrText xml:space="preserve"> REF _Ref187210986 \h </w:instrText>
      </w:r>
      <w:r w:rsidR="00F0388A" w:rsidRPr="00F0388A">
        <w:instrText xml:space="preserve"> \* MERGEFORMAT </w:instrText>
      </w:r>
      <w:r w:rsidR="004B7887" w:rsidRPr="00F0388A">
        <w:fldChar w:fldCharType="separate"/>
      </w:r>
      <w:r w:rsidR="007A7D53">
        <w:t xml:space="preserve">Figure </w:t>
      </w:r>
      <w:r w:rsidR="007A7D53">
        <w:rPr>
          <w:noProof/>
        </w:rPr>
        <w:t>80</w:t>
      </w:r>
      <w:r w:rsidR="004B7887" w:rsidRPr="00F0388A">
        <w:fldChar w:fldCharType="end"/>
      </w:r>
      <w:r w:rsidR="00CD22E5" w:rsidRPr="00F0388A">
        <w:t>.</w:t>
      </w:r>
    </w:p>
    <w:p w14:paraId="6F4635BD" w14:textId="77777777" w:rsidR="008708F9" w:rsidRDefault="00DD450D" w:rsidP="00EC39EC">
      <w:pPr>
        <w:keepNext/>
        <w:spacing w:after="120"/>
        <w:jc w:val="center"/>
      </w:pPr>
      <w:r>
        <w:rPr>
          <w:noProof/>
        </w:rPr>
        <w:drawing>
          <wp:inline distT="0" distB="0" distL="0" distR="0" wp14:anchorId="64E0B1BD" wp14:editId="3D511C6A">
            <wp:extent cx="4543234" cy="24257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4543234" cy="2425700"/>
                    </a:xfrm>
                    <a:prstGeom prst="rect">
                      <a:avLst/>
                    </a:prstGeom>
                    <a:noFill/>
                    <a:ln>
                      <a:noFill/>
                    </a:ln>
                  </pic:spPr>
                </pic:pic>
              </a:graphicData>
            </a:graphic>
          </wp:inline>
        </w:drawing>
      </w:r>
    </w:p>
    <w:p w14:paraId="738876CA" w14:textId="33F7FD28" w:rsidR="008708F9" w:rsidRDefault="00CD22E5" w:rsidP="00F5043F">
      <w:pPr>
        <w:pStyle w:val="Caption"/>
      </w:pPr>
      <w:bookmarkStart w:id="1957" w:name="_Ref18721098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80</w:t>
      </w:r>
      <w:r w:rsidR="00B41E3E">
        <w:rPr>
          <w:noProof/>
        </w:rPr>
        <w:fldChar w:fldCharType="end"/>
      </w:r>
      <w:bookmarkEnd w:id="1957"/>
      <w:r w:rsidR="00DD2ED5">
        <w:t xml:space="preserve">: Example Network with </w:t>
      </w:r>
      <w:r w:rsidR="008F04CE">
        <w:t>W</w:t>
      </w:r>
      <w:r w:rsidR="00DF63A3">
        <w:t>PI</w:t>
      </w:r>
    </w:p>
    <w:p w14:paraId="55420936" w14:textId="77777777" w:rsidR="008708F9" w:rsidRDefault="008708F9" w:rsidP="00740974"/>
    <w:p w14:paraId="616830C3" w14:textId="5F22438F" w:rsidR="00554563" w:rsidRDefault="00A80978" w:rsidP="00416784">
      <w:r w:rsidRPr="00A80978">
        <w:t>Once you have mapped the drive, create a folder on the network drive and copy in the following folders from the C:\</w:t>
      </w:r>
      <w:r w:rsidR="00A948F0">
        <w:t>W</w:t>
      </w:r>
      <w:r w:rsidRPr="00A80978">
        <w:t xml:space="preserve">PI directory – Ovens, Process Specs, and Profiles. Once completed, follow the steps below on the PC where the </w:t>
      </w:r>
      <w:r w:rsidR="00A948F0">
        <w:t>W</w:t>
      </w:r>
      <w:r w:rsidRPr="00A80978">
        <w:t>PI software is installed:</w:t>
      </w:r>
    </w:p>
    <w:p w14:paraId="75238200" w14:textId="77777777" w:rsidR="00416784" w:rsidRPr="00A80978" w:rsidRDefault="00416784" w:rsidP="00416784"/>
    <w:p w14:paraId="6E3F400B" w14:textId="77777777" w:rsidR="00B27573" w:rsidRPr="00F0388A" w:rsidRDefault="008708F9" w:rsidP="005E5BCC">
      <w:pPr>
        <w:pStyle w:val="ListNumber4"/>
        <w:numPr>
          <w:ilvl w:val="0"/>
          <w:numId w:val="24"/>
        </w:numPr>
      </w:pPr>
      <w:r w:rsidRPr="00F0388A">
        <w:t>E</w:t>
      </w:r>
      <w:r w:rsidR="0011088C" w:rsidRPr="00F0388A">
        <w:t>nsure the KIC software is closed</w:t>
      </w:r>
      <w:r w:rsidRPr="00F0388A">
        <w:t xml:space="preserve">, open Windows Explorer, and locate the </w:t>
      </w:r>
      <w:r w:rsidR="0011088C" w:rsidRPr="00F0388A">
        <w:t>file:</w:t>
      </w:r>
    </w:p>
    <w:p w14:paraId="0B88E48E" w14:textId="4086BC89" w:rsidR="008708F9" w:rsidRPr="00F0388A" w:rsidRDefault="00477DF4" w:rsidP="00DD2ED5">
      <w:pPr>
        <w:pStyle w:val="PlainText"/>
        <w:ind w:left="360"/>
      </w:pPr>
      <w:r>
        <w:t>C:\</w:t>
      </w:r>
      <w:r w:rsidR="00A948F0">
        <w:t>W</w:t>
      </w:r>
      <w:r w:rsidR="005C3DF8" w:rsidRPr="00F0388A">
        <w:t>PI</w:t>
      </w:r>
      <w:r w:rsidR="00071F6F">
        <w:t>\Log\KIC2000DataPath.kiccfg</w:t>
      </w:r>
    </w:p>
    <w:p w14:paraId="1DB4C71F" w14:textId="77777777" w:rsidR="008708F9" w:rsidRPr="00F0388A" w:rsidRDefault="008708F9" w:rsidP="00740974"/>
    <w:p w14:paraId="3B47B832" w14:textId="3A49B5A0" w:rsidR="008708F9" w:rsidRPr="00F0388A" w:rsidRDefault="008708F9" w:rsidP="00416784">
      <w:pPr>
        <w:pStyle w:val="ListNumber4"/>
        <w:numPr>
          <w:ilvl w:val="0"/>
          <w:numId w:val="24"/>
        </w:numPr>
      </w:pPr>
      <w:r w:rsidRPr="00F0388A">
        <w:t xml:space="preserve">The </w:t>
      </w:r>
      <w:r w:rsidR="00071F6F">
        <w:rPr>
          <w:rStyle w:val="PlainTextChar"/>
        </w:rPr>
        <w:t>KIC2000DataPath.kiccfg</w:t>
      </w:r>
      <w:r w:rsidRPr="00F0388A">
        <w:t xml:space="preserve"> file will open up in Notepad:</w:t>
      </w:r>
      <w:r w:rsidR="00CD22E5" w:rsidRPr="00F0388A">
        <w:t xml:space="preserve">  See </w:t>
      </w:r>
      <w:r w:rsidR="00DD2ED5" w:rsidRPr="00F0388A">
        <w:fldChar w:fldCharType="begin"/>
      </w:r>
      <w:r w:rsidR="00DD2ED5" w:rsidRPr="00F0388A">
        <w:instrText xml:space="preserve"> REF _Ref186044410 \h </w:instrText>
      </w:r>
      <w:r w:rsidR="00F0388A" w:rsidRPr="00F0388A">
        <w:instrText xml:space="preserve"> \* MERGEFORMAT </w:instrText>
      </w:r>
      <w:r w:rsidR="00DD2ED5" w:rsidRPr="00F0388A">
        <w:fldChar w:fldCharType="separate"/>
      </w:r>
      <w:r w:rsidR="007A7D53">
        <w:t xml:space="preserve">Figure </w:t>
      </w:r>
      <w:r w:rsidR="007A7D53">
        <w:rPr>
          <w:noProof/>
        </w:rPr>
        <w:t>81</w:t>
      </w:r>
      <w:r w:rsidR="00DD2ED5" w:rsidRPr="00F0388A">
        <w:fldChar w:fldCharType="end"/>
      </w:r>
      <w:r w:rsidR="00CD22E5" w:rsidRPr="00F0388A">
        <w:t>.</w:t>
      </w:r>
    </w:p>
    <w:p w14:paraId="49721807" w14:textId="77777777" w:rsidR="00CD22E5" w:rsidRDefault="00DD450D" w:rsidP="004B2B33">
      <w:pPr>
        <w:jc w:val="center"/>
      </w:pPr>
      <w:r w:rsidRPr="004B2B33">
        <w:rPr>
          <w:noProof/>
        </w:rPr>
        <w:drawing>
          <wp:inline distT="0" distB="0" distL="0" distR="0" wp14:anchorId="407A9E35" wp14:editId="6BBBE1FA">
            <wp:extent cx="3523312" cy="1587500"/>
            <wp:effectExtent l="0" t="0" r="127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523312" cy="1587500"/>
                    </a:xfrm>
                    <a:prstGeom prst="rect">
                      <a:avLst/>
                    </a:prstGeom>
                    <a:noFill/>
                    <a:ln>
                      <a:noFill/>
                    </a:ln>
                  </pic:spPr>
                </pic:pic>
              </a:graphicData>
            </a:graphic>
          </wp:inline>
        </w:drawing>
      </w:r>
    </w:p>
    <w:p w14:paraId="3910916C" w14:textId="74177D2E" w:rsidR="008708F9" w:rsidRDefault="00CD22E5" w:rsidP="00F5043F">
      <w:pPr>
        <w:pStyle w:val="Caption"/>
        <w:rPr>
          <w:noProof/>
        </w:rPr>
      </w:pPr>
      <w:bookmarkStart w:id="1958" w:name="_Ref18604441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81</w:t>
      </w:r>
      <w:r w:rsidR="00B41E3E">
        <w:rPr>
          <w:noProof/>
        </w:rPr>
        <w:fldChar w:fldCharType="end"/>
      </w:r>
      <w:bookmarkEnd w:id="1958"/>
    </w:p>
    <w:p w14:paraId="4BA79DA5" w14:textId="77777777" w:rsidR="002D033D" w:rsidRDefault="002D033D" w:rsidP="002D033D"/>
    <w:p w14:paraId="7857B2BB" w14:textId="77777777" w:rsidR="00444ECE" w:rsidRPr="002D033D" w:rsidRDefault="00444ECE" w:rsidP="002D033D"/>
    <w:p w14:paraId="5770B06F" w14:textId="00425A4E" w:rsidR="008708F9" w:rsidRDefault="008708F9" w:rsidP="00416784">
      <w:pPr>
        <w:pStyle w:val="ListNumber4"/>
        <w:numPr>
          <w:ilvl w:val="0"/>
          <w:numId w:val="24"/>
        </w:numPr>
      </w:pPr>
      <w:r>
        <w:lastRenderedPageBreak/>
        <w:t xml:space="preserve">Change the line </w:t>
      </w:r>
      <w:proofErr w:type="spellStart"/>
      <w:r w:rsidRPr="00DD2ED5">
        <w:rPr>
          <w:rStyle w:val="PlainTextChar"/>
        </w:rPr>
        <w:t>AllowUserToManuallyChangeWorkingDataPathInThisIniFile</w:t>
      </w:r>
      <w:proofErr w:type="spellEnd"/>
      <w:r w:rsidRPr="00DD2ED5">
        <w:rPr>
          <w:rStyle w:val="PlainTextChar"/>
        </w:rPr>
        <w:t>=0</w:t>
      </w:r>
      <w:r>
        <w:t xml:space="preserve"> to </w:t>
      </w:r>
      <w:r w:rsidR="00DD2ED5">
        <w:t xml:space="preserve">the value </w:t>
      </w:r>
      <w:r w:rsidRPr="00DD2ED5">
        <w:rPr>
          <w:rStyle w:val="PlainTextChar"/>
        </w:rPr>
        <w:t>=1</w:t>
      </w:r>
      <w:r w:rsidRPr="00DD2ED5">
        <w:t>:</w:t>
      </w:r>
      <w:r w:rsidR="00CD22E5" w:rsidRPr="00DD2ED5">
        <w:t xml:space="preserve">  See </w:t>
      </w:r>
      <w:r w:rsidR="00DD2ED5">
        <w:fldChar w:fldCharType="begin"/>
      </w:r>
      <w:r w:rsidR="00DD2ED5">
        <w:instrText xml:space="preserve"> REF _Ref186044505 \h </w:instrText>
      </w:r>
      <w:r w:rsidR="00DD2ED5">
        <w:fldChar w:fldCharType="separate"/>
      </w:r>
      <w:r w:rsidR="007A7D53">
        <w:t xml:space="preserve">Figure </w:t>
      </w:r>
      <w:r w:rsidR="007A7D53">
        <w:rPr>
          <w:noProof/>
        </w:rPr>
        <w:t>82</w:t>
      </w:r>
      <w:r w:rsidR="00DD2ED5">
        <w:fldChar w:fldCharType="end"/>
      </w:r>
      <w:r w:rsidR="00CD22E5" w:rsidRPr="00DD2ED5">
        <w:t>.</w:t>
      </w:r>
    </w:p>
    <w:p w14:paraId="192D7FF2" w14:textId="77777777" w:rsidR="00444ECE" w:rsidRDefault="00444ECE" w:rsidP="00764D3A">
      <w:pPr>
        <w:pStyle w:val="ListNumber4"/>
        <w:numPr>
          <w:ilvl w:val="0"/>
          <w:numId w:val="0"/>
        </w:numPr>
        <w:ind w:left="360"/>
      </w:pPr>
    </w:p>
    <w:p w14:paraId="019236CB" w14:textId="77777777" w:rsidR="00CD22E5" w:rsidRPr="004B2B33" w:rsidRDefault="00DD450D" w:rsidP="004B2B33">
      <w:pPr>
        <w:jc w:val="center"/>
      </w:pPr>
      <w:r w:rsidRPr="004B2B33">
        <w:rPr>
          <w:noProof/>
        </w:rPr>
        <w:drawing>
          <wp:inline distT="0" distB="0" distL="0" distR="0" wp14:anchorId="1297C147" wp14:editId="21D91B00">
            <wp:extent cx="3861550" cy="1739900"/>
            <wp:effectExtent l="0" t="0" r="5715" b="0"/>
            <wp:docPr id="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861550" cy="1739900"/>
                    </a:xfrm>
                    <a:prstGeom prst="rect">
                      <a:avLst/>
                    </a:prstGeom>
                    <a:noFill/>
                    <a:ln>
                      <a:noFill/>
                    </a:ln>
                  </pic:spPr>
                </pic:pic>
              </a:graphicData>
            </a:graphic>
          </wp:inline>
        </w:drawing>
      </w:r>
    </w:p>
    <w:p w14:paraId="614CAEFC" w14:textId="49C51119" w:rsidR="008708F9" w:rsidRDefault="00CD22E5" w:rsidP="00F5043F">
      <w:pPr>
        <w:pStyle w:val="Caption"/>
      </w:pPr>
      <w:bookmarkStart w:id="1959" w:name="_Ref186044505"/>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82</w:t>
      </w:r>
      <w:r w:rsidR="00B41E3E">
        <w:rPr>
          <w:noProof/>
        </w:rPr>
        <w:fldChar w:fldCharType="end"/>
      </w:r>
      <w:bookmarkEnd w:id="1959"/>
    </w:p>
    <w:p w14:paraId="55E1DDF3" w14:textId="77777777" w:rsidR="00E52844" w:rsidRDefault="00E52844" w:rsidP="00E52844"/>
    <w:p w14:paraId="550CA7DD" w14:textId="33AEE6B0" w:rsidR="008708F9" w:rsidRDefault="00A80978" w:rsidP="00416784">
      <w:pPr>
        <w:pStyle w:val="ListNumber4"/>
        <w:numPr>
          <w:ilvl w:val="0"/>
          <w:numId w:val="24"/>
        </w:numPr>
      </w:pPr>
      <w:r w:rsidRPr="00987654">
        <w:t>Change</w:t>
      </w:r>
      <w:r>
        <w:t xml:space="preserve"> the line shown below to </w:t>
      </w:r>
      <w:r w:rsidRPr="00987654">
        <w:rPr>
          <w:rFonts w:ascii="Courier New" w:hAnsi="Courier New" w:cs="Courier New"/>
        </w:rPr>
        <w:t>=</w:t>
      </w:r>
      <w:r w:rsidRPr="00987654">
        <w:t xml:space="preserve"> the desired network location</w:t>
      </w:r>
      <w:r>
        <w:t xml:space="preserve">. </w:t>
      </w:r>
      <w:r w:rsidRPr="00E450CB">
        <w:rPr>
          <w:b/>
          <w:u w:val="single"/>
        </w:rPr>
        <w:t>Note</w:t>
      </w:r>
      <w:r w:rsidRPr="00987654">
        <w:rPr>
          <w:b/>
          <w:u w:val="single"/>
        </w:rPr>
        <w:t>:</w:t>
      </w:r>
      <w:r>
        <w:t xml:space="preserve"> This will be the main network folder you created and copied the Log, Ovens, Process Spec, and </w:t>
      </w:r>
      <w:proofErr w:type="gramStart"/>
      <w:r>
        <w:t>Profiles</w:t>
      </w:r>
      <w:proofErr w:type="gramEnd"/>
      <w:r>
        <w:t xml:space="preserve"> folders into. </w:t>
      </w:r>
      <w:r w:rsidRPr="00DD2ED5">
        <w:t xml:space="preserve"> </w:t>
      </w:r>
      <w:r w:rsidR="00CD22E5" w:rsidRPr="00DD2ED5">
        <w:t xml:space="preserve">See </w:t>
      </w:r>
      <w:r w:rsidR="00DD2ED5">
        <w:fldChar w:fldCharType="begin"/>
      </w:r>
      <w:r w:rsidR="00DD2ED5">
        <w:instrText xml:space="preserve"> REF _Ref186044574 \h </w:instrText>
      </w:r>
      <w:r w:rsidR="00DD2ED5">
        <w:fldChar w:fldCharType="separate"/>
      </w:r>
      <w:r w:rsidR="007A7D53">
        <w:t xml:space="preserve">Figure </w:t>
      </w:r>
      <w:r w:rsidR="007A7D53">
        <w:rPr>
          <w:noProof/>
        </w:rPr>
        <w:t>83</w:t>
      </w:r>
      <w:r w:rsidR="00DD2ED5">
        <w:fldChar w:fldCharType="end"/>
      </w:r>
      <w:r w:rsidR="00CD22E5" w:rsidRPr="00DD2ED5">
        <w:t>.</w:t>
      </w:r>
    </w:p>
    <w:p w14:paraId="6190BB66" w14:textId="77777777" w:rsidR="00444ECE" w:rsidRDefault="00444ECE" w:rsidP="00764D3A">
      <w:pPr>
        <w:pStyle w:val="ListNumber4"/>
        <w:numPr>
          <w:ilvl w:val="0"/>
          <w:numId w:val="0"/>
        </w:numPr>
        <w:ind w:left="360"/>
      </w:pPr>
    </w:p>
    <w:p w14:paraId="08722A66" w14:textId="77777777" w:rsidR="00CD22E5" w:rsidRPr="004B2B33" w:rsidRDefault="00DD450D" w:rsidP="004B2B33">
      <w:pPr>
        <w:jc w:val="center"/>
      </w:pPr>
      <w:r w:rsidRPr="004B2B33">
        <w:rPr>
          <w:noProof/>
        </w:rPr>
        <w:drawing>
          <wp:inline distT="0" distB="0" distL="0" distR="0" wp14:anchorId="0EAE83BF" wp14:editId="20ED8720">
            <wp:extent cx="3908627" cy="1746250"/>
            <wp:effectExtent l="0" t="0" r="0" b="6350"/>
            <wp:docPr id="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908627" cy="1746250"/>
                    </a:xfrm>
                    <a:prstGeom prst="rect">
                      <a:avLst/>
                    </a:prstGeom>
                    <a:noFill/>
                    <a:ln>
                      <a:noFill/>
                    </a:ln>
                  </pic:spPr>
                </pic:pic>
              </a:graphicData>
            </a:graphic>
          </wp:inline>
        </w:drawing>
      </w:r>
    </w:p>
    <w:p w14:paraId="1ED14593" w14:textId="729FD5D3" w:rsidR="008708F9" w:rsidRDefault="00CD22E5" w:rsidP="00F5043F">
      <w:pPr>
        <w:pStyle w:val="Caption"/>
      </w:pPr>
      <w:bookmarkStart w:id="1960" w:name="_Ref186044574"/>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83</w:t>
      </w:r>
      <w:r w:rsidR="00B41E3E">
        <w:rPr>
          <w:noProof/>
        </w:rPr>
        <w:fldChar w:fldCharType="end"/>
      </w:r>
      <w:bookmarkEnd w:id="1960"/>
    </w:p>
    <w:p w14:paraId="5D66ECEC" w14:textId="77777777" w:rsidR="008708F9" w:rsidRDefault="008708F9" w:rsidP="00740974"/>
    <w:p w14:paraId="509BEF60" w14:textId="5C82842D" w:rsidR="008708F9" w:rsidRDefault="00071F6F" w:rsidP="00DD2ED5">
      <w:pPr>
        <w:pStyle w:val="ListNumber4"/>
      </w:pPr>
      <w:r>
        <w:t xml:space="preserve">Once the </w:t>
      </w:r>
      <w:proofErr w:type="spellStart"/>
      <w:r>
        <w:t>DataPath.kiccfg</w:t>
      </w:r>
      <w:proofErr w:type="spellEnd"/>
      <w:r w:rsidR="008708F9">
        <w:t xml:space="preserve"> file has been modified with the new locations, choose File/Save from the </w:t>
      </w:r>
      <w:r w:rsidR="00136009">
        <w:t>drop-down</w:t>
      </w:r>
      <w:r w:rsidR="008708F9">
        <w:t xml:space="preserve"> menu to save the change</w:t>
      </w:r>
      <w:r w:rsidR="00740974">
        <w:t>s.</w:t>
      </w:r>
    </w:p>
    <w:p w14:paraId="093B2752" w14:textId="77777777" w:rsidR="008708F9" w:rsidRPr="00E52844" w:rsidRDefault="008708F9" w:rsidP="00740974"/>
    <w:p w14:paraId="3D60286A" w14:textId="77777777" w:rsidR="008708F9" w:rsidRPr="00F0388A" w:rsidRDefault="008708F9" w:rsidP="00DD2ED5">
      <w:pPr>
        <w:pStyle w:val="ListNumber4"/>
      </w:pPr>
      <w:r w:rsidRPr="00F0388A">
        <w:t xml:space="preserve">Close </w:t>
      </w:r>
      <w:r w:rsidR="00DD2ED5" w:rsidRPr="00F0388A">
        <w:t>Notepad</w:t>
      </w:r>
      <w:r w:rsidRPr="00F0388A">
        <w:t xml:space="preserve"> and start the </w:t>
      </w:r>
      <w:r w:rsidR="00740974" w:rsidRPr="00F0388A">
        <w:t>software.</w:t>
      </w:r>
    </w:p>
    <w:p w14:paraId="2CFB4A1E" w14:textId="77777777" w:rsidR="00B27573" w:rsidRDefault="00B27573" w:rsidP="00740974"/>
    <w:p w14:paraId="0F27C556" w14:textId="77777777" w:rsidR="00B27573" w:rsidRPr="00132B9C" w:rsidRDefault="00B27573" w:rsidP="00740974"/>
    <w:p w14:paraId="03CA38F5" w14:textId="3132212F" w:rsidR="008708F9" w:rsidRPr="00F0388A" w:rsidRDefault="00740974" w:rsidP="005A1C96">
      <w:pPr>
        <w:pStyle w:val="ListNumber4"/>
        <w:keepNext/>
        <w:spacing w:after="120"/>
      </w:pPr>
      <w:r w:rsidRPr="00F0388A">
        <w:br w:type="page"/>
      </w:r>
      <w:r w:rsidR="008708F9" w:rsidRPr="00F0388A">
        <w:lastRenderedPageBreak/>
        <w:t xml:space="preserve">With the </w:t>
      </w:r>
      <w:r w:rsidR="00A948F0">
        <w:t xml:space="preserve">WPI </w:t>
      </w:r>
      <w:r w:rsidR="008708F9" w:rsidRPr="00F0388A">
        <w:t>softw</w:t>
      </w:r>
      <w:r w:rsidR="00CD22E5" w:rsidRPr="00F0388A">
        <w:t xml:space="preserve">are open, go </w:t>
      </w:r>
      <w:r w:rsidR="008708F9" w:rsidRPr="00F0388A">
        <w:t xml:space="preserve">to </w:t>
      </w:r>
      <w:r w:rsidR="00CD22E5" w:rsidRPr="00F0388A">
        <w:t xml:space="preserve">the </w:t>
      </w:r>
      <w:r w:rsidR="008708F9" w:rsidRPr="00F0388A">
        <w:t>Profile Explorer:</w:t>
      </w:r>
    </w:p>
    <w:p w14:paraId="7FF7B1C4" w14:textId="0BFBA9B7" w:rsidR="005A1C96" w:rsidRPr="005A1C96" w:rsidRDefault="00DD450D" w:rsidP="005A1C96">
      <w:pPr>
        <w:jc w:val="center"/>
        <w:rPr>
          <w:lang w:val="en"/>
        </w:rPr>
      </w:pPr>
      <w:r>
        <w:rPr>
          <w:noProof/>
        </w:rPr>
        <w:drawing>
          <wp:inline distT="0" distB="0" distL="0" distR="0" wp14:anchorId="75371E39" wp14:editId="79B7B5E1">
            <wp:extent cx="3157535" cy="580579"/>
            <wp:effectExtent l="0" t="0" r="508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3266239" cy="600567"/>
                    </a:xfrm>
                    <a:prstGeom prst="rect">
                      <a:avLst/>
                    </a:prstGeom>
                    <a:noFill/>
                    <a:ln>
                      <a:noFill/>
                    </a:ln>
                    <a:extLst>
                      <a:ext uri="{53640926-AAD7-44D8-BBD7-CCE9431645EC}">
                        <a14:shadowObscured xmlns:a14="http://schemas.microsoft.com/office/drawing/2010/main"/>
                      </a:ext>
                    </a:extLst>
                  </pic:spPr>
                </pic:pic>
              </a:graphicData>
            </a:graphic>
          </wp:inline>
        </w:drawing>
      </w:r>
    </w:p>
    <w:p w14:paraId="5C6BB732" w14:textId="6397C7BC" w:rsidR="008708F9" w:rsidRDefault="00CD22E5" w:rsidP="00F5043F">
      <w:pPr>
        <w:pStyle w:val="Caption"/>
      </w:pPr>
      <w:bookmarkStart w:id="1961" w:name="_Ref186044650"/>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84</w:t>
      </w:r>
      <w:r w:rsidR="00B41E3E">
        <w:rPr>
          <w:noProof/>
        </w:rPr>
        <w:fldChar w:fldCharType="end"/>
      </w:r>
      <w:bookmarkEnd w:id="1961"/>
    </w:p>
    <w:p w14:paraId="2B5FD0E8" w14:textId="77777777" w:rsidR="008708F9" w:rsidRDefault="008708F9" w:rsidP="0041338C"/>
    <w:p w14:paraId="15DE22A9" w14:textId="3D72E5DC" w:rsidR="008708F9" w:rsidRDefault="008708F9">
      <w:r>
        <w:t xml:space="preserve">Your new network drive should be displayed in the upper </w:t>
      </w:r>
      <w:r w:rsidR="00136009">
        <w:t>right-hand</w:t>
      </w:r>
      <w:r>
        <w:t xml:space="preserve"> corner of the s</w:t>
      </w:r>
      <w:r w:rsidR="0041338C">
        <w:t>creen as the Current Data Path</w:t>
      </w:r>
      <w:r w:rsidR="0041338C" w:rsidRPr="0050511A">
        <w:t>.</w:t>
      </w:r>
      <w:r w:rsidR="00CD22E5" w:rsidRPr="0050511A">
        <w:t xml:space="preserve">  See </w:t>
      </w:r>
      <w:r w:rsidR="0050511A">
        <w:fldChar w:fldCharType="begin"/>
      </w:r>
      <w:r w:rsidR="0050511A">
        <w:instrText xml:space="preserve"> REF _Ref186044650 \h </w:instrText>
      </w:r>
      <w:r w:rsidR="0050511A">
        <w:fldChar w:fldCharType="separate"/>
      </w:r>
      <w:r w:rsidR="007A7D53">
        <w:t xml:space="preserve">Figure </w:t>
      </w:r>
      <w:r w:rsidR="007A7D53">
        <w:rPr>
          <w:noProof/>
        </w:rPr>
        <w:t>84</w:t>
      </w:r>
      <w:r w:rsidR="0050511A">
        <w:fldChar w:fldCharType="end"/>
      </w:r>
      <w:r w:rsidR="0050511A">
        <w:t>.</w:t>
      </w:r>
    </w:p>
    <w:p w14:paraId="05E460B9" w14:textId="77777777" w:rsidR="00807605" w:rsidRDefault="00807605"/>
    <w:p w14:paraId="255F5CF2" w14:textId="3603CD9B" w:rsidR="008708F9" w:rsidRPr="006034E1" w:rsidRDefault="00A6188E" w:rsidP="00C33AA5">
      <w:r w:rsidRPr="00C33AA5">
        <w:rPr>
          <w:b/>
        </w:rPr>
        <w:t>Note</w:t>
      </w:r>
      <w:r w:rsidRPr="006034E1">
        <w:t xml:space="preserve">: </w:t>
      </w:r>
      <w:r w:rsidRPr="00233FE9">
        <w:t>The Network path</w:t>
      </w:r>
      <w:r w:rsidR="008708F9" w:rsidRPr="00233FE9">
        <w:t xml:space="preserve"> will be grayed out and cannot be changed from inside of Profile Explorer.</w:t>
      </w:r>
    </w:p>
    <w:p w14:paraId="567D6B2E" w14:textId="77777777" w:rsidR="008708F9" w:rsidRDefault="008708F9"/>
    <w:p w14:paraId="2485B78D" w14:textId="564D9465" w:rsidR="008708F9" w:rsidRPr="00F0388A" w:rsidRDefault="008708F9">
      <w:r w:rsidRPr="00F0388A">
        <w:t xml:space="preserve">All data collected in this </w:t>
      </w:r>
      <w:r w:rsidR="00A948F0">
        <w:t>W</w:t>
      </w:r>
      <w:r w:rsidR="00CE63F5">
        <w:t xml:space="preserve">PI </w:t>
      </w:r>
      <w:r w:rsidRPr="00F0388A">
        <w:t>application will now be written to the network folder chosen</w:t>
      </w:r>
      <w:r w:rsidR="001565AE">
        <w:t>.</w:t>
      </w:r>
    </w:p>
    <w:p w14:paraId="38DF6F05" w14:textId="77777777" w:rsidR="008708F9" w:rsidRPr="00F0388A" w:rsidRDefault="008708F9" w:rsidP="0041338C"/>
    <w:p w14:paraId="6EB2E1A3" w14:textId="7942B8F6" w:rsidR="00A80978" w:rsidRPr="003745FC" w:rsidRDefault="00A80978" w:rsidP="00A80978">
      <w:r w:rsidRPr="003745FC">
        <w:rPr>
          <w:b/>
        </w:rPr>
        <w:t>Note</w:t>
      </w:r>
      <w:r w:rsidRPr="003745FC">
        <w:t xml:space="preserve">: If you have multiple </w:t>
      </w:r>
      <w:r w:rsidR="00A948F0">
        <w:t>W</w:t>
      </w:r>
      <w:r w:rsidRPr="003745FC">
        <w:t xml:space="preserve">PI systems, you will need to create a separate folder on the Network drive for each system – </w:t>
      </w:r>
      <w:proofErr w:type="gramStart"/>
      <w:r w:rsidRPr="003745FC">
        <w:t>e.g.</w:t>
      </w:r>
      <w:proofErr w:type="gramEnd"/>
      <w:r w:rsidRPr="003745FC">
        <w:t xml:space="preserve"> KIC Line 1, KIC Line 2, etc.</w:t>
      </w:r>
    </w:p>
    <w:p w14:paraId="5F872DB6" w14:textId="77777777" w:rsidR="008708F9" w:rsidRDefault="008708F9" w:rsidP="0041338C"/>
    <w:p w14:paraId="5FF196ED" w14:textId="77777777" w:rsidR="008708F9" w:rsidRDefault="008708F9" w:rsidP="0041338C"/>
    <w:p w14:paraId="5C8FA313" w14:textId="77777777" w:rsidR="00136009" w:rsidRDefault="00136009" w:rsidP="00136009">
      <w:r>
        <w:t>If the network is unavailable when accessing various areas of the software (Define/Edit Process Window, Run A Profile, Profile Explorer), a message will appear alerting you to the issue:</w:t>
      </w:r>
    </w:p>
    <w:p w14:paraId="0D6FEF4A" w14:textId="77777777" w:rsidR="00136009" w:rsidRDefault="00136009" w:rsidP="00136009"/>
    <w:p w14:paraId="1A3BA621" w14:textId="77777777" w:rsidR="00136009" w:rsidRPr="00EA00ED" w:rsidRDefault="00136009" w:rsidP="00136009">
      <w:pPr>
        <w:jc w:val="center"/>
      </w:pPr>
      <w:r>
        <w:rPr>
          <w:noProof/>
        </w:rPr>
        <w:drawing>
          <wp:inline distT="0" distB="0" distL="0" distR="0" wp14:anchorId="0857F8BA" wp14:editId="17C9848F">
            <wp:extent cx="3244249" cy="1002665"/>
            <wp:effectExtent l="0" t="0" r="0" b="698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4 - New message.png"/>
                    <pic:cNvPicPr/>
                  </pic:nvPicPr>
                  <pic:blipFill rotWithShape="1">
                    <a:blip r:embed="rId250">
                      <a:extLst>
                        <a:ext uri="{28A0092B-C50C-407E-A947-70E740481C1C}">
                          <a14:useLocalDpi xmlns:a14="http://schemas.microsoft.com/office/drawing/2010/main" val="0"/>
                        </a:ext>
                      </a:extLst>
                    </a:blip>
                    <a:srcRect t="15290"/>
                    <a:stretch/>
                  </pic:blipFill>
                  <pic:spPr bwMode="auto">
                    <a:xfrm>
                      <a:off x="0" y="0"/>
                      <a:ext cx="3254083" cy="1005704"/>
                    </a:xfrm>
                    <a:prstGeom prst="rect">
                      <a:avLst/>
                    </a:prstGeom>
                    <a:ln>
                      <a:noFill/>
                    </a:ln>
                    <a:extLst>
                      <a:ext uri="{53640926-AAD7-44D8-BBD7-CCE9431645EC}">
                        <a14:shadowObscured xmlns:a14="http://schemas.microsoft.com/office/drawing/2010/main"/>
                      </a:ext>
                    </a:extLst>
                  </pic:spPr>
                </pic:pic>
              </a:graphicData>
            </a:graphic>
          </wp:inline>
        </w:drawing>
      </w:r>
    </w:p>
    <w:p w14:paraId="7D60F4F6" w14:textId="77777777" w:rsidR="00136009" w:rsidRDefault="00136009" w:rsidP="00136009"/>
    <w:p w14:paraId="0BA26B52" w14:textId="1F1258C6" w:rsidR="00136009" w:rsidRDefault="00136009" w:rsidP="00136009">
      <w:r>
        <w:t>When this occurs, you are still able to use the software but only working with files (ovens, Process Windows, profiles) that are located in the local directory. It will temporarily reset back to the local install directory and any new files generated or updated will be saved in the local directory (C:\</w:t>
      </w:r>
      <w:r w:rsidR="00A948F0">
        <w:t>W</w:t>
      </w:r>
      <w:r>
        <w:t xml:space="preserve">PI). If the network connection is re-established, the </w:t>
      </w:r>
      <w:r w:rsidR="00A948F0">
        <w:t>W</w:t>
      </w:r>
      <w:r>
        <w:t>PI software must be restarted to begin writing directly to the network directory again.</w:t>
      </w:r>
    </w:p>
    <w:p w14:paraId="70FBD645" w14:textId="1DE479A6" w:rsidR="00136009" w:rsidRDefault="00136009" w:rsidP="00136009">
      <w:r>
        <w:br/>
        <w:t xml:space="preserve">Any data that was collected while the software was offline will be moved to the network directory after the connection has been re-established and the </w:t>
      </w:r>
      <w:r w:rsidR="00A948F0">
        <w:t>W</w:t>
      </w:r>
      <w:r>
        <w:t>PI software is restarted.</w:t>
      </w:r>
    </w:p>
    <w:p w14:paraId="5237ECF2" w14:textId="77777777" w:rsidR="008708F9" w:rsidRDefault="00BB1720" w:rsidP="00D36D96">
      <w:pPr>
        <w:pStyle w:val="Heading2"/>
      </w:pPr>
      <w:r>
        <w:br w:type="page"/>
      </w:r>
      <w:bookmarkStart w:id="1962" w:name="_Toc353195465"/>
      <w:bookmarkStart w:id="1963" w:name="_Toc358296397"/>
      <w:bookmarkStart w:id="1964" w:name="_Toc358298562"/>
      <w:bookmarkStart w:id="1965" w:name="_Toc469335058"/>
      <w:bookmarkStart w:id="1966" w:name="_Toc504120488"/>
      <w:bookmarkStart w:id="1967" w:name="_Toc527644471"/>
      <w:bookmarkStart w:id="1968" w:name="_Toc528599570"/>
      <w:bookmarkStart w:id="1969" w:name="_Toc17993607"/>
      <w:bookmarkStart w:id="1970" w:name="_Toc37267328"/>
      <w:bookmarkStart w:id="1971" w:name="_Toc51666685"/>
      <w:bookmarkStart w:id="1972" w:name="_Toc51666894"/>
      <w:r w:rsidR="00706E3F">
        <w:lastRenderedPageBreak/>
        <w:t>View</w:t>
      </w:r>
      <w:r w:rsidR="008708F9">
        <w:t xml:space="preserve"> </w:t>
      </w:r>
      <w:r>
        <w:t>Historical Data</w:t>
      </w:r>
      <w:bookmarkEnd w:id="1962"/>
      <w:bookmarkEnd w:id="1963"/>
      <w:bookmarkEnd w:id="1964"/>
      <w:bookmarkEnd w:id="1965"/>
      <w:bookmarkEnd w:id="1966"/>
      <w:bookmarkEnd w:id="1967"/>
      <w:bookmarkEnd w:id="1968"/>
      <w:bookmarkEnd w:id="1969"/>
      <w:bookmarkEnd w:id="1970"/>
      <w:bookmarkEnd w:id="1971"/>
      <w:bookmarkEnd w:id="1972"/>
      <w:r>
        <w:t xml:space="preserve"> </w:t>
      </w:r>
    </w:p>
    <w:p w14:paraId="4689DA81" w14:textId="611BA759" w:rsidR="008708F9" w:rsidRPr="00F0388A" w:rsidRDefault="008708F9">
      <w:r w:rsidRPr="00F0388A">
        <w:t>You can also view all collected d</w:t>
      </w:r>
      <w:r w:rsidR="00B26B28" w:rsidRPr="00F0388A">
        <w:t>ata over the network from any computer</w:t>
      </w:r>
      <w:r w:rsidRPr="00F0388A">
        <w:t xml:space="preserve"> </w:t>
      </w:r>
      <w:r w:rsidR="002711F3" w:rsidRPr="00F0388A">
        <w:t>that has</w:t>
      </w:r>
      <w:r w:rsidRPr="00F0388A">
        <w:t xml:space="preserve"> the </w:t>
      </w:r>
      <w:r w:rsidR="002365F2">
        <w:t>W</w:t>
      </w:r>
      <w:r w:rsidR="00DF63A3" w:rsidRPr="00F0388A">
        <w:t>PI</w:t>
      </w:r>
      <w:r w:rsidR="00807605" w:rsidRPr="00F0388A">
        <w:t xml:space="preserve"> software </w:t>
      </w:r>
      <w:r w:rsidR="002711F3" w:rsidRPr="00F0388A">
        <w:t>installed</w:t>
      </w:r>
      <w:r w:rsidR="00807605" w:rsidRPr="00F0388A">
        <w:t>.</w:t>
      </w:r>
    </w:p>
    <w:p w14:paraId="3190517E" w14:textId="77777777" w:rsidR="00807605" w:rsidRPr="00F0388A" w:rsidRDefault="00807605"/>
    <w:p w14:paraId="08932552" w14:textId="77777777" w:rsidR="008708F9" w:rsidRPr="00F0388A" w:rsidRDefault="008708F9">
      <w:pPr>
        <w:rPr>
          <w:b/>
        </w:rPr>
      </w:pPr>
      <w:r w:rsidRPr="00F0388A">
        <w:rPr>
          <w:b/>
        </w:rPr>
        <w:t>Use the following steps to view historical data over the network:</w:t>
      </w:r>
    </w:p>
    <w:p w14:paraId="100B6667" w14:textId="77777777" w:rsidR="008708F9" w:rsidRPr="00F0388A" w:rsidRDefault="008708F9" w:rsidP="00807605"/>
    <w:p w14:paraId="206425F5" w14:textId="5C82A7F6" w:rsidR="008708F9" w:rsidRPr="00F0388A" w:rsidRDefault="008708F9" w:rsidP="005E5BCC">
      <w:pPr>
        <w:pStyle w:val="ListNumber4"/>
        <w:numPr>
          <w:ilvl w:val="0"/>
          <w:numId w:val="25"/>
        </w:numPr>
      </w:pPr>
      <w:r w:rsidRPr="00416784">
        <w:t xml:space="preserve">From your </w:t>
      </w:r>
      <w:r w:rsidRPr="00416784">
        <w:rPr>
          <w:u w:val="single"/>
        </w:rPr>
        <w:t xml:space="preserve">remote </w:t>
      </w:r>
      <w:r w:rsidR="00B26B28" w:rsidRPr="00416784">
        <w:t>computer</w:t>
      </w:r>
      <w:r w:rsidRPr="00416784">
        <w:t xml:space="preserve">, start the </w:t>
      </w:r>
      <w:r w:rsidR="002365F2">
        <w:t>W</w:t>
      </w:r>
      <w:r w:rsidR="00DF63A3" w:rsidRPr="00416784">
        <w:t>PI</w:t>
      </w:r>
      <w:r w:rsidRPr="00416784">
        <w:t xml:space="preserve"> software and click on the “I am not going to </w:t>
      </w:r>
      <w:r w:rsidR="0000286E" w:rsidRPr="00416784">
        <w:t xml:space="preserve">run profiles or live </w:t>
      </w:r>
      <w:r w:rsidR="002365F2">
        <w:t>W</w:t>
      </w:r>
      <w:r w:rsidR="0000286E" w:rsidRPr="00416784">
        <w:t>PI”</w:t>
      </w:r>
      <w:r w:rsidR="0000286E">
        <w:t xml:space="preserve"> </w:t>
      </w:r>
      <w:r w:rsidR="00807605" w:rsidRPr="00F0388A">
        <w:t>button.</w:t>
      </w:r>
      <w:r w:rsidR="00CD22E5" w:rsidRPr="00F0388A">
        <w:t xml:space="preserve">  See </w:t>
      </w:r>
      <w:r w:rsidR="002711F3" w:rsidRPr="00F0388A">
        <w:fldChar w:fldCharType="begin"/>
      </w:r>
      <w:r w:rsidR="002711F3" w:rsidRPr="00F0388A">
        <w:instrText xml:space="preserve"> REF _Ref186044796 \h </w:instrText>
      </w:r>
      <w:r w:rsidR="00F0388A" w:rsidRPr="00F0388A">
        <w:instrText xml:space="preserve"> \* MERGEFORMAT </w:instrText>
      </w:r>
      <w:r w:rsidR="002711F3" w:rsidRPr="00F0388A">
        <w:fldChar w:fldCharType="separate"/>
      </w:r>
      <w:r w:rsidR="007A7D53">
        <w:t xml:space="preserve">Figure </w:t>
      </w:r>
      <w:r w:rsidR="007A7D53">
        <w:rPr>
          <w:noProof/>
        </w:rPr>
        <w:t>85</w:t>
      </w:r>
      <w:r w:rsidR="002711F3" w:rsidRPr="00F0388A">
        <w:fldChar w:fldCharType="end"/>
      </w:r>
      <w:r w:rsidR="00CD22E5" w:rsidRPr="00F0388A">
        <w:t>.</w:t>
      </w:r>
    </w:p>
    <w:p w14:paraId="3D10E5BF" w14:textId="77777777" w:rsidR="00622F8F" w:rsidRPr="00F0388A" w:rsidRDefault="00622F8F" w:rsidP="00622F8F"/>
    <w:p w14:paraId="4C4A9DA3" w14:textId="1D0AFA50" w:rsidR="00E474BD" w:rsidRPr="00233FE9" w:rsidRDefault="00A6188E" w:rsidP="004E2D00">
      <w:r w:rsidRPr="004E2D00">
        <w:rPr>
          <w:b/>
        </w:rPr>
        <w:t>Caution</w:t>
      </w:r>
      <w:r w:rsidR="00E474BD" w:rsidRPr="00233FE9">
        <w:t xml:space="preserve">: Do not choose this button when working at the PC where the </w:t>
      </w:r>
      <w:r w:rsidR="002365F2">
        <w:t>W</w:t>
      </w:r>
      <w:r w:rsidR="00DF63A3" w:rsidRPr="00233FE9">
        <w:t>PI</w:t>
      </w:r>
      <w:r w:rsidR="00E474BD" w:rsidRPr="00233FE9">
        <w:t xml:space="preserve"> hardware is</w:t>
      </w:r>
      <w:r w:rsidR="00807605" w:rsidRPr="00233FE9">
        <w:t xml:space="preserve"> installed.</w:t>
      </w:r>
    </w:p>
    <w:p w14:paraId="658E5A78" w14:textId="77777777" w:rsidR="008708F9" w:rsidRPr="00F0388A" w:rsidRDefault="008708F9" w:rsidP="00807605"/>
    <w:p w14:paraId="213188C9" w14:textId="77777777" w:rsidR="00CD22E5" w:rsidRPr="004B2B33" w:rsidRDefault="00DD450D" w:rsidP="004B2B33">
      <w:pPr>
        <w:jc w:val="center"/>
      </w:pPr>
      <w:r w:rsidRPr="004B2B33">
        <w:rPr>
          <w:noProof/>
        </w:rPr>
        <mc:AlternateContent>
          <mc:Choice Requires="wps">
            <w:drawing>
              <wp:anchor distT="0" distB="0" distL="114300" distR="114300" simplePos="0" relativeHeight="251606016" behindDoc="0" locked="0" layoutInCell="1" allowOverlap="1" wp14:anchorId="3DFA22B1" wp14:editId="28EF1354">
                <wp:simplePos x="0" y="0"/>
                <wp:positionH relativeFrom="column">
                  <wp:posOffset>2397418</wp:posOffset>
                </wp:positionH>
                <wp:positionV relativeFrom="paragraph">
                  <wp:posOffset>1009885</wp:posOffset>
                </wp:positionV>
                <wp:extent cx="1152531" cy="461010"/>
                <wp:effectExtent l="0" t="0" r="28575" b="15240"/>
                <wp:wrapNone/>
                <wp:docPr id="38" name="Rectangle 1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31" cy="461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2159F" id="Rectangle 1361" o:spid="_x0000_s1026" style="position:absolute;margin-left:188.75pt;margin-top:79.5pt;width:90.75pt;height:36.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" filled="f" strokecolor="red" strokeweight="1.5pt"/>
            </w:pict>
          </mc:Fallback>
        </mc:AlternateContent>
      </w:r>
      <w:r w:rsidRPr="004B2B33">
        <w:rPr>
          <w:noProof/>
        </w:rPr>
        <w:drawing>
          <wp:inline distT="0" distB="0" distL="0" distR="0" wp14:anchorId="00A94514" wp14:editId="76C54BE3">
            <wp:extent cx="2749550" cy="1554745"/>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49550" cy="1554745"/>
                    </a:xfrm>
                    <a:prstGeom prst="rect">
                      <a:avLst/>
                    </a:prstGeom>
                    <a:noFill/>
                    <a:ln>
                      <a:noFill/>
                    </a:ln>
                  </pic:spPr>
                </pic:pic>
              </a:graphicData>
            </a:graphic>
          </wp:inline>
        </w:drawing>
      </w:r>
    </w:p>
    <w:p w14:paraId="04593CAC" w14:textId="7B164F79" w:rsidR="008708F9" w:rsidRDefault="00CD22E5" w:rsidP="00F5043F">
      <w:pPr>
        <w:pStyle w:val="Caption"/>
      </w:pPr>
      <w:bookmarkStart w:id="1973" w:name="_Ref186044796"/>
      <w:r>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85</w:t>
      </w:r>
      <w:r w:rsidR="00B41E3E">
        <w:rPr>
          <w:noProof/>
        </w:rPr>
        <w:fldChar w:fldCharType="end"/>
      </w:r>
      <w:bookmarkEnd w:id="1973"/>
    </w:p>
    <w:p w14:paraId="6E79480E" w14:textId="77777777" w:rsidR="00E52844" w:rsidRDefault="00E52844" w:rsidP="00807605"/>
    <w:p w14:paraId="3DCE3C6B" w14:textId="77777777" w:rsidR="008708F9" w:rsidRPr="00F0388A" w:rsidRDefault="008708F9" w:rsidP="00514517">
      <w:pPr>
        <w:pStyle w:val="ListNumber4"/>
      </w:pPr>
      <w:r w:rsidRPr="00F0388A">
        <w:t>The software will open up normally</w:t>
      </w:r>
      <w:r w:rsidR="00622F8F" w:rsidRPr="00F0388A">
        <w:t xml:space="preserve">.  </w:t>
      </w:r>
      <w:r w:rsidRPr="00F0388A">
        <w:t xml:space="preserve">When the main screen </w:t>
      </w:r>
      <w:r w:rsidR="007362A3">
        <w:t>appears</w:t>
      </w:r>
      <w:r w:rsidRPr="00F0388A">
        <w:t>, click the Profile Explorer button.</w:t>
      </w:r>
    </w:p>
    <w:p w14:paraId="7C60C8A5" w14:textId="77777777" w:rsidR="008708F9" w:rsidRDefault="008708F9"/>
    <w:p w14:paraId="27FE5389" w14:textId="6CAFE4F2" w:rsidR="008708F9" w:rsidRPr="00F0388A" w:rsidRDefault="002711F3" w:rsidP="002711F3">
      <w:pPr>
        <w:pStyle w:val="ListNumber4"/>
      </w:pPr>
      <w:r w:rsidRPr="00F0388A">
        <w:t>A</w:t>
      </w:r>
      <w:r w:rsidR="008708F9" w:rsidRPr="00F0388A">
        <w:t xml:space="preserve"> </w:t>
      </w:r>
      <w:r w:rsidR="008708F9" w:rsidRPr="00514517">
        <w:rPr>
          <w:b/>
        </w:rPr>
        <w:t>Browse</w:t>
      </w:r>
      <w:r w:rsidR="008708F9" w:rsidRPr="00F0388A">
        <w:t xml:space="preserve"> button </w:t>
      </w:r>
      <w:r w:rsidR="008F74EE">
        <w:t>is</w:t>
      </w:r>
      <w:r w:rsidR="008708F9" w:rsidRPr="00F0388A">
        <w:t xml:space="preserve"> enabled in the upper </w:t>
      </w:r>
      <w:proofErr w:type="gramStart"/>
      <w:r w:rsidR="008708F9" w:rsidRPr="00F0388A">
        <w:t>r</w:t>
      </w:r>
      <w:r w:rsidR="00622F8F" w:rsidRPr="00F0388A">
        <w:t>ight hand</w:t>
      </w:r>
      <w:proofErr w:type="gramEnd"/>
      <w:r w:rsidR="00622F8F" w:rsidRPr="00F0388A">
        <w:t xml:space="preserve"> corner of the screen:</w:t>
      </w:r>
      <w:r w:rsidR="00CD22E5" w:rsidRPr="00F0388A">
        <w:t xml:space="preserve">  See </w:t>
      </w:r>
      <w:r w:rsidRPr="00F0388A">
        <w:fldChar w:fldCharType="begin"/>
      </w:r>
      <w:r w:rsidRPr="00F0388A">
        <w:instrText xml:space="preserve"> REF _Ref186045023 \h </w:instrText>
      </w:r>
      <w:r w:rsidR="00F0388A" w:rsidRPr="00F0388A">
        <w:instrText xml:space="preserve"> \* MERGEFORMAT </w:instrText>
      </w:r>
      <w:r w:rsidRPr="00F0388A">
        <w:fldChar w:fldCharType="separate"/>
      </w:r>
      <w:r w:rsidR="007A7D53">
        <w:t xml:space="preserve">Figure </w:t>
      </w:r>
      <w:r w:rsidR="007A7D53">
        <w:rPr>
          <w:noProof/>
        </w:rPr>
        <w:t>86</w:t>
      </w:r>
      <w:r w:rsidRPr="00F0388A">
        <w:fldChar w:fldCharType="end"/>
      </w:r>
      <w:r w:rsidRPr="00F0388A">
        <w:t>.</w:t>
      </w:r>
    </w:p>
    <w:p w14:paraId="5BE99591" w14:textId="77777777" w:rsidR="000765E5" w:rsidRPr="00082EDE" w:rsidRDefault="000765E5" w:rsidP="00EC251F">
      <w:pPr>
        <w:pStyle w:val="ListNumber4"/>
        <w:numPr>
          <w:ilvl w:val="0"/>
          <w:numId w:val="0"/>
        </w:numPr>
        <w:ind w:left="360"/>
        <w:jc w:val="center"/>
      </w:pPr>
      <w:r w:rsidRPr="00D9762D">
        <w:rPr>
          <w:noProof/>
        </w:rPr>
        <w:drawing>
          <wp:inline distT="0" distB="0" distL="0" distR="0" wp14:anchorId="635F7FFB" wp14:editId="54140920">
            <wp:extent cx="3549650" cy="514536"/>
            <wp:effectExtent l="0" t="0" r="0" b="0"/>
            <wp:docPr id="20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549650" cy="514536"/>
                    </a:xfrm>
                    <a:prstGeom prst="rect">
                      <a:avLst/>
                    </a:prstGeom>
                    <a:noFill/>
                    <a:ln>
                      <a:noFill/>
                    </a:ln>
                  </pic:spPr>
                </pic:pic>
              </a:graphicData>
            </a:graphic>
          </wp:inline>
        </w:drawing>
      </w:r>
    </w:p>
    <w:p w14:paraId="2B1BC4F4" w14:textId="2478F409" w:rsidR="000765E5" w:rsidRDefault="000765E5" w:rsidP="00EC251F">
      <w:pPr>
        <w:pStyle w:val="ListNumber4"/>
        <w:numPr>
          <w:ilvl w:val="0"/>
          <w:numId w:val="0"/>
        </w:numPr>
        <w:ind w:left="360"/>
        <w:jc w:val="center"/>
      </w:pPr>
      <w:bookmarkStart w:id="1974" w:name="_Ref186045023"/>
      <w:r>
        <w:t xml:space="preserve">Figure </w:t>
      </w:r>
      <w:r>
        <w:rPr>
          <w:noProof/>
        </w:rPr>
        <w:fldChar w:fldCharType="begin"/>
      </w:r>
      <w:r>
        <w:rPr>
          <w:noProof/>
        </w:rPr>
        <w:instrText xml:space="preserve"> SEQ Figure \* ARABIC </w:instrText>
      </w:r>
      <w:r>
        <w:rPr>
          <w:noProof/>
        </w:rPr>
        <w:fldChar w:fldCharType="separate"/>
      </w:r>
      <w:r w:rsidR="007A7D53">
        <w:rPr>
          <w:noProof/>
        </w:rPr>
        <w:t>86</w:t>
      </w:r>
      <w:r>
        <w:rPr>
          <w:noProof/>
        </w:rPr>
        <w:fldChar w:fldCharType="end"/>
      </w:r>
      <w:bookmarkEnd w:id="1974"/>
    </w:p>
    <w:p w14:paraId="62D77054" w14:textId="77777777" w:rsidR="008708F9" w:rsidRPr="00F0388A" w:rsidRDefault="008708F9" w:rsidP="00622F8F"/>
    <w:p w14:paraId="7DFD443E" w14:textId="77777777" w:rsidR="008708F9" w:rsidRPr="00F0388A" w:rsidRDefault="008708F9" w:rsidP="002711F3">
      <w:r w:rsidRPr="00F0388A">
        <w:t>You can now click the Browse button and point to the directory where your profiles are</w:t>
      </w:r>
      <w:r w:rsidR="005426C9" w:rsidRPr="00F0388A">
        <w:t xml:space="preserve">.  </w:t>
      </w:r>
      <w:r w:rsidRPr="00F0388A">
        <w:t>Keep in mind that you want to direct it to the root directory of the main “Profiles” folder.</w:t>
      </w:r>
    </w:p>
    <w:p w14:paraId="782FF6C8" w14:textId="77777777" w:rsidR="008708F9" w:rsidRPr="00F0388A" w:rsidRDefault="008708F9" w:rsidP="00622F8F"/>
    <w:p w14:paraId="631B4506" w14:textId="22B9E948" w:rsidR="008708F9" w:rsidRDefault="002711F3" w:rsidP="002711F3">
      <w:pPr>
        <w:rPr>
          <w:rStyle w:val="PlainTextChar"/>
        </w:rPr>
      </w:pPr>
      <w:r w:rsidRPr="00F0388A">
        <w:t>For example:  I</w:t>
      </w:r>
      <w:r w:rsidR="008708F9" w:rsidRPr="00F0388A">
        <w:t>f the profiles are in</w:t>
      </w:r>
      <w:r w:rsidRPr="00F0388A">
        <w:t xml:space="preserve"> the folder </w:t>
      </w:r>
      <w:r w:rsidR="008708F9" w:rsidRPr="00F0388A">
        <w:rPr>
          <w:rStyle w:val="PlainTextChar"/>
        </w:rPr>
        <w:t>F:\</w:t>
      </w:r>
      <w:r w:rsidR="000765E5">
        <w:rPr>
          <w:rStyle w:val="PlainTextChar"/>
        </w:rPr>
        <w:t>W</w:t>
      </w:r>
      <w:r w:rsidR="005C3DF8" w:rsidRPr="00F0388A">
        <w:rPr>
          <w:rStyle w:val="PlainTextChar"/>
        </w:rPr>
        <w:t>PI</w:t>
      </w:r>
      <w:r w:rsidR="00FE2E6E" w:rsidRPr="00F0388A">
        <w:rPr>
          <w:rStyle w:val="PlainTextChar"/>
        </w:rPr>
        <w:t>\</w:t>
      </w:r>
      <w:r w:rsidR="008708F9" w:rsidRPr="00F0388A">
        <w:rPr>
          <w:rStyle w:val="PlainTextChar"/>
        </w:rPr>
        <w:t>Profiles\Board</w:t>
      </w:r>
      <w:r w:rsidR="005426C9" w:rsidRPr="00F0388A">
        <w:rPr>
          <w:rStyle w:val="PlainTextChar"/>
        </w:rPr>
        <w:t> </w:t>
      </w:r>
      <w:r w:rsidR="008708F9" w:rsidRPr="00F0388A">
        <w:rPr>
          <w:rStyle w:val="PlainTextChar"/>
        </w:rPr>
        <w:t>A</w:t>
      </w:r>
      <w:r w:rsidR="00252896">
        <w:rPr>
          <w:rStyle w:val="PlainTextChar"/>
        </w:rPr>
        <w:t>,</w:t>
      </w:r>
      <w:r w:rsidR="00252896" w:rsidRPr="00F0388A">
        <w:t xml:space="preserve"> </w:t>
      </w:r>
      <w:r w:rsidR="008708F9" w:rsidRPr="00F0388A">
        <w:t xml:space="preserve">you would direct it only to </w:t>
      </w:r>
      <w:r w:rsidRPr="00F0388A">
        <w:t xml:space="preserve">the folder </w:t>
      </w:r>
      <w:r w:rsidR="008708F9" w:rsidRPr="00F0388A">
        <w:rPr>
          <w:rStyle w:val="PlainTextChar"/>
        </w:rPr>
        <w:t>F:\</w:t>
      </w:r>
      <w:r w:rsidR="000765E5">
        <w:rPr>
          <w:rStyle w:val="PlainTextChar"/>
        </w:rPr>
        <w:t>W</w:t>
      </w:r>
      <w:r w:rsidR="005C3DF8" w:rsidRPr="00F0388A">
        <w:rPr>
          <w:rStyle w:val="PlainTextChar"/>
        </w:rPr>
        <w:t>PI</w:t>
      </w:r>
      <w:r w:rsidRPr="00F0388A">
        <w:rPr>
          <w:rStyle w:val="PlainTextChar"/>
        </w:rPr>
        <w:t>\</w:t>
      </w:r>
      <w:r w:rsidR="002E30F0">
        <w:rPr>
          <w:rStyle w:val="PlainTextChar"/>
        </w:rPr>
        <w:t>.</w:t>
      </w:r>
    </w:p>
    <w:p w14:paraId="4E8B9250" w14:textId="77777777" w:rsidR="00706E3F" w:rsidRPr="00F0388A" w:rsidRDefault="00706E3F" w:rsidP="00706E3F"/>
    <w:p w14:paraId="7A9894F9" w14:textId="77777777" w:rsidR="0058069D" w:rsidRDefault="0058069D" w:rsidP="0058069D">
      <w:bookmarkStart w:id="1975" w:name="_Baseline_Recipe_Explained"/>
      <w:bookmarkStart w:id="1976" w:name="_KIC_24/7_without_Board_Sensor_(Belt"/>
      <w:bookmarkEnd w:id="1975"/>
      <w:bookmarkEnd w:id="1976"/>
    </w:p>
    <w:p w14:paraId="4A980CDE" w14:textId="77777777" w:rsidR="005F1B1B" w:rsidRDefault="00530DA9" w:rsidP="00676B77">
      <w:pPr>
        <w:pStyle w:val="Heading1"/>
      </w:pPr>
      <w:bookmarkStart w:id="1977" w:name="_Toc353195468"/>
      <w:bookmarkStart w:id="1978" w:name="_Toc358296401"/>
      <w:bookmarkStart w:id="1979" w:name="_Toc358298566"/>
      <w:bookmarkStart w:id="1980" w:name="_Toc469335070"/>
      <w:bookmarkStart w:id="1981" w:name="_Toc504120500"/>
      <w:bookmarkStart w:id="1982" w:name="_Toc527644483"/>
      <w:bookmarkStart w:id="1983" w:name="_Toc528599582"/>
      <w:bookmarkStart w:id="1984" w:name="_Toc17993619"/>
      <w:bookmarkStart w:id="1985" w:name="_Toc37267340"/>
      <w:bookmarkStart w:id="1986" w:name="_Toc51666686"/>
      <w:bookmarkStart w:id="1987" w:name="_Toc51666895"/>
      <w:bookmarkStart w:id="1988" w:name="_Toc119468189"/>
      <w:bookmarkStart w:id="1989" w:name="_Toc176001820"/>
      <w:bookmarkStart w:id="1990" w:name="_Toc353195480"/>
      <w:bookmarkStart w:id="1991" w:name="_Toc358296422"/>
      <w:bookmarkStart w:id="1992" w:name="_Toc358298587"/>
      <w:bookmarkStart w:id="1993" w:name="_Toc33512795"/>
      <w:bookmarkStart w:id="1994" w:name="_Toc40509284"/>
      <w:bookmarkStart w:id="1995" w:name="_Toc119468206"/>
      <w:r>
        <w:lastRenderedPageBreak/>
        <w:t>Status Messages</w:t>
      </w:r>
      <w:r w:rsidRPr="00FE49E5">
        <w:t xml:space="preserve"> </w:t>
      </w:r>
      <w:proofErr w:type="gramStart"/>
      <w:r>
        <w:t>And</w:t>
      </w:r>
      <w:proofErr w:type="gramEnd"/>
      <w:r>
        <w:t xml:space="preserve"> Alarms</w:t>
      </w:r>
      <w:bookmarkEnd w:id="1977"/>
      <w:bookmarkEnd w:id="1978"/>
      <w:bookmarkEnd w:id="1979"/>
      <w:bookmarkEnd w:id="1980"/>
      <w:bookmarkEnd w:id="1981"/>
      <w:bookmarkEnd w:id="1982"/>
      <w:bookmarkEnd w:id="1983"/>
      <w:bookmarkEnd w:id="1984"/>
      <w:bookmarkEnd w:id="1985"/>
      <w:bookmarkEnd w:id="1986"/>
      <w:bookmarkEnd w:id="1987"/>
    </w:p>
    <w:p w14:paraId="46327697" w14:textId="77777777" w:rsidR="005F1B1B" w:rsidRDefault="005F1B1B" w:rsidP="005F1B1B">
      <w:r>
        <w:t xml:space="preserve">The software communicates system status through messages that it displays on the monitor.  Some </w:t>
      </w:r>
      <w:proofErr w:type="gramStart"/>
      <w:r>
        <w:t>simply</w:t>
      </w:r>
      <w:proofErr w:type="gramEnd"/>
      <w:r>
        <w:t xml:space="preserve"> report an operating condition, some provide a warning that process parameters are changing, and still others, called </w:t>
      </w:r>
      <w:r w:rsidRPr="00FE49E5">
        <w:rPr>
          <w:i/>
        </w:rPr>
        <w:t>alarms</w:t>
      </w:r>
      <w:r>
        <w:rPr>
          <w:i/>
        </w:rPr>
        <w:t>,</w:t>
      </w:r>
      <w:r>
        <w:t xml:space="preserve"> announce out-of-spec conditions, operational failures, lost communications, and other process critical problems that might require immediate corrective actions.  </w:t>
      </w:r>
    </w:p>
    <w:p w14:paraId="18FC65CF" w14:textId="77777777" w:rsidR="005F1B1B" w:rsidRDefault="005F1B1B" w:rsidP="005F1B1B"/>
    <w:tbl>
      <w:tblPr>
        <w:tblW w:w="0" w:type="auto"/>
        <w:tblLook w:val="04A0" w:firstRow="1" w:lastRow="0" w:firstColumn="1" w:lastColumn="0" w:noHBand="0" w:noVBand="1"/>
      </w:tblPr>
      <w:tblGrid>
        <w:gridCol w:w="6408"/>
        <w:gridCol w:w="3168"/>
      </w:tblGrid>
      <w:tr w:rsidR="005F1B1B" w14:paraId="4900866C" w14:textId="77777777" w:rsidTr="00B810DE">
        <w:tc>
          <w:tcPr>
            <w:tcW w:w="6408" w:type="dxa"/>
            <w:shd w:val="clear" w:color="auto" w:fill="auto"/>
          </w:tcPr>
          <w:p w14:paraId="25DA7FB5" w14:textId="02164EF9" w:rsidR="005F1B1B" w:rsidRDefault="005F1B1B" w:rsidP="00B810DE">
            <w:r>
              <w:t>Alarm mes</w:t>
            </w:r>
            <w:r w:rsidR="00297629">
              <w:t xml:space="preserve">sages typically appear in red. </w:t>
            </w:r>
            <w:r>
              <w:t xml:space="preserve">An alarm status may accompany a signal from the </w:t>
            </w:r>
            <w:r w:rsidR="000765E5">
              <w:t>DAU</w:t>
            </w:r>
            <w:ins w:id="1996" w:author="Tom Bergeron" w:date="2021-06-22T13:15:00Z">
              <w:r w:rsidR="001636A5">
                <w:t>/eTPU</w:t>
              </w:r>
            </w:ins>
            <w:r>
              <w:t xml:space="preserve"> to the alarm relay, which</w:t>
            </w:r>
            <w:r w:rsidR="000765E5">
              <w:t xml:space="preserve"> </w:t>
            </w:r>
            <w:r>
              <w:t>in turn may trigger hardware-related events such as sounding audibl</w:t>
            </w:r>
            <w:r w:rsidR="008D4456">
              <w:t>e alarms, lighting signal tower</w:t>
            </w:r>
            <w:r>
              <w:t>s, or stopping infeed conveyors.</w:t>
            </w:r>
          </w:p>
          <w:p w14:paraId="4A61FD7F" w14:textId="77777777" w:rsidR="007A2015" w:rsidRDefault="007A2015" w:rsidP="00B810DE"/>
          <w:p w14:paraId="2C46DA90" w14:textId="77777777" w:rsidR="008D4456" w:rsidRPr="008D4456" w:rsidRDefault="008D4456" w:rsidP="00B810DE"/>
        </w:tc>
        <w:tc>
          <w:tcPr>
            <w:tcW w:w="3168" w:type="dxa"/>
            <w:shd w:val="clear" w:color="auto" w:fill="auto"/>
          </w:tcPr>
          <w:p w14:paraId="353B8F98" w14:textId="77777777" w:rsidR="005F1B1B" w:rsidRDefault="00DD450D" w:rsidP="00B810DE">
            <w:r w:rsidRPr="00DB2630">
              <w:rPr>
                <w:noProof/>
              </w:rPr>
              <w:drawing>
                <wp:inline distT="0" distB="0" distL="0" distR="0" wp14:anchorId="0B829C45" wp14:editId="1D4E026D">
                  <wp:extent cx="1301750" cy="82550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301750" cy="825500"/>
                          </a:xfrm>
                          <a:prstGeom prst="rect">
                            <a:avLst/>
                          </a:prstGeom>
                          <a:noFill/>
                          <a:ln>
                            <a:noFill/>
                          </a:ln>
                        </pic:spPr>
                      </pic:pic>
                    </a:graphicData>
                  </a:graphic>
                </wp:inline>
              </w:drawing>
            </w:r>
          </w:p>
        </w:tc>
      </w:tr>
    </w:tbl>
    <w:p w14:paraId="3431ACA9" w14:textId="77777777" w:rsidR="005F1B1B" w:rsidRDefault="005F1B1B" w:rsidP="005F1B1B"/>
    <w:p w14:paraId="70B9978C" w14:textId="77777777" w:rsidR="005F1B1B" w:rsidRDefault="005F1B1B" w:rsidP="005F1B1B">
      <w:r>
        <w:t>Some status messages and alarms are specific to different functions of the software.  Some may appear when you are first running profiles to establish a baseline.  Others appear only when you begin Virtual Profiling.</w:t>
      </w:r>
    </w:p>
    <w:p w14:paraId="1AF7D2FE" w14:textId="77777777" w:rsidR="005F1B1B" w:rsidRDefault="00A24EC7" w:rsidP="00D36D96">
      <w:pPr>
        <w:pStyle w:val="Heading2"/>
      </w:pPr>
      <w:bookmarkStart w:id="1997" w:name="_Toc353195469"/>
      <w:bookmarkStart w:id="1998" w:name="_Toc358296402"/>
      <w:bookmarkStart w:id="1999" w:name="_Toc358298567"/>
      <w:bookmarkStart w:id="2000" w:name="_Toc469335071"/>
      <w:bookmarkStart w:id="2001" w:name="_Toc504120501"/>
      <w:bookmarkStart w:id="2002" w:name="_Toc527644484"/>
      <w:bookmarkStart w:id="2003" w:name="_Toc528599583"/>
      <w:bookmarkStart w:id="2004" w:name="_Toc17993620"/>
      <w:bookmarkStart w:id="2005" w:name="_Toc37267341"/>
      <w:bookmarkStart w:id="2006" w:name="_Toc51666687"/>
      <w:bookmarkStart w:id="2007" w:name="_Toc51666896"/>
      <w:r>
        <w:t>Acknowledge</w:t>
      </w:r>
      <w:r w:rsidR="005F1B1B">
        <w:t xml:space="preserve"> </w:t>
      </w:r>
      <w:r w:rsidR="00BB1720">
        <w:t>Alarms</w:t>
      </w:r>
      <w:bookmarkEnd w:id="1997"/>
      <w:bookmarkEnd w:id="1998"/>
      <w:bookmarkEnd w:id="1999"/>
      <w:bookmarkEnd w:id="2000"/>
      <w:bookmarkEnd w:id="2001"/>
      <w:bookmarkEnd w:id="2002"/>
      <w:bookmarkEnd w:id="2003"/>
      <w:bookmarkEnd w:id="2004"/>
      <w:bookmarkEnd w:id="2005"/>
      <w:bookmarkEnd w:id="2006"/>
      <w:bookmarkEnd w:id="20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8"/>
        <w:gridCol w:w="2358"/>
      </w:tblGrid>
      <w:tr w:rsidR="005F1B1B" w14:paraId="00C4E562" w14:textId="77777777" w:rsidTr="00B810DE">
        <w:tc>
          <w:tcPr>
            <w:tcW w:w="7218" w:type="dxa"/>
            <w:tcBorders>
              <w:top w:val="nil"/>
              <w:left w:val="nil"/>
              <w:bottom w:val="nil"/>
              <w:right w:val="nil"/>
            </w:tcBorders>
            <w:shd w:val="clear" w:color="auto" w:fill="auto"/>
          </w:tcPr>
          <w:p w14:paraId="30661AF0" w14:textId="77777777" w:rsidR="005F1B1B" w:rsidRDefault="005F1B1B" w:rsidP="00B810DE">
            <w:r>
              <w:t xml:space="preserve">Once displayed on the monitor, an operator needs to acknowledge the alarm, clicking on it to notify the software that the message has been received and make the displayed panel disappear.  </w:t>
            </w:r>
          </w:p>
        </w:tc>
        <w:tc>
          <w:tcPr>
            <w:tcW w:w="2358" w:type="dxa"/>
            <w:tcBorders>
              <w:top w:val="nil"/>
              <w:left w:val="nil"/>
              <w:bottom w:val="nil"/>
              <w:right w:val="nil"/>
            </w:tcBorders>
            <w:shd w:val="clear" w:color="auto" w:fill="auto"/>
          </w:tcPr>
          <w:p w14:paraId="582439A9" w14:textId="77777777" w:rsidR="005F1B1B" w:rsidRDefault="00DD450D" w:rsidP="00B810DE">
            <w:r w:rsidRPr="00DB2630">
              <w:rPr>
                <w:noProof/>
              </w:rPr>
              <w:drawing>
                <wp:inline distT="0" distB="0" distL="0" distR="0" wp14:anchorId="374A9477" wp14:editId="54BFC40C">
                  <wp:extent cx="1301750" cy="831850"/>
                  <wp:effectExtent l="0" t="0" r="0" b="6350"/>
                  <wp:docPr id="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01750" cy="831850"/>
                          </a:xfrm>
                          <a:prstGeom prst="rect">
                            <a:avLst/>
                          </a:prstGeom>
                          <a:noFill/>
                          <a:ln>
                            <a:noFill/>
                          </a:ln>
                        </pic:spPr>
                      </pic:pic>
                    </a:graphicData>
                  </a:graphic>
                </wp:inline>
              </w:drawing>
            </w:r>
          </w:p>
        </w:tc>
      </w:tr>
      <w:tr w:rsidR="005F1B1B" w14:paraId="3A8B7353" w14:textId="77777777" w:rsidTr="00B810D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218" w:type="dxa"/>
            <w:shd w:val="clear" w:color="auto" w:fill="auto"/>
          </w:tcPr>
          <w:p w14:paraId="1CA0A40A" w14:textId="61DE229C" w:rsidR="005F1B1B" w:rsidRDefault="005F1B1B" w:rsidP="00A24EC7">
            <w:r>
              <w:t xml:space="preserve">You can use </w:t>
            </w:r>
            <w:r w:rsidR="000765E5">
              <w:t xml:space="preserve">the basic </w:t>
            </w:r>
            <w:r>
              <w:t>password protection to limit the ability to acknowledge alarms.  To do so, you first need to specify the following value in the KIC2000UserSettings.kiccfg file:</w:t>
            </w:r>
          </w:p>
          <w:p w14:paraId="59C1D964" w14:textId="77777777" w:rsidR="00A24EC7" w:rsidRDefault="00A24EC7" w:rsidP="00B810DE">
            <w:pPr>
              <w:keepNext/>
            </w:pPr>
          </w:p>
          <w:p w14:paraId="7CBDBAC9" w14:textId="77777777" w:rsidR="005F1B1B" w:rsidRDefault="005F1B1B" w:rsidP="00B810DE">
            <w:pPr>
              <w:keepNext/>
            </w:pPr>
            <w:r>
              <w:t>[HOST]</w:t>
            </w:r>
          </w:p>
          <w:p w14:paraId="15B3B74B" w14:textId="63011546" w:rsidR="005F1B1B" w:rsidRDefault="005F1B1B" w:rsidP="00B810DE">
            <w:pPr>
              <w:keepNext/>
              <w:spacing w:after="120"/>
            </w:pPr>
            <w:proofErr w:type="spellStart"/>
            <w:r>
              <w:t>UsingPasswordwithRedAlarm</w:t>
            </w:r>
            <w:proofErr w:type="spellEnd"/>
            <w:r>
              <w:t>=1</w:t>
            </w:r>
          </w:p>
          <w:p w14:paraId="03A68936" w14:textId="06CB4FBB" w:rsidR="000765E5" w:rsidRDefault="000765E5" w:rsidP="000765E5">
            <w:r w:rsidRPr="00F16046">
              <w:rPr>
                <w:b/>
              </w:rPr>
              <w:t>Note</w:t>
            </w:r>
            <w:r>
              <w:t>: Enabling this function only applies to alarms.  A simple mouse click acknowledges and clears warning messages.</w:t>
            </w:r>
          </w:p>
          <w:p w14:paraId="3B9A1A5D" w14:textId="77777777" w:rsidR="000765E5" w:rsidRDefault="000765E5" w:rsidP="00B810DE">
            <w:pPr>
              <w:keepNext/>
              <w:spacing w:after="120"/>
            </w:pPr>
          </w:p>
          <w:p w14:paraId="2A8B7EE8" w14:textId="77777777" w:rsidR="005F1B1B" w:rsidRDefault="005F1B1B" w:rsidP="00B810DE">
            <w:pPr>
              <w:keepNext/>
              <w:spacing w:after="120"/>
            </w:pPr>
            <w:r>
              <w:t xml:space="preserve">Next, you need to specify a password on the Global Preferences screen </w:t>
            </w:r>
            <w:r w:rsidRPr="00A56F60">
              <w:rPr>
                <w:i/>
              </w:rPr>
              <w:t>Engineer Password</w:t>
            </w:r>
            <w:r>
              <w:t xml:space="preserve"> option.  Once password protection is in place, clicking a red alarm message displays a prompt that requires you to enter the password to acknowledge the alarm and remove the message.</w:t>
            </w:r>
          </w:p>
        </w:tc>
        <w:tc>
          <w:tcPr>
            <w:tcW w:w="2358" w:type="dxa"/>
            <w:shd w:val="clear" w:color="auto" w:fill="auto"/>
          </w:tcPr>
          <w:p w14:paraId="449048C6" w14:textId="77777777" w:rsidR="005F1B1B" w:rsidRDefault="005F1B1B" w:rsidP="00B810DE">
            <w:pPr>
              <w:keepNext/>
              <w:spacing w:after="120"/>
              <w:rPr>
                <w:noProof/>
              </w:rPr>
            </w:pPr>
          </w:p>
          <w:p w14:paraId="6E449A23" w14:textId="77777777" w:rsidR="005F1B1B" w:rsidRDefault="005F1B1B" w:rsidP="00B810DE">
            <w:pPr>
              <w:keepNext/>
              <w:spacing w:after="120"/>
              <w:rPr>
                <w:noProof/>
              </w:rPr>
            </w:pPr>
          </w:p>
          <w:p w14:paraId="58DA121F" w14:textId="77777777" w:rsidR="005F1B1B" w:rsidRDefault="005F1B1B" w:rsidP="00B810DE">
            <w:pPr>
              <w:keepNext/>
              <w:spacing w:after="120"/>
              <w:rPr>
                <w:noProof/>
              </w:rPr>
            </w:pPr>
          </w:p>
          <w:p w14:paraId="40F60E32" w14:textId="77777777" w:rsidR="005F1B1B" w:rsidRDefault="00DD450D" w:rsidP="00B810DE">
            <w:pPr>
              <w:keepNext/>
              <w:spacing w:after="120"/>
              <w:rPr>
                <w:noProof/>
              </w:rPr>
            </w:pPr>
            <w:r w:rsidRPr="00DB2630">
              <w:rPr>
                <w:noProof/>
              </w:rPr>
              <w:drawing>
                <wp:inline distT="0" distB="0" distL="0" distR="0" wp14:anchorId="6543EAC4" wp14:editId="5BD0DFE4">
                  <wp:extent cx="1428750" cy="279400"/>
                  <wp:effectExtent l="0" t="0" r="0" b="6350"/>
                  <wp:docPr id="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28750" cy="279400"/>
                          </a:xfrm>
                          <a:prstGeom prst="rect">
                            <a:avLst/>
                          </a:prstGeom>
                          <a:noFill/>
                          <a:ln>
                            <a:noFill/>
                          </a:ln>
                        </pic:spPr>
                      </pic:pic>
                    </a:graphicData>
                  </a:graphic>
                </wp:inline>
              </w:drawing>
            </w:r>
          </w:p>
        </w:tc>
      </w:tr>
    </w:tbl>
    <w:p w14:paraId="12D404DB" w14:textId="77777777" w:rsidR="005F1B1B" w:rsidRDefault="005F1B1B" w:rsidP="005F1B1B">
      <w:pPr>
        <w:keepNext/>
      </w:pPr>
    </w:p>
    <w:p w14:paraId="6ACB06E5" w14:textId="77777777" w:rsidR="005F1B1B" w:rsidRDefault="00DD450D" w:rsidP="005F1B1B">
      <w:pPr>
        <w:jc w:val="center"/>
      </w:pPr>
      <w:r w:rsidRPr="00DB2630">
        <w:rPr>
          <w:noProof/>
        </w:rPr>
        <w:drawing>
          <wp:inline distT="0" distB="0" distL="0" distR="0" wp14:anchorId="7B151979" wp14:editId="772A1E5E">
            <wp:extent cx="3262756" cy="2011680"/>
            <wp:effectExtent l="0" t="0" r="0" b="7620"/>
            <wp:docPr id="372" name="Picture 4" descr="C:\Users\dklueck\Desktop\Alar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lueck\Desktop\Alarm password.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b="4290"/>
                    <a:stretch/>
                  </pic:blipFill>
                  <pic:spPr bwMode="auto">
                    <a:xfrm>
                      <a:off x="0" y="0"/>
                      <a:ext cx="3263900" cy="2012385"/>
                    </a:xfrm>
                    <a:prstGeom prst="rect">
                      <a:avLst/>
                    </a:prstGeom>
                    <a:noFill/>
                    <a:ln>
                      <a:noFill/>
                    </a:ln>
                    <a:extLst>
                      <a:ext uri="{53640926-AAD7-44D8-BBD7-CCE9431645EC}">
                        <a14:shadowObscured xmlns:a14="http://schemas.microsoft.com/office/drawing/2010/main"/>
                      </a:ext>
                    </a:extLst>
                  </pic:spPr>
                </pic:pic>
              </a:graphicData>
            </a:graphic>
          </wp:inline>
        </w:drawing>
      </w:r>
    </w:p>
    <w:p w14:paraId="09D46805" w14:textId="77777777" w:rsidR="005F1B1B" w:rsidRDefault="005F1B1B" w:rsidP="005F1B1B"/>
    <w:p w14:paraId="0F46F629" w14:textId="77777777" w:rsidR="005F1B1B" w:rsidRDefault="005F1B1B" w:rsidP="00D36D96">
      <w:pPr>
        <w:pStyle w:val="Heading2"/>
      </w:pPr>
      <w:bookmarkStart w:id="2008" w:name="_Toc353195470"/>
      <w:bookmarkStart w:id="2009" w:name="_Toc358296403"/>
      <w:bookmarkStart w:id="2010" w:name="_Toc358298568"/>
      <w:bookmarkStart w:id="2011" w:name="_Toc469335072"/>
      <w:bookmarkStart w:id="2012" w:name="_Toc504120502"/>
      <w:bookmarkStart w:id="2013" w:name="_Toc527644485"/>
      <w:bookmarkStart w:id="2014" w:name="_Toc528599584"/>
      <w:bookmarkStart w:id="2015" w:name="_Toc17993621"/>
      <w:bookmarkStart w:id="2016" w:name="_Toc37267342"/>
      <w:bookmarkStart w:id="2017" w:name="_Toc51666688"/>
      <w:bookmarkStart w:id="2018" w:name="_Toc51666897"/>
      <w:r>
        <w:lastRenderedPageBreak/>
        <w:t xml:space="preserve">Messages </w:t>
      </w:r>
      <w:r w:rsidR="00297629">
        <w:t>During Profiling and</w:t>
      </w:r>
      <w:r w:rsidR="00BB1720">
        <w:t xml:space="preserve"> Baseline Profiling</w:t>
      </w:r>
      <w:bookmarkEnd w:id="1988"/>
      <w:bookmarkEnd w:id="2008"/>
      <w:bookmarkEnd w:id="2009"/>
      <w:bookmarkEnd w:id="2010"/>
      <w:bookmarkEnd w:id="2011"/>
      <w:bookmarkEnd w:id="2012"/>
      <w:bookmarkEnd w:id="2013"/>
      <w:bookmarkEnd w:id="2014"/>
      <w:bookmarkEnd w:id="2015"/>
      <w:bookmarkEnd w:id="2016"/>
      <w:bookmarkEnd w:id="2017"/>
      <w:bookmarkEnd w:id="2018"/>
    </w:p>
    <w:p w14:paraId="305E4B34" w14:textId="6638D588" w:rsidR="005F1B1B" w:rsidRPr="00F0388A" w:rsidRDefault="005F1B1B" w:rsidP="005F1B1B">
      <w:bookmarkStart w:id="2019" w:name="_Toc33512786"/>
      <w:r w:rsidRPr="00F0388A">
        <w:t xml:space="preserve">During the profiling portion prior to starting a Virtual Profile, you may experience some conditions that </w:t>
      </w:r>
      <w:r w:rsidR="008166AF">
        <w:t>generate alarms or notification messages</w:t>
      </w:r>
      <w:r w:rsidRPr="00F0388A">
        <w:t xml:space="preserve">.  Below is a table </w:t>
      </w:r>
      <w:r w:rsidR="00686C6B">
        <w:t xml:space="preserve">of some of </w:t>
      </w:r>
      <w:r w:rsidRPr="00F0388A">
        <w:t>the message</w:t>
      </w:r>
      <w:r w:rsidR="00686C6B">
        <w:t>s</w:t>
      </w:r>
      <w:r w:rsidRPr="00F0388A">
        <w:t xml:space="preserve"> that you might see during this process:  See </w:t>
      </w:r>
      <w:r w:rsidRPr="00F0388A">
        <w:fldChar w:fldCharType="begin"/>
      </w:r>
      <w:r w:rsidRPr="00F0388A">
        <w:instrText xml:space="preserve"> REF _Ref187211045 \h  \* MERGEFORMAT </w:instrText>
      </w:r>
      <w:r w:rsidRPr="00F0388A">
        <w:fldChar w:fldCharType="separate"/>
      </w:r>
      <w:r w:rsidR="007A7D53" w:rsidRPr="00F0388A">
        <w:t xml:space="preserve">Table </w:t>
      </w:r>
      <w:r w:rsidR="007A7D53">
        <w:rPr>
          <w:noProof/>
        </w:rPr>
        <w:t>1</w:t>
      </w:r>
      <w:r w:rsidRPr="00F0388A">
        <w:fldChar w:fldCharType="end"/>
      </w:r>
      <w:r w:rsidRPr="00F0388A">
        <w:t>.</w:t>
      </w:r>
    </w:p>
    <w:p w14:paraId="2C77C83C" w14:textId="77777777" w:rsidR="005F1B1B" w:rsidRPr="00F0388A" w:rsidRDefault="005F1B1B" w:rsidP="005F1B1B"/>
    <w:tbl>
      <w:tblPr>
        <w:tblW w:w="8905" w:type="dxa"/>
        <w:jc w:val="center"/>
        <w:tblCellMar>
          <w:left w:w="58" w:type="dxa"/>
          <w:right w:w="58" w:type="dxa"/>
        </w:tblCellMar>
        <w:tblLook w:val="0000" w:firstRow="0" w:lastRow="0" w:firstColumn="0" w:lastColumn="0" w:noHBand="0" w:noVBand="0"/>
      </w:tblPr>
      <w:tblGrid>
        <w:gridCol w:w="2070"/>
        <w:gridCol w:w="6835"/>
      </w:tblGrid>
      <w:tr w:rsidR="005F1B1B" w:rsidRPr="00F0388A" w14:paraId="1B28CBD7"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shd w:val="clear" w:color="auto" w:fill="000000"/>
            <w:vAlign w:val="center"/>
          </w:tcPr>
          <w:p w14:paraId="0A495E12" w14:textId="77777777" w:rsidR="005F1B1B" w:rsidRPr="00F0388A" w:rsidRDefault="005F1B1B" w:rsidP="00B810DE">
            <w:pPr>
              <w:rPr>
                <w:rFonts w:ascii="Arial" w:hAnsi="Arial" w:cs="Arial"/>
                <w:b/>
              </w:rPr>
            </w:pPr>
            <w:r w:rsidRPr="00F0388A">
              <w:rPr>
                <w:rFonts w:ascii="Arial" w:hAnsi="Arial" w:cs="Arial"/>
                <w:b/>
              </w:rPr>
              <w:t>Message Alarms</w:t>
            </w:r>
          </w:p>
        </w:tc>
        <w:tc>
          <w:tcPr>
            <w:tcW w:w="6835" w:type="dxa"/>
            <w:tcBorders>
              <w:top w:val="single" w:sz="4" w:space="0" w:color="auto"/>
              <w:left w:val="single" w:sz="4" w:space="0" w:color="auto"/>
              <w:bottom w:val="single" w:sz="4" w:space="0" w:color="auto"/>
              <w:right w:val="single" w:sz="4" w:space="0" w:color="auto"/>
            </w:tcBorders>
            <w:shd w:val="clear" w:color="auto" w:fill="000000"/>
            <w:vAlign w:val="center"/>
          </w:tcPr>
          <w:p w14:paraId="3BAA9BD3" w14:textId="77777777" w:rsidR="005F1B1B" w:rsidRPr="00F0388A" w:rsidRDefault="005F1B1B" w:rsidP="00B810DE">
            <w:pPr>
              <w:rPr>
                <w:rFonts w:ascii="Arial" w:hAnsi="Arial" w:cs="Arial"/>
                <w:b/>
              </w:rPr>
            </w:pPr>
            <w:r w:rsidRPr="00F0388A">
              <w:rPr>
                <w:rFonts w:ascii="Arial" w:hAnsi="Arial" w:cs="Arial"/>
                <w:b/>
              </w:rPr>
              <w:t>Message Description</w:t>
            </w:r>
          </w:p>
        </w:tc>
      </w:tr>
      <w:tr w:rsidR="005F1B1B" w:rsidRPr="00F0388A" w14:paraId="4DF7BCD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0720B6F3"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High PWI</w:t>
            </w:r>
          </w:p>
        </w:tc>
        <w:tc>
          <w:tcPr>
            <w:tcW w:w="6835" w:type="dxa"/>
            <w:tcBorders>
              <w:top w:val="single" w:sz="4" w:space="0" w:color="auto"/>
              <w:left w:val="single" w:sz="4" w:space="0" w:color="auto"/>
              <w:bottom w:val="single" w:sz="4" w:space="0" w:color="auto"/>
              <w:right w:val="single" w:sz="4" w:space="0" w:color="auto"/>
            </w:tcBorders>
            <w:vAlign w:val="center"/>
          </w:tcPr>
          <w:p w14:paraId="0D173277" w14:textId="77777777" w:rsidR="005F1B1B" w:rsidRPr="00F0388A" w:rsidRDefault="005F1B1B" w:rsidP="00B810DE">
            <w:pPr>
              <w:rPr>
                <w:rFonts w:ascii="Arial" w:hAnsi="Arial" w:cs="Arial"/>
                <w:sz w:val="18"/>
                <w:szCs w:val="18"/>
              </w:rPr>
            </w:pPr>
            <w:r w:rsidRPr="00F0388A">
              <w:rPr>
                <w:rFonts w:ascii="Arial" w:hAnsi="Arial" w:cs="Arial"/>
                <w:sz w:val="18"/>
                <w:szCs w:val="18"/>
              </w:rPr>
              <w:t>Recent profile of xxx%, PWI must be 90%</w:t>
            </w:r>
          </w:p>
        </w:tc>
      </w:tr>
      <w:tr w:rsidR="005F1B1B" w:rsidRPr="00F0388A" w14:paraId="640E6C82"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3413A9F8"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H1</w:t>
            </w:r>
          </w:p>
        </w:tc>
        <w:tc>
          <w:tcPr>
            <w:tcW w:w="6835" w:type="dxa"/>
            <w:tcBorders>
              <w:top w:val="single" w:sz="4" w:space="0" w:color="auto"/>
              <w:left w:val="single" w:sz="4" w:space="0" w:color="auto"/>
              <w:bottom w:val="single" w:sz="4" w:space="0" w:color="auto"/>
              <w:right w:val="single" w:sz="4" w:space="0" w:color="auto"/>
            </w:tcBorders>
            <w:vAlign w:val="center"/>
          </w:tcPr>
          <w:p w14:paraId="716C5539" w14:textId="44EA2C60" w:rsidR="005F1B1B" w:rsidRPr="00F0388A" w:rsidRDefault="002E30F0" w:rsidP="00B810DE">
            <w:pPr>
              <w:rPr>
                <w:rFonts w:ascii="Arial" w:hAnsi="Arial" w:cs="Arial"/>
                <w:sz w:val="18"/>
                <w:szCs w:val="18"/>
              </w:rPr>
            </w:pPr>
            <w:r>
              <w:rPr>
                <w:rFonts w:ascii="Arial" w:hAnsi="Arial" w:cs="Arial"/>
                <w:sz w:val="18"/>
                <w:szCs w:val="18"/>
              </w:rPr>
              <w:t>DA</w:t>
            </w:r>
            <w:r w:rsidR="005F1B1B" w:rsidRPr="00F0388A">
              <w:rPr>
                <w:rFonts w:ascii="Arial" w:hAnsi="Arial" w:cs="Arial"/>
                <w:sz w:val="18"/>
                <w:szCs w:val="18"/>
              </w:rPr>
              <w:t>U</w:t>
            </w:r>
            <w:ins w:id="2020" w:author="Tom Bergeron" w:date="2021-06-22T13:15:00Z">
              <w:r w:rsidR="001636A5">
                <w:rPr>
                  <w:rFonts w:ascii="Arial" w:hAnsi="Arial" w:cs="Arial"/>
                  <w:sz w:val="18"/>
                  <w:szCs w:val="18"/>
                </w:rPr>
                <w:t>/eTPU</w:t>
              </w:r>
            </w:ins>
            <w:r w:rsidR="005F1B1B" w:rsidRPr="00F0388A">
              <w:rPr>
                <w:rFonts w:ascii="Arial" w:hAnsi="Arial" w:cs="Arial"/>
                <w:sz w:val="18"/>
                <w:szCs w:val="18"/>
              </w:rPr>
              <w:t xml:space="preserve"> Communication Failure - wait 5 seconds and try again</w:t>
            </w:r>
          </w:p>
        </w:tc>
      </w:tr>
      <w:tr w:rsidR="005F1B1B" w:rsidRPr="00F0388A" w14:paraId="74774AA9" w14:textId="77777777" w:rsidTr="00B810DE">
        <w:trPr>
          <w:trHeight w:val="432"/>
          <w:jc w:val="center"/>
        </w:trPr>
        <w:tc>
          <w:tcPr>
            <w:tcW w:w="2070" w:type="dxa"/>
            <w:tcBorders>
              <w:top w:val="single" w:sz="4" w:space="0" w:color="auto"/>
              <w:left w:val="single" w:sz="4" w:space="0" w:color="auto"/>
              <w:bottom w:val="single" w:sz="4" w:space="0" w:color="auto"/>
              <w:right w:val="single" w:sz="4" w:space="0" w:color="auto"/>
            </w:tcBorders>
            <w:vAlign w:val="center"/>
          </w:tcPr>
          <w:p w14:paraId="18659A5C" w14:textId="77777777" w:rsidR="005F1B1B" w:rsidRPr="00F0388A" w:rsidRDefault="005F1B1B" w:rsidP="00B810DE">
            <w:pPr>
              <w:rPr>
                <w:rFonts w:ascii="Arial" w:hAnsi="Arial" w:cs="Arial"/>
                <w:b/>
                <w:color w:val="800000"/>
                <w:sz w:val="18"/>
                <w:szCs w:val="18"/>
              </w:rPr>
            </w:pPr>
            <w:r w:rsidRPr="00F0388A">
              <w:rPr>
                <w:rFonts w:ascii="Arial" w:hAnsi="Arial" w:cs="Arial"/>
                <w:b/>
                <w:color w:val="800000"/>
                <w:sz w:val="18"/>
                <w:szCs w:val="18"/>
              </w:rPr>
              <w:t>Message Alarm H7</w:t>
            </w:r>
          </w:p>
        </w:tc>
        <w:tc>
          <w:tcPr>
            <w:tcW w:w="6835" w:type="dxa"/>
            <w:tcBorders>
              <w:top w:val="single" w:sz="4" w:space="0" w:color="auto"/>
              <w:left w:val="single" w:sz="4" w:space="0" w:color="auto"/>
              <w:bottom w:val="single" w:sz="4" w:space="0" w:color="auto"/>
              <w:right w:val="single" w:sz="4" w:space="0" w:color="auto"/>
            </w:tcBorders>
            <w:vAlign w:val="center"/>
          </w:tcPr>
          <w:p w14:paraId="0CDF7AD1" w14:textId="77777777" w:rsidR="005F1B1B" w:rsidRPr="00F0388A" w:rsidRDefault="005F1B1B" w:rsidP="00B810DE">
            <w:pPr>
              <w:keepNext/>
              <w:rPr>
                <w:rFonts w:ascii="Arial" w:hAnsi="Arial" w:cs="Arial"/>
                <w:sz w:val="18"/>
                <w:szCs w:val="18"/>
              </w:rPr>
            </w:pPr>
            <w:r w:rsidRPr="00F0388A">
              <w:rPr>
                <w:rFonts w:ascii="Arial" w:hAnsi="Arial" w:cs="Arial"/>
                <w:sz w:val="18"/>
                <w:szCs w:val="18"/>
              </w:rPr>
              <w:t>Conveyor has stopped or encoder has been disconnected Virtual Profiling cannot be started.</w:t>
            </w:r>
          </w:p>
        </w:tc>
      </w:tr>
    </w:tbl>
    <w:p w14:paraId="1F783214" w14:textId="5F52ADFF" w:rsidR="005F1B1B" w:rsidRPr="00F0388A" w:rsidRDefault="005F1B1B" w:rsidP="005F1B1B">
      <w:pPr>
        <w:pStyle w:val="Caption"/>
      </w:pPr>
      <w:bookmarkStart w:id="2021" w:name="_Ref187211045"/>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A7D53">
        <w:rPr>
          <w:noProof/>
        </w:rPr>
        <w:t>1</w:t>
      </w:r>
      <w:r w:rsidR="00B41E3E">
        <w:rPr>
          <w:noProof/>
        </w:rPr>
        <w:fldChar w:fldCharType="end"/>
      </w:r>
      <w:bookmarkEnd w:id="2021"/>
      <w:r w:rsidRPr="00F0388A">
        <w:t>: Profiling System Alarms</w:t>
      </w:r>
    </w:p>
    <w:p w14:paraId="6125E655" w14:textId="77777777" w:rsidR="00444ECE" w:rsidRDefault="00444ECE" w:rsidP="00764D3A">
      <w:bookmarkStart w:id="2022" w:name="_Toc353195471"/>
      <w:bookmarkStart w:id="2023" w:name="_Toc358296404"/>
      <w:bookmarkStart w:id="2024" w:name="_Toc358298569"/>
      <w:bookmarkStart w:id="2025" w:name="_Toc469335073"/>
    </w:p>
    <w:p w14:paraId="06022625" w14:textId="77777777" w:rsidR="005F1B1B" w:rsidRPr="00F0388A" w:rsidRDefault="005F1B1B" w:rsidP="00D36D96">
      <w:pPr>
        <w:pStyle w:val="Heading2"/>
      </w:pPr>
      <w:bookmarkStart w:id="2026" w:name="_Toc504120503"/>
      <w:bookmarkStart w:id="2027" w:name="_Toc527644486"/>
      <w:bookmarkStart w:id="2028" w:name="_Toc528599585"/>
      <w:bookmarkStart w:id="2029" w:name="_Toc17993622"/>
      <w:bookmarkStart w:id="2030" w:name="_Toc37267343"/>
      <w:bookmarkStart w:id="2031" w:name="_Toc51666689"/>
      <w:bookmarkStart w:id="2032" w:name="_Toc51666898"/>
      <w:r w:rsidRPr="00F0388A">
        <w:t xml:space="preserve">System </w:t>
      </w:r>
      <w:r w:rsidR="00BB1720" w:rsidRPr="00F0388A">
        <w:t xml:space="preserve">Message </w:t>
      </w:r>
      <w:r w:rsidR="00297629">
        <w:t xml:space="preserve">and </w:t>
      </w:r>
      <w:r w:rsidR="00BB1720" w:rsidRPr="00F0388A">
        <w:t>Alarms</w:t>
      </w:r>
      <w:bookmarkEnd w:id="2022"/>
      <w:bookmarkEnd w:id="2023"/>
      <w:bookmarkEnd w:id="2024"/>
      <w:bookmarkEnd w:id="2025"/>
      <w:bookmarkEnd w:id="2026"/>
      <w:bookmarkEnd w:id="2027"/>
      <w:bookmarkEnd w:id="2028"/>
      <w:bookmarkEnd w:id="2029"/>
      <w:bookmarkEnd w:id="2030"/>
      <w:bookmarkEnd w:id="2031"/>
      <w:bookmarkEnd w:id="2032"/>
    </w:p>
    <w:p w14:paraId="1B7E1610" w14:textId="77777777" w:rsidR="005F1B1B" w:rsidRPr="00F0388A" w:rsidRDefault="005F1B1B">
      <w:pPr>
        <w:pStyle w:val="Heading3"/>
      </w:pPr>
      <w:bookmarkStart w:id="2033" w:name="_Toc358296405"/>
      <w:bookmarkStart w:id="2034" w:name="_Toc358298570"/>
      <w:bookmarkStart w:id="2035" w:name="_Toc469335074"/>
      <w:bookmarkStart w:id="2036" w:name="_Toc504120504"/>
      <w:bookmarkStart w:id="2037" w:name="_Toc527644487"/>
      <w:bookmarkStart w:id="2038" w:name="_Toc528599586"/>
      <w:bookmarkStart w:id="2039" w:name="_Toc17993623"/>
      <w:bookmarkStart w:id="2040" w:name="_Toc37267344"/>
      <w:bookmarkStart w:id="2041" w:name="_Toc51666899"/>
      <w:r>
        <w:t>Message</w:t>
      </w:r>
      <w:r w:rsidR="008058F8">
        <w:t>, H</w:t>
      </w:r>
      <w:r w:rsidR="008058F8" w:rsidRPr="00F0388A">
        <w:t xml:space="preserve">igh </w:t>
      </w:r>
      <w:r w:rsidRPr="00F0388A">
        <w:t>PWI</w:t>
      </w:r>
      <w:bookmarkEnd w:id="2033"/>
      <w:bookmarkEnd w:id="2034"/>
      <w:bookmarkEnd w:id="2035"/>
      <w:bookmarkEnd w:id="2036"/>
      <w:bookmarkEnd w:id="2037"/>
      <w:bookmarkEnd w:id="2038"/>
      <w:bookmarkEnd w:id="2039"/>
      <w:bookmarkEnd w:id="2040"/>
      <w:bookmarkEnd w:id="2041"/>
    </w:p>
    <w:tbl>
      <w:tblPr>
        <w:tblW w:w="0" w:type="auto"/>
        <w:tblLook w:val="04A0" w:firstRow="1" w:lastRow="0" w:firstColumn="1" w:lastColumn="0" w:noHBand="0" w:noVBand="1"/>
      </w:tblPr>
      <w:tblGrid>
        <w:gridCol w:w="3850"/>
        <w:gridCol w:w="5726"/>
      </w:tblGrid>
      <w:tr w:rsidR="005F1B1B" w14:paraId="56006126" w14:textId="77777777" w:rsidTr="00416784">
        <w:tc>
          <w:tcPr>
            <w:tcW w:w="3850" w:type="dxa"/>
            <w:shd w:val="clear" w:color="auto" w:fill="auto"/>
          </w:tcPr>
          <w:p w14:paraId="4F211544" w14:textId="77777777" w:rsidR="005F1B1B" w:rsidRPr="00F0388A" w:rsidRDefault="005F1B1B" w:rsidP="00B810DE">
            <w:r w:rsidRPr="00F0388A">
              <w:t>If the verification profile PWI is &gt;= 100%, you will receive this message when starting the VP.</w:t>
            </w:r>
          </w:p>
          <w:p w14:paraId="4339A70C" w14:textId="6F878A78" w:rsidR="005F1B1B" w:rsidRDefault="005F1B1B" w:rsidP="00B810DE">
            <w:r w:rsidRPr="00F0388A">
              <w:t xml:space="preserve">If there was a problem with the most recent profile, it can be </w:t>
            </w:r>
            <w:r w:rsidR="008166AF" w:rsidRPr="00F0388A">
              <w:t>deleted,</w:t>
            </w:r>
            <w:r w:rsidRPr="00F0388A">
              <w:t xml:space="preserve"> and the system will try to use the next most recent profile as the baseline profile.  Otherwise, you are advised to run another profile.  See </w:t>
            </w:r>
            <w:r w:rsidRPr="00F0388A">
              <w:fldChar w:fldCharType="begin"/>
            </w:r>
            <w:r w:rsidRPr="00F0388A">
              <w:instrText xml:space="preserve"> REF _Ref186046059 \h  \* MERGEFORMAT </w:instrText>
            </w:r>
            <w:r w:rsidRPr="00F0388A">
              <w:fldChar w:fldCharType="separate"/>
            </w:r>
            <w:r w:rsidR="007A7D53" w:rsidRPr="007A7D53">
              <w:t xml:space="preserve">Figure </w:t>
            </w:r>
            <w:r w:rsidR="007A7D53" w:rsidRPr="007A7D53">
              <w:rPr>
                <w:noProof/>
              </w:rPr>
              <w:t>87</w:t>
            </w:r>
            <w:r w:rsidRPr="00F0388A">
              <w:fldChar w:fldCharType="end"/>
            </w:r>
            <w:r w:rsidRPr="00F0388A">
              <w:t>.</w:t>
            </w:r>
          </w:p>
        </w:tc>
        <w:tc>
          <w:tcPr>
            <w:tcW w:w="5726" w:type="dxa"/>
            <w:shd w:val="clear" w:color="auto" w:fill="auto"/>
          </w:tcPr>
          <w:p w14:paraId="15CA4CEE" w14:textId="77777777" w:rsidR="005F1B1B" w:rsidRDefault="00DD450D" w:rsidP="00B810DE">
            <w:pPr>
              <w:jc w:val="center"/>
            </w:pPr>
            <w:r w:rsidRPr="00F0388A">
              <w:rPr>
                <w:noProof/>
              </w:rPr>
              <w:drawing>
                <wp:inline distT="0" distB="0" distL="0" distR="0" wp14:anchorId="72A1EF92" wp14:editId="25DBF59C">
                  <wp:extent cx="2099456" cy="1127362"/>
                  <wp:effectExtent l="19050" t="19050" r="15240" b="158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139151" cy="1148677"/>
                          </a:xfrm>
                          <a:prstGeom prst="rect">
                            <a:avLst/>
                          </a:prstGeom>
                          <a:noFill/>
                          <a:ln w="9525" cmpd="sng">
                            <a:solidFill>
                              <a:srgbClr val="000000"/>
                            </a:solidFill>
                            <a:miter lim="800000"/>
                            <a:headEnd/>
                            <a:tailEnd/>
                          </a:ln>
                          <a:effectLst/>
                        </pic:spPr>
                      </pic:pic>
                    </a:graphicData>
                  </a:graphic>
                </wp:inline>
              </w:drawing>
            </w:r>
          </w:p>
          <w:p w14:paraId="0CF60A93" w14:textId="04E71EE6" w:rsidR="005F1B1B" w:rsidRPr="00AF1D5A" w:rsidRDefault="005F1B1B" w:rsidP="00B810DE">
            <w:pPr>
              <w:jc w:val="center"/>
              <w:rPr>
                <w:rFonts w:ascii="Arial" w:hAnsi="Arial" w:cs="Arial"/>
                <w:sz w:val="16"/>
                <w:szCs w:val="16"/>
              </w:rPr>
            </w:pPr>
            <w:bookmarkStart w:id="2042" w:name="_Ref186046059"/>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87</w:t>
            </w:r>
            <w:r w:rsidRPr="00AF1D5A">
              <w:rPr>
                <w:rFonts w:ascii="Arial" w:hAnsi="Arial" w:cs="Arial"/>
                <w:sz w:val="16"/>
                <w:szCs w:val="16"/>
              </w:rPr>
              <w:fldChar w:fldCharType="end"/>
            </w:r>
            <w:bookmarkEnd w:id="2042"/>
            <w:r w:rsidRPr="00AF1D5A">
              <w:rPr>
                <w:rFonts w:ascii="Arial" w:hAnsi="Arial" w:cs="Arial"/>
                <w:sz w:val="16"/>
                <w:szCs w:val="16"/>
              </w:rPr>
              <w:t>: Message High PWI</w:t>
            </w:r>
          </w:p>
        </w:tc>
      </w:tr>
    </w:tbl>
    <w:p w14:paraId="679BCE09" w14:textId="77777777" w:rsidR="00416784" w:rsidRDefault="00416784"/>
    <w:p w14:paraId="5F3C2A4D" w14:textId="5C4F780A" w:rsidR="00416784" w:rsidRPr="00F0388A" w:rsidRDefault="00416784">
      <w:pPr>
        <w:pStyle w:val="Heading3"/>
      </w:pPr>
      <w:bookmarkStart w:id="2043" w:name="_Toc358296406"/>
      <w:bookmarkStart w:id="2044" w:name="_Toc358298571"/>
      <w:bookmarkStart w:id="2045" w:name="_Toc469335075"/>
      <w:bookmarkStart w:id="2046" w:name="_Toc504120505"/>
      <w:bookmarkStart w:id="2047" w:name="_Toc527644488"/>
      <w:bookmarkStart w:id="2048" w:name="_Toc528599587"/>
      <w:bookmarkStart w:id="2049" w:name="_Toc17993624"/>
      <w:bookmarkStart w:id="2050" w:name="_Toc37267345"/>
      <w:bookmarkStart w:id="2051" w:name="_Toc51666900"/>
      <w:r>
        <w:t>Alar</w:t>
      </w:r>
      <w:r w:rsidR="003D0CF2">
        <w:t xml:space="preserve">m </w:t>
      </w:r>
      <w:r w:rsidRPr="00F0388A">
        <w:t>H1</w:t>
      </w:r>
      <w:bookmarkEnd w:id="2043"/>
      <w:bookmarkEnd w:id="2044"/>
      <w:bookmarkEnd w:id="2045"/>
      <w:bookmarkEnd w:id="2046"/>
      <w:bookmarkEnd w:id="2047"/>
      <w:bookmarkEnd w:id="2048"/>
      <w:bookmarkEnd w:id="2049"/>
      <w:bookmarkEnd w:id="2050"/>
      <w:bookmarkEnd w:id="2051"/>
    </w:p>
    <w:tbl>
      <w:tblPr>
        <w:tblW w:w="0" w:type="auto"/>
        <w:tblLook w:val="04A0" w:firstRow="1" w:lastRow="0" w:firstColumn="1" w:lastColumn="0" w:noHBand="0" w:noVBand="1"/>
      </w:tblPr>
      <w:tblGrid>
        <w:gridCol w:w="3850"/>
        <w:gridCol w:w="5726"/>
      </w:tblGrid>
      <w:tr w:rsidR="005F1B1B" w14:paraId="349EBB7B" w14:textId="77777777" w:rsidTr="00416784">
        <w:tc>
          <w:tcPr>
            <w:tcW w:w="3850" w:type="dxa"/>
            <w:shd w:val="clear" w:color="auto" w:fill="auto"/>
          </w:tcPr>
          <w:p w14:paraId="1893F278" w14:textId="0376D155" w:rsidR="005F1B1B" w:rsidRDefault="005F1B1B" w:rsidP="00B810DE">
            <w:r w:rsidRPr="00F0388A">
              <w:t xml:space="preserve">No communication. This message </w:t>
            </w:r>
            <w:r w:rsidR="00176AC1">
              <w:t>can</w:t>
            </w:r>
            <w:r w:rsidRPr="00F0388A">
              <w:t xml:space="preserve"> appear </w:t>
            </w:r>
            <w:r w:rsidR="00580E20">
              <w:t>when trying to start VP and the DAU</w:t>
            </w:r>
            <w:ins w:id="2052" w:author="Tom Bergeron" w:date="2021-06-22T13:15:00Z">
              <w:r w:rsidR="001636A5">
                <w:t>/eTPU</w:t>
              </w:r>
            </w:ins>
            <w:r w:rsidR="00580E20">
              <w:t xml:space="preserve"> is</w:t>
            </w:r>
            <w:r w:rsidRPr="00F0388A">
              <w:t xml:space="preserve"> </w:t>
            </w:r>
            <w:r w:rsidR="008166AF">
              <w:t>disco</w:t>
            </w:r>
            <w:r w:rsidRPr="00F0388A">
              <w:t xml:space="preserve">nnected </w:t>
            </w:r>
            <w:r w:rsidR="00580E20">
              <w:t>or not communicating</w:t>
            </w:r>
            <w:r w:rsidRPr="00F0388A">
              <w:t xml:space="preserve">. </w:t>
            </w:r>
            <w:r w:rsidR="00580E20">
              <w:t xml:space="preserve">If </w:t>
            </w:r>
            <w:proofErr w:type="gramStart"/>
            <w:r w:rsidR="00580E20">
              <w:t>it’s</w:t>
            </w:r>
            <w:proofErr w:type="gramEnd"/>
            <w:r w:rsidR="00580E20">
              <w:t xml:space="preserve"> a basic timing issue, w</w:t>
            </w:r>
            <w:r w:rsidRPr="00F0388A">
              <w:t xml:space="preserve">aiting 5 seconds </w:t>
            </w:r>
            <w:r w:rsidR="00580E20">
              <w:t xml:space="preserve">can </w:t>
            </w:r>
            <w:r w:rsidRPr="00F0388A">
              <w:t xml:space="preserve">allow a connection to the </w:t>
            </w:r>
            <w:r w:rsidR="00580E20">
              <w:t>DAU</w:t>
            </w:r>
            <w:ins w:id="2053" w:author="Tom Bergeron" w:date="2021-06-22T13:16:00Z">
              <w:r w:rsidR="001636A5">
                <w:t>/eTPU</w:t>
              </w:r>
            </w:ins>
            <w:r w:rsidRPr="00F0388A">
              <w:t xml:space="preserve"> to be </w:t>
            </w:r>
            <w:r w:rsidR="00580E20">
              <w:t>re-</w:t>
            </w:r>
            <w:r w:rsidRPr="00F0388A">
              <w:t xml:space="preserve">established.  See </w:t>
            </w:r>
            <w:r w:rsidRPr="00F0388A">
              <w:fldChar w:fldCharType="begin"/>
            </w:r>
            <w:r w:rsidRPr="00F0388A">
              <w:instrText xml:space="preserve"> REF _Ref186046086 \h  \* MERGEFORMAT </w:instrText>
            </w:r>
            <w:r w:rsidRPr="00F0388A">
              <w:fldChar w:fldCharType="separate"/>
            </w:r>
            <w:r w:rsidR="007A7D53" w:rsidRPr="007A7D53">
              <w:t xml:space="preserve">Figure </w:t>
            </w:r>
            <w:r w:rsidR="007A7D53" w:rsidRPr="007A7D53">
              <w:rPr>
                <w:noProof/>
              </w:rPr>
              <w:t>88</w:t>
            </w:r>
            <w:r w:rsidRPr="00F0388A">
              <w:fldChar w:fldCharType="end"/>
            </w:r>
            <w:r w:rsidRPr="00F0388A">
              <w:t>.</w:t>
            </w:r>
          </w:p>
          <w:p w14:paraId="1A635249" w14:textId="77777777" w:rsidR="00580E20" w:rsidRDefault="00580E20" w:rsidP="00B810DE"/>
          <w:p w14:paraId="324675DB" w14:textId="77777777" w:rsidR="00580E20" w:rsidRDefault="00580E20" w:rsidP="00B810DE"/>
          <w:p w14:paraId="0A329D75" w14:textId="77777777" w:rsidR="00580E20" w:rsidRDefault="00580E20" w:rsidP="00B810DE"/>
          <w:p w14:paraId="72237F0C" w14:textId="77777777" w:rsidR="00580E20" w:rsidRDefault="00580E20" w:rsidP="00B810DE"/>
          <w:p w14:paraId="32026060" w14:textId="77777777" w:rsidR="00580E20" w:rsidRDefault="00580E20" w:rsidP="00B810DE"/>
          <w:p w14:paraId="222FAF8E" w14:textId="56CDD8C8" w:rsidR="00580E20" w:rsidRDefault="00580E20" w:rsidP="00B810DE"/>
        </w:tc>
        <w:tc>
          <w:tcPr>
            <w:tcW w:w="5726" w:type="dxa"/>
            <w:shd w:val="clear" w:color="auto" w:fill="auto"/>
          </w:tcPr>
          <w:p w14:paraId="1A6E9D6D" w14:textId="77777777" w:rsidR="005F1B1B" w:rsidRDefault="005F1B1B" w:rsidP="00B810DE"/>
          <w:p w14:paraId="209A12FA" w14:textId="77777777" w:rsidR="005F1B1B" w:rsidRDefault="00DD450D" w:rsidP="00EC251F">
            <w:pPr>
              <w:jc w:val="center"/>
            </w:pPr>
            <w:r w:rsidRPr="00F0388A">
              <w:rPr>
                <w:noProof/>
              </w:rPr>
              <w:drawing>
                <wp:inline distT="0" distB="0" distL="0" distR="0" wp14:anchorId="009AA47C" wp14:editId="026A2616">
                  <wp:extent cx="2464959" cy="1346200"/>
                  <wp:effectExtent l="19050" t="19050" r="12065"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2464959" cy="1346200"/>
                          </a:xfrm>
                          <a:prstGeom prst="rect">
                            <a:avLst/>
                          </a:prstGeom>
                          <a:noFill/>
                          <a:ln w="9525" cmpd="sng">
                            <a:solidFill>
                              <a:srgbClr val="000000"/>
                            </a:solidFill>
                            <a:miter lim="800000"/>
                            <a:headEnd/>
                            <a:tailEnd/>
                          </a:ln>
                          <a:effectLst/>
                        </pic:spPr>
                      </pic:pic>
                    </a:graphicData>
                  </a:graphic>
                </wp:inline>
              </w:drawing>
            </w:r>
          </w:p>
          <w:p w14:paraId="51D6B306" w14:textId="61D12283" w:rsidR="005F1B1B" w:rsidRPr="00AF1D5A" w:rsidRDefault="005F1B1B" w:rsidP="00B810DE">
            <w:pPr>
              <w:jc w:val="center"/>
              <w:rPr>
                <w:rFonts w:ascii="Arial" w:hAnsi="Arial" w:cs="Arial"/>
                <w:sz w:val="16"/>
                <w:szCs w:val="16"/>
              </w:rPr>
            </w:pPr>
            <w:bookmarkStart w:id="2054" w:name="_Ref186046086"/>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88</w:t>
            </w:r>
            <w:r w:rsidRPr="00AF1D5A">
              <w:rPr>
                <w:rFonts w:ascii="Arial" w:hAnsi="Arial" w:cs="Arial"/>
                <w:sz w:val="16"/>
                <w:szCs w:val="16"/>
              </w:rPr>
              <w:fldChar w:fldCharType="end"/>
            </w:r>
            <w:bookmarkEnd w:id="2054"/>
            <w:r w:rsidRPr="00AF1D5A">
              <w:rPr>
                <w:rFonts w:ascii="Arial" w:hAnsi="Arial" w:cs="Arial"/>
                <w:sz w:val="16"/>
                <w:szCs w:val="16"/>
              </w:rPr>
              <w:t>: Alarm H1</w:t>
            </w:r>
          </w:p>
        </w:tc>
      </w:tr>
    </w:tbl>
    <w:p w14:paraId="488B3067" w14:textId="77777777" w:rsidR="00416784" w:rsidRDefault="00416784"/>
    <w:p w14:paraId="1ECCCDA4" w14:textId="0BF79A74" w:rsidR="00416784" w:rsidRDefault="00416784">
      <w:pPr>
        <w:pStyle w:val="Heading3"/>
      </w:pPr>
      <w:bookmarkStart w:id="2055" w:name="_Toc358296407"/>
      <w:bookmarkStart w:id="2056" w:name="_Toc358298572"/>
      <w:bookmarkStart w:id="2057" w:name="_Toc469335076"/>
      <w:bookmarkStart w:id="2058" w:name="_Toc504120506"/>
      <w:bookmarkStart w:id="2059" w:name="_Toc527644489"/>
      <w:bookmarkStart w:id="2060" w:name="_Toc528599588"/>
      <w:bookmarkStart w:id="2061" w:name="_Toc17993625"/>
      <w:bookmarkStart w:id="2062" w:name="_Toc37267346"/>
      <w:bookmarkStart w:id="2063" w:name="_Toc51666901"/>
      <w:r w:rsidRPr="00F0388A">
        <w:t>Alarm</w:t>
      </w:r>
      <w:r w:rsidR="003D0CF2">
        <w:t xml:space="preserve"> </w:t>
      </w:r>
      <w:r w:rsidRPr="00F0388A">
        <w:t>H7</w:t>
      </w:r>
      <w:bookmarkEnd w:id="2055"/>
      <w:bookmarkEnd w:id="2056"/>
      <w:bookmarkEnd w:id="2057"/>
      <w:bookmarkEnd w:id="2058"/>
      <w:bookmarkEnd w:id="2059"/>
      <w:bookmarkEnd w:id="2060"/>
      <w:bookmarkEnd w:id="2061"/>
      <w:bookmarkEnd w:id="2062"/>
      <w:bookmarkEnd w:id="2063"/>
    </w:p>
    <w:tbl>
      <w:tblPr>
        <w:tblW w:w="0" w:type="auto"/>
        <w:tblLook w:val="04A0" w:firstRow="1" w:lastRow="0" w:firstColumn="1" w:lastColumn="0" w:noHBand="0" w:noVBand="1"/>
      </w:tblPr>
      <w:tblGrid>
        <w:gridCol w:w="3850"/>
        <w:gridCol w:w="5726"/>
      </w:tblGrid>
      <w:tr w:rsidR="005F1B1B" w14:paraId="21ACE9B5" w14:textId="77777777" w:rsidTr="00416784">
        <w:tc>
          <w:tcPr>
            <w:tcW w:w="3850" w:type="dxa"/>
            <w:shd w:val="clear" w:color="auto" w:fill="auto"/>
          </w:tcPr>
          <w:p w14:paraId="31F9C779" w14:textId="2ABC886E" w:rsidR="005F1B1B" w:rsidRPr="00AF1D5A" w:rsidRDefault="005F1B1B" w:rsidP="00B810DE">
            <w:pPr>
              <w:rPr>
                <w:iCs/>
              </w:rPr>
            </w:pPr>
            <w:r w:rsidRPr="00F0388A">
              <w:t xml:space="preserve">This alarm will appear when trying to start a </w:t>
            </w:r>
            <w:r w:rsidRPr="00AF1D5A">
              <w:rPr>
                <w:iCs/>
              </w:rPr>
              <w:t xml:space="preserve">Virtual Profile </w:t>
            </w:r>
            <w:r w:rsidRPr="00F0388A">
              <w:t xml:space="preserve">from the </w:t>
            </w:r>
            <w:r w:rsidRPr="00AF1D5A">
              <w:rPr>
                <w:iCs/>
              </w:rPr>
              <w:t xml:space="preserve">Profile Explorer.  </w:t>
            </w:r>
            <w:r w:rsidRPr="00F0388A">
              <w:t xml:space="preserve">The </w:t>
            </w:r>
            <w:r w:rsidR="00580E20">
              <w:t>machine</w:t>
            </w:r>
            <w:r w:rsidRPr="00F0388A">
              <w:t xml:space="preserve"> conveyor must be running and set to the correct speed settings in order to start</w:t>
            </w:r>
            <w:r w:rsidRPr="00AF1D5A">
              <w:rPr>
                <w:iCs/>
              </w:rPr>
              <w:t xml:space="preserve"> Virtual profiling.</w:t>
            </w:r>
            <w:r w:rsidRPr="00F0388A">
              <w:t xml:space="preserve">  See </w:t>
            </w:r>
            <w:r w:rsidRPr="00F0388A">
              <w:fldChar w:fldCharType="begin"/>
            </w:r>
            <w:r w:rsidRPr="00F0388A">
              <w:instrText xml:space="preserve"> REF _Ref186046098 \h  \* MERGEFORMAT </w:instrText>
            </w:r>
            <w:r w:rsidRPr="00F0388A">
              <w:fldChar w:fldCharType="separate"/>
            </w:r>
            <w:r w:rsidR="007A7D53" w:rsidRPr="007A7D53">
              <w:t xml:space="preserve">Figure </w:t>
            </w:r>
            <w:r w:rsidR="007A7D53" w:rsidRPr="007A7D53">
              <w:rPr>
                <w:noProof/>
              </w:rPr>
              <w:t>89</w:t>
            </w:r>
            <w:r w:rsidRPr="00F0388A">
              <w:fldChar w:fldCharType="end"/>
            </w:r>
            <w:r w:rsidRPr="00F0388A">
              <w:t>.</w:t>
            </w:r>
          </w:p>
          <w:p w14:paraId="56663DF4" w14:textId="77777777" w:rsidR="005F1B1B" w:rsidRDefault="005F1B1B" w:rsidP="00B810DE"/>
        </w:tc>
        <w:tc>
          <w:tcPr>
            <w:tcW w:w="5726" w:type="dxa"/>
            <w:shd w:val="clear" w:color="auto" w:fill="auto"/>
          </w:tcPr>
          <w:p w14:paraId="2825EFF3" w14:textId="146149CC" w:rsidR="005F1B1B" w:rsidRDefault="00580E20" w:rsidP="00EC251F">
            <w:pPr>
              <w:jc w:val="center"/>
            </w:pPr>
            <w:r w:rsidRPr="00F0388A">
              <w:rPr>
                <w:noProof/>
              </w:rPr>
              <w:drawing>
                <wp:inline distT="0" distB="0" distL="0" distR="0" wp14:anchorId="5B0139A9" wp14:editId="34FD1486">
                  <wp:extent cx="2464708" cy="1126009"/>
                  <wp:effectExtent l="19050" t="19050" r="12065" b="1714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2476994" cy="1131622"/>
                          </a:xfrm>
                          <a:prstGeom prst="rect">
                            <a:avLst/>
                          </a:prstGeom>
                          <a:noFill/>
                          <a:ln w="9525" cmpd="sng">
                            <a:solidFill>
                              <a:srgbClr val="000000"/>
                            </a:solidFill>
                            <a:miter lim="800000"/>
                            <a:headEnd/>
                            <a:tailEnd/>
                          </a:ln>
                          <a:effectLst/>
                        </pic:spPr>
                      </pic:pic>
                    </a:graphicData>
                  </a:graphic>
                </wp:inline>
              </w:drawing>
            </w:r>
          </w:p>
          <w:p w14:paraId="527305A8" w14:textId="247F5511" w:rsidR="005F1B1B" w:rsidRPr="00AF1D5A" w:rsidRDefault="005F1B1B" w:rsidP="00B810DE">
            <w:pPr>
              <w:jc w:val="center"/>
              <w:rPr>
                <w:rFonts w:ascii="Arial" w:hAnsi="Arial" w:cs="Arial"/>
                <w:sz w:val="16"/>
                <w:szCs w:val="16"/>
              </w:rPr>
            </w:pPr>
            <w:bookmarkStart w:id="2064" w:name="_Ref186046098"/>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89</w:t>
            </w:r>
            <w:r w:rsidRPr="00AF1D5A">
              <w:rPr>
                <w:rFonts w:ascii="Arial" w:hAnsi="Arial" w:cs="Arial"/>
                <w:sz w:val="16"/>
                <w:szCs w:val="16"/>
              </w:rPr>
              <w:fldChar w:fldCharType="end"/>
            </w:r>
            <w:bookmarkEnd w:id="2064"/>
            <w:r w:rsidRPr="00AF1D5A">
              <w:rPr>
                <w:rFonts w:ascii="Arial" w:hAnsi="Arial" w:cs="Arial"/>
                <w:sz w:val="16"/>
                <w:szCs w:val="16"/>
              </w:rPr>
              <w:t>: Alarm H7</w:t>
            </w:r>
          </w:p>
        </w:tc>
      </w:tr>
    </w:tbl>
    <w:p w14:paraId="018E78E8" w14:textId="77777777" w:rsidR="005F1B1B" w:rsidRPr="00F0388A" w:rsidRDefault="005F1B1B" w:rsidP="005F1B1B"/>
    <w:p w14:paraId="51C11FF1" w14:textId="77777777" w:rsidR="00444ECE" w:rsidRDefault="00444ECE">
      <w:pPr>
        <w:rPr>
          <w:rFonts w:ascii="Arial" w:hAnsi="Arial" w:cs="Arial"/>
          <w:b/>
          <w:bCs/>
          <w:sz w:val="24"/>
          <w:szCs w:val="26"/>
        </w:rPr>
      </w:pPr>
      <w:bookmarkStart w:id="2065" w:name="_Toc119468190"/>
      <w:bookmarkStart w:id="2066" w:name="_Toc358296408"/>
      <w:bookmarkStart w:id="2067" w:name="_Toc358298573"/>
      <w:bookmarkStart w:id="2068" w:name="_Toc469335077"/>
      <w:r>
        <w:br w:type="page"/>
      </w:r>
    </w:p>
    <w:p w14:paraId="78F33B36" w14:textId="77777777" w:rsidR="005F1B1B" w:rsidRPr="00F0388A" w:rsidRDefault="005F1B1B">
      <w:pPr>
        <w:pStyle w:val="Heading3"/>
      </w:pPr>
      <w:bookmarkStart w:id="2069" w:name="_Toc504120507"/>
      <w:bookmarkStart w:id="2070" w:name="_Toc527644490"/>
      <w:bookmarkStart w:id="2071" w:name="_Toc528599589"/>
      <w:bookmarkStart w:id="2072" w:name="_Toc17993626"/>
      <w:bookmarkStart w:id="2073" w:name="_Toc37267347"/>
      <w:bookmarkStart w:id="2074" w:name="_Toc51666902"/>
      <w:r>
        <w:lastRenderedPageBreak/>
        <w:t xml:space="preserve">Alarms </w:t>
      </w:r>
      <w:r w:rsidR="00297629">
        <w:t>a</w:t>
      </w:r>
      <w:r w:rsidR="008058F8">
        <w:t xml:space="preserve">nd Messages </w:t>
      </w:r>
      <w:r w:rsidR="00297629">
        <w:t>during</w:t>
      </w:r>
      <w:r w:rsidR="008058F8">
        <w:t xml:space="preserve"> </w:t>
      </w:r>
      <w:r w:rsidRPr="00F0388A">
        <w:t>Virtual Profiling</w:t>
      </w:r>
      <w:bookmarkEnd w:id="2019"/>
      <w:bookmarkEnd w:id="2065"/>
      <w:bookmarkEnd w:id="2066"/>
      <w:bookmarkEnd w:id="2067"/>
      <w:bookmarkEnd w:id="2068"/>
      <w:bookmarkEnd w:id="2069"/>
      <w:bookmarkEnd w:id="2070"/>
      <w:bookmarkEnd w:id="2071"/>
      <w:bookmarkEnd w:id="2072"/>
      <w:bookmarkEnd w:id="2073"/>
      <w:bookmarkEnd w:id="2074"/>
    </w:p>
    <w:p w14:paraId="26338A0B" w14:textId="77777777" w:rsidR="005F1B1B" w:rsidRPr="00F0388A" w:rsidRDefault="005F1B1B" w:rsidP="005F1B1B">
      <w:r w:rsidRPr="00F0388A">
        <w:t>The so</w:t>
      </w:r>
      <w:r>
        <w:t>ftware incorporates the use of warning and a</w:t>
      </w:r>
      <w:r w:rsidRPr="00F0388A">
        <w:t xml:space="preserve">larm dialog screens to let you know if there is a problem and the cause for that problem.  Below is a partial </w:t>
      </w:r>
      <w:r>
        <w:t>list of the warning and a</w:t>
      </w:r>
      <w:r w:rsidRPr="00F0388A">
        <w:t>larm dialog screens with explanations.  These Alarms are active only when Virtual profiling is running.</w:t>
      </w:r>
    </w:p>
    <w:p w14:paraId="2243928D"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3D3CE922" w14:textId="77777777" w:rsidTr="00EC251F">
        <w:trPr>
          <w:trHeight w:hRule="exact" w:val="720"/>
          <w:tblHeader/>
          <w:jc w:val="center"/>
        </w:trPr>
        <w:tc>
          <w:tcPr>
            <w:tcW w:w="1701" w:type="dxa"/>
            <w:shd w:val="clear" w:color="auto" w:fill="FF0000"/>
            <w:noWrap/>
            <w:vAlign w:val="center"/>
          </w:tcPr>
          <w:p w14:paraId="1559FACD"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Process Alarms</w:t>
            </w:r>
          </w:p>
        </w:tc>
        <w:tc>
          <w:tcPr>
            <w:tcW w:w="5859" w:type="dxa"/>
            <w:shd w:val="clear" w:color="auto" w:fill="FF0000"/>
            <w:noWrap/>
            <w:vAlign w:val="center"/>
          </w:tcPr>
          <w:p w14:paraId="37F73A34"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2280AB6B"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4E7EFD41" w14:textId="77777777" w:rsidTr="00EC251F">
        <w:trPr>
          <w:trHeight w:val="255"/>
          <w:jc w:val="center"/>
        </w:trPr>
        <w:tc>
          <w:tcPr>
            <w:tcW w:w="1701" w:type="dxa"/>
            <w:noWrap/>
          </w:tcPr>
          <w:p w14:paraId="64C89F35" w14:textId="77777777" w:rsidR="005F1B1B" w:rsidRPr="00F0388A" w:rsidRDefault="005F1B1B" w:rsidP="00416784">
            <w:pPr>
              <w:ind w:left="234"/>
              <w:rPr>
                <w:rFonts w:ascii="Arial" w:hAnsi="Arial" w:cs="Arial"/>
                <w:b/>
                <w:bCs/>
              </w:rPr>
            </w:pPr>
            <w:r w:rsidRPr="00F0388A">
              <w:rPr>
                <w:rFonts w:ascii="Arial" w:hAnsi="Arial" w:cs="Arial"/>
                <w:b/>
                <w:bCs/>
              </w:rPr>
              <w:t>Alarm # 1</w:t>
            </w:r>
          </w:p>
        </w:tc>
        <w:tc>
          <w:tcPr>
            <w:tcW w:w="5859" w:type="dxa"/>
            <w:noWrap/>
          </w:tcPr>
          <w:p w14:paraId="7F9096A2" w14:textId="77777777" w:rsidR="005F1B1B" w:rsidRPr="00F0388A" w:rsidRDefault="005F1B1B" w:rsidP="00B810DE">
            <w:pPr>
              <w:rPr>
                <w:rFonts w:ascii="Arial" w:hAnsi="Arial" w:cs="Arial"/>
              </w:rPr>
            </w:pPr>
            <w:r w:rsidRPr="00F0388A">
              <w:rPr>
                <w:rFonts w:ascii="Arial" w:hAnsi="Arial" w:cs="Arial"/>
              </w:rPr>
              <w:t>PWI=x% - Process is out of spec</w:t>
            </w:r>
          </w:p>
        </w:tc>
        <w:tc>
          <w:tcPr>
            <w:tcW w:w="1512" w:type="dxa"/>
            <w:noWrap/>
          </w:tcPr>
          <w:p w14:paraId="68EFB1A5"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2BE9885F" w14:textId="77777777" w:rsidTr="00EC251F">
        <w:trPr>
          <w:trHeight w:val="255"/>
          <w:jc w:val="center"/>
        </w:trPr>
        <w:tc>
          <w:tcPr>
            <w:tcW w:w="1701" w:type="dxa"/>
            <w:noWrap/>
          </w:tcPr>
          <w:p w14:paraId="78C6792E" w14:textId="77777777" w:rsidR="005F1B1B" w:rsidRPr="00F0388A" w:rsidRDefault="005F1B1B" w:rsidP="00416784">
            <w:pPr>
              <w:ind w:left="234"/>
              <w:rPr>
                <w:rFonts w:ascii="Arial" w:hAnsi="Arial" w:cs="Arial"/>
                <w:b/>
                <w:bCs/>
              </w:rPr>
            </w:pPr>
            <w:r w:rsidRPr="00F0388A">
              <w:rPr>
                <w:rFonts w:ascii="Arial" w:hAnsi="Arial" w:cs="Arial"/>
                <w:b/>
                <w:bCs/>
              </w:rPr>
              <w:t>Alarm # 5</w:t>
            </w:r>
          </w:p>
        </w:tc>
        <w:tc>
          <w:tcPr>
            <w:tcW w:w="5859" w:type="dxa"/>
            <w:noWrap/>
          </w:tcPr>
          <w:p w14:paraId="7123E05B" w14:textId="77777777" w:rsidR="005F1B1B" w:rsidRPr="00F0388A" w:rsidRDefault="005F1B1B" w:rsidP="00B810DE">
            <w:pPr>
              <w:rPr>
                <w:rFonts w:ascii="Arial" w:hAnsi="Arial" w:cs="Arial"/>
              </w:rPr>
            </w:pPr>
            <w:r w:rsidRPr="00F0388A">
              <w:rPr>
                <w:rFonts w:ascii="Arial" w:hAnsi="Arial" w:cs="Arial"/>
              </w:rPr>
              <w:t>No Barcode read for this board.  –or–</w:t>
            </w:r>
          </w:p>
          <w:p w14:paraId="0862ECA3" w14:textId="77777777" w:rsidR="005F1B1B" w:rsidRPr="00F0388A" w:rsidRDefault="005F1B1B" w:rsidP="00B810DE">
            <w:pPr>
              <w:rPr>
                <w:rFonts w:ascii="Arial" w:hAnsi="Arial" w:cs="Arial"/>
              </w:rPr>
            </w:pPr>
            <w:r w:rsidRPr="00F0388A">
              <w:rPr>
                <w:rFonts w:ascii="Arial" w:hAnsi="Arial" w:cs="Arial"/>
              </w:rPr>
              <w:t>No Barcode read for xxx boards.</w:t>
            </w:r>
          </w:p>
        </w:tc>
        <w:tc>
          <w:tcPr>
            <w:tcW w:w="1512" w:type="dxa"/>
            <w:noWrap/>
          </w:tcPr>
          <w:p w14:paraId="561CDA2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1BDF5E0D" w14:textId="77777777" w:rsidTr="00EC251F">
        <w:trPr>
          <w:trHeight w:val="255"/>
          <w:jc w:val="center"/>
        </w:trPr>
        <w:tc>
          <w:tcPr>
            <w:tcW w:w="1701" w:type="dxa"/>
            <w:noWrap/>
          </w:tcPr>
          <w:p w14:paraId="39217091" w14:textId="77777777" w:rsidR="005F1B1B" w:rsidRPr="00F0388A" w:rsidRDefault="005F1B1B" w:rsidP="00416784">
            <w:pPr>
              <w:ind w:left="234"/>
              <w:rPr>
                <w:rFonts w:ascii="Arial" w:hAnsi="Arial" w:cs="Arial"/>
                <w:b/>
                <w:bCs/>
              </w:rPr>
            </w:pPr>
            <w:r w:rsidRPr="00F0388A">
              <w:rPr>
                <w:rFonts w:ascii="Arial" w:hAnsi="Arial" w:cs="Arial"/>
                <w:b/>
                <w:bCs/>
              </w:rPr>
              <w:t>Alarm # 5A</w:t>
            </w:r>
          </w:p>
        </w:tc>
        <w:tc>
          <w:tcPr>
            <w:tcW w:w="5859" w:type="dxa"/>
            <w:noWrap/>
          </w:tcPr>
          <w:p w14:paraId="52E82C2A" w14:textId="77777777" w:rsidR="005F1B1B" w:rsidRPr="00F0388A" w:rsidRDefault="005F1B1B" w:rsidP="00B810DE">
            <w:pPr>
              <w:rPr>
                <w:rFonts w:ascii="Arial" w:hAnsi="Arial" w:cs="Arial"/>
              </w:rPr>
            </w:pPr>
            <w:r w:rsidRPr="00F0388A">
              <w:rPr>
                <w:rFonts w:ascii="Arial" w:hAnsi="Arial" w:cs="Arial"/>
              </w:rPr>
              <w:t>Process Traceability barcode scan failed</w:t>
            </w:r>
          </w:p>
        </w:tc>
        <w:tc>
          <w:tcPr>
            <w:tcW w:w="1512" w:type="dxa"/>
            <w:noWrap/>
          </w:tcPr>
          <w:p w14:paraId="2FF317A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036906F1" w14:textId="77777777" w:rsidTr="00EC251F">
        <w:trPr>
          <w:trHeight w:val="255"/>
          <w:jc w:val="center"/>
        </w:trPr>
        <w:tc>
          <w:tcPr>
            <w:tcW w:w="1701" w:type="dxa"/>
            <w:noWrap/>
          </w:tcPr>
          <w:p w14:paraId="6327E047" w14:textId="77777777" w:rsidR="005F1B1B" w:rsidRPr="00F0388A" w:rsidRDefault="005F1B1B" w:rsidP="00416784">
            <w:pPr>
              <w:ind w:left="234"/>
              <w:rPr>
                <w:rFonts w:ascii="Arial" w:hAnsi="Arial" w:cs="Arial"/>
                <w:b/>
                <w:bCs/>
              </w:rPr>
            </w:pPr>
            <w:r w:rsidRPr="00F0388A">
              <w:rPr>
                <w:rFonts w:ascii="Arial" w:hAnsi="Arial" w:cs="Arial"/>
                <w:b/>
                <w:bCs/>
              </w:rPr>
              <w:t>Alarm # 5C</w:t>
            </w:r>
          </w:p>
        </w:tc>
        <w:tc>
          <w:tcPr>
            <w:tcW w:w="5859" w:type="dxa"/>
            <w:noWrap/>
          </w:tcPr>
          <w:p w14:paraId="0BD3EF8B" w14:textId="77777777" w:rsidR="005F1B1B" w:rsidRPr="00F0388A" w:rsidRDefault="005F1B1B" w:rsidP="00B810DE">
            <w:pPr>
              <w:rPr>
                <w:rFonts w:ascii="Arial" w:hAnsi="Arial" w:cs="Arial"/>
              </w:rPr>
            </w:pPr>
            <w:r w:rsidRPr="00F0388A">
              <w:rPr>
                <w:rFonts w:ascii="Arial" w:hAnsi="Arial" w:cs="Arial"/>
              </w:rPr>
              <w:t>Process Control barcode scan failed</w:t>
            </w:r>
          </w:p>
        </w:tc>
        <w:tc>
          <w:tcPr>
            <w:tcW w:w="1512" w:type="dxa"/>
            <w:noWrap/>
          </w:tcPr>
          <w:p w14:paraId="5C99629D"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D2671CD" w14:textId="77777777" w:rsidTr="00EC251F">
        <w:trPr>
          <w:trHeight w:val="255"/>
          <w:jc w:val="center"/>
        </w:trPr>
        <w:tc>
          <w:tcPr>
            <w:tcW w:w="1701" w:type="dxa"/>
            <w:noWrap/>
          </w:tcPr>
          <w:p w14:paraId="6F3C0039" w14:textId="77777777" w:rsidR="005F1B1B" w:rsidRPr="00F0388A" w:rsidRDefault="005F1B1B" w:rsidP="00416784">
            <w:pPr>
              <w:ind w:left="234"/>
              <w:rPr>
                <w:rFonts w:ascii="Arial" w:hAnsi="Arial" w:cs="Arial"/>
                <w:b/>
                <w:bCs/>
              </w:rPr>
            </w:pPr>
            <w:r w:rsidRPr="00F0388A">
              <w:rPr>
                <w:rFonts w:ascii="Arial" w:hAnsi="Arial" w:cs="Arial"/>
                <w:b/>
                <w:bCs/>
              </w:rPr>
              <w:t>Alarm # 8</w:t>
            </w:r>
          </w:p>
        </w:tc>
        <w:tc>
          <w:tcPr>
            <w:tcW w:w="5859" w:type="dxa"/>
            <w:noWrap/>
          </w:tcPr>
          <w:p w14:paraId="6BE17F25" w14:textId="77777777" w:rsidR="005F1B1B" w:rsidRPr="00F0388A" w:rsidRDefault="005F1B1B" w:rsidP="00B810DE">
            <w:pPr>
              <w:rPr>
                <w:rFonts w:ascii="Arial" w:hAnsi="Arial" w:cs="Arial"/>
              </w:rPr>
            </w:pPr>
            <w:r w:rsidRPr="00F0388A">
              <w:rPr>
                <w:rFonts w:ascii="Arial" w:hAnsi="Arial" w:cs="Arial"/>
              </w:rPr>
              <w:t>The length of the current product does not match the length of the product during the baseline profile.</w:t>
            </w:r>
          </w:p>
        </w:tc>
        <w:tc>
          <w:tcPr>
            <w:tcW w:w="1512" w:type="dxa"/>
            <w:noWrap/>
          </w:tcPr>
          <w:p w14:paraId="44D792C5" w14:textId="77777777" w:rsidR="005F1B1B" w:rsidRPr="00F0388A" w:rsidRDefault="005F1B1B" w:rsidP="00B810DE">
            <w:pPr>
              <w:jc w:val="center"/>
              <w:rPr>
                <w:rFonts w:ascii="Arial" w:hAnsi="Arial" w:cs="Arial"/>
                <w:b/>
              </w:rPr>
            </w:pPr>
            <w:r w:rsidRPr="00F0388A">
              <w:rPr>
                <w:rFonts w:ascii="Arial" w:hAnsi="Arial" w:cs="Arial"/>
                <w:b/>
              </w:rPr>
              <w:t>No</w:t>
            </w:r>
          </w:p>
        </w:tc>
      </w:tr>
      <w:tr w:rsidR="00580E20" w:rsidRPr="00F0388A" w14:paraId="68776DEE" w14:textId="77777777" w:rsidTr="00EC251F">
        <w:trPr>
          <w:trHeight w:val="255"/>
          <w:jc w:val="center"/>
        </w:trPr>
        <w:tc>
          <w:tcPr>
            <w:tcW w:w="1701" w:type="dxa"/>
            <w:noWrap/>
          </w:tcPr>
          <w:p w14:paraId="66E87DF7" w14:textId="7358D513" w:rsidR="00580E20" w:rsidRPr="00F0388A" w:rsidRDefault="00580E20" w:rsidP="00416784">
            <w:pPr>
              <w:ind w:left="234"/>
              <w:rPr>
                <w:rFonts w:ascii="Arial" w:hAnsi="Arial" w:cs="Arial"/>
                <w:b/>
                <w:bCs/>
              </w:rPr>
            </w:pPr>
            <w:r w:rsidRPr="00F0388A">
              <w:rPr>
                <w:rFonts w:ascii="Arial" w:hAnsi="Arial" w:cs="Arial"/>
                <w:b/>
                <w:bCs/>
              </w:rPr>
              <w:t>Alarm # 11</w:t>
            </w:r>
          </w:p>
        </w:tc>
        <w:tc>
          <w:tcPr>
            <w:tcW w:w="5859" w:type="dxa"/>
            <w:noWrap/>
          </w:tcPr>
          <w:p w14:paraId="00356B4A" w14:textId="4491FCA9" w:rsidR="00580E20" w:rsidRPr="00F0388A" w:rsidRDefault="00580E20" w:rsidP="00B810DE">
            <w:pPr>
              <w:rPr>
                <w:rFonts w:ascii="Arial" w:hAnsi="Arial" w:cs="Arial"/>
              </w:rPr>
            </w:pPr>
            <w:r w:rsidRPr="00F0388A">
              <w:rPr>
                <w:rFonts w:ascii="Arial" w:hAnsi="Arial" w:cs="Arial"/>
              </w:rPr>
              <w:t>The KIC speed sensor has detected that the conveyor speed has changed significantly since the baseline.</w:t>
            </w:r>
          </w:p>
        </w:tc>
        <w:tc>
          <w:tcPr>
            <w:tcW w:w="1512" w:type="dxa"/>
            <w:noWrap/>
          </w:tcPr>
          <w:p w14:paraId="1C61A158" w14:textId="2F96A89A" w:rsidR="00580E20" w:rsidRPr="00F0388A" w:rsidRDefault="00580E20" w:rsidP="00B810DE">
            <w:pPr>
              <w:jc w:val="center"/>
              <w:rPr>
                <w:rFonts w:ascii="Arial" w:hAnsi="Arial" w:cs="Arial"/>
                <w:b/>
              </w:rPr>
            </w:pPr>
            <w:r w:rsidRPr="00F0388A">
              <w:rPr>
                <w:rFonts w:ascii="Arial" w:hAnsi="Arial" w:cs="Arial"/>
                <w:b/>
              </w:rPr>
              <w:t>Yes</w:t>
            </w:r>
          </w:p>
        </w:tc>
      </w:tr>
      <w:tr w:rsidR="00580E20" w:rsidRPr="00F0388A" w14:paraId="0B2B7F1F" w14:textId="77777777" w:rsidTr="00EC251F">
        <w:trPr>
          <w:trHeight w:val="255"/>
          <w:jc w:val="center"/>
        </w:trPr>
        <w:tc>
          <w:tcPr>
            <w:tcW w:w="1701" w:type="dxa"/>
            <w:noWrap/>
          </w:tcPr>
          <w:p w14:paraId="48C13E31" w14:textId="41CEE12E" w:rsidR="00580E20" w:rsidRPr="00F0388A" w:rsidRDefault="00580E20" w:rsidP="00416784">
            <w:pPr>
              <w:ind w:left="234"/>
              <w:rPr>
                <w:rFonts w:ascii="Arial" w:hAnsi="Arial" w:cs="Arial"/>
                <w:b/>
                <w:bCs/>
              </w:rPr>
            </w:pPr>
            <w:r w:rsidRPr="00F0388A">
              <w:rPr>
                <w:rFonts w:ascii="Arial" w:hAnsi="Arial" w:cs="Arial"/>
                <w:b/>
                <w:bCs/>
              </w:rPr>
              <w:t>Alarm # 12</w:t>
            </w:r>
          </w:p>
        </w:tc>
        <w:tc>
          <w:tcPr>
            <w:tcW w:w="5859" w:type="dxa"/>
            <w:noWrap/>
          </w:tcPr>
          <w:p w14:paraId="387BCBDF" w14:textId="38A17542" w:rsidR="00580E20" w:rsidRPr="00F0388A" w:rsidRDefault="00580E20" w:rsidP="00B810DE">
            <w:pPr>
              <w:rPr>
                <w:rFonts w:ascii="Arial" w:hAnsi="Arial" w:cs="Arial"/>
              </w:rPr>
            </w:pPr>
            <w:r w:rsidRPr="00F0388A">
              <w:rPr>
                <w:rFonts w:ascii="Arial" w:hAnsi="Arial" w:cs="Arial"/>
              </w:rPr>
              <w:t>Incorrect Process Control String (Barcode Option).</w:t>
            </w:r>
          </w:p>
        </w:tc>
        <w:tc>
          <w:tcPr>
            <w:tcW w:w="1512" w:type="dxa"/>
            <w:noWrap/>
          </w:tcPr>
          <w:p w14:paraId="0048FD56" w14:textId="251C2CC3" w:rsidR="00580E20" w:rsidRPr="00F0388A" w:rsidRDefault="00580E20" w:rsidP="00B810DE">
            <w:pPr>
              <w:jc w:val="center"/>
              <w:rPr>
                <w:rFonts w:ascii="Arial" w:hAnsi="Arial" w:cs="Arial"/>
                <w:b/>
              </w:rPr>
            </w:pPr>
            <w:r w:rsidRPr="00F0388A">
              <w:rPr>
                <w:rFonts w:ascii="Arial" w:hAnsi="Arial" w:cs="Arial"/>
                <w:b/>
              </w:rPr>
              <w:t>Yes</w:t>
            </w:r>
          </w:p>
        </w:tc>
      </w:tr>
    </w:tbl>
    <w:p w14:paraId="20E5A534" w14:textId="695EC9FC"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A7D53">
        <w:rPr>
          <w:noProof/>
        </w:rPr>
        <w:t>2</w:t>
      </w:r>
      <w:r w:rsidR="00B41E3E">
        <w:rPr>
          <w:noProof/>
        </w:rPr>
        <w:fldChar w:fldCharType="end"/>
      </w:r>
      <w:r w:rsidRPr="00F0388A">
        <w:t>: Virtual Profiling – Process Alarms</w:t>
      </w:r>
    </w:p>
    <w:p w14:paraId="24FF85FF"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572DFDD2" w14:textId="77777777" w:rsidTr="00B810DE">
        <w:trPr>
          <w:trHeight w:hRule="exact" w:val="720"/>
          <w:jc w:val="center"/>
        </w:trPr>
        <w:tc>
          <w:tcPr>
            <w:tcW w:w="1701" w:type="dxa"/>
            <w:shd w:val="clear" w:color="auto" w:fill="FF0000"/>
            <w:noWrap/>
            <w:vAlign w:val="center"/>
          </w:tcPr>
          <w:p w14:paraId="79C453C3"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Hardware Alarms</w:t>
            </w:r>
          </w:p>
        </w:tc>
        <w:tc>
          <w:tcPr>
            <w:tcW w:w="5859" w:type="dxa"/>
            <w:shd w:val="clear" w:color="auto" w:fill="FF0000"/>
            <w:noWrap/>
            <w:vAlign w:val="center"/>
          </w:tcPr>
          <w:p w14:paraId="7BCE4EA8"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512" w:type="dxa"/>
            <w:shd w:val="clear" w:color="auto" w:fill="FF0000"/>
            <w:noWrap/>
            <w:vAlign w:val="center"/>
          </w:tcPr>
          <w:p w14:paraId="34AC75BF"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5EF34FC2" w14:textId="77777777" w:rsidTr="00B810DE">
        <w:trPr>
          <w:trHeight w:val="255"/>
          <w:jc w:val="center"/>
        </w:trPr>
        <w:tc>
          <w:tcPr>
            <w:tcW w:w="1701" w:type="dxa"/>
            <w:noWrap/>
          </w:tcPr>
          <w:p w14:paraId="1A6F4E8A" w14:textId="77777777" w:rsidR="005F1B1B" w:rsidRPr="00416784" w:rsidRDefault="005F1B1B" w:rsidP="00416784">
            <w:pPr>
              <w:ind w:left="234"/>
              <w:rPr>
                <w:rFonts w:ascii="Arial" w:hAnsi="Arial" w:cs="Arial"/>
                <w:b/>
                <w:bCs/>
              </w:rPr>
            </w:pPr>
            <w:r w:rsidRPr="00416784">
              <w:rPr>
                <w:rFonts w:ascii="Arial" w:hAnsi="Arial" w:cs="Arial"/>
                <w:b/>
                <w:bCs/>
              </w:rPr>
              <w:t>Alarm H1</w:t>
            </w:r>
          </w:p>
        </w:tc>
        <w:tc>
          <w:tcPr>
            <w:tcW w:w="5859" w:type="dxa"/>
            <w:noWrap/>
          </w:tcPr>
          <w:p w14:paraId="3B24B12A" w14:textId="2EDE0808" w:rsidR="005F1B1B" w:rsidRPr="00F0388A" w:rsidRDefault="00580E20" w:rsidP="00B810DE">
            <w:pPr>
              <w:rPr>
                <w:rFonts w:ascii="Arial" w:hAnsi="Arial" w:cs="Arial"/>
              </w:rPr>
            </w:pPr>
            <w:r>
              <w:rPr>
                <w:rFonts w:ascii="Arial" w:hAnsi="Arial" w:cs="Arial"/>
              </w:rPr>
              <w:t>DAU</w:t>
            </w:r>
            <w:ins w:id="2075" w:author="Tom Bergeron" w:date="2021-06-22T13:16:00Z">
              <w:r w:rsidR="001636A5">
                <w:rPr>
                  <w:rFonts w:ascii="Arial" w:hAnsi="Arial" w:cs="Arial"/>
                </w:rPr>
                <w:t xml:space="preserve">/eTPU </w:t>
              </w:r>
            </w:ins>
            <w:del w:id="2076" w:author="Tom Bergeron" w:date="2021-06-22T13:16:00Z">
              <w:r w:rsidR="005F1B1B" w:rsidRPr="00F0388A" w:rsidDel="001636A5">
                <w:rPr>
                  <w:rFonts w:ascii="Arial" w:hAnsi="Arial" w:cs="Arial"/>
                </w:rPr>
                <w:delText xml:space="preserve"> </w:delText>
              </w:r>
            </w:del>
            <w:r w:rsidR="005F1B1B" w:rsidRPr="00F0388A">
              <w:rPr>
                <w:rFonts w:ascii="Arial" w:hAnsi="Arial" w:cs="Arial"/>
              </w:rPr>
              <w:t>Communication Failure (happened after Alarm H2)</w:t>
            </w:r>
          </w:p>
        </w:tc>
        <w:tc>
          <w:tcPr>
            <w:tcW w:w="1512" w:type="dxa"/>
            <w:noWrap/>
          </w:tcPr>
          <w:p w14:paraId="09AD7878" w14:textId="77777777" w:rsidR="005F1B1B" w:rsidRPr="00F0388A" w:rsidRDefault="005F1B1B" w:rsidP="00B810DE">
            <w:pPr>
              <w:jc w:val="center"/>
              <w:rPr>
                <w:rFonts w:ascii="Arial" w:hAnsi="Arial" w:cs="Arial"/>
                <w:b/>
              </w:rPr>
            </w:pPr>
            <w:r w:rsidRPr="00F0388A">
              <w:rPr>
                <w:rFonts w:ascii="Arial" w:hAnsi="Arial" w:cs="Arial"/>
                <w:b/>
              </w:rPr>
              <w:t>Yes</w:t>
            </w:r>
          </w:p>
        </w:tc>
      </w:tr>
      <w:tr w:rsidR="005F1B1B" w:rsidRPr="00F0388A" w14:paraId="1B5849D2" w14:textId="77777777" w:rsidTr="00B810DE">
        <w:trPr>
          <w:trHeight w:val="255"/>
          <w:jc w:val="center"/>
        </w:trPr>
        <w:tc>
          <w:tcPr>
            <w:tcW w:w="1701" w:type="dxa"/>
            <w:noWrap/>
          </w:tcPr>
          <w:p w14:paraId="3747C036" w14:textId="77777777" w:rsidR="005F1B1B" w:rsidRPr="00F0388A" w:rsidRDefault="005F1B1B" w:rsidP="00416784">
            <w:pPr>
              <w:ind w:left="234"/>
              <w:rPr>
                <w:rFonts w:ascii="Arial" w:hAnsi="Arial" w:cs="Arial"/>
                <w:b/>
                <w:bCs/>
              </w:rPr>
            </w:pPr>
            <w:r w:rsidRPr="00F0388A">
              <w:rPr>
                <w:rFonts w:ascii="Arial" w:hAnsi="Arial" w:cs="Arial"/>
                <w:b/>
                <w:bCs/>
              </w:rPr>
              <w:t>Alarm H2</w:t>
            </w:r>
          </w:p>
        </w:tc>
        <w:tc>
          <w:tcPr>
            <w:tcW w:w="5859" w:type="dxa"/>
            <w:noWrap/>
          </w:tcPr>
          <w:p w14:paraId="56A59F53" w14:textId="5C65EC9B" w:rsidR="005F1B1B" w:rsidRPr="00F0388A" w:rsidRDefault="00580E20" w:rsidP="00B810DE">
            <w:pPr>
              <w:rPr>
                <w:rFonts w:ascii="Arial" w:hAnsi="Arial" w:cs="Arial"/>
              </w:rPr>
            </w:pPr>
            <w:r>
              <w:rPr>
                <w:rFonts w:ascii="Arial" w:hAnsi="Arial" w:cs="Arial"/>
              </w:rPr>
              <w:t>DAU</w:t>
            </w:r>
            <w:ins w:id="2077" w:author="Tom Bergeron" w:date="2021-06-22T13:16:00Z">
              <w:r w:rsidR="001636A5">
                <w:rPr>
                  <w:rFonts w:ascii="Arial" w:hAnsi="Arial" w:cs="Arial"/>
                </w:rPr>
                <w:t>/eTPU</w:t>
              </w:r>
            </w:ins>
            <w:r w:rsidR="005F1B1B" w:rsidRPr="00F0388A">
              <w:rPr>
                <w:rFonts w:ascii="Arial" w:hAnsi="Arial" w:cs="Arial"/>
              </w:rPr>
              <w:t xml:space="preserve"> Lost Communication with PC.</w:t>
            </w:r>
          </w:p>
          <w:p w14:paraId="2ADE0679" w14:textId="402A1217" w:rsidR="005F1B1B" w:rsidRPr="00F0388A" w:rsidRDefault="005F1B1B" w:rsidP="00686C6B">
            <w:pPr>
              <w:rPr>
                <w:rFonts w:ascii="Arial" w:hAnsi="Arial" w:cs="Arial"/>
              </w:rPr>
            </w:pPr>
            <w:r w:rsidRPr="00F0388A">
              <w:rPr>
                <w:rFonts w:ascii="Arial" w:hAnsi="Arial" w:cs="Arial"/>
              </w:rPr>
              <w:t>Not</w:t>
            </w:r>
            <w:r>
              <w:rPr>
                <w:rFonts w:ascii="Arial" w:hAnsi="Arial" w:cs="Arial"/>
              </w:rPr>
              <w:t>e: This a</w:t>
            </w:r>
            <w:r w:rsidRPr="00F0388A">
              <w:rPr>
                <w:rFonts w:ascii="Arial" w:hAnsi="Arial" w:cs="Arial"/>
              </w:rPr>
              <w:t xml:space="preserve">larm condition can activate the </w:t>
            </w:r>
            <w:r>
              <w:rPr>
                <w:rFonts w:ascii="Arial" w:hAnsi="Arial" w:cs="Arial"/>
              </w:rPr>
              <w:t>alarm relay</w:t>
            </w:r>
            <w:r w:rsidRPr="00F0388A">
              <w:rPr>
                <w:rFonts w:ascii="Arial" w:hAnsi="Arial" w:cs="Arial"/>
              </w:rPr>
              <w:t xml:space="preserve"> that is controlled by </w:t>
            </w:r>
            <w:r w:rsidR="00686C6B">
              <w:rPr>
                <w:rFonts w:ascii="Arial" w:hAnsi="Arial" w:cs="Arial"/>
              </w:rPr>
              <w:t xml:space="preserve">the </w:t>
            </w:r>
            <w:r w:rsidR="00580E20">
              <w:rPr>
                <w:rFonts w:ascii="Arial" w:hAnsi="Arial" w:cs="Arial"/>
              </w:rPr>
              <w:t>DAU</w:t>
            </w:r>
            <w:ins w:id="2078" w:author="Tom Bergeron" w:date="2021-06-22T13:16:00Z">
              <w:r w:rsidR="001636A5">
                <w:rPr>
                  <w:rFonts w:ascii="Arial" w:hAnsi="Arial" w:cs="Arial"/>
                </w:rPr>
                <w:t>/eTPU</w:t>
              </w:r>
            </w:ins>
          </w:p>
        </w:tc>
        <w:tc>
          <w:tcPr>
            <w:tcW w:w="1512" w:type="dxa"/>
            <w:noWrap/>
          </w:tcPr>
          <w:p w14:paraId="22AB2933" w14:textId="77777777" w:rsidR="005F1B1B" w:rsidRPr="00F0388A" w:rsidRDefault="005F1B1B" w:rsidP="00B810DE">
            <w:pPr>
              <w:jc w:val="center"/>
              <w:rPr>
                <w:rFonts w:ascii="Arial" w:hAnsi="Arial" w:cs="Arial"/>
                <w:b/>
              </w:rPr>
            </w:pPr>
            <w:r w:rsidRPr="00F0388A">
              <w:rPr>
                <w:rFonts w:ascii="Arial" w:hAnsi="Arial" w:cs="Arial"/>
                <w:b/>
              </w:rPr>
              <w:t xml:space="preserve">Yes or </w:t>
            </w:r>
            <w:proofErr w:type="gramStart"/>
            <w:r w:rsidRPr="00F0388A">
              <w:rPr>
                <w:rFonts w:ascii="Arial" w:hAnsi="Arial" w:cs="Arial"/>
                <w:b/>
              </w:rPr>
              <w:t>No</w:t>
            </w:r>
            <w:proofErr w:type="gramEnd"/>
          </w:p>
        </w:tc>
      </w:tr>
      <w:tr w:rsidR="005F1B1B" w:rsidRPr="00F0388A" w14:paraId="19F95F9D" w14:textId="77777777" w:rsidTr="00B810DE">
        <w:trPr>
          <w:trHeight w:val="255"/>
          <w:jc w:val="center"/>
        </w:trPr>
        <w:tc>
          <w:tcPr>
            <w:tcW w:w="1701" w:type="dxa"/>
            <w:noWrap/>
          </w:tcPr>
          <w:p w14:paraId="2514AAEC" w14:textId="77777777" w:rsidR="005F1B1B" w:rsidRPr="00F0388A" w:rsidRDefault="005F1B1B" w:rsidP="00416784">
            <w:pPr>
              <w:ind w:left="234"/>
              <w:rPr>
                <w:rFonts w:ascii="Arial" w:hAnsi="Arial" w:cs="Arial"/>
                <w:b/>
                <w:bCs/>
              </w:rPr>
            </w:pPr>
            <w:r w:rsidRPr="00F0388A">
              <w:rPr>
                <w:rFonts w:ascii="Arial" w:hAnsi="Arial" w:cs="Arial"/>
                <w:b/>
                <w:bCs/>
              </w:rPr>
              <w:t>Alarm H7</w:t>
            </w:r>
          </w:p>
        </w:tc>
        <w:tc>
          <w:tcPr>
            <w:tcW w:w="5859" w:type="dxa"/>
            <w:noWrap/>
          </w:tcPr>
          <w:p w14:paraId="24EDEAF7" w14:textId="77777777" w:rsidR="005F1B1B" w:rsidRPr="00F0388A" w:rsidRDefault="005F1B1B" w:rsidP="00B810DE">
            <w:pPr>
              <w:rPr>
                <w:rFonts w:ascii="Arial" w:hAnsi="Arial" w:cs="Arial"/>
              </w:rPr>
            </w:pPr>
            <w:r w:rsidRPr="00F0388A">
              <w:rPr>
                <w:rFonts w:ascii="Arial" w:hAnsi="Arial" w:cs="Arial"/>
              </w:rPr>
              <w:t>Conveyor Stopped or Speed Encoder broken or not connected properly.</w:t>
            </w:r>
          </w:p>
        </w:tc>
        <w:tc>
          <w:tcPr>
            <w:tcW w:w="1512" w:type="dxa"/>
            <w:noWrap/>
          </w:tcPr>
          <w:p w14:paraId="565BC74B" w14:textId="77777777" w:rsidR="005F1B1B" w:rsidRPr="00F0388A" w:rsidRDefault="005F1B1B" w:rsidP="00B810DE">
            <w:pPr>
              <w:keepNext/>
              <w:jc w:val="center"/>
              <w:rPr>
                <w:rFonts w:ascii="Arial" w:hAnsi="Arial" w:cs="Arial"/>
                <w:b/>
              </w:rPr>
            </w:pPr>
            <w:r w:rsidRPr="00F0388A">
              <w:rPr>
                <w:rFonts w:ascii="Arial" w:hAnsi="Arial" w:cs="Arial"/>
                <w:b/>
              </w:rPr>
              <w:t>Yes</w:t>
            </w:r>
          </w:p>
        </w:tc>
      </w:tr>
    </w:tbl>
    <w:p w14:paraId="0ED5DBEF" w14:textId="54B15309"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A7D53">
        <w:rPr>
          <w:noProof/>
        </w:rPr>
        <w:t>3</w:t>
      </w:r>
      <w:r w:rsidR="00B41E3E">
        <w:rPr>
          <w:noProof/>
        </w:rPr>
        <w:fldChar w:fldCharType="end"/>
      </w:r>
      <w:r w:rsidRPr="00F0388A">
        <w:t>: Virtual Profiling – Hardware Alarms</w:t>
      </w:r>
    </w:p>
    <w:p w14:paraId="3D6327C2" w14:textId="77777777" w:rsidR="005F1B1B" w:rsidRPr="00F0388A" w:rsidRDefault="005F1B1B" w:rsidP="005F1B1B"/>
    <w:tbl>
      <w:tblPr>
        <w:tblW w:w="907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8" w:type="dxa"/>
          <w:left w:w="72" w:type="dxa"/>
          <w:bottom w:w="58" w:type="dxa"/>
          <w:right w:w="72" w:type="dxa"/>
        </w:tblCellMar>
        <w:tblLook w:val="0000" w:firstRow="0" w:lastRow="0" w:firstColumn="0" w:lastColumn="0" w:noHBand="0" w:noVBand="0"/>
      </w:tblPr>
      <w:tblGrid>
        <w:gridCol w:w="1701"/>
        <w:gridCol w:w="5859"/>
        <w:gridCol w:w="1512"/>
      </w:tblGrid>
      <w:tr w:rsidR="005F1B1B" w:rsidRPr="00F0388A" w14:paraId="74A0B74B" w14:textId="77777777" w:rsidTr="00B810DE">
        <w:trPr>
          <w:trHeight w:hRule="exact" w:val="720"/>
          <w:jc w:val="center"/>
        </w:trPr>
        <w:tc>
          <w:tcPr>
            <w:tcW w:w="1296" w:type="dxa"/>
            <w:shd w:val="clear" w:color="auto" w:fill="FFFF00"/>
            <w:noWrap/>
            <w:vAlign w:val="center"/>
          </w:tcPr>
          <w:p w14:paraId="1FF8FF57" w14:textId="77777777" w:rsidR="005F1B1B" w:rsidRPr="00F0388A" w:rsidRDefault="005F1B1B" w:rsidP="00B810DE">
            <w:pPr>
              <w:jc w:val="center"/>
              <w:rPr>
                <w:rFonts w:ascii="Arial" w:hAnsi="Arial" w:cs="Arial"/>
                <w:b/>
                <w:sz w:val="22"/>
                <w:szCs w:val="22"/>
              </w:rPr>
            </w:pPr>
            <w:r w:rsidRPr="00F0388A">
              <w:rPr>
                <w:rFonts w:ascii="Arial" w:hAnsi="Arial" w:cs="Arial"/>
                <w:b/>
                <w:sz w:val="22"/>
                <w:szCs w:val="22"/>
              </w:rPr>
              <w:t>Warnings</w:t>
            </w:r>
          </w:p>
        </w:tc>
        <w:tc>
          <w:tcPr>
            <w:tcW w:w="4464" w:type="dxa"/>
            <w:shd w:val="clear" w:color="auto" w:fill="FFFF00"/>
            <w:noWrap/>
            <w:vAlign w:val="center"/>
          </w:tcPr>
          <w:p w14:paraId="2E68797C"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Description</w:t>
            </w:r>
          </w:p>
        </w:tc>
        <w:tc>
          <w:tcPr>
            <w:tcW w:w="1152" w:type="dxa"/>
            <w:shd w:val="clear" w:color="auto" w:fill="FFFF00"/>
            <w:noWrap/>
            <w:vAlign w:val="center"/>
          </w:tcPr>
          <w:p w14:paraId="79094B75" w14:textId="77777777" w:rsidR="005F1B1B" w:rsidRPr="00F0388A" w:rsidRDefault="005F1B1B" w:rsidP="00B810DE">
            <w:pPr>
              <w:jc w:val="center"/>
              <w:rPr>
                <w:rFonts w:ascii="Arial" w:hAnsi="Arial" w:cs="Arial"/>
                <w:b/>
                <w:bCs/>
                <w:sz w:val="22"/>
                <w:szCs w:val="22"/>
              </w:rPr>
            </w:pPr>
            <w:r w:rsidRPr="00F0388A">
              <w:rPr>
                <w:rFonts w:ascii="Arial" w:hAnsi="Arial" w:cs="Arial"/>
                <w:b/>
                <w:bCs/>
                <w:sz w:val="22"/>
                <w:szCs w:val="22"/>
              </w:rPr>
              <w:t>Activates Alarm Relay</w:t>
            </w:r>
          </w:p>
        </w:tc>
      </w:tr>
      <w:tr w:rsidR="005F1B1B" w:rsidRPr="00F0388A" w14:paraId="13BF588D" w14:textId="77777777" w:rsidTr="00B810DE">
        <w:trPr>
          <w:trHeight w:val="255"/>
          <w:jc w:val="center"/>
        </w:trPr>
        <w:tc>
          <w:tcPr>
            <w:tcW w:w="1296" w:type="dxa"/>
            <w:noWrap/>
          </w:tcPr>
          <w:p w14:paraId="54A4B8BF" w14:textId="77777777" w:rsidR="005F1B1B" w:rsidRPr="00416784" w:rsidRDefault="005F1B1B" w:rsidP="00416784">
            <w:pPr>
              <w:ind w:left="234"/>
              <w:rPr>
                <w:rFonts w:ascii="Arial" w:hAnsi="Arial" w:cs="Arial"/>
                <w:b/>
                <w:bCs/>
              </w:rPr>
            </w:pPr>
            <w:r w:rsidRPr="00F0388A">
              <w:rPr>
                <w:rFonts w:ascii="Arial" w:hAnsi="Arial" w:cs="Arial"/>
                <w:b/>
                <w:bCs/>
              </w:rPr>
              <w:t>Warning # 2</w:t>
            </w:r>
          </w:p>
        </w:tc>
        <w:tc>
          <w:tcPr>
            <w:tcW w:w="4464" w:type="dxa"/>
            <w:noWrap/>
          </w:tcPr>
          <w:p w14:paraId="4E506502" w14:textId="77777777" w:rsidR="005F1B1B" w:rsidRPr="00F0388A" w:rsidRDefault="005F1B1B" w:rsidP="00B810DE">
            <w:pPr>
              <w:rPr>
                <w:rFonts w:ascii="Arial" w:hAnsi="Arial" w:cs="Arial"/>
              </w:rPr>
            </w:pPr>
            <w:r w:rsidRPr="00F0388A">
              <w:rPr>
                <w:rFonts w:ascii="Arial" w:hAnsi="Arial" w:cs="Arial"/>
              </w:rPr>
              <w:t>This process is likely to go out of spec soon.</w:t>
            </w:r>
          </w:p>
        </w:tc>
        <w:tc>
          <w:tcPr>
            <w:tcW w:w="1152" w:type="dxa"/>
            <w:noWrap/>
          </w:tcPr>
          <w:p w14:paraId="7D3FCD99"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6F7E8FE3" w14:textId="77777777" w:rsidTr="00B810DE">
        <w:trPr>
          <w:trHeight w:val="255"/>
          <w:jc w:val="center"/>
        </w:trPr>
        <w:tc>
          <w:tcPr>
            <w:tcW w:w="1296" w:type="dxa"/>
            <w:noWrap/>
          </w:tcPr>
          <w:p w14:paraId="2EB4D757" w14:textId="77777777" w:rsidR="005F1B1B" w:rsidRPr="00F0388A" w:rsidRDefault="005F1B1B" w:rsidP="00416784">
            <w:pPr>
              <w:ind w:left="234"/>
              <w:rPr>
                <w:rFonts w:ascii="Arial" w:hAnsi="Arial" w:cs="Arial"/>
                <w:b/>
                <w:bCs/>
              </w:rPr>
            </w:pPr>
            <w:r w:rsidRPr="00F0388A">
              <w:rPr>
                <w:rFonts w:ascii="Arial" w:hAnsi="Arial" w:cs="Arial"/>
                <w:b/>
                <w:bCs/>
              </w:rPr>
              <w:t>Warning # 3</w:t>
            </w:r>
          </w:p>
        </w:tc>
        <w:tc>
          <w:tcPr>
            <w:tcW w:w="4464" w:type="dxa"/>
            <w:noWrap/>
          </w:tcPr>
          <w:p w14:paraId="6AB5EE55" w14:textId="77777777" w:rsidR="005F1B1B" w:rsidRPr="00F0388A" w:rsidRDefault="005F1B1B" w:rsidP="00B810DE">
            <w:pPr>
              <w:rPr>
                <w:rFonts w:ascii="Arial" w:hAnsi="Arial" w:cs="Arial"/>
              </w:rPr>
            </w:pPr>
            <w:r w:rsidRPr="00F0388A">
              <w:rPr>
                <w:rFonts w:ascii="Arial" w:hAnsi="Arial" w:cs="Arial"/>
              </w:rPr>
              <w:t>The last profile was out of spec.</w:t>
            </w:r>
          </w:p>
        </w:tc>
        <w:tc>
          <w:tcPr>
            <w:tcW w:w="1152" w:type="dxa"/>
            <w:noWrap/>
          </w:tcPr>
          <w:p w14:paraId="608528E4" w14:textId="77777777" w:rsidR="005F1B1B" w:rsidRPr="00F0388A" w:rsidRDefault="005F1B1B" w:rsidP="00B810DE">
            <w:pPr>
              <w:jc w:val="center"/>
              <w:rPr>
                <w:rFonts w:ascii="Arial" w:hAnsi="Arial" w:cs="Arial"/>
                <w:b/>
              </w:rPr>
            </w:pPr>
            <w:r w:rsidRPr="00F0388A">
              <w:rPr>
                <w:rFonts w:ascii="Arial" w:hAnsi="Arial" w:cs="Arial"/>
                <w:b/>
              </w:rPr>
              <w:t>No</w:t>
            </w:r>
          </w:p>
        </w:tc>
      </w:tr>
      <w:tr w:rsidR="005F1B1B" w:rsidRPr="00F0388A" w14:paraId="0F688A10" w14:textId="77777777" w:rsidTr="00B810DE">
        <w:trPr>
          <w:trHeight w:val="255"/>
          <w:jc w:val="center"/>
        </w:trPr>
        <w:tc>
          <w:tcPr>
            <w:tcW w:w="1296" w:type="dxa"/>
            <w:noWrap/>
          </w:tcPr>
          <w:p w14:paraId="6562E83B" w14:textId="77777777" w:rsidR="005F1B1B" w:rsidRPr="00F0388A" w:rsidRDefault="005F1B1B" w:rsidP="00416784">
            <w:pPr>
              <w:ind w:left="234"/>
              <w:rPr>
                <w:rFonts w:ascii="Arial" w:hAnsi="Arial" w:cs="Arial"/>
                <w:b/>
                <w:bCs/>
              </w:rPr>
            </w:pPr>
            <w:r w:rsidRPr="00F0388A">
              <w:rPr>
                <w:rFonts w:ascii="Arial" w:hAnsi="Arial" w:cs="Arial"/>
                <w:b/>
                <w:bCs/>
              </w:rPr>
              <w:t>Warning # 4</w:t>
            </w:r>
          </w:p>
        </w:tc>
        <w:tc>
          <w:tcPr>
            <w:tcW w:w="4464" w:type="dxa"/>
            <w:noWrap/>
          </w:tcPr>
          <w:p w14:paraId="1E740783" w14:textId="67A4DB14" w:rsidR="005F1B1B" w:rsidRPr="00F0388A" w:rsidRDefault="00580E20" w:rsidP="00B810DE">
            <w:pPr>
              <w:rPr>
                <w:rFonts w:ascii="Arial" w:hAnsi="Arial" w:cs="Arial"/>
              </w:rPr>
            </w:pPr>
            <w:r>
              <w:rPr>
                <w:rFonts w:ascii="Arial" w:hAnsi="Arial" w:cs="Arial"/>
              </w:rPr>
              <w:t>Machine</w:t>
            </w:r>
            <w:r w:rsidR="005F1B1B" w:rsidRPr="00F0388A">
              <w:rPr>
                <w:rFonts w:ascii="Arial" w:hAnsi="Arial" w:cs="Arial"/>
              </w:rPr>
              <w:t xml:space="preserve"> temps have changed significantly since baseline.</w:t>
            </w:r>
          </w:p>
        </w:tc>
        <w:tc>
          <w:tcPr>
            <w:tcW w:w="1152" w:type="dxa"/>
            <w:noWrap/>
          </w:tcPr>
          <w:p w14:paraId="6450EB87" w14:textId="77777777" w:rsidR="005F1B1B" w:rsidRPr="00F0388A" w:rsidRDefault="005F1B1B" w:rsidP="00B810DE">
            <w:pPr>
              <w:keepNext/>
              <w:jc w:val="center"/>
              <w:rPr>
                <w:rFonts w:ascii="Arial" w:hAnsi="Arial" w:cs="Arial"/>
                <w:b/>
              </w:rPr>
            </w:pPr>
            <w:r w:rsidRPr="00F0388A">
              <w:rPr>
                <w:rFonts w:ascii="Arial" w:hAnsi="Arial" w:cs="Arial"/>
                <w:b/>
              </w:rPr>
              <w:t>No</w:t>
            </w:r>
          </w:p>
        </w:tc>
      </w:tr>
    </w:tbl>
    <w:p w14:paraId="3885507E" w14:textId="58EA9EFE" w:rsidR="005F1B1B" w:rsidRPr="00F0388A" w:rsidRDefault="005F1B1B" w:rsidP="005F1B1B">
      <w:pPr>
        <w:pStyle w:val="Caption"/>
      </w:pPr>
      <w:r w:rsidRPr="00F0388A">
        <w:t xml:space="preserve">Table </w:t>
      </w:r>
      <w:r w:rsidR="00B41E3E">
        <w:rPr>
          <w:noProof/>
        </w:rPr>
        <w:fldChar w:fldCharType="begin"/>
      </w:r>
      <w:r w:rsidR="00B41E3E">
        <w:rPr>
          <w:noProof/>
        </w:rPr>
        <w:instrText xml:space="preserve"> SEQ Table \* ARABIC </w:instrText>
      </w:r>
      <w:r w:rsidR="00B41E3E">
        <w:rPr>
          <w:noProof/>
        </w:rPr>
        <w:fldChar w:fldCharType="separate"/>
      </w:r>
      <w:r w:rsidR="007A7D53">
        <w:rPr>
          <w:noProof/>
        </w:rPr>
        <w:t>4</w:t>
      </w:r>
      <w:r w:rsidR="00B41E3E">
        <w:rPr>
          <w:noProof/>
        </w:rPr>
        <w:fldChar w:fldCharType="end"/>
      </w:r>
      <w:r w:rsidRPr="00F0388A">
        <w:t>: Virtual Profiling – Warnings</w:t>
      </w:r>
    </w:p>
    <w:p w14:paraId="7178121C" w14:textId="6D2A2CE6" w:rsidR="005F1B1B" w:rsidRDefault="00706E3F">
      <w:pPr>
        <w:pStyle w:val="Heading3"/>
      </w:pPr>
      <w:bookmarkStart w:id="2079" w:name="_Toc358296409"/>
      <w:bookmarkStart w:id="2080" w:name="_Toc358298574"/>
      <w:r>
        <w:br w:type="page"/>
      </w:r>
      <w:bookmarkStart w:id="2081" w:name="_Toc469335079"/>
      <w:bookmarkStart w:id="2082" w:name="_Toc504120509"/>
      <w:bookmarkStart w:id="2083" w:name="_Toc527644492"/>
      <w:bookmarkStart w:id="2084" w:name="_Toc528599591"/>
      <w:bookmarkStart w:id="2085" w:name="_Toc17993628"/>
      <w:bookmarkStart w:id="2086" w:name="_Toc37267349"/>
      <w:bookmarkStart w:id="2087" w:name="_Toc51666903"/>
      <w:r w:rsidR="008058F8">
        <w:lastRenderedPageBreak/>
        <w:t>When Alarm #5a Occurs</w:t>
      </w:r>
      <w:bookmarkEnd w:id="2081"/>
      <w:bookmarkEnd w:id="2082"/>
      <w:bookmarkEnd w:id="2083"/>
      <w:bookmarkEnd w:id="2084"/>
      <w:bookmarkEnd w:id="2085"/>
      <w:bookmarkEnd w:id="2086"/>
      <w:bookmarkEnd w:id="2087"/>
    </w:p>
    <w:p w14:paraId="265B9DBB" w14:textId="55F7A527" w:rsidR="005F1B1B" w:rsidRDefault="005F1B1B" w:rsidP="005F1B1B">
      <w:r w:rsidRPr="002E1A43">
        <w:t xml:space="preserve">When </w:t>
      </w:r>
      <w:r>
        <w:t>the</w:t>
      </w:r>
      <w:r w:rsidR="00F407E7">
        <w:t xml:space="preserve"> Barcode Traceability feature is enabled and the</w:t>
      </w:r>
      <w:r>
        <w:t xml:space="preserve"> </w:t>
      </w:r>
      <w:r w:rsidRPr="002E1A43">
        <w:t>Barcode Product Sensor (BPS) detects a product whose barcode label has not been read, or the BPS is tripped accidentally, the alarm #5A is activated and the process is stopped via the alarm relay.</w:t>
      </w:r>
    </w:p>
    <w:p w14:paraId="23BED598" w14:textId="77777777" w:rsidR="005F1B1B" w:rsidRDefault="005F1B1B" w:rsidP="005F1B1B"/>
    <w:p w14:paraId="6B14E6B5" w14:textId="77777777" w:rsidR="005F1B1B" w:rsidRPr="002E1A43" w:rsidRDefault="005F1B1B" w:rsidP="005F1B1B">
      <w:r>
        <w:t xml:space="preserve">Alarm #5A displays four alarm buttons: </w:t>
      </w:r>
      <w:r w:rsidRPr="002E6C1B">
        <w:rPr>
          <w:b/>
        </w:rPr>
        <w:t>Manual</w:t>
      </w:r>
      <w:r>
        <w:rPr>
          <w:b/>
        </w:rPr>
        <w:t xml:space="preserve"> Entry Keyboard/Handheld S</w:t>
      </w:r>
      <w:r w:rsidRPr="002E6C1B">
        <w:rPr>
          <w:b/>
        </w:rPr>
        <w:t xml:space="preserve">canner, </w:t>
      </w:r>
      <w:proofErr w:type="gramStart"/>
      <w:r w:rsidRPr="002E6C1B">
        <w:rPr>
          <w:b/>
        </w:rPr>
        <w:t>Rescan</w:t>
      </w:r>
      <w:proofErr w:type="gramEnd"/>
      <w:r w:rsidRPr="002E6C1B">
        <w:rPr>
          <w:b/>
        </w:rPr>
        <w:t xml:space="preserve"> using Fixed Mount Scanner, Proce</w:t>
      </w:r>
      <w:r>
        <w:rPr>
          <w:b/>
        </w:rPr>
        <w:t>ed</w:t>
      </w:r>
      <w:r w:rsidRPr="002E6C1B">
        <w:rPr>
          <w:b/>
        </w:rPr>
        <w:t xml:space="preserve"> without a Barcode, and Remove this board from Line.</w:t>
      </w:r>
    </w:p>
    <w:p w14:paraId="1BE39A54" w14:textId="77777777" w:rsidR="005F1B1B" w:rsidRDefault="005F1B1B" w:rsidP="005F1B1B">
      <w:pPr>
        <w:rPr>
          <w:noProof/>
        </w:rPr>
      </w:pPr>
    </w:p>
    <w:p w14:paraId="05A443A3" w14:textId="77777777" w:rsidR="005F1B1B" w:rsidRDefault="005F1B1B" w:rsidP="00062A0A">
      <w:pPr>
        <w:pStyle w:val="Heading4"/>
      </w:pPr>
      <w:r>
        <w:t>Manual Entry Keyboard/Handheld scanner</w:t>
      </w:r>
    </w:p>
    <w:p w14:paraId="09C383C2" w14:textId="77777777" w:rsidR="005F1B1B" w:rsidRDefault="005F1B1B" w:rsidP="005F1B1B">
      <w:r>
        <w:t xml:space="preserve">Click this button when you want to enter the barcode again by using either the keyboard or a handheld scanner connected to a USB Port. </w:t>
      </w:r>
    </w:p>
    <w:p w14:paraId="2CA25E27" w14:textId="77777777" w:rsidR="009A076B" w:rsidRDefault="009A076B" w:rsidP="005F1B1B"/>
    <w:p w14:paraId="6C02CC3E"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E6B38FE" w14:textId="77777777" w:rsidTr="00B810DE">
        <w:tc>
          <w:tcPr>
            <w:tcW w:w="3337" w:type="dxa"/>
            <w:shd w:val="clear" w:color="auto" w:fill="auto"/>
          </w:tcPr>
          <w:p w14:paraId="42624AB4" w14:textId="77777777" w:rsidR="005F1B1B" w:rsidRDefault="005F1B1B" w:rsidP="00A97125">
            <w:pPr>
              <w:pStyle w:val="ListParagraph"/>
              <w:numPr>
                <w:ilvl w:val="0"/>
                <w:numId w:val="62"/>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01EAEACA">
                <v:shape id="_x0000_i1033" type="#_x0000_t75" style="width:57.75pt;height:29.25pt" o:ole="">
                  <v:imagedata r:id="rId259" o:title=""/>
                </v:shape>
                <o:OLEObject Type="Embed" ProgID="PBrush" ShapeID="_x0000_i1033" DrawAspect="Content" ObjectID="_1685995644" r:id="rId260"/>
              </w:object>
            </w:r>
            <w:r>
              <w:rPr>
                <w:lang w:eastAsia="zh-CN"/>
              </w:rPr>
              <w:t xml:space="preserve"> button.</w:t>
            </w:r>
          </w:p>
          <w:p w14:paraId="6290AEBF" w14:textId="77777777" w:rsidR="005F1B1B" w:rsidRDefault="005F1B1B" w:rsidP="00B810DE">
            <w:pPr>
              <w:rPr>
                <w:lang w:eastAsia="zh-CN"/>
              </w:rPr>
            </w:pPr>
          </w:p>
          <w:p w14:paraId="638CBF90"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299DD08E" w14:textId="77777777" w:rsidR="005F1B1B" w:rsidRDefault="005F1B1B" w:rsidP="00B810DE">
            <w:pPr>
              <w:jc w:val="center"/>
            </w:pPr>
          </w:p>
          <w:p w14:paraId="265697E0" w14:textId="77777777" w:rsidR="005F1B1B" w:rsidRDefault="005F1B1B" w:rsidP="00B810DE">
            <w:r>
              <w:object w:dxaOrig="8055" w:dyaOrig="5190" w14:anchorId="2C3DE727">
                <v:shape id="_x0000_i1034" type="#_x0000_t75" style="width:4in;height:186.75pt" o:ole="">
                  <v:imagedata r:id="rId261" o:title=""/>
                </v:shape>
                <o:OLEObject Type="Embed" ProgID="PBrush" ShapeID="_x0000_i1034" DrawAspect="Content" ObjectID="_1685995645" r:id="rId262"/>
              </w:object>
            </w:r>
          </w:p>
          <w:p w14:paraId="165F22DD" w14:textId="77777777" w:rsidR="005F1B1B" w:rsidRDefault="005F1B1B" w:rsidP="00B810DE"/>
          <w:p w14:paraId="5AC923D1" w14:textId="77777777" w:rsidR="005F1B1B" w:rsidRDefault="005F1B1B" w:rsidP="00B810DE"/>
          <w:p w14:paraId="716FF738" w14:textId="77777777" w:rsidR="005F1B1B" w:rsidRDefault="005F1B1B" w:rsidP="00B810DE"/>
          <w:p w14:paraId="6F6C0791" w14:textId="77777777" w:rsidR="005F1B1B" w:rsidRPr="00423EFF" w:rsidRDefault="005F1B1B" w:rsidP="00B810DE"/>
        </w:tc>
      </w:tr>
      <w:tr w:rsidR="005F1B1B" w:rsidRPr="00423EFF" w14:paraId="64A02FEB" w14:textId="77777777" w:rsidTr="00B810DE">
        <w:tc>
          <w:tcPr>
            <w:tcW w:w="3337" w:type="dxa"/>
            <w:shd w:val="clear" w:color="auto" w:fill="auto"/>
          </w:tcPr>
          <w:p w14:paraId="127630BB" w14:textId="77777777" w:rsidR="005F1B1B" w:rsidRDefault="005F1B1B" w:rsidP="00A97125">
            <w:pPr>
              <w:pStyle w:val="ListParagraph"/>
              <w:numPr>
                <w:ilvl w:val="0"/>
                <w:numId w:val="62"/>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5B384236" w14:textId="77777777" w:rsidR="007A42D7" w:rsidRDefault="007A42D7" w:rsidP="007A42D7">
            <w:pPr>
              <w:contextualSpacing/>
              <w:rPr>
                <w:lang w:eastAsia="zh-CN"/>
              </w:rPr>
            </w:pPr>
          </w:p>
          <w:p w14:paraId="1850E803" w14:textId="77777777" w:rsidR="007A42D7" w:rsidRDefault="007A42D7" w:rsidP="007A42D7">
            <w:pPr>
              <w:contextualSpacing/>
              <w:rPr>
                <w:lang w:eastAsia="zh-CN"/>
              </w:rPr>
            </w:pPr>
          </w:p>
          <w:p w14:paraId="72E17F1F" w14:textId="060968E5"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p>
          <w:p w14:paraId="4FD6C5C4" w14:textId="77777777" w:rsidR="007A42D7" w:rsidRDefault="007A42D7" w:rsidP="007A42D7">
            <w:pPr>
              <w:contextualSpacing/>
              <w:rPr>
                <w:lang w:eastAsia="zh-CN"/>
              </w:rPr>
            </w:pPr>
          </w:p>
        </w:tc>
        <w:tc>
          <w:tcPr>
            <w:tcW w:w="6030" w:type="dxa"/>
            <w:shd w:val="clear" w:color="auto" w:fill="auto"/>
          </w:tcPr>
          <w:p w14:paraId="7D6DD3A1" w14:textId="77777777" w:rsidR="005F1B1B" w:rsidRDefault="00DD450D" w:rsidP="00B810DE">
            <w:pPr>
              <w:jc w:val="center"/>
            </w:pPr>
            <w:r w:rsidRPr="00B849E2">
              <w:rPr>
                <w:noProof/>
              </w:rPr>
              <w:drawing>
                <wp:inline distT="0" distB="0" distL="0" distR="0" wp14:anchorId="025890C1" wp14:editId="2C2FE2A1">
                  <wp:extent cx="3695700" cy="2374900"/>
                  <wp:effectExtent l="0" t="0" r="0" b="6350"/>
                  <wp:docPr id="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95CC91C" w14:textId="77777777" w:rsidR="005F1B1B" w:rsidRDefault="005F1B1B" w:rsidP="00B810DE">
            <w:pPr>
              <w:jc w:val="center"/>
            </w:pPr>
          </w:p>
          <w:p w14:paraId="779C40AA" w14:textId="77777777" w:rsidR="005F1B1B" w:rsidRDefault="005F1B1B" w:rsidP="00B810DE">
            <w:pPr>
              <w:jc w:val="center"/>
            </w:pPr>
          </w:p>
          <w:p w14:paraId="40699F96" w14:textId="77777777" w:rsidR="007A42D7" w:rsidRDefault="007A42D7" w:rsidP="00B810DE">
            <w:pPr>
              <w:jc w:val="center"/>
            </w:pPr>
          </w:p>
          <w:p w14:paraId="2F1C11A3" w14:textId="77777777" w:rsidR="007A42D7" w:rsidRDefault="007A42D7" w:rsidP="00B810DE">
            <w:pPr>
              <w:jc w:val="center"/>
            </w:pPr>
          </w:p>
          <w:p w14:paraId="62DD7361" w14:textId="77777777" w:rsidR="005F1B1B" w:rsidRDefault="005F1B1B" w:rsidP="00B810DE">
            <w:pPr>
              <w:jc w:val="center"/>
            </w:pPr>
          </w:p>
        </w:tc>
      </w:tr>
      <w:tr w:rsidR="005F1B1B" w:rsidRPr="00423EFF" w14:paraId="4F9345FC" w14:textId="77777777" w:rsidTr="00B810DE">
        <w:tc>
          <w:tcPr>
            <w:tcW w:w="9367" w:type="dxa"/>
            <w:gridSpan w:val="2"/>
            <w:shd w:val="clear" w:color="auto" w:fill="auto"/>
          </w:tcPr>
          <w:p w14:paraId="705B48D9" w14:textId="3209DE0D" w:rsidR="005F1B1B" w:rsidRDefault="005F1B1B" w:rsidP="00B810DE">
            <w:pPr>
              <w:rPr>
                <w:lang w:eastAsia="zh-CN"/>
              </w:rPr>
            </w:pPr>
            <w:r>
              <w:rPr>
                <w:lang w:eastAsia="zh-CN"/>
              </w:rPr>
              <w:lastRenderedPageBreak/>
              <w:t xml:space="preserve">The barcode </w:t>
            </w:r>
            <w:r w:rsidR="00580E20">
              <w:rPr>
                <w:lang w:eastAsia="zh-CN"/>
              </w:rPr>
              <w:t xml:space="preserve">string </w:t>
            </w:r>
            <w:r>
              <w:rPr>
                <w:lang w:eastAsia="zh-CN"/>
              </w:rPr>
              <w:t xml:space="preserve">will be added to the </w:t>
            </w:r>
            <w:r w:rsidR="00580E20">
              <w:rPr>
                <w:lang w:eastAsia="zh-CN"/>
              </w:rPr>
              <w:t xml:space="preserve">VP data for that </w:t>
            </w:r>
            <w:r>
              <w:rPr>
                <w:lang w:eastAsia="zh-CN"/>
              </w:rPr>
              <w:t>board</w:t>
            </w:r>
            <w:r w:rsidR="00580E20">
              <w:rPr>
                <w:lang w:eastAsia="zh-CN"/>
              </w:rPr>
              <w:t>:</w:t>
            </w:r>
          </w:p>
          <w:p w14:paraId="79069E0C" w14:textId="77777777" w:rsidR="005F1B1B" w:rsidRDefault="005F1B1B" w:rsidP="00B810DE">
            <w:pPr>
              <w:rPr>
                <w:lang w:eastAsia="zh-CN"/>
              </w:rPr>
            </w:pPr>
          </w:p>
          <w:p w14:paraId="0DEA1DE3" w14:textId="77777777" w:rsidR="005F1B1B" w:rsidRDefault="00DD450D" w:rsidP="00EC251F">
            <w:pPr>
              <w:jc w:val="center"/>
              <w:rPr>
                <w:noProof/>
              </w:rPr>
            </w:pPr>
            <w:r w:rsidRPr="00B849E2">
              <w:rPr>
                <w:noProof/>
              </w:rPr>
              <w:drawing>
                <wp:inline distT="0" distB="0" distL="0" distR="0" wp14:anchorId="4EDDDABD" wp14:editId="44161347">
                  <wp:extent cx="3214048" cy="4298950"/>
                  <wp:effectExtent l="0" t="0" r="5715" b="6350"/>
                  <wp:docPr id="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4">
                            <a:extLst>
                              <a:ext uri="{28A0092B-C50C-407E-A947-70E740481C1C}">
                                <a14:useLocalDpi xmlns:a14="http://schemas.microsoft.com/office/drawing/2010/main" val="0"/>
                              </a:ext>
                            </a:extLst>
                          </a:blip>
                          <a:srcRect r="45866" b="9419"/>
                          <a:stretch/>
                        </pic:blipFill>
                        <pic:spPr bwMode="auto">
                          <a:xfrm>
                            <a:off x="0" y="0"/>
                            <a:ext cx="3214048"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698933C0" w14:textId="77777777" w:rsidR="005F1B1B" w:rsidRDefault="005F1B1B" w:rsidP="00B810DE">
            <w:pPr>
              <w:rPr>
                <w:noProof/>
              </w:rPr>
            </w:pPr>
          </w:p>
        </w:tc>
      </w:tr>
    </w:tbl>
    <w:p w14:paraId="5FF0AA57" w14:textId="77777777" w:rsidR="005F1B1B" w:rsidRPr="004B2B33" w:rsidRDefault="005F1B1B" w:rsidP="004B2B33"/>
    <w:p w14:paraId="2EC3A49F" w14:textId="77777777" w:rsidR="005F1B1B" w:rsidRPr="004B2B33" w:rsidRDefault="005F1B1B" w:rsidP="004B2B33"/>
    <w:p w14:paraId="228F3983" w14:textId="77777777" w:rsidR="005F1B1B" w:rsidRDefault="005F1B1B" w:rsidP="007A64EF">
      <w:pPr>
        <w:rPr>
          <w:lang w:eastAsia="zh-CN"/>
        </w:rPr>
      </w:pPr>
    </w:p>
    <w:p w14:paraId="6B9E1095" w14:textId="77777777" w:rsidR="005F1B1B" w:rsidRDefault="005F1B1B" w:rsidP="005F1B1B">
      <w:pPr>
        <w:pStyle w:val="ListParagraph"/>
        <w:ind w:left="0"/>
        <w:rPr>
          <w:lang w:eastAsia="zh-CN"/>
        </w:rPr>
      </w:pPr>
    </w:p>
    <w:p w14:paraId="29EF1499" w14:textId="77777777" w:rsidR="005F1B1B" w:rsidRDefault="005F1B1B" w:rsidP="00062A0A">
      <w:pPr>
        <w:pStyle w:val="Heading4"/>
      </w:pPr>
      <w:r>
        <w:br w:type="page"/>
      </w:r>
      <w:r>
        <w:lastRenderedPageBreak/>
        <w:t>Rescan Using Fixed Mount Scanner</w:t>
      </w:r>
    </w:p>
    <w:p w14:paraId="53F5FDC9" w14:textId="77777777" w:rsidR="005F1B1B" w:rsidRDefault="005F1B1B" w:rsidP="005F1B1B">
      <w:r>
        <w:t xml:space="preserve">Click this button when you want to scan the barcode again by using the fixed mount Barcode scanner. </w:t>
      </w:r>
    </w:p>
    <w:p w14:paraId="1F15D772" w14:textId="77777777" w:rsidR="005F1B1B" w:rsidRPr="004B2B33" w:rsidRDefault="005F1B1B" w:rsidP="004B2B33"/>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4FCB447A" w14:textId="77777777" w:rsidTr="00B810DE">
        <w:tc>
          <w:tcPr>
            <w:tcW w:w="3337" w:type="dxa"/>
            <w:shd w:val="clear" w:color="auto" w:fill="auto"/>
          </w:tcPr>
          <w:p w14:paraId="23F6F892" w14:textId="77777777" w:rsidR="005F1B1B" w:rsidRDefault="005F1B1B" w:rsidP="00A97125">
            <w:pPr>
              <w:pStyle w:val="ListParagraph"/>
              <w:numPr>
                <w:ilvl w:val="0"/>
                <w:numId w:val="67"/>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47F43FFF">
                <v:shape id="_x0000_i1035" type="#_x0000_t75" style="width:1in;height:36pt" o:ole="">
                  <v:imagedata r:id="rId265" o:title=""/>
                </v:shape>
                <o:OLEObject Type="Embed" ProgID="PBrush" ShapeID="_x0000_i1035" DrawAspect="Content" ObjectID="_1685995646" r:id="rId266"/>
              </w:object>
            </w:r>
            <w:r>
              <w:rPr>
                <w:lang w:eastAsia="zh-CN"/>
              </w:rPr>
              <w:t xml:space="preserve">  button.</w:t>
            </w:r>
          </w:p>
          <w:p w14:paraId="467D49AE" w14:textId="77777777" w:rsidR="005F1B1B" w:rsidRDefault="005F1B1B" w:rsidP="00B810DE">
            <w:pPr>
              <w:rPr>
                <w:lang w:eastAsia="zh-CN"/>
              </w:rPr>
            </w:pPr>
          </w:p>
          <w:p w14:paraId="4F808156" w14:textId="77777777" w:rsidR="005F1B1B" w:rsidRDefault="005F1B1B" w:rsidP="00B810DE">
            <w:pPr>
              <w:ind w:left="360"/>
            </w:pPr>
          </w:p>
          <w:p w14:paraId="0FEE9404"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4EB113C7" w14:textId="77777777" w:rsidR="005F1B1B" w:rsidRDefault="005F1B1B" w:rsidP="00B810DE">
            <w:pPr>
              <w:jc w:val="center"/>
            </w:pPr>
          </w:p>
          <w:p w14:paraId="7A508737" w14:textId="77777777" w:rsidR="005F1B1B" w:rsidRDefault="005F1B1B" w:rsidP="00B810DE">
            <w:r>
              <w:object w:dxaOrig="8055" w:dyaOrig="5190" w14:anchorId="0047F19B">
                <v:shape id="_x0000_i1036" type="#_x0000_t75" style="width:4in;height:186.75pt" o:ole="">
                  <v:imagedata r:id="rId261" o:title=""/>
                </v:shape>
                <o:OLEObject Type="Embed" ProgID="PBrush" ShapeID="_x0000_i1036" DrawAspect="Content" ObjectID="_1685995647" r:id="rId267"/>
              </w:object>
            </w:r>
          </w:p>
          <w:p w14:paraId="5CF2A18C" w14:textId="77777777" w:rsidR="005F1B1B" w:rsidRDefault="005F1B1B" w:rsidP="00B810DE"/>
          <w:p w14:paraId="632C4F99" w14:textId="77777777" w:rsidR="005F1B1B" w:rsidRDefault="005F1B1B" w:rsidP="00B810DE"/>
          <w:p w14:paraId="35F69552" w14:textId="77777777" w:rsidR="005F1B1B" w:rsidRPr="00423EFF" w:rsidRDefault="005F1B1B" w:rsidP="00B810DE"/>
        </w:tc>
      </w:tr>
      <w:tr w:rsidR="005F1B1B" w:rsidRPr="00423EFF" w14:paraId="1BEB0BA9" w14:textId="77777777" w:rsidTr="00B810DE">
        <w:tc>
          <w:tcPr>
            <w:tcW w:w="3337" w:type="dxa"/>
            <w:shd w:val="clear" w:color="auto" w:fill="auto"/>
          </w:tcPr>
          <w:p w14:paraId="440EE66B" w14:textId="77777777" w:rsidR="005F1B1B" w:rsidRDefault="005F1B1B" w:rsidP="00A97125">
            <w:pPr>
              <w:pStyle w:val="ListParagraph"/>
              <w:numPr>
                <w:ilvl w:val="0"/>
                <w:numId w:val="67"/>
              </w:numPr>
              <w:contextualSpacing/>
              <w:rPr>
                <w:lang w:eastAsia="zh-CN"/>
              </w:rPr>
            </w:pPr>
            <w:r>
              <w:rPr>
                <w:lang w:eastAsia="zh-CN"/>
              </w:rPr>
              <w:t xml:space="preserve">Scan the barcode with </w:t>
            </w:r>
            <w:r w:rsidR="00A92EDC">
              <w:rPr>
                <w:lang w:eastAsia="zh-CN"/>
              </w:rPr>
              <w:t>the fixed mounted</w:t>
            </w:r>
            <w:r>
              <w:rPr>
                <w:lang w:eastAsia="zh-CN"/>
              </w:rPr>
              <w:t xml:space="preserve"> Barcode scanner.</w:t>
            </w:r>
          </w:p>
        </w:tc>
        <w:tc>
          <w:tcPr>
            <w:tcW w:w="6030" w:type="dxa"/>
            <w:shd w:val="clear" w:color="auto" w:fill="auto"/>
          </w:tcPr>
          <w:p w14:paraId="0AAA7882" w14:textId="77777777" w:rsidR="005F1B1B" w:rsidRDefault="005F1B1B" w:rsidP="00B810DE">
            <w:pPr>
              <w:jc w:val="center"/>
            </w:pPr>
          </w:p>
          <w:p w14:paraId="48DDBA57" w14:textId="77777777" w:rsidR="005F1B1B" w:rsidRDefault="00DD450D" w:rsidP="00B810DE">
            <w:pPr>
              <w:jc w:val="center"/>
            </w:pPr>
            <w:r w:rsidRPr="00B849E2">
              <w:rPr>
                <w:noProof/>
              </w:rPr>
              <w:drawing>
                <wp:inline distT="0" distB="0" distL="0" distR="0" wp14:anchorId="72ECF897" wp14:editId="1DEE6E00">
                  <wp:extent cx="3676650" cy="2381250"/>
                  <wp:effectExtent l="0" t="0" r="0" b="0"/>
                  <wp:docPr id="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p>
          <w:p w14:paraId="7D426E66" w14:textId="77777777" w:rsidR="005F1B1B" w:rsidRDefault="005F1B1B" w:rsidP="00B810DE"/>
          <w:p w14:paraId="7892343D" w14:textId="77777777" w:rsidR="005F1B1B" w:rsidRDefault="005F1B1B" w:rsidP="00B810DE"/>
        </w:tc>
      </w:tr>
    </w:tbl>
    <w:p w14:paraId="232B23D8" w14:textId="77777777" w:rsidR="005F1B1B" w:rsidRDefault="005F1B1B" w:rsidP="005F1B1B">
      <w:r>
        <w:br w:type="page"/>
      </w:r>
    </w:p>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211308CF" w14:textId="77777777" w:rsidTr="00B810DE">
        <w:tc>
          <w:tcPr>
            <w:tcW w:w="9367" w:type="dxa"/>
            <w:shd w:val="clear" w:color="auto" w:fill="auto"/>
          </w:tcPr>
          <w:p w14:paraId="490AD9F4" w14:textId="3F986FCA" w:rsidR="005F1B1B" w:rsidRDefault="005F1B1B" w:rsidP="005F1B1B">
            <w:pPr>
              <w:rPr>
                <w:lang w:eastAsia="zh-CN"/>
              </w:rPr>
            </w:pPr>
            <w:r>
              <w:rPr>
                <w:lang w:eastAsia="zh-CN"/>
              </w:rPr>
              <w:lastRenderedPageBreak/>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580E20">
              <w:rPr>
                <w:lang w:eastAsia="zh-CN"/>
              </w:rPr>
              <w:t>machine</w:t>
            </w:r>
            <w:r>
              <w:rPr>
                <w:lang w:eastAsia="zh-CN"/>
              </w:rPr>
              <w:t xml:space="preserve">. </w:t>
            </w:r>
          </w:p>
          <w:p w14:paraId="4058403B" w14:textId="77777777" w:rsidR="005F1B1B" w:rsidRDefault="005F1B1B" w:rsidP="005F1B1B">
            <w:pPr>
              <w:rPr>
                <w:lang w:eastAsia="zh-CN"/>
              </w:rPr>
            </w:pPr>
          </w:p>
          <w:p w14:paraId="14A4E211" w14:textId="560574C5" w:rsidR="005F1B1B" w:rsidRDefault="005F1B1B" w:rsidP="005F1B1B">
            <w:pPr>
              <w:rPr>
                <w:lang w:eastAsia="zh-CN"/>
              </w:rPr>
            </w:pPr>
            <w:r>
              <w:rPr>
                <w:lang w:eastAsia="zh-CN"/>
              </w:rPr>
              <w:t xml:space="preserve">This barcode </w:t>
            </w:r>
            <w:r w:rsidR="00580E20">
              <w:rPr>
                <w:lang w:eastAsia="zh-CN"/>
              </w:rPr>
              <w:t xml:space="preserve">string </w:t>
            </w:r>
            <w:r>
              <w:rPr>
                <w:lang w:eastAsia="zh-CN"/>
              </w:rPr>
              <w:t xml:space="preserve">will </w:t>
            </w:r>
            <w:r w:rsidR="00580E20">
              <w:rPr>
                <w:lang w:eastAsia="zh-CN"/>
              </w:rPr>
              <w:t xml:space="preserve">be </w:t>
            </w:r>
            <w:r>
              <w:rPr>
                <w:lang w:eastAsia="zh-CN"/>
              </w:rPr>
              <w:t xml:space="preserve">added to the </w:t>
            </w:r>
            <w:r w:rsidR="00580E20">
              <w:rPr>
                <w:lang w:eastAsia="zh-CN"/>
              </w:rPr>
              <w:t xml:space="preserve">VP data for that </w:t>
            </w:r>
            <w:r>
              <w:rPr>
                <w:lang w:eastAsia="zh-CN"/>
              </w:rPr>
              <w:t>board</w:t>
            </w:r>
            <w:r w:rsidR="00580E20">
              <w:rPr>
                <w:lang w:eastAsia="zh-CN"/>
              </w:rPr>
              <w:t>:</w:t>
            </w:r>
          </w:p>
          <w:p w14:paraId="1481565C" w14:textId="77777777" w:rsidR="005F1B1B" w:rsidRPr="004B2B33" w:rsidRDefault="005F1B1B" w:rsidP="004B2B33"/>
          <w:p w14:paraId="40DAB308" w14:textId="77777777" w:rsidR="005F1B1B" w:rsidRDefault="00DD450D" w:rsidP="00B810DE">
            <w:pPr>
              <w:jc w:val="center"/>
            </w:pPr>
            <w:r w:rsidRPr="00B849E2">
              <w:rPr>
                <w:noProof/>
              </w:rPr>
              <w:drawing>
                <wp:inline distT="0" distB="0" distL="0" distR="0" wp14:anchorId="7660F963" wp14:editId="5EFEBC5B">
                  <wp:extent cx="3220871" cy="4311650"/>
                  <wp:effectExtent l="0" t="0" r="0" b="0"/>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9">
                            <a:extLst>
                              <a:ext uri="{28A0092B-C50C-407E-A947-70E740481C1C}">
                                <a14:useLocalDpi xmlns:a14="http://schemas.microsoft.com/office/drawing/2010/main" val="0"/>
                              </a:ext>
                            </a:extLst>
                          </a:blip>
                          <a:srcRect l="230" t="-288" r="45521" b="9506"/>
                          <a:stretch/>
                        </pic:blipFill>
                        <pic:spPr bwMode="auto">
                          <a:xfrm>
                            <a:off x="0" y="0"/>
                            <a:ext cx="3220871" cy="43116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45AAF0" w14:textId="77777777" w:rsidR="005F1B1B" w:rsidRPr="004B2B33" w:rsidRDefault="005F1B1B" w:rsidP="004B2B33"/>
    <w:p w14:paraId="75BBACCD" w14:textId="77777777" w:rsidR="005F1B1B" w:rsidRDefault="005F1B1B" w:rsidP="00062A0A">
      <w:pPr>
        <w:pStyle w:val="Heading4"/>
      </w:pPr>
      <w:r>
        <w:br w:type="page"/>
      </w:r>
      <w:r>
        <w:lastRenderedPageBreak/>
        <w:t>Proceed Without a Barcode</w:t>
      </w:r>
    </w:p>
    <w:p w14:paraId="3BE118CD"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458152B4"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D6AB6B4" w14:textId="77777777" w:rsidTr="00B810DE">
        <w:tc>
          <w:tcPr>
            <w:tcW w:w="3337" w:type="dxa"/>
            <w:shd w:val="clear" w:color="auto" w:fill="auto"/>
          </w:tcPr>
          <w:p w14:paraId="0D4EA241" w14:textId="77777777" w:rsidR="005F1B1B" w:rsidRDefault="005F1B1B" w:rsidP="00A97125">
            <w:pPr>
              <w:pStyle w:val="ListParagraph"/>
              <w:numPr>
                <w:ilvl w:val="0"/>
                <w:numId w:val="68"/>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1087B72C">
                <v:shape id="_x0000_i1037" type="#_x0000_t75" style="width:65.25pt;height:29.25pt" o:ole="">
                  <v:imagedata r:id="rId270" o:title=""/>
                </v:shape>
                <o:OLEObject Type="Embed" ProgID="PBrush" ShapeID="_x0000_i1037" DrawAspect="Content" ObjectID="_1685995648" r:id="rId271"/>
              </w:object>
            </w:r>
            <w:r>
              <w:rPr>
                <w:lang w:eastAsia="zh-CN"/>
              </w:rPr>
              <w:t xml:space="preserve"> button.</w:t>
            </w:r>
          </w:p>
          <w:p w14:paraId="27BDC697" w14:textId="77777777" w:rsidR="005F1B1B" w:rsidRDefault="005F1B1B" w:rsidP="00B810DE">
            <w:pPr>
              <w:ind w:left="360"/>
            </w:pPr>
          </w:p>
          <w:p w14:paraId="36785B5C" w14:textId="2A5D81FC"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580E20">
              <w:rPr>
                <w:lang w:eastAsia="zh-CN"/>
              </w:rPr>
              <w:t>machine</w:t>
            </w:r>
            <w:r w:rsidRPr="00B20E33">
              <w:rPr>
                <w:lang w:eastAsia="zh-CN"/>
              </w:rPr>
              <w:t xml:space="preserve"> without a barcode.</w:t>
            </w:r>
          </w:p>
        </w:tc>
        <w:tc>
          <w:tcPr>
            <w:tcW w:w="6030" w:type="dxa"/>
            <w:shd w:val="clear" w:color="auto" w:fill="auto"/>
          </w:tcPr>
          <w:p w14:paraId="42559D5B" w14:textId="77777777" w:rsidR="005F1B1B" w:rsidRDefault="005F1B1B" w:rsidP="00B810DE">
            <w:pPr>
              <w:jc w:val="center"/>
            </w:pPr>
          </w:p>
          <w:p w14:paraId="69828A17" w14:textId="77777777" w:rsidR="005F1B1B" w:rsidRDefault="005F1B1B" w:rsidP="00B810DE">
            <w:r>
              <w:object w:dxaOrig="8055" w:dyaOrig="5190" w14:anchorId="418ABC1F">
                <v:shape id="_x0000_i1038" type="#_x0000_t75" style="width:4in;height:186.75pt" o:ole="">
                  <v:imagedata r:id="rId261" o:title=""/>
                </v:shape>
                <o:OLEObject Type="Embed" ProgID="PBrush" ShapeID="_x0000_i1038" DrawAspect="Content" ObjectID="_1685995649" r:id="rId272"/>
              </w:object>
            </w:r>
          </w:p>
          <w:p w14:paraId="7AB24622" w14:textId="77777777" w:rsidR="005F1B1B" w:rsidRDefault="005F1B1B" w:rsidP="00B810DE"/>
          <w:p w14:paraId="243975B2" w14:textId="77777777" w:rsidR="005F1B1B" w:rsidRDefault="005F1B1B" w:rsidP="00B810DE"/>
          <w:p w14:paraId="4B650481" w14:textId="77777777" w:rsidR="005F1B1B" w:rsidRPr="00423EFF" w:rsidRDefault="005F1B1B" w:rsidP="00B810DE"/>
        </w:tc>
      </w:tr>
      <w:tr w:rsidR="005F1B1B" w:rsidRPr="00423EFF" w14:paraId="13558F21" w14:textId="77777777" w:rsidTr="00B810DE">
        <w:tc>
          <w:tcPr>
            <w:tcW w:w="9367" w:type="dxa"/>
            <w:gridSpan w:val="2"/>
            <w:shd w:val="clear" w:color="auto" w:fill="auto"/>
          </w:tcPr>
          <w:p w14:paraId="01F02289" w14:textId="77777777" w:rsidR="005F1B1B" w:rsidRDefault="00DD450D" w:rsidP="00B810DE">
            <w:pPr>
              <w:jc w:val="center"/>
            </w:pPr>
            <w:r w:rsidRPr="00B849E2">
              <w:rPr>
                <w:noProof/>
              </w:rPr>
              <w:drawing>
                <wp:inline distT="0" distB="0" distL="0" distR="0" wp14:anchorId="66E3E2AE" wp14:editId="6D8CDE66">
                  <wp:extent cx="3248167" cy="4311650"/>
                  <wp:effectExtent l="0" t="0" r="9525" b="0"/>
                  <wp:docPr id="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3">
                            <a:extLst>
                              <a:ext uri="{28A0092B-C50C-407E-A947-70E740481C1C}">
                                <a14:useLocalDpi xmlns:a14="http://schemas.microsoft.com/office/drawing/2010/main" val="0"/>
                              </a:ext>
                            </a:extLst>
                          </a:blip>
                          <a:srcRect r="45292" b="9218"/>
                          <a:stretch/>
                        </pic:blipFill>
                        <pic:spPr bwMode="auto">
                          <a:xfrm>
                            <a:off x="0" y="0"/>
                            <a:ext cx="3248167" cy="4311650"/>
                          </a:xfrm>
                          <a:prstGeom prst="rect">
                            <a:avLst/>
                          </a:prstGeom>
                          <a:noFill/>
                          <a:ln>
                            <a:noFill/>
                          </a:ln>
                          <a:extLst>
                            <a:ext uri="{53640926-AAD7-44D8-BBD7-CCE9431645EC}">
                              <a14:shadowObscured xmlns:a14="http://schemas.microsoft.com/office/drawing/2010/main"/>
                            </a:ext>
                          </a:extLst>
                        </pic:spPr>
                      </pic:pic>
                    </a:graphicData>
                  </a:graphic>
                </wp:inline>
              </w:drawing>
            </w:r>
          </w:p>
          <w:p w14:paraId="7469A115" w14:textId="77777777" w:rsidR="005F1B1B" w:rsidRDefault="005F1B1B" w:rsidP="00B810DE">
            <w:pPr>
              <w:jc w:val="center"/>
            </w:pPr>
          </w:p>
        </w:tc>
      </w:tr>
    </w:tbl>
    <w:p w14:paraId="5460B024" w14:textId="77777777" w:rsidR="005F1B1B" w:rsidRPr="007944B0" w:rsidRDefault="005F1B1B" w:rsidP="005F1B1B">
      <w:pPr>
        <w:rPr>
          <w:sz w:val="16"/>
        </w:rPr>
      </w:pPr>
    </w:p>
    <w:p w14:paraId="1C52360A" w14:textId="77777777" w:rsidR="005F1B1B" w:rsidRDefault="005F1B1B" w:rsidP="00062A0A">
      <w:pPr>
        <w:pStyle w:val="Heading4"/>
      </w:pPr>
      <w:r>
        <w:br w:type="page"/>
      </w:r>
      <w:r>
        <w:lastRenderedPageBreak/>
        <w:t>Remove this board from Line</w:t>
      </w:r>
    </w:p>
    <w:p w14:paraId="18EFD2C2" w14:textId="4C371A77" w:rsidR="005F1B1B" w:rsidRDefault="00F407E7" w:rsidP="005F1B1B">
      <w:r>
        <w:t xml:space="preserve">Select this button if this board will </w:t>
      </w:r>
      <w:r w:rsidRPr="00EC251F">
        <w:rPr>
          <w:i/>
          <w:iCs/>
        </w:rPr>
        <w:t>not</w:t>
      </w:r>
      <w:r>
        <w:t xml:space="preserve"> be going into the machine at this time. </w:t>
      </w:r>
    </w:p>
    <w:p w14:paraId="43752E0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7188DA69" w14:textId="77777777" w:rsidTr="00B810DE">
        <w:tc>
          <w:tcPr>
            <w:tcW w:w="3337" w:type="dxa"/>
            <w:shd w:val="clear" w:color="auto" w:fill="auto"/>
          </w:tcPr>
          <w:p w14:paraId="01728175" w14:textId="77777777" w:rsidR="005F1B1B" w:rsidRDefault="005F1B1B" w:rsidP="00A97125">
            <w:pPr>
              <w:pStyle w:val="ListParagraph"/>
              <w:numPr>
                <w:ilvl w:val="0"/>
                <w:numId w:val="69"/>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5D0E0FED">
                <v:shape id="_x0000_i1039" type="#_x0000_t75" style="width:65.25pt;height:36pt" o:ole="">
                  <v:imagedata r:id="rId274" o:title=""/>
                </v:shape>
                <o:OLEObject Type="Embed" ProgID="PBrush" ShapeID="_x0000_i1039" DrawAspect="Content" ObjectID="_1685995650" r:id="rId275"/>
              </w:object>
            </w:r>
            <w:r>
              <w:rPr>
                <w:lang w:eastAsia="zh-CN"/>
              </w:rPr>
              <w:t xml:space="preserve"> button.</w:t>
            </w:r>
          </w:p>
          <w:p w14:paraId="7E32F37C" w14:textId="77777777" w:rsidR="005F1B1B" w:rsidRDefault="005F1B1B" w:rsidP="00B810DE">
            <w:pPr>
              <w:ind w:left="360"/>
            </w:pPr>
          </w:p>
          <w:p w14:paraId="03B3E34C" w14:textId="77777777" w:rsidR="005F1B1B" w:rsidRPr="00423EFF" w:rsidRDefault="005F1B1B" w:rsidP="00B810DE">
            <w:pPr>
              <w:ind w:left="360"/>
            </w:pPr>
          </w:p>
        </w:tc>
        <w:tc>
          <w:tcPr>
            <w:tcW w:w="6030" w:type="dxa"/>
            <w:vMerge w:val="restart"/>
            <w:shd w:val="clear" w:color="auto" w:fill="auto"/>
          </w:tcPr>
          <w:p w14:paraId="272388D8" w14:textId="77777777" w:rsidR="005F1B1B" w:rsidRDefault="005F1B1B" w:rsidP="00B810DE">
            <w:pPr>
              <w:jc w:val="center"/>
            </w:pPr>
          </w:p>
          <w:p w14:paraId="19457CB8" w14:textId="77777777" w:rsidR="005F1B1B" w:rsidRDefault="005F1B1B" w:rsidP="00B810DE">
            <w:r>
              <w:object w:dxaOrig="8055" w:dyaOrig="5190" w14:anchorId="7F85CD1D">
                <v:shape id="_x0000_i1040" type="#_x0000_t75" style="width:4in;height:186.75pt" o:ole="">
                  <v:imagedata r:id="rId261" o:title=""/>
                </v:shape>
                <o:OLEObject Type="Embed" ProgID="PBrush" ShapeID="_x0000_i1040" DrawAspect="Content" ObjectID="_1685995651" r:id="rId276"/>
              </w:object>
            </w:r>
          </w:p>
          <w:p w14:paraId="129C5BED" w14:textId="77777777" w:rsidR="005F1B1B" w:rsidRDefault="005F1B1B" w:rsidP="00B810DE"/>
          <w:p w14:paraId="137F3D96" w14:textId="77777777" w:rsidR="005F1B1B" w:rsidRDefault="005F1B1B" w:rsidP="00B810DE"/>
          <w:p w14:paraId="136A5699" w14:textId="77777777" w:rsidR="005F1B1B" w:rsidRPr="00423EFF" w:rsidRDefault="005F1B1B" w:rsidP="00B810DE"/>
        </w:tc>
      </w:tr>
      <w:tr w:rsidR="005F1B1B" w:rsidRPr="00423EFF" w14:paraId="3CFEE252" w14:textId="77777777" w:rsidTr="00B810DE">
        <w:tc>
          <w:tcPr>
            <w:tcW w:w="3337" w:type="dxa"/>
            <w:shd w:val="clear" w:color="auto" w:fill="auto"/>
          </w:tcPr>
          <w:p w14:paraId="2A2FDC24" w14:textId="77777777" w:rsidR="005F1B1B" w:rsidRPr="00423EFF" w:rsidRDefault="005F1B1B" w:rsidP="00A97125">
            <w:pPr>
              <w:pStyle w:val="ListParagraph"/>
              <w:numPr>
                <w:ilvl w:val="0"/>
                <w:numId w:val="69"/>
              </w:numPr>
              <w:contextualSpacing/>
            </w:pPr>
            <w:r w:rsidRPr="002E5DA5">
              <w:t>Remove the board from the link conveyor</w:t>
            </w:r>
            <w:r>
              <w:t>.</w:t>
            </w:r>
          </w:p>
        </w:tc>
        <w:tc>
          <w:tcPr>
            <w:tcW w:w="6030" w:type="dxa"/>
            <w:vMerge/>
            <w:shd w:val="clear" w:color="auto" w:fill="auto"/>
          </w:tcPr>
          <w:p w14:paraId="091D1D6F" w14:textId="77777777" w:rsidR="005F1B1B" w:rsidRPr="00B849E2" w:rsidRDefault="005F1B1B" w:rsidP="00B810DE">
            <w:pPr>
              <w:jc w:val="center"/>
              <w:rPr>
                <w:noProof/>
              </w:rPr>
            </w:pPr>
          </w:p>
        </w:tc>
      </w:tr>
      <w:tr w:rsidR="005F1B1B" w:rsidRPr="00423EFF" w14:paraId="3F08EFBA" w14:textId="77777777" w:rsidTr="00B810DE">
        <w:tc>
          <w:tcPr>
            <w:tcW w:w="3337" w:type="dxa"/>
            <w:shd w:val="clear" w:color="auto" w:fill="auto"/>
          </w:tcPr>
          <w:p w14:paraId="193D4A12" w14:textId="77777777" w:rsidR="005F1B1B" w:rsidRDefault="005F1B1B" w:rsidP="00A97125">
            <w:pPr>
              <w:pStyle w:val="ListParagraph"/>
              <w:numPr>
                <w:ilvl w:val="0"/>
                <w:numId w:val="69"/>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65F0664B" wp14:editId="503CEC1C">
                  <wp:extent cx="381000" cy="203200"/>
                  <wp:effectExtent l="0" t="0" r="0" b="6350"/>
                  <wp:docPr id="393"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5F4F45B1" w14:textId="77777777" w:rsidR="005F1B1B" w:rsidRDefault="005F1B1B" w:rsidP="00B810DE">
            <w:pPr>
              <w:rPr>
                <w:lang w:eastAsia="zh-CN"/>
              </w:rPr>
            </w:pPr>
          </w:p>
          <w:p w14:paraId="7F317721" w14:textId="77777777" w:rsidR="005F1B1B" w:rsidRPr="002D3344" w:rsidRDefault="005F1B1B" w:rsidP="005F1B1B">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7B43968" w14:textId="77777777" w:rsidR="005F1B1B" w:rsidRDefault="005F1B1B" w:rsidP="005F1B1B">
            <w:pPr>
              <w:ind w:left="360"/>
            </w:pPr>
          </w:p>
          <w:p w14:paraId="480B0D8B" w14:textId="77777777" w:rsidR="005F1B1B" w:rsidRDefault="005F1B1B" w:rsidP="005F1B1B">
            <w:pPr>
              <w:ind w:left="360"/>
            </w:pPr>
            <w:r>
              <w:t xml:space="preserve">If user clicks the “Cancel” button, the </w:t>
            </w:r>
            <w:r w:rsidR="00BD2F8E">
              <w:t>software returns</w:t>
            </w:r>
            <w:r>
              <w:t xml:space="preserve"> to alarm #5A.</w:t>
            </w:r>
          </w:p>
          <w:p w14:paraId="6B136143" w14:textId="77777777" w:rsidR="005F1B1B" w:rsidRDefault="005F1B1B" w:rsidP="00B810DE">
            <w:pPr>
              <w:rPr>
                <w:lang w:eastAsia="zh-CN"/>
              </w:rPr>
            </w:pPr>
          </w:p>
        </w:tc>
        <w:tc>
          <w:tcPr>
            <w:tcW w:w="6030" w:type="dxa"/>
            <w:shd w:val="clear" w:color="auto" w:fill="auto"/>
          </w:tcPr>
          <w:p w14:paraId="61874A63" w14:textId="77777777" w:rsidR="005F1B1B" w:rsidRDefault="00DD450D" w:rsidP="00B810DE">
            <w:pPr>
              <w:jc w:val="center"/>
            </w:pPr>
            <w:r w:rsidRPr="00B849E2">
              <w:rPr>
                <w:noProof/>
              </w:rPr>
              <w:drawing>
                <wp:inline distT="0" distB="0" distL="0" distR="0" wp14:anchorId="294DA05E" wp14:editId="4C3ACE28">
                  <wp:extent cx="3695700" cy="2374900"/>
                  <wp:effectExtent l="0" t="0" r="0" b="635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1E3DAC55" w14:textId="77777777" w:rsidR="005F1B1B" w:rsidRDefault="005F1B1B" w:rsidP="00B810DE">
            <w:pPr>
              <w:jc w:val="center"/>
            </w:pPr>
          </w:p>
        </w:tc>
      </w:tr>
    </w:tbl>
    <w:p w14:paraId="54E18AE9" w14:textId="77777777" w:rsidR="005F1B1B" w:rsidRPr="004B2B33" w:rsidRDefault="005F1B1B" w:rsidP="004B2B33"/>
    <w:p w14:paraId="6DE4C447" w14:textId="5CF3C27C" w:rsidR="00F407E7" w:rsidRDefault="00F407E7">
      <w:pPr>
        <w:pStyle w:val="Heading3"/>
      </w:pPr>
    </w:p>
    <w:p w14:paraId="0E78FD58" w14:textId="529BDAD4" w:rsidR="00F407E7" w:rsidRDefault="00F407E7" w:rsidP="00F407E7"/>
    <w:p w14:paraId="4026EA41" w14:textId="2FF5A764" w:rsidR="00F407E7" w:rsidRDefault="00F407E7" w:rsidP="00F407E7"/>
    <w:p w14:paraId="7E2370C1" w14:textId="30A99C9E" w:rsidR="00F407E7" w:rsidRDefault="00F407E7" w:rsidP="00F407E7"/>
    <w:p w14:paraId="75EA20A7" w14:textId="31F39CE8" w:rsidR="00F407E7" w:rsidRDefault="00F407E7" w:rsidP="00F407E7"/>
    <w:p w14:paraId="69D73C08" w14:textId="11B2FE7F" w:rsidR="00F407E7" w:rsidRDefault="00F407E7" w:rsidP="00F407E7"/>
    <w:p w14:paraId="1ADA07C2" w14:textId="3A5852D2" w:rsidR="00F407E7" w:rsidRDefault="00F407E7"/>
    <w:p w14:paraId="696E0E7D" w14:textId="77777777" w:rsidR="002E30F0" w:rsidRPr="00F407E7" w:rsidRDefault="002E30F0"/>
    <w:p w14:paraId="3B24B879" w14:textId="77777777" w:rsidR="005F1B1B" w:rsidRDefault="005F1B1B" w:rsidP="005F1B1B">
      <w:pPr>
        <w:rPr>
          <w:lang w:eastAsia="zh-CN"/>
        </w:rPr>
      </w:pPr>
    </w:p>
    <w:p w14:paraId="0AC5BF45" w14:textId="5180665B" w:rsidR="005F1B1B" w:rsidRDefault="008058F8">
      <w:pPr>
        <w:pStyle w:val="Heading3"/>
      </w:pPr>
      <w:bookmarkStart w:id="2088" w:name="_Toc469335081"/>
      <w:bookmarkStart w:id="2089" w:name="_Toc504120511"/>
      <w:bookmarkStart w:id="2090" w:name="_Toc527644494"/>
      <w:bookmarkStart w:id="2091" w:name="_Toc528599593"/>
      <w:bookmarkStart w:id="2092" w:name="_Toc17993630"/>
      <w:bookmarkStart w:id="2093" w:name="_Toc37267351"/>
      <w:bookmarkStart w:id="2094" w:name="_Toc51666904"/>
      <w:r>
        <w:lastRenderedPageBreak/>
        <w:t>When Alarm #5c Occurs</w:t>
      </w:r>
      <w:bookmarkEnd w:id="2088"/>
      <w:bookmarkEnd w:id="2089"/>
      <w:bookmarkEnd w:id="2090"/>
      <w:bookmarkEnd w:id="2091"/>
      <w:bookmarkEnd w:id="2092"/>
      <w:bookmarkEnd w:id="2093"/>
      <w:bookmarkEnd w:id="2094"/>
    </w:p>
    <w:p w14:paraId="5F476E37" w14:textId="2EDF490C" w:rsidR="005F1B1B" w:rsidRPr="00FD71E5" w:rsidRDefault="005F1B1B" w:rsidP="005F1B1B">
      <w:r w:rsidRPr="00FD71E5">
        <w:t xml:space="preserve">When the </w:t>
      </w:r>
      <w:r w:rsidR="00F407E7">
        <w:t xml:space="preserve">Barcode-Process Control feature is enabled and the </w:t>
      </w:r>
      <w:r w:rsidRPr="00FD71E5">
        <w:t>Barcode Product Sensor (BPS) detects a product whose barcode label has not been read, or the BPS is tripped accidentally, the alarm #5</w:t>
      </w:r>
      <w:r>
        <w:t>C</w:t>
      </w:r>
      <w:r w:rsidRPr="00FD71E5">
        <w:t xml:space="preserve"> is activated and the process is stopped via the alarm relay.</w:t>
      </w:r>
    </w:p>
    <w:p w14:paraId="525C1E01" w14:textId="77777777" w:rsidR="005F1B1B" w:rsidRPr="00FD71E5" w:rsidRDefault="005F1B1B" w:rsidP="005F1B1B"/>
    <w:p w14:paraId="32F7E707" w14:textId="77777777" w:rsidR="005F1B1B" w:rsidRDefault="005F1B1B" w:rsidP="005F1B1B">
      <w:r w:rsidRPr="00FD71E5">
        <w:t>Alarm #5</w:t>
      </w:r>
      <w:r>
        <w:t>C</w:t>
      </w:r>
      <w:r w:rsidRPr="00FD71E5">
        <w:t xml:space="preserve"> displays four alarm buttons: </w:t>
      </w:r>
      <w:r w:rsidRPr="00B810DE">
        <w:rPr>
          <w:b/>
        </w:rPr>
        <w:t xml:space="preserve">Manual Entry Keyboard/Handheld Scanner, </w:t>
      </w:r>
      <w:proofErr w:type="gramStart"/>
      <w:r w:rsidRPr="00B810DE">
        <w:rPr>
          <w:b/>
        </w:rPr>
        <w:t>Rescan</w:t>
      </w:r>
      <w:proofErr w:type="gramEnd"/>
      <w:r w:rsidRPr="00B810DE">
        <w:rPr>
          <w:b/>
        </w:rPr>
        <w:t xml:space="preserve"> using Fixed Mount Scanner, Proceed without a Barcode</w:t>
      </w:r>
      <w:r w:rsidRPr="00FD71E5">
        <w:t xml:space="preserve">, and </w:t>
      </w:r>
      <w:r w:rsidRPr="00B810DE">
        <w:rPr>
          <w:b/>
        </w:rPr>
        <w:t>Remove this board from Line</w:t>
      </w:r>
      <w:r w:rsidRPr="00FD71E5">
        <w:t>.</w:t>
      </w:r>
    </w:p>
    <w:p w14:paraId="6B66C923" w14:textId="77777777" w:rsidR="005F1B1B" w:rsidRDefault="005F1B1B" w:rsidP="005F1B1B"/>
    <w:p w14:paraId="613F3C7F" w14:textId="77777777" w:rsidR="005F1B1B" w:rsidRPr="00FD71E5" w:rsidRDefault="005F1B1B" w:rsidP="005F1B1B"/>
    <w:p w14:paraId="5200CCD8" w14:textId="77777777" w:rsidR="005F1B1B" w:rsidRDefault="005F1B1B" w:rsidP="00062A0A">
      <w:pPr>
        <w:pStyle w:val="Heading4"/>
      </w:pPr>
      <w:r>
        <w:t>Manual Entry Keyboard/Handheld Scanner</w:t>
      </w:r>
    </w:p>
    <w:p w14:paraId="03BF6C37" w14:textId="77777777" w:rsidR="005F1B1B" w:rsidRDefault="005F1B1B" w:rsidP="005F1B1B">
      <w:r>
        <w:t xml:space="preserve">Click this button when you want to enter the barcode again by using either the keyboard or a handheld scanner connected to a USB Port. </w:t>
      </w:r>
    </w:p>
    <w:p w14:paraId="61A7231D" w14:textId="77777777" w:rsidR="005F1B1B" w:rsidRDefault="005F1B1B" w:rsidP="005F1B1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337"/>
        <w:gridCol w:w="6030"/>
      </w:tblGrid>
      <w:tr w:rsidR="005F1B1B" w:rsidRPr="00423EFF" w14:paraId="6BB330FB" w14:textId="77777777" w:rsidTr="00B810DE">
        <w:tc>
          <w:tcPr>
            <w:tcW w:w="3337" w:type="dxa"/>
            <w:tcBorders>
              <w:top w:val="nil"/>
              <w:left w:val="nil"/>
              <w:bottom w:val="nil"/>
              <w:right w:val="nil"/>
            </w:tcBorders>
            <w:shd w:val="clear" w:color="auto" w:fill="auto"/>
          </w:tcPr>
          <w:p w14:paraId="63FB0505" w14:textId="77777777" w:rsidR="005F1B1B" w:rsidRDefault="005F1B1B" w:rsidP="00A97125">
            <w:pPr>
              <w:pStyle w:val="ListParagraph"/>
              <w:numPr>
                <w:ilvl w:val="0"/>
                <w:numId w:val="73"/>
              </w:numPr>
              <w:contextualSpacing/>
              <w:rPr>
                <w:lang w:eastAsia="zh-CN"/>
              </w:rPr>
            </w:pPr>
            <w:r>
              <w:rPr>
                <w:lang w:eastAsia="zh-CN"/>
              </w:rPr>
              <w:t xml:space="preserve">Click the </w:t>
            </w:r>
            <w:r w:rsidRPr="00851CA4">
              <w:rPr>
                <w:b/>
                <w:lang w:eastAsia="zh-CN"/>
              </w:rPr>
              <w:t>Manual Entry Keyboard/Handheld Scanner</w:t>
            </w:r>
            <w:r>
              <w:rPr>
                <w:lang w:eastAsia="zh-CN"/>
              </w:rPr>
              <w:t xml:space="preserve">  </w:t>
            </w:r>
            <w:r>
              <w:object w:dxaOrig="1740" w:dyaOrig="825" w14:anchorId="2B19CA8B">
                <v:shape id="_x0000_i1041" type="#_x0000_t75" style="width:57.75pt;height:29.25pt" o:ole="">
                  <v:imagedata r:id="rId259" o:title=""/>
                </v:shape>
                <o:OLEObject Type="Embed" ProgID="PBrush" ShapeID="_x0000_i1041" DrawAspect="Content" ObjectID="_1685995652" r:id="rId278"/>
              </w:object>
            </w:r>
            <w:r>
              <w:rPr>
                <w:lang w:eastAsia="zh-CN"/>
              </w:rPr>
              <w:t xml:space="preserve"> button.</w:t>
            </w:r>
          </w:p>
          <w:p w14:paraId="1DE8E53C" w14:textId="77777777" w:rsidR="005F1B1B" w:rsidRDefault="005F1B1B" w:rsidP="00B810DE">
            <w:pPr>
              <w:rPr>
                <w:lang w:eastAsia="zh-CN"/>
              </w:rPr>
            </w:pPr>
          </w:p>
          <w:p w14:paraId="0AAEF35C" w14:textId="77777777" w:rsidR="005F1B1B" w:rsidRPr="00423EFF" w:rsidRDefault="005F1B1B" w:rsidP="00B810DE">
            <w:pPr>
              <w:ind w:left="360"/>
            </w:pPr>
            <w:r>
              <w:t>The software displays the Barcode input field and hides all other unselected buttons.</w:t>
            </w:r>
          </w:p>
        </w:tc>
        <w:tc>
          <w:tcPr>
            <w:tcW w:w="6030" w:type="dxa"/>
            <w:tcBorders>
              <w:top w:val="nil"/>
              <w:left w:val="nil"/>
              <w:bottom w:val="nil"/>
              <w:right w:val="nil"/>
            </w:tcBorders>
            <w:shd w:val="clear" w:color="auto" w:fill="auto"/>
          </w:tcPr>
          <w:p w14:paraId="74BACB9D" w14:textId="77777777" w:rsidR="005F1B1B" w:rsidRDefault="005F1B1B" w:rsidP="00B810DE">
            <w:pPr>
              <w:jc w:val="center"/>
            </w:pPr>
          </w:p>
          <w:p w14:paraId="3D2232E8" w14:textId="77777777" w:rsidR="005F1B1B" w:rsidRDefault="00DD450D" w:rsidP="00B810DE">
            <w:r w:rsidRPr="00B849E2">
              <w:rPr>
                <w:noProof/>
              </w:rPr>
              <w:drawing>
                <wp:inline distT="0" distB="0" distL="0" distR="0" wp14:anchorId="7335D4C1" wp14:editId="4C802C49">
                  <wp:extent cx="3695700" cy="2374900"/>
                  <wp:effectExtent l="0" t="0" r="0" b="6350"/>
                  <wp:docPr id="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07C545" w14:textId="77777777" w:rsidR="005F1B1B" w:rsidRDefault="005F1B1B" w:rsidP="00B810DE"/>
          <w:p w14:paraId="1927E3DA" w14:textId="77777777" w:rsidR="005F1B1B" w:rsidRDefault="005F1B1B" w:rsidP="00B810DE"/>
          <w:p w14:paraId="2A5CD85F" w14:textId="77777777" w:rsidR="005F1B1B" w:rsidRDefault="005F1B1B" w:rsidP="00B810DE"/>
          <w:p w14:paraId="46E57480" w14:textId="77777777" w:rsidR="005F1B1B" w:rsidRPr="00423EFF" w:rsidRDefault="005F1B1B" w:rsidP="00B810DE"/>
        </w:tc>
      </w:tr>
      <w:tr w:rsidR="005F1B1B" w:rsidRPr="00423EFF" w14:paraId="2CA51301" w14:textId="77777777" w:rsidTr="00B810DE">
        <w:trPr>
          <w:trHeight w:val="4553"/>
        </w:trPr>
        <w:tc>
          <w:tcPr>
            <w:tcW w:w="3337" w:type="dxa"/>
            <w:tcBorders>
              <w:top w:val="nil"/>
              <w:left w:val="nil"/>
              <w:bottom w:val="nil"/>
              <w:right w:val="nil"/>
            </w:tcBorders>
            <w:shd w:val="clear" w:color="auto" w:fill="auto"/>
          </w:tcPr>
          <w:p w14:paraId="546B0F42" w14:textId="77777777" w:rsidR="005F1B1B" w:rsidRDefault="005F1B1B" w:rsidP="00A97125">
            <w:pPr>
              <w:pStyle w:val="ListParagraph"/>
              <w:numPr>
                <w:ilvl w:val="0"/>
                <w:numId w:val="73"/>
              </w:numPr>
              <w:contextualSpacing/>
              <w:rPr>
                <w:lang w:eastAsia="zh-CN"/>
              </w:rPr>
            </w:pPr>
            <w:r>
              <w:rPr>
                <w:lang w:eastAsia="zh-CN"/>
              </w:rPr>
              <w:t xml:space="preserve">Type in the new barcode and press the </w:t>
            </w:r>
            <w:r w:rsidRPr="00851CA4">
              <w:rPr>
                <w:b/>
                <w:lang w:eastAsia="zh-CN"/>
              </w:rPr>
              <w:t>Enter</w:t>
            </w:r>
            <w:r>
              <w:rPr>
                <w:lang w:eastAsia="zh-CN"/>
              </w:rPr>
              <w:t xml:space="preserve"> key.</w:t>
            </w:r>
          </w:p>
          <w:p w14:paraId="2A353D68" w14:textId="77777777" w:rsidR="007A42D7" w:rsidRDefault="007A42D7" w:rsidP="007A42D7">
            <w:pPr>
              <w:contextualSpacing/>
              <w:rPr>
                <w:lang w:eastAsia="zh-CN"/>
              </w:rPr>
            </w:pPr>
          </w:p>
          <w:p w14:paraId="57817DDF" w14:textId="45E3879A" w:rsidR="007A42D7" w:rsidRDefault="007A42D7" w:rsidP="007A42D7">
            <w:pPr>
              <w:ind w:left="360"/>
              <w:rPr>
                <w:lang w:eastAsia="zh-CN"/>
              </w:rPr>
            </w:pPr>
            <w:r>
              <w:rPr>
                <w:lang w:eastAsia="zh-CN"/>
              </w:rPr>
              <w:t>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1DC6AB9B" w14:textId="77777777" w:rsidR="007A42D7" w:rsidRDefault="007A42D7" w:rsidP="007A42D7">
            <w:pPr>
              <w:contextualSpacing/>
              <w:rPr>
                <w:lang w:eastAsia="zh-CN"/>
              </w:rPr>
            </w:pPr>
          </w:p>
        </w:tc>
        <w:tc>
          <w:tcPr>
            <w:tcW w:w="6030" w:type="dxa"/>
            <w:tcBorders>
              <w:top w:val="nil"/>
              <w:left w:val="nil"/>
              <w:bottom w:val="nil"/>
              <w:right w:val="nil"/>
            </w:tcBorders>
            <w:shd w:val="clear" w:color="auto" w:fill="auto"/>
          </w:tcPr>
          <w:p w14:paraId="69B219BF" w14:textId="77777777" w:rsidR="005F1B1B" w:rsidRPr="007A42D7" w:rsidRDefault="005F1B1B" w:rsidP="007A42D7"/>
          <w:p w14:paraId="70929651" w14:textId="77777777" w:rsidR="005F1B1B" w:rsidRPr="007A42D7" w:rsidRDefault="00DD450D" w:rsidP="007A42D7">
            <w:r w:rsidRPr="007A42D7">
              <w:rPr>
                <w:noProof/>
              </w:rPr>
              <w:drawing>
                <wp:inline distT="0" distB="0" distL="0" distR="0" wp14:anchorId="0F1ADC82" wp14:editId="6C2FCA67">
                  <wp:extent cx="3695700" cy="2374900"/>
                  <wp:effectExtent l="0" t="0" r="0" b="635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429D8AC6" w14:textId="77777777" w:rsidR="007A42D7" w:rsidRDefault="007A42D7" w:rsidP="007A42D7"/>
          <w:p w14:paraId="30E1B6C1" w14:textId="77777777" w:rsidR="00F168A6" w:rsidRDefault="00F168A6" w:rsidP="007A42D7"/>
          <w:p w14:paraId="7BDB71AE" w14:textId="77777777" w:rsidR="004D42DC" w:rsidRPr="007A42D7" w:rsidRDefault="004D42DC" w:rsidP="007A42D7"/>
        </w:tc>
      </w:tr>
      <w:tr w:rsidR="005F1B1B" w:rsidRPr="00423EFF" w14:paraId="601F60D7" w14:textId="77777777" w:rsidTr="00B810DE">
        <w:tc>
          <w:tcPr>
            <w:tcW w:w="9367" w:type="dxa"/>
            <w:gridSpan w:val="2"/>
            <w:tcBorders>
              <w:top w:val="nil"/>
              <w:left w:val="nil"/>
              <w:bottom w:val="nil"/>
              <w:right w:val="nil"/>
            </w:tcBorders>
            <w:shd w:val="clear" w:color="auto" w:fill="auto"/>
          </w:tcPr>
          <w:p w14:paraId="4896E6C1" w14:textId="0DB81A06" w:rsidR="005F1B1B" w:rsidRDefault="00F407E7">
            <w:pPr>
              <w:rPr>
                <w:noProof/>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EC251F">
              <w:rPr>
                <w:i/>
                <w:iCs/>
                <w:lang w:eastAsia="zh-CN"/>
              </w:rPr>
              <w:t>also</w:t>
            </w:r>
            <w:r w:rsidR="005F1B1B" w:rsidRPr="00FD71E5">
              <w:rPr>
                <w:lang w:eastAsia="zh-CN"/>
              </w:rPr>
              <w:t xml:space="preserve"> is using </w:t>
            </w:r>
            <w:r w:rsidR="005F1B1B">
              <w:rPr>
                <w:lang w:eastAsia="zh-CN"/>
              </w:rPr>
              <w:t xml:space="preserve">the </w:t>
            </w:r>
            <w:r>
              <w:rPr>
                <w:lang w:eastAsia="zh-CN"/>
              </w:rPr>
              <w:t>Barcode-</w:t>
            </w:r>
            <w:r w:rsidR="005F1B1B" w:rsidRPr="00FD71E5">
              <w:rPr>
                <w:lang w:eastAsia="zh-CN"/>
              </w:rPr>
              <w:t xml:space="preserve">Traceability </w:t>
            </w:r>
            <w:r>
              <w:rPr>
                <w:lang w:eastAsia="zh-CN"/>
              </w:rPr>
              <w:t>feature</w:t>
            </w:r>
            <w:r w:rsidR="005F1B1B" w:rsidRPr="00FD71E5">
              <w:rPr>
                <w:lang w:eastAsia="zh-CN"/>
              </w:rPr>
              <w:t xml:space="preserve">. </w:t>
            </w:r>
          </w:p>
        </w:tc>
      </w:tr>
    </w:tbl>
    <w:p w14:paraId="2ED2F312" w14:textId="77777777" w:rsidR="005F1B1B" w:rsidRPr="00661588" w:rsidRDefault="005F1B1B" w:rsidP="005F1B1B"/>
    <w:p w14:paraId="6DC3C0A5" w14:textId="6ACB2282" w:rsidR="005F1B1B" w:rsidRDefault="005F1B1B" w:rsidP="00062A0A">
      <w:pPr>
        <w:pStyle w:val="Heading4"/>
      </w:pPr>
      <w:r>
        <w:t>Rescan Using Fixed Mount Scanner</w:t>
      </w:r>
    </w:p>
    <w:p w14:paraId="09C2623F" w14:textId="77777777" w:rsidR="005F1B1B" w:rsidRDefault="005F1B1B" w:rsidP="005F1B1B">
      <w:r>
        <w:t xml:space="preserve">Click this button when you want to scan the barcode again by using the fixed mounted Barcode scanner. </w:t>
      </w:r>
    </w:p>
    <w:p w14:paraId="013FB85F"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1486AFA" w14:textId="77777777" w:rsidTr="00B810DE">
        <w:tc>
          <w:tcPr>
            <w:tcW w:w="3337" w:type="dxa"/>
            <w:shd w:val="clear" w:color="auto" w:fill="auto"/>
          </w:tcPr>
          <w:p w14:paraId="0490D1CF" w14:textId="77777777" w:rsidR="005F1B1B" w:rsidRDefault="005F1B1B" w:rsidP="00A97125">
            <w:pPr>
              <w:pStyle w:val="ListParagraph"/>
              <w:numPr>
                <w:ilvl w:val="0"/>
                <w:numId w:val="72"/>
              </w:numPr>
              <w:contextualSpacing/>
              <w:rPr>
                <w:lang w:eastAsia="zh-CN"/>
              </w:rPr>
            </w:pPr>
            <w:r>
              <w:rPr>
                <w:lang w:eastAsia="zh-CN"/>
              </w:rPr>
              <w:t xml:space="preserve">Click the </w:t>
            </w:r>
            <w:r w:rsidRPr="00851CA4">
              <w:rPr>
                <w:b/>
              </w:rPr>
              <w:t>Rescan using Fixed Mount Scanner</w:t>
            </w:r>
            <w:r>
              <w:rPr>
                <w:lang w:eastAsia="zh-CN"/>
              </w:rPr>
              <w:t xml:space="preserve"> </w:t>
            </w:r>
            <w:r>
              <w:object w:dxaOrig="1710" w:dyaOrig="825" w14:anchorId="16512DEE">
                <v:shape id="_x0000_i1042" type="#_x0000_t75" style="width:1in;height:36pt" o:ole="">
                  <v:imagedata r:id="rId265" o:title=""/>
                </v:shape>
                <o:OLEObject Type="Embed" ProgID="PBrush" ShapeID="_x0000_i1042" DrawAspect="Content" ObjectID="_1685995653" r:id="rId281"/>
              </w:object>
            </w:r>
            <w:r>
              <w:rPr>
                <w:lang w:eastAsia="zh-CN"/>
              </w:rPr>
              <w:t xml:space="preserve">  button.</w:t>
            </w:r>
          </w:p>
          <w:p w14:paraId="4DC19225" w14:textId="77777777" w:rsidR="005F1B1B" w:rsidRDefault="005F1B1B" w:rsidP="00B810DE">
            <w:pPr>
              <w:rPr>
                <w:lang w:eastAsia="zh-CN"/>
              </w:rPr>
            </w:pPr>
          </w:p>
          <w:p w14:paraId="1610762D" w14:textId="77777777" w:rsidR="005F1B1B" w:rsidRDefault="005F1B1B" w:rsidP="00B810DE">
            <w:pPr>
              <w:ind w:left="360"/>
            </w:pPr>
          </w:p>
          <w:p w14:paraId="109262EF" w14:textId="77777777" w:rsidR="005F1B1B" w:rsidRPr="00423EFF" w:rsidRDefault="005F1B1B" w:rsidP="00B810DE">
            <w:pPr>
              <w:ind w:left="360"/>
            </w:pPr>
            <w:r>
              <w:t>The software displays the Barcode input field and hides all other unselected buttons.</w:t>
            </w:r>
          </w:p>
        </w:tc>
        <w:tc>
          <w:tcPr>
            <w:tcW w:w="6030" w:type="dxa"/>
            <w:shd w:val="clear" w:color="auto" w:fill="auto"/>
          </w:tcPr>
          <w:p w14:paraId="5AEA2258" w14:textId="77777777" w:rsidR="005F1B1B" w:rsidRDefault="005F1B1B" w:rsidP="00B810DE">
            <w:pPr>
              <w:jc w:val="center"/>
            </w:pPr>
          </w:p>
          <w:p w14:paraId="63347AA9" w14:textId="77777777" w:rsidR="005F1B1B" w:rsidRDefault="00DD450D" w:rsidP="00B810DE">
            <w:r w:rsidRPr="00B849E2">
              <w:rPr>
                <w:noProof/>
              </w:rPr>
              <w:drawing>
                <wp:inline distT="0" distB="0" distL="0" distR="0" wp14:anchorId="7045EE21" wp14:editId="1A478D35">
                  <wp:extent cx="3695700" cy="2374900"/>
                  <wp:effectExtent l="0" t="0" r="0" b="6350"/>
                  <wp:docPr id="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F52866D" w14:textId="77777777" w:rsidR="005F1B1B" w:rsidRDefault="005F1B1B" w:rsidP="00B810DE"/>
          <w:p w14:paraId="4BFBE60E" w14:textId="77777777" w:rsidR="005F1B1B" w:rsidRDefault="005F1B1B" w:rsidP="00B810DE"/>
          <w:p w14:paraId="19B574A4" w14:textId="77777777" w:rsidR="005F1B1B" w:rsidRPr="00423EFF" w:rsidRDefault="005F1B1B" w:rsidP="00B810DE"/>
        </w:tc>
      </w:tr>
      <w:tr w:rsidR="005F1B1B" w:rsidRPr="00423EFF" w14:paraId="27DA9AA2" w14:textId="77777777" w:rsidTr="00B810DE">
        <w:tc>
          <w:tcPr>
            <w:tcW w:w="3337" w:type="dxa"/>
            <w:shd w:val="clear" w:color="auto" w:fill="auto"/>
          </w:tcPr>
          <w:p w14:paraId="323CE9E3" w14:textId="77777777" w:rsidR="005F1B1B" w:rsidRDefault="005F1B1B" w:rsidP="00A97125">
            <w:pPr>
              <w:pStyle w:val="ListParagraph"/>
              <w:numPr>
                <w:ilvl w:val="0"/>
                <w:numId w:val="72"/>
              </w:numPr>
              <w:contextualSpacing/>
              <w:rPr>
                <w:lang w:eastAsia="zh-CN"/>
              </w:rPr>
            </w:pPr>
            <w:r>
              <w:rPr>
                <w:lang w:eastAsia="zh-CN"/>
              </w:rPr>
              <w:t xml:space="preserve">Scan the barcode </w:t>
            </w:r>
            <w:r w:rsidR="00A92EDC">
              <w:rPr>
                <w:lang w:eastAsia="zh-CN"/>
              </w:rPr>
              <w:t>with the fixed mounted Barcode scanner.</w:t>
            </w:r>
          </w:p>
        </w:tc>
        <w:tc>
          <w:tcPr>
            <w:tcW w:w="6030" w:type="dxa"/>
            <w:shd w:val="clear" w:color="auto" w:fill="auto"/>
          </w:tcPr>
          <w:p w14:paraId="65E586F9" w14:textId="77777777" w:rsidR="005F1B1B" w:rsidRDefault="005F1B1B" w:rsidP="00B810DE">
            <w:pPr>
              <w:jc w:val="center"/>
            </w:pPr>
          </w:p>
          <w:p w14:paraId="3177F2AC" w14:textId="77777777" w:rsidR="005F1B1B" w:rsidRDefault="00DD450D" w:rsidP="00B810DE">
            <w:pPr>
              <w:jc w:val="center"/>
            </w:pPr>
            <w:r w:rsidRPr="00B849E2">
              <w:rPr>
                <w:noProof/>
              </w:rPr>
              <w:drawing>
                <wp:inline distT="0" distB="0" distL="0" distR="0" wp14:anchorId="6FD8E2F3" wp14:editId="4600E659">
                  <wp:extent cx="3708400" cy="2374900"/>
                  <wp:effectExtent l="0" t="0" r="6350" b="6350"/>
                  <wp:docPr id="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08400" cy="2374900"/>
                          </a:xfrm>
                          <a:prstGeom prst="rect">
                            <a:avLst/>
                          </a:prstGeom>
                          <a:noFill/>
                          <a:ln>
                            <a:noFill/>
                          </a:ln>
                        </pic:spPr>
                      </pic:pic>
                    </a:graphicData>
                  </a:graphic>
                </wp:inline>
              </w:drawing>
            </w:r>
          </w:p>
          <w:p w14:paraId="61A57FC2" w14:textId="77777777" w:rsidR="005F1B1B" w:rsidRDefault="005F1B1B" w:rsidP="00B810DE"/>
          <w:p w14:paraId="25231610" w14:textId="77777777" w:rsidR="005F1B1B" w:rsidRDefault="005F1B1B" w:rsidP="00B810DE"/>
          <w:p w14:paraId="4E121C75" w14:textId="77777777" w:rsidR="005F1B1B" w:rsidRDefault="005F1B1B" w:rsidP="00B810DE"/>
        </w:tc>
      </w:tr>
    </w:tbl>
    <w:p w14:paraId="086B026F" w14:textId="0DF7B643"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9367"/>
      </w:tblGrid>
      <w:tr w:rsidR="005F1B1B" w:rsidRPr="00423EFF" w14:paraId="591C33E7" w14:textId="77777777" w:rsidTr="00B810DE">
        <w:tc>
          <w:tcPr>
            <w:tcW w:w="9367" w:type="dxa"/>
            <w:shd w:val="clear" w:color="auto" w:fill="auto"/>
          </w:tcPr>
          <w:p w14:paraId="0C491E0A" w14:textId="7317E481" w:rsidR="005F1B1B" w:rsidRDefault="005F1B1B" w:rsidP="00B810DE">
            <w:pPr>
              <w:rPr>
                <w:lang w:eastAsia="zh-CN"/>
              </w:rPr>
            </w:pPr>
            <w:r>
              <w:rPr>
                <w:lang w:eastAsia="zh-CN"/>
              </w:rPr>
              <w:t>Once the barcode is scanned, the software will clear the alarm message and d</w:t>
            </w:r>
            <w:r w:rsidRPr="00053854">
              <w:rPr>
                <w:lang w:eastAsia="zh-CN"/>
              </w:rPr>
              <w:t xml:space="preserve">eactivate </w:t>
            </w:r>
            <w:r>
              <w:rPr>
                <w:lang w:eastAsia="zh-CN"/>
              </w:rPr>
              <w:t xml:space="preserve">the Alarm relay to allow the board into the </w:t>
            </w:r>
            <w:r w:rsidR="00F407E7">
              <w:rPr>
                <w:lang w:eastAsia="zh-CN"/>
              </w:rPr>
              <w:t>machine</w:t>
            </w:r>
            <w:r>
              <w:rPr>
                <w:lang w:eastAsia="zh-CN"/>
              </w:rPr>
              <w:t xml:space="preserve">. </w:t>
            </w:r>
          </w:p>
          <w:p w14:paraId="6C122492" w14:textId="77777777" w:rsidR="005F1B1B" w:rsidRDefault="005F1B1B" w:rsidP="00B810DE">
            <w:pPr>
              <w:rPr>
                <w:lang w:eastAsia="zh-CN"/>
              </w:rPr>
            </w:pPr>
          </w:p>
          <w:p w14:paraId="0F11E50F" w14:textId="5EB06C70" w:rsidR="005F1B1B" w:rsidRDefault="00F407E7" w:rsidP="00B810DE">
            <w:pPr>
              <w:rPr>
                <w:lang w:eastAsia="zh-CN"/>
              </w:rPr>
            </w:pPr>
            <w:r>
              <w:rPr>
                <w:b/>
                <w:bCs/>
                <w:lang w:eastAsia="zh-CN"/>
              </w:rPr>
              <w:t xml:space="preserve">NOTE: </w:t>
            </w:r>
            <w:r w:rsidR="005F1B1B" w:rsidRPr="00FD71E5">
              <w:rPr>
                <w:lang w:eastAsia="zh-CN"/>
              </w:rPr>
              <w:t xml:space="preserve">This barcode will </w:t>
            </w:r>
            <w:r w:rsidR="005F1B1B">
              <w:rPr>
                <w:lang w:eastAsia="zh-CN"/>
              </w:rPr>
              <w:t xml:space="preserve">be </w:t>
            </w:r>
            <w:r w:rsidR="005F1B1B" w:rsidRPr="00FD71E5">
              <w:rPr>
                <w:lang w:eastAsia="zh-CN"/>
              </w:rPr>
              <w:t>add</w:t>
            </w:r>
            <w:r w:rsidR="005F1B1B">
              <w:rPr>
                <w:lang w:eastAsia="zh-CN"/>
              </w:rPr>
              <w:t>ed</w:t>
            </w:r>
            <w:r w:rsidR="005F1B1B" w:rsidRPr="00FD71E5">
              <w:rPr>
                <w:lang w:eastAsia="zh-CN"/>
              </w:rPr>
              <w:t xml:space="preserve"> to </w:t>
            </w:r>
            <w:r w:rsidR="005F1B1B">
              <w:rPr>
                <w:lang w:eastAsia="zh-CN"/>
              </w:rPr>
              <w:t xml:space="preserve">the </w:t>
            </w:r>
            <w:r w:rsidR="005F1B1B" w:rsidRPr="00FD71E5">
              <w:rPr>
                <w:lang w:eastAsia="zh-CN"/>
              </w:rPr>
              <w:t xml:space="preserve">board if </w:t>
            </w:r>
            <w:r w:rsidR="005F1B1B">
              <w:rPr>
                <w:lang w:eastAsia="zh-CN"/>
              </w:rPr>
              <w:t xml:space="preserve">the software </w:t>
            </w:r>
            <w:r w:rsidR="005F1B1B" w:rsidRPr="00FD71E5">
              <w:rPr>
                <w:lang w:eastAsia="zh-CN"/>
              </w:rPr>
              <w:t xml:space="preserve">also is using </w:t>
            </w:r>
            <w:r w:rsidR="005F1B1B">
              <w:rPr>
                <w:lang w:eastAsia="zh-CN"/>
              </w:rPr>
              <w:t>the</w:t>
            </w:r>
            <w:r>
              <w:rPr>
                <w:lang w:eastAsia="zh-CN"/>
              </w:rPr>
              <w:t xml:space="preserve"> Barcode-</w:t>
            </w:r>
            <w:r w:rsidR="005F1B1B" w:rsidRPr="00FD71E5">
              <w:rPr>
                <w:lang w:eastAsia="zh-CN"/>
              </w:rPr>
              <w:t xml:space="preserve">Traceability </w:t>
            </w:r>
            <w:r>
              <w:rPr>
                <w:lang w:eastAsia="zh-CN"/>
              </w:rPr>
              <w:t>feature</w:t>
            </w:r>
            <w:r w:rsidR="005F1B1B" w:rsidRPr="00FD71E5">
              <w:rPr>
                <w:lang w:eastAsia="zh-CN"/>
              </w:rPr>
              <w:t xml:space="preserve">. </w:t>
            </w:r>
          </w:p>
          <w:p w14:paraId="3C8D3935" w14:textId="77777777" w:rsidR="005F1B1B" w:rsidRDefault="005F1B1B" w:rsidP="00B810DE">
            <w:pPr>
              <w:jc w:val="center"/>
            </w:pPr>
          </w:p>
          <w:p w14:paraId="10D8680B" w14:textId="313CE605" w:rsidR="005F1B1B" w:rsidRDefault="005F1B1B" w:rsidP="00B810DE">
            <w:pPr>
              <w:jc w:val="center"/>
            </w:pPr>
          </w:p>
        </w:tc>
      </w:tr>
    </w:tbl>
    <w:p w14:paraId="2A0010D1" w14:textId="77777777" w:rsidR="005F1B1B" w:rsidRDefault="005F1B1B" w:rsidP="005F1B1B"/>
    <w:p w14:paraId="5F91EAFB" w14:textId="77777777" w:rsidR="005F1B1B" w:rsidRPr="0035002B" w:rsidRDefault="005F1B1B" w:rsidP="005F1B1B"/>
    <w:p w14:paraId="7BF07CD7" w14:textId="085125C9" w:rsidR="005F1B1B" w:rsidRDefault="005F1B1B" w:rsidP="00062A0A">
      <w:pPr>
        <w:pStyle w:val="Heading4"/>
      </w:pPr>
      <w:r>
        <w:br w:type="page"/>
      </w:r>
      <w:r>
        <w:lastRenderedPageBreak/>
        <w:t>Proce</w:t>
      </w:r>
      <w:r w:rsidR="001B2759">
        <w:t>ed</w:t>
      </w:r>
      <w:r>
        <w:t xml:space="preserve"> without a Barcode</w:t>
      </w:r>
    </w:p>
    <w:p w14:paraId="53F24641" w14:textId="77777777" w:rsidR="005F1B1B" w:rsidRPr="00B20E33" w:rsidRDefault="005F1B1B" w:rsidP="005F1B1B">
      <w:r w:rsidRPr="00B20E33">
        <w:t xml:space="preserve">Click this button when you want to </w:t>
      </w:r>
      <w:r>
        <w:t>process</w:t>
      </w:r>
      <w:r w:rsidRPr="00B20E33">
        <w:t xml:space="preserve"> the board</w:t>
      </w:r>
      <w:r>
        <w:t xml:space="preserve"> without any barcode</w:t>
      </w:r>
      <w:r w:rsidRPr="00B20E33">
        <w:t xml:space="preserve">. </w:t>
      </w:r>
    </w:p>
    <w:p w14:paraId="107E1916"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DCE6BDA" w14:textId="77777777" w:rsidTr="00B810DE">
        <w:tc>
          <w:tcPr>
            <w:tcW w:w="3337" w:type="dxa"/>
            <w:shd w:val="clear" w:color="auto" w:fill="auto"/>
          </w:tcPr>
          <w:p w14:paraId="509522EE" w14:textId="77777777" w:rsidR="005F1B1B" w:rsidRDefault="005F1B1B" w:rsidP="00A97125">
            <w:pPr>
              <w:pStyle w:val="ListParagraph"/>
              <w:numPr>
                <w:ilvl w:val="0"/>
                <w:numId w:val="71"/>
              </w:numPr>
              <w:contextualSpacing/>
              <w:rPr>
                <w:lang w:eastAsia="zh-CN"/>
              </w:rPr>
            </w:pPr>
            <w:r>
              <w:rPr>
                <w:lang w:eastAsia="zh-CN"/>
              </w:rPr>
              <w:t xml:space="preserve">Click the </w:t>
            </w:r>
            <w:r w:rsidRPr="00851CA4">
              <w:rPr>
                <w:b/>
              </w:rPr>
              <w:t>Proceed without a Barcode</w:t>
            </w:r>
            <w:r>
              <w:rPr>
                <w:lang w:eastAsia="zh-CN"/>
              </w:rPr>
              <w:t xml:space="preserve"> </w:t>
            </w:r>
            <w:r>
              <w:object w:dxaOrig="1710" w:dyaOrig="825" w14:anchorId="5392681E">
                <v:shape id="_x0000_i1043" type="#_x0000_t75" style="width:65.25pt;height:29.25pt" o:ole="">
                  <v:imagedata r:id="rId270" o:title=""/>
                </v:shape>
                <o:OLEObject Type="Embed" ProgID="PBrush" ShapeID="_x0000_i1043" DrawAspect="Content" ObjectID="_1685995654" r:id="rId283"/>
              </w:object>
            </w:r>
            <w:r>
              <w:rPr>
                <w:lang w:eastAsia="zh-CN"/>
              </w:rPr>
              <w:t xml:space="preserve"> button.</w:t>
            </w:r>
          </w:p>
          <w:p w14:paraId="6F88AAF5" w14:textId="77777777" w:rsidR="005F1B1B" w:rsidRDefault="005F1B1B" w:rsidP="00B810DE">
            <w:pPr>
              <w:ind w:left="360"/>
            </w:pPr>
          </w:p>
          <w:p w14:paraId="691358E9" w14:textId="2C234CF0" w:rsidR="005F1B1B" w:rsidRPr="00423EFF" w:rsidRDefault="005F1B1B" w:rsidP="00B810DE">
            <w:pPr>
              <w:ind w:left="360"/>
            </w:pPr>
            <w:r>
              <w:t xml:space="preserve">The software </w:t>
            </w:r>
            <w:r w:rsidRPr="00B20E33">
              <w:rPr>
                <w:lang w:eastAsia="zh-CN"/>
              </w:rPr>
              <w:t xml:space="preserve">will clear </w:t>
            </w:r>
            <w:r>
              <w:rPr>
                <w:lang w:eastAsia="zh-CN"/>
              </w:rPr>
              <w:t xml:space="preserve">the </w:t>
            </w:r>
            <w:r w:rsidRPr="00B20E33">
              <w:rPr>
                <w:lang w:eastAsia="zh-CN"/>
              </w:rPr>
              <w:t xml:space="preserve">alarm message and deactivate </w:t>
            </w:r>
            <w:r>
              <w:rPr>
                <w:lang w:eastAsia="zh-CN"/>
              </w:rPr>
              <w:t xml:space="preserve">the </w:t>
            </w:r>
            <w:r w:rsidRPr="00B20E33">
              <w:rPr>
                <w:lang w:eastAsia="zh-CN"/>
              </w:rPr>
              <w:t xml:space="preserve">Alarm relay to allow </w:t>
            </w:r>
            <w:r>
              <w:rPr>
                <w:lang w:eastAsia="zh-CN"/>
              </w:rPr>
              <w:t xml:space="preserve">the </w:t>
            </w:r>
            <w:r w:rsidRPr="00B20E33">
              <w:rPr>
                <w:lang w:eastAsia="zh-CN"/>
              </w:rPr>
              <w:t xml:space="preserve">board into </w:t>
            </w:r>
            <w:r>
              <w:rPr>
                <w:lang w:eastAsia="zh-CN"/>
              </w:rPr>
              <w:t xml:space="preserve">the </w:t>
            </w:r>
            <w:r w:rsidR="00F407E7">
              <w:rPr>
                <w:lang w:eastAsia="zh-CN"/>
              </w:rPr>
              <w:t>machine</w:t>
            </w:r>
            <w:r w:rsidRPr="00B20E33">
              <w:rPr>
                <w:lang w:eastAsia="zh-CN"/>
              </w:rPr>
              <w:t xml:space="preserve"> without a barcode.</w:t>
            </w:r>
          </w:p>
        </w:tc>
        <w:tc>
          <w:tcPr>
            <w:tcW w:w="6030" w:type="dxa"/>
            <w:shd w:val="clear" w:color="auto" w:fill="auto"/>
          </w:tcPr>
          <w:p w14:paraId="2646CFAB" w14:textId="77777777" w:rsidR="005F1B1B" w:rsidRDefault="005F1B1B" w:rsidP="00B810DE">
            <w:pPr>
              <w:jc w:val="center"/>
            </w:pPr>
          </w:p>
          <w:p w14:paraId="4F53FDEE" w14:textId="3DD832E0" w:rsidR="005F1B1B" w:rsidRDefault="00DD450D" w:rsidP="00B810DE">
            <w:r w:rsidRPr="00B849E2">
              <w:rPr>
                <w:noProof/>
              </w:rPr>
              <w:drawing>
                <wp:inline distT="0" distB="0" distL="0" distR="0" wp14:anchorId="1563475A" wp14:editId="11158150">
                  <wp:extent cx="3695700" cy="2374900"/>
                  <wp:effectExtent l="0" t="0" r="0" b="6350"/>
                  <wp:docPr id="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64417265" w14:textId="77777777" w:rsidR="005F1B1B" w:rsidRPr="00423EFF" w:rsidRDefault="005F1B1B" w:rsidP="00B810DE"/>
        </w:tc>
      </w:tr>
      <w:tr w:rsidR="005F1B1B" w:rsidRPr="00423EFF" w14:paraId="4CB27701" w14:textId="77777777" w:rsidTr="00B810DE">
        <w:tc>
          <w:tcPr>
            <w:tcW w:w="9367" w:type="dxa"/>
            <w:gridSpan w:val="2"/>
            <w:shd w:val="clear" w:color="auto" w:fill="auto"/>
          </w:tcPr>
          <w:p w14:paraId="1791BAA8" w14:textId="77777777" w:rsidR="005F1B1B" w:rsidRDefault="005F1B1B" w:rsidP="00EC251F"/>
        </w:tc>
      </w:tr>
    </w:tbl>
    <w:p w14:paraId="758C2F23" w14:textId="77777777" w:rsidR="005F1B1B" w:rsidRDefault="005F1B1B" w:rsidP="00062A0A">
      <w:pPr>
        <w:pStyle w:val="Heading4"/>
      </w:pPr>
      <w:r>
        <w:t>Remove this board from Line.</w:t>
      </w:r>
    </w:p>
    <w:p w14:paraId="46780EFB" w14:textId="757651A9" w:rsidR="00F407E7" w:rsidRDefault="00F407E7" w:rsidP="00F407E7">
      <w:r>
        <w:t xml:space="preserve">Select this button if this board will </w:t>
      </w:r>
      <w:r w:rsidRPr="00B40B1C">
        <w:rPr>
          <w:i/>
          <w:iCs/>
        </w:rPr>
        <w:t>not</w:t>
      </w:r>
      <w:r>
        <w:t xml:space="preserve"> be going into the machine at this time. </w:t>
      </w:r>
    </w:p>
    <w:p w14:paraId="06E39066" w14:textId="77777777" w:rsidR="00F407E7" w:rsidRDefault="00F407E7" w:rsidP="00F407E7"/>
    <w:p w14:paraId="7E27D460"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1C8BF015" w14:textId="77777777" w:rsidTr="00B810DE">
        <w:trPr>
          <w:trHeight w:val="1611"/>
        </w:trPr>
        <w:tc>
          <w:tcPr>
            <w:tcW w:w="3337" w:type="dxa"/>
            <w:shd w:val="clear" w:color="auto" w:fill="auto"/>
          </w:tcPr>
          <w:p w14:paraId="590B72D7" w14:textId="77777777" w:rsidR="005F1B1B" w:rsidRPr="00423EFF" w:rsidRDefault="005F1B1B" w:rsidP="00A97125">
            <w:pPr>
              <w:pStyle w:val="ListParagraph"/>
              <w:numPr>
                <w:ilvl w:val="0"/>
                <w:numId w:val="70"/>
              </w:numPr>
              <w:contextualSpacing/>
              <w:rPr>
                <w:lang w:eastAsia="zh-CN"/>
              </w:rPr>
            </w:pPr>
            <w:r>
              <w:rPr>
                <w:lang w:eastAsia="zh-CN"/>
              </w:rPr>
              <w:t xml:space="preserve">Click the </w:t>
            </w:r>
            <w:r w:rsidRPr="00851CA4">
              <w:rPr>
                <w:b/>
              </w:rPr>
              <w:t>Remove this board from Line</w:t>
            </w:r>
            <w:r>
              <w:rPr>
                <w:lang w:eastAsia="zh-CN"/>
              </w:rPr>
              <w:t xml:space="preserve"> </w:t>
            </w:r>
            <w:r>
              <w:object w:dxaOrig="1710" w:dyaOrig="825" w14:anchorId="0AE1C7B7">
                <v:shape id="_x0000_i1044" type="#_x0000_t75" style="width:65.25pt;height:36pt" o:ole="">
                  <v:imagedata r:id="rId274" o:title=""/>
                </v:shape>
                <o:OLEObject Type="Embed" ProgID="PBrush" ShapeID="_x0000_i1044" DrawAspect="Content" ObjectID="_1685995655" r:id="rId284"/>
              </w:object>
            </w:r>
            <w:r>
              <w:rPr>
                <w:lang w:eastAsia="zh-CN"/>
              </w:rPr>
              <w:t xml:space="preserve"> button.</w:t>
            </w:r>
          </w:p>
        </w:tc>
        <w:tc>
          <w:tcPr>
            <w:tcW w:w="6030" w:type="dxa"/>
            <w:vMerge w:val="restart"/>
            <w:shd w:val="clear" w:color="auto" w:fill="auto"/>
          </w:tcPr>
          <w:p w14:paraId="464096F5" w14:textId="77777777" w:rsidR="005F1B1B" w:rsidRDefault="005F1B1B" w:rsidP="00B810DE"/>
          <w:p w14:paraId="36EC1AD5" w14:textId="77777777" w:rsidR="005F1B1B" w:rsidRDefault="00DD450D" w:rsidP="00EC251F">
            <w:pPr>
              <w:jc w:val="center"/>
            </w:pPr>
            <w:r w:rsidRPr="00B849E2">
              <w:rPr>
                <w:noProof/>
              </w:rPr>
              <w:drawing>
                <wp:inline distT="0" distB="0" distL="0" distR="0" wp14:anchorId="1FEA57B4" wp14:editId="28C59CDF">
                  <wp:extent cx="2675983" cy="1719618"/>
                  <wp:effectExtent l="0" t="0" r="0" b="0"/>
                  <wp:docPr id="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2071" cy="1762087"/>
                          </a:xfrm>
                          <a:prstGeom prst="rect">
                            <a:avLst/>
                          </a:prstGeom>
                          <a:noFill/>
                          <a:ln>
                            <a:noFill/>
                          </a:ln>
                        </pic:spPr>
                      </pic:pic>
                    </a:graphicData>
                  </a:graphic>
                </wp:inline>
              </w:drawing>
            </w:r>
          </w:p>
          <w:p w14:paraId="1ACE3173" w14:textId="77777777" w:rsidR="005F1B1B" w:rsidRDefault="005F1B1B" w:rsidP="00B810DE"/>
          <w:p w14:paraId="734BDAF9" w14:textId="77777777" w:rsidR="005F1B1B" w:rsidRDefault="005F1B1B" w:rsidP="00B810DE"/>
          <w:p w14:paraId="401C6643" w14:textId="77777777" w:rsidR="005F1B1B" w:rsidRPr="00423EFF" w:rsidRDefault="005F1B1B" w:rsidP="00B810DE"/>
        </w:tc>
      </w:tr>
      <w:tr w:rsidR="005F1B1B" w:rsidRPr="00423EFF" w14:paraId="21AE20D3" w14:textId="77777777" w:rsidTr="00B810DE">
        <w:tc>
          <w:tcPr>
            <w:tcW w:w="3337" w:type="dxa"/>
            <w:shd w:val="clear" w:color="auto" w:fill="auto"/>
          </w:tcPr>
          <w:p w14:paraId="3F862401" w14:textId="77777777" w:rsidR="005F1B1B" w:rsidRPr="00423EFF" w:rsidRDefault="005F1B1B" w:rsidP="00A97125">
            <w:pPr>
              <w:pStyle w:val="ListParagraph"/>
              <w:numPr>
                <w:ilvl w:val="0"/>
                <w:numId w:val="70"/>
              </w:numPr>
              <w:contextualSpacing/>
            </w:pPr>
            <w:r w:rsidRPr="002E5DA5">
              <w:t>Remove the board from the link conveyor</w:t>
            </w:r>
            <w:r>
              <w:t>.</w:t>
            </w:r>
          </w:p>
        </w:tc>
        <w:tc>
          <w:tcPr>
            <w:tcW w:w="6030" w:type="dxa"/>
            <w:vMerge/>
            <w:shd w:val="clear" w:color="auto" w:fill="auto"/>
          </w:tcPr>
          <w:p w14:paraId="1820140E" w14:textId="77777777" w:rsidR="005F1B1B" w:rsidRPr="00B849E2" w:rsidRDefault="005F1B1B" w:rsidP="00B810DE">
            <w:pPr>
              <w:jc w:val="center"/>
              <w:rPr>
                <w:noProof/>
              </w:rPr>
            </w:pPr>
          </w:p>
        </w:tc>
      </w:tr>
      <w:tr w:rsidR="005F1B1B" w:rsidRPr="00423EFF" w14:paraId="59D88C86" w14:textId="77777777" w:rsidTr="00B810DE">
        <w:tc>
          <w:tcPr>
            <w:tcW w:w="3337" w:type="dxa"/>
            <w:shd w:val="clear" w:color="auto" w:fill="auto"/>
          </w:tcPr>
          <w:p w14:paraId="302DF9EC" w14:textId="77777777" w:rsidR="005F1B1B" w:rsidRDefault="005F1B1B" w:rsidP="00A97125">
            <w:pPr>
              <w:pStyle w:val="ListParagraph"/>
              <w:numPr>
                <w:ilvl w:val="0"/>
                <w:numId w:val="70"/>
              </w:numPr>
              <w:contextualSpacing/>
              <w:rPr>
                <w:lang w:eastAsia="zh-CN"/>
              </w:rPr>
            </w:pPr>
            <w:r w:rsidRPr="00423EFF">
              <w:t xml:space="preserve">Click the </w:t>
            </w:r>
            <w:r>
              <w:t xml:space="preserve">green OK check button </w:t>
            </w:r>
            <w:r w:rsidR="00DD450D" w:rsidRPr="00851CA4">
              <w:rPr>
                <w:noProof/>
                <w:position w:val="-8"/>
              </w:rPr>
              <w:drawing>
                <wp:inline distT="0" distB="0" distL="0" distR="0" wp14:anchorId="5619A42A" wp14:editId="401FE89C">
                  <wp:extent cx="381000" cy="203200"/>
                  <wp:effectExtent l="0" t="0" r="0" b="6350"/>
                  <wp:docPr id="410" name="Picture 18"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423EFF">
              <w:t>.</w:t>
            </w:r>
          </w:p>
          <w:p w14:paraId="6ED9A035" w14:textId="77777777" w:rsidR="005F1B1B" w:rsidRDefault="005F1B1B" w:rsidP="00B810DE">
            <w:pPr>
              <w:rPr>
                <w:lang w:eastAsia="zh-CN"/>
              </w:rPr>
            </w:pPr>
          </w:p>
          <w:p w14:paraId="2DE40A6A" w14:textId="77777777" w:rsidR="005F1B1B" w:rsidRPr="002D3344" w:rsidRDefault="005F1B1B" w:rsidP="00B810DE">
            <w:pPr>
              <w:ind w:left="360"/>
            </w:pPr>
            <w:r>
              <w:t>The software c</w:t>
            </w:r>
            <w:r w:rsidRPr="002D3344">
              <w:t>lear</w:t>
            </w:r>
            <w:r>
              <w:t>s the</w:t>
            </w:r>
            <w:r w:rsidRPr="002D3344">
              <w:t xml:space="preserve"> </w:t>
            </w:r>
            <w:r>
              <w:t>alarm m</w:t>
            </w:r>
            <w:r w:rsidRPr="002D3344">
              <w:t>essage</w:t>
            </w:r>
            <w:r>
              <w:t xml:space="preserve"> </w:t>
            </w:r>
            <w:r>
              <w:rPr>
                <w:lang w:eastAsia="zh-CN"/>
              </w:rPr>
              <w:t>and d</w:t>
            </w:r>
            <w:r w:rsidRPr="00053854">
              <w:rPr>
                <w:lang w:eastAsia="zh-CN"/>
              </w:rPr>
              <w:t>eactivate</w:t>
            </w:r>
            <w:r>
              <w:rPr>
                <w:lang w:eastAsia="zh-CN"/>
              </w:rPr>
              <w:t>s the</w:t>
            </w:r>
            <w:r w:rsidRPr="00053854">
              <w:rPr>
                <w:lang w:eastAsia="zh-CN"/>
              </w:rPr>
              <w:t xml:space="preserve"> </w:t>
            </w:r>
            <w:r>
              <w:rPr>
                <w:lang w:eastAsia="zh-CN"/>
              </w:rPr>
              <w:t>Alarm relay to get ready for the next board.</w:t>
            </w:r>
          </w:p>
          <w:p w14:paraId="20705369" w14:textId="77777777" w:rsidR="005F1B1B" w:rsidRDefault="005F1B1B" w:rsidP="00B810DE">
            <w:pPr>
              <w:ind w:left="360"/>
            </w:pPr>
          </w:p>
          <w:p w14:paraId="103CA0E4" w14:textId="77777777" w:rsidR="005F1B1B" w:rsidRDefault="005F1B1B" w:rsidP="00B810DE">
            <w:pPr>
              <w:ind w:left="360"/>
            </w:pPr>
            <w:r>
              <w:t xml:space="preserve">If user clicks the “Cancel” button, the </w:t>
            </w:r>
            <w:r w:rsidR="00BD2F8E">
              <w:t>software returns</w:t>
            </w:r>
            <w:r>
              <w:t xml:space="preserve"> to alarm #5C.</w:t>
            </w:r>
          </w:p>
          <w:p w14:paraId="00F4F1B8" w14:textId="77777777" w:rsidR="005F1B1B" w:rsidRDefault="005F1B1B" w:rsidP="00B810DE">
            <w:pPr>
              <w:rPr>
                <w:lang w:eastAsia="zh-CN"/>
              </w:rPr>
            </w:pPr>
          </w:p>
        </w:tc>
        <w:tc>
          <w:tcPr>
            <w:tcW w:w="6030" w:type="dxa"/>
            <w:shd w:val="clear" w:color="auto" w:fill="auto"/>
          </w:tcPr>
          <w:p w14:paraId="4FE9DDBC" w14:textId="77777777" w:rsidR="005F1B1B" w:rsidRDefault="00DD450D" w:rsidP="00B810DE">
            <w:pPr>
              <w:jc w:val="center"/>
            </w:pPr>
            <w:r w:rsidRPr="00B849E2">
              <w:rPr>
                <w:noProof/>
              </w:rPr>
              <w:drawing>
                <wp:inline distT="0" distB="0" distL="0" distR="0" wp14:anchorId="2EBE2E7A" wp14:editId="232B8699">
                  <wp:extent cx="2675982" cy="1719617"/>
                  <wp:effectExtent l="0" t="0" r="0" b="0"/>
                  <wp:docPr id="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1586" cy="1723218"/>
                          </a:xfrm>
                          <a:prstGeom prst="rect">
                            <a:avLst/>
                          </a:prstGeom>
                          <a:noFill/>
                          <a:ln>
                            <a:noFill/>
                          </a:ln>
                        </pic:spPr>
                      </pic:pic>
                    </a:graphicData>
                  </a:graphic>
                </wp:inline>
              </w:drawing>
            </w:r>
          </w:p>
          <w:p w14:paraId="59EC507C" w14:textId="77777777" w:rsidR="005F1B1B" w:rsidRDefault="005F1B1B" w:rsidP="00B810DE">
            <w:pPr>
              <w:jc w:val="center"/>
            </w:pPr>
          </w:p>
        </w:tc>
      </w:tr>
    </w:tbl>
    <w:p w14:paraId="390D7DE8" w14:textId="24CDB1F0" w:rsidR="005F1B1B" w:rsidRPr="000A6455" w:rsidRDefault="008058F8">
      <w:pPr>
        <w:pStyle w:val="Heading3"/>
      </w:pPr>
      <w:bookmarkStart w:id="2095" w:name="_Toc469335083"/>
      <w:bookmarkStart w:id="2096" w:name="_Toc504120513"/>
      <w:bookmarkStart w:id="2097" w:name="_Toc527644496"/>
      <w:bookmarkStart w:id="2098" w:name="_Toc528599595"/>
      <w:bookmarkStart w:id="2099" w:name="_Toc17993632"/>
      <w:bookmarkStart w:id="2100" w:name="_Toc37267353"/>
      <w:bookmarkStart w:id="2101" w:name="_Toc51666905"/>
      <w:r w:rsidRPr="000A6455">
        <w:lastRenderedPageBreak/>
        <w:t>When Alarm#12 Occurs</w:t>
      </w:r>
      <w:bookmarkEnd w:id="2095"/>
      <w:bookmarkEnd w:id="2096"/>
      <w:bookmarkEnd w:id="2097"/>
      <w:bookmarkEnd w:id="2098"/>
      <w:bookmarkEnd w:id="2099"/>
      <w:bookmarkEnd w:id="2100"/>
      <w:bookmarkEnd w:id="2101"/>
    </w:p>
    <w:p w14:paraId="55A40492" w14:textId="023014E4" w:rsidR="000A6455" w:rsidRPr="000A6455" w:rsidRDefault="00843CC7" w:rsidP="007A42D7">
      <w:pPr>
        <w:rPr>
          <w:rFonts w:ascii="Trebuchet MS" w:hAnsi="Trebuchet MS"/>
          <w:sz w:val="24"/>
          <w:szCs w:val="24"/>
          <w:lang w:eastAsia="zh-CN"/>
        </w:rPr>
      </w:pPr>
      <w:r w:rsidRPr="000A6455">
        <w:rPr>
          <w:lang w:eastAsia="zh-CN"/>
        </w:rPr>
        <w:t>When</w:t>
      </w:r>
      <w:r w:rsidR="002B2031">
        <w:rPr>
          <w:lang w:eastAsia="zh-CN"/>
        </w:rPr>
        <w:t xml:space="preserve"> the Process Control feature is in use, and</w:t>
      </w:r>
      <w:r w:rsidRPr="000A6455">
        <w:rPr>
          <w:lang w:eastAsia="zh-CN"/>
        </w:rPr>
        <w:t xml:space="preserve"> a barcode string is received that differs in format </w:t>
      </w:r>
      <w:r w:rsidR="007E2E56">
        <w:rPr>
          <w:lang w:eastAsia="zh-CN"/>
        </w:rPr>
        <w:t xml:space="preserve">specified </w:t>
      </w:r>
      <w:r w:rsidRPr="000A6455">
        <w:rPr>
          <w:lang w:eastAsia="zh-CN"/>
        </w:rPr>
        <w:t>f</w:t>
      </w:r>
      <w:r w:rsidR="007E2E56">
        <w:rPr>
          <w:lang w:eastAsia="zh-CN"/>
        </w:rPr>
        <w:t>or</w:t>
      </w:r>
      <w:r w:rsidRPr="000A6455">
        <w:rPr>
          <w:lang w:eastAsia="zh-CN"/>
        </w:rPr>
        <w:t xml:space="preserve"> the current product, the software will display a red alarm message - Alarm#12 – with three buttons</w:t>
      </w:r>
      <w:r w:rsidR="005F1B1B" w:rsidRPr="000A6455">
        <w:rPr>
          <w:lang w:eastAsia="zh-CN"/>
        </w:rPr>
        <w:t xml:space="preserve">: </w:t>
      </w:r>
      <w:r w:rsidR="004D42DC" w:rsidRPr="004D42DC">
        <w:rPr>
          <w:lang w:eastAsia="zh-CN"/>
        </w:rPr>
        <w:t>Stop Virtual Profiling</w:t>
      </w:r>
      <w:r w:rsidR="0089264F">
        <w:rPr>
          <w:lang w:eastAsia="zh-CN"/>
        </w:rPr>
        <w:t xml:space="preserve">, </w:t>
      </w:r>
      <w:r w:rsidR="004D42DC" w:rsidRPr="004D42DC">
        <w:rPr>
          <w:lang w:eastAsia="zh-CN"/>
        </w:rPr>
        <w:t>Process with current Barcode</w:t>
      </w:r>
      <w:r w:rsidR="0089264F">
        <w:rPr>
          <w:lang w:eastAsia="zh-CN"/>
        </w:rPr>
        <w:t xml:space="preserve">, </w:t>
      </w:r>
      <w:r w:rsidR="004D42DC" w:rsidRPr="004D42DC">
        <w:rPr>
          <w:lang w:eastAsia="zh-CN"/>
        </w:rPr>
        <w:t>Remove the board from Line.</w:t>
      </w:r>
      <w:r w:rsidR="004D42DC">
        <w:rPr>
          <w:lang w:eastAsia="zh-CN"/>
        </w:rPr>
        <w:t xml:space="preserve"> </w:t>
      </w:r>
    </w:p>
    <w:p w14:paraId="10504655" w14:textId="77777777" w:rsidR="005F1B1B" w:rsidRDefault="005F1B1B" w:rsidP="00062A0A">
      <w:pPr>
        <w:pStyle w:val="Heading4"/>
      </w:pPr>
      <w:r w:rsidRPr="00187623">
        <w:rPr>
          <w:lang w:eastAsia="zh-CN"/>
        </w:rPr>
        <w:t>Stop Virtual Profiling</w:t>
      </w:r>
    </w:p>
    <w:p w14:paraId="72A6F6EE" w14:textId="77777777" w:rsidR="005F1B1B" w:rsidRDefault="005F1B1B" w:rsidP="005F1B1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BE79088" w14:textId="77777777" w:rsidTr="00B810DE">
        <w:tc>
          <w:tcPr>
            <w:tcW w:w="3337" w:type="dxa"/>
            <w:shd w:val="clear" w:color="auto" w:fill="auto"/>
          </w:tcPr>
          <w:p w14:paraId="0A5BF051" w14:textId="77777777" w:rsidR="005F1B1B" w:rsidRDefault="005F1B1B" w:rsidP="00A97125">
            <w:pPr>
              <w:pStyle w:val="ListParagraph"/>
              <w:numPr>
                <w:ilvl w:val="0"/>
                <w:numId w:val="76"/>
              </w:numPr>
              <w:contextualSpacing/>
              <w:rPr>
                <w:lang w:eastAsia="zh-CN"/>
              </w:rPr>
            </w:pPr>
            <w:r>
              <w:rPr>
                <w:lang w:eastAsia="zh-CN"/>
              </w:rPr>
              <w:t xml:space="preserve">Click the </w:t>
            </w:r>
            <w:r w:rsidRPr="00312D6F">
              <w:rPr>
                <w:b/>
                <w:lang w:eastAsia="zh-CN"/>
              </w:rPr>
              <w:t>Stop Virtual Profiling</w:t>
            </w:r>
            <w:r>
              <w:rPr>
                <w:lang w:eastAsia="zh-CN"/>
              </w:rPr>
              <w:t xml:space="preserve"> </w:t>
            </w:r>
            <w:r w:rsidR="00DD450D" w:rsidRPr="00C850AC">
              <w:rPr>
                <w:noProof/>
              </w:rPr>
              <w:drawing>
                <wp:inline distT="0" distB="0" distL="0" distR="0" wp14:anchorId="49155D64" wp14:editId="51DAA946">
                  <wp:extent cx="781050" cy="368300"/>
                  <wp:effectExtent l="0" t="0" r="0" b="0"/>
                  <wp:docPr id="4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81050" cy="368300"/>
                          </a:xfrm>
                          <a:prstGeom prst="rect">
                            <a:avLst/>
                          </a:prstGeom>
                          <a:noFill/>
                          <a:ln>
                            <a:noFill/>
                          </a:ln>
                        </pic:spPr>
                      </pic:pic>
                    </a:graphicData>
                  </a:graphic>
                </wp:inline>
              </w:drawing>
            </w:r>
            <w:r>
              <w:rPr>
                <w:lang w:eastAsia="zh-CN"/>
              </w:rPr>
              <w:t xml:space="preserve"> button.</w:t>
            </w:r>
          </w:p>
          <w:p w14:paraId="041EFD9D" w14:textId="77777777" w:rsidR="005F1B1B" w:rsidRDefault="005F1B1B" w:rsidP="00B810DE">
            <w:pPr>
              <w:rPr>
                <w:lang w:eastAsia="zh-CN"/>
              </w:rPr>
            </w:pPr>
          </w:p>
          <w:p w14:paraId="4E8D0C5B" w14:textId="77777777" w:rsidR="005F1B1B" w:rsidRDefault="005F1B1B" w:rsidP="00B810DE"/>
          <w:p w14:paraId="25FBB3C7" w14:textId="77777777" w:rsidR="002B2031" w:rsidRDefault="002B2031" w:rsidP="00B810DE"/>
          <w:p w14:paraId="00D2BD2F" w14:textId="77777777" w:rsidR="002B2031" w:rsidRDefault="002B2031" w:rsidP="00B810DE"/>
          <w:p w14:paraId="1DFFD835" w14:textId="77777777" w:rsidR="002B2031" w:rsidRDefault="002B2031" w:rsidP="00B810DE"/>
          <w:p w14:paraId="1D936E6D" w14:textId="77777777" w:rsidR="002B2031" w:rsidRDefault="002B2031" w:rsidP="00B810DE"/>
          <w:p w14:paraId="6A64657B" w14:textId="77777777" w:rsidR="002B2031" w:rsidRDefault="002B2031" w:rsidP="00B810DE"/>
          <w:p w14:paraId="20862DD5" w14:textId="77777777" w:rsidR="002B2031" w:rsidRDefault="002B2031" w:rsidP="00B810DE"/>
          <w:p w14:paraId="466C1297" w14:textId="77777777" w:rsidR="002B2031" w:rsidRDefault="002B2031" w:rsidP="00B810DE"/>
          <w:p w14:paraId="3F225D20" w14:textId="77777777" w:rsidR="002B2031" w:rsidRDefault="002B2031" w:rsidP="00B810DE"/>
          <w:p w14:paraId="64CBC454" w14:textId="77777777" w:rsidR="002B2031" w:rsidRDefault="002B2031" w:rsidP="00B810DE"/>
          <w:p w14:paraId="76D6600B" w14:textId="77777777" w:rsidR="002B2031" w:rsidRDefault="002B2031" w:rsidP="00B810DE"/>
          <w:p w14:paraId="33F42DA1" w14:textId="1FE03177" w:rsidR="002B2031" w:rsidRPr="00423EFF" w:rsidRDefault="002B2031" w:rsidP="00B810DE"/>
        </w:tc>
        <w:tc>
          <w:tcPr>
            <w:tcW w:w="6030" w:type="dxa"/>
            <w:shd w:val="clear" w:color="auto" w:fill="auto"/>
          </w:tcPr>
          <w:p w14:paraId="398738CE" w14:textId="77777777" w:rsidR="005F1B1B" w:rsidRDefault="00DD450D" w:rsidP="00B810DE">
            <w:pPr>
              <w:jc w:val="center"/>
            </w:pPr>
            <w:r w:rsidRPr="00312D6F">
              <w:rPr>
                <w:noProof/>
                <w:sz w:val="24"/>
                <w:szCs w:val="24"/>
              </w:rPr>
              <w:drawing>
                <wp:inline distT="0" distB="0" distL="0" distR="0" wp14:anchorId="20042A90" wp14:editId="4C9CC689">
                  <wp:extent cx="3168650" cy="2044700"/>
                  <wp:effectExtent l="0" t="0" r="0" b="0"/>
                  <wp:docPr id="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139AFCF9" w14:textId="77777777" w:rsidR="005F1B1B" w:rsidRPr="00423EFF" w:rsidRDefault="005F1B1B" w:rsidP="00B810DE"/>
        </w:tc>
      </w:tr>
      <w:tr w:rsidR="005F1B1B" w:rsidRPr="00423EFF" w14:paraId="50572465" w14:textId="77777777" w:rsidTr="00B810DE">
        <w:tc>
          <w:tcPr>
            <w:tcW w:w="3337" w:type="dxa"/>
            <w:shd w:val="clear" w:color="auto" w:fill="auto"/>
          </w:tcPr>
          <w:p w14:paraId="3DA09476" w14:textId="460FB895" w:rsidR="005F1B1B" w:rsidRDefault="002B2031" w:rsidP="00A97125">
            <w:pPr>
              <w:pStyle w:val="ListParagraph"/>
              <w:numPr>
                <w:ilvl w:val="0"/>
                <w:numId w:val="76"/>
              </w:numPr>
              <w:contextualSpacing/>
              <w:rPr>
                <w:lang w:eastAsia="zh-CN"/>
              </w:rPr>
            </w:pPr>
            <w:r>
              <w:rPr>
                <w:lang w:eastAsia="zh-CN"/>
              </w:rPr>
              <w:t>If there is still product in the machine, an additional message will display to wait until they all exit.</w:t>
            </w:r>
          </w:p>
          <w:p w14:paraId="546C51A7" w14:textId="77777777" w:rsidR="005F1B1B" w:rsidRDefault="005F1B1B" w:rsidP="00B810DE">
            <w:pPr>
              <w:rPr>
                <w:lang w:eastAsia="zh-CN"/>
              </w:rPr>
            </w:pPr>
          </w:p>
          <w:p w14:paraId="5A8544E4" w14:textId="77777777" w:rsidR="005F1B1B" w:rsidRDefault="005F1B1B" w:rsidP="00B810DE">
            <w:pPr>
              <w:rPr>
                <w:lang w:eastAsia="zh-CN"/>
              </w:rPr>
            </w:pPr>
          </w:p>
          <w:p w14:paraId="45B0B4C5" w14:textId="77777777" w:rsidR="005F1B1B" w:rsidRDefault="005F1B1B" w:rsidP="00B810DE">
            <w:pPr>
              <w:rPr>
                <w:lang w:eastAsia="zh-CN"/>
              </w:rPr>
            </w:pPr>
          </w:p>
        </w:tc>
        <w:tc>
          <w:tcPr>
            <w:tcW w:w="6030" w:type="dxa"/>
            <w:shd w:val="clear" w:color="auto" w:fill="auto"/>
          </w:tcPr>
          <w:p w14:paraId="2713D085" w14:textId="009C78E2" w:rsidR="005F1B1B" w:rsidRPr="00312D6F" w:rsidRDefault="002B2031" w:rsidP="00EC251F">
            <w:pPr>
              <w:jc w:val="center"/>
              <w:rPr>
                <w:noProof/>
                <w:sz w:val="24"/>
                <w:szCs w:val="24"/>
              </w:rPr>
            </w:pPr>
            <w:r w:rsidRPr="00C850AC">
              <w:rPr>
                <w:noProof/>
              </w:rPr>
              <w:drawing>
                <wp:inline distT="0" distB="0" distL="0" distR="0" wp14:anchorId="0DD61C78" wp14:editId="080CFB13">
                  <wp:extent cx="1846838" cy="1266092"/>
                  <wp:effectExtent l="0" t="0" r="1270" b="0"/>
                  <wp:docPr id="2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7">
                            <a:extLst>
                              <a:ext uri="{28A0092B-C50C-407E-A947-70E740481C1C}">
                                <a14:useLocalDpi xmlns:a14="http://schemas.microsoft.com/office/drawing/2010/main" val="0"/>
                              </a:ext>
                            </a:extLst>
                          </a:blip>
                          <a:srcRect l="28880" t="28846" r="28620" b="22781"/>
                          <a:stretch/>
                        </pic:blipFill>
                        <pic:spPr bwMode="auto">
                          <a:xfrm>
                            <a:off x="0" y="0"/>
                            <a:ext cx="1895566" cy="1299497"/>
                          </a:xfrm>
                          <a:prstGeom prst="rect">
                            <a:avLst/>
                          </a:prstGeom>
                          <a:noFill/>
                          <a:ln>
                            <a:noFill/>
                          </a:ln>
                          <a:extLst>
                            <a:ext uri="{53640926-AAD7-44D8-BBD7-CCE9431645EC}">
                              <a14:shadowObscured xmlns:a14="http://schemas.microsoft.com/office/drawing/2010/main"/>
                            </a:ext>
                          </a:extLst>
                        </pic:spPr>
                      </pic:pic>
                    </a:graphicData>
                  </a:graphic>
                </wp:inline>
              </w:drawing>
            </w:r>
          </w:p>
          <w:p w14:paraId="3E3347D2" w14:textId="642912A1" w:rsidR="005F1B1B" w:rsidRPr="00312D6F" w:rsidRDefault="005F1B1B" w:rsidP="009A076B">
            <w:pPr>
              <w:jc w:val="center"/>
              <w:rPr>
                <w:noProof/>
                <w:sz w:val="24"/>
                <w:szCs w:val="24"/>
              </w:rPr>
            </w:pPr>
          </w:p>
        </w:tc>
      </w:tr>
      <w:tr w:rsidR="005F1B1B" w:rsidRPr="00423EFF" w14:paraId="44BFF8EA" w14:textId="77777777" w:rsidTr="00B810DE">
        <w:tc>
          <w:tcPr>
            <w:tcW w:w="3337" w:type="dxa"/>
            <w:shd w:val="clear" w:color="auto" w:fill="auto"/>
          </w:tcPr>
          <w:p w14:paraId="3A1C201E" w14:textId="106D0BB7" w:rsidR="005F1B1B" w:rsidRDefault="005F1B1B" w:rsidP="00B810DE">
            <w:pPr>
              <w:rPr>
                <w:lang w:eastAsia="zh-CN"/>
              </w:rPr>
            </w:pPr>
          </w:p>
        </w:tc>
        <w:tc>
          <w:tcPr>
            <w:tcW w:w="6030" w:type="dxa"/>
            <w:shd w:val="clear" w:color="auto" w:fill="auto"/>
          </w:tcPr>
          <w:p w14:paraId="6408E82D" w14:textId="42672387" w:rsidR="005F1B1B" w:rsidRPr="00312D6F" w:rsidRDefault="005F1B1B" w:rsidP="00B810DE">
            <w:pPr>
              <w:jc w:val="center"/>
              <w:rPr>
                <w:noProof/>
                <w:sz w:val="24"/>
                <w:szCs w:val="24"/>
              </w:rPr>
            </w:pPr>
          </w:p>
        </w:tc>
      </w:tr>
    </w:tbl>
    <w:p w14:paraId="13BCF86F" w14:textId="77777777" w:rsidR="0089264F" w:rsidRDefault="0089264F" w:rsidP="0089264F"/>
    <w:p w14:paraId="5393827B" w14:textId="77777777" w:rsidR="0089264F" w:rsidRDefault="0089264F">
      <w:pPr>
        <w:rPr>
          <w:rFonts w:ascii="Arial" w:hAnsi="Arial"/>
          <w:b/>
          <w:bCs/>
          <w:szCs w:val="28"/>
        </w:rPr>
      </w:pPr>
      <w:r>
        <w:br w:type="page"/>
      </w:r>
    </w:p>
    <w:p w14:paraId="5D017F73" w14:textId="77777777" w:rsidR="005F1B1B" w:rsidRDefault="005F1B1B" w:rsidP="00062A0A">
      <w:pPr>
        <w:pStyle w:val="Heading4"/>
      </w:pPr>
      <w:r>
        <w:lastRenderedPageBreak/>
        <w:t xml:space="preserve">Process with </w:t>
      </w:r>
      <w:r w:rsidR="000A6455">
        <w:t>C</w:t>
      </w:r>
      <w:r>
        <w:t>urrent Barcode</w:t>
      </w:r>
    </w:p>
    <w:p w14:paraId="1D8345A8" w14:textId="09CAC6CA" w:rsidR="005F1B1B" w:rsidRDefault="005F1B1B" w:rsidP="005F1B1B">
      <w:pPr>
        <w:rPr>
          <w:lang w:eastAsia="zh-CN"/>
        </w:rPr>
      </w:pPr>
      <w:r>
        <w:rPr>
          <w:lang w:eastAsia="zh-CN"/>
        </w:rPr>
        <w:t>Users may d</w:t>
      </w:r>
      <w:r w:rsidRPr="00053854">
        <w:rPr>
          <w:lang w:eastAsia="zh-CN"/>
        </w:rPr>
        <w:t xml:space="preserve">eactivate </w:t>
      </w:r>
      <w:r>
        <w:rPr>
          <w:lang w:eastAsia="zh-CN"/>
        </w:rPr>
        <w:t xml:space="preserve">the alarm relay to allow a board into the </w:t>
      </w:r>
      <w:r w:rsidR="00DF37F9">
        <w:rPr>
          <w:lang w:eastAsia="zh-CN"/>
        </w:rPr>
        <w:t>machine</w:t>
      </w:r>
      <w:r>
        <w:rPr>
          <w:lang w:eastAsia="zh-CN"/>
        </w:rPr>
        <w:t xml:space="preserve"> even if the barcode is in incorrect. </w:t>
      </w:r>
      <w:r>
        <w:t>Use this button to stop the alarm when you want to use the barcode that is on the label.</w:t>
      </w:r>
    </w:p>
    <w:p w14:paraId="50140091" w14:textId="77777777" w:rsidR="005F1B1B" w:rsidRDefault="005F1B1B" w:rsidP="005F1B1B"/>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3AE9FCB6" w14:textId="77777777" w:rsidTr="00B810DE">
        <w:tc>
          <w:tcPr>
            <w:tcW w:w="3337" w:type="dxa"/>
            <w:shd w:val="clear" w:color="auto" w:fill="auto"/>
          </w:tcPr>
          <w:p w14:paraId="2A669FE8" w14:textId="77777777" w:rsidR="005F1B1B" w:rsidRDefault="005F1B1B" w:rsidP="00A97125">
            <w:pPr>
              <w:pStyle w:val="ListParagraph"/>
              <w:numPr>
                <w:ilvl w:val="0"/>
                <w:numId w:val="63"/>
              </w:numPr>
              <w:contextualSpacing/>
              <w:rPr>
                <w:lang w:eastAsia="zh-CN"/>
              </w:rPr>
            </w:pPr>
            <w:r>
              <w:rPr>
                <w:lang w:eastAsia="zh-CN"/>
              </w:rPr>
              <w:t xml:space="preserve">Click the </w:t>
            </w:r>
            <w:r w:rsidRPr="00312D6F">
              <w:rPr>
                <w:b/>
                <w:lang w:eastAsia="zh-CN"/>
              </w:rPr>
              <w:t>Process with Current Barcode</w:t>
            </w:r>
            <w:r>
              <w:rPr>
                <w:lang w:eastAsia="zh-CN"/>
              </w:rPr>
              <w:t xml:space="preserve"> button</w:t>
            </w:r>
            <w:r>
              <w:rPr>
                <w:noProof/>
              </w:rPr>
              <w:t xml:space="preserve"> </w:t>
            </w:r>
            <w:r w:rsidR="00DD450D" w:rsidRPr="00C850AC">
              <w:rPr>
                <w:noProof/>
              </w:rPr>
              <w:drawing>
                <wp:inline distT="0" distB="0" distL="0" distR="0" wp14:anchorId="32AD38FC" wp14:editId="1F58BB11">
                  <wp:extent cx="717550" cy="355600"/>
                  <wp:effectExtent l="0" t="0" r="6350" b="6350"/>
                  <wp:docPr id="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7550" cy="355600"/>
                          </a:xfrm>
                          <a:prstGeom prst="rect">
                            <a:avLst/>
                          </a:prstGeom>
                          <a:noFill/>
                          <a:ln>
                            <a:noFill/>
                          </a:ln>
                        </pic:spPr>
                      </pic:pic>
                    </a:graphicData>
                  </a:graphic>
                </wp:inline>
              </w:drawing>
            </w:r>
            <w:r>
              <w:rPr>
                <w:lang w:eastAsia="zh-CN"/>
              </w:rPr>
              <w:t>.</w:t>
            </w:r>
          </w:p>
          <w:p w14:paraId="3E1149F8" w14:textId="77777777" w:rsidR="005F1B1B" w:rsidRDefault="005F1B1B" w:rsidP="00B810DE">
            <w:pPr>
              <w:rPr>
                <w:lang w:eastAsia="zh-CN"/>
              </w:rPr>
            </w:pPr>
          </w:p>
          <w:p w14:paraId="384F7BE5" w14:textId="77777777" w:rsidR="005F1B1B" w:rsidRPr="00423EFF" w:rsidRDefault="005F1B1B" w:rsidP="00B810DE"/>
        </w:tc>
        <w:tc>
          <w:tcPr>
            <w:tcW w:w="6030" w:type="dxa"/>
            <w:shd w:val="clear" w:color="auto" w:fill="auto"/>
          </w:tcPr>
          <w:p w14:paraId="5C50E0FF" w14:textId="77777777" w:rsidR="005F1B1B" w:rsidRDefault="00DD450D" w:rsidP="00B810DE">
            <w:pPr>
              <w:jc w:val="center"/>
            </w:pPr>
            <w:r w:rsidRPr="00312D6F">
              <w:rPr>
                <w:noProof/>
                <w:sz w:val="24"/>
                <w:szCs w:val="24"/>
              </w:rPr>
              <w:drawing>
                <wp:inline distT="0" distB="0" distL="0" distR="0" wp14:anchorId="72A19A18" wp14:editId="2A0D5039">
                  <wp:extent cx="3168650" cy="2044700"/>
                  <wp:effectExtent l="0" t="0" r="0" b="0"/>
                  <wp:docPr id="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68650" cy="2044700"/>
                          </a:xfrm>
                          <a:prstGeom prst="rect">
                            <a:avLst/>
                          </a:prstGeom>
                          <a:noFill/>
                          <a:ln>
                            <a:noFill/>
                          </a:ln>
                        </pic:spPr>
                      </pic:pic>
                    </a:graphicData>
                  </a:graphic>
                </wp:inline>
              </w:drawing>
            </w:r>
          </w:p>
          <w:p w14:paraId="25D48A8D" w14:textId="77777777" w:rsidR="005F1B1B" w:rsidRDefault="005F1B1B" w:rsidP="00B810DE"/>
          <w:p w14:paraId="65D41CFC" w14:textId="77777777" w:rsidR="005F1B1B" w:rsidRDefault="005F1B1B" w:rsidP="00B810DE"/>
          <w:p w14:paraId="1568E09E" w14:textId="77777777" w:rsidR="005F1B1B" w:rsidRDefault="005F1B1B" w:rsidP="00B810DE"/>
          <w:p w14:paraId="737DC48B" w14:textId="77777777" w:rsidR="005F1B1B" w:rsidRPr="00423EFF" w:rsidRDefault="005F1B1B" w:rsidP="00B810DE"/>
        </w:tc>
      </w:tr>
      <w:tr w:rsidR="005F1B1B" w:rsidRPr="00423EFF" w14:paraId="0672E5D0" w14:textId="77777777" w:rsidTr="00B810DE">
        <w:tc>
          <w:tcPr>
            <w:tcW w:w="3337" w:type="dxa"/>
            <w:shd w:val="clear" w:color="auto" w:fill="auto"/>
          </w:tcPr>
          <w:p w14:paraId="3D90A177" w14:textId="7B7E5AC0" w:rsidR="005F1B1B" w:rsidRDefault="005F1B1B" w:rsidP="00B810DE">
            <w:r>
              <w:rPr>
                <w:lang w:eastAsia="zh-CN"/>
              </w:rPr>
              <w:t xml:space="preserve">This barcode will be added to the board if </w:t>
            </w:r>
            <w:r>
              <w:t xml:space="preserve">the </w:t>
            </w:r>
            <w:r w:rsidRPr="00312D6F">
              <w:rPr>
                <w:b/>
              </w:rPr>
              <w:t>Traceability</w:t>
            </w:r>
            <w:r>
              <w:t xml:space="preserve"> </w:t>
            </w:r>
            <w:r w:rsidR="002B2031">
              <w:t>feature is also enabled i</w:t>
            </w:r>
            <w:r>
              <w:t xml:space="preserve">n the </w:t>
            </w:r>
            <w:r w:rsidRPr="00312D6F">
              <w:rPr>
                <w:b/>
              </w:rPr>
              <w:t>Barcode Option</w:t>
            </w:r>
            <w:r>
              <w:t xml:space="preserve"> tab.</w:t>
            </w:r>
          </w:p>
          <w:p w14:paraId="708F39C7" w14:textId="77777777" w:rsidR="005F1B1B" w:rsidRDefault="005F1B1B" w:rsidP="00B810DE">
            <w:pPr>
              <w:rPr>
                <w:lang w:eastAsia="zh-CN"/>
              </w:rPr>
            </w:pPr>
          </w:p>
        </w:tc>
        <w:tc>
          <w:tcPr>
            <w:tcW w:w="6030" w:type="dxa"/>
            <w:shd w:val="clear" w:color="auto" w:fill="auto"/>
          </w:tcPr>
          <w:p w14:paraId="41A8888B" w14:textId="77777777" w:rsidR="005F1B1B" w:rsidRPr="00312D6F" w:rsidRDefault="005F1B1B" w:rsidP="00B810DE">
            <w:pPr>
              <w:rPr>
                <w:noProof/>
                <w:sz w:val="24"/>
                <w:szCs w:val="24"/>
              </w:rPr>
            </w:pPr>
          </w:p>
          <w:p w14:paraId="798B2312" w14:textId="77777777" w:rsidR="005F1B1B" w:rsidRPr="00312D6F" w:rsidRDefault="00DD450D" w:rsidP="00B810DE">
            <w:pPr>
              <w:jc w:val="center"/>
              <w:rPr>
                <w:noProof/>
                <w:sz w:val="24"/>
                <w:szCs w:val="24"/>
              </w:rPr>
            </w:pPr>
            <w:r w:rsidRPr="00C850AC">
              <w:rPr>
                <w:noProof/>
              </w:rPr>
              <w:drawing>
                <wp:inline distT="0" distB="0" distL="0" distR="0" wp14:anchorId="196D132A" wp14:editId="5BCB5467">
                  <wp:extent cx="2514307" cy="3175840"/>
                  <wp:effectExtent l="0" t="0" r="635" b="5715"/>
                  <wp:docPr id="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9">
                            <a:extLst>
                              <a:ext uri="{28A0092B-C50C-407E-A947-70E740481C1C}">
                                <a14:useLocalDpi xmlns:a14="http://schemas.microsoft.com/office/drawing/2010/main" val="0"/>
                              </a:ext>
                            </a:extLst>
                          </a:blip>
                          <a:srcRect r="45880" b="1965"/>
                          <a:stretch/>
                        </pic:blipFill>
                        <pic:spPr bwMode="auto">
                          <a:xfrm>
                            <a:off x="0" y="0"/>
                            <a:ext cx="2550324" cy="3221333"/>
                          </a:xfrm>
                          <a:prstGeom prst="rect">
                            <a:avLst/>
                          </a:prstGeom>
                          <a:noFill/>
                          <a:ln>
                            <a:noFill/>
                          </a:ln>
                          <a:extLst>
                            <a:ext uri="{53640926-AAD7-44D8-BBD7-CCE9431645EC}">
                              <a14:shadowObscured xmlns:a14="http://schemas.microsoft.com/office/drawing/2010/main"/>
                            </a:ext>
                          </a:extLst>
                        </pic:spPr>
                      </pic:pic>
                    </a:graphicData>
                  </a:graphic>
                </wp:inline>
              </w:drawing>
            </w:r>
          </w:p>
          <w:p w14:paraId="69CD5CED" w14:textId="77777777" w:rsidR="005F1B1B" w:rsidRPr="00312D6F" w:rsidRDefault="005F1B1B" w:rsidP="00B810DE">
            <w:pPr>
              <w:rPr>
                <w:noProof/>
                <w:sz w:val="24"/>
                <w:szCs w:val="24"/>
              </w:rPr>
            </w:pPr>
          </w:p>
        </w:tc>
      </w:tr>
    </w:tbl>
    <w:p w14:paraId="00E71DC1" w14:textId="77777777" w:rsidR="005F1B1B" w:rsidRDefault="005F1B1B" w:rsidP="005F1B1B"/>
    <w:p w14:paraId="3D6D29A3" w14:textId="77777777" w:rsidR="005F1B1B" w:rsidRPr="00416784" w:rsidRDefault="00706E3F" w:rsidP="00062A0A">
      <w:pPr>
        <w:pStyle w:val="Heading4"/>
      </w:pPr>
      <w:r>
        <w:br w:type="page"/>
      </w:r>
      <w:r w:rsidR="00416784" w:rsidRPr="00416784">
        <w:lastRenderedPageBreak/>
        <w:t xml:space="preserve">Remove This Board </w:t>
      </w:r>
      <w:proofErr w:type="gramStart"/>
      <w:r w:rsidR="00416784" w:rsidRPr="00416784">
        <w:t>From</w:t>
      </w:r>
      <w:proofErr w:type="gramEnd"/>
      <w:r w:rsidR="00416784" w:rsidRPr="00416784">
        <w:t xml:space="preserve"> </w:t>
      </w:r>
      <w:r w:rsidR="005F1B1B" w:rsidRPr="00416784">
        <w:t>Line</w:t>
      </w:r>
    </w:p>
    <w:p w14:paraId="1FE338B8" w14:textId="396C793A" w:rsidR="00843CC7" w:rsidRPr="0089264F" w:rsidRDefault="00843CC7" w:rsidP="009A076B">
      <w:pPr>
        <w:rPr>
          <w:rFonts w:ascii="Trebuchet MS" w:hAnsi="Trebuchet MS"/>
          <w:sz w:val="24"/>
          <w:szCs w:val="24"/>
          <w:lang w:eastAsia="zh-CN"/>
        </w:rPr>
      </w:pPr>
      <w:r w:rsidRPr="0089264F">
        <w:rPr>
          <w:lang w:eastAsia="zh-CN"/>
        </w:rPr>
        <w:t xml:space="preserve">You use this feature when you want to remove a PCB out of Line before it is passed into the </w:t>
      </w:r>
      <w:proofErr w:type="gramStart"/>
      <w:r w:rsidR="00DF37F9">
        <w:rPr>
          <w:lang w:eastAsia="zh-CN"/>
        </w:rPr>
        <w:t>machine</w:t>
      </w:r>
      <w:r w:rsidRPr="0089264F">
        <w:rPr>
          <w:lang w:eastAsia="zh-CN"/>
        </w:rPr>
        <w:t>, but</w:t>
      </w:r>
      <w:proofErr w:type="gramEnd"/>
      <w:r w:rsidRPr="0089264F">
        <w:rPr>
          <w:lang w:eastAsia="zh-CN"/>
        </w:rPr>
        <w:t xml:space="preserve"> are going to keep the current Virtual Profile running. </w:t>
      </w:r>
    </w:p>
    <w:p w14:paraId="6B03BC5D" w14:textId="77777777" w:rsidR="005F1B1B" w:rsidRDefault="005F1B1B" w:rsidP="009A076B">
      <w:pPr>
        <w:rPr>
          <w:lang w:eastAsia="zh-CN"/>
        </w:rPr>
      </w:pPr>
    </w:p>
    <w:p w14:paraId="095E2D9B" w14:textId="77777777" w:rsidR="009A076B" w:rsidRDefault="009A076B" w:rsidP="009A076B">
      <w:pPr>
        <w:rPr>
          <w:lang w:eastAsia="zh-CN"/>
        </w:rPr>
      </w:pPr>
    </w:p>
    <w:tbl>
      <w:tblPr>
        <w:tblW w:w="0" w:type="auto"/>
        <w:tblInd w:w="108" w:type="dxa"/>
        <w:tblLayout w:type="fixed"/>
        <w:tblCellMar>
          <w:left w:w="115" w:type="dxa"/>
          <w:right w:w="115" w:type="dxa"/>
        </w:tblCellMar>
        <w:tblLook w:val="04A0" w:firstRow="1" w:lastRow="0" w:firstColumn="1" w:lastColumn="0" w:noHBand="0" w:noVBand="1"/>
      </w:tblPr>
      <w:tblGrid>
        <w:gridCol w:w="3337"/>
        <w:gridCol w:w="6030"/>
      </w:tblGrid>
      <w:tr w:rsidR="005F1B1B" w:rsidRPr="00423EFF" w14:paraId="6CA439AE" w14:textId="77777777" w:rsidTr="00B810DE">
        <w:tc>
          <w:tcPr>
            <w:tcW w:w="3337" w:type="dxa"/>
            <w:shd w:val="clear" w:color="auto" w:fill="auto"/>
          </w:tcPr>
          <w:p w14:paraId="7D08437C" w14:textId="77777777" w:rsidR="005F1B1B" w:rsidRPr="00423EFF" w:rsidRDefault="005F1B1B" w:rsidP="00A97125">
            <w:pPr>
              <w:numPr>
                <w:ilvl w:val="0"/>
                <w:numId w:val="144"/>
              </w:numPr>
              <w:rPr>
                <w:lang w:eastAsia="zh-CN"/>
              </w:rPr>
            </w:pPr>
            <w:r>
              <w:rPr>
                <w:lang w:eastAsia="zh-CN"/>
              </w:rPr>
              <w:t xml:space="preserve">Click the </w:t>
            </w:r>
            <w:r w:rsidRPr="00312D6F">
              <w:rPr>
                <w:lang w:eastAsia="zh-CN"/>
              </w:rPr>
              <w:t>Remove this board from Line</w:t>
            </w:r>
            <w:r>
              <w:rPr>
                <w:lang w:eastAsia="zh-CN"/>
              </w:rPr>
              <w:t xml:space="preserve"> button</w:t>
            </w:r>
            <w:r>
              <w:rPr>
                <w:noProof/>
              </w:rPr>
              <w:t xml:space="preserve"> </w:t>
            </w:r>
            <w:r w:rsidR="00DD450D" w:rsidRPr="00C850AC">
              <w:rPr>
                <w:noProof/>
              </w:rPr>
              <w:drawing>
                <wp:inline distT="0" distB="0" distL="0" distR="0" wp14:anchorId="6D938D49" wp14:editId="2271C804">
                  <wp:extent cx="673100" cy="323850"/>
                  <wp:effectExtent l="0" t="0" r="0" b="0"/>
                  <wp:docPr id="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73100" cy="323850"/>
                          </a:xfrm>
                          <a:prstGeom prst="rect">
                            <a:avLst/>
                          </a:prstGeom>
                          <a:noFill/>
                          <a:ln>
                            <a:noFill/>
                          </a:ln>
                        </pic:spPr>
                      </pic:pic>
                    </a:graphicData>
                  </a:graphic>
                </wp:inline>
              </w:drawing>
            </w:r>
            <w:r>
              <w:rPr>
                <w:lang w:eastAsia="zh-CN"/>
              </w:rPr>
              <w:t>.</w:t>
            </w:r>
          </w:p>
        </w:tc>
        <w:tc>
          <w:tcPr>
            <w:tcW w:w="6030" w:type="dxa"/>
            <w:shd w:val="clear" w:color="auto" w:fill="auto"/>
          </w:tcPr>
          <w:p w14:paraId="4111E462" w14:textId="77777777" w:rsidR="005F1B1B" w:rsidRDefault="005F1B1B" w:rsidP="00B810DE">
            <w:pPr>
              <w:keepNext/>
              <w:jc w:val="center"/>
            </w:pPr>
          </w:p>
          <w:p w14:paraId="667352A6" w14:textId="77777777" w:rsidR="005F1B1B" w:rsidRDefault="00DD450D" w:rsidP="00B810DE">
            <w:pPr>
              <w:keepNext/>
            </w:pPr>
            <w:r w:rsidRPr="00312D6F">
              <w:rPr>
                <w:noProof/>
                <w:sz w:val="24"/>
                <w:szCs w:val="24"/>
              </w:rPr>
              <w:drawing>
                <wp:inline distT="0" distB="0" distL="0" distR="0" wp14:anchorId="2914AAE9" wp14:editId="0212F7B5">
                  <wp:extent cx="3695700" cy="2374900"/>
                  <wp:effectExtent l="0" t="0" r="0" b="6350"/>
                  <wp:docPr id="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1369C58" w14:textId="77777777" w:rsidR="005F1B1B" w:rsidRDefault="005F1B1B" w:rsidP="00B810DE">
            <w:pPr>
              <w:keepNext/>
            </w:pPr>
          </w:p>
          <w:p w14:paraId="5718C757" w14:textId="77777777" w:rsidR="005F1B1B" w:rsidRPr="00423EFF" w:rsidRDefault="005F1B1B" w:rsidP="00B810DE">
            <w:pPr>
              <w:keepNext/>
            </w:pPr>
          </w:p>
        </w:tc>
      </w:tr>
      <w:tr w:rsidR="005F1B1B" w:rsidRPr="00423EFF" w14:paraId="61244A66" w14:textId="77777777" w:rsidTr="00B810DE">
        <w:tc>
          <w:tcPr>
            <w:tcW w:w="3337" w:type="dxa"/>
            <w:shd w:val="clear" w:color="auto" w:fill="auto"/>
          </w:tcPr>
          <w:p w14:paraId="7345C9AF" w14:textId="77777777" w:rsidR="005F1B1B" w:rsidRDefault="005F1B1B" w:rsidP="00A97125">
            <w:pPr>
              <w:numPr>
                <w:ilvl w:val="0"/>
                <w:numId w:val="144"/>
              </w:numPr>
              <w:rPr>
                <w:lang w:eastAsia="zh-CN"/>
              </w:rPr>
            </w:pPr>
            <w:r>
              <w:rPr>
                <w:lang w:eastAsia="zh-CN"/>
              </w:rPr>
              <w:t xml:space="preserve">Remove the board from the line and then click </w:t>
            </w:r>
            <w:r w:rsidRPr="00423EFF">
              <w:t xml:space="preserve">the </w:t>
            </w:r>
            <w:r>
              <w:t xml:space="preserve">green check button </w:t>
            </w:r>
            <w:r w:rsidR="00DD450D" w:rsidRPr="00312D6F">
              <w:rPr>
                <w:noProof/>
                <w:position w:val="-8"/>
              </w:rPr>
              <w:drawing>
                <wp:inline distT="0" distB="0" distL="0" distR="0" wp14:anchorId="681419D5" wp14:editId="2CB57B59">
                  <wp:extent cx="381000" cy="203200"/>
                  <wp:effectExtent l="0" t="0" r="0" b="6350"/>
                  <wp:docPr id="428" name="Picture 34" descr="Description: \\RND\RND_Service\For DaveK\RPI\RPI Graphics\RPI Art File\bt-NAVint_Che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RND\RND_Service\For DaveK\RPI\RPI Graphics\RPI Art File\bt-NAVint_Check.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t>.</w:t>
            </w:r>
          </w:p>
        </w:tc>
        <w:tc>
          <w:tcPr>
            <w:tcW w:w="6030" w:type="dxa"/>
            <w:shd w:val="clear" w:color="auto" w:fill="auto"/>
          </w:tcPr>
          <w:p w14:paraId="575739FB" w14:textId="77777777" w:rsidR="005F1B1B" w:rsidRPr="00312D6F" w:rsidRDefault="005F1B1B" w:rsidP="00B810DE">
            <w:pPr>
              <w:jc w:val="center"/>
              <w:rPr>
                <w:noProof/>
                <w:sz w:val="24"/>
                <w:szCs w:val="24"/>
              </w:rPr>
            </w:pPr>
          </w:p>
          <w:p w14:paraId="48583251" w14:textId="77777777" w:rsidR="005F1B1B" w:rsidRPr="00312D6F" w:rsidRDefault="00DD450D" w:rsidP="00B810DE">
            <w:pPr>
              <w:jc w:val="center"/>
              <w:rPr>
                <w:noProof/>
                <w:sz w:val="24"/>
                <w:szCs w:val="24"/>
              </w:rPr>
            </w:pPr>
            <w:r w:rsidRPr="00C850AC">
              <w:rPr>
                <w:noProof/>
              </w:rPr>
              <w:drawing>
                <wp:inline distT="0" distB="0" distL="0" distR="0" wp14:anchorId="5987D1D4" wp14:editId="4949DFB3">
                  <wp:extent cx="3695700" cy="2374900"/>
                  <wp:effectExtent l="0" t="0" r="0" b="6350"/>
                  <wp:docPr id="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95700" cy="2374900"/>
                          </a:xfrm>
                          <a:prstGeom prst="rect">
                            <a:avLst/>
                          </a:prstGeom>
                          <a:noFill/>
                          <a:ln>
                            <a:noFill/>
                          </a:ln>
                        </pic:spPr>
                      </pic:pic>
                    </a:graphicData>
                  </a:graphic>
                </wp:inline>
              </w:drawing>
            </w:r>
          </w:p>
          <w:p w14:paraId="7A8F28FC" w14:textId="77777777" w:rsidR="005F1B1B" w:rsidRPr="00312D6F" w:rsidRDefault="005F1B1B" w:rsidP="00B810DE">
            <w:pPr>
              <w:jc w:val="center"/>
              <w:rPr>
                <w:noProof/>
                <w:sz w:val="24"/>
                <w:szCs w:val="24"/>
              </w:rPr>
            </w:pPr>
          </w:p>
        </w:tc>
      </w:tr>
    </w:tbl>
    <w:p w14:paraId="484718D3" w14:textId="77777777" w:rsidR="005F1B1B" w:rsidRPr="00CE6BCE" w:rsidRDefault="005F1B1B" w:rsidP="005F1B1B"/>
    <w:p w14:paraId="5CF6A248" w14:textId="77777777" w:rsidR="00860434" w:rsidRDefault="00401C4C" w:rsidP="00747103">
      <w:pPr>
        <w:pStyle w:val="Heading1"/>
        <w:rPr>
          <w:rStyle w:val="Heading1Char"/>
          <w:b/>
        </w:rPr>
      </w:pPr>
      <w:bookmarkStart w:id="2102" w:name="_Light_Tower_Operation"/>
      <w:bookmarkStart w:id="2103" w:name="_Light_Tower"/>
      <w:bookmarkStart w:id="2104" w:name="_Toc469335087"/>
      <w:bookmarkStart w:id="2105" w:name="_Toc504120517"/>
      <w:bookmarkStart w:id="2106" w:name="_Toc527644497"/>
      <w:bookmarkStart w:id="2107" w:name="_Toc528599596"/>
      <w:bookmarkStart w:id="2108" w:name="_Toc17993633"/>
      <w:bookmarkStart w:id="2109" w:name="_Toc37267354"/>
      <w:bookmarkStart w:id="2110" w:name="_Toc51666690"/>
      <w:bookmarkStart w:id="2111" w:name="_Toc51666906"/>
      <w:bookmarkEnd w:id="2079"/>
      <w:bookmarkEnd w:id="2080"/>
      <w:bookmarkEnd w:id="2102"/>
      <w:bookmarkEnd w:id="2103"/>
      <w:r>
        <w:lastRenderedPageBreak/>
        <w:t>Light Tower</w:t>
      </w:r>
      <w:bookmarkEnd w:id="2104"/>
      <w:bookmarkEnd w:id="2105"/>
      <w:bookmarkEnd w:id="2106"/>
      <w:bookmarkEnd w:id="2107"/>
      <w:bookmarkEnd w:id="2108"/>
      <w:bookmarkEnd w:id="2109"/>
      <w:bookmarkEnd w:id="2110"/>
      <w:bookmarkEnd w:id="2111"/>
      <w:r w:rsidRPr="00646FC2">
        <w:rPr>
          <w:rStyle w:val="Heading1Char"/>
          <w:b/>
        </w:rPr>
        <w:t xml:space="preserve"> </w:t>
      </w:r>
    </w:p>
    <w:p w14:paraId="7CBC87E2" w14:textId="77777777" w:rsidR="00EC089D" w:rsidRDefault="00EC089D" w:rsidP="00EC089D">
      <w:r>
        <w:t xml:space="preserve">There are two available light towers – one is connected directly to the optional Alarm Relay and uses a single </w:t>
      </w:r>
      <w:proofErr w:type="gramStart"/>
      <w:r>
        <w:t>Red</w:t>
      </w:r>
      <w:proofErr w:type="gramEnd"/>
      <w:r>
        <w:t xml:space="preserve"> light; the other connects to the USB port of the PC, and uses 3 colored lights – Red, Yellow, and Green. </w:t>
      </w:r>
    </w:p>
    <w:p w14:paraId="67B5E03C" w14:textId="77777777" w:rsidR="00EC089D" w:rsidRDefault="00EC089D" w:rsidP="00EC089D"/>
    <w:p w14:paraId="476856CE" w14:textId="11737B1E" w:rsidR="00EC089D" w:rsidRPr="009B047B" w:rsidRDefault="00EC089D" w:rsidP="009B047B">
      <w:r>
        <w:t>Both lights are a means of providing an audio or visual cue when the automatic system software has determined that the process has reached an out-of-control condit</w:t>
      </w:r>
      <w:r w:rsidR="00120127">
        <w:t xml:space="preserve">ion. </w:t>
      </w:r>
    </w:p>
    <w:p w14:paraId="08D70417" w14:textId="77777777" w:rsidR="00C32EAE" w:rsidRDefault="00C32EAE" w:rsidP="00D36D96">
      <w:pPr>
        <w:pStyle w:val="Heading2"/>
      </w:pPr>
      <w:bookmarkStart w:id="2112" w:name="_Toc469335088"/>
      <w:bookmarkStart w:id="2113" w:name="_Toc504120518"/>
      <w:bookmarkStart w:id="2114" w:name="_Toc527644498"/>
      <w:bookmarkStart w:id="2115" w:name="_Toc528599597"/>
      <w:bookmarkStart w:id="2116" w:name="_Toc17993634"/>
      <w:bookmarkStart w:id="2117" w:name="_Toc37267355"/>
      <w:bookmarkStart w:id="2118" w:name="_Toc51666691"/>
      <w:bookmarkStart w:id="2119" w:name="_Toc51666907"/>
      <w:r>
        <w:t>Standard Light Tower</w:t>
      </w:r>
      <w:bookmarkEnd w:id="2112"/>
      <w:bookmarkEnd w:id="2113"/>
      <w:bookmarkEnd w:id="2114"/>
      <w:bookmarkEnd w:id="2115"/>
      <w:bookmarkEnd w:id="2116"/>
      <w:bookmarkEnd w:id="2117"/>
      <w:bookmarkEnd w:id="2118"/>
      <w:bookmarkEnd w:id="2119"/>
    </w:p>
    <w:p w14:paraId="3BC4A55F" w14:textId="77777777" w:rsidR="00C32EAE" w:rsidRDefault="00C32EAE" w:rsidP="006159A9">
      <w:r>
        <w:t>Th</w:t>
      </w:r>
      <w:r w:rsidR="000561A4">
        <w:t>is light t</w:t>
      </w:r>
      <w:r>
        <w:t xml:space="preserve">ower plugs directly into the </w:t>
      </w:r>
      <w:r w:rsidRPr="006159A9">
        <w:rPr>
          <w:i/>
        </w:rPr>
        <w:t>Alarm Relay</w:t>
      </w:r>
      <w:r>
        <w:t xml:space="preserve"> box. It uses a single </w:t>
      </w:r>
      <w:proofErr w:type="gramStart"/>
      <w:r>
        <w:t>Red</w:t>
      </w:r>
      <w:proofErr w:type="gramEnd"/>
      <w:r>
        <w:t xml:space="preserve"> light with an audible buzzer, which are both activated anytime an alarm condition occurs. Because it is controlled directly by the </w:t>
      </w:r>
      <w:r w:rsidRPr="006159A9">
        <w:rPr>
          <w:i/>
        </w:rPr>
        <w:t>Alarm Relay</w:t>
      </w:r>
      <w:r>
        <w:t xml:space="preserve">, the light and audible buzzer will stay on for as long as the </w:t>
      </w:r>
      <w:r w:rsidRPr="006159A9">
        <w:rPr>
          <w:i/>
        </w:rPr>
        <w:t>Alarm Relay</w:t>
      </w:r>
      <w:r>
        <w:t xml:space="preserve"> is energized. </w:t>
      </w:r>
    </w:p>
    <w:p w14:paraId="0208FE23" w14:textId="77777777" w:rsidR="00C32EAE" w:rsidRDefault="00C32EAE" w:rsidP="006159A9"/>
    <w:p w14:paraId="2E0A4947" w14:textId="77777777" w:rsidR="00C32EAE" w:rsidRPr="006159A9" w:rsidRDefault="00C32EAE" w:rsidP="00D36D96">
      <w:pPr>
        <w:pStyle w:val="Heading2"/>
      </w:pPr>
      <w:bookmarkStart w:id="2120" w:name="_Toc469335089"/>
      <w:bookmarkStart w:id="2121" w:name="_Toc504120519"/>
      <w:bookmarkStart w:id="2122" w:name="_Toc527644499"/>
      <w:bookmarkStart w:id="2123" w:name="_Toc528599598"/>
      <w:bookmarkStart w:id="2124" w:name="_Toc17993635"/>
      <w:bookmarkStart w:id="2125" w:name="_Toc37267356"/>
      <w:bookmarkStart w:id="2126" w:name="_Toc51666692"/>
      <w:bookmarkStart w:id="2127" w:name="_Toc51666908"/>
      <w:r>
        <w:t>3 Color USB Light Tower</w:t>
      </w:r>
      <w:bookmarkEnd w:id="2120"/>
      <w:bookmarkEnd w:id="2121"/>
      <w:bookmarkEnd w:id="2122"/>
      <w:bookmarkEnd w:id="2123"/>
      <w:bookmarkEnd w:id="2124"/>
      <w:bookmarkEnd w:id="2125"/>
      <w:bookmarkEnd w:id="2126"/>
      <w:bookmarkEnd w:id="2127"/>
    </w:p>
    <w:p w14:paraId="5BA9E3FD" w14:textId="1646E799" w:rsidR="005E192D" w:rsidRDefault="000561A4" w:rsidP="00860434">
      <w:r>
        <w:t xml:space="preserve">As this light tower connects to a USB port on the PC running the </w:t>
      </w:r>
      <w:r w:rsidR="002B2031">
        <w:t>W</w:t>
      </w:r>
      <w:r>
        <w:t xml:space="preserve">PI, it can be used with or without the </w:t>
      </w:r>
      <w:r w:rsidRPr="006159A9">
        <w:rPr>
          <w:i/>
        </w:rPr>
        <w:t>Alarm Relay</w:t>
      </w:r>
      <w:r>
        <w:t xml:space="preserve">. </w:t>
      </w:r>
      <w:r w:rsidR="005E192D">
        <w:t>With the use of the USB Light Tower, you get additional visual information on the state of your process through a variety of LED indicators</w:t>
      </w:r>
      <w:r w:rsidR="00C32EAE">
        <w:t xml:space="preserve"> – Red, Yellow, and Green</w:t>
      </w:r>
      <w:r w:rsidR="005E192D">
        <w:t>. You also have the ability to mute the audible buzzer when an alarm condition occurs. When an alarm occurs</w:t>
      </w:r>
      <w:r w:rsidR="00F32697">
        <w:t xml:space="preserve">, a small button will appear in the upper left corner of the Crystal Ball. Clicking on this button will mute the audible buzzer. Clicking the </w:t>
      </w:r>
      <w:proofErr w:type="gramStart"/>
      <w:r w:rsidR="00F32697">
        <w:t>button</w:t>
      </w:r>
      <w:proofErr w:type="gramEnd"/>
      <w:r w:rsidR="00F32697">
        <w:t xml:space="preserve"> a second time will un-mute the buzzer. If left muted, and the process returns to an in-spec condition, the buzzer </w:t>
      </w:r>
      <w:proofErr w:type="gramStart"/>
      <w:r w:rsidR="00F32697">
        <w:t>will be automatically be</w:t>
      </w:r>
      <w:proofErr w:type="gramEnd"/>
      <w:r w:rsidR="00F32697">
        <w:t xml:space="preserve"> active again when the next alarm occurs.</w:t>
      </w:r>
    </w:p>
    <w:p w14:paraId="1F9C3E6C" w14:textId="77777777" w:rsidR="00F32697" w:rsidRDefault="00F32697" w:rsidP="00860434"/>
    <w:p w14:paraId="48138316" w14:textId="77777777" w:rsidR="00E227E6" w:rsidRDefault="00E227E6" w:rsidP="00EC089D">
      <w:pPr>
        <w:jc w:val="center"/>
      </w:pPr>
      <w:r>
        <w:rPr>
          <w:noProof/>
        </w:rPr>
        <w:drawing>
          <wp:inline distT="0" distB="0" distL="0" distR="0" wp14:anchorId="3037AD2A" wp14:editId="3217A2C1">
            <wp:extent cx="2647950" cy="1682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7950" cy="1682750"/>
                    </a:xfrm>
                    <a:prstGeom prst="rect">
                      <a:avLst/>
                    </a:prstGeom>
                    <a:noFill/>
                    <a:ln>
                      <a:noFill/>
                    </a:ln>
                  </pic:spPr>
                </pic:pic>
              </a:graphicData>
            </a:graphic>
          </wp:inline>
        </w:drawing>
      </w:r>
    </w:p>
    <w:p w14:paraId="2F98B245" w14:textId="77777777" w:rsidR="00E227E6" w:rsidRDefault="00C32EAE">
      <w:pPr>
        <w:pStyle w:val="Heading3"/>
      </w:pPr>
      <w:bookmarkStart w:id="2128" w:name="_Toc469335090"/>
      <w:bookmarkStart w:id="2129" w:name="_Toc504120520"/>
      <w:bookmarkStart w:id="2130" w:name="_Toc527644500"/>
      <w:bookmarkStart w:id="2131" w:name="_Toc528599599"/>
      <w:bookmarkStart w:id="2132" w:name="_Toc17993636"/>
      <w:bookmarkStart w:id="2133" w:name="_Toc37267357"/>
      <w:bookmarkStart w:id="2134" w:name="_Toc51666909"/>
      <w:r>
        <w:t>LED Light Status</w:t>
      </w:r>
      <w:bookmarkEnd w:id="2128"/>
      <w:bookmarkEnd w:id="2129"/>
      <w:bookmarkEnd w:id="2130"/>
      <w:bookmarkEnd w:id="2131"/>
      <w:bookmarkEnd w:id="2132"/>
      <w:bookmarkEnd w:id="2133"/>
      <w:bookmarkEnd w:id="2134"/>
    </w:p>
    <w:p w14:paraId="0FFBBB4A" w14:textId="77777777" w:rsidR="005E192D" w:rsidRDefault="005E192D" w:rsidP="00860434"/>
    <w:p w14:paraId="474CBE87" w14:textId="77777777" w:rsidR="00860434" w:rsidRDefault="00860434" w:rsidP="00860434">
      <w:r>
        <w:t xml:space="preserve">When </w:t>
      </w:r>
      <w:r w:rsidRPr="00860434">
        <w:t xml:space="preserve">VP </w:t>
      </w:r>
      <w:r>
        <w:t xml:space="preserve">is not </w:t>
      </w:r>
      <w:r w:rsidRPr="00860434">
        <w:t>running – All LEDs and buzzer are</w:t>
      </w:r>
      <w:r w:rsidR="00C32EAE">
        <w:t xml:space="preserve"> turned</w:t>
      </w:r>
      <w:r w:rsidRPr="00860434">
        <w:t xml:space="preserve"> off</w:t>
      </w:r>
    </w:p>
    <w:p w14:paraId="6636272B" w14:textId="77777777" w:rsidR="00860434" w:rsidRPr="00860434" w:rsidRDefault="00860434" w:rsidP="00860434"/>
    <w:p w14:paraId="46898C90" w14:textId="6F53B62C" w:rsidR="00860434" w:rsidRDefault="00860434" w:rsidP="00860434">
      <w:r>
        <w:t xml:space="preserve">When </w:t>
      </w:r>
      <w:r w:rsidRPr="00860434">
        <w:t>VP</w:t>
      </w:r>
      <w:r>
        <w:t xml:space="preserve"> is</w:t>
      </w:r>
      <w:r w:rsidRPr="00860434">
        <w:t xml:space="preserve"> running</w:t>
      </w:r>
      <w:r>
        <w:t xml:space="preserve"> and the process is i</w:t>
      </w:r>
      <w:r w:rsidR="005E192D">
        <w:t>n-</w:t>
      </w:r>
      <w:r w:rsidR="002E30F0">
        <w:t>spec,</w:t>
      </w:r>
      <w:r w:rsidR="005E192D">
        <w:t xml:space="preserve"> but the </w:t>
      </w:r>
      <w:r w:rsidR="00DF37F9">
        <w:t>machine</w:t>
      </w:r>
      <w:r w:rsidR="005E192D">
        <w:t xml:space="preserve"> is empty</w:t>
      </w:r>
      <w:r w:rsidRPr="00860434">
        <w:t xml:space="preserve"> – GREEN LED flashing</w:t>
      </w:r>
    </w:p>
    <w:p w14:paraId="25E25864" w14:textId="77777777" w:rsidR="00860434" w:rsidRPr="00860434" w:rsidRDefault="00860434" w:rsidP="00860434"/>
    <w:p w14:paraId="7765B344" w14:textId="7980A34D" w:rsidR="00860434" w:rsidRDefault="00860434" w:rsidP="00860434">
      <w:r>
        <w:t xml:space="preserve">When </w:t>
      </w:r>
      <w:r w:rsidRPr="00860434">
        <w:t>VP</w:t>
      </w:r>
      <w:r>
        <w:t xml:space="preserve"> is</w:t>
      </w:r>
      <w:r w:rsidRPr="00860434">
        <w:t xml:space="preserve"> running </w:t>
      </w:r>
      <w:r>
        <w:t>and the process is i</w:t>
      </w:r>
      <w:r w:rsidR="00C90534">
        <w:t>n-spec with product</w:t>
      </w:r>
      <w:r w:rsidRPr="00860434">
        <w:t xml:space="preserve"> in the </w:t>
      </w:r>
      <w:r w:rsidR="00DF37F9">
        <w:t>machine</w:t>
      </w:r>
      <w:r w:rsidRPr="00860434">
        <w:t xml:space="preserve"> – GREEN LED on solid</w:t>
      </w:r>
    </w:p>
    <w:p w14:paraId="139B27B9" w14:textId="77777777" w:rsidR="00860434" w:rsidRPr="00860434" w:rsidRDefault="00860434" w:rsidP="00860434"/>
    <w:p w14:paraId="424FACF6" w14:textId="77777777" w:rsidR="00860434" w:rsidRDefault="00860434" w:rsidP="00860434">
      <w:r>
        <w:t xml:space="preserve">When </w:t>
      </w:r>
      <w:r w:rsidRPr="00860434">
        <w:t>VP</w:t>
      </w:r>
      <w:r>
        <w:t xml:space="preserve"> is</w:t>
      </w:r>
      <w:r w:rsidRPr="00860434">
        <w:t xml:space="preserve"> running</w:t>
      </w:r>
      <w:r>
        <w:t xml:space="preserve"> and the process is</w:t>
      </w:r>
      <w:r w:rsidRPr="00860434">
        <w:t xml:space="preserve"> in a Warning condition – YELLOW LED on solid</w:t>
      </w:r>
    </w:p>
    <w:p w14:paraId="05AB4185" w14:textId="77777777" w:rsidR="00860434" w:rsidRPr="00860434" w:rsidRDefault="00860434" w:rsidP="00860434"/>
    <w:p w14:paraId="15FD513A" w14:textId="77777777" w:rsidR="00860434" w:rsidRDefault="00860434" w:rsidP="00860434">
      <w:r>
        <w:t xml:space="preserve">When </w:t>
      </w:r>
      <w:r w:rsidRPr="00860434">
        <w:t xml:space="preserve">VP </w:t>
      </w:r>
      <w:r>
        <w:t xml:space="preserve">is </w:t>
      </w:r>
      <w:r w:rsidRPr="00860434">
        <w:t>running</w:t>
      </w:r>
      <w:r>
        <w:t xml:space="preserve"> and the process is</w:t>
      </w:r>
      <w:r w:rsidRPr="00860434">
        <w:t xml:space="preserve"> in an Alarm condition – RED LED on solid</w:t>
      </w:r>
    </w:p>
    <w:p w14:paraId="3221E39B" w14:textId="77777777" w:rsidR="005E192D" w:rsidRPr="00860434" w:rsidRDefault="005E192D" w:rsidP="00860434"/>
    <w:p w14:paraId="56D442B0" w14:textId="16ADD1AF" w:rsidR="00097D95" w:rsidRDefault="005E192D" w:rsidP="006159A9">
      <w:r>
        <w:t xml:space="preserve">When </w:t>
      </w:r>
      <w:r w:rsidR="00860434" w:rsidRPr="00860434">
        <w:t>VP</w:t>
      </w:r>
      <w:r>
        <w:t xml:space="preserve"> is</w:t>
      </w:r>
      <w:r w:rsidR="00860434" w:rsidRPr="00860434">
        <w:t xml:space="preserve"> running</w:t>
      </w:r>
      <w:r>
        <w:t xml:space="preserve"> and the process is</w:t>
      </w:r>
      <w:r w:rsidR="00860434" w:rsidRPr="00860434">
        <w:t xml:space="preserve"> in an Alarm</w:t>
      </w:r>
      <w:r>
        <w:t xml:space="preserve"> condition</w:t>
      </w:r>
      <w:r w:rsidR="00860434" w:rsidRPr="00860434">
        <w:t xml:space="preserve"> w/Buzzer muted – RED LED flashing</w:t>
      </w:r>
      <w:r w:rsidR="008605AD">
        <w:br/>
      </w:r>
    </w:p>
    <w:p w14:paraId="35AF0CD5" w14:textId="26AA797C" w:rsidR="00097D95" w:rsidRPr="00E23C91" w:rsidRDefault="00097D95" w:rsidP="006159A9">
      <w:r>
        <w:t xml:space="preserve">To customize the operation of either the USB Light Tower or the Alarm Relay, see the </w:t>
      </w:r>
      <w:hyperlink w:anchor="_Alarm_Tab" w:history="1">
        <w:r w:rsidRPr="00097D95">
          <w:rPr>
            <w:rStyle w:val="Hyperlink"/>
          </w:rPr>
          <w:t>Alarm Tab</w:t>
        </w:r>
      </w:hyperlink>
      <w:r>
        <w:t xml:space="preserve"> section. </w:t>
      </w:r>
    </w:p>
    <w:p w14:paraId="72767A75" w14:textId="77777777" w:rsidR="00097D95" w:rsidRDefault="00097D95" w:rsidP="006159A9">
      <w:pPr>
        <w:rPr>
          <w:b/>
        </w:rPr>
      </w:pPr>
    </w:p>
    <w:p w14:paraId="0DD41F73" w14:textId="42619C1E" w:rsidR="008605AD" w:rsidRPr="006159A9" w:rsidRDefault="008605AD" w:rsidP="006159A9">
      <w:r w:rsidRPr="00F45368">
        <w:rPr>
          <w:b/>
        </w:rPr>
        <w:t>Note</w:t>
      </w:r>
      <w:r>
        <w:t xml:space="preserve">: For more information about the Light Tower and Alarm Relay, see the </w:t>
      </w:r>
      <w:r w:rsidRPr="009474F4">
        <w:rPr>
          <w:i/>
        </w:rPr>
        <w:t>Automatic System Hardware Installation Manual</w:t>
      </w:r>
      <w:r>
        <w:t xml:space="preserve"> (TFS-330210-000).</w:t>
      </w:r>
      <w:r w:rsidR="00120127">
        <w:t xml:space="preserve"> </w:t>
      </w:r>
    </w:p>
    <w:p w14:paraId="1DC73434" w14:textId="77777777" w:rsidR="00281EA2" w:rsidRPr="00646FC2" w:rsidRDefault="00530DA9" w:rsidP="00676B77">
      <w:pPr>
        <w:pStyle w:val="Heading1"/>
      </w:pPr>
      <w:bookmarkStart w:id="2135" w:name="_Toc469334812"/>
      <w:bookmarkStart w:id="2136" w:name="_Toc504148853"/>
      <w:bookmarkStart w:id="2137" w:name="_Toc528599320"/>
      <w:bookmarkStart w:id="2138" w:name="_Toc17993361"/>
      <w:bookmarkStart w:id="2139" w:name="_Toc19132387"/>
      <w:bookmarkStart w:id="2140" w:name="_Toc37267079"/>
      <w:bookmarkStart w:id="2141" w:name="_Toc51666693"/>
      <w:bookmarkStart w:id="2142" w:name="_Toc51666910"/>
      <w:r w:rsidRPr="00646FC2">
        <w:rPr>
          <w:rStyle w:val="Heading1Char"/>
          <w:b/>
        </w:rPr>
        <w:lastRenderedPageBreak/>
        <w:t xml:space="preserve">Appendix A: </w:t>
      </w:r>
      <w:bookmarkStart w:id="2143" w:name="_Toc486307496"/>
      <w:bookmarkStart w:id="2144" w:name="_Toc486325588"/>
      <w:bookmarkStart w:id="2145" w:name="_Toc488490458"/>
      <w:bookmarkStart w:id="2146" w:name="_Toc119468204"/>
      <w:r w:rsidRPr="00646FC2">
        <w:rPr>
          <w:rStyle w:val="Heading1Char"/>
          <w:b/>
        </w:rPr>
        <w:t>The Process Window Index</w:t>
      </w:r>
      <w:bookmarkEnd w:id="1989"/>
      <w:bookmarkEnd w:id="1990"/>
      <w:bookmarkEnd w:id="1991"/>
      <w:bookmarkEnd w:id="1992"/>
      <w:bookmarkEnd w:id="2135"/>
      <w:bookmarkEnd w:id="2136"/>
      <w:bookmarkEnd w:id="2137"/>
      <w:bookmarkEnd w:id="2138"/>
      <w:bookmarkEnd w:id="2139"/>
      <w:bookmarkEnd w:id="2140"/>
      <w:bookmarkEnd w:id="2141"/>
      <w:bookmarkEnd w:id="2142"/>
      <w:bookmarkEnd w:id="2143"/>
      <w:bookmarkEnd w:id="2144"/>
      <w:bookmarkEnd w:id="2145"/>
      <w:bookmarkEnd w:id="2146"/>
    </w:p>
    <w:p w14:paraId="7E2A75EB" w14:textId="77777777" w:rsidR="00281EA2" w:rsidRPr="008A5752" w:rsidRDefault="00281EA2" w:rsidP="008A5752">
      <w:pPr>
        <w:jc w:val="center"/>
        <w:rPr>
          <w:rFonts w:ascii="Arial" w:hAnsi="Arial" w:cs="Arial"/>
          <w:b/>
          <w:sz w:val="32"/>
        </w:rPr>
      </w:pPr>
      <w:r w:rsidRPr="008A5752">
        <w:rPr>
          <w:rFonts w:ascii="Arial" w:hAnsi="Arial" w:cs="Arial"/>
          <w:b/>
          <w:sz w:val="32"/>
        </w:rPr>
        <w:t>A Method for Quantifying Thermal Profile Performance</w:t>
      </w:r>
    </w:p>
    <w:p w14:paraId="3DFAC011" w14:textId="77777777" w:rsidR="00444ECE" w:rsidRDefault="00444ECE" w:rsidP="00764D3A">
      <w:bookmarkStart w:id="2147" w:name="_Toc176001821"/>
      <w:bookmarkStart w:id="2148" w:name="_Toc469334813"/>
    </w:p>
    <w:p w14:paraId="57A72437" w14:textId="77777777" w:rsidR="00281EA2" w:rsidRPr="002D78E7" w:rsidRDefault="00281EA2" w:rsidP="00D36D96">
      <w:pPr>
        <w:pStyle w:val="Heading2"/>
      </w:pPr>
      <w:bookmarkStart w:id="2149" w:name="_Toc504148854"/>
      <w:bookmarkStart w:id="2150" w:name="_Toc528599321"/>
      <w:bookmarkStart w:id="2151" w:name="_Toc17993362"/>
      <w:bookmarkStart w:id="2152" w:name="_Toc19132388"/>
      <w:bookmarkStart w:id="2153" w:name="_Toc37267080"/>
      <w:bookmarkStart w:id="2154" w:name="_Toc51666694"/>
      <w:bookmarkStart w:id="2155" w:name="_Toc51666911"/>
      <w:r w:rsidRPr="002D78E7">
        <w:t>The Problem</w:t>
      </w:r>
      <w:bookmarkEnd w:id="2147"/>
      <w:bookmarkEnd w:id="2148"/>
      <w:bookmarkEnd w:id="2149"/>
      <w:bookmarkEnd w:id="2150"/>
      <w:bookmarkEnd w:id="2151"/>
      <w:bookmarkEnd w:id="2152"/>
      <w:bookmarkEnd w:id="2153"/>
      <w:bookmarkEnd w:id="2154"/>
      <w:bookmarkEnd w:id="2155"/>
    </w:p>
    <w:p w14:paraId="42253C3B" w14:textId="77777777" w:rsidR="00281EA2" w:rsidRDefault="00281EA2" w:rsidP="00281EA2">
      <w:r w:rsidRPr="00B1186A">
        <w:t>While there are currently statistically valid methods for quantifying pick and place and screen printer performance, there is no widely accepted method for comparing performance of thermal profiles, and thus, no quantifiable system of ranking thermal process performance.  Once a thermal profile has been run, it is judged as being either in or out of spec, and perhaps subjectively judged as being OK, good, or really good.  Efforts to track process performance for SPC or QC generally focus on a single, or a small group, of profile statistics; for example, peak temperature of one or two thermocouples on a golden board.  The Process Window Index is a statistical method for ranking thermal profile a</w:t>
      </w:r>
      <w:r w:rsidR="00646FC2">
        <w:t>nd thermal process performance.</w:t>
      </w:r>
    </w:p>
    <w:p w14:paraId="29846CA4" w14:textId="77777777" w:rsidR="00C77EF2" w:rsidRPr="00B1186A" w:rsidRDefault="00C77EF2" w:rsidP="00281EA2"/>
    <w:p w14:paraId="584894D0" w14:textId="77777777" w:rsidR="00281EA2" w:rsidRPr="002D78E7" w:rsidRDefault="000C16B3" w:rsidP="00D36D96">
      <w:pPr>
        <w:pStyle w:val="Heading2"/>
      </w:pPr>
      <w:bookmarkStart w:id="2156" w:name="_Toc176001822"/>
      <w:bookmarkStart w:id="2157" w:name="_Toc469334814"/>
      <w:bookmarkStart w:id="2158" w:name="_Toc504148855"/>
      <w:bookmarkStart w:id="2159" w:name="_Toc528599322"/>
      <w:bookmarkStart w:id="2160" w:name="_Toc17993363"/>
      <w:bookmarkStart w:id="2161" w:name="_Toc19132389"/>
      <w:bookmarkStart w:id="2162" w:name="_Toc37267081"/>
      <w:bookmarkStart w:id="2163" w:name="_Toc51666695"/>
      <w:bookmarkStart w:id="2164" w:name="_Toc51666912"/>
      <w:r>
        <w:t>Define</w:t>
      </w:r>
      <w:r w:rsidR="00281EA2" w:rsidRPr="002D78E7">
        <w:t xml:space="preserve"> the Process Window Index</w:t>
      </w:r>
      <w:bookmarkEnd w:id="2156"/>
      <w:bookmarkEnd w:id="2157"/>
      <w:bookmarkEnd w:id="2158"/>
      <w:bookmarkEnd w:id="2159"/>
      <w:bookmarkEnd w:id="2160"/>
      <w:bookmarkEnd w:id="2161"/>
      <w:bookmarkEnd w:id="2162"/>
      <w:bookmarkEnd w:id="2163"/>
      <w:bookmarkEnd w:id="2164"/>
    </w:p>
    <w:tbl>
      <w:tblPr>
        <w:tblW w:w="0" w:type="auto"/>
        <w:tblLook w:val="04A0" w:firstRow="1" w:lastRow="0" w:firstColumn="1" w:lastColumn="0" w:noHBand="0" w:noVBand="1"/>
      </w:tblPr>
      <w:tblGrid>
        <w:gridCol w:w="4788"/>
        <w:gridCol w:w="4788"/>
      </w:tblGrid>
      <w:tr w:rsidR="002D78E7" w14:paraId="097CE49D" w14:textId="77777777" w:rsidTr="00AF1D5A">
        <w:tc>
          <w:tcPr>
            <w:tcW w:w="4788" w:type="dxa"/>
            <w:shd w:val="clear" w:color="auto" w:fill="auto"/>
          </w:tcPr>
          <w:p w14:paraId="7381C31B" w14:textId="666A3C9A" w:rsidR="002D78E7" w:rsidRDefault="002D78E7" w:rsidP="00281EA2">
            <w:r w:rsidRPr="00B1186A">
              <w:t xml:space="preserve">The Process Window Index is a measure of how well a profile fits within user defined process limits.  See </w:t>
            </w:r>
            <w:fldSimple w:instr=" REF _Ref173159105  \* MERGEFORMAT ">
              <w:r w:rsidR="007A7D53" w:rsidRPr="007A7D53">
                <w:t xml:space="preserve">Figure </w:t>
              </w:r>
              <w:r w:rsidR="007A7D53" w:rsidRPr="007A7D53">
                <w:rPr>
                  <w:noProof/>
                </w:rPr>
                <w:t>90</w:t>
              </w:r>
            </w:fldSimple>
            <w:r w:rsidRPr="00B1186A">
              <w:t>.</w:t>
            </w:r>
          </w:p>
          <w:p w14:paraId="5426D0F4" w14:textId="77777777" w:rsidR="002D78E7" w:rsidRPr="00B1186A" w:rsidRDefault="002D78E7" w:rsidP="002D78E7"/>
          <w:p w14:paraId="702AFB14" w14:textId="77777777" w:rsidR="002D78E7" w:rsidRPr="00B1186A" w:rsidRDefault="002D78E7" w:rsidP="002D78E7">
            <w:r w:rsidRPr="00B1186A">
              <w:t>This is done by ranking process profiles on the basis of how well a given profile “fits” the critical process statistics.  A profile that will process product without exceeding any of the critical process statistics is said to be inside the Process Window.  The center of the Process window is defined as zero, and the extreme edge of the process window as 99%.</w:t>
            </w:r>
          </w:p>
          <w:p w14:paraId="3BEF1152" w14:textId="77777777" w:rsidR="002D78E7" w:rsidRDefault="002D78E7" w:rsidP="00281EA2"/>
        </w:tc>
        <w:tc>
          <w:tcPr>
            <w:tcW w:w="4788" w:type="dxa"/>
            <w:shd w:val="clear" w:color="auto" w:fill="auto"/>
          </w:tcPr>
          <w:p w14:paraId="5D7855B9" w14:textId="77777777" w:rsidR="002D78E7" w:rsidRDefault="00DD450D" w:rsidP="00281EA2">
            <w:r w:rsidRPr="00B1186A">
              <w:rPr>
                <w:noProof/>
              </w:rPr>
              <w:drawing>
                <wp:inline distT="0" distB="0" distL="0" distR="0" wp14:anchorId="4F1B9779" wp14:editId="4FCB9FF4">
                  <wp:extent cx="2679700" cy="1657350"/>
                  <wp:effectExtent l="0" t="0" r="6350" b="0"/>
                  <wp:docPr id="434" name="Picture 434" descr="Process-Window-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rocess-Window-Index"/>
                          <pic:cNvPicPr>
                            <a:picLocks noChangeAspect="1" noChangeArrowheads="1"/>
                          </pic:cNvPicPr>
                        </pic:nvPicPr>
                        <pic:blipFill>
                          <a:blip r:embed="rId293" cstate="print">
                            <a:extLst>
                              <a:ext uri="{28A0092B-C50C-407E-A947-70E740481C1C}">
                                <a14:useLocalDpi xmlns:a14="http://schemas.microsoft.com/office/drawing/2010/main" val="0"/>
                              </a:ext>
                            </a:extLst>
                          </a:blip>
                          <a:srcRect l="172" t="278" r="172"/>
                          <a:stretch>
                            <a:fillRect/>
                          </a:stretch>
                        </pic:blipFill>
                        <pic:spPr bwMode="auto">
                          <a:xfrm>
                            <a:off x="0" y="0"/>
                            <a:ext cx="2679700" cy="1657350"/>
                          </a:xfrm>
                          <a:prstGeom prst="rect">
                            <a:avLst/>
                          </a:prstGeom>
                          <a:noFill/>
                          <a:ln>
                            <a:noFill/>
                          </a:ln>
                        </pic:spPr>
                      </pic:pic>
                    </a:graphicData>
                  </a:graphic>
                </wp:inline>
              </w:drawing>
            </w:r>
          </w:p>
          <w:p w14:paraId="6C7D795D" w14:textId="3A58A352" w:rsidR="002D78E7" w:rsidRPr="00AF1D5A" w:rsidRDefault="002D78E7" w:rsidP="00AF1D5A">
            <w:pPr>
              <w:jc w:val="center"/>
              <w:rPr>
                <w:rFonts w:ascii="Arial" w:hAnsi="Arial" w:cs="Arial"/>
                <w:sz w:val="16"/>
                <w:szCs w:val="16"/>
              </w:rPr>
            </w:pPr>
            <w:bookmarkStart w:id="2165" w:name="_Ref17315910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90</w:t>
            </w:r>
            <w:r w:rsidRPr="00AF1D5A">
              <w:rPr>
                <w:rFonts w:ascii="Arial" w:hAnsi="Arial" w:cs="Arial"/>
                <w:sz w:val="16"/>
                <w:szCs w:val="16"/>
              </w:rPr>
              <w:fldChar w:fldCharType="end"/>
            </w:r>
            <w:bookmarkEnd w:id="2165"/>
            <w:r w:rsidRPr="00AF1D5A">
              <w:rPr>
                <w:rFonts w:ascii="Arial" w:hAnsi="Arial" w:cs="Arial"/>
                <w:sz w:val="16"/>
                <w:szCs w:val="16"/>
              </w:rPr>
              <w:t>: Process Window and PWI</w:t>
            </w:r>
          </w:p>
          <w:p w14:paraId="24A5D8DA" w14:textId="77777777" w:rsidR="002D78E7" w:rsidRDefault="002D78E7" w:rsidP="00281EA2"/>
        </w:tc>
      </w:tr>
      <w:tr w:rsidR="002D78E7" w14:paraId="0BE23BA5" w14:textId="77777777" w:rsidTr="00AF1D5A">
        <w:tc>
          <w:tcPr>
            <w:tcW w:w="4788" w:type="dxa"/>
            <w:shd w:val="clear" w:color="auto" w:fill="auto"/>
          </w:tcPr>
          <w:p w14:paraId="175AFE1B" w14:textId="77777777" w:rsidR="002D78E7" w:rsidRPr="00B1186A" w:rsidRDefault="002D78E7" w:rsidP="002D78E7"/>
          <w:p w14:paraId="18D30596" w14:textId="77777777" w:rsidR="002D78E7" w:rsidRPr="00B1186A" w:rsidRDefault="002D78E7" w:rsidP="002D78E7">
            <w:r w:rsidRPr="00B1186A">
              <w:t>A “Process Window Index” of 100% or more indicates that the profile will not process product in spec.  A “Process Window Index” of 99% indicates that the profile will process product within spec, but it is running at the very edge of the Process Window.  A “Process Window Index” of less than 99% indicates that the profile is in spec and tells users what percentage of the process window they are using: for example, a PWI of 70% indicates a profile that is using 70 percent of the process spec.</w:t>
            </w:r>
          </w:p>
          <w:p w14:paraId="728A12AC" w14:textId="77777777" w:rsidR="002D78E7" w:rsidRDefault="002D78E7" w:rsidP="002D78E7"/>
        </w:tc>
        <w:tc>
          <w:tcPr>
            <w:tcW w:w="4788" w:type="dxa"/>
            <w:shd w:val="clear" w:color="auto" w:fill="auto"/>
          </w:tcPr>
          <w:p w14:paraId="35FB3FC1" w14:textId="77777777" w:rsidR="002D78E7" w:rsidRDefault="00DD450D" w:rsidP="00281EA2">
            <w:r w:rsidRPr="00B1186A">
              <w:rPr>
                <w:noProof/>
              </w:rPr>
              <w:drawing>
                <wp:inline distT="0" distB="0" distL="0" distR="0" wp14:anchorId="33C776CA" wp14:editId="51C42550">
                  <wp:extent cx="2647950" cy="1473200"/>
                  <wp:effectExtent l="19050" t="19050" r="19050" b="12700"/>
                  <wp:docPr id="435" name="Picture 435" descr="PWI-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WI-Theory"/>
                          <pic:cNvPicPr>
                            <a:picLocks noChangeAspect="1" noChangeArrowheads="1"/>
                          </pic:cNvPicPr>
                        </pic:nvPicPr>
                        <pic:blipFill>
                          <a:blip r:embed="rId294" cstate="print">
                            <a:extLst>
                              <a:ext uri="{28A0092B-C50C-407E-A947-70E740481C1C}">
                                <a14:useLocalDpi xmlns:a14="http://schemas.microsoft.com/office/drawing/2010/main" val="0"/>
                              </a:ext>
                            </a:extLst>
                          </a:blip>
                          <a:srcRect l="-4453" t="-8731" r="-4453" b="-8731"/>
                          <a:stretch>
                            <a:fillRect/>
                          </a:stretch>
                        </pic:blipFill>
                        <pic:spPr bwMode="auto">
                          <a:xfrm>
                            <a:off x="0" y="0"/>
                            <a:ext cx="2647950" cy="1473200"/>
                          </a:xfrm>
                          <a:prstGeom prst="rect">
                            <a:avLst/>
                          </a:prstGeom>
                          <a:solidFill>
                            <a:srgbClr val="FFFFFF"/>
                          </a:solidFill>
                          <a:ln w="19050" cmpd="sng">
                            <a:solidFill>
                              <a:srgbClr val="000000"/>
                            </a:solidFill>
                            <a:miter lim="800000"/>
                            <a:headEnd/>
                            <a:tailEnd/>
                          </a:ln>
                          <a:effectLst/>
                        </pic:spPr>
                      </pic:pic>
                    </a:graphicData>
                  </a:graphic>
                </wp:inline>
              </w:drawing>
            </w:r>
          </w:p>
          <w:p w14:paraId="02C99EEA" w14:textId="0F5D718B" w:rsidR="002D78E7" w:rsidRPr="00AF1D5A" w:rsidRDefault="002D78E7" w:rsidP="00AF1D5A">
            <w:pPr>
              <w:jc w:val="center"/>
              <w:rPr>
                <w:rFonts w:ascii="Arial" w:hAnsi="Arial" w:cs="Arial"/>
                <w:sz w:val="16"/>
                <w:szCs w:val="16"/>
              </w:rPr>
            </w:pPr>
            <w:bookmarkStart w:id="2166" w:name="_Ref173159125"/>
            <w:r w:rsidRPr="00AF1D5A">
              <w:rPr>
                <w:rFonts w:ascii="Arial" w:hAnsi="Arial" w:cs="Arial"/>
                <w:sz w:val="16"/>
                <w:szCs w:val="16"/>
              </w:rPr>
              <w:t xml:space="preserve">Figure </w:t>
            </w:r>
            <w:r w:rsidRPr="00AF1D5A">
              <w:rPr>
                <w:rFonts w:ascii="Arial" w:hAnsi="Arial" w:cs="Arial"/>
                <w:sz w:val="16"/>
                <w:szCs w:val="16"/>
              </w:rPr>
              <w:fldChar w:fldCharType="begin"/>
            </w:r>
            <w:r w:rsidRPr="00AF1D5A">
              <w:rPr>
                <w:rFonts w:ascii="Arial" w:hAnsi="Arial" w:cs="Arial"/>
                <w:sz w:val="16"/>
                <w:szCs w:val="16"/>
              </w:rPr>
              <w:instrText xml:space="preserve"> SEQ Figure \* ARABIC </w:instrText>
            </w:r>
            <w:r w:rsidRPr="00AF1D5A">
              <w:rPr>
                <w:rFonts w:ascii="Arial" w:hAnsi="Arial" w:cs="Arial"/>
                <w:sz w:val="16"/>
                <w:szCs w:val="16"/>
              </w:rPr>
              <w:fldChar w:fldCharType="separate"/>
            </w:r>
            <w:r w:rsidR="007A7D53">
              <w:rPr>
                <w:rFonts w:ascii="Arial" w:hAnsi="Arial" w:cs="Arial"/>
                <w:noProof/>
                <w:sz w:val="16"/>
                <w:szCs w:val="16"/>
              </w:rPr>
              <w:t>91</w:t>
            </w:r>
            <w:r w:rsidRPr="00AF1D5A">
              <w:rPr>
                <w:rFonts w:ascii="Arial" w:hAnsi="Arial" w:cs="Arial"/>
                <w:sz w:val="16"/>
                <w:szCs w:val="16"/>
              </w:rPr>
              <w:fldChar w:fldCharType="end"/>
            </w:r>
            <w:bookmarkEnd w:id="2166"/>
            <w:r w:rsidRPr="00AF1D5A">
              <w:rPr>
                <w:rFonts w:ascii="Arial" w:hAnsi="Arial" w:cs="Arial"/>
                <w:sz w:val="16"/>
                <w:szCs w:val="16"/>
              </w:rPr>
              <w:t>: The Process Window Index</w:t>
            </w:r>
            <w:r w:rsidRPr="00AF1D5A">
              <w:rPr>
                <w:rFonts w:ascii="Arial" w:hAnsi="Arial" w:cs="Arial"/>
                <w:sz w:val="16"/>
                <w:szCs w:val="16"/>
              </w:rPr>
              <w:br/>
              <w:t>(Single Statistic—Peak Temperature of one Thermocouple)</w:t>
            </w:r>
          </w:p>
        </w:tc>
      </w:tr>
    </w:tbl>
    <w:p w14:paraId="0116EB1C" w14:textId="77777777" w:rsidR="002D78E7" w:rsidRPr="00B1186A" w:rsidRDefault="002D78E7" w:rsidP="002D78E7"/>
    <w:p w14:paraId="67464430" w14:textId="77777777" w:rsidR="002D78E7" w:rsidRPr="00B1186A" w:rsidRDefault="002D78E7" w:rsidP="002D78E7">
      <w:r w:rsidRPr="00B1186A">
        <w:t>The PWI tells users exactly how much of their process window a given profile uses, and thus how robust that profile is.  The lower the PWI, the better the profile.  A PWI of 99% is risky because it indicates that the process could easily drift out of control.  Most users seek a PWI of below 80%, and profiles with a Process Window Index between 50% and 60% are commonly achieved (if the oven is sufficiently flexible and efficient).</w:t>
      </w:r>
    </w:p>
    <w:p w14:paraId="0DB2CAC6" w14:textId="77777777" w:rsidR="00281EA2" w:rsidRPr="00B1186A" w:rsidRDefault="00281EA2" w:rsidP="00281EA2"/>
    <w:p w14:paraId="1F19C41B" w14:textId="245DB55D" w:rsidR="00281EA2" w:rsidRPr="00B1186A" w:rsidRDefault="00281EA2" w:rsidP="00281EA2">
      <w:r w:rsidRPr="00B1186A">
        <w:fldChar w:fldCharType="begin"/>
      </w:r>
      <w:r w:rsidRPr="00B1186A">
        <w:instrText xml:space="preserve"> REF _Ref173159125 </w:instrText>
      </w:r>
      <w:r w:rsidR="00B1186A" w:rsidRPr="00B1186A">
        <w:instrText xml:space="preserve"> \* MERGEFORMAT </w:instrText>
      </w:r>
      <w:r w:rsidRPr="00B1186A">
        <w:fldChar w:fldCharType="separate"/>
      </w:r>
      <w:r w:rsidR="007A7D53" w:rsidRPr="007A7D53">
        <w:t xml:space="preserve">Figure </w:t>
      </w:r>
      <w:r w:rsidR="007A7D53" w:rsidRPr="007A7D53">
        <w:rPr>
          <w:noProof/>
        </w:rPr>
        <w:t>91</w:t>
      </w:r>
      <w:r w:rsidRPr="00B1186A">
        <w:fldChar w:fldCharType="end"/>
      </w:r>
      <w:r w:rsidRPr="00B1186A">
        <w:t xml:space="preserve"> shows the Process Window Index for the Peak Temperature of a single thermocouple.  The Process Window Index for a complete set of profile statistics is calculated as the worst case (highest number) in the set of statistics.</w:t>
      </w:r>
    </w:p>
    <w:p w14:paraId="3A84FFCC" w14:textId="77777777" w:rsidR="00281EA2" w:rsidRPr="00B1186A" w:rsidRDefault="00281EA2" w:rsidP="00281EA2"/>
    <w:p w14:paraId="1B561399" w14:textId="0AF852B5" w:rsidR="00281EA2" w:rsidRPr="00B1186A" w:rsidRDefault="00281EA2" w:rsidP="00281EA2">
      <w:r w:rsidRPr="00B1186A">
        <w:br w:type="page"/>
      </w:r>
      <w:r w:rsidRPr="00B1186A">
        <w:lastRenderedPageBreak/>
        <w:t xml:space="preserve">For example: if a profile is run with six thermocouples, and four profile statistics are logged for each thermocouple, then there will be a set of twenty-four statistics for that profile, and the PWI will be the worst case (highest number expressed as a percentage) in that set of profile statistics.  Note that </w:t>
      </w:r>
      <w:r w:rsidRPr="00B1186A">
        <w:fldChar w:fldCharType="begin"/>
      </w:r>
      <w:r w:rsidRPr="00B1186A">
        <w:instrText xml:space="preserve"> REF _Ref173159248 </w:instrText>
      </w:r>
      <w:r w:rsidR="00B1186A" w:rsidRPr="00B1186A">
        <w:instrText xml:space="preserve"> \* MERGEFORMAT </w:instrText>
      </w:r>
      <w:r w:rsidRPr="00B1186A">
        <w:fldChar w:fldCharType="separate"/>
      </w:r>
      <w:r w:rsidR="007A7D53" w:rsidRPr="00B1186A">
        <w:t xml:space="preserve">Figure </w:t>
      </w:r>
      <w:r w:rsidR="007A7D53">
        <w:rPr>
          <w:noProof/>
        </w:rPr>
        <w:t>92</w:t>
      </w:r>
      <w:r w:rsidRPr="00B1186A">
        <w:fldChar w:fldCharType="end"/>
      </w:r>
      <w:r w:rsidR="00865B8D">
        <w:t xml:space="preserve"> shows the user-</w:t>
      </w:r>
      <w:r w:rsidRPr="00B1186A">
        <w:t>designated critical statist</w:t>
      </w:r>
      <w:r w:rsidR="00662A9E" w:rsidRPr="00B1186A">
        <w:t>ics for a single thermocouple.</w:t>
      </w:r>
    </w:p>
    <w:p w14:paraId="503A89EE" w14:textId="77777777" w:rsidR="00281EA2" w:rsidRPr="004B2B33" w:rsidRDefault="00DD450D" w:rsidP="004B2B33">
      <w:pPr>
        <w:jc w:val="center"/>
      </w:pPr>
      <w:r w:rsidRPr="004B2B33">
        <w:rPr>
          <w:noProof/>
        </w:rPr>
        <w:drawing>
          <wp:inline distT="0" distB="0" distL="0" distR="0" wp14:anchorId="53444EB1" wp14:editId="6CD84773">
            <wp:extent cx="5575300" cy="3359150"/>
            <wp:effectExtent l="0" t="0" r="0" b="0"/>
            <wp:docPr id="436" name="Picture 436" descr="PWI How Determined - Leaded R0511A -- NoTit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WI How Determined - Leaded R0511A -- NoTitle NoBorder"/>
                    <pic:cNvPicPr>
                      <a:picLocks noChangeAspect="1" noChangeArrowheads="1"/>
                    </pic:cNvPicPr>
                  </pic:nvPicPr>
                  <pic:blipFill>
                    <a:blip r:embed="rId295" cstate="print">
                      <a:extLst>
                        <a:ext uri="{28A0092B-C50C-407E-A947-70E740481C1C}">
                          <a14:useLocalDpi xmlns:a14="http://schemas.microsoft.com/office/drawing/2010/main" val="0"/>
                        </a:ext>
                      </a:extLst>
                    </a:blip>
                    <a:srcRect t="7253"/>
                    <a:stretch>
                      <a:fillRect/>
                    </a:stretch>
                  </pic:blipFill>
                  <pic:spPr bwMode="auto">
                    <a:xfrm>
                      <a:off x="0" y="0"/>
                      <a:ext cx="5575300" cy="3359150"/>
                    </a:xfrm>
                    <a:prstGeom prst="rect">
                      <a:avLst/>
                    </a:prstGeom>
                    <a:noFill/>
                    <a:ln>
                      <a:noFill/>
                    </a:ln>
                  </pic:spPr>
                </pic:pic>
              </a:graphicData>
            </a:graphic>
          </wp:inline>
        </w:drawing>
      </w:r>
    </w:p>
    <w:p w14:paraId="70CA55E3" w14:textId="66E0C00F" w:rsidR="00281EA2" w:rsidRPr="00B1186A" w:rsidRDefault="00281EA2" w:rsidP="00F5043F">
      <w:pPr>
        <w:pStyle w:val="Caption"/>
      </w:pPr>
      <w:bookmarkStart w:id="2167" w:name="_Ref173159248"/>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92</w:t>
      </w:r>
      <w:r w:rsidR="00B41E3E">
        <w:rPr>
          <w:noProof/>
        </w:rPr>
        <w:fldChar w:fldCharType="end"/>
      </w:r>
      <w:bookmarkEnd w:id="2167"/>
      <w:r w:rsidRPr="00B1186A">
        <w:t>: The Process Window Index</w:t>
      </w:r>
      <w:r w:rsidR="00662A9E" w:rsidRPr="00B1186A">
        <w:br/>
      </w:r>
      <w:r w:rsidRPr="00B1186A">
        <w:t>(Multiple Statistics for a Single Thermocouple and Final PWI Calculation)</w:t>
      </w:r>
    </w:p>
    <w:p w14:paraId="1D4DCAEC" w14:textId="77777777" w:rsidR="00281EA2" w:rsidRPr="002D78E7" w:rsidRDefault="000C16B3" w:rsidP="00D36D96">
      <w:pPr>
        <w:pStyle w:val="Heading2"/>
      </w:pPr>
      <w:bookmarkStart w:id="2168" w:name="_Toc176001823"/>
      <w:bookmarkStart w:id="2169" w:name="_Toc469334815"/>
      <w:bookmarkStart w:id="2170" w:name="_Toc504148856"/>
      <w:bookmarkStart w:id="2171" w:name="_Toc528599323"/>
      <w:bookmarkStart w:id="2172" w:name="_Toc17993364"/>
      <w:bookmarkStart w:id="2173" w:name="_Toc19132390"/>
      <w:bookmarkStart w:id="2174" w:name="_Toc37267082"/>
      <w:bookmarkStart w:id="2175" w:name="_Toc51666696"/>
      <w:bookmarkStart w:id="2176" w:name="_Toc51666913"/>
      <w:r>
        <w:t>Calculate</w:t>
      </w:r>
      <w:r w:rsidR="00281EA2" w:rsidRPr="002D78E7">
        <w:t xml:space="preserve"> the PWI</w:t>
      </w:r>
      <w:bookmarkEnd w:id="2168"/>
      <w:bookmarkEnd w:id="2169"/>
      <w:bookmarkEnd w:id="2170"/>
      <w:bookmarkEnd w:id="2171"/>
      <w:bookmarkEnd w:id="2172"/>
      <w:bookmarkEnd w:id="2173"/>
      <w:bookmarkEnd w:id="2174"/>
      <w:bookmarkEnd w:id="2175"/>
      <w:bookmarkEnd w:id="2176"/>
    </w:p>
    <w:p w14:paraId="4C6E711D" w14:textId="77777777" w:rsidR="00281EA2" w:rsidRPr="00B1186A" w:rsidRDefault="00281EA2" w:rsidP="00281EA2">
      <w:r w:rsidRPr="00B1186A">
        <w:t xml:space="preserve">To calculate the Process Window Index: </w:t>
      </w:r>
      <w:proofErr w:type="spellStart"/>
      <w:r w:rsidRPr="00B1186A">
        <w:t>i</w:t>
      </w:r>
      <w:proofErr w:type="spellEnd"/>
      <w:r w:rsidRPr="00B1186A">
        <w:t xml:space="preserve">=1 to N (number of thermocouples); j=1 to M (number of statistics per thermocouple); </w:t>
      </w:r>
      <w:proofErr w:type="spellStart"/>
      <w:r w:rsidRPr="00B1186A">
        <w:rPr>
          <w:b/>
        </w:rPr>
        <w:t>measured_value</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value; </w:t>
      </w:r>
      <w:proofErr w:type="spellStart"/>
      <w:r w:rsidRPr="00B1186A">
        <w:rPr>
          <w:b/>
        </w:rPr>
        <w:t>average_limits</w:t>
      </w:r>
      <w:proofErr w:type="spellEnd"/>
      <w:r w:rsidRPr="00B1186A">
        <w:rPr>
          <w:b/>
          <w:vertAlign w:val="subscript"/>
        </w:rPr>
        <w:t>[</w:t>
      </w:r>
      <w:proofErr w:type="spellStart"/>
      <w:r w:rsidRPr="00B1186A">
        <w:rPr>
          <w:b/>
          <w:vertAlign w:val="subscript"/>
        </w:rPr>
        <w:t>i,j</w:t>
      </w:r>
      <w:proofErr w:type="spellEnd"/>
      <w:r w:rsidRPr="00B1186A">
        <w:rPr>
          <w:b/>
          <w:vertAlign w:val="subscript"/>
        </w:rPr>
        <w:t>]</w:t>
      </w:r>
      <w:r w:rsidRPr="00B1186A">
        <w:t xml:space="preserve"> is the average of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and low limits; and </w:t>
      </w:r>
      <w:r w:rsidRPr="00B1186A">
        <w:rPr>
          <w:b/>
        </w:rPr>
        <w:t>range</w:t>
      </w:r>
      <w:r w:rsidRPr="00B1186A">
        <w:rPr>
          <w:b/>
          <w:vertAlign w:val="subscript"/>
        </w:rPr>
        <w:t>[</w:t>
      </w:r>
      <w:proofErr w:type="spellStart"/>
      <w:r w:rsidRPr="00B1186A">
        <w:rPr>
          <w:b/>
          <w:vertAlign w:val="subscript"/>
        </w:rPr>
        <w:t>i,j</w:t>
      </w:r>
      <w:proofErr w:type="spellEnd"/>
      <w:r w:rsidRPr="00B1186A">
        <w:rPr>
          <w:b/>
          <w:vertAlign w:val="subscript"/>
        </w:rPr>
        <w:t xml:space="preserve">] </w:t>
      </w:r>
      <w:r w:rsidRPr="00B1186A">
        <w:t>is the [</w:t>
      </w:r>
      <w:proofErr w:type="spellStart"/>
      <w:r w:rsidRPr="00B1186A">
        <w:t>i,j</w:t>
      </w:r>
      <w:proofErr w:type="spellEnd"/>
      <w:r w:rsidRPr="00B1186A">
        <w:t>]</w:t>
      </w:r>
      <w:proofErr w:type="spellStart"/>
      <w:r w:rsidRPr="00B1186A">
        <w:rPr>
          <w:vertAlign w:val="superscript"/>
        </w:rPr>
        <w:t>th</w:t>
      </w:r>
      <w:proofErr w:type="spellEnd"/>
      <w:r w:rsidRPr="00B1186A">
        <w:t xml:space="preserve"> statistic’s high limit minus the low limit.</w:t>
      </w:r>
    </w:p>
    <w:p w14:paraId="43F633E9" w14:textId="77777777" w:rsidR="00281EA2" w:rsidRPr="00B1186A" w:rsidRDefault="00281EA2" w:rsidP="00281EA2"/>
    <w:p w14:paraId="57324B55" w14:textId="77777777" w:rsidR="00515761" w:rsidRPr="004B2B33" w:rsidRDefault="00DD450D" w:rsidP="004B2B33">
      <w:pPr>
        <w:jc w:val="center"/>
      </w:pPr>
      <w:r w:rsidRPr="004B2B33">
        <w:rPr>
          <w:noProof/>
        </w:rPr>
        <w:drawing>
          <wp:inline distT="0" distB="0" distL="0" distR="0" wp14:anchorId="4F3F271D" wp14:editId="4039FB5E">
            <wp:extent cx="4965700" cy="730250"/>
            <wp:effectExtent l="0" t="0" r="6350" b="0"/>
            <wp:docPr id="437" name="Picture 437" descr="PWI Calculation Formula R0811A No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WI Calculation Formula R0811A No Borde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65700" cy="730250"/>
                    </a:xfrm>
                    <a:prstGeom prst="rect">
                      <a:avLst/>
                    </a:prstGeom>
                    <a:noFill/>
                    <a:ln>
                      <a:noFill/>
                    </a:ln>
                  </pic:spPr>
                </pic:pic>
              </a:graphicData>
            </a:graphic>
          </wp:inline>
        </w:drawing>
      </w:r>
    </w:p>
    <w:p w14:paraId="3F80E5FA" w14:textId="0B89EF74" w:rsidR="00281EA2" w:rsidRPr="00B1186A" w:rsidRDefault="00515761" w:rsidP="00F5043F">
      <w:pPr>
        <w:pStyle w:val="Caption"/>
      </w:pPr>
      <w:r w:rsidRPr="00B1186A">
        <w:t xml:space="preserve">Figure </w:t>
      </w:r>
      <w:r w:rsidR="00B41E3E">
        <w:rPr>
          <w:noProof/>
        </w:rPr>
        <w:fldChar w:fldCharType="begin"/>
      </w:r>
      <w:r w:rsidR="00B41E3E">
        <w:rPr>
          <w:noProof/>
        </w:rPr>
        <w:instrText xml:space="preserve"> SEQ Figure \* ARABIC </w:instrText>
      </w:r>
      <w:r w:rsidR="00B41E3E">
        <w:rPr>
          <w:noProof/>
        </w:rPr>
        <w:fldChar w:fldCharType="separate"/>
      </w:r>
      <w:r w:rsidR="007A7D53">
        <w:rPr>
          <w:noProof/>
        </w:rPr>
        <w:t>93</w:t>
      </w:r>
      <w:r w:rsidR="00B41E3E">
        <w:rPr>
          <w:noProof/>
        </w:rPr>
        <w:fldChar w:fldCharType="end"/>
      </w:r>
      <w:r w:rsidR="00662A9E" w:rsidRPr="00B1186A">
        <w:t>: Formula for calculating the PWI</w:t>
      </w:r>
    </w:p>
    <w:p w14:paraId="4F038974" w14:textId="77777777" w:rsidR="00281EA2" w:rsidRPr="00B1186A" w:rsidRDefault="00281EA2" w:rsidP="00281EA2">
      <w:pPr>
        <w:rPr>
          <w:lang w:val="en"/>
        </w:rPr>
      </w:pPr>
    </w:p>
    <w:p w14:paraId="55BCF49E" w14:textId="77777777" w:rsidR="00281EA2" w:rsidRDefault="00281EA2" w:rsidP="00281EA2">
      <w:r w:rsidRPr="00B1186A">
        <w:t xml:space="preserve">Thus, the PWI calculation includes all thermocouple statistics for all thermocouples.  The profile PWI is the </w:t>
      </w:r>
      <w:proofErr w:type="gramStart"/>
      <w:r w:rsidRPr="00B1186A">
        <w:t>worst case</w:t>
      </w:r>
      <w:proofErr w:type="gramEnd"/>
      <w:r w:rsidRPr="00B1186A">
        <w:t xml:space="preserve"> profile statistic (maximum, or highest percentage of the process window used), and all other values are less.</w:t>
      </w:r>
    </w:p>
    <w:p w14:paraId="4D012432" w14:textId="77777777" w:rsidR="00B83B43" w:rsidRDefault="00B83B43" w:rsidP="00281EA2"/>
    <w:p w14:paraId="3FD660FD" w14:textId="77777777" w:rsidR="00B83B43" w:rsidRPr="00B83B43" w:rsidRDefault="00B83B43" w:rsidP="00281EA2">
      <w:pPr>
        <w:rPr>
          <w:color w:val="FF0000"/>
        </w:rPr>
      </w:pPr>
      <w:r w:rsidRPr="004B2B33">
        <w:rPr>
          <w:b/>
        </w:rPr>
        <w:t>Note:</w:t>
      </w:r>
      <w:r w:rsidRPr="004B2B33">
        <w:t xml:space="preserve"> When using non-centered Target values, a modified formula is used</w:t>
      </w:r>
      <w:r w:rsidRPr="004B2B33">
        <w:rPr>
          <w:color w:val="FF0000"/>
        </w:rPr>
        <w:t xml:space="preserve">. </w:t>
      </w:r>
    </w:p>
    <w:p w14:paraId="1E53A70C" w14:textId="77777777" w:rsidR="00281EA2" w:rsidRPr="002D78E7" w:rsidRDefault="00F703E6" w:rsidP="00D36D96">
      <w:pPr>
        <w:pStyle w:val="Heading2"/>
      </w:pPr>
      <w:bookmarkStart w:id="2177" w:name="_Toc176001824"/>
      <w:r>
        <w:br w:type="page"/>
      </w:r>
      <w:bookmarkStart w:id="2178" w:name="_Toc469334816"/>
      <w:bookmarkStart w:id="2179" w:name="_Toc504148857"/>
      <w:bookmarkStart w:id="2180" w:name="_Toc528599324"/>
      <w:bookmarkStart w:id="2181" w:name="_Toc17993365"/>
      <w:bookmarkStart w:id="2182" w:name="_Toc19132391"/>
      <w:bookmarkStart w:id="2183" w:name="_Toc37267083"/>
      <w:bookmarkStart w:id="2184" w:name="_Toc51666697"/>
      <w:bookmarkStart w:id="2185" w:name="_Toc51666914"/>
      <w:r w:rsidR="00281EA2" w:rsidRPr="002D78E7">
        <w:lastRenderedPageBreak/>
        <w:t>Benefits of Ranking Thermal Profile Performance</w:t>
      </w:r>
      <w:bookmarkEnd w:id="2177"/>
      <w:bookmarkEnd w:id="2178"/>
      <w:bookmarkEnd w:id="2179"/>
      <w:bookmarkEnd w:id="2180"/>
      <w:bookmarkEnd w:id="2181"/>
      <w:bookmarkEnd w:id="2182"/>
      <w:bookmarkEnd w:id="2183"/>
      <w:bookmarkEnd w:id="2184"/>
      <w:bookmarkEnd w:id="2185"/>
    </w:p>
    <w:p w14:paraId="0A3C48BC" w14:textId="77777777" w:rsidR="00281EA2" w:rsidRPr="00B1186A" w:rsidRDefault="00281EA2" w:rsidP="00281EA2">
      <w:r w:rsidRPr="00B1186A">
        <w:t>The analysis of thermal profiles with the Process Window Index offers four significant benefits.  The first is that profiles can be easily compared, and users can be confident that they are using the best profile their process can achieve.  Before the PWI was available for profile analysis, comparing profiles was subjective, and users could never be certain they had the best profile for their product.  The PWI provides an excellent opportunity for process improvement and its use is a significant step towards Zero-defect Production.</w:t>
      </w:r>
    </w:p>
    <w:p w14:paraId="45BF11D0" w14:textId="77777777" w:rsidR="00281EA2" w:rsidRPr="00B1186A" w:rsidRDefault="00281EA2" w:rsidP="00281EA2"/>
    <w:p w14:paraId="4E1B3745" w14:textId="77777777" w:rsidR="00281EA2" w:rsidRPr="00B1186A" w:rsidRDefault="00281EA2" w:rsidP="00281EA2">
      <w:r w:rsidRPr="00B1186A">
        <w:t xml:space="preserve">The second benefit is that the PWI greatly simplifies the profiling process.  When used in advanced profiling tools, all profile statistics are reduced to a single number (the PWI) that even the most inexperienced operator can understand.  This means significant savings in terms of training costs and a reduction in defects caused by operator error.  It further means that in a few minutes, an inexperienced operator can setup an oven with the optimal profile, a job that formerly could take an experienced engineer </w:t>
      </w:r>
      <w:proofErr w:type="gramStart"/>
      <w:r w:rsidRPr="00B1186A">
        <w:t>hours</w:t>
      </w:r>
      <w:proofErr w:type="gramEnd"/>
      <w:r w:rsidRPr="00B1186A">
        <w:t>.</w:t>
      </w:r>
    </w:p>
    <w:p w14:paraId="052442B0" w14:textId="77777777" w:rsidR="00BC70F8" w:rsidRPr="00B1186A" w:rsidRDefault="00BC70F8" w:rsidP="00281EA2"/>
    <w:p w14:paraId="5B1F0DA3" w14:textId="77777777" w:rsidR="00281EA2" w:rsidRPr="00B1186A" w:rsidRDefault="00281EA2" w:rsidP="00281EA2">
      <w:r w:rsidRPr="00B1186A">
        <w:t>The third benefit is that because the PWI reflects the performance of the whole profile, it provides much better indicator of process capability than tracking a single statistic.  The PWI thus provides excellent data for SPC and other QC monitoring programs while simplifying data gathering and reducing process monitoring costs.</w:t>
      </w:r>
    </w:p>
    <w:p w14:paraId="515B0CCA" w14:textId="77777777" w:rsidR="00281EA2" w:rsidRPr="00B1186A" w:rsidRDefault="00281EA2" w:rsidP="00281EA2"/>
    <w:p w14:paraId="2D0694C6" w14:textId="77777777" w:rsidR="00281EA2" w:rsidRPr="00B1186A" w:rsidRDefault="00281EA2" w:rsidP="00281EA2">
      <w:r w:rsidRPr="00B1186A">
        <w:t xml:space="preserve">Finally, the PWI gives users a simple method for comparing thermal process performance.  Comparisons may be made between individual lines on the shop floor, between processes at multiple plants, and between processes using dissimilar equipment.  The ability to quantify thermal process performance will give electronics assemblers a means for comparing the performance of their soldering equipment.  This </w:t>
      </w:r>
      <w:r w:rsidR="008F74EE">
        <w:t>is</w:t>
      </w:r>
      <w:r w:rsidR="00042FA1">
        <w:t xml:space="preserve"> </w:t>
      </w:r>
      <w:r w:rsidRPr="00B1186A">
        <w:t>of value in selecting equipment, for buy off, and for process troubleshooting.</w:t>
      </w:r>
    </w:p>
    <w:p w14:paraId="70863F47" w14:textId="77777777" w:rsidR="00281EA2" w:rsidRPr="00B1186A" w:rsidRDefault="00281EA2" w:rsidP="00281EA2"/>
    <w:p w14:paraId="69366E57" w14:textId="20CEF81A" w:rsidR="00281EA2" w:rsidRPr="00B1186A" w:rsidRDefault="00281EA2" w:rsidP="00281EA2">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7A7D53" w:rsidRPr="00B1186A">
        <w:t xml:space="preserve">Table </w:t>
      </w:r>
      <w:r w:rsidR="007A7D53">
        <w:rPr>
          <w:noProof/>
        </w:rPr>
        <w:t>5</w:t>
      </w:r>
      <w:r w:rsidRPr="00B1186A">
        <w:fldChar w:fldCharType="end"/>
      </w:r>
      <w:r w:rsidRPr="00B1186A">
        <w:t xml:space="preserve"> is the result of a series of tests comparing oven performance using several sizes of PCBs.  Each board was profiled in the given oven, and then an automated profile prediction tool was used to find the optimal profile for that board in the given oven.  After the oven </w:t>
      </w:r>
      <w:r w:rsidR="00203D3A">
        <w:t>setpoint</w:t>
      </w:r>
      <w:r w:rsidRPr="00B1186A">
        <w:t xml:space="preserve">s were changed and the oven stabilized, a second profile was run to confirm that the predicted PWI had been achieved.  </w:t>
      </w:r>
      <w:r w:rsidRPr="00B1186A">
        <w:fldChar w:fldCharType="begin"/>
      </w:r>
      <w:r w:rsidRPr="00B1186A">
        <w:instrText xml:space="preserve"> REF _Ref173159406 </w:instrText>
      </w:r>
      <w:r w:rsidR="00B1186A" w:rsidRPr="00B1186A">
        <w:instrText xml:space="preserve"> \* MERGEFORMAT </w:instrText>
      </w:r>
      <w:r w:rsidRPr="00B1186A">
        <w:fldChar w:fldCharType="separate"/>
      </w:r>
      <w:r w:rsidR="007A7D53" w:rsidRPr="00B1186A">
        <w:t xml:space="preserve">Table </w:t>
      </w:r>
      <w:r w:rsidR="007A7D53">
        <w:rPr>
          <w:noProof/>
        </w:rPr>
        <w:t>5</w:t>
      </w:r>
      <w:r w:rsidRPr="00B1186A">
        <w:fldChar w:fldCharType="end"/>
      </w:r>
      <w:r w:rsidRPr="00B1186A">
        <w:t xml:space="preserve"> shows that there is significant variation in oven performance between various makes and models.  In this test, Oven C had more zones than Ovens A and B, and performed better, as would be expected.</w:t>
      </w:r>
    </w:p>
    <w:p w14:paraId="68340101" w14:textId="77777777" w:rsidR="00281EA2" w:rsidRPr="00B1186A" w:rsidRDefault="00281EA2" w:rsidP="00281EA2"/>
    <w:tbl>
      <w:tblPr>
        <w:tblW w:w="0" w:type="auto"/>
        <w:jc w:val="center"/>
        <w:tblBorders>
          <w:top w:val="single" w:sz="12" w:space="0" w:color="000080"/>
          <w:left w:val="single" w:sz="12" w:space="0" w:color="000080"/>
          <w:bottom w:val="single" w:sz="12" w:space="0" w:color="000080"/>
          <w:right w:val="single" w:sz="12" w:space="0" w:color="00008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566"/>
        <w:gridCol w:w="1263"/>
        <w:gridCol w:w="1360"/>
        <w:gridCol w:w="1360"/>
        <w:gridCol w:w="1442"/>
        <w:gridCol w:w="1360"/>
      </w:tblGrid>
      <w:tr w:rsidR="00281EA2" w:rsidRPr="00B1186A" w14:paraId="3F6CF5E3" w14:textId="77777777">
        <w:trPr>
          <w:trHeight w:val="255"/>
          <w:jc w:val="center"/>
        </w:trPr>
        <w:tc>
          <w:tcPr>
            <w:tcW w:w="2829" w:type="dxa"/>
            <w:gridSpan w:val="2"/>
            <w:tcBorders>
              <w:top w:val="single" w:sz="12" w:space="0" w:color="000080"/>
              <w:bottom w:val="single" w:sz="6" w:space="0" w:color="000080"/>
              <w:right w:val="single" w:sz="12" w:space="0" w:color="000080"/>
            </w:tcBorders>
            <w:shd w:val="clear" w:color="auto" w:fill="000080"/>
            <w:vAlign w:val="bottom"/>
          </w:tcPr>
          <w:p w14:paraId="2E1777CE"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Oven</w:t>
            </w:r>
          </w:p>
        </w:tc>
        <w:tc>
          <w:tcPr>
            <w:tcW w:w="5522" w:type="dxa"/>
            <w:gridSpan w:val="4"/>
            <w:tcBorders>
              <w:top w:val="single" w:sz="12" w:space="0" w:color="000080"/>
              <w:left w:val="nil"/>
              <w:bottom w:val="single" w:sz="6" w:space="0" w:color="000080"/>
            </w:tcBorders>
            <w:shd w:val="clear" w:color="auto" w:fill="000080"/>
            <w:vAlign w:val="bottom"/>
          </w:tcPr>
          <w:p w14:paraId="555BD7A7" w14:textId="77777777" w:rsidR="00281EA2" w:rsidRPr="00B1186A" w:rsidRDefault="00281EA2" w:rsidP="00730A28">
            <w:pPr>
              <w:jc w:val="center"/>
              <w:rPr>
                <w:rFonts w:ascii="Arial" w:hAnsi="Arial" w:cs="Arial"/>
                <w:b/>
                <w:sz w:val="26"/>
                <w:szCs w:val="26"/>
              </w:rPr>
            </w:pPr>
            <w:r w:rsidRPr="00B1186A">
              <w:rPr>
                <w:rFonts w:ascii="Arial" w:hAnsi="Arial" w:cs="Arial"/>
                <w:b/>
                <w:sz w:val="26"/>
                <w:szCs w:val="26"/>
              </w:rPr>
              <w:t>Board Type</w:t>
            </w:r>
          </w:p>
        </w:tc>
      </w:tr>
      <w:tr w:rsidR="00281EA2" w:rsidRPr="00B1186A" w14:paraId="4832940A" w14:textId="77777777">
        <w:trPr>
          <w:trHeight w:val="255"/>
          <w:jc w:val="center"/>
        </w:trPr>
        <w:tc>
          <w:tcPr>
            <w:tcW w:w="1566" w:type="dxa"/>
            <w:tcBorders>
              <w:top w:val="nil"/>
              <w:bottom w:val="single" w:sz="12" w:space="0" w:color="000080"/>
            </w:tcBorders>
            <w:vAlign w:val="bottom"/>
          </w:tcPr>
          <w:p w14:paraId="5221E599"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Manufacturer</w:t>
            </w:r>
          </w:p>
        </w:tc>
        <w:tc>
          <w:tcPr>
            <w:tcW w:w="1263" w:type="dxa"/>
            <w:tcBorders>
              <w:top w:val="nil"/>
              <w:bottom w:val="single" w:sz="12" w:space="0" w:color="000080"/>
              <w:right w:val="single" w:sz="12" w:space="0" w:color="000080"/>
            </w:tcBorders>
            <w:vAlign w:val="bottom"/>
          </w:tcPr>
          <w:p w14:paraId="7971FA24"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Model</w:t>
            </w:r>
          </w:p>
        </w:tc>
        <w:tc>
          <w:tcPr>
            <w:tcW w:w="1360" w:type="dxa"/>
            <w:tcBorders>
              <w:top w:val="nil"/>
              <w:left w:val="nil"/>
              <w:bottom w:val="single" w:sz="12" w:space="0" w:color="000080"/>
            </w:tcBorders>
            <w:vAlign w:val="bottom"/>
          </w:tcPr>
          <w:p w14:paraId="249635EF"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Motherboard</w:t>
            </w:r>
          </w:p>
        </w:tc>
        <w:tc>
          <w:tcPr>
            <w:tcW w:w="1360" w:type="dxa"/>
            <w:tcBorders>
              <w:top w:val="nil"/>
              <w:bottom w:val="single" w:sz="12" w:space="0" w:color="000080"/>
            </w:tcBorders>
            <w:vAlign w:val="bottom"/>
          </w:tcPr>
          <w:p w14:paraId="319FD93B" w14:textId="77777777" w:rsidR="00281EA2" w:rsidRPr="00B1186A" w:rsidRDefault="00281EA2" w:rsidP="00730A28">
            <w:pPr>
              <w:jc w:val="center"/>
              <w:rPr>
                <w:rFonts w:ascii="Arial" w:hAnsi="Arial" w:cs="Arial"/>
                <w:b/>
                <w:color w:val="800080"/>
              </w:rPr>
            </w:pPr>
            <w:r w:rsidRPr="00B1186A">
              <w:rPr>
                <w:rFonts w:ascii="Arial" w:hAnsi="Arial" w:cs="Arial"/>
                <w:b/>
                <w:color w:val="800080"/>
              </w:rPr>
              <w:t>Cell Phone</w:t>
            </w:r>
          </w:p>
        </w:tc>
        <w:tc>
          <w:tcPr>
            <w:tcW w:w="1442" w:type="dxa"/>
            <w:tcBorders>
              <w:top w:val="nil"/>
              <w:bottom w:val="single" w:sz="12" w:space="0" w:color="000080"/>
            </w:tcBorders>
            <w:vAlign w:val="bottom"/>
          </w:tcPr>
          <w:p w14:paraId="5C5D8A3E" w14:textId="77777777" w:rsidR="00281EA2" w:rsidRPr="00B1186A" w:rsidRDefault="00281EA2" w:rsidP="00730A28">
            <w:pPr>
              <w:jc w:val="center"/>
              <w:rPr>
                <w:rFonts w:ascii="Arial" w:hAnsi="Arial" w:cs="Arial"/>
                <w:b/>
                <w:color w:val="800080"/>
              </w:rPr>
            </w:pPr>
            <w:r w:rsidRPr="00B1186A">
              <w:rPr>
                <w:rFonts w:ascii="Arial" w:hAnsi="Arial" w:cs="Arial"/>
                <w:b/>
                <w:color w:val="800080"/>
              </w:rPr>
              <w:t>Display</w:t>
            </w:r>
            <w:r w:rsidRPr="00B1186A">
              <w:rPr>
                <w:rFonts w:ascii="Arial" w:hAnsi="Arial" w:cs="Arial"/>
                <w:b/>
                <w:color w:val="800080"/>
              </w:rPr>
              <w:br/>
              <w:t>Adapter</w:t>
            </w:r>
          </w:p>
        </w:tc>
        <w:tc>
          <w:tcPr>
            <w:tcW w:w="1360" w:type="dxa"/>
            <w:tcBorders>
              <w:top w:val="nil"/>
              <w:bottom w:val="single" w:sz="12" w:space="0" w:color="000080"/>
            </w:tcBorders>
            <w:vAlign w:val="bottom"/>
          </w:tcPr>
          <w:p w14:paraId="0B8D5640" w14:textId="77777777" w:rsidR="00281EA2" w:rsidRPr="00B1186A" w:rsidRDefault="00281EA2" w:rsidP="00730A28">
            <w:pPr>
              <w:jc w:val="center"/>
              <w:rPr>
                <w:rFonts w:ascii="Arial" w:hAnsi="Arial" w:cs="Arial"/>
                <w:b/>
                <w:color w:val="800080"/>
              </w:rPr>
            </w:pPr>
            <w:r w:rsidRPr="00B1186A">
              <w:rPr>
                <w:rFonts w:ascii="Arial" w:hAnsi="Arial" w:cs="Arial"/>
                <w:b/>
                <w:color w:val="800080"/>
              </w:rPr>
              <w:t>Mainframe</w:t>
            </w:r>
          </w:p>
        </w:tc>
      </w:tr>
      <w:tr w:rsidR="00281EA2" w:rsidRPr="00B1186A" w14:paraId="4B85CA0D" w14:textId="77777777">
        <w:trPr>
          <w:trHeight w:val="255"/>
          <w:jc w:val="center"/>
        </w:trPr>
        <w:tc>
          <w:tcPr>
            <w:tcW w:w="1566" w:type="dxa"/>
            <w:tcBorders>
              <w:top w:val="nil"/>
              <w:bottom w:val="single" w:sz="6" w:space="0" w:color="000000"/>
            </w:tcBorders>
            <w:vAlign w:val="bottom"/>
          </w:tcPr>
          <w:p w14:paraId="576625B6"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A</w:t>
            </w:r>
          </w:p>
        </w:tc>
        <w:tc>
          <w:tcPr>
            <w:tcW w:w="1263" w:type="dxa"/>
            <w:tcBorders>
              <w:top w:val="nil"/>
              <w:bottom w:val="single" w:sz="6" w:space="0" w:color="000000"/>
              <w:right w:val="single" w:sz="12" w:space="0" w:color="000080"/>
            </w:tcBorders>
            <w:vAlign w:val="bottom"/>
          </w:tcPr>
          <w:p w14:paraId="04C1AE6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X</w:t>
            </w:r>
          </w:p>
        </w:tc>
        <w:tc>
          <w:tcPr>
            <w:tcW w:w="1360" w:type="dxa"/>
            <w:tcBorders>
              <w:top w:val="nil"/>
              <w:left w:val="nil"/>
            </w:tcBorders>
            <w:vAlign w:val="bottom"/>
          </w:tcPr>
          <w:p w14:paraId="154C85D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87%</w:t>
            </w:r>
          </w:p>
        </w:tc>
        <w:tc>
          <w:tcPr>
            <w:tcW w:w="1360" w:type="dxa"/>
            <w:tcBorders>
              <w:top w:val="nil"/>
            </w:tcBorders>
            <w:vAlign w:val="bottom"/>
          </w:tcPr>
          <w:p w14:paraId="33B7CD45"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62%</w:t>
            </w:r>
          </w:p>
        </w:tc>
        <w:tc>
          <w:tcPr>
            <w:tcW w:w="1442" w:type="dxa"/>
            <w:tcBorders>
              <w:top w:val="nil"/>
            </w:tcBorders>
            <w:vAlign w:val="bottom"/>
          </w:tcPr>
          <w:p w14:paraId="2D4A981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79%</w:t>
            </w:r>
          </w:p>
        </w:tc>
        <w:tc>
          <w:tcPr>
            <w:tcW w:w="1360" w:type="dxa"/>
            <w:tcBorders>
              <w:top w:val="nil"/>
            </w:tcBorders>
            <w:vAlign w:val="bottom"/>
          </w:tcPr>
          <w:p w14:paraId="21B8D9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126%</w:t>
            </w:r>
          </w:p>
        </w:tc>
      </w:tr>
      <w:tr w:rsidR="00281EA2" w:rsidRPr="00B1186A" w14:paraId="2D1AB1A1" w14:textId="77777777">
        <w:trPr>
          <w:trHeight w:val="255"/>
          <w:jc w:val="center"/>
        </w:trPr>
        <w:tc>
          <w:tcPr>
            <w:tcW w:w="1566" w:type="dxa"/>
            <w:tcBorders>
              <w:top w:val="single" w:sz="6" w:space="0" w:color="000000"/>
              <w:bottom w:val="single" w:sz="6" w:space="0" w:color="000000"/>
            </w:tcBorders>
            <w:vAlign w:val="bottom"/>
          </w:tcPr>
          <w:p w14:paraId="66A53CDF"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B</w:t>
            </w:r>
          </w:p>
        </w:tc>
        <w:tc>
          <w:tcPr>
            <w:tcW w:w="1263" w:type="dxa"/>
            <w:tcBorders>
              <w:top w:val="single" w:sz="6" w:space="0" w:color="000000"/>
              <w:bottom w:val="single" w:sz="6" w:space="0" w:color="000000"/>
              <w:right w:val="single" w:sz="12" w:space="0" w:color="000080"/>
            </w:tcBorders>
            <w:vAlign w:val="bottom"/>
          </w:tcPr>
          <w:p w14:paraId="6C1D234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Y</w:t>
            </w:r>
          </w:p>
        </w:tc>
        <w:tc>
          <w:tcPr>
            <w:tcW w:w="1360" w:type="dxa"/>
            <w:tcBorders>
              <w:left w:val="nil"/>
            </w:tcBorders>
            <w:vAlign w:val="bottom"/>
          </w:tcPr>
          <w:p w14:paraId="34DF6D0E"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71%</w:t>
            </w:r>
          </w:p>
        </w:tc>
        <w:tc>
          <w:tcPr>
            <w:tcW w:w="1360" w:type="dxa"/>
            <w:vAlign w:val="bottom"/>
          </w:tcPr>
          <w:p w14:paraId="7A677B2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58%</w:t>
            </w:r>
          </w:p>
        </w:tc>
        <w:tc>
          <w:tcPr>
            <w:tcW w:w="1442" w:type="dxa"/>
            <w:vAlign w:val="bottom"/>
          </w:tcPr>
          <w:p w14:paraId="6EEBF1BC"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61%</w:t>
            </w:r>
          </w:p>
        </w:tc>
        <w:tc>
          <w:tcPr>
            <w:tcW w:w="1360" w:type="dxa"/>
            <w:vAlign w:val="bottom"/>
          </w:tcPr>
          <w:p w14:paraId="6CA5BB98"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93%</w:t>
            </w:r>
          </w:p>
        </w:tc>
      </w:tr>
      <w:tr w:rsidR="00281EA2" w:rsidRPr="00B1186A" w14:paraId="11D7AC15" w14:textId="77777777">
        <w:trPr>
          <w:trHeight w:val="255"/>
          <w:jc w:val="center"/>
        </w:trPr>
        <w:tc>
          <w:tcPr>
            <w:tcW w:w="1566" w:type="dxa"/>
            <w:tcBorders>
              <w:top w:val="single" w:sz="6" w:space="0" w:color="000000"/>
              <w:bottom w:val="single" w:sz="12" w:space="0" w:color="000080"/>
            </w:tcBorders>
            <w:vAlign w:val="bottom"/>
          </w:tcPr>
          <w:p w14:paraId="741D2741"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C</w:t>
            </w:r>
          </w:p>
        </w:tc>
        <w:tc>
          <w:tcPr>
            <w:tcW w:w="1263" w:type="dxa"/>
            <w:tcBorders>
              <w:top w:val="single" w:sz="6" w:space="0" w:color="000000"/>
              <w:bottom w:val="single" w:sz="12" w:space="0" w:color="000080"/>
              <w:right w:val="single" w:sz="12" w:space="0" w:color="000080"/>
            </w:tcBorders>
            <w:vAlign w:val="bottom"/>
          </w:tcPr>
          <w:p w14:paraId="1D77EA8B"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Z</w:t>
            </w:r>
          </w:p>
        </w:tc>
        <w:tc>
          <w:tcPr>
            <w:tcW w:w="1360" w:type="dxa"/>
            <w:tcBorders>
              <w:left w:val="nil"/>
            </w:tcBorders>
            <w:vAlign w:val="bottom"/>
          </w:tcPr>
          <w:p w14:paraId="1C6D88C7"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33%</w:t>
            </w:r>
          </w:p>
        </w:tc>
        <w:tc>
          <w:tcPr>
            <w:tcW w:w="1360" w:type="dxa"/>
            <w:vAlign w:val="bottom"/>
          </w:tcPr>
          <w:p w14:paraId="3124E933"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29%</w:t>
            </w:r>
          </w:p>
        </w:tc>
        <w:tc>
          <w:tcPr>
            <w:tcW w:w="1442" w:type="dxa"/>
            <w:vAlign w:val="bottom"/>
          </w:tcPr>
          <w:p w14:paraId="70131820" w14:textId="77777777" w:rsidR="00281EA2" w:rsidRPr="00B1186A" w:rsidRDefault="00281EA2" w:rsidP="00730A28">
            <w:pPr>
              <w:jc w:val="center"/>
              <w:rPr>
                <w:rFonts w:ascii="Arial" w:hAnsi="Arial" w:cs="Arial"/>
                <w:sz w:val="18"/>
                <w:szCs w:val="18"/>
              </w:rPr>
            </w:pPr>
            <w:r w:rsidRPr="00B1186A">
              <w:rPr>
                <w:rFonts w:ascii="Arial" w:hAnsi="Arial" w:cs="Arial"/>
                <w:sz w:val="18"/>
                <w:szCs w:val="18"/>
              </w:rPr>
              <w:t>PWI = 34%</w:t>
            </w:r>
          </w:p>
        </w:tc>
        <w:tc>
          <w:tcPr>
            <w:tcW w:w="1360" w:type="dxa"/>
            <w:vAlign w:val="bottom"/>
          </w:tcPr>
          <w:p w14:paraId="27917239" w14:textId="77777777" w:rsidR="00281EA2" w:rsidRPr="00B1186A" w:rsidRDefault="00281EA2" w:rsidP="00730A28">
            <w:pPr>
              <w:keepNext/>
              <w:jc w:val="center"/>
              <w:rPr>
                <w:rFonts w:ascii="Arial" w:hAnsi="Arial" w:cs="Arial"/>
                <w:sz w:val="18"/>
                <w:szCs w:val="18"/>
              </w:rPr>
            </w:pPr>
            <w:r w:rsidRPr="00B1186A">
              <w:rPr>
                <w:rFonts w:ascii="Arial" w:hAnsi="Arial" w:cs="Arial"/>
                <w:sz w:val="18"/>
                <w:szCs w:val="18"/>
              </w:rPr>
              <w:t>PWI = 58%</w:t>
            </w:r>
          </w:p>
        </w:tc>
      </w:tr>
    </w:tbl>
    <w:p w14:paraId="19F15E06" w14:textId="14BF21A3" w:rsidR="00281EA2" w:rsidRPr="00B1186A" w:rsidRDefault="00281EA2" w:rsidP="00F5043F">
      <w:pPr>
        <w:pStyle w:val="Caption"/>
      </w:pPr>
      <w:bookmarkStart w:id="2186" w:name="_Ref173159406"/>
      <w:r w:rsidRPr="00B1186A">
        <w:t xml:space="preserve">Table </w:t>
      </w:r>
      <w:r w:rsidR="00B41E3E">
        <w:rPr>
          <w:noProof/>
        </w:rPr>
        <w:fldChar w:fldCharType="begin"/>
      </w:r>
      <w:r w:rsidR="00B41E3E">
        <w:rPr>
          <w:noProof/>
        </w:rPr>
        <w:instrText xml:space="preserve"> SEQ Table \* ARABIC </w:instrText>
      </w:r>
      <w:r w:rsidR="00B41E3E">
        <w:rPr>
          <w:noProof/>
        </w:rPr>
        <w:fldChar w:fldCharType="separate"/>
      </w:r>
      <w:r w:rsidR="007A7D53">
        <w:rPr>
          <w:noProof/>
        </w:rPr>
        <w:t>5</w:t>
      </w:r>
      <w:r w:rsidR="00B41E3E">
        <w:rPr>
          <w:noProof/>
        </w:rPr>
        <w:fldChar w:fldCharType="end"/>
      </w:r>
      <w:bookmarkEnd w:id="2186"/>
      <w:r w:rsidRPr="00B1186A">
        <w:t xml:space="preserve">: Comparison of Oven Performance </w:t>
      </w:r>
      <w:r w:rsidR="00662A9E" w:rsidRPr="00B1186A">
        <w:t>–</w:t>
      </w:r>
      <w:r w:rsidRPr="00B1186A">
        <w:t xml:space="preserve"> Best Achievable PWI</w:t>
      </w:r>
    </w:p>
    <w:p w14:paraId="5BB0CF17" w14:textId="77777777" w:rsidR="00444ECE" w:rsidRDefault="00444ECE" w:rsidP="00764D3A">
      <w:bookmarkStart w:id="2187" w:name="_Toc176001825"/>
      <w:bookmarkStart w:id="2188" w:name="_Toc469334817"/>
    </w:p>
    <w:p w14:paraId="29058710" w14:textId="77777777" w:rsidR="00281EA2" w:rsidRPr="002D78E7" w:rsidRDefault="00281EA2" w:rsidP="00D36D96">
      <w:pPr>
        <w:pStyle w:val="Heading2"/>
      </w:pPr>
      <w:bookmarkStart w:id="2189" w:name="_Toc504148858"/>
      <w:bookmarkStart w:id="2190" w:name="_Toc528599325"/>
      <w:bookmarkStart w:id="2191" w:name="_Toc17993366"/>
      <w:bookmarkStart w:id="2192" w:name="_Toc19132392"/>
      <w:bookmarkStart w:id="2193" w:name="_Toc37267084"/>
      <w:bookmarkStart w:id="2194" w:name="_Toc51666698"/>
      <w:bookmarkStart w:id="2195" w:name="_Toc51666915"/>
      <w:r w:rsidRPr="002D78E7">
        <w:t>Conclusion</w:t>
      </w:r>
      <w:bookmarkEnd w:id="2187"/>
      <w:bookmarkEnd w:id="2188"/>
      <w:bookmarkEnd w:id="2189"/>
      <w:bookmarkEnd w:id="2190"/>
      <w:bookmarkEnd w:id="2191"/>
      <w:bookmarkEnd w:id="2192"/>
      <w:bookmarkEnd w:id="2193"/>
      <w:bookmarkEnd w:id="2194"/>
      <w:bookmarkEnd w:id="2195"/>
    </w:p>
    <w:p w14:paraId="541B4541" w14:textId="77777777" w:rsidR="00281EA2" w:rsidRPr="00B1186A" w:rsidRDefault="00281EA2" w:rsidP="00281EA2">
      <w:r w:rsidRPr="00B1186A">
        <w:t>The simplicity of the Process Window Index makes its validity as a statistical tool readily apparent and its adoption as an industry standard clearly offers a significant opportunity for the improvement of the soldering process.  The advantages detailed above point to its value in demystifying the soldering process and open the door to precision control of a process that has been ignored for too long.  Issues like the coming of Lead-free electronic assembly mean that electronics assemblers can no longer be complacent about their soldering process.  Sophisticated tools utilizing the PWI as a standard for accurately measuring the thermal process will mean more efficient production, improved and simplified process control, and higher quality final product.</w:t>
      </w:r>
    </w:p>
    <w:p w14:paraId="353CC3A7" w14:textId="77777777" w:rsidR="00281EA2" w:rsidRPr="00B1186A" w:rsidRDefault="00281EA2" w:rsidP="00281EA2"/>
    <w:p w14:paraId="772AACDD" w14:textId="77777777" w:rsidR="00281EA2" w:rsidRPr="00B1186A" w:rsidRDefault="00281EA2" w:rsidP="00281EA2"/>
    <w:p w14:paraId="299E3E41" w14:textId="77777777" w:rsidR="00646FC2" w:rsidRDefault="00646FC2"/>
    <w:p w14:paraId="30C2FE6E" w14:textId="77777777" w:rsidR="007C3C18" w:rsidRDefault="00B13050" w:rsidP="00281EA2">
      <w:r>
        <w:br w:type="page"/>
      </w:r>
    </w:p>
    <w:p w14:paraId="43A78BC4" w14:textId="19488864" w:rsidR="00B13050" w:rsidRDefault="00B13050" w:rsidP="00676B77">
      <w:pPr>
        <w:pStyle w:val="Heading1"/>
      </w:pPr>
      <w:bookmarkStart w:id="2196" w:name="_Appendix_C:_Configuration"/>
      <w:bookmarkStart w:id="2197" w:name="_Toc468897468"/>
      <w:bookmarkStart w:id="2198" w:name="_Toc469334821"/>
      <w:bookmarkStart w:id="2199" w:name="_Toc504148862"/>
      <w:bookmarkStart w:id="2200" w:name="_Toc528599329"/>
      <w:bookmarkStart w:id="2201" w:name="_Toc17993370"/>
      <w:bookmarkStart w:id="2202" w:name="_Toc19132396"/>
      <w:bookmarkStart w:id="2203" w:name="_Toc37267088"/>
      <w:bookmarkStart w:id="2204" w:name="_Toc51666699"/>
      <w:bookmarkStart w:id="2205" w:name="_Toc51666916"/>
      <w:bookmarkStart w:id="2206" w:name="_Toc320007106"/>
      <w:bookmarkStart w:id="2207" w:name="_Toc325034205"/>
      <w:bookmarkStart w:id="2208" w:name="_Toc353195482"/>
      <w:bookmarkStart w:id="2209" w:name="_Toc358296424"/>
      <w:bookmarkStart w:id="2210" w:name="_Toc358298589"/>
      <w:bookmarkEnd w:id="1993"/>
      <w:bookmarkEnd w:id="1994"/>
      <w:bookmarkEnd w:id="1995"/>
      <w:bookmarkEnd w:id="2196"/>
      <w:r>
        <w:lastRenderedPageBreak/>
        <w:t xml:space="preserve">Appendix </w:t>
      </w:r>
      <w:r w:rsidR="00BA1C64">
        <w:t>B</w:t>
      </w:r>
      <w:r>
        <w:t>: Configuration Program</w:t>
      </w:r>
      <w:bookmarkEnd w:id="2197"/>
      <w:bookmarkEnd w:id="2198"/>
      <w:bookmarkEnd w:id="2199"/>
      <w:bookmarkEnd w:id="2200"/>
      <w:bookmarkEnd w:id="2201"/>
      <w:bookmarkEnd w:id="2202"/>
      <w:bookmarkEnd w:id="2203"/>
      <w:bookmarkEnd w:id="2204"/>
      <w:bookmarkEnd w:id="2205"/>
    </w:p>
    <w:p w14:paraId="0DA9B4D3" w14:textId="77777777" w:rsidR="00B13050" w:rsidRPr="00F0388A" w:rsidRDefault="00B13050" w:rsidP="00B13050">
      <w:r w:rsidRPr="00F0388A">
        <w:t>The system has many individual software settings that can be changed to suit the users p</w:t>
      </w:r>
      <w:r>
        <w:t xml:space="preserve">rocess and or hardware set up. </w:t>
      </w:r>
      <w:r w:rsidRPr="00F0388A">
        <w:t>The</w:t>
      </w:r>
      <w:r w:rsidRPr="00F50F63">
        <w:t xml:space="preserve"> </w:t>
      </w:r>
      <w:r>
        <w:t>c</w:t>
      </w:r>
      <w:r w:rsidRPr="00F0388A">
        <w:t xml:space="preserve">onfiguration </w:t>
      </w:r>
      <w:r>
        <w:t xml:space="preserve">program </w:t>
      </w:r>
      <w:r w:rsidRPr="00F0388A">
        <w:t>tool facilitate</w:t>
      </w:r>
      <w:r>
        <w:t>s</w:t>
      </w:r>
      <w:r w:rsidRPr="00F0388A">
        <w:t xml:space="preserve"> quick and easy system setting changes</w:t>
      </w:r>
      <w:r>
        <w:t>,</w:t>
      </w:r>
      <w:r w:rsidRPr="00F0388A">
        <w:t xml:space="preserve"> saving the user from the complications of manually editing the configuration files.  </w:t>
      </w:r>
    </w:p>
    <w:p w14:paraId="428AB53B" w14:textId="77777777" w:rsidR="00B13050" w:rsidRPr="00F0388A" w:rsidRDefault="00B13050" w:rsidP="00B13050"/>
    <w:p w14:paraId="5E576336" w14:textId="77777777" w:rsidR="00B13050" w:rsidRPr="004D6ABC" w:rsidRDefault="00B13050" w:rsidP="00B13050">
      <w:r w:rsidRPr="004D6ABC">
        <w:rPr>
          <w:b/>
        </w:rPr>
        <w:t>Note</w:t>
      </w:r>
      <w:r w:rsidRPr="00591CFC">
        <w:rPr>
          <w:b/>
        </w:rPr>
        <w:t>:</w:t>
      </w:r>
      <w:r>
        <w:rPr>
          <w:b/>
        </w:rPr>
        <w:t xml:space="preserve"> </w:t>
      </w:r>
      <w:r>
        <w:t xml:space="preserve"> O</w:t>
      </w:r>
      <w:r w:rsidRPr="00F0388A">
        <w:t xml:space="preserve">nly </w:t>
      </w:r>
      <w:r>
        <w:t xml:space="preserve">persons </w:t>
      </w:r>
      <w:r w:rsidRPr="00F0388A">
        <w:t>with advanced training</w:t>
      </w:r>
      <w:r>
        <w:t xml:space="preserve"> in the automatic system software should modify these settings</w:t>
      </w:r>
      <w:r w:rsidRPr="00F0388A">
        <w:t>.</w:t>
      </w:r>
      <w:r w:rsidRPr="004D6ABC">
        <w:t xml:space="preserve"> Changes using this tool will directly affect the</w:t>
      </w:r>
      <w:r>
        <w:t xml:space="preserve"> data collected by the system. </w:t>
      </w:r>
      <w:r w:rsidRPr="004D6ABC">
        <w:t>Configuration software tool location:</w:t>
      </w:r>
    </w:p>
    <w:p w14:paraId="5985F318" w14:textId="0EA5175C" w:rsidR="00B13050" w:rsidRDefault="00B13050" w:rsidP="00B13050">
      <w:pPr>
        <w:pStyle w:val="PlainText"/>
      </w:pPr>
      <w:r>
        <w:t>C:\</w:t>
      </w:r>
      <w:r w:rsidR="00F25F7B">
        <w:t>W</w:t>
      </w:r>
      <w:r>
        <w:t>PI\</w:t>
      </w:r>
      <w:r w:rsidRPr="00F0388A">
        <w:t>Config</w:t>
      </w:r>
      <w:r>
        <w:t>urationProgram</w:t>
      </w:r>
      <w:r w:rsidRPr="00F0388A">
        <w:t>.exe</w:t>
      </w:r>
    </w:p>
    <w:p w14:paraId="02CBCFD1" w14:textId="77777777" w:rsidR="00444ECE" w:rsidRPr="00F0388A" w:rsidRDefault="00444ECE" w:rsidP="00B13050">
      <w:pPr>
        <w:pStyle w:val="PlainText"/>
      </w:pPr>
    </w:p>
    <w:p w14:paraId="5FF02E36" w14:textId="77777777" w:rsidR="00B13050" w:rsidRDefault="00B13050" w:rsidP="00D36D96">
      <w:pPr>
        <w:pStyle w:val="Heading2"/>
      </w:pPr>
      <w:bookmarkStart w:id="2211" w:name="_Toc468897469"/>
      <w:bookmarkStart w:id="2212" w:name="_Toc469334822"/>
      <w:bookmarkStart w:id="2213" w:name="_Toc504148863"/>
      <w:bookmarkStart w:id="2214" w:name="_Toc528599330"/>
      <w:bookmarkStart w:id="2215" w:name="_Toc17993371"/>
      <w:bookmarkStart w:id="2216" w:name="_Toc19132397"/>
      <w:bookmarkStart w:id="2217" w:name="_Toc37267089"/>
      <w:bookmarkStart w:id="2218" w:name="_Toc51666700"/>
      <w:bookmarkStart w:id="2219" w:name="_Toc51666917"/>
      <w:bookmarkStart w:id="2220" w:name="_Hlk526969909"/>
      <w:r w:rsidRPr="00F0388A">
        <w:t xml:space="preserve">User Settings </w:t>
      </w:r>
      <w:r>
        <w:t>T</w:t>
      </w:r>
      <w:r w:rsidRPr="00F0388A">
        <w:t>ab</w:t>
      </w:r>
      <w:bookmarkEnd w:id="2211"/>
      <w:bookmarkEnd w:id="2212"/>
      <w:bookmarkEnd w:id="2213"/>
      <w:bookmarkEnd w:id="2214"/>
      <w:bookmarkEnd w:id="2215"/>
      <w:bookmarkEnd w:id="2216"/>
      <w:bookmarkEnd w:id="2217"/>
      <w:bookmarkEnd w:id="2218"/>
      <w:bookmarkEnd w:id="2219"/>
    </w:p>
    <w:bookmarkEnd w:id="2220"/>
    <w:p w14:paraId="1C29AAAF" w14:textId="77777777" w:rsidR="00B13050" w:rsidRPr="00AD4DC4" w:rsidRDefault="00B13050" w:rsidP="00B13050">
      <w:pPr>
        <w:rPr>
          <w:sz w:val="8"/>
        </w:rPr>
      </w:pPr>
    </w:p>
    <w:p w14:paraId="75BBAA54" w14:textId="6E7DCC48" w:rsidR="00B13050" w:rsidRPr="004D6ABC" w:rsidRDefault="00B13050" w:rsidP="00B13050">
      <w:pPr>
        <w:rPr>
          <w:sz w:val="10"/>
          <w:szCs w:val="10"/>
        </w:rPr>
      </w:pPr>
      <w:r>
        <w:rPr>
          <w:b/>
        </w:rPr>
        <w:t xml:space="preserve">Allowable Change </w:t>
      </w:r>
      <w:r>
        <w:t xml:space="preserve">– Defines how much deviation is allowed in any one of the </w:t>
      </w:r>
      <w:proofErr w:type="gramStart"/>
      <w:r>
        <w:t>probe</w:t>
      </w:r>
      <w:proofErr w:type="gramEnd"/>
      <w:r>
        <w:t xml:space="preserve"> TC’s before a Warning condition is generated.</w:t>
      </w:r>
    </w:p>
    <w:p w14:paraId="3B825E0A" w14:textId="77777777" w:rsidR="00B13050" w:rsidRPr="004D6ABC" w:rsidRDefault="00C47102" w:rsidP="00B13050">
      <w:pPr>
        <w:rPr>
          <w:sz w:val="10"/>
          <w:szCs w:val="10"/>
        </w:rPr>
      </w:pPr>
      <w:r>
        <w:rPr>
          <w:noProof/>
          <w:sz w:val="10"/>
          <w:szCs w:val="10"/>
        </w:rPr>
        <w:drawing>
          <wp:anchor distT="0" distB="0" distL="114300" distR="114300" simplePos="0" relativeHeight="251650048" behindDoc="1" locked="0" layoutInCell="1" allowOverlap="1" wp14:anchorId="46351892" wp14:editId="366F3C02">
            <wp:simplePos x="0" y="0"/>
            <wp:positionH relativeFrom="column">
              <wp:posOffset>2181225</wp:posOffset>
            </wp:positionH>
            <wp:positionV relativeFrom="paragraph">
              <wp:posOffset>60960</wp:posOffset>
            </wp:positionV>
            <wp:extent cx="3561715" cy="3382645"/>
            <wp:effectExtent l="0" t="0" r="635" b="8255"/>
            <wp:wrapTight wrapText="left">
              <wp:wrapPolygon edited="0">
                <wp:start x="0" y="0"/>
                <wp:lineTo x="0" y="21531"/>
                <wp:lineTo x="21488" y="21531"/>
                <wp:lineTo x="21488" y="0"/>
                <wp:lineTo x="0" y="0"/>
              </wp:wrapPolygon>
            </wp:wrapTight>
            <wp:docPr id="4828" name="Picture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297">
                      <a:extLst>
                        <a:ext uri="{28A0092B-C50C-407E-A947-70E740481C1C}">
                          <a14:useLocalDpi xmlns:a14="http://schemas.microsoft.com/office/drawing/2010/main" val="0"/>
                        </a:ext>
                      </a:extLst>
                    </a:blip>
                    <a:stretch>
                      <a:fillRect/>
                    </a:stretch>
                  </pic:blipFill>
                  <pic:spPr>
                    <a:xfrm>
                      <a:off x="0" y="0"/>
                      <a:ext cx="3561715" cy="3382645"/>
                    </a:xfrm>
                    <a:prstGeom prst="rect">
                      <a:avLst/>
                    </a:prstGeom>
                  </pic:spPr>
                </pic:pic>
              </a:graphicData>
            </a:graphic>
            <wp14:sizeRelH relativeFrom="margin">
              <wp14:pctWidth>0</wp14:pctWidth>
            </wp14:sizeRelH>
            <wp14:sizeRelV relativeFrom="margin">
              <wp14:pctHeight>0</wp14:pctHeight>
            </wp14:sizeRelV>
          </wp:anchor>
        </w:drawing>
      </w:r>
    </w:p>
    <w:p w14:paraId="135E737D" w14:textId="77777777" w:rsidR="00B13050" w:rsidRDefault="00B13050" w:rsidP="00B13050">
      <w:r>
        <w:rPr>
          <w:b/>
        </w:rPr>
        <w:t>Exclusion</w:t>
      </w:r>
      <w:r>
        <w:t xml:space="preserve"> – Allows user to disable any of the 30 probe TC’s from the VP calculations.</w:t>
      </w:r>
    </w:p>
    <w:p w14:paraId="29812B53" w14:textId="77777777" w:rsidR="00B13050" w:rsidRPr="004D6ABC" w:rsidRDefault="00B13050" w:rsidP="00B13050">
      <w:pPr>
        <w:rPr>
          <w:sz w:val="10"/>
          <w:szCs w:val="10"/>
        </w:rPr>
      </w:pPr>
    </w:p>
    <w:p w14:paraId="5B67C95F" w14:textId="6B12D845" w:rsidR="00B13050" w:rsidRPr="009A0C57" w:rsidRDefault="00B13050" w:rsidP="00B13050">
      <w:r w:rsidRPr="002E30F0">
        <w:rPr>
          <w:b/>
        </w:rPr>
        <w:t>VP Idle Mode</w:t>
      </w:r>
      <w:r w:rsidRPr="002E30F0">
        <w:t xml:space="preserve"> – Optional feature that can be used along with energy savings features of so</w:t>
      </w:r>
      <w:r w:rsidR="002E30F0">
        <w:t>me machine</w:t>
      </w:r>
      <w:r w:rsidRPr="002E30F0">
        <w:t>s.</w:t>
      </w:r>
    </w:p>
    <w:p w14:paraId="37A52086" w14:textId="77777777" w:rsidR="00B13050" w:rsidRPr="004D6ABC" w:rsidRDefault="00B13050" w:rsidP="00B13050">
      <w:pPr>
        <w:rPr>
          <w:b/>
          <w:sz w:val="10"/>
          <w:szCs w:val="10"/>
        </w:rPr>
      </w:pPr>
    </w:p>
    <w:p w14:paraId="54DD7471" w14:textId="3C62EBBB" w:rsidR="00B13050" w:rsidRDefault="00B13050" w:rsidP="00B13050">
      <w:r>
        <w:rPr>
          <w:b/>
        </w:rPr>
        <w:t>D</w:t>
      </w:r>
      <w:r w:rsidRPr="00F0388A">
        <w:rPr>
          <w:b/>
        </w:rPr>
        <w:t xml:space="preserve">isplay Host </w:t>
      </w:r>
      <w:r>
        <w:rPr>
          <w:b/>
        </w:rPr>
        <w:t>S</w:t>
      </w:r>
      <w:r w:rsidRPr="00F0388A">
        <w:rPr>
          <w:b/>
        </w:rPr>
        <w:t>creen</w:t>
      </w:r>
      <w:r w:rsidRPr="00F0388A">
        <w:t xml:space="preserve"> – Enables/disables the display of the Host diagnostic screen.  </w:t>
      </w:r>
    </w:p>
    <w:p w14:paraId="39FA3B1A" w14:textId="4C67DA99" w:rsidR="00CD05FC" w:rsidRDefault="00CD05FC" w:rsidP="00B13050"/>
    <w:p w14:paraId="4EC902FE" w14:textId="77777777" w:rsidR="00B13050" w:rsidRPr="004D6ABC" w:rsidRDefault="00B13050" w:rsidP="00B13050">
      <w:pPr>
        <w:rPr>
          <w:sz w:val="10"/>
          <w:szCs w:val="10"/>
        </w:rPr>
      </w:pPr>
    </w:p>
    <w:p w14:paraId="1084B25A" w14:textId="77777777" w:rsidR="00B13050" w:rsidRDefault="00B13050" w:rsidP="00B13050">
      <w:r>
        <w:rPr>
          <w:b/>
        </w:rPr>
        <w:t>Display Units Per Hour</w:t>
      </w:r>
      <w:r>
        <w:t xml:space="preserve"> – Enables live display on top of VP general tab that tracks how many products have been processed in the past hour (value resets at the top of each hour).</w:t>
      </w:r>
    </w:p>
    <w:p w14:paraId="0B3BD798" w14:textId="700D5C28" w:rsidR="00B9008F" w:rsidRDefault="00B9008F" w:rsidP="00B13050"/>
    <w:p w14:paraId="4B95645D" w14:textId="2189821A" w:rsidR="00B9008F" w:rsidRDefault="00B9008F" w:rsidP="00B13050">
      <w:r>
        <w:rPr>
          <w:b/>
        </w:rPr>
        <w:t>Use Baseline Profile Expiration</w:t>
      </w:r>
      <w:r>
        <w:t xml:space="preserve"> – Automatically require new baseline profiles after specified number of days.</w:t>
      </w:r>
    </w:p>
    <w:p w14:paraId="3350F10B" w14:textId="433C056B" w:rsidR="00F25F7B" w:rsidRDefault="00F25F7B" w:rsidP="00B13050"/>
    <w:p w14:paraId="70A8AC37" w14:textId="77777777" w:rsidR="00F25F7B" w:rsidRPr="00764D3A" w:rsidRDefault="00F25F7B" w:rsidP="00B13050"/>
    <w:p w14:paraId="3025CD7C" w14:textId="77777777" w:rsidR="00B13050" w:rsidRPr="004D6ABC" w:rsidRDefault="00B13050" w:rsidP="00B13050">
      <w:pPr>
        <w:rPr>
          <w:sz w:val="10"/>
        </w:rPr>
      </w:pPr>
    </w:p>
    <w:p w14:paraId="3548D814" w14:textId="77777777" w:rsidR="00B13050" w:rsidRPr="00B1186A" w:rsidRDefault="00B13050" w:rsidP="00B13050">
      <w:pPr>
        <w:rPr>
          <w:b/>
        </w:rPr>
      </w:pPr>
      <w:r w:rsidRPr="00B1186A">
        <w:rPr>
          <w:b/>
        </w:rPr>
        <w:t xml:space="preserve">Temperature </w:t>
      </w:r>
      <w:r>
        <w:rPr>
          <w:b/>
        </w:rPr>
        <w:t>T</w:t>
      </w:r>
      <w:r w:rsidRPr="00B1186A">
        <w:rPr>
          <w:b/>
        </w:rPr>
        <w:t xml:space="preserve">riggers and </w:t>
      </w:r>
      <w:r>
        <w:rPr>
          <w:b/>
        </w:rPr>
        <w:t>S</w:t>
      </w:r>
      <w:r w:rsidRPr="00B1186A">
        <w:rPr>
          <w:b/>
        </w:rPr>
        <w:t xml:space="preserve">ample </w:t>
      </w:r>
      <w:r>
        <w:rPr>
          <w:b/>
        </w:rPr>
        <w:t>R</w:t>
      </w:r>
      <w:r w:rsidRPr="00B1186A">
        <w:rPr>
          <w:b/>
        </w:rPr>
        <w:t>ates</w:t>
      </w:r>
    </w:p>
    <w:p w14:paraId="46963C6D" w14:textId="77777777" w:rsidR="00B13050" w:rsidRPr="004D6ABC" w:rsidRDefault="00B13050" w:rsidP="00B13050">
      <w:r w:rsidRPr="00B1186A">
        <w:t xml:space="preserve">The temperature triggers dictate when the profile begins and ends allowing for more consistent data collection.  </w:t>
      </w:r>
      <w:r w:rsidRPr="004D6ABC">
        <w:t xml:space="preserve">This area of the tool allows you to change the temperature trigger values as well as sample rate for each application type.  </w:t>
      </w:r>
    </w:p>
    <w:p w14:paraId="0C98EE2E" w14:textId="77777777" w:rsidR="00B13050" w:rsidRPr="004D6ABC" w:rsidRDefault="00B13050" w:rsidP="00B13050">
      <w:pPr>
        <w:rPr>
          <w:sz w:val="8"/>
        </w:rPr>
      </w:pPr>
    </w:p>
    <w:p w14:paraId="61F60040" w14:textId="77777777" w:rsidR="00B13050" w:rsidRPr="00B1186A" w:rsidRDefault="00B13050" w:rsidP="00B13050">
      <w:r w:rsidRPr="00B1186A">
        <w:t>There are three temperature triggers:</w:t>
      </w:r>
    </w:p>
    <w:p w14:paraId="3574712A" w14:textId="77777777" w:rsidR="00B13050" w:rsidRPr="00B1186A" w:rsidRDefault="00B13050" w:rsidP="00B13050">
      <w:pPr>
        <w:spacing w:before="60" w:after="60"/>
        <w:ind w:left="360"/>
      </w:pPr>
      <w:r w:rsidRPr="00B1186A">
        <w:rPr>
          <w:b/>
        </w:rPr>
        <w:t>Start -</w:t>
      </w:r>
      <w:r w:rsidRPr="00B1186A">
        <w:t xml:space="preserve">The profile Start temperature trigger is always 2C above the “Maximum Product Temperature at start of profile” setting in the Global tab of the Global Preferences screen.  This value can be changed as needed from </w:t>
      </w:r>
      <w:r>
        <w:t>a</w:t>
      </w:r>
      <w:r w:rsidRPr="00B1186A">
        <w:t xml:space="preserve">s low as 15C to as high as 40C.  </w:t>
      </w:r>
    </w:p>
    <w:p w14:paraId="4F2630E6" w14:textId="5332EF5E" w:rsidR="00B13050" w:rsidRPr="00B1186A" w:rsidRDefault="00B13050" w:rsidP="00B13050">
      <w:pPr>
        <w:spacing w:before="60" w:after="60"/>
        <w:ind w:left="360"/>
      </w:pPr>
      <w:proofErr w:type="spellStart"/>
      <w:r>
        <w:rPr>
          <w:b/>
        </w:rPr>
        <w:t>Mid P</w:t>
      </w:r>
      <w:r w:rsidRPr="00B1186A">
        <w:rPr>
          <w:b/>
        </w:rPr>
        <w:t>oint</w:t>
      </w:r>
      <w:proofErr w:type="spellEnd"/>
      <w:r w:rsidRPr="00B1186A">
        <w:rPr>
          <w:b/>
        </w:rPr>
        <w:t xml:space="preserve"> –</w:t>
      </w:r>
      <w:r>
        <w:t xml:space="preserve"> The mid</w:t>
      </w:r>
      <w:r w:rsidRPr="00B1186A">
        <w:t>point temperature trigger must be higher than the start trigger, and the End trigger.  Be sure the temperature in you</w:t>
      </w:r>
      <w:r w:rsidR="00F25F7B">
        <w:t>r</w:t>
      </w:r>
      <w:r w:rsidRPr="00B1186A">
        <w:t xml:space="preserve"> process will achieve this </w:t>
      </w:r>
      <w:r w:rsidR="00F25F7B" w:rsidRPr="00B1186A">
        <w:t>setting,</w:t>
      </w:r>
      <w:r w:rsidRPr="00B1186A">
        <w:t xml:space="preserve"> or the profile will fail</w:t>
      </w:r>
      <w:r w:rsidR="00F25F7B">
        <w:t xml:space="preserve"> to download</w:t>
      </w:r>
      <w:r w:rsidRPr="00B1186A">
        <w:t xml:space="preserve">.  </w:t>
      </w:r>
    </w:p>
    <w:p w14:paraId="072EBCD4" w14:textId="77777777" w:rsidR="00B13050" w:rsidRDefault="00B13050" w:rsidP="00B13050">
      <w:pPr>
        <w:spacing w:before="60" w:after="60"/>
        <w:ind w:left="360"/>
      </w:pPr>
      <w:r w:rsidRPr="00B1186A">
        <w:rPr>
          <w:b/>
        </w:rPr>
        <w:t>End –</w:t>
      </w:r>
      <w:r w:rsidRPr="00B1186A">
        <w:t xml:space="preserve"> The profile will end when all of the thermocouples attached to the</w:t>
      </w:r>
      <w:r>
        <w:t xml:space="preserve"> profiler </w:t>
      </w:r>
      <w:r w:rsidRPr="00B1186A">
        <w:t>have cooled to below the End-Temperature tri</w:t>
      </w:r>
      <w:r>
        <w:t>gger setting.</w:t>
      </w:r>
    </w:p>
    <w:p w14:paraId="270EB941" w14:textId="77777777" w:rsidR="00B13050" w:rsidRPr="00AD4DC4" w:rsidRDefault="00B13050" w:rsidP="00B13050">
      <w:pPr>
        <w:spacing w:before="60" w:after="60"/>
        <w:rPr>
          <w:sz w:val="4"/>
        </w:rPr>
      </w:pPr>
    </w:p>
    <w:p w14:paraId="7AE5BAD7" w14:textId="77777777" w:rsidR="00B13050" w:rsidRPr="00B1186A" w:rsidRDefault="00B13050" w:rsidP="00B13050">
      <w:r w:rsidRPr="00B1186A">
        <w:rPr>
          <w:b/>
        </w:rPr>
        <w:t xml:space="preserve">Sample </w:t>
      </w:r>
      <w:r>
        <w:rPr>
          <w:b/>
        </w:rPr>
        <w:t>r</w:t>
      </w:r>
      <w:r w:rsidRPr="00B1186A">
        <w:rPr>
          <w:b/>
        </w:rPr>
        <w:t>ate –</w:t>
      </w:r>
      <w:r w:rsidRPr="00B1186A">
        <w:t xml:space="preserve"> Set the sample rate for each application type.  </w:t>
      </w:r>
    </w:p>
    <w:p w14:paraId="5A3DCE34" w14:textId="469EC990" w:rsidR="00B13050" w:rsidRDefault="00B13050" w:rsidP="00B13050">
      <w:r>
        <w:br w:type="page"/>
      </w:r>
    </w:p>
    <w:p w14:paraId="5085456E" w14:textId="2D9E9CFD" w:rsidR="00B9008F" w:rsidRDefault="00B9008F">
      <w:pPr>
        <w:pStyle w:val="Heading3"/>
      </w:pPr>
      <w:bookmarkStart w:id="2221" w:name="_Toc51666918"/>
      <w:r>
        <w:lastRenderedPageBreak/>
        <w:t>Use Baseline Profile Expiration</w:t>
      </w:r>
      <w:bookmarkEnd w:id="2221"/>
    </w:p>
    <w:p w14:paraId="60842A3B" w14:textId="3F650CDF" w:rsidR="00B9008F" w:rsidRDefault="00B9008F" w:rsidP="00764D3A"/>
    <w:p w14:paraId="5B44D341" w14:textId="4CA5F5FF" w:rsidR="00B9008F" w:rsidRDefault="00B9008F" w:rsidP="00764D3A">
      <w:r>
        <w:t>Enabling this function allows the system to require a new baseline profile is run after a specified number of days have elapsed. When enabled, addition</w:t>
      </w:r>
      <w:r w:rsidR="00E74353">
        <w:t>al functions will appear on various screens in the software.</w:t>
      </w:r>
    </w:p>
    <w:p w14:paraId="0BE8AAF8" w14:textId="22ABA533" w:rsidR="00E74353" w:rsidRDefault="00E74353" w:rsidP="00764D3A">
      <w:r>
        <w:rPr>
          <w:b/>
          <w:noProof/>
        </w:rPr>
        <w:drawing>
          <wp:anchor distT="0" distB="0" distL="114300" distR="114300" simplePos="0" relativeHeight="251632640" behindDoc="1" locked="0" layoutInCell="1" allowOverlap="1" wp14:anchorId="75E58954" wp14:editId="645DF530">
            <wp:simplePos x="0" y="0"/>
            <wp:positionH relativeFrom="column">
              <wp:posOffset>2512695</wp:posOffset>
            </wp:positionH>
            <wp:positionV relativeFrom="paragraph">
              <wp:posOffset>46355</wp:posOffset>
            </wp:positionV>
            <wp:extent cx="3403600" cy="2860675"/>
            <wp:effectExtent l="0" t="0" r="6350" b="0"/>
            <wp:wrapTight wrapText="left">
              <wp:wrapPolygon edited="0">
                <wp:start x="0" y="0"/>
                <wp:lineTo x="0" y="21432"/>
                <wp:lineTo x="21519" y="21432"/>
                <wp:lineTo x="21519" y="0"/>
                <wp:lineTo x="0" y="0"/>
              </wp:wrapPolygon>
            </wp:wrapTight>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Baseline Profile Expiration.png"/>
                    <pic:cNvPicPr/>
                  </pic:nvPicPr>
                  <pic:blipFill>
                    <a:blip r:embed="rId298">
                      <a:extLst>
                        <a:ext uri="{28A0092B-C50C-407E-A947-70E740481C1C}">
                          <a14:useLocalDpi xmlns:a14="http://schemas.microsoft.com/office/drawing/2010/main" val="0"/>
                        </a:ext>
                      </a:extLst>
                    </a:blip>
                    <a:stretch>
                      <a:fillRect/>
                    </a:stretch>
                  </pic:blipFill>
                  <pic:spPr>
                    <a:xfrm>
                      <a:off x="0" y="0"/>
                      <a:ext cx="3403600" cy="2860675"/>
                    </a:xfrm>
                    <a:prstGeom prst="rect">
                      <a:avLst/>
                    </a:prstGeom>
                  </pic:spPr>
                </pic:pic>
              </a:graphicData>
            </a:graphic>
            <wp14:sizeRelH relativeFrom="margin">
              <wp14:pctWidth>0</wp14:pctWidth>
            </wp14:sizeRelH>
            <wp14:sizeRelV relativeFrom="margin">
              <wp14:pctHeight>0</wp14:pctHeight>
            </wp14:sizeRelV>
          </wp:anchor>
        </w:drawing>
      </w:r>
    </w:p>
    <w:p w14:paraId="051F1720" w14:textId="77777777" w:rsidR="00E74353" w:rsidRDefault="00E74353" w:rsidP="00764D3A">
      <w:bookmarkStart w:id="2222" w:name="_Hlk526970594"/>
    </w:p>
    <w:p w14:paraId="59E6E292" w14:textId="35306FB1" w:rsidR="00E74353" w:rsidRDefault="00E74353" w:rsidP="00764D3A">
      <w:r>
        <w:rPr>
          <w:b/>
        </w:rPr>
        <w:t>Global Preferences/</w:t>
      </w:r>
      <w:r w:rsidR="00F25F7B">
        <w:rPr>
          <w:b/>
        </w:rPr>
        <w:t>WPI</w:t>
      </w:r>
      <w:r>
        <w:rPr>
          <w:b/>
        </w:rPr>
        <w:t xml:space="preserve"> Tab</w:t>
      </w:r>
      <w:r>
        <w:t xml:space="preserve"> </w:t>
      </w:r>
      <w:bookmarkEnd w:id="2222"/>
      <w:r>
        <w:t>– When it is enabled</w:t>
      </w:r>
      <w:r w:rsidR="007A4B59">
        <w:t xml:space="preserve"> in the Configuration Program</w:t>
      </w:r>
      <w:r>
        <w:t xml:space="preserve">, it adds an additional selection </w:t>
      </w:r>
      <w:r w:rsidR="00064B03">
        <w:t>to</w:t>
      </w:r>
      <w:r>
        <w:t xml:space="preserve"> this tab. Selecting the checkbox allows you to define the number of days after a baseline profile is run that it will automatically expire. This feature can be used to ensure that the system is always using an </w:t>
      </w:r>
      <w:proofErr w:type="gramStart"/>
      <w:r>
        <w:t>up to date</w:t>
      </w:r>
      <w:proofErr w:type="gramEnd"/>
      <w:r>
        <w:t xml:space="preserve"> profile as the baseline.</w:t>
      </w:r>
    </w:p>
    <w:p w14:paraId="1EDB4B80" w14:textId="262B213C" w:rsidR="00E74353" w:rsidRDefault="00E74353" w:rsidP="00764D3A"/>
    <w:p w14:paraId="47580161" w14:textId="1E39A07C" w:rsidR="00E74353" w:rsidRPr="00BC10C1" w:rsidRDefault="00064B03" w:rsidP="00764D3A">
      <w:r>
        <w:rPr>
          <w:noProof/>
        </w:rPr>
        <mc:AlternateContent>
          <mc:Choice Requires="wps">
            <w:drawing>
              <wp:anchor distT="0" distB="0" distL="114300" distR="114300" simplePos="0" relativeHeight="251679744" behindDoc="0" locked="0" layoutInCell="1" allowOverlap="1" wp14:anchorId="4DA3168C" wp14:editId="039411D3">
                <wp:simplePos x="0" y="0"/>
                <wp:positionH relativeFrom="column">
                  <wp:posOffset>2620108</wp:posOffset>
                </wp:positionH>
                <wp:positionV relativeFrom="paragraph">
                  <wp:posOffset>157626</wp:posOffset>
                </wp:positionV>
                <wp:extent cx="1969477" cy="316523"/>
                <wp:effectExtent l="19050" t="19050" r="12065" b="26670"/>
                <wp:wrapNone/>
                <wp:docPr id="2105" name="Rectangle 2105"/>
                <wp:cNvGraphicFramePr/>
                <a:graphic xmlns:a="http://schemas.openxmlformats.org/drawingml/2006/main">
                  <a:graphicData uri="http://schemas.microsoft.com/office/word/2010/wordprocessingShape">
                    <wps:wsp>
                      <wps:cNvSpPr/>
                      <wps:spPr>
                        <a:xfrm>
                          <a:off x="0" y="0"/>
                          <a:ext cx="1969477" cy="3165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A6F1C" id="Rectangle 2105" o:spid="_x0000_s1026" style="position:absolute;margin-left:206.3pt;margin-top:12.4pt;width:155.1pt;height:24.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xAoAIAAJU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" filled="f" strokecolor="red" strokeweight="2.25pt"/>
            </w:pict>
          </mc:Fallback>
        </mc:AlternateContent>
      </w:r>
      <w:r w:rsidR="00E74353">
        <w:t>Note: When expired, the profile will still be viewable. However, it will not be able to be used as the baseline for monitoring production.</w:t>
      </w:r>
    </w:p>
    <w:p w14:paraId="27206C31" w14:textId="1AD9AAD9" w:rsidR="00E74353" w:rsidRDefault="00E74353" w:rsidP="00B13050"/>
    <w:p w14:paraId="29D5C213" w14:textId="6C46F304" w:rsidR="00E74353" w:rsidRDefault="00E74353" w:rsidP="00B13050"/>
    <w:p w14:paraId="29DFB7A3" w14:textId="379E0EA1" w:rsidR="00E74353" w:rsidRDefault="00E74353" w:rsidP="00B13050"/>
    <w:p w14:paraId="143E80C0" w14:textId="3A64244A" w:rsidR="00E74353" w:rsidRDefault="00E74353" w:rsidP="00B13050"/>
    <w:p w14:paraId="37EB074F" w14:textId="16BDF5C9" w:rsidR="00B9008F" w:rsidRDefault="00B9008F" w:rsidP="00B13050"/>
    <w:p w14:paraId="13FC7C9D" w14:textId="366E08C0" w:rsidR="00E74353" w:rsidRDefault="00E74353" w:rsidP="00B13050"/>
    <w:p w14:paraId="36526ECA" w14:textId="652500D5" w:rsidR="00B75CB0" w:rsidRDefault="00B75CB0" w:rsidP="00B13050"/>
    <w:p w14:paraId="4A866E89" w14:textId="579DD4F4" w:rsidR="00B75CB0" w:rsidRDefault="00B75CB0" w:rsidP="00B13050">
      <w:pPr>
        <w:rPr>
          <w:b/>
        </w:rPr>
      </w:pPr>
      <w:r>
        <w:rPr>
          <w:noProof/>
        </w:rPr>
        <w:drawing>
          <wp:anchor distT="0" distB="0" distL="114300" distR="114300" simplePos="0" relativeHeight="251637760" behindDoc="1" locked="0" layoutInCell="1" allowOverlap="1" wp14:anchorId="23B225D7" wp14:editId="5E763787">
            <wp:simplePos x="0" y="0"/>
            <wp:positionH relativeFrom="column">
              <wp:posOffset>2369820</wp:posOffset>
            </wp:positionH>
            <wp:positionV relativeFrom="paragraph">
              <wp:posOffset>48260</wp:posOffset>
            </wp:positionV>
            <wp:extent cx="1088136" cy="640080"/>
            <wp:effectExtent l="0" t="0" r="0" b="7620"/>
            <wp:wrapTight wrapText="left">
              <wp:wrapPolygon edited="0">
                <wp:start x="0" y="0"/>
                <wp:lineTo x="0" y="21214"/>
                <wp:lineTo x="21184" y="21214"/>
                <wp:lineTo x="21184" y="0"/>
                <wp:lineTo x="0" y="0"/>
              </wp:wrapPolygon>
            </wp:wrapTight>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Baseline Profile Search.png"/>
                    <pic:cNvPicPr/>
                  </pic:nvPicPr>
                  <pic:blipFill>
                    <a:blip r:embed="rId299">
                      <a:extLst>
                        <a:ext uri="{28A0092B-C50C-407E-A947-70E740481C1C}">
                          <a14:useLocalDpi xmlns:a14="http://schemas.microsoft.com/office/drawing/2010/main" val="0"/>
                        </a:ext>
                      </a:extLst>
                    </a:blip>
                    <a:stretch>
                      <a:fillRect/>
                    </a:stretch>
                  </pic:blipFill>
                  <pic:spPr>
                    <a:xfrm>
                      <a:off x="0" y="0"/>
                      <a:ext cx="1088136" cy="640080"/>
                    </a:xfrm>
                    <a:prstGeom prst="rect">
                      <a:avLst/>
                    </a:prstGeom>
                  </pic:spPr>
                </pic:pic>
              </a:graphicData>
            </a:graphic>
            <wp14:sizeRelH relativeFrom="margin">
              <wp14:pctWidth>0</wp14:pctWidth>
            </wp14:sizeRelH>
            <wp14:sizeRelV relativeFrom="margin">
              <wp14:pctHeight>0</wp14:pctHeight>
            </wp14:sizeRelV>
          </wp:anchor>
        </w:drawing>
      </w:r>
    </w:p>
    <w:p w14:paraId="67329F57" w14:textId="59EA8451" w:rsidR="00B75CB0" w:rsidRDefault="00E74353" w:rsidP="00B13050">
      <w:r>
        <w:rPr>
          <w:b/>
        </w:rPr>
        <w:t>Profile Explorer</w:t>
      </w:r>
      <w:r w:rsidR="00B75CB0">
        <w:rPr>
          <w:b/>
        </w:rPr>
        <w:t xml:space="preserve"> – Search Button </w:t>
      </w:r>
      <w:r w:rsidR="00B75CB0">
        <w:t xml:space="preserve">- </w:t>
      </w:r>
      <w:r>
        <w:t>When the expiration feature is enabled, you will see a new bu</w:t>
      </w:r>
      <w:r w:rsidR="007A4B59">
        <w:t>tton appear in Profile Explorer:</w:t>
      </w:r>
    </w:p>
    <w:p w14:paraId="528A12E3" w14:textId="77777777" w:rsidR="00B75CB0" w:rsidRDefault="00B75CB0" w:rsidP="00B13050"/>
    <w:p w14:paraId="1CB3DF47" w14:textId="1F40E790" w:rsidR="00B75CB0" w:rsidRDefault="00B75CB0" w:rsidP="00B13050"/>
    <w:p w14:paraId="0236F3CA" w14:textId="14E2F7F0" w:rsidR="00B75CB0" w:rsidRDefault="007A4B59" w:rsidP="00764D3A">
      <w:pPr>
        <w:pStyle w:val="ListParagraph"/>
        <w:numPr>
          <w:ilvl w:val="0"/>
          <w:numId w:val="163"/>
        </w:numPr>
      </w:pPr>
      <w:r>
        <w:rPr>
          <w:noProof/>
        </w:rPr>
        <w:drawing>
          <wp:anchor distT="0" distB="0" distL="114300" distR="114300" simplePos="0" relativeHeight="251641856" behindDoc="1" locked="0" layoutInCell="1" allowOverlap="1" wp14:anchorId="66CE3D9F" wp14:editId="783D1FFD">
            <wp:simplePos x="0" y="0"/>
            <wp:positionH relativeFrom="column">
              <wp:posOffset>2305050</wp:posOffset>
            </wp:positionH>
            <wp:positionV relativeFrom="paragraph">
              <wp:posOffset>91440</wp:posOffset>
            </wp:positionV>
            <wp:extent cx="3623310" cy="2305050"/>
            <wp:effectExtent l="0" t="0" r="0" b="0"/>
            <wp:wrapTight wrapText="left">
              <wp:wrapPolygon edited="0">
                <wp:start x="0" y="0"/>
                <wp:lineTo x="0" y="21421"/>
                <wp:lineTo x="21464" y="21421"/>
                <wp:lineTo x="214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iry search.png"/>
                    <pic:cNvPicPr/>
                  </pic:nvPicPr>
                  <pic:blipFill>
                    <a:blip r:embed="rId300">
                      <a:extLst>
                        <a:ext uri="{28A0092B-C50C-407E-A947-70E740481C1C}">
                          <a14:useLocalDpi xmlns:a14="http://schemas.microsoft.com/office/drawing/2010/main" val="0"/>
                        </a:ext>
                      </a:extLst>
                    </a:blip>
                    <a:stretch>
                      <a:fillRect/>
                    </a:stretch>
                  </pic:blipFill>
                  <pic:spPr>
                    <a:xfrm>
                      <a:off x="0" y="0"/>
                      <a:ext cx="3623310" cy="2305050"/>
                    </a:xfrm>
                    <a:prstGeom prst="rect">
                      <a:avLst/>
                    </a:prstGeom>
                  </pic:spPr>
                </pic:pic>
              </a:graphicData>
            </a:graphic>
            <wp14:sizeRelH relativeFrom="margin">
              <wp14:pctWidth>0</wp14:pctWidth>
            </wp14:sizeRelH>
            <wp14:sizeRelV relativeFrom="margin">
              <wp14:pctHeight>0</wp14:pctHeight>
            </wp14:sizeRelV>
          </wp:anchor>
        </w:drawing>
      </w:r>
      <w:r w:rsidR="00B75CB0">
        <w:t xml:space="preserve">Click this button to access a search window which will allow you to easily identify when each of your baseline profiles will expire. </w:t>
      </w:r>
    </w:p>
    <w:p w14:paraId="4E32EE9E" w14:textId="4046C5E1" w:rsidR="00B75CB0" w:rsidRDefault="00B75CB0" w:rsidP="00764D3A">
      <w:pPr>
        <w:pStyle w:val="ListParagraph"/>
        <w:numPr>
          <w:ilvl w:val="0"/>
          <w:numId w:val="163"/>
        </w:numPr>
      </w:pPr>
      <w:r>
        <w:t>Enter the n</w:t>
      </w:r>
      <w:r w:rsidR="007A4B59">
        <w:t>umber of days (window of time remaining until</w:t>
      </w:r>
      <w:r>
        <w:t xml:space="preserve"> profiles will expire), and then click Search. </w:t>
      </w:r>
    </w:p>
    <w:p w14:paraId="13DDB8BD" w14:textId="23CE7DF4" w:rsidR="007A4B59" w:rsidRDefault="00B75CB0" w:rsidP="00764D3A">
      <w:pPr>
        <w:pStyle w:val="ListParagraph"/>
        <w:numPr>
          <w:ilvl w:val="0"/>
          <w:numId w:val="163"/>
        </w:numPr>
      </w:pPr>
      <w:r>
        <w:t>All</w:t>
      </w:r>
      <w:r w:rsidR="007A4B59">
        <w:t xml:space="preserve"> products with a baseline</w:t>
      </w:r>
      <w:r>
        <w:t xml:space="preserve"> profile set to expire within the specified </w:t>
      </w:r>
      <w:r w:rsidR="00064B03">
        <w:t>timeframe</w:t>
      </w:r>
      <w:r>
        <w:t xml:space="preserve"> will be displayed. </w:t>
      </w:r>
    </w:p>
    <w:p w14:paraId="21B3B76C" w14:textId="712E9213" w:rsidR="007A4B59" w:rsidRDefault="007A4B59" w:rsidP="00764D3A">
      <w:pPr>
        <w:pStyle w:val="ListParagraph"/>
        <w:numPr>
          <w:ilvl w:val="0"/>
          <w:numId w:val="163"/>
        </w:numPr>
      </w:pPr>
      <w:r>
        <w:t xml:space="preserve">Selecting a particular product and clicking on the </w:t>
      </w:r>
      <w:r>
        <w:rPr>
          <w:i/>
        </w:rPr>
        <w:t>Run New Baseline Profile</w:t>
      </w:r>
      <w:r>
        <w:t xml:space="preserve"> will automatically take you to the </w:t>
      </w:r>
      <w:r>
        <w:rPr>
          <w:i/>
        </w:rPr>
        <w:t xml:space="preserve">RUN A PROFILE </w:t>
      </w:r>
      <w:r>
        <w:t>screen and will select that product name.</w:t>
      </w:r>
    </w:p>
    <w:p w14:paraId="5B3CF740" w14:textId="76221071" w:rsidR="00B9008F" w:rsidRDefault="00B9008F" w:rsidP="00764D3A">
      <w:pPr>
        <w:pStyle w:val="ListParagraph"/>
      </w:pPr>
      <w:r>
        <w:br w:type="page"/>
      </w:r>
    </w:p>
    <w:p w14:paraId="3F7305CA" w14:textId="0AD1DEB6" w:rsidR="00E74353" w:rsidRPr="00916D39" w:rsidRDefault="00B77D76" w:rsidP="00B13050">
      <w:r>
        <w:rPr>
          <w:noProof/>
        </w:rPr>
        <w:lastRenderedPageBreak/>
        <w:drawing>
          <wp:anchor distT="0" distB="0" distL="114300" distR="114300" simplePos="0" relativeHeight="251649024" behindDoc="1" locked="0" layoutInCell="1" allowOverlap="1" wp14:anchorId="56C4CAF2" wp14:editId="460B9E83">
            <wp:simplePos x="0" y="0"/>
            <wp:positionH relativeFrom="column">
              <wp:posOffset>2381250</wp:posOffset>
            </wp:positionH>
            <wp:positionV relativeFrom="line">
              <wp:posOffset>148590</wp:posOffset>
            </wp:positionV>
            <wp:extent cx="3261995" cy="1924050"/>
            <wp:effectExtent l="0" t="0" r="0" b="0"/>
            <wp:wrapTight wrapText="left">
              <wp:wrapPolygon edited="0">
                <wp:start x="0" y="0"/>
                <wp:lineTo x="0" y="21386"/>
                <wp:lineTo x="21444" y="21386"/>
                <wp:lineTo x="21444" y="0"/>
                <wp:lineTo x="0" y="0"/>
              </wp:wrapPolygon>
            </wp:wrapTight>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extLst>
                        <a:ext uri="{28A0092B-C50C-407E-A947-70E740481C1C}">
                          <a14:useLocalDpi xmlns:a14="http://schemas.microsoft.com/office/drawing/2010/main" val="0"/>
                        </a:ext>
                      </a:extLst>
                    </a:blip>
                    <a:srcRect b="37889"/>
                    <a:stretch/>
                  </pic:blipFill>
                  <pic:spPr bwMode="auto">
                    <a:xfrm>
                      <a:off x="0" y="0"/>
                      <a:ext cx="326199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83B9" w14:textId="12A97A9F" w:rsidR="00B13050" w:rsidRPr="00B1186A" w:rsidRDefault="00B13050" w:rsidP="00D36D96">
      <w:pPr>
        <w:pStyle w:val="Heading2"/>
      </w:pPr>
      <w:bookmarkStart w:id="2223" w:name="_Toc468897470"/>
      <w:bookmarkStart w:id="2224" w:name="_Toc469334823"/>
      <w:bookmarkStart w:id="2225" w:name="_Toc504148864"/>
      <w:bookmarkStart w:id="2226" w:name="_Toc528599331"/>
      <w:bookmarkStart w:id="2227" w:name="_Toc17993372"/>
      <w:bookmarkStart w:id="2228" w:name="_Toc19132398"/>
      <w:bookmarkStart w:id="2229" w:name="_Toc37267090"/>
      <w:bookmarkStart w:id="2230" w:name="_Hlk526969889"/>
      <w:bookmarkStart w:id="2231" w:name="_Toc51666701"/>
      <w:bookmarkStart w:id="2232" w:name="_Toc51666919"/>
      <w:r w:rsidRPr="00B1186A">
        <w:t xml:space="preserve">Shifting </w:t>
      </w:r>
      <w:r>
        <w:t>T</w:t>
      </w:r>
      <w:r w:rsidRPr="00B1186A">
        <w:t>ab</w:t>
      </w:r>
      <w:bookmarkEnd w:id="2223"/>
      <w:bookmarkEnd w:id="2224"/>
      <w:bookmarkEnd w:id="2225"/>
      <w:bookmarkEnd w:id="2226"/>
      <w:bookmarkEnd w:id="2227"/>
      <w:bookmarkEnd w:id="2228"/>
      <w:bookmarkEnd w:id="2229"/>
      <w:bookmarkEnd w:id="2230"/>
      <w:bookmarkEnd w:id="2231"/>
      <w:bookmarkEnd w:id="2232"/>
    </w:p>
    <w:p w14:paraId="30F61A16" w14:textId="3510C1FB" w:rsidR="00B13050" w:rsidRPr="00B1186A" w:rsidRDefault="00064B03" w:rsidP="00B13050">
      <w:bookmarkStart w:id="2233" w:name="_Hlk44407168"/>
      <w:r>
        <w:t xml:space="preserve">The information entered in this area is used for proper alignment of the profile data, as well as the installed </w:t>
      </w:r>
      <w:bookmarkEnd w:id="2233"/>
      <w:r>
        <w:t>sensors, relative to the layout of the Wave Solder machine the system is installed in</w:t>
      </w:r>
      <w:r w:rsidR="00B13050" w:rsidRPr="00B1186A">
        <w:t xml:space="preserve">.  </w:t>
      </w:r>
    </w:p>
    <w:p w14:paraId="6C539B93" w14:textId="77777777" w:rsidR="00B13050" w:rsidRPr="00B1186A" w:rsidRDefault="00B13050" w:rsidP="00B13050"/>
    <w:p w14:paraId="5E845195" w14:textId="5EEE9346" w:rsidR="00B13050" w:rsidRDefault="00B13050" w:rsidP="00B13050">
      <w:r w:rsidRPr="00B1186A">
        <w:t xml:space="preserve">Select the check box and then enter the required measurements.  </w:t>
      </w:r>
      <w:r>
        <w:t xml:space="preserve">Contact </w:t>
      </w:r>
      <w:r w:rsidR="00064B03">
        <w:t>KIC Technical Support</w:t>
      </w:r>
      <w:r>
        <w:t xml:space="preserve"> for assistance. </w:t>
      </w:r>
    </w:p>
    <w:p w14:paraId="153AB2A6" w14:textId="77777777" w:rsidR="00B13050" w:rsidRDefault="00B13050" w:rsidP="00B13050"/>
    <w:p w14:paraId="07E444E7" w14:textId="77777777" w:rsidR="00B13050" w:rsidRDefault="00B13050" w:rsidP="00B13050"/>
    <w:p w14:paraId="476F9539" w14:textId="63CE1423" w:rsidR="00064B03" w:rsidRPr="00B1186A" w:rsidRDefault="00064B03" w:rsidP="00B13050"/>
    <w:p w14:paraId="75FF0284" w14:textId="6F55245A" w:rsidR="00B13050" w:rsidRDefault="00B77D76" w:rsidP="00B13050">
      <w:r>
        <w:rPr>
          <w:noProof/>
        </w:rPr>
        <w:drawing>
          <wp:anchor distT="0" distB="0" distL="114300" distR="114300" simplePos="0" relativeHeight="251656192" behindDoc="1" locked="0" layoutInCell="1" allowOverlap="1" wp14:anchorId="65B18EB9" wp14:editId="6F85EB67">
            <wp:simplePos x="0" y="0"/>
            <wp:positionH relativeFrom="column">
              <wp:posOffset>2400300</wp:posOffset>
            </wp:positionH>
            <wp:positionV relativeFrom="paragraph">
              <wp:posOffset>13970</wp:posOffset>
            </wp:positionV>
            <wp:extent cx="3261360" cy="2584450"/>
            <wp:effectExtent l="0" t="0" r="0" b="6350"/>
            <wp:wrapTight wrapText="left">
              <wp:wrapPolygon edited="0">
                <wp:start x="0" y="0"/>
                <wp:lineTo x="0" y="21494"/>
                <wp:lineTo x="21449" y="21494"/>
                <wp:lineTo x="21449" y="0"/>
                <wp:lineTo x="0" y="0"/>
              </wp:wrapPolygon>
            </wp:wrapTight>
            <wp:docPr id="2106" name="Picture 2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WPI - Config Machine Config.png"/>
                    <pic:cNvPicPr/>
                  </pic:nvPicPr>
                  <pic:blipFill rotWithShape="1">
                    <a:blip r:embed="rId302">
                      <a:extLst>
                        <a:ext uri="{28A0092B-C50C-407E-A947-70E740481C1C}">
                          <a14:useLocalDpi xmlns:a14="http://schemas.microsoft.com/office/drawing/2010/main" val="0"/>
                        </a:ext>
                      </a:extLst>
                    </a:blip>
                    <a:srcRect b="16508"/>
                    <a:stretch/>
                  </pic:blipFill>
                  <pic:spPr bwMode="auto">
                    <a:xfrm>
                      <a:off x="0" y="0"/>
                      <a:ext cx="3261360" cy="258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1938" w14:textId="641E093C" w:rsidR="00064B03" w:rsidRDefault="00064B03" w:rsidP="00C6268F">
      <w:pPr>
        <w:pStyle w:val="Heading2"/>
      </w:pPr>
      <w:bookmarkStart w:id="2234" w:name="_Toc51666702"/>
      <w:bookmarkStart w:id="2235" w:name="_Toc51666920"/>
      <w:bookmarkStart w:id="2236" w:name="_Toc468897471"/>
      <w:bookmarkStart w:id="2237" w:name="_Toc469334824"/>
      <w:bookmarkStart w:id="2238" w:name="_Toc504148865"/>
      <w:bookmarkStart w:id="2239" w:name="_Toc528599332"/>
      <w:bookmarkStart w:id="2240" w:name="_Toc17993373"/>
      <w:bookmarkStart w:id="2241" w:name="_Toc19132399"/>
      <w:bookmarkStart w:id="2242" w:name="_Toc37267091"/>
      <w:r>
        <w:t>Machine Configuration</w:t>
      </w:r>
      <w:bookmarkEnd w:id="2234"/>
      <w:bookmarkEnd w:id="2235"/>
    </w:p>
    <w:p w14:paraId="203E9989" w14:textId="27D34129" w:rsidR="00C6268F" w:rsidRPr="00C6268F" w:rsidRDefault="00C6268F" w:rsidP="00C6268F">
      <w:r>
        <w:t xml:space="preserve">This tab is used for specifying the layout of the Wave Solder machine. The units of measure of the different areas are selected, the number, and configuration, of the preheat zones, as well as the number and labels for the solder waves.  </w:t>
      </w:r>
    </w:p>
    <w:p w14:paraId="709A8B34" w14:textId="73DB42D2" w:rsidR="00064B03" w:rsidRDefault="00064B03" w:rsidP="00064B03"/>
    <w:p w14:paraId="3D9F7916" w14:textId="29F51224" w:rsidR="00064B03" w:rsidRDefault="00064B03" w:rsidP="00064B03"/>
    <w:p w14:paraId="39C5BE0E" w14:textId="7218E3CB" w:rsidR="00064B03" w:rsidRDefault="00064B03" w:rsidP="00064B03"/>
    <w:p w14:paraId="3FE7D23D" w14:textId="3B7952CA" w:rsidR="00064B03" w:rsidRDefault="00064B03" w:rsidP="00064B03"/>
    <w:p w14:paraId="3869E70D" w14:textId="51D1A521" w:rsidR="00064B03" w:rsidRDefault="00064B03" w:rsidP="00064B03"/>
    <w:p w14:paraId="72B8C0CC" w14:textId="34C93BD6" w:rsidR="00064B03" w:rsidRDefault="00064B03" w:rsidP="00064B03"/>
    <w:p w14:paraId="27093F9C" w14:textId="28DA065C" w:rsidR="00064B03" w:rsidRDefault="00064B03" w:rsidP="00064B03"/>
    <w:p w14:paraId="4F32C439" w14:textId="699E9F83" w:rsidR="00064B03" w:rsidRDefault="00064B03" w:rsidP="00064B03"/>
    <w:p w14:paraId="6E5C64E7" w14:textId="77777777" w:rsidR="00064B03" w:rsidRPr="00C6268F" w:rsidRDefault="00064B03" w:rsidP="00EC251F"/>
    <w:p w14:paraId="50AEB324" w14:textId="13184A14" w:rsidR="00C6268F" w:rsidRDefault="00B77D76" w:rsidP="00D36D96">
      <w:pPr>
        <w:pStyle w:val="Heading2"/>
      </w:pPr>
      <w:r>
        <w:rPr>
          <w:noProof/>
        </w:rPr>
        <w:drawing>
          <wp:anchor distT="0" distB="0" distL="114300" distR="114300" simplePos="0" relativeHeight="251646976" behindDoc="1" locked="0" layoutInCell="1" allowOverlap="1" wp14:anchorId="690D3D17" wp14:editId="2CF9E31B">
            <wp:simplePos x="0" y="0"/>
            <wp:positionH relativeFrom="column">
              <wp:posOffset>2400300</wp:posOffset>
            </wp:positionH>
            <wp:positionV relativeFrom="line">
              <wp:posOffset>69215</wp:posOffset>
            </wp:positionV>
            <wp:extent cx="3282950" cy="1457325"/>
            <wp:effectExtent l="0" t="0" r="0" b="9525"/>
            <wp:wrapTight wrapText="bothSides">
              <wp:wrapPolygon edited="0">
                <wp:start x="0" y="0"/>
                <wp:lineTo x="0" y="21459"/>
                <wp:lineTo x="21433" y="21459"/>
                <wp:lineTo x="21433" y="0"/>
                <wp:lineTo x="0" y="0"/>
              </wp:wrapPolygon>
            </wp:wrapTight>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t="1" b="47053"/>
                    <a:stretch/>
                  </pic:blipFill>
                  <pic:spPr bwMode="auto">
                    <a:xfrm>
                      <a:off x="0" y="0"/>
                      <a:ext cx="328295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073C5" w14:textId="4A279068" w:rsidR="00B13050" w:rsidRDefault="00B13050" w:rsidP="00D36D96">
      <w:pPr>
        <w:pStyle w:val="Heading2"/>
      </w:pPr>
      <w:bookmarkStart w:id="2243" w:name="_Toc51666703"/>
      <w:bookmarkStart w:id="2244" w:name="_Toc51666921"/>
      <w:r>
        <w:t>Decimal</w:t>
      </w:r>
      <w:r w:rsidRPr="00B1186A">
        <w:t xml:space="preserve"> </w:t>
      </w:r>
      <w:r>
        <w:t>T</w:t>
      </w:r>
      <w:r w:rsidRPr="00B1186A">
        <w:t>ab</w:t>
      </w:r>
      <w:bookmarkEnd w:id="2236"/>
      <w:bookmarkEnd w:id="2237"/>
      <w:bookmarkEnd w:id="2238"/>
      <w:bookmarkEnd w:id="2239"/>
      <w:bookmarkEnd w:id="2240"/>
      <w:bookmarkEnd w:id="2241"/>
      <w:bookmarkEnd w:id="2242"/>
      <w:bookmarkEnd w:id="2243"/>
      <w:bookmarkEnd w:id="2244"/>
    </w:p>
    <w:p w14:paraId="3936231C" w14:textId="1F07D530" w:rsidR="00B13050" w:rsidRDefault="00B13050" w:rsidP="00B13050">
      <w:r>
        <w:t>This area controls the number of decimal places for the Conveyor Speed and Zone Setpoints displays in the software.</w:t>
      </w:r>
    </w:p>
    <w:p w14:paraId="6CEDBB24" w14:textId="77777777" w:rsidR="00B13050" w:rsidRDefault="00B13050" w:rsidP="00B13050"/>
    <w:p w14:paraId="77314956" w14:textId="77777777" w:rsidR="00B13050" w:rsidRDefault="00B13050" w:rsidP="00B13050"/>
    <w:p w14:paraId="38D772C9" w14:textId="77777777" w:rsidR="00B13050" w:rsidRDefault="00B13050" w:rsidP="00B13050"/>
    <w:p w14:paraId="3C5B5D50" w14:textId="77777777" w:rsidR="00B13050" w:rsidRDefault="00B13050" w:rsidP="00B13050"/>
    <w:p w14:paraId="1817AD2B" w14:textId="77777777" w:rsidR="00B13050" w:rsidRDefault="00B13050" w:rsidP="00B13050"/>
    <w:p w14:paraId="5F5AFBB3" w14:textId="0A6D095B" w:rsidR="00B13050" w:rsidRDefault="00B77D76" w:rsidP="00B13050">
      <w:r>
        <w:rPr>
          <w:noProof/>
        </w:rPr>
        <w:drawing>
          <wp:anchor distT="0" distB="0" distL="114300" distR="114300" simplePos="0" relativeHeight="251654144" behindDoc="1" locked="0" layoutInCell="1" allowOverlap="1" wp14:anchorId="21A9FA56" wp14:editId="199545E1">
            <wp:simplePos x="0" y="0"/>
            <wp:positionH relativeFrom="column">
              <wp:posOffset>2428875</wp:posOffset>
            </wp:positionH>
            <wp:positionV relativeFrom="line">
              <wp:posOffset>43815</wp:posOffset>
            </wp:positionV>
            <wp:extent cx="3291840" cy="962025"/>
            <wp:effectExtent l="0" t="0" r="3810" b="9525"/>
            <wp:wrapTight wrapText="bothSides">
              <wp:wrapPolygon edited="0">
                <wp:start x="0" y="0"/>
                <wp:lineTo x="0" y="21386"/>
                <wp:lineTo x="21500" y="21386"/>
                <wp:lineTo x="21500" y="0"/>
                <wp:lineTo x="0" y="0"/>
              </wp:wrapPolygon>
            </wp:wrapTight>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304">
                      <a:extLst>
                        <a:ext uri="{28A0092B-C50C-407E-A947-70E740481C1C}">
                          <a14:useLocalDpi xmlns:a14="http://schemas.microsoft.com/office/drawing/2010/main" val="0"/>
                        </a:ext>
                      </a:extLst>
                    </a:blip>
                    <a:stretch>
                      <a:fillRect/>
                    </a:stretch>
                  </pic:blipFill>
                  <pic:spPr bwMode="auto">
                    <a:xfrm>
                      <a:off x="0" y="0"/>
                      <a:ext cx="329184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6DAE5" w14:textId="25821504" w:rsidR="00B13050" w:rsidDel="00B77D76" w:rsidRDefault="00B13050" w:rsidP="00B13050">
      <w:pPr>
        <w:rPr>
          <w:del w:id="2245" w:author="Tom Bergeron" w:date="2021-06-22T12:55:00Z"/>
        </w:rPr>
      </w:pPr>
    </w:p>
    <w:p w14:paraId="2AB84701" w14:textId="77777777" w:rsidR="00B13050" w:rsidRDefault="00B13050" w:rsidP="00B13050"/>
    <w:p w14:paraId="695EE44C" w14:textId="4668AF0B" w:rsidR="00B13050" w:rsidRDefault="00B13050" w:rsidP="00B13050"/>
    <w:p w14:paraId="78693137" w14:textId="7171CF69" w:rsidR="00B13050" w:rsidRDefault="00B13050" w:rsidP="00D36D96">
      <w:pPr>
        <w:pStyle w:val="Heading2"/>
      </w:pPr>
      <w:bookmarkStart w:id="2246" w:name="_Toc468897472"/>
      <w:bookmarkStart w:id="2247" w:name="_Toc469334825"/>
      <w:bookmarkStart w:id="2248" w:name="_Toc504148866"/>
      <w:bookmarkStart w:id="2249" w:name="_Toc528599333"/>
      <w:bookmarkStart w:id="2250" w:name="_Toc17993374"/>
      <w:bookmarkStart w:id="2251" w:name="_Toc19132400"/>
      <w:bookmarkStart w:id="2252" w:name="_Toc37267092"/>
      <w:bookmarkStart w:id="2253" w:name="_Toc51666704"/>
      <w:bookmarkStart w:id="2254" w:name="_Toc51666922"/>
      <w:r>
        <w:t>Hardware Tab</w:t>
      </w:r>
      <w:bookmarkEnd w:id="2246"/>
      <w:bookmarkEnd w:id="2247"/>
      <w:bookmarkEnd w:id="2248"/>
      <w:bookmarkEnd w:id="2249"/>
      <w:bookmarkEnd w:id="2250"/>
      <w:bookmarkEnd w:id="2251"/>
      <w:bookmarkEnd w:id="2252"/>
      <w:bookmarkEnd w:id="2253"/>
      <w:bookmarkEnd w:id="2254"/>
    </w:p>
    <w:p w14:paraId="7692039D" w14:textId="734C8847" w:rsidR="00B13050" w:rsidRDefault="00B13050" w:rsidP="00B13050">
      <w:r>
        <w:t xml:space="preserve">This area </w:t>
      </w:r>
      <w:r w:rsidR="00C6268F">
        <w:t xml:space="preserve">specifies </w:t>
      </w:r>
      <w:r>
        <w:t xml:space="preserve">the configuration of the </w:t>
      </w:r>
      <w:r w:rsidR="00C6268F">
        <w:t>DAU</w:t>
      </w:r>
      <w:ins w:id="2255" w:author="Tom Bergeron" w:date="2021-06-22T12:55:00Z">
        <w:r w:rsidR="00B77D76">
          <w:t xml:space="preserve"> or eTPU</w:t>
        </w:r>
      </w:ins>
      <w:r>
        <w:t xml:space="preserve"> network address.</w:t>
      </w:r>
    </w:p>
    <w:p w14:paraId="5AA188F5" w14:textId="312B7756" w:rsidR="00B13050" w:rsidRDefault="00B77D76" w:rsidP="00B13050">
      <w:ins w:id="2256" w:author="Tom Bergeron" w:date="2021-06-22T12:53:00Z">
        <w:r>
          <w:rPr>
            <w:noProof/>
          </w:rPr>
          <w:drawing>
            <wp:anchor distT="0" distB="0" distL="114300" distR="114300" simplePos="0" relativeHeight="251659264" behindDoc="1" locked="0" layoutInCell="1" allowOverlap="1" wp14:anchorId="2B82BE32" wp14:editId="6DED260C">
              <wp:simplePos x="0" y="0"/>
              <wp:positionH relativeFrom="column">
                <wp:posOffset>2435860</wp:posOffset>
              </wp:positionH>
              <wp:positionV relativeFrom="paragraph">
                <wp:posOffset>107950</wp:posOffset>
              </wp:positionV>
              <wp:extent cx="3243580" cy="993775"/>
              <wp:effectExtent l="0" t="0" r="0" b="0"/>
              <wp:wrapTight wrapText="left">
                <wp:wrapPolygon edited="0">
                  <wp:start x="0" y="0"/>
                  <wp:lineTo x="0" y="21117"/>
                  <wp:lineTo x="21439" y="21117"/>
                  <wp:lineTo x="214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5">
                        <a:extLst>
                          <a:ext uri="{28A0092B-C50C-407E-A947-70E740481C1C}">
                            <a14:useLocalDpi xmlns:a14="http://schemas.microsoft.com/office/drawing/2010/main" val="0"/>
                          </a:ext>
                        </a:extLst>
                      </a:blip>
                      <a:stretch>
                        <a:fillRect/>
                      </a:stretch>
                    </pic:blipFill>
                    <pic:spPr>
                      <a:xfrm>
                        <a:off x="0" y="0"/>
                        <a:ext cx="3243580" cy="993775"/>
                      </a:xfrm>
                      <a:prstGeom prst="rect">
                        <a:avLst/>
                      </a:prstGeom>
                    </pic:spPr>
                  </pic:pic>
                </a:graphicData>
              </a:graphic>
              <wp14:sizeRelH relativeFrom="margin">
                <wp14:pctWidth>0</wp14:pctWidth>
              </wp14:sizeRelH>
              <wp14:sizeRelV relativeFrom="margin">
                <wp14:pctHeight>0</wp14:pctHeight>
              </wp14:sizeRelV>
            </wp:anchor>
          </w:drawing>
        </w:r>
      </w:ins>
    </w:p>
    <w:p w14:paraId="021000A4" w14:textId="08B2B022" w:rsidR="00B13050" w:rsidRDefault="00B13050" w:rsidP="00B13050"/>
    <w:p w14:paraId="3AF53AB1" w14:textId="77777777" w:rsidR="00B13050" w:rsidRDefault="00B13050" w:rsidP="00B13050"/>
    <w:p w14:paraId="6CD96B19" w14:textId="72431683" w:rsidR="00B13050" w:rsidRDefault="00B13050" w:rsidP="00B13050"/>
    <w:p w14:paraId="6BEE83E8" w14:textId="01345728" w:rsidR="00B13050" w:rsidRDefault="00B13050" w:rsidP="00B13050"/>
    <w:p w14:paraId="23B2FFA0" w14:textId="77777777" w:rsidR="00B13050" w:rsidRDefault="00B13050" w:rsidP="00B13050"/>
    <w:p w14:paraId="03A8A3A0" w14:textId="00154F96" w:rsidR="00C6268F" w:rsidRDefault="00C6268F" w:rsidP="00C6268F">
      <w:pPr>
        <w:pStyle w:val="Heading2"/>
      </w:pPr>
      <w:bookmarkStart w:id="2257" w:name="_Toc51666705"/>
      <w:bookmarkStart w:id="2258" w:name="_Toc51666923"/>
      <w:r>
        <w:lastRenderedPageBreak/>
        <w:t>LDO Tab</w:t>
      </w:r>
      <w:bookmarkEnd w:id="2257"/>
      <w:bookmarkEnd w:id="2258"/>
    </w:p>
    <w:p w14:paraId="4C9AD787" w14:textId="10B3E5F7" w:rsidR="00C6268F" w:rsidRPr="00C6268F" w:rsidRDefault="00C6268F" w:rsidP="00C6268F">
      <w:r>
        <w:t xml:space="preserve">See </w:t>
      </w:r>
      <w:hyperlink w:anchor="_Configure_LDO" w:history="1">
        <w:r w:rsidRPr="00C6268F">
          <w:rPr>
            <w:rStyle w:val="Hyperlink"/>
          </w:rPr>
          <w:t>LDO Configuration</w:t>
        </w:r>
      </w:hyperlink>
      <w:r>
        <w:t xml:space="preserve"> section</w:t>
      </w:r>
    </w:p>
    <w:p w14:paraId="3F88C1D3" w14:textId="4C63C624" w:rsidR="00C6268F" w:rsidRPr="00C6268F" w:rsidRDefault="00C6268F" w:rsidP="00C6268F"/>
    <w:p w14:paraId="59DD7F80" w14:textId="77777777" w:rsidR="00B13050" w:rsidRDefault="00B13050" w:rsidP="00D36D96">
      <w:pPr>
        <w:pStyle w:val="Heading2"/>
      </w:pPr>
      <w:bookmarkStart w:id="2259" w:name="_Toc468897473"/>
      <w:bookmarkStart w:id="2260" w:name="_Toc469334826"/>
      <w:bookmarkStart w:id="2261" w:name="_Toc504148867"/>
      <w:bookmarkStart w:id="2262" w:name="_Toc528599334"/>
      <w:bookmarkStart w:id="2263" w:name="_Toc17993375"/>
      <w:bookmarkStart w:id="2264" w:name="_Toc19132401"/>
      <w:bookmarkStart w:id="2265" w:name="_Toc37267093"/>
      <w:bookmarkStart w:id="2266" w:name="_Toc51666706"/>
      <w:bookmarkStart w:id="2267" w:name="_Toc51666924"/>
      <w:r>
        <w:t>Auto-VP Tab</w:t>
      </w:r>
      <w:bookmarkEnd w:id="2259"/>
      <w:bookmarkEnd w:id="2260"/>
      <w:bookmarkEnd w:id="2261"/>
      <w:bookmarkEnd w:id="2262"/>
      <w:bookmarkEnd w:id="2263"/>
      <w:bookmarkEnd w:id="2264"/>
      <w:bookmarkEnd w:id="2265"/>
      <w:bookmarkEnd w:id="2266"/>
      <w:bookmarkEnd w:id="2267"/>
    </w:p>
    <w:p w14:paraId="21714318" w14:textId="5B7D9750" w:rsidR="00B13050" w:rsidRDefault="00B13050" w:rsidP="00B13050">
      <w:r>
        <w:t xml:space="preserve">Auto-VP is </w:t>
      </w:r>
      <w:r w:rsidR="00A40CF7">
        <w:t xml:space="preserve">a </w:t>
      </w:r>
      <w:r>
        <w:t xml:space="preserve">specialized feature for product changeovers that is dependent on a wide variety of </w:t>
      </w:r>
      <w:r w:rsidR="000D657A">
        <w:t>variables.</w:t>
      </w:r>
      <w:r w:rsidR="000D657A" w:rsidRPr="00A24EC7">
        <w:t xml:space="preserve"> There</w:t>
      </w:r>
      <w:r w:rsidRPr="00A24EC7">
        <w:t xml:space="preserve"> are multiple configurations of the Auto-VP feature depending on the capabilities and processes</w:t>
      </w:r>
      <w:r>
        <w:t xml:space="preserve"> in place in the factory. Contact your systems supplier</w:t>
      </w:r>
      <w:r w:rsidR="00CC768C">
        <w:t xml:space="preserve"> or KIC Technical Support</w:t>
      </w:r>
      <w:r>
        <w:t xml:space="preserve"> to identify if this functionality can be implemented with your system</w:t>
      </w:r>
    </w:p>
    <w:p w14:paraId="1127B149" w14:textId="77777777" w:rsidR="00B13050" w:rsidRDefault="00B13050" w:rsidP="00B13050"/>
    <w:p w14:paraId="3AC8EE86" w14:textId="77777777" w:rsidR="00B13050" w:rsidRDefault="00B13050" w:rsidP="00B13050"/>
    <w:p w14:paraId="49735C93" w14:textId="77777777" w:rsidR="00B13050" w:rsidRDefault="00B13050" w:rsidP="00D36D96">
      <w:pPr>
        <w:pStyle w:val="Heading2"/>
      </w:pPr>
      <w:bookmarkStart w:id="2268" w:name="_Toc468897474"/>
      <w:bookmarkStart w:id="2269" w:name="_Toc469334827"/>
      <w:bookmarkStart w:id="2270" w:name="_Toc504148868"/>
      <w:bookmarkStart w:id="2271" w:name="_Toc528599335"/>
      <w:bookmarkStart w:id="2272" w:name="_Toc17993376"/>
      <w:bookmarkStart w:id="2273" w:name="_Toc19132402"/>
      <w:bookmarkStart w:id="2274" w:name="_Toc37267094"/>
      <w:bookmarkStart w:id="2275" w:name="_Toc51666707"/>
      <w:bookmarkStart w:id="2276" w:name="_Toc51666925"/>
      <w:r>
        <w:t>RPM Tab</w:t>
      </w:r>
      <w:bookmarkEnd w:id="2268"/>
      <w:bookmarkEnd w:id="2269"/>
      <w:bookmarkEnd w:id="2270"/>
      <w:bookmarkEnd w:id="2271"/>
      <w:bookmarkEnd w:id="2272"/>
      <w:bookmarkEnd w:id="2273"/>
      <w:bookmarkEnd w:id="2274"/>
      <w:bookmarkEnd w:id="2275"/>
      <w:bookmarkEnd w:id="2276"/>
    </w:p>
    <w:p w14:paraId="69B361B2" w14:textId="38AB367E" w:rsidR="00B13050" w:rsidRDefault="00B13050" w:rsidP="00B13050">
      <w:r>
        <w:t xml:space="preserve">See </w:t>
      </w:r>
      <w:hyperlink w:anchor="_Remote_Process_Monitoring" w:history="1">
        <w:r w:rsidRPr="00B13050">
          <w:rPr>
            <w:rStyle w:val="Hyperlink"/>
          </w:rPr>
          <w:t>RPM Configuration</w:t>
        </w:r>
      </w:hyperlink>
      <w:r>
        <w:t xml:space="preserve"> section</w:t>
      </w:r>
    </w:p>
    <w:p w14:paraId="21B7D1E4" w14:textId="77777777" w:rsidR="00B13050" w:rsidRDefault="00B13050" w:rsidP="00B13050"/>
    <w:p w14:paraId="23FBE4B5" w14:textId="77777777" w:rsidR="00B13050" w:rsidRPr="00883023" w:rsidRDefault="00B13050" w:rsidP="00B13050"/>
    <w:p w14:paraId="1181B52B" w14:textId="77777777" w:rsidR="00B13050" w:rsidRDefault="00B13050" w:rsidP="00D36D96">
      <w:pPr>
        <w:pStyle w:val="Heading2"/>
      </w:pPr>
      <w:bookmarkStart w:id="2277" w:name="_Toc468897475"/>
      <w:bookmarkStart w:id="2278" w:name="_Toc469334828"/>
      <w:bookmarkStart w:id="2279" w:name="_Toc504148869"/>
      <w:bookmarkStart w:id="2280" w:name="_Toc528599336"/>
      <w:bookmarkStart w:id="2281" w:name="_Toc17993377"/>
      <w:bookmarkStart w:id="2282" w:name="_Toc19132403"/>
      <w:bookmarkStart w:id="2283" w:name="_Toc37267095"/>
      <w:bookmarkStart w:id="2284" w:name="_Toc51666708"/>
      <w:bookmarkStart w:id="2285" w:name="_Toc51666926"/>
      <w:r>
        <w:rPr>
          <w:noProof/>
        </w:rPr>
        <w:drawing>
          <wp:anchor distT="0" distB="0" distL="114300" distR="114300" simplePos="0" relativeHeight="251629568" behindDoc="1" locked="0" layoutInCell="1" allowOverlap="1" wp14:anchorId="337418DC" wp14:editId="04582253">
            <wp:simplePos x="0" y="0"/>
            <wp:positionH relativeFrom="column">
              <wp:posOffset>2396392</wp:posOffset>
            </wp:positionH>
            <wp:positionV relativeFrom="line">
              <wp:posOffset>11430</wp:posOffset>
            </wp:positionV>
            <wp:extent cx="3314700" cy="1705610"/>
            <wp:effectExtent l="0" t="0" r="0" b="8890"/>
            <wp:wrapTight wrapText="bothSides">
              <wp:wrapPolygon edited="0">
                <wp:start x="0" y="0"/>
                <wp:lineTo x="0" y="21471"/>
                <wp:lineTo x="21476" y="21471"/>
                <wp:lineTo x="21476" y="0"/>
                <wp:lineTo x="0" y="0"/>
              </wp:wrapPolygon>
            </wp:wrapTight>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a:extLst>
                        <a:ext uri="{28A0092B-C50C-407E-A947-70E740481C1C}">
                          <a14:useLocalDpi xmlns:a14="http://schemas.microsoft.com/office/drawing/2010/main" val="0"/>
                        </a:ext>
                      </a:extLst>
                    </a:blip>
                    <a:srcRect b="45804"/>
                    <a:stretch/>
                  </pic:blipFill>
                  <pic:spPr bwMode="auto">
                    <a:xfrm>
                      <a:off x="0" y="0"/>
                      <a:ext cx="331470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Message Config Tab</w:t>
      </w:r>
      <w:bookmarkEnd w:id="2277"/>
      <w:bookmarkEnd w:id="2278"/>
      <w:bookmarkEnd w:id="2279"/>
      <w:bookmarkEnd w:id="2280"/>
      <w:bookmarkEnd w:id="2281"/>
      <w:bookmarkEnd w:id="2282"/>
      <w:bookmarkEnd w:id="2283"/>
      <w:bookmarkEnd w:id="2284"/>
      <w:bookmarkEnd w:id="2285"/>
    </w:p>
    <w:p w14:paraId="380FFC0D" w14:textId="77777777" w:rsidR="00B13050" w:rsidRPr="00BD207B" w:rsidRDefault="00B13050" w:rsidP="00B13050">
      <w:r>
        <w:t>When certain messages are displayed in the software, the user can select a checkbox for “Do not show this again”. If checked, that message box becomes “disabled”. This area allows the user to enable or disable those messages.</w:t>
      </w:r>
    </w:p>
    <w:p w14:paraId="584558DC" w14:textId="77777777" w:rsidR="00B13050" w:rsidRDefault="00B13050" w:rsidP="00B13050"/>
    <w:p w14:paraId="776EDD77" w14:textId="77777777" w:rsidR="00B13050" w:rsidRDefault="00B13050" w:rsidP="00B13050"/>
    <w:p w14:paraId="73330D7F" w14:textId="77777777" w:rsidR="00B13050" w:rsidRDefault="00B13050" w:rsidP="00B13050"/>
    <w:p w14:paraId="0899B74D" w14:textId="77777777" w:rsidR="00B13050" w:rsidRDefault="00B13050" w:rsidP="00B13050"/>
    <w:p w14:paraId="0C19C9AF" w14:textId="77777777" w:rsidR="00B13050" w:rsidRDefault="00B13050" w:rsidP="00B13050"/>
    <w:p w14:paraId="545B07B4" w14:textId="77777777" w:rsidR="0011474B" w:rsidRDefault="0011474B" w:rsidP="00B13050"/>
    <w:p w14:paraId="43436905" w14:textId="77777777" w:rsidR="00FA3EA2" w:rsidRDefault="00FA3EA2" w:rsidP="00FA3EA2"/>
    <w:p w14:paraId="0C20BC7C" w14:textId="77777777" w:rsidR="00B953BD" w:rsidRDefault="00B953BD">
      <w:pPr>
        <w:rPr>
          <w:rFonts w:ascii="Arial" w:hAnsi="Arial" w:cs="Arial"/>
          <w:b/>
          <w:bCs/>
          <w:iCs/>
          <w:sz w:val="32"/>
          <w:szCs w:val="28"/>
        </w:rPr>
      </w:pPr>
      <w:r>
        <w:br w:type="page"/>
      </w:r>
    </w:p>
    <w:p w14:paraId="5EEBA874" w14:textId="603298AC" w:rsidR="000D657A" w:rsidRDefault="000D657A" w:rsidP="00D36D96">
      <w:pPr>
        <w:pStyle w:val="Heading2"/>
      </w:pPr>
      <w:bookmarkStart w:id="2286" w:name="_Password_Control_–"/>
      <w:bookmarkStart w:id="2287" w:name="_Ref502912537"/>
      <w:bookmarkStart w:id="2288" w:name="_Toc504148870"/>
      <w:bookmarkStart w:id="2289" w:name="_Toc528599337"/>
      <w:bookmarkStart w:id="2290" w:name="_Toc17993378"/>
      <w:bookmarkStart w:id="2291" w:name="_Toc19132404"/>
      <w:bookmarkStart w:id="2292" w:name="_Toc37267096"/>
      <w:bookmarkStart w:id="2293" w:name="_Toc51666709"/>
      <w:bookmarkStart w:id="2294" w:name="_Toc51666927"/>
      <w:bookmarkEnd w:id="2286"/>
      <w:r>
        <w:lastRenderedPageBreak/>
        <w:t>Password Control</w:t>
      </w:r>
      <w:bookmarkEnd w:id="2287"/>
      <w:r w:rsidR="00856EFC">
        <w:t xml:space="preserve"> – Multi</w:t>
      </w:r>
      <w:r w:rsidR="00CC768C">
        <w:t>-</w:t>
      </w:r>
      <w:r w:rsidR="00856EFC">
        <w:t>User</w:t>
      </w:r>
      <w:bookmarkEnd w:id="2288"/>
      <w:bookmarkEnd w:id="2289"/>
      <w:bookmarkEnd w:id="2290"/>
      <w:bookmarkEnd w:id="2291"/>
      <w:bookmarkEnd w:id="2292"/>
      <w:bookmarkEnd w:id="2293"/>
      <w:bookmarkEnd w:id="2294"/>
    </w:p>
    <w:p w14:paraId="11AA47F4" w14:textId="1017F1E1" w:rsidR="009857AF" w:rsidRDefault="000D657A">
      <w:r>
        <w:t xml:space="preserve">The </w:t>
      </w:r>
      <w:r w:rsidR="003F1FEA">
        <w:t>software offers</w:t>
      </w:r>
      <w:r w:rsidR="00B953BD">
        <w:t xml:space="preserve"> a</w:t>
      </w:r>
      <w:r w:rsidR="003F1FEA">
        <w:t xml:space="preserve"> </w:t>
      </w:r>
      <w:r w:rsidR="00CC768C">
        <w:t>Multi-User</w:t>
      </w:r>
      <w:r w:rsidR="003F1FEA">
        <w:t xml:space="preserve"> Control capability to configure certain functions as password protected and, thus, requiring </w:t>
      </w:r>
      <w:r w:rsidR="0018663B">
        <w:t xml:space="preserve">the use of </w:t>
      </w:r>
      <w:r w:rsidR="003F1FEA">
        <w:t xml:space="preserve">specific user levels. </w:t>
      </w:r>
    </w:p>
    <w:p w14:paraId="4C971F00" w14:textId="77777777" w:rsidR="009857AF" w:rsidRDefault="009857AF" w:rsidP="00FA3EA2"/>
    <w:p w14:paraId="5C8D2827" w14:textId="77777777" w:rsidR="009857AF" w:rsidRDefault="004B3295" w:rsidP="00FA3EA2">
      <w:r>
        <w:t>The user</w:t>
      </w:r>
      <w:r w:rsidR="00057711">
        <w:t xml:space="preserve"> type</w:t>
      </w:r>
      <w:r>
        <w:t>s are:</w:t>
      </w:r>
    </w:p>
    <w:p w14:paraId="2E4A4240" w14:textId="77777777" w:rsidR="004B3295" w:rsidRDefault="004B3295" w:rsidP="000843D2">
      <w:pPr>
        <w:pStyle w:val="ListParagraph"/>
        <w:numPr>
          <w:ilvl w:val="0"/>
          <w:numId w:val="154"/>
        </w:numPr>
      </w:pPr>
      <w:r>
        <w:t>Administrator</w:t>
      </w:r>
    </w:p>
    <w:p w14:paraId="71DC622B" w14:textId="77777777" w:rsidR="004B3295" w:rsidRDefault="004B3295" w:rsidP="000843D2">
      <w:pPr>
        <w:pStyle w:val="ListParagraph"/>
        <w:numPr>
          <w:ilvl w:val="0"/>
          <w:numId w:val="154"/>
        </w:numPr>
      </w:pPr>
      <w:r>
        <w:t>Engineer</w:t>
      </w:r>
    </w:p>
    <w:p w14:paraId="2EAF126B" w14:textId="77777777" w:rsidR="004B3295" w:rsidRDefault="004B3295" w:rsidP="000843D2">
      <w:pPr>
        <w:pStyle w:val="ListParagraph"/>
        <w:numPr>
          <w:ilvl w:val="0"/>
          <w:numId w:val="154"/>
        </w:numPr>
      </w:pPr>
      <w:r>
        <w:t>Tech</w:t>
      </w:r>
    </w:p>
    <w:p w14:paraId="0D626406" w14:textId="77777777" w:rsidR="004B3295" w:rsidRDefault="004B3295" w:rsidP="000843D2">
      <w:pPr>
        <w:pStyle w:val="ListParagraph"/>
        <w:numPr>
          <w:ilvl w:val="0"/>
          <w:numId w:val="154"/>
        </w:numPr>
      </w:pPr>
      <w:r>
        <w:t>Operator (default)</w:t>
      </w:r>
    </w:p>
    <w:p w14:paraId="12A3E2CB" w14:textId="77777777" w:rsidR="0035776C" w:rsidRPr="00A47A01" w:rsidRDefault="0035776C">
      <w:pPr>
        <w:pStyle w:val="Heading3"/>
      </w:pPr>
      <w:bookmarkStart w:id="2295" w:name="_Toc504120539"/>
      <w:bookmarkStart w:id="2296" w:name="_Toc51666928"/>
      <w:r w:rsidRPr="00A47A01">
        <w:t xml:space="preserve">Access to the </w:t>
      </w:r>
      <w:r w:rsidR="00D11DC8">
        <w:t>Password Control Tab</w:t>
      </w:r>
      <w:bookmarkEnd w:id="2295"/>
      <w:bookmarkEnd w:id="2296"/>
    </w:p>
    <w:p w14:paraId="34404A75" w14:textId="01A6EDBA" w:rsidR="00AC57FD" w:rsidRDefault="00AC57FD" w:rsidP="00AC57FD">
      <w:r w:rsidRPr="0035776C">
        <w:t xml:space="preserve">By default, the </w:t>
      </w:r>
      <w:r>
        <w:t>Multi</w:t>
      </w:r>
      <w:r w:rsidR="00CC768C">
        <w:t>-</w:t>
      </w:r>
      <w:r>
        <w:t>User Control is disabled</w:t>
      </w:r>
      <w:r w:rsidRPr="0035776C">
        <w:t>.</w:t>
      </w:r>
      <w:r>
        <w:t xml:space="preserve"> </w:t>
      </w:r>
      <w:r w:rsidRPr="0035776C">
        <w:t>When this password function is enable</w:t>
      </w:r>
      <w:r>
        <w:t xml:space="preserve">d, </w:t>
      </w:r>
      <w:r w:rsidRPr="0035776C">
        <w:t xml:space="preserve">it will require the </w:t>
      </w:r>
      <w:r w:rsidR="00020B60">
        <w:t xml:space="preserve">entering the default </w:t>
      </w:r>
      <w:r w:rsidRPr="0035776C">
        <w:t>Administrator password</w:t>
      </w:r>
      <w:r w:rsidR="00D11DC8">
        <w:t xml:space="preserve"> </w:t>
      </w:r>
      <w:r w:rsidRPr="0035776C">
        <w:t xml:space="preserve">before the </w:t>
      </w:r>
      <w:r w:rsidR="00020B60">
        <w:t>Configuration Utility</w:t>
      </w:r>
      <w:r w:rsidRPr="0035776C">
        <w:t xml:space="preserve"> can be accessed. The </w:t>
      </w:r>
      <w:r>
        <w:t>Password Control tab</w:t>
      </w:r>
      <w:r w:rsidRPr="0035776C">
        <w:t xml:space="preserve"> </w:t>
      </w:r>
      <w:r>
        <w:t>can only be used by the Administrator</w:t>
      </w:r>
      <w:r w:rsidRPr="0035776C">
        <w:t xml:space="preserve">, </w:t>
      </w:r>
      <w:r>
        <w:t xml:space="preserve">or the </w:t>
      </w:r>
      <w:r w:rsidRPr="0035776C">
        <w:t>Engineer</w:t>
      </w:r>
      <w:r>
        <w:t>/Tech user types if specified.</w:t>
      </w:r>
    </w:p>
    <w:p w14:paraId="217533A3" w14:textId="77777777" w:rsidR="00AC57FD" w:rsidRDefault="00AC57FD" w:rsidP="00AC57FD"/>
    <w:p w14:paraId="284AB27B" w14:textId="5CB5225D" w:rsidR="00AC57FD" w:rsidRDefault="00AC57FD" w:rsidP="00AC57FD">
      <w:r w:rsidRPr="0035776C">
        <w:t xml:space="preserve">If the </w:t>
      </w:r>
      <w:r>
        <w:t>Multi</w:t>
      </w:r>
      <w:r w:rsidR="00CC768C">
        <w:t>-</w:t>
      </w:r>
      <w:r>
        <w:t>User Control</w:t>
      </w:r>
      <w:r w:rsidRPr="0035776C">
        <w:t xml:space="preserve"> is enable</w:t>
      </w:r>
      <w:r>
        <w:t>d and a user starts the utility</w:t>
      </w:r>
      <w:r w:rsidRPr="0035776C">
        <w:t xml:space="preserve">, the utility will </w:t>
      </w:r>
      <w:r w:rsidR="00020B60">
        <w:t xml:space="preserve">not </w:t>
      </w:r>
      <w:r w:rsidRPr="0035776C">
        <w:t xml:space="preserve">launch until </w:t>
      </w:r>
      <w:r>
        <w:t>they enter the correct password</w:t>
      </w:r>
      <w:r w:rsidR="00D11DC8">
        <w:t xml:space="preserve"> (Default Administrator password is Admin)</w:t>
      </w:r>
      <w:r w:rsidRPr="0035776C">
        <w:t>.</w:t>
      </w:r>
      <w:r>
        <w:t xml:space="preserve"> </w:t>
      </w:r>
      <w:r w:rsidRPr="0035776C">
        <w:t xml:space="preserve">If the user does not have the </w:t>
      </w:r>
      <w:r w:rsidR="00CC768C" w:rsidRPr="0035776C">
        <w:t>password,</w:t>
      </w:r>
      <w:r w:rsidRPr="0035776C">
        <w:t xml:space="preserve"> they can Cancel and close the </w:t>
      </w:r>
      <w:r>
        <w:t>u</w:t>
      </w:r>
      <w:r w:rsidRPr="0035776C">
        <w:t>tility.</w:t>
      </w:r>
    </w:p>
    <w:p w14:paraId="54ADF059" w14:textId="77777777" w:rsidR="0035776C" w:rsidRDefault="0035776C" w:rsidP="0035776C"/>
    <w:p w14:paraId="2FEA741A" w14:textId="77777777" w:rsidR="0035776C" w:rsidRDefault="0035776C" w:rsidP="000843D2">
      <w:pPr>
        <w:jc w:val="center"/>
      </w:pPr>
      <w:r w:rsidRPr="0035776C">
        <w:rPr>
          <w:noProof/>
        </w:rPr>
        <w:drawing>
          <wp:inline distT="0" distB="0" distL="0" distR="0" wp14:anchorId="49BFA604" wp14:editId="06A1F39C">
            <wp:extent cx="5252075" cy="4987635"/>
            <wp:effectExtent l="0" t="0" r="635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07">
                      <a:extLst>
                        <a:ext uri="{28A0092B-C50C-407E-A947-70E740481C1C}">
                          <a14:useLocalDpi xmlns:a14="http://schemas.microsoft.com/office/drawing/2010/main" val="0"/>
                        </a:ext>
                      </a:extLst>
                    </a:blip>
                    <a:stretch>
                      <a:fillRect/>
                    </a:stretch>
                  </pic:blipFill>
                  <pic:spPr>
                    <a:xfrm>
                      <a:off x="0" y="0"/>
                      <a:ext cx="5252075" cy="4987635"/>
                    </a:xfrm>
                    <a:prstGeom prst="rect">
                      <a:avLst/>
                    </a:prstGeom>
                  </pic:spPr>
                </pic:pic>
              </a:graphicData>
            </a:graphic>
          </wp:inline>
        </w:drawing>
      </w:r>
    </w:p>
    <w:p w14:paraId="5074E741" w14:textId="77777777" w:rsidR="0035776C" w:rsidRDefault="0035776C">
      <w:pPr>
        <w:rPr>
          <w:rFonts w:ascii="Arial" w:hAnsi="Arial" w:cs="Arial"/>
          <w:b/>
          <w:bCs/>
          <w:sz w:val="24"/>
          <w:szCs w:val="26"/>
        </w:rPr>
      </w:pPr>
      <w:r>
        <w:br w:type="page"/>
      </w:r>
    </w:p>
    <w:p w14:paraId="2FD89257" w14:textId="2BF43BE7" w:rsidR="0035776C" w:rsidRPr="008A479B" w:rsidRDefault="0035776C">
      <w:pPr>
        <w:pStyle w:val="Heading3"/>
      </w:pPr>
      <w:bookmarkStart w:id="2297" w:name="_Toc504120540"/>
      <w:bookmarkStart w:id="2298" w:name="_Toc51666929"/>
      <w:r w:rsidRPr="008A479B">
        <w:lastRenderedPageBreak/>
        <w:t>Multi</w:t>
      </w:r>
      <w:r w:rsidR="00CC768C">
        <w:t>-</w:t>
      </w:r>
      <w:r w:rsidRPr="008A479B">
        <w:t>User Control</w:t>
      </w:r>
      <w:bookmarkEnd w:id="2297"/>
      <w:bookmarkEnd w:id="2298"/>
    </w:p>
    <w:p w14:paraId="2272D266" w14:textId="53AAD8E5" w:rsidR="0035776C" w:rsidRDefault="0035776C" w:rsidP="0035776C">
      <w:r>
        <w:t>To apply Multi</w:t>
      </w:r>
      <w:r w:rsidR="00CC768C">
        <w:t>-</w:t>
      </w:r>
      <w:r>
        <w:t xml:space="preserve">User Control, Administrators will click the </w:t>
      </w:r>
      <w:r w:rsidRPr="00F845DD">
        <w:rPr>
          <w:b/>
        </w:rPr>
        <w:t>Enable</w:t>
      </w:r>
      <w:r>
        <w:t xml:space="preserve"> radio button and then click </w:t>
      </w:r>
      <w:r w:rsidRPr="00F845DD">
        <w:rPr>
          <w:b/>
        </w:rPr>
        <w:t>OK</w:t>
      </w:r>
      <w:r>
        <w:t xml:space="preserve">. </w:t>
      </w:r>
    </w:p>
    <w:p w14:paraId="29FE4EC6" w14:textId="77777777" w:rsidR="0035776C" w:rsidRDefault="0035776C" w:rsidP="0035776C"/>
    <w:p w14:paraId="1C20D2DB" w14:textId="77777777" w:rsidR="0035776C" w:rsidRDefault="0035776C" w:rsidP="0035776C">
      <w:r>
        <w:t xml:space="preserve">The confirmation dialog is answered, and then the utility must be restarted. </w:t>
      </w:r>
    </w:p>
    <w:p w14:paraId="3245D5A1" w14:textId="77777777" w:rsidR="0035776C" w:rsidRDefault="0035776C" w:rsidP="0035776C"/>
    <w:p w14:paraId="3C215290" w14:textId="77777777" w:rsidR="0035776C" w:rsidRDefault="0035776C" w:rsidP="0035776C">
      <w:r w:rsidRPr="0035776C">
        <w:rPr>
          <w:noProof/>
        </w:rPr>
        <w:drawing>
          <wp:inline distT="0" distB="0" distL="0" distR="0" wp14:anchorId="2B3CC121" wp14:editId="679A311C">
            <wp:extent cx="5469028" cy="5193665"/>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308">
                      <a:extLst>
                        <a:ext uri="{28A0092B-C50C-407E-A947-70E740481C1C}">
                          <a14:useLocalDpi xmlns:a14="http://schemas.microsoft.com/office/drawing/2010/main" val="0"/>
                        </a:ext>
                      </a:extLst>
                    </a:blip>
                    <a:stretch>
                      <a:fillRect/>
                    </a:stretch>
                  </pic:blipFill>
                  <pic:spPr>
                    <a:xfrm>
                      <a:off x="0" y="0"/>
                      <a:ext cx="5469028" cy="5193665"/>
                    </a:xfrm>
                    <a:prstGeom prst="rect">
                      <a:avLst/>
                    </a:prstGeom>
                  </pic:spPr>
                </pic:pic>
              </a:graphicData>
            </a:graphic>
          </wp:inline>
        </w:drawing>
      </w:r>
    </w:p>
    <w:p w14:paraId="65692651" w14:textId="77777777" w:rsidR="0035776C" w:rsidRDefault="0035776C" w:rsidP="0035776C"/>
    <w:p w14:paraId="0DEFE09F" w14:textId="77777777" w:rsidR="0035776C" w:rsidRDefault="0035776C" w:rsidP="0035776C">
      <w:r>
        <w:t>When the administrator logs back in, a password is required.</w:t>
      </w:r>
    </w:p>
    <w:p w14:paraId="4688FC84" w14:textId="77777777" w:rsidR="0035776C" w:rsidRDefault="0035776C" w:rsidP="0035776C"/>
    <w:p w14:paraId="104C3C1B" w14:textId="77777777" w:rsidR="0035776C" w:rsidRDefault="0035776C" w:rsidP="0035776C">
      <w:pPr>
        <w:rPr>
          <w:rFonts w:ascii="Arial" w:hAnsi="Arial" w:cs="Arial"/>
          <w:b/>
          <w:bCs/>
          <w:sz w:val="24"/>
          <w:szCs w:val="26"/>
        </w:rPr>
      </w:pPr>
      <w:r>
        <w:br w:type="page"/>
      </w:r>
    </w:p>
    <w:p w14:paraId="57AA9DB7" w14:textId="77777777" w:rsidR="0035776C" w:rsidRDefault="0035776C">
      <w:pPr>
        <w:pStyle w:val="Heading3"/>
      </w:pPr>
      <w:bookmarkStart w:id="2299" w:name="_Toc504120541"/>
      <w:bookmarkStart w:id="2300" w:name="_Toc51666930"/>
      <w:r>
        <w:lastRenderedPageBreak/>
        <w:t>Password Control Tab</w:t>
      </w:r>
      <w:bookmarkEnd w:id="2299"/>
      <w:bookmarkEnd w:id="2300"/>
    </w:p>
    <w:p w14:paraId="47716161" w14:textId="5C4FAA13" w:rsidR="0035776C" w:rsidRDefault="0035776C" w:rsidP="0035776C">
      <w:r>
        <w:t xml:space="preserve">The </w:t>
      </w:r>
      <w:r w:rsidRPr="00F845DD">
        <w:rPr>
          <w:b/>
        </w:rPr>
        <w:t>Password Control</w:t>
      </w:r>
      <w:r>
        <w:t xml:space="preserve"> tab allows administrators to manage passwords and permissions for each user type. The image below represents the Password Control tab when Multi</w:t>
      </w:r>
      <w:r w:rsidR="000C1737">
        <w:t>-</w:t>
      </w:r>
      <w:r>
        <w:t xml:space="preserve">User Control is </w:t>
      </w:r>
      <w:r w:rsidR="002C418C">
        <w:t>en</w:t>
      </w:r>
      <w:r>
        <w:t xml:space="preserve">abled. This tab displays a </w:t>
      </w:r>
      <w:r w:rsidRPr="00F845DD">
        <w:rPr>
          <w:b/>
        </w:rPr>
        <w:t>Password Control Chart</w:t>
      </w:r>
      <w:r>
        <w:t xml:space="preserve">, highlighted, which contains a list of every area in the software. </w:t>
      </w:r>
      <w:r w:rsidR="002C418C">
        <w:t xml:space="preserve">At the bottom of the list, you can give access to the rest of the Configuration Utility tabs, and the Password Control tab individually. </w:t>
      </w:r>
    </w:p>
    <w:p w14:paraId="63B18F4B" w14:textId="77777777" w:rsidR="0035776C" w:rsidRDefault="0035776C" w:rsidP="0035776C"/>
    <w:p w14:paraId="2DD30DE8" w14:textId="610C70A3" w:rsidR="0035776C" w:rsidRDefault="00020B60" w:rsidP="0035776C">
      <w:r>
        <w:rPr>
          <w:noProof/>
        </w:rPr>
        <mc:AlternateContent>
          <mc:Choice Requires="wps">
            <w:drawing>
              <wp:anchor distT="0" distB="0" distL="114300" distR="114300" simplePos="0" relativeHeight="251617280" behindDoc="0" locked="0" layoutInCell="1" allowOverlap="1" wp14:anchorId="78891EC7" wp14:editId="43110407">
                <wp:simplePos x="0" y="0"/>
                <wp:positionH relativeFrom="column">
                  <wp:posOffset>2178996</wp:posOffset>
                </wp:positionH>
                <wp:positionV relativeFrom="paragraph">
                  <wp:posOffset>558475</wp:posOffset>
                </wp:positionV>
                <wp:extent cx="3574415" cy="4260715"/>
                <wp:effectExtent l="19050" t="19050" r="26035" b="26035"/>
                <wp:wrapNone/>
                <wp:docPr id="327" name="Rectangle 327"/>
                <wp:cNvGraphicFramePr/>
                <a:graphic xmlns:a="http://schemas.openxmlformats.org/drawingml/2006/main">
                  <a:graphicData uri="http://schemas.microsoft.com/office/word/2010/wordprocessingShape">
                    <wps:wsp>
                      <wps:cNvSpPr/>
                      <wps:spPr>
                        <a:xfrm>
                          <a:off x="0" y="0"/>
                          <a:ext cx="3574415" cy="42607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761B7" id="Rectangle 327" o:spid="_x0000_s1026" style="position:absolute;margin-left:171.55pt;margin-top:43.95pt;width:281.45pt;height:335.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" filled="f" strokecolor="#ed7d31 [3205]" strokeweight="2.25pt"/>
            </w:pict>
          </mc:Fallback>
        </mc:AlternateContent>
      </w:r>
      <w:r w:rsidR="0035776C">
        <w:rPr>
          <w:noProof/>
        </w:rPr>
        <mc:AlternateContent>
          <mc:Choice Requires="wps">
            <w:drawing>
              <wp:anchor distT="0" distB="0" distL="114300" distR="114300" simplePos="0" relativeHeight="251618304" behindDoc="0" locked="0" layoutInCell="1" allowOverlap="1" wp14:anchorId="5EB138CF" wp14:editId="7ED44D91">
                <wp:simplePos x="0" y="0"/>
                <wp:positionH relativeFrom="column">
                  <wp:posOffset>253040</wp:posOffset>
                </wp:positionH>
                <wp:positionV relativeFrom="paragraph">
                  <wp:posOffset>394267</wp:posOffset>
                </wp:positionV>
                <wp:extent cx="1779905" cy="782320"/>
                <wp:effectExtent l="0" t="0" r="10795" b="17780"/>
                <wp:wrapNone/>
                <wp:docPr id="453" name="Rectangle 453"/>
                <wp:cNvGraphicFramePr/>
                <a:graphic xmlns:a="http://schemas.openxmlformats.org/drawingml/2006/main">
                  <a:graphicData uri="http://schemas.microsoft.com/office/word/2010/wordprocessingShape">
                    <wps:wsp>
                      <wps:cNvSpPr/>
                      <wps:spPr>
                        <a:xfrm>
                          <a:off x="0" y="0"/>
                          <a:ext cx="1779905" cy="78232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CA19C" id="Rectangle 453" o:spid="_x0000_s1026" style="position:absolute;margin-left:19.9pt;margin-top:31.05pt;width:140.15pt;height:61.6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" filled="f" strokecolor="#ed7d31 [3205]" strokeweight="1.5pt"/>
            </w:pict>
          </mc:Fallback>
        </mc:AlternateContent>
      </w:r>
      <w:r w:rsidR="0035776C">
        <w:rPr>
          <w:noProof/>
        </w:rPr>
        <mc:AlternateContent>
          <mc:Choice Requires="wps">
            <w:drawing>
              <wp:anchor distT="0" distB="0" distL="114300" distR="114300" simplePos="0" relativeHeight="251621376" behindDoc="0" locked="0" layoutInCell="1" allowOverlap="1" wp14:anchorId="16AB663F" wp14:editId="31B0A964">
                <wp:simplePos x="0" y="0"/>
                <wp:positionH relativeFrom="column">
                  <wp:posOffset>623397</wp:posOffset>
                </wp:positionH>
                <wp:positionV relativeFrom="paragraph">
                  <wp:posOffset>892464</wp:posOffset>
                </wp:positionV>
                <wp:extent cx="249382" cy="360219"/>
                <wp:effectExtent l="19050" t="19050" r="36830" b="20955"/>
                <wp:wrapNone/>
                <wp:docPr id="335" name="Down Arrow 335"/>
                <wp:cNvGraphicFramePr/>
                <a:graphic xmlns:a="http://schemas.openxmlformats.org/drawingml/2006/main">
                  <a:graphicData uri="http://schemas.microsoft.com/office/word/2010/wordprocessingShape">
                    <wps:wsp>
                      <wps:cNvSpPr/>
                      <wps:spPr>
                        <a:xfrm rot="10800000">
                          <a:off x="0" y="0"/>
                          <a:ext cx="249382" cy="360219"/>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0670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5" o:spid="_x0000_s1026" type="#_x0000_t67" style="position:absolute;margin-left:49.1pt;margin-top:70.25pt;width:19.65pt;height:28.35pt;rotation:18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" adj="14123" fillcolor="#ed7d31 [3205]" strokecolor="#ed7d31 [3205]" strokeweight="1pt"/>
            </w:pict>
          </mc:Fallback>
        </mc:AlternateContent>
      </w:r>
      <w:r w:rsidR="0035776C">
        <w:rPr>
          <w:noProof/>
        </w:rPr>
        <w:drawing>
          <wp:inline distT="0" distB="0" distL="0" distR="0" wp14:anchorId="2F41AA39" wp14:editId="5F1F0FEC">
            <wp:extent cx="5935750" cy="5636887"/>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9">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354A11CE" w14:textId="7599D796" w:rsidR="007A4B59" w:rsidRDefault="007A4B59" w:rsidP="0035776C"/>
    <w:p w14:paraId="29F087D6" w14:textId="38A20859" w:rsidR="007A4B59" w:rsidRDefault="007A4B59" w:rsidP="0035776C">
      <w:pPr>
        <w:rPr>
          <w:b/>
        </w:rPr>
      </w:pPr>
      <w:bookmarkStart w:id="2301" w:name="_Hlk526979160"/>
      <w:r>
        <w:rPr>
          <w:b/>
        </w:rPr>
        <w:t>Stop VP</w:t>
      </w:r>
      <w:r w:rsidR="00377651">
        <w:rPr>
          <w:b/>
        </w:rPr>
        <w:t xml:space="preserve"> Selections</w:t>
      </w:r>
      <w:bookmarkEnd w:id="2301"/>
    </w:p>
    <w:p w14:paraId="1E85041C" w14:textId="7EFCE393" w:rsidR="007A4B59" w:rsidRDefault="007A4B59" w:rsidP="0035776C">
      <w:r>
        <w:t>There are three different available options for controlling when a VP can be stopped:</w:t>
      </w:r>
    </w:p>
    <w:p w14:paraId="46B37610" w14:textId="40EFAFA5" w:rsidR="007A4B59" w:rsidRDefault="007A4B59" w:rsidP="00764D3A">
      <w:pPr>
        <w:pStyle w:val="ListParagraph"/>
        <w:numPr>
          <w:ilvl w:val="0"/>
          <w:numId w:val="164"/>
        </w:numPr>
      </w:pPr>
      <w:r>
        <w:t>Stop VP – All Conditions: This is the default setting. An authorized user can stop the VP at any time.</w:t>
      </w:r>
    </w:p>
    <w:p w14:paraId="46321852" w14:textId="648B57E0" w:rsidR="007A4B59" w:rsidRDefault="00377651" w:rsidP="00764D3A">
      <w:pPr>
        <w:pStyle w:val="ListParagraph"/>
        <w:numPr>
          <w:ilvl w:val="0"/>
          <w:numId w:val="164"/>
        </w:numPr>
      </w:pPr>
      <w:bookmarkStart w:id="2302" w:name="_Hlk526979188"/>
      <w:r>
        <w:t>Stop VP with Empty</w:t>
      </w:r>
      <w:r w:rsidR="006A5A04">
        <w:t xml:space="preserve"> Machine</w:t>
      </w:r>
      <w:r>
        <w:t xml:space="preserve">: </w:t>
      </w:r>
      <w:bookmarkEnd w:id="2302"/>
      <w:r>
        <w:t xml:space="preserve">User can stop the VP only when there is no product in the </w:t>
      </w:r>
      <w:r w:rsidR="00CC768C">
        <w:t>machine</w:t>
      </w:r>
      <w:r>
        <w:t>.</w:t>
      </w:r>
    </w:p>
    <w:p w14:paraId="75883BFF" w14:textId="2A12BE82" w:rsidR="00377651" w:rsidRDefault="00377651" w:rsidP="00764D3A">
      <w:pPr>
        <w:pStyle w:val="ListParagraph"/>
        <w:numPr>
          <w:ilvl w:val="0"/>
          <w:numId w:val="164"/>
        </w:numPr>
      </w:pPr>
      <w:r>
        <w:t xml:space="preserve">Stop VP with Product in </w:t>
      </w:r>
      <w:r w:rsidR="006A5A04">
        <w:t>Machine</w:t>
      </w:r>
      <w:r>
        <w:t xml:space="preserve">: When user clicks Stop button, they have a choice to wait for products to exit the </w:t>
      </w:r>
      <w:r w:rsidR="00CC768C">
        <w:t>machine</w:t>
      </w:r>
      <w:r>
        <w:t>, or they can force a stop even if there is still product in</w:t>
      </w:r>
      <w:r w:rsidR="00CC768C">
        <w:t>side</w:t>
      </w:r>
      <w:r>
        <w:t xml:space="preserve">. </w:t>
      </w:r>
    </w:p>
    <w:p w14:paraId="2F3A7DFE" w14:textId="58F1F9D4" w:rsidR="00377651" w:rsidRDefault="00377651">
      <w:r>
        <w:t xml:space="preserve">NOTE: To enable use </w:t>
      </w:r>
      <w:r w:rsidR="000D7E8C">
        <w:t xml:space="preserve">of </w:t>
      </w:r>
      <w:r>
        <w:t xml:space="preserve">either of the second two options, the </w:t>
      </w:r>
      <w:r>
        <w:rPr>
          <w:i/>
        </w:rPr>
        <w:t>Stop VP – All Conditions</w:t>
      </w:r>
      <w:r>
        <w:t xml:space="preserve"> selection must be unchecked.</w:t>
      </w:r>
    </w:p>
    <w:p w14:paraId="52AA0460" w14:textId="5F76C5B1" w:rsidR="002F4025" w:rsidRDefault="002F4025"/>
    <w:p w14:paraId="6A8B09F0" w14:textId="730938F1" w:rsidR="002F4025" w:rsidRDefault="002F4025"/>
    <w:p w14:paraId="43DA5FF3" w14:textId="2B9FC46C" w:rsidR="002F4025" w:rsidRDefault="002F4025"/>
    <w:p w14:paraId="2B3F203A" w14:textId="4575C9F7" w:rsidR="002F4025" w:rsidRPr="002F4025" w:rsidRDefault="002F4025" w:rsidP="002F4025">
      <w:r>
        <w:rPr>
          <w:b/>
        </w:rPr>
        <w:t>Examples of Stop VP Selections</w:t>
      </w:r>
    </w:p>
    <w:p w14:paraId="14C95912" w14:textId="45013783" w:rsidR="0035776C" w:rsidRDefault="0035776C" w:rsidP="0035776C"/>
    <w:p w14:paraId="5402C4AA" w14:textId="6C21D423" w:rsidR="000C1737" w:rsidRDefault="000C1737" w:rsidP="0035776C">
      <w:pPr>
        <w:rPr>
          <w:b/>
        </w:rPr>
      </w:pPr>
      <w:r>
        <w:rPr>
          <w:noProof/>
        </w:rPr>
        <w:drawing>
          <wp:anchor distT="0" distB="0" distL="114300" distR="114300" simplePos="0" relativeHeight="251707392" behindDoc="1" locked="0" layoutInCell="1" allowOverlap="1" wp14:anchorId="4D726F25" wp14:editId="19BEDCB7">
            <wp:simplePos x="0" y="0"/>
            <wp:positionH relativeFrom="column">
              <wp:posOffset>2549867</wp:posOffset>
            </wp:positionH>
            <wp:positionV relativeFrom="paragraph">
              <wp:posOffset>4445</wp:posOffset>
            </wp:positionV>
            <wp:extent cx="3178175" cy="988060"/>
            <wp:effectExtent l="0" t="0" r="3175" b="2540"/>
            <wp:wrapTight wrapText="left">
              <wp:wrapPolygon edited="0">
                <wp:start x="0" y="0"/>
                <wp:lineTo x="0" y="21239"/>
                <wp:lineTo x="21492" y="21239"/>
                <wp:lineTo x="21492" y="0"/>
                <wp:lineTo x="0" y="0"/>
              </wp:wrapPolygon>
            </wp:wrapTight>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mpty Oven Only.png"/>
                    <pic:cNvPicPr/>
                  </pic:nvPicPr>
                  <pic:blipFill>
                    <a:blip r:embed="rId310">
                      <a:extLst>
                        <a:ext uri="{28A0092B-C50C-407E-A947-70E740481C1C}">
                          <a14:useLocalDpi xmlns:a14="http://schemas.microsoft.com/office/drawing/2010/main" val="0"/>
                        </a:ext>
                      </a:extLst>
                    </a:blip>
                    <a:stretch>
                      <a:fillRect/>
                    </a:stretch>
                  </pic:blipFill>
                  <pic:spPr>
                    <a:xfrm>
                      <a:off x="0" y="0"/>
                      <a:ext cx="3178175" cy="988060"/>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w:t>
      </w:r>
      <w:r>
        <w:rPr>
          <w:b/>
        </w:rPr>
        <w:t>Empty</w:t>
      </w:r>
      <w:r w:rsidR="00DF37F9">
        <w:rPr>
          <w:b/>
        </w:rPr>
        <w:t xml:space="preserve"> Machine</w:t>
      </w:r>
      <w:r>
        <w:rPr>
          <w:b/>
        </w:rPr>
        <w:t>:</w:t>
      </w:r>
    </w:p>
    <w:p w14:paraId="663EBEDF" w14:textId="6A5350B4" w:rsidR="000C1737" w:rsidRDefault="000C1737" w:rsidP="0035776C">
      <w:pPr>
        <w:rPr>
          <w:bCs/>
        </w:rPr>
      </w:pPr>
      <w:r>
        <w:rPr>
          <w:bCs/>
        </w:rPr>
        <w:t>Clicking yes will immediately stop the</w:t>
      </w:r>
    </w:p>
    <w:p w14:paraId="194C0C5E" w14:textId="37F329C4" w:rsidR="000C1737" w:rsidRDefault="000C1737" w:rsidP="0035776C">
      <w:pPr>
        <w:rPr>
          <w:bCs/>
        </w:rPr>
      </w:pPr>
      <w:r>
        <w:rPr>
          <w:bCs/>
        </w:rPr>
        <w:t xml:space="preserve">current VP and return to the Profile </w:t>
      </w:r>
    </w:p>
    <w:p w14:paraId="06961AE6" w14:textId="0664E194" w:rsidR="000C1737" w:rsidRPr="00EC251F" w:rsidRDefault="000C1737" w:rsidP="0035776C">
      <w:pPr>
        <w:rPr>
          <w:bCs/>
        </w:rPr>
      </w:pPr>
      <w:r>
        <w:rPr>
          <w:bCs/>
        </w:rPr>
        <w:t>Explorer screen.</w:t>
      </w:r>
    </w:p>
    <w:p w14:paraId="37B0FB6F" w14:textId="667B5A62" w:rsidR="000C1737" w:rsidRDefault="000C1737" w:rsidP="0035776C">
      <w:pPr>
        <w:rPr>
          <w:b/>
        </w:rPr>
      </w:pPr>
    </w:p>
    <w:p w14:paraId="7AE5D96A" w14:textId="75D78BA9" w:rsidR="000C1737" w:rsidRDefault="000C1737" w:rsidP="0035776C">
      <w:pPr>
        <w:rPr>
          <w:b/>
        </w:rPr>
      </w:pPr>
    </w:p>
    <w:p w14:paraId="70679C5B" w14:textId="77777777" w:rsidR="000C1737" w:rsidRDefault="000C1737" w:rsidP="0035776C">
      <w:pPr>
        <w:rPr>
          <w:b/>
        </w:rPr>
      </w:pPr>
    </w:p>
    <w:p w14:paraId="7EDD0928" w14:textId="69156F06" w:rsidR="000C1737" w:rsidRDefault="000C1737" w:rsidP="0035776C">
      <w:pPr>
        <w:rPr>
          <w:b/>
        </w:rPr>
      </w:pPr>
    </w:p>
    <w:p w14:paraId="6FCA30BA" w14:textId="622A5B33" w:rsidR="002F4025" w:rsidRPr="00764D3A" w:rsidRDefault="000C1737" w:rsidP="0035776C">
      <w:pPr>
        <w:rPr>
          <w:b/>
        </w:rPr>
      </w:pPr>
      <w:r>
        <w:rPr>
          <w:noProof/>
        </w:rPr>
        <w:drawing>
          <wp:anchor distT="0" distB="0" distL="114300" distR="114300" simplePos="0" relativeHeight="251657216" behindDoc="1" locked="0" layoutInCell="1" allowOverlap="1" wp14:anchorId="30B3D454" wp14:editId="7F186351">
            <wp:simplePos x="0" y="0"/>
            <wp:positionH relativeFrom="column">
              <wp:posOffset>2286000</wp:posOffset>
            </wp:positionH>
            <wp:positionV relativeFrom="paragraph">
              <wp:posOffset>8255</wp:posOffset>
            </wp:positionV>
            <wp:extent cx="3654425" cy="982980"/>
            <wp:effectExtent l="0" t="0" r="3175" b="7620"/>
            <wp:wrapTight wrapText="left">
              <wp:wrapPolygon edited="0">
                <wp:start x="0" y="0"/>
                <wp:lineTo x="0" y="21349"/>
                <wp:lineTo x="21506" y="21349"/>
                <wp:lineTo x="2150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11">
                      <a:extLst>
                        <a:ext uri="{28A0092B-C50C-407E-A947-70E740481C1C}">
                          <a14:useLocalDpi xmlns:a14="http://schemas.microsoft.com/office/drawing/2010/main" val="0"/>
                        </a:ext>
                      </a:extLst>
                    </a:blip>
                    <a:stretch>
                      <a:fillRect/>
                    </a:stretch>
                  </pic:blipFill>
                  <pic:spPr>
                    <a:xfrm>
                      <a:off x="0" y="0"/>
                      <a:ext cx="3654425" cy="982980"/>
                    </a:xfrm>
                    <a:prstGeom prst="rect">
                      <a:avLst/>
                    </a:prstGeom>
                  </pic:spPr>
                </pic:pic>
              </a:graphicData>
            </a:graphic>
            <wp14:sizeRelH relativeFrom="margin">
              <wp14:pctWidth>0</wp14:pctWidth>
            </wp14:sizeRelH>
            <wp14:sizeRelV relativeFrom="margin">
              <wp14:pctHeight>0</wp14:pctHeight>
            </wp14:sizeRelV>
          </wp:anchor>
        </w:drawing>
      </w:r>
      <w:r w:rsidR="002F4025" w:rsidRPr="00764D3A">
        <w:rPr>
          <w:b/>
        </w:rPr>
        <w:t>S</w:t>
      </w:r>
      <w:r w:rsidR="007337CC" w:rsidRPr="00764D3A">
        <w:rPr>
          <w:b/>
        </w:rPr>
        <w:t xml:space="preserve">top VP with </w:t>
      </w:r>
      <w:r w:rsidR="00762E65">
        <w:rPr>
          <w:b/>
        </w:rPr>
        <w:t xml:space="preserve">Product in </w:t>
      </w:r>
      <w:r w:rsidR="00DF37F9">
        <w:rPr>
          <w:b/>
        </w:rPr>
        <w:t>Machine</w:t>
      </w:r>
      <w:r w:rsidR="00762E65">
        <w:rPr>
          <w:b/>
        </w:rPr>
        <w:t xml:space="preserve"> (Not Authorized)</w:t>
      </w:r>
      <w:r w:rsidR="00FE652F" w:rsidRPr="00764D3A">
        <w:rPr>
          <w:b/>
        </w:rPr>
        <w:t>:</w:t>
      </w:r>
    </w:p>
    <w:p w14:paraId="3AF1A1D3" w14:textId="0DF9B05C" w:rsidR="00FE652F" w:rsidRDefault="00FE652F" w:rsidP="0035776C">
      <w:r>
        <w:t xml:space="preserve">OK – Clicking OK will acknowledge this message window and the VP will stop automatically once the last board exits the </w:t>
      </w:r>
      <w:r w:rsidR="00762E65">
        <w:t>machine</w:t>
      </w:r>
      <w:r>
        <w:t>.</w:t>
      </w:r>
    </w:p>
    <w:p w14:paraId="602EA90F" w14:textId="2880C129" w:rsidR="00FE652F" w:rsidRPr="00FE652F" w:rsidRDefault="00FE652F" w:rsidP="0035776C">
      <w:r>
        <w:t xml:space="preserve">Cancel – The </w:t>
      </w:r>
      <w:r>
        <w:rPr>
          <w:i/>
        </w:rPr>
        <w:t>Stop</w:t>
      </w:r>
      <w:r>
        <w:t xml:space="preserve"> request will be cancelled, and the VP will continue to run.</w:t>
      </w:r>
    </w:p>
    <w:p w14:paraId="43C7416C" w14:textId="4B9D7133" w:rsidR="00FE652F" w:rsidRDefault="0035776C" w:rsidP="0035776C">
      <w:r w:rsidRPr="0035776C">
        <w:t xml:space="preserve"> </w:t>
      </w:r>
    </w:p>
    <w:p w14:paraId="7A967FF7" w14:textId="05B81C9F" w:rsidR="00FE652F" w:rsidRDefault="00FE652F" w:rsidP="0035776C">
      <w:pPr>
        <w:rPr>
          <w:b/>
        </w:rPr>
      </w:pPr>
      <w:r>
        <w:rPr>
          <w:b/>
          <w:noProof/>
        </w:rPr>
        <w:drawing>
          <wp:anchor distT="0" distB="0" distL="114300" distR="114300" simplePos="0" relativeHeight="251660288" behindDoc="1" locked="0" layoutInCell="1" allowOverlap="1" wp14:anchorId="6EB3D577" wp14:editId="6608AFC9">
            <wp:simplePos x="0" y="0"/>
            <wp:positionH relativeFrom="column">
              <wp:posOffset>2286000</wp:posOffset>
            </wp:positionH>
            <wp:positionV relativeFrom="paragraph">
              <wp:posOffset>74295</wp:posOffset>
            </wp:positionV>
            <wp:extent cx="3627755" cy="975995"/>
            <wp:effectExtent l="0" t="0" r="0" b="0"/>
            <wp:wrapTight wrapText="left">
              <wp:wrapPolygon edited="0">
                <wp:start x="0" y="0"/>
                <wp:lineTo x="0" y="21080"/>
                <wp:lineTo x="21437" y="21080"/>
                <wp:lineTo x="21437"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12">
                      <a:extLst>
                        <a:ext uri="{28A0092B-C50C-407E-A947-70E740481C1C}">
                          <a14:useLocalDpi xmlns:a14="http://schemas.microsoft.com/office/drawing/2010/main" val="0"/>
                        </a:ext>
                      </a:extLst>
                    </a:blip>
                    <a:stretch>
                      <a:fillRect/>
                    </a:stretch>
                  </pic:blipFill>
                  <pic:spPr>
                    <a:xfrm>
                      <a:off x="0" y="0"/>
                      <a:ext cx="3627755" cy="975995"/>
                    </a:xfrm>
                    <a:prstGeom prst="rect">
                      <a:avLst/>
                    </a:prstGeom>
                  </pic:spPr>
                </pic:pic>
              </a:graphicData>
            </a:graphic>
            <wp14:sizeRelH relativeFrom="margin">
              <wp14:pctWidth>0</wp14:pctWidth>
            </wp14:sizeRelH>
            <wp14:sizeRelV relativeFrom="margin">
              <wp14:pctHeight>0</wp14:pctHeight>
            </wp14:sizeRelV>
          </wp:anchor>
        </w:drawing>
      </w:r>
      <w:r w:rsidRPr="00764D3A">
        <w:rPr>
          <w:b/>
        </w:rPr>
        <w:t xml:space="preserve">Stop VP with Product in </w:t>
      </w:r>
      <w:r w:rsidR="00DF37F9">
        <w:rPr>
          <w:b/>
        </w:rPr>
        <w:t>Machine</w:t>
      </w:r>
      <w:r w:rsidR="00762E65">
        <w:rPr>
          <w:b/>
        </w:rPr>
        <w:t xml:space="preserve"> (Authorized)</w:t>
      </w:r>
      <w:r w:rsidRPr="00764D3A">
        <w:rPr>
          <w:b/>
        </w:rPr>
        <w:t>:</w:t>
      </w:r>
      <w:r>
        <w:rPr>
          <w:b/>
        </w:rPr>
        <w:t xml:space="preserve"> </w:t>
      </w:r>
    </w:p>
    <w:p w14:paraId="118D548C" w14:textId="032EBD22" w:rsidR="00FE652F" w:rsidRDefault="00FE652F" w:rsidP="00FE652F">
      <w:r>
        <w:t xml:space="preserve">OK – Clicking OK will acknowledge this message window and the VP will stop automatically once the last board exits the </w:t>
      </w:r>
      <w:r w:rsidR="00762E65">
        <w:t>machine</w:t>
      </w:r>
      <w:r>
        <w:t>.</w:t>
      </w:r>
    </w:p>
    <w:p w14:paraId="75F13E8C" w14:textId="72B31BD9" w:rsidR="00FE652F" w:rsidRDefault="00FE652F" w:rsidP="00FE652F">
      <w:r>
        <w:t xml:space="preserve">Cancel – The </w:t>
      </w:r>
      <w:r>
        <w:rPr>
          <w:i/>
        </w:rPr>
        <w:t>Stop</w:t>
      </w:r>
      <w:r>
        <w:t xml:space="preserve"> request will be cancelled, and the VP will continue to run.</w:t>
      </w:r>
    </w:p>
    <w:p w14:paraId="5C405070" w14:textId="2A377782" w:rsidR="00FE652F" w:rsidRDefault="00FE652F" w:rsidP="00FE652F">
      <w:r>
        <w:t>Force Stop – The VP will stop immediately and return to the Profile Explorer screen.</w:t>
      </w:r>
    </w:p>
    <w:p w14:paraId="0F04E4A2" w14:textId="19FEFD7E" w:rsidR="00FE652F" w:rsidRDefault="00FE652F" w:rsidP="00FE652F"/>
    <w:p w14:paraId="1C153BD5" w14:textId="4230F671" w:rsidR="00FE652F" w:rsidRDefault="00547224" w:rsidP="00FE652F">
      <w:r>
        <w:rPr>
          <w:noProof/>
        </w:rPr>
        <w:drawing>
          <wp:anchor distT="0" distB="0" distL="114300" distR="114300" simplePos="0" relativeHeight="251667456" behindDoc="1" locked="0" layoutInCell="1" allowOverlap="1" wp14:anchorId="020958D7" wp14:editId="2E05D070">
            <wp:simplePos x="0" y="0"/>
            <wp:positionH relativeFrom="column">
              <wp:posOffset>2303145</wp:posOffset>
            </wp:positionH>
            <wp:positionV relativeFrom="paragraph">
              <wp:posOffset>150495</wp:posOffset>
            </wp:positionV>
            <wp:extent cx="3607435" cy="525780"/>
            <wp:effectExtent l="0" t="0" r="0" b="7620"/>
            <wp:wrapTight wrapText="left">
              <wp:wrapPolygon edited="0">
                <wp:start x="0" y="0"/>
                <wp:lineTo x="0" y="21130"/>
                <wp:lineTo x="21444" y="21130"/>
                <wp:lineTo x="21444" y="0"/>
                <wp:lineTo x="0" y="0"/>
              </wp:wrapPolygon>
            </wp:wrapTight>
            <wp:docPr id="4619" name="Picture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313">
                      <a:extLst>
                        <a:ext uri="{28A0092B-C50C-407E-A947-70E740481C1C}">
                          <a14:useLocalDpi xmlns:a14="http://schemas.microsoft.com/office/drawing/2010/main" val="0"/>
                        </a:ext>
                      </a:extLst>
                    </a:blip>
                    <a:stretch>
                      <a:fillRect/>
                    </a:stretch>
                  </pic:blipFill>
                  <pic:spPr>
                    <a:xfrm>
                      <a:off x="0" y="0"/>
                      <a:ext cx="3607435" cy="525780"/>
                    </a:xfrm>
                    <a:prstGeom prst="rect">
                      <a:avLst/>
                    </a:prstGeom>
                  </pic:spPr>
                </pic:pic>
              </a:graphicData>
            </a:graphic>
            <wp14:sizeRelH relativeFrom="margin">
              <wp14:pctWidth>0</wp14:pctWidth>
            </wp14:sizeRelH>
            <wp14:sizeRelV relativeFrom="margin">
              <wp14:pctHeight>0</wp14:pctHeight>
            </wp14:sizeRelV>
          </wp:anchor>
        </w:drawing>
      </w:r>
    </w:p>
    <w:p w14:paraId="6F70DB15" w14:textId="331A6BC3" w:rsidR="00FE652F" w:rsidRPr="00FE652F" w:rsidRDefault="00FE652F" w:rsidP="00FE652F">
      <w:r>
        <w:t xml:space="preserve">If the ‘Force Stop’ selection is used, additional notes will be automatically added into the </w:t>
      </w:r>
      <w:r>
        <w:rPr>
          <w:i/>
        </w:rPr>
        <w:t>Description</w:t>
      </w:r>
      <w:r>
        <w:t xml:space="preserve"> column in Profile Explorer. It will note which user level stopped the VP, and how many products were still in the </w:t>
      </w:r>
      <w:r w:rsidR="00762E65">
        <w:t>machine</w:t>
      </w:r>
      <w:r>
        <w:t xml:space="preserve"> when the stop occurred.</w:t>
      </w:r>
    </w:p>
    <w:p w14:paraId="438CD4BA" w14:textId="45A71062" w:rsidR="00FE652F" w:rsidRDefault="00FE652F" w:rsidP="0035776C">
      <w:pPr>
        <w:rPr>
          <w:b/>
        </w:rPr>
      </w:pPr>
    </w:p>
    <w:p w14:paraId="29ED9283" w14:textId="7374DC50" w:rsidR="00FE652F" w:rsidRPr="00FE652F" w:rsidRDefault="00FE652F" w:rsidP="0035776C"/>
    <w:p w14:paraId="0B6ACE93" w14:textId="4EC1C45A" w:rsidR="0035776C" w:rsidRDefault="0035776C" w:rsidP="0035776C">
      <w:pPr>
        <w:rPr>
          <w:rFonts w:ascii="Arial" w:hAnsi="Arial" w:cs="Arial"/>
          <w:b/>
          <w:bCs/>
          <w:sz w:val="24"/>
          <w:szCs w:val="26"/>
        </w:rPr>
      </w:pPr>
      <w:r>
        <w:br w:type="page"/>
      </w:r>
    </w:p>
    <w:p w14:paraId="1B839860" w14:textId="77777777" w:rsidR="00FB2C8A" w:rsidRPr="00F845DD" w:rsidRDefault="00FB2C8A">
      <w:pPr>
        <w:pStyle w:val="Heading3"/>
      </w:pPr>
      <w:bookmarkStart w:id="2303" w:name="_Toc504120542"/>
      <w:bookmarkStart w:id="2304" w:name="_Toc51666931"/>
      <w:r w:rsidRPr="00F845DD">
        <w:lastRenderedPageBreak/>
        <w:t xml:space="preserve">User Type </w:t>
      </w:r>
      <w:r>
        <w:t>Area</w:t>
      </w:r>
      <w:bookmarkEnd w:id="2303"/>
      <w:bookmarkEnd w:id="2304"/>
    </w:p>
    <w:p w14:paraId="22794C7B" w14:textId="77777777" w:rsidR="00FB2C8A" w:rsidRDefault="00FB2C8A" w:rsidP="00FB2C8A">
      <w:r>
        <w:t xml:space="preserve">The </w:t>
      </w:r>
      <w:r w:rsidRPr="000843D2">
        <w:rPr>
          <w:b/>
        </w:rPr>
        <w:t>User Type</w:t>
      </w:r>
      <w:r>
        <w:t xml:space="preserve"> pick list </w:t>
      </w:r>
      <w:r w:rsidRPr="00057711">
        <w:t>allow</w:t>
      </w:r>
      <w:r>
        <w:t>s</w:t>
      </w:r>
      <w:r w:rsidRPr="00057711">
        <w:t xml:space="preserve"> the </w:t>
      </w:r>
      <w:r>
        <w:t>Administrator</w:t>
      </w:r>
      <w:r w:rsidRPr="00057711">
        <w:t xml:space="preserve"> to select and enable the p</w:t>
      </w:r>
      <w:r>
        <w:t xml:space="preserve">assword function by user type. </w:t>
      </w:r>
    </w:p>
    <w:p w14:paraId="2277C79A" w14:textId="77777777" w:rsidR="00FB2C8A" w:rsidRDefault="00FB2C8A" w:rsidP="00FB2C8A"/>
    <w:p w14:paraId="68312C45" w14:textId="764B31E3" w:rsidR="00FB2C8A" w:rsidRPr="00057711" w:rsidRDefault="00FB2C8A" w:rsidP="00FB2C8A">
      <w:r w:rsidRPr="00057711">
        <w:t xml:space="preserve">By </w:t>
      </w:r>
      <w:r w:rsidR="00F603DA" w:rsidRPr="00057711">
        <w:t>default,</w:t>
      </w:r>
      <w:r w:rsidRPr="00057711">
        <w:t xml:space="preserve"> each user in the menu will be unchecked/disabled. By </w:t>
      </w:r>
      <w:r>
        <w:t xml:space="preserve">selecting a user type, </w:t>
      </w:r>
      <w:r w:rsidRPr="00057711">
        <w:t xml:space="preserve">you not only enable or disable the password </w:t>
      </w:r>
      <w:r>
        <w:t>entry field and the Password Timer,</w:t>
      </w:r>
      <w:r w:rsidRPr="00057711">
        <w:t xml:space="preserve"> but also select the type of user to enable and configure.</w:t>
      </w:r>
    </w:p>
    <w:p w14:paraId="417C3E4A" w14:textId="77777777" w:rsidR="00FB2C8A" w:rsidRDefault="00FB2C8A" w:rsidP="00FB2C8A"/>
    <w:p w14:paraId="566E73F3" w14:textId="77777777" w:rsidR="00057711" w:rsidRDefault="00FB2C8A" w:rsidP="00057711">
      <w:r>
        <w:t>T</w:t>
      </w:r>
      <w:r w:rsidR="00057711">
        <w:t xml:space="preserve">he columns in the </w:t>
      </w:r>
      <w:r w:rsidRPr="000843D2">
        <w:rPr>
          <w:b/>
        </w:rPr>
        <w:t>Password Control Chart</w:t>
      </w:r>
      <w:r>
        <w:t xml:space="preserve"> </w:t>
      </w:r>
      <w:r w:rsidR="00057711">
        <w:t>will be enabled depe</w:t>
      </w:r>
      <w:r>
        <w:t>nding on the user type selected:</w:t>
      </w:r>
    </w:p>
    <w:p w14:paraId="66630DA9" w14:textId="77777777" w:rsidR="00057711" w:rsidRDefault="00057711" w:rsidP="00057711"/>
    <w:p w14:paraId="01100B2D" w14:textId="77777777" w:rsidR="00057711" w:rsidRDefault="00057711" w:rsidP="00057711">
      <w:r>
        <w:t>Administrator = All columns enabled</w:t>
      </w:r>
    </w:p>
    <w:p w14:paraId="5F897DB6" w14:textId="77777777" w:rsidR="00057711" w:rsidRDefault="00057711" w:rsidP="00057711">
      <w:r>
        <w:t>Engineer = All columns enabled</w:t>
      </w:r>
    </w:p>
    <w:p w14:paraId="38A88A15" w14:textId="77777777" w:rsidR="00057711" w:rsidRDefault="00057711" w:rsidP="00057711">
      <w:r>
        <w:t>Tech = Only Tech and Operator columns enabled</w:t>
      </w:r>
    </w:p>
    <w:p w14:paraId="34C61A33" w14:textId="77777777" w:rsidR="00057711" w:rsidRDefault="00057711" w:rsidP="00FA3EA2"/>
    <w:p w14:paraId="2EE7F6D0" w14:textId="77777777" w:rsidR="00B953BD" w:rsidRDefault="00057711" w:rsidP="00FA3EA2">
      <w:r>
        <w:rPr>
          <w:noProof/>
        </w:rPr>
        <mc:AlternateContent>
          <mc:Choice Requires="wps">
            <w:drawing>
              <wp:anchor distT="0" distB="0" distL="114300" distR="114300" simplePos="0" relativeHeight="251644928" behindDoc="0" locked="0" layoutInCell="1" allowOverlap="1" wp14:anchorId="06406388" wp14:editId="512D9680">
                <wp:simplePos x="0" y="0"/>
                <wp:positionH relativeFrom="column">
                  <wp:posOffset>374073</wp:posOffset>
                </wp:positionH>
                <wp:positionV relativeFrom="paragraph">
                  <wp:posOffset>1424363</wp:posOffset>
                </wp:positionV>
                <wp:extent cx="1801091" cy="1066800"/>
                <wp:effectExtent l="19050" t="19050" r="27940" b="19050"/>
                <wp:wrapNone/>
                <wp:docPr id="395" name="Rectangle 395"/>
                <wp:cNvGraphicFramePr/>
                <a:graphic xmlns:a="http://schemas.openxmlformats.org/drawingml/2006/main">
                  <a:graphicData uri="http://schemas.microsoft.com/office/word/2010/wordprocessingShape">
                    <wps:wsp>
                      <wps:cNvSpPr/>
                      <wps:spPr>
                        <a:xfrm>
                          <a:off x="0" y="0"/>
                          <a:ext cx="1801091" cy="10668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425E5" id="Rectangle 395" o:spid="_x0000_s1026" style="position:absolute;margin-left:29.45pt;margin-top:112.15pt;width:141.8pt;height:84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" filled="f" strokecolor="#ed7d31 [3205]" strokeweight="2.25pt"/>
            </w:pict>
          </mc:Fallback>
        </mc:AlternateContent>
      </w:r>
      <w:r>
        <w:rPr>
          <w:noProof/>
        </w:rPr>
        <w:drawing>
          <wp:inline distT="0" distB="0" distL="0" distR="0" wp14:anchorId="2E0C0C0F" wp14:editId="30D3CE4F">
            <wp:extent cx="5935750" cy="5636887"/>
            <wp:effectExtent l="0" t="0" r="8255"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09">
                      <a:extLst>
                        <a:ext uri="{28A0092B-C50C-407E-A947-70E740481C1C}">
                          <a14:useLocalDpi xmlns:a14="http://schemas.microsoft.com/office/drawing/2010/main" val="0"/>
                        </a:ext>
                      </a:extLst>
                    </a:blip>
                    <a:stretch>
                      <a:fillRect/>
                    </a:stretch>
                  </pic:blipFill>
                  <pic:spPr>
                    <a:xfrm>
                      <a:off x="0" y="0"/>
                      <a:ext cx="5935750" cy="5636887"/>
                    </a:xfrm>
                    <a:prstGeom prst="rect">
                      <a:avLst/>
                    </a:prstGeom>
                  </pic:spPr>
                </pic:pic>
              </a:graphicData>
            </a:graphic>
          </wp:inline>
        </w:drawing>
      </w:r>
    </w:p>
    <w:p w14:paraId="13F44CB4" w14:textId="77777777" w:rsidR="000D657A" w:rsidRDefault="000D657A" w:rsidP="00FA3EA2"/>
    <w:p w14:paraId="1E2F3F47" w14:textId="77777777" w:rsidR="00FB2C8A" w:rsidRDefault="00FB2C8A" w:rsidP="00FA3EA2"/>
    <w:p w14:paraId="159B4EE0" w14:textId="77777777" w:rsidR="00FB2C8A" w:rsidRDefault="00FB2C8A">
      <w:r>
        <w:br w:type="page"/>
      </w:r>
    </w:p>
    <w:p w14:paraId="022DB72D" w14:textId="77777777" w:rsidR="000B19F9" w:rsidRPr="004D4ABF" w:rsidRDefault="000B19F9">
      <w:pPr>
        <w:pStyle w:val="Heading3"/>
      </w:pPr>
      <w:bookmarkStart w:id="2305" w:name="_Toc504120543"/>
      <w:bookmarkStart w:id="2306" w:name="_Toc51666932"/>
      <w:bookmarkStart w:id="2307" w:name="_Hlk17974428"/>
      <w:r w:rsidRPr="004D4ABF">
        <w:lastRenderedPageBreak/>
        <w:t>Password Area</w:t>
      </w:r>
      <w:bookmarkEnd w:id="2305"/>
      <w:bookmarkEnd w:id="2306"/>
    </w:p>
    <w:bookmarkEnd w:id="2307"/>
    <w:p w14:paraId="2ED8FDFC" w14:textId="77777777" w:rsidR="00DC4FD2" w:rsidRDefault="000B19F9" w:rsidP="000B19F9">
      <w:r w:rsidRPr="000B19F9">
        <w:t xml:space="preserve">The Password </w:t>
      </w:r>
      <w:r w:rsidR="00846CC4">
        <w:t>e</w:t>
      </w:r>
      <w:r w:rsidRPr="000B19F9">
        <w:t xml:space="preserve">ntry </w:t>
      </w:r>
      <w:r>
        <w:t>fields are</w:t>
      </w:r>
      <w:r w:rsidRPr="000B19F9">
        <w:t xml:space="preserve"> </w:t>
      </w:r>
      <w:r>
        <w:t>disabled</w:t>
      </w:r>
      <w:r w:rsidRPr="000B19F9">
        <w:t xml:space="preserve"> until a user type is selected.</w:t>
      </w:r>
      <w:r>
        <w:t xml:space="preserve"> </w:t>
      </w:r>
    </w:p>
    <w:p w14:paraId="55946EB6" w14:textId="77777777" w:rsidR="00DC4FD2" w:rsidRDefault="00DC4FD2" w:rsidP="000B19F9"/>
    <w:p w14:paraId="3A681582" w14:textId="56F86243" w:rsidR="000B19F9" w:rsidRDefault="000B19F9" w:rsidP="000B19F9">
      <w:r w:rsidRPr="000B19F9">
        <w:t xml:space="preserve">When a user type is selected, the </w:t>
      </w:r>
      <w:r w:rsidRPr="000843D2">
        <w:rPr>
          <w:b/>
        </w:rPr>
        <w:t xml:space="preserve">Enter Password </w:t>
      </w:r>
      <w:r w:rsidRPr="000B19F9">
        <w:t xml:space="preserve">fields will </w:t>
      </w:r>
      <w:r>
        <w:t>display</w:t>
      </w:r>
      <w:r w:rsidRPr="000B19F9">
        <w:t xml:space="preserve"> a</w:t>
      </w:r>
      <w:r>
        <w:t xml:space="preserve">s </w:t>
      </w:r>
      <w:r w:rsidRPr="000B19F9">
        <w:t xml:space="preserve">‘XXXXX” </w:t>
      </w:r>
      <w:r w:rsidR="00DC4FD2">
        <w:t>if</w:t>
      </w:r>
      <w:r>
        <w:t xml:space="preserve"> a password ha</w:t>
      </w:r>
      <w:r w:rsidR="00DC4FD2">
        <w:t>d</w:t>
      </w:r>
      <w:r>
        <w:t xml:space="preserve"> previously </w:t>
      </w:r>
      <w:r w:rsidRPr="000B19F9">
        <w:t>been entered.</w:t>
      </w:r>
      <w:r>
        <w:t xml:space="preserve"> </w:t>
      </w:r>
      <w:r w:rsidRPr="000B19F9">
        <w:t xml:space="preserve">When a user enters a password ‘X’s will show to indicate </w:t>
      </w:r>
      <w:r w:rsidR="00DC4FD2">
        <w:t>an</w:t>
      </w:r>
      <w:r w:rsidRPr="000B19F9">
        <w:t xml:space="preserve"> entry</w:t>
      </w:r>
      <w:r>
        <w:t>,</w:t>
      </w:r>
      <w:r w:rsidRPr="000B19F9">
        <w:t xml:space="preserve"> but not show the actual password.</w:t>
      </w:r>
      <w:r w:rsidR="00020B60">
        <w:t xml:space="preserve"> After entering a password in the two fields, click the Apply button before changing to another U</w:t>
      </w:r>
      <w:r w:rsidR="001D7B01">
        <w:t>ser Type.</w:t>
      </w:r>
    </w:p>
    <w:p w14:paraId="460DEA74" w14:textId="77777777" w:rsidR="000D657A" w:rsidRDefault="000D657A" w:rsidP="00FA3EA2"/>
    <w:p w14:paraId="1EE82FE5" w14:textId="2397D752" w:rsidR="00FB2C8A" w:rsidRPr="00FA3EA2" w:rsidRDefault="001D7B01" w:rsidP="00FA3EA2">
      <w:r>
        <w:rPr>
          <w:noProof/>
        </w:rPr>
        <mc:AlternateContent>
          <mc:Choice Requires="wps">
            <w:drawing>
              <wp:anchor distT="0" distB="0" distL="114300" distR="114300" simplePos="0" relativeHeight="251616256" behindDoc="0" locked="0" layoutInCell="1" allowOverlap="1" wp14:anchorId="2C147B25" wp14:editId="06727DE7">
                <wp:simplePos x="0" y="0"/>
                <wp:positionH relativeFrom="column">
                  <wp:posOffset>388255</wp:posOffset>
                </wp:positionH>
                <wp:positionV relativeFrom="paragraph">
                  <wp:posOffset>4502839</wp:posOffset>
                </wp:positionV>
                <wp:extent cx="1787236" cy="561109"/>
                <wp:effectExtent l="19050" t="19050" r="22860" b="10795"/>
                <wp:wrapNone/>
                <wp:docPr id="452" name="Rectangle 452"/>
                <wp:cNvGraphicFramePr/>
                <a:graphic xmlns:a="http://schemas.openxmlformats.org/drawingml/2006/main">
                  <a:graphicData uri="http://schemas.microsoft.com/office/word/2010/wordprocessingShape">
                    <wps:wsp>
                      <wps:cNvSpPr/>
                      <wps:spPr>
                        <a:xfrm>
                          <a:off x="0" y="0"/>
                          <a:ext cx="1787236" cy="56110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71133" id="Rectangle 452" o:spid="_x0000_s1026" style="position:absolute;margin-left:30.55pt;margin-top:354.55pt;width:140.75pt;height:44.2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" filled="f" strokecolor="#ed7d31 [3205]" strokeweight="2.25pt"/>
            </w:pict>
          </mc:Fallback>
        </mc:AlternateContent>
      </w:r>
      <w:r>
        <w:rPr>
          <w:noProof/>
        </w:rPr>
        <mc:AlternateContent>
          <mc:Choice Requires="wps">
            <w:drawing>
              <wp:anchor distT="0" distB="0" distL="114300" distR="114300" simplePos="0" relativeHeight="251614208" behindDoc="0" locked="0" layoutInCell="1" allowOverlap="1" wp14:anchorId="2957BA79" wp14:editId="7154A88F">
                <wp:simplePos x="0" y="0"/>
                <wp:positionH relativeFrom="column">
                  <wp:posOffset>423181</wp:posOffset>
                </wp:positionH>
                <wp:positionV relativeFrom="paragraph">
                  <wp:posOffset>2839072</wp:posOffset>
                </wp:positionV>
                <wp:extent cx="1752369" cy="1149927"/>
                <wp:effectExtent l="19050" t="19050" r="19685" b="12700"/>
                <wp:wrapNone/>
                <wp:docPr id="450" name="Rectangle 450"/>
                <wp:cNvGraphicFramePr/>
                <a:graphic xmlns:a="http://schemas.openxmlformats.org/drawingml/2006/main">
                  <a:graphicData uri="http://schemas.microsoft.com/office/word/2010/wordprocessingShape">
                    <wps:wsp>
                      <wps:cNvSpPr/>
                      <wps:spPr>
                        <a:xfrm>
                          <a:off x="0" y="0"/>
                          <a:ext cx="1752369" cy="114992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E22D4" id="Rectangle 450" o:spid="_x0000_s1026" style="position:absolute;margin-left:33.3pt;margin-top:223.55pt;width:138pt;height:90.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" filled="f" strokecolor="#ed7d31 [3205]" strokeweight="2.25pt"/>
            </w:pict>
          </mc:Fallback>
        </mc:AlternateContent>
      </w:r>
      <w:r w:rsidR="00FB2C8A">
        <w:rPr>
          <w:noProof/>
        </w:rPr>
        <w:drawing>
          <wp:inline distT="0" distB="0" distL="0" distR="0" wp14:anchorId="09CE573D" wp14:editId="013534FF">
            <wp:extent cx="5940974" cy="5641847"/>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14">
                      <a:extLst>
                        <a:ext uri="{28A0092B-C50C-407E-A947-70E740481C1C}">
                          <a14:useLocalDpi xmlns:a14="http://schemas.microsoft.com/office/drawing/2010/main" val="0"/>
                        </a:ext>
                      </a:extLst>
                    </a:blip>
                    <a:stretch>
                      <a:fillRect/>
                    </a:stretch>
                  </pic:blipFill>
                  <pic:spPr>
                    <a:xfrm>
                      <a:off x="0" y="0"/>
                      <a:ext cx="5940974" cy="5641847"/>
                    </a:xfrm>
                    <a:prstGeom prst="rect">
                      <a:avLst/>
                    </a:prstGeom>
                  </pic:spPr>
                </pic:pic>
              </a:graphicData>
            </a:graphic>
          </wp:inline>
        </w:drawing>
      </w:r>
    </w:p>
    <w:p w14:paraId="4C82302B" w14:textId="77777777" w:rsidR="00FB2C8A" w:rsidRDefault="00FB2C8A" w:rsidP="00B13050"/>
    <w:p w14:paraId="397EC281" w14:textId="77777777" w:rsidR="00FB2C8A" w:rsidRDefault="00FB2C8A" w:rsidP="00B13050"/>
    <w:p w14:paraId="4EF8A362" w14:textId="77777777" w:rsidR="00FB2C8A" w:rsidRPr="004D4ABF" w:rsidRDefault="00FB2C8A">
      <w:pPr>
        <w:pStyle w:val="Heading3"/>
      </w:pPr>
      <w:bookmarkStart w:id="2308" w:name="_Toc504120544"/>
      <w:bookmarkStart w:id="2309" w:name="_Toc51666933"/>
      <w:r w:rsidRPr="004D4ABF">
        <w:t>Password Timer</w:t>
      </w:r>
      <w:r>
        <w:t xml:space="preserve"> Area</w:t>
      </w:r>
      <w:bookmarkEnd w:id="2308"/>
      <w:bookmarkEnd w:id="2309"/>
    </w:p>
    <w:p w14:paraId="33A0BC3F" w14:textId="77777777" w:rsidR="00FB2C8A" w:rsidRDefault="00FB2C8A" w:rsidP="00B13050">
      <w:r>
        <w:t xml:space="preserve">The </w:t>
      </w:r>
      <w:r w:rsidRPr="000843D2">
        <w:rPr>
          <w:b/>
        </w:rPr>
        <w:t>Password Timer</w:t>
      </w:r>
      <w:r>
        <w:t xml:space="preserve"> is configurable and represents </w:t>
      </w:r>
      <w:r w:rsidRPr="00FB2C8A">
        <w:t>the amount of time before the u</w:t>
      </w:r>
      <w:r>
        <w:t>ser is automatically logged out due to being idle.</w:t>
      </w:r>
    </w:p>
    <w:p w14:paraId="386287F7" w14:textId="77777777" w:rsidR="00FB2C8A" w:rsidRDefault="00FB2C8A" w:rsidP="00B13050"/>
    <w:p w14:paraId="3706E8B8" w14:textId="77777777" w:rsidR="005B0A24" w:rsidRDefault="005B0A24">
      <w:pPr>
        <w:rPr>
          <w:rFonts w:ascii="Arial" w:hAnsi="Arial" w:cs="Arial"/>
          <w:b/>
          <w:bCs/>
          <w:sz w:val="24"/>
          <w:szCs w:val="26"/>
        </w:rPr>
      </w:pPr>
      <w:r>
        <w:br w:type="page"/>
      </w:r>
    </w:p>
    <w:p w14:paraId="1F1ABA74" w14:textId="77777777" w:rsidR="00DC4FD2" w:rsidRDefault="005B0A24">
      <w:pPr>
        <w:pStyle w:val="Heading3"/>
      </w:pPr>
      <w:bookmarkStart w:id="2310" w:name="_Toc504120545"/>
      <w:bookmarkStart w:id="2311" w:name="_Toc51666934"/>
      <w:r>
        <w:lastRenderedPageBreak/>
        <w:t xml:space="preserve">Main Screen </w:t>
      </w:r>
      <w:proofErr w:type="gramStart"/>
      <w:r>
        <w:t>With</w:t>
      </w:r>
      <w:proofErr w:type="gramEnd"/>
      <w:r>
        <w:t xml:space="preserve"> Password Control</w:t>
      </w:r>
      <w:bookmarkEnd w:id="2310"/>
      <w:bookmarkEnd w:id="2311"/>
    </w:p>
    <w:p w14:paraId="5F6FC549" w14:textId="77777777" w:rsidR="005B0A24" w:rsidRDefault="005B0A24" w:rsidP="005B0A24">
      <w:r>
        <w:t>With Password Control enabled, the software Main Screen with display a Log In button with a letter on it.</w:t>
      </w:r>
    </w:p>
    <w:p w14:paraId="5DF076DB" w14:textId="77777777" w:rsidR="005B0A24" w:rsidRDefault="005B0A24" w:rsidP="005B0A24"/>
    <w:p w14:paraId="6D0C9AA1" w14:textId="77777777" w:rsidR="005B0A24" w:rsidRDefault="005B0A24" w:rsidP="005B0A24">
      <w:r>
        <w:t>O = Operator</w:t>
      </w:r>
      <w:r w:rsidR="00AC57FD">
        <w:t xml:space="preserve"> (default)</w:t>
      </w:r>
    </w:p>
    <w:p w14:paraId="179501FC" w14:textId="77777777" w:rsidR="005B0A24" w:rsidRDefault="005B0A24" w:rsidP="005B0A24">
      <w:r>
        <w:t>A = Administrator</w:t>
      </w:r>
    </w:p>
    <w:p w14:paraId="4A79DED0" w14:textId="77777777" w:rsidR="005B0A24" w:rsidRDefault="005B0A24" w:rsidP="005B0A24">
      <w:r>
        <w:t>E = Engineer</w:t>
      </w:r>
    </w:p>
    <w:p w14:paraId="4065A93B" w14:textId="77777777" w:rsidR="005B0A24" w:rsidRDefault="005B0A24" w:rsidP="005B0A24">
      <w:r>
        <w:t>T = Tech</w:t>
      </w:r>
    </w:p>
    <w:p w14:paraId="171A03D8" w14:textId="77777777" w:rsidR="005B0A24" w:rsidRPr="005B0A24" w:rsidRDefault="005B0A24"/>
    <w:p w14:paraId="5C122CEA" w14:textId="77777777" w:rsidR="005B0A24" w:rsidRDefault="005B0A24" w:rsidP="00EC251F">
      <w:pPr>
        <w:jc w:val="center"/>
      </w:pPr>
      <w:r>
        <w:rPr>
          <w:noProof/>
        </w:rPr>
        <w:drawing>
          <wp:inline distT="0" distB="0" distL="0" distR="0" wp14:anchorId="255AC4F0" wp14:editId="63DC0532">
            <wp:extent cx="5251940" cy="3938954"/>
            <wp:effectExtent l="0" t="0" r="635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Main Screen.png"/>
                    <pic:cNvPicPr/>
                  </pic:nvPicPr>
                  <pic:blipFill>
                    <a:blip r:embed="rId315">
                      <a:extLst>
                        <a:ext uri="{28A0092B-C50C-407E-A947-70E740481C1C}">
                          <a14:useLocalDpi xmlns:a14="http://schemas.microsoft.com/office/drawing/2010/main" val="0"/>
                        </a:ext>
                      </a:extLst>
                    </a:blip>
                    <a:stretch>
                      <a:fillRect/>
                    </a:stretch>
                  </pic:blipFill>
                  <pic:spPr>
                    <a:xfrm>
                      <a:off x="0" y="0"/>
                      <a:ext cx="5262249" cy="3946686"/>
                    </a:xfrm>
                    <a:prstGeom prst="rect">
                      <a:avLst/>
                    </a:prstGeom>
                  </pic:spPr>
                </pic:pic>
              </a:graphicData>
            </a:graphic>
          </wp:inline>
        </w:drawing>
      </w:r>
    </w:p>
    <w:p w14:paraId="4051F6BB" w14:textId="77777777" w:rsidR="005B0A24" w:rsidRDefault="005B0A24"/>
    <w:p w14:paraId="23734917" w14:textId="77777777" w:rsidR="005B0A24" w:rsidRDefault="005B0A24">
      <w:r>
        <w:t>Note that the Operator user type is the default, and typically has the least access privileges.</w:t>
      </w:r>
    </w:p>
    <w:p w14:paraId="18C7B313" w14:textId="77777777" w:rsidR="005B0A24" w:rsidRDefault="005B0A24"/>
    <w:p w14:paraId="402DB0D3" w14:textId="77777777" w:rsidR="005B0A24" w:rsidRDefault="005B0A24"/>
    <w:p w14:paraId="33E56F16" w14:textId="77777777" w:rsidR="005B0A24" w:rsidRDefault="005B0A24">
      <w:pPr>
        <w:rPr>
          <w:rFonts w:ascii="Arial" w:hAnsi="Arial" w:cs="Arial"/>
          <w:b/>
          <w:bCs/>
          <w:sz w:val="24"/>
          <w:szCs w:val="26"/>
        </w:rPr>
      </w:pPr>
      <w:r>
        <w:br w:type="page"/>
      </w:r>
    </w:p>
    <w:p w14:paraId="03E37012" w14:textId="77777777" w:rsidR="005B0A24" w:rsidRDefault="005B0A24" w:rsidP="00EC251F">
      <w:pPr>
        <w:pStyle w:val="Heading4"/>
      </w:pPr>
      <w:bookmarkStart w:id="2312" w:name="_Toc504120546"/>
      <w:r>
        <w:lastRenderedPageBreak/>
        <w:t>Main Screen Log In</w:t>
      </w:r>
      <w:bookmarkEnd w:id="2312"/>
    </w:p>
    <w:p w14:paraId="474F042F" w14:textId="17A4EA57" w:rsidR="005B0A24" w:rsidRDefault="005B0A24">
      <w:r>
        <w:t xml:space="preserve">When the Log in button is clicked, the software displays a </w:t>
      </w:r>
      <w:r w:rsidR="000C1737">
        <w:t>drop-down</w:t>
      </w:r>
      <w:r>
        <w:t xml:space="preserve"> menu, as shown here.</w:t>
      </w:r>
    </w:p>
    <w:p w14:paraId="3D6047E8" w14:textId="77777777" w:rsidR="005B0A24" w:rsidRPr="000843D2" w:rsidRDefault="005B0A24">
      <w:pPr>
        <w:rPr>
          <w:sz w:val="8"/>
        </w:rPr>
      </w:pPr>
    </w:p>
    <w:p w14:paraId="31B3580A" w14:textId="77777777" w:rsidR="005B0A24" w:rsidRDefault="005B0A24" w:rsidP="00EC251F">
      <w:pPr>
        <w:jc w:val="center"/>
      </w:pPr>
      <w:r>
        <w:rPr>
          <w:noProof/>
        </w:rPr>
        <w:drawing>
          <wp:inline distT="0" distB="0" distL="0" distR="0" wp14:anchorId="48BFE927" wp14:editId="0AC03751">
            <wp:extent cx="5533295" cy="4149970"/>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ain Screen - change user.png"/>
                    <pic:cNvPicPr/>
                  </pic:nvPicPr>
                  <pic:blipFill>
                    <a:blip r:embed="rId316">
                      <a:extLst>
                        <a:ext uri="{28A0092B-C50C-407E-A947-70E740481C1C}">
                          <a14:useLocalDpi xmlns:a14="http://schemas.microsoft.com/office/drawing/2010/main" val="0"/>
                        </a:ext>
                      </a:extLst>
                    </a:blip>
                    <a:stretch>
                      <a:fillRect/>
                    </a:stretch>
                  </pic:blipFill>
                  <pic:spPr>
                    <a:xfrm>
                      <a:off x="0" y="0"/>
                      <a:ext cx="5558533" cy="4168899"/>
                    </a:xfrm>
                    <a:prstGeom prst="rect">
                      <a:avLst/>
                    </a:prstGeom>
                  </pic:spPr>
                </pic:pic>
              </a:graphicData>
            </a:graphic>
          </wp:inline>
        </w:drawing>
      </w:r>
    </w:p>
    <w:p w14:paraId="4845396B" w14:textId="77777777" w:rsidR="005B0A24" w:rsidRPr="000843D2" w:rsidRDefault="005B0A24">
      <w:pPr>
        <w:rPr>
          <w:sz w:val="10"/>
        </w:rPr>
      </w:pPr>
    </w:p>
    <w:p w14:paraId="6B3E4C5C" w14:textId="77777777" w:rsidR="000C1737" w:rsidRDefault="000C1737"/>
    <w:p w14:paraId="22B8AA25" w14:textId="74152BCD" w:rsidR="005B0A24" w:rsidRDefault="005B0A24">
      <w:r>
        <w:t>Note that you can log in from most screens, such as from the Log in button in the lower left of the Graph screen.</w:t>
      </w:r>
    </w:p>
    <w:p w14:paraId="216412FA" w14:textId="2CBED590" w:rsidR="005B0A24" w:rsidRDefault="000C1737" w:rsidP="000843D2">
      <w:pPr>
        <w:jc w:val="center"/>
      </w:pPr>
      <w:r>
        <w:rPr>
          <w:noProof/>
        </w:rPr>
        <mc:AlternateContent>
          <mc:Choice Requires="wps">
            <w:drawing>
              <wp:anchor distT="0" distB="0" distL="114300" distR="114300" simplePos="0" relativeHeight="251708416" behindDoc="0" locked="0" layoutInCell="1" allowOverlap="1" wp14:anchorId="11B0C7AF" wp14:editId="0B16E456">
                <wp:simplePos x="0" y="0"/>
                <wp:positionH relativeFrom="column">
                  <wp:posOffset>159727</wp:posOffset>
                </wp:positionH>
                <wp:positionV relativeFrom="paragraph">
                  <wp:posOffset>2770700</wp:posOffset>
                </wp:positionV>
                <wp:extent cx="402981" cy="254977"/>
                <wp:effectExtent l="19050" t="19050" r="16510" b="12065"/>
                <wp:wrapNone/>
                <wp:docPr id="2108" name="Rectangle 2108"/>
                <wp:cNvGraphicFramePr/>
                <a:graphic xmlns:a="http://schemas.openxmlformats.org/drawingml/2006/main">
                  <a:graphicData uri="http://schemas.microsoft.com/office/word/2010/wordprocessingShape">
                    <wps:wsp>
                      <wps:cNvSpPr/>
                      <wps:spPr>
                        <a:xfrm>
                          <a:off x="0" y="0"/>
                          <a:ext cx="402981" cy="254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F7D0A" id="Rectangle 2108" o:spid="_x0000_s1026" style="position:absolute;margin-left:12.6pt;margin-top:218.15pt;width:31.75pt;height:20.1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" filled="f" strokecolor="red" strokeweight="2.25pt"/>
            </w:pict>
          </mc:Fallback>
        </mc:AlternateContent>
      </w:r>
      <w:r w:rsidR="005B0A24">
        <w:rPr>
          <w:noProof/>
        </w:rPr>
        <w:drawing>
          <wp:inline distT="0" distB="0" distL="0" distR="0" wp14:anchorId="42F8AA66" wp14:editId="79B9A758">
            <wp:extent cx="5628727" cy="3048894"/>
            <wp:effectExtent l="0" t="0" r="0"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Login from Graph Screen.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628727" cy="3048894"/>
                    </a:xfrm>
                    <a:prstGeom prst="rect">
                      <a:avLst/>
                    </a:prstGeom>
                  </pic:spPr>
                </pic:pic>
              </a:graphicData>
            </a:graphic>
          </wp:inline>
        </w:drawing>
      </w:r>
    </w:p>
    <w:p w14:paraId="1738C9E1" w14:textId="77777777" w:rsidR="004D4ABF" w:rsidRDefault="004D4ABF">
      <w:r>
        <w:br w:type="page"/>
      </w:r>
    </w:p>
    <w:p w14:paraId="78A57408" w14:textId="77777777" w:rsidR="00FF2460" w:rsidRDefault="00FF2460" w:rsidP="00EC251F">
      <w:pPr>
        <w:pStyle w:val="Heading3"/>
      </w:pPr>
      <w:bookmarkStart w:id="2313" w:name="_Toc51666935"/>
      <w:bookmarkStart w:id="2314" w:name="_Toc469334829"/>
      <w:r>
        <w:lastRenderedPageBreak/>
        <w:t>Example of Limited Access to Functions</w:t>
      </w:r>
      <w:bookmarkEnd w:id="2313"/>
    </w:p>
    <w:p w14:paraId="7E61590E" w14:textId="77777777" w:rsidR="00FF2460" w:rsidRDefault="00FF2460" w:rsidP="00FF2460">
      <w:r>
        <w:t xml:space="preserve">This screenshot shows the limited access that an Operator, for example, may have. Notice that </w:t>
      </w:r>
      <w:r w:rsidR="004D4ABF">
        <w:t xml:space="preserve">there are </w:t>
      </w:r>
      <w:r>
        <w:t>no privileges to create, edit, delete, or save changes.</w:t>
      </w:r>
    </w:p>
    <w:p w14:paraId="77A25B8E" w14:textId="77777777" w:rsidR="00FF2460" w:rsidRDefault="00FF2460" w:rsidP="00FF2460"/>
    <w:p w14:paraId="2A9F3EF6" w14:textId="77777777" w:rsidR="00FF2460" w:rsidRDefault="00FF2460" w:rsidP="00EC251F">
      <w:pPr>
        <w:jc w:val="center"/>
      </w:pPr>
      <w:r>
        <w:rPr>
          <w:noProof/>
        </w:rPr>
        <w:drawing>
          <wp:inline distT="0" distB="0" distL="0" distR="0" wp14:anchorId="23F9226F" wp14:editId="6255DEFE">
            <wp:extent cx="3487097" cy="3261947"/>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Example of limited access to functions.png"/>
                    <pic:cNvPicPr/>
                  </pic:nvPicPr>
                  <pic:blipFill>
                    <a:blip r:embed="rId318">
                      <a:extLst>
                        <a:ext uri="{28A0092B-C50C-407E-A947-70E740481C1C}">
                          <a14:useLocalDpi xmlns:a14="http://schemas.microsoft.com/office/drawing/2010/main" val="0"/>
                        </a:ext>
                      </a:extLst>
                    </a:blip>
                    <a:stretch>
                      <a:fillRect/>
                    </a:stretch>
                  </pic:blipFill>
                  <pic:spPr>
                    <a:xfrm>
                      <a:off x="0" y="0"/>
                      <a:ext cx="3502687" cy="3276531"/>
                    </a:xfrm>
                    <a:prstGeom prst="rect">
                      <a:avLst/>
                    </a:prstGeom>
                  </pic:spPr>
                </pic:pic>
              </a:graphicData>
            </a:graphic>
          </wp:inline>
        </w:drawing>
      </w:r>
    </w:p>
    <w:p w14:paraId="3A3F3E42" w14:textId="77777777" w:rsidR="00FF2460" w:rsidRDefault="00FF2460" w:rsidP="00FF2460"/>
    <w:p w14:paraId="27442A1E" w14:textId="77777777" w:rsidR="00FF2460" w:rsidRDefault="00FF2460" w:rsidP="00FF2460"/>
    <w:p w14:paraId="7E163878" w14:textId="77777777" w:rsidR="00883030" w:rsidRDefault="00883030">
      <w:pPr>
        <w:pStyle w:val="Heading3"/>
      </w:pPr>
      <w:bookmarkStart w:id="2315" w:name="_Toc504120547"/>
      <w:bookmarkStart w:id="2316" w:name="_Toc51666936"/>
      <w:r>
        <w:t>Responding to an Alarm</w:t>
      </w:r>
      <w:bookmarkEnd w:id="2315"/>
      <w:bookmarkEnd w:id="2316"/>
    </w:p>
    <w:p w14:paraId="3F7DF394" w14:textId="43EEEFA2" w:rsidR="00883030" w:rsidRDefault="00883030" w:rsidP="00FF2460"/>
    <w:p w14:paraId="5DF6483C" w14:textId="6E3B8C8A" w:rsidR="00883030" w:rsidRDefault="000C1737" w:rsidP="00EC251F">
      <w:pPr>
        <w:jc w:val="center"/>
      </w:pPr>
      <w:r>
        <w:rPr>
          <w:noProof/>
        </w:rPr>
        <w:drawing>
          <wp:inline distT="0" distB="0" distL="0" distR="0" wp14:anchorId="7D8B7CEB" wp14:editId="47EDF696">
            <wp:extent cx="4123592" cy="2654178"/>
            <wp:effectExtent l="0" t="0" r="0" b="0"/>
            <wp:docPr id="2110" name="Picture 2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WPI - Password Alarm.png"/>
                    <pic:cNvPicPr/>
                  </pic:nvPicPr>
                  <pic:blipFill>
                    <a:blip r:embed="rId319">
                      <a:extLst>
                        <a:ext uri="{28A0092B-C50C-407E-A947-70E740481C1C}">
                          <a14:useLocalDpi xmlns:a14="http://schemas.microsoft.com/office/drawing/2010/main" val="0"/>
                        </a:ext>
                      </a:extLst>
                    </a:blip>
                    <a:stretch>
                      <a:fillRect/>
                    </a:stretch>
                  </pic:blipFill>
                  <pic:spPr>
                    <a:xfrm>
                      <a:off x="0" y="0"/>
                      <a:ext cx="4136034" cy="2662187"/>
                    </a:xfrm>
                    <a:prstGeom prst="rect">
                      <a:avLst/>
                    </a:prstGeom>
                  </pic:spPr>
                </pic:pic>
              </a:graphicData>
            </a:graphic>
          </wp:inline>
        </w:drawing>
      </w:r>
    </w:p>
    <w:p w14:paraId="4C3E0CF9" w14:textId="77777777" w:rsidR="00D046F9" w:rsidRDefault="00D046F9">
      <w:pPr>
        <w:rPr>
          <w:rFonts w:ascii="Arial" w:hAnsi="Arial" w:cs="Arial"/>
          <w:b/>
          <w:bCs/>
          <w:sz w:val="24"/>
          <w:szCs w:val="26"/>
        </w:rPr>
      </w:pPr>
      <w:r>
        <w:br w:type="page"/>
      </w:r>
    </w:p>
    <w:p w14:paraId="0EAD9E76" w14:textId="2551ECDC" w:rsidR="00F603DA" w:rsidRPr="00277CCB" w:rsidRDefault="00F603DA" w:rsidP="00764D3A">
      <w:pPr>
        <w:pStyle w:val="Heading2"/>
      </w:pPr>
      <w:bookmarkStart w:id="2317" w:name="_Barcode"/>
      <w:bookmarkStart w:id="2318" w:name="_Alarm_Tab"/>
      <w:bookmarkStart w:id="2319" w:name="_Toc528599338"/>
      <w:bookmarkStart w:id="2320" w:name="_Toc17993379"/>
      <w:bookmarkStart w:id="2321" w:name="_Toc19132405"/>
      <w:bookmarkStart w:id="2322" w:name="_Toc37267097"/>
      <w:bookmarkStart w:id="2323" w:name="_Toc51666710"/>
      <w:bookmarkStart w:id="2324" w:name="_Toc51666937"/>
      <w:bookmarkStart w:id="2325" w:name="_Toc504148871"/>
      <w:bookmarkEnd w:id="2317"/>
      <w:bookmarkEnd w:id="2318"/>
      <w:r w:rsidRPr="00277CCB">
        <w:lastRenderedPageBreak/>
        <w:t>A</w:t>
      </w:r>
      <w:r w:rsidR="00717862">
        <w:t>larm</w:t>
      </w:r>
      <w:r w:rsidRPr="00277CCB">
        <w:t xml:space="preserve"> Tab</w:t>
      </w:r>
      <w:bookmarkEnd w:id="2319"/>
      <w:bookmarkEnd w:id="2320"/>
      <w:bookmarkEnd w:id="2321"/>
      <w:bookmarkEnd w:id="2322"/>
      <w:bookmarkEnd w:id="2323"/>
      <w:bookmarkEnd w:id="2324"/>
    </w:p>
    <w:p w14:paraId="35A4DADA" w14:textId="3E6134A2" w:rsidR="00F603DA" w:rsidRPr="00277CCB" w:rsidRDefault="00F603DA" w:rsidP="00F603DA"/>
    <w:p w14:paraId="5E85EE55" w14:textId="7C4C2E24" w:rsidR="00097D95" w:rsidRDefault="00717862" w:rsidP="00F603DA">
      <w:r>
        <w:t xml:space="preserve">The Alarm tab allows </w:t>
      </w:r>
      <w:r w:rsidR="00775D35">
        <w:t xml:space="preserve">for enabling of the USB Light Tower, and for customizing the operation of the </w:t>
      </w:r>
      <w:r w:rsidR="00775D35">
        <w:rPr>
          <w:i/>
        </w:rPr>
        <w:t>Alarm</w:t>
      </w:r>
      <w:r w:rsidR="00775D35" w:rsidRPr="00775D35">
        <w:rPr>
          <w:i/>
        </w:rPr>
        <w:t xml:space="preserve"> Relay</w:t>
      </w:r>
      <w:r w:rsidR="00775D35">
        <w:t xml:space="preserve"> functions. </w:t>
      </w:r>
    </w:p>
    <w:p w14:paraId="6D3BF67B" w14:textId="0155FC8C" w:rsidR="00097D95" w:rsidRDefault="00097D95" w:rsidP="00F603DA"/>
    <w:p w14:paraId="0A32E907" w14:textId="67342C7F" w:rsidR="00097D95" w:rsidRDefault="00097D95">
      <w:pPr>
        <w:pStyle w:val="Heading3"/>
      </w:pPr>
      <w:bookmarkStart w:id="2326" w:name="_Toc51666938"/>
      <w:r>
        <w:t>Alarm Relay Matrix configuration</w:t>
      </w:r>
      <w:bookmarkEnd w:id="2326"/>
    </w:p>
    <w:p w14:paraId="67708F29" w14:textId="77777777" w:rsidR="00097D95" w:rsidRDefault="00097D95" w:rsidP="00F603DA"/>
    <w:p w14:paraId="106CA9B3" w14:textId="28F72BF7" w:rsidR="00F603DA" w:rsidRPr="00277CCB" w:rsidRDefault="00097D95" w:rsidP="00F603DA">
      <w:r w:rsidRPr="00277CCB">
        <w:rPr>
          <w:noProof/>
        </w:rPr>
        <w:drawing>
          <wp:anchor distT="0" distB="0" distL="114300" distR="114300" simplePos="0" relativeHeight="251626496" behindDoc="1" locked="0" layoutInCell="1" allowOverlap="1" wp14:anchorId="0410C38F" wp14:editId="0F19B196">
            <wp:simplePos x="0" y="0"/>
            <wp:positionH relativeFrom="column">
              <wp:posOffset>2077720</wp:posOffset>
            </wp:positionH>
            <wp:positionV relativeFrom="paragraph">
              <wp:posOffset>102235</wp:posOffset>
            </wp:positionV>
            <wp:extent cx="3877310" cy="1114425"/>
            <wp:effectExtent l="0" t="0" r="8890" b="9525"/>
            <wp:wrapTight wrapText="left">
              <wp:wrapPolygon edited="0">
                <wp:start x="0" y="0"/>
                <wp:lineTo x="0" y="21415"/>
                <wp:lineTo x="21543" y="21415"/>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2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3DA" w:rsidRPr="00775D35">
        <w:t>When</w:t>
      </w:r>
      <w:r w:rsidR="00F603DA" w:rsidRPr="00277CCB">
        <w:t xml:space="preserve"> the </w:t>
      </w:r>
      <w:r w:rsidR="00F603DA" w:rsidRPr="00277CCB">
        <w:rPr>
          <w:i/>
        </w:rPr>
        <w:t xml:space="preserve">Alarm Relay </w:t>
      </w:r>
      <w:r w:rsidR="00F603DA" w:rsidRPr="00277CCB">
        <w:t>is in use, you can match the alarm output behavior to your specific production needs</w:t>
      </w:r>
      <w:r w:rsidR="00F603DA">
        <w:t xml:space="preserve"> through the Alarm Relay</w:t>
      </w:r>
      <w:r w:rsidR="00775D35">
        <w:t xml:space="preserve"> (AR)</w:t>
      </w:r>
      <w:r w:rsidR="00F603DA">
        <w:t xml:space="preserve"> Matrix</w:t>
      </w:r>
      <w:r w:rsidR="00F603DA" w:rsidRPr="00277CCB">
        <w:t xml:space="preserve">.  By default, the system only outputs a signal to the relay when it is running Virtual Profiling and an alarm (red crystal ball) condition.  The alarm condition prompts the </w:t>
      </w:r>
      <w:r w:rsidR="00AF0EDA">
        <w:t>DAU</w:t>
      </w:r>
      <w:ins w:id="2327" w:author="Tom Bergeron" w:date="2021-06-22T12:56:00Z">
        <w:r w:rsidR="00B77D76">
          <w:t>/eTPU</w:t>
        </w:r>
      </w:ins>
      <w:r w:rsidR="00F603DA" w:rsidRPr="00277CCB">
        <w:t xml:space="preserve"> to send a signal that energizes the </w:t>
      </w:r>
      <w:r w:rsidR="00F603DA" w:rsidRPr="00277CCB">
        <w:rPr>
          <w:i/>
        </w:rPr>
        <w:t>Alarm Relay</w:t>
      </w:r>
      <w:r w:rsidR="00F603DA" w:rsidRPr="00277CCB">
        <w:t xml:space="preserve">, letting it power an audible or light indicator or stop an infeed conveyor </w:t>
      </w:r>
    </w:p>
    <w:p w14:paraId="037675DA" w14:textId="5CBAF839" w:rsidR="00775D35" w:rsidRDefault="00775D35" w:rsidP="00775D35">
      <w:pPr>
        <w:jc w:val="center"/>
      </w:pPr>
    </w:p>
    <w:p w14:paraId="64A72101" w14:textId="13AA48C0" w:rsidR="00775D35" w:rsidRDefault="00775D35" w:rsidP="00E23C91">
      <w:pPr>
        <w:jc w:val="center"/>
      </w:pPr>
    </w:p>
    <w:p w14:paraId="2AC98D1E" w14:textId="497FFFEB" w:rsidR="00097D95" w:rsidRDefault="00097D95" w:rsidP="00F603DA">
      <w:r>
        <w:rPr>
          <w:noProof/>
        </w:rPr>
        <w:drawing>
          <wp:anchor distT="0" distB="0" distL="114300" distR="114300" simplePos="0" relativeHeight="251661312" behindDoc="1" locked="0" layoutInCell="1" allowOverlap="1" wp14:anchorId="011ED237" wp14:editId="67BE79D8">
            <wp:simplePos x="0" y="0"/>
            <wp:positionH relativeFrom="column">
              <wp:posOffset>2072640</wp:posOffset>
            </wp:positionH>
            <wp:positionV relativeFrom="paragraph">
              <wp:posOffset>121285</wp:posOffset>
            </wp:positionV>
            <wp:extent cx="3878580" cy="3684270"/>
            <wp:effectExtent l="0" t="0" r="7620" b="0"/>
            <wp:wrapTight wrapText="left">
              <wp:wrapPolygon edited="0">
                <wp:start x="0" y="0"/>
                <wp:lineTo x="0" y="21444"/>
                <wp:lineTo x="21536" y="21444"/>
                <wp:lineTo x="21536" y="0"/>
                <wp:lineTo x="0" y="0"/>
              </wp:wrapPolygon>
            </wp:wrapTight>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Alarm Tab - AR Matrix on.png"/>
                    <pic:cNvPicPr/>
                  </pic:nvPicPr>
                  <pic:blipFill>
                    <a:blip r:embed="rId321">
                      <a:extLst>
                        <a:ext uri="{28A0092B-C50C-407E-A947-70E740481C1C}">
                          <a14:useLocalDpi xmlns:a14="http://schemas.microsoft.com/office/drawing/2010/main" val="0"/>
                        </a:ext>
                      </a:extLst>
                    </a:blip>
                    <a:stretch>
                      <a:fillRect/>
                    </a:stretch>
                  </pic:blipFill>
                  <pic:spPr>
                    <a:xfrm>
                      <a:off x="0" y="0"/>
                      <a:ext cx="3878580" cy="3684270"/>
                    </a:xfrm>
                    <a:prstGeom prst="rect">
                      <a:avLst/>
                    </a:prstGeom>
                  </pic:spPr>
                </pic:pic>
              </a:graphicData>
            </a:graphic>
            <wp14:sizeRelH relativeFrom="margin">
              <wp14:pctWidth>0</wp14:pctWidth>
            </wp14:sizeRelH>
            <wp14:sizeRelV relativeFrom="margin">
              <wp14:pctHeight>0</wp14:pctHeight>
            </wp14:sizeRelV>
          </wp:anchor>
        </w:drawing>
      </w:r>
    </w:p>
    <w:p w14:paraId="0E134768" w14:textId="7E83A0CC" w:rsidR="00F603DA" w:rsidRDefault="00775D35" w:rsidP="00F603DA">
      <w:r>
        <w:t>When enabled,</w:t>
      </w:r>
      <w:r w:rsidR="00F603DA" w:rsidRPr="00277CCB">
        <w:t xml:space="preserve"> </w:t>
      </w:r>
      <w:r>
        <w:t>a list of</w:t>
      </w:r>
      <w:r w:rsidR="00F603DA" w:rsidRPr="00277CCB">
        <w:t xml:space="preserve"> operational conditions</w:t>
      </w:r>
      <w:r>
        <w:t xml:space="preserve"> </w:t>
      </w:r>
      <w:r w:rsidR="00AF0EDA">
        <w:t>appears</w:t>
      </w:r>
      <w:r w:rsidR="00F603DA" w:rsidRPr="00277CCB">
        <w:t xml:space="preserve">.  </w:t>
      </w:r>
      <w:r w:rsidR="00097D95">
        <w:t>If an item is checked,</w:t>
      </w:r>
      <w:r>
        <w:t xml:space="preserve"> the Alarm Relay </w:t>
      </w:r>
      <w:r w:rsidR="00097D95">
        <w:t xml:space="preserve">will be energized </w:t>
      </w:r>
      <w:r>
        <w:t xml:space="preserve">during that condition. If an item is unchecked, the relay will be de-energized at that condition. </w:t>
      </w:r>
      <w:r w:rsidR="00F603DA" w:rsidRPr="00277CCB">
        <w:t xml:space="preserve">For example, you might want to keep boards from entering the </w:t>
      </w:r>
      <w:r w:rsidR="00AF0EDA">
        <w:t>machine</w:t>
      </w:r>
      <w:r w:rsidR="00F603DA" w:rsidRPr="00277CCB">
        <w:t xml:space="preserve"> except when the Virtual Profile is in a green or yellow crystal ball state.  </w:t>
      </w:r>
      <w:r w:rsidR="00AF0EDA">
        <w:t xml:space="preserve">Selecting all other items except those two will result in </w:t>
      </w:r>
      <w:r w:rsidR="00F603DA" w:rsidRPr="00277CCB">
        <w:t>stopping the infeed conveyor from allowing boards to enter</w:t>
      </w:r>
      <w:r w:rsidR="00AF0EDA">
        <w:t xml:space="preserve"> under any other condition.</w:t>
      </w:r>
    </w:p>
    <w:p w14:paraId="453B0C0D" w14:textId="6E05E95B" w:rsidR="00775D35" w:rsidRDefault="00775D35" w:rsidP="00F603DA"/>
    <w:p w14:paraId="14A712B0" w14:textId="0E456B7F" w:rsidR="00F603DA" w:rsidRPr="00277CCB" w:rsidRDefault="00F603DA" w:rsidP="00F603DA"/>
    <w:p w14:paraId="68849C5D" w14:textId="0692F4DC" w:rsidR="00F603DA" w:rsidRPr="00277CCB" w:rsidRDefault="00F603DA" w:rsidP="00F603DA">
      <w:r w:rsidRPr="00277CCB">
        <w:t>Even if someone tried to bypass the entire system by shutting down the KIC software, it can be configured so that it still would not allow product to enter.  The matrix gives you more control over your process, ensuring that system is in use whenever product is run.</w:t>
      </w:r>
    </w:p>
    <w:p w14:paraId="426F7EFE" w14:textId="4E89B7A8" w:rsidR="00F603DA" w:rsidRDefault="00F603DA" w:rsidP="00F603DA"/>
    <w:p w14:paraId="14578758" w14:textId="77777777" w:rsidR="00097D95" w:rsidRPr="00277CCB" w:rsidRDefault="00097D95" w:rsidP="00F603DA"/>
    <w:p w14:paraId="4A679CA1" w14:textId="77777777" w:rsidR="00F603DA" w:rsidRPr="00277CCB" w:rsidRDefault="00F603DA" w:rsidP="00F603DA">
      <w:r w:rsidRPr="00277CCB">
        <w:rPr>
          <w:b/>
          <w:u w:val="single"/>
        </w:rPr>
        <w:t>NOTE</w:t>
      </w:r>
      <w:r w:rsidRPr="00277CCB">
        <w:rPr>
          <w:b/>
        </w:rPr>
        <w:t xml:space="preserve">: </w:t>
      </w:r>
      <w:r w:rsidRPr="00277CCB">
        <w:t xml:space="preserve">When the </w:t>
      </w:r>
      <w:r w:rsidRPr="00277CCB">
        <w:rPr>
          <w:i/>
        </w:rPr>
        <w:t>USB Light Bar</w:t>
      </w:r>
      <w:r w:rsidRPr="00277CCB">
        <w:t xml:space="preserve"> is used, changing the settings in this Matrix will not alter the </w:t>
      </w:r>
      <w:r w:rsidRPr="00277CCB">
        <w:rPr>
          <w:i/>
        </w:rPr>
        <w:t>USB Light Bar</w:t>
      </w:r>
      <w:r w:rsidRPr="00277CCB">
        <w:t xml:space="preserve"> operation. It will </w:t>
      </w:r>
      <w:r w:rsidRPr="00277CCB">
        <w:rPr>
          <w:u w:val="single"/>
        </w:rPr>
        <w:t>only</w:t>
      </w:r>
      <w:r w:rsidRPr="00277CCB">
        <w:t xml:space="preserve"> affect the operation of the </w:t>
      </w:r>
      <w:r w:rsidRPr="00277CCB">
        <w:rPr>
          <w:i/>
        </w:rPr>
        <w:t xml:space="preserve">Alarm Relay. </w:t>
      </w:r>
    </w:p>
    <w:p w14:paraId="03F0BBD6" w14:textId="77777777" w:rsidR="00F603DA" w:rsidRPr="00277CCB" w:rsidRDefault="00F603DA" w:rsidP="00F603DA">
      <w:pPr>
        <w:rPr>
          <w:rFonts w:ascii="Arial" w:hAnsi="Arial" w:cs="Arial"/>
          <w:b/>
          <w:bCs/>
          <w:sz w:val="24"/>
          <w:szCs w:val="26"/>
        </w:rPr>
      </w:pPr>
    </w:p>
    <w:tbl>
      <w:tblPr>
        <w:tblW w:w="0" w:type="auto"/>
        <w:tblLook w:val="04A0" w:firstRow="1" w:lastRow="0" w:firstColumn="1" w:lastColumn="0" w:noHBand="0" w:noVBand="1"/>
      </w:tblPr>
      <w:tblGrid>
        <w:gridCol w:w="4698"/>
      </w:tblGrid>
      <w:tr w:rsidR="00775D35" w:rsidRPr="00277CCB" w14:paraId="762FDF72" w14:textId="77777777" w:rsidTr="007A4B59">
        <w:tc>
          <w:tcPr>
            <w:tcW w:w="4698" w:type="dxa"/>
            <w:shd w:val="clear" w:color="auto" w:fill="auto"/>
          </w:tcPr>
          <w:p w14:paraId="4562B112" w14:textId="77777777" w:rsidR="00F603DA" w:rsidRPr="00277CCB" w:rsidRDefault="00F603DA" w:rsidP="007A4B59"/>
        </w:tc>
      </w:tr>
    </w:tbl>
    <w:p w14:paraId="70C007BB" w14:textId="28B6855A" w:rsidR="00097D95" w:rsidRDefault="007A4B59">
      <w:pPr>
        <w:pStyle w:val="Heading3"/>
      </w:pPr>
      <w:r w:rsidRPr="00277CCB">
        <w:br w:type="page"/>
      </w:r>
      <w:bookmarkStart w:id="2328" w:name="_Toc51666939"/>
      <w:r w:rsidR="00097D95">
        <w:lastRenderedPageBreak/>
        <w:t>USB Light Tower configuration</w:t>
      </w:r>
      <w:bookmarkEnd w:id="2328"/>
    </w:p>
    <w:p w14:paraId="1493B07B" w14:textId="77777777" w:rsidR="00097D95" w:rsidRDefault="00097D95" w:rsidP="00097D95"/>
    <w:p w14:paraId="0A6B566D" w14:textId="0C5420C4" w:rsidR="00097D95" w:rsidRDefault="00097D95" w:rsidP="00E23C91">
      <w:pPr>
        <w:pStyle w:val="Heading4"/>
      </w:pPr>
      <w:r>
        <w:t>Enable/Disable USB Light Tower</w:t>
      </w:r>
    </w:p>
    <w:p w14:paraId="134AC5E8" w14:textId="516BBE36" w:rsidR="00097D95" w:rsidRDefault="00097D95" w:rsidP="00097D95">
      <w:r w:rsidRPr="00277CCB">
        <w:rPr>
          <w:noProof/>
        </w:rPr>
        <w:drawing>
          <wp:anchor distT="0" distB="0" distL="114300" distR="114300" simplePos="0" relativeHeight="251662336" behindDoc="1" locked="0" layoutInCell="1" allowOverlap="1" wp14:anchorId="415BB8AE" wp14:editId="11552FB5">
            <wp:simplePos x="0" y="0"/>
            <wp:positionH relativeFrom="column">
              <wp:posOffset>2047875</wp:posOffset>
            </wp:positionH>
            <wp:positionV relativeFrom="paragraph">
              <wp:posOffset>142240</wp:posOffset>
            </wp:positionV>
            <wp:extent cx="3877310" cy="1114425"/>
            <wp:effectExtent l="0" t="0" r="8890" b="9525"/>
            <wp:wrapTight wrapText="left">
              <wp:wrapPolygon edited="0">
                <wp:start x="0" y="0"/>
                <wp:lineTo x="0" y="21415"/>
                <wp:lineTo x="21543" y="21415"/>
                <wp:lineTo x="21543" y="0"/>
                <wp:lineTo x="0" y="0"/>
              </wp:wrapPolygon>
            </wp:wrapTight>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Tab - eTPU port.png"/>
                    <pic:cNvPicPr/>
                  </pic:nvPicPr>
                  <pic:blipFill rotWithShape="1">
                    <a:blip r:embed="rId320">
                      <a:extLst>
                        <a:ext uri="{28A0092B-C50C-407E-A947-70E740481C1C}">
                          <a14:useLocalDpi xmlns:a14="http://schemas.microsoft.com/office/drawing/2010/main" val="0"/>
                        </a:ext>
                      </a:extLst>
                    </a:blip>
                    <a:srcRect b="69736"/>
                    <a:stretch/>
                  </pic:blipFill>
                  <pic:spPr bwMode="auto">
                    <a:xfrm>
                      <a:off x="0" y="0"/>
                      <a:ext cx="387731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AAC95" w14:textId="76EBDC34" w:rsidR="00097D95" w:rsidRDefault="00097D95" w:rsidP="00097D95">
      <w:r>
        <w:t>To enable the use of the USB Light Tower, enable the checkbox on the Alarm tab. This will enable the default operation of the USB Light Tower as previously described.</w:t>
      </w:r>
    </w:p>
    <w:p w14:paraId="0B090857" w14:textId="77777777" w:rsidR="00097D95" w:rsidRPr="00E23C91" w:rsidRDefault="00097D95" w:rsidP="00E23C91"/>
    <w:p w14:paraId="259C0570" w14:textId="4F6C16A4" w:rsidR="007A4B59" w:rsidRDefault="007A4B59">
      <w:pPr>
        <w:pStyle w:val="Heading3"/>
      </w:pPr>
    </w:p>
    <w:p w14:paraId="4211E417" w14:textId="519241E8" w:rsidR="00097D95" w:rsidRDefault="00097D95" w:rsidP="00097D95">
      <w:r>
        <w:rPr>
          <w:noProof/>
        </w:rPr>
        <w:drawing>
          <wp:anchor distT="0" distB="0" distL="114300" distR="114300" simplePos="0" relativeHeight="251663360" behindDoc="1" locked="0" layoutInCell="1" allowOverlap="1" wp14:anchorId="0E825E99" wp14:editId="0C13FD3C">
            <wp:simplePos x="0" y="0"/>
            <wp:positionH relativeFrom="column">
              <wp:posOffset>2047875</wp:posOffset>
            </wp:positionH>
            <wp:positionV relativeFrom="paragraph">
              <wp:posOffset>134620</wp:posOffset>
            </wp:positionV>
            <wp:extent cx="3849624" cy="1115568"/>
            <wp:effectExtent l="0" t="0" r="0" b="8890"/>
            <wp:wrapTight wrapText="left">
              <wp:wrapPolygon edited="0">
                <wp:start x="0" y="0"/>
                <wp:lineTo x="0" y="21403"/>
                <wp:lineTo x="21486" y="21403"/>
                <wp:lineTo x="21486" y="0"/>
                <wp:lineTo x="0" y="0"/>
              </wp:wrapPolygon>
            </wp:wrapTight>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Alarm Tab - USB on.png"/>
                    <pic:cNvPicPr/>
                  </pic:nvPicPr>
                  <pic:blipFill rotWithShape="1">
                    <a:blip r:embed="rId322">
                      <a:extLst>
                        <a:ext uri="{28A0092B-C50C-407E-A947-70E740481C1C}">
                          <a14:useLocalDpi xmlns:a14="http://schemas.microsoft.com/office/drawing/2010/main" val="0"/>
                        </a:ext>
                      </a:extLst>
                    </a:blip>
                    <a:srcRect b="69457"/>
                    <a:stretch/>
                  </pic:blipFill>
                  <pic:spPr bwMode="auto">
                    <a:xfrm>
                      <a:off x="0" y="0"/>
                      <a:ext cx="3849624" cy="1115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B30A6" w14:textId="338A0944" w:rsidR="00097D95" w:rsidRDefault="00097D95" w:rsidP="00097D95">
      <w:r>
        <w:t xml:space="preserve">When enabled, you will also have the ability to customize the operation of the USB Light Tower. Select the </w:t>
      </w:r>
      <w:r>
        <w:rPr>
          <w:i/>
        </w:rPr>
        <w:t>Use USB Light Tower Matrix</w:t>
      </w:r>
      <w:r>
        <w:t xml:space="preserve"> checkbox to activate the matrix functions.</w:t>
      </w:r>
    </w:p>
    <w:p w14:paraId="2D369C4F" w14:textId="23175AD1" w:rsidR="00097D95" w:rsidRDefault="00097D95" w:rsidP="00097D95"/>
    <w:p w14:paraId="5203CEC7" w14:textId="772093BD" w:rsidR="00097D95" w:rsidRDefault="00097D95" w:rsidP="00097D95"/>
    <w:p w14:paraId="37D0A5A2" w14:textId="0AF21F62" w:rsidR="00097D95" w:rsidRDefault="00097D95" w:rsidP="00097D95"/>
    <w:p w14:paraId="7090D5C8" w14:textId="22073F62" w:rsidR="00097D95" w:rsidRDefault="00097D95" w:rsidP="00097D95"/>
    <w:p w14:paraId="144D21C7" w14:textId="351E8BE7" w:rsidR="00097D95" w:rsidRPr="00E23C91" w:rsidRDefault="00097D95" w:rsidP="00E23C91">
      <w:pPr>
        <w:pStyle w:val="Heading4"/>
      </w:pPr>
      <w:r>
        <w:t>USB Light Tower Matrix</w:t>
      </w:r>
    </w:p>
    <w:p w14:paraId="451EB42D" w14:textId="6FE9F9E7" w:rsidR="00097D95" w:rsidRDefault="00097D95" w:rsidP="00097D95">
      <w:r>
        <w:rPr>
          <w:noProof/>
        </w:rPr>
        <w:drawing>
          <wp:anchor distT="0" distB="0" distL="114300" distR="114300" simplePos="0" relativeHeight="251666432" behindDoc="1" locked="0" layoutInCell="1" allowOverlap="1" wp14:anchorId="1D46E5D8" wp14:editId="75E6AF66">
            <wp:simplePos x="0" y="0"/>
            <wp:positionH relativeFrom="column">
              <wp:posOffset>2035175</wp:posOffset>
            </wp:positionH>
            <wp:positionV relativeFrom="paragraph">
              <wp:posOffset>109220</wp:posOffset>
            </wp:positionV>
            <wp:extent cx="3864610" cy="3663315"/>
            <wp:effectExtent l="0" t="0" r="2540" b="0"/>
            <wp:wrapTight wrapText="left">
              <wp:wrapPolygon edited="0">
                <wp:start x="0" y="0"/>
                <wp:lineTo x="0" y="21454"/>
                <wp:lineTo x="21508" y="21454"/>
                <wp:lineTo x="21508" y="0"/>
                <wp:lineTo x="0" y="0"/>
              </wp:wrapPolygon>
            </wp:wrapTight>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Alarm Tab - USB on Matrix on.png"/>
                    <pic:cNvPicPr/>
                  </pic:nvPicPr>
                  <pic:blipFill>
                    <a:blip r:embed="rId323">
                      <a:extLst>
                        <a:ext uri="{28A0092B-C50C-407E-A947-70E740481C1C}">
                          <a14:useLocalDpi xmlns:a14="http://schemas.microsoft.com/office/drawing/2010/main" val="0"/>
                        </a:ext>
                      </a:extLst>
                    </a:blip>
                    <a:stretch>
                      <a:fillRect/>
                    </a:stretch>
                  </pic:blipFill>
                  <pic:spPr>
                    <a:xfrm>
                      <a:off x="0" y="0"/>
                      <a:ext cx="3864610" cy="3663315"/>
                    </a:xfrm>
                    <a:prstGeom prst="rect">
                      <a:avLst/>
                    </a:prstGeom>
                  </pic:spPr>
                </pic:pic>
              </a:graphicData>
            </a:graphic>
            <wp14:sizeRelH relativeFrom="margin">
              <wp14:pctWidth>0</wp14:pctWidth>
            </wp14:sizeRelH>
            <wp14:sizeRelV relativeFrom="margin">
              <wp14:pctHeight>0</wp14:pctHeight>
            </wp14:sizeRelV>
          </wp:anchor>
        </w:drawing>
      </w:r>
    </w:p>
    <w:p w14:paraId="64767214" w14:textId="1ABCA86C" w:rsidR="00097D95" w:rsidRDefault="00097D95" w:rsidP="00097D95">
      <w:r>
        <w:t>When enabled,</w:t>
      </w:r>
      <w:r w:rsidRPr="00277CCB">
        <w:t xml:space="preserve"> </w:t>
      </w:r>
      <w:r>
        <w:t>a list of</w:t>
      </w:r>
      <w:r w:rsidRPr="00277CCB">
        <w:t xml:space="preserve"> operational conditions</w:t>
      </w:r>
      <w:r>
        <w:t xml:space="preserve"> </w:t>
      </w:r>
      <w:r w:rsidR="00AF0EDA">
        <w:t>appears</w:t>
      </w:r>
      <w:r w:rsidRPr="00277CCB">
        <w:t xml:space="preserve">.  </w:t>
      </w:r>
      <w:r>
        <w:t xml:space="preserve">The matrix allows for enabling individually, the sound and light operation for each condition. If an item is checked, the sound or light turns on during that condition. If an item is unchecked, the sound or light will be off at that condition. </w:t>
      </w:r>
    </w:p>
    <w:p w14:paraId="150DEC3E" w14:textId="522CD619" w:rsidR="00097D95" w:rsidRDefault="00097D95" w:rsidP="00097D95"/>
    <w:p w14:paraId="1D1E532D" w14:textId="4499806F" w:rsidR="00097D95" w:rsidRDefault="00097D95" w:rsidP="00097D95">
      <w:r>
        <w:t xml:space="preserve">When the Light function is enabled for a condition, one of three colors can be chosen to appear. </w:t>
      </w:r>
    </w:p>
    <w:p w14:paraId="2C7CC59C" w14:textId="77777777" w:rsidR="00097D95" w:rsidRPr="00277CCB" w:rsidRDefault="00097D95" w:rsidP="00097D95"/>
    <w:p w14:paraId="02FC6BA1" w14:textId="1E6793CD" w:rsidR="00097D95" w:rsidRDefault="00097D95" w:rsidP="00097D95"/>
    <w:p w14:paraId="00B8210F" w14:textId="32D8E8E2" w:rsidR="00097D95" w:rsidRDefault="00097D95" w:rsidP="00097D95"/>
    <w:p w14:paraId="466AF4ED" w14:textId="77777777" w:rsidR="00097D95" w:rsidRDefault="00097D95" w:rsidP="00097D95"/>
    <w:p w14:paraId="6377BC8D" w14:textId="03895980" w:rsidR="00097D95" w:rsidRDefault="00097D95" w:rsidP="00097D95"/>
    <w:p w14:paraId="473B22AC" w14:textId="6A8B1EE7" w:rsidR="00097D95" w:rsidRDefault="00097D95" w:rsidP="00097D95"/>
    <w:p w14:paraId="24E530CC" w14:textId="078DB789" w:rsidR="00097D95" w:rsidRDefault="00097D95" w:rsidP="00097D95"/>
    <w:p w14:paraId="62C6C9CD" w14:textId="7F389ECD" w:rsidR="00097D95" w:rsidRDefault="00097D95" w:rsidP="00097D95"/>
    <w:p w14:paraId="3A311CCD" w14:textId="092AC7E8" w:rsidR="00097D95" w:rsidRDefault="00097D95" w:rsidP="00097D95"/>
    <w:p w14:paraId="4943C42E" w14:textId="77777777" w:rsidR="00097D95" w:rsidRPr="00E23C91" w:rsidRDefault="00097D95" w:rsidP="00E23C91"/>
    <w:p w14:paraId="6D895840" w14:textId="77777777" w:rsidR="00F603DA" w:rsidRPr="00277CCB" w:rsidRDefault="00F603DA" w:rsidP="00F603DA">
      <w:pPr>
        <w:ind w:left="360"/>
      </w:pPr>
    </w:p>
    <w:p w14:paraId="37E6AB2C" w14:textId="77777777" w:rsidR="00F603DA" w:rsidRPr="00277CCB" w:rsidRDefault="00F603DA" w:rsidP="00F603DA"/>
    <w:p w14:paraId="226E56C3" w14:textId="77777777" w:rsidR="00F603DA" w:rsidRPr="00277CCB" w:rsidRDefault="00F603DA" w:rsidP="00F603DA"/>
    <w:p w14:paraId="2B254BA7" w14:textId="77777777" w:rsidR="00F603DA" w:rsidRDefault="00F603DA" w:rsidP="00D36D96">
      <w:pPr>
        <w:pStyle w:val="Heading2"/>
      </w:pPr>
    </w:p>
    <w:p w14:paraId="73E67A1D" w14:textId="77777777" w:rsidR="00F603DA" w:rsidRDefault="00F603DA">
      <w:pPr>
        <w:rPr>
          <w:rFonts w:ascii="Arial" w:hAnsi="Arial" w:cs="Arial"/>
          <w:b/>
          <w:bCs/>
          <w:iCs/>
          <w:sz w:val="32"/>
          <w:szCs w:val="28"/>
        </w:rPr>
      </w:pPr>
      <w:r>
        <w:br w:type="page"/>
      </w:r>
    </w:p>
    <w:p w14:paraId="03848ADF" w14:textId="50D41996" w:rsidR="00883030" w:rsidRDefault="00D046F9" w:rsidP="00D36D96">
      <w:pPr>
        <w:pStyle w:val="Heading2"/>
      </w:pPr>
      <w:bookmarkStart w:id="2329" w:name="_Barcode_Tab_1"/>
      <w:bookmarkStart w:id="2330" w:name="_Toc528599339"/>
      <w:bookmarkStart w:id="2331" w:name="_Toc17993380"/>
      <w:bookmarkStart w:id="2332" w:name="_Toc19132406"/>
      <w:bookmarkStart w:id="2333" w:name="_Toc37267098"/>
      <w:bookmarkStart w:id="2334" w:name="_Toc51666711"/>
      <w:bookmarkStart w:id="2335" w:name="_Toc51666940"/>
      <w:bookmarkEnd w:id="2329"/>
      <w:r>
        <w:lastRenderedPageBreak/>
        <w:t>Barcode</w:t>
      </w:r>
      <w:r w:rsidR="00D11DC8">
        <w:t xml:space="preserve"> Tab</w:t>
      </w:r>
      <w:bookmarkEnd w:id="2325"/>
      <w:bookmarkEnd w:id="2330"/>
      <w:bookmarkEnd w:id="2331"/>
      <w:bookmarkEnd w:id="2332"/>
      <w:bookmarkEnd w:id="2333"/>
      <w:bookmarkEnd w:id="2334"/>
      <w:bookmarkEnd w:id="2335"/>
    </w:p>
    <w:p w14:paraId="0ED03B65" w14:textId="77777777" w:rsidR="00C77EF2" w:rsidRDefault="00C77EF2"/>
    <w:p w14:paraId="658355E0" w14:textId="77777777" w:rsidR="00D046F9" w:rsidRPr="00062A0A" w:rsidRDefault="00D046F9">
      <w:r w:rsidRPr="00062A0A">
        <w:t xml:space="preserve">The </w:t>
      </w:r>
      <w:r w:rsidR="00450625" w:rsidRPr="000843D2">
        <w:rPr>
          <w:b/>
        </w:rPr>
        <w:t>Barcode</w:t>
      </w:r>
      <w:r w:rsidR="00450625">
        <w:t xml:space="preserve"> </w:t>
      </w:r>
      <w:r w:rsidR="00353E09">
        <w:t>t</w:t>
      </w:r>
      <w:r w:rsidR="00450625">
        <w:t xml:space="preserve">ab is used for configuring some of the barcode interface functions and </w:t>
      </w:r>
      <w:r w:rsidR="00F05C52">
        <w:t xml:space="preserve">some </w:t>
      </w:r>
      <w:r w:rsidR="00450625">
        <w:t xml:space="preserve">barcode operations. </w:t>
      </w:r>
    </w:p>
    <w:p w14:paraId="7A825773" w14:textId="77777777" w:rsidR="00D046F9" w:rsidRPr="000843D2" w:rsidRDefault="00D046F9" w:rsidP="00A40CF7">
      <w:pPr>
        <w:rPr>
          <w:sz w:val="24"/>
        </w:rPr>
      </w:pPr>
    </w:p>
    <w:p w14:paraId="7561D840" w14:textId="41B62D79" w:rsidR="00D046F9" w:rsidRDefault="00F05C52" w:rsidP="000843D2">
      <w:pPr>
        <w:jc w:val="center"/>
      </w:pPr>
      <w:del w:id="2336" w:author="Tom Bergeron" w:date="2021-06-22T13:05:00Z">
        <w:r w:rsidDel="00BC210A">
          <w:rPr>
            <w:noProof/>
          </w:rPr>
          <w:drawing>
            <wp:inline distT="0" distB="0" distL="0" distR="0" wp14:anchorId="1234543B" wp14:editId="5CACFEDB">
              <wp:extent cx="5940973" cy="5641846"/>
              <wp:effectExtent l="0" t="0" r="3175" b="0"/>
              <wp:docPr id="4832" name="Picture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324">
                        <a:extLst>
                          <a:ext uri="{28A0092B-C50C-407E-A947-70E740481C1C}">
                            <a14:useLocalDpi xmlns:a14="http://schemas.microsoft.com/office/drawing/2010/main" val="0"/>
                          </a:ext>
                        </a:extLst>
                      </a:blip>
                      <a:stretch>
                        <a:fillRect/>
                      </a:stretch>
                    </pic:blipFill>
                    <pic:spPr>
                      <a:xfrm>
                        <a:off x="0" y="0"/>
                        <a:ext cx="5940973" cy="5641846"/>
                      </a:xfrm>
                      <a:prstGeom prst="rect">
                        <a:avLst/>
                      </a:prstGeom>
                    </pic:spPr>
                  </pic:pic>
                </a:graphicData>
              </a:graphic>
            </wp:inline>
          </w:drawing>
        </w:r>
      </w:del>
      <w:ins w:id="2337" w:author="Tom Bergeron" w:date="2021-06-22T13:05:00Z">
        <w:r w:rsidR="00BC210A">
          <w:rPr>
            <w:noProof/>
          </w:rPr>
          <w:drawing>
            <wp:inline distT="0" distB="0" distL="0" distR="0" wp14:anchorId="04FB5BD8" wp14:editId="1083D726">
              <wp:extent cx="5943600" cy="564451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ins>
    </w:p>
    <w:p w14:paraId="45B20AA8" w14:textId="77777777" w:rsidR="00D046F9" w:rsidRDefault="00D046F9" w:rsidP="00FF2460"/>
    <w:p w14:paraId="5A4FAF2A" w14:textId="77777777" w:rsidR="00A40CF7" w:rsidRDefault="00A40CF7">
      <w:pPr>
        <w:rPr>
          <w:rFonts w:ascii="Arial" w:hAnsi="Arial" w:cs="Arial"/>
          <w:b/>
          <w:bCs/>
          <w:sz w:val="24"/>
          <w:szCs w:val="26"/>
        </w:rPr>
      </w:pPr>
      <w:r>
        <w:br w:type="page"/>
      </w:r>
    </w:p>
    <w:p w14:paraId="3DFFB9D2" w14:textId="2E01E355" w:rsidR="00D046F9" w:rsidRPr="00A40CF7" w:rsidRDefault="00D046F9">
      <w:pPr>
        <w:pStyle w:val="Heading3"/>
      </w:pPr>
      <w:bookmarkStart w:id="2338" w:name="_Toc504120549"/>
      <w:bookmarkStart w:id="2339" w:name="_Toc51666941"/>
      <w:bookmarkStart w:id="2340" w:name="_Hlk527642483"/>
      <w:r w:rsidRPr="00A40CF7">
        <w:lastRenderedPageBreak/>
        <w:t>Barcode Interface Method</w:t>
      </w:r>
      <w:r w:rsidR="00A40CF7">
        <w:t xml:space="preserve"> Area</w:t>
      </w:r>
      <w:bookmarkEnd w:id="2338"/>
      <w:bookmarkEnd w:id="2339"/>
    </w:p>
    <w:p w14:paraId="168885C8" w14:textId="06C46345" w:rsidR="00D046F9" w:rsidRPr="000843D2" w:rsidRDefault="00D046F9" w:rsidP="00D046F9">
      <w:r w:rsidRPr="00062A0A">
        <w:t>T</w:t>
      </w:r>
      <w:r w:rsidR="00A40CF7" w:rsidRPr="000843D2">
        <w:t xml:space="preserve">he </w:t>
      </w:r>
      <w:r w:rsidR="00A40CF7" w:rsidRPr="000843D2">
        <w:rPr>
          <w:b/>
        </w:rPr>
        <w:t>Barcode Interface Method</w:t>
      </w:r>
      <w:r w:rsidRPr="00062A0A">
        <w:t xml:space="preserve"> area specifies where </w:t>
      </w:r>
      <w:r w:rsidRPr="000843D2">
        <w:t xml:space="preserve">a </w:t>
      </w:r>
      <w:r w:rsidRPr="00062A0A">
        <w:t>barcode string will be coming in:</w:t>
      </w:r>
    </w:p>
    <w:p w14:paraId="0E8110FE" w14:textId="7E052C05" w:rsidR="00A40CF7" w:rsidRPr="000843D2" w:rsidRDefault="00BC210A" w:rsidP="00D046F9">
      <w:ins w:id="2341" w:author="Tom Bergeron" w:date="2021-06-22T13:06:00Z">
        <w:r>
          <w:rPr>
            <w:noProof/>
          </w:rPr>
          <w:drawing>
            <wp:anchor distT="0" distB="0" distL="114300" distR="114300" simplePos="0" relativeHeight="251665408" behindDoc="1" locked="0" layoutInCell="1" allowOverlap="1" wp14:anchorId="5397A7FE" wp14:editId="7C6E407C">
              <wp:simplePos x="0" y="0"/>
              <wp:positionH relativeFrom="column">
                <wp:posOffset>2680021</wp:posOffset>
              </wp:positionH>
              <wp:positionV relativeFrom="paragraph">
                <wp:posOffset>46990</wp:posOffset>
              </wp:positionV>
              <wp:extent cx="3264408" cy="1499616"/>
              <wp:effectExtent l="0" t="0" r="0" b="5715"/>
              <wp:wrapTight wrapText="left">
                <wp:wrapPolygon edited="0">
                  <wp:start x="0" y="0"/>
                  <wp:lineTo x="0" y="21408"/>
                  <wp:lineTo x="21432" y="21408"/>
                  <wp:lineTo x="21432" y="0"/>
                  <wp:lineTo x="0" y="0"/>
                </wp:wrapPolygon>
              </wp:wrapTight>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326">
                        <a:extLst>
                          <a:ext uri="{28A0092B-C50C-407E-A947-70E740481C1C}">
                            <a14:useLocalDpi xmlns:a14="http://schemas.microsoft.com/office/drawing/2010/main" val="0"/>
                          </a:ext>
                        </a:extLst>
                      </a:blip>
                      <a:stretch>
                        <a:fillRect/>
                      </a:stretch>
                    </pic:blipFill>
                    <pic:spPr>
                      <a:xfrm>
                        <a:off x="0" y="0"/>
                        <a:ext cx="3264408" cy="1499616"/>
                      </a:xfrm>
                      <a:prstGeom prst="rect">
                        <a:avLst/>
                      </a:prstGeom>
                    </pic:spPr>
                  </pic:pic>
                </a:graphicData>
              </a:graphic>
              <wp14:sizeRelH relativeFrom="margin">
                <wp14:pctWidth>0</wp14:pctWidth>
              </wp14:sizeRelH>
              <wp14:sizeRelV relativeFrom="margin">
                <wp14:pctHeight>0</wp14:pctHeight>
              </wp14:sizeRelV>
            </wp:anchor>
          </w:drawing>
        </w:r>
      </w:ins>
      <w:del w:id="2342" w:author="Tom Bergeron" w:date="2021-06-22T13:06:00Z">
        <w:r w:rsidR="005908BC" w:rsidDel="00BC210A">
          <w:rPr>
            <w:noProof/>
            <w:sz w:val="24"/>
          </w:rPr>
          <w:drawing>
            <wp:anchor distT="0" distB="0" distL="114300" distR="114300" simplePos="0" relativeHeight="251651072" behindDoc="1" locked="0" layoutInCell="1" allowOverlap="1" wp14:anchorId="3D03590B" wp14:editId="5BA7F673">
              <wp:simplePos x="0" y="0"/>
              <wp:positionH relativeFrom="column">
                <wp:posOffset>2461260</wp:posOffset>
              </wp:positionH>
              <wp:positionV relativeFrom="line">
                <wp:posOffset>123825</wp:posOffset>
              </wp:positionV>
              <wp:extent cx="3310890" cy="1499870"/>
              <wp:effectExtent l="0" t="0" r="3810" b="5080"/>
              <wp:wrapTight wrapText="left">
                <wp:wrapPolygon edited="0">
                  <wp:start x="0" y="0"/>
                  <wp:lineTo x="0" y="21399"/>
                  <wp:lineTo x="21501" y="21399"/>
                  <wp:lineTo x="21501" y="0"/>
                  <wp:lineTo x="0" y="0"/>
                </wp:wrapPolygon>
              </wp:wrapTight>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Picture 2764"/>
                      <pic:cNvPicPr/>
                    </pic:nvPicPr>
                    <pic:blipFill>
                      <a:blip r:embed="rId327">
                        <a:extLst>
                          <a:ext uri="{28A0092B-C50C-407E-A947-70E740481C1C}">
                            <a14:useLocalDpi xmlns:a14="http://schemas.microsoft.com/office/drawing/2010/main" val="0"/>
                          </a:ext>
                        </a:extLst>
                      </a:blip>
                      <a:stretch>
                        <a:fillRect/>
                      </a:stretch>
                    </pic:blipFill>
                    <pic:spPr>
                      <a:xfrm>
                        <a:off x="0" y="0"/>
                        <a:ext cx="3310890" cy="1499870"/>
                      </a:xfrm>
                      <a:prstGeom prst="rect">
                        <a:avLst/>
                      </a:prstGeom>
                    </pic:spPr>
                  </pic:pic>
                </a:graphicData>
              </a:graphic>
              <wp14:sizeRelH relativeFrom="page">
                <wp14:pctWidth>0</wp14:pctWidth>
              </wp14:sizeRelH>
              <wp14:sizeRelV relativeFrom="page">
                <wp14:pctHeight>0</wp14:pctHeight>
              </wp14:sizeRelV>
            </wp:anchor>
          </w:drawing>
        </w:r>
      </w:del>
    </w:p>
    <w:p w14:paraId="087590C1" w14:textId="021DDDF6" w:rsidR="00F05C52" w:rsidRPr="00062A0A" w:rsidRDefault="00BC210A">
      <w:ins w:id="2343" w:author="Tom Bergeron" w:date="2021-06-22T13:06:00Z">
        <w:r>
          <w:rPr>
            <w:b/>
          </w:rPr>
          <w:t>eTPU/</w:t>
        </w:r>
      </w:ins>
      <w:r w:rsidR="00315E05">
        <w:rPr>
          <w:b/>
        </w:rPr>
        <w:t>DAU</w:t>
      </w:r>
      <w:r w:rsidR="00A40CF7" w:rsidRPr="000843D2">
        <w:rPr>
          <w:b/>
        </w:rPr>
        <w:t xml:space="preserve"> Barcode Port</w:t>
      </w:r>
      <w:r w:rsidR="009F611D">
        <w:t xml:space="preserve"> – via 9 pin serial connection on </w:t>
      </w:r>
      <w:ins w:id="2344" w:author="Tom Bergeron" w:date="2021-06-22T13:07:00Z">
        <w:r>
          <w:t>eTPU/</w:t>
        </w:r>
      </w:ins>
      <w:r w:rsidR="00315E05">
        <w:t>DAU</w:t>
      </w:r>
      <w:ins w:id="2345" w:author="Tom Bergeron" w:date="2021-06-22T13:07:00Z">
        <w:r>
          <w:t>,</w:t>
        </w:r>
      </w:ins>
      <w:r w:rsidR="00547224">
        <w:t xml:space="preserve"> or DAU USB port</w:t>
      </w:r>
      <w:ins w:id="2346" w:author="Tom Bergeron" w:date="2021-06-22T13:07:00Z">
        <w:r>
          <w:t>.</w:t>
        </w:r>
      </w:ins>
    </w:p>
    <w:p w14:paraId="0979C300" w14:textId="71D29881" w:rsidR="00D046F9" w:rsidRDefault="00863A4D" w:rsidP="00BC10C1">
      <w:pPr>
        <w:spacing w:before="60"/>
      </w:pPr>
      <w:r>
        <w:rPr>
          <w:b/>
        </w:rPr>
        <w:t xml:space="preserve">PC </w:t>
      </w:r>
      <w:r w:rsidR="00A40CF7" w:rsidRPr="000843D2">
        <w:rPr>
          <w:b/>
        </w:rPr>
        <w:t>Com Port</w:t>
      </w:r>
      <w:r w:rsidR="009F611D">
        <w:t xml:space="preserve"> – via 9 pin serial port </w:t>
      </w:r>
      <w:r>
        <w:t xml:space="preserve">or USB Port </w:t>
      </w:r>
      <w:r w:rsidR="009F611D">
        <w:t>on PC</w:t>
      </w:r>
      <w:r w:rsidR="00E158BB">
        <w:t xml:space="preserve">. </w:t>
      </w:r>
      <w:r w:rsidR="00E158BB" w:rsidRPr="00764D3A">
        <w:rPr>
          <w:b/>
        </w:rPr>
        <w:t>NOTE:</w:t>
      </w:r>
      <w:r w:rsidR="00E158BB">
        <w:t xml:space="preserve"> To use a USB barcode scanner, it must be programmable for a USB Serial Port interface.</w:t>
      </w:r>
    </w:p>
    <w:p w14:paraId="3B45F552" w14:textId="77777777" w:rsidR="00315E05" w:rsidRPr="00062A0A" w:rsidRDefault="00315E05" w:rsidP="00863A4D">
      <w:pPr>
        <w:spacing w:before="60"/>
      </w:pPr>
    </w:p>
    <w:p w14:paraId="25A287B1" w14:textId="77777777" w:rsidR="00D046F9" w:rsidRPr="000843D2" w:rsidRDefault="00D046F9" w:rsidP="00D046F9"/>
    <w:p w14:paraId="673C497F" w14:textId="1D90F83F" w:rsidR="009F611D" w:rsidRDefault="009F611D" w:rsidP="00D046F9">
      <w:pPr>
        <w:rPr>
          <w:sz w:val="24"/>
        </w:rPr>
      </w:pPr>
    </w:p>
    <w:p w14:paraId="6E298668" w14:textId="77777777" w:rsidR="00051D43" w:rsidRDefault="00051D43" w:rsidP="00D046F9"/>
    <w:p w14:paraId="4A163C57" w14:textId="0C069DE7" w:rsidR="00D046F9" w:rsidRDefault="00D046F9" w:rsidP="00D046F9">
      <w:r w:rsidRPr="00062A0A">
        <w:t>If PC Com Port is selected,</w:t>
      </w:r>
      <w:r w:rsidR="009F611D">
        <w:t xml:space="preserve"> t</w:t>
      </w:r>
      <w:r w:rsidR="008E6F13" w:rsidRPr="000843D2">
        <w:t xml:space="preserve">he </w:t>
      </w:r>
      <w:r w:rsidR="008E6F13" w:rsidRPr="000843D2">
        <w:rPr>
          <w:b/>
        </w:rPr>
        <w:t xml:space="preserve">COM Port </w:t>
      </w:r>
      <w:r w:rsidRPr="000843D2">
        <w:rPr>
          <w:b/>
        </w:rPr>
        <w:t>Configuration</w:t>
      </w:r>
      <w:r w:rsidRPr="00062A0A">
        <w:t xml:space="preserve"> area also becomes active. </w:t>
      </w:r>
      <w:r w:rsidR="009F611D">
        <w:t>This area s</w:t>
      </w:r>
      <w:r w:rsidRPr="00062A0A">
        <w:t>pecifies which Com Port the scanner is</w:t>
      </w:r>
      <w:r w:rsidR="009F611D">
        <w:t xml:space="preserve"> </w:t>
      </w:r>
      <w:r w:rsidRPr="00062A0A">
        <w:t xml:space="preserve">connected to, and </w:t>
      </w:r>
      <w:r w:rsidR="00F05C52">
        <w:t xml:space="preserve">the </w:t>
      </w:r>
      <w:r w:rsidRPr="00062A0A">
        <w:t>Com settings</w:t>
      </w:r>
      <w:r w:rsidR="00E158BB">
        <w:t xml:space="preserve">. This area must be configured when using either a </w:t>
      </w:r>
      <w:r w:rsidR="00BC10C1">
        <w:t>DB9 (Com Port) or USB connected scanner</w:t>
      </w:r>
      <w:r w:rsidR="00315E05">
        <w:t xml:space="preserve"> and connecting directly to the PC</w:t>
      </w:r>
      <w:r w:rsidR="009F611D">
        <w:t>:</w:t>
      </w:r>
    </w:p>
    <w:p w14:paraId="5215B97C" w14:textId="77777777" w:rsidR="009F611D" w:rsidRPr="00062A0A" w:rsidRDefault="009F611D" w:rsidP="00D046F9">
      <w:r>
        <w:rPr>
          <w:noProof/>
        </w:rPr>
        <w:drawing>
          <wp:inline distT="0" distB="0" distL="0" distR="0" wp14:anchorId="5B2E439B" wp14:editId="5DF74825">
            <wp:extent cx="5943600" cy="118491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Port Configuration.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74B2528A" w14:textId="77777777" w:rsidR="00051D43" w:rsidRDefault="00051D43">
      <w:pPr>
        <w:rPr>
          <w:rFonts w:ascii="Arial" w:hAnsi="Arial" w:cs="Arial"/>
          <w:b/>
          <w:bCs/>
          <w:sz w:val="24"/>
          <w:szCs w:val="26"/>
        </w:rPr>
      </w:pPr>
    </w:p>
    <w:p w14:paraId="78157D0D" w14:textId="4E201AC9" w:rsidR="00A40CF7" w:rsidRDefault="00863A4D">
      <w:pPr>
        <w:pStyle w:val="Heading3"/>
      </w:pPr>
      <w:bookmarkStart w:id="2347" w:name="_Toc504120550"/>
      <w:bookmarkStart w:id="2348" w:name="_Toc51666942"/>
      <w:r>
        <w:rPr>
          <w:noProof/>
        </w:rPr>
        <w:drawing>
          <wp:anchor distT="0" distB="0" distL="114300" distR="114300" simplePos="0" relativeHeight="251624448" behindDoc="1" locked="0" layoutInCell="1" allowOverlap="1" wp14:anchorId="077A319B" wp14:editId="7297A9E6">
            <wp:simplePos x="0" y="0"/>
            <wp:positionH relativeFrom="column">
              <wp:posOffset>3005455</wp:posOffset>
            </wp:positionH>
            <wp:positionV relativeFrom="paragraph">
              <wp:posOffset>132715</wp:posOffset>
            </wp:positionV>
            <wp:extent cx="2903855" cy="1229995"/>
            <wp:effectExtent l="0" t="0" r="0" b="8255"/>
            <wp:wrapTight wrapText="left">
              <wp:wrapPolygon edited="0">
                <wp:start x="0" y="0"/>
                <wp:lineTo x="0" y="21410"/>
                <wp:lineTo x="21397" y="21410"/>
                <wp:lineTo x="21397" y="0"/>
                <wp:lineTo x="0" y="0"/>
              </wp:wrapPolygon>
            </wp:wrapTight>
            <wp:docPr id="3006" name="Picture 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Barcode section.png"/>
                    <pic:cNvPicPr/>
                  </pic:nvPicPr>
                  <pic:blipFill>
                    <a:blip r:embed="rId329">
                      <a:extLst>
                        <a:ext uri="{28A0092B-C50C-407E-A947-70E740481C1C}">
                          <a14:useLocalDpi xmlns:a14="http://schemas.microsoft.com/office/drawing/2010/main" val="0"/>
                        </a:ext>
                      </a:extLst>
                    </a:blip>
                    <a:stretch>
                      <a:fillRect/>
                    </a:stretch>
                  </pic:blipFill>
                  <pic:spPr>
                    <a:xfrm>
                      <a:off x="0" y="0"/>
                      <a:ext cx="2903855" cy="1229995"/>
                    </a:xfrm>
                    <a:prstGeom prst="rect">
                      <a:avLst/>
                    </a:prstGeom>
                  </pic:spPr>
                </pic:pic>
              </a:graphicData>
            </a:graphic>
            <wp14:sizeRelH relativeFrom="margin">
              <wp14:pctWidth>0</wp14:pctWidth>
            </wp14:sizeRelH>
            <wp14:sizeRelV relativeFrom="margin">
              <wp14:pctHeight>0</wp14:pctHeight>
            </wp14:sizeRelV>
          </wp:anchor>
        </w:drawing>
      </w:r>
      <w:r w:rsidR="00A40CF7" w:rsidRPr="00351C89">
        <w:t>Missing Barcode Trigger</w:t>
      </w:r>
      <w:r w:rsidR="00A40CF7">
        <w:t xml:space="preserve"> Area</w:t>
      </w:r>
      <w:bookmarkEnd w:id="2347"/>
      <w:bookmarkEnd w:id="2348"/>
    </w:p>
    <w:p w14:paraId="6B6B64EA" w14:textId="6F132FDD" w:rsidR="00A50771" w:rsidRDefault="00A50771" w:rsidP="00D046F9"/>
    <w:p w14:paraId="120B5554" w14:textId="77777777" w:rsidR="00A50771" w:rsidRDefault="00A40CF7" w:rsidP="00D046F9">
      <w:pPr>
        <w:rPr>
          <w:sz w:val="24"/>
        </w:rPr>
      </w:pPr>
      <w:r w:rsidRPr="000843D2">
        <w:t xml:space="preserve">The </w:t>
      </w:r>
      <w:r w:rsidR="00D046F9" w:rsidRPr="000843D2">
        <w:rPr>
          <w:b/>
        </w:rPr>
        <w:t>Missing Barcode Trigger</w:t>
      </w:r>
      <w:r w:rsidR="00D046F9" w:rsidRPr="00062A0A">
        <w:t xml:space="preserve"> </w:t>
      </w:r>
      <w:r w:rsidRPr="000843D2">
        <w:t>area s</w:t>
      </w:r>
      <w:r w:rsidR="00D046F9" w:rsidRPr="00062A0A">
        <w:t>pecifies what method is used to trigger the Missing Barcode Alarm</w:t>
      </w:r>
      <w:r w:rsidR="00A50771">
        <w:t xml:space="preserve"> function. </w:t>
      </w:r>
    </w:p>
    <w:p w14:paraId="57D535C8" w14:textId="77777777" w:rsidR="00A50771" w:rsidRPr="000843D2" w:rsidRDefault="00A50771" w:rsidP="00D046F9"/>
    <w:p w14:paraId="297D1153" w14:textId="3C05F622" w:rsidR="00D046F9" w:rsidRPr="00062A0A" w:rsidRDefault="00863A4D" w:rsidP="00D046F9">
      <w:r>
        <w:rPr>
          <w:noProof/>
          <w:sz w:val="24"/>
        </w:rPr>
        <w:drawing>
          <wp:anchor distT="0" distB="0" distL="114300" distR="114300" simplePos="0" relativeHeight="251625472" behindDoc="1" locked="0" layoutInCell="1" allowOverlap="1" wp14:anchorId="7343C301" wp14:editId="3F5DE36D">
            <wp:simplePos x="0" y="0"/>
            <wp:positionH relativeFrom="column">
              <wp:posOffset>3005455</wp:posOffset>
            </wp:positionH>
            <wp:positionV relativeFrom="paragraph">
              <wp:posOffset>517525</wp:posOffset>
            </wp:positionV>
            <wp:extent cx="2941955" cy="2442210"/>
            <wp:effectExtent l="0" t="0" r="0" b="0"/>
            <wp:wrapTight wrapText="left">
              <wp:wrapPolygon edited="0">
                <wp:start x="0" y="0"/>
                <wp:lineTo x="0" y="21398"/>
                <wp:lineTo x="21400" y="21398"/>
                <wp:lineTo x="21400" y="0"/>
                <wp:lineTo x="0" y="0"/>
              </wp:wrapPolygon>
            </wp:wrapTight>
            <wp:docPr id="3007" name="Picture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selections disabled.png"/>
                    <pic:cNvPicPr/>
                  </pic:nvPicPr>
                  <pic:blipFill>
                    <a:blip r:embed="rId330">
                      <a:extLst>
                        <a:ext uri="{28A0092B-C50C-407E-A947-70E740481C1C}">
                          <a14:useLocalDpi xmlns:a14="http://schemas.microsoft.com/office/drawing/2010/main" val="0"/>
                        </a:ext>
                      </a:extLst>
                    </a:blip>
                    <a:stretch>
                      <a:fillRect/>
                    </a:stretch>
                  </pic:blipFill>
                  <pic:spPr>
                    <a:xfrm>
                      <a:off x="0" y="0"/>
                      <a:ext cx="2941955" cy="2442210"/>
                    </a:xfrm>
                    <a:prstGeom prst="rect">
                      <a:avLst/>
                    </a:prstGeom>
                  </pic:spPr>
                </pic:pic>
              </a:graphicData>
            </a:graphic>
            <wp14:sizeRelH relativeFrom="margin">
              <wp14:pctWidth>0</wp14:pctWidth>
            </wp14:sizeRelH>
            <wp14:sizeRelV relativeFrom="margin">
              <wp14:pctHeight>0</wp14:pctHeight>
            </wp14:sizeRelV>
          </wp:anchor>
        </w:drawing>
      </w:r>
      <w:r w:rsidR="00D046F9" w:rsidRPr="000843D2">
        <w:rPr>
          <w:b/>
        </w:rPr>
        <w:t>Barcode Product Sensor</w:t>
      </w:r>
      <w:r w:rsidR="00A50771">
        <w:t xml:space="preserve"> – requires the ins</w:t>
      </w:r>
      <w:r w:rsidR="00AD0C62">
        <w:t xml:space="preserve">tallation of the BPS sensor adjacent </w:t>
      </w:r>
      <w:r w:rsidR="00A50771">
        <w:t xml:space="preserve">to the </w:t>
      </w:r>
      <w:r w:rsidR="00AD0C62">
        <w:t xml:space="preserve">barcode </w:t>
      </w:r>
      <w:r w:rsidR="00A50771">
        <w:t>scanner. If this sensor is triggered, and a barcode is not received, the Missing Barcode Alarm is generated.</w:t>
      </w:r>
    </w:p>
    <w:p w14:paraId="3E0E648F" w14:textId="59EEDFA0" w:rsidR="00AC57FD" w:rsidRPr="000843D2" w:rsidRDefault="00AC57FD" w:rsidP="00D046F9"/>
    <w:p w14:paraId="49349FC2" w14:textId="2B79BE37" w:rsidR="00D046F9" w:rsidRPr="000843D2" w:rsidRDefault="00D046F9" w:rsidP="00D046F9">
      <w:r w:rsidRPr="000843D2">
        <w:rPr>
          <w:b/>
        </w:rPr>
        <w:t>No Read</w:t>
      </w:r>
      <w:r w:rsidR="00AC57FD" w:rsidRPr="000843D2">
        <w:rPr>
          <w:b/>
        </w:rPr>
        <w:t xml:space="preserve"> </w:t>
      </w:r>
      <w:proofErr w:type="gramStart"/>
      <w:r w:rsidR="00AD04D6">
        <w:rPr>
          <w:b/>
        </w:rPr>
        <w:t>F</w:t>
      </w:r>
      <w:r w:rsidR="00AC57FD" w:rsidRPr="000843D2">
        <w:rPr>
          <w:b/>
        </w:rPr>
        <w:t>rom</w:t>
      </w:r>
      <w:proofErr w:type="gramEnd"/>
      <w:r w:rsidR="00AC57FD" w:rsidRPr="000843D2">
        <w:rPr>
          <w:b/>
        </w:rPr>
        <w:t xml:space="preserve"> Scanne</w:t>
      </w:r>
      <w:r w:rsidR="00A50771">
        <w:t xml:space="preserve">r – some scanners can be programmed with a “No Read” output. </w:t>
      </w:r>
      <w:r w:rsidRPr="00062A0A">
        <w:t xml:space="preserve"> If</w:t>
      </w:r>
      <w:r w:rsidR="00A50771">
        <w:t xml:space="preserve"> “</w:t>
      </w:r>
      <w:r w:rsidRPr="00062A0A">
        <w:t>No Read</w:t>
      </w:r>
      <w:r w:rsidR="00A50771">
        <w:t>”</w:t>
      </w:r>
      <w:r w:rsidRPr="00062A0A">
        <w:t xml:space="preserve"> is the string</w:t>
      </w:r>
      <w:r w:rsidR="00A50771">
        <w:t xml:space="preserve"> received</w:t>
      </w:r>
      <w:r w:rsidRPr="00062A0A">
        <w:t xml:space="preserve">, </w:t>
      </w:r>
      <w:r w:rsidR="00A50771">
        <w:t xml:space="preserve">the </w:t>
      </w:r>
      <w:r w:rsidRPr="00062A0A">
        <w:t>Missing Barcode Alarm</w:t>
      </w:r>
      <w:r w:rsidR="00A50771">
        <w:t xml:space="preserve"> is generated.</w:t>
      </w:r>
    </w:p>
    <w:p w14:paraId="02E1BF34" w14:textId="4606A03B" w:rsidR="00AC57FD" w:rsidRPr="00062A0A" w:rsidRDefault="00AC57FD" w:rsidP="00D046F9"/>
    <w:p w14:paraId="2970ECAF" w14:textId="7CA2A66D" w:rsidR="00D046F9" w:rsidRPr="000843D2" w:rsidRDefault="00D046F9" w:rsidP="00D046F9">
      <w:r w:rsidRPr="000843D2">
        <w:rPr>
          <w:b/>
        </w:rPr>
        <w:t>Disable</w:t>
      </w:r>
      <w:r w:rsidR="00AD0C62">
        <w:t xml:space="preserve"> - </w:t>
      </w:r>
      <w:r w:rsidR="00A50771">
        <w:t xml:space="preserve">the software </w:t>
      </w:r>
      <w:r w:rsidRPr="00062A0A">
        <w:t>will never generate a Missing Barcode alarm</w:t>
      </w:r>
      <w:r w:rsidR="00A50771">
        <w:t>.</w:t>
      </w:r>
      <w:r w:rsidR="00AD0C62">
        <w:t xml:space="preserve"> Typically used when some other process verification is in use and the alarm from KIC is not required/desired. </w:t>
      </w:r>
    </w:p>
    <w:p w14:paraId="435DB031" w14:textId="40CCAEDB" w:rsidR="00986E9E" w:rsidRDefault="00986E9E" w:rsidP="000843D2"/>
    <w:p w14:paraId="7C3D17F9" w14:textId="265FC01F" w:rsidR="00495002" w:rsidRPr="00986E9E" w:rsidRDefault="00863A4D" w:rsidP="000843D2">
      <w:r>
        <w:t xml:space="preserve">NOTE: </w:t>
      </w:r>
      <w:r w:rsidR="00AD04D6">
        <w:t xml:space="preserve">When either </w:t>
      </w:r>
      <w:r w:rsidR="00AD04D6">
        <w:rPr>
          <w:b/>
        </w:rPr>
        <w:t xml:space="preserve">“No Read </w:t>
      </w:r>
      <w:proofErr w:type="gramStart"/>
      <w:r w:rsidR="00AD04D6">
        <w:rPr>
          <w:b/>
        </w:rPr>
        <w:t>From</w:t>
      </w:r>
      <w:proofErr w:type="gramEnd"/>
      <w:r w:rsidR="00AD04D6">
        <w:rPr>
          <w:b/>
        </w:rPr>
        <w:t xml:space="preserve"> Scanner”</w:t>
      </w:r>
      <w:r w:rsidR="00AD04D6">
        <w:t xml:space="preserve"> or </w:t>
      </w:r>
      <w:r w:rsidR="00AD04D6">
        <w:rPr>
          <w:b/>
        </w:rPr>
        <w:t>“Disable”</w:t>
      </w:r>
      <w:r w:rsidR="00AD04D6">
        <w:t xml:space="preserve"> is selected, some of the configurations previously referenced in the </w:t>
      </w:r>
      <w:hyperlink w:anchor="_Barcode_Tab" w:history="1">
        <w:r w:rsidR="00AD04D6" w:rsidRPr="00AD04D6">
          <w:rPr>
            <w:rStyle w:val="Hyperlink"/>
            <w:i/>
          </w:rPr>
          <w:t>Barcode Section</w:t>
        </w:r>
      </w:hyperlink>
      <w:r w:rsidR="00AD04D6">
        <w:t xml:space="preserve"> will automatically be disabled</w:t>
      </w:r>
      <w:r>
        <w:t>.</w:t>
      </w:r>
    </w:p>
    <w:bookmarkEnd w:id="2340"/>
    <w:p w14:paraId="4ECD92EF" w14:textId="77777777" w:rsidR="008E6F13" w:rsidRPr="000843D2" w:rsidRDefault="008E6F13" w:rsidP="008E6F13">
      <w:pPr>
        <w:rPr>
          <w:sz w:val="24"/>
        </w:rPr>
      </w:pPr>
    </w:p>
    <w:p w14:paraId="247FA4E1" w14:textId="77777777" w:rsidR="00FE58C0" w:rsidRDefault="00FE58C0" w:rsidP="008E6F13">
      <w:pPr>
        <w:rPr>
          <w:sz w:val="24"/>
        </w:rPr>
      </w:pPr>
    </w:p>
    <w:p w14:paraId="7A8A1531" w14:textId="26633077" w:rsidR="00151568" w:rsidRDefault="00151568">
      <w:pPr>
        <w:pStyle w:val="Heading3"/>
      </w:pPr>
      <w:bookmarkStart w:id="2349" w:name="_Toc51666943"/>
      <w:r>
        <w:lastRenderedPageBreak/>
        <w:t>Process Control String Area</w:t>
      </w:r>
      <w:bookmarkEnd w:id="2349"/>
    </w:p>
    <w:p w14:paraId="464707D7" w14:textId="426488FE" w:rsidR="00151568" w:rsidRDefault="00151568" w:rsidP="00151568">
      <w:r>
        <w:t>This area allows you to select which method of Process Control string identification will be used in the software:</w:t>
      </w:r>
    </w:p>
    <w:p w14:paraId="51E7DE0E" w14:textId="184E14AA" w:rsidR="00151568" w:rsidRDefault="00151568" w:rsidP="00151568">
      <w:r>
        <w:rPr>
          <w:noProof/>
        </w:rPr>
        <w:drawing>
          <wp:anchor distT="0" distB="0" distL="114300" distR="114300" simplePos="0" relativeHeight="251668480" behindDoc="1" locked="0" layoutInCell="1" allowOverlap="1" wp14:anchorId="4F3829F2" wp14:editId="0FEAA4A4">
            <wp:simplePos x="0" y="0"/>
            <wp:positionH relativeFrom="column">
              <wp:posOffset>2358852</wp:posOffset>
            </wp:positionH>
            <wp:positionV relativeFrom="paragraph">
              <wp:posOffset>141605</wp:posOffset>
            </wp:positionV>
            <wp:extent cx="3511296" cy="905256"/>
            <wp:effectExtent l="0" t="0" r="0" b="9525"/>
            <wp:wrapTight wrapText="left">
              <wp:wrapPolygon edited="0">
                <wp:start x="0" y="0"/>
                <wp:lineTo x="0" y="21373"/>
                <wp:lineTo x="21448" y="21373"/>
                <wp:lineTo x="21448" y="0"/>
                <wp:lineTo x="0" y="0"/>
              </wp:wrapPolygon>
            </wp:wrapTight>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Barcode Tab 2 - Wildcard and Parsing.png"/>
                    <pic:cNvPicPr/>
                  </pic:nvPicPr>
                  <pic:blipFill>
                    <a:blip r:embed="rId331">
                      <a:extLst>
                        <a:ext uri="{28A0092B-C50C-407E-A947-70E740481C1C}">
                          <a14:useLocalDpi xmlns:a14="http://schemas.microsoft.com/office/drawing/2010/main" val="0"/>
                        </a:ext>
                      </a:extLst>
                    </a:blip>
                    <a:stretch>
                      <a:fillRect/>
                    </a:stretch>
                  </pic:blipFill>
                  <pic:spPr>
                    <a:xfrm>
                      <a:off x="0" y="0"/>
                      <a:ext cx="3511296" cy="905256"/>
                    </a:xfrm>
                    <a:prstGeom prst="rect">
                      <a:avLst/>
                    </a:prstGeom>
                  </pic:spPr>
                </pic:pic>
              </a:graphicData>
            </a:graphic>
            <wp14:sizeRelH relativeFrom="margin">
              <wp14:pctWidth>0</wp14:pctWidth>
            </wp14:sizeRelH>
            <wp14:sizeRelV relativeFrom="margin">
              <wp14:pctHeight>0</wp14:pctHeight>
            </wp14:sizeRelV>
          </wp:anchor>
        </w:drawing>
      </w:r>
    </w:p>
    <w:p w14:paraId="47F08899" w14:textId="4CC74D86" w:rsidR="00151568" w:rsidRDefault="00151568" w:rsidP="00151568"/>
    <w:p w14:paraId="14F5E74C" w14:textId="7E3CF912" w:rsidR="00151568" w:rsidRDefault="00151568" w:rsidP="00151568">
      <w:pPr>
        <w:rPr>
          <w:i/>
        </w:rPr>
      </w:pPr>
      <w:r>
        <w:rPr>
          <w:b/>
        </w:rPr>
        <w:t>Wildcard</w:t>
      </w:r>
      <w:r>
        <w:t xml:space="preserve">: Default setting; This method requires that the </w:t>
      </w:r>
      <w:r w:rsidRPr="00E23C91">
        <w:rPr>
          <w:i/>
        </w:rPr>
        <w:t>Control String</w:t>
      </w:r>
      <w:r>
        <w:t xml:space="preserve"> being defined is always an uninterrupted, consecutive grouping characters – either at the beginning, middle, or end – of a barcode string. </w:t>
      </w:r>
    </w:p>
    <w:p w14:paraId="22DF2F8C" w14:textId="472F4A43" w:rsidR="00151568" w:rsidRDefault="00151568" w:rsidP="00151568">
      <w:r>
        <w:rPr>
          <w:b/>
        </w:rPr>
        <w:t xml:space="preserve">Parsing: </w:t>
      </w:r>
      <w:r>
        <w:t xml:space="preserve">This method allows you to select any specific characters from within a barcode string to be used as the </w:t>
      </w:r>
      <w:r>
        <w:rPr>
          <w:i/>
        </w:rPr>
        <w:t xml:space="preserve">Control String. </w:t>
      </w:r>
      <w:r>
        <w:t>The Parsing method is helpful when the locations of the Control Strings vary from product to product.</w:t>
      </w:r>
    </w:p>
    <w:p w14:paraId="36837F5F" w14:textId="77777777" w:rsidR="00151568" w:rsidRPr="00E23C91" w:rsidRDefault="00151568" w:rsidP="00E23C91"/>
    <w:p w14:paraId="1D0FC894" w14:textId="571E347A" w:rsidR="005908BC" w:rsidRPr="00A40CF7" w:rsidRDefault="005908BC">
      <w:pPr>
        <w:pStyle w:val="Heading3"/>
      </w:pPr>
      <w:bookmarkStart w:id="2350" w:name="_Toc51666944"/>
      <w:r>
        <w:t>Disable Missing Barcode Option Area</w:t>
      </w:r>
      <w:bookmarkEnd w:id="2350"/>
    </w:p>
    <w:p w14:paraId="018E99CE" w14:textId="5B22A358" w:rsidR="005908BC" w:rsidRPr="000843D2" w:rsidRDefault="005908BC" w:rsidP="005908BC">
      <w:r w:rsidRPr="00062A0A">
        <w:t>T</w:t>
      </w:r>
      <w:r>
        <w:t>his</w:t>
      </w:r>
      <w:r w:rsidRPr="00062A0A">
        <w:t xml:space="preserve"> area </w:t>
      </w:r>
      <w:r>
        <w:t>allows you to disable some of the available choices that are given when a Barcode alarm is displayed</w:t>
      </w:r>
      <w:r w:rsidRPr="00062A0A">
        <w:t>:</w:t>
      </w:r>
    </w:p>
    <w:p w14:paraId="103C0514" w14:textId="00CFFAD1" w:rsidR="005908BC" w:rsidRDefault="005908BC" w:rsidP="00764D3A">
      <w:r>
        <w:rPr>
          <w:noProof/>
          <w:sz w:val="24"/>
        </w:rPr>
        <w:drawing>
          <wp:anchor distT="0" distB="0" distL="114300" distR="114300" simplePos="0" relativeHeight="251655168" behindDoc="1" locked="0" layoutInCell="1" allowOverlap="1" wp14:anchorId="1B364F83" wp14:editId="37BAEB77">
            <wp:simplePos x="0" y="0"/>
            <wp:positionH relativeFrom="column">
              <wp:posOffset>2368550</wp:posOffset>
            </wp:positionH>
            <wp:positionV relativeFrom="line">
              <wp:posOffset>113030</wp:posOffset>
            </wp:positionV>
            <wp:extent cx="3496945" cy="1522095"/>
            <wp:effectExtent l="0" t="0" r="8255" b="1905"/>
            <wp:wrapTight wrapText="left">
              <wp:wrapPolygon edited="0">
                <wp:start x="0" y="0"/>
                <wp:lineTo x="0" y="21357"/>
                <wp:lineTo x="21533" y="21357"/>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 Interface Method.png"/>
                    <pic:cNvPicPr/>
                  </pic:nvPicPr>
                  <pic:blipFill>
                    <a:blip r:embed="rId332">
                      <a:extLst>
                        <a:ext uri="{28A0092B-C50C-407E-A947-70E740481C1C}">
                          <a14:useLocalDpi xmlns:a14="http://schemas.microsoft.com/office/drawing/2010/main" val="0"/>
                        </a:ext>
                      </a:extLst>
                    </a:blip>
                    <a:stretch>
                      <a:fillRect/>
                    </a:stretch>
                  </pic:blipFill>
                  <pic:spPr>
                    <a:xfrm>
                      <a:off x="0" y="0"/>
                      <a:ext cx="3496945" cy="1522095"/>
                    </a:xfrm>
                    <a:prstGeom prst="rect">
                      <a:avLst/>
                    </a:prstGeom>
                  </pic:spPr>
                </pic:pic>
              </a:graphicData>
            </a:graphic>
            <wp14:sizeRelH relativeFrom="page">
              <wp14:pctWidth>0</wp14:pctWidth>
            </wp14:sizeRelH>
            <wp14:sizeRelV relativeFrom="page">
              <wp14:pctHeight>0</wp14:pctHeight>
            </wp14:sizeRelV>
          </wp:anchor>
        </w:drawing>
      </w:r>
    </w:p>
    <w:p w14:paraId="45D5D1DB" w14:textId="5E24C214" w:rsidR="005908BC" w:rsidRPr="00062A0A" w:rsidRDefault="005908BC" w:rsidP="00764D3A">
      <w:r>
        <w:t xml:space="preserve">The four selections listed represent buttons that a user can click on when a Barcode alarm appears on the screen. By selecting a particular checkbox, the software will no longer display that </w:t>
      </w:r>
      <w:r w:rsidR="00E158BB">
        <w:t>button</w:t>
      </w:r>
      <w:r>
        <w:t xml:space="preserve"> on the alarm message dialog window.</w:t>
      </w:r>
    </w:p>
    <w:p w14:paraId="699B96FF" w14:textId="77777777" w:rsidR="005908BC" w:rsidRPr="000843D2" w:rsidRDefault="005908BC" w:rsidP="005908BC"/>
    <w:p w14:paraId="10FCA076" w14:textId="77777777" w:rsidR="005908BC" w:rsidRDefault="005908BC" w:rsidP="005908BC">
      <w:pPr>
        <w:rPr>
          <w:sz w:val="24"/>
        </w:rPr>
      </w:pPr>
    </w:p>
    <w:p w14:paraId="46A490F4" w14:textId="77777777" w:rsidR="005908BC" w:rsidRDefault="005908BC" w:rsidP="005908BC">
      <w:pPr>
        <w:rPr>
          <w:sz w:val="24"/>
        </w:rPr>
      </w:pPr>
    </w:p>
    <w:p w14:paraId="3259C26C" w14:textId="77777777" w:rsidR="005908BC" w:rsidRDefault="005908BC" w:rsidP="005908BC"/>
    <w:p w14:paraId="2122526B" w14:textId="48D04F96" w:rsidR="005908BC" w:rsidRDefault="005908BC" w:rsidP="005908BC"/>
    <w:p w14:paraId="0DBCAA5D" w14:textId="05711447" w:rsidR="00445E9C" w:rsidRDefault="00445E9C" w:rsidP="005908BC">
      <w:r>
        <w:t xml:space="preserve">For example, when the barcode option is in use, and you never want a product to be allowed to enter the </w:t>
      </w:r>
      <w:r w:rsidR="006A5A04">
        <w:t>machine</w:t>
      </w:r>
      <w:r>
        <w:t xml:space="preserve"> without the associated barcode string attached to the data, you can select the ‘Proceed without a Barcode’ checkbox. This will prevent that button from being accessible. Below is an example of a Missing Barcode Alarm </w:t>
      </w:r>
      <w:proofErr w:type="gramStart"/>
      <w:r>
        <w:t>condition, when</w:t>
      </w:r>
      <w:proofErr w:type="gramEnd"/>
      <w:r>
        <w:t xml:space="preserve"> that function is disable</w:t>
      </w:r>
      <w:r w:rsidR="006711B4">
        <w:t>d. The open spot is where the ‘Proceed without a Barcode’ choice would have been displayed:</w:t>
      </w:r>
    </w:p>
    <w:p w14:paraId="531D700B" w14:textId="23AABB55" w:rsidR="00445E9C" w:rsidRDefault="00445E9C" w:rsidP="00764D3A">
      <w:pPr>
        <w:jc w:val="center"/>
      </w:pPr>
      <w:r>
        <w:rPr>
          <w:noProof/>
        </w:rPr>
        <w:drawing>
          <wp:inline distT="0" distB="0" distL="0" distR="0" wp14:anchorId="67E1620D" wp14:editId="18E7FD70">
            <wp:extent cx="2498725" cy="1611327"/>
            <wp:effectExtent l="0" t="0" r="0" b="825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Missing Barcode Options - 3.png"/>
                    <pic:cNvPicPr/>
                  </pic:nvPicPr>
                  <pic:blipFill>
                    <a:blip r:embed="rId333">
                      <a:extLst>
                        <a:ext uri="{28A0092B-C50C-407E-A947-70E740481C1C}">
                          <a14:useLocalDpi xmlns:a14="http://schemas.microsoft.com/office/drawing/2010/main" val="0"/>
                        </a:ext>
                      </a:extLst>
                    </a:blip>
                    <a:stretch>
                      <a:fillRect/>
                    </a:stretch>
                  </pic:blipFill>
                  <pic:spPr>
                    <a:xfrm>
                      <a:off x="0" y="0"/>
                      <a:ext cx="2515244" cy="1621979"/>
                    </a:xfrm>
                    <a:prstGeom prst="rect">
                      <a:avLst/>
                    </a:prstGeom>
                  </pic:spPr>
                </pic:pic>
              </a:graphicData>
            </a:graphic>
          </wp:inline>
        </w:drawing>
      </w:r>
    </w:p>
    <w:p w14:paraId="388484A6" w14:textId="2EC6EEAD" w:rsidR="005908BC" w:rsidRDefault="005908BC" w:rsidP="005908BC"/>
    <w:p w14:paraId="741C34E5" w14:textId="1B6394A4" w:rsidR="00AA0FDD" w:rsidRDefault="00AA0FDD">
      <w:pPr>
        <w:pStyle w:val="Heading3"/>
      </w:pPr>
      <w:bookmarkStart w:id="2351" w:name="_Toc51666945"/>
      <w:r>
        <w:rPr>
          <w:noProof/>
        </w:rPr>
        <w:drawing>
          <wp:anchor distT="0" distB="0" distL="114300" distR="114300" simplePos="0" relativeHeight="251670528" behindDoc="1" locked="0" layoutInCell="1" allowOverlap="1" wp14:anchorId="09CDF37D" wp14:editId="16F276ED">
            <wp:simplePos x="0" y="0"/>
            <wp:positionH relativeFrom="column">
              <wp:posOffset>2305050</wp:posOffset>
            </wp:positionH>
            <wp:positionV relativeFrom="paragraph">
              <wp:posOffset>260985</wp:posOffset>
            </wp:positionV>
            <wp:extent cx="3643802" cy="502920"/>
            <wp:effectExtent l="0" t="0" r="0" b="0"/>
            <wp:wrapTight wrapText="left">
              <wp:wrapPolygon edited="0">
                <wp:start x="0" y="0"/>
                <wp:lineTo x="0" y="20455"/>
                <wp:lineTo x="21457" y="20455"/>
                <wp:lineTo x="21457" y="0"/>
                <wp:lineTo x="0" y="0"/>
              </wp:wrapPolygon>
            </wp:wrapTight>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Barcode filter.png"/>
                    <pic:cNvPicPr/>
                  </pic:nvPicPr>
                  <pic:blipFill>
                    <a:blip r:embed="rId334">
                      <a:extLst>
                        <a:ext uri="{28A0092B-C50C-407E-A947-70E740481C1C}">
                          <a14:useLocalDpi xmlns:a14="http://schemas.microsoft.com/office/drawing/2010/main" val="0"/>
                        </a:ext>
                      </a:extLst>
                    </a:blip>
                    <a:stretch>
                      <a:fillRect/>
                    </a:stretch>
                  </pic:blipFill>
                  <pic:spPr>
                    <a:xfrm>
                      <a:off x="0" y="0"/>
                      <a:ext cx="3643802" cy="502920"/>
                    </a:xfrm>
                    <a:prstGeom prst="rect">
                      <a:avLst/>
                    </a:prstGeom>
                  </pic:spPr>
                </pic:pic>
              </a:graphicData>
            </a:graphic>
            <wp14:sizeRelV relativeFrom="margin">
              <wp14:pctHeight>0</wp14:pctHeight>
            </wp14:sizeRelV>
          </wp:anchor>
        </w:drawing>
      </w:r>
      <w:r>
        <w:t>Barcode Filter Area</w:t>
      </w:r>
      <w:bookmarkEnd w:id="2351"/>
    </w:p>
    <w:p w14:paraId="564A0848" w14:textId="77777777" w:rsidR="00AA0FDD" w:rsidRPr="00343699" w:rsidRDefault="00AA0FDD" w:rsidP="00343699"/>
    <w:p w14:paraId="28BE753C" w14:textId="555BC0C0" w:rsidR="00495002" w:rsidRDefault="00AA0FDD">
      <w:r>
        <w:t>For situations where a barcode scanner always sends out multiple scans for each barcode read, enabling this function forces the software to ignore duplicate barcode strings</w:t>
      </w:r>
      <w:r w:rsidR="00343699">
        <w:t>. Once a given string is received, it will ignore any duplicate receipts of that same string. When a different string is received, the filter function resets.</w:t>
      </w:r>
    </w:p>
    <w:p w14:paraId="2DD14A3A" w14:textId="77777777" w:rsidR="009740E0" w:rsidRPr="00E23C91" w:rsidRDefault="009740E0" w:rsidP="00E23C91">
      <w:bookmarkStart w:id="2352" w:name="_Toc504148872"/>
      <w:bookmarkStart w:id="2353" w:name="_Toc528599340"/>
      <w:bookmarkStart w:id="2354" w:name="_Toc17993381"/>
    </w:p>
    <w:p w14:paraId="446A245E" w14:textId="77777777" w:rsidR="00665FCA" w:rsidRDefault="000C16B3" w:rsidP="00676B77">
      <w:pPr>
        <w:pStyle w:val="Heading1"/>
      </w:pPr>
      <w:bookmarkStart w:id="2355" w:name="_Contact_KIC"/>
      <w:bookmarkStart w:id="2356" w:name="_Toc19132407"/>
      <w:bookmarkStart w:id="2357" w:name="_Toc37267099"/>
      <w:bookmarkStart w:id="2358" w:name="_Toc51666712"/>
      <w:bookmarkStart w:id="2359" w:name="_Toc51666946"/>
      <w:bookmarkEnd w:id="2355"/>
      <w:r>
        <w:lastRenderedPageBreak/>
        <w:t>Contact</w:t>
      </w:r>
      <w:r w:rsidR="00665FCA">
        <w:t xml:space="preserve"> KIC</w:t>
      </w:r>
      <w:bookmarkEnd w:id="2206"/>
      <w:bookmarkEnd w:id="2207"/>
      <w:bookmarkEnd w:id="2208"/>
      <w:bookmarkEnd w:id="2209"/>
      <w:bookmarkEnd w:id="2210"/>
      <w:bookmarkEnd w:id="2314"/>
      <w:bookmarkEnd w:id="2352"/>
      <w:bookmarkEnd w:id="2353"/>
      <w:bookmarkEnd w:id="2354"/>
      <w:bookmarkEnd w:id="2356"/>
      <w:bookmarkEnd w:id="2357"/>
      <w:bookmarkEnd w:id="2358"/>
      <w:bookmarkEnd w:id="2359"/>
    </w:p>
    <w:tbl>
      <w:tblPr>
        <w:tblW w:w="0" w:type="auto"/>
        <w:tblLook w:val="01E0" w:firstRow="1" w:lastRow="1" w:firstColumn="1" w:lastColumn="1" w:noHBand="0" w:noVBand="0"/>
      </w:tblPr>
      <w:tblGrid>
        <w:gridCol w:w="4428"/>
        <w:gridCol w:w="4428"/>
      </w:tblGrid>
      <w:tr w:rsidR="00665FCA" w14:paraId="30A5C560" w14:textId="77777777" w:rsidTr="009818D8">
        <w:tc>
          <w:tcPr>
            <w:tcW w:w="4428" w:type="dxa"/>
            <w:shd w:val="clear" w:color="auto" w:fill="auto"/>
          </w:tcPr>
          <w:p w14:paraId="3702088F" w14:textId="77777777" w:rsidR="00665FCA" w:rsidRDefault="00665FCA" w:rsidP="009818D8"/>
          <w:p w14:paraId="640F2AB1" w14:textId="77777777" w:rsidR="00665FCA" w:rsidRPr="00A65BF8" w:rsidRDefault="00665FCA" w:rsidP="009818D8">
            <w:pPr>
              <w:rPr>
                <w:rFonts w:ascii="Arial" w:hAnsi="Arial" w:cs="Arial"/>
                <w:b/>
                <w:sz w:val="32"/>
                <w:szCs w:val="32"/>
              </w:rPr>
            </w:pPr>
            <w:bookmarkStart w:id="2360" w:name="_Toc314830967"/>
            <w:r w:rsidRPr="00A65BF8">
              <w:rPr>
                <w:rFonts w:ascii="Arial" w:hAnsi="Arial" w:cs="Arial"/>
                <w:b/>
                <w:sz w:val="32"/>
                <w:szCs w:val="32"/>
              </w:rPr>
              <w:t>On the Web</w:t>
            </w:r>
            <w:bookmarkEnd w:id="2360"/>
          </w:p>
          <w:p w14:paraId="34E5B2DA" w14:textId="77777777" w:rsidR="00665FCA" w:rsidRDefault="00665FCA" w:rsidP="009818D8">
            <w:r>
              <w:t>You can find the latest KIC product news along with a library of useful information at our website:</w:t>
            </w:r>
          </w:p>
          <w:p w14:paraId="6B0B13E8" w14:textId="77777777" w:rsidR="00665FCA" w:rsidRPr="0089147A" w:rsidRDefault="00172431" w:rsidP="009818D8">
            <w:hyperlink r:id="rId335" w:history="1">
              <w:r w:rsidR="00665FCA">
                <w:rPr>
                  <w:rStyle w:val="Hyperlink"/>
                </w:rPr>
                <w:t>www.kicthermal.com</w:t>
              </w:r>
            </w:hyperlink>
            <w:r w:rsidR="00665FCA">
              <w:t xml:space="preserve"> or </w:t>
            </w:r>
            <w:hyperlink r:id="rId336" w:history="1">
              <w:r w:rsidR="00665FCA" w:rsidRPr="00C3119B">
                <w:rPr>
                  <w:rStyle w:val="Hyperlink"/>
                </w:rPr>
                <w:t>www.kic.cn</w:t>
              </w:r>
            </w:hyperlink>
          </w:p>
          <w:p w14:paraId="2307ACC2" w14:textId="77777777" w:rsidR="00665FCA" w:rsidRDefault="00665FCA" w:rsidP="009818D8"/>
        </w:tc>
        <w:tc>
          <w:tcPr>
            <w:tcW w:w="4428" w:type="dxa"/>
            <w:shd w:val="clear" w:color="auto" w:fill="auto"/>
          </w:tcPr>
          <w:p w14:paraId="787B6384" w14:textId="77777777" w:rsidR="00665FCA" w:rsidRDefault="00DD450D" w:rsidP="009818D8">
            <w:r>
              <w:rPr>
                <w:noProof/>
              </w:rPr>
              <w:drawing>
                <wp:inline distT="0" distB="0" distL="0" distR="0" wp14:anchorId="5EC68C52" wp14:editId="0201FC1C">
                  <wp:extent cx="2286000" cy="1466850"/>
                  <wp:effectExtent l="0" t="0" r="0" b="0"/>
                  <wp:docPr id="448" name="Picture 44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ma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tc>
      </w:tr>
    </w:tbl>
    <w:p w14:paraId="6291C89E" w14:textId="77777777" w:rsidR="0020293B" w:rsidRDefault="0020293B" w:rsidP="0020293B">
      <w:pPr>
        <w:rPr>
          <w:rFonts w:ascii="Arial" w:hAnsi="Arial" w:cs="Arial"/>
          <w:b/>
          <w:sz w:val="32"/>
          <w:szCs w:val="32"/>
        </w:rPr>
      </w:pPr>
      <w:bookmarkStart w:id="2361" w:name="_Toc176001837"/>
      <w:r w:rsidRPr="00B1186A">
        <w:rPr>
          <w:rFonts w:ascii="Arial" w:hAnsi="Arial" w:cs="Arial"/>
          <w:b/>
          <w:sz w:val="32"/>
          <w:szCs w:val="32"/>
        </w:rPr>
        <w:t>KIC Technical Support</w:t>
      </w:r>
      <w:bookmarkEnd w:id="2361"/>
    </w:p>
    <w:p w14:paraId="0DCA3FF3" w14:textId="77777777" w:rsidR="0020293B" w:rsidRPr="00231E95" w:rsidRDefault="0020293B" w:rsidP="0020293B"/>
    <w:p w14:paraId="23040BFF" w14:textId="77777777" w:rsidR="0020293B" w:rsidRPr="00B1186A" w:rsidRDefault="0020293B" w:rsidP="0020293B">
      <w:pPr>
        <w:keepNext/>
        <w:spacing w:after="120"/>
      </w:pPr>
      <w:r w:rsidRPr="00B1186A">
        <w:t>KIC Tech Support (phone) is available by em</w:t>
      </w:r>
      <w:r>
        <w:t>ail:</w:t>
      </w:r>
    </w:p>
    <w:p w14:paraId="6D4CEA62" w14:textId="467DBFFA" w:rsidR="0020293B" w:rsidRPr="00B1186A" w:rsidRDefault="00172431" w:rsidP="0020293B">
      <w:pPr>
        <w:rPr>
          <w:lang w:val="it-IT"/>
        </w:rPr>
      </w:pPr>
      <w:ins w:id="2362" w:author="Tom Bergeron" w:date="2021-06-23T23:21:00Z">
        <w:r>
          <w:rPr>
            <w:lang w:val="it-IT"/>
          </w:rPr>
          <w:t>Americas</w:t>
        </w:r>
      </w:ins>
      <w:del w:id="2363" w:author="Tom Bergeron" w:date="2021-06-23T23:21:00Z">
        <w:r w:rsidR="0020293B" w:rsidRPr="00B1186A" w:rsidDel="00172431">
          <w:rPr>
            <w:lang w:val="it-IT"/>
          </w:rPr>
          <w:delText>US</w:delText>
        </w:r>
      </w:del>
      <w:del w:id="2364" w:author="Tom Bergeron" w:date="2021-06-23T23:20:00Z">
        <w:r w:rsidR="0020293B" w:rsidRPr="00B1186A" w:rsidDel="00172431">
          <w:rPr>
            <w:lang w:val="it-IT"/>
          </w:rPr>
          <w:delText>A</w:delText>
        </w:r>
      </w:del>
      <w:r w:rsidR="0020293B" w:rsidRPr="00B1186A">
        <w:rPr>
          <w:lang w:val="it-IT"/>
        </w:rPr>
        <w:t xml:space="preserve">: </w:t>
      </w:r>
      <w:hyperlink r:id="rId338" w:history="1">
        <w:r w:rsidR="0020293B" w:rsidRPr="00B1186A">
          <w:rPr>
            <w:rStyle w:val="Hyperlink"/>
            <w:lang w:val="it-IT"/>
          </w:rPr>
          <w:t>tech@kicmail.com</w:t>
        </w:r>
      </w:hyperlink>
    </w:p>
    <w:p w14:paraId="3AC8AD02" w14:textId="77777777" w:rsidR="0020293B" w:rsidRPr="00B1186A" w:rsidRDefault="0020293B" w:rsidP="0020293B">
      <w:pPr>
        <w:rPr>
          <w:lang w:val="it-IT"/>
        </w:rPr>
      </w:pPr>
      <w:r w:rsidRPr="00B1186A">
        <w:rPr>
          <w:lang w:val="it-IT"/>
        </w:rPr>
        <w:t xml:space="preserve">Europe: </w:t>
      </w:r>
      <w:hyperlink r:id="rId339" w:history="1">
        <w:r w:rsidRPr="00B1186A">
          <w:rPr>
            <w:rStyle w:val="Hyperlink"/>
            <w:lang w:val="it-IT"/>
          </w:rPr>
          <w:t>europe.tech@kicmail.com</w:t>
        </w:r>
      </w:hyperlink>
    </w:p>
    <w:p w14:paraId="3FA205DC" w14:textId="77777777" w:rsidR="0020293B" w:rsidRPr="00B1186A" w:rsidRDefault="0020293B" w:rsidP="0020293B">
      <w:r w:rsidRPr="00B1186A">
        <w:t xml:space="preserve">Asia: </w:t>
      </w:r>
      <w:hyperlink r:id="rId340" w:history="1">
        <w:r w:rsidRPr="00B1186A">
          <w:rPr>
            <w:rStyle w:val="Hyperlink"/>
          </w:rPr>
          <w:t>asia.tech@kicmail.com</w:t>
        </w:r>
      </w:hyperlink>
    </w:p>
    <w:p w14:paraId="45C7A47C" w14:textId="77777777" w:rsidR="0020293B" w:rsidRPr="00B1186A" w:rsidRDefault="0020293B" w:rsidP="0020293B"/>
    <w:p w14:paraId="16FE018A" w14:textId="77777777" w:rsidR="0020293B" w:rsidRPr="00B1186A" w:rsidRDefault="0020293B" w:rsidP="0020293B"/>
    <w:p w14:paraId="298DD277" w14:textId="77777777" w:rsidR="0020293B" w:rsidRDefault="0020293B" w:rsidP="0020293B">
      <w:pPr>
        <w:rPr>
          <w:rFonts w:ascii="Arial" w:hAnsi="Arial" w:cs="Arial"/>
          <w:b/>
          <w:sz w:val="32"/>
          <w:szCs w:val="32"/>
        </w:rPr>
      </w:pPr>
      <w:bookmarkStart w:id="2365" w:name="_Toc176001838"/>
      <w:r w:rsidRPr="00B1186A">
        <w:rPr>
          <w:rFonts w:ascii="Arial" w:hAnsi="Arial" w:cs="Arial"/>
          <w:b/>
          <w:sz w:val="32"/>
          <w:szCs w:val="32"/>
        </w:rPr>
        <w:t>KIC Product Training</w:t>
      </w:r>
      <w:bookmarkEnd w:id="2365"/>
    </w:p>
    <w:p w14:paraId="40CFF613" w14:textId="77777777" w:rsidR="0020293B" w:rsidRPr="00231E95" w:rsidRDefault="0020293B" w:rsidP="0020293B"/>
    <w:p w14:paraId="051FFE63" w14:textId="77777777" w:rsidR="0020293B" w:rsidRPr="00B1186A" w:rsidRDefault="0020293B" w:rsidP="0020293B">
      <w:r w:rsidRPr="00B1186A">
        <w:t xml:space="preserve">Contact KIC Customer Support by email, </w:t>
      </w:r>
      <w:hyperlink r:id="rId341" w:history="1">
        <w:r w:rsidRPr="00B1186A">
          <w:rPr>
            <w:rStyle w:val="Hyperlink"/>
          </w:rPr>
          <w:t>training@kicmail.com</w:t>
        </w:r>
      </w:hyperlink>
    </w:p>
    <w:p w14:paraId="376EDA62" w14:textId="77777777" w:rsidR="0020293B" w:rsidRPr="00B1186A" w:rsidRDefault="0020293B" w:rsidP="0020293B"/>
    <w:p w14:paraId="32BCA0D8" w14:textId="77777777" w:rsidR="0020293B" w:rsidRPr="00B1186A" w:rsidRDefault="0020293B" w:rsidP="0020293B"/>
    <w:p w14:paraId="09733DA3" w14:textId="77777777" w:rsidR="0020293B" w:rsidRDefault="0020293B" w:rsidP="0020293B">
      <w:pPr>
        <w:rPr>
          <w:rFonts w:ascii="Arial" w:hAnsi="Arial" w:cs="Arial"/>
          <w:b/>
          <w:sz w:val="32"/>
          <w:szCs w:val="32"/>
        </w:rPr>
      </w:pPr>
      <w:bookmarkStart w:id="2366" w:name="_Toc176001839"/>
      <w:r w:rsidRPr="00B1186A">
        <w:rPr>
          <w:rFonts w:ascii="Arial" w:hAnsi="Arial" w:cs="Arial"/>
          <w:b/>
          <w:sz w:val="32"/>
          <w:szCs w:val="32"/>
        </w:rPr>
        <w:t>KIC Sales</w:t>
      </w:r>
      <w:bookmarkEnd w:id="2366"/>
    </w:p>
    <w:p w14:paraId="25104E6A" w14:textId="77777777" w:rsidR="0020293B" w:rsidRPr="00231E95" w:rsidRDefault="0020293B" w:rsidP="0020293B"/>
    <w:p w14:paraId="7D9CF4D2" w14:textId="77777777" w:rsidR="0020293B" w:rsidRPr="00B1186A" w:rsidRDefault="0020293B" w:rsidP="0020293B">
      <w:pPr>
        <w:keepNext/>
        <w:spacing w:after="120"/>
      </w:pPr>
      <w:r w:rsidRPr="00B1186A">
        <w:t>Contact KIC sales:</w:t>
      </w:r>
    </w:p>
    <w:p w14:paraId="096924F6" w14:textId="77777777" w:rsidR="0020293B" w:rsidRPr="00B1186A" w:rsidRDefault="0020293B" w:rsidP="0020293B">
      <w:r w:rsidRPr="00B1186A">
        <w:t xml:space="preserve">USA: </w:t>
      </w:r>
      <w:hyperlink r:id="rId342" w:history="1">
        <w:r w:rsidRPr="00B1186A">
          <w:rPr>
            <w:rStyle w:val="Hyperlink"/>
          </w:rPr>
          <w:t>sales@kicmail.com</w:t>
        </w:r>
      </w:hyperlink>
    </w:p>
    <w:p w14:paraId="21BBB0D5" w14:textId="77777777" w:rsidR="0020293B" w:rsidRPr="00B1186A" w:rsidRDefault="0020293B" w:rsidP="0020293B">
      <w:r w:rsidRPr="00B1186A">
        <w:t xml:space="preserve">Europe: </w:t>
      </w:r>
      <w:hyperlink r:id="rId343" w:history="1">
        <w:r w:rsidRPr="00B1186A">
          <w:rPr>
            <w:rStyle w:val="Hyperlink"/>
          </w:rPr>
          <w:t>europe.sales@kicmail.com</w:t>
        </w:r>
      </w:hyperlink>
    </w:p>
    <w:p w14:paraId="387BAF73" w14:textId="77777777" w:rsidR="0020293B" w:rsidRPr="00B1186A" w:rsidRDefault="0020293B" w:rsidP="0020293B">
      <w:r w:rsidRPr="00B1186A">
        <w:t xml:space="preserve">Asia: </w:t>
      </w:r>
      <w:hyperlink r:id="rId344" w:history="1">
        <w:r w:rsidRPr="00B1186A">
          <w:rPr>
            <w:rStyle w:val="Hyperlink"/>
          </w:rPr>
          <w:t>asia.sales@kicmail.com</w:t>
        </w:r>
      </w:hyperlink>
    </w:p>
    <w:p w14:paraId="7C06A0F8" w14:textId="77777777" w:rsidR="0020293B" w:rsidRPr="00B1186A" w:rsidRDefault="0020293B" w:rsidP="0020293B">
      <w:r w:rsidRPr="00B1186A">
        <w:t xml:space="preserve">China: </w:t>
      </w:r>
      <w:hyperlink r:id="rId345" w:history="1">
        <w:r w:rsidRPr="00B1186A">
          <w:rPr>
            <w:rStyle w:val="Hyperlink"/>
          </w:rPr>
          <w:t>asia.sales@kicmail.com</w:t>
        </w:r>
      </w:hyperlink>
    </w:p>
    <w:p w14:paraId="255A5443" w14:textId="77777777" w:rsidR="0020293B" w:rsidRPr="00B1186A" w:rsidRDefault="0020293B" w:rsidP="0020293B"/>
    <w:p w14:paraId="155F6615" w14:textId="77777777" w:rsidR="0020293B" w:rsidRPr="00B1186A" w:rsidRDefault="0020293B" w:rsidP="0020293B"/>
    <w:p w14:paraId="07DC0202" w14:textId="77777777" w:rsidR="0020293B" w:rsidRPr="00B1186A" w:rsidRDefault="0020293B" w:rsidP="0020293B">
      <w:pPr>
        <w:rPr>
          <w:rFonts w:ascii="Arial" w:hAnsi="Arial" w:cs="Arial"/>
          <w:b/>
          <w:sz w:val="32"/>
          <w:szCs w:val="32"/>
        </w:rPr>
      </w:pPr>
      <w:bookmarkStart w:id="2367" w:name="_Toc176001840"/>
      <w:r w:rsidRPr="00B1186A">
        <w:rPr>
          <w:rFonts w:ascii="Arial" w:hAnsi="Arial" w:cs="Arial"/>
          <w:b/>
          <w:sz w:val="32"/>
          <w:szCs w:val="32"/>
        </w:rPr>
        <w:t>Find the KIC Representative in Your Area</w:t>
      </w:r>
      <w:bookmarkEnd w:id="2367"/>
    </w:p>
    <w:p w14:paraId="1E45BA0E" w14:textId="77777777" w:rsidR="0020293B" w:rsidRDefault="0020293B" w:rsidP="0020293B"/>
    <w:p w14:paraId="73FF6ED1" w14:textId="2DDBD3B9" w:rsidR="0020293B" w:rsidRDefault="0020293B" w:rsidP="0020293B">
      <w:r>
        <w:t>Send an em</w:t>
      </w:r>
      <w:r w:rsidRPr="00376BE9">
        <w:t>ail</w:t>
      </w:r>
      <w:r>
        <w:t xml:space="preserve"> or visit our web page to find a local representative. </w:t>
      </w:r>
    </w:p>
    <w:p w14:paraId="294B4FEC" w14:textId="77777777" w:rsidR="0020293B" w:rsidRPr="00B1186A" w:rsidRDefault="0020293B" w:rsidP="0020293B"/>
    <w:p w14:paraId="4945DE49" w14:textId="77777777" w:rsidR="0020293B" w:rsidRPr="00B1186A" w:rsidRDefault="0020293B" w:rsidP="0020293B"/>
    <w:p w14:paraId="186D7049" w14:textId="78FAC0D9" w:rsidR="00665FCA" w:rsidRDefault="00665FCA" w:rsidP="0020293B"/>
    <w:sectPr w:rsidR="00665FCA" w:rsidSect="00810BA3">
      <w:pgSz w:w="12240" w:h="15840" w:code="1"/>
      <w:pgMar w:top="1296" w:right="1440" w:bottom="1440" w:left="1440" w:header="57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9A14C" w14:textId="77777777" w:rsidR="00FA6279" w:rsidRDefault="00FA6279">
      <w:r>
        <w:separator/>
      </w:r>
    </w:p>
  </w:endnote>
  <w:endnote w:type="continuationSeparator" w:id="0">
    <w:p w14:paraId="40526126" w14:textId="77777777" w:rsidR="00FA6279" w:rsidRDefault="00FA6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E69" w14:textId="6E2C4550" w:rsidR="00B05D68" w:rsidRDefault="00B05D68" w:rsidP="000E4B9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220</w:t>
    </w:r>
    <w:r>
      <w:rPr>
        <w:rStyle w:val="PageNumber"/>
      </w:rPr>
      <w:fldChar w:fldCharType="end"/>
    </w:r>
    <w:r>
      <w:tab/>
    </w:r>
    <w:r>
      <w:tab/>
      <w:t>WPI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A84" w14:textId="336BF40A" w:rsidR="00B05D68" w:rsidRPr="00B61459" w:rsidRDefault="00B05D68" w:rsidP="00AD3949">
    <w:pPr>
      <w:pStyle w:val="Footer"/>
    </w:pPr>
    <w:r>
      <w:t>WPI User Manual</w:t>
    </w:r>
    <w:r>
      <w:tab/>
    </w:r>
    <w:r>
      <w:tab/>
    </w:r>
    <w:r>
      <w:rPr>
        <w:rStyle w:val="PageNumber"/>
      </w:rPr>
      <w:fldChar w:fldCharType="begin"/>
    </w:r>
    <w:r>
      <w:rPr>
        <w:rStyle w:val="PageNumber"/>
      </w:rPr>
      <w:instrText xml:space="preserve">PAGE  </w:instrText>
    </w:r>
    <w:r>
      <w:rPr>
        <w:rStyle w:val="PageNumber"/>
      </w:rPr>
      <w:fldChar w:fldCharType="separate"/>
    </w:r>
    <w:r>
      <w:rPr>
        <w:rStyle w:val="PageNumber"/>
        <w:noProof/>
      </w:rPr>
      <w:t>221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9F77D" w14:textId="77777777" w:rsidR="00B05D68" w:rsidRDefault="00B05D68">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EA091" w14:textId="77777777" w:rsidR="00FA6279" w:rsidRDefault="00FA6279">
      <w:r>
        <w:separator/>
      </w:r>
    </w:p>
  </w:footnote>
  <w:footnote w:type="continuationSeparator" w:id="0">
    <w:p w14:paraId="4D3C2702" w14:textId="77777777" w:rsidR="00FA6279" w:rsidRDefault="00FA6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4710" w14:textId="689D59E8" w:rsidR="00B05D68" w:rsidRPr="00AD3949" w:rsidRDefault="00B05D68" w:rsidP="00BF3E7F">
    <w:pPr>
      <w:pStyle w:val="Header"/>
    </w:pPr>
    <w:r>
      <w:t>Version 3.</w:t>
    </w:r>
    <w:r w:rsidR="00271365">
      <w:t>4</w:t>
    </w:r>
    <w:ins w:id="2" w:author="Tom Bergeron" w:date="2021-06-22T12:23:00Z">
      <w:r w:rsidR="00D23A45">
        <w:t>a</w:t>
      </w:r>
    </w:ins>
    <w:r>
      <w:tab/>
    </w:r>
    <w:r>
      <w:tab/>
      <w:t>WPI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6DFC" w14:textId="5FF22C60" w:rsidR="00B05D68" w:rsidRPr="00AD3949" w:rsidRDefault="00B05D68" w:rsidP="00AD3949">
    <w:pPr>
      <w:pStyle w:val="Header"/>
    </w:pPr>
    <w:r>
      <w:t>Version 3.</w:t>
    </w:r>
    <w:r w:rsidR="00271365">
      <w:t>4</w:t>
    </w:r>
    <w:ins w:id="3" w:author="Tom Bergeron" w:date="2021-06-22T12:23:00Z">
      <w:r w:rsidR="00D23A45">
        <w:t>a</w:t>
      </w:r>
    </w:ins>
    <w:r>
      <w:tab/>
    </w:r>
    <w:r>
      <w:tab/>
      <w:t>WPI 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269A" w14:textId="77777777" w:rsidR="00B05D68" w:rsidRDefault="00B05D6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25pt;height:22.5pt" o:bullet="t">
        <v:imagedata r:id="rId1" o:title=""/>
      </v:shape>
    </w:pict>
  </w:numPicBullet>
  <w:abstractNum w:abstractNumId="0" w15:restartNumberingAfterBreak="0">
    <w:nsid w:val="FFFFFF7C"/>
    <w:multiLevelType w:val="singleLevel"/>
    <w:tmpl w:val="BA1449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0F69D08"/>
    <w:lvl w:ilvl="0">
      <w:start w:val="1"/>
      <w:numFmt w:val="decimal"/>
      <w:pStyle w:val="ListNumber4"/>
      <w:lvlText w:val="%1."/>
      <w:lvlJc w:val="left"/>
      <w:pPr>
        <w:tabs>
          <w:tab w:val="num" w:pos="360"/>
        </w:tabs>
        <w:ind w:left="360" w:hanging="360"/>
      </w:pPr>
      <w:rPr>
        <w:rFonts w:hint="default"/>
      </w:rPr>
    </w:lvl>
  </w:abstractNum>
  <w:abstractNum w:abstractNumId="2" w15:restartNumberingAfterBreak="0">
    <w:nsid w:val="FFFFFF7F"/>
    <w:multiLevelType w:val="singleLevel"/>
    <w:tmpl w:val="B630BE8C"/>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77A80C2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ABA0C708"/>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00EF7F51"/>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10001E"/>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094C6E"/>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FA3CF5"/>
    <w:multiLevelType w:val="hybridMultilevel"/>
    <w:tmpl w:val="73ECAA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B07EE0"/>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71550"/>
    <w:multiLevelType w:val="hybridMultilevel"/>
    <w:tmpl w:val="A66C2312"/>
    <w:lvl w:ilvl="0" w:tplc="04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8705CF7"/>
    <w:multiLevelType w:val="hybridMultilevel"/>
    <w:tmpl w:val="514C2D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C73F0D"/>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057266"/>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F478F"/>
    <w:multiLevelType w:val="hybridMultilevel"/>
    <w:tmpl w:val="44F84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F52C9"/>
    <w:multiLevelType w:val="hybridMultilevel"/>
    <w:tmpl w:val="595694F6"/>
    <w:lvl w:ilvl="0" w:tplc="0D6EA8B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DE3FB1"/>
    <w:multiLevelType w:val="hybridMultilevel"/>
    <w:tmpl w:val="65B0A7C2"/>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E8A6AB3"/>
    <w:multiLevelType w:val="hybridMultilevel"/>
    <w:tmpl w:val="5E2C4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250195"/>
    <w:multiLevelType w:val="hybridMultilevel"/>
    <w:tmpl w:val="49163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B40F65"/>
    <w:multiLevelType w:val="hybridMultilevel"/>
    <w:tmpl w:val="AC105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30016"/>
    <w:multiLevelType w:val="hybridMultilevel"/>
    <w:tmpl w:val="DE8AD2C4"/>
    <w:lvl w:ilvl="0" w:tplc="404C2620">
      <w:start w:val="1"/>
      <w:numFmt w:val="bullet"/>
      <w:pStyle w:val="ListBullet3"/>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89396C"/>
    <w:multiLevelType w:val="hybridMultilevel"/>
    <w:tmpl w:val="5ABAFF9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B25F34"/>
    <w:multiLevelType w:val="hybridMultilevel"/>
    <w:tmpl w:val="4358FC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5D77C7"/>
    <w:multiLevelType w:val="hybridMultilevel"/>
    <w:tmpl w:val="A7AAC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E2D8B"/>
    <w:multiLevelType w:val="hybridMultilevel"/>
    <w:tmpl w:val="E07EBE0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0716D2"/>
    <w:multiLevelType w:val="hybridMultilevel"/>
    <w:tmpl w:val="76B6A5A6"/>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DF6B91"/>
    <w:multiLevelType w:val="hybridMultilevel"/>
    <w:tmpl w:val="E19A4DD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5051DF9"/>
    <w:multiLevelType w:val="hybridMultilevel"/>
    <w:tmpl w:val="2FB48DDE"/>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3E7810"/>
    <w:multiLevelType w:val="hybridMultilevel"/>
    <w:tmpl w:val="9134F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7C2D2D"/>
    <w:multiLevelType w:val="hybridMultilevel"/>
    <w:tmpl w:val="C8D6652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BA5490"/>
    <w:multiLevelType w:val="hybridMultilevel"/>
    <w:tmpl w:val="9D9C07A4"/>
    <w:lvl w:ilvl="0" w:tplc="0CCC5BC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A401F"/>
    <w:multiLevelType w:val="hybridMultilevel"/>
    <w:tmpl w:val="F40AA3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B5AC1"/>
    <w:multiLevelType w:val="hybridMultilevel"/>
    <w:tmpl w:val="5CF46F00"/>
    <w:lvl w:ilvl="0" w:tplc="04090005">
      <w:start w:val="1"/>
      <w:numFmt w:val="bullet"/>
      <w:pStyle w:val="List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B926AF9"/>
    <w:multiLevelType w:val="hybridMultilevel"/>
    <w:tmpl w:val="AC561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D97A9E"/>
    <w:multiLevelType w:val="hybridMultilevel"/>
    <w:tmpl w:val="8BCED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714F1"/>
    <w:multiLevelType w:val="hybridMultilevel"/>
    <w:tmpl w:val="2F6212F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C6206F3"/>
    <w:multiLevelType w:val="hybridMultilevel"/>
    <w:tmpl w:val="90AA4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BB7AC7"/>
    <w:multiLevelType w:val="hybridMultilevel"/>
    <w:tmpl w:val="050AACE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3151B2"/>
    <w:multiLevelType w:val="hybridMultilevel"/>
    <w:tmpl w:val="D6922C7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2D0C2A"/>
    <w:multiLevelType w:val="hybridMultilevel"/>
    <w:tmpl w:val="94864DF4"/>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0423137"/>
    <w:multiLevelType w:val="hybridMultilevel"/>
    <w:tmpl w:val="FD0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76E1A"/>
    <w:multiLevelType w:val="hybridMultilevel"/>
    <w:tmpl w:val="69509F1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EC3E03"/>
    <w:multiLevelType w:val="hybridMultilevel"/>
    <w:tmpl w:val="2F5E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A1F61"/>
    <w:multiLevelType w:val="hybridMultilevel"/>
    <w:tmpl w:val="EF729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03601C"/>
    <w:multiLevelType w:val="hybridMultilevel"/>
    <w:tmpl w:val="99A60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45879CD"/>
    <w:multiLevelType w:val="hybridMultilevel"/>
    <w:tmpl w:val="3166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C374BA"/>
    <w:multiLevelType w:val="hybridMultilevel"/>
    <w:tmpl w:val="AF4A43D8"/>
    <w:lvl w:ilvl="0" w:tplc="13D4133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5C959EC"/>
    <w:multiLevelType w:val="hybridMultilevel"/>
    <w:tmpl w:val="E4CCE92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8" w15:restartNumberingAfterBreak="0">
    <w:nsid w:val="26A96852"/>
    <w:multiLevelType w:val="hybridMultilevel"/>
    <w:tmpl w:val="A0E6FE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B52F69"/>
    <w:multiLevelType w:val="hybridMultilevel"/>
    <w:tmpl w:val="392260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99F7EF5"/>
    <w:multiLevelType w:val="hybridMultilevel"/>
    <w:tmpl w:val="83A48FE4"/>
    <w:lvl w:ilvl="0" w:tplc="04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2ACA32EA"/>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D474898"/>
    <w:multiLevelType w:val="hybridMultilevel"/>
    <w:tmpl w:val="6E8C6D44"/>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EB51701"/>
    <w:multiLevelType w:val="hybridMultilevel"/>
    <w:tmpl w:val="6B089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EF82C0C"/>
    <w:multiLevelType w:val="hybridMultilevel"/>
    <w:tmpl w:val="F2429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F750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0624F4C"/>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3737F32"/>
    <w:multiLevelType w:val="hybridMultilevel"/>
    <w:tmpl w:val="D08E5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3935D22"/>
    <w:multiLevelType w:val="hybridMultilevel"/>
    <w:tmpl w:val="B882D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42D6C98"/>
    <w:multiLevelType w:val="hybridMultilevel"/>
    <w:tmpl w:val="41A26E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4944F2B"/>
    <w:multiLevelType w:val="hybridMultilevel"/>
    <w:tmpl w:val="E054A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9B6D43"/>
    <w:multiLevelType w:val="hybridMultilevel"/>
    <w:tmpl w:val="FC4C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622A9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7586AA3"/>
    <w:multiLevelType w:val="hybridMultilevel"/>
    <w:tmpl w:val="73AC2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27E41"/>
    <w:multiLevelType w:val="hybridMultilevel"/>
    <w:tmpl w:val="9A228B68"/>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5713DA"/>
    <w:multiLevelType w:val="hybridMultilevel"/>
    <w:tmpl w:val="639CC5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885153C"/>
    <w:multiLevelType w:val="hybridMultilevel"/>
    <w:tmpl w:val="A2285F52"/>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38E037E4"/>
    <w:multiLevelType w:val="hybridMultilevel"/>
    <w:tmpl w:val="BDE46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9540BF"/>
    <w:multiLevelType w:val="hybridMultilevel"/>
    <w:tmpl w:val="D340C610"/>
    <w:lvl w:ilvl="0" w:tplc="0409000F">
      <w:start w:val="1"/>
      <w:numFmt w:val="decimal"/>
      <w:lvlText w:val="%1."/>
      <w:lvlJc w:val="left"/>
      <w:pPr>
        <w:ind w:left="720" w:hanging="360"/>
      </w:pPr>
    </w:lvl>
    <w:lvl w:ilvl="1" w:tplc="E0DE686C">
      <w:numFmt w:val="bullet"/>
      <w:lvlText w:val=""/>
      <w:lvlJc w:val="left"/>
      <w:pPr>
        <w:ind w:left="1440" w:hanging="360"/>
      </w:pPr>
      <w:rPr>
        <w:rFonts w:ascii="Wingdings" w:eastAsia="Times New Roman" w:hAnsi="Wingdings" w:cs="Times New Roman" w:hint="default"/>
        <w:color w:val="548DD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0B7A46"/>
    <w:multiLevelType w:val="hybridMultilevel"/>
    <w:tmpl w:val="599C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9439A"/>
    <w:multiLevelType w:val="hybridMultilevel"/>
    <w:tmpl w:val="11067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A726D45"/>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BE171A3"/>
    <w:multiLevelType w:val="hybridMultilevel"/>
    <w:tmpl w:val="8BE420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C0850D9"/>
    <w:multiLevelType w:val="hybridMultilevel"/>
    <w:tmpl w:val="CDE682A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D227588"/>
    <w:multiLevelType w:val="hybridMultilevel"/>
    <w:tmpl w:val="715C4F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FD6437A"/>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053041F"/>
    <w:multiLevelType w:val="hybridMultilevel"/>
    <w:tmpl w:val="1E54E9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08C6CFB"/>
    <w:multiLevelType w:val="hybridMultilevel"/>
    <w:tmpl w:val="55389A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1CB3DCA"/>
    <w:multiLevelType w:val="hybridMultilevel"/>
    <w:tmpl w:val="8BE42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36573D"/>
    <w:multiLevelType w:val="hybridMultilevel"/>
    <w:tmpl w:val="25C8D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487E3F"/>
    <w:multiLevelType w:val="hybridMultilevel"/>
    <w:tmpl w:val="041CE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0D7963"/>
    <w:multiLevelType w:val="hybridMultilevel"/>
    <w:tmpl w:val="54DE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6A5B11"/>
    <w:multiLevelType w:val="hybridMultilevel"/>
    <w:tmpl w:val="D0222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A97BAB"/>
    <w:multiLevelType w:val="hybridMultilevel"/>
    <w:tmpl w:val="5E9CE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722B17"/>
    <w:multiLevelType w:val="hybridMultilevel"/>
    <w:tmpl w:val="7696D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4C5D7A"/>
    <w:multiLevelType w:val="hybridMultilevel"/>
    <w:tmpl w:val="CED089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97856E7"/>
    <w:multiLevelType w:val="hybridMultilevel"/>
    <w:tmpl w:val="1D92F2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4D0B5874"/>
    <w:multiLevelType w:val="hybridMultilevel"/>
    <w:tmpl w:val="3C34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F040027"/>
    <w:multiLevelType w:val="hybridMultilevel"/>
    <w:tmpl w:val="4F40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F536574"/>
    <w:multiLevelType w:val="hybridMultilevel"/>
    <w:tmpl w:val="D06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D52FA7"/>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1B5CCB"/>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4BB4401"/>
    <w:multiLevelType w:val="hybridMultilevel"/>
    <w:tmpl w:val="5D3C5724"/>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6610683"/>
    <w:multiLevelType w:val="hybridMultilevel"/>
    <w:tmpl w:val="0788287C"/>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7E24879"/>
    <w:multiLevelType w:val="hybridMultilevel"/>
    <w:tmpl w:val="60BC5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7EB1B7E"/>
    <w:multiLevelType w:val="hybridMultilevel"/>
    <w:tmpl w:val="E7625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8730675"/>
    <w:multiLevelType w:val="hybridMultilevel"/>
    <w:tmpl w:val="E63AD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A9C69DA"/>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C63842"/>
    <w:multiLevelType w:val="hybridMultilevel"/>
    <w:tmpl w:val="3D1E38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AE013FF"/>
    <w:multiLevelType w:val="hybridMultilevel"/>
    <w:tmpl w:val="C9B8506A"/>
    <w:lvl w:ilvl="0" w:tplc="04090005">
      <w:start w:val="1"/>
      <w:numFmt w:val="bullet"/>
      <w:lvlText w:val=""/>
      <w:lvlJc w:val="left"/>
      <w:pPr>
        <w:tabs>
          <w:tab w:val="num" w:pos="360"/>
        </w:tabs>
        <w:ind w:left="360" w:hanging="360"/>
      </w:pPr>
      <w:rPr>
        <w:rFonts w:ascii="Wingdings" w:hAnsi="Wingdings" w:hint="default"/>
      </w:rPr>
    </w:lvl>
    <w:lvl w:ilvl="1" w:tplc="01A68D48">
      <w:start w:val="1"/>
      <w:numFmt w:val="bullet"/>
      <w:lvlText w:val=""/>
      <w:lvlJc w:val="left"/>
      <w:pPr>
        <w:tabs>
          <w:tab w:val="num" w:pos="1440"/>
        </w:tabs>
        <w:ind w:left="1440" w:hanging="360"/>
      </w:pPr>
      <w:rPr>
        <w:rFonts w:ascii="Symbol" w:hAnsi="Symbol"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D2B12EB"/>
    <w:multiLevelType w:val="hybridMultilevel"/>
    <w:tmpl w:val="ABEC0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D9324DF"/>
    <w:multiLevelType w:val="hybridMultilevel"/>
    <w:tmpl w:val="91525B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DBB122F"/>
    <w:multiLevelType w:val="hybridMultilevel"/>
    <w:tmpl w:val="B8423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DC35477"/>
    <w:multiLevelType w:val="hybridMultilevel"/>
    <w:tmpl w:val="51661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8A12B0"/>
    <w:multiLevelType w:val="hybridMultilevel"/>
    <w:tmpl w:val="C9CC1E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5F2302A8"/>
    <w:multiLevelType w:val="hybridMultilevel"/>
    <w:tmpl w:val="4D04F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575F5F"/>
    <w:multiLevelType w:val="hybridMultilevel"/>
    <w:tmpl w:val="79E4C294"/>
    <w:lvl w:ilvl="0" w:tplc="5192E196">
      <w:start w:val="1"/>
      <w:numFmt w:val="bullet"/>
      <w:lvlText w:val=""/>
      <w:lvlPicBulletId w:val="0"/>
      <w:lvlJc w:val="left"/>
      <w:pPr>
        <w:tabs>
          <w:tab w:val="num" w:pos="360"/>
        </w:tabs>
        <w:ind w:left="360" w:hanging="360"/>
      </w:pPr>
      <w:rPr>
        <w:rFonts w:ascii="Symbol" w:hAnsi="Symbol" w:hint="default"/>
        <w:sz w:val="32"/>
      </w:rPr>
    </w:lvl>
    <w:lvl w:ilvl="1" w:tplc="60B6A974" w:tentative="1">
      <w:start w:val="1"/>
      <w:numFmt w:val="bullet"/>
      <w:lvlText w:val=""/>
      <w:lvlJc w:val="left"/>
      <w:pPr>
        <w:tabs>
          <w:tab w:val="num" w:pos="1080"/>
        </w:tabs>
        <w:ind w:left="1080" w:hanging="360"/>
      </w:pPr>
      <w:rPr>
        <w:rFonts w:ascii="Symbol" w:hAnsi="Symbol" w:hint="default"/>
      </w:rPr>
    </w:lvl>
    <w:lvl w:ilvl="2" w:tplc="43CA0658" w:tentative="1">
      <w:start w:val="1"/>
      <w:numFmt w:val="bullet"/>
      <w:lvlText w:val=""/>
      <w:lvlJc w:val="left"/>
      <w:pPr>
        <w:tabs>
          <w:tab w:val="num" w:pos="1800"/>
        </w:tabs>
        <w:ind w:left="1800" w:hanging="360"/>
      </w:pPr>
      <w:rPr>
        <w:rFonts w:ascii="Symbol" w:hAnsi="Symbol" w:hint="default"/>
      </w:rPr>
    </w:lvl>
    <w:lvl w:ilvl="3" w:tplc="CA6C092E" w:tentative="1">
      <w:start w:val="1"/>
      <w:numFmt w:val="bullet"/>
      <w:lvlText w:val=""/>
      <w:lvlJc w:val="left"/>
      <w:pPr>
        <w:tabs>
          <w:tab w:val="num" w:pos="2520"/>
        </w:tabs>
        <w:ind w:left="2520" w:hanging="360"/>
      </w:pPr>
      <w:rPr>
        <w:rFonts w:ascii="Symbol" w:hAnsi="Symbol" w:hint="default"/>
      </w:rPr>
    </w:lvl>
    <w:lvl w:ilvl="4" w:tplc="69F444D0" w:tentative="1">
      <w:start w:val="1"/>
      <w:numFmt w:val="bullet"/>
      <w:lvlText w:val=""/>
      <w:lvlJc w:val="left"/>
      <w:pPr>
        <w:tabs>
          <w:tab w:val="num" w:pos="3240"/>
        </w:tabs>
        <w:ind w:left="3240" w:hanging="360"/>
      </w:pPr>
      <w:rPr>
        <w:rFonts w:ascii="Symbol" w:hAnsi="Symbol" w:hint="default"/>
      </w:rPr>
    </w:lvl>
    <w:lvl w:ilvl="5" w:tplc="33C0D842" w:tentative="1">
      <w:start w:val="1"/>
      <w:numFmt w:val="bullet"/>
      <w:lvlText w:val=""/>
      <w:lvlJc w:val="left"/>
      <w:pPr>
        <w:tabs>
          <w:tab w:val="num" w:pos="3960"/>
        </w:tabs>
        <w:ind w:left="3960" w:hanging="360"/>
      </w:pPr>
      <w:rPr>
        <w:rFonts w:ascii="Symbol" w:hAnsi="Symbol" w:hint="default"/>
      </w:rPr>
    </w:lvl>
    <w:lvl w:ilvl="6" w:tplc="18FCFE26" w:tentative="1">
      <w:start w:val="1"/>
      <w:numFmt w:val="bullet"/>
      <w:lvlText w:val=""/>
      <w:lvlJc w:val="left"/>
      <w:pPr>
        <w:tabs>
          <w:tab w:val="num" w:pos="4680"/>
        </w:tabs>
        <w:ind w:left="4680" w:hanging="360"/>
      </w:pPr>
      <w:rPr>
        <w:rFonts w:ascii="Symbol" w:hAnsi="Symbol" w:hint="default"/>
      </w:rPr>
    </w:lvl>
    <w:lvl w:ilvl="7" w:tplc="7CF2F08A" w:tentative="1">
      <w:start w:val="1"/>
      <w:numFmt w:val="bullet"/>
      <w:lvlText w:val=""/>
      <w:lvlJc w:val="left"/>
      <w:pPr>
        <w:tabs>
          <w:tab w:val="num" w:pos="5400"/>
        </w:tabs>
        <w:ind w:left="5400" w:hanging="360"/>
      </w:pPr>
      <w:rPr>
        <w:rFonts w:ascii="Symbol" w:hAnsi="Symbol" w:hint="default"/>
      </w:rPr>
    </w:lvl>
    <w:lvl w:ilvl="8" w:tplc="8346A432" w:tentative="1">
      <w:start w:val="1"/>
      <w:numFmt w:val="bullet"/>
      <w:lvlText w:val=""/>
      <w:lvlJc w:val="left"/>
      <w:pPr>
        <w:tabs>
          <w:tab w:val="num" w:pos="6120"/>
        </w:tabs>
        <w:ind w:left="6120" w:hanging="360"/>
      </w:pPr>
      <w:rPr>
        <w:rFonts w:ascii="Symbol" w:hAnsi="Symbol" w:hint="default"/>
      </w:rPr>
    </w:lvl>
  </w:abstractNum>
  <w:abstractNum w:abstractNumId="107" w15:restartNumberingAfterBreak="0">
    <w:nsid w:val="5F71493E"/>
    <w:multiLevelType w:val="hybridMultilevel"/>
    <w:tmpl w:val="4B600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0160092"/>
    <w:multiLevelType w:val="hybridMultilevel"/>
    <w:tmpl w:val="3D987846"/>
    <w:lvl w:ilvl="0" w:tplc="0409000F">
      <w:start w:val="1"/>
      <w:numFmt w:val="decimal"/>
      <w:lvlText w:val="%1."/>
      <w:lvlJc w:val="left"/>
      <w:pPr>
        <w:tabs>
          <w:tab w:val="num" w:pos="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60C35666"/>
    <w:multiLevelType w:val="hybridMultilevel"/>
    <w:tmpl w:val="7A3E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6A5106"/>
    <w:multiLevelType w:val="hybridMultilevel"/>
    <w:tmpl w:val="12CEAA4E"/>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3185565"/>
    <w:multiLevelType w:val="hybridMultilevel"/>
    <w:tmpl w:val="83B68426"/>
    <w:lvl w:ilvl="0" w:tplc="0409000F">
      <w:start w:val="1"/>
      <w:numFmt w:val="decimal"/>
      <w:lvlText w:val="%1."/>
      <w:lvlJc w:val="left"/>
      <w:pPr>
        <w:tabs>
          <w:tab w:val="num" w:pos="36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4624AC9"/>
    <w:multiLevelType w:val="hybridMultilevel"/>
    <w:tmpl w:val="4518251A"/>
    <w:lvl w:ilvl="0" w:tplc="04090005">
      <w:start w:val="1"/>
      <w:numFmt w:val="bullet"/>
      <w:pStyle w:val="ListBullet2"/>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5F53FE3"/>
    <w:multiLevelType w:val="hybridMultilevel"/>
    <w:tmpl w:val="AB4C1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6203699"/>
    <w:multiLevelType w:val="hybridMultilevel"/>
    <w:tmpl w:val="891A5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7AF7CEA"/>
    <w:multiLevelType w:val="hybridMultilevel"/>
    <w:tmpl w:val="A002E0E4"/>
    <w:lvl w:ilvl="0" w:tplc="FFFFFFFF">
      <w:start w:val="1"/>
      <w:numFmt w:val="decimal"/>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6" w15:restartNumberingAfterBreak="0">
    <w:nsid w:val="6803013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055758"/>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8AE201A"/>
    <w:multiLevelType w:val="hybridMultilevel"/>
    <w:tmpl w:val="644C22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68CD474F"/>
    <w:multiLevelType w:val="hybridMultilevel"/>
    <w:tmpl w:val="C16E20A0"/>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8E02A59"/>
    <w:multiLevelType w:val="hybridMultilevel"/>
    <w:tmpl w:val="97C00688"/>
    <w:lvl w:ilvl="0" w:tplc="04090005">
      <w:start w:val="1"/>
      <w:numFmt w:val="bullet"/>
      <w:lvlText w:val=""/>
      <w:lvlJc w:val="left"/>
      <w:pPr>
        <w:tabs>
          <w:tab w:val="num" w:pos="36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9483E25"/>
    <w:multiLevelType w:val="hybridMultilevel"/>
    <w:tmpl w:val="28882BD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A2D1CAB"/>
    <w:multiLevelType w:val="hybridMultilevel"/>
    <w:tmpl w:val="DB249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A7568FD"/>
    <w:multiLevelType w:val="multilevel"/>
    <w:tmpl w:val="13B6927A"/>
    <w:lvl w:ilvl="0">
      <w:start w:val="1"/>
      <w:numFmt w:val="decimal"/>
      <w:pStyle w:val="ListLeg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152"/>
        </w:tabs>
        <w:ind w:left="1152" w:hanging="432"/>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4" w15:restartNumberingAfterBreak="0">
    <w:nsid w:val="6B607EA4"/>
    <w:multiLevelType w:val="hybridMultilevel"/>
    <w:tmpl w:val="6E147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C442F21"/>
    <w:multiLevelType w:val="hybridMultilevel"/>
    <w:tmpl w:val="64C66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C501A23"/>
    <w:multiLevelType w:val="hybridMultilevel"/>
    <w:tmpl w:val="C3DAF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C8B62C6"/>
    <w:multiLevelType w:val="hybridMultilevel"/>
    <w:tmpl w:val="1AAE07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E034284"/>
    <w:multiLevelType w:val="hybridMultilevel"/>
    <w:tmpl w:val="966C1292"/>
    <w:lvl w:ilvl="0" w:tplc="F34E9BF6">
      <w:start w:val="1"/>
      <w:numFmt w:val="decimal"/>
      <w:pStyle w:val="ListNumber2"/>
      <w:lvlText w:val="%1."/>
      <w:lvlJc w:val="left"/>
      <w:pPr>
        <w:tabs>
          <w:tab w:val="num" w:pos="36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9" w15:restartNumberingAfterBreak="0">
    <w:nsid w:val="6F0A15C4"/>
    <w:multiLevelType w:val="hybridMultilevel"/>
    <w:tmpl w:val="46801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6A4F92"/>
    <w:multiLevelType w:val="hybridMultilevel"/>
    <w:tmpl w:val="D808415E"/>
    <w:lvl w:ilvl="0" w:tplc="9558F04C">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2200971"/>
    <w:multiLevelType w:val="hybridMultilevel"/>
    <w:tmpl w:val="DADC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112100"/>
    <w:multiLevelType w:val="hybridMultilevel"/>
    <w:tmpl w:val="744E4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4DF5450"/>
    <w:multiLevelType w:val="hybridMultilevel"/>
    <w:tmpl w:val="B882D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3B33AF"/>
    <w:multiLevelType w:val="hybridMultilevel"/>
    <w:tmpl w:val="1DB861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4F7D91"/>
    <w:multiLevelType w:val="hybridMultilevel"/>
    <w:tmpl w:val="8360860C"/>
    <w:lvl w:ilvl="0" w:tplc="4D7CEC44">
      <w:start w:val="1"/>
      <w:numFmt w:val="decimal"/>
      <w:pStyle w:val="ListNumber"/>
      <w:lvlText w:val="%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6" w15:restartNumberingAfterBreak="0">
    <w:nsid w:val="7737597F"/>
    <w:multiLevelType w:val="hybridMultilevel"/>
    <w:tmpl w:val="428EB2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C17EAF"/>
    <w:multiLevelType w:val="hybridMultilevel"/>
    <w:tmpl w:val="55FE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6F58B0"/>
    <w:multiLevelType w:val="hybridMultilevel"/>
    <w:tmpl w:val="FBFE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895375"/>
    <w:multiLevelType w:val="hybridMultilevel"/>
    <w:tmpl w:val="3962EB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B151D74"/>
    <w:multiLevelType w:val="hybridMultilevel"/>
    <w:tmpl w:val="5C4C3D8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BEB42F6"/>
    <w:multiLevelType w:val="hybridMultilevel"/>
    <w:tmpl w:val="45205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D7538F1"/>
    <w:multiLevelType w:val="hybridMultilevel"/>
    <w:tmpl w:val="48067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5"/>
  </w:num>
  <w:num w:numId="2">
    <w:abstractNumId w:val="26"/>
  </w:num>
  <w:num w:numId="3">
    <w:abstractNumId w:val="112"/>
  </w:num>
  <w:num w:numId="4">
    <w:abstractNumId w:val="20"/>
  </w:num>
  <w:num w:numId="5">
    <w:abstractNumId w:val="4"/>
  </w:num>
  <w:num w:numId="6">
    <w:abstractNumId w:val="3"/>
  </w:num>
  <w:num w:numId="7">
    <w:abstractNumId w:val="32"/>
  </w:num>
  <w:num w:numId="8">
    <w:abstractNumId w:val="123"/>
  </w:num>
  <w:num w:numId="9">
    <w:abstractNumId w:val="128"/>
  </w:num>
  <w:num w:numId="10">
    <w:abstractNumId w:val="0"/>
  </w:num>
  <w:num w:numId="11">
    <w:abstractNumId w:val="135"/>
  </w:num>
  <w:num w:numId="12">
    <w:abstractNumId w:val="128"/>
    <w:lvlOverride w:ilvl="0">
      <w:startOverride w:val="1"/>
    </w:lvlOverride>
  </w:num>
  <w:num w:numId="13">
    <w:abstractNumId w:val="128"/>
    <w:lvlOverride w:ilvl="0">
      <w:startOverride w:val="1"/>
    </w:lvlOverride>
  </w:num>
  <w:num w:numId="14">
    <w:abstractNumId w:val="128"/>
    <w:lvlOverride w:ilvl="0">
      <w:startOverride w:val="1"/>
    </w:lvlOverride>
  </w:num>
  <w:num w:numId="15">
    <w:abstractNumId w:val="1"/>
    <w:lvlOverride w:ilvl="0">
      <w:startOverride w:val="1"/>
    </w:lvlOverride>
  </w:num>
  <w:num w:numId="16">
    <w:abstractNumId w:val="128"/>
    <w:lvlOverride w:ilvl="0">
      <w:startOverride w:val="1"/>
    </w:lvlOverride>
  </w:num>
  <w:num w:numId="17">
    <w:abstractNumId w:val="128"/>
    <w:lvlOverride w:ilvl="0">
      <w:startOverride w:val="1"/>
    </w:lvlOverride>
  </w:num>
  <w:num w:numId="18">
    <w:abstractNumId w:val="128"/>
    <w:lvlOverride w:ilvl="0">
      <w:startOverride w:val="1"/>
    </w:lvlOverride>
  </w:num>
  <w:num w:numId="19">
    <w:abstractNumId w:val="128"/>
    <w:lvlOverride w:ilvl="0">
      <w:startOverride w:val="1"/>
    </w:lvlOverride>
  </w:num>
  <w:num w:numId="20">
    <w:abstractNumId w:val="128"/>
    <w:lvlOverride w:ilvl="0">
      <w:startOverride w:val="1"/>
    </w:lvlOverride>
  </w:num>
  <w:num w:numId="21">
    <w:abstractNumId w:val="128"/>
    <w:lvlOverride w:ilvl="0">
      <w:startOverride w:val="1"/>
    </w:lvlOverride>
  </w:num>
  <w:num w:numId="22">
    <w:abstractNumId w:val="128"/>
    <w:lvlOverride w:ilvl="0">
      <w:startOverride w:val="1"/>
    </w:lvlOverride>
  </w:num>
  <w:num w:numId="23">
    <w:abstractNumId w:val="128"/>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num>
  <w:num w:numId="29">
    <w:abstractNumId w:val="1"/>
    <w:lvlOverride w:ilvl="0">
      <w:startOverride w:val="1"/>
    </w:lvlOverride>
  </w:num>
  <w:num w:numId="30">
    <w:abstractNumId w:val="1"/>
    <w:lvlOverride w:ilvl="0">
      <w:startOverride w:val="1"/>
    </w:lvlOverride>
  </w:num>
  <w:num w:numId="31">
    <w:abstractNumId w:val="130"/>
  </w:num>
  <w:num w:numId="32">
    <w:abstractNumId w:val="74"/>
  </w:num>
  <w:num w:numId="33">
    <w:abstractNumId w:val="6"/>
  </w:num>
  <w:num w:numId="34">
    <w:abstractNumId w:val="65"/>
  </w:num>
  <w:num w:numId="35">
    <w:abstractNumId w:val="95"/>
  </w:num>
  <w:num w:numId="36">
    <w:abstractNumId w:val="107"/>
  </w:num>
  <w:num w:numId="37">
    <w:abstractNumId w:val="58"/>
  </w:num>
  <w:num w:numId="38">
    <w:abstractNumId w:val="133"/>
  </w:num>
  <w:num w:numId="39">
    <w:abstractNumId w:val="40"/>
  </w:num>
  <w:num w:numId="40">
    <w:abstractNumId w:val="33"/>
  </w:num>
  <w:num w:numId="41">
    <w:abstractNumId w:val="88"/>
  </w:num>
  <w:num w:numId="42">
    <w:abstractNumId w:val="138"/>
  </w:num>
  <w:num w:numId="43">
    <w:abstractNumId w:val="1"/>
    <w:lvlOverride w:ilvl="0">
      <w:startOverride w:val="1"/>
    </w:lvlOverride>
  </w:num>
  <w:num w:numId="44">
    <w:abstractNumId w:val="96"/>
  </w:num>
  <w:num w:numId="45">
    <w:abstractNumId w:val="77"/>
  </w:num>
  <w:num w:numId="46">
    <w:abstractNumId w:val="84"/>
  </w:num>
  <w:num w:numId="47">
    <w:abstractNumId w:val="9"/>
  </w:num>
  <w:num w:numId="48">
    <w:abstractNumId w:val="69"/>
  </w:num>
  <w:num w:numId="49">
    <w:abstractNumId w:val="125"/>
  </w:num>
  <w:num w:numId="50">
    <w:abstractNumId w:val="76"/>
  </w:num>
  <w:num w:numId="51">
    <w:abstractNumId w:val="94"/>
  </w:num>
  <w:num w:numId="52">
    <w:abstractNumId w:val="30"/>
  </w:num>
  <w:num w:numId="53">
    <w:abstractNumId w:val="5"/>
  </w:num>
  <w:num w:numId="54">
    <w:abstractNumId w:val="114"/>
  </w:num>
  <w:num w:numId="55">
    <w:abstractNumId w:val="70"/>
  </w:num>
  <w:num w:numId="56">
    <w:abstractNumId w:val="15"/>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71"/>
  </w:num>
  <w:num w:numId="61">
    <w:abstractNumId w:val="78"/>
  </w:num>
  <w:num w:numId="62">
    <w:abstractNumId w:val="55"/>
  </w:num>
  <w:num w:numId="63">
    <w:abstractNumId w:val="59"/>
  </w:num>
  <w:num w:numId="64">
    <w:abstractNumId w:val="46"/>
  </w:num>
  <w:num w:numId="65">
    <w:abstractNumId w:val="1"/>
    <w:lvlOverride w:ilvl="0">
      <w:startOverride w:val="1"/>
    </w:lvlOverride>
  </w:num>
  <w:num w:numId="66">
    <w:abstractNumId w:val="1"/>
    <w:lvlOverride w:ilvl="0">
      <w:startOverride w:val="1"/>
    </w:lvlOverride>
  </w:num>
  <w:num w:numId="67">
    <w:abstractNumId w:val="116"/>
  </w:num>
  <w:num w:numId="68">
    <w:abstractNumId w:val="90"/>
  </w:num>
  <w:num w:numId="69">
    <w:abstractNumId w:val="124"/>
  </w:num>
  <w:num w:numId="70">
    <w:abstractNumId w:val="75"/>
  </w:num>
  <w:num w:numId="71">
    <w:abstractNumId w:val="117"/>
  </w:num>
  <w:num w:numId="72">
    <w:abstractNumId w:val="91"/>
  </w:num>
  <w:num w:numId="73">
    <w:abstractNumId w:val="62"/>
  </w:num>
  <w:num w:numId="74">
    <w:abstractNumId w:val="72"/>
  </w:num>
  <w:num w:numId="75">
    <w:abstractNumId w:val="45"/>
  </w:num>
  <w:num w:numId="76">
    <w:abstractNumId w:val="56"/>
  </w:num>
  <w:num w:numId="77">
    <w:abstractNumId w:val="68"/>
  </w:num>
  <w:num w:numId="78">
    <w:abstractNumId w:val="1"/>
  </w:num>
  <w:num w:numId="79">
    <w:abstractNumId w:val="139"/>
  </w:num>
  <w:num w:numId="80">
    <w:abstractNumId w:val="79"/>
  </w:num>
  <w:num w:numId="81">
    <w:abstractNumId w:val="47"/>
  </w:num>
  <w:num w:numId="82">
    <w:abstractNumId w:val="27"/>
  </w:num>
  <w:num w:numId="83">
    <w:abstractNumId w:val="53"/>
  </w:num>
  <w:num w:numId="84">
    <w:abstractNumId w:val="10"/>
  </w:num>
  <w:num w:numId="85">
    <w:abstractNumId w:val="141"/>
  </w:num>
  <w:num w:numId="86">
    <w:abstractNumId w:val="83"/>
  </w:num>
  <w:num w:numId="87">
    <w:abstractNumId w:val="35"/>
  </w:num>
  <w:num w:numId="88">
    <w:abstractNumId w:val="93"/>
  </w:num>
  <w:num w:numId="89">
    <w:abstractNumId w:val="92"/>
  </w:num>
  <w:num w:numId="90">
    <w:abstractNumId w:val="19"/>
  </w:num>
  <w:num w:numId="91">
    <w:abstractNumId w:val="37"/>
  </w:num>
  <w:num w:numId="92">
    <w:abstractNumId w:val="24"/>
  </w:num>
  <w:num w:numId="93">
    <w:abstractNumId w:val="99"/>
  </w:num>
  <w:num w:numId="94">
    <w:abstractNumId w:val="41"/>
  </w:num>
  <w:num w:numId="95">
    <w:abstractNumId w:val="108"/>
  </w:num>
  <w:num w:numId="96">
    <w:abstractNumId w:val="120"/>
  </w:num>
  <w:num w:numId="97">
    <w:abstractNumId w:val="25"/>
  </w:num>
  <w:num w:numId="98">
    <w:abstractNumId w:val="111"/>
  </w:num>
  <w:num w:numId="99">
    <w:abstractNumId w:val="39"/>
  </w:num>
  <w:num w:numId="100">
    <w:abstractNumId w:val="110"/>
  </w:num>
  <w:num w:numId="101">
    <w:abstractNumId w:val="21"/>
  </w:num>
  <w:num w:numId="102">
    <w:abstractNumId w:val="34"/>
  </w:num>
  <w:num w:numId="103">
    <w:abstractNumId w:val="64"/>
  </w:num>
  <w:num w:numId="104">
    <w:abstractNumId w:val="16"/>
  </w:num>
  <w:num w:numId="105">
    <w:abstractNumId w:val="43"/>
  </w:num>
  <w:num w:numId="106">
    <w:abstractNumId w:val="121"/>
  </w:num>
  <w:num w:numId="107">
    <w:abstractNumId w:val="119"/>
  </w:num>
  <w:num w:numId="108">
    <w:abstractNumId w:val="29"/>
  </w:num>
  <w:num w:numId="109">
    <w:abstractNumId w:val="23"/>
  </w:num>
  <w:num w:numId="110">
    <w:abstractNumId w:val="103"/>
  </w:num>
  <w:num w:numId="111">
    <w:abstractNumId w:val="142"/>
  </w:num>
  <w:num w:numId="112">
    <w:abstractNumId w:val="22"/>
  </w:num>
  <w:num w:numId="113">
    <w:abstractNumId w:val="80"/>
  </w:num>
  <w:num w:numId="114">
    <w:abstractNumId w:val="136"/>
  </w:num>
  <w:num w:numId="115">
    <w:abstractNumId w:val="8"/>
  </w:num>
  <w:num w:numId="116">
    <w:abstractNumId w:val="38"/>
  </w:num>
  <w:num w:numId="117">
    <w:abstractNumId w:val="48"/>
  </w:num>
  <w:num w:numId="118">
    <w:abstractNumId w:val="73"/>
  </w:num>
  <w:num w:numId="119">
    <w:abstractNumId w:val="85"/>
  </w:num>
  <w:num w:numId="120">
    <w:abstractNumId w:val="63"/>
  </w:num>
  <w:num w:numId="121">
    <w:abstractNumId w:val="97"/>
  </w:num>
  <w:num w:numId="122">
    <w:abstractNumId w:val="129"/>
  </w:num>
  <w:num w:numId="123">
    <w:abstractNumId w:val="11"/>
  </w:num>
  <w:num w:numId="124">
    <w:abstractNumId w:val="66"/>
  </w:num>
  <w:num w:numId="125">
    <w:abstractNumId w:val="50"/>
  </w:num>
  <w:num w:numId="126">
    <w:abstractNumId w:val="60"/>
  </w:num>
  <w:num w:numId="127">
    <w:abstractNumId w:val="126"/>
  </w:num>
  <w:num w:numId="128">
    <w:abstractNumId w:val="44"/>
  </w:num>
  <w:num w:numId="129">
    <w:abstractNumId w:val="67"/>
  </w:num>
  <w:num w:numId="130">
    <w:abstractNumId w:val="122"/>
  </w:num>
  <w:num w:numId="131">
    <w:abstractNumId w:val="51"/>
  </w:num>
  <w:num w:numId="132">
    <w:abstractNumId w:val="7"/>
  </w:num>
  <w:num w:numId="133">
    <w:abstractNumId w:val="14"/>
  </w:num>
  <w:num w:numId="134">
    <w:abstractNumId w:val="132"/>
  </w:num>
  <w:num w:numId="135">
    <w:abstractNumId w:val="106"/>
  </w:num>
  <w:num w:numId="136">
    <w:abstractNumId w:val="118"/>
  </w:num>
  <w:num w:numId="137">
    <w:abstractNumId w:val="102"/>
  </w:num>
  <w:num w:numId="138">
    <w:abstractNumId w:val="101"/>
  </w:num>
  <w:num w:numId="139">
    <w:abstractNumId w:val="49"/>
  </w:num>
  <w:num w:numId="140">
    <w:abstractNumId w:val="134"/>
  </w:num>
  <w:num w:numId="141">
    <w:abstractNumId w:val="52"/>
  </w:num>
  <w:num w:numId="142">
    <w:abstractNumId w:val="105"/>
  </w:num>
  <w:num w:numId="143">
    <w:abstractNumId w:val="17"/>
  </w:num>
  <w:num w:numId="144">
    <w:abstractNumId w:val="12"/>
  </w:num>
  <w:num w:numId="145">
    <w:abstractNumId w:val="140"/>
  </w:num>
  <w:num w:numId="146">
    <w:abstractNumId w:val="113"/>
  </w:num>
  <w:num w:numId="147">
    <w:abstractNumId w:val="57"/>
  </w:num>
  <w:num w:numId="148">
    <w:abstractNumId w:val="87"/>
  </w:num>
  <w:num w:numId="149">
    <w:abstractNumId w:val="81"/>
  </w:num>
  <w:num w:numId="150">
    <w:abstractNumId w:val="13"/>
  </w:num>
  <w:num w:numId="151">
    <w:abstractNumId w:val="98"/>
  </w:num>
  <w:num w:numId="152">
    <w:abstractNumId w:val="109"/>
  </w:num>
  <w:num w:numId="153">
    <w:abstractNumId w:val="28"/>
  </w:num>
  <w:num w:numId="154">
    <w:abstractNumId w:val="54"/>
  </w:num>
  <w:num w:numId="155">
    <w:abstractNumId w:val="127"/>
  </w:num>
  <w:num w:numId="156">
    <w:abstractNumId w:val="36"/>
  </w:num>
  <w:num w:numId="157">
    <w:abstractNumId w:val="42"/>
  </w:num>
  <w:num w:numId="158">
    <w:abstractNumId w:val="100"/>
  </w:num>
  <w:num w:numId="159">
    <w:abstractNumId w:val="104"/>
  </w:num>
  <w:num w:numId="160">
    <w:abstractNumId w:val="31"/>
  </w:num>
  <w:num w:numId="161">
    <w:abstractNumId w:val="131"/>
  </w:num>
  <w:num w:numId="162">
    <w:abstractNumId w:val="137"/>
  </w:num>
  <w:num w:numId="163">
    <w:abstractNumId w:val="82"/>
  </w:num>
  <w:num w:numId="164">
    <w:abstractNumId w:val="89"/>
  </w:num>
  <w:num w:numId="165">
    <w:abstractNumId w:val="61"/>
  </w:num>
  <w:num w:numId="166">
    <w:abstractNumId w:val="18"/>
  </w:num>
  <w:num w:numId="167">
    <w:abstractNumId w:val="86"/>
  </w:num>
  <w:num w:numId="168">
    <w:abstractNumId w:val="2"/>
  </w:num>
  <w:numIdMacAtCleanup w:val="1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Bergeron">
    <w15:presenceInfo w15:providerId="None" w15:userId="Tom Berg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stylePaneFormatFilter w:val="B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1"/>
  <w:stylePaneSortMethod w:val="0000"/>
  <w:trackRevisions/>
  <w:defaultTabStop w:val="720"/>
  <w:evenAndOddHeaders/>
  <w:displayHorizontalDrawingGridEvery w:val="0"/>
  <w:displayVerticalDrawingGridEvery w:val="0"/>
  <w:doNotUseMarginsForDrawingGridOrigin/>
  <w:doNotShadeFormData/>
  <w:noPunctuationKerning/>
  <w:characterSpacingControl w:val="doNotCompress"/>
  <w:hdrShapeDefaults>
    <o:shapedefaults v:ext="edit" spidmax="2049" style="mso-position-vertical-relative:line" fill="f" fillcolor="#bbe0e3" stroke="f">
      <v:fill color="#bbe0e3" on="f"/>
      <v:stroke on="f"/>
    </o:shapedefaults>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627F"/>
    <w:rsid w:val="000011B8"/>
    <w:rsid w:val="000011F6"/>
    <w:rsid w:val="0000177E"/>
    <w:rsid w:val="0000286E"/>
    <w:rsid w:val="00003D05"/>
    <w:rsid w:val="00003ECC"/>
    <w:rsid w:val="0000442A"/>
    <w:rsid w:val="000044EA"/>
    <w:rsid w:val="00004A71"/>
    <w:rsid w:val="00005D10"/>
    <w:rsid w:val="00005D69"/>
    <w:rsid w:val="00006ACA"/>
    <w:rsid w:val="000071C4"/>
    <w:rsid w:val="0000790C"/>
    <w:rsid w:val="00007AD7"/>
    <w:rsid w:val="00010040"/>
    <w:rsid w:val="00011336"/>
    <w:rsid w:val="000131EA"/>
    <w:rsid w:val="0001325D"/>
    <w:rsid w:val="000138F7"/>
    <w:rsid w:val="00013911"/>
    <w:rsid w:val="00014077"/>
    <w:rsid w:val="00014778"/>
    <w:rsid w:val="00014CB1"/>
    <w:rsid w:val="0001527E"/>
    <w:rsid w:val="00016190"/>
    <w:rsid w:val="00016DC1"/>
    <w:rsid w:val="00016FD3"/>
    <w:rsid w:val="000177C5"/>
    <w:rsid w:val="000178AE"/>
    <w:rsid w:val="000179F3"/>
    <w:rsid w:val="00017AE5"/>
    <w:rsid w:val="00017EB4"/>
    <w:rsid w:val="0002014D"/>
    <w:rsid w:val="00020B57"/>
    <w:rsid w:val="00020B60"/>
    <w:rsid w:val="000216FA"/>
    <w:rsid w:val="000240B6"/>
    <w:rsid w:val="000242F0"/>
    <w:rsid w:val="00024933"/>
    <w:rsid w:val="00025045"/>
    <w:rsid w:val="00025889"/>
    <w:rsid w:val="000260C2"/>
    <w:rsid w:val="0002675A"/>
    <w:rsid w:val="00031865"/>
    <w:rsid w:val="00032AC8"/>
    <w:rsid w:val="00032AEB"/>
    <w:rsid w:val="00032C44"/>
    <w:rsid w:val="0003430A"/>
    <w:rsid w:val="00034FEE"/>
    <w:rsid w:val="0003508E"/>
    <w:rsid w:val="0003585B"/>
    <w:rsid w:val="000372EC"/>
    <w:rsid w:val="00037584"/>
    <w:rsid w:val="0003775A"/>
    <w:rsid w:val="00037AF2"/>
    <w:rsid w:val="00037E1F"/>
    <w:rsid w:val="000415F2"/>
    <w:rsid w:val="00041BE7"/>
    <w:rsid w:val="000424A8"/>
    <w:rsid w:val="000425A5"/>
    <w:rsid w:val="000426A7"/>
    <w:rsid w:val="00042D39"/>
    <w:rsid w:val="00042D8C"/>
    <w:rsid w:val="00042FA1"/>
    <w:rsid w:val="000439E3"/>
    <w:rsid w:val="00043E90"/>
    <w:rsid w:val="00044029"/>
    <w:rsid w:val="00044311"/>
    <w:rsid w:val="00044C1E"/>
    <w:rsid w:val="00045485"/>
    <w:rsid w:val="00045573"/>
    <w:rsid w:val="00046A1A"/>
    <w:rsid w:val="00046CBE"/>
    <w:rsid w:val="0004795B"/>
    <w:rsid w:val="000479AA"/>
    <w:rsid w:val="00047E07"/>
    <w:rsid w:val="0005086A"/>
    <w:rsid w:val="0005103A"/>
    <w:rsid w:val="00051D43"/>
    <w:rsid w:val="00051E57"/>
    <w:rsid w:val="00052862"/>
    <w:rsid w:val="00052CDB"/>
    <w:rsid w:val="00054371"/>
    <w:rsid w:val="00055167"/>
    <w:rsid w:val="000558EC"/>
    <w:rsid w:val="000559C3"/>
    <w:rsid w:val="000561A4"/>
    <w:rsid w:val="00056248"/>
    <w:rsid w:val="00056654"/>
    <w:rsid w:val="00056678"/>
    <w:rsid w:val="00057711"/>
    <w:rsid w:val="00057721"/>
    <w:rsid w:val="000600E3"/>
    <w:rsid w:val="00060101"/>
    <w:rsid w:val="00060482"/>
    <w:rsid w:val="000611F1"/>
    <w:rsid w:val="0006228B"/>
    <w:rsid w:val="00062A0A"/>
    <w:rsid w:val="000631E2"/>
    <w:rsid w:val="00063DB1"/>
    <w:rsid w:val="00064603"/>
    <w:rsid w:val="00064A5D"/>
    <w:rsid w:val="00064B03"/>
    <w:rsid w:val="0006567A"/>
    <w:rsid w:val="00065714"/>
    <w:rsid w:val="00065B02"/>
    <w:rsid w:val="00065C21"/>
    <w:rsid w:val="00065FEA"/>
    <w:rsid w:val="000664F4"/>
    <w:rsid w:val="00066E32"/>
    <w:rsid w:val="00066EF3"/>
    <w:rsid w:val="00067733"/>
    <w:rsid w:val="000679D0"/>
    <w:rsid w:val="000704B0"/>
    <w:rsid w:val="00070D76"/>
    <w:rsid w:val="00070E42"/>
    <w:rsid w:val="000719FB"/>
    <w:rsid w:val="00071F6F"/>
    <w:rsid w:val="0007374B"/>
    <w:rsid w:val="00073D99"/>
    <w:rsid w:val="000743F5"/>
    <w:rsid w:val="000751E9"/>
    <w:rsid w:val="00075201"/>
    <w:rsid w:val="000765E5"/>
    <w:rsid w:val="00076EF0"/>
    <w:rsid w:val="00077207"/>
    <w:rsid w:val="0007750F"/>
    <w:rsid w:val="000810F4"/>
    <w:rsid w:val="000814B1"/>
    <w:rsid w:val="00081649"/>
    <w:rsid w:val="000822DD"/>
    <w:rsid w:val="00082604"/>
    <w:rsid w:val="00082EDE"/>
    <w:rsid w:val="00082EE6"/>
    <w:rsid w:val="000843D2"/>
    <w:rsid w:val="00084BB7"/>
    <w:rsid w:val="00084CB7"/>
    <w:rsid w:val="00084D3F"/>
    <w:rsid w:val="00085DF3"/>
    <w:rsid w:val="00086783"/>
    <w:rsid w:val="00086845"/>
    <w:rsid w:val="00087520"/>
    <w:rsid w:val="00090076"/>
    <w:rsid w:val="00090B6F"/>
    <w:rsid w:val="00090DB9"/>
    <w:rsid w:val="0009185F"/>
    <w:rsid w:val="00091930"/>
    <w:rsid w:val="000922B4"/>
    <w:rsid w:val="0009259E"/>
    <w:rsid w:val="00092BE2"/>
    <w:rsid w:val="00092FDF"/>
    <w:rsid w:val="0009389C"/>
    <w:rsid w:val="0009468B"/>
    <w:rsid w:val="00094702"/>
    <w:rsid w:val="00096AAA"/>
    <w:rsid w:val="00097D95"/>
    <w:rsid w:val="000A03B1"/>
    <w:rsid w:val="000A06B7"/>
    <w:rsid w:val="000A0C15"/>
    <w:rsid w:val="000A2A64"/>
    <w:rsid w:val="000A386E"/>
    <w:rsid w:val="000A38B8"/>
    <w:rsid w:val="000A39BF"/>
    <w:rsid w:val="000A4BBA"/>
    <w:rsid w:val="000A4C5C"/>
    <w:rsid w:val="000A613F"/>
    <w:rsid w:val="000A6455"/>
    <w:rsid w:val="000A6871"/>
    <w:rsid w:val="000A6C70"/>
    <w:rsid w:val="000A7187"/>
    <w:rsid w:val="000A7625"/>
    <w:rsid w:val="000A7A44"/>
    <w:rsid w:val="000A7ED9"/>
    <w:rsid w:val="000A7F70"/>
    <w:rsid w:val="000B13D2"/>
    <w:rsid w:val="000B19F9"/>
    <w:rsid w:val="000B1E86"/>
    <w:rsid w:val="000B2B39"/>
    <w:rsid w:val="000B3D53"/>
    <w:rsid w:val="000B42A1"/>
    <w:rsid w:val="000B5722"/>
    <w:rsid w:val="000B658C"/>
    <w:rsid w:val="000B662A"/>
    <w:rsid w:val="000B71CB"/>
    <w:rsid w:val="000C07D3"/>
    <w:rsid w:val="000C16B3"/>
    <w:rsid w:val="000C1737"/>
    <w:rsid w:val="000C2749"/>
    <w:rsid w:val="000C28E3"/>
    <w:rsid w:val="000C2A37"/>
    <w:rsid w:val="000C42DF"/>
    <w:rsid w:val="000C4F8D"/>
    <w:rsid w:val="000C6246"/>
    <w:rsid w:val="000C686D"/>
    <w:rsid w:val="000C7709"/>
    <w:rsid w:val="000D0973"/>
    <w:rsid w:val="000D1CD3"/>
    <w:rsid w:val="000D2248"/>
    <w:rsid w:val="000D238F"/>
    <w:rsid w:val="000D2B69"/>
    <w:rsid w:val="000D2BD6"/>
    <w:rsid w:val="000D3058"/>
    <w:rsid w:val="000D35E3"/>
    <w:rsid w:val="000D3E72"/>
    <w:rsid w:val="000D4FB5"/>
    <w:rsid w:val="000D5327"/>
    <w:rsid w:val="000D5F21"/>
    <w:rsid w:val="000D62C4"/>
    <w:rsid w:val="000D657A"/>
    <w:rsid w:val="000D6BEB"/>
    <w:rsid w:val="000D76A6"/>
    <w:rsid w:val="000D7ABD"/>
    <w:rsid w:val="000D7E8C"/>
    <w:rsid w:val="000E0B6B"/>
    <w:rsid w:val="000E16D3"/>
    <w:rsid w:val="000E1D9C"/>
    <w:rsid w:val="000E1E96"/>
    <w:rsid w:val="000E1F37"/>
    <w:rsid w:val="000E38AF"/>
    <w:rsid w:val="000E4B99"/>
    <w:rsid w:val="000E4E6F"/>
    <w:rsid w:val="000E524E"/>
    <w:rsid w:val="000E52A9"/>
    <w:rsid w:val="000E5C74"/>
    <w:rsid w:val="000E5EDB"/>
    <w:rsid w:val="000E5F19"/>
    <w:rsid w:val="000E6D3B"/>
    <w:rsid w:val="000E6DED"/>
    <w:rsid w:val="000E7084"/>
    <w:rsid w:val="000F0089"/>
    <w:rsid w:val="000F01A5"/>
    <w:rsid w:val="000F1656"/>
    <w:rsid w:val="000F1D16"/>
    <w:rsid w:val="000F1EC1"/>
    <w:rsid w:val="000F26D0"/>
    <w:rsid w:val="000F270B"/>
    <w:rsid w:val="000F46BC"/>
    <w:rsid w:val="000F4F2E"/>
    <w:rsid w:val="000F710D"/>
    <w:rsid w:val="000F7B26"/>
    <w:rsid w:val="0010025E"/>
    <w:rsid w:val="0010059D"/>
    <w:rsid w:val="0010099E"/>
    <w:rsid w:val="00101256"/>
    <w:rsid w:val="00101834"/>
    <w:rsid w:val="00102214"/>
    <w:rsid w:val="00102D27"/>
    <w:rsid w:val="001033DD"/>
    <w:rsid w:val="001044FE"/>
    <w:rsid w:val="00104514"/>
    <w:rsid w:val="0010465A"/>
    <w:rsid w:val="00104CF1"/>
    <w:rsid w:val="0010546E"/>
    <w:rsid w:val="001055A9"/>
    <w:rsid w:val="00105626"/>
    <w:rsid w:val="00105724"/>
    <w:rsid w:val="00105FE2"/>
    <w:rsid w:val="001060F0"/>
    <w:rsid w:val="0010685E"/>
    <w:rsid w:val="00106943"/>
    <w:rsid w:val="00106DC2"/>
    <w:rsid w:val="00107ED9"/>
    <w:rsid w:val="0011088C"/>
    <w:rsid w:val="00110D01"/>
    <w:rsid w:val="00110D46"/>
    <w:rsid w:val="00110D56"/>
    <w:rsid w:val="00110D6C"/>
    <w:rsid w:val="00110EFE"/>
    <w:rsid w:val="0011148D"/>
    <w:rsid w:val="00112059"/>
    <w:rsid w:val="00112103"/>
    <w:rsid w:val="00112294"/>
    <w:rsid w:val="0011474B"/>
    <w:rsid w:val="001148B7"/>
    <w:rsid w:val="001151CD"/>
    <w:rsid w:val="00115611"/>
    <w:rsid w:val="001161EE"/>
    <w:rsid w:val="001162B0"/>
    <w:rsid w:val="00117CD0"/>
    <w:rsid w:val="00120127"/>
    <w:rsid w:val="00120CFF"/>
    <w:rsid w:val="001217C8"/>
    <w:rsid w:val="00121C18"/>
    <w:rsid w:val="001229EC"/>
    <w:rsid w:val="00123EEF"/>
    <w:rsid w:val="00124300"/>
    <w:rsid w:val="001243CE"/>
    <w:rsid w:val="00124C5C"/>
    <w:rsid w:val="001261FA"/>
    <w:rsid w:val="00126AC1"/>
    <w:rsid w:val="00127621"/>
    <w:rsid w:val="00127C6F"/>
    <w:rsid w:val="00130342"/>
    <w:rsid w:val="00130CE4"/>
    <w:rsid w:val="00130FE7"/>
    <w:rsid w:val="00131235"/>
    <w:rsid w:val="0013213B"/>
    <w:rsid w:val="00132B3C"/>
    <w:rsid w:val="00132B9C"/>
    <w:rsid w:val="0013313C"/>
    <w:rsid w:val="001332C8"/>
    <w:rsid w:val="00133461"/>
    <w:rsid w:val="001334B7"/>
    <w:rsid w:val="00134D07"/>
    <w:rsid w:val="00135941"/>
    <w:rsid w:val="00136009"/>
    <w:rsid w:val="001362F5"/>
    <w:rsid w:val="00136401"/>
    <w:rsid w:val="00136455"/>
    <w:rsid w:val="001369A1"/>
    <w:rsid w:val="00136B35"/>
    <w:rsid w:val="001374E4"/>
    <w:rsid w:val="00137920"/>
    <w:rsid w:val="0014090B"/>
    <w:rsid w:val="00140B84"/>
    <w:rsid w:val="00141100"/>
    <w:rsid w:val="00141839"/>
    <w:rsid w:val="001421B5"/>
    <w:rsid w:val="001428AB"/>
    <w:rsid w:val="0014307A"/>
    <w:rsid w:val="00143527"/>
    <w:rsid w:val="001435A0"/>
    <w:rsid w:val="00144311"/>
    <w:rsid w:val="001454D0"/>
    <w:rsid w:val="00145999"/>
    <w:rsid w:val="00145DD9"/>
    <w:rsid w:val="001461D4"/>
    <w:rsid w:val="001469D3"/>
    <w:rsid w:val="0014710F"/>
    <w:rsid w:val="00147A7A"/>
    <w:rsid w:val="0015128F"/>
    <w:rsid w:val="0015147F"/>
    <w:rsid w:val="00151568"/>
    <w:rsid w:val="00151C40"/>
    <w:rsid w:val="00152A02"/>
    <w:rsid w:val="00152E55"/>
    <w:rsid w:val="0015362C"/>
    <w:rsid w:val="00153E96"/>
    <w:rsid w:val="00154528"/>
    <w:rsid w:val="00154DC8"/>
    <w:rsid w:val="00155D8C"/>
    <w:rsid w:val="001565AE"/>
    <w:rsid w:val="0015794D"/>
    <w:rsid w:val="00160310"/>
    <w:rsid w:val="00160607"/>
    <w:rsid w:val="001617C4"/>
    <w:rsid w:val="00161F3E"/>
    <w:rsid w:val="001627E3"/>
    <w:rsid w:val="0016322E"/>
    <w:rsid w:val="001636A5"/>
    <w:rsid w:val="00165087"/>
    <w:rsid w:val="00165306"/>
    <w:rsid w:val="00165516"/>
    <w:rsid w:val="00165E68"/>
    <w:rsid w:val="00166C48"/>
    <w:rsid w:val="00172431"/>
    <w:rsid w:val="0017336E"/>
    <w:rsid w:val="00173882"/>
    <w:rsid w:val="00174F96"/>
    <w:rsid w:val="001750CD"/>
    <w:rsid w:val="00175724"/>
    <w:rsid w:val="00175C8C"/>
    <w:rsid w:val="001762CD"/>
    <w:rsid w:val="00176764"/>
    <w:rsid w:val="00176A0A"/>
    <w:rsid w:val="00176AC1"/>
    <w:rsid w:val="00176B5F"/>
    <w:rsid w:val="001771C8"/>
    <w:rsid w:val="001772FE"/>
    <w:rsid w:val="001775CB"/>
    <w:rsid w:val="0018052B"/>
    <w:rsid w:val="00180E9F"/>
    <w:rsid w:val="00181129"/>
    <w:rsid w:val="00181B22"/>
    <w:rsid w:val="001824DC"/>
    <w:rsid w:val="0018276C"/>
    <w:rsid w:val="00182886"/>
    <w:rsid w:val="00182BD8"/>
    <w:rsid w:val="00182D07"/>
    <w:rsid w:val="00182FB4"/>
    <w:rsid w:val="001833D6"/>
    <w:rsid w:val="0018345D"/>
    <w:rsid w:val="001834F8"/>
    <w:rsid w:val="0018367B"/>
    <w:rsid w:val="001848A4"/>
    <w:rsid w:val="00185FFE"/>
    <w:rsid w:val="0018663B"/>
    <w:rsid w:val="00186824"/>
    <w:rsid w:val="00186DF1"/>
    <w:rsid w:val="00186FDF"/>
    <w:rsid w:val="00187019"/>
    <w:rsid w:val="0018748F"/>
    <w:rsid w:val="001913D4"/>
    <w:rsid w:val="0019143C"/>
    <w:rsid w:val="00191648"/>
    <w:rsid w:val="00191B5F"/>
    <w:rsid w:val="0019258C"/>
    <w:rsid w:val="00192CA1"/>
    <w:rsid w:val="00192DC3"/>
    <w:rsid w:val="00192EC7"/>
    <w:rsid w:val="00193256"/>
    <w:rsid w:val="0019392F"/>
    <w:rsid w:val="00193C79"/>
    <w:rsid w:val="00194422"/>
    <w:rsid w:val="00194666"/>
    <w:rsid w:val="00194E1A"/>
    <w:rsid w:val="00195103"/>
    <w:rsid w:val="00195498"/>
    <w:rsid w:val="00195507"/>
    <w:rsid w:val="00195906"/>
    <w:rsid w:val="001963B8"/>
    <w:rsid w:val="00197821"/>
    <w:rsid w:val="00197B52"/>
    <w:rsid w:val="001A0068"/>
    <w:rsid w:val="001A0C5F"/>
    <w:rsid w:val="001A12BD"/>
    <w:rsid w:val="001A1306"/>
    <w:rsid w:val="001A1B36"/>
    <w:rsid w:val="001A302F"/>
    <w:rsid w:val="001A3924"/>
    <w:rsid w:val="001A4AE6"/>
    <w:rsid w:val="001A516F"/>
    <w:rsid w:val="001A5CA8"/>
    <w:rsid w:val="001A60A9"/>
    <w:rsid w:val="001A6F3E"/>
    <w:rsid w:val="001A788A"/>
    <w:rsid w:val="001B0312"/>
    <w:rsid w:val="001B09FF"/>
    <w:rsid w:val="001B0BF9"/>
    <w:rsid w:val="001B1330"/>
    <w:rsid w:val="001B191D"/>
    <w:rsid w:val="001B22B4"/>
    <w:rsid w:val="001B2759"/>
    <w:rsid w:val="001B490B"/>
    <w:rsid w:val="001B4ACA"/>
    <w:rsid w:val="001B5391"/>
    <w:rsid w:val="001B54A9"/>
    <w:rsid w:val="001B5DCD"/>
    <w:rsid w:val="001B616B"/>
    <w:rsid w:val="001B627C"/>
    <w:rsid w:val="001B62AA"/>
    <w:rsid w:val="001B6735"/>
    <w:rsid w:val="001B6965"/>
    <w:rsid w:val="001B7292"/>
    <w:rsid w:val="001B7361"/>
    <w:rsid w:val="001B7E50"/>
    <w:rsid w:val="001B7ED6"/>
    <w:rsid w:val="001C0371"/>
    <w:rsid w:val="001C0982"/>
    <w:rsid w:val="001C19EF"/>
    <w:rsid w:val="001C1A1B"/>
    <w:rsid w:val="001C2342"/>
    <w:rsid w:val="001C2E6E"/>
    <w:rsid w:val="001C2F09"/>
    <w:rsid w:val="001C3096"/>
    <w:rsid w:val="001C35D5"/>
    <w:rsid w:val="001C38B4"/>
    <w:rsid w:val="001C3F41"/>
    <w:rsid w:val="001C5116"/>
    <w:rsid w:val="001C5338"/>
    <w:rsid w:val="001C555D"/>
    <w:rsid w:val="001C5F71"/>
    <w:rsid w:val="001C70FC"/>
    <w:rsid w:val="001C75AE"/>
    <w:rsid w:val="001C7CAC"/>
    <w:rsid w:val="001D087E"/>
    <w:rsid w:val="001D17EC"/>
    <w:rsid w:val="001D24FA"/>
    <w:rsid w:val="001D26CF"/>
    <w:rsid w:val="001D2E72"/>
    <w:rsid w:val="001D3570"/>
    <w:rsid w:val="001D37E2"/>
    <w:rsid w:val="001D3BA6"/>
    <w:rsid w:val="001D3D2C"/>
    <w:rsid w:val="001D41DE"/>
    <w:rsid w:val="001D472F"/>
    <w:rsid w:val="001D50B4"/>
    <w:rsid w:val="001D51D0"/>
    <w:rsid w:val="001D5ADC"/>
    <w:rsid w:val="001D61C0"/>
    <w:rsid w:val="001D6266"/>
    <w:rsid w:val="001D63DB"/>
    <w:rsid w:val="001D690A"/>
    <w:rsid w:val="001D6EB5"/>
    <w:rsid w:val="001D7B01"/>
    <w:rsid w:val="001D7DB2"/>
    <w:rsid w:val="001E01AD"/>
    <w:rsid w:val="001E0AB0"/>
    <w:rsid w:val="001E0AFC"/>
    <w:rsid w:val="001E0D86"/>
    <w:rsid w:val="001E1191"/>
    <w:rsid w:val="001E126C"/>
    <w:rsid w:val="001E140A"/>
    <w:rsid w:val="001E1547"/>
    <w:rsid w:val="001E1673"/>
    <w:rsid w:val="001E27BE"/>
    <w:rsid w:val="001E3A7A"/>
    <w:rsid w:val="001E41A1"/>
    <w:rsid w:val="001E5B3C"/>
    <w:rsid w:val="001E5D5B"/>
    <w:rsid w:val="001E60DE"/>
    <w:rsid w:val="001E7042"/>
    <w:rsid w:val="001E71AF"/>
    <w:rsid w:val="001E7D54"/>
    <w:rsid w:val="001F05C5"/>
    <w:rsid w:val="001F0ED1"/>
    <w:rsid w:val="001F218A"/>
    <w:rsid w:val="001F36C0"/>
    <w:rsid w:val="001F37D9"/>
    <w:rsid w:val="001F3C5D"/>
    <w:rsid w:val="001F4484"/>
    <w:rsid w:val="001F458F"/>
    <w:rsid w:val="001F57B4"/>
    <w:rsid w:val="001F608A"/>
    <w:rsid w:val="001F64C7"/>
    <w:rsid w:val="001F67CC"/>
    <w:rsid w:val="001F681B"/>
    <w:rsid w:val="001F69DE"/>
    <w:rsid w:val="001F757F"/>
    <w:rsid w:val="001F7924"/>
    <w:rsid w:val="001F7D1B"/>
    <w:rsid w:val="001F7FD0"/>
    <w:rsid w:val="0020293B"/>
    <w:rsid w:val="00202B08"/>
    <w:rsid w:val="00203D3A"/>
    <w:rsid w:val="00203E20"/>
    <w:rsid w:val="00205334"/>
    <w:rsid w:val="002060EF"/>
    <w:rsid w:val="002071AA"/>
    <w:rsid w:val="002076CB"/>
    <w:rsid w:val="00207702"/>
    <w:rsid w:val="00207D70"/>
    <w:rsid w:val="002102D4"/>
    <w:rsid w:val="002102EB"/>
    <w:rsid w:val="002110BD"/>
    <w:rsid w:val="00211D74"/>
    <w:rsid w:val="00211EC5"/>
    <w:rsid w:val="00212E04"/>
    <w:rsid w:val="00213B08"/>
    <w:rsid w:val="00214598"/>
    <w:rsid w:val="00214714"/>
    <w:rsid w:val="00214D88"/>
    <w:rsid w:val="00214E08"/>
    <w:rsid w:val="00214F88"/>
    <w:rsid w:val="00216248"/>
    <w:rsid w:val="0021664E"/>
    <w:rsid w:val="002166E2"/>
    <w:rsid w:val="00216C25"/>
    <w:rsid w:val="00216E24"/>
    <w:rsid w:val="002174B3"/>
    <w:rsid w:val="002202BE"/>
    <w:rsid w:val="00220376"/>
    <w:rsid w:val="00220CAC"/>
    <w:rsid w:val="002217A5"/>
    <w:rsid w:val="002218F3"/>
    <w:rsid w:val="002219CA"/>
    <w:rsid w:val="00221F37"/>
    <w:rsid w:val="002220BB"/>
    <w:rsid w:val="002220E4"/>
    <w:rsid w:val="002221FA"/>
    <w:rsid w:val="00222284"/>
    <w:rsid w:val="0022244C"/>
    <w:rsid w:val="002224EF"/>
    <w:rsid w:val="00222995"/>
    <w:rsid w:val="00222DB9"/>
    <w:rsid w:val="002233F2"/>
    <w:rsid w:val="00223D66"/>
    <w:rsid w:val="00224600"/>
    <w:rsid w:val="002263CC"/>
    <w:rsid w:val="00226533"/>
    <w:rsid w:val="00226BF3"/>
    <w:rsid w:val="00226CF1"/>
    <w:rsid w:val="002270A9"/>
    <w:rsid w:val="00227A70"/>
    <w:rsid w:val="0023148D"/>
    <w:rsid w:val="002314CA"/>
    <w:rsid w:val="002317AA"/>
    <w:rsid w:val="00232229"/>
    <w:rsid w:val="00232568"/>
    <w:rsid w:val="00232785"/>
    <w:rsid w:val="00232870"/>
    <w:rsid w:val="00232C16"/>
    <w:rsid w:val="00232CB1"/>
    <w:rsid w:val="002332CB"/>
    <w:rsid w:val="00233FE9"/>
    <w:rsid w:val="00234C0A"/>
    <w:rsid w:val="00235120"/>
    <w:rsid w:val="0023518D"/>
    <w:rsid w:val="00235B06"/>
    <w:rsid w:val="00235B6C"/>
    <w:rsid w:val="00235F76"/>
    <w:rsid w:val="00236412"/>
    <w:rsid w:val="002365F2"/>
    <w:rsid w:val="00237657"/>
    <w:rsid w:val="00237AB8"/>
    <w:rsid w:val="00237C28"/>
    <w:rsid w:val="002401B7"/>
    <w:rsid w:val="00240C2A"/>
    <w:rsid w:val="0024177D"/>
    <w:rsid w:val="00243AFC"/>
    <w:rsid w:val="00244574"/>
    <w:rsid w:val="002449C4"/>
    <w:rsid w:val="00244CCF"/>
    <w:rsid w:val="0024502C"/>
    <w:rsid w:val="00245281"/>
    <w:rsid w:val="00246C31"/>
    <w:rsid w:val="002474A3"/>
    <w:rsid w:val="002474E8"/>
    <w:rsid w:val="00250E9C"/>
    <w:rsid w:val="00251A52"/>
    <w:rsid w:val="0025224B"/>
    <w:rsid w:val="00252793"/>
    <w:rsid w:val="00252896"/>
    <w:rsid w:val="00253410"/>
    <w:rsid w:val="002534A6"/>
    <w:rsid w:val="0025440C"/>
    <w:rsid w:val="00254777"/>
    <w:rsid w:val="0025502C"/>
    <w:rsid w:val="002556D1"/>
    <w:rsid w:val="00257F11"/>
    <w:rsid w:val="00260581"/>
    <w:rsid w:val="00261465"/>
    <w:rsid w:val="00262B51"/>
    <w:rsid w:val="00262B6A"/>
    <w:rsid w:val="00262C07"/>
    <w:rsid w:val="00263617"/>
    <w:rsid w:val="0026418C"/>
    <w:rsid w:val="00264968"/>
    <w:rsid w:val="00264F6C"/>
    <w:rsid w:val="002651C5"/>
    <w:rsid w:val="00265668"/>
    <w:rsid w:val="00265B37"/>
    <w:rsid w:val="00265BBD"/>
    <w:rsid w:val="0026697D"/>
    <w:rsid w:val="00266D17"/>
    <w:rsid w:val="00266D81"/>
    <w:rsid w:val="00270394"/>
    <w:rsid w:val="0027112C"/>
    <w:rsid w:val="00271132"/>
    <w:rsid w:val="002711F3"/>
    <w:rsid w:val="00271365"/>
    <w:rsid w:val="002713C5"/>
    <w:rsid w:val="00271F23"/>
    <w:rsid w:val="002723E7"/>
    <w:rsid w:val="00272667"/>
    <w:rsid w:val="0027302E"/>
    <w:rsid w:val="00274849"/>
    <w:rsid w:val="0027501D"/>
    <w:rsid w:val="00275059"/>
    <w:rsid w:val="002750BF"/>
    <w:rsid w:val="002753C6"/>
    <w:rsid w:val="002757F3"/>
    <w:rsid w:val="00276B04"/>
    <w:rsid w:val="00276E20"/>
    <w:rsid w:val="0027782E"/>
    <w:rsid w:val="00277A40"/>
    <w:rsid w:val="002804F2"/>
    <w:rsid w:val="00280C71"/>
    <w:rsid w:val="00280E7D"/>
    <w:rsid w:val="00281049"/>
    <w:rsid w:val="002811CF"/>
    <w:rsid w:val="002811D4"/>
    <w:rsid w:val="00281EA2"/>
    <w:rsid w:val="002821C7"/>
    <w:rsid w:val="0028299F"/>
    <w:rsid w:val="00282F3E"/>
    <w:rsid w:val="0028339E"/>
    <w:rsid w:val="002836B3"/>
    <w:rsid w:val="00283748"/>
    <w:rsid w:val="00284275"/>
    <w:rsid w:val="002855A7"/>
    <w:rsid w:val="00285889"/>
    <w:rsid w:val="00285A30"/>
    <w:rsid w:val="00285E42"/>
    <w:rsid w:val="002875D7"/>
    <w:rsid w:val="00287687"/>
    <w:rsid w:val="00287D78"/>
    <w:rsid w:val="002908FA"/>
    <w:rsid w:val="00290D6C"/>
    <w:rsid w:val="00291612"/>
    <w:rsid w:val="00291D51"/>
    <w:rsid w:val="002920E7"/>
    <w:rsid w:val="00294110"/>
    <w:rsid w:val="00294945"/>
    <w:rsid w:val="002952FB"/>
    <w:rsid w:val="002955D8"/>
    <w:rsid w:val="0029588B"/>
    <w:rsid w:val="002959B5"/>
    <w:rsid w:val="00295FD5"/>
    <w:rsid w:val="00296539"/>
    <w:rsid w:val="00297005"/>
    <w:rsid w:val="0029738D"/>
    <w:rsid w:val="00297629"/>
    <w:rsid w:val="00297AF4"/>
    <w:rsid w:val="002A0147"/>
    <w:rsid w:val="002A0C25"/>
    <w:rsid w:val="002A14B1"/>
    <w:rsid w:val="002A16FD"/>
    <w:rsid w:val="002A1995"/>
    <w:rsid w:val="002A2433"/>
    <w:rsid w:val="002A4053"/>
    <w:rsid w:val="002A44AC"/>
    <w:rsid w:val="002A452A"/>
    <w:rsid w:val="002A5D3D"/>
    <w:rsid w:val="002A6399"/>
    <w:rsid w:val="002A6F01"/>
    <w:rsid w:val="002A7D60"/>
    <w:rsid w:val="002B061D"/>
    <w:rsid w:val="002B07CF"/>
    <w:rsid w:val="002B0842"/>
    <w:rsid w:val="002B2006"/>
    <w:rsid w:val="002B2031"/>
    <w:rsid w:val="002B2A80"/>
    <w:rsid w:val="002B2CF2"/>
    <w:rsid w:val="002B33B3"/>
    <w:rsid w:val="002B357C"/>
    <w:rsid w:val="002B365B"/>
    <w:rsid w:val="002B3BD7"/>
    <w:rsid w:val="002B3C85"/>
    <w:rsid w:val="002B3FC3"/>
    <w:rsid w:val="002B5DBB"/>
    <w:rsid w:val="002B6238"/>
    <w:rsid w:val="002B6461"/>
    <w:rsid w:val="002B6A04"/>
    <w:rsid w:val="002C1026"/>
    <w:rsid w:val="002C1FE0"/>
    <w:rsid w:val="002C2643"/>
    <w:rsid w:val="002C2ABB"/>
    <w:rsid w:val="002C3995"/>
    <w:rsid w:val="002C418C"/>
    <w:rsid w:val="002C4996"/>
    <w:rsid w:val="002C4BAF"/>
    <w:rsid w:val="002C4C73"/>
    <w:rsid w:val="002C5269"/>
    <w:rsid w:val="002C5A58"/>
    <w:rsid w:val="002C5D07"/>
    <w:rsid w:val="002C5F5C"/>
    <w:rsid w:val="002C6835"/>
    <w:rsid w:val="002C6A54"/>
    <w:rsid w:val="002C6F06"/>
    <w:rsid w:val="002C6FB1"/>
    <w:rsid w:val="002C710A"/>
    <w:rsid w:val="002C71A6"/>
    <w:rsid w:val="002C7AEB"/>
    <w:rsid w:val="002D033D"/>
    <w:rsid w:val="002D1BB8"/>
    <w:rsid w:val="002D1C3B"/>
    <w:rsid w:val="002D1DE1"/>
    <w:rsid w:val="002D214C"/>
    <w:rsid w:val="002D2205"/>
    <w:rsid w:val="002D22BF"/>
    <w:rsid w:val="002D290C"/>
    <w:rsid w:val="002D39F4"/>
    <w:rsid w:val="002D4137"/>
    <w:rsid w:val="002D4401"/>
    <w:rsid w:val="002D47EA"/>
    <w:rsid w:val="002D533E"/>
    <w:rsid w:val="002D54F5"/>
    <w:rsid w:val="002D59A2"/>
    <w:rsid w:val="002D637E"/>
    <w:rsid w:val="002D78E7"/>
    <w:rsid w:val="002E12FE"/>
    <w:rsid w:val="002E20C9"/>
    <w:rsid w:val="002E2535"/>
    <w:rsid w:val="002E2848"/>
    <w:rsid w:val="002E30F0"/>
    <w:rsid w:val="002E4428"/>
    <w:rsid w:val="002E44AB"/>
    <w:rsid w:val="002E56B6"/>
    <w:rsid w:val="002E5DA4"/>
    <w:rsid w:val="002E67EA"/>
    <w:rsid w:val="002E6ED1"/>
    <w:rsid w:val="002F02D4"/>
    <w:rsid w:val="002F0447"/>
    <w:rsid w:val="002F0C05"/>
    <w:rsid w:val="002F0D9F"/>
    <w:rsid w:val="002F1751"/>
    <w:rsid w:val="002F1C35"/>
    <w:rsid w:val="002F21A5"/>
    <w:rsid w:val="002F2280"/>
    <w:rsid w:val="002F2D7B"/>
    <w:rsid w:val="002F3089"/>
    <w:rsid w:val="002F31E2"/>
    <w:rsid w:val="002F3FCE"/>
    <w:rsid w:val="002F4025"/>
    <w:rsid w:val="002F4829"/>
    <w:rsid w:val="002F582D"/>
    <w:rsid w:val="002F5D36"/>
    <w:rsid w:val="002F626D"/>
    <w:rsid w:val="002F65A0"/>
    <w:rsid w:val="002F700B"/>
    <w:rsid w:val="002F73DE"/>
    <w:rsid w:val="002F73E9"/>
    <w:rsid w:val="002F7670"/>
    <w:rsid w:val="002F7683"/>
    <w:rsid w:val="002F7C17"/>
    <w:rsid w:val="0030107F"/>
    <w:rsid w:val="0030140D"/>
    <w:rsid w:val="00302370"/>
    <w:rsid w:val="00302743"/>
    <w:rsid w:val="003032DB"/>
    <w:rsid w:val="00303D77"/>
    <w:rsid w:val="00304248"/>
    <w:rsid w:val="00304730"/>
    <w:rsid w:val="00304D59"/>
    <w:rsid w:val="0030501C"/>
    <w:rsid w:val="003056F5"/>
    <w:rsid w:val="00305CEC"/>
    <w:rsid w:val="00305F32"/>
    <w:rsid w:val="00306833"/>
    <w:rsid w:val="00306903"/>
    <w:rsid w:val="00307345"/>
    <w:rsid w:val="00310024"/>
    <w:rsid w:val="0031087C"/>
    <w:rsid w:val="00310B8D"/>
    <w:rsid w:val="00311055"/>
    <w:rsid w:val="0031143C"/>
    <w:rsid w:val="003115D9"/>
    <w:rsid w:val="00311E47"/>
    <w:rsid w:val="003124FA"/>
    <w:rsid w:val="00312D6F"/>
    <w:rsid w:val="003130FB"/>
    <w:rsid w:val="00313F4F"/>
    <w:rsid w:val="00314166"/>
    <w:rsid w:val="00314A2E"/>
    <w:rsid w:val="00315030"/>
    <w:rsid w:val="0031598D"/>
    <w:rsid w:val="00315E05"/>
    <w:rsid w:val="00316A61"/>
    <w:rsid w:val="00316A94"/>
    <w:rsid w:val="00316D4B"/>
    <w:rsid w:val="003172AD"/>
    <w:rsid w:val="00317958"/>
    <w:rsid w:val="003209AE"/>
    <w:rsid w:val="00320A4E"/>
    <w:rsid w:val="00320A50"/>
    <w:rsid w:val="00320FE9"/>
    <w:rsid w:val="003212D6"/>
    <w:rsid w:val="0032165F"/>
    <w:rsid w:val="00321B11"/>
    <w:rsid w:val="003220E4"/>
    <w:rsid w:val="00324B27"/>
    <w:rsid w:val="00325866"/>
    <w:rsid w:val="003258DE"/>
    <w:rsid w:val="0032615F"/>
    <w:rsid w:val="003266EA"/>
    <w:rsid w:val="003275FA"/>
    <w:rsid w:val="00327AAB"/>
    <w:rsid w:val="00330388"/>
    <w:rsid w:val="00330F30"/>
    <w:rsid w:val="003315D5"/>
    <w:rsid w:val="00332BCB"/>
    <w:rsid w:val="0033367E"/>
    <w:rsid w:val="00333E67"/>
    <w:rsid w:val="003346F9"/>
    <w:rsid w:val="00334BB9"/>
    <w:rsid w:val="00334D2E"/>
    <w:rsid w:val="0033530A"/>
    <w:rsid w:val="003359C6"/>
    <w:rsid w:val="00335C11"/>
    <w:rsid w:val="00337C70"/>
    <w:rsid w:val="00337DF5"/>
    <w:rsid w:val="00337EDD"/>
    <w:rsid w:val="00340195"/>
    <w:rsid w:val="00340CDC"/>
    <w:rsid w:val="00341819"/>
    <w:rsid w:val="00342AE8"/>
    <w:rsid w:val="003431AD"/>
    <w:rsid w:val="00343573"/>
    <w:rsid w:val="00343699"/>
    <w:rsid w:val="00343A11"/>
    <w:rsid w:val="00343E84"/>
    <w:rsid w:val="00344591"/>
    <w:rsid w:val="00345081"/>
    <w:rsid w:val="003456EC"/>
    <w:rsid w:val="003457A4"/>
    <w:rsid w:val="00345FBF"/>
    <w:rsid w:val="003465E7"/>
    <w:rsid w:val="0034681F"/>
    <w:rsid w:val="003473E6"/>
    <w:rsid w:val="0034752D"/>
    <w:rsid w:val="00347753"/>
    <w:rsid w:val="003510F0"/>
    <w:rsid w:val="00351520"/>
    <w:rsid w:val="0035226D"/>
    <w:rsid w:val="00352E80"/>
    <w:rsid w:val="003531DB"/>
    <w:rsid w:val="003535B5"/>
    <w:rsid w:val="00353E09"/>
    <w:rsid w:val="0035424D"/>
    <w:rsid w:val="003547E1"/>
    <w:rsid w:val="00354D50"/>
    <w:rsid w:val="00354F75"/>
    <w:rsid w:val="003552E0"/>
    <w:rsid w:val="00355529"/>
    <w:rsid w:val="00355C07"/>
    <w:rsid w:val="00356CF1"/>
    <w:rsid w:val="00357474"/>
    <w:rsid w:val="0035776C"/>
    <w:rsid w:val="00357E36"/>
    <w:rsid w:val="00360249"/>
    <w:rsid w:val="00361B4E"/>
    <w:rsid w:val="00362215"/>
    <w:rsid w:val="00362427"/>
    <w:rsid w:val="00362A9A"/>
    <w:rsid w:val="00362B3E"/>
    <w:rsid w:val="00363612"/>
    <w:rsid w:val="00363CA0"/>
    <w:rsid w:val="0036407F"/>
    <w:rsid w:val="003642F3"/>
    <w:rsid w:val="00365CBC"/>
    <w:rsid w:val="00366A44"/>
    <w:rsid w:val="00367920"/>
    <w:rsid w:val="00367B75"/>
    <w:rsid w:val="00367DF6"/>
    <w:rsid w:val="00371070"/>
    <w:rsid w:val="00371C53"/>
    <w:rsid w:val="00371D98"/>
    <w:rsid w:val="003720C9"/>
    <w:rsid w:val="00372269"/>
    <w:rsid w:val="00372390"/>
    <w:rsid w:val="003724D3"/>
    <w:rsid w:val="003725AA"/>
    <w:rsid w:val="00372AF2"/>
    <w:rsid w:val="00372C72"/>
    <w:rsid w:val="00372DFB"/>
    <w:rsid w:val="003737A5"/>
    <w:rsid w:val="00373A9B"/>
    <w:rsid w:val="00373C50"/>
    <w:rsid w:val="00373EF7"/>
    <w:rsid w:val="0037402C"/>
    <w:rsid w:val="0037440B"/>
    <w:rsid w:val="003745FC"/>
    <w:rsid w:val="00374A38"/>
    <w:rsid w:val="00374CA4"/>
    <w:rsid w:val="0037544E"/>
    <w:rsid w:val="0037568C"/>
    <w:rsid w:val="00375F50"/>
    <w:rsid w:val="00377651"/>
    <w:rsid w:val="00377873"/>
    <w:rsid w:val="003805BC"/>
    <w:rsid w:val="003805F8"/>
    <w:rsid w:val="00381EA6"/>
    <w:rsid w:val="00382072"/>
    <w:rsid w:val="00382D0D"/>
    <w:rsid w:val="00382F28"/>
    <w:rsid w:val="00382FA0"/>
    <w:rsid w:val="00384E85"/>
    <w:rsid w:val="0038503A"/>
    <w:rsid w:val="003854B9"/>
    <w:rsid w:val="003857E2"/>
    <w:rsid w:val="003868F3"/>
    <w:rsid w:val="003870D7"/>
    <w:rsid w:val="00387330"/>
    <w:rsid w:val="0039024C"/>
    <w:rsid w:val="003904AC"/>
    <w:rsid w:val="00390A3C"/>
    <w:rsid w:val="0039157F"/>
    <w:rsid w:val="00392594"/>
    <w:rsid w:val="00392C9C"/>
    <w:rsid w:val="00392E34"/>
    <w:rsid w:val="00393471"/>
    <w:rsid w:val="00393ED5"/>
    <w:rsid w:val="0039408F"/>
    <w:rsid w:val="00396013"/>
    <w:rsid w:val="003961D6"/>
    <w:rsid w:val="00396407"/>
    <w:rsid w:val="0039691B"/>
    <w:rsid w:val="00396A76"/>
    <w:rsid w:val="00396D9D"/>
    <w:rsid w:val="00397A74"/>
    <w:rsid w:val="003A192B"/>
    <w:rsid w:val="003A2D74"/>
    <w:rsid w:val="003A2FD2"/>
    <w:rsid w:val="003A31CF"/>
    <w:rsid w:val="003A39C3"/>
    <w:rsid w:val="003A3E10"/>
    <w:rsid w:val="003A3F27"/>
    <w:rsid w:val="003A4529"/>
    <w:rsid w:val="003A55A6"/>
    <w:rsid w:val="003A5D79"/>
    <w:rsid w:val="003A70A7"/>
    <w:rsid w:val="003A70D1"/>
    <w:rsid w:val="003A7954"/>
    <w:rsid w:val="003A7B8A"/>
    <w:rsid w:val="003B11BA"/>
    <w:rsid w:val="003B276D"/>
    <w:rsid w:val="003B28C3"/>
    <w:rsid w:val="003B35A2"/>
    <w:rsid w:val="003B3B64"/>
    <w:rsid w:val="003B43C6"/>
    <w:rsid w:val="003B4BB6"/>
    <w:rsid w:val="003B53D4"/>
    <w:rsid w:val="003B58EA"/>
    <w:rsid w:val="003B5CDF"/>
    <w:rsid w:val="003B6FD6"/>
    <w:rsid w:val="003B7EA8"/>
    <w:rsid w:val="003C08BA"/>
    <w:rsid w:val="003C1A35"/>
    <w:rsid w:val="003C25E3"/>
    <w:rsid w:val="003C3760"/>
    <w:rsid w:val="003C3E21"/>
    <w:rsid w:val="003C4EB9"/>
    <w:rsid w:val="003C5022"/>
    <w:rsid w:val="003C561E"/>
    <w:rsid w:val="003C56A4"/>
    <w:rsid w:val="003C5DF3"/>
    <w:rsid w:val="003C7B14"/>
    <w:rsid w:val="003D0623"/>
    <w:rsid w:val="003D0CF2"/>
    <w:rsid w:val="003D294F"/>
    <w:rsid w:val="003D34A7"/>
    <w:rsid w:val="003D353E"/>
    <w:rsid w:val="003D4B37"/>
    <w:rsid w:val="003D4F1C"/>
    <w:rsid w:val="003D55B1"/>
    <w:rsid w:val="003D5CE4"/>
    <w:rsid w:val="003D5D52"/>
    <w:rsid w:val="003D6420"/>
    <w:rsid w:val="003D6F2F"/>
    <w:rsid w:val="003D71DE"/>
    <w:rsid w:val="003D786E"/>
    <w:rsid w:val="003D7E3E"/>
    <w:rsid w:val="003E0132"/>
    <w:rsid w:val="003E02E4"/>
    <w:rsid w:val="003E04C2"/>
    <w:rsid w:val="003E0A9D"/>
    <w:rsid w:val="003E1AED"/>
    <w:rsid w:val="003E3615"/>
    <w:rsid w:val="003E3E15"/>
    <w:rsid w:val="003E4F8C"/>
    <w:rsid w:val="003E56CD"/>
    <w:rsid w:val="003E5DA9"/>
    <w:rsid w:val="003E6083"/>
    <w:rsid w:val="003E6541"/>
    <w:rsid w:val="003E65A2"/>
    <w:rsid w:val="003E6AAE"/>
    <w:rsid w:val="003E733B"/>
    <w:rsid w:val="003F1FEA"/>
    <w:rsid w:val="003F20A1"/>
    <w:rsid w:val="003F330D"/>
    <w:rsid w:val="003F4F59"/>
    <w:rsid w:val="003F51C4"/>
    <w:rsid w:val="003F6797"/>
    <w:rsid w:val="003F6821"/>
    <w:rsid w:val="003F6839"/>
    <w:rsid w:val="003F6A15"/>
    <w:rsid w:val="003F6D7C"/>
    <w:rsid w:val="00400BAA"/>
    <w:rsid w:val="0040121B"/>
    <w:rsid w:val="00401C4C"/>
    <w:rsid w:val="00402698"/>
    <w:rsid w:val="004028AC"/>
    <w:rsid w:val="00403375"/>
    <w:rsid w:val="004034C4"/>
    <w:rsid w:val="004041D5"/>
    <w:rsid w:val="004057DC"/>
    <w:rsid w:val="00405A23"/>
    <w:rsid w:val="004062A5"/>
    <w:rsid w:val="00406E1A"/>
    <w:rsid w:val="004101A7"/>
    <w:rsid w:val="0041023E"/>
    <w:rsid w:val="00410DCD"/>
    <w:rsid w:val="004111AA"/>
    <w:rsid w:val="00412F55"/>
    <w:rsid w:val="00413285"/>
    <w:rsid w:val="0041338C"/>
    <w:rsid w:val="004133A4"/>
    <w:rsid w:val="00413C5E"/>
    <w:rsid w:val="0041502D"/>
    <w:rsid w:val="004150E3"/>
    <w:rsid w:val="004151AA"/>
    <w:rsid w:val="00415DC7"/>
    <w:rsid w:val="004164FE"/>
    <w:rsid w:val="00416784"/>
    <w:rsid w:val="004167EE"/>
    <w:rsid w:val="00417BD6"/>
    <w:rsid w:val="00420272"/>
    <w:rsid w:val="00421812"/>
    <w:rsid w:val="00422120"/>
    <w:rsid w:val="00422296"/>
    <w:rsid w:val="004225A7"/>
    <w:rsid w:val="00422C17"/>
    <w:rsid w:val="00423FB7"/>
    <w:rsid w:val="004244E9"/>
    <w:rsid w:val="00424AE2"/>
    <w:rsid w:val="00424F8F"/>
    <w:rsid w:val="004252C8"/>
    <w:rsid w:val="00426412"/>
    <w:rsid w:val="004264A6"/>
    <w:rsid w:val="00427626"/>
    <w:rsid w:val="0042769E"/>
    <w:rsid w:val="00430075"/>
    <w:rsid w:val="004305E1"/>
    <w:rsid w:val="00430EBD"/>
    <w:rsid w:val="004310C8"/>
    <w:rsid w:val="004325BF"/>
    <w:rsid w:val="00432885"/>
    <w:rsid w:val="00432A06"/>
    <w:rsid w:val="00433307"/>
    <w:rsid w:val="00433B22"/>
    <w:rsid w:val="0043429F"/>
    <w:rsid w:val="0043489E"/>
    <w:rsid w:val="00434902"/>
    <w:rsid w:val="00435384"/>
    <w:rsid w:val="00435DA0"/>
    <w:rsid w:val="00435EB3"/>
    <w:rsid w:val="004363DE"/>
    <w:rsid w:val="00436EB9"/>
    <w:rsid w:val="004408E8"/>
    <w:rsid w:val="00440E13"/>
    <w:rsid w:val="00441830"/>
    <w:rsid w:val="00442304"/>
    <w:rsid w:val="0044266E"/>
    <w:rsid w:val="004427A4"/>
    <w:rsid w:val="00442C13"/>
    <w:rsid w:val="00443B10"/>
    <w:rsid w:val="0044438F"/>
    <w:rsid w:val="00444844"/>
    <w:rsid w:val="00444B51"/>
    <w:rsid w:val="00444ECE"/>
    <w:rsid w:val="00445E9C"/>
    <w:rsid w:val="004463C1"/>
    <w:rsid w:val="00447054"/>
    <w:rsid w:val="00447F88"/>
    <w:rsid w:val="004504FA"/>
    <w:rsid w:val="00450625"/>
    <w:rsid w:val="00451369"/>
    <w:rsid w:val="00451915"/>
    <w:rsid w:val="00451A6E"/>
    <w:rsid w:val="00451D2C"/>
    <w:rsid w:val="00452364"/>
    <w:rsid w:val="00452AAE"/>
    <w:rsid w:val="00452D56"/>
    <w:rsid w:val="00454712"/>
    <w:rsid w:val="00454B39"/>
    <w:rsid w:val="004555A7"/>
    <w:rsid w:val="00456188"/>
    <w:rsid w:val="004601D1"/>
    <w:rsid w:val="00460999"/>
    <w:rsid w:val="00460BDD"/>
    <w:rsid w:val="00460CCE"/>
    <w:rsid w:val="00460E17"/>
    <w:rsid w:val="00461367"/>
    <w:rsid w:val="004613ED"/>
    <w:rsid w:val="00461792"/>
    <w:rsid w:val="00461D11"/>
    <w:rsid w:val="004623C9"/>
    <w:rsid w:val="004625EC"/>
    <w:rsid w:val="004627D3"/>
    <w:rsid w:val="004631BC"/>
    <w:rsid w:val="00463841"/>
    <w:rsid w:val="0046385F"/>
    <w:rsid w:val="00463949"/>
    <w:rsid w:val="00463A76"/>
    <w:rsid w:val="00464569"/>
    <w:rsid w:val="00464644"/>
    <w:rsid w:val="00464ED5"/>
    <w:rsid w:val="00464F8E"/>
    <w:rsid w:val="00465AFF"/>
    <w:rsid w:val="004663C1"/>
    <w:rsid w:val="0046733D"/>
    <w:rsid w:val="004703C6"/>
    <w:rsid w:val="00470BAB"/>
    <w:rsid w:val="004716AA"/>
    <w:rsid w:val="00471758"/>
    <w:rsid w:val="00471ABF"/>
    <w:rsid w:val="00472C07"/>
    <w:rsid w:val="00473A39"/>
    <w:rsid w:val="00473E92"/>
    <w:rsid w:val="0047518F"/>
    <w:rsid w:val="00475726"/>
    <w:rsid w:val="00475D84"/>
    <w:rsid w:val="00475FE8"/>
    <w:rsid w:val="004762D9"/>
    <w:rsid w:val="00477349"/>
    <w:rsid w:val="00477470"/>
    <w:rsid w:val="00477DF4"/>
    <w:rsid w:val="004804AF"/>
    <w:rsid w:val="00480E8A"/>
    <w:rsid w:val="00481F72"/>
    <w:rsid w:val="00481F89"/>
    <w:rsid w:val="004833FC"/>
    <w:rsid w:val="00484713"/>
    <w:rsid w:val="00484BF4"/>
    <w:rsid w:val="0048636F"/>
    <w:rsid w:val="00486DAB"/>
    <w:rsid w:val="00487341"/>
    <w:rsid w:val="00487DFA"/>
    <w:rsid w:val="00490583"/>
    <w:rsid w:val="00490A6D"/>
    <w:rsid w:val="004912E3"/>
    <w:rsid w:val="00492143"/>
    <w:rsid w:val="00493195"/>
    <w:rsid w:val="004935AC"/>
    <w:rsid w:val="004937C9"/>
    <w:rsid w:val="00493F4A"/>
    <w:rsid w:val="00494298"/>
    <w:rsid w:val="0049485F"/>
    <w:rsid w:val="00494BBD"/>
    <w:rsid w:val="00495002"/>
    <w:rsid w:val="004957CD"/>
    <w:rsid w:val="00495D02"/>
    <w:rsid w:val="00496B44"/>
    <w:rsid w:val="00496F71"/>
    <w:rsid w:val="00497AF2"/>
    <w:rsid w:val="004A03B4"/>
    <w:rsid w:val="004A0A79"/>
    <w:rsid w:val="004A1404"/>
    <w:rsid w:val="004A1A9F"/>
    <w:rsid w:val="004A27DA"/>
    <w:rsid w:val="004A2D1A"/>
    <w:rsid w:val="004A3602"/>
    <w:rsid w:val="004A4194"/>
    <w:rsid w:val="004A4BBF"/>
    <w:rsid w:val="004A5880"/>
    <w:rsid w:val="004A6510"/>
    <w:rsid w:val="004B0261"/>
    <w:rsid w:val="004B05CE"/>
    <w:rsid w:val="004B09ED"/>
    <w:rsid w:val="004B0C50"/>
    <w:rsid w:val="004B0D31"/>
    <w:rsid w:val="004B1116"/>
    <w:rsid w:val="004B26E6"/>
    <w:rsid w:val="004B2B33"/>
    <w:rsid w:val="004B3148"/>
    <w:rsid w:val="004B3295"/>
    <w:rsid w:val="004B4458"/>
    <w:rsid w:val="004B4566"/>
    <w:rsid w:val="004B51AC"/>
    <w:rsid w:val="004B716C"/>
    <w:rsid w:val="004B723F"/>
    <w:rsid w:val="004B7887"/>
    <w:rsid w:val="004B799F"/>
    <w:rsid w:val="004C00F0"/>
    <w:rsid w:val="004C0100"/>
    <w:rsid w:val="004C052D"/>
    <w:rsid w:val="004C09DD"/>
    <w:rsid w:val="004C0F60"/>
    <w:rsid w:val="004C25D0"/>
    <w:rsid w:val="004C2828"/>
    <w:rsid w:val="004C3B83"/>
    <w:rsid w:val="004C4757"/>
    <w:rsid w:val="004C5E09"/>
    <w:rsid w:val="004C67D8"/>
    <w:rsid w:val="004C696D"/>
    <w:rsid w:val="004C746F"/>
    <w:rsid w:val="004D0B8F"/>
    <w:rsid w:val="004D0DA3"/>
    <w:rsid w:val="004D0F9A"/>
    <w:rsid w:val="004D0FA0"/>
    <w:rsid w:val="004D1234"/>
    <w:rsid w:val="004D1F9F"/>
    <w:rsid w:val="004D2D31"/>
    <w:rsid w:val="004D3E91"/>
    <w:rsid w:val="004D42DC"/>
    <w:rsid w:val="004D4640"/>
    <w:rsid w:val="004D4ABF"/>
    <w:rsid w:val="004D5F1C"/>
    <w:rsid w:val="004D5FE9"/>
    <w:rsid w:val="004D66E1"/>
    <w:rsid w:val="004D6CF9"/>
    <w:rsid w:val="004D7148"/>
    <w:rsid w:val="004D72B8"/>
    <w:rsid w:val="004E06B3"/>
    <w:rsid w:val="004E1758"/>
    <w:rsid w:val="004E1C1A"/>
    <w:rsid w:val="004E21B8"/>
    <w:rsid w:val="004E2D00"/>
    <w:rsid w:val="004E30ED"/>
    <w:rsid w:val="004E32EC"/>
    <w:rsid w:val="004E3549"/>
    <w:rsid w:val="004E4011"/>
    <w:rsid w:val="004E45E8"/>
    <w:rsid w:val="004E67AC"/>
    <w:rsid w:val="004E6E10"/>
    <w:rsid w:val="004E7163"/>
    <w:rsid w:val="004E75B2"/>
    <w:rsid w:val="004E7CB0"/>
    <w:rsid w:val="004E7CEA"/>
    <w:rsid w:val="004F0854"/>
    <w:rsid w:val="004F08FC"/>
    <w:rsid w:val="004F0E19"/>
    <w:rsid w:val="004F20F4"/>
    <w:rsid w:val="004F2323"/>
    <w:rsid w:val="004F2642"/>
    <w:rsid w:val="004F27DC"/>
    <w:rsid w:val="004F297C"/>
    <w:rsid w:val="004F3EB4"/>
    <w:rsid w:val="004F54C9"/>
    <w:rsid w:val="004F54FC"/>
    <w:rsid w:val="004F5A44"/>
    <w:rsid w:val="004F611A"/>
    <w:rsid w:val="004F65AF"/>
    <w:rsid w:val="004F65E9"/>
    <w:rsid w:val="005009D4"/>
    <w:rsid w:val="0050187A"/>
    <w:rsid w:val="00502963"/>
    <w:rsid w:val="0050323F"/>
    <w:rsid w:val="005040B3"/>
    <w:rsid w:val="00504571"/>
    <w:rsid w:val="00504735"/>
    <w:rsid w:val="0050511A"/>
    <w:rsid w:val="005058BE"/>
    <w:rsid w:val="005067A9"/>
    <w:rsid w:val="00506A67"/>
    <w:rsid w:val="00506DE9"/>
    <w:rsid w:val="00507549"/>
    <w:rsid w:val="005107CF"/>
    <w:rsid w:val="00511FBF"/>
    <w:rsid w:val="00511FF7"/>
    <w:rsid w:val="00512BD7"/>
    <w:rsid w:val="005131F7"/>
    <w:rsid w:val="0051382D"/>
    <w:rsid w:val="00513BAC"/>
    <w:rsid w:val="005141A6"/>
    <w:rsid w:val="00514314"/>
    <w:rsid w:val="00514517"/>
    <w:rsid w:val="00514B7D"/>
    <w:rsid w:val="00515761"/>
    <w:rsid w:val="00515EF8"/>
    <w:rsid w:val="005168D7"/>
    <w:rsid w:val="00517599"/>
    <w:rsid w:val="00517953"/>
    <w:rsid w:val="005209D9"/>
    <w:rsid w:val="005213F7"/>
    <w:rsid w:val="00522191"/>
    <w:rsid w:val="005229C2"/>
    <w:rsid w:val="00523298"/>
    <w:rsid w:val="0052405E"/>
    <w:rsid w:val="00526C01"/>
    <w:rsid w:val="00526E67"/>
    <w:rsid w:val="005272C8"/>
    <w:rsid w:val="005303DA"/>
    <w:rsid w:val="005304D5"/>
    <w:rsid w:val="00530DA9"/>
    <w:rsid w:val="00530E32"/>
    <w:rsid w:val="00531103"/>
    <w:rsid w:val="005311F4"/>
    <w:rsid w:val="00531FBC"/>
    <w:rsid w:val="005321F8"/>
    <w:rsid w:val="005327B0"/>
    <w:rsid w:val="00532DED"/>
    <w:rsid w:val="00533321"/>
    <w:rsid w:val="00533563"/>
    <w:rsid w:val="0053452A"/>
    <w:rsid w:val="005357BE"/>
    <w:rsid w:val="005359EA"/>
    <w:rsid w:val="00535A70"/>
    <w:rsid w:val="005368EA"/>
    <w:rsid w:val="00537202"/>
    <w:rsid w:val="00537A06"/>
    <w:rsid w:val="00537D3B"/>
    <w:rsid w:val="00540844"/>
    <w:rsid w:val="00541B70"/>
    <w:rsid w:val="00542180"/>
    <w:rsid w:val="005426C9"/>
    <w:rsid w:val="005426CF"/>
    <w:rsid w:val="00542A44"/>
    <w:rsid w:val="00542AE7"/>
    <w:rsid w:val="00543125"/>
    <w:rsid w:val="005441EB"/>
    <w:rsid w:val="00544D11"/>
    <w:rsid w:val="00544D69"/>
    <w:rsid w:val="00544E04"/>
    <w:rsid w:val="0054544F"/>
    <w:rsid w:val="00545BEA"/>
    <w:rsid w:val="00545E06"/>
    <w:rsid w:val="00546217"/>
    <w:rsid w:val="00547224"/>
    <w:rsid w:val="00547F9C"/>
    <w:rsid w:val="00550286"/>
    <w:rsid w:val="00550411"/>
    <w:rsid w:val="00550A23"/>
    <w:rsid w:val="00550E3E"/>
    <w:rsid w:val="00550F97"/>
    <w:rsid w:val="00551956"/>
    <w:rsid w:val="00551A83"/>
    <w:rsid w:val="0055255E"/>
    <w:rsid w:val="00552B0C"/>
    <w:rsid w:val="00553248"/>
    <w:rsid w:val="00553AD0"/>
    <w:rsid w:val="00553E94"/>
    <w:rsid w:val="00554465"/>
    <w:rsid w:val="00554563"/>
    <w:rsid w:val="005547E3"/>
    <w:rsid w:val="00554E89"/>
    <w:rsid w:val="005553BB"/>
    <w:rsid w:val="0055554B"/>
    <w:rsid w:val="005568E9"/>
    <w:rsid w:val="00556C6F"/>
    <w:rsid w:val="005619EF"/>
    <w:rsid w:val="00561C50"/>
    <w:rsid w:val="00561E99"/>
    <w:rsid w:val="0056236D"/>
    <w:rsid w:val="0056245C"/>
    <w:rsid w:val="005629B6"/>
    <w:rsid w:val="00562EC2"/>
    <w:rsid w:val="00563D62"/>
    <w:rsid w:val="0056414D"/>
    <w:rsid w:val="0056513C"/>
    <w:rsid w:val="00565502"/>
    <w:rsid w:val="00566ABC"/>
    <w:rsid w:val="00566FC7"/>
    <w:rsid w:val="005702CF"/>
    <w:rsid w:val="00570DA9"/>
    <w:rsid w:val="00571048"/>
    <w:rsid w:val="00571481"/>
    <w:rsid w:val="00571B85"/>
    <w:rsid w:val="00572502"/>
    <w:rsid w:val="00574117"/>
    <w:rsid w:val="0057610B"/>
    <w:rsid w:val="00576128"/>
    <w:rsid w:val="00576D2A"/>
    <w:rsid w:val="00577D36"/>
    <w:rsid w:val="0058069D"/>
    <w:rsid w:val="00580A10"/>
    <w:rsid w:val="00580E20"/>
    <w:rsid w:val="00581D28"/>
    <w:rsid w:val="005826A8"/>
    <w:rsid w:val="00582A18"/>
    <w:rsid w:val="00582A34"/>
    <w:rsid w:val="00582A6D"/>
    <w:rsid w:val="005840BB"/>
    <w:rsid w:val="005844D8"/>
    <w:rsid w:val="005851ED"/>
    <w:rsid w:val="005857BD"/>
    <w:rsid w:val="00585AB2"/>
    <w:rsid w:val="00586540"/>
    <w:rsid w:val="00586614"/>
    <w:rsid w:val="00586F96"/>
    <w:rsid w:val="0058719B"/>
    <w:rsid w:val="005873CF"/>
    <w:rsid w:val="00590599"/>
    <w:rsid w:val="005908BC"/>
    <w:rsid w:val="00590B19"/>
    <w:rsid w:val="00590B57"/>
    <w:rsid w:val="00590C43"/>
    <w:rsid w:val="0059250B"/>
    <w:rsid w:val="00593BE5"/>
    <w:rsid w:val="00593CCC"/>
    <w:rsid w:val="005941AF"/>
    <w:rsid w:val="005942E7"/>
    <w:rsid w:val="0059493B"/>
    <w:rsid w:val="005968CA"/>
    <w:rsid w:val="0059710B"/>
    <w:rsid w:val="00597827"/>
    <w:rsid w:val="005A006A"/>
    <w:rsid w:val="005A0E0D"/>
    <w:rsid w:val="005A1C96"/>
    <w:rsid w:val="005A266A"/>
    <w:rsid w:val="005A2A6A"/>
    <w:rsid w:val="005A2BDE"/>
    <w:rsid w:val="005A3069"/>
    <w:rsid w:val="005A325D"/>
    <w:rsid w:val="005A3396"/>
    <w:rsid w:val="005A3472"/>
    <w:rsid w:val="005A37B1"/>
    <w:rsid w:val="005A3936"/>
    <w:rsid w:val="005A3B87"/>
    <w:rsid w:val="005A4422"/>
    <w:rsid w:val="005A4482"/>
    <w:rsid w:val="005A5068"/>
    <w:rsid w:val="005A51D0"/>
    <w:rsid w:val="005A69F8"/>
    <w:rsid w:val="005B007C"/>
    <w:rsid w:val="005B0A24"/>
    <w:rsid w:val="005B140F"/>
    <w:rsid w:val="005B2C5B"/>
    <w:rsid w:val="005B387D"/>
    <w:rsid w:val="005B43D7"/>
    <w:rsid w:val="005B44B5"/>
    <w:rsid w:val="005B4E42"/>
    <w:rsid w:val="005B5265"/>
    <w:rsid w:val="005B5769"/>
    <w:rsid w:val="005B57DD"/>
    <w:rsid w:val="005B5DB9"/>
    <w:rsid w:val="005B61FA"/>
    <w:rsid w:val="005B623E"/>
    <w:rsid w:val="005B625D"/>
    <w:rsid w:val="005B70AB"/>
    <w:rsid w:val="005B7C07"/>
    <w:rsid w:val="005B7EA0"/>
    <w:rsid w:val="005B7F12"/>
    <w:rsid w:val="005C06A1"/>
    <w:rsid w:val="005C144C"/>
    <w:rsid w:val="005C170F"/>
    <w:rsid w:val="005C1724"/>
    <w:rsid w:val="005C20E6"/>
    <w:rsid w:val="005C2A73"/>
    <w:rsid w:val="005C323F"/>
    <w:rsid w:val="005C391B"/>
    <w:rsid w:val="005C3ABD"/>
    <w:rsid w:val="005C3D20"/>
    <w:rsid w:val="005C3DF8"/>
    <w:rsid w:val="005C3E83"/>
    <w:rsid w:val="005C4E68"/>
    <w:rsid w:val="005C52B9"/>
    <w:rsid w:val="005C5495"/>
    <w:rsid w:val="005C65D0"/>
    <w:rsid w:val="005C66A0"/>
    <w:rsid w:val="005C68C6"/>
    <w:rsid w:val="005C7870"/>
    <w:rsid w:val="005D0172"/>
    <w:rsid w:val="005D1994"/>
    <w:rsid w:val="005D1CAA"/>
    <w:rsid w:val="005D2764"/>
    <w:rsid w:val="005D2A37"/>
    <w:rsid w:val="005D2E43"/>
    <w:rsid w:val="005D330B"/>
    <w:rsid w:val="005D35FD"/>
    <w:rsid w:val="005D5F8C"/>
    <w:rsid w:val="005D6C67"/>
    <w:rsid w:val="005D782D"/>
    <w:rsid w:val="005E13B6"/>
    <w:rsid w:val="005E192D"/>
    <w:rsid w:val="005E254B"/>
    <w:rsid w:val="005E3D14"/>
    <w:rsid w:val="005E3D51"/>
    <w:rsid w:val="005E3E0F"/>
    <w:rsid w:val="005E491A"/>
    <w:rsid w:val="005E4C8F"/>
    <w:rsid w:val="005E4E6D"/>
    <w:rsid w:val="005E53A9"/>
    <w:rsid w:val="005E5BCC"/>
    <w:rsid w:val="005E61E7"/>
    <w:rsid w:val="005E65C8"/>
    <w:rsid w:val="005E6A42"/>
    <w:rsid w:val="005E6D34"/>
    <w:rsid w:val="005E73B3"/>
    <w:rsid w:val="005E7B2B"/>
    <w:rsid w:val="005E7BB3"/>
    <w:rsid w:val="005F00A4"/>
    <w:rsid w:val="005F056B"/>
    <w:rsid w:val="005F08AD"/>
    <w:rsid w:val="005F134F"/>
    <w:rsid w:val="005F1354"/>
    <w:rsid w:val="005F1B05"/>
    <w:rsid w:val="005F1B1B"/>
    <w:rsid w:val="005F1D58"/>
    <w:rsid w:val="005F250B"/>
    <w:rsid w:val="005F3A8D"/>
    <w:rsid w:val="005F3F02"/>
    <w:rsid w:val="005F5B19"/>
    <w:rsid w:val="005F6E3D"/>
    <w:rsid w:val="005F7C3F"/>
    <w:rsid w:val="006000CC"/>
    <w:rsid w:val="00601159"/>
    <w:rsid w:val="00601872"/>
    <w:rsid w:val="006028F5"/>
    <w:rsid w:val="006030B8"/>
    <w:rsid w:val="0060328D"/>
    <w:rsid w:val="006033A3"/>
    <w:rsid w:val="006034E1"/>
    <w:rsid w:val="00603F4B"/>
    <w:rsid w:val="006042A9"/>
    <w:rsid w:val="00604D32"/>
    <w:rsid w:val="00606052"/>
    <w:rsid w:val="0060668B"/>
    <w:rsid w:val="00606D2B"/>
    <w:rsid w:val="0060705A"/>
    <w:rsid w:val="006072FC"/>
    <w:rsid w:val="0060761B"/>
    <w:rsid w:val="0060794A"/>
    <w:rsid w:val="0061091D"/>
    <w:rsid w:val="00610BFF"/>
    <w:rsid w:val="00610FF0"/>
    <w:rsid w:val="0061182D"/>
    <w:rsid w:val="00611B12"/>
    <w:rsid w:val="00611DB2"/>
    <w:rsid w:val="006120A5"/>
    <w:rsid w:val="00612EAC"/>
    <w:rsid w:val="00614295"/>
    <w:rsid w:val="00615423"/>
    <w:rsid w:val="006159A9"/>
    <w:rsid w:val="00617055"/>
    <w:rsid w:val="006171D1"/>
    <w:rsid w:val="00617508"/>
    <w:rsid w:val="006176C5"/>
    <w:rsid w:val="00617853"/>
    <w:rsid w:val="00617920"/>
    <w:rsid w:val="0062000D"/>
    <w:rsid w:val="0062077C"/>
    <w:rsid w:val="0062142F"/>
    <w:rsid w:val="006214AE"/>
    <w:rsid w:val="00621532"/>
    <w:rsid w:val="0062189D"/>
    <w:rsid w:val="00621ADD"/>
    <w:rsid w:val="00621CF9"/>
    <w:rsid w:val="00621F27"/>
    <w:rsid w:val="006221CE"/>
    <w:rsid w:val="006221ED"/>
    <w:rsid w:val="00622567"/>
    <w:rsid w:val="00622EA5"/>
    <w:rsid w:val="00622F8F"/>
    <w:rsid w:val="00624087"/>
    <w:rsid w:val="006249A4"/>
    <w:rsid w:val="00625069"/>
    <w:rsid w:val="0062578A"/>
    <w:rsid w:val="00625FDC"/>
    <w:rsid w:val="00626449"/>
    <w:rsid w:val="00626AE7"/>
    <w:rsid w:val="00626C44"/>
    <w:rsid w:val="00626E11"/>
    <w:rsid w:val="00626ED3"/>
    <w:rsid w:val="006279C2"/>
    <w:rsid w:val="00631A03"/>
    <w:rsid w:val="00631E3B"/>
    <w:rsid w:val="00632595"/>
    <w:rsid w:val="00632677"/>
    <w:rsid w:val="006341F4"/>
    <w:rsid w:val="00635033"/>
    <w:rsid w:val="00635973"/>
    <w:rsid w:val="006365D7"/>
    <w:rsid w:val="006366E7"/>
    <w:rsid w:val="00636AC3"/>
    <w:rsid w:val="006377A4"/>
    <w:rsid w:val="0064255F"/>
    <w:rsid w:val="00642CC2"/>
    <w:rsid w:val="00642DA8"/>
    <w:rsid w:val="00642F7B"/>
    <w:rsid w:val="0064358B"/>
    <w:rsid w:val="0064409C"/>
    <w:rsid w:val="006448EC"/>
    <w:rsid w:val="00645F16"/>
    <w:rsid w:val="00646150"/>
    <w:rsid w:val="006466B2"/>
    <w:rsid w:val="00646AD2"/>
    <w:rsid w:val="00646FC2"/>
    <w:rsid w:val="00647023"/>
    <w:rsid w:val="00647284"/>
    <w:rsid w:val="00647472"/>
    <w:rsid w:val="006474CD"/>
    <w:rsid w:val="00647626"/>
    <w:rsid w:val="00647D8F"/>
    <w:rsid w:val="00647E6D"/>
    <w:rsid w:val="00650BE5"/>
    <w:rsid w:val="00650D6D"/>
    <w:rsid w:val="00653288"/>
    <w:rsid w:val="0065452A"/>
    <w:rsid w:val="0065561C"/>
    <w:rsid w:val="00655836"/>
    <w:rsid w:val="006558FA"/>
    <w:rsid w:val="00655E9F"/>
    <w:rsid w:val="00655F09"/>
    <w:rsid w:val="00656670"/>
    <w:rsid w:val="00656996"/>
    <w:rsid w:val="00656CAF"/>
    <w:rsid w:val="00656CB4"/>
    <w:rsid w:val="006575B2"/>
    <w:rsid w:val="00657A27"/>
    <w:rsid w:val="00657DBD"/>
    <w:rsid w:val="00660096"/>
    <w:rsid w:val="0066036F"/>
    <w:rsid w:val="00660A5E"/>
    <w:rsid w:val="00661B0E"/>
    <w:rsid w:val="006620D4"/>
    <w:rsid w:val="00662340"/>
    <w:rsid w:val="006625D4"/>
    <w:rsid w:val="00662A9E"/>
    <w:rsid w:val="00662E1E"/>
    <w:rsid w:val="006631AD"/>
    <w:rsid w:val="00663D52"/>
    <w:rsid w:val="0066464D"/>
    <w:rsid w:val="00664C5F"/>
    <w:rsid w:val="0066539D"/>
    <w:rsid w:val="00665BC9"/>
    <w:rsid w:val="00665FCA"/>
    <w:rsid w:val="006667EB"/>
    <w:rsid w:val="00666CA5"/>
    <w:rsid w:val="00667105"/>
    <w:rsid w:val="0066779A"/>
    <w:rsid w:val="006679E5"/>
    <w:rsid w:val="00667BE1"/>
    <w:rsid w:val="00667E30"/>
    <w:rsid w:val="00670249"/>
    <w:rsid w:val="006711B4"/>
    <w:rsid w:val="00671EFD"/>
    <w:rsid w:val="00672150"/>
    <w:rsid w:val="006722A4"/>
    <w:rsid w:val="00672AA1"/>
    <w:rsid w:val="006733BA"/>
    <w:rsid w:val="00673430"/>
    <w:rsid w:val="00674DA9"/>
    <w:rsid w:val="00674E9E"/>
    <w:rsid w:val="00675E70"/>
    <w:rsid w:val="00676080"/>
    <w:rsid w:val="00676399"/>
    <w:rsid w:val="006764E2"/>
    <w:rsid w:val="00676B77"/>
    <w:rsid w:val="00676BFC"/>
    <w:rsid w:val="00677895"/>
    <w:rsid w:val="00677A76"/>
    <w:rsid w:val="00680C3F"/>
    <w:rsid w:val="006810C6"/>
    <w:rsid w:val="00682173"/>
    <w:rsid w:val="00682523"/>
    <w:rsid w:val="0068259C"/>
    <w:rsid w:val="00683143"/>
    <w:rsid w:val="00683AC4"/>
    <w:rsid w:val="00683CB1"/>
    <w:rsid w:val="00683DE4"/>
    <w:rsid w:val="00684209"/>
    <w:rsid w:val="00684B43"/>
    <w:rsid w:val="00685028"/>
    <w:rsid w:val="006852A6"/>
    <w:rsid w:val="006860DB"/>
    <w:rsid w:val="00686C6B"/>
    <w:rsid w:val="00686E98"/>
    <w:rsid w:val="00686F81"/>
    <w:rsid w:val="006873D2"/>
    <w:rsid w:val="00687C3D"/>
    <w:rsid w:val="00687CA0"/>
    <w:rsid w:val="00691D1B"/>
    <w:rsid w:val="00691D7D"/>
    <w:rsid w:val="0069332B"/>
    <w:rsid w:val="00693829"/>
    <w:rsid w:val="006939CA"/>
    <w:rsid w:val="006941AF"/>
    <w:rsid w:val="00694201"/>
    <w:rsid w:val="0069449D"/>
    <w:rsid w:val="00695771"/>
    <w:rsid w:val="00695972"/>
    <w:rsid w:val="00696BF5"/>
    <w:rsid w:val="00696F56"/>
    <w:rsid w:val="00696FE5"/>
    <w:rsid w:val="0069773D"/>
    <w:rsid w:val="006A0F73"/>
    <w:rsid w:val="006A107C"/>
    <w:rsid w:val="006A1248"/>
    <w:rsid w:val="006A24C1"/>
    <w:rsid w:val="006A2877"/>
    <w:rsid w:val="006A3234"/>
    <w:rsid w:val="006A32C1"/>
    <w:rsid w:val="006A3615"/>
    <w:rsid w:val="006A3DD5"/>
    <w:rsid w:val="006A451F"/>
    <w:rsid w:val="006A4A36"/>
    <w:rsid w:val="006A508E"/>
    <w:rsid w:val="006A5A04"/>
    <w:rsid w:val="006A5E4D"/>
    <w:rsid w:val="006A5EFB"/>
    <w:rsid w:val="006A715A"/>
    <w:rsid w:val="006B04F8"/>
    <w:rsid w:val="006B1665"/>
    <w:rsid w:val="006B18F7"/>
    <w:rsid w:val="006B1BB9"/>
    <w:rsid w:val="006B21F3"/>
    <w:rsid w:val="006B27A6"/>
    <w:rsid w:val="006B2B7B"/>
    <w:rsid w:val="006B3E21"/>
    <w:rsid w:val="006B4275"/>
    <w:rsid w:val="006B4FF1"/>
    <w:rsid w:val="006B505B"/>
    <w:rsid w:val="006B5680"/>
    <w:rsid w:val="006B59B0"/>
    <w:rsid w:val="006B6ECB"/>
    <w:rsid w:val="006B710F"/>
    <w:rsid w:val="006B71F1"/>
    <w:rsid w:val="006C06DA"/>
    <w:rsid w:val="006C1324"/>
    <w:rsid w:val="006C1BAA"/>
    <w:rsid w:val="006C3364"/>
    <w:rsid w:val="006C35E8"/>
    <w:rsid w:val="006C4A6B"/>
    <w:rsid w:val="006C5171"/>
    <w:rsid w:val="006C5606"/>
    <w:rsid w:val="006C5748"/>
    <w:rsid w:val="006C627F"/>
    <w:rsid w:val="006C62C4"/>
    <w:rsid w:val="006C6326"/>
    <w:rsid w:val="006C64BC"/>
    <w:rsid w:val="006C6B02"/>
    <w:rsid w:val="006D05B9"/>
    <w:rsid w:val="006D1527"/>
    <w:rsid w:val="006D18F5"/>
    <w:rsid w:val="006D224C"/>
    <w:rsid w:val="006D2A87"/>
    <w:rsid w:val="006D3425"/>
    <w:rsid w:val="006D358B"/>
    <w:rsid w:val="006D45DB"/>
    <w:rsid w:val="006D460F"/>
    <w:rsid w:val="006D531F"/>
    <w:rsid w:val="006D53B0"/>
    <w:rsid w:val="006D54DF"/>
    <w:rsid w:val="006D5CC7"/>
    <w:rsid w:val="006D6188"/>
    <w:rsid w:val="006D68D0"/>
    <w:rsid w:val="006D7481"/>
    <w:rsid w:val="006D7517"/>
    <w:rsid w:val="006E1828"/>
    <w:rsid w:val="006E207C"/>
    <w:rsid w:val="006E270F"/>
    <w:rsid w:val="006E3F6F"/>
    <w:rsid w:val="006E47A4"/>
    <w:rsid w:val="006E47E7"/>
    <w:rsid w:val="006E4936"/>
    <w:rsid w:val="006E50F0"/>
    <w:rsid w:val="006E55E7"/>
    <w:rsid w:val="006E5694"/>
    <w:rsid w:val="006E5C68"/>
    <w:rsid w:val="006E6C80"/>
    <w:rsid w:val="006F011D"/>
    <w:rsid w:val="006F185F"/>
    <w:rsid w:val="006F225D"/>
    <w:rsid w:val="006F330E"/>
    <w:rsid w:val="006F3949"/>
    <w:rsid w:val="006F40AF"/>
    <w:rsid w:val="006F43F1"/>
    <w:rsid w:val="006F4BF1"/>
    <w:rsid w:val="006F626C"/>
    <w:rsid w:val="006F629D"/>
    <w:rsid w:val="006F79A3"/>
    <w:rsid w:val="006F7A3E"/>
    <w:rsid w:val="006F7D79"/>
    <w:rsid w:val="00700F14"/>
    <w:rsid w:val="00701570"/>
    <w:rsid w:val="007018C7"/>
    <w:rsid w:val="007025E0"/>
    <w:rsid w:val="00702DB9"/>
    <w:rsid w:val="00703C91"/>
    <w:rsid w:val="00704271"/>
    <w:rsid w:val="007046CF"/>
    <w:rsid w:val="00704E8E"/>
    <w:rsid w:val="0070640A"/>
    <w:rsid w:val="00706499"/>
    <w:rsid w:val="00706600"/>
    <w:rsid w:val="00706E0C"/>
    <w:rsid w:val="00706E3F"/>
    <w:rsid w:val="00710E06"/>
    <w:rsid w:val="00710F55"/>
    <w:rsid w:val="007124BF"/>
    <w:rsid w:val="007126DA"/>
    <w:rsid w:val="00713412"/>
    <w:rsid w:val="0071391E"/>
    <w:rsid w:val="007139B5"/>
    <w:rsid w:val="0071458E"/>
    <w:rsid w:val="00715DBB"/>
    <w:rsid w:val="00716BD7"/>
    <w:rsid w:val="00716FB6"/>
    <w:rsid w:val="00717862"/>
    <w:rsid w:val="00721E4C"/>
    <w:rsid w:val="007223DD"/>
    <w:rsid w:val="00722462"/>
    <w:rsid w:val="007224CE"/>
    <w:rsid w:val="007226DF"/>
    <w:rsid w:val="00722B66"/>
    <w:rsid w:val="00722C85"/>
    <w:rsid w:val="00723E03"/>
    <w:rsid w:val="007249BC"/>
    <w:rsid w:val="00725325"/>
    <w:rsid w:val="00725BD4"/>
    <w:rsid w:val="00726AA8"/>
    <w:rsid w:val="00727FAA"/>
    <w:rsid w:val="0073072E"/>
    <w:rsid w:val="007309F8"/>
    <w:rsid w:val="00730A28"/>
    <w:rsid w:val="00730A42"/>
    <w:rsid w:val="00730C30"/>
    <w:rsid w:val="00731B2A"/>
    <w:rsid w:val="00731E2B"/>
    <w:rsid w:val="00731FBB"/>
    <w:rsid w:val="00732797"/>
    <w:rsid w:val="007337CC"/>
    <w:rsid w:val="007338C5"/>
    <w:rsid w:val="00734F17"/>
    <w:rsid w:val="007351BB"/>
    <w:rsid w:val="0073547B"/>
    <w:rsid w:val="007362A3"/>
    <w:rsid w:val="00736B23"/>
    <w:rsid w:val="00737487"/>
    <w:rsid w:val="00737BAE"/>
    <w:rsid w:val="00740070"/>
    <w:rsid w:val="007403D7"/>
    <w:rsid w:val="0074059A"/>
    <w:rsid w:val="007408EB"/>
    <w:rsid w:val="00740974"/>
    <w:rsid w:val="00741F6E"/>
    <w:rsid w:val="00742496"/>
    <w:rsid w:val="007427CE"/>
    <w:rsid w:val="00743BBC"/>
    <w:rsid w:val="00743C96"/>
    <w:rsid w:val="007444DA"/>
    <w:rsid w:val="00744848"/>
    <w:rsid w:val="00744AE5"/>
    <w:rsid w:val="00744D89"/>
    <w:rsid w:val="00747103"/>
    <w:rsid w:val="00747E60"/>
    <w:rsid w:val="00747F18"/>
    <w:rsid w:val="007508C3"/>
    <w:rsid w:val="00752E78"/>
    <w:rsid w:val="0075312E"/>
    <w:rsid w:val="00754906"/>
    <w:rsid w:val="0075532B"/>
    <w:rsid w:val="007554AC"/>
    <w:rsid w:val="0075696F"/>
    <w:rsid w:val="00756A7F"/>
    <w:rsid w:val="007570DC"/>
    <w:rsid w:val="007573D6"/>
    <w:rsid w:val="007575E2"/>
    <w:rsid w:val="0075789B"/>
    <w:rsid w:val="00757D58"/>
    <w:rsid w:val="00757E64"/>
    <w:rsid w:val="007600D0"/>
    <w:rsid w:val="00760132"/>
    <w:rsid w:val="00760BBF"/>
    <w:rsid w:val="00760DFC"/>
    <w:rsid w:val="00761BB8"/>
    <w:rsid w:val="00762494"/>
    <w:rsid w:val="00762E65"/>
    <w:rsid w:val="007633A0"/>
    <w:rsid w:val="0076381B"/>
    <w:rsid w:val="00763EBD"/>
    <w:rsid w:val="00764167"/>
    <w:rsid w:val="00764D3A"/>
    <w:rsid w:val="00765E83"/>
    <w:rsid w:val="00765F06"/>
    <w:rsid w:val="007662B7"/>
    <w:rsid w:val="00767E44"/>
    <w:rsid w:val="00770195"/>
    <w:rsid w:val="00770692"/>
    <w:rsid w:val="00771395"/>
    <w:rsid w:val="007715EA"/>
    <w:rsid w:val="00771A07"/>
    <w:rsid w:val="0077217F"/>
    <w:rsid w:val="00772682"/>
    <w:rsid w:val="00772974"/>
    <w:rsid w:val="007729C4"/>
    <w:rsid w:val="00772C3F"/>
    <w:rsid w:val="007731C1"/>
    <w:rsid w:val="00773F72"/>
    <w:rsid w:val="0077553C"/>
    <w:rsid w:val="00775AA1"/>
    <w:rsid w:val="00775D35"/>
    <w:rsid w:val="00775DC9"/>
    <w:rsid w:val="00776780"/>
    <w:rsid w:val="0078027F"/>
    <w:rsid w:val="00782505"/>
    <w:rsid w:val="0078357E"/>
    <w:rsid w:val="00783CBC"/>
    <w:rsid w:val="00784D93"/>
    <w:rsid w:val="007853C1"/>
    <w:rsid w:val="0078652B"/>
    <w:rsid w:val="0078685A"/>
    <w:rsid w:val="00787E1C"/>
    <w:rsid w:val="0079022D"/>
    <w:rsid w:val="00790562"/>
    <w:rsid w:val="00790C90"/>
    <w:rsid w:val="00792BBF"/>
    <w:rsid w:val="00792C57"/>
    <w:rsid w:val="007936C3"/>
    <w:rsid w:val="00793A8D"/>
    <w:rsid w:val="00794877"/>
    <w:rsid w:val="00794EAE"/>
    <w:rsid w:val="00795476"/>
    <w:rsid w:val="0079569E"/>
    <w:rsid w:val="00796C4D"/>
    <w:rsid w:val="00796D3D"/>
    <w:rsid w:val="00796FE4"/>
    <w:rsid w:val="00797915"/>
    <w:rsid w:val="0079797A"/>
    <w:rsid w:val="00797EEB"/>
    <w:rsid w:val="007A0150"/>
    <w:rsid w:val="007A0BC8"/>
    <w:rsid w:val="007A0E43"/>
    <w:rsid w:val="007A19D2"/>
    <w:rsid w:val="007A19DB"/>
    <w:rsid w:val="007A1C78"/>
    <w:rsid w:val="007A2015"/>
    <w:rsid w:val="007A2512"/>
    <w:rsid w:val="007A2C5C"/>
    <w:rsid w:val="007A2EC4"/>
    <w:rsid w:val="007A41DC"/>
    <w:rsid w:val="007A4250"/>
    <w:rsid w:val="007A42D7"/>
    <w:rsid w:val="007A44D8"/>
    <w:rsid w:val="007A4B59"/>
    <w:rsid w:val="007A506B"/>
    <w:rsid w:val="007A64EF"/>
    <w:rsid w:val="007A65C1"/>
    <w:rsid w:val="007A660C"/>
    <w:rsid w:val="007A6622"/>
    <w:rsid w:val="007A67C3"/>
    <w:rsid w:val="007A6902"/>
    <w:rsid w:val="007A6C5F"/>
    <w:rsid w:val="007A6CB8"/>
    <w:rsid w:val="007A6F64"/>
    <w:rsid w:val="007A746E"/>
    <w:rsid w:val="007A79B5"/>
    <w:rsid w:val="007A7D53"/>
    <w:rsid w:val="007B0F19"/>
    <w:rsid w:val="007B13FD"/>
    <w:rsid w:val="007B1C54"/>
    <w:rsid w:val="007B1D2F"/>
    <w:rsid w:val="007B1D4E"/>
    <w:rsid w:val="007B2E68"/>
    <w:rsid w:val="007B3C0A"/>
    <w:rsid w:val="007B3C31"/>
    <w:rsid w:val="007B3FF9"/>
    <w:rsid w:val="007B4365"/>
    <w:rsid w:val="007B478B"/>
    <w:rsid w:val="007B53D0"/>
    <w:rsid w:val="007B5B99"/>
    <w:rsid w:val="007B737D"/>
    <w:rsid w:val="007B7853"/>
    <w:rsid w:val="007B7AFC"/>
    <w:rsid w:val="007C04E5"/>
    <w:rsid w:val="007C1F84"/>
    <w:rsid w:val="007C293B"/>
    <w:rsid w:val="007C2CD0"/>
    <w:rsid w:val="007C37AE"/>
    <w:rsid w:val="007C3C18"/>
    <w:rsid w:val="007C4505"/>
    <w:rsid w:val="007C45A6"/>
    <w:rsid w:val="007C4A08"/>
    <w:rsid w:val="007C519B"/>
    <w:rsid w:val="007C5793"/>
    <w:rsid w:val="007C579F"/>
    <w:rsid w:val="007C5C6F"/>
    <w:rsid w:val="007C67E1"/>
    <w:rsid w:val="007C6816"/>
    <w:rsid w:val="007C76FC"/>
    <w:rsid w:val="007D0338"/>
    <w:rsid w:val="007D149E"/>
    <w:rsid w:val="007D1890"/>
    <w:rsid w:val="007D1E26"/>
    <w:rsid w:val="007D1FA1"/>
    <w:rsid w:val="007D2AF2"/>
    <w:rsid w:val="007D350F"/>
    <w:rsid w:val="007D45DB"/>
    <w:rsid w:val="007D4B89"/>
    <w:rsid w:val="007D6A0C"/>
    <w:rsid w:val="007D6E63"/>
    <w:rsid w:val="007D7956"/>
    <w:rsid w:val="007D7A66"/>
    <w:rsid w:val="007D7D93"/>
    <w:rsid w:val="007E069A"/>
    <w:rsid w:val="007E0F66"/>
    <w:rsid w:val="007E2389"/>
    <w:rsid w:val="007E263C"/>
    <w:rsid w:val="007E2BA1"/>
    <w:rsid w:val="007E2DCF"/>
    <w:rsid w:val="007E2E56"/>
    <w:rsid w:val="007E3C06"/>
    <w:rsid w:val="007E46C2"/>
    <w:rsid w:val="007E4962"/>
    <w:rsid w:val="007E4CEB"/>
    <w:rsid w:val="007E5A3B"/>
    <w:rsid w:val="007E6B5B"/>
    <w:rsid w:val="007E778B"/>
    <w:rsid w:val="007E7F1B"/>
    <w:rsid w:val="007F0AE1"/>
    <w:rsid w:val="007F0BEB"/>
    <w:rsid w:val="007F1478"/>
    <w:rsid w:val="007F1548"/>
    <w:rsid w:val="007F1980"/>
    <w:rsid w:val="007F1F4C"/>
    <w:rsid w:val="007F2842"/>
    <w:rsid w:val="007F2AFD"/>
    <w:rsid w:val="007F2E6A"/>
    <w:rsid w:val="007F307C"/>
    <w:rsid w:val="007F3722"/>
    <w:rsid w:val="007F3C57"/>
    <w:rsid w:val="007F528B"/>
    <w:rsid w:val="007F55A2"/>
    <w:rsid w:val="007F6536"/>
    <w:rsid w:val="007F663E"/>
    <w:rsid w:val="007F6E33"/>
    <w:rsid w:val="007F7B11"/>
    <w:rsid w:val="007F7B63"/>
    <w:rsid w:val="007F7B7F"/>
    <w:rsid w:val="007F7C5B"/>
    <w:rsid w:val="007F7F3E"/>
    <w:rsid w:val="00800997"/>
    <w:rsid w:val="00801264"/>
    <w:rsid w:val="008016A4"/>
    <w:rsid w:val="00801854"/>
    <w:rsid w:val="008019A9"/>
    <w:rsid w:val="00801D01"/>
    <w:rsid w:val="008028F9"/>
    <w:rsid w:val="00802FE9"/>
    <w:rsid w:val="0080447D"/>
    <w:rsid w:val="008045FA"/>
    <w:rsid w:val="008058F8"/>
    <w:rsid w:val="008060C8"/>
    <w:rsid w:val="008061D1"/>
    <w:rsid w:val="0080655B"/>
    <w:rsid w:val="00806FA3"/>
    <w:rsid w:val="00807605"/>
    <w:rsid w:val="00807BA2"/>
    <w:rsid w:val="00810503"/>
    <w:rsid w:val="008107CB"/>
    <w:rsid w:val="00810BA3"/>
    <w:rsid w:val="00810E0D"/>
    <w:rsid w:val="0081254A"/>
    <w:rsid w:val="00812A5B"/>
    <w:rsid w:val="00812E2E"/>
    <w:rsid w:val="00812FD8"/>
    <w:rsid w:val="008131F6"/>
    <w:rsid w:val="00813248"/>
    <w:rsid w:val="00813B83"/>
    <w:rsid w:val="00814467"/>
    <w:rsid w:val="008151A9"/>
    <w:rsid w:val="008166AF"/>
    <w:rsid w:val="008169ED"/>
    <w:rsid w:val="008171E4"/>
    <w:rsid w:val="008173BF"/>
    <w:rsid w:val="00817F72"/>
    <w:rsid w:val="0082115B"/>
    <w:rsid w:val="00822322"/>
    <w:rsid w:val="00822450"/>
    <w:rsid w:val="0082274F"/>
    <w:rsid w:val="008251B2"/>
    <w:rsid w:val="00826223"/>
    <w:rsid w:val="0082662A"/>
    <w:rsid w:val="008269A2"/>
    <w:rsid w:val="00827914"/>
    <w:rsid w:val="00827C2A"/>
    <w:rsid w:val="00830006"/>
    <w:rsid w:val="00830700"/>
    <w:rsid w:val="00830EFE"/>
    <w:rsid w:val="00831778"/>
    <w:rsid w:val="008323A9"/>
    <w:rsid w:val="008331E9"/>
    <w:rsid w:val="00833592"/>
    <w:rsid w:val="00833831"/>
    <w:rsid w:val="00834113"/>
    <w:rsid w:val="0083450A"/>
    <w:rsid w:val="0083468D"/>
    <w:rsid w:val="00834F9B"/>
    <w:rsid w:val="008354AC"/>
    <w:rsid w:val="00836356"/>
    <w:rsid w:val="00836E74"/>
    <w:rsid w:val="00837521"/>
    <w:rsid w:val="0084002F"/>
    <w:rsid w:val="008405BB"/>
    <w:rsid w:val="00841A24"/>
    <w:rsid w:val="0084269A"/>
    <w:rsid w:val="0084290F"/>
    <w:rsid w:val="00843375"/>
    <w:rsid w:val="00843B20"/>
    <w:rsid w:val="00843B56"/>
    <w:rsid w:val="00843CC7"/>
    <w:rsid w:val="00844E13"/>
    <w:rsid w:val="00845193"/>
    <w:rsid w:val="008458EB"/>
    <w:rsid w:val="00846441"/>
    <w:rsid w:val="00846CC4"/>
    <w:rsid w:val="00847269"/>
    <w:rsid w:val="008479B3"/>
    <w:rsid w:val="00847BE8"/>
    <w:rsid w:val="00847DBD"/>
    <w:rsid w:val="00850365"/>
    <w:rsid w:val="008503EF"/>
    <w:rsid w:val="00850FF6"/>
    <w:rsid w:val="008511FF"/>
    <w:rsid w:val="00851EEB"/>
    <w:rsid w:val="0085256D"/>
    <w:rsid w:val="008535C7"/>
    <w:rsid w:val="00853E68"/>
    <w:rsid w:val="00854974"/>
    <w:rsid w:val="00854A35"/>
    <w:rsid w:val="00854E0F"/>
    <w:rsid w:val="008561F8"/>
    <w:rsid w:val="00856586"/>
    <w:rsid w:val="00856EFC"/>
    <w:rsid w:val="00857F6F"/>
    <w:rsid w:val="00860434"/>
    <w:rsid w:val="008605AD"/>
    <w:rsid w:val="008610EE"/>
    <w:rsid w:val="00861147"/>
    <w:rsid w:val="008611FB"/>
    <w:rsid w:val="008612A6"/>
    <w:rsid w:val="00861486"/>
    <w:rsid w:val="0086232F"/>
    <w:rsid w:val="00862BF3"/>
    <w:rsid w:val="00863274"/>
    <w:rsid w:val="0086342D"/>
    <w:rsid w:val="008637F3"/>
    <w:rsid w:val="00863A4D"/>
    <w:rsid w:val="00863D28"/>
    <w:rsid w:val="00864B2D"/>
    <w:rsid w:val="008658BD"/>
    <w:rsid w:val="00865B8D"/>
    <w:rsid w:val="00866843"/>
    <w:rsid w:val="00866BCB"/>
    <w:rsid w:val="008676E7"/>
    <w:rsid w:val="008708F9"/>
    <w:rsid w:val="00870B26"/>
    <w:rsid w:val="00870F65"/>
    <w:rsid w:val="0087409C"/>
    <w:rsid w:val="008747DF"/>
    <w:rsid w:val="0087482D"/>
    <w:rsid w:val="00874A05"/>
    <w:rsid w:val="008758A6"/>
    <w:rsid w:val="00875FEC"/>
    <w:rsid w:val="0087690F"/>
    <w:rsid w:val="00877182"/>
    <w:rsid w:val="008813CF"/>
    <w:rsid w:val="0088247C"/>
    <w:rsid w:val="00882638"/>
    <w:rsid w:val="00882921"/>
    <w:rsid w:val="00883030"/>
    <w:rsid w:val="0088347C"/>
    <w:rsid w:val="0088395C"/>
    <w:rsid w:val="008842C5"/>
    <w:rsid w:val="00884C56"/>
    <w:rsid w:val="0088532F"/>
    <w:rsid w:val="00885856"/>
    <w:rsid w:val="0088636D"/>
    <w:rsid w:val="00887FBD"/>
    <w:rsid w:val="0089027E"/>
    <w:rsid w:val="00890305"/>
    <w:rsid w:val="008911CF"/>
    <w:rsid w:val="0089147A"/>
    <w:rsid w:val="008919BD"/>
    <w:rsid w:val="0089264F"/>
    <w:rsid w:val="0089266D"/>
    <w:rsid w:val="008932F4"/>
    <w:rsid w:val="008935A0"/>
    <w:rsid w:val="008939C8"/>
    <w:rsid w:val="00894C24"/>
    <w:rsid w:val="00895ACA"/>
    <w:rsid w:val="00895D7A"/>
    <w:rsid w:val="00896FC1"/>
    <w:rsid w:val="00897309"/>
    <w:rsid w:val="00897618"/>
    <w:rsid w:val="008977C9"/>
    <w:rsid w:val="00897A02"/>
    <w:rsid w:val="00897A17"/>
    <w:rsid w:val="00897AFA"/>
    <w:rsid w:val="008A23D0"/>
    <w:rsid w:val="008A2DE7"/>
    <w:rsid w:val="008A3123"/>
    <w:rsid w:val="008A3203"/>
    <w:rsid w:val="008A350F"/>
    <w:rsid w:val="008A39D5"/>
    <w:rsid w:val="008A446E"/>
    <w:rsid w:val="008A452F"/>
    <w:rsid w:val="008A5099"/>
    <w:rsid w:val="008A5122"/>
    <w:rsid w:val="008A5752"/>
    <w:rsid w:val="008A57FB"/>
    <w:rsid w:val="008A5ECD"/>
    <w:rsid w:val="008A6740"/>
    <w:rsid w:val="008A7C39"/>
    <w:rsid w:val="008B153C"/>
    <w:rsid w:val="008B20F2"/>
    <w:rsid w:val="008B2CFE"/>
    <w:rsid w:val="008B3114"/>
    <w:rsid w:val="008B3B95"/>
    <w:rsid w:val="008B58E1"/>
    <w:rsid w:val="008B58E9"/>
    <w:rsid w:val="008B6EF3"/>
    <w:rsid w:val="008B6EF9"/>
    <w:rsid w:val="008B6F19"/>
    <w:rsid w:val="008C04C0"/>
    <w:rsid w:val="008C079E"/>
    <w:rsid w:val="008C14B0"/>
    <w:rsid w:val="008C25EE"/>
    <w:rsid w:val="008C29CB"/>
    <w:rsid w:val="008C2AE2"/>
    <w:rsid w:val="008C2EEA"/>
    <w:rsid w:val="008C395C"/>
    <w:rsid w:val="008C3F24"/>
    <w:rsid w:val="008C4C3E"/>
    <w:rsid w:val="008C4F9E"/>
    <w:rsid w:val="008C53DA"/>
    <w:rsid w:val="008C75A6"/>
    <w:rsid w:val="008D0F68"/>
    <w:rsid w:val="008D11C4"/>
    <w:rsid w:val="008D1F5C"/>
    <w:rsid w:val="008D2573"/>
    <w:rsid w:val="008D3363"/>
    <w:rsid w:val="008D4456"/>
    <w:rsid w:val="008D4B05"/>
    <w:rsid w:val="008D5336"/>
    <w:rsid w:val="008D5F00"/>
    <w:rsid w:val="008D70AC"/>
    <w:rsid w:val="008D7FDB"/>
    <w:rsid w:val="008E0029"/>
    <w:rsid w:val="008E2484"/>
    <w:rsid w:val="008E316A"/>
    <w:rsid w:val="008E325D"/>
    <w:rsid w:val="008E32DD"/>
    <w:rsid w:val="008E3F99"/>
    <w:rsid w:val="008E48E4"/>
    <w:rsid w:val="008E55C1"/>
    <w:rsid w:val="008E5660"/>
    <w:rsid w:val="008E6F13"/>
    <w:rsid w:val="008E6F14"/>
    <w:rsid w:val="008E7EB2"/>
    <w:rsid w:val="008F04CE"/>
    <w:rsid w:val="008F0733"/>
    <w:rsid w:val="008F160E"/>
    <w:rsid w:val="008F2709"/>
    <w:rsid w:val="008F59B6"/>
    <w:rsid w:val="008F71E2"/>
    <w:rsid w:val="008F742D"/>
    <w:rsid w:val="008F74EE"/>
    <w:rsid w:val="008F7AF1"/>
    <w:rsid w:val="009010BD"/>
    <w:rsid w:val="0090132E"/>
    <w:rsid w:val="0090134B"/>
    <w:rsid w:val="009016B1"/>
    <w:rsid w:val="009021A3"/>
    <w:rsid w:val="009037A7"/>
    <w:rsid w:val="00903A13"/>
    <w:rsid w:val="00903EF0"/>
    <w:rsid w:val="009050AB"/>
    <w:rsid w:val="00906BD1"/>
    <w:rsid w:val="00906C78"/>
    <w:rsid w:val="00906FD7"/>
    <w:rsid w:val="00907754"/>
    <w:rsid w:val="00907C15"/>
    <w:rsid w:val="00910247"/>
    <w:rsid w:val="00910C77"/>
    <w:rsid w:val="00910E39"/>
    <w:rsid w:val="00911DC1"/>
    <w:rsid w:val="009121C7"/>
    <w:rsid w:val="00912375"/>
    <w:rsid w:val="0091356E"/>
    <w:rsid w:val="00913825"/>
    <w:rsid w:val="00913B00"/>
    <w:rsid w:val="00913B68"/>
    <w:rsid w:val="009142B4"/>
    <w:rsid w:val="00914FEB"/>
    <w:rsid w:val="00915A67"/>
    <w:rsid w:val="00915AB3"/>
    <w:rsid w:val="00915B44"/>
    <w:rsid w:val="0091655D"/>
    <w:rsid w:val="009165F8"/>
    <w:rsid w:val="00916BB2"/>
    <w:rsid w:val="009172F7"/>
    <w:rsid w:val="00917A73"/>
    <w:rsid w:val="00917D1B"/>
    <w:rsid w:val="00917D9D"/>
    <w:rsid w:val="00917DB7"/>
    <w:rsid w:val="00917F94"/>
    <w:rsid w:val="00921737"/>
    <w:rsid w:val="00922305"/>
    <w:rsid w:val="00922C22"/>
    <w:rsid w:val="009232DC"/>
    <w:rsid w:val="009234BA"/>
    <w:rsid w:val="009236A0"/>
    <w:rsid w:val="00923CE7"/>
    <w:rsid w:val="00923F10"/>
    <w:rsid w:val="0092410D"/>
    <w:rsid w:val="00924B1A"/>
    <w:rsid w:val="00925F83"/>
    <w:rsid w:val="009274E2"/>
    <w:rsid w:val="00927EFA"/>
    <w:rsid w:val="0093061E"/>
    <w:rsid w:val="00930782"/>
    <w:rsid w:val="00930D64"/>
    <w:rsid w:val="00931AEF"/>
    <w:rsid w:val="00931D91"/>
    <w:rsid w:val="00932052"/>
    <w:rsid w:val="00932A5C"/>
    <w:rsid w:val="009330B1"/>
    <w:rsid w:val="0093338C"/>
    <w:rsid w:val="00933839"/>
    <w:rsid w:val="00933A35"/>
    <w:rsid w:val="00934045"/>
    <w:rsid w:val="00934772"/>
    <w:rsid w:val="00935653"/>
    <w:rsid w:val="009367C5"/>
    <w:rsid w:val="009372F4"/>
    <w:rsid w:val="00937315"/>
    <w:rsid w:val="00937DD5"/>
    <w:rsid w:val="009409DE"/>
    <w:rsid w:val="0094100D"/>
    <w:rsid w:val="0094218B"/>
    <w:rsid w:val="00942266"/>
    <w:rsid w:val="009425C3"/>
    <w:rsid w:val="00942E5B"/>
    <w:rsid w:val="00943277"/>
    <w:rsid w:val="00944DA4"/>
    <w:rsid w:val="00944FB5"/>
    <w:rsid w:val="00947402"/>
    <w:rsid w:val="009506B5"/>
    <w:rsid w:val="00950A11"/>
    <w:rsid w:val="00950DE1"/>
    <w:rsid w:val="0095103B"/>
    <w:rsid w:val="009519BE"/>
    <w:rsid w:val="00951CDE"/>
    <w:rsid w:val="0095238B"/>
    <w:rsid w:val="009530DD"/>
    <w:rsid w:val="009539F6"/>
    <w:rsid w:val="00953E0C"/>
    <w:rsid w:val="0095411B"/>
    <w:rsid w:val="00954E5F"/>
    <w:rsid w:val="00954F1A"/>
    <w:rsid w:val="00955D0C"/>
    <w:rsid w:val="009561F8"/>
    <w:rsid w:val="00956336"/>
    <w:rsid w:val="009564C2"/>
    <w:rsid w:val="00957092"/>
    <w:rsid w:val="009574CB"/>
    <w:rsid w:val="00957CA4"/>
    <w:rsid w:val="00960663"/>
    <w:rsid w:val="00961AF9"/>
    <w:rsid w:val="00961FB0"/>
    <w:rsid w:val="00963277"/>
    <w:rsid w:val="00963423"/>
    <w:rsid w:val="009637FF"/>
    <w:rsid w:val="00963AEB"/>
    <w:rsid w:val="009644AA"/>
    <w:rsid w:val="0096727D"/>
    <w:rsid w:val="00967874"/>
    <w:rsid w:val="00967D4A"/>
    <w:rsid w:val="0097004B"/>
    <w:rsid w:val="00970515"/>
    <w:rsid w:val="00970B55"/>
    <w:rsid w:val="00971667"/>
    <w:rsid w:val="00971D97"/>
    <w:rsid w:val="00972E1F"/>
    <w:rsid w:val="00973FE2"/>
    <w:rsid w:val="009740E0"/>
    <w:rsid w:val="009742E6"/>
    <w:rsid w:val="00974CA7"/>
    <w:rsid w:val="009757F9"/>
    <w:rsid w:val="00975DA5"/>
    <w:rsid w:val="00976030"/>
    <w:rsid w:val="00977544"/>
    <w:rsid w:val="009777E6"/>
    <w:rsid w:val="00977B3C"/>
    <w:rsid w:val="00980B77"/>
    <w:rsid w:val="00980BD3"/>
    <w:rsid w:val="009818D8"/>
    <w:rsid w:val="009822ED"/>
    <w:rsid w:val="009824F2"/>
    <w:rsid w:val="00983FFA"/>
    <w:rsid w:val="009844BE"/>
    <w:rsid w:val="009857AF"/>
    <w:rsid w:val="00986E9E"/>
    <w:rsid w:val="00987E1D"/>
    <w:rsid w:val="00987F2F"/>
    <w:rsid w:val="009908A2"/>
    <w:rsid w:val="009918B0"/>
    <w:rsid w:val="00991F0C"/>
    <w:rsid w:val="00992ECE"/>
    <w:rsid w:val="00993C24"/>
    <w:rsid w:val="0099424F"/>
    <w:rsid w:val="009947E4"/>
    <w:rsid w:val="00995265"/>
    <w:rsid w:val="00995451"/>
    <w:rsid w:val="009962C0"/>
    <w:rsid w:val="009966A9"/>
    <w:rsid w:val="0099683F"/>
    <w:rsid w:val="00996F01"/>
    <w:rsid w:val="009A001B"/>
    <w:rsid w:val="009A076B"/>
    <w:rsid w:val="009A0A43"/>
    <w:rsid w:val="009A0A4A"/>
    <w:rsid w:val="009A1002"/>
    <w:rsid w:val="009A2146"/>
    <w:rsid w:val="009A2E90"/>
    <w:rsid w:val="009A34D5"/>
    <w:rsid w:val="009A3B51"/>
    <w:rsid w:val="009A4591"/>
    <w:rsid w:val="009A4677"/>
    <w:rsid w:val="009A54C0"/>
    <w:rsid w:val="009A7B06"/>
    <w:rsid w:val="009B0102"/>
    <w:rsid w:val="009B0341"/>
    <w:rsid w:val="009B047B"/>
    <w:rsid w:val="009B241C"/>
    <w:rsid w:val="009B24AB"/>
    <w:rsid w:val="009B2E62"/>
    <w:rsid w:val="009B32F4"/>
    <w:rsid w:val="009B3C12"/>
    <w:rsid w:val="009B3EF2"/>
    <w:rsid w:val="009B43CF"/>
    <w:rsid w:val="009B6057"/>
    <w:rsid w:val="009B65B5"/>
    <w:rsid w:val="009C0427"/>
    <w:rsid w:val="009C3E7E"/>
    <w:rsid w:val="009C3F72"/>
    <w:rsid w:val="009C56A3"/>
    <w:rsid w:val="009C5B07"/>
    <w:rsid w:val="009C6842"/>
    <w:rsid w:val="009C6ED2"/>
    <w:rsid w:val="009C7CBD"/>
    <w:rsid w:val="009D00A9"/>
    <w:rsid w:val="009D0DF9"/>
    <w:rsid w:val="009D15E0"/>
    <w:rsid w:val="009D1C95"/>
    <w:rsid w:val="009D1FB7"/>
    <w:rsid w:val="009D215C"/>
    <w:rsid w:val="009D219D"/>
    <w:rsid w:val="009D28BA"/>
    <w:rsid w:val="009D28EF"/>
    <w:rsid w:val="009D2BD0"/>
    <w:rsid w:val="009D3E60"/>
    <w:rsid w:val="009D44EF"/>
    <w:rsid w:val="009D4C16"/>
    <w:rsid w:val="009D4C31"/>
    <w:rsid w:val="009D4D1F"/>
    <w:rsid w:val="009D50BC"/>
    <w:rsid w:val="009D5D78"/>
    <w:rsid w:val="009D65ED"/>
    <w:rsid w:val="009D7DE3"/>
    <w:rsid w:val="009E01C0"/>
    <w:rsid w:val="009E0615"/>
    <w:rsid w:val="009E0929"/>
    <w:rsid w:val="009E106C"/>
    <w:rsid w:val="009E14F8"/>
    <w:rsid w:val="009E33EC"/>
    <w:rsid w:val="009E450B"/>
    <w:rsid w:val="009E4C71"/>
    <w:rsid w:val="009E4EC0"/>
    <w:rsid w:val="009E4FD4"/>
    <w:rsid w:val="009E5BE4"/>
    <w:rsid w:val="009E60C8"/>
    <w:rsid w:val="009E6FAA"/>
    <w:rsid w:val="009F0022"/>
    <w:rsid w:val="009F005A"/>
    <w:rsid w:val="009F0323"/>
    <w:rsid w:val="009F0B9C"/>
    <w:rsid w:val="009F0ED0"/>
    <w:rsid w:val="009F0FAC"/>
    <w:rsid w:val="009F15D5"/>
    <w:rsid w:val="009F1B3F"/>
    <w:rsid w:val="009F25DC"/>
    <w:rsid w:val="009F2823"/>
    <w:rsid w:val="009F2879"/>
    <w:rsid w:val="009F2E11"/>
    <w:rsid w:val="009F4206"/>
    <w:rsid w:val="009F47C9"/>
    <w:rsid w:val="009F512C"/>
    <w:rsid w:val="009F5E77"/>
    <w:rsid w:val="009F611D"/>
    <w:rsid w:val="009F6CFB"/>
    <w:rsid w:val="00A000EE"/>
    <w:rsid w:val="00A0033C"/>
    <w:rsid w:val="00A0075F"/>
    <w:rsid w:val="00A00B57"/>
    <w:rsid w:val="00A00BDF"/>
    <w:rsid w:val="00A018AD"/>
    <w:rsid w:val="00A03182"/>
    <w:rsid w:val="00A03874"/>
    <w:rsid w:val="00A03EAF"/>
    <w:rsid w:val="00A040E3"/>
    <w:rsid w:val="00A040ED"/>
    <w:rsid w:val="00A0464C"/>
    <w:rsid w:val="00A048E4"/>
    <w:rsid w:val="00A04CE0"/>
    <w:rsid w:val="00A05296"/>
    <w:rsid w:val="00A05828"/>
    <w:rsid w:val="00A05A41"/>
    <w:rsid w:val="00A05A88"/>
    <w:rsid w:val="00A06D70"/>
    <w:rsid w:val="00A0770B"/>
    <w:rsid w:val="00A07CAF"/>
    <w:rsid w:val="00A103A0"/>
    <w:rsid w:val="00A106F6"/>
    <w:rsid w:val="00A10EB2"/>
    <w:rsid w:val="00A112AD"/>
    <w:rsid w:val="00A114F1"/>
    <w:rsid w:val="00A1164C"/>
    <w:rsid w:val="00A11BA5"/>
    <w:rsid w:val="00A126CF"/>
    <w:rsid w:val="00A1379D"/>
    <w:rsid w:val="00A14DF8"/>
    <w:rsid w:val="00A1686B"/>
    <w:rsid w:val="00A173D3"/>
    <w:rsid w:val="00A2072C"/>
    <w:rsid w:val="00A21500"/>
    <w:rsid w:val="00A21571"/>
    <w:rsid w:val="00A234D3"/>
    <w:rsid w:val="00A23B45"/>
    <w:rsid w:val="00A245CC"/>
    <w:rsid w:val="00A24EC7"/>
    <w:rsid w:val="00A25237"/>
    <w:rsid w:val="00A2640A"/>
    <w:rsid w:val="00A2658A"/>
    <w:rsid w:val="00A27F88"/>
    <w:rsid w:val="00A30021"/>
    <w:rsid w:val="00A303E1"/>
    <w:rsid w:val="00A308B8"/>
    <w:rsid w:val="00A30E54"/>
    <w:rsid w:val="00A30F7B"/>
    <w:rsid w:val="00A31A78"/>
    <w:rsid w:val="00A321DA"/>
    <w:rsid w:val="00A324E6"/>
    <w:rsid w:val="00A3273C"/>
    <w:rsid w:val="00A327B4"/>
    <w:rsid w:val="00A32C16"/>
    <w:rsid w:val="00A33C89"/>
    <w:rsid w:val="00A342DE"/>
    <w:rsid w:val="00A35A3B"/>
    <w:rsid w:val="00A35E1C"/>
    <w:rsid w:val="00A35FD1"/>
    <w:rsid w:val="00A36463"/>
    <w:rsid w:val="00A37451"/>
    <w:rsid w:val="00A40B25"/>
    <w:rsid w:val="00A40CF7"/>
    <w:rsid w:val="00A41426"/>
    <w:rsid w:val="00A42061"/>
    <w:rsid w:val="00A42407"/>
    <w:rsid w:val="00A42A7D"/>
    <w:rsid w:val="00A4313F"/>
    <w:rsid w:val="00A43F87"/>
    <w:rsid w:val="00A443C4"/>
    <w:rsid w:val="00A452BC"/>
    <w:rsid w:val="00A45C29"/>
    <w:rsid w:val="00A464F0"/>
    <w:rsid w:val="00A46BC1"/>
    <w:rsid w:val="00A46D5B"/>
    <w:rsid w:val="00A4701C"/>
    <w:rsid w:val="00A4766B"/>
    <w:rsid w:val="00A50771"/>
    <w:rsid w:val="00A50CEB"/>
    <w:rsid w:val="00A5120A"/>
    <w:rsid w:val="00A51897"/>
    <w:rsid w:val="00A5204F"/>
    <w:rsid w:val="00A528D3"/>
    <w:rsid w:val="00A52ABC"/>
    <w:rsid w:val="00A52ECF"/>
    <w:rsid w:val="00A53423"/>
    <w:rsid w:val="00A546DE"/>
    <w:rsid w:val="00A549A0"/>
    <w:rsid w:val="00A54A41"/>
    <w:rsid w:val="00A558FD"/>
    <w:rsid w:val="00A55954"/>
    <w:rsid w:val="00A55D43"/>
    <w:rsid w:val="00A56F60"/>
    <w:rsid w:val="00A576A8"/>
    <w:rsid w:val="00A57807"/>
    <w:rsid w:val="00A61724"/>
    <w:rsid w:val="00A6188E"/>
    <w:rsid w:val="00A61BE8"/>
    <w:rsid w:val="00A61F3F"/>
    <w:rsid w:val="00A6300E"/>
    <w:rsid w:val="00A63DF1"/>
    <w:rsid w:val="00A64504"/>
    <w:rsid w:val="00A64B04"/>
    <w:rsid w:val="00A64FD6"/>
    <w:rsid w:val="00A6523B"/>
    <w:rsid w:val="00A655BE"/>
    <w:rsid w:val="00A6583A"/>
    <w:rsid w:val="00A65846"/>
    <w:rsid w:val="00A65B6C"/>
    <w:rsid w:val="00A65BF8"/>
    <w:rsid w:val="00A66FB9"/>
    <w:rsid w:val="00A67276"/>
    <w:rsid w:val="00A7059F"/>
    <w:rsid w:val="00A70E2E"/>
    <w:rsid w:val="00A71119"/>
    <w:rsid w:val="00A71AE0"/>
    <w:rsid w:val="00A72852"/>
    <w:rsid w:val="00A72D78"/>
    <w:rsid w:val="00A72F2C"/>
    <w:rsid w:val="00A732A3"/>
    <w:rsid w:val="00A736D5"/>
    <w:rsid w:val="00A73B2E"/>
    <w:rsid w:val="00A74DC0"/>
    <w:rsid w:val="00A751E4"/>
    <w:rsid w:val="00A755F1"/>
    <w:rsid w:val="00A756A7"/>
    <w:rsid w:val="00A758EE"/>
    <w:rsid w:val="00A767CD"/>
    <w:rsid w:val="00A76F7A"/>
    <w:rsid w:val="00A778DF"/>
    <w:rsid w:val="00A77D18"/>
    <w:rsid w:val="00A77ECC"/>
    <w:rsid w:val="00A800BE"/>
    <w:rsid w:val="00A8036E"/>
    <w:rsid w:val="00A80978"/>
    <w:rsid w:val="00A80E66"/>
    <w:rsid w:val="00A81639"/>
    <w:rsid w:val="00A818E2"/>
    <w:rsid w:val="00A81AC8"/>
    <w:rsid w:val="00A829DC"/>
    <w:rsid w:val="00A82F9B"/>
    <w:rsid w:val="00A83032"/>
    <w:rsid w:val="00A8342C"/>
    <w:rsid w:val="00A83C5E"/>
    <w:rsid w:val="00A8505C"/>
    <w:rsid w:val="00A85159"/>
    <w:rsid w:val="00A851DF"/>
    <w:rsid w:val="00A8785B"/>
    <w:rsid w:val="00A9050E"/>
    <w:rsid w:val="00A908FB"/>
    <w:rsid w:val="00A92790"/>
    <w:rsid w:val="00A92EDC"/>
    <w:rsid w:val="00A9357C"/>
    <w:rsid w:val="00A941F7"/>
    <w:rsid w:val="00A948F0"/>
    <w:rsid w:val="00A94A01"/>
    <w:rsid w:val="00A95060"/>
    <w:rsid w:val="00A955D5"/>
    <w:rsid w:val="00A96182"/>
    <w:rsid w:val="00A965E2"/>
    <w:rsid w:val="00A96C59"/>
    <w:rsid w:val="00A97125"/>
    <w:rsid w:val="00A97313"/>
    <w:rsid w:val="00AA0FDD"/>
    <w:rsid w:val="00AA1B08"/>
    <w:rsid w:val="00AA1FB7"/>
    <w:rsid w:val="00AA2599"/>
    <w:rsid w:val="00AA2B27"/>
    <w:rsid w:val="00AA2B49"/>
    <w:rsid w:val="00AA3F01"/>
    <w:rsid w:val="00AA4BE8"/>
    <w:rsid w:val="00AA4CD1"/>
    <w:rsid w:val="00AA5244"/>
    <w:rsid w:val="00AA696A"/>
    <w:rsid w:val="00AA6F7F"/>
    <w:rsid w:val="00AA7A87"/>
    <w:rsid w:val="00AB031A"/>
    <w:rsid w:val="00AB0993"/>
    <w:rsid w:val="00AB0AE2"/>
    <w:rsid w:val="00AB0EBF"/>
    <w:rsid w:val="00AB1163"/>
    <w:rsid w:val="00AB128D"/>
    <w:rsid w:val="00AB1E42"/>
    <w:rsid w:val="00AB4EC6"/>
    <w:rsid w:val="00AB682C"/>
    <w:rsid w:val="00AB6DBF"/>
    <w:rsid w:val="00AB7108"/>
    <w:rsid w:val="00AC012C"/>
    <w:rsid w:val="00AC0577"/>
    <w:rsid w:val="00AC08FC"/>
    <w:rsid w:val="00AC25EB"/>
    <w:rsid w:val="00AC3190"/>
    <w:rsid w:val="00AC3580"/>
    <w:rsid w:val="00AC39B5"/>
    <w:rsid w:val="00AC3A74"/>
    <w:rsid w:val="00AC57FD"/>
    <w:rsid w:val="00AC5954"/>
    <w:rsid w:val="00AC6100"/>
    <w:rsid w:val="00AC61AF"/>
    <w:rsid w:val="00AD04D6"/>
    <w:rsid w:val="00AD0C62"/>
    <w:rsid w:val="00AD1301"/>
    <w:rsid w:val="00AD1FEA"/>
    <w:rsid w:val="00AD221B"/>
    <w:rsid w:val="00AD2303"/>
    <w:rsid w:val="00AD2CAA"/>
    <w:rsid w:val="00AD2DB9"/>
    <w:rsid w:val="00AD2F18"/>
    <w:rsid w:val="00AD3602"/>
    <w:rsid w:val="00AD3826"/>
    <w:rsid w:val="00AD3949"/>
    <w:rsid w:val="00AD3CF0"/>
    <w:rsid w:val="00AD41B1"/>
    <w:rsid w:val="00AD439A"/>
    <w:rsid w:val="00AD447B"/>
    <w:rsid w:val="00AD4640"/>
    <w:rsid w:val="00AD4A57"/>
    <w:rsid w:val="00AD57C0"/>
    <w:rsid w:val="00AD5896"/>
    <w:rsid w:val="00AD5A5C"/>
    <w:rsid w:val="00AD65DB"/>
    <w:rsid w:val="00AD69D0"/>
    <w:rsid w:val="00AD7000"/>
    <w:rsid w:val="00AD73E4"/>
    <w:rsid w:val="00AD77B3"/>
    <w:rsid w:val="00AD7E2D"/>
    <w:rsid w:val="00AE0312"/>
    <w:rsid w:val="00AE07FA"/>
    <w:rsid w:val="00AE08D3"/>
    <w:rsid w:val="00AE0CAF"/>
    <w:rsid w:val="00AE0E9F"/>
    <w:rsid w:val="00AE1569"/>
    <w:rsid w:val="00AE1A73"/>
    <w:rsid w:val="00AE1F1C"/>
    <w:rsid w:val="00AE2473"/>
    <w:rsid w:val="00AE2707"/>
    <w:rsid w:val="00AE3D25"/>
    <w:rsid w:val="00AE4E32"/>
    <w:rsid w:val="00AE5290"/>
    <w:rsid w:val="00AE53C5"/>
    <w:rsid w:val="00AE54C4"/>
    <w:rsid w:val="00AE5845"/>
    <w:rsid w:val="00AE5F52"/>
    <w:rsid w:val="00AE6454"/>
    <w:rsid w:val="00AE6D54"/>
    <w:rsid w:val="00AE7710"/>
    <w:rsid w:val="00AE7999"/>
    <w:rsid w:val="00AE7D0F"/>
    <w:rsid w:val="00AF06FD"/>
    <w:rsid w:val="00AF0734"/>
    <w:rsid w:val="00AF0A2E"/>
    <w:rsid w:val="00AF0EDA"/>
    <w:rsid w:val="00AF0EE5"/>
    <w:rsid w:val="00AF1D5A"/>
    <w:rsid w:val="00AF2430"/>
    <w:rsid w:val="00AF2F7C"/>
    <w:rsid w:val="00AF2F84"/>
    <w:rsid w:val="00AF335D"/>
    <w:rsid w:val="00AF37F1"/>
    <w:rsid w:val="00AF3805"/>
    <w:rsid w:val="00AF3BCF"/>
    <w:rsid w:val="00AF3F29"/>
    <w:rsid w:val="00AF5751"/>
    <w:rsid w:val="00AF6D53"/>
    <w:rsid w:val="00AF75F5"/>
    <w:rsid w:val="00B003D7"/>
    <w:rsid w:val="00B00F7F"/>
    <w:rsid w:val="00B011ED"/>
    <w:rsid w:val="00B012B9"/>
    <w:rsid w:val="00B01BC9"/>
    <w:rsid w:val="00B01F6D"/>
    <w:rsid w:val="00B021CA"/>
    <w:rsid w:val="00B02507"/>
    <w:rsid w:val="00B02927"/>
    <w:rsid w:val="00B02C10"/>
    <w:rsid w:val="00B03250"/>
    <w:rsid w:val="00B036A6"/>
    <w:rsid w:val="00B03AB2"/>
    <w:rsid w:val="00B03DFF"/>
    <w:rsid w:val="00B04241"/>
    <w:rsid w:val="00B04740"/>
    <w:rsid w:val="00B04E56"/>
    <w:rsid w:val="00B04EE7"/>
    <w:rsid w:val="00B05D68"/>
    <w:rsid w:val="00B063E1"/>
    <w:rsid w:val="00B07272"/>
    <w:rsid w:val="00B07AF3"/>
    <w:rsid w:val="00B10214"/>
    <w:rsid w:val="00B1186A"/>
    <w:rsid w:val="00B1196C"/>
    <w:rsid w:val="00B11975"/>
    <w:rsid w:val="00B11C6E"/>
    <w:rsid w:val="00B12440"/>
    <w:rsid w:val="00B13050"/>
    <w:rsid w:val="00B13768"/>
    <w:rsid w:val="00B1382F"/>
    <w:rsid w:val="00B13B73"/>
    <w:rsid w:val="00B14647"/>
    <w:rsid w:val="00B14CA1"/>
    <w:rsid w:val="00B14D47"/>
    <w:rsid w:val="00B15B53"/>
    <w:rsid w:val="00B15C4F"/>
    <w:rsid w:val="00B16845"/>
    <w:rsid w:val="00B16A23"/>
    <w:rsid w:val="00B1754D"/>
    <w:rsid w:val="00B21470"/>
    <w:rsid w:val="00B2165D"/>
    <w:rsid w:val="00B21896"/>
    <w:rsid w:val="00B21DF6"/>
    <w:rsid w:val="00B2303F"/>
    <w:rsid w:val="00B23D07"/>
    <w:rsid w:val="00B25D67"/>
    <w:rsid w:val="00B261C1"/>
    <w:rsid w:val="00B261D6"/>
    <w:rsid w:val="00B26B28"/>
    <w:rsid w:val="00B2732C"/>
    <w:rsid w:val="00B27573"/>
    <w:rsid w:val="00B30AF1"/>
    <w:rsid w:val="00B30CBB"/>
    <w:rsid w:val="00B315A7"/>
    <w:rsid w:val="00B320A5"/>
    <w:rsid w:val="00B32118"/>
    <w:rsid w:val="00B328CB"/>
    <w:rsid w:val="00B32C4C"/>
    <w:rsid w:val="00B33199"/>
    <w:rsid w:val="00B33331"/>
    <w:rsid w:val="00B33EC0"/>
    <w:rsid w:val="00B34F48"/>
    <w:rsid w:val="00B35144"/>
    <w:rsid w:val="00B352EB"/>
    <w:rsid w:val="00B3540E"/>
    <w:rsid w:val="00B358BF"/>
    <w:rsid w:val="00B360A4"/>
    <w:rsid w:val="00B37E36"/>
    <w:rsid w:val="00B37FCE"/>
    <w:rsid w:val="00B402A7"/>
    <w:rsid w:val="00B402F8"/>
    <w:rsid w:val="00B40358"/>
    <w:rsid w:val="00B40A75"/>
    <w:rsid w:val="00B40D43"/>
    <w:rsid w:val="00B415A1"/>
    <w:rsid w:val="00B41E3E"/>
    <w:rsid w:val="00B41E96"/>
    <w:rsid w:val="00B42AE8"/>
    <w:rsid w:val="00B43085"/>
    <w:rsid w:val="00B434A6"/>
    <w:rsid w:val="00B4366C"/>
    <w:rsid w:val="00B44D26"/>
    <w:rsid w:val="00B470E9"/>
    <w:rsid w:val="00B47608"/>
    <w:rsid w:val="00B47AEE"/>
    <w:rsid w:val="00B47F39"/>
    <w:rsid w:val="00B5074C"/>
    <w:rsid w:val="00B50CBE"/>
    <w:rsid w:val="00B510FF"/>
    <w:rsid w:val="00B51377"/>
    <w:rsid w:val="00B5142D"/>
    <w:rsid w:val="00B5283D"/>
    <w:rsid w:val="00B52C04"/>
    <w:rsid w:val="00B5371C"/>
    <w:rsid w:val="00B53D08"/>
    <w:rsid w:val="00B54347"/>
    <w:rsid w:val="00B54975"/>
    <w:rsid w:val="00B54F3F"/>
    <w:rsid w:val="00B55293"/>
    <w:rsid w:val="00B55303"/>
    <w:rsid w:val="00B575D6"/>
    <w:rsid w:val="00B57D36"/>
    <w:rsid w:val="00B603EE"/>
    <w:rsid w:val="00B60F08"/>
    <w:rsid w:val="00B60F32"/>
    <w:rsid w:val="00B61179"/>
    <w:rsid w:val="00B612CC"/>
    <w:rsid w:val="00B61459"/>
    <w:rsid w:val="00B62082"/>
    <w:rsid w:val="00B626A0"/>
    <w:rsid w:val="00B632E6"/>
    <w:rsid w:val="00B64628"/>
    <w:rsid w:val="00B65058"/>
    <w:rsid w:val="00B650CB"/>
    <w:rsid w:val="00B6521A"/>
    <w:rsid w:val="00B65421"/>
    <w:rsid w:val="00B656D9"/>
    <w:rsid w:val="00B65817"/>
    <w:rsid w:val="00B66649"/>
    <w:rsid w:val="00B66962"/>
    <w:rsid w:val="00B67568"/>
    <w:rsid w:val="00B70C8D"/>
    <w:rsid w:val="00B71302"/>
    <w:rsid w:val="00B71955"/>
    <w:rsid w:val="00B71AA8"/>
    <w:rsid w:val="00B71AB8"/>
    <w:rsid w:val="00B72FB5"/>
    <w:rsid w:val="00B733B5"/>
    <w:rsid w:val="00B7388D"/>
    <w:rsid w:val="00B759A6"/>
    <w:rsid w:val="00B75CB0"/>
    <w:rsid w:val="00B76062"/>
    <w:rsid w:val="00B762EC"/>
    <w:rsid w:val="00B76F1C"/>
    <w:rsid w:val="00B779E6"/>
    <w:rsid w:val="00B77D76"/>
    <w:rsid w:val="00B807BC"/>
    <w:rsid w:val="00B80DF7"/>
    <w:rsid w:val="00B810DE"/>
    <w:rsid w:val="00B81CAE"/>
    <w:rsid w:val="00B82DC2"/>
    <w:rsid w:val="00B82EEA"/>
    <w:rsid w:val="00B83361"/>
    <w:rsid w:val="00B83B43"/>
    <w:rsid w:val="00B83D18"/>
    <w:rsid w:val="00B842CD"/>
    <w:rsid w:val="00B85287"/>
    <w:rsid w:val="00B85723"/>
    <w:rsid w:val="00B85835"/>
    <w:rsid w:val="00B87626"/>
    <w:rsid w:val="00B9008F"/>
    <w:rsid w:val="00B903CD"/>
    <w:rsid w:val="00B90558"/>
    <w:rsid w:val="00B905C4"/>
    <w:rsid w:val="00B90AC6"/>
    <w:rsid w:val="00B918D7"/>
    <w:rsid w:val="00B91D25"/>
    <w:rsid w:val="00B9211A"/>
    <w:rsid w:val="00B92295"/>
    <w:rsid w:val="00B93832"/>
    <w:rsid w:val="00B93C34"/>
    <w:rsid w:val="00B94200"/>
    <w:rsid w:val="00B94EF6"/>
    <w:rsid w:val="00B94F54"/>
    <w:rsid w:val="00B94F8A"/>
    <w:rsid w:val="00B95267"/>
    <w:rsid w:val="00B953BD"/>
    <w:rsid w:val="00B959A1"/>
    <w:rsid w:val="00B97DCB"/>
    <w:rsid w:val="00BA01FF"/>
    <w:rsid w:val="00BA086A"/>
    <w:rsid w:val="00BA0CDA"/>
    <w:rsid w:val="00BA13D0"/>
    <w:rsid w:val="00BA1C64"/>
    <w:rsid w:val="00BA2488"/>
    <w:rsid w:val="00BA2CA3"/>
    <w:rsid w:val="00BA39C7"/>
    <w:rsid w:val="00BA3DE4"/>
    <w:rsid w:val="00BA44F9"/>
    <w:rsid w:val="00BA454F"/>
    <w:rsid w:val="00BA4782"/>
    <w:rsid w:val="00BA48B6"/>
    <w:rsid w:val="00BA52F4"/>
    <w:rsid w:val="00BA5505"/>
    <w:rsid w:val="00BA5862"/>
    <w:rsid w:val="00BA66B3"/>
    <w:rsid w:val="00BA6724"/>
    <w:rsid w:val="00BA6DFC"/>
    <w:rsid w:val="00BA72CB"/>
    <w:rsid w:val="00BA7AC0"/>
    <w:rsid w:val="00BA7C51"/>
    <w:rsid w:val="00BB0353"/>
    <w:rsid w:val="00BB0397"/>
    <w:rsid w:val="00BB1139"/>
    <w:rsid w:val="00BB11A2"/>
    <w:rsid w:val="00BB125E"/>
    <w:rsid w:val="00BB145F"/>
    <w:rsid w:val="00BB1720"/>
    <w:rsid w:val="00BB1AEC"/>
    <w:rsid w:val="00BB1B4C"/>
    <w:rsid w:val="00BB2DDB"/>
    <w:rsid w:val="00BB477D"/>
    <w:rsid w:val="00BB4F58"/>
    <w:rsid w:val="00BB4F6C"/>
    <w:rsid w:val="00BB51D7"/>
    <w:rsid w:val="00BB5C3E"/>
    <w:rsid w:val="00BC0C9E"/>
    <w:rsid w:val="00BC10C1"/>
    <w:rsid w:val="00BC194A"/>
    <w:rsid w:val="00BC1977"/>
    <w:rsid w:val="00BC210A"/>
    <w:rsid w:val="00BC363E"/>
    <w:rsid w:val="00BC3E0D"/>
    <w:rsid w:val="00BC486D"/>
    <w:rsid w:val="00BC4E64"/>
    <w:rsid w:val="00BC5792"/>
    <w:rsid w:val="00BC5A00"/>
    <w:rsid w:val="00BC6018"/>
    <w:rsid w:val="00BC6102"/>
    <w:rsid w:val="00BC70F8"/>
    <w:rsid w:val="00BC7495"/>
    <w:rsid w:val="00BC74FE"/>
    <w:rsid w:val="00BD0186"/>
    <w:rsid w:val="00BD0193"/>
    <w:rsid w:val="00BD038E"/>
    <w:rsid w:val="00BD0472"/>
    <w:rsid w:val="00BD051F"/>
    <w:rsid w:val="00BD073C"/>
    <w:rsid w:val="00BD2F8E"/>
    <w:rsid w:val="00BD33C9"/>
    <w:rsid w:val="00BD3E33"/>
    <w:rsid w:val="00BD4112"/>
    <w:rsid w:val="00BD48F2"/>
    <w:rsid w:val="00BD4D40"/>
    <w:rsid w:val="00BD51E8"/>
    <w:rsid w:val="00BD579E"/>
    <w:rsid w:val="00BD5B43"/>
    <w:rsid w:val="00BD5CE9"/>
    <w:rsid w:val="00BD6520"/>
    <w:rsid w:val="00BD655D"/>
    <w:rsid w:val="00BD6A65"/>
    <w:rsid w:val="00BD788E"/>
    <w:rsid w:val="00BD7F84"/>
    <w:rsid w:val="00BE0A74"/>
    <w:rsid w:val="00BE0BE5"/>
    <w:rsid w:val="00BE123E"/>
    <w:rsid w:val="00BE17D8"/>
    <w:rsid w:val="00BE1C7A"/>
    <w:rsid w:val="00BE2213"/>
    <w:rsid w:val="00BE23A1"/>
    <w:rsid w:val="00BE3A26"/>
    <w:rsid w:val="00BE4409"/>
    <w:rsid w:val="00BE4981"/>
    <w:rsid w:val="00BE514A"/>
    <w:rsid w:val="00BE5C8F"/>
    <w:rsid w:val="00BE6024"/>
    <w:rsid w:val="00BE65BF"/>
    <w:rsid w:val="00BE6721"/>
    <w:rsid w:val="00BE7A30"/>
    <w:rsid w:val="00BF10F4"/>
    <w:rsid w:val="00BF1796"/>
    <w:rsid w:val="00BF1CC1"/>
    <w:rsid w:val="00BF21F4"/>
    <w:rsid w:val="00BF23FA"/>
    <w:rsid w:val="00BF2AC8"/>
    <w:rsid w:val="00BF33D8"/>
    <w:rsid w:val="00BF3428"/>
    <w:rsid w:val="00BF3DC0"/>
    <w:rsid w:val="00BF3E7F"/>
    <w:rsid w:val="00BF54AB"/>
    <w:rsid w:val="00BF57BE"/>
    <w:rsid w:val="00BF5A26"/>
    <w:rsid w:val="00BF5D10"/>
    <w:rsid w:val="00BF60A3"/>
    <w:rsid w:val="00BF65E9"/>
    <w:rsid w:val="00BF671C"/>
    <w:rsid w:val="00BF6891"/>
    <w:rsid w:val="00BF68A9"/>
    <w:rsid w:val="00BF6D50"/>
    <w:rsid w:val="00BF7588"/>
    <w:rsid w:val="00BF7CDA"/>
    <w:rsid w:val="00C001DE"/>
    <w:rsid w:val="00C00FF1"/>
    <w:rsid w:val="00C01F8B"/>
    <w:rsid w:val="00C02B09"/>
    <w:rsid w:val="00C03E9C"/>
    <w:rsid w:val="00C04C14"/>
    <w:rsid w:val="00C05228"/>
    <w:rsid w:val="00C0592E"/>
    <w:rsid w:val="00C06C70"/>
    <w:rsid w:val="00C07019"/>
    <w:rsid w:val="00C07386"/>
    <w:rsid w:val="00C110E2"/>
    <w:rsid w:val="00C1149D"/>
    <w:rsid w:val="00C115E5"/>
    <w:rsid w:val="00C11998"/>
    <w:rsid w:val="00C12062"/>
    <w:rsid w:val="00C1224E"/>
    <w:rsid w:val="00C127DE"/>
    <w:rsid w:val="00C131F6"/>
    <w:rsid w:val="00C13392"/>
    <w:rsid w:val="00C15257"/>
    <w:rsid w:val="00C1555D"/>
    <w:rsid w:val="00C162D5"/>
    <w:rsid w:val="00C16F22"/>
    <w:rsid w:val="00C178B5"/>
    <w:rsid w:val="00C17F5D"/>
    <w:rsid w:val="00C20003"/>
    <w:rsid w:val="00C21036"/>
    <w:rsid w:val="00C213F4"/>
    <w:rsid w:val="00C221C3"/>
    <w:rsid w:val="00C22A1F"/>
    <w:rsid w:val="00C22E05"/>
    <w:rsid w:val="00C22EF5"/>
    <w:rsid w:val="00C23AF9"/>
    <w:rsid w:val="00C24358"/>
    <w:rsid w:val="00C24793"/>
    <w:rsid w:val="00C24C24"/>
    <w:rsid w:val="00C25E3F"/>
    <w:rsid w:val="00C261E6"/>
    <w:rsid w:val="00C268EF"/>
    <w:rsid w:val="00C26B49"/>
    <w:rsid w:val="00C275FE"/>
    <w:rsid w:val="00C300AB"/>
    <w:rsid w:val="00C3043F"/>
    <w:rsid w:val="00C317D1"/>
    <w:rsid w:val="00C31B2F"/>
    <w:rsid w:val="00C32796"/>
    <w:rsid w:val="00C32EAE"/>
    <w:rsid w:val="00C33191"/>
    <w:rsid w:val="00C3393C"/>
    <w:rsid w:val="00C33AA5"/>
    <w:rsid w:val="00C340D6"/>
    <w:rsid w:val="00C3566A"/>
    <w:rsid w:val="00C35E62"/>
    <w:rsid w:val="00C36F0C"/>
    <w:rsid w:val="00C37927"/>
    <w:rsid w:val="00C406AE"/>
    <w:rsid w:val="00C40A54"/>
    <w:rsid w:val="00C418EA"/>
    <w:rsid w:val="00C41FEA"/>
    <w:rsid w:val="00C42FFB"/>
    <w:rsid w:val="00C438B6"/>
    <w:rsid w:val="00C43A70"/>
    <w:rsid w:val="00C442F2"/>
    <w:rsid w:val="00C4486E"/>
    <w:rsid w:val="00C450C1"/>
    <w:rsid w:val="00C45640"/>
    <w:rsid w:val="00C45770"/>
    <w:rsid w:val="00C45838"/>
    <w:rsid w:val="00C47015"/>
    <w:rsid w:val="00C47102"/>
    <w:rsid w:val="00C4779D"/>
    <w:rsid w:val="00C47906"/>
    <w:rsid w:val="00C47EB3"/>
    <w:rsid w:val="00C47F6C"/>
    <w:rsid w:val="00C510BA"/>
    <w:rsid w:val="00C5241C"/>
    <w:rsid w:val="00C5291E"/>
    <w:rsid w:val="00C52D41"/>
    <w:rsid w:val="00C54FEF"/>
    <w:rsid w:val="00C55314"/>
    <w:rsid w:val="00C55C45"/>
    <w:rsid w:val="00C56067"/>
    <w:rsid w:val="00C56713"/>
    <w:rsid w:val="00C57286"/>
    <w:rsid w:val="00C57303"/>
    <w:rsid w:val="00C577BD"/>
    <w:rsid w:val="00C6064A"/>
    <w:rsid w:val="00C622C6"/>
    <w:rsid w:val="00C6268F"/>
    <w:rsid w:val="00C626A2"/>
    <w:rsid w:val="00C62A46"/>
    <w:rsid w:val="00C63E73"/>
    <w:rsid w:val="00C64011"/>
    <w:rsid w:val="00C64A68"/>
    <w:rsid w:val="00C6692D"/>
    <w:rsid w:val="00C67312"/>
    <w:rsid w:val="00C6787A"/>
    <w:rsid w:val="00C67E41"/>
    <w:rsid w:val="00C70673"/>
    <w:rsid w:val="00C70697"/>
    <w:rsid w:val="00C70766"/>
    <w:rsid w:val="00C7094E"/>
    <w:rsid w:val="00C7118C"/>
    <w:rsid w:val="00C71B2D"/>
    <w:rsid w:val="00C71B35"/>
    <w:rsid w:val="00C72C18"/>
    <w:rsid w:val="00C73380"/>
    <w:rsid w:val="00C7357B"/>
    <w:rsid w:val="00C741F4"/>
    <w:rsid w:val="00C74B58"/>
    <w:rsid w:val="00C767FD"/>
    <w:rsid w:val="00C76CA8"/>
    <w:rsid w:val="00C770D0"/>
    <w:rsid w:val="00C77B78"/>
    <w:rsid w:val="00C77EF2"/>
    <w:rsid w:val="00C804D0"/>
    <w:rsid w:val="00C80C0F"/>
    <w:rsid w:val="00C80D56"/>
    <w:rsid w:val="00C81512"/>
    <w:rsid w:val="00C81B37"/>
    <w:rsid w:val="00C8370E"/>
    <w:rsid w:val="00C84079"/>
    <w:rsid w:val="00C84213"/>
    <w:rsid w:val="00C84503"/>
    <w:rsid w:val="00C85501"/>
    <w:rsid w:val="00C85EE1"/>
    <w:rsid w:val="00C869A9"/>
    <w:rsid w:val="00C87771"/>
    <w:rsid w:val="00C87A51"/>
    <w:rsid w:val="00C90534"/>
    <w:rsid w:val="00C90785"/>
    <w:rsid w:val="00C91097"/>
    <w:rsid w:val="00C9207B"/>
    <w:rsid w:val="00C92B35"/>
    <w:rsid w:val="00C95B1C"/>
    <w:rsid w:val="00C96B21"/>
    <w:rsid w:val="00C97F91"/>
    <w:rsid w:val="00CA015A"/>
    <w:rsid w:val="00CA13D0"/>
    <w:rsid w:val="00CA177A"/>
    <w:rsid w:val="00CA2F96"/>
    <w:rsid w:val="00CA357B"/>
    <w:rsid w:val="00CA490C"/>
    <w:rsid w:val="00CA5F13"/>
    <w:rsid w:val="00CA6025"/>
    <w:rsid w:val="00CA6234"/>
    <w:rsid w:val="00CA6312"/>
    <w:rsid w:val="00CA72B2"/>
    <w:rsid w:val="00CA7CCB"/>
    <w:rsid w:val="00CB2BA8"/>
    <w:rsid w:val="00CB3905"/>
    <w:rsid w:val="00CB3A8F"/>
    <w:rsid w:val="00CB3BB1"/>
    <w:rsid w:val="00CB4306"/>
    <w:rsid w:val="00CB52E5"/>
    <w:rsid w:val="00CB547C"/>
    <w:rsid w:val="00CB5ED2"/>
    <w:rsid w:val="00CB5FF4"/>
    <w:rsid w:val="00CB7418"/>
    <w:rsid w:val="00CB7BA9"/>
    <w:rsid w:val="00CB7FB8"/>
    <w:rsid w:val="00CC1026"/>
    <w:rsid w:val="00CC1838"/>
    <w:rsid w:val="00CC2300"/>
    <w:rsid w:val="00CC3569"/>
    <w:rsid w:val="00CC3CFA"/>
    <w:rsid w:val="00CC463E"/>
    <w:rsid w:val="00CC4936"/>
    <w:rsid w:val="00CC5E6B"/>
    <w:rsid w:val="00CC5FFD"/>
    <w:rsid w:val="00CC768C"/>
    <w:rsid w:val="00CD05FC"/>
    <w:rsid w:val="00CD082A"/>
    <w:rsid w:val="00CD12E0"/>
    <w:rsid w:val="00CD1423"/>
    <w:rsid w:val="00CD1BFA"/>
    <w:rsid w:val="00CD22E5"/>
    <w:rsid w:val="00CD24C4"/>
    <w:rsid w:val="00CD2BDD"/>
    <w:rsid w:val="00CD3803"/>
    <w:rsid w:val="00CD3FF6"/>
    <w:rsid w:val="00CD542E"/>
    <w:rsid w:val="00CD58CB"/>
    <w:rsid w:val="00CD6060"/>
    <w:rsid w:val="00CD687D"/>
    <w:rsid w:val="00CE012E"/>
    <w:rsid w:val="00CE0584"/>
    <w:rsid w:val="00CE06C0"/>
    <w:rsid w:val="00CE0C3A"/>
    <w:rsid w:val="00CE0FC5"/>
    <w:rsid w:val="00CE10C3"/>
    <w:rsid w:val="00CE119F"/>
    <w:rsid w:val="00CE12AE"/>
    <w:rsid w:val="00CE3F15"/>
    <w:rsid w:val="00CE40B8"/>
    <w:rsid w:val="00CE5C77"/>
    <w:rsid w:val="00CE63F5"/>
    <w:rsid w:val="00CE66D5"/>
    <w:rsid w:val="00CE6717"/>
    <w:rsid w:val="00CE7069"/>
    <w:rsid w:val="00CE735D"/>
    <w:rsid w:val="00CF1135"/>
    <w:rsid w:val="00CF11F9"/>
    <w:rsid w:val="00CF1846"/>
    <w:rsid w:val="00CF18D0"/>
    <w:rsid w:val="00CF285A"/>
    <w:rsid w:val="00CF2ECD"/>
    <w:rsid w:val="00CF2FD9"/>
    <w:rsid w:val="00CF34F1"/>
    <w:rsid w:val="00CF37D0"/>
    <w:rsid w:val="00CF4BA9"/>
    <w:rsid w:val="00CF73E7"/>
    <w:rsid w:val="00CF7A21"/>
    <w:rsid w:val="00CF7CA4"/>
    <w:rsid w:val="00D0022F"/>
    <w:rsid w:val="00D0041D"/>
    <w:rsid w:val="00D02955"/>
    <w:rsid w:val="00D02F1F"/>
    <w:rsid w:val="00D037B0"/>
    <w:rsid w:val="00D04024"/>
    <w:rsid w:val="00D0417C"/>
    <w:rsid w:val="00D04358"/>
    <w:rsid w:val="00D046F9"/>
    <w:rsid w:val="00D049C7"/>
    <w:rsid w:val="00D04FC5"/>
    <w:rsid w:val="00D05EF8"/>
    <w:rsid w:val="00D068B9"/>
    <w:rsid w:val="00D07299"/>
    <w:rsid w:val="00D07FC6"/>
    <w:rsid w:val="00D102B3"/>
    <w:rsid w:val="00D105D8"/>
    <w:rsid w:val="00D110E7"/>
    <w:rsid w:val="00D11350"/>
    <w:rsid w:val="00D11837"/>
    <w:rsid w:val="00D11DC8"/>
    <w:rsid w:val="00D11DD3"/>
    <w:rsid w:val="00D12137"/>
    <w:rsid w:val="00D12894"/>
    <w:rsid w:val="00D12A0E"/>
    <w:rsid w:val="00D142C7"/>
    <w:rsid w:val="00D16D8C"/>
    <w:rsid w:val="00D16E33"/>
    <w:rsid w:val="00D17334"/>
    <w:rsid w:val="00D17611"/>
    <w:rsid w:val="00D176A6"/>
    <w:rsid w:val="00D176BB"/>
    <w:rsid w:val="00D17836"/>
    <w:rsid w:val="00D200C7"/>
    <w:rsid w:val="00D206D7"/>
    <w:rsid w:val="00D2079E"/>
    <w:rsid w:val="00D21694"/>
    <w:rsid w:val="00D218E5"/>
    <w:rsid w:val="00D2267C"/>
    <w:rsid w:val="00D22BD5"/>
    <w:rsid w:val="00D23393"/>
    <w:rsid w:val="00D23765"/>
    <w:rsid w:val="00D23A45"/>
    <w:rsid w:val="00D250AC"/>
    <w:rsid w:val="00D25278"/>
    <w:rsid w:val="00D25762"/>
    <w:rsid w:val="00D25AC9"/>
    <w:rsid w:val="00D25D8D"/>
    <w:rsid w:val="00D27ACE"/>
    <w:rsid w:val="00D3062A"/>
    <w:rsid w:val="00D30ADF"/>
    <w:rsid w:val="00D30D92"/>
    <w:rsid w:val="00D30FEC"/>
    <w:rsid w:val="00D312FE"/>
    <w:rsid w:val="00D31928"/>
    <w:rsid w:val="00D321BF"/>
    <w:rsid w:val="00D34F16"/>
    <w:rsid w:val="00D35414"/>
    <w:rsid w:val="00D3620B"/>
    <w:rsid w:val="00D36CC6"/>
    <w:rsid w:val="00D36D96"/>
    <w:rsid w:val="00D36F9A"/>
    <w:rsid w:val="00D37451"/>
    <w:rsid w:val="00D37ED9"/>
    <w:rsid w:val="00D40D0D"/>
    <w:rsid w:val="00D40ECD"/>
    <w:rsid w:val="00D413F2"/>
    <w:rsid w:val="00D415E6"/>
    <w:rsid w:val="00D41681"/>
    <w:rsid w:val="00D41AFB"/>
    <w:rsid w:val="00D41D8D"/>
    <w:rsid w:val="00D41F9B"/>
    <w:rsid w:val="00D421D9"/>
    <w:rsid w:val="00D42798"/>
    <w:rsid w:val="00D435C3"/>
    <w:rsid w:val="00D437E9"/>
    <w:rsid w:val="00D43D28"/>
    <w:rsid w:val="00D447EF"/>
    <w:rsid w:val="00D45546"/>
    <w:rsid w:val="00D4557A"/>
    <w:rsid w:val="00D45FC4"/>
    <w:rsid w:val="00D46786"/>
    <w:rsid w:val="00D46B45"/>
    <w:rsid w:val="00D46CAE"/>
    <w:rsid w:val="00D47779"/>
    <w:rsid w:val="00D50090"/>
    <w:rsid w:val="00D519C5"/>
    <w:rsid w:val="00D52243"/>
    <w:rsid w:val="00D54B8E"/>
    <w:rsid w:val="00D54BC0"/>
    <w:rsid w:val="00D55806"/>
    <w:rsid w:val="00D56372"/>
    <w:rsid w:val="00D57247"/>
    <w:rsid w:val="00D601AB"/>
    <w:rsid w:val="00D60BB7"/>
    <w:rsid w:val="00D62601"/>
    <w:rsid w:val="00D6266F"/>
    <w:rsid w:val="00D628B6"/>
    <w:rsid w:val="00D6290E"/>
    <w:rsid w:val="00D62D17"/>
    <w:rsid w:val="00D63375"/>
    <w:rsid w:val="00D635C1"/>
    <w:rsid w:val="00D63A3E"/>
    <w:rsid w:val="00D64437"/>
    <w:rsid w:val="00D6510E"/>
    <w:rsid w:val="00D659D3"/>
    <w:rsid w:val="00D65BAA"/>
    <w:rsid w:val="00D65F20"/>
    <w:rsid w:val="00D6600B"/>
    <w:rsid w:val="00D67E8A"/>
    <w:rsid w:val="00D707F7"/>
    <w:rsid w:val="00D717DA"/>
    <w:rsid w:val="00D71815"/>
    <w:rsid w:val="00D71F69"/>
    <w:rsid w:val="00D73269"/>
    <w:rsid w:val="00D73864"/>
    <w:rsid w:val="00D75034"/>
    <w:rsid w:val="00D75B8F"/>
    <w:rsid w:val="00D75DE9"/>
    <w:rsid w:val="00D75F62"/>
    <w:rsid w:val="00D75F65"/>
    <w:rsid w:val="00D7764D"/>
    <w:rsid w:val="00D777BD"/>
    <w:rsid w:val="00D77FE8"/>
    <w:rsid w:val="00D801AD"/>
    <w:rsid w:val="00D802DB"/>
    <w:rsid w:val="00D808EA"/>
    <w:rsid w:val="00D80B83"/>
    <w:rsid w:val="00D81172"/>
    <w:rsid w:val="00D81358"/>
    <w:rsid w:val="00D81CCF"/>
    <w:rsid w:val="00D81E78"/>
    <w:rsid w:val="00D82067"/>
    <w:rsid w:val="00D826A1"/>
    <w:rsid w:val="00D82ECE"/>
    <w:rsid w:val="00D82F57"/>
    <w:rsid w:val="00D84910"/>
    <w:rsid w:val="00D850B5"/>
    <w:rsid w:val="00D8572E"/>
    <w:rsid w:val="00D85CF4"/>
    <w:rsid w:val="00D85D6E"/>
    <w:rsid w:val="00D86094"/>
    <w:rsid w:val="00D86AF5"/>
    <w:rsid w:val="00D86D81"/>
    <w:rsid w:val="00D876E2"/>
    <w:rsid w:val="00D87968"/>
    <w:rsid w:val="00D879A8"/>
    <w:rsid w:val="00D9083A"/>
    <w:rsid w:val="00D909BB"/>
    <w:rsid w:val="00D90BBA"/>
    <w:rsid w:val="00D90F58"/>
    <w:rsid w:val="00D90F99"/>
    <w:rsid w:val="00D920FD"/>
    <w:rsid w:val="00D9249E"/>
    <w:rsid w:val="00D926D1"/>
    <w:rsid w:val="00D92976"/>
    <w:rsid w:val="00D9356C"/>
    <w:rsid w:val="00D93BB5"/>
    <w:rsid w:val="00D93BBC"/>
    <w:rsid w:val="00D94244"/>
    <w:rsid w:val="00D944A3"/>
    <w:rsid w:val="00D95091"/>
    <w:rsid w:val="00D952F9"/>
    <w:rsid w:val="00D95D0F"/>
    <w:rsid w:val="00D95F2D"/>
    <w:rsid w:val="00D96891"/>
    <w:rsid w:val="00DA07D4"/>
    <w:rsid w:val="00DA0B44"/>
    <w:rsid w:val="00DA0C23"/>
    <w:rsid w:val="00DA0CF8"/>
    <w:rsid w:val="00DA0D44"/>
    <w:rsid w:val="00DA12FB"/>
    <w:rsid w:val="00DA170B"/>
    <w:rsid w:val="00DA1FA8"/>
    <w:rsid w:val="00DA2836"/>
    <w:rsid w:val="00DA2EF3"/>
    <w:rsid w:val="00DA2EF5"/>
    <w:rsid w:val="00DA2F1E"/>
    <w:rsid w:val="00DA3596"/>
    <w:rsid w:val="00DA42E9"/>
    <w:rsid w:val="00DA4657"/>
    <w:rsid w:val="00DA4DDF"/>
    <w:rsid w:val="00DA5760"/>
    <w:rsid w:val="00DA7211"/>
    <w:rsid w:val="00DA78C4"/>
    <w:rsid w:val="00DA7A6D"/>
    <w:rsid w:val="00DA7E0E"/>
    <w:rsid w:val="00DB069E"/>
    <w:rsid w:val="00DB0D73"/>
    <w:rsid w:val="00DB1082"/>
    <w:rsid w:val="00DB11BA"/>
    <w:rsid w:val="00DB221C"/>
    <w:rsid w:val="00DB22DD"/>
    <w:rsid w:val="00DB2A0B"/>
    <w:rsid w:val="00DB2C99"/>
    <w:rsid w:val="00DB386F"/>
    <w:rsid w:val="00DB4A3F"/>
    <w:rsid w:val="00DB5A2C"/>
    <w:rsid w:val="00DB63F7"/>
    <w:rsid w:val="00DB7058"/>
    <w:rsid w:val="00DB743E"/>
    <w:rsid w:val="00DC0059"/>
    <w:rsid w:val="00DC3585"/>
    <w:rsid w:val="00DC395F"/>
    <w:rsid w:val="00DC3DD0"/>
    <w:rsid w:val="00DC4130"/>
    <w:rsid w:val="00DC4FD2"/>
    <w:rsid w:val="00DC6B75"/>
    <w:rsid w:val="00DC717A"/>
    <w:rsid w:val="00DC7249"/>
    <w:rsid w:val="00DC75C2"/>
    <w:rsid w:val="00DD0B94"/>
    <w:rsid w:val="00DD1346"/>
    <w:rsid w:val="00DD1476"/>
    <w:rsid w:val="00DD17CB"/>
    <w:rsid w:val="00DD238D"/>
    <w:rsid w:val="00DD2ED5"/>
    <w:rsid w:val="00DD4418"/>
    <w:rsid w:val="00DD450D"/>
    <w:rsid w:val="00DD4C67"/>
    <w:rsid w:val="00DD64C1"/>
    <w:rsid w:val="00DD6509"/>
    <w:rsid w:val="00DD65F2"/>
    <w:rsid w:val="00DD6F0C"/>
    <w:rsid w:val="00DE13D2"/>
    <w:rsid w:val="00DE1934"/>
    <w:rsid w:val="00DE1D48"/>
    <w:rsid w:val="00DE1FD7"/>
    <w:rsid w:val="00DE287B"/>
    <w:rsid w:val="00DE306C"/>
    <w:rsid w:val="00DE4BB4"/>
    <w:rsid w:val="00DE54D3"/>
    <w:rsid w:val="00DE57A2"/>
    <w:rsid w:val="00DE5926"/>
    <w:rsid w:val="00DE63DF"/>
    <w:rsid w:val="00DE67C6"/>
    <w:rsid w:val="00DE6A59"/>
    <w:rsid w:val="00DE6D07"/>
    <w:rsid w:val="00DE713E"/>
    <w:rsid w:val="00DE7E50"/>
    <w:rsid w:val="00DF1678"/>
    <w:rsid w:val="00DF1D50"/>
    <w:rsid w:val="00DF25CB"/>
    <w:rsid w:val="00DF3768"/>
    <w:rsid w:val="00DF37F9"/>
    <w:rsid w:val="00DF3950"/>
    <w:rsid w:val="00DF3FE2"/>
    <w:rsid w:val="00DF4D9A"/>
    <w:rsid w:val="00DF50C1"/>
    <w:rsid w:val="00DF514C"/>
    <w:rsid w:val="00DF5263"/>
    <w:rsid w:val="00DF52F2"/>
    <w:rsid w:val="00DF63A3"/>
    <w:rsid w:val="00DF6864"/>
    <w:rsid w:val="00DF69E5"/>
    <w:rsid w:val="00DF6CF0"/>
    <w:rsid w:val="00DF7363"/>
    <w:rsid w:val="00E0186B"/>
    <w:rsid w:val="00E01E5E"/>
    <w:rsid w:val="00E0234D"/>
    <w:rsid w:val="00E02398"/>
    <w:rsid w:val="00E039F7"/>
    <w:rsid w:val="00E042D7"/>
    <w:rsid w:val="00E05452"/>
    <w:rsid w:val="00E05BC8"/>
    <w:rsid w:val="00E073D6"/>
    <w:rsid w:val="00E10C0E"/>
    <w:rsid w:val="00E10D6A"/>
    <w:rsid w:val="00E110B1"/>
    <w:rsid w:val="00E1141B"/>
    <w:rsid w:val="00E117A6"/>
    <w:rsid w:val="00E11909"/>
    <w:rsid w:val="00E122C5"/>
    <w:rsid w:val="00E12B3D"/>
    <w:rsid w:val="00E12DBE"/>
    <w:rsid w:val="00E13C88"/>
    <w:rsid w:val="00E13E9D"/>
    <w:rsid w:val="00E13EBC"/>
    <w:rsid w:val="00E14901"/>
    <w:rsid w:val="00E15152"/>
    <w:rsid w:val="00E158BB"/>
    <w:rsid w:val="00E15BEB"/>
    <w:rsid w:val="00E16B2B"/>
    <w:rsid w:val="00E16F49"/>
    <w:rsid w:val="00E178AA"/>
    <w:rsid w:val="00E17912"/>
    <w:rsid w:val="00E17A5E"/>
    <w:rsid w:val="00E20BC5"/>
    <w:rsid w:val="00E20ED1"/>
    <w:rsid w:val="00E21577"/>
    <w:rsid w:val="00E2192C"/>
    <w:rsid w:val="00E21B9A"/>
    <w:rsid w:val="00E21FE0"/>
    <w:rsid w:val="00E227E6"/>
    <w:rsid w:val="00E228F4"/>
    <w:rsid w:val="00E23971"/>
    <w:rsid w:val="00E23C91"/>
    <w:rsid w:val="00E2418A"/>
    <w:rsid w:val="00E24454"/>
    <w:rsid w:val="00E24E4B"/>
    <w:rsid w:val="00E251A8"/>
    <w:rsid w:val="00E26227"/>
    <w:rsid w:val="00E27944"/>
    <w:rsid w:val="00E30736"/>
    <w:rsid w:val="00E30C38"/>
    <w:rsid w:val="00E3181A"/>
    <w:rsid w:val="00E31955"/>
    <w:rsid w:val="00E32F44"/>
    <w:rsid w:val="00E33067"/>
    <w:rsid w:val="00E33D4B"/>
    <w:rsid w:val="00E342DD"/>
    <w:rsid w:val="00E34494"/>
    <w:rsid w:val="00E35861"/>
    <w:rsid w:val="00E362C8"/>
    <w:rsid w:val="00E40040"/>
    <w:rsid w:val="00E40F4E"/>
    <w:rsid w:val="00E412FE"/>
    <w:rsid w:val="00E4175C"/>
    <w:rsid w:val="00E426E9"/>
    <w:rsid w:val="00E42BC6"/>
    <w:rsid w:val="00E4313F"/>
    <w:rsid w:val="00E43264"/>
    <w:rsid w:val="00E43695"/>
    <w:rsid w:val="00E44AD9"/>
    <w:rsid w:val="00E4594D"/>
    <w:rsid w:val="00E46BD0"/>
    <w:rsid w:val="00E46D28"/>
    <w:rsid w:val="00E471B4"/>
    <w:rsid w:val="00E474BD"/>
    <w:rsid w:val="00E47953"/>
    <w:rsid w:val="00E50631"/>
    <w:rsid w:val="00E50EE2"/>
    <w:rsid w:val="00E511F5"/>
    <w:rsid w:val="00E513C0"/>
    <w:rsid w:val="00E51527"/>
    <w:rsid w:val="00E519FA"/>
    <w:rsid w:val="00E51B77"/>
    <w:rsid w:val="00E51D2C"/>
    <w:rsid w:val="00E51D5E"/>
    <w:rsid w:val="00E51F16"/>
    <w:rsid w:val="00E52844"/>
    <w:rsid w:val="00E5356C"/>
    <w:rsid w:val="00E53742"/>
    <w:rsid w:val="00E5404A"/>
    <w:rsid w:val="00E5417B"/>
    <w:rsid w:val="00E54DA2"/>
    <w:rsid w:val="00E5539E"/>
    <w:rsid w:val="00E55BFD"/>
    <w:rsid w:val="00E56435"/>
    <w:rsid w:val="00E57413"/>
    <w:rsid w:val="00E5780C"/>
    <w:rsid w:val="00E6049D"/>
    <w:rsid w:val="00E60C45"/>
    <w:rsid w:val="00E616EE"/>
    <w:rsid w:val="00E62115"/>
    <w:rsid w:val="00E6283E"/>
    <w:rsid w:val="00E6371B"/>
    <w:rsid w:val="00E639C6"/>
    <w:rsid w:val="00E63EA8"/>
    <w:rsid w:val="00E64D45"/>
    <w:rsid w:val="00E64D5D"/>
    <w:rsid w:val="00E662A1"/>
    <w:rsid w:val="00E6792B"/>
    <w:rsid w:val="00E67D7D"/>
    <w:rsid w:val="00E710D7"/>
    <w:rsid w:val="00E719F2"/>
    <w:rsid w:val="00E722DC"/>
    <w:rsid w:val="00E7276D"/>
    <w:rsid w:val="00E739C5"/>
    <w:rsid w:val="00E73EEC"/>
    <w:rsid w:val="00E74353"/>
    <w:rsid w:val="00E744D4"/>
    <w:rsid w:val="00E7523C"/>
    <w:rsid w:val="00E75E61"/>
    <w:rsid w:val="00E766AF"/>
    <w:rsid w:val="00E77029"/>
    <w:rsid w:val="00E80B6C"/>
    <w:rsid w:val="00E80C32"/>
    <w:rsid w:val="00E81070"/>
    <w:rsid w:val="00E814AC"/>
    <w:rsid w:val="00E8286A"/>
    <w:rsid w:val="00E85905"/>
    <w:rsid w:val="00E85A74"/>
    <w:rsid w:val="00E870A0"/>
    <w:rsid w:val="00E8730D"/>
    <w:rsid w:val="00E87BEE"/>
    <w:rsid w:val="00E9024D"/>
    <w:rsid w:val="00E90343"/>
    <w:rsid w:val="00E9076F"/>
    <w:rsid w:val="00E90A47"/>
    <w:rsid w:val="00E911FE"/>
    <w:rsid w:val="00E916BB"/>
    <w:rsid w:val="00E91D3F"/>
    <w:rsid w:val="00E92616"/>
    <w:rsid w:val="00E93591"/>
    <w:rsid w:val="00E937BB"/>
    <w:rsid w:val="00E93A67"/>
    <w:rsid w:val="00E9422F"/>
    <w:rsid w:val="00E9434E"/>
    <w:rsid w:val="00E9435F"/>
    <w:rsid w:val="00E95409"/>
    <w:rsid w:val="00E95FAE"/>
    <w:rsid w:val="00EA021B"/>
    <w:rsid w:val="00EA069A"/>
    <w:rsid w:val="00EA0C50"/>
    <w:rsid w:val="00EA16F4"/>
    <w:rsid w:val="00EA1B47"/>
    <w:rsid w:val="00EA4196"/>
    <w:rsid w:val="00EA525D"/>
    <w:rsid w:val="00EA5CF2"/>
    <w:rsid w:val="00EA6284"/>
    <w:rsid w:val="00EA6B37"/>
    <w:rsid w:val="00EA74F5"/>
    <w:rsid w:val="00EB0723"/>
    <w:rsid w:val="00EB0787"/>
    <w:rsid w:val="00EB112E"/>
    <w:rsid w:val="00EB1585"/>
    <w:rsid w:val="00EB1E9D"/>
    <w:rsid w:val="00EB2075"/>
    <w:rsid w:val="00EB20A4"/>
    <w:rsid w:val="00EB2731"/>
    <w:rsid w:val="00EB351C"/>
    <w:rsid w:val="00EB3D2C"/>
    <w:rsid w:val="00EB40C7"/>
    <w:rsid w:val="00EB5143"/>
    <w:rsid w:val="00EB6C08"/>
    <w:rsid w:val="00EC0416"/>
    <w:rsid w:val="00EC089D"/>
    <w:rsid w:val="00EC1362"/>
    <w:rsid w:val="00EC251F"/>
    <w:rsid w:val="00EC2531"/>
    <w:rsid w:val="00EC2C76"/>
    <w:rsid w:val="00EC2EF4"/>
    <w:rsid w:val="00EC39EC"/>
    <w:rsid w:val="00EC3C81"/>
    <w:rsid w:val="00EC41D0"/>
    <w:rsid w:val="00EC424F"/>
    <w:rsid w:val="00EC5544"/>
    <w:rsid w:val="00EC58D8"/>
    <w:rsid w:val="00EC6A54"/>
    <w:rsid w:val="00EC74A9"/>
    <w:rsid w:val="00EC78ED"/>
    <w:rsid w:val="00ED06F9"/>
    <w:rsid w:val="00ED0CAF"/>
    <w:rsid w:val="00ED11C4"/>
    <w:rsid w:val="00ED1318"/>
    <w:rsid w:val="00ED2009"/>
    <w:rsid w:val="00ED419F"/>
    <w:rsid w:val="00ED447D"/>
    <w:rsid w:val="00ED453A"/>
    <w:rsid w:val="00ED4D5D"/>
    <w:rsid w:val="00ED594D"/>
    <w:rsid w:val="00ED6610"/>
    <w:rsid w:val="00ED6C78"/>
    <w:rsid w:val="00ED6E87"/>
    <w:rsid w:val="00ED7091"/>
    <w:rsid w:val="00ED78B1"/>
    <w:rsid w:val="00ED7906"/>
    <w:rsid w:val="00ED7C24"/>
    <w:rsid w:val="00EE0A60"/>
    <w:rsid w:val="00EE12F7"/>
    <w:rsid w:val="00EE1419"/>
    <w:rsid w:val="00EE18C0"/>
    <w:rsid w:val="00EE1973"/>
    <w:rsid w:val="00EE346C"/>
    <w:rsid w:val="00EE3C13"/>
    <w:rsid w:val="00EE3FFF"/>
    <w:rsid w:val="00EE5C1A"/>
    <w:rsid w:val="00EE6306"/>
    <w:rsid w:val="00EE687B"/>
    <w:rsid w:val="00EE6A35"/>
    <w:rsid w:val="00EE7B5E"/>
    <w:rsid w:val="00EF041C"/>
    <w:rsid w:val="00EF1B64"/>
    <w:rsid w:val="00EF224C"/>
    <w:rsid w:val="00EF2C3C"/>
    <w:rsid w:val="00EF2EF8"/>
    <w:rsid w:val="00EF3D2E"/>
    <w:rsid w:val="00EF3F9A"/>
    <w:rsid w:val="00EF40F4"/>
    <w:rsid w:val="00EF4720"/>
    <w:rsid w:val="00EF479E"/>
    <w:rsid w:val="00EF5B01"/>
    <w:rsid w:val="00EF5D97"/>
    <w:rsid w:val="00EF61B9"/>
    <w:rsid w:val="00EF6499"/>
    <w:rsid w:val="00EF66EF"/>
    <w:rsid w:val="00EF6CA0"/>
    <w:rsid w:val="00EF7461"/>
    <w:rsid w:val="00EF7985"/>
    <w:rsid w:val="00EF79F8"/>
    <w:rsid w:val="00EF7B3F"/>
    <w:rsid w:val="00EF7DAC"/>
    <w:rsid w:val="00F02468"/>
    <w:rsid w:val="00F03783"/>
    <w:rsid w:val="00F0388A"/>
    <w:rsid w:val="00F04AF5"/>
    <w:rsid w:val="00F04C3E"/>
    <w:rsid w:val="00F04D3A"/>
    <w:rsid w:val="00F058F6"/>
    <w:rsid w:val="00F05C52"/>
    <w:rsid w:val="00F05EDB"/>
    <w:rsid w:val="00F072F3"/>
    <w:rsid w:val="00F07460"/>
    <w:rsid w:val="00F109AD"/>
    <w:rsid w:val="00F11359"/>
    <w:rsid w:val="00F113ED"/>
    <w:rsid w:val="00F11523"/>
    <w:rsid w:val="00F117EB"/>
    <w:rsid w:val="00F11C5D"/>
    <w:rsid w:val="00F11FDA"/>
    <w:rsid w:val="00F12267"/>
    <w:rsid w:val="00F127D8"/>
    <w:rsid w:val="00F127FB"/>
    <w:rsid w:val="00F12CD4"/>
    <w:rsid w:val="00F12D77"/>
    <w:rsid w:val="00F12F46"/>
    <w:rsid w:val="00F13263"/>
    <w:rsid w:val="00F13682"/>
    <w:rsid w:val="00F137CC"/>
    <w:rsid w:val="00F13833"/>
    <w:rsid w:val="00F13A21"/>
    <w:rsid w:val="00F13D76"/>
    <w:rsid w:val="00F147C5"/>
    <w:rsid w:val="00F151BA"/>
    <w:rsid w:val="00F15B05"/>
    <w:rsid w:val="00F16630"/>
    <w:rsid w:val="00F168A6"/>
    <w:rsid w:val="00F17638"/>
    <w:rsid w:val="00F17DAD"/>
    <w:rsid w:val="00F204D6"/>
    <w:rsid w:val="00F2126F"/>
    <w:rsid w:val="00F21DDB"/>
    <w:rsid w:val="00F227BF"/>
    <w:rsid w:val="00F22E4E"/>
    <w:rsid w:val="00F233A7"/>
    <w:rsid w:val="00F23DFE"/>
    <w:rsid w:val="00F242CE"/>
    <w:rsid w:val="00F243F1"/>
    <w:rsid w:val="00F25AB9"/>
    <w:rsid w:val="00F25F7B"/>
    <w:rsid w:val="00F2645B"/>
    <w:rsid w:val="00F26E04"/>
    <w:rsid w:val="00F2740C"/>
    <w:rsid w:val="00F27A79"/>
    <w:rsid w:val="00F30063"/>
    <w:rsid w:val="00F304E6"/>
    <w:rsid w:val="00F3051B"/>
    <w:rsid w:val="00F30AD7"/>
    <w:rsid w:val="00F3112F"/>
    <w:rsid w:val="00F31260"/>
    <w:rsid w:val="00F32697"/>
    <w:rsid w:val="00F32BB6"/>
    <w:rsid w:val="00F33B7B"/>
    <w:rsid w:val="00F33EC6"/>
    <w:rsid w:val="00F33FFF"/>
    <w:rsid w:val="00F3418A"/>
    <w:rsid w:val="00F34F73"/>
    <w:rsid w:val="00F35427"/>
    <w:rsid w:val="00F36A09"/>
    <w:rsid w:val="00F3727E"/>
    <w:rsid w:val="00F374F9"/>
    <w:rsid w:val="00F37A87"/>
    <w:rsid w:val="00F37B10"/>
    <w:rsid w:val="00F407E7"/>
    <w:rsid w:val="00F41518"/>
    <w:rsid w:val="00F41B0C"/>
    <w:rsid w:val="00F42C57"/>
    <w:rsid w:val="00F43FF9"/>
    <w:rsid w:val="00F44992"/>
    <w:rsid w:val="00F45ADC"/>
    <w:rsid w:val="00F45D36"/>
    <w:rsid w:val="00F46B89"/>
    <w:rsid w:val="00F4754A"/>
    <w:rsid w:val="00F501EF"/>
    <w:rsid w:val="00F5043F"/>
    <w:rsid w:val="00F5187C"/>
    <w:rsid w:val="00F51CD8"/>
    <w:rsid w:val="00F53435"/>
    <w:rsid w:val="00F53568"/>
    <w:rsid w:val="00F53888"/>
    <w:rsid w:val="00F54796"/>
    <w:rsid w:val="00F54F4B"/>
    <w:rsid w:val="00F558E8"/>
    <w:rsid w:val="00F55C28"/>
    <w:rsid w:val="00F56A7C"/>
    <w:rsid w:val="00F576AB"/>
    <w:rsid w:val="00F603DA"/>
    <w:rsid w:val="00F615A2"/>
    <w:rsid w:val="00F617B4"/>
    <w:rsid w:val="00F62E4E"/>
    <w:rsid w:val="00F63263"/>
    <w:rsid w:val="00F6336A"/>
    <w:rsid w:val="00F63985"/>
    <w:rsid w:val="00F639E2"/>
    <w:rsid w:val="00F63CE8"/>
    <w:rsid w:val="00F63EB4"/>
    <w:rsid w:val="00F641DC"/>
    <w:rsid w:val="00F64D47"/>
    <w:rsid w:val="00F656BE"/>
    <w:rsid w:val="00F66AE0"/>
    <w:rsid w:val="00F67337"/>
    <w:rsid w:val="00F6776C"/>
    <w:rsid w:val="00F701DE"/>
    <w:rsid w:val="00F703E6"/>
    <w:rsid w:val="00F70D9E"/>
    <w:rsid w:val="00F71223"/>
    <w:rsid w:val="00F7311A"/>
    <w:rsid w:val="00F73480"/>
    <w:rsid w:val="00F73B14"/>
    <w:rsid w:val="00F73C96"/>
    <w:rsid w:val="00F75B7B"/>
    <w:rsid w:val="00F7603A"/>
    <w:rsid w:val="00F76C57"/>
    <w:rsid w:val="00F7737A"/>
    <w:rsid w:val="00F80BC9"/>
    <w:rsid w:val="00F80C5F"/>
    <w:rsid w:val="00F8141D"/>
    <w:rsid w:val="00F81CE5"/>
    <w:rsid w:val="00F821D8"/>
    <w:rsid w:val="00F82BB0"/>
    <w:rsid w:val="00F83946"/>
    <w:rsid w:val="00F83EA3"/>
    <w:rsid w:val="00F84E89"/>
    <w:rsid w:val="00F85B77"/>
    <w:rsid w:val="00F86522"/>
    <w:rsid w:val="00F865A9"/>
    <w:rsid w:val="00F8670A"/>
    <w:rsid w:val="00F8776F"/>
    <w:rsid w:val="00F87834"/>
    <w:rsid w:val="00F87E2D"/>
    <w:rsid w:val="00F907C3"/>
    <w:rsid w:val="00F9107E"/>
    <w:rsid w:val="00F915E3"/>
    <w:rsid w:val="00F91CCC"/>
    <w:rsid w:val="00F91E22"/>
    <w:rsid w:val="00F92BF3"/>
    <w:rsid w:val="00F94B97"/>
    <w:rsid w:val="00F95854"/>
    <w:rsid w:val="00F95AD0"/>
    <w:rsid w:val="00F9653E"/>
    <w:rsid w:val="00F96E59"/>
    <w:rsid w:val="00F97EEB"/>
    <w:rsid w:val="00FA00F4"/>
    <w:rsid w:val="00FA0228"/>
    <w:rsid w:val="00FA0F4B"/>
    <w:rsid w:val="00FA1124"/>
    <w:rsid w:val="00FA13F8"/>
    <w:rsid w:val="00FA1B7F"/>
    <w:rsid w:val="00FA233C"/>
    <w:rsid w:val="00FA2549"/>
    <w:rsid w:val="00FA28DD"/>
    <w:rsid w:val="00FA2933"/>
    <w:rsid w:val="00FA37D0"/>
    <w:rsid w:val="00FA382E"/>
    <w:rsid w:val="00FA3A47"/>
    <w:rsid w:val="00FA3EA2"/>
    <w:rsid w:val="00FA49D5"/>
    <w:rsid w:val="00FA5130"/>
    <w:rsid w:val="00FA57B5"/>
    <w:rsid w:val="00FA5A2C"/>
    <w:rsid w:val="00FA5C82"/>
    <w:rsid w:val="00FA6279"/>
    <w:rsid w:val="00FA75E1"/>
    <w:rsid w:val="00FA7735"/>
    <w:rsid w:val="00FA78F6"/>
    <w:rsid w:val="00FB068E"/>
    <w:rsid w:val="00FB1D70"/>
    <w:rsid w:val="00FB2C8A"/>
    <w:rsid w:val="00FB365E"/>
    <w:rsid w:val="00FB3D16"/>
    <w:rsid w:val="00FB427D"/>
    <w:rsid w:val="00FB5131"/>
    <w:rsid w:val="00FB594D"/>
    <w:rsid w:val="00FB5F8C"/>
    <w:rsid w:val="00FB710B"/>
    <w:rsid w:val="00FB7876"/>
    <w:rsid w:val="00FC015A"/>
    <w:rsid w:val="00FC03A8"/>
    <w:rsid w:val="00FC0415"/>
    <w:rsid w:val="00FC1348"/>
    <w:rsid w:val="00FC1434"/>
    <w:rsid w:val="00FC1F96"/>
    <w:rsid w:val="00FC24C6"/>
    <w:rsid w:val="00FC330B"/>
    <w:rsid w:val="00FC3A55"/>
    <w:rsid w:val="00FC3B54"/>
    <w:rsid w:val="00FC47E7"/>
    <w:rsid w:val="00FC4BA6"/>
    <w:rsid w:val="00FC6580"/>
    <w:rsid w:val="00FC6582"/>
    <w:rsid w:val="00FC68E5"/>
    <w:rsid w:val="00FC7CDF"/>
    <w:rsid w:val="00FC7FD2"/>
    <w:rsid w:val="00FD08CD"/>
    <w:rsid w:val="00FD0D87"/>
    <w:rsid w:val="00FD1AC8"/>
    <w:rsid w:val="00FD1E38"/>
    <w:rsid w:val="00FD30D0"/>
    <w:rsid w:val="00FD469D"/>
    <w:rsid w:val="00FD4785"/>
    <w:rsid w:val="00FD58CF"/>
    <w:rsid w:val="00FD599A"/>
    <w:rsid w:val="00FD6396"/>
    <w:rsid w:val="00FD640D"/>
    <w:rsid w:val="00FD70F0"/>
    <w:rsid w:val="00FE03DB"/>
    <w:rsid w:val="00FE0450"/>
    <w:rsid w:val="00FE04C5"/>
    <w:rsid w:val="00FE087E"/>
    <w:rsid w:val="00FE227B"/>
    <w:rsid w:val="00FE27B2"/>
    <w:rsid w:val="00FE2E6E"/>
    <w:rsid w:val="00FE32EA"/>
    <w:rsid w:val="00FE35F7"/>
    <w:rsid w:val="00FE3757"/>
    <w:rsid w:val="00FE4897"/>
    <w:rsid w:val="00FE4FE7"/>
    <w:rsid w:val="00FE58C0"/>
    <w:rsid w:val="00FE59C0"/>
    <w:rsid w:val="00FE5B45"/>
    <w:rsid w:val="00FE652F"/>
    <w:rsid w:val="00FF060C"/>
    <w:rsid w:val="00FF070D"/>
    <w:rsid w:val="00FF12CE"/>
    <w:rsid w:val="00FF2460"/>
    <w:rsid w:val="00FF27D5"/>
    <w:rsid w:val="00FF2B0F"/>
    <w:rsid w:val="00FF3259"/>
    <w:rsid w:val="00FF3737"/>
    <w:rsid w:val="00FF41C7"/>
    <w:rsid w:val="00FF4408"/>
    <w:rsid w:val="00FF6014"/>
    <w:rsid w:val="00FF6193"/>
    <w:rsid w:val="00FF6363"/>
    <w:rsid w:val="00FF63FD"/>
    <w:rsid w:val="00FF6D25"/>
    <w:rsid w:val="00FF6F1A"/>
    <w:rsid w:val="00FF7456"/>
    <w:rsid w:val="00FF75B6"/>
    <w:rsid w:val="00FF7651"/>
    <w:rsid w:val="00FF7B75"/>
    <w:rsid w:val="00FF7B97"/>
    <w:rsid w:val="00FF7CA9"/>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bbe0e3" stroke="f">
      <v:fill color="#bbe0e3" on="f"/>
      <v:stroke on="f"/>
    </o:shapedefaults>
    <o:shapelayout v:ext="edit">
      <o:idmap v:ext="edit" data="1"/>
    </o:shapelayout>
  </w:shapeDefaults>
  <w:doNotEmbedSmartTags/>
  <w:decimalSymbol w:val="."/>
  <w:listSeparator w:val=","/>
  <w14:docId w14:val="5A0FB7AB"/>
  <w15:docId w15:val="{B6A7D545-BA05-4F28-A811-76ADF20F9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9A3"/>
  </w:style>
  <w:style w:type="paragraph" w:styleId="Heading1">
    <w:name w:val="heading 1"/>
    <w:basedOn w:val="Normal"/>
    <w:next w:val="Normal"/>
    <w:link w:val="Heading1Char"/>
    <w:autoRedefine/>
    <w:qFormat/>
    <w:rsid w:val="00676B77"/>
    <w:pPr>
      <w:keepNext/>
      <w:pageBreakBefore/>
      <w:spacing w:before="240" w:after="240"/>
      <w:outlineLvl w:val="0"/>
    </w:pPr>
    <w:rPr>
      <w:rFonts w:ascii="Arial" w:hAnsi="Arial"/>
      <w:b/>
      <w:kern w:val="28"/>
      <w:sz w:val="40"/>
      <w:szCs w:val="36"/>
    </w:rPr>
  </w:style>
  <w:style w:type="paragraph" w:styleId="Heading2">
    <w:name w:val="heading 2"/>
    <w:basedOn w:val="Normal"/>
    <w:next w:val="Normal"/>
    <w:link w:val="Heading2Char"/>
    <w:autoRedefine/>
    <w:qFormat/>
    <w:rsid w:val="00D36D96"/>
    <w:pPr>
      <w:keepNext/>
      <w:outlineLvl w:val="1"/>
    </w:pPr>
    <w:rPr>
      <w:rFonts w:ascii="Arial" w:hAnsi="Arial" w:cs="Arial"/>
      <w:b/>
      <w:bCs/>
      <w:iCs/>
      <w:sz w:val="32"/>
      <w:szCs w:val="28"/>
    </w:rPr>
  </w:style>
  <w:style w:type="paragraph" w:styleId="Heading3">
    <w:name w:val="heading 3"/>
    <w:basedOn w:val="Normal"/>
    <w:next w:val="Normal"/>
    <w:link w:val="Heading3Char"/>
    <w:autoRedefine/>
    <w:qFormat/>
    <w:rsid w:val="00F701DE"/>
    <w:pPr>
      <w:keepNext/>
      <w:spacing w:before="160" w:after="60"/>
      <w:outlineLvl w:val="2"/>
    </w:pPr>
    <w:rPr>
      <w:rFonts w:ascii="Arial" w:hAnsi="Arial" w:cs="Arial"/>
      <w:b/>
      <w:bCs/>
    </w:rPr>
  </w:style>
  <w:style w:type="paragraph" w:styleId="Heading4">
    <w:name w:val="heading 4"/>
    <w:basedOn w:val="Normal"/>
    <w:next w:val="Normal"/>
    <w:link w:val="Heading4Char"/>
    <w:autoRedefine/>
    <w:qFormat/>
    <w:rsid w:val="00062A0A"/>
    <w:pPr>
      <w:keepNext/>
      <w:spacing w:before="120" w:after="60"/>
      <w:outlineLvl w:val="3"/>
    </w:pPr>
    <w:rPr>
      <w:rFonts w:ascii="Arial" w:hAnsi="Arial"/>
      <w:b/>
      <w:bCs/>
      <w:szCs w:val="28"/>
    </w:rPr>
  </w:style>
  <w:style w:type="paragraph" w:styleId="Heading5">
    <w:name w:val="heading 5"/>
    <w:basedOn w:val="Normal"/>
    <w:next w:val="Normal"/>
    <w:link w:val="Heading5Char"/>
    <w:rsid w:val="00E9422F"/>
    <w:pPr>
      <w:spacing w:before="120"/>
      <w:outlineLvl w:val="4"/>
    </w:pPr>
    <w:rPr>
      <w:b/>
      <w:bCs/>
      <w:iCs/>
      <w:szCs w:val="26"/>
    </w:rPr>
  </w:style>
  <w:style w:type="paragraph" w:styleId="Heading6">
    <w:name w:val="heading 6"/>
    <w:basedOn w:val="Normal"/>
    <w:next w:val="Normal"/>
    <w:link w:val="Heading6Char"/>
    <w:rsid w:val="00110D46"/>
    <w:pPr>
      <w:spacing w:before="240" w:after="60"/>
      <w:outlineLvl w:val="5"/>
    </w:pPr>
    <w:rPr>
      <w:b/>
      <w:bCs/>
      <w:sz w:val="22"/>
      <w:szCs w:val="22"/>
    </w:rPr>
  </w:style>
  <w:style w:type="paragraph" w:styleId="Heading7">
    <w:name w:val="heading 7"/>
    <w:basedOn w:val="Normal"/>
    <w:next w:val="Normal"/>
    <w:link w:val="Heading7Char"/>
    <w:rsid w:val="00110D46"/>
    <w:pPr>
      <w:spacing w:before="240" w:after="60"/>
      <w:outlineLvl w:val="6"/>
    </w:pPr>
    <w:rPr>
      <w:sz w:val="24"/>
      <w:szCs w:val="24"/>
    </w:rPr>
  </w:style>
  <w:style w:type="paragraph" w:styleId="Heading8">
    <w:name w:val="heading 8"/>
    <w:basedOn w:val="Normal"/>
    <w:next w:val="Normal"/>
    <w:link w:val="Heading8Char"/>
    <w:rsid w:val="00110D46"/>
    <w:pPr>
      <w:spacing w:before="240" w:after="60"/>
      <w:outlineLvl w:val="7"/>
    </w:pPr>
    <w:rPr>
      <w:i/>
      <w:iCs/>
      <w:sz w:val="24"/>
      <w:szCs w:val="24"/>
    </w:rPr>
  </w:style>
  <w:style w:type="paragraph" w:styleId="Heading9">
    <w:name w:val="heading 9"/>
    <w:basedOn w:val="Normal"/>
    <w:next w:val="Normal"/>
    <w:rsid w:val="00110D4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76B77"/>
    <w:rPr>
      <w:rFonts w:ascii="Arial" w:hAnsi="Arial"/>
      <w:b/>
      <w:kern w:val="28"/>
      <w:sz w:val="40"/>
      <w:szCs w:val="36"/>
    </w:rPr>
  </w:style>
  <w:style w:type="character" w:customStyle="1" w:styleId="Heading2Char">
    <w:name w:val="Heading 2 Char"/>
    <w:link w:val="Heading2"/>
    <w:rsid w:val="00D36D96"/>
    <w:rPr>
      <w:rFonts w:ascii="Arial" w:hAnsi="Arial" w:cs="Arial"/>
      <w:b/>
      <w:bCs/>
      <w:iCs/>
      <w:sz w:val="32"/>
      <w:szCs w:val="28"/>
    </w:rPr>
  </w:style>
  <w:style w:type="character" w:customStyle="1" w:styleId="Heading3Char">
    <w:name w:val="Heading 3 Char"/>
    <w:link w:val="Heading3"/>
    <w:rsid w:val="00F701DE"/>
    <w:rPr>
      <w:rFonts w:ascii="Arial" w:hAnsi="Arial" w:cs="Arial"/>
      <w:b/>
      <w:bCs/>
    </w:rPr>
  </w:style>
  <w:style w:type="character" w:customStyle="1" w:styleId="Heading5Char">
    <w:name w:val="Heading 5 Char"/>
    <w:link w:val="Heading5"/>
    <w:rsid w:val="00E9422F"/>
    <w:rPr>
      <w:b/>
      <w:bCs/>
      <w:iCs/>
      <w:szCs w:val="26"/>
      <w:lang w:val="en-US" w:eastAsia="en-US" w:bidi="ar-SA"/>
    </w:rPr>
  </w:style>
  <w:style w:type="character" w:customStyle="1" w:styleId="Heading6Char">
    <w:name w:val="Heading 6 Char"/>
    <w:link w:val="Heading6"/>
    <w:rsid w:val="00110D46"/>
    <w:rPr>
      <w:b/>
      <w:bCs/>
      <w:sz w:val="22"/>
      <w:szCs w:val="22"/>
      <w:lang w:val="en-US" w:eastAsia="en-US" w:bidi="ar-SA"/>
    </w:rPr>
  </w:style>
  <w:style w:type="character" w:customStyle="1" w:styleId="Heading7Char">
    <w:name w:val="Heading 7 Char"/>
    <w:link w:val="Heading7"/>
    <w:rsid w:val="00110D46"/>
    <w:rPr>
      <w:sz w:val="24"/>
      <w:szCs w:val="24"/>
      <w:lang w:val="en-US" w:eastAsia="en-US" w:bidi="ar-SA"/>
    </w:rPr>
  </w:style>
  <w:style w:type="character" w:customStyle="1" w:styleId="Heading8Char">
    <w:name w:val="Heading 8 Char"/>
    <w:link w:val="Heading8"/>
    <w:rsid w:val="00110D46"/>
    <w:rPr>
      <w:i/>
      <w:iCs/>
      <w:sz w:val="24"/>
      <w:szCs w:val="24"/>
      <w:lang w:val="en-US" w:eastAsia="en-US" w:bidi="ar-SA"/>
    </w:rPr>
  </w:style>
  <w:style w:type="paragraph" w:styleId="Title">
    <w:name w:val="Title"/>
    <w:basedOn w:val="Normal"/>
    <w:link w:val="TitleChar"/>
    <w:uiPriority w:val="10"/>
    <w:qFormat/>
    <w:rsid w:val="00110D46"/>
    <w:pPr>
      <w:jc w:val="center"/>
      <w:outlineLvl w:val="0"/>
    </w:pPr>
    <w:rPr>
      <w:b/>
      <w:sz w:val="36"/>
      <w:szCs w:val="36"/>
    </w:rPr>
  </w:style>
  <w:style w:type="paragraph" w:styleId="Header">
    <w:name w:val="header"/>
    <w:basedOn w:val="Normal"/>
    <w:rsid w:val="00B603EE"/>
    <w:pPr>
      <w:pBdr>
        <w:bottom w:val="single" w:sz="18" w:space="6" w:color="333399"/>
      </w:pBdr>
      <w:tabs>
        <w:tab w:val="center" w:pos="4680"/>
        <w:tab w:val="right" w:pos="9360"/>
      </w:tabs>
    </w:pPr>
  </w:style>
  <w:style w:type="paragraph" w:styleId="Footer">
    <w:name w:val="footer"/>
    <w:basedOn w:val="Normal"/>
    <w:rsid w:val="000E4B99"/>
    <w:pPr>
      <w:pBdr>
        <w:top w:val="single" w:sz="18" w:space="6" w:color="333399"/>
      </w:pBdr>
      <w:tabs>
        <w:tab w:val="center" w:pos="4680"/>
        <w:tab w:val="right" w:pos="9360"/>
      </w:tabs>
    </w:pPr>
  </w:style>
  <w:style w:type="paragraph" w:customStyle="1" w:styleId="Tips">
    <w:name w:val="Tips"/>
    <w:basedOn w:val="Normal"/>
    <w:next w:val="Normal"/>
    <w:link w:val="TipsChar"/>
    <w:rsid w:val="009506B5"/>
    <w:rPr>
      <w:rFonts w:ascii="Arial" w:hAnsi="Arial"/>
      <w:b/>
    </w:rPr>
  </w:style>
  <w:style w:type="character" w:customStyle="1" w:styleId="TipsChar">
    <w:name w:val="Tips Char"/>
    <w:link w:val="Tips"/>
    <w:rsid w:val="009506B5"/>
    <w:rPr>
      <w:rFonts w:ascii="Arial" w:hAnsi="Arial"/>
      <w:b/>
      <w:lang w:val="en-US" w:eastAsia="en-US" w:bidi="ar-SA"/>
    </w:rPr>
  </w:style>
  <w:style w:type="paragraph" w:styleId="TOC1">
    <w:name w:val="toc 1"/>
    <w:basedOn w:val="Normal"/>
    <w:next w:val="TOC2"/>
    <w:uiPriority w:val="39"/>
    <w:rsid w:val="009021A3"/>
    <w:pPr>
      <w:keepNext/>
      <w:spacing w:before="120"/>
    </w:pPr>
    <w:rPr>
      <w:rFonts w:ascii="Arial" w:hAnsi="Arial"/>
      <w:b/>
      <w:caps/>
    </w:rPr>
  </w:style>
  <w:style w:type="paragraph" w:styleId="TOC2">
    <w:name w:val="toc 2"/>
    <w:basedOn w:val="Normal"/>
    <w:next w:val="Normal"/>
    <w:uiPriority w:val="39"/>
    <w:rsid w:val="00110D46"/>
    <w:pPr>
      <w:ind w:left="200"/>
    </w:pPr>
    <w:rPr>
      <w:rFonts w:ascii="Arial" w:hAnsi="Arial"/>
      <w:smallCaps/>
    </w:rPr>
  </w:style>
  <w:style w:type="paragraph" w:styleId="TOC3">
    <w:name w:val="toc 3"/>
    <w:basedOn w:val="Normal"/>
    <w:next w:val="Normal"/>
    <w:autoRedefine/>
    <w:uiPriority w:val="39"/>
    <w:rsid w:val="00110D46"/>
    <w:pPr>
      <w:ind w:left="400"/>
    </w:pPr>
  </w:style>
  <w:style w:type="paragraph" w:styleId="TOC4">
    <w:name w:val="toc 4"/>
    <w:basedOn w:val="Normal"/>
    <w:next w:val="Normal"/>
    <w:autoRedefine/>
    <w:uiPriority w:val="39"/>
    <w:rsid w:val="00110D46"/>
    <w:pPr>
      <w:ind w:left="600"/>
    </w:pPr>
  </w:style>
  <w:style w:type="paragraph" w:styleId="Subtitle">
    <w:name w:val="Subtitle"/>
    <w:basedOn w:val="Normal"/>
    <w:rsid w:val="00110D46"/>
    <w:pPr>
      <w:jc w:val="center"/>
    </w:pPr>
    <w:rPr>
      <w:rFonts w:ascii="Arial" w:hAnsi="Arial"/>
      <w:b/>
      <w:sz w:val="24"/>
    </w:rPr>
  </w:style>
  <w:style w:type="character" w:styleId="Hyperlink">
    <w:name w:val="Hyperlink"/>
    <w:uiPriority w:val="99"/>
    <w:rsid w:val="00110D46"/>
    <w:rPr>
      <w:color w:val="0000FF"/>
      <w:u w:val="single"/>
    </w:rPr>
  </w:style>
  <w:style w:type="paragraph" w:customStyle="1" w:styleId="Figure">
    <w:name w:val="Figure"/>
    <w:basedOn w:val="Normal"/>
    <w:next w:val="Normal"/>
    <w:link w:val="FigureChar"/>
    <w:rsid w:val="00110D46"/>
    <w:pPr>
      <w:jc w:val="center"/>
    </w:pPr>
    <w:rPr>
      <w:rFonts w:ascii="Arial" w:hAnsi="Arial"/>
      <w:sz w:val="16"/>
      <w:lang w:val="en"/>
    </w:rPr>
  </w:style>
  <w:style w:type="character" w:customStyle="1" w:styleId="FigureChar">
    <w:name w:val="Figure Char"/>
    <w:link w:val="Figure"/>
    <w:rsid w:val="00110D46"/>
    <w:rPr>
      <w:rFonts w:ascii="Arial" w:hAnsi="Arial"/>
      <w:sz w:val="16"/>
      <w:lang w:val="en" w:eastAsia="en-US" w:bidi="ar-SA"/>
    </w:rPr>
  </w:style>
  <w:style w:type="paragraph" w:customStyle="1" w:styleId="FigureFloat">
    <w:name w:val="Figure Float"/>
    <w:basedOn w:val="Figure"/>
    <w:rsid w:val="00110D46"/>
    <w:pPr>
      <w:framePr w:w="7200" w:hSpace="187" w:vSpace="187" w:wrap="around" w:vAnchor="text" w:hAnchor="margin" w:xAlign="right" w:y="1"/>
      <w:shd w:val="clear" w:color="FFFFFF" w:fill="auto"/>
      <w:spacing w:before="20" w:after="20"/>
    </w:pPr>
  </w:style>
  <w:style w:type="character" w:styleId="FollowedHyperlink">
    <w:name w:val="FollowedHyperlink"/>
    <w:rPr>
      <w:color w:val="800080"/>
      <w:u w:val="single"/>
    </w:rPr>
  </w:style>
  <w:style w:type="paragraph" w:styleId="DocumentMap">
    <w:name w:val="Document Map"/>
    <w:basedOn w:val="Normal"/>
    <w:semiHidden/>
    <w:rsid w:val="00110D46"/>
    <w:pPr>
      <w:shd w:val="clear" w:color="auto" w:fill="000080"/>
    </w:pPr>
    <w:rPr>
      <w:rFonts w:ascii="Tahoma" w:hAnsi="Tahoma" w:cs="Tahoma"/>
    </w:rPr>
  </w:style>
  <w:style w:type="paragraph" w:customStyle="1" w:styleId="FootnoteBase">
    <w:name w:val="Footnote Base"/>
    <w:basedOn w:val="Normal"/>
    <w:semiHidden/>
    <w:rsid w:val="00AA2B27"/>
    <w:pPr>
      <w:spacing w:before="240" w:after="120"/>
      <w:ind w:left="1800"/>
      <w:jc w:val="both"/>
    </w:pPr>
    <w:rPr>
      <w:rFonts w:ascii="Arial" w:hAnsi="Arial"/>
      <w:sz w:val="16"/>
    </w:rPr>
  </w:style>
  <w:style w:type="character" w:styleId="FootnoteReference">
    <w:name w:val="footnote reference"/>
    <w:rsid w:val="00110D46"/>
    <w:rPr>
      <w:sz w:val="18"/>
      <w:vertAlign w:val="superscript"/>
    </w:rPr>
  </w:style>
  <w:style w:type="paragraph" w:styleId="FootnoteText">
    <w:name w:val="footnote text"/>
    <w:basedOn w:val="Normal"/>
    <w:rsid w:val="00DA2EF3"/>
    <w:pPr>
      <w:spacing w:before="60"/>
      <w:ind w:left="720" w:hanging="360"/>
    </w:pPr>
    <w:rPr>
      <w:rFonts w:ascii="Arial" w:hAnsi="Arial"/>
      <w:sz w:val="16"/>
    </w:rPr>
  </w:style>
  <w:style w:type="paragraph" w:customStyle="1" w:styleId="HeadingBase">
    <w:name w:val="Heading Base"/>
    <w:basedOn w:val="Normal"/>
    <w:next w:val="Normal"/>
    <w:semiHidden/>
    <w:pPr>
      <w:keepNext/>
      <w:spacing w:before="240" w:after="120"/>
      <w:ind w:left="1800"/>
      <w:jc w:val="both"/>
    </w:pPr>
    <w:rPr>
      <w:rFonts w:ascii="Arial" w:hAnsi="Arial"/>
      <w:b/>
      <w:kern w:val="28"/>
      <w:sz w:val="36"/>
    </w:rPr>
  </w:style>
  <w:style w:type="paragraph" w:styleId="ListBullet">
    <w:name w:val="List Bullet"/>
    <w:basedOn w:val="Normal"/>
    <w:link w:val="ListBulletChar"/>
    <w:rsid w:val="00110D46"/>
    <w:pPr>
      <w:numPr>
        <w:numId w:val="7"/>
      </w:numPr>
    </w:pPr>
    <w:rPr>
      <w:noProof/>
    </w:rPr>
  </w:style>
  <w:style w:type="character" w:customStyle="1" w:styleId="ListBulletChar">
    <w:name w:val="List Bullet Char"/>
    <w:link w:val="ListBullet"/>
    <w:rsid w:val="00110D46"/>
    <w:rPr>
      <w:noProof/>
    </w:rPr>
  </w:style>
  <w:style w:type="paragraph" w:styleId="ListBullet2">
    <w:name w:val="List Bullet 2"/>
    <w:basedOn w:val="ListBullet"/>
    <w:link w:val="ListBullet2Char"/>
    <w:rsid w:val="00550F97"/>
    <w:pPr>
      <w:numPr>
        <w:numId w:val="3"/>
      </w:numPr>
    </w:pPr>
  </w:style>
  <w:style w:type="character" w:customStyle="1" w:styleId="ListBullet2Char">
    <w:name w:val="List Bullet 2 Char"/>
    <w:basedOn w:val="ListBulletChar"/>
    <w:link w:val="ListBullet2"/>
    <w:rsid w:val="00550F97"/>
    <w:rPr>
      <w:noProof/>
    </w:rPr>
  </w:style>
  <w:style w:type="paragraph" w:styleId="ListBullet3">
    <w:name w:val="List Bullet 3"/>
    <w:basedOn w:val="Normal"/>
    <w:rsid w:val="00A965E2"/>
    <w:pPr>
      <w:numPr>
        <w:numId w:val="4"/>
      </w:numPr>
    </w:pPr>
    <w:rPr>
      <w:sz w:val="22"/>
    </w:rPr>
  </w:style>
  <w:style w:type="paragraph" w:styleId="ListContinue2">
    <w:name w:val="List Continue 2"/>
    <w:basedOn w:val="Normal"/>
    <w:rsid w:val="00EE1973"/>
    <w:pPr>
      <w:ind w:left="720"/>
    </w:pPr>
  </w:style>
  <w:style w:type="paragraph" w:styleId="ListContinue3">
    <w:name w:val="List Continue 3"/>
    <w:basedOn w:val="Normal"/>
    <w:rsid w:val="00EE1973"/>
    <w:pPr>
      <w:ind w:left="1152"/>
    </w:pPr>
    <w:rPr>
      <w:sz w:val="22"/>
    </w:rPr>
  </w:style>
  <w:style w:type="paragraph" w:styleId="ListNumber">
    <w:name w:val="List Number"/>
    <w:basedOn w:val="Normal"/>
    <w:rsid w:val="00A965E2"/>
    <w:pPr>
      <w:numPr>
        <w:numId w:val="11"/>
      </w:numPr>
    </w:pPr>
    <w:rPr>
      <w:b/>
      <w:sz w:val="22"/>
    </w:rPr>
  </w:style>
  <w:style w:type="paragraph" w:styleId="ListNumber2">
    <w:name w:val="List Number 2"/>
    <w:basedOn w:val="ListNumber"/>
    <w:rsid w:val="00A965E2"/>
    <w:pPr>
      <w:numPr>
        <w:numId w:val="9"/>
      </w:numPr>
    </w:pPr>
    <w:rPr>
      <w:b w:val="0"/>
      <w:sz w:val="20"/>
    </w:rPr>
  </w:style>
  <w:style w:type="paragraph" w:styleId="ListNumber3">
    <w:name w:val="List Number 3"/>
    <w:basedOn w:val="ListNumber2"/>
    <w:rsid w:val="00110D46"/>
    <w:pPr>
      <w:numPr>
        <w:numId w:val="0"/>
      </w:numPr>
    </w:pPr>
  </w:style>
  <w:style w:type="paragraph" w:customStyle="1" w:styleId="SubtitleCover">
    <w:name w:val="Subtitle Cover"/>
    <w:basedOn w:val="TitleCover"/>
    <w:next w:val="Normal"/>
    <w:semiHidden/>
    <w:rsid w:val="00110D46"/>
    <w:rPr>
      <w:sz w:val="72"/>
    </w:rPr>
  </w:style>
  <w:style w:type="paragraph" w:customStyle="1" w:styleId="TitleCover">
    <w:name w:val="Title Cover"/>
    <w:basedOn w:val="Normal"/>
    <w:next w:val="Normal"/>
    <w:semiHidden/>
    <w:rsid w:val="00110D46"/>
    <w:pPr>
      <w:jc w:val="center"/>
    </w:pPr>
    <w:rPr>
      <w:b/>
      <w:color w:val="000080"/>
      <w:sz w:val="80"/>
    </w:rPr>
  </w:style>
  <w:style w:type="paragraph" w:customStyle="1" w:styleId="TOCBase">
    <w:name w:val="TOC Base"/>
    <w:basedOn w:val="TOC2"/>
    <w:semiHidden/>
    <w:rsid w:val="00110D46"/>
  </w:style>
  <w:style w:type="character" w:styleId="Strong">
    <w:name w:val="Strong"/>
    <w:rPr>
      <w:b/>
      <w:bCs/>
    </w:rPr>
  </w:style>
  <w:style w:type="paragraph" w:customStyle="1" w:styleId="MenuButton">
    <w:name w:val="Menu Button"/>
    <w:basedOn w:val="Heading2"/>
    <w:autoRedefine/>
    <w:rsid w:val="00A21500"/>
    <w:pPr>
      <w:outlineLvl w:val="9"/>
    </w:pPr>
    <w:rPr>
      <w:rFonts w:ascii="Arial Narrow" w:hAnsi="Arial Narrow" w:cs="Times New Roman"/>
      <w:bCs w:val="0"/>
      <w:iCs w:val="0"/>
      <w:spacing w:val="-10"/>
      <w:sz w:val="28"/>
      <w:szCs w:val="26"/>
    </w:rPr>
  </w:style>
  <w:style w:type="paragraph" w:customStyle="1" w:styleId="SideBarLeft">
    <w:name w:val="Side Bar Left"/>
    <w:basedOn w:val="Normal"/>
    <w:rsid w:val="006B71F1"/>
    <w:pPr>
      <w:framePr w:w="432" w:h="14587" w:hRule="exact" w:wrap="around" w:vAnchor="page" w:hAnchor="page" w:x="721" w:y="577"/>
      <w:pBdr>
        <w:top w:val="single" w:sz="18" w:space="1" w:color="auto"/>
        <w:left w:val="single" w:sz="18" w:space="4" w:color="auto"/>
        <w:bottom w:val="single" w:sz="18" w:space="1" w:color="auto"/>
        <w:right w:val="single" w:sz="18" w:space="4" w:color="auto"/>
      </w:pBdr>
      <w:spacing w:line="360" w:lineRule="auto"/>
      <w:jc w:val="center"/>
    </w:pPr>
    <w:rPr>
      <w:b/>
      <w:caps/>
      <w:color w:val="000080"/>
      <w:sz w:val="44"/>
      <w:szCs w:val="44"/>
    </w:rPr>
  </w:style>
  <w:style w:type="paragraph" w:customStyle="1" w:styleId="SideBarRight">
    <w:name w:val="Side Bar Right"/>
    <w:basedOn w:val="SideBarLeft"/>
    <w:rsid w:val="006B71F1"/>
    <w:pPr>
      <w:framePr w:wrap="around" w:x="11089"/>
    </w:pPr>
  </w:style>
  <w:style w:type="paragraph" w:styleId="NormalWeb">
    <w:name w:val="Normal (Web)"/>
    <w:basedOn w:val="Normal"/>
    <w:semiHidden/>
    <w:rsid w:val="00110D46"/>
    <w:rPr>
      <w:sz w:val="24"/>
      <w:szCs w:val="24"/>
    </w:rPr>
  </w:style>
  <w:style w:type="character" w:styleId="PageNumber">
    <w:name w:val="page number"/>
    <w:basedOn w:val="DefaultParagraphFont"/>
    <w:semiHidden/>
    <w:rsid w:val="00110D46"/>
  </w:style>
  <w:style w:type="paragraph" w:styleId="BalloonText">
    <w:name w:val="Balloon Text"/>
    <w:basedOn w:val="Normal"/>
    <w:semiHidden/>
    <w:rsid w:val="00110D46"/>
    <w:rPr>
      <w:rFonts w:ascii="Tahoma" w:hAnsi="Tahoma" w:cs="Tahoma"/>
      <w:sz w:val="16"/>
      <w:szCs w:val="16"/>
    </w:rPr>
  </w:style>
  <w:style w:type="table" w:styleId="TableGrid">
    <w:name w:val="Table Grid"/>
    <w:basedOn w:val="TableNormal"/>
    <w:uiPriority w:val="59"/>
    <w:rsid w:val="0011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Legal">
    <w:name w:val="List Legal"/>
    <w:basedOn w:val="Normal"/>
    <w:rsid w:val="0096727D"/>
    <w:pPr>
      <w:numPr>
        <w:numId w:val="8"/>
      </w:numPr>
      <w:spacing w:before="60" w:after="60"/>
      <w:jc w:val="both"/>
    </w:pPr>
    <w:rPr>
      <w:sz w:val="16"/>
    </w:rPr>
  </w:style>
  <w:style w:type="paragraph" w:styleId="BlockText">
    <w:name w:val="Block Text"/>
    <w:basedOn w:val="Normal"/>
    <w:semiHidden/>
    <w:rsid w:val="00110D46"/>
    <w:pPr>
      <w:spacing w:after="120"/>
      <w:ind w:left="1440" w:right="1440"/>
    </w:pPr>
  </w:style>
  <w:style w:type="paragraph" w:styleId="BodyText2">
    <w:name w:val="Body Text 2"/>
    <w:basedOn w:val="Normal"/>
    <w:semiHidden/>
    <w:rsid w:val="00110D46"/>
    <w:pPr>
      <w:spacing w:after="120" w:line="480" w:lineRule="auto"/>
    </w:pPr>
  </w:style>
  <w:style w:type="paragraph" w:styleId="BodyText3">
    <w:name w:val="Body Text 3"/>
    <w:basedOn w:val="Normal"/>
    <w:semiHidden/>
    <w:rsid w:val="00110D46"/>
    <w:pPr>
      <w:spacing w:after="120"/>
    </w:pPr>
    <w:rPr>
      <w:sz w:val="16"/>
      <w:szCs w:val="16"/>
    </w:rPr>
  </w:style>
  <w:style w:type="paragraph" w:styleId="BodyTextFirstIndent">
    <w:name w:val="Body Text First Indent"/>
    <w:basedOn w:val="Normal"/>
    <w:semiHidden/>
    <w:rsid w:val="00A8785B"/>
    <w:pPr>
      <w:ind w:firstLine="210"/>
    </w:pPr>
  </w:style>
  <w:style w:type="paragraph" w:styleId="BodyTextFirstIndent2">
    <w:name w:val="Body Text First Indent 2"/>
    <w:basedOn w:val="Normal"/>
    <w:semiHidden/>
    <w:rsid w:val="00A8785B"/>
    <w:pPr>
      <w:spacing w:after="120"/>
      <w:ind w:firstLine="210"/>
    </w:pPr>
  </w:style>
  <w:style w:type="paragraph" w:styleId="Caption">
    <w:name w:val="caption"/>
    <w:basedOn w:val="Normal"/>
    <w:next w:val="Normal"/>
    <w:link w:val="CaptionChar"/>
    <w:qFormat/>
    <w:rsid w:val="00511FBF"/>
    <w:pPr>
      <w:spacing w:before="20" w:after="20"/>
      <w:jc w:val="center"/>
    </w:pPr>
    <w:rPr>
      <w:rFonts w:ascii="Arial" w:hAnsi="Arial"/>
      <w:bCs/>
      <w:sz w:val="16"/>
    </w:rPr>
  </w:style>
  <w:style w:type="character" w:customStyle="1" w:styleId="CaptionChar">
    <w:name w:val="Caption Char"/>
    <w:link w:val="Caption"/>
    <w:rsid w:val="00511FBF"/>
    <w:rPr>
      <w:rFonts w:ascii="Arial" w:hAnsi="Arial"/>
      <w:bCs/>
      <w:sz w:val="16"/>
      <w:lang w:val="en-US" w:eastAsia="en-US" w:bidi="ar-SA"/>
    </w:rPr>
  </w:style>
  <w:style w:type="paragraph" w:styleId="Closing">
    <w:name w:val="Closing"/>
    <w:basedOn w:val="Normal"/>
    <w:semiHidden/>
    <w:rsid w:val="00110D46"/>
    <w:pPr>
      <w:ind w:left="4320"/>
    </w:pPr>
  </w:style>
  <w:style w:type="paragraph" w:styleId="CommentText">
    <w:name w:val="annotation text"/>
    <w:basedOn w:val="Normal"/>
    <w:semiHidden/>
    <w:rsid w:val="00110D46"/>
  </w:style>
  <w:style w:type="paragraph" w:styleId="CommentSubject">
    <w:name w:val="annotation subject"/>
    <w:basedOn w:val="CommentText"/>
    <w:next w:val="CommentText"/>
    <w:semiHidden/>
    <w:rsid w:val="00110D46"/>
    <w:rPr>
      <w:b/>
      <w:bCs/>
    </w:rPr>
  </w:style>
  <w:style w:type="paragraph" w:styleId="Date">
    <w:name w:val="Date"/>
    <w:basedOn w:val="Normal"/>
    <w:next w:val="Normal"/>
    <w:semiHidden/>
    <w:rsid w:val="00110D46"/>
  </w:style>
  <w:style w:type="paragraph" w:styleId="E-mailSignature">
    <w:name w:val="E-mail Signature"/>
    <w:basedOn w:val="Normal"/>
    <w:semiHidden/>
    <w:rsid w:val="00110D46"/>
  </w:style>
  <w:style w:type="paragraph" w:styleId="EndnoteText">
    <w:name w:val="endnote text"/>
    <w:basedOn w:val="Normal"/>
    <w:semiHidden/>
    <w:rsid w:val="00110D46"/>
  </w:style>
  <w:style w:type="paragraph" w:styleId="EnvelopeAddress">
    <w:name w:val="envelope address"/>
    <w:basedOn w:val="Normal"/>
    <w:semiHidden/>
    <w:rsid w:val="00110D4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110D46"/>
    <w:rPr>
      <w:rFonts w:ascii="Arial" w:hAnsi="Arial" w:cs="Arial"/>
    </w:rPr>
  </w:style>
  <w:style w:type="paragraph" w:styleId="HTMLAddress">
    <w:name w:val="HTML Address"/>
    <w:basedOn w:val="Normal"/>
    <w:semiHidden/>
    <w:rsid w:val="00110D46"/>
    <w:rPr>
      <w:i/>
      <w:iCs/>
    </w:rPr>
  </w:style>
  <w:style w:type="paragraph" w:styleId="HTMLPreformatted">
    <w:name w:val="HTML Preformatted"/>
    <w:basedOn w:val="Normal"/>
    <w:semiHidden/>
    <w:rsid w:val="00110D46"/>
    <w:rPr>
      <w:rFonts w:ascii="Courier New" w:hAnsi="Courier New" w:cs="Courier New"/>
    </w:rPr>
  </w:style>
  <w:style w:type="paragraph" w:styleId="Index1">
    <w:name w:val="index 1"/>
    <w:basedOn w:val="Normal"/>
    <w:next w:val="Normal"/>
    <w:autoRedefine/>
    <w:semiHidden/>
    <w:rsid w:val="00110D46"/>
    <w:pPr>
      <w:ind w:left="200" w:hanging="200"/>
    </w:pPr>
  </w:style>
  <w:style w:type="paragraph" w:styleId="Index2">
    <w:name w:val="index 2"/>
    <w:basedOn w:val="Normal"/>
    <w:next w:val="Normal"/>
    <w:autoRedefine/>
    <w:semiHidden/>
    <w:rsid w:val="00110D46"/>
    <w:pPr>
      <w:ind w:left="400" w:hanging="200"/>
    </w:pPr>
  </w:style>
  <w:style w:type="paragraph" w:styleId="Index3">
    <w:name w:val="index 3"/>
    <w:basedOn w:val="Normal"/>
    <w:next w:val="Normal"/>
    <w:autoRedefine/>
    <w:semiHidden/>
    <w:rsid w:val="00110D46"/>
    <w:pPr>
      <w:ind w:left="600" w:hanging="200"/>
    </w:pPr>
  </w:style>
  <w:style w:type="paragraph" w:styleId="Index4">
    <w:name w:val="index 4"/>
    <w:basedOn w:val="Normal"/>
    <w:next w:val="Normal"/>
    <w:autoRedefine/>
    <w:semiHidden/>
    <w:rsid w:val="00110D46"/>
    <w:pPr>
      <w:ind w:left="800" w:hanging="200"/>
    </w:pPr>
  </w:style>
  <w:style w:type="paragraph" w:styleId="Index5">
    <w:name w:val="index 5"/>
    <w:basedOn w:val="Normal"/>
    <w:next w:val="Normal"/>
    <w:autoRedefine/>
    <w:semiHidden/>
    <w:rsid w:val="00110D46"/>
    <w:pPr>
      <w:ind w:left="1000" w:hanging="200"/>
    </w:pPr>
  </w:style>
  <w:style w:type="paragraph" w:styleId="Index6">
    <w:name w:val="index 6"/>
    <w:basedOn w:val="Normal"/>
    <w:next w:val="Normal"/>
    <w:autoRedefine/>
    <w:semiHidden/>
    <w:rsid w:val="00110D46"/>
    <w:pPr>
      <w:ind w:left="1200" w:hanging="200"/>
    </w:pPr>
  </w:style>
  <w:style w:type="paragraph" w:styleId="Index7">
    <w:name w:val="index 7"/>
    <w:basedOn w:val="Normal"/>
    <w:next w:val="Normal"/>
    <w:autoRedefine/>
    <w:semiHidden/>
    <w:rsid w:val="00110D46"/>
    <w:pPr>
      <w:ind w:left="1400" w:hanging="200"/>
    </w:pPr>
  </w:style>
  <w:style w:type="paragraph" w:styleId="Index8">
    <w:name w:val="index 8"/>
    <w:basedOn w:val="Normal"/>
    <w:next w:val="Normal"/>
    <w:autoRedefine/>
    <w:semiHidden/>
    <w:rsid w:val="00110D46"/>
    <w:pPr>
      <w:ind w:left="1600" w:hanging="200"/>
    </w:pPr>
  </w:style>
  <w:style w:type="paragraph" w:styleId="Index9">
    <w:name w:val="index 9"/>
    <w:basedOn w:val="Normal"/>
    <w:next w:val="Normal"/>
    <w:autoRedefine/>
    <w:semiHidden/>
    <w:rsid w:val="00110D46"/>
    <w:pPr>
      <w:ind w:left="1800" w:hanging="200"/>
    </w:pPr>
  </w:style>
  <w:style w:type="paragraph" w:styleId="IndexHeading">
    <w:name w:val="index heading"/>
    <w:basedOn w:val="Normal"/>
    <w:next w:val="Index1"/>
    <w:semiHidden/>
    <w:rsid w:val="00110D46"/>
    <w:rPr>
      <w:rFonts w:ascii="Arial" w:hAnsi="Arial" w:cs="Arial"/>
      <w:b/>
      <w:bCs/>
    </w:rPr>
  </w:style>
  <w:style w:type="paragraph" w:styleId="List">
    <w:name w:val="List"/>
    <w:basedOn w:val="Normal"/>
    <w:rsid w:val="00110D46"/>
    <w:pPr>
      <w:ind w:left="360" w:hanging="360"/>
    </w:pPr>
  </w:style>
  <w:style w:type="paragraph" w:styleId="List2">
    <w:name w:val="List 2"/>
    <w:basedOn w:val="Normal"/>
    <w:semiHidden/>
    <w:rsid w:val="00110D46"/>
    <w:pPr>
      <w:ind w:left="720" w:hanging="360"/>
    </w:pPr>
  </w:style>
  <w:style w:type="paragraph" w:styleId="List3">
    <w:name w:val="List 3"/>
    <w:basedOn w:val="Normal"/>
    <w:semiHidden/>
    <w:rsid w:val="00110D46"/>
    <w:pPr>
      <w:ind w:left="1080" w:hanging="360"/>
    </w:pPr>
  </w:style>
  <w:style w:type="paragraph" w:styleId="List4">
    <w:name w:val="List 4"/>
    <w:basedOn w:val="Normal"/>
    <w:semiHidden/>
    <w:rsid w:val="00110D46"/>
    <w:pPr>
      <w:ind w:left="1440" w:hanging="360"/>
    </w:pPr>
  </w:style>
  <w:style w:type="paragraph" w:styleId="List5">
    <w:name w:val="List 5"/>
    <w:basedOn w:val="Normal"/>
    <w:semiHidden/>
    <w:rsid w:val="00110D46"/>
    <w:pPr>
      <w:ind w:left="1800" w:hanging="360"/>
    </w:pPr>
  </w:style>
  <w:style w:type="paragraph" w:styleId="ListBullet4">
    <w:name w:val="List Bullet 4"/>
    <w:basedOn w:val="Normal"/>
    <w:rsid w:val="000426A7"/>
    <w:pPr>
      <w:numPr>
        <w:numId w:val="5"/>
      </w:numPr>
    </w:pPr>
  </w:style>
  <w:style w:type="paragraph" w:styleId="ListBullet5">
    <w:name w:val="List Bullet 5"/>
    <w:basedOn w:val="Normal"/>
    <w:autoRedefine/>
    <w:semiHidden/>
    <w:rsid w:val="00110D46"/>
    <w:pPr>
      <w:numPr>
        <w:numId w:val="6"/>
      </w:numPr>
    </w:pPr>
  </w:style>
  <w:style w:type="paragraph" w:styleId="ListContinue4">
    <w:name w:val="List Continue 4"/>
    <w:basedOn w:val="Normal"/>
    <w:semiHidden/>
    <w:rsid w:val="00110D46"/>
    <w:pPr>
      <w:spacing w:after="120"/>
      <w:ind w:left="1440"/>
    </w:pPr>
  </w:style>
  <w:style w:type="paragraph" w:styleId="ListContinue5">
    <w:name w:val="List Continue 5"/>
    <w:basedOn w:val="Normal"/>
    <w:semiHidden/>
    <w:rsid w:val="00110D46"/>
    <w:pPr>
      <w:spacing w:after="120"/>
      <w:ind w:left="1800"/>
    </w:pPr>
  </w:style>
  <w:style w:type="paragraph" w:styleId="ListNumber4">
    <w:name w:val="List Number 4"/>
    <w:basedOn w:val="Normal"/>
    <w:rsid w:val="00F22E4E"/>
    <w:pPr>
      <w:numPr>
        <w:numId w:val="78"/>
      </w:numPr>
    </w:pPr>
  </w:style>
  <w:style w:type="paragraph" w:styleId="ListNumber5">
    <w:name w:val="List Number 5"/>
    <w:basedOn w:val="Normal"/>
    <w:semiHidden/>
    <w:rsid w:val="00110D46"/>
    <w:pPr>
      <w:numPr>
        <w:numId w:val="10"/>
      </w:numPr>
    </w:pPr>
  </w:style>
  <w:style w:type="paragraph" w:styleId="MacroText">
    <w:name w:val="macro"/>
    <w:semiHidden/>
    <w:rsid w:val="00110D4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rsid w:val="00110D46"/>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rsid w:val="00110D46"/>
    <w:pPr>
      <w:ind w:left="720"/>
    </w:pPr>
  </w:style>
  <w:style w:type="paragraph" w:styleId="NoteHeading">
    <w:name w:val="Note Heading"/>
    <w:basedOn w:val="Normal"/>
    <w:next w:val="Normal"/>
    <w:semiHidden/>
    <w:rsid w:val="00110D46"/>
  </w:style>
  <w:style w:type="paragraph" w:styleId="PlainText">
    <w:name w:val="Plain Text"/>
    <w:basedOn w:val="Normal"/>
    <w:link w:val="PlainTextChar"/>
    <w:rsid w:val="00110D46"/>
    <w:rPr>
      <w:rFonts w:ascii="Courier New" w:hAnsi="Courier New" w:cs="Courier New"/>
    </w:rPr>
  </w:style>
  <w:style w:type="character" w:customStyle="1" w:styleId="PlainTextChar">
    <w:name w:val="Plain Text Char"/>
    <w:link w:val="PlainText"/>
    <w:rsid w:val="00110D46"/>
    <w:rPr>
      <w:rFonts w:ascii="Courier New" w:hAnsi="Courier New" w:cs="Courier New"/>
      <w:lang w:val="en-US" w:eastAsia="en-US" w:bidi="ar-SA"/>
    </w:rPr>
  </w:style>
  <w:style w:type="paragraph" w:styleId="Salutation">
    <w:name w:val="Salutation"/>
    <w:basedOn w:val="Normal"/>
    <w:next w:val="Normal"/>
    <w:semiHidden/>
    <w:rsid w:val="00110D46"/>
  </w:style>
  <w:style w:type="paragraph" w:styleId="Signature">
    <w:name w:val="Signature"/>
    <w:basedOn w:val="Normal"/>
    <w:semiHidden/>
    <w:rsid w:val="00110D46"/>
    <w:pPr>
      <w:ind w:left="4320"/>
    </w:pPr>
  </w:style>
  <w:style w:type="paragraph" w:styleId="TableofAuthorities">
    <w:name w:val="table of authorities"/>
    <w:basedOn w:val="Normal"/>
    <w:next w:val="Normal"/>
    <w:semiHidden/>
    <w:rsid w:val="00110D46"/>
    <w:pPr>
      <w:ind w:left="200" w:hanging="200"/>
    </w:pPr>
  </w:style>
  <w:style w:type="paragraph" w:styleId="TableofFigures">
    <w:name w:val="table of figures"/>
    <w:basedOn w:val="Normal"/>
    <w:next w:val="Normal"/>
    <w:semiHidden/>
    <w:rsid w:val="00110D46"/>
    <w:pPr>
      <w:ind w:left="400" w:hanging="400"/>
    </w:pPr>
  </w:style>
  <w:style w:type="paragraph" w:styleId="TOAHeading">
    <w:name w:val="toa heading"/>
    <w:basedOn w:val="Normal"/>
    <w:next w:val="Normal"/>
    <w:semiHidden/>
    <w:rsid w:val="00110D46"/>
    <w:pPr>
      <w:spacing w:before="120"/>
    </w:pPr>
    <w:rPr>
      <w:rFonts w:ascii="Arial" w:hAnsi="Arial" w:cs="Arial"/>
      <w:b/>
      <w:bCs/>
      <w:sz w:val="24"/>
      <w:szCs w:val="24"/>
    </w:rPr>
  </w:style>
  <w:style w:type="paragraph" w:styleId="TOC5">
    <w:name w:val="toc 5"/>
    <w:basedOn w:val="Normal"/>
    <w:next w:val="Normal"/>
    <w:autoRedefine/>
    <w:uiPriority w:val="39"/>
    <w:rsid w:val="00110D46"/>
    <w:pPr>
      <w:ind w:left="800"/>
    </w:pPr>
  </w:style>
  <w:style w:type="paragraph" w:styleId="TOC6">
    <w:name w:val="toc 6"/>
    <w:basedOn w:val="Normal"/>
    <w:next w:val="Normal"/>
    <w:autoRedefine/>
    <w:uiPriority w:val="39"/>
    <w:rsid w:val="00110D46"/>
    <w:pPr>
      <w:ind w:left="1000"/>
    </w:pPr>
  </w:style>
  <w:style w:type="paragraph" w:styleId="TOC7">
    <w:name w:val="toc 7"/>
    <w:basedOn w:val="Normal"/>
    <w:next w:val="Normal"/>
    <w:autoRedefine/>
    <w:uiPriority w:val="39"/>
    <w:rsid w:val="00110D46"/>
    <w:pPr>
      <w:ind w:left="1200"/>
    </w:pPr>
  </w:style>
  <w:style w:type="paragraph" w:styleId="TOC8">
    <w:name w:val="toc 8"/>
    <w:basedOn w:val="Normal"/>
    <w:next w:val="Normal"/>
    <w:autoRedefine/>
    <w:uiPriority w:val="39"/>
    <w:rsid w:val="00110D46"/>
    <w:pPr>
      <w:ind w:left="1400"/>
    </w:pPr>
  </w:style>
  <w:style w:type="paragraph" w:styleId="TOC9">
    <w:name w:val="toc 9"/>
    <w:basedOn w:val="Normal"/>
    <w:next w:val="Normal"/>
    <w:autoRedefine/>
    <w:uiPriority w:val="39"/>
    <w:rsid w:val="00110D46"/>
    <w:pPr>
      <w:ind w:left="1600"/>
    </w:pPr>
  </w:style>
  <w:style w:type="paragraph" w:customStyle="1" w:styleId="StyleFootnoteTextLeft02After0pt">
    <w:name w:val="Style Footnote Text + Left:  0.2&quot; After:  0 pt"/>
    <w:basedOn w:val="FootnoteText"/>
    <w:semiHidden/>
    <w:rsid w:val="00B61459"/>
    <w:pPr>
      <w:tabs>
        <w:tab w:val="left" w:pos="720"/>
        <w:tab w:val="left" w:pos="936"/>
      </w:tabs>
      <w:spacing w:before="40"/>
      <w:ind w:left="936" w:hanging="216"/>
    </w:pPr>
  </w:style>
  <w:style w:type="paragraph" w:customStyle="1" w:styleId="Terms">
    <w:name w:val="Terms"/>
    <w:basedOn w:val="Normal"/>
    <w:rsid w:val="001D61C0"/>
    <w:pPr>
      <w:tabs>
        <w:tab w:val="left" w:leader="dot" w:pos="1080"/>
      </w:tabs>
      <w:spacing w:after="60"/>
      <w:ind w:left="1080" w:hanging="1080"/>
    </w:pPr>
    <w:rPr>
      <w:sz w:val="22"/>
      <w:szCs w:val="24"/>
    </w:rPr>
  </w:style>
  <w:style w:type="paragraph" w:customStyle="1" w:styleId="FooterFirst">
    <w:name w:val="Footer First"/>
    <w:basedOn w:val="Footer"/>
    <w:rsid w:val="00110D46"/>
    <w:pPr>
      <w:keepLines/>
      <w:spacing w:after="120"/>
      <w:jc w:val="center"/>
    </w:pPr>
    <w:rPr>
      <w:rFonts w:ascii="Arial" w:hAnsi="Arial"/>
      <w:spacing w:val="-10"/>
    </w:rPr>
  </w:style>
  <w:style w:type="paragraph" w:customStyle="1" w:styleId="ListBulletFirst">
    <w:name w:val="List Bullet First"/>
    <w:basedOn w:val="ListBullet"/>
    <w:next w:val="ListBullet"/>
    <w:semiHidden/>
    <w:rsid w:val="00110D46"/>
    <w:pPr>
      <w:numPr>
        <w:numId w:val="0"/>
      </w:numPr>
      <w:spacing w:before="80" w:after="160"/>
    </w:pPr>
  </w:style>
  <w:style w:type="paragraph" w:customStyle="1" w:styleId="CoverTitle">
    <w:name w:val="Cover Title"/>
    <w:basedOn w:val="Normal"/>
    <w:rsid w:val="00110D46"/>
    <w:pPr>
      <w:jc w:val="center"/>
      <w:outlineLvl w:val="0"/>
    </w:pPr>
    <w:rPr>
      <w:b/>
      <w:color w:val="000080"/>
      <w:sz w:val="72"/>
      <w:szCs w:val="80"/>
    </w:rPr>
  </w:style>
  <w:style w:type="paragraph" w:customStyle="1" w:styleId="CoverSubtitle">
    <w:name w:val="Cover Subtitle"/>
    <w:basedOn w:val="CoverTitle"/>
    <w:rsid w:val="00110D46"/>
    <w:pPr>
      <w:outlineLvl w:val="9"/>
    </w:pPr>
    <w:rPr>
      <w:sz w:val="56"/>
    </w:rPr>
  </w:style>
  <w:style w:type="paragraph" w:customStyle="1" w:styleId="StyleHeading1Centered">
    <w:name w:val="Style Heading 1 + Centered"/>
    <w:basedOn w:val="Heading1"/>
    <w:semiHidden/>
    <w:rsid w:val="00110D46"/>
    <w:pPr>
      <w:spacing w:before="0"/>
      <w:jc w:val="center"/>
    </w:pPr>
    <w:rPr>
      <w:bCs/>
    </w:rPr>
  </w:style>
  <w:style w:type="paragraph" w:customStyle="1" w:styleId="StyleHeading1Centered1">
    <w:name w:val="Style Heading 1 + Centered1"/>
    <w:basedOn w:val="Heading1"/>
    <w:semiHidden/>
    <w:rsid w:val="00110D46"/>
    <w:pPr>
      <w:jc w:val="center"/>
    </w:pPr>
    <w:rPr>
      <w:bCs/>
      <w:sz w:val="30"/>
    </w:rPr>
  </w:style>
  <w:style w:type="paragraph" w:customStyle="1" w:styleId="Specs">
    <w:name w:val="Specs"/>
    <w:basedOn w:val="Normal"/>
    <w:rsid w:val="00917D1B"/>
    <w:pPr>
      <w:tabs>
        <w:tab w:val="left" w:pos="360"/>
        <w:tab w:val="left" w:leader="dot" w:pos="3240"/>
        <w:tab w:val="left" w:pos="3312"/>
      </w:tabs>
      <w:ind w:left="3240" w:hanging="3240"/>
    </w:pPr>
    <w:rPr>
      <w:rFonts w:ascii="Arial" w:hAnsi="Arial"/>
      <w:sz w:val="18"/>
      <w:szCs w:val="24"/>
    </w:rPr>
  </w:style>
  <w:style w:type="paragraph" w:customStyle="1" w:styleId="Proctitle">
    <w:name w:val="Proc title"/>
    <w:basedOn w:val="Heading3"/>
    <w:autoRedefine/>
    <w:rsid w:val="003A3F27"/>
    <w:rPr>
      <w:szCs w:val="24"/>
      <w:u w:val="single"/>
    </w:rPr>
  </w:style>
  <w:style w:type="paragraph" w:styleId="ListParagraph">
    <w:name w:val="List Paragraph"/>
    <w:basedOn w:val="Normal"/>
    <w:uiPriority w:val="34"/>
    <w:qFormat/>
    <w:rsid w:val="00043E90"/>
    <w:pPr>
      <w:ind w:left="720"/>
    </w:pPr>
  </w:style>
  <w:style w:type="paragraph" w:customStyle="1" w:styleId="Procresult">
    <w:name w:val="Proc result"/>
    <w:basedOn w:val="Normal"/>
    <w:autoRedefine/>
    <w:rsid w:val="00EC2531"/>
    <w:pPr>
      <w:ind w:left="720" w:right="4590"/>
    </w:pPr>
    <w:rPr>
      <w:i/>
    </w:rPr>
  </w:style>
  <w:style w:type="paragraph" w:styleId="TOCHeading">
    <w:name w:val="TOC Heading"/>
    <w:basedOn w:val="Heading1"/>
    <w:next w:val="Normal"/>
    <w:uiPriority w:val="39"/>
    <w:rsid w:val="001D7DB2"/>
    <w:pPr>
      <w:keepLines/>
      <w:pageBreakBefore w:val="0"/>
      <w:spacing w:before="480" w:after="0" w:line="276" w:lineRule="auto"/>
      <w:outlineLvl w:val="9"/>
    </w:pPr>
    <w:rPr>
      <w:rFonts w:ascii="Cambria" w:eastAsia="MS Gothic" w:hAnsi="Cambria"/>
      <w:bCs/>
      <w:color w:val="365F91"/>
      <w:kern w:val="0"/>
      <w:sz w:val="28"/>
      <w:szCs w:val="28"/>
      <w:lang w:eastAsia="ja-JP"/>
    </w:rPr>
  </w:style>
  <w:style w:type="paragraph" w:customStyle="1" w:styleId="Style">
    <w:name w:val="Style...."/>
    <w:basedOn w:val="NoSpacing"/>
    <w:link w:val="StyleChar"/>
    <w:autoRedefine/>
    <w:rsid w:val="005F1B1B"/>
    <w:rPr>
      <w:rFonts w:eastAsia="MS Mincho"/>
      <w:szCs w:val="24"/>
      <w:lang w:eastAsia="ja-JP"/>
    </w:rPr>
  </w:style>
  <w:style w:type="paragraph" w:styleId="NoSpacing">
    <w:name w:val="No Spacing"/>
    <w:uiPriority w:val="1"/>
    <w:qFormat/>
    <w:rsid w:val="005F1B1B"/>
  </w:style>
  <w:style w:type="character" w:customStyle="1" w:styleId="StyleChar">
    <w:name w:val="Style.... Char"/>
    <w:link w:val="Style"/>
    <w:rsid w:val="005F1B1B"/>
    <w:rPr>
      <w:rFonts w:eastAsia="MS Mincho"/>
      <w:szCs w:val="24"/>
      <w:lang w:eastAsia="ja-JP"/>
    </w:rPr>
  </w:style>
  <w:style w:type="paragraph" w:styleId="Revision">
    <w:name w:val="Revision"/>
    <w:hidden/>
    <w:uiPriority w:val="99"/>
    <w:semiHidden/>
    <w:rsid w:val="00704E8E"/>
  </w:style>
  <w:style w:type="character" w:styleId="CommentReference">
    <w:name w:val="annotation reference"/>
    <w:basedOn w:val="DefaultParagraphFont"/>
    <w:semiHidden/>
    <w:unhideWhenUsed/>
    <w:rsid w:val="00D17836"/>
    <w:rPr>
      <w:sz w:val="16"/>
      <w:szCs w:val="16"/>
    </w:rPr>
  </w:style>
  <w:style w:type="character" w:customStyle="1" w:styleId="TitleChar">
    <w:name w:val="Title Char"/>
    <w:basedOn w:val="DefaultParagraphFont"/>
    <w:link w:val="Title"/>
    <w:uiPriority w:val="10"/>
    <w:rsid w:val="00062A0A"/>
    <w:rPr>
      <w:b/>
      <w:sz w:val="36"/>
      <w:szCs w:val="36"/>
    </w:rPr>
  </w:style>
  <w:style w:type="character" w:styleId="UnresolvedMention">
    <w:name w:val="Unresolved Mention"/>
    <w:basedOn w:val="DefaultParagraphFont"/>
    <w:uiPriority w:val="99"/>
    <w:semiHidden/>
    <w:unhideWhenUsed/>
    <w:rsid w:val="00BC10C1"/>
    <w:rPr>
      <w:color w:val="808080"/>
      <w:shd w:val="clear" w:color="auto" w:fill="E6E6E6"/>
    </w:rPr>
  </w:style>
  <w:style w:type="character" w:customStyle="1" w:styleId="Heading4Char">
    <w:name w:val="Heading 4 Char"/>
    <w:basedOn w:val="DefaultParagraphFont"/>
    <w:link w:val="Heading4"/>
    <w:rsid w:val="006F79A3"/>
    <w:rPr>
      <w:rFonts w:ascii="Arial" w:hAnsi="Arial"/>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7916">
      <w:bodyDiv w:val="1"/>
      <w:marLeft w:val="0"/>
      <w:marRight w:val="0"/>
      <w:marTop w:val="0"/>
      <w:marBottom w:val="0"/>
      <w:divBdr>
        <w:top w:val="none" w:sz="0" w:space="0" w:color="auto"/>
        <w:left w:val="none" w:sz="0" w:space="0" w:color="auto"/>
        <w:bottom w:val="none" w:sz="0" w:space="0" w:color="auto"/>
        <w:right w:val="none" w:sz="0" w:space="0" w:color="auto"/>
      </w:divBdr>
      <w:divsChild>
        <w:div w:id="680930157">
          <w:marLeft w:val="0"/>
          <w:marRight w:val="0"/>
          <w:marTop w:val="0"/>
          <w:marBottom w:val="0"/>
          <w:divBdr>
            <w:top w:val="none" w:sz="0" w:space="0" w:color="auto"/>
            <w:left w:val="none" w:sz="0" w:space="0" w:color="auto"/>
            <w:bottom w:val="none" w:sz="0" w:space="0" w:color="auto"/>
            <w:right w:val="none" w:sz="0" w:space="0" w:color="auto"/>
          </w:divBdr>
        </w:div>
        <w:div w:id="798190030">
          <w:marLeft w:val="0"/>
          <w:marRight w:val="0"/>
          <w:marTop w:val="0"/>
          <w:marBottom w:val="0"/>
          <w:divBdr>
            <w:top w:val="none" w:sz="0" w:space="0" w:color="auto"/>
            <w:left w:val="none" w:sz="0" w:space="0" w:color="auto"/>
            <w:bottom w:val="none" w:sz="0" w:space="0" w:color="auto"/>
            <w:right w:val="none" w:sz="0" w:space="0" w:color="auto"/>
          </w:divBdr>
        </w:div>
        <w:div w:id="831409096">
          <w:marLeft w:val="0"/>
          <w:marRight w:val="0"/>
          <w:marTop w:val="0"/>
          <w:marBottom w:val="0"/>
          <w:divBdr>
            <w:top w:val="none" w:sz="0" w:space="0" w:color="auto"/>
            <w:left w:val="none" w:sz="0" w:space="0" w:color="auto"/>
            <w:bottom w:val="none" w:sz="0" w:space="0" w:color="auto"/>
            <w:right w:val="none" w:sz="0" w:space="0" w:color="auto"/>
          </w:divBdr>
        </w:div>
        <w:div w:id="1501578162">
          <w:marLeft w:val="0"/>
          <w:marRight w:val="0"/>
          <w:marTop w:val="0"/>
          <w:marBottom w:val="0"/>
          <w:divBdr>
            <w:top w:val="none" w:sz="0" w:space="0" w:color="auto"/>
            <w:left w:val="none" w:sz="0" w:space="0" w:color="auto"/>
            <w:bottom w:val="none" w:sz="0" w:space="0" w:color="auto"/>
            <w:right w:val="none" w:sz="0" w:space="0" w:color="auto"/>
          </w:divBdr>
        </w:div>
        <w:div w:id="1509828161">
          <w:marLeft w:val="0"/>
          <w:marRight w:val="0"/>
          <w:marTop w:val="0"/>
          <w:marBottom w:val="0"/>
          <w:divBdr>
            <w:top w:val="none" w:sz="0" w:space="0" w:color="auto"/>
            <w:left w:val="none" w:sz="0" w:space="0" w:color="auto"/>
            <w:bottom w:val="none" w:sz="0" w:space="0" w:color="auto"/>
            <w:right w:val="none" w:sz="0" w:space="0" w:color="auto"/>
          </w:divBdr>
        </w:div>
      </w:divsChild>
    </w:div>
    <w:div w:id="396054283">
      <w:bodyDiv w:val="1"/>
      <w:marLeft w:val="0"/>
      <w:marRight w:val="0"/>
      <w:marTop w:val="0"/>
      <w:marBottom w:val="0"/>
      <w:divBdr>
        <w:top w:val="none" w:sz="0" w:space="0" w:color="auto"/>
        <w:left w:val="none" w:sz="0" w:space="0" w:color="auto"/>
        <w:bottom w:val="none" w:sz="0" w:space="0" w:color="auto"/>
        <w:right w:val="none" w:sz="0" w:space="0" w:color="auto"/>
      </w:divBdr>
      <w:divsChild>
        <w:div w:id="803668095">
          <w:marLeft w:val="0"/>
          <w:marRight w:val="0"/>
          <w:marTop w:val="0"/>
          <w:marBottom w:val="0"/>
          <w:divBdr>
            <w:top w:val="none" w:sz="0" w:space="0" w:color="auto"/>
            <w:left w:val="none" w:sz="0" w:space="0" w:color="auto"/>
            <w:bottom w:val="none" w:sz="0" w:space="0" w:color="auto"/>
            <w:right w:val="none" w:sz="0" w:space="0" w:color="auto"/>
          </w:divBdr>
          <w:divsChild>
            <w:div w:id="508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369">
      <w:bodyDiv w:val="1"/>
      <w:marLeft w:val="0"/>
      <w:marRight w:val="0"/>
      <w:marTop w:val="0"/>
      <w:marBottom w:val="0"/>
      <w:divBdr>
        <w:top w:val="none" w:sz="0" w:space="0" w:color="auto"/>
        <w:left w:val="none" w:sz="0" w:space="0" w:color="auto"/>
        <w:bottom w:val="none" w:sz="0" w:space="0" w:color="auto"/>
        <w:right w:val="none" w:sz="0" w:space="0" w:color="auto"/>
      </w:divBdr>
      <w:divsChild>
        <w:div w:id="933903468">
          <w:marLeft w:val="0"/>
          <w:marRight w:val="0"/>
          <w:marTop w:val="0"/>
          <w:marBottom w:val="0"/>
          <w:divBdr>
            <w:top w:val="none" w:sz="0" w:space="0" w:color="auto"/>
            <w:left w:val="none" w:sz="0" w:space="0" w:color="auto"/>
            <w:bottom w:val="none" w:sz="0" w:space="0" w:color="auto"/>
            <w:right w:val="none" w:sz="0" w:space="0" w:color="auto"/>
          </w:divBdr>
        </w:div>
      </w:divsChild>
    </w:div>
    <w:div w:id="799224312">
      <w:bodyDiv w:val="1"/>
      <w:marLeft w:val="0"/>
      <w:marRight w:val="0"/>
      <w:marTop w:val="0"/>
      <w:marBottom w:val="0"/>
      <w:divBdr>
        <w:top w:val="none" w:sz="0" w:space="0" w:color="auto"/>
        <w:left w:val="none" w:sz="0" w:space="0" w:color="auto"/>
        <w:bottom w:val="none" w:sz="0" w:space="0" w:color="auto"/>
        <w:right w:val="none" w:sz="0" w:space="0" w:color="auto"/>
      </w:divBdr>
    </w:div>
    <w:div w:id="872419465">
      <w:bodyDiv w:val="1"/>
      <w:marLeft w:val="0"/>
      <w:marRight w:val="0"/>
      <w:marTop w:val="0"/>
      <w:marBottom w:val="0"/>
      <w:divBdr>
        <w:top w:val="none" w:sz="0" w:space="0" w:color="auto"/>
        <w:left w:val="none" w:sz="0" w:space="0" w:color="auto"/>
        <w:bottom w:val="none" w:sz="0" w:space="0" w:color="auto"/>
        <w:right w:val="none" w:sz="0" w:space="0" w:color="auto"/>
      </w:divBdr>
      <w:divsChild>
        <w:div w:id="1371032172">
          <w:marLeft w:val="0"/>
          <w:marRight w:val="0"/>
          <w:marTop w:val="0"/>
          <w:marBottom w:val="0"/>
          <w:divBdr>
            <w:top w:val="none" w:sz="0" w:space="0" w:color="auto"/>
            <w:left w:val="none" w:sz="0" w:space="0" w:color="auto"/>
            <w:bottom w:val="none" w:sz="0" w:space="0" w:color="auto"/>
            <w:right w:val="none" w:sz="0" w:space="0" w:color="auto"/>
          </w:divBdr>
          <w:divsChild>
            <w:div w:id="10962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558">
      <w:bodyDiv w:val="1"/>
      <w:marLeft w:val="0"/>
      <w:marRight w:val="0"/>
      <w:marTop w:val="0"/>
      <w:marBottom w:val="0"/>
      <w:divBdr>
        <w:top w:val="none" w:sz="0" w:space="0" w:color="auto"/>
        <w:left w:val="none" w:sz="0" w:space="0" w:color="auto"/>
        <w:bottom w:val="none" w:sz="0" w:space="0" w:color="auto"/>
        <w:right w:val="none" w:sz="0" w:space="0" w:color="auto"/>
      </w:divBdr>
    </w:div>
    <w:div w:id="1359771514">
      <w:bodyDiv w:val="1"/>
      <w:marLeft w:val="0"/>
      <w:marRight w:val="0"/>
      <w:marTop w:val="0"/>
      <w:marBottom w:val="0"/>
      <w:divBdr>
        <w:top w:val="none" w:sz="0" w:space="0" w:color="auto"/>
        <w:left w:val="none" w:sz="0" w:space="0" w:color="auto"/>
        <w:bottom w:val="none" w:sz="0" w:space="0" w:color="auto"/>
        <w:right w:val="none" w:sz="0" w:space="0" w:color="auto"/>
      </w:divBdr>
    </w:div>
    <w:div w:id="1836608837">
      <w:bodyDiv w:val="1"/>
      <w:marLeft w:val="304"/>
      <w:marRight w:val="608"/>
      <w:marTop w:val="203"/>
      <w:marBottom w:val="608"/>
      <w:divBdr>
        <w:top w:val="none" w:sz="0" w:space="0" w:color="auto"/>
        <w:left w:val="none" w:sz="0" w:space="0" w:color="auto"/>
        <w:bottom w:val="none" w:sz="0" w:space="0" w:color="auto"/>
        <w:right w:val="none" w:sz="0" w:space="0" w:color="auto"/>
      </w:divBdr>
      <w:divsChild>
        <w:div w:id="1287614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4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99" Type="http://schemas.openxmlformats.org/officeDocument/2006/relationships/image" Target="media/image262.png"/><Relationship Id="rId21" Type="http://schemas.openxmlformats.org/officeDocument/2006/relationships/image" Target="media/image5.png"/><Relationship Id="rId63" Type="http://schemas.openxmlformats.org/officeDocument/2006/relationships/image" Target="media/image46.png"/><Relationship Id="rId159" Type="http://schemas.openxmlformats.org/officeDocument/2006/relationships/oleObject" Target="embeddings/oleObject5.bin"/><Relationship Id="rId324" Type="http://schemas.openxmlformats.org/officeDocument/2006/relationships/image" Target="media/image287.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image" Target="media/image239.png"/><Relationship Id="rId32" Type="http://schemas.openxmlformats.org/officeDocument/2006/relationships/image" Target="media/image16.png"/><Relationship Id="rId74" Type="http://schemas.openxmlformats.org/officeDocument/2006/relationships/image" Target="media/image57.png"/><Relationship Id="rId128" Type="http://schemas.openxmlformats.org/officeDocument/2006/relationships/image" Target="media/image108.png"/><Relationship Id="rId335" Type="http://schemas.openxmlformats.org/officeDocument/2006/relationships/hyperlink" Target="http://www.kicthermal.com" TargetMode="External"/><Relationship Id="rId5" Type="http://schemas.openxmlformats.org/officeDocument/2006/relationships/numbering" Target="numbering.xml"/><Relationship Id="rId181" Type="http://schemas.openxmlformats.org/officeDocument/2006/relationships/image" Target="media/image159.png"/><Relationship Id="rId237" Type="http://schemas.openxmlformats.org/officeDocument/2006/relationships/image" Target="media/image212.png"/><Relationship Id="rId279" Type="http://schemas.openxmlformats.org/officeDocument/2006/relationships/image" Target="media/image245.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fontTable" Target="fontTable.xml"/><Relationship Id="rId85" Type="http://schemas.openxmlformats.org/officeDocument/2006/relationships/image" Target="media/image68.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2.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7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39.png"/><Relationship Id="rId217" Type="http://schemas.openxmlformats.org/officeDocument/2006/relationships/image" Target="media/image193.png"/><Relationship Id="rId259" Type="http://schemas.openxmlformats.org/officeDocument/2006/relationships/image" Target="media/image234.png"/><Relationship Id="rId23" Type="http://schemas.openxmlformats.org/officeDocument/2006/relationships/image" Target="media/image7.png"/><Relationship Id="rId119" Type="http://schemas.openxmlformats.org/officeDocument/2006/relationships/image" Target="media/image102.emf"/><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48.png"/><Relationship Id="rId130" Type="http://schemas.openxmlformats.org/officeDocument/2006/relationships/image" Target="media/image110.png"/><Relationship Id="rId172" Type="http://schemas.openxmlformats.org/officeDocument/2006/relationships/image" Target="media/image150.png"/><Relationship Id="rId228" Type="http://schemas.openxmlformats.org/officeDocument/2006/relationships/image" Target="media/image204.png"/><Relationship Id="rId281" Type="http://schemas.openxmlformats.org/officeDocument/2006/relationships/oleObject" Target="embeddings/oleObject17.bin"/><Relationship Id="rId337" Type="http://schemas.openxmlformats.org/officeDocument/2006/relationships/image" Target="media/image298.png"/><Relationship Id="rId34" Type="http://schemas.openxmlformats.org/officeDocument/2006/relationships/image" Target="media/image18.png"/><Relationship Id="rId76" Type="http://schemas.openxmlformats.org/officeDocument/2006/relationships/image" Target="media/image59.png"/><Relationship Id="rId141" Type="http://schemas.openxmlformats.org/officeDocument/2006/relationships/image" Target="media/image121.png"/><Relationship Id="rId7" Type="http://schemas.openxmlformats.org/officeDocument/2006/relationships/settings" Target="settings.xml"/><Relationship Id="rId183" Type="http://schemas.openxmlformats.org/officeDocument/2006/relationships/image" Target="media/image161.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theme" Target="theme/theme1.xml"/><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4.png"/><Relationship Id="rId261" Type="http://schemas.openxmlformats.org/officeDocument/2006/relationships/image" Target="media/image235.png"/><Relationship Id="rId14"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7.png"/><Relationship Id="rId317" Type="http://schemas.openxmlformats.org/officeDocument/2006/relationships/image" Target="media/image280.png"/><Relationship Id="rId338" Type="http://schemas.openxmlformats.org/officeDocument/2006/relationships/hyperlink" Target="mailto:tech@kicmail.com" TargetMode="External"/><Relationship Id="rId8" Type="http://schemas.openxmlformats.org/officeDocument/2006/relationships/webSettings" Target="web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oleObject" Target="embeddings/oleObject13.bin"/><Relationship Id="rId293" Type="http://schemas.openxmlformats.org/officeDocument/2006/relationships/image" Target="media/image256.wmf"/><Relationship Id="rId307" Type="http://schemas.openxmlformats.org/officeDocument/2006/relationships/image" Target="media/image270.png"/><Relationship Id="rId328" Type="http://schemas.openxmlformats.org/officeDocument/2006/relationships/image" Target="media/image29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0.png"/><Relationship Id="rId262" Type="http://schemas.openxmlformats.org/officeDocument/2006/relationships/oleObject" Target="embeddings/oleObject9.bin"/><Relationship Id="rId283" Type="http://schemas.openxmlformats.org/officeDocument/2006/relationships/oleObject" Target="embeddings/oleObject18.bin"/><Relationship Id="rId318" Type="http://schemas.openxmlformats.org/officeDocument/2006/relationships/image" Target="media/image281.png"/><Relationship Id="rId339" Type="http://schemas.openxmlformats.org/officeDocument/2006/relationships/hyperlink" Target="mailto:europe.tech@kicmail.com" TargetMode="Externa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oleObject" Target="embeddings/oleObject2.bin"/><Relationship Id="rId143" Type="http://schemas.openxmlformats.org/officeDocument/2006/relationships/image" Target="media/image123.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0.png"/><Relationship Id="rId231" Type="http://schemas.openxmlformats.org/officeDocument/2006/relationships/image" Target="media/image206.png"/><Relationship Id="rId252" Type="http://schemas.openxmlformats.org/officeDocument/2006/relationships/image" Target="media/image227.emf"/><Relationship Id="rId273" Type="http://schemas.openxmlformats.org/officeDocument/2006/relationships/image" Target="media/image242.png"/><Relationship Id="rId294" Type="http://schemas.openxmlformats.org/officeDocument/2006/relationships/image" Target="media/image257.wmf"/><Relationship Id="rId308" Type="http://schemas.openxmlformats.org/officeDocument/2006/relationships/image" Target="media/image271.png"/><Relationship Id="rId329" Type="http://schemas.openxmlformats.org/officeDocument/2006/relationships/image" Target="media/image29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emf"/><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hyperlink" Target="mailto:asia.tech@kicmail.com"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footer" Target="footer2.xml"/><Relationship Id="rId221" Type="http://schemas.openxmlformats.org/officeDocument/2006/relationships/image" Target="media/image197.png"/><Relationship Id="rId242" Type="http://schemas.openxmlformats.org/officeDocument/2006/relationships/image" Target="media/image217.png"/><Relationship Id="rId263" Type="http://schemas.openxmlformats.org/officeDocument/2006/relationships/image" Target="media/image236.png"/><Relationship Id="rId284" Type="http://schemas.openxmlformats.org/officeDocument/2006/relationships/oleObject" Target="embeddings/oleObject19.bin"/><Relationship Id="rId319" Type="http://schemas.openxmlformats.org/officeDocument/2006/relationships/image" Target="media/image282.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330" Type="http://schemas.openxmlformats.org/officeDocument/2006/relationships/image" Target="media/image293.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3.png"/><Relationship Id="rId295" Type="http://schemas.openxmlformats.org/officeDocument/2006/relationships/image" Target="media/image258.wmf"/><Relationship Id="rId309" Type="http://schemas.openxmlformats.org/officeDocument/2006/relationships/image" Target="media/image272.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emf"/><Relationship Id="rId134" Type="http://schemas.openxmlformats.org/officeDocument/2006/relationships/image" Target="media/image114.png"/><Relationship Id="rId320" Type="http://schemas.openxmlformats.org/officeDocument/2006/relationships/image" Target="media/image283.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hyperlink" Target="mailto:training@kicmail.com" TargetMode="External"/><Relationship Id="rId201" Type="http://schemas.openxmlformats.org/officeDocument/2006/relationships/image" Target="media/image179.png"/><Relationship Id="rId222" Type="http://schemas.openxmlformats.org/officeDocument/2006/relationships/image" Target="media/image198.png"/><Relationship Id="rId243" Type="http://schemas.openxmlformats.org/officeDocument/2006/relationships/image" Target="media/image218.png"/><Relationship Id="rId264" Type="http://schemas.openxmlformats.org/officeDocument/2006/relationships/image" Target="media/image237.png"/><Relationship Id="rId285" Type="http://schemas.openxmlformats.org/officeDocument/2006/relationships/image" Target="media/image248.png"/><Relationship Id="rId17" Type="http://schemas.openxmlformats.org/officeDocument/2006/relationships/header" Target="header3.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oleObject" Target="embeddings/oleObject3.bin"/><Relationship Id="rId310" Type="http://schemas.openxmlformats.org/officeDocument/2006/relationships/image" Target="media/image27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oleObject" Target="embeddings/oleObject14.bin"/><Relationship Id="rId296" Type="http://schemas.openxmlformats.org/officeDocument/2006/relationships/image" Target="media/image259.wmf"/><Relationship Id="rId300" Type="http://schemas.openxmlformats.org/officeDocument/2006/relationships/image" Target="media/image26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84.png"/><Relationship Id="rId342" Type="http://schemas.openxmlformats.org/officeDocument/2006/relationships/hyperlink" Target="mailto:sales@kicmail.com" TargetMode="External"/><Relationship Id="rId202" Type="http://schemas.openxmlformats.org/officeDocument/2006/relationships/image" Target="media/image180.png"/><Relationship Id="rId223" Type="http://schemas.openxmlformats.org/officeDocument/2006/relationships/image" Target="media/image199.png"/><Relationship Id="rId244" Type="http://schemas.openxmlformats.org/officeDocument/2006/relationships/image" Target="media/image219.png"/><Relationship Id="rId18" Type="http://schemas.openxmlformats.org/officeDocument/2006/relationships/footer" Target="footer3.xml"/><Relationship Id="rId39" Type="http://schemas.openxmlformats.org/officeDocument/2006/relationships/image" Target="media/image23.png"/><Relationship Id="rId265" Type="http://schemas.openxmlformats.org/officeDocument/2006/relationships/image" Target="media/image238.png"/><Relationship Id="rId286" Type="http://schemas.openxmlformats.org/officeDocument/2006/relationships/image" Target="media/image24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hyperlink" Target="mailto:tech@kicmail.com" TargetMode="External"/><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74.png"/><Relationship Id="rId332" Type="http://schemas.openxmlformats.org/officeDocument/2006/relationships/image" Target="media/image29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0.png"/><Relationship Id="rId276" Type="http://schemas.openxmlformats.org/officeDocument/2006/relationships/oleObject" Target="embeddings/oleObject15.bin"/><Relationship Id="rId297" Type="http://schemas.openxmlformats.org/officeDocument/2006/relationships/image" Target="media/image260.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hyperlink" Target="mailto:europe.sales@kicmail.com"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7.png"/><Relationship Id="rId203" Type="http://schemas.openxmlformats.org/officeDocument/2006/relationships/oleObject" Target="embeddings/oleObject6.bin"/><Relationship Id="rId19" Type="http://schemas.openxmlformats.org/officeDocument/2006/relationships/image" Target="media/image4.png"/><Relationship Id="rId224" Type="http://schemas.openxmlformats.org/officeDocument/2006/relationships/image" Target="media/image200.png"/><Relationship Id="rId245" Type="http://schemas.openxmlformats.org/officeDocument/2006/relationships/image" Target="media/image220.png"/><Relationship Id="rId266" Type="http://schemas.openxmlformats.org/officeDocument/2006/relationships/oleObject" Target="embeddings/oleObject10.bin"/><Relationship Id="rId287" Type="http://schemas.openxmlformats.org/officeDocument/2006/relationships/image" Target="media/image250.png"/><Relationship Id="rId30" Type="http://schemas.openxmlformats.org/officeDocument/2006/relationships/image" Target="media/image14.png"/><Relationship Id="rId105" Type="http://schemas.openxmlformats.org/officeDocument/2006/relationships/image" Target="media/image88.png"/><Relationship Id="rId126" Type="http://schemas.openxmlformats.org/officeDocument/2006/relationships/oleObject" Target="embeddings/oleObject4.bin"/><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5.png"/><Relationship Id="rId333" Type="http://schemas.openxmlformats.org/officeDocument/2006/relationships/image" Target="media/image296.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7.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44.png"/><Relationship Id="rId298" Type="http://schemas.openxmlformats.org/officeDocument/2006/relationships/image" Target="media/image261.png"/><Relationship Id="rId116" Type="http://schemas.openxmlformats.org/officeDocument/2006/relationships/image" Target="media/image99.emf"/><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hyperlink" Target="mailto:asia.sales@kicmail.com" TargetMode="External"/><Relationship Id="rId20" Type="http://schemas.openxmlformats.org/officeDocument/2006/relationships/hyperlink" Target="http://kicthermal.com/support-download/os-compatibility-chart"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7.png"/><Relationship Id="rId190" Type="http://schemas.openxmlformats.org/officeDocument/2006/relationships/image" Target="media/image168.wmf"/><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1.png"/><Relationship Id="rId267" Type="http://schemas.openxmlformats.org/officeDocument/2006/relationships/oleObject" Target="embeddings/oleObject11.bin"/><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7.png"/><Relationship Id="rId313" Type="http://schemas.openxmlformats.org/officeDocument/2006/relationships/image" Target="media/image27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7.png"/><Relationship Id="rId4" Type="http://schemas.openxmlformats.org/officeDocument/2006/relationships/customXml" Target="../customXml/item4.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oleObject" Target="embeddings/oleObject16.bin"/><Relationship Id="rId303" Type="http://schemas.openxmlformats.org/officeDocument/2006/relationships/image" Target="media/image266.png"/><Relationship Id="rId42" Type="http://schemas.openxmlformats.org/officeDocument/2006/relationships/image" Target="media/image26.png"/><Relationship Id="rId84" Type="http://schemas.openxmlformats.org/officeDocument/2006/relationships/image" Target="media/image67.png"/><Relationship Id="rId138" Type="http://schemas.openxmlformats.org/officeDocument/2006/relationships/image" Target="media/image118.png"/><Relationship Id="rId345" Type="http://schemas.openxmlformats.org/officeDocument/2006/relationships/hyperlink" Target="mailto:asia.sales@kicmail.com" TargetMode="External"/><Relationship Id="rId191" Type="http://schemas.openxmlformats.org/officeDocument/2006/relationships/image" Target="media/image169.png"/><Relationship Id="rId205" Type="http://schemas.openxmlformats.org/officeDocument/2006/relationships/oleObject" Target="embeddings/oleObject7.bin"/><Relationship Id="rId247" Type="http://schemas.openxmlformats.org/officeDocument/2006/relationships/image" Target="media/image222.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28.png"/><Relationship Id="rId314" Type="http://schemas.openxmlformats.org/officeDocument/2006/relationships/image" Target="media/image277.png"/><Relationship Id="rId95" Type="http://schemas.openxmlformats.org/officeDocument/2006/relationships/image" Target="media/image78.png"/><Relationship Id="rId160" Type="http://schemas.openxmlformats.org/officeDocument/2006/relationships/image" Target="media/image138.png"/><Relationship Id="rId216" Type="http://schemas.openxmlformats.org/officeDocument/2006/relationships/image" Target="media/image192.png"/><Relationship Id="rId258" Type="http://schemas.openxmlformats.org/officeDocument/2006/relationships/image" Target="media/image233.png"/><Relationship Id="rId22" Type="http://schemas.openxmlformats.org/officeDocument/2006/relationships/image" Target="media/image6.png"/><Relationship Id="rId64" Type="http://schemas.openxmlformats.org/officeDocument/2006/relationships/image" Target="media/image47.png"/><Relationship Id="rId118" Type="http://schemas.openxmlformats.org/officeDocument/2006/relationships/image" Target="media/image101.emf"/><Relationship Id="rId325" Type="http://schemas.openxmlformats.org/officeDocument/2006/relationships/image" Target="media/image288.png"/><Relationship Id="rId171" Type="http://schemas.openxmlformats.org/officeDocument/2006/relationships/image" Target="media/image149.wmf"/><Relationship Id="rId227" Type="http://schemas.openxmlformats.org/officeDocument/2006/relationships/image" Target="media/image203.png"/><Relationship Id="rId269" Type="http://schemas.openxmlformats.org/officeDocument/2006/relationships/image" Target="media/image240.png"/><Relationship Id="rId33" Type="http://schemas.openxmlformats.org/officeDocument/2006/relationships/image" Target="media/image17.png"/><Relationship Id="rId129" Type="http://schemas.openxmlformats.org/officeDocument/2006/relationships/image" Target="media/image109.png"/><Relationship Id="rId280" Type="http://schemas.openxmlformats.org/officeDocument/2006/relationships/image" Target="media/image246.png"/><Relationship Id="rId336" Type="http://schemas.openxmlformats.org/officeDocument/2006/relationships/hyperlink" Target="http://www.kic.cn" TargetMode="External"/><Relationship Id="rId75" Type="http://schemas.openxmlformats.org/officeDocument/2006/relationships/image" Target="media/image58.png"/><Relationship Id="rId140" Type="http://schemas.openxmlformats.org/officeDocument/2006/relationships/image" Target="media/image120.png"/><Relationship Id="rId182"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image" Target="media/image213.png"/><Relationship Id="rId291" Type="http://schemas.openxmlformats.org/officeDocument/2006/relationships/image" Target="media/image254.png"/><Relationship Id="rId305" Type="http://schemas.openxmlformats.org/officeDocument/2006/relationships/image" Target="media/image268.png"/><Relationship Id="rId347" Type="http://schemas.microsoft.com/office/2011/relationships/people" Target="people.xml"/><Relationship Id="rId44" Type="http://schemas.openxmlformats.org/officeDocument/2006/relationships/oleObject" Target="embeddings/oleObject1.bin"/><Relationship Id="rId86" Type="http://schemas.openxmlformats.org/officeDocument/2006/relationships/image" Target="media/image69.png"/><Relationship Id="rId151" Type="http://schemas.openxmlformats.org/officeDocument/2006/relationships/image" Target="media/image130.png"/><Relationship Id="rId193" Type="http://schemas.openxmlformats.org/officeDocument/2006/relationships/image" Target="media/image171.png"/><Relationship Id="rId207" Type="http://schemas.openxmlformats.org/officeDocument/2006/relationships/image" Target="media/image183.png"/><Relationship Id="rId249" Type="http://schemas.openxmlformats.org/officeDocument/2006/relationships/image" Target="media/image224.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oleObject" Target="embeddings/oleObject8.bin"/><Relationship Id="rId316" Type="http://schemas.openxmlformats.org/officeDocument/2006/relationships/image" Target="media/image279.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emf"/><Relationship Id="rId162" Type="http://schemas.openxmlformats.org/officeDocument/2006/relationships/image" Target="media/image140.png"/><Relationship Id="rId218" Type="http://schemas.openxmlformats.org/officeDocument/2006/relationships/image" Target="media/image194.png"/><Relationship Id="rId271" Type="http://schemas.openxmlformats.org/officeDocument/2006/relationships/oleObject" Target="embeddings/oleObject12.bin"/><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1.png"/><Relationship Id="rId327" Type="http://schemas.openxmlformats.org/officeDocument/2006/relationships/image" Target="media/image290.png"/><Relationship Id="rId173" Type="http://schemas.openxmlformats.org/officeDocument/2006/relationships/image" Target="media/image151.png"/><Relationship Id="rId229" Type="http://schemas.openxmlformats.org/officeDocument/2006/relationships/hyperlink" Target="http://www.realvnc.com/download.html" TargetMode="External"/><Relationship Id="rId240"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chemeClr val="accent2"/>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3DA9761D07A54284AE61B4604CFA0B" ma:contentTypeVersion="13" ma:contentTypeDescription="Create a new document." ma:contentTypeScope="" ma:versionID="5a3db2bbcdb4b2e89dc3071dea1fc84b">
  <xsd:schema xmlns:xsd="http://www.w3.org/2001/XMLSchema" xmlns:xs="http://www.w3.org/2001/XMLSchema" xmlns:p="http://schemas.microsoft.com/office/2006/metadata/properties" xmlns:ns3="ff4893ef-4a80-4b06-9b3f-6d6a4c7b71a0" xmlns:ns4="137906e2-3410-4b7f-9fda-a6b5fc7fa545" targetNamespace="http://schemas.microsoft.com/office/2006/metadata/properties" ma:root="true" ma:fieldsID="006a45a41d50035889f1e7ad1318edb2" ns3:_="" ns4:_="">
    <xsd:import namespace="ff4893ef-4a80-4b06-9b3f-6d6a4c7b71a0"/>
    <xsd:import namespace="137906e2-3410-4b7f-9fda-a6b5fc7fa54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893ef-4a80-4b06-9b3f-6d6a4c7b71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7906e2-3410-4b7f-9fda-a6b5fc7fa54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C8A067-B2B0-4ECF-8294-71D3BCE64F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893ef-4a80-4b06-9b3f-6d6a4c7b71a0"/>
    <ds:schemaRef ds:uri="137906e2-3410-4b7f-9fda-a6b5fc7fa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C1FE21-A5A9-4B09-AF25-188D2EB76A74}">
  <ds:schemaRefs>
    <ds:schemaRef ds:uri="http://schemas.openxmlformats.org/officeDocument/2006/bibliography"/>
  </ds:schemaRefs>
</ds:datastoreItem>
</file>

<file path=customXml/itemProps3.xml><?xml version="1.0" encoding="utf-8"?>
<ds:datastoreItem xmlns:ds="http://schemas.openxmlformats.org/officeDocument/2006/customXml" ds:itemID="{EA5B908B-3961-476F-A88A-66BC8A275F57}">
  <ds:schemaRefs>
    <ds:schemaRef ds:uri="http://schemas.microsoft.com/sharepoint/v3/contenttype/forms"/>
  </ds:schemaRefs>
</ds:datastoreItem>
</file>

<file path=customXml/itemProps4.xml><?xml version="1.0" encoding="utf-8"?>
<ds:datastoreItem xmlns:ds="http://schemas.openxmlformats.org/officeDocument/2006/customXml" ds:itemID="{D33ADCC4-0B0B-49E6-947D-86C24D0B84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161</Pages>
  <Words>32493</Words>
  <Characters>185215</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KIC WPI User Manual</vt:lpstr>
    </vt:vector>
  </TitlesOfParts>
  <Company>KIC</Company>
  <LinksUpToDate>false</LinksUpToDate>
  <CharactersWithSpaces>217274</CharactersWithSpaces>
  <SharedDoc>false</SharedDoc>
  <HLinks>
    <vt:vector size="918" baseType="variant">
      <vt:variant>
        <vt:i4>2883666</vt:i4>
      </vt:variant>
      <vt:variant>
        <vt:i4>1893</vt:i4>
      </vt:variant>
      <vt:variant>
        <vt:i4>0</vt:i4>
      </vt:variant>
      <vt:variant>
        <vt:i4>5</vt:i4>
      </vt:variant>
      <vt:variant>
        <vt:lpwstr>mailto:asia.sales@kicmail.com</vt:lpwstr>
      </vt:variant>
      <vt:variant>
        <vt:lpwstr/>
      </vt:variant>
      <vt:variant>
        <vt:i4>2883666</vt:i4>
      </vt:variant>
      <vt:variant>
        <vt:i4>1890</vt:i4>
      </vt:variant>
      <vt:variant>
        <vt:i4>0</vt:i4>
      </vt:variant>
      <vt:variant>
        <vt:i4>5</vt:i4>
      </vt:variant>
      <vt:variant>
        <vt:lpwstr>mailto:asia.sales@kicmail.com</vt:lpwstr>
      </vt:variant>
      <vt:variant>
        <vt:lpwstr/>
      </vt:variant>
      <vt:variant>
        <vt:i4>4390975</vt:i4>
      </vt:variant>
      <vt:variant>
        <vt:i4>1887</vt:i4>
      </vt:variant>
      <vt:variant>
        <vt:i4>0</vt:i4>
      </vt:variant>
      <vt:variant>
        <vt:i4>5</vt:i4>
      </vt:variant>
      <vt:variant>
        <vt:lpwstr>mailto:europe.sales@kicmail.com</vt:lpwstr>
      </vt:variant>
      <vt:variant>
        <vt:lpwstr/>
      </vt:variant>
      <vt:variant>
        <vt:i4>327714</vt:i4>
      </vt:variant>
      <vt:variant>
        <vt:i4>1884</vt:i4>
      </vt:variant>
      <vt:variant>
        <vt:i4>0</vt:i4>
      </vt:variant>
      <vt:variant>
        <vt:i4>5</vt:i4>
      </vt:variant>
      <vt:variant>
        <vt:lpwstr>mailto:sales@kicmail.com</vt:lpwstr>
      </vt:variant>
      <vt:variant>
        <vt:lpwstr/>
      </vt:variant>
      <vt:variant>
        <vt:i4>1769529</vt:i4>
      </vt:variant>
      <vt:variant>
        <vt:i4>1881</vt:i4>
      </vt:variant>
      <vt:variant>
        <vt:i4>0</vt:i4>
      </vt:variant>
      <vt:variant>
        <vt:i4>5</vt:i4>
      </vt:variant>
      <vt:variant>
        <vt:lpwstr>mailto:training@kicmail.com</vt:lpwstr>
      </vt:variant>
      <vt:variant>
        <vt:lpwstr/>
      </vt:variant>
      <vt:variant>
        <vt:i4>4325411</vt:i4>
      </vt:variant>
      <vt:variant>
        <vt:i4>1878</vt:i4>
      </vt:variant>
      <vt:variant>
        <vt:i4>0</vt:i4>
      </vt:variant>
      <vt:variant>
        <vt:i4>5</vt:i4>
      </vt:variant>
      <vt:variant>
        <vt:lpwstr>mailto:asia.tech@kicmail.com</vt:lpwstr>
      </vt:variant>
      <vt:variant>
        <vt:lpwstr/>
      </vt:variant>
      <vt:variant>
        <vt:i4>2949198</vt:i4>
      </vt:variant>
      <vt:variant>
        <vt:i4>1875</vt:i4>
      </vt:variant>
      <vt:variant>
        <vt:i4>0</vt:i4>
      </vt:variant>
      <vt:variant>
        <vt:i4>5</vt:i4>
      </vt:variant>
      <vt:variant>
        <vt:lpwstr>mailto:europe.tech@kicmail.com</vt:lpwstr>
      </vt:variant>
      <vt:variant>
        <vt:lpwstr/>
      </vt:variant>
      <vt:variant>
        <vt:i4>1638433</vt:i4>
      </vt:variant>
      <vt:variant>
        <vt:i4>1872</vt:i4>
      </vt:variant>
      <vt:variant>
        <vt:i4>0</vt:i4>
      </vt:variant>
      <vt:variant>
        <vt:i4>5</vt:i4>
      </vt:variant>
      <vt:variant>
        <vt:lpwstr>mailto:tech@kicmail.com</vt:lpwstr>
      </vt:variant>
      <vt:variant>
        <vt:lpwstr/>
      </vt:variant>
      <vt:variant>
        <vt:i4>7274617</vt:i4>
      </vt:variant>
      <vt:variant>
        <vt:i4>1869</vt:i4>
      </vt:variant>
      <vt:variant>
        <vt:i4>0</vt:i4>
      </vt:variant>
      <vt:variant>
        <vt:i4>5</vt:i4>
      </vt:variant>
      <vt:variant>
        <vt:lpwstr>http://www.kic.cn/</vt:lpwstr>
      </vt:variant>
      <vt:variant>
        <vt:lpwstr/>
      </vt:variant>
      <vt:variant>
        <vt:i4>3538983</vt:i4>
      </vt:variant>
      <vt:variant>
        <vt:i4>1866</vt:i4>
      </vt:variant>
      <vt:variant>
        <vt:i4>0</vt:i4>
      </vt:variant>
      <vt:variant>
        <vt:i4>5</vt:i4>
      </vt:variant>
      <vt:variant>
        <vt:lpwstr>http://www.kicthermal.com/</vt:lpwstr>
      </vt:variant>
      <vt:variant>
        <vt:lpwstr/>
      </vt:variant>
      <vt:variant>
        <vt:i4>720982</vt:i4>
      </vt:variant>
      <vt:variant>
        <vt:i4>1581</vt:i4>
      </vt:variant>
      <vt:variant>
        <vt:i4>0</vt:i4>
      </vt:variant>
      <vt:variant>
        <vt:i4>5</vt:i4>
      </vt:variant>
      <vt:variant>
        <vt:lpwstr>http://www.realvnc.com/download.html</vt:lpwstr>
      </vt:variant>
      <vt:variant>
        <vt:lpwstr/>
      </vt:variant>
      <vt:variant>
        <vt:i4>7078010</vt:i4>
      </vt:variant>
      <vt:variant>
        <vt:i4>1497</vt:i4>
      </vt:variant>
      <vt:variant>
        <vt:i4>0</vt:i4>
      </vt:variant>
      <vt:variant>
        <vt:i4>5</vt:i4>
      </vt:variant>
      <vt:variant>
        <vt:lpwstr/>
      </vt:variant>
      <vt:variant>
        <vt:lpwstr>_KIC_Server</vt:lpwstr>
      </vt:variant>
      <vt:variant>
        <vt:i4>7078010</vt:i4>
      </vt:variant>
      <vt:variant>
        <vt:i4>1470</vt:i4>
      </vt:variant>
      <vt:variant>
        <vt:i4>0</vt:i4>
      </vt:variant>
      <vt:variant>
        <vt:i4>5</vt:i4>
      </vt:variant>
      <vt:variant>
        <vt:lpwstr/>
      </vt:variant>
      <vt:variant>
        <vt:lpwstr>_KIC_Server</vt:lpwstr>
      </vt:variant>
      <vt:variant>
        <vt:i4>2818073</vt:i4>
      </vt:variant>
      <vt:variant>
        <vt:i4>1452</vt:i4>
      </vt:variant>
      <vt:variant>
        <vt:i4>0</vt:i4>
      </vt:variant>
      <vt:variant>
        <vt:i4>5</vt:i4>
      </vt:variant>
      <vt:variant>
        <vt:lpwstr/>
      </vt:variant>
      <vt:variant>
        <vt:lpwstr>_Live_Data_Output</vt:lpwstr>
      </vt:variant>
      <vt:variant>
        <vt:i4>7143546</vt:i4>
      </vt:variant>
      <vt:variant>
        <vt:i4>1401</vt:i4>
      </vt:variant>
      <vt:variant>
        <vt:i4>0</vt:i4>
      </vt:variant>
      <vt:variant>
        <vt:i4>5</vt:i4>
      </vt:variant>
      <vt:variant>
        <vt:lpwstr/>
      </vt:variant>
      <vt:variant>
        <vt:lpwstr>_Barcode_Types</vt:lpwstr>
      </vt:variant>
      <vt:variant>
        <vt:i4>6619242</vt:i4>
      </vt:variant>
      <vt:variant>
        <vt:i4>1281</vt:i4>
      </vt:variant>
      <vt:variant>
        <vt:i4>0</vt:i4>
      </vt:variant>
      <vt:variant>
        <vt:i4>5</vt:i4>
      </vt:variant>
      <vt:variant>
        <vt:lpwstr/>
      </vt:variant>
      <vt:variant>
        <vt:lpwstr>_Virtual_Profiling</vt:lpwstr>
      </vt:variant>
      <vt:variant>
        <vt:i4>786482</vt:i4>
      </vt:variant>
      <vt:variant>
        <vt:i4>1254</vt:i4>
      </vt:variant>
      <vt:variant>
        <vt:i4>0</vt:i4>
      </vt:variant>
      <vt:variant>
        <vt:i4>5</vt:i4>
      </vt:variant>
      <vt:variant>
        <vt:lpwstr/>
      </vt:variant>
      <vt:variant>
        <vt:lpwstr>_Get_A_Valid</vt:lpwstr>
      </vt:variant>
      <vt:variant>
        <vt:i4>1638433</vt:i4>
      </vt:variant>
      <vt:variant>
        <vt:i4>1194</vt:i4>
      </vt:variant>
      <vt:variant>
        <vt:i4>0</vt:i4>
      </vt:variant>
      <vt:variant>
        <vt:i4>5</vt:i4>
      </vt:variant>
      <vt:variant>
        <vt:lpwstr>mailto:tech@kicmail.com</vt:lpwstr>
      </vt:variant>
      <vt:variant>
        <vt:lpwstr/>
      </vt:variant>
      <vt:variant>
        <vt:i4>1572925</vt:i4>
      </vt:variant>
      <vt:variant>
        <vt:i4>1167</vt:i4>
      </vt:variant>
      <vt:variant>
        <vt:i4>0</vt:i4>
      </vt:variant>
      <vt:variant>
        <vt:i4>5</vt:i4>
      </vt:variant>
      <vt:variant>
        <vt:lpwstr/>
      </vt:variant>
      <vt:variant>
        <vt:lpwstr>_Integrate_Empty_Oven</vt:lpwstr>
      </vt:variant>
      <vt:variant>
        <vt:i4>4522098</vt:i4>
      </vt:variant>
      <vt:variant>
        <vt:i4>1140</vt:i4>
      </vt:variant>
      <vt:variant>
        <vt:i4>0</vt:i4>
      </vt:variant>
      <vt:variant>
        <vt:i4>5</vt:i4>
      </vt:variant>
      <vt:variant>
        <vt:lpwstr/>
      </vt:variant>
      <vt:variant>
        <vt:lpwstr>_Monitor_Production_In</vt:lpwstr>
      </vt:variant>
      <vt:variant>
        <vt:i4>3538983</vt:i4>
      </vt:variant>
      <vt:variant>
        <vt:i4>837</vt:i4>
      </vt:variant>
      <vt:variant>
        <vt:i4>0</vt:i4>
      </vt:variant>
      <vt:variant>
        <vt:i4>5</vt:i4>
      </vt:variant>
      <vt:variant>
        <vt:lpwstr>http://www.kicthermal.com/</vt:lpwstr>
      </vt:variant>
      <vt:variant>
        <vt:lpwstr/>
      </vt:variant>
      <vt:variant>
        <vt:i4>3866663</vt:i4>
      </vt:variant>
      <vt:variant>
        <vt:i4>795</vt:i4>
      </vt:variant>
      <vt:variant>
        <vt:i4>0</vt:i4>
      </vt:variant>
      <vt:variant>
        <vt:i4>5</vt:i4>
      </vt:variant>
      <vt:variant>
        <vt:lpwstr/>
      </vt:variant>
      <vt:variant>
        <vt:lpwstr>_Password_Protection</vt:lpwstr>
      </vt:variant>
      <vt:variant>
        <vt:i4>131161</vt:i4>
      </vt:variant>
      <vt:variant>
        <vt:i4>777</vt:i4>
      </vt:variant>
      <vt:variant>
        <vt:i4>0</vt:i4>
      </vt:variant>
      <vt:variant>
        <vt:i4>5</vt:i4>
      </vt:variant>
      <vt:variant>
        <vt:lpwstr>http://kicthermal.com/support-download/os-compatibility-chart</vt:lpwstr>
      </vt:variant>
      <vt:variant>
        <vt:lpwstr/>
      </vt:variant>
      <vt:variant>
        <vt:i4>1638433</vt:i4>
      </vt:variant>
      <vt:variant>
        <vt:i4>774</vt:i4>
      </vt:variant>
      <vt:variant>
        <vt:i4>0</vt:i4>
      </vt:variant>
      <vt:variant>
        <vt:i4>5</vt:i4>
      </vt:variant>
      <vt:variant>
        <vt:lpwstr>mailto:tech@kicmail.com</vt:lpwstr>
      </vt:variant>
      <vt:variant>
        <vt:lpwstr/>
      </vt:variant>
      <vt:variant>
        <vt:i4>4718715</vt:i4>
      </vt:variant>
      <vt:variant>
        <vt:i4>768</vt:i4>
      </vt:variant>
      <vt:variant>
        <vt:i4>0</vt:i4>
      </vt:variant>
      <vt:variant>
        <vt:i4>5</vt:i4>
      </vt:variant>
      <vt:variant>
        <vt:lpwstr/>
      </vt:variant>
      <vt:variant>
        <vt:lpwstr>_Dual_Lane_Systems</vt:lpwstr>
      </vt:variant>
      <vt:variant>
        <vt:i4>3080233</vt:i4>
      </vt:variant>
      <vt:variant>
        <vt:i4>765</vt:i4>
      </vt:variant>
      <vt:variant>
        <vt:i4>0</vt:i4>
      </vt:variant>
      <vt:variant>
        <vt:i4>5</vt:i4>
      </vt:variant>
      <vt:variant>
        <vt:lpwstr/>
      </vt:variant>
      <vt:variant>
        <vt:lpwstr>_Hardware_Diagram</vt:lpwstr>
      </vt:variant>
      <vt:variant>
        <vt:i4>1310780</vt:i4>
      </vt:variant>
      <vt:variant>
        <vt:i4>758</vt:i4>
      </vt:variant>
      <vt:variant>
        <vt:i4>0</vt:i4>
      </vt:variant>
      <vt:variant>
        <vt:i4>5</vt:i4>
      </vt:variant>
      <vt:variant>
        <vt:lpwstr/>
      </vt:variant>
      <vt:variant>
        <vt:lpwstr>_Toc467166926</vt:lpwstr>
      </vt:variant>
      <vt:variant>
        <vt:i4>1310780</vt:i4>
      </vt:variant>
      <vt:variant>
        <vt:i4>752</vt:i4>
      </vt:variant>
      <vt:variant>
        <vt:i4>0</vt:i4>
      </vt:variant>
      <vt:variant>
        <vt:i4>5</vt:i4>
      </vt:variant>
      <vt:variant>
        <vt:lpwstr/>
      </vt:variant>
      <vt:variant>
        <vt:lpwstr>_Toc467166925</vt:lpwstr>
      </vt:variant>
      <vt:variant>
        <vt:i4>1310780</vt:i4>
      </vt:variant>
      <vt:variant>
        <vt:i4>746</vt:i4>
      </vt:variant>
      <vt:variant>
        <vt:i4>0</vt:i4>
      </vt:variant>
      <vt:variant>
        <vt:i4>5</vt:i4>
      </vt:variant>
      <vt:variant>
        <vt:lpwstr/>
      </vt:variant>
      <vt:variant>
        <vt:lpwstr>_Toc467166924</vt:lpwstr>
      </vt:variant>
      <vt:variant>
        <vt:i4>1310780</vt:i4>
      </vt:variant>
      <vt:variant>
        <vt:i4>740</vt:i4>
      </vt:variant>
      <vt:variant>
        <vt:i4>0</vt:i4>
      </vt:variant>
      <vt:variant>
        <vt:i4>5</vt:i4>
      </vt:variant>
      <vt:variant>
        <vt:lpwstr/>
      </vt:variant>
      <vt:variant>
        <vt:lpwstr>_Toc467166923</vt:lpwstr>
      </vt:variant>
      <vt:variant>
        <vt:i4>1310780</vt:i4>
      </vt:variant>
      <vt:variant>
        <vt:i4>734</vt:i4>
      </vt:variant>
      <vt:variant>
        <vt:i4>0</vt:i4>
      </vt:variant>
      <vt:variant>
        <vt:i4>5</vt:i4>
      </vt:variant>
      <vt:variant>
        <vt:lpwstr/>
      </vt:variant>
      <vt:variant>
        <vt:lpwstr>_Toc467166922</vt:lpwstr>
      </vt:variant>
      <vt:variant>
        <vt:i4>1310780</vt:i4>
      </vt:variant>
      <vt:variant>
        <vt:i4>728</vt:i4>
      </vt:variant>
      <vt:variant>
        <vt:i4>0</vt:i4>
      </vt:variant>
      <vt:variant>
        <vt:i4>5</vt:i4>
      </vt:variant>
      <vt:variant>
        <vt:lpwstr/>
      </vt:variant>
      <vt:variant>
        <vt:lpwstr>_Toc467166921</vt:lpwstr>
      </vt:variant>
      <vt:variant>
        <vt:i4>1310780</vt:i4>
      </vt:variant>
      <vt:variant>
        <vt:i4>722</vt:i4>
      </vt:variant>
      <vt:variant>
        <vt:i4>0</vt:i4>
      </vt:variant>
      <vt:variant>
        <vt:i4>5</vt:i4>
      </vt:variant>
      <vt:variant>
        <vt:lpwstr/>
      </vt:variant>
      <vt:variant>
        <vt:lpwstr>_Toc467166920</vt:lpwstr>
      </vt:variant>
      <vt:variant>
        <vt:i4>1507388</vt:i4>
      </vt:variant>
      <vt:variant>
        <vt:i4>716</vt:i4>
      </vt:variant>
      <vt:variant>
        <vt:i4>0</vt:i4>
      </vt:variant>
      <vt:variant>
        <vt:i4>5</vt:i4>
      </vt:variant>
      <vt:variant>
        <vt:lpwstr/>
      </vt:variant>
      <vt:variant>
        <vt:lpwstr>_Toc467166919</vt:lpwstr>
      </vt:variant>
      <vt:variant>
        <vt:i4>1507388</vt:i4>
      </vt:variant>
      <vt:variant>
        <vt:i4>710</vt:i4>
      </vt:variant>
      <vt:variant>
        <vt:i4>0</vt:i4>
      </vt:variant>
      <vt:variant>
        <vt:i4>5</vt:i4>
      </vt:variant>
      <vt:variant>
        <vt:lpwstr/>
      </vt:variant>
      <vt:variant>
        <vt:lpwstr>_Toc467166918</vt:lpwstr>
      </vt:variant>
      <vt:variant>
        <vt:i4>1507388</vt:i4>
      </vt:variant>
      <vt:variant>
        <vt:i4>704</vt:i4>
      </vt:variant>
      <vt:variant>
        <vt:i4>0</vt:i4>
      </vt:variant>
      <vt:variant>
        <vt:i4>5</vt:i4>
      </vt:variant>
      <vt:variant>
        <vt:lpwstr/>
      </vt:variant>
      <vt:variant>
        <vt:lpwstr>_Toc467166917</vt:lpwstr>
      </vt:variant>
      <vt:variant>
        <vt:i4>1507388</vt:i4>
      </vt:variant>
      <vt:variant>
        <vt:i4>698</vt:i4>
      </vt:variant>
      <vt:variant>
        <vt:i4>0</vt:i4>
      </vt:variant>
      <vt:variant>
        <vt:i4>5</vt:i4>
      </vt:variant>
      <vt:variant>
        <vt:lpwstr/>
      </vt:variant>
      <vt:variant>
        <vt:lpwstr>_Toc467166916</vt:lpwstr>
      </vt:variant>
      <vt:variant>
        <vt:i4>1507388</vt:i4>
      </vt:variant>
      <vt:variant>
        <vt:i4>692</vt:i4>
      </vt:variant>
      <vt:variant>
        <vt:i4>0</vt:i4>
      </vt:variant>
      <vt:variant>
        <vt:i4>5</vt:i4>
      </vt:variant>
      <vt:variant>
        <vt:lpwstr/>
      </vt:variant>
      <vt:variant>
        <vt:lpwstr>_Toc467166915</vt:lpwstr>
      </vt:variant>
      <vt:variant>
        <vt:i4>1507388</vt:i4>
      </vt:variant>
      <vt:variant>
        <vt:i4>686</vt:i4>
      </vt:variant>
      <vt:variant>
        <vt:i4>0</vt:i4>
      </vt:variant>
      <vt:variant>
        <vt:i4>5</vt:i4>
      </vt:variant>
      <vt:variant>
        <vt:lpwstr/>
      </vt:variant>
      <vt:variant>
        <vt:lpwstr>_Toc467166914</vt:lpwstr>
      </vt:variant>
      <vt:variant>
        <vt:i4>1507388</vt:i4>
      </vt:variant>
      <vt:variant>
        <vt:i4>680</vt:i4>
      </vt:variant>
      <vt:variant>
        <vt:i4>0</vt:i4>
      </vt:variant>
      <vt:variant>
        <vt:i4>5</vt:i4>
      </vt:variant>
      <vt:variant>
        <vt:lpwstr/>
      </vt:variant>
      <vt:variant>
        <vt:lpwstr>_Toc467166913</vt:lpwstr>
      </vt:variant>
      <vt:variant>
        <vt:i4>1507388</vt:i4>
      </vt:variant>
      <vt:variant>
        <vt:i4>674</vt:i4>
      </vt:variant>
      <vt:variant>
        <vt:i4>0</vt:i4>
      </vt:variant>
      <vt:variant>
        <vt:i4>5</vt:i4>
      </vt:variant>
      <vt:variant>
        <vt:lpwstr/>
      </vt:variant>
      <vt:variant>
        <vt:lpwstr>_Toc467166912</vt:lpwstr>
      </vt:variant>
      <vt:variant>
        <vt:i4>1507388</vt:i4>
      </vt:variant>
      <vt:variant>
        <vt:i4>668</vt:i4>
      </vt:variant>
      <vt:variant>
        <vt:i4>0</vt:i4>
      </vt:variant>
      <vt:variant>
        <vt:i4>5</vt:i4>
      </vt:variant>
      <vt:variant>
        <vt:lpwstr/>
      </vt:variant>
      <vt:variant>
        <vt:lpwstr>_Toc467166911</vt:lpwstr>
      </vt:variant>
      <vt:variant>
        <vt:i4>1507388</vt:i4>
      </vt:variant>
      <vt:variant>
        <vt:i4>662</vt:i4>
      </vt:variant>
      <vt:variant>
        <vt:i4>0</vt:i4>
      </vt:variant>
      <vt:variant>
        <vt:i4>5</vt:i4>
      </vt:variant>
      <vt:variant>
        <vt:lpwstr/>
      </vt:variant>
      <vt:variant>
        <vt:lpwstr>_Toc467166910</vt:lpwstr>
      </vt:variant>
      <vt:variant>
        <vt:i4>1441852</vt:i4>
      </vt:variant>
      <vt:variant>
        <vt:i4>656</vt:i4>
      </vt:variant>
      <vt:variant>
        <vt:i4>0</vt:i4>
      </vt:variant>
      <vt:variant>
        <vt:i4>5</vt:i4>
      </vt:variant>
      <vt:variant>
        <vt:lpwstr/>
      </vt:variant>
      <vt:variant>
        <vt:lpwstr>_Toc467166909</vt:lpwstr>
      </vt:variant>
      <vt:variant>
        <vt:i4>1441852</vt:i4>
      </vt:variant>
      <vt:variant>
        <vt:i4>650</vt:i4>
      </vt:variant>
      <vt:variant>
        <vt:i4>0</vt:i4>
      </vt:variant>
      <vt:variant>
        <vt:i4>5</vt:i4>
      </vt:variant>
      <vt:variant>
        <vt:lpwstr/>
      </vt:variant>
      <vt:variant>
        <vt:lpwstr>_Toc467166908</vt:lpwstr>
      </vt:variant>
      <vt:variant>
        <vt:i4>1441852</vt:i4>
      </vt:variant>
      <vt:variant>
        <vt:i4>644</vt:i4>
      </vt:variant>
      <vt:variant>
        <vt:i4>0</vt:i4>
      </vt:variant>
      <vt:variant>
        <vt:i4>5</vt:i4>
      </vt:variant>
      <vt:variant>
        <vt:lpwstr/>
      </vt:variant>
      <vt:variant>
        <vt:lpwstr>_Toc467166907</vt:lpwstr>
      </vt:variant>
      <vt:variant>
        <vt:i4>1441852</vt:i4>
      </vt:variant>
      <vt:variant>
        <vt:i4>638</vt:i4>
      </vt:variant>
      <vt:variant>
        <vt:i4>0</vt:i4>
      </vt:variant>
      <vt:variant>
        <vt:i4>5</vt:i4>
      </vt:variant>
      <vt:variant>
        <vt:lpwstr/>
      </vt:variant>
      <vt:variant>
        <vt:lpwstr>_Toc467166906</vt:lpwstr>
      </vt:variant>
      <vt:variant>
        <vt:i4>1441852</vt:i4>
      </vt:variant>
      <vt:variant>
        <vt:i4>632</vt:i4>
      </vt:variant>
      <vt:variant>
        <vt:i4>0</vt:i4>
      </vt:variant>
      <vt:variant>
        <vt:i4>5</vt:i4>
      </vt:variant>
      <vt:variant>
        <vt:lpwstr/>
      </vt:variant>
      <vt:variant>
        <vt:lpwstr>_Toc467166905</vt:lpwstr>
      </vt:variant>
      <vt:variant>
        <vt:i4>1441852</vt:i4>
      </vt:variant>
      <vt:variant>
        <vt:i4>626</vt:i4>
      </vt:variant>
      <vt:variant>
        <vt:i4>0</vt:i4>
      </vt:variant>
      <vt:variant>
        <vt:i4>5</vt:i4>
      </vt:variant>
      <vt:variant>
        <vt:lpwstr/>
      </vt:variant>
      <vt:variant>
        <vt:lpwstr>_Toc467166904</vt:lpwstr>
      </vt:variant>
      <vt:variant>
        <vt:i4>1441852</vt:i4>
      </vt:variant>
      <vt:variant>
        <vt:i4>620</vt:i4>
      </vt:variant>
      <vt:variant>
        <vt:i4>0</vt:i4>
      </vt:variant>
      <vt:variant>
        <vt:i4>5</vt:i4>
      </vt:variant>
      <vt:variant>
        <vt:lpwstr/>
      </vt:variant>
      <vt:variant>
        <vt:lpwstr>_Toc467166903</vt:lpwstr>
      </vt:variant>
      <vt:variant>
        <vt:i4>1441852</vt:i4>
      </vt:variant>
      <vt:variant>
        <vt:i4>614</vt:i4>
      </vt:variant>
      <vt:variant>
        <vt:i4>0</vt:i4>
      </vt:variant>
      <vt:variant>
        <vt:i4>5</vt:i4>
      </vt:variant>
      <vt:variant>
        <vt:lpwstr/>
      </vt:variant>
      <vt:variant>
        <vt:lpwstr>_Toc467166902</vt:lpwstr>
      </vt:variant>
      <vt:variant>
        <vt:i4>1441852</vt:i4>
      </vt:variant>
      <vt:variant>
        <vt:i4>608</vt:i4>
      </vt:variant>
      <vt:variant>
        <vt:i4>0</vt:i4>
      </vt:variant>
      <vt:variant>
        <vt:i4>5</vt:i4>
      </vt:variant>
      <vt:variant>
        <vt:lpwstr/>
      </vt:variant>
      <vt:variant>
        <vt:lpwstr>_Toc467166901</vt:lpwstr>
      </vt:variant>
      <vt:variant>
        <vt:i4>1441852</vt:i4>
      </vt:variant>
      <vt:variant>
        <vt:i4>602</vt:i4>
      </vt:variant>
      <vt:variant>
        <vt:i4>0</vt:i4>
      </vt:variant>
      <vt:variant>
        <vt:i4>5</vt:i4>
      </vt:variant>
      <vt:variant>
        <vt:lpwstr/>
      </vt:variant>
      <vt:variant>
        <vt:lpwstr>_Toc467166900</vt:lpwstr>
      </vt:variant>
      <vt:variant>
        <vt:i4>2031677</vt:i4>
      </vt:variant>
      <vt:variant>
        <vt:i4>596</vt:i4>
      </vt:variant>
      <vt:variant>
        <vt:i4>0</vt:i4>
      </vt:variant>
      <vt:variant>
        <vt:i4>5</vt:i4>
      </vt:variant>
      <vt:variant>
        <vt:lpwstr/>
      </vt:variant>
      <vt:variant>
        <vt:lpwstr>_Toc467166899</vt:lpwstr>
      </vt:variant>
      <vt:variant>
        <vt:i4>2031677</vt:i4>
      </vt:variant>
      <vt:variant>
        <vt:i4>590</vt:i4>
      </vt:variant>
      <vt:variant>
        <vt:i4>0</vt:i4>
      </vt:variant>
      <vt:variant>
        <vt:i4>5</vt:i4>
      </vt:variant>
      <vt:variant>
        <vt:lpwstr/>
      </vt:variant>
      <vt:variant>
        <vt:lpwstr>_Toc467166898</vt:lpwstr>
      </vt:variant>
      <vt:variant>
        <vt:i4>2031677</vt:i4>
      </vt:variant>
      <vt:variant>
        <vt:i4>584</vt:i4>
      </vt:variant>
      <vt:variant>
        <vt:i4>0</vt:i4>
      </vt:variant>
      <vt:variant>
        <vt:i4>5</vt:i4>
      </vt:variant>
      <vt:variant>
        <vt:lpwstr/>
      </vt:variant>
      <vt:variant>
        <vt:lpwstr>_Toc467166897</vt:lpwstr>
      </vt:variant>
      <vt:variant>
        <vt:i4>2031677</vt:i4>
      </vt:variant>
      <vt:variant>
        <vt:i4>578</vt:i4>
      </vt:variant>
      <vt:variant>
        <vt:i4>0</vt:i4>
      </vt:variant>
      <vt:variant>
        <vt:i4>5</vt:i4>
      </vt:variant>
      <vt:variant>
        <vt:lpwstr/>
      </vt:variant>
      <vt:variant>
        <vt:lpwstr>_Toc467166896</vt:lpwstr>
      </vt:variant>
      <vt:variant>
        <vt:i4>2031677</vt:i4>
      </vt:variant>
      <vt:variant>
        <vt:i4>572</vt:i4>
      </vt:variant>
      <vt:variant>
        <vt:i4>0</vt:i4>
      </vt:variant>
      <vt:variant>
        <vt:i4>5</vt:i4>
      </vt:variant>
      <vt:variant>
        <vt:lpwstr/>
      </vt:variant>
      <vt:variant>
        <vt:lpwstr>_Toc467166895</vt:lpwstr>
      </vt:variant>
      <vt:variant>
        <vt:i4>2031677</vt:i4>
      </vt:variant>
      <vt:variant>
        <vt:i4>566</vt:i4>
      </vt:variant>
      <vt:variant>
        <vt:i4>0</vt:i4>
      </vt:variant>
      <vt:variant>
        <vt:i4>5</vt:i4>
      </vt:variant>
      <vt:variant>
        <vt:lpwstr/>
      </vt:variant>
      <vt:variant>
        <vt:lpwstr>_Toc467166894</vt:lpwstr>
      </vt:variant>
      <vt:variant>
        <vt:i4>2031677</vt:i4>
      </vt:variant>
      <vt:variant>
        <vt:i4>560</vt:i4>
      </vt:variant>
      <vt:variant>
        <vt:i4>0</vt:i4>
      </vt:variant>
      <vt:variant>
        <vt:i4>5</vt:i4>
      </vt:variant>
      <vt:variant>
        <vt:lpwstr/>
      </vt:variant>
      <vt:variant>
        <vt:lpwstr>_Toc467166893</vt:lpwstr>
      </vt:variant>
      <vt:variant>
        <vt:i4>2031677</vt:i4>
      </vt:variant>
      <vt:variant>
        <vt:i4>554</vt:i4>
      </vt:variant>
      <vt:variant>
        <vt:i4>0</vt:i4>
      </vt:variant>
      <vt:variant>
        <vt:i4>5</vt:i4>
      </vt:variant>
      <vt:variant>
        <vt:lpwstr/>
      </vt:variant>
      <vt:variant>
        <vt:lpwstr>_Toc467166892</vt:lpwstr>
      </vt:variant>
      <vt:variant>
        <vt:i4>2031677</vt:i4>
      </vt:variant>
      <vt:variant>
        <vt:i4>548</vt:i4>
      </vt:variant>
      <vt:variant>
        <vt:i4>0</vt:i4>
      </vt:variant>
      <vt:variant>
        <vt:i4>5</vt:i4>
      </vt:variant>
      <vt:variant>
        <vt:lpwstr/>
      </vt:variant>
      <vt:variant>
        <vt:lpwstr>_Toc467166891</vt:lpwstr>
      </vt:variant>
      <vt:variant>
        <vt:i4>2031677</vt:i4>
      </vt:variant>
      <vt:variant>
        <vt:i4>542</vt:i4>
      </vt:variant>
      <vt:variant>
        <vt:i4>0</vt:i4>
      </vt:variant>
      <vt:variant>
        <vt:i4>5</vt:i4>
      </vt:variant>
      <vt:variant>
        <vt:lpwstr/>
      </vt:variant>
      <vt:variant>
        <vt:lpwstr>_Toc467166890</vt:lpwstr>
      </vt:variant>
      <vt:variant>
        <vt:i4>1966141</vt:i4>
      </vt:variant>
      <vt:variant>
        <vt:i4>536</vt:i4>
      </vt:variant>
      <vt:variant>
        <vt:i4>0</vt:i4>
      </vt:variant>
      <vt:variant>
        <vt:i4>5</vt:i4>
      </vt:variant>
      <vt:variant>
        <vt:lpwstr/>
      </vt:variant>
      <vt:variant>
        <vt:lpwstr>_Toc467166889</vt:lpwstr>
      </vt:variant>
      <vt:variant>
        <vt:i4>1966141</vt:i4>
      </vt:variant>
      <vt:variant>
        <vt:i4>530</vt:i4>
      </vt:variant>
      <vt:variant>
        <vt:i4>0</vt:i4>
      </vt:variant>
      <vt:variant>
        <vt:i4>5</vt:i4>
      </vt:variant>
      <vt:variant>
        <vt:lpwstr/>
      </vt:variant>
      <vt:variant>
        <vt:lpwstr>_Toc467166888</vt:lpwstr>
      </vt:variant>
      <vt:variant>
        <vt:i4>1966141</vt:i4>
      </vt:variant>
      <vt:variant>
        <vt:i4>524</vt:i4>
      </vt:variant>
      <vt:variant>
        <vt:i4>0</vt:i4>
      </vt:variant>
      <vt:variant>
        <vt:i4>5</vt:i4>
      </vt:variant>
      <vt:variant>
        <vt:lpwstr/>
      </vt:variant>
      <vt:variant>
        <vt:lpwstr>_Toc467166887</vt:lpwstr>
      </vt:variant>
      <vt:variant>
        <vt:i4>1966141</vt:i4>
      </vt:variant>
      <vt:variant>
        <vt:i4>518</vt:i4>
      </vt:variant>
      <vt:variant>
        <vt:i4>0</vt:i4>
      </vt:variant>
      <vt:variant>
        <vt:i4>5</vt:i4>
      </vt:variant>
      <vt:variant>
        <vt:lpwstr/>
      </vt:variant>
      <vt:variant>
        <vt:lpwstr>_Toc467166886</vt:lpwstr>
      </vt:variant>
      <vt:variant>
        <vt:i4>1966141</vt:i4>
      </vt:variant>
      <vt:variant>
        <vt:i4>512</vt:i4>
      </vt:variant>
      <vt:variant>
        <vt:i4>0</vt:i4>
      </vt:variant>
      <vt:variant>
        <vt:i4>5</vt:i4>
      </vt:variant>
      <vt:variant>
        <vt:lpwstr/>
      </vt:variant>
      <vt:variant>
        <vt:lpwstr>_Toc467166885</vt:lpwstr>
      </vt:variant>
      <vt:variant>
        <vt:i4>1966141</vt:i4>
      </vt:variant>
      <vt:variant>
        <vt:i4>506</vt:i4>
      </vt:variant>
      <vt:variant>
        <vt:i4>0</vt:i4>
      </vt:variant>
      <vt:variant>
        <vt:i4>5</vt:i4>
      </vt:variant>
      <vt:variant>
        <vt:lpwstr/>
      </vt:variant>
      <vt:variant>
        <vt:lpwstr>_Toc467166884</vt:lpwstr>
      </vt:variant>
      <vt:variant>
        <vt:i4>1966141</vt:i4>
      </vt:variant>
      <vt:variant>
        <vt:i4>500</vt:i4>
      </vt:variant>
      <vt:variant>
        <vt:i4>0</vt:i4>
      </vt:variant>
      <vt:variant>
        <vt:i4>5</vt:i4>
      </vt:variant>
      <vt:variant>
        <vt:lpwstr/>
      </vt:variant>
      <vt:variant>
        <vt:lpwstr>_Toc467166883</vt:lpwstr>
      </vt:variant>
      <vt:variant>
        <vt:i4>1966141</vt:i4>
      </vt:variant>
      <vt:variant>
        <vt:i4>494</vt:i4>
      </vt:variant>
      <vt:variant>
        <vt:i4>0</vt:i4>
      </vt:variant>
      <vt:variant>
        <vt:i4>5</vt:i4>
      </vt:variant>
      <vt:variant>
        <vt:lpwstr/>
      </vt:variant>
      <vt:variant>
        <vt:lpwstr>_Toc467166882</vt:lpwstr>
      </vt:variant>
      <vt:variant>
        <vt:i4>1966141</vt:i4>
      </vt:variant>
      <vt:variant>
        <vt:i4>488</vt:i4>
      </vt:variant>
      <vt:variant>
        <vt:i4>0</vt:i4>
      </vt:variant>
      <vt:variant>
        <vt:i4>5</vt:i4>
      </vt:variant>
      <vt:variant>
        <vt:lpwstr/>
      </vt:variant>
      <vt:variant>
        <vt:lpwstr>_Toc467166881</vt:lpwstr>
      </vt:variant>
      <vt:variant>
        <vt:i4>1966141</vt:i4>
      </vt:variant>
      <vt:variant>
        <vt:i4>482</vt:i4>
      </vt:variant>
      <vt:variant>
        <vt:i4>0</vt:i4>
      </vt:variant>
      <vt:variant>
        <vt:i4>5</vt:i4>
      </vt:variant>
      <vt:variant>
        <vt:lpwstr/>
      </vt:variant>
      <vt:variant>
        <vt:lpwstr>_Toc467166880</vt:lpwstr>
      </vt:variant>
      <vt:variant>
        <vt:i4>1114173</vt:i4>
      </vt:variant>
      <vt:variant>
        <vt:i4>476</vt:i4>
      </vt:variant>
      <vt:variant>
        <vt:i4>0</vt:i4>
      </vt:variant>
      <vt:variant>
        <vt:i4>5</vt:i4>
      </vt:variant>
      <vt:variant>
        <vt:lpwstr/>
      </vt:variant>
      <vt:variant>
        <vt:lpwstr>_Toc467166879</vt:lpwstr>
      </vt:variant>
      <vt:variant>
        <vt:i4>1114173</vt:i4>
      </vt:variant>
      <vt:variant>
        <vt:i4>470</vt:i4>
      </vt:variant>
      <vt:variant>
        <vt:i4>0</vt:i4>
      </vt:variant>
      <vt:variant>
        <vt:i4>5</vt:i4>
      </vt:variant>
      <vt:variant>
        <vt:lpwstr/>
      </vt:variant>
      <vt:variant>
        <vt:lpwstr>_Toc467166878</vt:lpwstr>
      </vt:variant>
      <vt:variant>
        <vt:i4>1114173</vt:i4>
      </vt:variant>
      <vt:variant>
        <vt:i4>464</vt:i4>
      </vt:variant>
      <vt:variant>
        <vt:i4>0</vt:i4>
      </vt:variant>
      <vt:variant>
        <vt:i4>5</vt:i4>
      </vt:variant>
      <vt:variant>
        <vt:lpwstr/>
      </vt:variant>
      <vt:variant>
        <vt:lpwstr>_Toc467166877</vt:lpwstr>
      </vt:variant>
      <vt:variant>
        <vt:i4>1114173</vt:i4>
      </vt:variant>
      <vt:variant>
        <vt:i4>458</vt:i4>
      </vt:variant>
      <vt:variant>
        <vt:i4>0</vt:i4>
      </vt:variant>
      <vt:variant>
        <vt:i4>5</vt:i4>
      </vt:variant>
      <vt:variant>
        <vt:lpwstr/>
      </vt:variant>
      <vt:variant>
        <vt:lpwstr>_Toc467166876</vt:lpwstr>
      </vt:variant>
      <vt:variant>
        <vt:i4>1114173</vt:i4>
      </vt:variant>
      <vt:variant>
        <vt:i4>452</vt:i4>
      </vt:variant>
      <vt:variant>
        <vt:i4>0</vt:i4>
      </vt:variant>
      <vt:variant>
        <vt:i4>5</vt:i4>
      </vt:variant>
      <vt:variant>
        <vt:lpwstr/>
      </vt:variant>
      <vt:variant>
        <vt:lpwstr>_Toc467166875</vt:lpwstr>
      </vt:variant>
      <vt:variant>
        <vt:i4>1114173</vt:i4>
      </vt:variant>
      <vt:variant>
        <vt:i4>446</vt:i4>
      </vt:variant>
      <vt:variant>
        <vt:i4>0</vt:i4>
      </vt:variant>
      <vt:variant>
        <vt:i4>5</vt:i4>
      </vt:variant>
      <vt:variant>
        <vt:lpwstr/>
      </vt:variant>
      <vt:variant>
        <vt:lpwstr>_Toc467166874</vt:lpwstr>
      </vt:variant>
      <vt:variant>
        <vt:i4>1114173</vt:i4>
      </vt:variant>
      <vt:variant>
        <vt:i4>440</vt:i4>
      </vt:variant>
      <vt:variant>
        <vt:i4>0</vt:i4>
      </vt:variant>
      <vt:variant>
        <vt:i4>5</vt:i4>
      </vt:variant>
      <vt:variant>
        <vt:lpwstr/>
      </vt:variant>
      <vt:variant>
        <vt:lpwstr>_Toc467166873</vt:lpwstr>
      </vt:variant>
      <vt:variant>
        <vt:i4>1114173</vt:i4>
      </vt:variant>
      <vt:variant>
        <vt:i4>434</vt:i4>
      </vt:variant>
      <vt:variant>
        <vt:i4>0</vt:i4>
      </vt:variant>
      <vt:variant>
        <vt:i4>5</vt:i4>
      </vt:variant>
      <vt:variant>
        <vt:lpwstr/>
      </vt:variant>
      <vt:variant>
        <vt:lpwstr>_Toc467166872</vt:lpwstr>
      </vt:variant>
      <vt:variant>
        <vt:i4>1114173</vt:i4>
      </vt:variant>
      <vt:variant>
        <vt:i4>428</vt:i4>
      </vt:variant>
      <vt:variant>
        <vt:i4>0</vt:i4>
      </vt:variant>
      <vt:variant>
        <vt:i4>5</vt:i4>
      </vt:variant>
      <vt:variant>
        <vt:lpwstr/>
      </vt:variant>
      <vt:variant>
        <vt:lpwstr>_Toc467166871</vt:lpwstr>
      </vt:variant>
      <vt:variant>
        <vt:i4>1114173</vt:i4>
      </vt:variant>
      <vt:variant>
        <vt:i4>422</vt:i4>
      </vt:variant>
      <vt:variant>
        <vt:i4>0</vt:i4>
      </vt:variant>
      <vt:variant>
        <vt:i4>5</vt:i4>
      </vt:variant>
      <vt:variant>
        <vt:lpwstr/>
      </vt:variant>
      <vt:variant>
        <vt:lpwstr>_Toc467166870</vt:lpwstr>
      </vt:variant>
      <vt:variant>
        <vt:i4>1048637</vt:i4>
      </vt:variant>
      <vt:variant>
        <vt:i4>416</vt:i4>
      </vt:variant>
      <vt:variant>
        <vt:i4>0</vt:i4>
      </vt:variant>
      <vt:variant>
        <vt:i4>5</vt:i4>
      </vt:variant>
      <vt:variant>
        <vt:lpwstr/>
      </vt:variant>
      <vt:variant>
        <vt:lpwstr>_Toc467166869</vt:lpwstr>
      </vt:variant>
      <vt:variant>
        <vt:i4>1048637</vt:i4>
      </vt:variant>
      <vt:variant>
        <vt:i4>410</vt:i4>
      </vt:variant>
      <vt:variant>
        <vt:i4>0</vt:i4>
      </vt:variant>
      <vt:variant>
        <vt:i4>5</vt:i4>
      </vt:variant>
      <vt:variant>
        <vt:lpwstr/>
      </vt:variant>
      <vt:variant>
        <vt:lpwstr>_Toc467166868</vt:lpwstr>
      </vt:variant>
      <vt:variant>
        <vt:i4>1048637</vt:i4>
      </vt:variant>
      <vt:variant>
        <vt:i4>404</vt:i4>
      </vt:variant>
      <vt:variant>
        <vt:i4>0</vt:i4>
      </vt:variant>
      <vt:variant>
        <vt:i4>5</vt:i4>
      </vt:variant>
      <vt:variant>
        <vt:lpwstr/>
      </vt:variant>
      <vt:variant>
        <vt:lpwstr>_Toc467166867</vt:lpwstr>
      </vt:variant>
      <vt:variant>
        <vt:i4>1048637</vt:i4>
      </vt:variant>
      <vt:variant>
        <vt:i4>398</vt:i4>
      </vt:variant>
      <vt:variant>
        <vt:i4>0</vt:i4>
      </vt:variant>
      <vt:variant>
        <vt:i4>5</vt:i4>
      </vt:variant>
      <vt:variant>
        <vt:lpwstr/>
      </vt:variant>
      <vt:variant>
        <vt:lpwstr>_Toc467166866</vt:lpwstr>
      </vt:variant>
      <vt:variant>
        <vt:i4>1048637</vt:i4>
      </vt:variant>
      <vt:variant>
        <vt:i4>392</vt:i4>
      </vt:variant>
      <vt:variant>
        <vt:i4>0</vt:i4>
      </vt:variant>
      <vt:variant>
        <vt:i4>5</vt:i4>
      </vt:variant>
      <vt:variant>
        <vt:lpwstr/>
      </vt:variant>
      <vt:variant>
        <vt:lpwstr>_Toc467166865</vt:lpwstr>
      </vt:variant>
      <vt:variant>
        <vt:i4>1048637</vt:i4>
      </vt:variant>
      <vt:variant>
        <vt:i4>386</vt:i4>
      </vt:variant>
      <vt:variant>
        <vt:i4>0</vt:i4>
      </vt:variant>
      <vt:variant>
        <vt:i4>5</vt:i4>
      </vt:variant>
      <vt:variant>
        <vt:lpwstr/>
      </vt:variant>
      <vt:variant>
        <vt:lpwstr>_Toc467166864</vt:lpwstr>
      </vt:variant>
      <vt:variant>
        <vt:i4>1048637</vt:i4>
      </vt:variant>
      <vt:variant>
        <vt:i4>380</vt:i4>
      </vt:variant>
      <vt:variant>
        <vt:i4>0</vt:i4>
      </vt:variant>
      <vt:variant>
        <vt:i4>5</vt:i4>
      </vt:variant>
      <vt:variant>
        <vt:lpwstr/>
      </vt:variant>
      <vt:variant>
        <vt:lpwstr>_Toc467166863</vt:lpwstr>
      </vt:variant>
      <vt:variant>
        <vt:i4>1048637</vt:i4>
      </vt:variant>
      <vt:variant>
        <vt:i4>374</vt:i4>
      </vt:variant>
      <vt:variant>
        <vt:i4>0</vt:i4>
      </vt:variant>
      <vt:variant>
        <vt:i4>5</vt:i4>
      </vt:variant>
      <vt:variant>
        <vt:lpwstr/>
      </vt:variant>
      <vt:variant>
        <vt:lpwstr>_Toc467166862</vt:lpwstr>
      </vt:variant>
      <vt:variant>
        <vt:i4>1048637</vt:i4>
      </vt:variant>
      <vt:variant>
        <vt:i4>368</vt:i4>
      </vt:variant>
      <vt:variant>
        <vt:i4>0</vt:i4>
      </vt:variant>
      <vt:variant>
        <vt:i4>5</vt:i4>
      </vt:variant>
      <vt:variant>
        <vt:lpwstr/>
      </vt:variant>
      <vt:variant>
        <vt:lpwstr>_Toc467166861</vt:lpwstr>
      </vt:variant>
      <vt:variant>
        <vt:i4>1048637</vt:i4>
      </vt:variant>
      <vt:variant>
        <vt:i4>362</vt:i4>
      </vt:variant>
      <vt:variant>
        <vt:i4>0</vt:i4>
      </vt:variant>
      <vt:variant>
        <vt:i4>5</vt:i4>
      </vt:variant>
      <vt:variant>
        <vt:lpwstr/>
      </vt:variant>
      <vt:variant>
        <vt:lpwstr>_Toc467166860</vt:lpwstr>
      </vt:variant>
      <vt:variant>
        <vt:i4>1245245</vt:i4>
      </vt:variant>
      <vt:variant>
        <vt:i4>356</vt:i4>
      </vt:variant>
      <vt:variant>
        <vt:i4>0</vt:i4>
      </vt:variant>
      <vt:variant>
        <vt:i4>5</vt:i4>
      </vt:variant>
      <vt:variant>
        <vt:lpwstr/>
      </vt:variant>
      <vt:variant>
        <vt:lpwstr>_Toc467166859</vt:lpwstr>
      </vt:variant>
      <vt:variant>
        <vt:i4>1245245</vt:i4>
      </vt:variant>
      <vt:variant>
        <vt:i4>350</vt:i4>
      </vt:variant>
      <vt:variant>
        <vt:i4>0</vt:i4>
      </vt:variant>
      <vt:variant>
        <vt:i4>5</vt:i4>
      </vt:variant>
      <vt:variant>
        <vt:lpwstr/>
      </vt:variant>
      <vt:variant>
        <vt:lpwstr>_Toc467166858</vt:lpwstr>
      </vt:variant>
      <vt:variant>
        <vt:i4>1245245</vt:i4>
      </vt:variant>
      <vt:variant>
        <vt:i4>344</vt:i4>
      </vt:variant>
      <vt:variant>
        <vt:i4>0</vt:i4>
      </vt:variant>
      <vt:variant>
        <vt:i4>5</vt:i4>
      </vt:variant>
      <vt:variant>
        <vt:lpwstr/>
      </vt:variant>
      <vt:variant>
        <vt:lpwstr>_Toc467166857</vt:lpwstr>
      </vt:variant>
      <vt:variant>
        <vt:i4>1245245</vt:i4>
      </vt:variant>
      <vt:variant>
        <vt:i4>338</vt:i4>
      </vt:variant>
      <vt:variant>
        <vt:i4>0</vt:i4>
      </vt:variant>
      <vt:variant>
        <vt:i4>5</vt:i4>
      </vt:variant>
      <vt:variant>
        <vt:lpwstr/>
      </vt:variant>
      <vt:variant>
        <vt:lpwstr>_Toc467166856</vt:lpwstr>
      </vt:variant>
      <vt:variant>
        <vt:i4>1245245</vt:i4>
      </vt:variant>
      <vt:variant>
        <vt:i4>332</vt:i4>
      </vt:variant>
      <vt:variant>
        <vt:i4>0</vt:i4>
      </vt:variant>
      <vt:variant>
        <vt:i4>5</vt:i4>
      </vt:variant>
      <vt:variant>
        <vt:lpwstr/>
      </vt:variant>
      <vt:variant>
        <vt:lpwstr>_Toc467166855</vt:lpwstr>
      </vt:variant>
      <vt:variant>
        <vt:i4>1245245</vt:i4>
      </vt:variant>
      <vt:variant>
        <vt:i4>326</vt:i4>
      </vt:variant>
      <vt:variant>
        <vt:i4>0</vt:i4>
      </vt:variant>
      <vt:variant>
        <vt:i4>5</vt:i4>
      </vt:variant>
      <vt:variant>
        <vt:lpwstr/>
      </vt:variant>
      <vt:variant>
        <vt:lpwstr>_Toc467166854</vt:lpwstr>
      </vt:variant>
      <vt:variant>
        <vt:i4>1245245</vt:i4>
      </vt:variant>
      <vt:variant>
        <vt:i4>320</vt:i4>
      </vt:variant>
      <vt:variant>
        <vt:i4>0</vt:i4>
      </vt:variant>
      <vt:variant>
        <vt:i4>5</vt:i4>
      </vt:variant>
      <vt:variant>
        <vt:lpwstr/>
      </vt:variant>
      <vt:variant>
        <vt:lpwstr>_Toc467166853</vt:lpwstr>
      </vt:variant>
      <vt:variant>
        <vt:i4>1245245</vt:i4>
      </vt:variant>
      <vt:variant>
        <vt:i4>314</vt:i4>
      </vt:variant>
      <vt:variant>
        <vt:i4>0</vt:i4>
      </vt:variant>
      <vt:variant>
        <vt:i4>5</vt:i4>
      </vt:variant>
      <vt:variant>
        <vt:lpwstr/>
      </vt:variant>
      <vt:variant>
        <vt:lpwstr>_Toc467166852</vt:lpwstr>
      </vt:variant>
      <vt:variant>
        <vt:i4>1245245</vt:i4>
      </vt:variant>
      <vt:variant>
        <vt:i4>308</vt:i4>
      </vt:variant>
      <vt:variant>
        <vt:i4>0</vt:i4>
      </vt:variant>
      <vt:variant>
        <vt:i4>5</vt:i4>
      </vt:variant>
      <vt:variant>
        <vt:lpwstr/>
      </vt:variant>
      <vt:variant>
        <vt:lpwstr>_Toc467166851</vt:lpwstr>
      </vt:variant>
      <vt:variant>
        <vt:i4>1245245</vt:i4>
      </vt:variant>
      <vt:variant>
        <vt:i4>302</vt:i4>
      </vt:variant>
      <vt:variant>
        <vt:i4>0</vt:i4>
      </vt:variant>
      <vt:variant>
        <vt:i4>5</vt:i4>
      </vt:variant>
      <vt:variant>
        <vt:lpwstr/>
      </vt:variant>
      <vt:variant>
        <vt:lpwstr>_Toc467166850</vt:lpwstr>
      </vt:variant>
      <vt:variant>
        <vt:i4>1179709</vt:i4>
      </vt:variant>
      <vt:variant>
        <vt:i4>296</vt:i4>
      </vt:variant>
      <vt:variant>
        <vt:i4>0</vt:i4>
      </vt:variant>
      <vt:variant>
        <vt:i4>5</vt:i4>
      </vt:variant>
      <vt:variant>
        <vt:lpwstr/>
      </vt:variant>
      <vt:variant>
        <vt:lpwstr>_Toc467166849</vt:lpwstr>
      </vt:variant>
      <vt:variant>
        <vt:i4>1179709</vt:i4>
      </vt:variant>
      <vt:variant>
        <vt:i4>290</vt:i4>
      </vt:variant>
      <vt:variant>
        <vt:i4>0</vt:i4>
      </vt:variant>
      <vt:variant>
        <vt:i4>5</vt:i4>
      </vt:variant>
      <vt:variant>
        <vt:lpwstr/>
      </vt:variant>
      <vt:variant>
        <vt:lpwstr>_Toc467166848</vt:lpwstr>
      </vt:variant>
      <vt:variant>
        <vt:i4>1179709</vt:i4>
      </vt:variant>
      <vt:variant>
        <vt:i4>284</vt:i4>
      </vt:variant>
      <vt:variant>
        <vt:i4>0</vt:i4>
      </vt:variant>
      <vt:variant>
        <vt:i4>5</vt:i4>
      </vt:variant>
      <vt:variant>
        <vt:lpwstr/>
      </vt:variant>
      <vt:variant>
        <vt:lpwstr>_Toc467166847</vt:lpwstr>
      </vt:variant>
      <vt:variant>
        <vt:i4>1179709</vt:i4>
      </vt:variant>
      <vt:variant>
        <vt:i4>278</vt:i4>
      </vt:variant>
      <vt:variant>
        <vt:i4>0</vt:i4>
      </vt:variant>
      <vt:variant>
        <vt:i4>5</vt:i4>
      </vt:variant>
      <vt:variant>
        <vt:lpwstr/>
      </vt:variant>
      <vt:variant>
        <vt:lpwstr>_Toc467166846</vt:lpwstr>
      </vt:variant>
      <vt:variant>
        <vt:i4>1179709</vt:i4>
      </vt:variant>
      <vt:variant>
        <vt:i4>272</vt:i4>
      </vt:variant>
      <vt:variant>
        <vt:i4>0</vt:i4>
      </vt:variant>
      <vt:variant>
        <vt:i4>5</vt:i4>
      </vt:variant>
      <vt:variant>
        <vt:lpwstr/>
      </vt:variant>
      <vt:variant>
        <vt:lpwstr>_Toc467166845</vt:lpwstr>
      </vt:variant>
      <vt:variant>
        <vt:i4>1179709</vt:i4>
      </vt:variant>
      <vt:variant>
        <vt:i4>266</vt:i4>
      </vt:variant>
      <vt:variant>
        <vt:i4>0</vt:i4>
      </vt:variant>
      <vt:variant>
        <vt:i4>5</vt:i4>
      </vt:variant>
      <vt:variant>
        <vt:lpwstr/>
      </vt:variant>
      <vt:variant>
        <vt:lpwstr>_Toc467166844</vt:lpwstr>
      </vt:variant>
      <vt:variant>
        <vt:i4>1179709</vt:i4>
      </vt:variant>
      <vt:variant>
        <vt:i4>260</vt:i4>
      </vt:variant>
      <vt:variant>
        <vt:i4>0</vt:i4>
      </vt:variant>
      <vt:variant>
        <vt:i4>5</vt:i4>
      </vt:variant>
      <vt:variant>
        <vt:lpwstr/>
      </vt:variant>
      <vt:variant>
        <vt:lpwstr>_Toc467166843</vt:lpwstr>
      </vt:variant>
      <vt:variant>
        <vt:i4>1179709</vt:i4>
      </vt:variant>
      <vt:variant>
        <vt:i4>254</vt:i4>
      </vt:variant>
      <vt:variant>
        <vt:i4>0</vt:i4>
      </vt:variant>
      <vt:variant>
        <vt:i4>5</vt:i4>
      </vt:variant>
      <vt:variant>
        <vt:lpwstr/>
      </vt:variant>
      <vt:variant>
        <vt:lpwstr>_Toc467166842</vt:lpwstr>
      </vt:variant>
      <vt:variant>
        <vt:i4>1179709</vt:i4>
      </vt:variant>
      <vt:variant>
        <vt:i4>248</vt:i4>
      </vt:variant>
      <vt:variant>
        <vt:i4>0</vt:i4>
      </vt:variant>
      <vt:variant>
        <vt:i4>5</vt:i4>
      </vt:variant>
      <vt:variant>
        <vt:lpwstr/>
      </vt:variant>
      <vt:variant>
        <vt:lpwstr>_Toc467166841</vt:lpwstr>
      </vt:variant>
      <vt:variant>
        <vt:i4>1179709</vt:i4>
      </vt:variant>
      <vt:variant>
        <vt:i4>242</vt:i4>
      </vt:variant>
      <vt:variant>
        <vt:i4>0</vt:i4>
      </vt:variant>
      <vt:variant>
        <vt:i4>5</vt:i4>
      </vt:variant>
      <vt:variant>
        <vt:lpwstr/>
      </vt:variant>
      <vt:variant>
        <vt:lpwstr>_Toc467166840</vt:lpwstr>
      </vt:variant>
      <vt:variant>
        <vt:i4>1376317</vt:i4>
      </vt:variant>
      <vt:variant>
        <vt:i4>236</vt:i4>
      </vt:variant>
      <vt:variant>
        <vt:i4>0</vt:i4>
      </vt:variant>
      <vt:variant>
        <vt:i4>5</vt:i4>
      </vt:variant>
      <vt:variant>
        <vt:lpwstr/>
      </vt:variant>
      <vt:variant>
        <vt:lpwstr>_Toc467166839</vt:lpwstr>
      </vt:variant>
      <vt:variant>
        <vt:i4>1376317</vt:i4>
      </vt:variant>
      <vt:variant>
        <vt:i4>230</vt:i4>
      </vt:variant>
      <vt:variant>
        <vt:i4>0</vt:i4>
      </vt:variant>
      <vt:variant>
        <vt:i4>5</vt:i4>
      </vt:variant>
      <vt:variant>
        <vt:lpwstr/>
      </vt:variant>
      <vt:variant>
        <vt:lpwstr>_Toc467166838</vt:lpwstr>
      </vt:variant>
      <vt:variant>
        <vt:i4>1376317</vt:i4>
      </vt:variant>
      <vt:variant>
        <vt:i4>224</vt:i4>
      </vt:variant>
      <vt:variant>
        <vt:i4>0</vt:i4>
      </vt:variant>
      <vt:variant>
        <vt:i4>5</vt:i4>
      </vt:variant>
      <vt:variant>
        <vt:lpwstr/>
      </vt:variant>
      <vt:variant>
        <vt:lpwstr>_Toc467166837</vt:lpwstr>
      </vt:variant>
      <vt:variant>
        <vt:i4>1376317</vt:i4>
      </vt:variant>
      <vt:variant>
        <vt:i4>218</vt:i4>
      </vt:variant>
      <vt:variant>
        <vt:i4>0</vt:i4>
      </vt:variant>
      <vt:variant>
        <vt:i4>5</vt:i4>
      </vt:variant>
      <vt:variant>
        <vt:lpwstr/>
      </vt:variant>
      <vt:variant>
        <vt:lpwstr>_Toc467166836</vt:lpwstr>
      </vt:variant>
      <vt:variant>
        <vt:i4>1376317</vt:i4>
      </vt:variant>
      <vt:variant>
        <vt:i4>212</vt:i4>
      </vt:variant>
      <vt:variant>
        <vt:i4>0</vt:i4>
      </vt:variant>
      <vt:variant>
        <vt:i4>5</vt:i4>
      </vt:variant>
      <vt:variant>
        <vt:lpwstr/>
      </vt:variant>
      <vt:variant>
        <vt:lpwstr>_Toc467166835</vt:lpwstr>
      </vt:variant>
      <vt:variant>
        <vt:i4>1376317</vt:i4>
      </vt:variant>
      <vt:variant>
        <vt:i4>206</vt:i4>
      </vt:variant>
      <vt:variant>
        <vt:i4>0</vt:i4>
      </vt:variant>
      <vt:variant>
        <vt:i4>5</vt:i4>
      </vt:variant>
      <vt:variant>
        <vt:lpwstr/>
      </vt:variant>
      <vt:variant>
        <vt:lpwstr>_Toc467166834</vt:lpwstr>
      </vt:variant>
      <vt:variant>
        <vt:i4>1376317</vt:i4>
      </vt:variant>
      <vt:variant>
        <vt:i4>200</vt:i4>
      </vt:variant>
      <vt:variant>
        <vt:i4>0</vt:i4>
      </vt:variant>
      <vt:variant>
        <vt:i4>5</vt:i4>
      </vt:variant>
      <vt:variant>
        <vt:lpwstr/>
      </vt:variant>
      <vt:variant>
        <vt:lpwstr>_Toc467166833</vt:lpwstr>
      </vt:variant>
      <vt:variant>
        <vt:i4>1376317</vt:i4>
      </vt:variant>
      <vt:variant>
        <vt:i4>194</vt:i4>
      </vt:variant>
      <vt:variant>
        <vt:i4>0</vt:i4>
      </vt:variant>
      <vt:variant>
        <vt:i4>5</vt:i4>
      </vt:variant>
      <vt:variant>
        <vt:lpwstr/>
      </vt:variant>
      <vt:variant>
        <vt:lpwstr>_Toc467166832</vt:lpwstr>
      </vt:variant>
      <vt:variant>
        <vt:i4>1376317</vt:i4>
      </vt:variant>
      <vt:variant>
        <vt:i4>188</vt:i4>
      </vt:variant>
      <vt:variant>
        <vt:i4>0</vt:i4>
      </vt:variant>
      <vt:variant>
        <vt:i4>5</vt:i4>
      </vt:variant>
      <vt:variant>
        <vt:lpwstr/>
      </vt:variant>
      <vt:variant>
        <vt:lpwstr>_Toc467166831</vt:lpwstr>
      </vt:variant>
      <vt:variant>
        <vt:i4>1376317</vt:i4>
      </vt:variant>
      <vt:variant>
        <vt:i4>182</vt:i4>
      </vt:variant>
      <vt:variant>
        <vt:i4>0</vt:i4>
      </vt:variant>
      <vt:variant>
        <vt:i4>5</vt:i4>
      </vt:variant>
      <vt:variant>
        <vt:lpwstr/>
      </vt:variant>
      <vt:variant>
        <vt:lpwstr>_Toc467166830</vt:lpwstr>
      </vt:variant>
      <vt:variant>
        <vt:i4>1310781</vt:i4>
      </vt:variant>
      <vt:variant>
        <vt:i4>176</vt:i4>
      </vt:variant>
      <vt:variant>
        <vt:i4>0</vt:i4>
      </vt:variant>
      <vt:variant>
        <vt:i4>5</vt:i4>
      </vt:variant>
      <vt:variant>
        <vt:lpwstr/>
      </vt:variant>
      <vt:variant>
        <vt:lpwstr>_Toc467166829</vt:lpwstr>
      </vt:variant>
      <vt:variant>
        <vt:i4>1310781</vt:i4>
      </vt:variant>
      <vt:variant>
        <vt:i4>170</vt:i4>
      </vt:variant>
      <vt:variant>
        <vt:i4>0</vt:i4>
      </vt:variant>
      <vt:variant>
        <vt:i4>5</vt:i4>
      </vt:variant>
      <vt:variant>
        <vt:lpwstr/>
      </vt:variant>
      <vt:variant>
        <vt:lpwstr>_Toc467166828</vt:lpwstr>
      </vt:variant>
      <vt:variant>
        <vt:i4>1310781</vt:i4>
      </vt:variant>
      <vt:variant>
        <vt:i4>164</vt:i4>
      </vt:variant>
      <vt:variant>
        <vt:i4>0</vt:i4>
      </vt:variant>
      <vt:variant>
        <vt:i4>5</vt:i4>
      </vt:variant>
      <vt:variant>
        <vt:lpwstr/>
      </vt:variant>
      <vt:variant>
        <vt:lpwstr>_Toc467166827</vt:lpwstr>
      </vt:variant>
      <vt:variant>
        <vt:i4>1310781</vt:i4>
      </vt:variant>
      <vt:variant>
        <vt:i4>158</vt:i4>
      </vt:variant>
      <vt:variant>
        <vt:i4>0</vt:i4>
      </vt:variant>
      <vt:variant>
        <vt:i4>5</vt:i4>
      </vt:variant>
      <vt:variant>
        <vt:lpwstr/>
      </vt:variant>
      <vt:variant>
        <vt:lpwstr>_Toc467166826</vt:lpwstr>
      </vt:variant>
      <vt:variant>
        <vt:i4>1310781</vt:i4>
      </vt:variant>
      <vt:variant>
        <vt:i4>152</vt:i4>
      </vt:variant>
      <vt:variant>
        <vt:i4>0</vt:i4>
      </vt:variant>
      <vt:variant>
        <vt:i4>5</vt:i4>
      </vt:variant>
      <vt:variant>
        <vt:lpwstr/>
      </vt:variant>
      <vt:variant>
        <vt:lpwstr>_Toc467166825</vt:lpwstr>
      </vt:variant>
      <vt:variant>
        <vt:i4>1310781</vt:i4>
      </vt:variant>
      <vt:variant>
        <vt:i4>146</vt:i4>
      </vt:variant>
      <vt:variant>
        <vt:i4>0</vt:i4>
      </vt:variant>
      <vt:variant>
        <vt:i4>5</vt:i4>
      </vt:variant>
      <vt:variant>
        <vt:lpwstr/>
      </vt:variant>
      <vt:variant>
        <vt:lpwstr>_Toc467166824</vt:lpwstr>
      </vt:variant>
      <vt:variant>
        <vt:i4>1310781</vt:i4>
      </vt:variant>
      <vt:variant>
        <vt:i4>140</vt:i4>
      </vt:variant>
      <vt:variant>
        <vt:i4>0</vt:i4>
      </vt:variant>
      <vt:variant>
        <vt:i4>5</vt:i4>
      </vt:variant>
      <vt:variant>
        <vt:lpwstr/>
      </vt:variant>
      <vt:variant>
        <vt:lpwstr>_Toc467166823</vt:lpwstr>
      </vt:variant>
      <vt:variant>
        <vt:i4>1310781</vt:i4>
      </vt:variant>
      <vt:variant>
        <vt:i4>134</vt:i4>
      </vt:variant>
      <vt:variant>
        <vt:i4>0</vt:i4>
      </vt:variant>
      <vt:variant>
        <vt:i4>5</vt:i4>
      </vt:variant>
      <vt:variant>
        <vt:lpwstr/>
      </vt:variant>
      <vt:variant>
        <vt:lpwstr>_Toc467166822</vt:lpwstr>
      </vt:variant>
      <vt:variant>
        <vt:i4>1310781</vt:i4>
      </vt:variant>
      <vt:variant>
        <vt:i4>128</vt:i4>
      </vt:variant>
      <vt:variant>
        <vt:i4>0</vt:i4>
      </vt:variant>
      <vt:variant>
        <vt:i4>5</vt:i4>
      </vt:variant>
      <vt:variant>
        <vt:lpwstr/>
      </vt:variant>
      <vt:variant>
        <vt:lpwstr>_Toc467166821</vt:lpwstr>
      </vt:variant>
      <vt:variant>
        <vt:i4>1310781</vt:i4>
      </vt:variant>
      <vt:variant>
        <vt:i4>122</vt:i4>
      </vt:variant>
      <vt:variant>
        <vt:i4>0</vt:i4>
      </vt:variant>
      <vt:variant>
        <vt:i4>5</vt:i4>
      </vt:variant>
      <vt:variant>
        <vt:lpwstr/>
      </vt:variant>
      <vt:variant>
        <vt:lpwstr>_Toc467166820</vt:lpwstr>
      </vt:variant>
      <vt:variant>
        <vt:i4>1507389</vt:i4>
      </vt:variant>
      <vt:variant>
        <vt:i4>116</vt:i4>
      </vt:variant>
      <vt:variant>
        <vt:i4>0</vt:i4>
      </vt:variant>
      <vt:variant>
        <vt:i4>5</vt:i4>
      </vt:variant>
      <vt:variant>
        <vt:lpwstr/>
      </vt:variant>
      <vt:variant>
        <vt:lpwstr>_Toc467166819</vt:lpwstr>
      </vt:variant>
      <vt:variant>
        <vt:i4>1507389</vt:i4>
      </vt:variant>
      <vt:variant>
        <vt:i4>110</vt:i4>
      </vt:variant>
      <vt:variant>
        <vt:i4>0</vt:i4>
      </vt:variant>
      <vt:variant>
        <vt:i4>5</vt:i4>
      </vt:variant>
      <vt:variant>
        <vt:lpwstr/>
      </vt:variant>
      <vt:variant>
        <vt:lpwstr>_Toc467166818</vt:lpwstr>
      </vt:variant>
      <vt:variant>
        <vt:i4>1507389</vt:i4>
      </vt:variant>
      <vt:variant>
        <vt:i4>104</vt:i4>
      </vt:variant>
      <vt:variant>
        <vt:i4>0</vt:i4>
      </vt:variant>
      <vt:variant>
        <vt:i4>5</vt:i4>
      </vt:variant>
      <vt:variant>
        <vt:lpwstr/>
      </vt:variant>
      <vt:variant>
        <vt:lpwstr>_Toc467166817</vt:lpwstr>
      </vt:variant>
      <vt:variant>
        <vt:i4>1507389</vt:i4>
      </vt:variant>
      <vt:variant>
        <vt:i4>98</vt:i4>
      </vt:variant>
      <vt:variant>
        <vt:i4>0</vt:i4>
      </vt:variant>
      <vt:variant>
        <vt:i4>5</vt:i4>
      </vt:variant>
      <vt:variant>
        <vt:lpwstr/>
      </vt:variant>
      <vt:variant>
        <vt:lpwstr>_Toc467166816</vt:lpwstr>
      </vt:variant>
      <vt:variant>
        <vt:i4>1507389</vt:i4>
      </vt:variant>
      <vt:variant>
        <vt:i4>92</vt:i4>
      </vt:variant>
      <vt:variant>
        <vt:i4>0</vt:i4>
      </vt:variant>
      <vt:variant>
        <vt:i4>5</vt:i4>
      </vt:variant>
      <vt:variant>
        <vt:lpwstr/>
      </vt:variant>
      <vt:variant>
        <vt:lpwstr>_Toc467166815</vt:lpwstr>
      </vt:variant>
      <vt:variant>
        <vt:i4>1507389</vt:i4>
      </vt:variant>
      <vt:variant>
        <vt:i4>86</vt:i4>
      </vt:variant>
      <vt:variant>
        <vt:i4>0</vt:i4>
      </vt:variant>
      <vt:variant>
        <vt:i4>5</vt:i4>
      </vt:variant>
      <vt:variant>
        <vt:lpwstr/>
      </vt:variant>
      <vt:variant>
        <vt:lpwstr>_Toc467166814</vt:lpwstr>
      </vt:variant>
      <vt:variant>
        <vt:i4>1507389</vt:i4>
      </vt:variant>
      <vt:variant>
        <vt:i4>80</vt:i4>
      </vt:variant>
      <vt:variant>
        <vt:i4>0</vt:i4>
      </vt:variant>
      <vt:variant>
        <vt:i4>5</vt:i4>
      </vt:variant>
      <vt:variant>
        <vt:lpwstr/>
      </vt:variant>
      <vt:variant>
        <vt:lpwstr>_Toc467166813</vt:lpwstr>
      </vt:variant>
      <vt:variant>
        <vt:i4>1507389</vt:i4>
      </vt:variant>
      <vt:variant>
        <vt:i4>74</vt:i4>
      </vt:variant>
      <vt:variant>
        <vt:i4>0</vt:i4>
      </vt:variant>
      <vt:variant>
        <vt:i4>5</vt:i4>
      </vt:variant>
      <vt:variant>
        <vt:lpwstr/>
      </vt:variant>
      <vt:variant>
        <vt:lpwstr>_Toc467166812</vt:lpwstr>
      </vt:variant>
      <vt:variant>
        <vt:i4>1507389</vt:i4>
      </vt:variant>
      <vt:variant>
        <vt:i4>68</vt:i4>
      </vt:variant>
      <vt:variant>
        <vt:i4>0</vt:i4>
      </vt:variant>
      <vt:variant>
        <vt:i4>5</vt:i4>
      </vt:variant>
      <vt:variant>
        <vt:lpwstr/>
      </vt:variant>
      <vt:variant>
        <vt:lpwstr>_Toc467166811</vt:lpwstr>
      </vt:variant>
      <vt:variant>
        <vt:i4>1507389</vt:i4>
      </vt:variant>
      <vt:variant>
        <vt:i4>62</vt:i4>
      </vt:variant>
      <vt:variant>
        <vt:i4>0</vt:i4>
      </vt:variant>
      <vt:variant>
        <vt:i4>5</vt:i4>
      </vt:variant>
      <vt:variant>
        <vt:lpwstr/>
      </vt:variant>
      <vt:variant>
        <vt:lpwstr>_Toc467166810</vt:lpwstr>
      </vt:variant>
      <vt:variant>
        <vt:i4>1441853</vt:i4>
      </vt:variant>
      <vt:variant>
        <vt:i4>56</vt:i4>
      </vt:variant>
      <vt:variant>
        <vt:i4>0</vt:i4>
      </vt:variant>
      <vt:variant>
        <vt:i4>5</vt:i4>
      </vt:variant>
      <vt:variant>
        <vt:lpwstr/>
      </vt:variant>
      <vt:variant>
        <vt:lpwstr>_Toc467166809</vt:lpwstr>
      </vt:variant>
      <vt:variant>
        <vt:i4>1441853</vt:i4>
      </vt:variant>
      <vt:variant>
        <vt:i4>50</vt:i4>
      </vt:variant>
      <vt:variant>
        <vt:i4>0</vt:i4>
      </vt:variant>
      <vt:variant>
        <vt:i4>5</vt:i4>
      </vt:variant>
      <vt:variant>
        <vt:lpwstr/>
      </vt:variant>
      <vt:variant>
        <vt:lpwstr>_Toc467166808</vt:lpwstr>
      </vt:variant>
      <vt:variant>
        <vt:i4>1441853</vt:i4>
      </vt:variant>
      <vt:variant>
        <vt:i4>44</vt:i4>
      </vt:variant>
      <vt:variant>
        <vt:i4>0</vt:i4>
      </vt:variant>
      <vt:variant>
        <vt:i4>5</vt:i4>
      </vt:variant>
      <vt:variant>
        <vt:lpwstr/>
      </vt:variant>
      <vt:variant>
        <vt:lpwstr>_Toc467166807</vt:lpwstr>
      </vt:variant>
      <vt:variant>
        <vt:i4>1441853</vt:i4>
      </vt:variant>
      <vt:variant>
        <vt:i4>38</vt:i4>
      </vt:variant>
      <vt:variant>
        <vt:i4>0</vt:i4>
      </vt:variant>
      <vt:variant>
        <vt:i4>5</vt:i4>
      </vt:variant>
      <vt:variant>
        <vt:lpwstr/>
      </vt:variant>
      <vt:variant>
        <vt:lpwstr>_Toc467166806</vt:lpwstr>
      </vt:variant>
      <vt:variant>
        <vt:i4>1441853</vt:i4>
      </vt:variant>
      <vt:variant>
        <vt:i4>32</vt:i4>
      </vt:variant>
      <vt:variant>
        <vt:i4>0</vt:i4>
      </vt:variant>
      <vt:variant>
        <vt:i4>5</vt:i4>
      </vt:variant>
      <vt:variant>
        <vt:lpwstr/>
      </vt:variant>
      <vt:variant>
        <vt:lpwstr>_Toc467166805</vt:lpwstr>
      </vt:variant>
      <vt:variant>
        <vt:i4>1441853</vt:i4>
      </vt:variant>
      <vt:variant>
        <vt:i4>26</vt:i4>
      </vt:variant>
      <vt:variant>
        <vt:i4>0</vt:i4>
      </vt:variant>
      <vt:variant>
        <vt:i4>5</vt:i4>
      </vt:variant>
      <vt:variant>
        <vt:lpwstr/>
      </vt:variant>
      <vt:variant>
        <vt:lpwstr>_Toc467166804</vt:lpwstr>
      </vt:variant>
      <vt:variant>
        <vt:i4>1441853</vt:i4>
      </vt:variant>
      <vt:variant>
        <vt:i4>20</vt:i4>
      </vt:variant>
      <vt:variant>
        <vt:i4>0</vt:i4>
      </vt:variant>
      <vt:variant>
        <vt:i4>5</vt:i4>
      </vt:variant>
      <vt:variant>
        <vt:lpwstr/>
      </vt:variant>
      <vt:variant>
        <vt:lpwstr>_Toc467166803</vt:lpwstr>
      </vt:variant>
      <vt:variant>
        <vt:i4>1441853</vt:i4>
      </vt:variant>
      <vt:variant>
        <vt:i4>14</vt:i4>
      </vt:variant>
      <vt:variant>
        <vt:i4>0</vt:i4>
      </vt:variant>
      <vt:variant>
        <vt:i4>5</vt:i4>
      </vt:variant>
      <vt:variant>
        <vt:lpwstr/>
      </vt:variant>
      <vt:variant>
        <vt:lpwstr>_Toc467166802</vt:lpwstr>
      </vt:variant>
      <vt:variant>
        <vt:i4>1441853</vt:i4>
      </vt:variant>
      <vt:variant>
        <vt:i4>8</vt:i4>
      </vt:variant>
      <vt:variant>
        <vt:i4>0</vt:i4>
      </vt:variant>
      <vt:variant>
        <vt:i4>5</vt:i4>
      </vt:variant>
      <vt:variant>
        <vt:lpwstr/>
      </vt:variant>
      <vt:variant>
        <vt:lpwstr>_Toc467166801</vt:lpwstr>
      </vt:variant>
      <vt:variant>
        <vt:i4>1441853</vt:i4>
      </vt:variant>
      <vt:variant>
        <vt:i4>2</vt:i4>
      </vt:variant>
      <vt:variant>
        <vt:i4>0</vt:i4>
      </vt:variant>
      <vt:variant>
        <vt:i4>5</vt:i4>
      </vt:variant>
      <vt:variant>
        <vt:lpwstr/>
      </vt:variant>
      <vt:variant>
        <vt:lpwstr>_Toc467166800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 WPI User Manual</dc:title>
  <dc:subject>Version 2.0</dc:subject>
  <dc:creator>Copyright © KIC.  All rights reserved.</dc:creator>
  <cp:keywords/>
  <dc:description/>
  <cp:lastModifiedBy>Tom Bergeron</cp:lastModifiedBy>
  <cp:revision>5</cp:revision>
  <cp:lastPrinted>2020-10-30T18:06:00Z</cp:lastPrinted>
  <dcterms:created xsi:type="dcterms:W3CDTF">2021-06-22T18:27:00Z</dcterms:created>
  <dcterms:modified xsi:type="dcterms:W3CDTF">2021-06-24T04:21:00Z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0x010100113DA9761D07A54284AE61B4604CFA0B</vt:lpwstr>
  </property>
</Properties>
</file>