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0B639" w14:textId="77777777" w:rsidR="008708F9" w:rsidRDefault="008708F9" w:rsidP="00BF33D8"/>
    <w:p w14:paraId="75AB73B5" w14:textId="77777777" w:rsidR="000A39BF" w:rsidRDefault="000A39BF" w:rsidP="00BF33D8"/>
    <w:p w14:paraId="4D82E023" w14:textId="5DD1ACAB" w:rsidR="005568E9" w:rsidRPr="005568E9" w:rsidRDefault="001617C4" w:rsidP="005568E9">
      <w:pPr>
        <w:jc w:val="center"/>
        <w:rPr>
          <w:b/>
          <w:color w:val="000080"/>
          <w:sz w:val="72"/>
          <w:szCs w:val="72"/>
        </w:rPr>
      </w:pPr>
      <w:bookmarkStart w:id="0" w:name="_Toc486325555"/>
      <w:r>
        <w:rPr>
          <w:b/>
          <w:color w:val="000080"/>
          <w:sz w:val="72"/>
          <w:szCs w:val="72"/>
        </w:rPr>
        <w:t>WPI</w:t>
      </w:r>
      <w:r w:rsidR="005568E9" w:rsidRPr="005568E9">
        <w:rPr>
          <w:b/>
          <w:color w:val="000080"/>
          <w:sz w:val="72"/>
          <w:szCs w:val="72"/>
        </w:rPr>
        <w:t xml:space="preserve">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1E060FC7">
            <wp:extent cx="4379974" cy="3284981"/>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Picture 2784"/>
                    <pic:cNvPicPr/>
                  </pic:nvPicPr>
                  <pic:blipFill>
                    <a:blip r:embed="rId11">
                      <a:extLst>
                        <a:ext uri="{28A0092B-C50C-407E-A947-70E740481C1C}">
                          <a14:useLocalDpi xmlns:a14="http://schemas.microsoft.com/office/drawing/2010/main" val="0"/>
                        </a:ext>
                      </a:extLst>
                    </a:blip>
                    <a:stretch>
                      <a:fillRect/>
                    </a:stretch>
                  </pic:blipFill>
                  <pic:spPr>
                    <a:xfrm>
                      <a:off x="0" y="0"/>
                      <a:ext cx="4379974" cy="3284981"/>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25410A4D" w:rsidR="009232DC" w:rsidRPr="00AA3F01" w:rsidRDefault="00422120" w:rsidP="00110D46">
      <w:pPr>
        <w:pStyle w:val="CoverSubtitle"/>
        <w:rPr>
          <w:rFonts w:ascii="Trebuchet MS" w:hAnsi="Trebuchet MS"/>
          <w:noProof/>
          <w:sz w:val="24"/>
          <w:szCs w:val="24"/>
        </w:rPr>
      </w:pPr>
      <w:r w:rsidRPr="00BC74FE">
        <w:rPr>
          <w:noProof/>
        </w:rPr>
        <w:t xml:space="preserve">Version </w:t>
      </w:r>
      <w:ins w:id="1" w:author="Tom Bergeron" w:date="2020-09-25T15:48:00Z">
        <w:r w:rsidR="00271365">
          <w:rPr>
            <w:noProof/>
          </w:rPr>
          <w:t>3.4</w:t>
        </w:r>
      </w:ins>
      <w:del w:id="2" w:author="Tom Bergeron" w:date="2020-09-25T15:48:00Z">
        <w:r w:rsidR="003F6797" w:rsidDel="00271365">
          <w:rPr>
            <w:noProof/>
          </w:rPr>
          <w:delText>x.</w:delText>
        </w:r>
        <w:r w:rsidR="00FB068E" w:rsidDel="00271365">
          <w:rPr>
            <w:noProof/>
          </w:rPr>
          <w:delText>x</w:delText>
        </w:r>
      </w:del>
    </w:p>
    <w:p w14:paraId="324FE30B" w14:textId="77777777" w:rsidR="00C04C14" w:rsidRDefault="00C04C14" w:rsidP="00C04C14">
      <w:pPr>
        <w:rPr>
          <w:noProof/>
        </w:rPr>
      </w:pPr>
    </w:p>
    <w:p w14:paraId="3DC5F0D7" w14:textId="7BE92229"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w:t>
      </w:r>
      <w:ins w:id="3" w:author="Tom Bergeron" w:date="2020-09-25T15:51:00Z">
        <w:r w:rsidR="00271365" w:rsidRPr="00271365">
          <w:rPr>
            <w:noProof/>
            <w:sz w:val="44"/>
            <w:szCs w:val="44"/>
          </w:rPr>
          <w:t>SFT-326000-000</w:t>
        </w:r>
      </w:ins>
      <w:del w:id="4" w:author="Tom Bergeron" w:date="2020-09-25T15:51:00Z">
        <w:r w:rsidR="003D353E" w:rsidDel="00271365">
          <w:rPr>
            <w:noProof/>
            <w:sz w:val="44"/>
            <w:szCs w:val="44"/>
          </w:rPr>
          <w:delText>SFT</w:delText>
        </w:r>
        <w:r w:rsidR="00092FDF" w:rsidDel="00271365">
          <w:rPr>
            <w:noProof/>
            <w:sz w:val="44"/>
            <w:szCs w:val="44"/>
          </w:rPr>
          <w:delText>-</w:delText>
        </w:r>
        <w:r w:rsidR="003F6797" w:rsidDel="00271365">
          <w:rPr>
            <w:noProof/>
            <w:sz w:val="44"/>
            <w:szCs w:val="44"/>
          </w:rPr>
          <w:delText>xxxxxx</w:delText>
        </w:r>
        <w:r w:rsidDel="00271365">
          <w:rPr>
            <w:noProof/>
            <w:sz w:val="44"/>
            <w:szCs w:val="44"/>
          </w:rPr>
          <w:delText>-000</w:delText>
        </w:r>
      </w:del>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810BA3">
          <w:headerReference w:type="even" r:id="rId13"/>
          <w:headerReference w:type="default" r:id="rId14"/>
          <w:footerReference w:type="even" r:id="rId15"/>
          <w:footerReference w:type="default" r:id="rId16"/>
          <w:headerReference w:type="first" r:id="rId17"/>
          <w:footerReference w:type="first" r:id="rId18"/>
          <w:type w:val="continuous"/>
          <w:pgSz w:w="12240" w:h="15840" w:code="1"/>
          <w:pgMar w:top="1296" w:right="1440" w:bottom="1440" w:left="1440" w:header="576" w:footer="720" w:gutter="0"/>
          <w:pgNumType w:fmt="lowerRoman" w:start="1"/>
          <w:cols w:space="720"/>
          <w:titlePg/>
          <w:docGrid w:linePitch="272"/>
        </w:sectPr>
      </w:pPr>
      <w:bookmarkStart w:id="9" w:name="_Ref119740805"/>
      <w:bookmarkStart w:id="10" w:name="_Toc358296185"/>
      <w:bookmarkStart w:id="11" w:name="_Toc358298350"/>
    </w:p>
    <w:p w14:paraId="093E3474" w14:textId="77777777" w:rsidR="00271365" w:rsidRDefault="00271365" w:rsidP="00096AAA">
      <w:pPr>
        <w:jc w:val="center"/>
        <w:rPr>
          <w:ins w:id="12" w:author="Tom Bergeron" w:date="2020-09-25T15:46:00Z"/>
          <w:b/>
          <w:sz w:val="36"/>
          <w:szCs w:val="36"/>
        </w:rPr>
      </w:pPr>
    </w:p>
    <w:p w14:paraId="64E405A8" w14:textId="77777777" w:rsidR="00271365" w:rsidRDefault="00271365" w:rsidP="00096AAA">
      <w:pPr>
        <w:jc w:val="center"/>
        <w:rPr>
          <w:ins w:id="13" w:author="Tom Bergeron" w:date="2020-09-25T15:46:00Z"/>
          <w:b/>
          <w:sz w:val="36"/>
          <w:szCs w:val="36"/>
        </w:rPr>
      </w:pPr>
    </w:p>
    <w:p w14:paraId="68514937" w14:textId="326EEF6D" w:rsidR="00E11909" w:rsidRPr="00096AAA" w:rsidRDefault="00E80C32" w:rsidP="00096AAA">
      <w:pPr>
        <w:jc w:val="center"/>
        <w:rPr>
          <w:b/>
          <w:sz w:val="36"/>
          <w:szCs w:val="36"/>
        </w:rPr>
      </w:pPr>
      <w:r>
        <w:rPr>
          <w:b/>
          <w:sz w:val="36"/>
          <w:szCs w:val="36"/>
        </w:rPr>
        <w:t xml:space="preserve">KIC </w:t>
      </w:r>
      <w:r w:rsidR="003F6797">
        <w:rPr>
          <w:b/>
          <w:sz w:val="36"/>
          <w:szCs w:val="36"/>
        </w:rPr>
        <w:t>W</w:t>
      </w:r>
      <w:r w:rsidR="00DF63A3" w:rsidRPr="00096AAA">
        <w:rPr>
          <w:b/>
          <w:sz w:val="36"/>
          <w:szCs w:val="36"/>
        </w:rPr>
        <w:t>PI</w:t>
      </w:r>
      <w:r w:rsidR="00B61459" w:rsidRPr="00096AAA">
        <w:rPr>
          <w:b/>
          <w:sz w:val="36"/>
          <w:szCs w:val="36"/>
        </w:rPr>
        <w:t xml:space="preserve"> Hardware and Software User Manual</w:t>
      </w:r>
      <w:bookmarkEnd w:id="9"/>
      <w:bookmarkEnd w:id="10"/>
      <w:bookmarkEnd w:id="11"/>
    </w:p>
    <w:p w14:paraId="1172B0E7" w14:textId="77777777" w:rsidR="00B61459" w:rsidRDefault="00B61459" w:rsidP="00B61459"/>
    <w:p w14:paraId="77F9534C" w14:textId="267C33F8" w:rsidR="00DF63A3" w:rsidRDefault="00882921" w:rsidP="00DF63A3">
      <w:pPr>
        <w:pStyle w:val="Subtitle"/>
      </w:pPr>
      <w:r w:rsidRPr="00D82067">
        <w:t>Copyright © 20</w:t>
      </w:r>
      <w:r w:rsidR="00DE4BB4">
        <w:t>20</w:t>
      </w:r>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14" w:name="_Toc84240633"/>
      <w:r>
        <w:rPr>
          <w:rFonts w:ascii="Arial" w:hAnsi="Arial" w:cs="Arial"/>
          <w:b/>
          <w:sz w:val="36"/>
          <w:szCs w:val="36"/>
        </w:rPr>
        <w:br w:type="page"/>
      </w:r>
      <w:bookmarkEnd w:id="14"/>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15" w:name="_Toc343602321"/>
      <w:bookmarkStart w:id="16" w:name="_Toc343602430"/>
    </w:p>
    <w:bookmarkEnd w:id="15"/>
    <w:bookmarkEnd w:id="16"/>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5645117F"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2220E4" w:rsidRPr="00EE1973">
        <w:rPr>
          <w:sz w:val="18"/>
          <w:szCs w:val="18"/>
        </w:rPr>
        <w:t>the</w:t>
      </w:r>
      <w:r w:rsidRPr="00EE1973">
        <w:rPr>
          <w:sz w:val="18"/>
          <w:szCs w:val="18"/>
        </w:rPr>
        <w:t xml:space="preserv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17" w:name="_Toc358296186"/>
      <w:bookmarkStart w:id="18" w:name="_Toc358298351"/>
      <w:bookmarkStart w:id="19" w:name="_Toc469334836"/>
      <w:bookmarkStart w:id="20" w:name="_Toc504120261"/>
      <w:bookmarkStart w:id="21" w:name="_Toc527644244"/>
      <w:bookmarkStart w:id="22" w:name="_Toc528599344"/>
      <w:bookmarkStart w:id="23" w:name="_Toc17993382"/>
      <w:bookmarkStart w:id="24" w:name="_Toc37267100"/>
      <w:bookmarkStart w:id="25" w:name="_Toc51666713"/>
      <w:r>
        <w:t>Table of Contents</w:t>
      </w:r>
      <w:bookmarkEnd w:id="17"/>
      <w:bookmarkEnd w:id="18"/>
      <w:bookmarkEnd w:id="19"/>
      <w:bookmarkEnd w:id="20"/>
      <w:bookmarkEnd w:id="21"/>
      <w:bookmarkEnd w:id="22"/>
      <w:bookmarkEnd w:id="23"/>
      <w:bookmarkEnd w:id="24"/>
      <w:bookmarkEnd w:id="25"/>
    </w:p>
    <w:p w14:paraId="0B320AA3" w14:textId="2B0553F9" w:rsidR="009F2879" w:rsidRDefault="00A558FD">
      <w:pPr>
        <w:pStyle w:val="TOC1"/>
        <w:tabs>
          <w:tab w:val="right" w:leader="dot" w:pos="9350"/>
        </w:tabs>
        <w:rPr>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hyperlink w:anchor="_Toc51666597" w:history="1">
        <w:r w:rsidR="009F2879" w:rsidRPr="00C61025">
          <w:rPr>
            <w:rStyle w:val="Hyperlink"/>
            <w:noProof/>
          </w:rPr>
          <w:t>Introducing the WPI System</w:t>
        </w:r>
        <w:r w:rsidR="009F2879">
          <w:rPr>
            <w:noProof/>
            <w:webHidden/>
          </w:rPr>
          <w:tab/>
        </w:r>
        <w:r w:rsidR="009F2879">
          <w:rPr>
            <w:noProof/>
            <w:webHidden/>
          </w:rPr>
          <w:fldChar w:fldCharType="begin"/>
        </w:r>
        <w:r w:rsidR="009F2879">
          <w:rPr>
            <w:noProof/>
            <w:webHidden/>
          </w:rPr>
          <w:instrText xml:space="preserve"> PAGEREF _Toc51666597 \h </w:instrText>
        </w:r>
        <w:r w:rsidR="009F2879">
          <w:rPr>
            <w:noProof/>
            <w:webHidden/>
          </w:rPr>
        </w:r>
        <w:r w:rsidR="009F2879">
          <w:rPr>
            <w:noProof/>
            <w:webHidden/>
          </w:rPr>
          <w:fldChar w:fldCharType="separate"/>
        </w:r>
        <w:r w:rsidR="00D75DE9">
          <w:rPr>
            <w:noProof/>
            <w:webHidden/>
          </w:rPr>
          <w:t>1</w:t>
        </w:r>
        <w:r w:rsidR="009F2879">
          <w:rPr>
            <w:noProof/>
            <w:webHidden/>
          </w:rPr>
          <w:fldChar w:fldCharType="end"/>
        </w:r>
      </w:hyperlink>
    </w:p>
    <w:p w14:paraId="19CEBA4D" w14:textId="21E6887C"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598" w:history="1">
        <w:r w:rsidR="009F2879" w:rsidRPr="00C61025">
          <w:rPr>
            <w:rStyle w:val="Hyperlink"/>
            <w:noProof/>
          </w:rPr>
          <w:t>The Hardware</w:t>
        </w:r>
        <w:r w:rsidR="009F2879">
          <w:rPr>
            <w:noProof/>
            <w:webHidden/>
          </w:rPr>
          <w:tab/>
        </w:r>
        <w:r w:rsidR="009F2879">
          <w:rPr>
            <w:noProof/>
            <w:webHidden/>
          </w:rPr>
          <w:fldChar w:fldCharType="begin"/>
        </w:r>
        <w:r w:rsidR="009F2879">
          <w:rPr>
            <w:noProof/>
            <w:webHidden/>
          </w:rPr>
          <w:instrText xml:space="preserve"> PAGEREF _Toc51666598 \h </w:instrText>
        </w:r>
        <w:r w:rsidR="009F2879">
          <w:rPr>
            <w:noProof/>
            <w:webHidden/>
          </w:rPr>
        </w:r>
        <w:r w:rsidR="009F2879">
          <w:rPr>
            <w:noProof/>
            <w:webHidden/>
          </w:rPr>
          <w:fldChar w:fldCharType="separate"/>
        </w:r>
        <w:r w:rsidR="00D75DE9">
          <w:rPr>
            <w:noProof/>
            <w:webHidden/>
          </w:rPr>
          <w:t>2</w:t>
        </w:r>
        <w:r w:rsidR="009F2879">
          <w:rPr>
            <w:noProof/>
            <w:webHidden/>
          </w:rPr>
          <w:fldChar w:fldCharType="end"/>
        </w:r>
      </w:hyperlink>
    </w:p>
    <w:p w14:paraId="2ACDE075" w14:textId="62CA9406"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599" w:history="1">
        <w:r w:rsidR="009F2879" w:rsidRPr="00C61025">
          <w:rPr>
            <w:rStyle w:val="Hyperlink"/>
            <w:noProof/>
          </w:rPr>
          <w:t>Install the Software</w:t>
        </w:r>
        <w:r w:rsidR="009F2879">
          <w:rPr>
            <w:noProof/>
            <w:webHidden/>
          </w:rPr>
          <w:tab/>
        </w:r>
        <w:r w:rsidR="009F2879">
          <w:rPr>
            <w:noProof/>
            <w:webHidden/>
          </w:rPr>
          <w:fldChar w:fldCharType="begin"/>
        </w:r>
        <w:r w:rsidR="009F2879">
          <w:rPr>
            <w:noProof/>
            <w:webHidden/>
          </w:rPr>
          <w:instrText xml:space="preserve"> PAGEREF _Toc51666599 \h </w:instrText>
        </w:r>
        <w:r w:rsidR="009F2879">
          <w:rPr>
            <w:noProof/>
            <w:webHidden/>
          </w:rPr>
        </w:r>
        <w:r w:rsidR="009F2879">
          <w:rPr>
            <w:noProof/>
            <w:webHidden/>
          </w:rPr>
          <w:fldChar w:fldCharType="separate"/>
        </w:r>
        <w:r w:rsidR="00D75DE9">
          <w:rPr>
            <w:noProof/>
            <w:webHidden/>
          </w:rPr>
          <w:t>5</w:t>
        </w:r>
        <w:r w:rsidR="009F2879">
          <w:rPr>
            <w:noProof/>
            <w:webHidden/>
          </w:rPr>
          <w:fldChar w:fldCharType="end"/>
        </w:r>
      </w:hyperlink>
    </w:p>
    <w:p w14:paraId="3728C318" w14:textId="062F01DF"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00" w:history="1">
        <w:r w:rsidR="009F2879" w:rsidRPr="00C61025">
          <w:rPr>
            <w:rStyle w:val="Hyperlink"/>
            <w:noProof/>
          </w:rPr>
          <w:t>Start the Software</w:t>
        </w:r>
        <w:r w:rsidR="009F2879">
          <w:rPr>
            <w:noProof/>
            <w:webHidden/>
          </w:rPr>
          <w:tab/>
        </w:r>
        <w:r w:rsidR="009F2879">
          <w:rPr>
            <w:noProof/>
            <w:webHidden/>
          </w:rPr>
          <w:fldChar w:fldCharType="begin"/>
        </w:r>
        <w:r w:rsidR="009F2879">
          <w:rPr>
            <w:noProof/>
            <w:webHidden/>
          </w:rPr>
          <w:instrText xml:space="preserve"> PAGEREF _Toc51666600 \h </w:instrText>
        </w:r>
        <w:r w:rsidR="009F2879">
          <w:rPr>
            <w:noProof/>
            <w:webHidden/>
          </w:rPr>
        </w:r>
        <w:r w:rsidR="009F2879">
          <w:rPr>
            <w:noProof/>
            <w:webHidden/>
          </w:rPr>
          <w:fldChar w:fldCharType="separate"/>
        </w:r>
        <w:r w:rsidR="00D75DE9">
          <w:rPr>
            <w:noProof/>
            <w:webHidden/>
          </w:rPr>
          <w:t>6</w:t>
        </w:r>
        <w:r w:rsidR="009F2879">
          <w:rPr>
            <w:noProof/>
            <w:webHidden/>
          </w:rPr>
          <w:fldChar w:fldCharType="end"/>
        </w:r>
      </w:hyperlink>
    </w:p>
    <w:p w14:paraId="31D13A59" w14:textId="20DC7D61"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01" w:history="1">
        <w:r w:rsidR="009F2879" w:rsidRPr="00C61025">
          <w:rPr>
            <w:rStyle w:val="Hyperlink"/>
            <w:noProof/>
          </w:rPr>
          <w:t>The Main Screen</w:t>
        </w:r>
        <w:r w:rsidR="009F2879">
          <w:rPr>
            <w:noProof/>
            <w:webHidden/>
          </w:rPr>
          <w:tab/>
        </w:r>
        <w:r w:rsidR="009F2879">
          <w:rPr>
            <w:noProof/>
            <w:webHidden/>
          </w:rPr>
          <w:fldChar w:fldCharType="begin"/>
        </w:r>
        <w:r w:rsidR="009F2879">
          <w:rPr>
            <w:noProof/>
            <w:webHidden/>
          </w:rPr>
          <w:instrText xml:space="preserve"> PAGEREF _Toc51666601 \h </w:instrText>
        </w:r>
        <w:r w:rsidR="009F2879">
          <w:rPr>
            <w:noProof/>
            <w:webHidden/>
          </w:rPr>
        </w:r>
        <w:r w:rsidR="009F2879">
          <w:rPr>
            <w:noProof/>
            <w:webHidden/>
          </w:rPr>
          <w:fldChar w:fldCharType="separate"/>
        </w:r>
        <w:r w:rsidR="00D75DE9">
          <w:rPr>
            <w:noProof/>
            <w:webHidden/>
          </w:rPr>
          <w:t>8</w:t>
        </w:r>
        <w:r w:rsidR="009F2879">
          <w:rPr>
            <w:noProof/>
            <w:webHidden/>
          </w:rPr>
          <w:fldChar w:fldCharType="end"/>
        </w:r>
      </w:hyperlink>
    </w:p>
    <w:p w14:paraId="42B83EE0" w14:textId="57B82B03"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02" w:history="1">
        <w:r w:rsidR="009F2879" w:rsidRPr="00C61025">
          <w:rPr>
            <w:rStyle w:val="Hyperlink"/>
            <w:noProof/>
          </w:rPr>
          <w:t>Global Preferences</w:t>
        </w:r>
        <w:r w:rsidR="009F2879">
          <w:rPr>
            <w:noProof/>
            <w:webHidden/>
          </w:rPr>
          <w:tab/>
        </w:r>
        <w:r w:rsidR="009F2879">
          <w:rPr>
            <w:noProof/>
            <w:webHidden/>
          </w:rPr>
          <w:fldChar w:fldCharType="begin"/>
        </w:r>
        <w:r w:rsidR="009F2879">
          <w:rPr>
            <w:noProof/>
            <w:webHidden/>
          </w:rPr>
          <w:instrText xml:space="preserve"> PAGEREF _Toc51666602 \h </w:instrText>
        </w:r>
        <w:r w:rsidR="009F2879">
          <w:rPr>
            <w:noProof/>
            <w:webHidden/>
          </w:rPr>
        </w:r>
        <w:r w:rsidR="009F2879">
          <w:rPr>
            <w:noProof/>
            <w:webHidden/>
          </w:rPr>
          <w:fldChar w:fldCharType="separate"/>
        </w:r>
        <w:r w:rsidR="00D75DE9">
          <w:rPr>
            <w:noProof/>
            <w:webHidden/>
          </w:rPr>
          <w:t>9</w:t>
        </w:r>
        <w:r w:rsidR="009F2879">
          <w:rPr>
            <w:noProof/>
            <w:webHidden/>
          </w:rPr>
          <w:fldChar w:fldCharType="end"/>
        </w:r>
      </w:hyperlink>
    </w:p>
    <w:p w14:paraId="3150E959" w14:textId="57D076A9"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03" w:history="1">
        <w:r w:rsidR="009F2879" w:rsidRPr="00C61025">
          <w:rPr>
            <w:rStyle w:val="Hyperlink"/>
            <w:noProof/>
            <w:lang w:val="en"/>
          </w:rPr>
          <w:t>Global Tab</w:t>
        </w:r>
        <w:r w:rsidR="009F2879">
          <w:rPr>
            <w:noProof/>
            <w:webHidden/>
          </w:rPr>
          <w:tab/>
        </w:r>
        <w:r w:rsidR="009F2879">
          <w:rPr>
            <w:noProof/>
            <w:webHidden/>
          </w:rPr>
          <w:fldChar w:fldCharType="begin"/>
        </w:r>
        <w:r w:rsidR="009F2879">
          <w:rPr>
            <w:noProof/>
            <w:webHidden/>
          </w:rPr>
          <w:instrText xml:space="preserve"> PAGEREF _Toc51666603 \h </w:instrText>
        </w:r>
        <w:r w:rsidR="009F2879">
          <w:rPr>
            <w:noProof/>
            <w:webHidden/>
          </w:rPr>
        </w:r>
        <w:r w:rsidR="009F2879">
          <w:rPr>
            <w:noProof/>
            <w:webHidden/>
          </w:rPr>
          <w:fldChar w:fldCharType="separate"/>
        </w:r>
        <w:r w:rsidR="00D75DE9">
          <w:rPr>
            <w:noProof/>
            <w:webHidden/>
          </w:rPr>
          <w:t>9</w:t>
        </w:r>
        <w:r w:rsidR="009F2879">
          <w:rPr>
            <w:noProof/>
            <w:webHidden/>
          </w:rPr>
          <w:fldChar w:fldCharType="end"/>
        </w:r>
      </w:hyperlink>
    </w:p>
    <w:p w14:paraId="0814CA3C" w14:textId="0A6C206F"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04" w:history="1">
        <w:r w:rsidR="009F2879" w:rsidRPr="00C61025">
          <w:rPr>
            <w:rStyle w:val="Hyperlink"/>
            <w:noProof/>
          </w:rPr>
          <w:t>WPI Tab</w:t>
        </w:r>
        <w:r w:rsidR="009F2879">
          <w:rPr>
            <w:noProof/>
            <w:webHidden/>
          </w:rPr>
          <w:tab/>
        </w:r>
        <w:r w:rsidR="009F2879">
          <w:rPr>
            <w:noProof/>
            <w:webHidden/>
          </w:rPr>
          <w:fldChar w:fldCharType="begin"/>
        </w:r>
        <w:r w:rsidR="009F2879">
          <w:rPr>
            <w:noProof/>
            <w:webHidden/>
          </w:rPr>
          <w:instrText xml:space="preserve"> PAGEREF _Toc51666604 \h </w:instrText>
        </w:r>
        <w:r w:rsidR="009F2879">
          <w:rPr>
            <w:noProof/>
            <w:webHidden/>
          </w:rPr>
        </w:r>
        <w:r w:rsidR="009F2879">
          <w:rPr>
            <w:noProof/>
            <w:webHidden/>
          </w:rPr>
          <w:fldChar w:fldCharType="separate"/>
        </w:r>
        <w:r w:rsidR="00D75DE9">
          <w:rPr>
            <w:noProof/>
            <w:webHidden/>
          </w:rPr>
          <w:t>10</w:t>
        </w:r>
        <w:r w:rsidR="009F2879">
          <w:rPr>
            <w:noProof/>
            <w:webHidden/>
          </w:rPr>
          <w:fldChar w:fldCharType="end"/>
        </w:r>
      </w:hyperlink>
    </w:p>
    <w:p w14:paraId="209F1D8A" w14:textId="30869BB3"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05" w:history="1">
        <w:r w:rsidR="009F2879" w:rsidRPr="00C61025">
          <w:rPr>
            <w:rStyle w:val="Hyperlink"/>
            <w:noProof/>
          </w:rPr>
          <w:t>Disable Alarm Tab</w:t>
        </w:r>
        <w:r w:rsidR="009F2879">
          <w:rPr>
            <w:noProof/>
            <w:webHidden/>
          </w:rPr>
          <w:tab/>
        </w:r>
        <w:r w:rsidR="009F2879">
          <w:rPr>
            <w:noProof/>
            <w:webHidden/>
          </w:rPr>
          <w:fldChar w:fldCharType="begin"/>
        </w:r>
        <w:r w:rsidR="009F2879">
          <w:rPr>
            <w:noProof/>
            <w:webHidden/>
          </w:rPr>
          <w:instrText xml:space="preserve"> PAGEREF _Toc51666605 \h </w:instrText>
        </w:r>
        <w:r w:rsidR="009F2879">
          <w:rPr>
            <w:noProof/>
            <w:webHidden/>
          </w:rPr>
        </w:r>
        <w:r w:rsidR="009F2879">
          <w:rPr>
            <w:noProof/>
            <w:webHidden/>
          </w:rPr>
          <w:fldChar w:fldCharType="separate"/>
        </w:r>
        <w:r w:rsidR="00D75DE9">
          <w:rPr>
            <w:noProof/>
            <w:webHidden/>
          </w:rPr>
          <w:t>13</w:t>
        </w:r>
        <w:r w:rsidR="009F2879">
          <w:rPr>
            <w:noProof/>
            <w:webHidden/>
          </w:rPr>
          <w:fldChar w:fldCharType="end"/>
        </w:r>
      </w:hyperlink>
    </w:p>
    <w:p w14:paraId="133D0463" w14:textId="79C2D663"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06" w:history="1">
        <w:r w:rsidR="009F2879" w:rsidRPr="00C61025">
          <w:rPr>
            <w:rStyle w:val="Hyperlink"/>
            <w:noProof/>
          </w:rPr>
          <w:t>Barcode Tab</w:t>
        </w:r>
        <w:r w:rsidR="009F2879">
          <w:rPr>
            <w:noProof/>
            <w:webHidden/>
          </w:rPr>
          <w:tab/>
        </w:r>
        <w:r w:rsidR="009F2879">
          <w:rPr>
            <w:noProof/>
            <w:webHidden/>
          </w:rPr>
          <w:fldChar w:fldCharType="begin"/>
        </w:r>
        <w:r w:rsidR="009F2879">
          <w:rPr>
            <w:noProof/>
            <w:webHidden/>
          </w:rPr>
          <w:instrText xml:space="preserve"> PAGEREF _Toc51666606 \h </w:instrText>
        </w:r>
        <w:r w:rsidR="009F2879">
          <w:rPr>
            <w:noProof/>
            <w:webHidden/>
          </w:rPr>
        </w:r>
        <w:r w:rsidR="009F2879">
          <w:rPr>
            <w:noProof/>
            <w:webHidden/>
          </w:rPr>
          <w:fldChar w:fldCharType="separate"/>
        </w:r>
        <w:r w:rsidR="00D75DE9">
          <w:rPr>
            <w:noProof/>
            <w:webHidden/>
          </w:rPr>
          <w:t>14</w:t>
        </w:r>
        <w:r w:rsidR="009F2879">
          <w:rPr>
            <w:noProof/>
            <w:webHidden/>
          </w:rPr>
          <w:fldChar w:fldCharType="end"/>
        </w:r>
      </w:hyperlink>
    </w:p>
    <w:p w14:paraId="26DE07DC" w14:textId="32E33C3F"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07" w:history="1">
        <w:r w:rsidR="009F2879" w:rsidRPr="00C61025">
          <w:rPr>
            <w:rStyle w:val="Hyperlink"/>
            <w:noProof/>
          </w:rPr>
          <w:t>Process Window Setup</w:t>
        </w:r>
        <w:r w:rsidR="009F2879">
          <w:rPr>
            <w:noProof/>
            <w:webHidden/>
          </w:rPr>
          <w:tab/>
        </w:r>
        <w:r w:rsidR="009F2879">
          <w:rPr>
            <w:noProof/>
            <w:webHidden/>
          </w:rPr>
          <w:fldChar w:fldCharType="begin"/>
        </w:r>
        <w:r w:rsidR="009F2879">
          <w:rPr>
            <w:noProof/>
            <w:webHidden/>
          </w:rPr>
          <w:instrText xml:space="preserve"> PAGEREF _Toc51666607 \h </w:instrText>
        </w:r>
        <w:r w:rsidR="009F2879">
          <w:rPr>
            <w:noProof/>
            <w:webHidden/>
          </w:rPr>
        </w:r>
        <w:r w:rsidR="009F2879">
          <w:rPr>
            <w:noProof/>
            <w:webHidden/>
          </w:rPr>
          <w:fldChar w:fldCharType="separate"/>
        </w:r>
        <w:r w:rsidR="00D75DE9">
          <w:rPr>
            <w:noProof/>
            <w:webHidden/>
          </w:rPr>
          <w:t>15</w:t>
        </w:r>
        <w:r w:rsidR="009F2879">
          <w:rPr>
            <w:noProof/>
            <w:webHidden/>
          </w:rPr>
          <w:fldChar w:fldCharType="end"/>
        </w:r>
      </w:hyperlink>
    </w:p>
    <w:p w14:paraId="2EE037BF" w14:textId="3C8F13C5"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08" w:history="1">
        <w:r w:rsidR="009F2879" w:rsidRPr="00C61025">
          <w:rPr>
            <w:rStyle w:val="Hyperlink"/>
            <w:noProof/>
          </w:rPr>
          <w:t>Flux Menu</w:t>
        </w:r>
        <w:r w:rsidR="009F2879">
          <w:rPr>
            <w:noProof/>
            <w:webHidden/>
          </w:rPr>
          <w:tab/>
        </w:r>
        <w:r w:rsidR="009F2879">
          <w:rPr>
            <w:noProof/>
            <w:webHidden/>
          </w:rPr>
          <w:fldChar w:fldCharType="begin"/>
        </w:r>
        <w:r w:rsidR="009F2879">
          <w:rPr>
            <w:noProof/>
            <w:webHidden/>
          </w:rPr>
          <w:instrText xml:space="preserve"> PAGEREF _Toc51666608 \h </w:instrText>
        </w:r>
        <w:r w:rsidR="009F2879">
          <w:rPr>
            <w:noProof/>
            <w:webHidden/>
          </w:rPr>
        </w:r>
        <w:r w:rsidR="009F2879">
          <w:rPr>
            <w:noProof/>
            <w:webHidden/>
          </w:rPr>
          <w:fldChar w:fldCharType="separate"/>
        </w:r>
        <w:r w:rsidR="00D75DE9">
          <w:rPr>
            <w:noProof/>
            <w:webHidden/>
          </w:rPr>
          <w:t>16</w:t>
        </w:r>
        <w:r w:rsidR="009F2879">
          <w:rPr>
            <w:noProof/>
            <w:webHidden/>
          </w:rPr>
          <w:fldChar w:fldCharType="end"/>
        </w:r>
      </w:hyperlink>
    </w:p>
    <w:p w14:paraId="6AC77665" w14:textId="1C850623"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09" w:history="1">
        <w:r w:rsidR="009F2879" w:rsidRPr="00C61025">
          <w:rPr>
            <w:rStyle w:val="Hyperlink"/>
            <w:noProof/>
          </w:rPr>
          <w:t>Edit Specs</w:t>
        </w:r>
        <w:r w:rsidR="009F2879">
          <w:rPr>
            <w:noProof/>
            <w:webHidden/>
          </w:rPr>
          <w:tab/>
        </w:r>
        <w:r w:rsidR="009F2879">
          <w:rPr>
            <w:noProof/>
            <w:webHidden/>
          </w:rPr>
          <w:fldChar w:fldCharType="begin"/>
        </w:r>
        <w:r w:rsidR="009F2879">
          <w:rPr>
            <w:noProof/>
            <w:webHidden/>
          </w:rPr>
          <w:instrText xml:space="preserve"> PAGEREF _Toc51666609 \h </w:instrText>
        </w:r>
        <w:r w:rsidR="009F2879">
          <w:rPr>
            <w:noProof/>
            <w:webHidden/>
          </w:rPr>
        </w:r>
        <w:r w:rsidR="009F2879">
          <w:rPr>
            <w:noProof/>
            <w:webHidden/>
          </w:rPr>
          <w:fldChar w:fldCharType="separate"/>
        </w:r>
        <w:r w:rsidR="00D75DE9">
          <w:rPr>
            <w:noProof/>
            <w:webHidden/>
          </w:rPr>
          <w:t>17</w:t>
        </w:r>
        <w:r w:rsidR="009F2879">
          <w:rPr>
            <w:noProof/>
            <w:webHidden/>
          </w:rPr>
          <w:fldChar w:fldCharType="end"/>
        </w:r>
      </w:hyperlink>
    </w:p>
    <w:p w14:paraId="011602FF" w14:textId="3341717A"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10" w:history="1">
        <w:r w:rsidR="009F2879" w:rsidRPr="00C61025">
          <w:rPr>
            <w:rStyle w:val="Hyperlink"/>
            <w:noProof/>
          </w:rPr>
          <w:t>Specify Different Specs for Individual TCs</w:t>
        </w:r>
        <w:r w:rsidR="009F2879">
          <w:rPr>
            <w:noProof/>
            <w:webHidden/>
          </w:rPr>
          <w:tab/>
        </w:r>
        <w:r w:rsidR="009F2879">
          <w:rPr>
            <w:noProof/>
            <w:webHidden/>
          </w:rPr>
          <w:fldChar w:fldCharType="begin"/>
        </w:r>
        <w:r w:rsidR="009F2879">
          <w:rPr>
            <w:noProof/>
            <w:webHidden/>
          </w:rPr>
          <w:instrText xml:space="preserve"> PAGEREF _Toc51666610 \h </w:instrText>
        </w:r>
        <w:r w:rsidR="009F2879">
          <w:rPr>
            <w:noProof/>
            <w:webHidden/>
          </w:rPr>
        </w:r>
        <w:r w:rsidR="009F2879">
          <w:rPr>
            <w:noProof/>
            <w:webHidden/>
          </w:rPr>
          <w:fldChar w:fldCharType="separate"/>
        </w:r>
        <w:r w:rsidR="00D75DE9">
          <w:rPr>
            <w:noProof/>
            <w:webHidden/>
          </w:rPr>
          <w:t>18</w:t>
        </w:r>
        <w:r w:rsidR="009F2879">
          <w:rPr>
            <w:noProof/>
            <w:webHidden/>
          </w:rPr>
          <w:fldChar w:fldCharType="end"/>
        </w:r>
      </w:hyperlink>
    </w:p>
    <w:p w14:paraId="447D9F51" w14:textId="6F37CC5A"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11" w:history="1">
        <w:r w:rsidR="009F2879" w:rsidRPr="00C61025">
          <w:rPr>
            <w:rStyle w:val="Hyperlink"/>
            <w:noProof/>
          </w:rPr>
          <w:t>Use Sweet Spot Target (Optional)</w:t>
        </w:r>
        <w:r w:rsidR="009F2879">
          <w:rPr>
            <w:noProof/>
            <w:webHidden/>
          </w:rPr>
          <w:tab/>
        </w:r>
        <w:r w:rsidR="009F2879">
          <w:rPr>
            <w:noProof/>
            <w:webHidden/>
          </w:rPr>
          <w:fldChar w:fldCharType="begin"/>
        </w:r>
        <w:r w:rsidR="009F2879">
          <w:rPr>
            <w:noProof/>
            <w:webHidden/>
          </w:rPr>
          <w:instrText xml:space="preserve"> PAGEREF _Toc51666611 \h </w:instrText>
        </w:r>
        <w:r w:rsidR="009F2879">
          <w:rPr>
            <w:noProof/>
            <w:webHidden/>
          </w:rPr>
        </w:r>
        <w:r w:rsidR="009F2879">
          <w:rPr>
            <w:noProof/>
            <w:webHidden/>
          </w:rPr>
          <w:fldChar w:fldCharType="separate"/>
        </w:r>
        <w:r w:rsidR="00D75DE9">
          <w:rPr>
            <w:noProof/>
            <w:webHidden/>
          </w:rPr>
          <w:t>19</w:t>
        </w:r>
        <w:r w:rsidR="009F2879">
          <w:rPr>
            <w:noProof/>
            <w:webHidden/>
          </w:rPr>
          <w:fldChar w:fldCharType="end"/>
        </w:r>
      </w:hyperlink>
    </w:p>
    <w:p w14:paraId="2255C67D" w14:textId="19FAC8CE"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12" w:history="1">
        <w:r w:rsidR="009F2879" w:rsidRPr="00C61025">
          <w:rPr>
            <w:rStyle w:val="Hyperlink"/>
            <w:noProof/>
          </w:rPr>
          <w:t>Change Specs Name</w:t>
        </w:r>
        <w:r w:rsidR="009F2879">
          <w:rPr>
            <w:noProof/>
            <w:webHidden/>
          </w:rPr>
          <w:tab/>
        </w:r>
        <w:r w:rsidR="009F2879">
          <w:rPr>
            <w:noProof/>
            <w:webHidden/>
          </w:rPr>
          <w:fldChar w:fldCharType="begin"/>
        </w:r>
        <w:r w:rsidR="009F2879">
          <w:rPr>
            <w:noProof/>
            <w:webHidden/>
          </w:rPr>
          <w:instrText xml:space="preserve"> PAGEREF _Toc51666612 \h </w:instrText>
        </w:r>
        <w:r w:rsidR="009F2879">
          <w:rPr>
            <w:noProof/>
            <w:webHidden/>
          </w:rPr>
        </w:r>
        <w:r w:rsidR="009F2879">
          <w:rPr>
            <w:noProof/>
            <w:webHidden/>
          </w:rPr>
          <w:fldChar w:fldCharType="separate"/>
        </w:r>
        <w:r w:rsidR="00D75DE9">
          <w:rPr>
            <w:noProof/>
            <w:webHidden/>
          </w:rPr>
          <w:t>19</w:t>
        </w:r>
        <w:r w:rsidR="009F2879">
          <w:rPr>
            <w:noProof/>
            <w:webHidden/>
          </w:rPr>
          <w:fldChar w:fldCharType="end"/>
        </w:r>
      </w:hyperlink>
    </w:p>
    <w:p w14:paraId="4FAC631B" w14:textId="37752639"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13" w:history="1">
        <w:r w:rsidR="009F2879" w:rsidRPr="00C61025">
          <w:rPr>
            <w:rStyle w:val="Hyperlink"/>
            <w:noProof/>
          </w:rPr>
          <w:t>Save - Process Window</w:t>
        </w:r>
        <w:r w:rsidR="009F2879">
          <w:rPr>
            <w:noProof/>
            <w:webHidden/>
          </w:rPr>
          <w:tab/>
        </w:r>
        <w:r w:rsidR="009F2879">
          <w:rPr>
            <w:noProof/>
            <w:webHidden/>
          </w:rPr>
          <w:fldChar w:fldCharType="begin"/>
        </w:r>
        <w:r w:rsidR="009F2879">
          <w:rPr>
            <w:noProof/>
            <w:webHidden/>
          </w:rPr>
          <w:instrText xml:space="preserve"> PAGEREF _Toc51666613 \h </w:instrText>
        </w:r>
        <w:r w:rsidR="009F2879">
          <w:rPr>
            <w:noProof/>
            <w:webHidden/>
          </w:rPr>
        </w:r>
        <w:r w:rsidR="009F2879">
          <w:rPr>
            <w:noProof/>
            <w:webHidden/>
          </w:rPr>
          <w:fldChar w:fldCharType="separate"/>
        </w:r>
        <w:r w:rsidR="00D75DE9">
          <w:rPr>
            <w:noProof/>
            <w:webHidden/>
          </w:rPr>
          <w:t>20</w:t>
        </w:r>
        <w:r w:rsidR="009F2879">
          <w:rPr>
            <w:noProof/>
            <w:webHidden/>
          </w:rPr>
          <w:fldChar w:fldCharType="end"/>
        </w:r>
      </w:hyperlink>
    </w:p>
    <w:p w14:paraId="2362D768" w14:textId="009718BC"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14" w:history="1">
        <w:r w:rsidR="009F2879" w:rsidRPr="00C61025">
          <w:rPr>
            <w:rStyle w:val="Hyperlink"/>
            <w:noProof/>
          </w:rPr>
          <w:t>Hardware Status</w:t>
        </w:r>
        <w:r w:rsidR="009F2879">
          <w:rPr>
            <w:noProof/>
            <w:webHidden/>
          </w:rPr>
          <w:tab/>
        </w:r>
        <w:r w:rsidR="009F2879">
          <w:rPr>
            <w:noProof/>
            <w:webHidden/>
          </w:rPr>
          <w:fldChar w:fldCharType="begin"/>
        </w:r>
        <w:r w:rsidR="009F2879">
          <w:rPr>
            <w:noProof/>
            <w:webHidden/>
          </w:rPr>
          <w:instrText xml:space="preserve"> PAGEREF _Toc51666614 \h </w:instrText>
        </w:r>
        <w:r w:rsidR="009F2879">
          <w:rPr>
            <w:noProof/>
            <w:webHidden/>
          </w:rPr>
        </w:r>
        <w:r w:rsidR="009F2879">
          <w:rPr>
            <w:noProof/>
            <w:webHidden/>
          </w:rPr>
          <w:fldChar w:fldCharType="separate"/>
        </w:r>
        <w:r w:rsidR="00D75DE9">
          <w:rPr>
            <w:noProof/>
            <w:webHidden/>
          </w:rPr>
          <w:t>21</w:t>
        </w:r>
        <w:r w:rsidR="009F2879">
          <w:rPr>
            <w:noProof/>
            <w:webHidden/>
          </w:rPr>
          <w:fldChar w:fldCharType="end"/>
        </w:r>
      </w:hyperlink>
    </w:p>
    <w:p w14:paraId="21EE6708" w14:textId="746644E3"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15" w:history="1">
        <w:r w:rsidR="009F2879" w:rsidRPr="00C61025">
          <w:rPr>
            <w:rStyle w:val="Hyperlink"/>
            <w:noProof/>
          </w:rPr>
          <w:t>Run A Profile</w:t>
        </w:r>
        <w:r w:rsidR="009F2879">
          <w:rPr>
            <w:noProof/>
            <w:webHidden/>
          </w:rPr>
          <w:tab/>
        </w:r>
        <w:r w:rsidR="009F2879">
          <w:rPr>
            <w:noProof/>
            <w:webHidden/>
          </w:rPr>
          <w:fldChar w:fldCharType="begin"/>
        </w:r>
        <w:r w:rsidR="009F2879">
          <w:rPr>
            <w:noProof/>
            <w:webHidden/>
          </w:rPr>
          <w:instrText xml:space="preserve"> PAGEREF _Toc51666615 \h </w:instrText>
        </w:r>
        <w:r w:rsidR="009F2879">
          <w:rPr>
            <w:noProof/>
            <w:webHidden/>
          </w:rPr>
        </w:r>
        <w:r w:rsidR="009F2879">
          <w:rPr>
            <w:noProof/>
            <w:webHidden/>
          </w:rPr>
          <w:fldChar w:fldCharType="separate"/>
        </w:r>
        <w:r w:rsidR="00D75DE9">
          <w:rPr>
            <w:noProof/>
            <w:webHidden/>
          </w:rPr>
          <w:t>22</w:t>
        </w:r>
        <w:r w:rsidR="009F2879">
          <w:rPr>
            <w:noProof/>
            <w:webHidden/>
          </w:rPr>
          <w:fldChar w:fldCharType="end"/>
        </w:r>
      </w:hyperlink>
    </w:p>
    <w:p w14:paraId="51F364DD" w14:textId="1366EB7F"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16" w:history="1">
        <w:r w:rsidR="009F2879" w:rsidRPr="00C61025">
          <w:rPr>
            <w:rStyle w:val="Hyperlink"/>
            <w:noProof/>
          </w:rPr>
          <w:t>Enter the Wave Solder Machine Recipe</w:t>
        </w:r>
        <w:r w:rsidR="009F2879">
          <w:rPr>
            <w:noProof/>
            <w:webHidden/>
          </w:rPr>
          <w:tab/>
        </w:r>
        <w:r w:rsidR="009F2879">
          <w:rPr>
            <w:noProof/>
            <w:webHidden/>
          </w:rPr>
          <w:fldChar w:fldCharType="begin"/>
        </w:r>
        <w:r w:rsidR="009F2879">
          <w:rPr>
            <w:noProof/>
            <w:webHidden/>
          </w:rPr>
          <w:instrText xml:space="preserve"> PAGEREF _Toc51666616 \h </w:instrText>
        </w:r>
        <w:r w:rsidR="009F2879">
          <w:rPr>
            <w:noProof/>
            <w:webHidden/>
          </w:rPr>
        </w:r>
        <w:r w:rsidR="009F2879">
          <w:rPr>
            <w:noProof/>
            <w:webHidden/>
          </w:rPr>
          <w:fldChar w:fldCharType="separate"/>
        </w:r>
        <w:r w:rsidR="00D75DE9">
          <w:rPr>
            <w:noProof/>
            <w:webHidden/>
          </w:rPr>
          <w:t>23</w:t>
        </w:r>
        <w:r w:rsidR="009F2879">
          <w:rPr>
            <w:noProof/>
            <w:webHidden/>
          </w:rPr>
          <w:fldChar w:fldCharType="end"/>
        </w:r>
      </w:hyperlink>
    </w:p>
    <w:p w14:paraId="01714CA7" w14:textId="384D641D"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17" w:history="1">
        <w:r w:rsidR="009F2879" w:rsidRPr="00C61025">
          <w:rPr>
            <w:rStyle w:val="Hyperlink"/>
            <w:noProof/>
          </w:rPr>
          <w:t>Attach Thermocouples</w:t>
        </w:r>
        <w:r w:rsidR="009F2879">
          <w:rPr>
            <w:noProof/>
            <w:webHidden/>
          </w:rPr>
          <w:tab/>
        </w:r>
        <w:r w:rsidR="009F2879">
          <w:rPr>
            <w:noProof/>
            <w:webHidden/>
          </w:rPr>
          <w:fldChar w:fldCharType="begin"/>
        </w:r>
        <w:r w:rsidR="009F2879">
          <w:rPr>
            <w:noProof/>
            <w:webHidden/>
          </w:rPr>
          <w:instrText xml:space="preserve"> PAGEREF _Toc51666617 \h </w:instrText>
        </w:r>
        <w:r w:rsidR="009F2879">
          <w:rPr>
            <w:noProof/>
            <w:webHidden/>
          </w:rPr>
        </w:r>
        <w:r w:rsidR="009F2879">
          <w:rPr>
            <w:noProof/>
            <w:webHidden/>
          </w:rPr>
          <w:fldChar w:fldCharType="separate"/>
        </w:r>
        <w:r w:rsidR="00D75DE9">
          <w:rPr>
            <w:noProof/>
            <w:webHidden/>
          </w:rPr>
          <w:t>24</w:t>
        </w:r>
        <w:r w:rsidR="009F2879">
          <w:rPr>
            <w:noProof/>
            <w:webHidden/>
          </w:rPr>
          <w:fldChar w:fldCharType="end"/>
        </w:r>
      </w:hyperlink>
    </w:p>
    <w:p w14:paraId="72965864" w14:textId="6E8F42E0"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18" w:history="1">
        <w:r w:rsidR="009F2879" w:rsidRPr="00C61025">
          <w:rPr>
            <w:rStyle w:val="Hyperlink"/>
            <w:noProof/>
          </w:rPr>
          <w:t>Select Thermocouples</w:t>
        </w:r>
        <w:r w:rsidR="009F2879">
          <w:rPr>
            <w:noProof/>
            <w:webHidden/>
          </w:rPr>
          <w:tab/>
        </w:r>
        <w:r w:rsidR="009F2879">
          <w:rPr>
            <w:noProof/>
            <w:webHidden/>
          </w:rPr>
          <w:fldChar w:fldCharType="begin"/>
        </w:r>
        <w:r w:rsidR="009F2879">
          <w:rPr>
            <w:noProof/>
            <w:webHidden/>
          </w:rPr>
          <w:instrText xml:space="preserve"> PAGEREF _Toc51666618 \h </w:instrText>
        </w:r>
        <w:r w:rsidR="009F2879">
          <w:rPr>
            <w:noProof/>
            <w:webHidden/>
          </w:rPr>
        </w:r>
        <w:r w:rsidR="009F2879">
          <w:rPr>
            <w:noProof/>
            <w:webHidden/>
          </w:rPr>
          <w:fldChar w:fldCharType="separate"/>
        </w:r>
        <w:r w:rsidR="00D75DE9">
          <w:rPr>
            <w:noProof/>
            <w:webHidden/>
          </w:rPr>
          <w:t>26</w:t>
        </w:r>
        <w:r w:rsidR="009F2879">
          <w:rPr>
            <w:noProof/>
            <w:webHidden/>
          </w:rPr>
          <w:fldChar w:fldCharType="end"/>
        </w:r>
      </w:hyperlink>
    </w:p>
    <w:p w14:paraId="0CC9D73D" w14:textId="33E288DC"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19" w:history="1">
        <w:r w:rsidR="009F2879" w:rsidRPr="00C61025">
          <w:rPr>
            <w:rStyle w:val="Hyperlink"/>
            <w:noProof/>
          </w:rPr>
          <w:t>Start the Profile</w:t>
        </w:r>
        <w:r w:rsidR="009F2879">
          <w:rPr>
            <w:noProof/>
            <w:webHidden/>
          </w:rPr>
          <w:tab/>
        </w:r>
        <w:r w:rsidR="009F2879">
          <w:rPr>
            <w:noProof/>
            <w:webHidden/>
          </w:rPr>
          <w:fldChar w:fldCharType="begin"/>
        </w:r>
        <w:r w:rsidR="009F2879">
          <w:rPr>
            <w:noProof/>
            <w:webHidden/>
          </w:rPr>
          <w:instrText xml:space="preserve"> PAGEREF _Toc51666619 \h </w:instrText>
        </w:r>
        <w:r w:rsidR="009F2879">
          <w:rPr>
            <w:noProof/>
            <w:webHidden/>
          </w:rPr>
        </w:r>
        <w:r w:rsidR="009F2879">
          <w:rPr>
            <w:noProof/>
            <w:webHidden/>
          </w:rPr>
          <w:fldChar w:fldCharType="separate"/>
        </w:r>
        <w:r w:rsidR="00D75DE9">
          <w:rPr>
            <w:noProof/>
            <w:webHidden/>
          </w:rPr>
          <w:t>27</w:t>
        </w:r>
        <w:r w:rsidR="009F2879">
          <w:rPr>
            <w:noProof/>
            <w:webHidden/>
          </w:rPr>
          <w:fldChar w:fldCharType="end"/>
        </w:r>
      </w:hyperlink>
    </w:p>
    <w:p w14:paraId="3652F52F" w14:textId="39BDEF29"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20" w:history="1">
        <w:r w:rsidR="009F2879" w:rsidRPr="00C61025">
          <w:rPr>
            <w:rStyle w:val="Hyperlink"/>
            <w:noProof/>
          </w:rPr>
          <w:t>Live Profile Graph</w:t>
        </w:r>
        <w:r w:rsidR="009F2879">
          <w:rPr>
            <w:noProof/>
            <w:webHidden/>
          </w:rPr>
          <w:tab/>
        </w:r>
        <w:r w:rsidR="009F2879">
          <w:rPr>
            <w:noProof/>
            <w:webHidden/>
          </w:rPr>
          <w:fldChar w:fldCharType="begin"/>
        </w:r>
        <w:r w:rsidR="009F2879">
          <w:rPr>
            <w:noProof/>
            <w:webHidden/>
          </w:rPr>
          <w:instrText xml:space="preserve"> PAGEREF _Toc51666620 \h </w:instrText>
        </w:r>
        <w:r w:rsidR="009F2879">
          <w:rPr>
            <w:noProof/>
            <w:webHidden/>
          </w:rPr>
        </w:r>
        <w:r w:rsidR="009F2879">
          <w:rPr>
            <w:noProof/>
            <w:webHidden/>
          </w:rPr>
          <w:fldChar w:fldCharType="separate"/>
        </w:r>
        <w:r w:rsidR="00D75DE9">
          <w:rPr>
            <w:noProof/>
            <w:webHidden/>
          </w:rPr>
          <w:t>29</w:t>
        </w:r>
        <w:r w:rsidR="009F2879">
          <w:rPr>
            <w:noProof/>
            <w:webHidden/>
          </w:rPr>
          <w:fldChar w:fldCharType="end"/>
        </w:r>
      </w:hyperlink>
    </w:p>
    <w:p w14:paraId="2794E47E" w14:textId="2342CBE0"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21" w:history="1">
        <w:r w:rsidR="009F2879" w:rsidRPr="00C61025">
          <w:rPr>
            <w:rStyle w:val="Hyperlink"/>
            <w:noProof/>
          </w:rPr>
          <w:t>Profile Retransmission</w:t>
        </w:r>
        <w:r w:rsidR="009F2879">
          <w:rPr>
            <w:noProof/>
            <w:webHidden/>
          </w:rPr>
          <w:tab/>
        </w:r>
        <w:r w:rsidR="009F2879">
          <w:rPr>
            <w:noProof/>
            <w:webHidden/>
          </w:rPr>
          <w:fldChar w:fldCharType="begin"/>
        </w:r>
        <w:r w:rsidR="009F2879">
          <w:rPr>
            <w:noProof/>
            <w:webHidden/>
          </w:rPr>
          <w:instrText xml:space="preserve"> PAGEREF _Toc51666621 \h </w:instrText>
        </w:r>
        <w:r w:rsidR="009F2879">
          <w:rPr>
            <w:noProof/>
            <w:webHidden/>
          </w:rPr>
        </w:r>
        <w:r w:rsidR="009F2879">
          <w:rPr>
            <w:noProof/>
            <w:webHidden/>
          </w:rPr>
          <w:fldChar w:fldCharType="separate"/>
        </w:r>
        <w:r w:rsidR="00D75DE9">
          <w:rPr>
            <w:noProof/>
            <w:webHidden/>
          </w:rPr>
          <w:t>30</w:t>
        </w:r>
        <w:r w:rsidR="009F2879">
          <w:rPr>
            <w:noProof/>
            <w:webHidden/>
          </w:rPr>
          <w:fldChar w:fldCharType="end"/>
        </w:r>
      </w:hyperlink>
    </w:p>
    <w:p w14:paraId="160E7624" w14:textId="51A602DA"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22" w:history="1">
        <w:r w:rsidR="009F2879" w:rsidRPr="00C61025">
          <w:rPr>
            <w:rStyle w:val="Hyperlink"/>
            <w:noProof/>
          </w:rPr>
          <w:t>View the Profile and Statistics</w:t>
        </w:r>
        <w:r w:rsidR="009F2879">
          <w:rPr>
            <w:noProof/>
            <w:webHidden/>
          </w:rPr>
          <w:tab/>
        </w:r>
        <w:r w:rsidR="009F2879">
          <w:rPr>
            <w:noProof/>
            <w:webHidden/>
          </w:rPr>
          <w:fldChar w:fldCharType="begin"/>
        </w:r>
        <w:r w:rsidR="009F2879">
          <w:rPr>
            <w:noProof/>
            <w:webHidden/>
          </w:rPr>
          <w:instrText xml:space="preserve"> PAGEREF _Toc51666622 \h </w:instrText>
        </w:r>
        <w:r w:rsidR="009F2879">
          <w:rPr>
            <w:noProof/>
            <w:webHidden/>
          </w:rPr>
        </w:r>
        <w:r w:rsidR="009F2879">
          <w:rPr>
            <w:noProof/>
            <w:webHidden/>
          </w:rPr>
          <w:fldChar w:fldCharType="separate"/>
        </w:r>
        <w:r w:rsidR="00D75DE9">
          <w:rPr>
            <w:noProof/>
            <w:webHidden/>
          </w:rPr>
          <w:t>31</w:t>
        </w:r>
        <w:r w:rsidR="009F2879">
          <w:rPr>
            <w:noProof/>
            <w:webHidden/>
          </w:rPr>
          <w:fldChar w:fldCharType="end"/>
        </w:r>
      </w:hyperlink>
    </w:p>
    <w:p w14:paraId="43D6F7AE" w14:textId="66BC5BB4"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23" w:history="1">
        <w:r w:rsidR="009F2879" w:rsidRPr="00C61025">
          <w:rPr>
            <w:rStyle w:val="Hyperlink"/>
            <w:noProof/>
          </w:rPr>
          <w:t>Description Tab</w:t>
        </w:r>
        <w:r w:rsidR="009F2879">
          <w:rPr>
            <w:noProof/>
            <w:webHidden/>
          </w:rPr>
          <w:tab/>
        </w:r>
        <w:r w:rsidR="009F2879">
          <w:rPr>
            <w:noProof/>
            <w:webHidden/>
          </w:rPr>
          <w:fldChar w:fldCharType="begin"/>
        </w:r>
        <w:r w:rsidR="009F2879">
          <w:rPr>
            <w:noProof/>
            <w:webHidden/>
          </w:rPr>
          <w:instrText xml:space="preserve"> PAGEREF _Toc51666623 \h </w:instrText>
        </w:r>
        <w:r w:rsidR="009F2879">
          <w:rPr>
            <w:noProof/>
            <w:webHidden/>
          </w:rPr>
        </w:r>
        <w:r w:rsidR="009F2879">
          <w:rPr>
            <w:noProof/>
            <w:webHidden/>
          </w:rPr>
          <w:fldChar w:fldCharType="separate"/>
        </w:r>
        <w:r w:rsidR="00D75DE9">
          <w:rPr>
            <w:noProof/>
            <w:webHidden/>
          </w:rPr>
          <w:t>38</w:t>
        </w:r>
        <w:r w:rsidR="009F2879">
          <w:rPr>
            <w:noProof/>
            <w:webHidden/>
          </w:rPr>
          <w:fldChar w:fldCharType="end"/>
        </w:r>
      </w:hyperlink>
    </w:p>
    <w:p w14:paraId="28E89552" w14:textId="04C8AB5F"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24" w:history="1">
        <w:r w:rsidR="009F2879" w:rsidRPr="00C61025">
          <w:rPr>
            <w:rStyle w:val="Hyperlink"/>
            <w:noProof/>
          </w:rPr>
          <w:t>Optimization Tab</w:t>
        </w:r>
        <w:r w:rsidR="009F2879">
          <w:rPr>
            <w:noProof/>
            <w:webHidden/>
          </w:rPr>
          <w:tab/>
        </w:r>
        <w:r w:rsidR="009F2879">
          <w:rPr>
            <w:noProof/>
            <w:webHidden/>
          </w:rPr>
          <w:fldChar w:fldCharType="begin"/>
        </w:r>
        <w:r w:rsidR="009F2879">
          <w:rPr>
            <w:noProof/>
            <w:webHidden/>
          </w:rPr>
          <w:instrText xml:space="preserve"> PAGEREF _Toc51666624 \h </w:instrText>
        </w:r>
        <w:r w:rsidR="009F2879">
          <w:rPr>
            <w:noProof/>
            <w:webHidden/>
          </w:rPr>
        </w:r>
        <w:r w:rsidR="009F2879">
          <w:rPr>
            <w:noProof/>
            <w:webHidden/>
          </w:rPr>
          <w:fldChar w:fldCharType="separate"/>
        </w:r>
        <w:r w:rsidR="00D75DE9">
          <w:rPr>
            <w:noProof/>
            <w:webHidden/>
          </w:rPr>
          <w:t>39</w:t>
        </w:r>
        <w:r w:rsidR="009F2879">
          <w:rPr>
            <w:noProof/>
            <w:webHidden/>
          </w:rPr>
          <w:fldChar w:fldCharType="end"/>
        </w:r>
      </w:hyperlink>
    </w:p>
    <w:p w14:paraId="7DB52CB9" w14:textId="6E79C624"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25" w:history="1">
        <w:r w:rsidR="009F2879" w:rsidRPr="00C61025">
          <w:rPr>
            <w:rStyle w:val="Hyperlink"/>
            <w:noProof/>
          </w:rPr>
          <w:t>Manual Profile Prediction</w:t>
        </w:r>
        <w:r w:rsidR="009F2879">
          <w:rPr>
            <w:noProof/>
            <w:webHidden/>
          </w:rPr>
          <w:tab/>
        </w:r>
        <w:r w:rsidR="009F2879">
          <w:rPr>
            <w:noProof/>
            <w:webHidden/>
          </w:rPr>
          <w:fldChar w:fldCharType="begin"/>
        </w:r>
        <w:r w:rsidR="009F2879">
          <w:rPr>
            <w:noProof/>
            <w:webHidden/>
          </w:rPr>
          <w:instrText xml:space="preserve"> PAGEREF _Toc51666625 \h </w:instrText>
        </w:r>
        <w:r w:rsidR="009F2879">
          <w:rPr>
            <w:noProof/>
            <w:webHidden/>
          </w:rPr>
        </w:r>
        <w:r w:rsidR="009F2879">
          <w:rPr>
            <w:noProof/>
            <w:webHidden/>
          </w:rPr>
          <w:fldChar w:fldCharType="separate"/>
        </w:r>
        <w:r w:rsidR="00D75DE9">
          <w:rPr>
            <w:noProof/>
            <w:webHidden/>
          </w:rPr>
          <w:t>40</w:t>
        </w:r>
        <w:r w:rsidR="009F2879">
          <w:rPr>
            <w:noProof/>
            <w:webHidden/>
          </w:rPr>
          <w:fldChar w:fldCharType="end"/>
        </w:r>
      </w:hyperlink>
    </w:p>
    <w:p w14:paraId="2A81AF6B" w14:textId="0AF35E75"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26" w:history="1">
        <w:r w:rsidR="009F2879" w:rsidRPr="00C61025">
          <w:rPr>
            <w:rStyle w:val="Hyperlink"/>
            <w:noProof/>
          </w:rPr>
          <w:t>Profile Explorer</w:t>
        </w:r>
        <w:r w:rsidR="009F2879">
          <w:rPr>
            <w:noProof/>
            <w:webHidden/>
          </w:rPr>
          <w:tab/>
        </w:r>
        <w:r w:rsidR="009F2879">
          <w:rPr>
            <w:noProof/>
            <w:webHidden/>
          </w:rPr>
          <w:fldChar w:fldCharType="begin"/>
        </w:r>
        <w:r w:rsidR="009F2879">
          <w:rPr>
            <w:noProof/>
            <w:webHidden/>
          </w:rPr>
          <w:instrText xml:space="preserve"> PAGEREF _Toc51666626 \h </w:instrText>
        </w:r>
        <w:r w:rsidR="009F2879">
          <w:rPr>
            <w:noProof/>
            <w:webHidden/>
          </w:rPr>
        </w:r>
        <w:r w:rsidR="009F2879">
          <w:rPr>
            <w:noProof/>
            <w:webHidden/>
          </w:rPr>
          <w:fldChar w:fldCharType="separate"/>
        </w:r>
        <w:r w:rsidR="00D75DE9">
          <w:rPr>
            <w:noProof/>
            <w:webHidden/>
          </w:rPr>
          <w:t>43</w:t>
        </w:r>
        <w:r w:rsidR="009F2879">
          <w:rPr>
            <w:noProof/>
            <w:webHidden/>
          </w:rPr>
          <w:fldChar w:fldCharType="end"/>
        </w:r>
      </w:hyperlink>
    </w:p>
    <w:p w14:paraId="4C33593D" w14:textId="5711E6E2"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27" w:history="1">
        <w:r w:rsidR="009F2879" w:rsidRPr="00C61025">
          <w:rPr>
            <w:rStyle w:val="Hyperlink"/>
            <w:noProof/>
          </w:rPr>
          <w:t>Find VP Production Run Data by Lot ID Code</w:t>
        </w:r>
        <w:r w:rsidR="009F2879">
          <w:rPr>
            <w:noProof/>
            <w:webHidden/>
          </w:rPr>
          <w:tab/>
        </w:r>
        <w:r w:rsidR="009F2879">
          <w:rPr>
            <w:noProof/>
            <w:webHidden/>
          </w:rPr>
          <w:fldChar w:fldCharType="begin"/>
        </w:r>
        <w:r w:rsidR="009F2879">
          <w:rPr>
            <w:noProof/>
            <w:webHidden/>
          </w:rPr>
          <w:instrText xml:space="preserve"> PAGEREF _Toc51666627 \h </w:instrText>
        </w:r>
        <w:r w:rsidR="009F2879">
          <w:rPr>
            <w:noProof/>
            <w:webHidden/>
          </w:rPr>
        </w:r>
        <w:r w:rsidR="009F2879">
          <w:rPr>
            <w:noProof/>
            <w:webHidden/>
          </w:rPr>
          <w:fldChar w:fldCharType="separate"/>
        </w:r>
        <w:r w:rsidR="00D75DE9">
          <w:rPr>
            <w:noProof/>
            <w:webHidden/>
          </w:rPr>
          <w:t>44</w:t>
        </w:r>
        <w:r w:rsidR="009F2879">
          <w:rPr>
            <w:noProof/>
            <w:webHidden/>
          </w:rPr>
          <w:fldChar w:fldCharType="end"/>
        </w:r>
      </w:hyperlink>
    </w:p>
    <w:p w14:paraId="68F349EE" w14:textId="1AB5C320"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28" w:history="1">
        <w:r w:rsidR="009F2879" w:rsidRPr="00C61025">
          <w:rPr>
            <w:rStyle w:val="Hyperlink"/>
            <w:noProof/>
          </w:rPr>
          <w:t>Browse for Historical Data</w:t>
        </w:r>
        <w:r w:rsidR="009F2879">
          <w:rPr>
            <w:noProof/>
            <w:webHidden/>
          </w:rPr>
          <w:tab/>
        </w:r>
        <w:r w:rsidR="009F2879">
          <w:rPr>
            <w:noProof/>
            <w:webHidden/>
          </w:rPr>
          <w:fldChar w:fldCharType="begin"/>
        </w:r>
        <w:r w:rsidR="009F2879">
          <w:rPr>
            <w:noProof/>
            <w:webHidden/>
          </w:rPr>
          <w:instrText xml:space="preserve"> PAGEREF _Toc51666628 \h </w:instrText>
        </w:r>
        <w:r w:rsidR="009F2879">
          <w:rPr>
            <w:noProof/>
            <w:webHidden/>
          </w:rPr>
        </w:r>
        <w:r w:rsidR="009F2879">
          <w:rPr>
            <w:noProof/>
            <w:webHidden/>
          </w:rPr>
          <w:fldChar w:fldCharType="separate"/>
        </w:r>
        <w:r w:rsidR="00D75DE9">
          <w:rPr>
            <w:noProof/>
            <w:webHidden/>
          </w:rPr>
          <w:t>45</w:t>
        </w:r>
        <w:r w:rsidR="009F2879">
          <w:rPr>
            <w:noProof/>
            <w:webHidden/>
          </w:rPr>
          <w:fldChar w:fldCharType="end"/>
        </w:r>
      </w:hyperlink>
    </w:p>
    <w:p w14:paraId="58682852" w14:textId="34A75EEE"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29" w:history="1">
        <w:r w:rsidR="009F2879" w:rsidRPr="00C61025">
          <w:rPr>
            <w:rStyle w:val="Hyperlink"/>
            <w:noProof/>
          </w:rPr>
          <w:t>View Historical Data Over a Network (History Mode)</w:t>
        </w:r>
        <w:r w:rsidR="009F2879">
          <w:rPr>
            <w:noProof/>
            <w:webHidden/>
          </w:rPr>
          <w:tab/>
        </w:r>
        <w:r w:rsidR="009F2879">
          <w:rPr>
            <w:noProof/>
            <w:webHidden/>
          </w:rPr>
          <w:fldChar w:fldCharType="begin"/>
        </w:r>
        <w:r w:rsidR="009F2879">
          <w:rPr>
            <w:noProof/>
            <w:webHidden/>
          </w:rPr>
          <w:instrText xml:space="preserve"> PAGEREF _Toc51666629 \h </w:instrText>
        </w:r>
        <w:r w:rsidR="009F2879">
          <w:rPr>
            <w:noProof/>
            <w:webHidden/>
          </w:rPr>
        </w:r>
        <w:r w:rsidR="009F2879">
          <w:rPr>
            <w:noProof/>
            <w:webHidden/>
          </w:rPr>
          <w:fldChar w:fldCharType="separate"/>
        </w:r>
        <w:r w:rsidR="00D75DE9">
          <w:rPr>
            <w:noProof/>
            <w:webHidden/>
          </w:rPr>
          <w:t>45</w:t>
        </w:r>
        <w:r w:rsidR="009F2879">
          <w:rPr>
            <w:noProof/>
            <w:webHidden/>
          </w:rPr>
          <w:fldChar w:fldCharType="end"/>
        </w:r>
      </w:hyperlink>
    </w:p>
    <w:p w14:paraId="2EDFAB1B" w14:textId="38FF7F11"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30" w:history="1">
        <w:r w:rsidR="009F2879" w:rsidRPr="00C61025">
          <w:rPr>
            <w:rStyle w:val="Hyperlink"/>
            <w:noProof/>
          </w:rPr>
          <w:t>Profile Explorer Buttons</w:t>
        </w:r>
        <w:r w:rsidR="009F2879">
          <w:rPr>
            <w:noProof/>
            <w:webHidden/>
          </w:rPr>
          <w:tab/>
        </w:r>
        <w:r w:rsidR="009F2879">
          <w:rPr>
            <w:noProof/>
            <w:webHidden/>
          </w:rPr>
          <w:fldChar w:fldCharType="begin"/>
        </w:r>
        <w:r w:rsidR="009F2879">
          <w:rPr>
            <w:noProof/>
            <w:webHidden/>
          </w:rPr>
          <w:instrText xml:space="preserve"> PAGEREF _Toc51666630 \h </w:instrText>
        </w:r>
        <w:r w:rsidR="009F2879">
          <w:rPr>
            <w:noProof/>
            <w:webHidden/>
          </w:rPr>
        </w:r>
        <w:r w:rsidR="009F2879">
          <w:rPr>
            <w:noProof/>
            <w:webHidden/>
          </w:rPr>
          <w:fldChar w:fldCharType="separate"/>
        </w:r>
        <w:r w:rsidR="00D75DE9">
          <w:rPr>
            <w:noProof/>
            <w:webHidden/>
          </w:rPr>
          <w:t>46</w:t>
        </w:r>
        <w:r w:rsidR="009F2879">
          <w:rPr>
            <w:noProof/>
            <w:webHidden/>
          </w:rPr>
          <w:fldChar w:fldCharType="end"/>
        </w:r>
      </w:hyperlink>
    </w:p>
    <w:p w14:paraId="55B3F210" w14:textId="5C2144DF"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31" w:history="1">
        <w:r w:rsidR="009F2879" w:rsidRPr="00C61025">
          <w:rPr>
            <w:rStyle w:val="Hyperlink"/>
            <w:noProof/>
          </w:rPr>
          <w:t>Profile Explorer – Virtual Profiling</w:t>
        </w:r>
        <w:r w:rsidR="009F2879">
          <w:rPr>
            <w:noProof/>
            <w:webHidden/>
          </w:rPr>
          <w:tab/>
        </w:r>
        <w:r w:rsidR="009F2879">
          <w:rPr>
            <w:noProof/>
            <w:webHidden/>
          </w:rPr>
          <w:fldChar w:fldCharType="begin"/>
        </w:r>
        <w:r w:rsidR="009F2879">
          <w:rPr>
            <w:noProof/>
            <w:webHidden/>
          </w:rPr>
          <w:instrText xml:space="preserve"> PAGEREF _Toc51666631 \h </w:instrText>
        </w:r>
        <w:r w:rsidR="009F2879">
          <w:rPr>
            <w:noProof/>
            <w:webHidden/>
          </w:rPr>
        </w:r>
        <w:r w:rsidR="009F2879">
          <w:rPr>
            <w:noProof/>
            <w:webHidden/>
          </w:rPr>
          <w:fldChar w:fldCharType="separate"/>
        </w:r>
        <w:r w:rsidR="00D75DE9">
          <w:rPr>
            <w:noProof/>
            <w:webHidden/>
          </w:rPr>
          <w:t>47</w:t>
        </w:r>
        <w:r w:rsidR="009F2879">
          <w:rPr>
            <w:noProof/>
            <w:webHidden/>
          </w:rPr>
          <w:fldChar w:fldCharType="end"/>
        </w:r>
      </w:hyperlink>
    </w:p>
    <w:p w14:paraId="735A460C" w14:textId="7E184A51"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32" w:history="1">
        <w:r w:rsidR="009F2879" w:rsidRPr="00C61025">
          <w:rPr>
            <w:rStyle w:val="Hyperlink"/>
            <w:noProof/>
          </w:rPr>
          <w:t>History Data Files</w:t>
        </w:r>
        <w:r w:rsidR="009F2879">
          <w:rPr>
            <w:noProof/>
            <w:webHidden/>
          </w:rPr>
          <w:tab/>
        </w:r>
        <w:r w:rsidR="009F2879">
          <w:rPr>
            <w:noProof/>
            <w:webHidden/>
          </w:rPr>
          <w:fldChar w:fldCharType="begin"/>
        </w:r>
        <w:r w:rsidR="009F2879">
          <w:rPr>
            <w:noProof/>
            <w:webHidden/>
          </w:rPr>
          <w:instrText xml:space="preserve"> PAGEREF _Toc51666632 \h </w:instrText>
        </w:r>
        <w:r w:rsidR="009F2879">
          <w:rPr>
            <w:noProof/>
            <w:webHidden/>
          </w:rPr>
        </w:r>
        <w:r w:rsidR="009F2879">
          <w:rPr>
            <w:noProof/>
            <w:webHidden/>
          </w:rPr>
          <w:fldChar w:fldCharType="separate"/>
        </w:r>
        <w:r w:rsidR="00D75DE9">
          <w:rPr>
            <w:noProof/>
            <w:webHidden/>
          </w:rPr>
          <w:t>49</w:t>
        </w:r>
        <w:r w:rsidR="009F2879">
          <w:rPr>
            <w:noProof/>
            <w:webHidden/>
          </w:rPr>
          <w:fldChar w:fldCharType="end"/>
        </w:r>
      </w:hyperlink>
    </w:p>
    <w:p w14:paraId="693E2C53" w14:textId="52247AB8"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33" w:history="1">
        <w:r w:rsidR="009F2879" w:rsidRPr="00C61025">
          <w:rPr>
            <w:rStyle w:val="Hyperlink"/>
            <w:noProof/>
          </w:rPr>
          <w:t>Insert Data Files from an Outside Source</w:t>
        </w:r>
        <w:r w:rsidR="009F2879">
          <w:rPr>
            <w:noProof/>
            <w:webHidden/>
          </w:rPr>
          <w:tab/>
        </w:r>
        <w:r w:rsidR="009F2879">
          <w:rPr>
            <w:noProof/>
            <w:webHidden/>
          </w:rPr>
          <w:fldChar w:fldCharType="begin"/>
        </w:r>
        <w:r w:rsidR="009F2879">
          <w:rPr>
            <w:noProof/>
            <w:webHidden/>
          </w:rPr>
          <w:instrText xml:space="preserve"> PAGEREF _Toc51666633 \h </w:instrText>
        </w:r>
        <w:r w:rsidR="009F2879">
          <w:rPr>
            <w:noProof/>
            <w:webHidden/>
          </w:rPr>
        </w:r>
        <w:r w:rsidR="009F2879">
          <w:rPr>
            <w:noProof/>
            <w:webHidden/>
          </w:rPr>
          <w:fldChar w:fldCharType="separate"/>
        </w:r>
        <w:r w:rsidR="00D75DE9">
          <w:rPr>
            <w:noProof/>
            <w:webHidden/>
          </w:rPr>
          <w:t>49</w:t>
        </w:r>
        <w:r w:rsidR="009F2879">
          <w:rPr>
            <w:noProof/>
            <w:webHidden/>
          </w:rPr>
          <w:fldChar w:fldCharType="end"/>
        </w:r>
      </w:hyperlink>
    </w:p>
    <w:p w14:paraId="113750A2" w14:textId="6A663ED3"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34" w:history="1">
        <w:r w:rsidR="009F2879" w:rsidRPr="00C61025">
          <w:rPr>
            <w:rStyle w:val="Hyperlink"/>
            <w:noProof/>
          </w:rPr>
          <w:t>Rename Profiles</w:t>
        </w:r>
        <w:r w:rsidR="009F2879">
          <w:rPr>
            <w:noProof/>
            <w:webHidden/>
          </w:rPr>
          <w:tab/>
        </w:r>
        <w:r w:rsidR="009F2879">
          <w:rPr>
            <w:noProof/>
            <w:webHidden/>
          </w:rPr>
          <w:fldChar w:fldCharType="begin"/>
        </w:r>
        <w:r w:rsidR="009F2879">
          <w:rPr>
            <w:noProof/>
            <w:webHidden/>
          </w:rPr>
          <w:instrText xml:space="preserve"> PAGEREF _Toc51666634 \h </w:instrText>
        </w:r>
        <w:r w:rsidR="009F2879">
          <w:rPr>
            <w:noProof/>
            <w:webHidden/>
          </w:rPr>
        </w:r>
        <w:r w:rsidR="009F2879">
          <w:rPr>
            <w:noProof/>
            <w:webHidden/>
          </w:rPr>
          <w:fldChar w:fldCharType="separate"/>
        </w:r>
        <w:r w:rsidR="00D75DE9">
          <w:rPr>
            <w:noProof/>
            <w:webHidden/>
          </w:rPr>
          <w:t>49</w:t>
        </w:r>
        <w:r w:rsidR="009F2879">
          <w:rPr>
            <w:noProof/>
            <w:webHidden/>
          </w:rPr>
          <w:fldChar w:fldCharType="end"/>
        </w:r>
      </w:hyperlink>
    </w:p>
    <w:p w14:paraId="121D2096" w14:textId="5DADC7BA"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35" w:history="1">
        <w:r w:rsidR="009F2879" w:rsidRPr="00C61025">
          <w:rPr>
            <w:rStyle w:val="Hyperlink"/>
            <w:noProof/>
          </w:rPr>
          <w:t>Virtual Profiling</w:t>
        </w:r>
        <w:r w:rsidR="009F2879">
          <w:rPr>
            <w:noProof/>
            <w:webHidden/>
          </w:rPr>
          <w:tab/>
        </w:r>
        <w:r w:rsidR="009F2879">
          <w:rPr>
            <w:noProof/>
            <w:webHidden/>
          </w:rPr>
          <w:fldChar w:fldCharType="begin"/>
        </w:r>
        <w:r w:rsidR="009F2879">
          <w:rPr>
            <w:noProof/>
            <w:webHidden/>
          </w:rPr>
          <w:instrText xml:space="preserve"> PAGEREF _Toc51666635 \h </w:instrText>
        </w:r>
        <w:r w:rsidR="009F2879">
          <w:rPr>
            <w:noProof/>
            <w:webHidden/>
          </w:rPr>
        </w:r>
        <w:r w:rsidR="009F2879">
          <w:rPr>
            <w:noProof/>
            <w:webHidden/>
          </w:rPr>
          <w:fldChar w:fldCharType="separate"/>
        </w:r>
        <w:r w:rsidR="00D75DE9">
          <w:rPr>
            <w:noProof/>
            <w:webHidden/>
          </w:rPr>
          <w:t>50</w:t>
        </w:r>
        <w:r w:rsidR="009F2879">
          <w:rPr>
            <w:noProof/>
            <w:webHidden/>
          </w:rPr>
          <w:fldChar w:fldCharType="end"/>
        </w:r>
      </w:hyperlink>
    </w:p>
    <w:p w14:paraId="0277C3C8" w14:textId="584C6FB6"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36" w:history="1">
        <w:r w:rsidR="009F2879" w:rsidRPr="00C61025">
          <w:rPr>
            <w:rStyle w:val="Hyperlink"/>
            <w:noProof/>
          </w:rPr>
          <w:t>Get a Valid Baseline Profile</w:t>
        </w:r>
        <w:r w:rsidR="009F2879">
          <w:rPr>
            <w:noProof/>
            <w:webHidden/>
          </w:rPr>
          <w:tab/>
        </w:r>
        <w:r w:rsidR="009F2879">
          <w:rPr>
            <w:noProof/>
            <w:webHidden/>
          </w:rPr>
          <w:fldChar w:fldCharType="begin"/>
        </w:r>
        <w:r w:rsidR="009F2879">
          <w:rPr>
            <w:noProof/>
            <w:webHidden/>
          </w:rPr>
          <w:instrText xml:space="preserve"> PAGEREF _Toc51666636 \h </w:instrText>
        </w:r>
        <w:r w:rsidR="009F2879">
          <w:rPr>
            <w:noProof/>
            <w:webHidden/>
          </w:rPr>
        </w:r>
        <w:r w:rsidR="009F2879">
          <w:rPr>
            <w:noProof/>
            <w:webHidden/>
          </w:rPr>
          <w:fldChar w:fldCharType="separate"/>
        </w:r>
        <w:r w:rsidR="00D75DE9">
          <w:rPr>
            <w:noProof/>
            <w:webHidden/>
          </w:rPr>
          <w:t>50</w:t>
        </w:r>
        <w:r w:rsidR="009F2879">
          <w:rPr>
            <w:noProof/>
            <w:webHidden/>
          </w:rPr>
          <w:fldChar w:fldCharType="end"/>
        </w:r>
      </w:hyperlink>
    </w:p>
    <w:p w14:paraId="479E865B" w14:textId="000FF5C9"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37" w:history="1">
        <w:r w:rsidR="009F2879" w:rsidRPr="00C61025">
          <w:rPr>
            <w:rStyle w:val="Hyperlink"/>
            <w:noProof/>
          </w:rPr>
          <w:t>Create/Load a Virtual Profile</w:t>
        </w:r>
        <w:r w:rsidR="009F2879">
          <w:rPr>
            <w:noProof/>
            <w:webHidden/>
          </w:rPr>
          <w:tab/>
        </w:r>
        <w:r w:rsidR="009F2879">
          <w:rPr>
            <w:noProof/>
            <w:webHidden/>
          </w:rPr>
          <w:fldChar w:fldCharType="begin"/>
        </w:r>
        <w:r w:rsidR="009F2879">
          <w:rPr>
            <w:noProof/>
            <w:webHidden/>
          </w:rPr>
          <w:instrText xml:space="preserve"> PAGEREF _Toc51666637 \h </w:instrText>
        </w:r>
        <w:r w:rsidR="009F2879">
          <w:rPr>
            <w:noProof/>
            <w:webHidden/>
          </w:rPr>
        </w:r>
        <w:r w:rsidR="009F2879">
          <w:rPr>
            <w:noProof/>
            <w:webHidden/>
          </w:rPr>
          <w:fldChar w:fldCharType="separate"/>
        </w:r>
        <w:r w:rsidR="00D75DE9">
          <w:rPr>
            <w:noProof/>
            <w:webHidden/>
          </w:rPr>
          <w:t>51</w:t>
        </w:r>
        <w:r w:rsidR="009F2879">
          <w:rPr>
            <w:noProof/>
            <w:webHidden/>
          </w:rPr>
          <w:fldChar w:fldCharType="end"/>
        </w:r>
      </w:hyperlink>
    </w:p>
    <w:p w14:paraId="27951B77" w14:textId="71C45D85"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38" w:history="1">
        <w:r w:rsidR="009F2879" w:rsidRPr="00C61025">
          <w:rPr>
            <w:rStyle w:val="Hyperlink"/>
            <w:noProof/>
          </w:rPr>
          <w:t>Use the Profile Grouping Utility</w:t>
        </w:r>
        <w:r w:rsidR="009F2879">
          <w:rPr>
            <w:noProof/>
            <w:webHidden/>
          </w:rPr>
          <w:tab/>
        </w:r>
        <w:r w:rsidR="009F2879">
          <w:rPr>
            <w:noProof/>
            <w:webHidden/>
          </w:rPr>
          <w:fldChar w:fldCharType="begin"/>
        </w:r>
        <w:r w:rsidR="009F2879">
          <w:rPr>
            <w:noProof/>
            <w:webHidden/>
          </w:rPr>
          <w:instrText xml:space="preserve"> PAGEREF _Toc51666638 \h </w:instrText>
        </w:r>
        <w:r w:rsidR="009F2879">
          <w:rPr>
            <w:noProof/>
            <w:webHidden/>
          </w:rPr>
        </w:r>
        <w:r w:rsidR="009F2879">
          <w:rPr>
            <w:noProof/>
            <w:webHidden/>
          </w:rPr>
          <w:fldChar w:fldCharType="separate"/>
        </w:r>
        <w:r w:rsidR="00D75DE9">
          <w:rPr>
            <w:noProof/>
            <w:webHidden/>
          </w:rPr>
          <w:t>52</w:t>
        </w:r>
        <w:r w:rsidR="009F2879">
          <w:rPr>
            <w:noProof/>
            <w:webHidden/>
          </w:rPr>
          <w:fldChar w:fldCharType="end"/>
        </w:r>
      </w:hyperlink>
    </w:p>
    <w:p w14:paraId="1E4B7CDF" w14:textId="03A0F059"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39" w:history="1">
        <w:r w:rsidR="009F2879" w:rsidRPr="00C61025">
          <w:rPr>
            <w:rStyle w:val="Hyperlink"/>
            <w:noProof/>
          </w:rPr>
          <w:t>Monitor Production in Live Mode</w:t>
        </w:r>
        <w:r w:rsidR="009F2879">
          <w:rPr>
            <w:noProof/>
            <w:webHidden/>
          </w:rPr>
          <w:tab/>
        </w:r>
        <w:r w:rsidR="009F2879">
          <w:rPr>
            <w:noProof/>
            <w:webHidden/>
          </w:rPr>
          <w:fldChar w:fldCharType="begin"/>
        </w:r>
        <w:r w:rsidR="009F2879">
          <w:rPr>
            <w:noProof/>
            <w:webHidden/>
          </w:rPr>
          <w:instrText xml:space="preserve"> PAGEREF _Toc51666639 \h </w:instrText>
        </w:r>
        <w:r w:rsidR="009F2879">
          <w:rPr>
            <w:noProof/>
            <w:webHidden/>
          </w:rPr>
        </w:r>
        <w:r w:rsidR="009F2879">
          <w:rPr>
            <w:noProof/>
            <w:webHidden/>
          </w:rPr>
          <w:fldChar w:fldCharType="separate"/>
        </w:r>
        <w:r w:rsidR="00D75DE9">
          <w:rPr>
            <w:noProof/>
            <w:webHidden/>
          </w:rPr>
          <w:t>57</w:t>
        </w:r>
        <w:r w:rsidR="009F2879">
          <w:rPr>
            <w:noProof/>
            <w:webHidden/>
          </w:rPr>
          <w:fldChar w:fldCharType="end"/>
        </w:r>
      </w:hyperlink>
    </w:p>
    <w:p w14:paraId="51024C48" w14:textId="0DF90F8D"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0" w:history="1">
        <w:r w:rsidR="009F2879" w:rsidRPr="00C61025">
          <w:rPr>
            <w:rStyle w:val="Hyperlink"/>
            <w:noProof/>
          </w:rPr>
          <w:t>How to Avoid a Grey Crystal Ball</w:t>
        </w:r>
        <w:r w:rsidR="009F2879">
          <w:rPr>
            <w:noProof/>
            <w:webHidden/>
          </w:rPr>
          <w:tab/>
        </w:r>
        <w:r w:rsidR="009F2879">
          <w:rPr>
            <w:noProof/>
            <w:webHidden/>
          </w:rPr>
          <w:fldChar w:fldCharType="begin"/>
        </w:r>
        <w:r w:rsidR="009F2879">
          <w:rPr>
            <w:noProof/>
            <w:webHidden/>
          </w:rPr>
          <w:instrText xml:space="preserve"> PAGEREF _Toc51666640 \h </w:instrText>
        </w:r>
        <w:r w:rsidR="009F2879">
          <w:rPr>
            <w:noProof/>
            <w:webHidden/>
          </w:rPr>
        </w:r>
        <w:r w:rsidR="009F2879">
          <w:rPr>
            <w:noProof/>
            <w:webHidden/>
          </w:rPr>
          <w:fldChar w:fldCharType="separate"/>
        </w:r>
        <w:r w:rsidR="00D75DE9">
          <w:rPr>
            <w:noProof/>
            <w:webHidden/>
          </w:rPr>
          <w:t>57</w:t>
        </w:r>
        <w:r w:rsidR="009F2879">
          <w:rPr>
            <w:noProof/>
            <w:webHidden/>
          </w:rPr>
          <w:fldChar w:fldCharType="end"/>
        </w:r>
      </w:hyperlink>
    </w:p>
    <w:p w14:paraId="603534C1" w14:textId="0832B10D"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1" w:history="1">
        <w:r w:rsidR="009F2879" w:rsidRPr="00C61025">
          <w:rPr>
            <w:rStyle w:val="Hyperlink"/>
            <w:noProof/>
          </w:rPr>
          <w:t>Live Mode - General Tab</w:t>
        </w:r>
        <w:r w:rsidR="009F2879">
          <w:rPr>
            <w:noProof/>
            <w:webHidden/>
          </w:rPr>
          <w:tab/>
        </w:r>
        <w:r w:rsidR="009F2879">
          <w:rPr>
            <w:noProof/>
            <w:webHidden/>
          </w:rPr>
          <w:fldChar w:fldCharType="begin"/>
        </w:r>
        <w:r w:rsidR="009F2879">
          <w:rPr>
            <w:noProof/>
            <w:webHidden/>
          </w:rPr>
          <w:instrText xml:space="preserve"> PAGEREF _Toc51666641 \h </w:instrText>
        </w:r>
        <w:r w:rsidR="009F2879">
          <w:rPr>
            <w:noProof/>
            <w:webHidden/>
          </w:rPr>
        </w:r>
        <w:r w:rsidR="009F2879">
          <w:rPr>
            <w:noProof/>
            <w:webHidden/>
          </w:rPr>
          <w:fldChar w:fldCharType="separate"/>
        </w:r>
        <w:r w:rsidR="00D75DE9">
          <w:rPr>
            <w:noProof/>
            <w:webHidden/>
          </w:rPr>
          <w:t>58</w:t>
        </w:r>
        <w:r w:rsidR="009F2879">
          <w:rPr>
            <w:noProof/>
            <w:webHidden/>
          </w:rPr>
          <w:fldChar w:fldCharType="end"/>
        </w:r>
      </w:hyperlink>
    </w:p>
    <w:p w14:paraId="7435BEB4" w14:textId="0A8FBA28"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2" w:history="1">
        <w:r w:rsidR="009F2879" w:rsidRPr="00C61025">
          <w:rPr>
            <w:rStyle w:val="Hyperlink"/>
            <w:noProof/>
          </w:rPr>
          <w:t>Live Mode - Description Tab</w:t>
        </w:r>
        <w:r w:rsidR="009F2879">
          <w:rPr>
            <w:noProof/>
            <w:webHidden/>
          </w:rPr>
          <w:tab/>
        </w:r>
        <w:r w:rsidR="009F2879">
          <w:rPr>
            <w:noProof/>
            <w:webHidden/>
          </w:rPr>
          <w:fldChar w:fldCharType="begin"/>
        </w:r>
        <w:r w:rsidR="009F2879">
          <w:rPr>
            <w:noProof/>
            <w:webHidden/>
          </w:rPr>
          <w:instrText xml:space="preserve"> PAGEREF _Toc51666642 \h </w:instrText>
        </w:r>
        <w:r w:rsidR="009F2879">
          <w:rPr>
            <w:noProof/>
            <w:webHidden/>
          </w:rPr>
        </w:r>
        <w:r w:rsidR="009F2879">
          <w:rPr>
            <w:noProof/>
            <w:webHidden/>
          </w:rPr>
          <w:fldChar w:fldCharType="separate"/>
        </w:r>
        <w:r w:rsidR="00D75DE9">
          <w:rPr>
            <w:noProof/>
            <w:webHidden/>
          </w:rPr>
          <w:t>61</w:t>
        </w:r>
        <w:r w:rsidR="009F2879">
          <w:rPr>
            <w:noProof/>
            <w:webHidden/>
          </w:rPr>
          <w:fldChar w:fldCharType="end"/>
        </w:r>
      </w:hyperlink>
    </w:p>
    <w:p w14:paraId="4CE2037D" w14:textId="63B9BA8B"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3" w:history="1">
        <w:r w:rsidR="009F2879" w:rsidRPr="00C61025">
          <w:rPr>
            <w:rStyle w:val="Hyperlink"/>
            <w:noProof/>
          </w:rPr>
          <w:t>Live Mode - Charts Tab</w:t>
        </w:r>
        <w:r w:rsidR="009F2879">
          <w:rPr>
            <w:noProof/>
            <w:webHidden/>
          </w:rPr>
          <w:tab/>
        </w:r>
        <w:r w:rsidR="009F2879">
          <w:rPr>
            <w:noProof/>
            <w:webHidden/>
          </w:rPr>
          <w:fldChar w:fldCharType="begin"/>
        </w:r>
        <w:r w:rsidR="009F2879">
          <w:rPr>
            <w:noProof/>
            <w:webHidden/>
          </w:rPr>
          <w:instrText xml:space="preserve"> PAGEREF _Toc51666643 \h </w:instrText>
        </w:r>
        <w:r w:rsidR="009F2879">
          <w:rPr>
            <w:noProof/>
            <w:webHidden/>
          </w:rPr>
        </w:r>
        <w:r w:rsidR="009F2879">
          <w:rPr>
            <w:noProof/>
            <w:webHidden/>
          </w:rPr>
          <w:fldChar w:fldCharType="separate"/>
        </w:r>
        <w:r w:rsidR="00D75DE9">
          <w:rPr>
            <w:noProof/>
            <w:webHidden/>
          </w:rPr>
          <w:t>62</w:t>
        </w:r>
        <w:r w:rsidR="009F2879">
          <w:rPr>
            <w:noProof/>
            <w:webHidden/>
          </w:rPr>
          <w:fldChar w:fldCharType="end"/>
        </w:r>
      </w:hyperlink>
    </w:p>
    <w:p w14:paraId="15ACB53E" w14:textId="2BA762DE"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4" w:history="1">
        <w:r w:rsidR="009F2879" w:rsidRPr="00C61025">
          <w:rPr>
            <w:rStyle w:val="Hyperlink"/>
            <w:noProof/>
          </w:rPr>
          <w:t>Live Mode- Troubleshooting Tab</w:t>
        </w:r>
        <w:r w:rsidR="009F2879">
          <w:rPr>
            <w:noProof/>
            <w:webHidden/>
          </w:rPr>
          <w:tab/>
        </w:r>
        <w:r w:rsidR="009F2879">
          <w:rPr>
            <w:noProof/>
            <w:webHidden/>
          </w:rPr>
          <w:fldChar w:fldCharType="begin"/>
        </w:r>
        <w:r w:rsidR="009F2879">
          <w:rPr>
            <w:noProof/>
            <w:webHidden/>
          </w:rPr>
          <w:instrText xml:space="preserve"> PAGEREF _Toc51666644 \h </w:instrText>
        </w:r>
        <w:r w:rsidR="009F2879">
          <w:rPr>
            <w:noProof/>
            <w:webHidden/>
          </w:rPr>
        </w:r>
        <w:r w:rsidR="009F2879">
          <w:rPr>
            <w:noProof/>
            <w:webHidden/>
          </w:rPr>
          <w:fldChar w:fldCharType="separate"/>
        </w:r>
        <w:r w:rsidR="00D75DE9">
          <w:rPr>
            <w:noProof/>
            <w:webHidden/>
          </w:rPr>
          <w:t>64</w:t>
        </w:r>
        <w:r w:rsidR="009F2879">
          <w:rPr>
            <w:noProof/>
            <w:webHidden/>
          </w:rPr>
          <w:fldChar w:fldCharType="end"/>
        </w:r>
      </w:hyperlink>
    </w:p>
    <w:p w14:paraId="1DB1D568" w14:textId="47BEEBC0"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5" w:history="1">
        <w:r w:rsidR="009F2879" w:rsidRPr="00C61025">
          <w:rPr>
            <w:rStyle w:val="Hyperlink"/>
            <w:noProof/>
          </w:rPr>
          <w:t>VP Live Mode Buttons</w:t>
        </w:r>
        <w:r w:rsidR="009F2879">
          <w:rPr>
            <w:noProof/>
            <w:webHidden/>
          </w:rPr>
          <w:tab/>
        </w:r>
        <w:r w:rsidR="009F2879">
          <w:rPr>
            <w:noProof/>
            <w:webHidden/>
          </w:rPr>
          <w:fldChar w:fldCharType="begin"/>
        </w:r>
        <w:r w:rsidR="009F2879">
          <w:rPr>
            <w:noProof/>
            <w:webHidden/>
          </w:rPr>
          <w:instrText xml:space="preserve"> PAGEREF _Toc51666645 \h </w:instrText>
        </w:r>
        <w:r w:rsidR="009F2879">
          <w:rPr>
            <w:noProof/>
            <w:webHidden/>
          </w:rPr>
        </w:r>
        <w:r w:rsidR="009F2879">
          <w:rPr>
            <w:noProof/>
            <w:webHidden/>
          </w:rPr>
          <w:fldChar w:fldCharType="separate"/>
        </w:r>
        <w:r w:rsidR="00D75DE9">
          <w:rPr>
            <w:noProof/>
            <w:webHidden/>
          </w:rPr>
          <w:t>65</w:t>
        </w:r>
        <w:r w:rsidR="009F2879">
          <w:rPr>
            <w:noProof/>
            <w:webHidden/>
          </w:rPr>
          <w:fldChar w:fldCharType="end"/>
        </w:r>
      </w:hyperlink>
    </w:p>
    <w:p w14:paraId="4A54AE01" w14:textId="44DFD16A"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6" w:history="1">
        <w:r w:rsidR="009F2879" w:rsidRPr="00C61025">
          <w:rPr>
            <w:rStyle w:val="Hyperlink"/>
            <w:noProof/>
          </w:rPr>
          <w:t>Verify The Virtual Profile</w:t>
        </w:r>
        <w:r w:rsidR="009F2879">
          <w:rPr>
            <w:noProof/>
            <w:webHidden/>
          </w:rPr>
          <w:tab/>
        </w:r>
        <w:r w:rsidR="009F2879">
          <w:rPr>
            <w:noProof/>
            <w:webHidden/>
          </w:rPr>
          <w:fldChar w:fldCharType="begin"/>
        </w:r>
        <w:r w:rsidR="009F2879">
          <w:rPr>
            <w:noProof/>
            <w:webHidden/>
          </w:rPr>
          <w:instrText xml:space="preserve"> PAGEREF _Toc51666646 \h </w:instrText>
        </w:r>
        <w:r w:rsidR="009F2879">
          <w:rPr>
            <w:noProof/>
            <w:webHidden/>
          </w:rPr>
        </w:r>
        <w:r w:rsidR="009F2879">
          <w:rPr>
            <w:noProof/>
            <w:webHidden/>
          </w:rPr>
          <w:fldChar w:fldCharType="separate"/>
        </w:r>
        <w:r w:rsidR="00D75DE9">
          <w:rPr>
            <w:noProof/>
            <w:webHidden/>
          </w:rPr>
          <w:t>66</w:t>
        </w:r>
        <w:r w:rsidR="009F2879">
          <w:rPr>
            <w:noProof/>
            <w:webHidden/>
          </w:rPr>
          <w:fldChar w:fldCharType="end"/>
        </w:r>
      </w:hyperlink>
    </w:p>
    <w:p w14:paraId="2DA4312F" w14:textId="78F07EB4"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7" w:history="1">
        <w:r w:rsidR="009F2879" w:rsidRPr="00C61025">
          <w:rPr>
            <w:rStyle w:val="Hyperlink"/>
            <w:noProof/>
          </w:rPr>
          <w:t>Historical Mode</w:t>
        </w:r>
        <w:r w:rsidR="009F2879">
          <w:rPr>
            <w:noProof/>
            <w:webHidden/>
          </w:rPr>
          <w:tab/>
        </w:r>
        <w:r w:rsidR="009F2879">
          <w:rPr>
            <w:noProof/>
            <w:webHidden/>
          </w:rPr>
          <w:fldChar w:fldCharType="begin"/>
        </w:r>
        <w:r w:rsidR="009F2879">
          <w:rPr>
            <w:noProof/>
            <w:webHidden/>
          </w:rPr>
          <w:instrText xml:space="preserve"> PAGEREF _Toc51666647 \h </w:instrText>
        </w:r>
        <w:r w:rsidR="009F2879">
          <w:rPr>
            <w:noProof/>
            <w:webHidden/>
          </w:rPr>
        </w:r>
        <w:r w:rsidR="009F2879">
          <w:rPr>
            <w:noProof/>
            <w:webHidden/>
          </w:rPr>
          <w:fldChar w:fldCharType="separate"/>
        </w:r>
        <w:r w:rsidR="00D75DE9">
          <w:rPr>
            <w:noProof/>
            <w:webHidden/>
          </w:rPr>
          <w:t>68</w:t>
        </w:r>
        <w:r w:rsidR="009F2879">
          <w:rPr>
            <w:noProof/>
            <w:webHidden/>
          </w:rPr>
          <w:fldChar w:fldCharType="end"/>
        </w:r>
      </w:hyperlink>
    </w:p>
    <w:p w14:paraId="0EFFA33B" w14:textId="67B7E729"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8" w:history="1">
        <w:r w:rsidR="009F2879" w:rsidRPr="00C61025">
          <w:rPr>
            <w:rStyle w:val="Hyperlink"/>
            <w:noProof/>
          </w:rPr>
          <w:t>View Historical Data While Running a Live Virtual Profile</w:t>
        </w:r>
        <w:r w:rsidR="009F2879">
          <w:rPr>
            <w:noProof/>
            <w:webHidden/>
          </w:rPr>
          <w:tab/>
        </w:r>
        <w:r w:rsidR="009F2879">
          <w:rPr>
            <w:noProof/>
            <w:webHidden/>
          </w:rPr>
          <w:fldChar w:fldCharType="begin"/>
        </w:r>
        <w:r w:rsidR="009F2879">
          <w:rPr>
            <w:noProof/>
            <w:webHidden/>
          </w:rPr>
          <w:instrText xml:space="preserve"> PAGEREF _Toc51666648 \h </w:instrText>
        </w:r>
        <w:r w:rsidR="009F2879">
          <w:rPr>
            <w:noProof/>
            <w:webHidden/>
          </w:rPr>
        </w:r>
        <w:r w:rsidR="009F2879">
          <w:rPr>
            <w:noProof/>
            <w:webHidden/>
          </w:rPr>
          <w:fldChar w:fldCharType="separate"/>
        </w:r>
        <w:r w:rsidR="00D75DE9">
          <w:rPr>
            <w:noProof/>
            <w:webHidden/>
          </w:rPr>
          <w:t>68</w:t>
        </w:r>
        <w:r w:rsidR="009F2879">
          <w:rPr>
            <w:noProof/>
            <w:webHidden/>
          </w:rPr>
          <w:fldChar w:fldCharType="end"/>
        </w:r>
      </w:hyperlink>
    </w:p>
    <w:p w14:paraId="0025C908" w14:textId="50FA7FBC"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49" w:history="1">
        <w:r w:rsidR="009F2879" w:rsidRPr="00C61025">
          <w:rPr>
            <w:rStyle w:val="Hyperlink"/>
            <w:noProof/>
          </w:rPr>
          <w:t>Historical Mode - General Tab</w:t>
        </w:r>
        <w:r w:rsidR="009F2879">
          <w:rPr>
            <w:noProof/>
            <w:webHidden/>
          </w:rPr>
          <w:tab/>
        </w:r>
        <w:r w:rsidR="009F2879">
          <w:rPr>
            <w:noProof/>
            <w:webHidden/>
          </w:rPr>
          <w:fldChar w:fldCharType="begin"/>
        </w:r>
        <w:r w:rsidR="009F2879">
          <w:rPr>
            <w:noProof/>
            <w:webHidden/>
          </w:rPr>
          <w:instrText xml:space="preserve"> PAGEREF _Toc51666649 \h </w:instrText>
        </w:r>
        <w:r w:rsidR="009F2879">
          <w:rPr>
            <w:noProof/>
            <w:webHidden/>
          </w:rPr>
        </w:r>
        <w:r w:rsidR="009F2879">
          <w:rPr>
            <w:noProof/>
            <w:webHidden/>
          </w:rPr>
          <w:fldChar w:fldCharType="separate"/>
        </w:r>
        <w:r w:rsidR="00D75DE9">
          <w:rPr>
            <w:noProof/>
            <w:webHidden/>
          </w:rPr>
          <w:t>68</w:t>
        </w:r>
        <w:r w:rsidR="009F2879">
          <w:rPr>
            <w:noProof/>
            <w:webHidden/>
          </w:rPr>
          <w:fldChar w:fldCharType="end"/>
        </w:r>
      </w:hyperlink>
    </w:p>
    <w:p w14:paraId="449DED08" w14:textId="570B8157"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0" w:history="1">
        <w:r w:rsidR="009F2879" w:rsidRPr="00C61025">
          <w:rPr>
            <w:rStyle w:val="Hyperlink"/>
            <w:noProof/>
          </w:rPr>
          <w:t>Historical Mode - Description Tab</w:t>
        </w:r>
        <w:r w:rsidR="009F2879">
          <w:rPr>
            <w:noProof/>
            <w:webHidden/>
          </w:rPr>
          <w:tab/>
        </w:r>
        <w:r w:rsidR="009F2879">
          <w:rPr>
            <w:noProof/>
            <w:webHidden/>
          </w:rPr>
          <w:fldChar w:fldCharType="begin"/>
        </w:r>
        <w:r w:rsidR="009F2879">
          <w:rPr>
            <w:noProof/>
            <w:webHidden/>
          </w:rPr>
          <w:instrText xml:space="preserve"> PAGEREF _Toc51666650 \h </w:instrText>
        </w:r>
        <w:r w:rsidR="009F2879">
          <w:rPr>
            <w:noProof/>
            <w:webHidden/>
          </w:rPr>
        </w:r>
        <w:r w:rsidR="009F2879">
          <w:rPr>
            <w:noProof/>
            <w:webHidden/>
          </w:rPr>
          <w:fldChar w:fldCharType="separate"/>
        </w:r>
        <w:r w:rsidR="00D75DE9">
          <w:rPr>
            <w:noProof/>
            <w:webHidden/>
          </w:rPr>
          <w:t>71</w:t>
        </w:r>
        <w:r w:rsidR="009F2879">
          <w:rPr>
            <w:noProof/>
            <w:webHidden/>
          </w:rPr>
          <w:fldChar w:fldCharType="end"/>
        </w:r>
      </w:hyperlink>
    </w:p>
    <w:p w14:paraId="799B1D6D" w14:textId="626DF0B6"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1" w:history="1">
        <w:r w:rsidR="009F2879" w:rsidRPr="00C61025">
          <w:rPr>
            <w:rStyle w:val="Hyperlink"/>
            <w:noProof/>
          </w:rPr>
          <w:t>Historical Mode - Chart Tab</w:t>
        </w:r>
        <w:r w:rsidR="009F2879">
          <w:rPr>
            <w:noProof/>
            <w:webHidden/>
          </w:rPr>
          <w:tab/>
        </w:r>
        <w:r w:rsidR="009F2879">
          <w:rPr>
            <w:noProof/>
            <w:webHidden/>
          </w:rPr>
          <w:fldChar w:fldCharType="begin"/>
        </w:r>
        <w:r w:rsidR="009F2879">
          <w:rPr>
            <w:noProof/>
            <w:webHidden/>
          </w:rPr>
          <w:instrText xml:space="preserve"> PAGEREF _Toc51666651 \h </w:instrText>
        </w:r>
        <w:r w:rsidR="009F2879">
          <w:rPr>
            <w:noProof/>
            <w:webHidden/>
          </w:rPr>
        </w:r>
        <w:r w:rsidR="009F2879">
          <w:rPr>
            <w:noProof/>
            <w:webHidden/>
          </w:rPr>
          <w:fldChar w:fldCharType="separate"/>
        </w:r>
        <w:r w:rsidR="00D75DE9">
          <w:rPr>
            <w:noProof/>
            <w:webHidden/>
          </w:rPr>
          <w:t>72</w:t>
        </w:r>
        <w:r w:rsidR="009F2879">
          <w:rPr>
            <w:noProof/>
            <w:webHidden/>
          </w:rPr>
          <w:fldChar w:fldCharType="end"/>
        </w:r>
      </w:hyperlink>
    </w:p>
    <w:p w14:paraId="4EC4DECD" w14:textId="723620C6"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2" w:history="1">
        <w:r w:rsidR="009F2879" w:rsidRPr="00C61025">
          <w:rPr>
            <w:rStyle w:val="Hyperlink"/>
            <w:noProof/>
          </w:rPr>
          <w:t>Historical Mode - Troubleshooting Tab</w:t>
        </w:r>
        <w:r w:rsidR="009F2879">
          <w:rPr>
            <w:noProof/>
            <w:webHidden/>
          </w:rPr>
          <w:tab/>
        </w:r>
        <w:r w:rsidR="009F2879">
          <w:rPr>
            <w:noProof/>
            <w:webHidden/>
          </w:rPr>
          <w:fldChar w:fldCharType="begin"/>
        </w:r>
        <w:r w:rsidR="009F2879">
          <w:rPr>
            <w:noProof/>
            <w:webHidden/>
          </w:rPr>
          <w:instrText xml:space="preserve"> PAGEREF _Toc51666652 \h </w:instrText>
        </w:r>
        <w:r w:rsidR="009F2879">
          <w:rPr>
            <w:noProof/>
            <w:webHidden/>
          </w:rPr>
        </w:r>
        <w:r w:rsidR="009F2879">
          <w:rPr>
            <w:noProof/>
            <w:webHidden/>
          </w:rPr>
          <w:fldChar w:fldCharType="separate"/>
        </w:r>
        <w:r w:rsidR="00D75DE9">
          <w:rPr>
            <w:noProof/>
            <w:webHidden/>
          </w:rPr>
          <w:t>74</w:t>
        </w:r>
        <w:r w:rsidR="009F2879">
          <w:rPr>
            <w:noProof/>
            <w:webHidden/>
          </w:rPr>
          <w:fldChar w:fldCharType="end"/>
        </w:r>
      </w:hyperlink>
    </w:p>
    <w:p w14:paraId="71A43037" w14:textId="4F2E5DA3"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3" w:history="1">
        <w:r w:rsidR="009F2879" w:rsidRPr="00C61025">
          <w:rPr>
            <w:rStyle w:val="Hyperlink"/>
            <w:noProof/>
          </w:rPr>
          <w:t>Barcode Functions</w:t>
        </w:r>
        <w:r w:rsidR="009F2879">
          <w:rPr>
            <w:noProof/>
            <w:webHidden/>
          </w:rPr>
          <w:tab/>
        </w:r>
        <w:r w:rsidR="009F2879">
          <w:rPr>
            <w:noProof/>
            <w:webHidden/>
          </w:rPr>
          <w:fldChar w:fldCharType="begin"/>
        </w:r>
        <w:r w:rsidR="009F2879">
          <w:rPr>
            <w:noProof/>
            <w:webHidden/>
          </w:rPr>
          <w:instrText xml:space="preserve"> PAGEREF _Toc51666653 \h </w:instrText>
        </w:r>
        <w:r w:rsidR="009F2879">
          <w:rPr>
            <w:noProof/>
            <w:webHidden/>
          </w:rPr>
        </w:r>
        <w:r w:rsidR="009F2879">
          <w:rPr>
            <w:noProof/>
            <w:webHidden/>
          </w:rPr>
          <w:fldChar w:fldCharType="separate"/>
        </w:r>
        <w:r w:rsidR="00D75DE9">
          <w:rPr>
            <w:noProof/>
            <w:webHidden/>
          </w:rPr>
          <w:t>75</w:t>
        </w:r>
        <w:r w:rsidR="009F2879">
          <w:rPr>
            <w:noProof/>
            <w:webHidden/>
          </w:rPr>
          <w:fldChar w:fldCharType="end"/>
        </w:r>
      </w:hyperlink>
    </w:p>
    <w:p w14:paraId="42DAB4B4" w14:textId="4798AD40"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4" w:history="1">
        <w:r w:rsidR="009F2879" w:rsidRPr="00C61025">
          <w:rPr>
            <w:rStyle w:val="Hyperlink"/>
            <w:noProof/>
          </w:rPr>
          <w:t>Barcode Types</w:t>
        </w:r>
        <w:r w:rsidR="009F2879">
          <w:rPr>
            <w:noProof/>
            <w:webHidden/>
          </w:rPr>
          <w:tab/>
        </w:r>
        <w:r w:rsidR="009F2879">
          <w:rPr>
            <w:noProof/>
            <w:webHidden/>
          </w:rPr>
          <w:fldChar w:fldCharType="begin"/>
        </w:r>
        <w:r w:rsidR="009F2879">
          <w:rPr>
            <w:noProof/>
            <w:webHidden/>
          </w:rPr>
          <w:instrText xml:space="preserve"> PAGEREF _Toc51666654 \h </w:instrText>
        </w:r>
        <w:r w:rsidR="009F2879">
          <w:rPr>
            <w:noProof/>
            <w:webHidden/>
          </w:rPr>
        </w:r>
        <w:r w:rsidR="009F2879">
          <w:rPr>
            <w:noProof/>
            <w:webHidden/>
          </w:rPr>
          <w:fldChar w:fldCharType="separate"/>
        </w:r>
        <w:r w:rsidR="00D75DE9">
          <w:rPr>
            <w:noProof/>
            <w:webHidden/>
          </w:rPr>
          <w:t>76</w:t>
        </w:r>
        <w:r w:rsidR="009F2879">
          <w:rPr>
            <w:noProof/>
            <w:webHidden/>
          </w:rPr>
          <w:fldChar w:fldCharType="end"/>
        </w:r>
      </w:hyperlink>
    </w:p>
    <w:p w14:paraId="5B5327A5" w14:textId="4A98AEE1"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5" w:history="1">
        <w:r w:rsidR="009F2879" w:rsidRPr="00C61025">
          <w:rPr>
            <w:rStyle w:val="Hyperlink"/>
            <w:noProof/>
          </w:rPr>
          <w:t>Scanner Installation</w:t>
        </w:r>
        <w:r w:rsidR="009F2879">
          <w:rPr>
            <w:noProof/>
            <w:webHidden/>
          </w:rPr>
          <w:tab/>
        </w:r>
        <w:r w:rsidR="009F2879">
          <w:rPr>
            <w:noProof/>
            <w:webHidden/>
          </w:rPr>
          <w:fldChar w:fldCharType="begin"/>
        </w:r>
        <w:r w:rsidR="009F2879">
          <w:rPr>
            <w:noProof/>
            <w:webHidden/>
          </w:rPr>
          <w:instrText xml:space="preserve"> PAGEREF _Toc51666655 \h </w:instrText>
        </w:r>
        <w:r w:rsidR="009F2879">
          <w:rPr>
            <w:noProof/>
            <w:webHidden/>
          </w:rPr>
        </w:r>
        <w:r w:rsidR="009F2879">
          <w:rPr>
            <w:noProof/>
            <w:webHidden/>
          </w:rPr>
          <w:fldChar w:fldCharType="separate"/>
        </w:r>
        <w:r w:rsidR="00D75DE9">
          <w:rPr>
            <w:noProof/>
            <w:webHidden/>
          </w:rPr>
          <w:t>79</w:t>
        </w:r>
        <w:r w:rsidR="009F2879">
          <w:rPr>
            <w:noProof/>
            <w:webHidden/>
          </w:rPr>
          <w:fldChar w:fldCharType="end"/>
        </w:r>
      </w:hyperlink>
    </w:p>
    <w:p w14:paraId="2024BF02" w14:textId="7F88BA57"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6" w:history="1">
        <w:r w:rsidR="009F2879" w:rsidRPr="00C61025">
          <w:rPr>
            <w:rStyle w:val="Hyperlink"/>
            <w:noProof/>
          </w:rPr>
          <w:t>Virtual Profiling and Barcodes</w:t>
        </w:r>
        <w:r w:rsidR="009F2879">
          <w:rPr>
            <w:noProof/>
            <w:webHidden/>
          </w:rPr>
          <w:tab/>
        </w:r>
        <w:r w:rsidR="009F2879">
          <w:rPr>
            <w:noProof/>
            <w:webHidden/>
          </w:rPr>
          <w:fldChar w:fldCharType="begin"/>
        </w:r>
        <w:r w:rsidR="009F2879">
          <w:rPr>
            <w:noProof/>
            <w:webHidden/>
          </w:rPr>
          <w:instrText xml:space="preserve"> PAGEREF _Toc51666656 \h </w:instrText>
        </w:r>
        <w:r w:rsidR="009F2879">
          <w:rPr>
            <w:noProof/>
            <w:webHidden/>
          </w:rPr>
        </w:r>
        <w:r w:rsidR="009F2879">
          <w:rPr>
            <w:noProof/>
            <w:webHidden/>
          </w:rPr>
          <w:fldChar w:fldCharType="separate"/>
        </w:r>
        <w:r w:rsidR="00D75DE9">
          <w:rPr>
            <w:noProof/>
            <w:webHidden/>
          </w:rPr>
          <w:t>80</w:t>
        </w:r>
        <w:r w:rsidR="009F2879">
          <w:rPr>
            <w:noProof/>
            <w:webHidden/>
          </w:rPr>
          <w:fldChar w:fldCharType="end"/>
        </w:r>
      </w:hyperlink>
    </w:p>
    <w:p w14:paraId="3CC06FF1" w14:textId="2BCB38B4"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7" w:history="1">
        <w:r w:rsidR="009F2879" w:rsidRPr="00C61025">
          <w:rPr>
            <w:rStyle w:val="Hyperlink"/>
            <w:noProof/>
          </w:rPr>
          <w:t>Enable Barcoding Per Product</w:t>
        </w:r>
        <w:r w:rsidR="009F2879">
          <w:rPr>
            <w:noProof/>
            <w:webHidden/>
          </w:rPr>
          <w:tab/>
        </w:r>
        <w:r w:rsidR="009F2879">
          <w:rPr>
            <w:noProof/>
            <w:webHidden/>
          </w:rPr>
          <w:fldChar w:fldCharType="begin"/>
        </w:r>
        <w:r w:rsidR="009F2879">
          <w:rPr>
            <w:noProof/>
            <w:webHidden/>
          </w:rPr>
          <w:instrText xml:space="preserve"> PAGEREF _Toc51666657 \h </w:instrText>
        </w:r>
        <w:r w:rsidR="009F2879">
          <w:rPr>
            <w:noProof/>
            <w:webHidden/>
          </w:rPr>
        </w:r>
        <w:r w:rsidR="009F2879">
          <w:rPr>
            <w:noProof/>
            <w:webHidden/>
          </w:rPr>
          <w:fldChar w:fldCharType="separate"/>
        </w:r>
        <w:r w:rsidR="00D75DE9">
          <w:rPr>
            <w:noProof/>
            <w:webHidden/>
          </w:rPr>
          <w:t>83</w:t>
        </w:r>
        <w:r w:rsidR="009F2879">
          <w:rPr>
            <w:noProof/>
            <w:webHidden/>
          </w:rPr>
          <w:fldChar w:fldCharType="end"/>
        </w:r>
      </w:hyperlink>
    </w:p>
    <w:p w14:paraId="3D933D94" w14:textId="10AD1750"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8" w:history="1">
        <w:r w:rsidR="009F2879" w:rsidRPr="00C61025">
          <w:rPr>
            <w:rStyle w:val="Hyperlink"/>
            <w:noProof/>
          </w:rPr>
          <w:t>Display the Current Barcode Queue</w:t>
        </w:r>
        <w:r w:rsidR="009F2879">
          <w:rPr>
            <w:noProof/>
            <w:webHidden/>
          </w:rPr>
          <w:tab/>
        </w:r>
        <w:r w:rsidR="009F2879">
          <w:rPr>
            <w:noProof/>
            <w:webHidden/>
          </w:rPr>
          <w:fldChar w:fldCharType="begin"/>
        </w:r>
        <w:r w:rsidR="009F2879">
          <w:rPr>
            <w:noProof/>
            <w:webHidden/>
          </w:rPr>
          <w:instrText xml:space="preserve"> PAGEREF _Toc51666658 \h </w:instrText>
        </w:r>
        <w:r w:rsidR="009F2879">
          <w:rPr>
            <w:noProof/>
            <w:webHidden/>
          </w:rPr>
        </w:r>
        <w:r w:rsidR="009F2879">
          <w:rPr>
            <w:noProof/>
            <w:webHidden/>
          </w:rPr>
          <w:fldChar w:fldCharType="separate"/>
        </w:r>
        <w:r w:rsidR="00D75DE9">
          <w:rPr>
            <w:noProof/>
            <w:webHidden/>
          </w:rPr>
          <w:t>83</w:t>
        </w:r>
        <w:r w:rsidR="009F2879">
          <w:rPr>
            <w:noProof/>
            <w:webHidden/>
          </w:rPr>
          <w:fldChar w:fldCharType="end"/>
        </w:r>
      </w:hyperlink>
    </w:p>
    <w:p w14:paraId="54AE261D" w14:textId="293DD1BF"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59" w:history="1">
        <w:r w:rsidR="009F2879" w:rsidRPr="00C61025">
          <w:rPr>
            <w:rStyle w:val="Hyperlink"/>
            <w:noProof/>
          </w:rPr>
          <w:t>View Barcode Traceability Information For Boards Previously Run</w:t>
        </w:r>
        <w:r w:rsidR="009F2879">
          <w:rPr>
            <w:noProof/>
            <w:webHidden/>
          </w:rPr>
          <w:tab/>
        </w:r>
        <w:r w:rsidR="009F2879">
          <w:rPr>
            <w:noProof/>
            <w:webHidden/>
          </w:rPr>
          <w:fldChar w:fldCharType="begin"/>
        </w:r>
        <w:r w:rsidR="009F2879">
          <w:rPr>
            <w:noProof/>
            <w:webHidden/>
          </w:rPr>
          <w:instrText xml:space="preserve"> PAGEREF _Toc51666659 \h </w:instrText>
        </w:r>
        <w:r w:rsidR="009F2879">
          <w:rPr>
            <w:noProof/>
            <w:webHidden/>
          </w:rPr>
        </w:r>
        <w:r w:rsidR="009F2879">
          <w:rPr>
            <w:noProof/>
            <w:webHidden/>
          </w:rPr>
          <w:fldChar w:fldCharType="separate"/>
        </w:r>
        <w:r w:rsidR="00D75DE9">
          <w:rPr>
            <w:noProof/>
            <w:webHidden/>
          </w:rPr>
          <w:t>86</w:t>
        </w:r>
        <w:r w:rsidR="009F2879">
          <w:rPr>
            <w:noProof/>
            <w:webHidden/>
          </w:rPr>
          <w:fldChar w:fldCharType="end"/>
        </w:r>
      </w:hyperlink>
    </w:p>
    <w:p w14:paraId="37F90E16" w14:textId="0FFEE9C7"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60" w:history="1">
        <w:r w:rsidR="009F2879" w:rsidRPr="00C61025">
          <w:rPr>
            <w:rStyle w:val="Hyperlink"/>
            <w:noProof/>
          </w:rPr>
          <w:t>Search For Barcode Entries</w:t>
        </w:r>
        <w:r w:rsidR="009F2879">
          <w:rPr>
            <w:noProof/>
            <w:webHidden/>
          </w:rPr>
          <w:tab/>
        </w:r>
        <w:r w:rsidR="009F2879">
          <w:rPr>
            <w:noProof/>
            <w:webHidden/>
          </w:rPr>
          <w:fldChar w:fldCharType="begin"/>
        </w:r>
        <w:r w:rsidR="009F2879">
          <w:rPr>
            <w:noProof/>
            <w:webHidden/>
          </w:rPr>
          <w:instrText xml:space="preserve"> PAGEREF _Toc51666660 \h </w:instrText>
        </w:r>
        <w:r w:rsidR="009F2879">
          <w:rPr>
            <w:noProof/>
            <w:webHidden/>
          </w:rPr>
        </w:r>
        <w:r w:rsidR="009F2879">
          <w:rPr>
            <w:noProof/>
            <w:webHidden/>
          </w:rPr>
          <w:fldChar w:fldCharType="separate"/>
        </w:r>
        <w:r w:rsidR="00D75DE9">
          <w:rPr>
            <w:noProof/>
            <w:webHidden/>
          </w:rPr>
          <w:t>86</w:t>
        </w:r>
        <w:r w:rsidR="009F2879">
          <w:rPr>
            <w:noProof/>
            <w:webHidden/>
          </w:rPr>
          <w:fldChar w:fldCharType="end"/>
        </w:r>
      </w:hyperlink>
    </w:p>
    <w:p w14:paraId="689E3CE1" w14:textId="63986150"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61" w:history="1">
        <w:r w:rsidR="009F2879" w:rsidRPr="00C61025">
          <w:rPr>
            <w:rStyle w:val="Hyperlink"/>
            <w:noProof/>
          </w:rPr>
          <w:t>Live Data Output And Barcodes</w:t>
        </w:r>
        <w:r w:rsidR="009F2879">
          <w:rPr>
            <w:noProof/>
            <w:webHidden/>
          </w:rPr>
          <w:tab/>
        </w:r>
        <w:r w:rsidR="009F2879">
          <w:rPr>
            <w:noProof/>
            <w:webHidden/>
          </w:rPr>
          <w:fldChar w:fldCharType="begin"/>
        </w:r>
        <w:r w:rsidR="009F2879">
          <w:rPr>
            <w:noProof/>
            <w:webHidden/>
          </w:rPr>
          <w:instrText xml:space="preserve"> PAGEREF _Toc51666661 \h </w:instrText>
        </w:r>
        <w:r w:rsidR="009F2879">
          <w:rPr>
            <w:noProof/>
            <w:webHidden/>
          </w:rPr>
        </w:r>
        <w:r w:rsidR="009F2879">
          <w:rPr>
            <w:noProof/>
            <w:webHidden/>
          </w:rPr>
          <w:fldChar w:fldCharType="separate"/>
        </w:r>
        <w:r w:rsidR="00D75DE9">
          <w:rPr>
            <w:noProof/>
            <w:webHidden/>
          </w:rPr>
          <w:t>87</w:t>
        </w:r>
        <w:r w:rsidR="009F2879">
          <w:rPr>
            <w:noProof/>
            <w:webHidden/>
          </w:rPr>
          <w:fldChar w:fldCharType="end"/>
        </w:r>
      </w:hyperlink>
    </w:p>
    <w:p w14:paraId="19926A3E" w14:textId="34E3EEF6"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62" w:history="1">
        <w:r w:rsidR="009F2879" w:rsidRPr="00C61025">
          <w:rPr>
            <w:rStyle w:val="Hyperlink"/>
            <w:noProof/>
          </w:rPr>
          <w:t>Live Data Output</w:t>
        </w:r>
        <w:r w:rsidR="009F2879">
          <w:rPr>
            <w:noProof/>
            <w:webHidden/>
          </w:rPr>
          <w:tab/>
        </w:r>
        <w:r w:rsidR="009F2879">
          <w:rPr>
            <w:noProof/>
            <w:webHidden/>
          </w:rPr>
          <w:fldChar w:fldCharType="begin"/>
        </w:r>
        <w:r w:rsidR="009F2879">
          <w:rPr>
            <w:noProof/>
            <w:webHidden/>
          </w:rPr>
          <w:instrText xml:space="preserve"> PAGEREF _Toc51666662 \h </w:instrText>
        </w:r>
        <w:r w:rsidR="009F2879">
          <w:rPr>
            <w:noProof/>
            <w:webHidden/>
          </w:rPr>
        </w:r>
        <w:r w:rsidR="009F2879">
          <w:rPr>
            <w:noProof/>
            <w:webHidden/>
          </w:rPr>
          <w:fldChar w:fldCharType="separate"/>
        </w:r>
        <w:r w:rsidR="00D75DE9">
          <w:rPr>
            <w:noProof/>
            <w:webHidden/>
          </w:rPr>
          <w:t>88</w:t>
        </w:r>
        <w:r w:rsidR="009F2879">
          <w:rPr>
            <w:noProof/>
            <w:webHidden/>
          </w:rPr>
          <w:fldChar w:fldCharType="end"/>
        </w:r>
      </w:hyperlink>
    </w:p>
    <w:p w14:paraId="21029295" w14:textId="3AF79313"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63" w:history="1">
        <w:r w:rsidR="009F2879" w:rsidRPr="00C61025">
          <w:rPr>
            <w:rStyle w:val="Hyperlink"/>
            <w:noProof/>
          </w:rPr>
          <w:t>LDO Formats</w:t>
        </w:r>
        <w:r w:rsidR="009F2879">
          <w:rPr>
            <w:noProof/>
            <w:webHidden/>
          </w:rPr>
          <w:tab/>
        </w:r>
        <w:r w:rsidR="009F2879">
          <w:rPr>
            <w:noProof/>
            <w:webHidden/>
          </w:rPr>
          <w:fldChar w:fldCharType="begin"/>
        </w:r>
        <w:r w:rsidR="009F2879">
          <w:rPr>
            <w:noProof/>
            <w:webHidden/>
          </w:rPr>
          <w:instrText xml:space="preserve"> PAGEREF _Toc51666663 \h </w:instrText>
        </w:r>
        <w:r w:rsidR="009F2879">
          <w:rPr>
            <w:noProof/>
            <w:webHidden/>
          </w:rPr>
        </w:r>
        <w:r w:rsidR="009F2879">
          <w:rPr>
            <w:noProof/>
            <w:webHidden/>
          </w:rPr>
          <w:fldChar w:fldCharType="separate"/>
        </w:r>
        <w:r w:rsidR="00D75DE9">
          <w:rPr>
            <w:noProof/>
            <w:webHidden/>
          </w:rPr>
          <w:t>89</w:t>
        </w:r>
        <w:r w:rsidR="009F2879">
          <w:rPr>
            <w:noProof/>
            <w:webHidden/>
          </w:rPr>
          <w:fldChar w:fldCharType="end"/>
        </w:r>
      </w:hyperlink>
    </w:p>
    <w:p w14:paraId="7ABE3199" w14:textId="06717158"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64" w:history="1">
        <w:r w:rsidR="009F2879" w:rsidRPr="00C61025">
          <w:rPr>
            <w:rStyle w:val="Hyperlink"/>
            <w:noProof/>
          </w:rPr>
          <w:t>Details of Output Files</w:t>
        </w:r>
        <w:r w:rsidR="009F2879">
          <w:rPr>
            <w:noProof/>
            <w:webHidden/>
          </w:rPr>
          <w:tab/>
        </w:r>
        <w:r w:rsidR="009F2879">
          <w:rPr>
            <w:noProof/>
            <w:webHidden/>
          </w:rPr>
          <w:fldChar w:fldCharType="begin"/>
        </w:r>
        <w:r w:rsidR="009F2879">
          <w:rPr>
            <w:noProof/>
            <w:webHidden/>
          </w:rPr>
          <w:instrText xml:space="preserve"> PAGEREF _Toc51666664 \h </w:instrText>
        </w:r>
        <w:r w:rsidR="009F2879">
          <w:rPr>
            <w:noProof/>
            <w:webHidden/>
          </w:rPr>
        </w:r>
        <w:r w:rsidR="009F2879">
          <w:rPr>
            <w:noProof/>
            <w:webHidden/>
          </w:rPr>
          <w:fldChar w:fldCharType="separate"/>
        </w:r>
        <w:r w:rsidR="00D75DE9">
          <w:rPr>
            <w:noProof/>
            <w:webHidden/>
          </w:rPr>
          <w:t>89</w:t>
        </w:r>
        <w:r w:rsidR="009F2879">
          <w:rPr>
            <w:noProof/>
            <w:webHidden/>
          </w:rPr>
          <w:fldChar w:fldCharType="end"/>
        </w:r>
      </w:hyperlink>
    </w:p>
    <w:p w14:paraId="6D81A1C1" w14:textId="6A14F2D1"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65" w:history="1">
        <w:r w:rsidR="009F2879" w:rsidRPr="00C61025">
          <w:rPr>
            <w:rStyle w:val="Hyperlink"/>
            <w:noProof/>
          </w:rPr>
          <w:t>Configure LDO</w:t>
        </w:r>
        <w:r w:rsidR="009F2879">
          <w:rPr>
            <w:noProof/>
            <w:webHidden/>
          </w:rPr>
          <w:tab/>
        </w:r>
        <w:r w:rsidR="009F2879">
          <w:rPr>
            <w:noProof/>
            <w:webHidden/>
          </w:rPr>
          <w:fldChar w:fldCharType="begin"/>
        </w:r>
        <w:r w:rsidR="009F2879">
          <w:rPr>
            <w:noProof/>
            <w:webHidden/>
          </w:rPr>
          <w:instrText xml:space="preserve"> PAGEREF _Toc51666665 \h </w:instrText>
        </w:r>
        <w:r w:rsidR="009F2879">
          <w:rPr>
            <w:noProof/>
            <w:webHidden/>
          </w:rPr>
        </w:r>
        <w:r w:rsidR="009F2879">
          <w:rPr>
            <w:noProof/>
            <w:webHidden/>
          </w:rPr>
          <w:fldChar w:fldCharType="separate"/>
        </w:r>
        <w:r w:rsidR="00D75DE9">
          <w:rPr>
            <w:noProof/>
            <w:webHidden/>
          </w:rPr>
          <w:t>90</w:t>
        </w:r>
        <w:r w:rsidR="009F2879">
          <w:rPr>
            <w:noProof/>
            <w:webHidden/>
          </w:rPr>
          <w:fldChar w:fldCharType="end"/>
        </w:r>
      </w:hyperlink>
    </w:p>
    <w:p w14:paraId="21276DF7" w14:textId="5A405484"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66" w:history="1">
        <w:r w:rsidR="009F2879" w:rsidRPr="00C61025">
          <w:rPr>
            <w:rStyle w:val="Hyperlink"/>
            <w:noProof/>
          </w:rPr>
          <w:t>Delete Accumulated LDO Files</w:t>
        </w:r>
        <w:r w:rsidR="009F2879">
          <w:rPr>
            <w:noProof/>
            <w:webHidden/>
          </w:rPr>
          <w:tab/>
        </w:r>
        <w:r w:rsidR="009F2879">
          <w:rPr>
            <w:noProof/>
            <w:webHidden/>
          </w:rPr>
          <w:fldChar w:fldCharType="begin"/>
        </w:r>
        <w:r w:rsidR="009F2879">
          <w:rPr>
            <w:noProof/>
            <w:webHidden/>
          </w:rPr>
          <w:instrText xml:space="preserve"> PAGEREF _Toc51666666 \h </w:instrText>
        </w:r>
        <w:r w:rsidR="009F2879">
          <w:rPr>
            <w:noProof/>
            <w:webHidden/>
          </w:rPr>
        </w:r>
        <w:r w:rsidR="009F2879">
          <w:rPr>
            <w:noProof/>
            <w:webHidden/>
          </w:rPr>
          <w:fldChar w:fldCharType="separate"/>
        </w:r>
        <w:r w:rsidR="00D75DE9">
          <w:rPr>
            <w:noProof/>
            <w:webHidden/>
          </w:rPr>
          <w:t>91</w:t>
        </w:r>
        <w:r w:rsidR="009F2879">
          <w:rPr>
            <w:noProof/>
            <w:webHidden/>
          </w:rPr>
          <w:fldChar w:fldCharType="end"/>
        </w:r>
      </w:hyperlink>
    </w:p>
    <w:p w14:paraId="00B25229" w14:textId="57E9E675"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67" w:history="1">
        <w:r w:rsidR="009F2879" w:rsidRPr="00C61025">
          <w:rPr>
            <w:rStyle w:val="Hyperlink"/>
            <w:noProof/>
          </w:rPr>
          <w:t>Remote Process Monitoring</w:t>
        </w:r>
        <w:r w:rsidR="009F2879">
          <w:rPr>
            <w:noProof/>
            <w:webHidden/>
          </w:rPr>
          <w:tab/>
        </w:r>
        <w:r w:rsidR="009F2879">
          <w:rPr>
            <w:noProof/>
            <w:webHidden/>
          </w:rPr>
          <w:fldChar w:fldCharType="begin"/>
        </w:r>
        <w:r w:rsidR="009F2879">
          <w:rPr>
            <w:noProof/>
            <w:webHidden/>
          </w:rPr>
          <w:instrText xml:space="preserve"> PAGEREF _Toc51666667 \h </w:instrText>
        </w:r>
        <w:r w:rsidR="009F2879">
          <w:rPr>
            <w:noProof/>
            <w:webHidden/>
          </w:rPr>
        </w:r>
        <w:r w:rsidR="009F2879">
          <w:rPr>
            <w:noProof/>
            <w:webHidden/>
          </w:rPr>
          <w:fldChar w:fldCharType="separate"/>
        </w:r>
        <w:r w:rsidR="00D75DE9">
          <w:rPr>
            <w:noProof/>
            <w:webHidden/>
          </w:rPr>
          <w:t>92</w:t>
        </w:r>
        <w:r w:rsidR="009F2879">
          <w:rPr>
            <w:noProof/>
            <w:webHidden/>
          </w:rPr>
          <w:fldChar w:fldCharType="end"/>
        </w:r>
      </w:hyperlink>
    </w:p>
    <w:p w14:paraId="54068F90" w14:textId="45F83F17"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68" w:history="1">
        <w:r w:rsidR="009F2879" w:rsidRPr="00C61025">
          <w:rPr>
            <w:rStyle w:val="Hyperlink"/>
            <w:noProof/>
          </w:rPr>
          <w:t>Configure RPM Output</w:t>
        </w:r>
        <w:r w:rsidR="009F2879">
          <w:rPr>
            <w:noProof/>
            <w:webHidden/>
          </w:rPr>
          <w:tab/>
        </w:r>
        <w:r w:rsidR="009F2879">
          <w:rPr>
            <w:noProof/>
            <w:webHidden/>
          </w:rPr>
          <w:fldChar w:fldCharType="begin"/>
        </w:r>
        <w:r w:rsidR="009F2879">
          <w:rPr>
            <w:noProof/>
            <w:webHidden/>
          </w:rPr>
          <w:instrText xml:space="preserve"> PAGEREF _Toc51666668 \h </w:instrText>
        </w:r>
        <w:r w:rsidR="009F2879">
          <w:rPr>
            <w:noProof/>
            <w:webHidden/>
          </w:rPr>
        </w:r>
        <w:r w:rsidR="009F2879">
          <w:rPr>
            <w:noProof/>
            <w:webHidden/>
          </w:rPr>
          <w:fldChar w:fldCharType="separate"/>
        </w:r>
        <w:r w:rsidR="00D75DE9">
          <w:rPr>
            <w:noProof/>
            <w:webHidden/>
          </w:rPr>
          <w:t>94</w:t>
        </w:r>
        <w:r w:rsidR="009F2879">
          <w:rPr>
            <w:noProof/>
            <w:webHidden/>
          </w:rPr>
          <w:fldChar w:fldCharType="end"/>
        </w:r>
      </w:hyperlink>
    </w:p>
    <w:p w14:paraId="1ABE68A6" w14:textId="13A0183C"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69" w:history="1">
        <w:r w:rsidR="009F2879" w:rsidRPr="00C61025">
          <w:rPr>
            <w:rStyle w:val="Hyperlink"/>
            <w:noProof/>
          </w:rPr>
          <w:t>KIC Server</w:t>
        </w:r>
        <w:r w:rsidR="009F2879">
          <w:rPr>
            <w:noProof/>
            <w:webHidden/>
          </w:rPr>
          <w:tab/>
        </w:r>
        <w:r w:rsidR="009F2879">
          <w:rPr>
            <w:noProof/>
            <w:webHidden/>
          </w:rPr>
          <w:fldChar w:fldCharType="begin"/>
        </w:r>
        <w:r w:rsidR="009F2879">
          <w:rPr>
            <w:noProof/>
            <w:webHidden/>
          </w:rPr>
          <w:instrText xml:space="preserve"> PAGEREF _Toc51666669 \h </w:instrText>
        </w:r>
        <w:r w:rsidR="009F2879">
          <w:rPr>
            <w:noProof/>
            <w:webHidden/>
          </w:rPr>
        </w:r>
        <w:r w:rsidR="009F2879">
          <w:rPr>
            <w:noProof/>
            <w:webHidden/>
          </w:rPr>
          <w:fldChar w:fldCharType="separate"/>
        </w:r>
        <w:r w:rsidR="00D75DE9">
          <w:rPr>
            <w:noProof/>
            <w:webHidden/>
          </w:rPr>
          <w:t>95</w:t>
        </w:r>
        <w:r w:rsidR="009F2879">
          <w:rPr>
            <w:noProof/>
            <w:webHidden/>
          </w:rPr>
          <w:fldChar w:fldCharType="end"/>
        </w:r>
      </w:hyperlink>
    </w:p>
    <w:p w14:paraId="15C16560" w14:textId="2DB1E834"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70" w:history="1">
        <w:r w:rsidR="009F2879" w:rsidRPr="00C61025">
          <w:rPr>
            <w:rStyle w:val="Hyperlink"/>
            <w:noProof/>
          </w:rPr>
          <w:t>KIC Viewer</w:t>
        </w:r>
        <w:r w:rsidR="009F2879">
          <w:rPr>
            <w:noProof/>
            <w:webHidden/>
          </w:rPr>
          <w:tab/>
        </w:r>
        <w:r w:rsidR="009F2879">
          <w:rPr>
            <w:noProof/>
            <w:webHidden/>
          </w:rPr>
          <w:fldChar w:fldCharType="begin"/>
        </w:r>
        <w:r w:rsidR="009F2879">
          <w:rPr>
            <w:noProof/>
            <w:webHidden/>
          </w:rPr>
          <w:instrText xml:space="preserve"> PAGEREF _Toc51666670 \h </w:instrText>
        </w:r>
        <w:r w:rsidR="009F2879">
          <w:rPr>
            <w:noProof/>
            <w:webHidden/>
          </w:rPr>
        </w:r>
        <w:r w:rsidR="009F2879">
          <w:rPr>
            <w:noProof/>
            <w:webHidden/>
          </w:rPr>
          <w:fldChar w:fldCharType="separate"/>
        </w:r>
        <w:r w:rsidR="00D75DE9">
          <w:rPr>
            <w:noProof/>
            <w:webHidden/>
          </w:rPr>
          <w:t>97</w:t>
        </w:r>
        <w:r w:rsidR="009F2879">
          <w:rPr>
            <w:noProof/>
            <w:webHidden/>
          </w:rPr>
          <w:fldChar w:fldCharType="end"/>
        </w:r>
      </w:hyperlink>
    </w:p>
    <w:p w14:paraId="375AC8C6" w14:textId="53988C5D"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71" w:history="1">
        <w:r w:rsidR="009F2879" w:rsidRPr="00C61025">
          <w:rPr>
            <w:rStyle w:val="Hyperlink"/>
            <w:noProof/>
          </w:rPr>
          <w:t>O2 Live (Optional)</w:t>
        </w:r>
        <w:r w:rsidR="009F2879">
          <w:rPr>
            <w:noProof/>
            <w:webHidden/>
          </w:rPr>
          <w:tab/>
        </w:r>
        <w:r w:rsidR="009F2879">
          <w:rPr>
            <w:noProof/>
            <w:webHidden/>
          </w:rPr>
          <w:fldChar w:fldCharType="begin"/>
        </w:r>
        <w:r w:rsidR="009F2879">
          <w:rPr>
            <w:noProof/>
            <w:webHidden/>
          </w:rPr>
          <w:instrText xml:space="preserve"> PAGEREF _Toc51666671 \h </w:instrText>
        </w:r>
        <w:r w:rsidR="009F2879">
          <w:rPr>
            <w:noProof/>
            <w:webHidden/>
          </w:rPr>
        </w:r>
        <w:r w:rsidR="009F2879">
          <w:rPr>
            <w:noProof/>
            <w:webHidden/>
          </w:rPr>
          <w:fldChar w:fldCharType="separate"/>
        </w:r>
        <w:r w:rsidR="00D75DE9">
          <w:rPr>
            <w:noProof/>
            <w:webHidden/>
          </w:rPr>
          <w:t>104</w:t>
        </w:r>
        <w:r w:rsidR="009F2879">
          <w:rPr>
            <w:noProof/>
            <w:webHidden/>
          </w:rPr>
          <w:fldChar w:fldCharType="end"/>
        </w:r>
      </w:hyperlink>
    </w:p>
    <w:p w14:paraId="30D536E9" w14:textId="23AF7E9C"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72" w:history="1">
        <w:r w:rsidR="009F2879" w:rsidRPr="00C61025">
          <w:rPr>
            <w:rStyle w:val="Hyperlink"/>
            <w:noProof/>
          </w:rPr>
          <w:t>Configuration</w:t>
        </w:r>
        <w:r w:rsidR="009F2879">
          <w:rPr>
            <w:noProof/>
            <w:webHidden/>
          </w:rPr>
          <w:tab/>
        </w:r>
        <w:r w:rsidR="009F2879">
          <w:rPr>
            <w:noProof/>
            <w:webHidden/>
          </w:rPr>
          <w:fldChar w:fldCharType="begin"/>
        </w:r>
        <w:r w:rsidR="009F2879">
          <w:rPr>
            <w:noProof/>
            <w:webHidden/>
          </w:rPr>
          <w:instrText xml:space="preserve"> PAGEREF _Toc51666672 \h </w:instrText>
        </w:r>
        <w:r w:rsidR="009F2879">
          <w:rPr>
            <w:noProof/>
            <w:webHidden/>
          </w:rPr>
        </w:r>
        <w:r w:rsidR="009F2879">
          <w:rPr>
            <w:noProof/>
            <w:webHidden/>
          </w:rPr>
          <w:fldChar w:fldCharType="separate"/>
        </w:r>
        <w:r w:rsidR="00D75DE9">
          <w:rPr>
            <w:noProof/>
            <w:webHidden/>
          </w:rPr>
          <w:t>104</w:t>
        </w:r>
        <w:r w:rsidR="009F2879">
          <w:rPr>
            <w:noProof/>
            <w:webHidden/>
          </w:rPr>
          <w:fldChar w:fldCharType="end"/>
        </w:r>
      </w:hyperlink>
    </w:p>
    <w:p w14:paraId="7EA86075" w14:textId="6BCA14E2"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73" w:history="1">
        <w:r w:rsidR="009F2879" w:rsidRPr="00C61025">
          <w:rPr>
            <w:rStyle w:val="Hyperlink"/>
            <w:noProof/>
          </w:rPr>
          <w:t>Operation</w:t>
        </w:r>
        <w:r w:rsidR="009F2879">
          <w:rPr>
            <w:noProof/>
            <w:webHidden/>
          </w:rPr>
          <w:tab/>
        </w:r>
        <w:r w:rsidR="009F2879">
          <w:rPr>
            <w:noProof/>
            <w:webHidden/>
          </w:rPr>
          <w:fldChar w:fldCharType="begin"/>
        </w:r>
        <w:r w:rsidR="009F2879">
          <w:rPr>
            <w:noProof/>
            <w:webHidden/>
          </w:rPr>
          <w:instrText xml:space="preserve"> PAGEREF _Toc51666673 \h </w:instrText>
        </w:r>
        <w:r w:rsidR="009F2879">
          <w:rPr>
            <w:noProof/>
            <w:webHidden/>
          </w:rPr>
        </w:r>
        <w:r w:rsidR="009F2879">
          <w:rPr>
            <w:noProof/>
            <w:webHidden/>
          </w:rPr>
          <w:fldChar w:fldCharType="separate"/>
        </w:r>
        <w:r w:rsidR="00D75DE9">
          <w:rPr>
            <w:noProof/>
            <w:webHidden/>
          </w:rPr>
          <w:t>105</w:t>
        </w:r>
        <w:r w:rsidR="009F2879">
          <w:rPr>
            <w:noProof/>
            <w:webHidden/>
          </w:rPr>
          <w:fldChar w:fldCharType="end"/>
        </w:r>
      </w:hyperlink>
    </w:p>
    <w:p w14:paraId="1C896437" w14:textId="2E082184"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74" w:history="1">
        <w:r w:rsidR="009F2879" w:rsidRPr="00C61025">
          <w:rPr>
            <w:rStyle w:val="Hyperlink"/>
            <w:noProof/>
          </w:rPr>
          <w:t>VP Idle Mode (Optional)</w:t>
        </w:r>
        <w:r w:rsidR="009F2879">
          <w:rPr>
            <w:noProof/>
            <w:webHidden/>
          </w:rPr>
          <w:tab/>
        </w:r>
        <w:r w:rsidR="009F2879">
          <w:rPr>
            <w:noProof/>
            <w:webHidden/>
          </w:rPr>
          <w:fldChar w:fldCharType="begin"/>
        </w:r>
        <w:r w:rsidR="009F2879">
          <w:rPr>
            <w:noProof/>
            <w:webHidden/>
          </w:rPr>
          <w:instrText xml:space="preserve"> PAGEREF _Toc51666674 \h </w:instrText>
        </w:r>
        <w:r w:rsidR="009F2879">
          <w:rPr>
            <w:noProof/>
            <w:webHidden/>
          </w:rPr>
        </w:r>
        <w:r w:rsidR="009F2879">
          <w:rPr>
            <w:noProof/>
            <w:webHidden/>
          </w:rPr>
          <w:fldChar w:fldCharType="separate"/>
        </w:r>
        <w:r w:rsidR="00D75DE9">
          <w:rPr>
            <w:noProof/>
            <w:webHidden/>
          </w:rPr>
          <w:t>106</w:t>
        </w:r>
        <w:r w:rsidR="009F2879">
          <w:rPr>
            <w:noProof/>
            <w:webHidden/>
          </w:rPr>
          <w:fldChar w:fldCharType="end"/>
        </w:r>
      </w:hyperlink>
    </w:p>
    <w:p w14:paraId="5DD64142" w14:textId="0FD61880"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75" w:history="1">
        <w:r w:rsidR="009F2879" w:rsidRPr="00C61025">
          <w:rPr>
            <w:rStyle w:val="Hyperlink"/>
            <w:noProof/>
          </w:rPr>
          <w:t>Configuration</w:t>
        </w:r>
        <w:r w:rsidR="009F2879">
          <w:rPr>
            <w:noProof/>
            <w:webHidden/>
          </w:rPr>
          <w:tab/>
        </w:r>
        <w:r w:rsidR="009F2879">
          <w:rPr>
            <w:noProof/>
            <w:webHidden/>
          </w:rPr>
          <w:fldChar w:fldCharType="begin"/>
        </w:r>
        <w:r w:rsidR="009F2879">
          <w:rPr>
            <w:noProof/>
            <w:webHidden/>
          </w:rPr>
          <w:instrText xml:space="preserve"> PAGEREF _Toc51666675 \h </w:instrText>
        </w:r>
        <w:r w:rsidR="009F2879">
          <w:rPr>
            <w:noProof/>
            <w:webHidden/>
          </w:rPr>
        </w:r>
        <w:r w:rsidR="009F2879">
          <w:rPr>
            <w:noProof/>
            <w:webHidden/>
          </w:rPr>
          <w:fldChar w:fldCharType="separate"/>
        </w:r>
        <w:r w:rsidR="00D75DE9">
          <w:rPr>
            <w:noProof/>
            <w:webHidden/>
          </w:rPr>
          <w:t>106</w:t>
        </w:r>
        <w:r w:rsidR="009F2879">
          <w:rPr>
            <w:noProof/>
            <w:webHidden/>
          </w:rPr>
          <w:fldChar w:fldCharType="end"/>
        </w:r>
      </w:hyperlink>
    </w:p>
    <w:p w14:paraId="7F92726A" w14:textId="1ADADC84"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76" w:history="1">
        <w:r w:rsidR="009F2879" w:rsidRPr="00C61025">
          <w:rPr>
            <w:rStyle w:val="Hyperlink"/>
            <w:noProof/>
          </w:rPr>
          <w:t>Units Per Hour</w:t>
        </w:r>
        <w:r w:rsidR="009F2879">
          <w:rPr>
            <w:noProof/>
            <w:webHidden/>
          </w:rPr>
          <w:tab/>
        </w:r>
        <w:r w:rsidR="009F2879">
          <w:rPr>
            <w:noProof/>
            <w:webHidden/>
          </w:rPr>
          <w:fldChar w:fldCharType="begin"/>
        </w:r>
        <w:r w:rsidR="009F2879">
          <w:rPr>
            <w:noProof/>
            <w:webHidden/>
          </w:rPr>
          <w:instrText xml:space="preserve"> PAGEREF _Toc51666676 \h </w:instrText>
        </w:r>
        <w:r w:rsidR="009F2879">
          <w:rPr>
            <w:noProof/>
            <w:webHidden/>
          </w:rPr>
        </w:r>
        <w:r w:rsidR="009F2879">
          <w:rPr>
            <w:noProof/>
            <w:webHidden/>
          </w:rPr>
          <w:fldChar w:fldCharType="separate"/>
        </w:r>
        <w:r w:rsidR="00D75DE9">
          <w:rPr>
            <w:noProof/>
            <w:webHidden/>
          </w:rPr>
          <w:t>107</w:t>
        </w:r>
        <w:r w:rsidR="009F2879">
          <w:rPr>
            <w:noProof/>
            <w:webHidden/>
          </w:rPr>
          <w:fldChar w:fldCharType="end"/>
        </w:r>
      </w:hyperlink>
    </w:p>
    <w:p w14:paraId="303C4CDC" w14:textId="19DB7131"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77" w:history="1">
        <w:r w:rsidR="009F2879" w:rsidRPr="00C61025">
          <w:rPr>
            <w:rStyle w:val="Hyperlink"/>
            <w:noProof/>
          </w:rPr>
          <w:t>Configuration</w:t>
        </w:r>
        <w:r w:rsidR="009F2879">
          <w:rPr>
            <w:noProof/>
            <w:webHidden/>
          </w:rPr>
          <w:tab/>
        </w:r>
        <w:r w:rsidR="009F2879">
          <w:rPr>
            <w:noProof/>
            <w:webHidden/>
          </w:rPr>
          <w:fldChar w:fldCharType="begin"/>
        </w:r>
        <w:r w:rsidR="009F2879">
          <w:rPr>
            <w:noProof/>
            <w:webHidden/>
          </w:rPr>
          <w:instrText xml:space="preserve"> PAGEREF _Toc51666677 \h </w:instrText>
        </w:r>
        <w:r w:rsidR="009F2879">
          <w:rPr>
            <w:noProof/>
            <w:webHidden/>
          </w:rPr>
        </w:r>
        <w:r w:rsidR="009F2879">
          <w:rPr>
            <w:noProof/>
            <w:webHidden/>
          </w:rPr>
          <w:fldChar w:fldCharType="separate"/>
        </w:r>
        <w:r w:rsidR="00D75DE9">
          <w:rPr>
            <w:noProof/>
            <w:webHidden/>
          </w:rPr>
          <w:t>107</w:t>
        </w:r>
        <w:r w:rsidR="009F2879">
          <w:rPr>
            <w:noProof/>
            <w:webHidden/>
          </w:rPr>
          <w:fldChar w:fldCharType="end"/>
        </w:r>
      </w:hyperlink>
    </w:p>
    <w:p w14:paraId="145D739C" w14:textId="0B04BE99"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78" w:history="1">
        <w:r w:rsidR="009F2879" w:rsidRPr="00C61025">
          <w:rPr>
            <w:rStyle w:val="Hyperlink"/>
            <w:noProof/>
          </w:rPr>
          <w:t>Auto-VP</w:t>
        </w:r>
        <w:r w:rsidR="009F2879">
          <w:rPr>
            <w:noProof/>
            <w:webHidden/>
          </w:rPr>
          <w:tab/>
        </w:r>
        <w:r w:rsidR="009F2879">
          <w:rPr>
            <w:noProof/>
            <w:webHidden/>
          </w:rPr>
          <w:fldChar w:fldCharType="begin"/>
        </w:r>
        <w:r w:rsidR="009F2879">
          <w:rPr>
            <w:noProof/>
            <w:webHidden/>
          </w:rPr>
          <w:instrText xml:space="preserve"> PAGEREF _Toc51666678 \h </w:instrText>
        </w:r>
        <w:r w:rsidR="009F2879">
          <w:rPr>
            <w:noProof/>
            <w:webHidden/>
          </w:rPr>
        </w:r>
        <w:r w:rsidR="009F2879">
          <w:rPr>
            <w:noProof/>
            <w:webHidden/>
          </w:rPr>
          <w:fldChar w:fldCharType="separate"/>
        </w:r>
        <w:r w:rsidR="00D75DE9">
          <w:rPr>
            <w:noProof/>
            <w:webHidden/>
          </w:rPr>
          <w:t>108</w:t>
        </w:r>
        <w:r w:rsidR="009F2879">
          <w:rPr>
            <w:noProof/>
            <w:webHidden/>
          </w:rPr>
          <w:fldChar w:fldCharType="end"/>
        </w:r>
      </w:hyperlink>
    </w:p>
    <w:p w14:paraId="6028D96C" w14:textId="27CC344F"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79" w:history="1">
        <w:r w:rsidR="009F2879" w:rsidRPr="00C61025">
          <w:rPr>
            <w:rStyle w:val="Hyperlink"/>
            <w:noProof/>
          </w:rPr>
          <w:t>Password Protection</w:t>
        </w:r>
        <w:r w:rsidR="009F2879">
          <w:rPr>
            <w:noProof/>
            <w:webHidden/>
          </w:rPr>
          <w:tab/>
        </w:r>
        <w:r w:rsidR="009F2879">
          <w:rPr>
            <w:noProof/>
            <w:webHidden/>
          </w:rPr>
          <w:fldChar w:fldCharType="begin"/>
        </w:r>
        <w:r w:rsidR="009F2879">
          <w:rPr>
            <w:noProof/>
            <w:webHidden/>
          </w:rPr>
          <w:instrText xml:space="preserve"> PAGEREF _Toc51666679 \h </w:instrText>
        </w:r>
        <w:r w:rsidR="009F2879">
          <w:rPr>
            <w:noProof/>
            <w:webHidden/>
          </w:rPr>
        </w:r>
        <w:r w:rsidR="009F2879">
          <w:rPr>
            <w:noProof/>
            <w:webHidden/>
          </w:rPr>
          <w:fldChar w:fldCharType="separate"/>
        </w:r>
        <w:r w:rsidR="00D75DE9">
          <w:rPr>
            <w:noProof/>
            <w:webHidden/>
          </w:rPr>
          <w:t>109</w:t>
        </w:r>
        <w:r w:rsidR="009F2879">
          <w:rPr>
            <w:noProof/>
            <w:webHidden/>
          </w:rPr>
          <w:fldChar w:fldCharType="end"/>
        </w:r>
      </w:hyperlink>
    </w:p>
    <w:p w14:paraId="1A29F574" w14:textId="65A2A0F9"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80" w:history="1">
        <w:r w:rsidR="009F2879" w:rsidRPr="00C61025">
          <w:rPr>
            <w:rStyle w:val="Hyperlink"/>
            <w:noProof/>
          </w:rPr>
          <w:t>Profile Printing</w:t>
        </w:r>
        <w:r w:rsidR="009F2879">
          <w:rPr>
            <w:noProof/>
            <w:webHidden/>
          </w:rPr>
          <w:tab/>
        </w:r>
        <w:r w:rsidR="009F2879">
          <w:rPr>
            <w:noProof/>
            <w:webHidden/>
          </w:rPr>
          <w:fldChar w:fldCharType="begin"/>
        </w:r>
        <w:r w:rsidR="009F2879">
          <w:rPr>
            <w:noProof/>
            <w:webHidden/>
          </w:rPr>
          <w:instrText xml:space="preserve"> PAGEREF _Toc51666680 \h </w:instrText>
        </w:r>
        <w:r w:rsidR="009F2879">
          <w:rPr>
            <w:noProof/>
            <w:webHidden/>
          </w:rPr>
        </w:r>
        <w:r w:rsidR="009F2879">
          <w:rPr>
            <w:noProof/>
            <w:webHidden/>
          </w:rPr>
          <w:fldChar w:fldCharType="separate"/>
        </w:r>
        <w:r w:rsidR="00D75DE9">
          <w:rPr>
            <w:noProof/>
            <w:webHidden/>
          </w:rPr>
          <w:t>110</w:t>
        </w:r>
        <w:r w:rsidR="009F2879">
          <w:rPr>
            <w:noProof/>
            <w:webHidden/>
          </w:rPr>
          <w:fldChar w:fldCharType="end"/>
        </w:r>
      </w:hyperlink>
    </w:p>
    <w:p w14:paraId="56BA2839" w14:textId="2FF4C263"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81" w:history="1">
        <w:r w:rsidR="009F2879" w:rsidRPr="00C61025">
          <w:rPr>
            <w:rStyle w:val="Hyperlink"/>
            <w:noProof/>
          </w:rPr>
          <w:t>Portrait Mode</w:t>
        </w:r>
        <w:r w:rsidR="009F2879">
          <w:rPr>
            <w:noProof/>
            <w:webHidden/>
          </w:rPr>
          <w:tab/>
        </w:r>
        <w:r w:rsidR="009F2879">
          <w:rPr>
            <w:noProof/>
            <w:webHidden/>
          </w:rPr>
          <w:fldChar w:fldCharType="begin"/>
        </w:r>
        <w:r w:rsidR="009F2879">
          <w:rPr>
            <w:noProof/>
            <w:webHidden/>
          </w:rPr>
          <w:instrText xml:space="preserve"> PAGEREF _Toc51666681 \h </w:instrText>
        </w:r>
        <w:r w:rsidR="009F2879">
          <w:rPr>
            <w:noProof/>
            <w:webHidden/>
          </w:rPr>
        </w:r>
        <w:r w:rsidR="009F2879">
          <w:rPr>
            <w:noProof/>
            <w:webHidden/>
          </w:rPr>
          <w:fldChar w:fldCharType="separate"/>
        </w:r>
        <w:r w:rsidR="00D75DE9">
          <w:rPr>
            <w:noProof/>
            <w:webHidden/>
          </w:rPr>
          <w:t>110</w:t>
        </w:r>
        <w:r w:rsidR="009F2879">
          <w:rPr>
            <w:noProof/>
            <w:webHidden/>
          </w:rPr>
          <w:fldChar w:fldCharType="end"/>
        </w:r>
      </w:hyperlink>
    </w:p>
    <w:p w14:paraId="3EA5FEAE" w14:textId="28E83205"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82" w:history="1">
        <w:r w:rsidR="009F2879" w:rsidRPr="00C61025">
          <w:rPr>
            <w:rStyle w:val="Hyperlink"/>
            <w:noProof/>
          </w:rPr>
          <w:t>Landscape Mode</w:t>
        </w:r>
        <w:r w:rsidR="009F2879">
          <w:rPr>
            <w:noProof/>
            <w:webHidden/>
          </w:rPr>
          <w:tab/>
        </w:r>
        <w:r w:rsidR="009F2879">
          <w:rPr>
            <w:noProof/>
            <w:webHidden/>
          </w:rPr>
          <w:fldChar w:fldCharType="begin"/>
        </w:r>
        <w:r w:rsidR="009F2879">
          <w:rPr>
            <w:noProof/>
            <w:webHidden/>
          </w:rPr>
          <w:instrText xml:space="preserve"> PAGEREF _Toc51666682 \h </w:instrText>
        </w:r>
        <w:r w:rsidR="009F2879">
          <w:rPr>
            <w:noProof/>
            <w:webHidden/>
          </w:rPr>
        </w:r>
        <w:r w:rsidR="009F2879">
          <w:rPr>
            <w:noProof/>
            <w:webHidden/>
          </w:rPr>
          <w:fldChar w:fldCharType="separate"/>
        </w:r>
        <w:r w:rsidR="00D75DE9">
          <w:rPr>
            <w:noProof/>
            <w:webHidden/>
          </w:rPr>
          <w:t>111</w:t>
        </w:r>
        <w:r w:rsidR="009F2879">
          <w:rPr>
            <w:noProof/>
            <w:webHidden/>
          </w:rPr>
          <w:fldChar w:fldCharType="end"/>
        </w:r>
      </w:hyperlink>
    </w:p>
    <w:p w14:paraId="0128293D" w14:textId="47C77219"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83" w:history="1">
        <w:r w:rsidR="009F2879" w:rsidRPr="00C61025">
          <w:rPr>
            <w:rStyle w:val="Hyperlink"/>
            <w:noProof/>
          </w:rPr>
          <w:t>Write Data To and View WPI Data Over A Network</w:t>
        </w:r>
        <w:r w:rsidR="009F2879">
          <w:rPr>
            <w:noProof/>
            <w:webHidden/>
          </w:rPr>
          <w:tab/>
        </w:r>
        <w:r w:rsidR="009F2879">
          <w:rPr>
            <w:noProof/>
            <w:webHidden/>
          </w:rPr>
          <w:fldChar w:fldCharType="begin"/>
        </w:r>
        <w:r w:rsidR="009F2879">
          <w:rPr>
            <w:noProof/>
            <w:webHidden/>
          </w:rPr>
          <w:instrText xml:space="preserve"> PAGEREF _Toc51666683 \h </w:instrText>
        </w:r>
        <w:r w:rsidR="009F2879">
          <w:rPr>
            <w:noProof/>
            <w:webHidden/>
          </w:rPr>
        </w:r>
        <w:r w:rsidR="009F2879">
          <w:rPr>
            <w:noProof/>
            <w:webHidden/>
          </w:rPr>
          <w:fldChar w:fldCharType="separate"/>
        </w:r>
        <w:r w:rsidR="00D75DE9">
          <w:rPr>
            <w:noProof/>
            <w:webHidden/>
          </w:rPr>
          <w:t>112</w:t>
        </w:r>
        <w:r w:rsidR="009F2879">
          <w:rPr>
            <w:noProof/>
            <w:webHidden/>
          </w:rPr>
          <w:fldChar w:fldCharType="end"/>
        </w:r>
      </w:hyperlink>
    </w:p>
    <w:p w14:paraId="7CC2BC55" w14:textId="106FDF10"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84" w:history="1">
        <w:r w:rsidR="009F2879" w:rsidRPr="00C61025">
          <w:rPr>
            <w:rStyle w:val="Hyperlink"/>
            <w:noProof/>
          </w:rPr>
          <w:t>Write Data To A Network Drive</w:t>
        </w:r>
        <w:r w:rsidR="009F2879">
          <w:rPr>
            <w:noProof/>
            <w:webHidden/>
          </w:rPr>
          <w:tab/>
        </w:r>
        <w:r w:rsidR="009F2879">
          <w:rPr>
            <w:noProof/>
            <w:webHidden/>
          </w:rPr>
          <w:fldChar w:fldCharType="begin"/>
        </w:r>
        <w:r w:rsidR="009F2879">
          <w:rPr>
            <w:noProof/>
            <w:webHidden/>
          </w:rPr>
          <w:instrText xml:space="preserve"> PAGEREF _Toc51666684 \h </w:instrText>
        </w:r>
        <w:r w:rsidR="009F2879">
          <w:rPr>
            <w:noProof/>
            <w:webHidden/>
          </w:rPr>
        </w:r>
        <w:r w:rsidR="009F2879">
          <w:rPr>
            <w:noProof/>
            <w:webHidden/>
          </w:rPr>
          <w:fldChar w:fldCharType="separate"/>
        </w:r>
        <w:r w:rsidR="00D75DE9">
          <w:rPr>
            <w:noProof/>
            <w:webHidden/>
          </w:rPr>
          <w:t>112</w:t>
        </w:r>
        <w:r w:rsidR="009F2879">
          <w:rPr>
            <w:noProof/>
            <w:webHidden/>
          </w:rPr>
          <w:fldChar w:fldCharType="end"/>
        </w:r>
      </w:hyperlink>
    </w:p>
    <w:p w14:paraId="55C00B67" w14:textId="1007BA6F"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85" w:history="1">
        <w:r w:rsidR="009F2879" w:rsidRPr="00C61025">
          <w:rPr>
            <w:rStyle w:val="Hyperlink"/>
            <w:noProof/>
          </w:rPr>
          <w:t>View Historical Data</w:t>
        </w:r>
        <w:r w:rsidR="009F2879">
          <w:rPr>
            <w:noProof/>
            <w:webHidden/>
          </w:rPr>
          <w:tab/>
        </w:r>
        <w:r w:rsidR="009F2879">
          <w:rPr>
            <w:noProof/>
            <w:webHidden/>
          </w:rPr>
          <w:fldChar w:fldCharType="begin"/>
        </w:r>
        <w:r w:rsidR="009F2879">
          <w:rPr>
            <w:noProof/>
            <w:webHidden/>
          </w:rPr>
          <w:instrText xml:space="preserve"> PAGEREF _Toc51666685 \h </w:instrText>
        </w:r>
        <w:r w:rsidR="009F2879">
          <w:rPr>
            <w:noProof/>
            <w:webHidden/>
          </w:rPr>
        </w:r>
        <w:r w:rsidR="009F2879">
          <w:rPr>
            <w:noProof/>
            <w:webHidden/>
          </w:rPr>
          <w:fldChar w:fldCharType="separate"/>
        </w:r>
        <w:r w:rsidR="00D75DE9">
          <w:rPr>
            <w:noProof/>
            <w:webHidden/>
          </w:rPr>
          <w:t>115</w:t>
        </w:r>
        <w:r w:rsidR="009F2879">
          <w:rPr>
            <w:noProof/>
            <w:webHidden/>
          </w:rPr>
          <w:fldChar w:fldCharType="end"/>
        </w:r>
      </w:hyperlink>
    </w:p>
    <w:p w14:paraId="438263D5" w14:textId="617DE201"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86" w:history="1">
        <w:r w:rsidR="009F2879" w:rsidRPr="00C61025">
          <w:rPr>
            <w:rStyle w:val="Hyperlink"/>
            <w:noProof/>
          </w:rPr>
          <w:t>Status Messages And Alarms</w:t>
        </w:r>
        <w:r w:rsidR="009F2879">
          <w:rPr>
            <w:noProof/>
            <w:webHidden/>
          </w:rPr>
          <w:tab/>
        </w:r>
        <w:r w:rsidR="009F2879">
          <w:rPr>
            <w:noProof/>
            <w:webHidden/>
          </w:rPr>
          <w:fldChar w:fldCharType="begin"/>
        </w:r>
        <w:r w:rsidR="009F2879">
          <w:rPr>
            <w:noProof/>
            <w:webHidden/>
          </w:rPr>
          <w:instrText xml:space="preserve"> PAGEREF _Toc51666686 \h </w:instrText>
        </w:r>
        <w:r w:rsidR="009F2879">
          <w:rPr>
            <w:noProof/>
            <w:webHidden/>
          </w:rPr>
        </w:r>
        <w:r w:rsidR="009F2879">
          <w:rPr>
            <w:noProof/>
            <w:webHidden/>
          </w:rPr>
          <w:fldChar w:fldCharType="separate"/>
        </w:r>
        <w:r w:rsidR="00D75DE9">
          <w:rPr>
            <w:noProof/>
            <w:webHidden/>
          </w:rPr>
          <w:t>116</w:t>
        </w:r>
        <w:r w:rsidR="009F2879">
          <w:rPr>
            <w:noProof/>
            <w:webHidden/>
          </w:rPr>
          <w:fldChar w:fldCharType="end"/>
        </w:r>
      </w:hyperlink>
    </w:p>
    <w:p w14:paraId="7C3CAE0E" w14:textId="7702489C"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87" w:history="1">
        <w:r w:rsidR="009F2879" w:rsidRPr="00C61025">
          <w:rPr>
            <w:rStyle w:val="Hyperlink"/>
            <w:noProof/>
          </w:rPr>
          <w:t>Acknowledge Alarms</w:t>
        </w:r>
        <w:r w:rsidR="009F2879">
          <w:rPr>
            <w:noProof/>
            <w:webHidden/>
          </w:rPr>
          <w:tab/>
        </w:r>
        <w:r w:rsidR="009F2879">
          <w:rPr>
            <w:noProof/>
            <w:webHidden/>
          </w:rPr>
          <w:fldChar w:fldCharType="begin"/>
        </w:r>
        <w:r w:rsidR="009F2879">
          <w:rPr>
            <w:noProof/>
            <w:webHidden/>
          </w:rPr>
          <w:instrText xml:space="preserve"> PAGEREF _Toc51666687 \h </w:instrText>
        </w:r>
        <w:r w:rsidR="009F2879">
          <w:rPr>
            <w:noProof/>
            <w:webHidden/>
          </w:rPr>
        </w:r>
        <w:r w:rsidR="009F2879">
          <w:rPr>
            <w:noProof/>
            <w:webHidden/>
          </w:rPr>
          <w:fldChar w:fldCharType="separate"/>
        </w:r>
        <w:r w:rsidR="00D75DE9">
          <w:rPr>
            <w:noProof/>
            <w:webHidden/>
          </w:rPr>
          <w:t>116</w:t>
        </w:r>
        <w:r w:rsidR="009F2879">
          <w:rPr>
            <w:noProof/>
            <w:webHidden/>
          </w:rPr>
          <w:fldChar w:fldCharType="end"/>
        </w:r>
      </w:hyperlink>
    </w:p>
    <w:p w14:paraId="3EEE3A75" w14:textId="35DCC805"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88" w:history="1">
        <w:r w:rsidR="009F2879" w:rsidRPr="00C61025">
          <w:rPr>
            <w:rStyle w:val="Hyperlink"/>
            <w:noProof/>
          </w:rPr>
          <w:t>Messages During Profiling and Baseline Profiling</w:t>
        </w:r>
        <w:r w:rsidR="009F2879">
          <w:rPr>
            <w:noProof/>
            <w:webHidden/>
          </w:rPr>
          <w:tab/>
        </w:r>
        <w:r w:rsidR="009F2879">
          <w:rPr>
            <w:noProof/>
            <w:webHidden/>
          </w:rPr>
          <w:fldChar w:fldCharType="begin"/>
        </w:r>
        <w:r w:rsidR="009F2879">
          <w:rPr>
            <w:noProof/>
            <w:webHidden/>
          </w:rPr>
          <w:instrText xml:space="preserve"> PAGEREF _Toc51666688 \h </w:instrText>
        </w:r>
        <w:r w:rsidR="009F2879">
          <w:rPr>
            <w:noProof/>
            <w:webHidden/>
          </w:rPr>
        </w:r>
        <w:r w:rsidR="009F2879">
          <w:rPr>
            <w:noProof/>
            <w:webHidden/>
          </w:rPr>
          <w:fldChar w:fldCharType="separate"/>
        </w:r>
        <w:r w:rsidR="00D75DE9">
          <w:rPr>
            <w:noProof/>
            <w:webHidden/>
          </w:rPr>
          <w:t>117</w:t>
        </w:r>
        <w:r w:rsidR="009F2879">
          <w:rPr>
            <w:noProof/>
            <w:webHidden/>
          </w:rPr>
          <w:fldChar w:fldCharType="end"/>
        </w:r>
      </w:hyperlink>
    </w:p>
    <w:p w14:paraId="54457F95" w14:textId="7374D6BB"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89" w:history="1">
        <w:r w:rsidR="009F2879" w:rsidRPr="00C61025">
          <w:rPr>
            <w:rStyle w:val="Hyperlink"/>
            <w:noProof/>
          </w:rPr>
          <w:t>System Message and Alarms</w:t>
        </w:r>
        <w:r w:rsidR="009F2879">
          <w:rPr>
            <w:noProof/>
            <w:webHidden/>
          </w:rPr>
          <w:tab/>
        </w:r>
        <w:r w:rsidR="009F2879">
          <w:rPr>
            <w:noProof/>
            <w:webHidden/>
          </w:rPr>
          <w:fldChar w:fldCharType="begin"/>
        </w:r>
        <w:r w:rsidR="009F2879">
          <w:rPr>
            <w:noProof/>
            <w:webHidden/>
          </w:rPr>
          <w:instrText xml:space="preserve"> PAGEREF _Toc51666689 \h </w:instrText>
        </w:r>
        <w:r w:rsidR="009F2879">
          <w:rPr>
            <w:noProof/>
            <w:webHidden/>
          </w:rPr>
        </w:r>
        <w:r w:rsidR="009F2879">
          <w:rPr>
            <w:noProof/>
            <w:webHidden/>
          </w:rPr>
          <w:fldChar w:fldCharType="separate"/>
        </w:r>
        <w:r w:rsidR="00D75DE9">
          <w:rPr>
            <w:noProof/>
            <w:webHidden/>
          </w:rPr>
          <w:t>117</w:t>
        </w:r>
        <w:r w:rsidR="009F2879">
          <w:rPr>
            <w:noProof/>
            <w:webHidden/>
          </w:rPr>
          <w:fldChar w:fldCharType="end"/>
        </w:r>
      </w:hyperlink>
    </w:p>
    <w:p w14:paraId="093C523F" w14:textId="1F612973" w:rsidR="009F2879"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690" w:history="1">
        <w:r w:rsidR="009F2879" w:rsidRPr="00C61025">
          <w:rPr>
            <w:rStyle w:val="Hyperlink"/>
            <w:noProof/>
          </w:rPr>
          <w:t>Light Tower</w:t>
        </w:r>
        <w:r w:rsidR="009F2879">
          <w:rPr>
            <w:noProof/>
            <w:webHidden/>
          </w:rPr>
          <w:tab/>
        </w:r>
        <w:r w:rsidR="009F2879">
          <w:rPr>
            <w:noProof/>
            <w:webHidden/>
          </w:rPr>
          <w:fldChar w:fldCharType="begin"/>
        </w:r>
        <w:r w:rsidR="009F2879">
          <w:rPr>
            <w:noProof/>
            <w:webHidden/>
          </w:rPr>
          <w:instrText xml:space="preserve"> PAGEREF _Toc51666690 \h </w:instrText>
        </w:r>
        <w:r w:rsidR="009F2879">
          <w:rPr>
            <w:noProof/>
            <w:webHidden/>
          </w:rPr>
        </w:r>
        <w:r w:rsidR="009F2879">
          <w:rPr>
            <w:noProof/>
            <w:webHidden/>
          </w:rPr>
          <w:fldChar w:fldCharType="separate"/>
        </w:r>
        <w:r w:rsidR="00D75DE9">
          <w:rPr>
            <w:noProof/>
            <w:webHidden/>
          </w:rPr>
          <w:t>131</w:t>
        </w:r>
        <w:r w:rsidR="009F2879">
          <w:rPr>
            <w:noProof/>
            <w:webHidden/>
          </w:rPr>
          <w:fldChar w:fldCharType="end"/>
        </w:r>
      </w:hyperlink>
    </w:p>
    <w:p w14:paraId="6A2BE991" w14:textId="6120382E" w:rsidR="009F2879"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691" w:history="1">
        <w:r w:rsidR="009F2879" w:rsidRPr="00C61025">
          <w:rPr>
            <w:rStyle w:val="Hyperlink"/>
            <w:noProof/>
          </w:rPr>
          <w:t>Standard Light Tower</w:t>
        </w:r>
        <w:r w:rsidR="009F2879">
          <w:rPr>
            <w:noProof/>
            <w:webHidden/>
          </w:rPr>
          <w:tab/>
        </w:r>
        <w:r w:rsidR="009F2879">
          <w:rPr>
            <w:noProof/>
            <w:webHidden/>
          </w:rPr>
          <w:fldChar w:fldCharType="begin"/>
        </w:r>
        <w:r w:rsidR="009F2879">
          <w:rPr>
            <w:noProof/>
            <w:webHidden/>
          </w:rPr>
          <w:instrText xml:space="preserve"> PAGEREF _Toc51666691 \h </w:instrText>
        </w:r>
        <w:r w:rsidR="009F2879">
          <w:rPr>
            <w:noProof/>
            <w:webHidden/>
          </w:rPr>
        </w:r>
        <w:r w:rsidR="009F2879">
          <w:rPr>
            <w:noProof/>
            <w:webHidden/>
          </w:rPr>
          <w:fldChar w:fldCharType="separate"/>
        </w:r>
        <w:r w:rsidR="00D75DE9">
          <w:rPr>
            <w:noProof/>
            <w:webHidden/>
          </w:rPr>
          <w:t>131</w:t>
        </w:r>
        <w:r w:rsidR="009F2879">
          <w:rPr>
            <w:noProof/>
            <w:webHidden/>
          </w:rPr>
          <w:fldChar w:fldCharType="end"/>
        </w:r>
      </w:hyperlink>
    </w:p>
    <w:p w14:paraId="6AB47CE3" w14:textId="38503568" w:rsidR="009F2879" w:rsidRPr="00EC251F" w:rsidRDefault="00E361CE" w:rsidP="00EC251F">
      <w:pPr>
        <w:pStyle w:val="TOC2"/>
        <w:tabs>
          <w:tab w:val="right" w:leader="dot" w:pos="9350"/>
        </w:tabs>
        <w:rPr>
          <w:rFonts w:asciiTheme="minorHAnsi" w:eastAsiaTheme="minorEastAsia" w:hAnsiTheme="minorHAnsi" w:cstheme="minorBidi"/>
          <w:smallCaps w:val="0"/>
          <w:noProof/>
          <w:sz w:val="22"/>
          <w:szCs w:val="22"/>
        </w:rPr>
      </w:pPr>
      <w:hyperlink w:anchor="_Toc51666692" w:history="1">
        <w:r w:rsidR="009F2879" w:rsidRPr="00C61025">
          <w:rPr>
            <w:rStyle w:val="Hyperlink"/>
            <w:noProof/>
          </w:rPr>
          <w:t>3 Color USB Light Tower</w:t>
        </w:r>
        <w:r w:rsidR="009F2879">
          <w:rPr>
            <w:noProof/>
            <w:webHidden/>
          </w:rPr>
          <w:tab/>
        </w:r>
        <w:r w:rsidR="009F2879">
          <w:rPr>
            <w:noProof/>
            <w:webHidden/>
          </w:rPr>
          <w:fldChar w:fldCharType="begin"/>
        </w:r>
        <w:r w:rsidR="009F2879">
          <w:rPr>
            <w:noProof/>
            <w:webHidden/>
          </w:rPr>
          <w:instrText xml:space="preserve"> PAGEREF _Toc51666692 \h </w:instrText>
        </w:r>
        <w:r w:rsidR="009F2879">
          <w:rPr>
            <w:noProof/>
            <w:webHidden/>
          </w:rPr>
        </w:r>
        <w:r w:rsidR="009F2879">
          <w:rPr>
            <w:noProof/>
            <w:webHidden/>
          </w:rPr>
          <w:fldChar w:fldCharType="separate"/>
        </w:r>
        <w:r w:rsidR="00D75DE9">
          <w:rPr>
            <w:noProof/>
            <w:webHidden/>
          </w:rPr>
          <w:t>131</w:t>
        </w:r>
        <w:r w:rsidR="009F2879">
          <w:rPr>
            <w:noProof/>
            <w:webHidden/>
          </w:rPr>
          <w:fldChar w:fldCharType="end"/>
        </w:r>
      </w:hyperlink>
    </w:p>
    <w:p w14:paraId="00E076FF" w14:textId="77777777" w:rsidR="00A558FD" w:rsidRDefault="00A558FD">
      <w:r>
        <w:rPr>
          <w:rFonts w:ascii="Arial" w:hAnsi="Arial"/>
          <w:b/>
          <w:caps/>
        </w:rPr>
        <w:fldChar w:fldCharType="end"/>
      </w:r>
    </w:p>
    <w:p w14:paraId="3E41D78C" w14:textId="77777777" w:rsidR="008A57FB" w:rsidRDefault="008A57FB">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26" w:name="_Toc469334837"/>
      <w:bookmarkStart w:id="27" w:name="_Toc504120262"/>
      <w:bookmarkStart w:id="28" w:name="_Toc527644245"/>
      <w:bookmarkStart w:id="29" w:name="_Toc528599345"/>
      <w:bookmarkStart w:id="30" w:name="_Toc17993383"/>
      <w:bookmarkStart w:id="31" w:name="_Toc37267101"/>
      <w:bookmarkStart w:id="32" w:name="_Toc51666714"/>
      <w:r>
        <w:t>Appendices</w:t>
      </w:r>
      <w:bookmarkEnd w:id="26"/>
      <w:bookmarkEnd w:id="27"/>
      <w:bookmarkEnd w:id="28"/>
      <w:bookmarkEnd w:id="29"/>
      <w:bookmarkEnd w:id="30"/>
      <w:bookmarkEnd w:id="31"/>
      <w:bookmarkEnd w:id="32"/>
    </w:p>
    <w:p w14:paraId="1217E664" w14:textId="756CDF4C" w:rsidR="00915AB3" w:rsidRPr="00EC251F" w:rsidRDefault="008A57FB" w:rsidP="00EC251F">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p>
    <w:p w14:paraId="39EE3E7B" w14:textId="228A429A" w:rsidR="00915AB3"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910" w:history="1">
        <w:r w:rsidR="00915AB3" w:rsidRPr="006E5B79">
          <w:rPr>
            <w:rStyle w:val="Hyperlink"/>
            <w:noProof/>
          </w:rPr>
          <w:t>Appendix A: The Process Window Index</w:t>
        </w:r>
        <w:r w:rsidR="00915AB3">
          <w:rPr>
            <w:noProof/>
            <w:webHidden/>
          </w:rPr>
          <w:tab/>
        </w:r>
        <w:r w:rsidR="00915AB3">
          <w:rPr>
            <w:noProof/>
            <w:webHidden/>
          </w:rPr>
          <w:fldChar w:fldCharType="begin"/>
        </w:r>
        <w:r w:rsidR="00915AB3">
          <w:rPr>
            <w:noProof/>
            <w:webHidden/>
          </w:rPr>
          <w:instrText xml:space="preserve"> PAGEREF _Toc51666910 \h </w:instrText>
        </w:r>
        <w:r w:rsidR="00915AB3">
          <w:rPr>
            <w:noProof/>
            <w:webHidden/>
          </w:rPr>
        </w:r>
        <w:r w:rsidR="00915AB3">
          <w:rPr>
            <w:noProof/>
            <w:webHidden/>
          </w:rPr>
          <w:fldChar w:fldCharType="separate"/>
        </w:r>
        <w:r w:rsidR="00D75DE9">
          <w:rPr>
            <w:noProof/>
            <w:webHidden/>
          </w:rPr>
          <w:t>132</w:t>
        </w:r>
        <w:r w:rsidR="00915AB3">
          <w:rPr>
            <w:noProof/>
            <w:webHidden/>
          </w:rPr>
          <w:fldChar w:fldCharType="end"/>
        </w:r>
      </w:hyperlink>
    </w:p>
    <w:p w14:paraId="03DFB859" w14:textId="39077A37"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11" w:history="1">
        <w:r w:rsidR="00915AB3" w:rsidRPr="006E5B79">
          <w:rPr>
            <w:rStyle w:val="Hyperlink"/>
            <w:noProof/>
          </w:rPr>
          <w:t>The Problem</w:t>
        </w:r>
        <w:r w:rsidR="00915AB3">
          <w:rPr>
            <w:noProof/>
            <w:webHidden/>
          </w:rPr>
          <w:tab/>
        </w:r>
        <w:r w:rsidR="00915AB3">
          <w:rPr>
            <w:noProof/>
            <w:webHidden/>
          </w:rPr>
          <w:fldChar w:fldCharType="begin"/>
        </w:r>
        <w:r w:rsidR="00915AB3">
          <w:rPr>
            <w:noProof/>
            <w:webHidden/>
          </w:rPr>
          <w:instrText xml:space="preserve"> PAGEREF _Toc51666911 \h </w:instrText>
        </w:r>
        <w:r w:rsidR="00915AB3">
          <w:rPr>
            <w:noProof/>
            <w:webHidden/>
          </w:rPr>
        </w:r>
        <w:r w:rsidR="00915AB3">
          <w:rPr>
            <w:noProof/>
            <w:webHidden/>
          </w:rPr>
          <w:fldChar w:fldCharType="separate"/>
        </w:r>
        <w:r w:rsidR="00D75DE9">
          <w:rPr>
            <w:noProof/>
            <w:webHidden/>
          </w:rPr>
          <w:t>132</w:t>
        </w:r>
        <w:r w:rsidR="00915AB3">
          <w:rPr>
            <w:noProof/>
            <w:webHidden/>
          </w:rPr>
          <w:fldChar w:fldCharType="end"/>
        </w:r>
      </w:hyperlink>
    </w:p>
    <w:p w14:paraId="38AFE2A2" w14:textId="6164DAAC"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12" w:history="1">
        <w:r w:rsidR="00915AB3" w:rsidRPr="006E5B79">
          <w:rPr>
            <w:rStyle w:val="Hyperlink"/>
            <w:noProof/>
          </w:rPr>
          <w:t>Define the Process Window Index</w:t>
        </w:r>
        <w:r w:rsidR="00915AB3">
          <w:rPr>
            <w:noProof/>
            <w:webHidden/>
          </w:rPr>
          <w:tab/>
        </w:r>
        <w:r w:rsidR="00915AB3">
          <w:rPr>
            <w:noProof/>
            <w:webHidden/>
          </w:rPr>
          <w:fldChar w:fldCharType="begin"/>
        </w:r>
        <w:r w:rsidR="00915AB3">
          <w:rPr>
            <w:noProof/>
            <w:webHidden/>
          </w:rPr>
          <w:instrText xml:space="preserve"> PAGEREF _Toc51666912 \h </w:instrText>
        </w:r>
        <w:r w:rsidR="00915AB3">
          <w:rPr>
            <w:noProof/>
            <w:webHidden/>
          </w:rPr>
        </w:r>
        <w:r w:rsidR="00915AB3">
          <w:rPr>
            <w:noProof/>
            <w:webHidden/>
          </w:rPr>
          <w:fldChar w:fldCharType="separate"/>
        </w:r>
        <w:r w:rsidR="00D75DE9">
          <w:rPr>
            <w:noProof/>
            <w:webHidden/>
          </w:rPr>
          <w:t>132</w:t>
        </w:r>
        <w:r w:rsidR="00915AB3">
          <w:rPr>
            <w:noProof/>
            <w:webHidden/>
          </w:rPr>
          <w:fldChar w:fldCharType="end"/>
        </w:r>
      </w:hyperlink>
    </w:p>
    <w:p w14:paraId="4E963273" w14:textId="48B7782B"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13" w:history="1">
        <w:r w:rsidR="00915AB3" w:rsidRPr="006E5B79">
          <w:rPr>
            <w:rStyle w:val="Hyperlink"/>
            <w:noProof/>
          </w:rPr>
          <w:t>Calculate the PWI</w:t>
        </w:r>
        <w:r w:rsidR="00915AB3">
          <w:rPr>
            <w:noProof/>
            <w:webHidden/>
          </w:rPr>
          <w:tab/>
        </w:r>
        <w:r w:rsidR="00915AB3">
          <w:rPr>
            <w:noProof/>
            <w:webHidden/>
          </w:rPr>
          <w:fldChar w:fldCharType="begin"/>
        </w:r>
        <w:r w:rsidR="00915AB3">
          <w:rPr>
            <w:noProof/>
            <w:webHidden/>
          </w:rPr>
          <w:instrText xml:space="preserve"> PAGEREF _Toc51666913 \h </w:instrText>
        </w:r>
        <w:r w:rsidR="00915AB3">
          <w:rPr>
            <w:noProof/>
            <w:webHidden/>
          </w:rPr>
        </w:r>
        <w:r w:rsidR="00915AB3">
          <w:rPr>
            <w:noProof/>
            <w:webHidden/>
          </w:rPr>
          <w:fldChar w:fldCharType="separate"/>
        </w:r>
        <w:r w:rsidR="00D75DE9">
          <w:rPr>
            <w:noProof/>
            <w:webHidden/>
          </w:rPr>
          <w:t>133</w:t>
        </w:r>
        <w:r w:rsidR="00915AB3">
          <w:rPr>
            <w:noProof/>
            <w:webHidden/>
          </w:rPr>
          <w:fldChar w:fldCharType="end"/>
        </w:r>
      </w:hyperlink>
    </w:p>
    <w:p w14:paraId="731A3832" w14:textId="5FF98DC8"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14" w:history="1">
        <w:r w:rsidR="00915AB3" w:rsidRPr="006E5B79">
          <w:rPr>
            <w:rStyle w:val="Hyperlink"/>
            <w:noProof/>
          </w:rPr>
          <w:t>Benefits of Ranking Thermal Profile Performance</w:t>
        </w:r>
        <w:r w:rsidR="00915AB3">
          <w:rPr>
            <w:noProof/>
            <w:webHidden/>
          </w:rPr>
          <w:tab/>
        </w:r>
        <w:r w:rsidR="00915AB3">
          <w:rPr>
            <w:noProof/>
            <w:webHidden/>
          </w:rPr>
          <w:fldChar w:fldCharType="begin"/>
        </w:r>
        <w:r w:rsidR="00915AB3">
          <w:rPr>
            <w:noProof/>
            <w:webHidden/>
          </w:rPr>
          <w:instrText xml:space="preserve"> PAGEREF _Toc51666914 \h </w:instrText>
        </w:r>
        <w:r w:rsidR="00915AB3">
          <w:rPr>
            <w:noProof/>
            <w:webHidden/>
          </w:rPr>
        </w:r>
        <w:r w:rsidR="00915AB3">
          <w:rPr>
            <w:noProof/>
            <w:webHidden/>
          </w:rPr>
          <w:fldChar w:fldCharType="separate"/>
        </w:r>
        <w:r w:rsidR="00D75DE9">
          <w:rPr>
            <w:noProof/>
            <w:webHidden/>
          </w:rPr>
          <w:t>134</w:t>
        </w:r>
        <w:r w:rsidR="00915AB3">
          <w:rPr>
            <w:noProof/>
            <w:webHidden/>
          </w:rPr>
          <w:fldChar w:fldCharType="end"/>
        </w:r>
      </w:hyperlink>
    </w:p>
    <w:p w14:paraId="4FEACEDF" w14:textId="228EFA08"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15" w:history="1">
        <w:r w:rsidR="00915AB3" w:rsidRPr="006E5B79">
          <w:rPr>
            <w:rStyle w:val="Hyperlink"/>
            <w:noProof/>
          </w:rPr>
          <w:t>Conclusion</w:t>
        </w:r>
        <w:r w:rsidR="00915AB3">
          <w:rPr>
            <w:noProof/>
            <w:webHidden/>
          </w:rPr>
          <w:tab/>
        </w:r>
        <w:r w:rsidR="00915AB3">
          <w:rPr>
            <w:noProof/>
            <w:webHidden/>
          </w:rPr>
          <w:fldChar w:fldCharType="begin"/>
        </w:r>
        <w:r w:rsidR="00915AB3">
          <w:rPr>
            <w:noProof/>
            <w:webHidden/>
          </w:rPr>
          <w:instrText xml:space="preserve"> PAGEREF _Toc51666915 \h </w:instrText>
        </w:r>
        <w:r w:rsidR="00915AB3">
          <w:rPr>
            <w:noProof/>
            <w:webHidden/>
          </w:rPr>
        </w:r>
        <w:r w:rsidR="00915AB3">
          <w:rPr>
            <w:noProof/>
            <w:webHidden/>
          </w:rPr>
          <w:fldChar w:fldCharType="separate"/>
        </w:r>
        <w:r w:rsidR="00D75DE9">
          <w:rPr>
            <w:noProof/>
            <w:webHidden/>
          </w:rPr>
          <w:t>134</w:t>
        </w:r>
        <w:r w:rsidR="00915AB3">
          <w:rPr>
            <w:noProof/>
            <w:webHidden/>
          </w:rPr>
          <w:fldChar w:fldCharType="end"/>
        </w:r>
      </w:hyperlink>
    </w:p>
    <w:p w14:paraId="7E0F32D3" w14:textId="388D3D57" w:rsidR="00915AB3"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916" w:history="1">
        <w:r w:rsidR="00915AB3" w:rsidRPr="006E5B79">
          <w:rPr>
            <w:rStyle w:val="Hyperlink"/>
            <w:noProof/>
          </w:rPr>
          <w:t>Appendix B: Configuration Program</w:t>
        </w:r>
        <w:r w:rsidR="00915AB3">
          <w:rPr>
            <w:noProof/>
            <w:webHidden/>
          </w:rPr>
          <w:tab/>
        </w:r>
        <w:r w:rsidR="00915AB3">
          <w:rPr>
            <w:noProof/>
            <w:webHidden/>
          </w:rPr>
          <w:fldChar w:fldCharType="begin"/>
        </w:r>
        <w:r w:rsidR="00915AB3">
          <w:rPr>
            <w:noProof/>
            <w:webHidden/>
          </w:rPr>
          <w:instrText xml:space="preserve"> PAGEREF _Toc51666916 \h </w:instrText>
        </w:r>
        <w:r w:rsidR="00915AB3">
          <w:rPr>
            <w:noProof/>
            <w:webHidden/>
          </w:rPr>
        </w:r>
        <w:r w:rsidR="00915AB3">
          <w:rPr>
            <w:noProof/>
            <w:webHidden/>
          </w:rPr>
          <w:fldChar w:fldCharType="separate"/>
        </w:r>
        <w:r w:rsidR="00D75DE9">
          <w:rPr>
            <w:noProof/>
            <w:webHidden/>
          </w:rPr>
          <w:t>135</w:t>
        </w:r>
        <w:r w:rsidR="00915AB3">
          <w:rPr>
            <w:noProof/>
            <w:webHidden/>
          </w:rPr>
          <w:fldChar w:fldCharType="end"/>
        </w:r>
      </w:hyperlink>
    </w:p>
    <w:p w14:paraId="281DC57C" w14:textId="79E9114F"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17" w:history="1">
        <w:r w:rsidR="00915AB3" w:rsidRPr="006E5B79">
          <w:rPr>
            <w:rStyle w:val="Hyperlink"/>
            <w:noProof/>
          </w:rPr>
          <w:t>User Settings Tab</w:t>
        </w:r>
        <w:r w:rsidR="00915AB3">
          <w:rPr>
            <w:noProof/>
            <w:webHidden/>
          </w:rPr>
          <w:tab/>
        </w:r>
        <w:r w:rsidR="00915AB3">
          <w:rPr>
            <w:noProof/>
            <w:webHidden/>
          </w:rPr>
          <w:fldChar w:fldCharType="begin"/>
        </w:r>
        <w:r w:rsidR="00915AB3">
          <w:rPr>
            <w:noProof/>
            <w:webHidden/>
          </w:rPr>
          <w:instrText xml:space="preserve"> PAGEREF _Toc51666917 \h </w:instrText>
        </w:r>
        <w:r w:rsidR="00915AB3">
          <w:rPr>
            <w:noProof/>
            <w:webHidden/>
          </w:rPr>
        </w:r>
        <w:r w:rsidR="00915AB3">
          <w:rPr>
            <w:noProof/>
            <w:webHidden/>
          </w:rPr>
          <w:fldChar w:fldCharType="separate"/>
        </w:r>
        <w:r w:rsidR="00D75DE9">
          <w:rPr>
            <w:noProof/>
            <w:webHidden/>
          </w:rPr>
          <w:t>135</w:t>
        </w:r>
        <w:r w:rsidR="00915AB3">
          <w:rPr>
            <w:noProof/>
            <w:webHidden/>
          </w:rPr>
          <w:fldChar w:fldCharType="end"/>
        </w:r>
      </w:hyperlink>
    </w:p>
    <w:p w14:paraId="192DF134" w14:textId="1A65139A"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18" w:history="1">
        <w:r w:rsidR="00915AB3" w:rsidRPr="006E5B79">
          <w:rPr>
            <w:rStyle w:val="Hyperlink"/>
            <w:noProof/>
          </w:rPr>
          <w:t>Use Baseline Profile Expiration</w:t>
        </w:r>
        <w:r w:rsidR="00915AB3">
          <w:rPr>
            <w:noProof/>
            <w:webHidden/>
          </w:rPr>
          <w:tab/>
        </w:r>
        <w:r w:rsidR="00915AB3">
          <w:rPr>
            <w:noProof/>
            <w:webHidden/>
          </w:rPr>
          <w:fldChar w:fldCharType="begin"/>
        </w:r>
        <w:r w:rsidR="00915AB3">
          <w:rPr>
            <w:noProof/>
            <w:webHidden/>
          </w:rPr>
          <w:instrText xml:space="preserve"> PAGEREF _Toc51666918 \h </w:instrText>
        </w:r>
        <w:r w:rsidR="00915AB3">
          <w:rPr>
            <w:noProof/>
            <w:webHidden/>
          </w:rPr>
        </w:r>
        <w:r w:rsidR="00915AB3">
          <w:rPr>
            <w:noProof/>
            <w:webHidden/>
          </w:rPr>
          <w:fldChar w:fldCharType="separate"/>
        </w:r>
        <w:r w:rsidR="00D75DE9">
          <w:rPr>
            <w:noProof/>
            <w:webHidden/>
          </w:rPr>
          <w:t>136</w:t>
        </w:r>
        <w:r w:rsidR="00915AB3">
          <w:rPr>
            <w:noProof/>
            <w:webHidden/>
          </w:rPr>
          <w:fldChar w:fldCharType="end"/>
        </w:r>
      </w:hyperlink>
    </w:p>
    <w:p w14:paraId="128B127D" w14:textId="4B8ABC99"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19" w:history="1">
        <w:r w:rsidR="00915AB3" w:rsidRPr="006E5B79">
          <w:rPr>
            <w:rStyle w:val="Hyperlink"/>
            <w:noProof/>
          </w:rPr>
          <w:t>Shifting Tab</w:t>
        </w:r>
        <w:r w:rsidR="00915AB3">
          <w:rPr>
            <w:noProof/>
            <w:webHidden/>
          </w:rPr>
          <w:tab/>
        </w:r>
        <w:r w:rsidR="00915AB3">
          <w:rPr>
            <w:noProof/>
            <w:webHidden/>
          </w:rPr>
          <w:fldChar w:fldCharType="begin"/>
        </w:r>
        <w:r w:rsidR="00915AB3">
          <w:rPr>
            <w:noProof/>
            <w:webHidden/>
          </w:rPr>
          <w:instrText xml:space="preserve"> PAGEREF _Toc51666919 \h </w:instrText>
        </w:r>
        <w:r w:rsidR="00915AB3">
          <w:rPr>
            <w:noProof/>
            <w:webHidden/>
          </w:rPr>
        </w:r>
        <w:r w:rsidR="00915AB3">
          <w:rPr>
            <w:noProof/>
            <w:webHidden/>
          </w:rPr>
          <w:fldChar w:fldCharType="separate"/>
        </w:r>
        <w:r w:rsidR="00D75DE9">
          <w:rPr>
            <w:noProof/>
            <w:webHidden/>
          </w:rPr>
          <w:t>137</w:t>
        </w:r>
        <w:r w:rsidR="00915AB3">
          <w:rPr>
            <w:noProof/>
            <w:webHidden/>
          </w:rPr>
          <w:fldChar w:fldCharType="end"/>
        </w:r>
      </w:hyperlink>
    </w:p>
    <w:p w14:paraId="7C50FA88" w14:textId="45BC3ACA"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20" w:history="1">
        <w:r w:rsidR="00915AB3" w:rsidRPr="006E5B79">
          <w:rPr>
            <w:rStyle w:val="Hyperlink"/>
            <w:noProof/>
          </w:rPr>
          <w:t>Machine Configuration</w:t>
        </w:r>
        <w:r w:rsidR="00915AB3">
          <w:rPr>
            <w:noProof/>
            <w:webHidden/>
          </w:rPr>
          <w:tab/>
        </w:r>
        <w:r w:rsidR="00915AB3">
          <w:rPr>
            <w:noProof/>
            <w:webHidden/>
          </w:rPr>
          <w:fldChar w:fldCharType="begin"/>
        </w:r>
        <w:r w:rsidR="00915AB3">
          <w:rPr>
            <w:noProof/>
            <w:webHidden/>
          </w:rPr>
          <w:instrText xml:space="preserve"> PAGEREF _Toc51666920 \h </w:instrText>
        </w:r>
        <w:r w:rsidR="00915AB3">
          <w:rPr>
            <w:noProof/>
            <w:webHidden/>
          </w:rPr>
        </w:r>
        <w:r w:rsidR="00915AB3">
          <w:rPr>
            <w:noProof/>
            <w:webHidden/>
          </w:rPr>
          <w:fldChar w:fldCharType="separate"/>
        </w:r>
        <w:r w:rsidR="00D75DE9">
          <w:rPr>
            <w:noProof/>
            <w:webHidden/>
          </w:rPr>
          <w:t>137</w:t>
        </w:r>
        <w:r w:rsidR="00915AB3">
          <w:rPr>
            <w:noProof/>
            <w:webHidden/>
          </w:rPr>
          <w:fldChar w:fldCharType="end"/>
        </w:r>
      </w:hyperlink>
    </w:p>
    <w:p w14:paraId="49A82B4B" w14:textId="5C123F1B"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21" w:history="1">
        <w:r w:rsidR="00915AB3" w:rsidRPr="006E5B79">
          <w:rPr>
            <w:rStyle w:val="Hyperlink"/>
            <w:noProof/>
          </w:rPr>
          <w:t>Decimal Tab</w:t>
        </w:r>
        <w:r w:rsidR="00915AB3">
          <w:rPr>
            <w:noProof/>
            <w:webHidden/>
          </w:rPr>
          <w:tab/>
        </w:r>
        <w:r w:rsidR="00915AB3">
          <w:rPr>
            <w:noProof/>
            <w:webHidden/>
          </w:rPr>
          <w:fldChar w:fldCharType="begin"/>
        </w:r>
        <w:r w:rsidR="00915AB3">
          <w:rPr>
            <w:noProof/>
            <w:webHidden/>
          </w:rPr>
          <w:instrText xml:space="preserve"> PAGEREF _Toc51666921 \h </w:instrText>
        </w:r>
        <w:r w:rsidR="00915AB3">
          <w:rPr>
            <w:noProof/>
            <w:webHidden/>
          </w:rPr>
        </w:r>
        <w:r w:rsidR="00915AB3">
          <w:rPr>
            <w:noProof/>
            <w:webHidden/>
          </w:rPr>
          <w:fldChar w:fldCharType="separate"/>
        </w:r>
        <w:r w:rsidR="00D75DE9">
          <w:rPr>
            <w:noProof/>
            <w:webHidden/>
          </w:rPr>
          <w:t>137</w:t>
        </w:r>
        <w:r w:rsidR="00915AB3">
          <w:rPr>
            <w:noProof/>
            <w:webHidden/>
          </w:rPr>
          <w:fldChar w:fldCharType="end"/>
        </w:r>
      </w:hyperlink>
    </w:p>
    <w:p w14:paraId="5391A7B3" w14:textId="365117A6"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22" w:history="1">
        <w:r w:rsidR="00915AB3" w:rsidRPr="006E5B79">
          <w:rPr>
            <w:rStyle w:val="Hyperlink"/>
            <w:noProof/>
          </w:rPr>
          <w:t>Hardware Tab</w:t>
        </w:r>
        <w:r w:rsidR="00915AB3">
          <w:rPr>
            <w:noProof/>
            <w:webHidden/>
          </w:rPr>
          <w:tab/>
        </w:r>
        <w:r w:rsidR="00915AB3">
          <w:rPr>
            <w:noProof/>
            <w:webHidden/>
          </w:rPr>
          <w:fldChar w:fldCharType="begin"/>
        </w:r>
        <w:r w:rsidR="00915AB3">
          <w:rPr>
            <w:noProof/>
            <w:webHidden/>
          </w:rPr>
          <w:instrText xml:space="preserve"> PAGEREF _Toc51666922 \h </w:instrText>
        </w:r>
        <w:r w:rsidR="00915AB3">
          <w:rPr>
            <w:noProof/>
            <w:webHidden/>
          </w:rPr>
        </w:r>
        <w:r w:rsidR="00915AB3">
          <w:rPr>
            <w:noProof/>
            <w:webHidden/>
          </w:rPr>
          <w:fldChar w:fldCharType="separate"/>
        </w:r>
        <w:r w:rsidR="00D75DE9">
          <w:rPr>
            <w:noProof/>
            <w:webHidden/>
          </w:rPr>
          <w:t>137</w:t>
        </w:r>
        <w:r w:rsidR="00915AB3">
          <w:rPr>
            <w:noProof/>
            <w:webHidden/>
          </w:rPr>
          <w:fldChar w:fldCharType="end"/>
        </w:r>
      </w:hyperlink>
    </w:p>
    <w:p w14:paraId="15DB547F" w14:textId="3E597A7E"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23" w:history="1">
        <w:r w:rsidR="00915AB3" w:rsidRPr="006E5B79">
          <w:rPr>
            <w:rStyle w:val="Hyperlink"/>
            <w:noProof/>
          </w:rPr>
          <w:t>LDO Tab</w:t>
        </w:r>
        <w:r w:rsidR="00915AB3">
          <w:rPr>
            <w:noProof/>
            <w:webHidden/>
          </w:rPr>
          <w:tab/>
        </w:r>
        <w:r w:rsidR="00915AB3">
          <w:rPr>
            <w:noProof/>
            <w:webHidden/>
          </w:rPr>
          <w:fldChar w:fldCharType="begin"/>
        </w:r>
        <w:r w:rsidR="00915AB3">
          <w:rPr>
            <w:noProof/>
            <w:webHidden/>
          </w:rPr>
          <w:instrText xml:space="preserve"> PAGEREF _Toc51666923 \h </w:instrText>
        </w:r>
        <w:r w:rsidR="00915AB3">
          <w:rPr>
            <w:noProof/>
            <w:webHidden/>
          </w:rPr>
        </w:r>
        <w:r w:rsidR="00915AB3">
          <w:rPr>
            <w:noProof/>
            <w:webHidden/>
          </w:rPr>
          <w:fldChar w:fldCharType="separate"/>
        </w:r>
        <w:r w:rsidR="00D75DE9">
          <w:rPr>
            <w:noProof/>
            <w:webHidden/>
          </w:rPr>
          <w:t>138</w:t>
        </w:r>
        <w:r w:rsidR="00915AB3">
          <w:rPr>
            <w:noProof/>
            <w:webHidden/>
          </w:rPr>
          <w:fldChar w:fldCharType="end"/>
        </w:r>
      </w:hyperlink>
    </w:p>
    <w:p w14:paraId="1A455724" w14:textId="34A35300"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24" w:history="1">
        <w:r w:rsidR="00915AB3" w:rsidRPr="006E5B79">
          <w:rPr>
            <w:rStyle w:val="Hyperlink"/>
            <w:noProof/>
          </w:rPr>
          <w:t>Auto-VP Tab</w:t>
        </w:r>
        <w:r w:rsidR="00915AB3">
          <w:rPr>
            <w:noProof/>
            <w:webHidden/>
          </w:rPr>
          <w:tab/>
        </w:r>
        <w:r w:rsidR="00915AB3">
          <w:rPr>
            <w:noProof/>
            <w:webHidden/>
          </w:rPr>
          <w:fldChar w:fldCharType="begin"/>
        </w:r>
        <w:r w:rsidR="00915AB3">
          <w:rPr>
            <w:noProof/>
            <w:webHidden/>
          </w:rPr>
          <w:instrText xml:space="preserve"> PAGEREF _Toc51666924 \h </w:instrText>
        </w:r>
        <w:r w:rsidR="00915AB3">
          <w:rPr>
            <w:noProof/>
            <w:webHidden/>
          </w:rPr>
        </w:r>
        <w:r w:rsidR="00915AB3">
          <w:rPr>
            <w:noProof/>
            <w:webHidden/>
          </w:rPr>
          <w:fldChar w:fldCharType="separate"/>
        </w:r>
        <w:r w:rsidR="00D75DE9">
          <w:rPr>
            <w:noProof/>
            <w:webHidden/>
          </w:rPr>
          <w:t>138</w:t>
        </w:r>
        <w:r w:rsidR="00915AB3">
          <w:rPr>
            <w:noProof/>
            <w:webHidden/>
          </w:rPr>
          <w:fldChar w:fldCharType="end"/>
        </w:r>
      </w:hyperlink>
    </w:p>
    <w:p w14:paraId="712CD319" w14:textId="2CED05A4"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25" w:history="1">
        <w:r w:rsidR="00915AB3" w:rsidRPr="006E5B79">
          <w:rPr>
            <w:rStyle w:val="Hyperlink"/>
            <w:noProof/>
          </w:rPr>
          <w:t>RPM Tab</w:t>
        </w:r>
        <w:r w:rsidR="00915AB3">
          <w:rPr>
            <w:noProof/>
            <w:webHidden/>
          </w:rPr>
          <w:tab/>
        </w:r>
        <w:r w:rsidR="00915AB3">
          <w:rPr>
            <w:noProof/>
            <w:webHidden/>
          </w:rPr>
          <w:fldChar w:fldCharType="begin"/>
        </w:r>
        <w:r w:rsidR="00915AB3">
          <w:rPr>
            <w:noProof/>
            <w:webHidden/>
          </w:rPr>
          <w:instrText xml:space="preserve"> PAGEREF _Toc51666925 \h </w:instrText>
        </w:r>
        <w:r w:rsidR="00915AB3">
          <w:rPr>
            <w:noProof/>
            <w:webHidden/>
          </w:rPr>
        </w:r>
        <w:r w:rsidR="00915AB3">
          <w:rPr>
            <w:noProof/>
            <w:webHidden/>
          </w:rPr>
          <w:fldChar w:fldCharType="separate"/>
        </w:r>
        <w:r w:rsidR="00D75DE9">
          <w:rPr>
            <w:noProof/>
            <w:webHidden/>
          </w:rPr>
          <w:t>138</w:t>
        </w:r>
        <w:r w:rsidR="00915AB3">
          <w:rPr>
            <w:noProof/>
            <w:webHidden/>
          </w:rPr>
          <w:fldChar w:fldCharType="end"/>
        </w:r>
      </w:hyperlink>
    </w:p>
    <w:p w14:paraId="5FAB49CF" w14:textId="011DFE09"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26" w:history="1">
        <w:r w:rsidR="00915AB3" w:rsidRPr="006E5B79">
          <w:rPr>
            <w:rStyle w:val="Hyperlink"/>
            <w:noProof/>
          </w:rPr>
          <w:t>Message Config Tab</w:t>
        </w:r>
        <w:r w:rsidR="00915AB3">
          <w:rPr>
            <w:noProof/>
            <w:webHidden/>
          </w:rPr>
          <w:tab/>
        </w:r>
        <w:r w:rsidR="00915AB3">
          <w:rPr>
            <w:noProof/>
            <w:webHidden/>
          </w:rPr>
          <w:fldChar w:fldCharType="begin"/>
        </w:r>
        <w:r w:rsidR="00915AB3">
          <w:rPr>
            <w:noProof/>
            <w:webHidden/>
          </w:rPr>
          <w:instrText xml:space="preserve"> PAGEREF _Toc51666926 \h </w:instrText>
        </w:r>
        <w:r w:rsidR="00915AB3">
          <w:rPr>
            <w:noProof/>
            <w:webHidden/>
          </w:rPr>
        </w:r>
        <w:r w:rsidR="00915AB3">
          <w:rPr>
            <w:noProof/>
            <w:webHidden/>
          </w:rPr>
          <w:fldChar w:fldCharType="separate"/>
        </w:r>
        <w:r w:rsidR="00D75DE9">
          <w:rPr>
            <w:noProof/>
            <w:webHidden/>
          </w:rPr>
          <w:t>138</w:t>
        </w:r>
        <w:r w:rsidR="00915AB3">
          <w:rPr>
            <w:noProof/>
            <w:webHidden/>
          </w:rPr>
          <w:fldChar w:fldCharType="end"/>
        </w:r>
      </w:hyperlink>
    </w:p>
    <w:p w14:paraId="493B8169" w14:textId="09219D77"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27" w:history="1">
        <w:r w:rsidR="00915AB3" w:rsidRPr="006E5B79">
          <w:rPr>
            <w:rStyle w:val="Hyperlink"/>
            <w:noProof/>
          </w:rPr>
          <w:t>Password Control – Multi-User</w:t>
        </w:r>
        <w:r w:rsidR="00915AB3">
          <w:rPr>
            <w:noProof/>
            <w:webHidden/>
          </w:rPr>
          <w:tab/>
        </w:r>
        <w:r w:rsidR="00915AB3">
          <w:rPr>
            <w:noProof/>
            <w:webHidden/>
          </w:rPr>
          <w:fldChar w:fldCharType="begin"/>
        </w:r>
        <w:r w:rsidR="00915AB3">
          <w:rPr>
            <w:noProof/>
            <w:webHidden/>
          </w:rPr>
          <w:instrText xml:space="preserve"> PAGEREF _Toc51666927 \h </w:instrText>
        </w:r>
        <w:r w:rsidR="00915AB3">
          <w:rPr>
            <w:noProof/>
            <w:webHidden/>
          </w:rPr>
        </w:r>
        <w:r w:rsidR="00915AB3">
          <w:rPr>
            <w:noProof/>
            <w:webHidden/>
          </w:rPr>
          <w:fldChar w:fldCharType="separate"/>
        </w:r>
        <w:r w:rsidR="00D75DE9">
          <w:rPr>
            <w:noProof/>
            <w:webHidden/>
          </w:rPr>
          <w:t>139</w:t>
        </w:r>
        <w:r w:rsidR="00915AB3">
          <w:rPr>
            <w:noProof/>
            <w:webHidden/>
          </w:rPr>
          <w:fldChar w:fldCharType="end"/>
        </w:r>
      </w:hyperlink>
    </w:p>
    <w:p w14:paraId="0AE0729D" w14:textId="1BF3677B"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28" w:history="1">
        <w:r w:rsidR="00915AB3" w:rsidRPr="006E5B79">
          <w:rPr>
            <w:rStyle w:val="Hyperlink"/>
            <w:noProof/>
          </w:rPr>
          <w:t>Access to the Password Control Tab</w:t>
        </w:r>
        <w:r w:rsidR="00915AB3">
          <w:rPr>
            <w:noProof/>
            <w:webHidden/>
          </w:rPr>
          <w:tab/>
        </w:r>
        <w:r w:rsidR="00915AB3">
          <w:rPr>
            <w:noProof/>
            <w:webHidden/>
          </w:rPr>
          <w:fldChar w:fldCharType="begin"/>
        </w:r>
        <w:r w:rsidR="00915AB3">
          <w:rPr>
            <w:noProof/>
            <w:webHidden/>
          </w:rPr>
          <w:instrText xml:space="preserve"> PAGEREF _Toc51666928 \h </w:instrText>
        </w:r>
        <w:r w:rsidR="00915AB3">
          <w:rPr>
            <w:noProof/>
            <w:webHidden/>
          </w:rPr>
        </w:r>
        <w:r w:rsidR="00915AB3">
          <w:rPr>
            <w:noProof/>
            <w:webHidden/>
          </w:rPr>
          <w:fldChar w:fldCharType="separate"/>
        </w:r>
        <w:r w:rsidR="00D75DE9">
          <w:rPr>
            <w:noProof/>
            <w:webHidden/>
          </w:rPr>
          <w:t>139</w:t>
        </w:r>
        <w:r w:rsidR="00915AB3">
          <w:rPr>
            <w:noProof/>
            <w:webHidden/>
          </w:rPr>
          <w:fldChar w:fldCharType="end"/>
        </w:r>
      </w:hyperlink>
    </w:p>
    <w:p w14:paraId="5F999FDD" w14:textId="15808DF2"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29" w:history="1">
        <w:r w:rsidR="00915AB3" w:rsidRPr="006E5B79">
          <w:rPr>
            <w:rStyle w:val="Hyperlink"/>
            <w:noProof/>
          </w:rPr>
          <w:t>Multi-User Control</w:t>
        </w:r>
        <w:r w:rsidR="00915AB3">
          <w:rPr>
            <w:noProof/>
            <w:webHidden/>
          </w:rPr>
          <w:tab/>
        </w:r>
        <w:r w:rsidR="00915AB3">
          <w:rPr>
            <w:noProof/>
            <w:webHidden/>
          </w:rPr>
          <w:fldChar w:fldCharType="begin"/>
        </w:r>
        <w:r w:rsidR="00915AB3">
          <w:rPr>
            <w:noProof/>
            <w:webHidden/>
          </w:rPr>
          <w:instrText xml:space="preserve"> PAGEREF _Toc51666929 \h </w:instrText>
        </w:r>
        <w:r w:rsidR="00915AB3">
          <w:rPr>
            <w:noProof/>
            <w:webHidden/>
          </w:rPr>
        </w:r>
        <w:r w:rsidR="00915AB3">
          <w:rPr>
            <w:noProof/>
            <w:webHidden/>
          </w:rPr>
          <w:fldChar w:fldCharType="separate"/>
        </w:r>
        <w:r w:rsidR="00D75DE9">
          <w:rPr>
            <w:noProof/>
            <w:webHidden/>
          </w:rPr>
          <w:t>140</w:t>
        </w:r>
        <w:r w:rsidR="00915AB3">
          <w:rPr>
            <w:noProof/>
            <w:webHidden/>
          </w:rPr>
          <w:fldChar w:fldCharType="end"/>
        </w:r>
      </w:hyperlink>
    </w:p>
    <w:p w14:paraId="2396CF48" w14:textId="3DED7A1F"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30" w:history="1">
        <w:r w:rsidR="00915AB3" w:rsidRPr="006E5B79">
          <w:rPr>
            <w:rStyle w:val="Hyperlink"/>
            <w:noProof/>
          </w:rPr>
          <w:t>Password Control Tab</w:t>
        </w:r>
        <w:r w:rsidR="00915AB3">
          <w:rPr>
            <w:noProof/>
            <w:webHidden/>
          </w:rPr>
          <w:tab/>
        </w:r>
        <w:r w:rsidR="00915AB3">
          <w:rPr>
            <w:noProof/>
            <w:webHidden/>
          </w:rPr>
          <w:fldChar w:fldCharType="begin"/>
        </w:r>
        <w:r w:rsidR="00915AB3">
          <w:rPr>
            <w:noProof/>
            <w:webHidden/>
          </w:rPr>
          <w:instrText xml:space="preserve"> PAGEREF _Toc51666930 \h </w:instrText>
        </w:r>
        <w:r w:rsidR="00915AB3">
          <w:rPr>
            <w:noProof/>
            <w:webHidden/>
          </w:rPr>
        </w:r>
        <w:r w:rsidR="00915AB3">
          <w:rPr>
            <w:noProof/>
            <w:webHidden/>
          </w:rPr>
          <w:fldChar w:fldCharType="separate"/>
        </w:r>
        <w:r w:rsidR="00D75DE9">
          <w:rPr>
            <w:noProof/>
            <w:webHidden/>
          </w:rPr>
          <w:t>141</w:t>
        </w:r>
        <w:r w:rsidR="00915AB3">
          <w:rPr>
            <w:noProof/>
            <w:webHidden/>
          </w:rPr>
          <w:fldChar w:fldCharType="end"/>
        </w:r>
      </w:hyperlink>
    </w:p>
    <w:p w14:paraId="6B9AC981" w14:textId="0073B3A4"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31" w:history="1">
        <w:r w:rsidR="00915AB3" w:rsidRPr="006E5B79">
          <w:rPr>
            <w:rStyle w:val="Hyperlink"/>
            <w:noProof/>
          </w:rPr>
          <w:t>User Type Area</w:t>
        </w:r>
        <w:r w:rsidR="00915AB3">
          <w:rPr>
            <w:noProof/>
            <w:webHidden/>
          </w:rPr>
          <w:tab/>
        </w:r>
        <w:r w:rsidR="00915AB3">
          <w:rPr>
            <w:noProof/>
            <w:webHidden/>
          </w:rPr>
          <w:fldChar w:fldCharType="begin"/>
        </w:r>
        <w:r w:rsidR="00915AB3">
          <w:rPr>
            <w:noProof/>
            <w:webHidden/>
          </w:rPr>
          <w:instrText xml:space="preserve"> PAGEREF _Toc51666931 \h </w:instrText>
        </w:r>
        <w:r w:rsidR="00915AB3">
          <w:rPr>
            <w:noProof/>
            <w:webHidden/>
          </w:rPr>
        </w:r>
        <w:r w:rsidR="00915AB3">
          <w:rPr>
            <w:noProof/>
            <w:webHidden/>
          </w:rPr>
          <w:fldChar w:fldCharType="separate"/>
        </w:r>
        <w:r w:rsidR="00D75DE9">
          <w:rPr>
            <w:noProof/>
            <w:webHidden/>
          </w:rPr>
          <w:t>143</w:t>
        </w:r>
        <w:r w:rsidR="00915AB3">
          <w:rPr>
            <w:noProof/>
            <w:webHidden/>
          </w:rPr>
          <w:fldChar w:fldCharType="end"/>
        </w:r>
      </w:hyperlink>
    </w:p>
    <w:p w14:paraId="2C315D97" w14:textId="527008C7"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32" w:history="1">
        <w:r w:rsidR="00915AB3" w:rsidRPr="006E5B79">
          <w:rPr>
            <w:rStyle w:val="Hyperlink"/>
            <w:noProof/>
          </w:rPr>
          <w:t>Password Area</w:t>
        </w:r>
        <w:r w:rsidR="00915AB3">
          <w:rPr>
            <w:noProof/>
            <w:webHidden/>
          </w:rPr>
          <w:tab/>
        </w:r>
        <w:r w:rsidR="00915AB3">
          <w:rPr>
            <w:noProof/>
            <w:webHidden/>
          </w:rPr>
          <w:fldChar w:fldCharType="begin"/>
        </w:r>
        <w:r w:rsidR="00915AB3">
          <w:rPr>
            <w:noProof/>
            <w:webHidden/>
          </w:rPr>
          <w:instrText xml:space="preserve"> PAGEREF _Toc51666932 \h </w:instrText>
        </w:r>
        <w:r w:rsidR="00915AB3">
          <w:rPr>
            <w:noProof/>
            <w:webHidden/>
          </w:rPr>
        </w:r>
        <w:r w:rsidR="00915AB3">
          <w:rPr>
            <w:noProof/>
            <w:webHidden/>
          </w:rPr>
          <w:fldChar w:fldCharType="separate"/>
        </w:r>
        <w:r w:rsidR="00D75DE9">
          <w:rPr>
            <w:noProof/>
            <w:webHidden/>
          </w:rPr>
          <w:t>144</w:t>
        </w:r>
        <w:r w:rsidR="00915AB3">
          <w:rPr>
            <w:noProof/>
            <w:webHidden/>
          </w:rPr>
          <w:fldChar w:fldCharType="end"/>
        </w:r>
      </w:hyperlink>
    </w:p>
    <w:p w14:paraId="7CE029EA" w14:textId="36ADF163"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33" w:history="1">
        <w:r w:rsidR="00915AB3" w:rsidRPr="006E5B79">
          <w:rPr>
            <w:rStyle w:val="Hyperlink"/>
            <w:noProof/>
          </w:rPr>
          <w:t>Password Timer Area</w:t>
        </w:r>
        <w:r w:rsidR="00915AB3">
          <w:rPr>
            <w:noProof/>
            <w:webHidden/>
          </w:rPr>
          <w:tab/>
        </w:r>
        <w:r w:rsidR="00915AB3">
          <w:rPr>
            <w:noProof/>
            <w:webHidden/>
          </w:rPr>
          <w:fldChar w:fldCharType="begin"/>
        </w:r>
        <w:r w:rsidR="00915AB3">
          <w:rPr>
            <w:noProof/>
            <w:webHidden/>
          </w:rPr>
          <w:instrText xml:space="preserve"> PAGEREF _Toc51666933 \h </w:instrText>
        </w:r>
        <w:r w:rsidR="00915AB3">
          <w:rPr>
            <w:noProof/>
            <w:webHidden/>
          </w:rPr>
        </w:r>
        <w:r w:rsidR="00915AB3">
          <w:rPr>
            <w:noProof/>
            <w:webHidden/>
          </w:rPr>
          <w:fldChar w:fldCharType="separate"/>
        </w:r>
        <w:r w:rsidR="00D75DE9">
          <w:rPr>
            <w:noProof/>
            <w:webHidden/>
          </w:rPr>
          <w:t>144</w:t>
        </w:r>
        <w:r w:rsidR="00915AB3">
          <w:rPr>
            <w:noProof/>
            <w:webHidden/>
          </w:rPr>
          <w:fldChar w:fldCharType="end"/>
        </w:r>
      </w:hyperlink>
    </w:p>
    <w:p w14:paraId="3EB501D3" w14:textId="37718AFE"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34" w:history="1">
        <w:r w:rsidR="00915AB3" w:rsidRPr="006E5B79">
          <w:rPr>
            <w:rStyle w:val="Hyperlink"/>
            <w:noProof/>
          </w:rPr>
          <w:t>Main Screen With Password Control</w:t>
        </w:r>
        <w:r w:rsidR="00915AB3">
          <w:rPr>
            <w:noProof/>
            <w:webHidden/>
          </w:rPr>
          <w:tab/>
        </w:r>
        <w:r w:rsidR="00915AB3">
          <w:rPr>
            <w:noProof/>
            <w:webHidden/>
          </w:rPr>
          <w:fldChar w:fldCharType="begin"/>
        </w:r>
        <w:r w:rsidR="00915AB3">
          <w:rPr>
            <w:noProof/>
            <w:webHidden/>
          </w:rPr>
          <w:instrText xml:space="preserve"> PAGEREF _Toc51666934 \h </w:instrText>
        </w:r>
        <w:r w:rsidR="00915AB3">
          <w:rPr>
            <w:noProof/>
            <w:webHidden/>
          </w:rPr>
        </w:r>
        <w:r w:rsidR="00915AB3">
          <w:rPr>
            <w:noProof/>
            <w:webHidden/>
          </w:rPr>
          <w:fldChar w:fldCharType="separate"/>
        </w:r>
        <w:r w:rsidR="00D75DE9">
          <w:rPr>
            <w:noProof/>
            <w:webHidden/>
          </w:rPr>
          <w:t>145</w:t>
        </w:r>
        <w:r w:rsidR="00915AB3">
          <w:rPr>
            <w:noProof/>
            <w:webHidden/>
          </w:rPr>
          <w:fldChar w:fldCharType="end"/>
        </w:r>
      </w:hyperlink>
    </w:p>
    <w:p w14:paraId="4113D365" w14:textId="5C7044EA"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35" w:history="1">
        <w:r w:rsidR="00915AB3" w:rsidRPr="006E5B79">
          <w:rPr>
            <w:rStyle w:val="Hyperlink"/>
            <w:noProof/>
          </w:rPr>
          <w:t>Example of Limited Access to Functions</w:t>
        </w:r>
        <w:r w:rsidR="00915AB3">
          <w:rPr>
            <w:noProof/>
            <w:webHidden/>
          </w:rPr>
          <w:tab/>
        </w:r>
        <w:r w:rsidR="00915AB3">
          <w:rPr>
            <w:noProof/>
            <w:webHidden/>
          </w:rPr>
          <w:fldChar w:fldCharType="begin"/>
        </w:r>
        <w:r w:rsidR="00915AB3">
          <w:rPr>
            <w:noProof/>
            <w:webHidden/>
          </w:rPr>
          <w:instrText xml:space="preserve"> PAGEREF _Toc51666935 \h </w:instrText>
        </w:r>
        <w:r w:rsidR="00915AB3">
          <w:rPr>
            <w:noProof/>
            <w:webHidden/>
          </w:rPr>
        </w:r>
        <w:r w:rsidR="00915AB3">
          <w:rPr>
            <w:noProof/>
            <w:webHidden/>
          </w:rPr>
          <w:fldChar w:fldCharType="separate"/>
        </w:r>
        <w:r w:rsidR="00D75DE9">
          <w:rPr>
            <w:noProof/>
            <w:webHidden/>
          </w:rPr>
          <w:t>147</w:t>
        </w:r>
        <w:r w:rsidR="00915AB3">
          <w:rPr>
            <w:noProof/>
            <w:webHidden/>
          </w:rPr>
          <w:fldChar w:fldCharType="end"/>
        </w:r>
      </w:hyperlink>
    </w:p>
    <w:p w14:paraId="30A19811" w14:textId="4A2C4232"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36" w:history="1">
        <w:r w:rsidR="00915AB3" w:rsidRPr="006E5B79">
          <w:rPr>
            <w:rStyle w:val="Hyperlink"/>
            <w:noProof/>
          </w:rPr>
          <w:t>Responding to an Alarm</w:t>
        </w:r>
        <w:r w:rsidR="00915AB3">
          <w:rPr>
            <w:noProof/>
            <w:webHidden/>
          </w:rPr>
          <w:tab/>
        </w:r>
        <w:r w:rsidR="00915AB3">
          <w:rPr>
            <w:noProof/>
            <w:webHidden/>
          </w:rPr>
          <w:fldChar w:fldCharType="begin"/>
        </w:r>
        <w:r w:rsidR="00915AB3">
          <w:rPr>
            <w:noProof/>
            <w:webHidden/>
          </w:rPr>
          <w:instrText xml:space="preserve"> PAGEREF _Toc51666936 \h </w:instrText>
        </w:r>
        <w:r w:rsidR="00915AB3">
          <w:rPr>
            <w:noProof/>
            <w:webHidden/>
          </w:rPr>
        </w:r>
        <w:r w:rsidR="00915AB3">
          <w:rPr>
            <w:noProof/>
            <w:webHidden/>
          </w:rPr>
          <w:fldChar w:fldCharType="separate"/>
        </w:r>
        <w:r w:rsidR="00D75DE9">
          <w:rPr>
            <w:noProof/>
            <w:webHidden/>
          </w:rPr>
          <w:t>147</w:t>
        </w:r>
        <w:r w:rsidR="00915AB3">
          <w:rPr>
            <w:noProof/>
            <w:webHidden/>
          </w:rPr>
          <w:fldChar w:fldCharType="end"/>
        </w:r>
      </w:hyperlink>
    </w:p>
    <w:p w14:paraId="42539DDD" w14:textId="1C5714EB"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37" w:history="1">
        <w:r w:rsidR="00915AB3" w:rsidRPr="006E5B79">
          <w:rPr>
            <w:rStyle w:val="Hyperlink"/>
            <w:noProof/>
          </w:rPr>
          <w:t>Alarm Tab</w:t>
        </w:r>
        <w:r w:rsidR="00915AB3">
          <w:rPr>
            <w:noProof/>
            <w:webHidden/>
          </w:rPr>
          <w:tab/>
        </w:r>
        <w:r w:rsidR="00915AB3">
          <w:rPr>
            <w:noProof/>
            <w:webHidden/>
          </w:rPr>
          <w:fldChar w:fldCharType="begin"/>
        </w:r>
        <w:r w:rsidR="00915AB3">
          <w:rPr>
            <w:noProof/>
            <w:webHidden/>
          </w:rPr>
          <w:instrText xml:space="preserve"> PAGEREF _Toc51666937 \h </w:instrText>
        </w:r>
        <w:r w:rsidR="00915AB3">
          <w:rPr>
            <w:noProof/>
            <w:webHidden/>
          </w:rPr>
        </w:r>
        <w:r w:rsidR="00915AB3">
          <w:rPr>
            <w:noProof/>
            <w:webHidden/>
          </w:rPr>
          <w:fldChar w:fldCharType="separate"/>
        </w:r>
        <w:r w:rsidR="00D75DE9">
          <w:rPr>
            <w:noProof/>
            <w:webHidden/>
          </w:rPr>
          <w:t>148</w:t>
        </w:r>
        <w:r w:rsidR="00915AB3">
          <w:rPr>
            <w:noProof/>
            <w:webHidden/>
          </w:rPr>
          <w:fldChar w:fldCharType="end"/>
        </w:r>
      </w:hyperlink>
    </w:p>
    <w:p w14:paraId="1CDC1163" w14:textId="1250E005"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38" w:history="1">
        <w:r w:rsidR="00915AB3" w:rsidRPr="006E5B79">
          <w:rPr>
            <w:rStyle w:val="Hyperlink"/>
            <w:noProof/>
          </w:rPr>
          <w:t>Alarm Relay Matrix configuration</w:t>
        </w:r>
        <w:r w:rsidR="00915AB3">
          <w:rPr>
            <w:noProof/>
            <w:webHidden/>
          </w:rPr>
          <w:tab/>
        </w:r>
        <w:r w:rsidR="00915AB3">
          <w:rPr>
            <w:noProof/>
            <w:webHidden/>
          </w:rPr>
          <w:fldChar w:fldCharType="begin"/>
        </w:r>
        <w:r w:rsidR="00915AB3">
          <w:rPr>
            <w:noProof/>
            <w:webHidden/>
          </w:rPr>
          <w:instrText xml:space="preserve"> PAGEREF _Toc51666938 \h </w:instrText>
        </w:r>
        <w:r w:rsidR="00915AB3">
          <w:rPr>
            <w:noProof/>
            <w:webHidden/>
          </w:rPr>
        </w:r>
        <w:r w:rsidR="00915AB3">
          <w:rPr>
            <w:noProof/>
            <w:webHidden/>
          </w:rPr>
          <w:fldChar w:fldCharType="separate"/>
        </w:r>
        <w:r w:rsidR="00D75DE9">
          <w:rPr>
            <w:noProof/>
            <w:webHidden/>
          </w:rPr>
          <w:t>148</w:t>
        </w:r>
        <w:r w:rsidR="00915AB3">
          <w:rPr>
            <w:noProof/>
            <w:webHidden/>
          </w:rPr>
          <w:fldChar w:fldCharType="end"/>
        </w:r>
      </w:hyperlink>
    </w:p>
    <w:p w14:paraId="4193BE3C" w14:textId="25207398"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39" w:history="1">
        <w:r w:rsidR="00915AB3" w:rsidRPr="006E5B79">
          <w:rPr>
            <w:rStyle w:val="Hyperlink"/>
            <w:noProof/>
          </w:rPr>
          <w:t>USB Light Tower configuration</w:t>
        </w:r>
        <w:r w:rsidR="00915AB3">
          <w:rPr>
            <w:noProof/>
            <w:webHidden/>
          </w:rPr>
          <w:tab/>
        </w:r>
        <w:r w:rsidR="00915AB3">
          <w:rPr>
            <w:noProof/>
            <w:webHidden/>
          </w:rPr>
          <w:fldChar w:fldCharType="begin"/>
        </w:r>
        <w:r w:rsidR="00915AB3">
          <w:rPr>
            <w:noProof/>
            <w:webHidden/>
          </w:rPr>
          <w:instrText xml:space="preserve"> PAGEREF _Toc51666939 \h </w:instrText>
        </w:r>
        <w:r w:rsidR="00915AB3">
          <w:rPr>
            <w:noProof/>
            <w:webHidden/>
          </w:rPr>
        </w:r>
        <w:r w:rsidR="00915AB3">
          <w:rPr>
            <w:noProof/>
            <w:webHidden/>
          </w:rPr>
          <w:fldChar w:fldCharType="separate"/>
        </w:r>
        <w:r w:rsidR="00D75DE9">
          <w:rPr>
            <w:noProof/>
            <w:webHidden/>
          </w:rPr>
          <w:t>149</w:t>
        </w:r>
        <w:r w:rsidR="00915AB3">
          <w:rPr>
            <w:noProof/>
            <w:webHidden/>
          </w:rPr>
          <w:fldChar w:fldCharType="end"/>
        </w:r>
      </w:hyperlink>
    </w:p>
    <w:p w14:paraId="5BF5D145" w14:textId="23D897B8" w:rsidR="00915AB3" w:rsidRDefault="00E361CE">
      <w:pPr>
        <w:pStyle w:val="TOC2"/>
        <w:tabs>
          <w:tab w:val="right" w:leader="dot" w:pos="9350"/>
        </w:tabs>
        <w:rPr>
          <w:rFonts w:asciiTheme="minorHAnsi" w:eastAsiaTheme="minorEastAsia" w:hAnsiTheme="minorHAnsi" w:cstheme="minorBidi"/>
          <w:smallCaps w:val="0"/>
          <w:noProof/>
          <w:sz w:val="22"/>
          <w:szCs w:val="22"/>
        </w:rPr>
      </w:pPr>
      <w:hyperlink w:anchor="_Toc51666940" w:history="1">
        <w:r w:rsidR="00915AB3" w:rsidRPr="006E5B79">
          <w:rPr>
            <w:rStyle w:val="Hyperlink"/>
            <w:noProof/>
          </w:rPr>
          <w:t>Barcode Tab</w:t>
        </w:r>
        <w:r w:rsidR="00915AB3">
          <w:rPr>
            <w:noProof/>
            <w:webHidden/>
          </w:rPr>
          <w:tab/>
        </w:r>
        <w:r w:rsidR="00915AB3">
          <w:rPr>
            <w:noProof/>
            <w:webHidden/>
          </w:rPr>
          <w:fldChar w:fldCharType="begin"/>
        </w:r>
        <w:r w:rsidR="00915AB3">
          <w:rPr>
            <w:noProof/>
            <w:webHidden/>
          </w:rPr>
          <w:instrText xml:space="preserve"> PAGEREF _Toc51666940 \h </w:instrText>
        </w:r>
        <w:r w:rsidR="00915AB3">
          <w:rPr>
            <w:noProof/>
            <w:webHidden/>
          </w:rPr>
        </w:r>
        <w:r w:rsidR="00915AB3">
          <w:rPr>
            <w:noProof/>
            <w:webHidden/>
          </w:rPr>
          <w:fldChar w:fldCharType="separate"/>
        </w:r>
        <w:r w:rsidR="00D75DE9">
          <w:rPr>
            <w:noProof/>
            <w:webHidden/>
          </w:rPr>
          <w:t>150</w:t>
        </w:r>
        <w:r w:rsidR="00915AB3">
          <w:rPr>
            <w:noProof/>
            <w:webHidden/>
          </w:rPr>
          <w:fldChar w:fldCharType="end"/>
        </w:r>
      </w:hyperlink>
    </w:p>
    <w:p w14:paraId="006A3D3B" w14:textId="288B59C2"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41" w:history="1">
        <w:r w:rsidR="00915AB3" w:rsidRPr="006E5B79">
          <w:rPr>
            <w:rStyle w:val="Hyperlink"/>
            <w:noProof/>
          </w:rPr>
          <w:t>Barcode Interface Method Area</w:t>
        </w:r>
        <w:r w:rsidR="00915AB3">
          <w:rPr>
            <w:noProof/>
            <w:webHidden/>
          </w:rPr>
          <w:tab/>
        </w:r>
        <w:r w:rsidR="00915AB3">
          <w:rPr>
            <w:noProof/>
            <w:webHidden/>
          </w:rPr>
          <w:fldChar w:fldCharType="begin"/>
        </w:r>
        <w:r w:rsidR="00915AB3">
          <w:rPr>
            <w:noProof/>
            <w:webHidden/>
          </w:rPr>
          <w:instrText xml:space="preserve"> PAGEREF _Toc51666941 \h </w:instrText>
        </w:r>
        <w:r w:rsidR="00915AB3">
          <w:rPr>
            <w:noProof/>
            <w:webHidden/>
          </w:rPr>
        </w:r>
        <w:r w:rsidR="00915AB3">
          <w:rPr>
            <w:noProof/>
            <w:webHidden/>
          </w:rPr>
          <w:fldChar w:fldCharType="separate"/>
        </w:r>
        <w:r w:rsidR="00D75DE9">
          <w:rPr>
            <w:noProof/>
            <w:webHidden/>
          </w:rPr>
          <w:t>151</w:t>
        </w:r>
        <w:r w:rsidR="00915AB3">
          <w:rPr>
            <w:noProof/>
            <w:webHidden/>
          </w:rPr>
          <w:fldChar w:fldCharType="end"/>
        </w:r>
      </w:hyperlink>
    </w:p>
    <w:p w14:paraId="06BBA8E6" w14:textId="4A15D02C"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42" w:history="1">
        <w:r w:rsidR="00915AB3" w:rsidRPr="006E5B79">
          <w:rPr>
            <w:rStyle w:val="Hyperlink"/>
            <w:noProof/>
          </w:rPr>
          <w:t>Missing Barcode Trigger Area</w:t>
        </w:r>
        <w:r w:rsidR="00915AB3">
          <w:rPr>
            <w:noProof/>
            <w:webHidden/>
          </w:rPr>
          <w:tab/>
        </w:r>
        <w:r w:rsidR="00915AB3">
          <w:rPr>
            <w:noProof/>
            <w:webHidden/>
          </w:rPr>
          <w:fldChar w:fldCharType="begin"/>
        </w:r>
        <w:r w:rsidR="00915AB3">
          <w:rPr>
            <w:noProof/>
            <w:webHidden/>
          </w:rPr>
          <w:instrText xml:space="preserve"> PAGEREF _Toc51666942 \h </w:instrText>
        </w:r>
        <w:r w:rsidR="00915AB3">
          <w:rPr>
            <w:noProof/>
            <w:webHidden/>
          </w:rPr>
        </w:r>
        <w:r w:rsidR="00915AB3">
          <w:rPr>
            <w:noProof/>
            <w:webHidden/>
          </w:rPr>
          <w:fldChar w:fldCharType="separate"/>
        </w:r>
        <w:r w:rsidR="00D75DE9">
          <w:rPr>
            <w:noProof/>
            <w:webHidden/>
          </w:rPr>
          <w:t>151</w:t>
        </w:r>
        <w:r w:rsidR="00915AB3">
          <w:rPr>
            <w:noProof/>
            <w:webHidden/>
          </w:rPr>
          <w:fldChar w:fldCharType="end"/>
        </w:r>
      </w:hyperlink>
    </w:p>
    <w:p w14:paraId="684B3654" w14:textId="4CDD68DB"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43" w:history="1">
        <w:r w:rsidR="00915AB3" w:rsidRPr="006E5B79">
          <w:rPr>
            <w:rStyle w:val="Hyperlink"/>
            <w:noProof/>
          </w:rPr>
          <w:t>Process Control String Area</w:t>
        </w:r>
        <w:r w:rsidR="00915AB3">
          <w:rPr>
            <w:noProof/>
            <w:webHidden/>
          </w:rPr>
          <w:tab/>
        </w:r>
        <w:r w:rsidR="00915AB3">
          <w:rPr>
            <w:noProof/>
            <w:webHidden/>
          </w:rPr>
          <w:fldChar w:fldCharType="begin"/>
        </w:r>
        <w:r w:rsidR="00915AB3">
          <w:rPr>
            <w:noProof/>
            <w:webHidden/>
          </w:rPr>
          <w:instrText xml:space="preserve"> PAGEREF _Toc51666943 \h </w:instrText>
        </w:r>
        <w:r w:rsidR="00915AB3">
          <w:rPr>
            <w:noProof/>
            <w:webHidden/>
          </w:rPr>
        </w:r>
        <w:r w:rsidR="00915AB3">
          <w:rPr>
            <w:noProof/>
            <w:webHidden/>
          </w:rPr>
          <w:fldChar w:fldCharType="separate"/>
        </w:r>
        <w:r w:rsidR="00D75DE9">
          <w:rPr>
            <w:noProof/>
            <w:webHidden/>
          </w:rPr>
          <w:t>152</w:t>
        </w:r>
        <w:r w:rsidR="00915AB3">
          <w:rPr>
            <w:noProof/>
            <w:webHidden/>
          </w:rPr>
          <w:fldChar w:fldCharType="end"/>
        </w:r>
      </w:hyperlink>
    </w:p>
    <w:p w14:paraId="28701164" w14:textId="27F375E7"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44" w:history="1">
        <w:r w:rsidR="00915AB3" w:rsidRPr="006E5B79">
          <w:rPr>
            <w:rStyle w:val="Hyperlink"/>
            <w:noProof/>
          </w:rPr>
          <w:t>Disable Missing Barcode Option Area</w:t>
        </w:r>
        <w:r w:rsidR="00915AB3">
          <w:rPr>
            <w:noProof/>
            <w:webHidden/>
          </w:rPr>
          <w:tab/>
        </w:r>
        <w:r w:rsidR="00915AB3">
          <w:rPr>
            <w:noProof/>
            <w:webHidden/>
          </w:rPr>
          <w:fldChar w:fldCharType="begin"/>
        </w:r>
        <w:r w:rsidR="00915AB3">
          <w:rPr>
            <w:noProof/>
            <w:webHidden/>
          </w:rPr>
          <w:instrText xml:space="preserve"> PAGEREF _Toc51666944 \h </w:instrText>
        </w:r>
        <w:r w:rsidR="00915AB3">
          <w:rPr>
            <w:noProof/>
            <w:webHidden/>
          </w:rPr>
        </w:r>
        <w:r w:rsidR="00915AB3">
          <w:rPr>
            <w:noProof/>
            <w:webHidden/>
          </w:rPr>
          <w:fldChar w:fldCharType="separate"/>
        </w:r>
        <w:r w:rsidR="00D75DE9">
          <w:rPr>
            <w:noProof/>
            <w:webHidden/>
          </w:rPr>
          <w:t>152</w:t>
        </w:r>
        <w:r w:rsidR="00915AB3">
          <w:rPr>
            <w:noProof/>
            <w:webHidden/>
          </w:rPr>
          <w:fldChar w:fldCharType="end"/>
        </w:r>
      </w:hyperlink>
    </w:p>
    <w:p w14:paraId="6E57F574" w14:textId="6C244CF5" w:rsidR="00915AB3" w:rsidRDefault="00E361CE">
      <w:pPr>
        <w:pStyle w:val="TOC3"/>
        <w:tabs>
          <w:tab w:val="right" w:leader="dot" w:pos="9350"/>
        </w:tabs>
        <w:rPr>
          <w:rFonts w:asciiTheme="minorHAnsi" w:eastAsiaTheme="minorEastAsia" w:hAnsiTheme="minorHAnsi" w:cstheme="minorBidi"/>
          <w:noProof/>
          <w:sz w:val="22"/>
          <w:szCs w:val="22"/>
        </w:rPr>
      </w:pPr>
      <w:hyperlink w:anchor="_Toc51666945" w:history="1">
        <w:r w:rsidR="00915AB3" w:rsidRPr="006E5B79">
          <w:rPr>
            <w:rStyle w:val="Hyperlink"/>
            <w:noProof/>
          </w:rPr>
          <w:t>Barcode Filter Area</w:t>
        </w:r>
        <w:r w:rsidR="00915AB3">
          <w:rPr>
            <w:noProof/>
            <w:webHidden/>
          </w:rPr>
          <w:tab/>
        </w:r>
        <w:r w:rsidR="00915AB3">
          <w:rPr>
            <w:noProof/>
            <w:webHidden/>
          </w:rPr>
          <w:fldChar w:fldCharType="begin"/>
        </w:r>
        <w:r w:rsidR="00915AB3">
          <w:rPr>
            <w:noProof/>
            <w:webHidden/>
          </w:rPr>
          <w:instrText xml:space="preserve"> PAGEREF _Toc51666945 \h </w:instrText>
        </w:r>
        <w:r w:rsidR="00915AB3">
          <w:rPr>
            <w:noProof/>
            <w:webHidden/>
          </w:rPr>
        </w:r>
        <w:r w:rsidR="00915AB3">
          <w:rPr>
            <w:noProof/>
            <w:webHidden/>
          </w:rPr>
          <w:fldChar w:fldCharType="separate"/>
        </w:r>
        <w:r w:rsidR="00D75DE9">
          <w:rPr>
            <w:noProof/>
            <w:webHidden/>
          </w:rPr>
          <w:t>152</w:t>
        </w:r>
        <w:r w:rsidR="00915AB3">
          <w:rPr>
            <w:noProof/>
            <w:webHidden/>
          </w:rPr>
          <w:fldChar w:fldCharType="end"/>
        </w:r>
      </w:hyperlink>
    </w:p>
    <w:p w14:paraId="3F7051F6" w14:textId="45A4ED1B" w:rsidR="00915AB3" w:rsidRDefault="00E361CE">
      <w:pPr>
        <w:pStyle w:val="TOC1"/>
        <w:tabs>
          <w:tab w:val="right" w:leader="dot" w:pos="9350"/>
        </w:tabs>
        <w:rPr>
          <w:rFonts w:asciiTheme="minorHAnsi" w:eastAsiaTheme="minorEastAsia" w:hAnsiTheme="minorHAnsi" w:cstheme="minorBidi"/>
          <w:b w:val="0"/>
          <w:caps w:val="0"/>
          <w:noProof/>
          <w:sz w:val="22"/>
          <w:szCs w:val="22"/>
        </w:rPr>
      </w:pPr>
      <w:hyperlink w:anchor="_Toc51666946" w:history="1">
        <w:r w:rsidR="00915AB3" w:rsidRPr="006E5B79">
          <w:rPr>
            <w:rStyle w:val="Hyperlink"/>
            <w:noProof/>
          </w:rPr>
          <w:t>Contact KIC</w:t>
        </w:r>
        <w:r w:rsidR="00915AB3">
          <w:rPr>
            <w:noProof/>
            <w:webHidden/>
          </w:rPr>
          <w:tab/>
        </w:r>
        <w:r w:rsidR="00915AB3">
          <w:rPr>
            <w:noProof/>
            <w:webHidden/>
          </w:rPr>
          <w:fldChar w:fldCharType="begin"/>
        </w:r>
        <w:r w:rsidR="00915AB3">
          <w:rPr>
            <w:noProof/>
            <w:webHidden/>
          </w:rPr>
          <w:instrText xml:space="preserve"> PAGEREF _Toc51666946 \h </w:instrText>
        </w:r>
        <w:r w:rsidR="00915AB3">
          <w:rPr>
            <w:noProof/>
            <w:webHidden/>
          </w:rPr>
        </w:r>
        <w:r w:rsidR="00915AB3">
          <w:rPr>
            <w:noProof/>
            <w:webHidden/>
          </w:rPr>
          <w:fldChar w:fldCharType="separate"/>
        </w:r>
        <w:r w:rsidR="00D75DE9">
          <w:rPr>
            <w:noProof/>
            <w:webHidden/>
          </w:rPr>
          <w:t>153</w:t>
        </w:r>
        <w:r w:rsidR="00915AB3">
          <w:rPr>
            <w:noProof/>
            <w:webHidden/>
          </w:rPr>
          <w:fldChar w:fldCharType="end"/>
        </w:r>
      </w:hyperlink>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3FF2048" w:rsidR="00043E90" w:rsidRPr="00D82067" w:rsidRDefault="00043E90" w:rsidP="00676B77">
      <w:pPr>
        <w:pStyle w:val="Heading1"/>
      </w:pPr>
      <w:bookmarkStart w:id="33" w:name="_Toc353195380"/>
      <w:bookmarkStart w:id="34" w:name="_Toc358296187"/>
      <w:bookmarkStart w:id="35" w:name="_Toc358298352"/>
      <w:bookmarkStart w:id="36" w:name="_Toc469334838"/>
      <w:bookmarkStart w:id="37" w:name="_Toc504120263"/>
      <w:bookmarkStart w:id="38" w:name="_Toc527644246"/>
      <w:bookmarkStart w:id="39" w:name="_Toc528599346"/>
      <w:bookmarkStart w:id="40" w:name="_Toc17993384"/>
      <w:bookmarkStart w:id="41" w:name="_Toc37267102"/>
      <w:bookmarkStart w:id="42" w:name="_Toc51666597"/>
      <w:bookmarkStart w:id="43" w:name="_Toc51666715"/>
      <w:bookmarkStart w:id="44" w:name="_Toc84240637"/>
      <w:bookmarkStart w:id="45" w:name="_Toc141866638"/>
      <w:r w:rsidRPr="00D82067">
        <w:lastRenderedPageBreak/>
        <w:t xml:space="preserve">Introducing </w:t>
      </w:r>
      <w:r w:rsidR="000439E3">
        <w:t>t</w:t>
      </w:r>
      <w:r w:rsidR="00530DA9" w:rsidRPr="00D82067">
        <w:t xml:space="preserve">he </w:t>
      </w:r>
      <w:r w:rsidR="003F6797">
        <w:t>W</w:t>
      </w:r>
      <w:r w:rsidRPr="00D82067">
        <w:t xml:space="preserve">PI </w:t>
      </w:r>
      <w:r w:rsidR="00530DA9" w:rsidRPr="00D82067">
        <w:t>System</w:t>
      </w:r>
      <w:bookmarkEnd w:id="33"/>
      <w:bookmarkEnd w:id="34"/>
      <w:bookmarkEnd w:id="35"/>
      <w:bookmarkEnd w:id="36"/>
      <w:bookmarkEnd w:id="37"/>
      <w:bookmarkEnd w:id="38"/>
      <w:bookmarkEnd w:id="39"/>
      <w:bookmarkEnd w:id="40"/>
      <w:bookmarkEnd w:id="41"/>
      <w:bookmarkEnd w:id="42"/>
      <w:bookmarkEnd w:id="43"/>
    </w:p>
    <w:p w14:paraId="131C661D" w14:textId="716F7E4C" w:rsidR="00043E90" w:rsidRDefault="004D0FA0" w:rsidP="00043E90">
      <w:r>
        <w:t xml:space="preserve">The </w:t>
      </w:r>
      <w:r w:rsidR="003F6797">
        <w:t>W</w:t>
      </w:r>
      <w:r>
        <w:t>PI (</w:t>
      </w:r>
      <w:r w:rsidR="003F6797">
        <w:t>Wave</w:t>
      </w:r>
      <w:r>
        <w:t xml:space="preserve"> Process In</w:t>
      </w:r>
      <w:r w:rsidR="003F6797">
        <w:t>spection</w:t>
      </w:r>
      <w:r>
        <w:t>) system is a comprehensive suite of thermal process management tools designed to give you the ultimate in PCB soldering quality control.</w:t>
      </w:r>
      <w:r w:rsidR="00DE7E50">
        <w:t xml:space="preserve"> </w:t>
      </w:r>
      <w:r w:rsidR="003F6797">
        <w:t>W</w:t>
      </w:r>
      <w:r w:rsidR="00DE7E50">
        <w:t xml:space="preserve">PI can monitor the entire </w:t>
      </w:r>
      <w:r w:rsidR="003F6797">
        <w:t>wave solder</w:t>
      </w:r>
      <w:r w:rsidR="00DE7E50">
        <w:t xml:space="preserve"> process, giving advanced warning before </w:t>
      </w:r>
      <w:r w:rsidR="00550A23">
        <w:t>a</w:t>
      </w:r>
      <w:r w:rsidR="00DE7E50">
        <w:t xml:space="preserve"> </w:t>
      </w:r>
      <w:r w:rsidR="00550A23">
        <w:t>product drifts out of specificatio</w:t>
      </w:r>
      <w:r w:rsidR="002220E4">
        <w:t>n</w:t>
      </w:r>
      <w:r w:rsidR="00550A23">
        <w:t>.</w:t>
      </w:r>
    </w:p>
    <w:p w14:paraId="4386161D" w14:textId="77777777" w:rsidR="00E719F2" w:rsidRPr="00432A06" w:rsidRDefault="00E719F2" w:rsidP="00043E90">
      <w:pPr>
        <w:rPr>
          <w:sz w:val="16"/>
          <w:szCs w:val="16"/>
        </w:rPr>
      </w:pPr>
    </w:p>
    <w:p w14:paraId="0A0B3D7E" w14:textId="1698D3D8" w:rsidR="00F204D6" w:rsidRDefault="003F6797" w:rsidP="00FC47E7">
      <w:r>
        <w:t>W</w:t>
      </w:r>
      <w:r w:rsidR="00550A23">
        <w:t>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 xml:space="preserve">The </w:t>
      </w:r>
      <w:r>
        <w:t>W</w:t>
      </w:r>
      <w:r w:rsidR="00D142C7">
        <w:t>PI h</w:t>
      </w:r>
      <w:r w:rsidR="00BB477D">
        <w:t xml:space="preserve">ardware </w:t>
      </w:r>
      <w:r>
        <w:t>utilizes</w:t>
      </w:r>
      <w:r w:rsidR="00153E96">
        <w:t xml:space="preserve"> </w:t>
      </w:r>
      <w:r>
        <w:t>an array of sensors</w:t>
      </w:r>
      <w:r w:rsidR="00153E96">
        <w:t xml:space="preserve"> that measure </w:t>
      </w:r>
      <w:r>
        <w:t>process</w:t>
      </w:r>
      <w:r w:rsidR="00153E96">
        <w:t xml:space="preserve"> temperature</w:t>
      </w:r>
      <w:r>
        <w:t>s</w:t>
      </w:r>
      <w:r w:rsidR="00153E96">
        <w:t xml:space="preserv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t xml:space="preserve"> (not included)</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46" w:name="_Toc486325557"/>
      <w:bookmarkStart w:id="47" w:name="_Toc488490431"/>
      <w:bookmarkStart w:id="48" w:name="_Toc119468068"/>
      <w:bookmarkStart w:id="49" w:name="_Toc353195381"/>
      <w:bookmarkStart w:id="50" w:name="_Toc358296188"/>
      <w:bookmarkStart w:id="51" w:name="_Toc358298353"/>
    </w:p>
    <w:p w14:paraId="5516CB1D" w14:textId="77777777" w:rsidR="0099683F" w:rsidRDefault="00BB1720" w:rsidP="00D36D96">
      <w:pPr>
        <w:pStyle w:val="Heading2"/>
      </w:pPr>
      <w:r>
        <w:br w:type="page"/>
      </w:r>
      <w:bookmarkStart w:id="52" w:name="_Toc469334839"/>
      <w:bookmarkStart w:id="53" w:name="_Toc504120264"/>
      <w:bookmarkStart w:id="54" w:name="_Toc527644247"/>
      <w:bookmarkStart w:id="55" w:name="_Toc528599347"/>
      <w:bookmarkStart w:id="56" w:name="_Toc17993385"/>
      <w:bookmarkStart w:id="57" w:name="_Toc37267103"/>
      <w:bookmarkStart w:id="58" w:name="_Toc51666598"/>
      <w:bookmarkStart w:id="59" w:name="_Toc51666716"/>
      <w:r>
        <w:lastRenderedPageBreak/>
        <w:t>The Hardware</w:t>
      </w:r>
      <w:bookmarkEnd w:id="52"/>
      <w:bookmarkEnd w:id="53"/>
      <w:bookmarkEnd w:id="54"/>
      <w:bookmarkEnd w:id="55"/>
      <w:bookmarkEnd w:id="56"/>
      <w:bookmarkEnd w:id="57"/>
      <w:bookmarkEnd w:id="58"/>
      <w:bookmarkEnd w:id="59"/>
    </w:p>
    <w:p w14:paraId="667B00F5" w14:textId="4DF66A0A" w:rsidR="0099683F" w:rsidRDefault="0099683F" w:rsidP="00F058F6">
      <w:bookmarkStart w:id="60" w:name="_Hlk51841301"/>
      <w:r>
        <w:t>The</w:t>
      </w:r>
      <w:r w:rsidR="00782505">
        <w:t xml:space="preserve"> </w:t>
      </w:r>
      <w:r>
        <w:t xml:space="preserve">major hardware components to a </w:t>
      </w:r>
      <w:r w:rsidR="003F6797">
        <w:t>W</w:t>
      </w:r>
      <w:r>
        <w:t>PI system are:</w:t>
      </w:r>
    </w:p>
    <w:p w14:paraId="17E0A6A6" w14:textId="014EEAB9" w:rsidR="0099683F" w:rsidRDefault="003F6797" w:rsidP="00A97125">
      <w:pPr>
        <w:numPr>
          <w:ilvl w:val="0"/>
          <w:numId w:val="138"/>
        </w:numPr>
      </w:pPr>
      <w:r>
        <w:t>KIC DAU (Data Acquisition Unit)</w:t>
      </w:r>
    </w:p>
    <w:p w14:paraId="2065FA82" w14:textId="7C888154" w:rsidR="0099683F" w:rsidRDefault="0099683F" w:rsidP="00A97125">
      <w:pPr>
        <w:numPr>
          <w:ilvl w:val="0"/>
          <w:numId w:val="138"/>
        </w:numPr>
        <w:rPr>
          <w:ins w:id="61" w:author="Tom Bergeron" w:date="2020-09-24T11:59:00Z"/>
        </w:rPr>
      </w:pPr>
      <w:r>
        <w:t>P</w:t>
      </w:r>
      <w:r w:rsidRPr="00E15152">
        <w:t>robes</w:t>
      </w:r>
      <w:r w:rsidR="003F6797">
        <w:t xml:space="preserve"> – 30 thermocouples</w:t>
      </w:r>
    </w:p>
    <w:p w14:paraId="0EC8B8A8" w14:textId="5EE41E3B" w:rsidR="00B05D68" w:rsidDel="00B05D68" w:rsidRDefault="00B05D68" w:rsidP="00B05D68">
      <w:pPr>
        <w:numPr>
          <w:ilvl w:val="0"/>
          <w:numId w:val="138"/>
        </w:numPr>
        <w:rPr>
          <w:del w:id="62" w:author="Tom Bergeron" w:date="2020-09-24T11:59:00Z"/>
        </w:rPr>
      </w:pPr>
      <w:moveToRangeStart w:id="63" w:author="Tom Bergeron" w:date="2020-09-24T11:59:00Z" w:name="move51841174"/>
      <w:moveTo w:id="64" w:author="Tom Bergeron" w:date="2020-09-24T11:59:00Z">
        <w:r w:rsidRPr="00E15152">
          <w:t>Conveyor speed encoder</w:t>
        </w:r>
      </w:moveTo>
    </w:p>
    <w:p w14:paraId="7068B877" w14:textId="77777777" w:rsidR="00B05D68" w:rsidRDefault="00B05D68" w:rsidP="00B05D68">
      <w:pPr>
        <w:numPr>
          <w:ilvl w:val="0"/>
          <w:numId w:val="138"/>
        </w:numPr>
        <w:rPr>
          <w:ins w:id="65" w:author="Tom Bergeron" w:date="2020-09-24T11:59:00Z"/>
          <w:moveTo w:id="66" w:author="Tom Bergeron" w:date="2020-09-24T11:59:00Z"/>
        </w:rPr>
      </w:pPr>
    </w:p>
    <w:p w14:paraId="7CF2F312" w14:textId="77777777" w:rsidR="00B05D68" w:rsidDel="00B05D68" w:rsidRDefault="00B05D68" w:rsidP="00B05D68">
      <w:pPr>
        <w:numPr>
          <w:ilvl w:val="0"/>
          <w:numId w:val="138"/>
        </w:numPr>
        <w:rPr>
          <w:del w:id="67" w:author="Tom Bergeron" w:date="2020-09-24T11:59:00Z"/>
          <w:moveTo w:id="68" w:author="Tom Bergeron" w:date="2020-09-24T11:59:00Z"/>
        </w:rPr>
      </w:pPr>
      <w:moveToRangeStart w:id="69" w:author="Tom Bergeron" w:date="2020-09-24T11:59:00Z" w:name="move51841183"/>
      <w:moveToRangeEnd w:id="63"/>
      <w:moveTo w:id="70" w:author="Tom Bergeron" w:date="2020-09-24T11:59:00Z">
        <w:r>
          <w:t>Board sensor</w:t>
        </w:r>
      </w:moveTo>
    </w:p>
    <w:moveToRangeEnd w:id="69"/>
    <w:p w14:paraId="1BD67EBC" w14:textId="77777777" w:rsidR="00B05D68" w:rsidRDefault="00B05D68">
      <w:pPr>
        <w:numPr>
          <w:ilvl w:val="0"/>
          <w:numId w:val="138"/>
        </w:numPr>
      </w:pPr>
    </w:p>
    <w:p w14:paraId="503D8ACD" w14:textId="1E301D2E" w:rsidR="003F6797" w:rsidRDefault="00F701DE" w:rsidP="00A97125">
      <w:pPr>
        <w:numPr>
          <w:ilvl w:val="0"/>
          <w:numId w:val="138"/>
        </w:numPr>
      </w:pPr>
      <w:r>
        <w:t xml:space="preserve">Fixed </w:t>
      </w:r>
      <w:r w:rsidR="003F6797">
        <w:t>Pyrometer sensor</w:t>
      </w:r>
    </w:p>
    <w:p w14:paraId="03481CA8" w14:textId="1D624B01" w:rsidR="0099683F" w:rsidDel="00B05D68" w:rsidRDefault="0099683F" w:rsidP="00A97125">
      <w:pPr>
        <w:numPr>
          <w:ilvl w:val="0"/>
          <w:numId w:val="138"/>
        </w:numPr>
        <w:rPr>
          <w:moveFrom w:id="71" w:author="Tom Bergeron" w:date="2020-09-24T11:59:00Z"/>
        </w:rPr>
      </w:pPr>
      <w:moveFromRangeStart w:id="72" w:author="Tom Bergeron" w:date="2020-09-24T11:59:00Z" w:name="move51841183"/>
      <w:moveFrom w:id="73" w:author="Tom Bergeron" w:date="2020-09-24T11:59:00Z">
        <w:r w:rsidDel="00B05D68">
          <w:t>Board sensor</w:t>
        </w:r>
      </w:moveFrom>
    </w:p>
    <w:p w14:paraId="007FFAD4" w14:textId="449E0091" w:rsidR="0099683F" w:rsidDel="00B05D68" w:rsidRDefault="0099683F" w:rsidP="00A97125">
      <w:pPr>
        <w:numPr>
          <w:ilvl w:val="0"/>
          <w:numId w:val="138"/>
        </w:numPr>
        <w:rPr>
          <w:moveFrom w:id="74" w:author="Tom Bergeron" w:date="2020-09-24T11:59:00Z"/>
        </w:rPr>
      </w:pPr>
      <w:moveFromRangeStart w:id="75" w:author="Tom Bergeron" w:date="2020-09-24T11:59:00Z" w:name="move51841174"/>
      <w:moveFromRangeEnd w:id="72"/>
      <w:moveFrom w:id="76" w:author="Tom Bergeron" w:date="2020-09-24T11:59:00Z">
        <w:r w:rsidRPr="00E15152" w:rsidDel="00B05D68">
          <w:t>Conveyor speed encoder</w:t>
        </w:r>
      </w:moveFrom>
    </w:p>
    <w:moveFromRangeEnd w:id="75"/>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4B8F7859" w:rsidR="0099683F" w:rsidRPr="00BC74FE" w:rsidRDefault="00782505">
      <w:pPr>
        <w:pStyle w:val="Heading3"/>
      </w:pPr>
      <w:bookmarkStart w:id="77" w:name="_Toc51666717"/>
      <w:bookmarkStart w:id="78" w:name="_Toc469334840"/>
      <w:bookmarkStart w:id="79" w:name="_Toc504120265"/>
      <w:bookmarkStart w:id="80" w:name="_Toc527644248"/>
      <w:bookmarkStart w:id="81" w:name="_Toc528599348"/>
      <w:bookmarkStart w:id="82" w:name="_Toc17993386"/>
      <w:bookmarkStart w:id="83" w:name="_Toc37267104"/>
      <w:r>
        <w:t>DAU</w:t>
      </w:r>
      <w:bookmarkEnd w:id="77"/>
      <w:bookmarkEnd w:id="78"/>
      <w:bookmarkEnd w:id="79"/>
      <w:bookmarkEnd w:id="80"/>
      <w:bookmarkEnd w:id="81"/>
      <w:bookmarkEnd w:id="82"/>
      <w:bookmarkEnd w:id="83"/>
    </w:p>
    <w:p w14:paraId="28B48760" w14:textId="1F360EA3" w:rsidR="0099683F" w:rsidRPr="00254777" w:rsidRDefault="0099683F" w:rsidP="0099683F">
      <w:pPr>
        <w:pStyle w:val="ListBullet"/>
        <w:numPr>
          <w:ilvl w:val="0"/>
          <w:numId w:val="0"/>
        </w:numPr>
      </w:pPr>
      <w:r w:rsidRPr="00254777">
        <w:t xml:space="preserve">The </w:t>
      </w:r>
      <w:r w:rsidR="00782505">
        <w:t>DAU</w:t>
      </w:r>
      <w:r w:rsidRPr="00254777">
        <w:t xml:space="preserve"> interfaces with the computer using an Ethernet cross-over cable that connects from the UpLink port on the </w:t>
      </w:r>
      <w:r w:rsidR="00782505">
        <w:t>DAU</w:t>
      </w:r>
      <w:r w:rsidRPr="00254777">
        <w:t xml:space="preserve">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E4AEE68" w:rsidR="0099683F" w:rsidRDefault="0099683F" w:rsidP="0099683F">
      <w:pPr>
        <w:pStyle w:val="ListBullet"/>
        <w:numPr>
          <w:ilvl w:val="0"/>
          <w:numId w:val="0"/>
        </w:numPr>
      </w:pPr>
      <w:r w:rsidRPr="00254777">
        <w:t>The computer</w:t>
      </w:r>
      <w:r>
        <w:t xml:space="preserve"> used with the </w:t>
      </w:r>
      <w:r w:rsidR="00782505">
        <w:t>W</w:t>
      </w:r>
      <w:r>
        <w:t>PI system</w:t>
      </w:r>
      <w:r w:rsidRPr="00254777">
        <w:t xml:space="preserve"> can be a machine that is dedicated to only supporting </w:t>
      </w:r>
      <w:r w:rsidR="00782505">
        <w:t>W</w:t>
      </w:r>
      <w:r w:rsidRPr="00254777">
        <w:t xml:space="preserve">PI or it can </w:t>
      </w:r>
      <w:r>
        <w:t>also serve as</w:t>
      </w:r>
      <w:r w:rsidRPr="00254777">
        <w:t xml:space="preserve"> the </w:t>
      </w:r>
      <w:r w:rsidR="00782505">
        <w:t xml:space="preserve">machine </w:t>
      </w:r>
      <w:r w:rsidRPr="00254777">
        <w:t xml:space="preserve">controller PC. </w:t>
      </w:r>
      <w:r>
        <w:t xml:space="preserve"> </w:t>
      </w:r>
    </w:p>
    <w:p w14:paraId="3F96E07A" w14:textId="77777777" w:rsidR="0099683F" w:rsidRPr="00254777" w:rsidRDefault="0099683F" w:rsidP="0099683F">
      <w:pPr>
        <w:pStyle w:val="ListBullet"/>
        <w:numPr>
          <w:ilvl w:val="0"/>
          <w:numId w:val="0"/>
        </w:numPr>
      </w:pPr>
    </w:p>
    <w:p w14:paraId="1A2E7413" w14:textId="114A2A7F" w:rsidR="0099683F" w:rsidRDefault="0099683F" w:rsidP="0099683F">
      <w:pPr>
        <w:pStyle w:val="ListBullet"/>
        <w:numPr>
          <w:ilvl w:val="0"/>
          <w:numId w:val="0"/>
        </w:numPr>
      </w:pPr>
      <w:r w:rsidRPr="00254777">
        <w:t xml:space="preserve">The </w:t>
      </w:r>
      <w:r w:rsidR="00782505">
        <w:t>DAU</w:t>
      </w:r>
      <w:r w:rsidRPr="00254777">
        <w:t xml:space="preserve"> must be plugged into an AC power source.  The </w:t>
      </w:r>
      <w:r w:rsidR="00782505">
        <w:t>DAU</w:t>
      </w:r>
      <w:r w:rsidRPr="00254777">
        <w:t xml:space="preserve"> utilizes a universal A/C transformer power supply</w:t>
      </w:r>
      <w:r w:rsidR="00782505">
        <w:t xml:space="preserve"> and</w:t>
      </w:r>
      <w:r w:rsidRPr="00254777">
        <w:t xml:space="preserve">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F701DE">
      <w:pPr>
        <w:pStyle w:val="Heading3"/>
      </w:pPr>
      <w:bookmarkStart w:id="84" w:name="_Toc469334841"/>
      <w:bookmarkStart w:id="85" w:name="_Toc504120266"/>
      <w:bookmarkStart w:id="86" w:name="_Toc527644249"/>
      <w:bookmarkStart w:id="87" w:name="_Toc528599349"/>
      <w:bookmarkStart w:id="88" w:name="_Toc17993387"/>
      <w:bookmarkStart w:id="89" w:name="_Toc37267105"/>
      <w:bookmarkStart w:id="90" w:name="_Toc51666718"/>
      <w:r w:rsidRPr="00A35A3B">
        <w:t>Probes</w:t>
      </w:r>
      <w:bookmarkEnd w:id="84"/>
      <w:bookmarkEnd w:id="85"/>
      <w:bookmarkEnd w:id="86"/>
      <w:bookmarkEnd w:id="87"/>
      <w:bookmarkEnd w:id="88"/>
      <w:bookmarkEnd w:id="89"/>
      <w:bookmarkEnd w:id="90"/>
    </w:p>
    <w:p w14:paraId="7685E848" w14:textId="0E3CBC76" w:rsidR="00A35A3B" w:rsidRPr="006159A9" w:rsidRDefault="0099683F" w:rsidP="0099683F">
      <w:pPr>
        <w:pStyle w:val="ListBullet"/>
        <w:numPr>
          <w:ilvl w:val="0"/>
          <w:numId w:val="0"/>
        </w:numPr>
      </w:pPr>
      <w:r w:rsidRPr="00254777">
        <w:t xml:space="preserve">The </w:t>
      </w:r>
      <w:r>
        <w:t>probe</w:t>
      </w:r>
      <w:r w:rsidRPr="00254777">
        <w:t xml:space="preserve">s are mounted in the </w:t>
      </w:r>
      <w:r w:rsidR="00782505">
        <w:t>machine</w:t>
      </w:r>
      <w:r w:rsidRPr="00254777">
        <w:t xml:space="preserve"> process chamber.  They are usually suspended </w:t>
      </w:r>
      <w:r w:rsidR="006072FC">
        <w:t xml:space="preserve">above and below the product. </w:t>
      </w:r>
      <w:r w:rsidRPr="00254777">
        <w:t xml:space="preserve"> The </w:t>
      </w:r>
      <w:r>
        <w:t>probe</w:t>
      </w:r>
      <w:r w:rsidRPr="00254777">
        <w:t xml:space="preserve">s are connected to the </w:t>
      </w:r>
      <w:r w:rsidR="006072FC">
        <w:t>DAU</w:t>
      </w:r>
      <w:r w:rsidRPr="00254777">
        <w:t xml:space="preserve">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14CF3856" w14:textId="77777777" w:rsidR="00B05D68" w:rsidRPr="00254777" w:rsidRDefault="00B05D68" w:rsidP="00B05D68">
      <w:pPr>
        <w:pStyle w:val="Heading3"/>
        <w:rPr>
          <w:moveTo w:id="91" w:author="Tom Bergeron" w:date="2020-09-24T11:58:00Z"/>
        </w:rPr>
      </w:pPr>
      <w:bookmarkStart w:id="92" w:name="_Toc51666719"/>
      <w:bookmarkStart w:id="93" w:name="_Toc358296202"/>
      <w:bookmarkStart w:id="94" w:name="_Toc358298367"/>
      <w:bookmarkStart w:id="95" w:name="_Toc469334842"/>
      <w:bookmarkStart w:id="96" w:name="_Toc504120267"/>
      <w:bookmarkStart w:id="97" w:name="_Toc527644250"/>
      <w:bookmarkStart w:id="98" w:name="_Toc528599350"/>
      <w:bookmarkStart w:id="99" w:name="_Toc17993388"/>
      <w:bookmarkStart w:id="100" w:name="_Toc37267106"/>
      <w:moveToRangeStart w:id="101" w:author="Tom Bergeron" w:date="2020-09-24T11:58:00Z" w:name="move51841132"/>
      <w:moveTo w:id="102" w:author="Tom Bergeron" w:date="2020-09-24T11:58:00Z">
        <w:r>
          <w:t>Conveyor Speed E</w:t>
        </w:r>
        <w:r w:rsidRPr="00254777">
          <w:t>ncoder</w:t>
        </w:r>
      </w:moveTo>
    </w:p>
    <w:p w14:paraId="6CB0F8C2" w14:textId="3607AE85" w:rsidR="00B05D68" w:rsidRDefault="00B05D68" w:rsidP="00B05D68">
      <w:pPr>
        <w:pStyle w:val="ListBullet"/>
        <w:numPr>
          <w:ilvl w:val="0"/>
          <w:numId w:val="0"/>
        </w:numPr>
        <w:rPr>
          <w:ins w:id="103" w:author="Tom Bergeron" w:date="2020-09-24T11:58:00Z"/>
        </w:rPr>
      </w:pPr>
      <w:moveTo w:id="104" w:author="Tom Bergeron" w:date="2020-09-24T11:58:00Z">
        <w:r>
          <w:t>The conveyor speed e</w:t>
        </w:r>
        <w:r w:rsidRPr="00254777">
          <w:t>ncoder is mounted to read pulses from a gear that turns whi</w:t>
        </w:r>
        <w:r>
          <w:t>le the conveyor is operating.  The conveyor speed e</w:t>
        </w:r>
        <w:r w:rsidRPr="00254777">
          <w:t xml:space="preserve">ncoder connects to </w:t>
        </w:r>
        <w:r>
          <w:t>channel #1</w:t>
        </w:r>
        <w:r w:rsidRPr="00254777">
          <w:t xml:space="preserve"> of the </w:t>
        </w:r>
        <w:r>
          <w:t>DAU</w:t>
        </w:r>
        <w:r w:rsidRPr="00254777">
          <w:t xml:space="preserve"> Sensor ports.</w:t>
        </w:r>
      </w:moveTo>
    </w:p>
    <w:p w14:paraId="5FBEE248" w14:textId="77777777" w:rsidR="00B05D68" w:rsidRDefault="00B05D68" w:rsidP="00B05D68">
      <w:pPr>
        <w:pStyle w:val="ListBullet"/>
        <w:numPr>
          <w:ilvl w:val="0"/>
          <w:numId w:val="0"/>
        </w:numPr>
        <w:rPr>
          <w:moveTo w:id="105" w:author="Tom Bergeron" w:date="2020-09-24T11:58:00Z"/>
        </w:rPr>
      </w:pPr>
    </w:p>
    <w:p w14:paraId="0489565B" w14:textId="77777777" w:rsidR="00B05D68" w:rsidRPr="00254777" w:rsidRDefault="00B05D68" w:rsidP="00B05D68">
      <w:pPr>
        <w:pStyle w:val="Heading3"/>
        <w:rPr>
          <w:moveTo w:id="106" w:author="Tom Bergeron" w:date="2020-09-24T11:58:00Z"/>
        </w:rPr>
      </w:pPr>
      <w:moveToRangeStart w:id="107" w:author="Tom Bergeron" w:date="2020-09-24T11:58:00Z" w:name="move51841145"/>
      <w:moveToRangeEnd w:id="101"/>
      <w:moveTo w:id="108" w:author="Tom Bergeron" w:date="2020-09-24T11:58:00Z">
        <w:r>
          <w:t>Board S</w:t>
        </w:r>
        <w:r w:rsidRPr="00254777">
          <w:t>ensor</w:t>
        </w:r>
      </w:moveTo>
    </w:p>
    <w:p w14:paraId="23C28CBE" w14:textId="0EEF9544" w:rsidR="00B05D68" w:rsidRDefault="00B05D68" w:rsidP="00B05D68">
      <w:pPr>
        <w:pStyle w:val="ListBullet"/>
        <w:numPr>
          <w:ilvl w:val="0"/>
          <w:numId w:val="0"/>
        </w:numPr>
        <w:rPr>
          <w:ins w:id="109" w:author="Tom Bergeron" w:date="2020-09-24T11:58:00Z"/>
        </w:rPr>
      </w:pPr>
      <w:moveTo w:id="110" w:author="Tom Bergeron" w:date="2020-09-24T11:58:00Z">
        <w:r>
          <w:t>The b</w:t>
        </w:r>
        <w:r w:rsidRPr="00254777">
          <w:t>oard</w:t>
        </w:r>
        <w:r>
          <w:t xml:space="preserve"> s</w:t>
        </w:r>
        <w:r w:rsidRPr="00254777">
          <w:t xml:space="preserve">ensor is mounted near the entrance of the </w:t>
        </w:r>
        <w:r>
          <w:t>machine and provides for product tracking</w:t>
        </w:r>
        <w:r w:rsidRPr="00254777">
          <w:t>.  I</w:t>
        </w:r>
        <w:r>
          <w:t>t</w:t>
        </w:r>
        <w:r w:rsidRPr="00254777">
          <w:t xml:space="preserve"> is connected to</w:t>
        </w:r>
        <w:r>
          <w:t xml:space="preserve"> channel #2</w:t>
        </w:r>
        <w:r w:rsidRPr="00254777">
          <w:t xml:space="preserve"> of the </w:t>
        </w:r>
        <w:r>
          <w:t xml:space="preserve">DAU </w:t>
        </w:r>
        <w:r w:rsidRPr="00254777">
          <w:t>Sensor ports.</w:t>
        </w:r>
      </w:moveTo>
    </w:p>
    <w:p w14:paraId="183E130B" w14:textId="77777777" w:rsidR="00B05D68" w:rsidRDefault="00B05D68" w:rsidP="00B05D68">
      <w:pPr>
        <w:pStyle w:val="ListBullet"/>
        <w:numPr>
          <w:ilvl w:val="0"/>
          <w:numId w:val="0"/>
        </w:numPr>
        <w:rPr>
          <w:moveTo w:id="111" w:author="Tom Bergeron" w:date="2020-09-24T11:58:00Z"/>
        </w:rPr>
      </w:pPr>
    </w:p>
    <w:moveToRangeEnd w:id="107"/>
    <w:p w14:paraId="1B567447" w14:textId="31BCCB65" w:rsidR="00F701DE" w:rsidRPr="00254777" w:rsidRDefault="00F701DE" w:rsidP="00F701DE">
      <w:pPr>
        <w:pStyle w:val="Heading3"/>
      </w:pPr>
      <w:r>
        <w:t>Fixed Pyrometer Sensor</w:t>
      </w:r>
      <w:bookmarkEnd w:id="92"/>
    </w:p>
    <w:p w14:paraId="192BCC5D" w14:textId="24264A7A" w:rsidR="00F701DE" w:rsidDel="00B05D68" w:rsidRDefault="00F701DE" w:rsidP="00F701DE">
      <w:pPr>
        <w:pStyle w:val="ListBullet"/>
        <w:numPr>
          <w:ilvl w:val="0"/>
          <w:numId w:val="0"/>
        </w:numPr>
        <w:rPr>
          <w:del w:id="112" w:author="Tom Bergeron" w:date="2020-09-24T11:59:00Z"/>
        </w:rPr>
      </w:pPr>
      <w:r>
        <w:t>The fixed pyrometer sensor</w:t>
      </w:r>
      <w:r w:rsidRPr="00254777">
        <w:t xml:space="preserve"> is mounted </w:t>
      </w:r>
      <w:r>
        <w:t>outside the process tunnel, at the exit of the machine to read the direct temperature of each board as they exit the machine.  It</w:t>
      </w:r>
      <w:r w:rsidRPr="00254777">
        <w:t xml:space="preserve"> connects to </w:t>
      </w:r>
      <w:r>
        <w:t>channel #4</w:t>
      </w:r>
      <w:r w:rsidRPr="00254777">
        <w:t xml:space="preserve"> of the </w:t>
      </w:r>
      <w:r>
        <w:t>DAU</w:t>
      </w:r>
      <w:r w:rsidRPr="00254777">
        <w:t xml:space="preserve"> Sensor ports.</w:t>
      </w:r>
    </w:p>
    <w:p w14:paraId="1AD7F3EC" w14:textId="77777777" w:rsidR="00F701DE" w:rsidRDefault="00F701DE" w:rsidP="00EC251F">
      <w:pPr>
        <w:pStyle w:val="ListBullet"/>
        <w:numPr>
          <w:ilvl w:val="0"/>
          <w:numId w:val="0"/>
        </w:numPr>
      </w:pPr>
    </w:p>
    <w:p w14:paraId="7B37E6FF" w14:textId="1E09F65A" w:rsidR="0099683F" w:rsidRPr="00254777" w:rsidDel="00B05D68" w:rsidRDefault="008058F8">
      <w:pPr>
        <w:pStyle w:val="Heading3"/>
        <w:rPr>
          <w:moveFrom w:id="113" w:author="Tom Bergeron" w:date="2020-09-24T11:58:00Z"/>
        </w:rPr>
      </w:pPr>
      <w:bookmarkStart w:id="114" w:name="_Toc51666720"/>
      <w:moveFromRangeStart w:id="115" w:author="Tom Bergeron" w:date="2020-09-24T11:58:00Z" w:name="move51841145"/>
      <w:moveFrom w:id="116" w:author="Tom Bergeron" w:date="2020-09-24T11:58:00Z">
        <w:r w:rsidDel="00B05D68">
          <w:t>Board S</w:t>
        </w:r>
        <w:r w:rsidRPr="00254777" w:rsidDel="00B05D68">
          <w:t>ensor</w:t>
        </w:r>
        <w:bookmarkEnd w:id="93"/>
        <w:bookmarkEnd w:id="94"/>
        <w:bookmarkEnd w:id="95"/>
        <w:bookmarkEnd w:id="96"/>
        <w:bookmarkEnd w:id="97"/>
        <w:bookmarkEnd w:id="98"/>
        <w:bookmarkEnd w:id="99"/>
        <w:bookmarkEnd w:id="100"/>
        <w:bookmarkEnd w:id="114"/>
      </w:moveFrom>
    </w:p>
    <w:p w14:paraId="2AA5AD63" w14:textId="0394F50B" w:rsidR="0099683F" w:rsidDel="00B05D68" w:rsidRDefault="0099683F" w:rsidP="0099683F">
      <w:pPr>
        <w:pStyle w:val="ListBullet"/>
        <w:numPr>
          <w:ilvl w:val="0"/>
          <w:numId w:val="0"/>
        </w:numPr>
        <w:rPr>
          <w:moveFrom w:id="117" w:author="Tom Bergeron" w:date="2020-09-24T11:58:00Z"/>
        </w:rPr>
      </w:pPr>
      <w:moveFrom w:id="118" w:author="Tom Bergeron" w:date="2020-09-24T11:58:00Z">
        <w:r w:rsidDel="00B05D68">
          <w:t>The b</w:t>
        </w:r>
        <w:r w:rsidRPr="00254777" w:rsidDel="00B05D68">
          <w:t>oard</w:t>
        </w:r>
        <w:r w:rsidDel="00B05D68">
          <w:t xml:space="preserve"> s</w:t>
        </w:r>
        <w:r w:rsidRPr="00254777" w:rsidDel="00B05D68">
          <w:t xml:space="preserve">ensor is mounted near the entrance of the </w:t>
        </w:r>
        <w:r w:rsidR="006072FC" w:rsidDel="00B05D68">
          <w:t>machine</w:t>
        </w:r>
        <w:r w:rsidR="002220E4" w:rsidDel="00B05D68">
          <w:t xml:space="preserve"> and provides for product tracking</w:t>
        </w:r>
        <w:r w:rsidRPr="00254777" w:rsidDel="00B05D68">
          <w:t>.  I</w:t>
        </w:r>
        <w:r w:rsidR="006072FC" w:rsidDel="00B05D68">
          <w:t>t</w:t>
        </w:r>
        <w:r w:rsidRPr="00254777" w:rsidDel="00B05D68">
          <w:t xml:space="preserve"> is connected to</w:t>
        </w:r>
        <w:r w:rsidR="00F701DE" w:rsidDel="00B05D68">
          <w:t xml:space="preserve"> channel #2</w:t>
        </w:r>
        <w:r w:rsidRPr="00254777" w:rsidDel="00B05D68">
          <w:t xml:space="preserve"> of the </w:t>
        </w:r>
        <w:r w:rsidR="006072FC" w:rsidDel="00B05D68">
          <w:t xml:space="preserve">DAU </w:t>
        </w:r>
        <w:r w:rsidRPr="00254777" w:rsidDel="00B05D68">
          <w:t>Sensor ports.</w:t>
        </w:r>
      </w:moveFrom>
    </w:p>
    <w:moveFromRangeEnd w:id="115"/>
    <w:p w14:paraId="30F98668" w14:textId="77777777" w:rsidR="00A35A3B" w:rsidRPr="00254777" w:rsidRDefault="00A35A3B" w:rsidP="0099683F">
      <w:pPr>
        <w:pStyle w:val="ListBullet"/>
        <w:numPr>
          <w:ilvl w:val="0"/>
          <w:numId w:val="0"/>
        </w:numPr>
      </w:pPr>
    </w:p>
    <w:p w14:paraId="6FA61CA5" w14:textId="6A926A02" w:rsidR="0099683F" w:rsidRPr="00254777" w:rsidDel="00B05D68" w:rsidRDefault="008058F8" w:rsidP="00F701DE">
      <w:pPr>
        <w:pStyle w:val="Heading3"/>
        <w:rPr>
          <w:moveFrom w:id="119" w:author="Tom Bergeron" w:date="2020-09-24T11:58:00Z"/>
        </w:rPr>
      </w:pPr>
      <w:bookmarkStart w:id="120" w:name="_Toc358296203"/>
      <w:bookmarkStart w:id="121" w:name="_Toc358298368"/>
      <w:bookmarkStart w:id="122" w:name="_Toc469334843"/>
      <w:bookmarkStart w:id="123" w:name="_Toc504120268"/>
      <w:bookmarkStart w:id="124" w:name="_Toc527644251"/>
      <w:bookmarkStart w:id="125" w:name="_Toc528599351"/>
      <w:bookmarkStart w:id="126" w:name="_Toc17993389"/>
      <w:bookmarkStart w:id="127" w:name="_Toc37267107"/>
      <w:bookmarkStart w:id="128" w:name="_Toc51666721"/>
      <w:bookmarkStart w:id="129" w:name="_Hlk49779045"/>
      <w:moveFromRangeStart w:id="130" w:author="Tom Bergeron" w:date="2020-09-24T11:58:00Z" w:name="move51841132"/>
      <w:moveFrom w:id="131" w:author="Tom Bergeron" w:date="2020-09-24T11:58:00Z">
        <w:r w:rsidDel="00B05D68">
          <w:t>Conveyor Speed E</w:t>
        </w:r>
        <w:r w:rsidRPr="00254777" w:rsidDel="00B05D68">
          <w:t>ncoder</w:t>
        </w:r>
        <w:bookmarkEnd w:id="120"/>
        <w:bookmarkEnd w:id="121"/>
        <w:bookmarkEnd w:id="122"/>
        <w:bookmarkEnd w:id="123"/>
        <w:bookmarkEnd w:id="124"/>
        <w:bookmarkEnd w:id="125"/>
        <w:bookmarkEnd w:id="126"/>
        <w:bookmarkEnd w:id="127"/>
        <w:bookmarkEnd w:id="128"/>
      </w:moveFrom>
    </w:p>
    <w:p w14:paraId="52A5D01D" w14:textId="1A24E76E" w:rsidR="0099683F" w:rsidDel="00B05D68" w:rsidRDefault="0099683F" w:rsidP="0099683F">
      <w:pPr>
        <w:pStyle w:val="ListBullet"/>
        <w:numPr>
          <w:ilvl w:val="0"/>
          <w:numId w:val="0"/>
        </w:numPr>
        <w:rPr>
          <w:moveFrom w:id="132" w:author="Tom Bergeron" w:date="2020-09-24T11:58:00Z"/>
        </w:rPr>
      </w:pPr>
      <w:moveFrom w:id="133" w:author="Tom Bergeron" w:date="2020-09-24T11:58:00Z">
        <w:r w:rsidDel="00B05D68">
          <w:t>The conveyor speed e</w:t>
        </w:r>
        <w:r w:rsidRPr="00254777" w:rsidDel="00B05D68">
          <w:t>ncoder is mounted to read pulses from a gear that turns whi</w:t>
        </w:r>
        <w:r w:rsidDel="00B05D68">
          <w:t xml:space="preserve">le the </w:t>
        </w:r>
        <w:r w:rsidR="002220E4" w:rsidDel="00B05D68">
          <w:t>conveyor</w:t>
        </w:r>
        <w:r w:rsidDel="00B05D68">
          <w:t xml:space="preserve"> is operating.  The conveyor speed e</w:t>
        </w:r>
        <w:r w:rsidRPr="00254777" w:rsidDel="00B05D68">
          <w:t xml:space="preserve">ncoder connects to </w:t>
        </w:r>
        <w:r w:rsidR="00F701DE" w:rsidDel="00B05D68">
          <w:t>channel #1</w:t>
        </w:r>
        <w:r w:rsidRPr="00254777" w:rsidDel="00B05D68">
          <w:t xml:space="preserve"> of the </w:t>
        </w:r>
        <w:r w:rsidR="006072FC" w:rsidDel="00B05D68">
          <w:t>DAU</w:t>
        </w:r>
        <w:r w:rsidRPr="00254777" w:rsidDel="00B05D68">
          <w:t xml:space="preserve"> Sensor ports.</w:t>
        </w:r>
      </w:moveFrom>
    </w:p>
    <w:bookmarkEnd w:id="129"/>
    <w:moveFromRangeEnd w:id="130"/>
    <w:p w14:paraId="3E2DD136" w14:textId="77777777" w:rsidR="00A35A3B" w:rsidRPr="00254777" w:rsidRDefault="00A35A3B" w:rsidP="0099683F">
      <w:pPr>
        <w:pStyle w:val="ListBullet"/>
        <w:numPr>
          <w:ilvl w:val="0"/>
          <w:numId w:val="0"/>
        </w:numPr>
      </w:pPr>
    </w:p>
    <w:p w14:paraId="7EBFD4F0" w14:textId="77777777" w:rsidR="0099683F" w:rsidRPr="00AB4EC6" w:rsidRDefault="00A06D70">
      <w:pPr>
        <w:pStyle w:val="Heading3"/>
      </w:pPr>
      <w:bookmarkStart w:id="134" w:name="_Toc469334844"/>
      <w:bookmarkStart w:id="135" w:name="_Toc504120269"/>
      <w:bookmarkStart w:id="136" w:name="_Toc527644252"/>
      <w:bookmarkStart w:id="137" w:name="_Toc528599352"/>
      <w:bookmarkStart w:id="138" w:name="_Toc17993390"/>
      <w:bookmarkStart w:id="139" w:name="_Toc37267108"/>
      <w:bookmarkStart w:id="140" w:name="_Toc51666722"/>
      <w:bookmarkStart w:id="141" w:name="_Toc358296205"/>
      <w:bookmarkStart w:id="142" w:name="_Toc358298370"/>
      <w:r w:rsidRPr="00AB4EC6">
        <w:t>Alarm Relay</w:t>
      </w:r>
      <w:r w:rsidR="008058F8" w:rsidRPr="00AB4EC6">
        <w:t>/</w:t>
      </w:r>
      <w:r w:rsidRPr="00AB4EC6">
        <w:t>Light T</w:t>
      </w:r>
      <w:r w:rsidR="0099683F" w:rsidRPr="00AB4EC6">
        <w:t>ower</w:t>
      </w:r>
      <w:bookmarkEnd w:id="134"/>
      <w:bookmarkEnd w:id="135"/>
      <w:bookmarkEnd w:id="136"/>
      <w:bookmarkEnd w:id="137"/>
      <w:bookmarkEnd w:id="138"/>
      <w:bookmarkEnd w:id="139"/>
      <w:bookmarkEnd w:id="140"/>
      <w:r w:rsidR="0099683F" w:rsidRPr="00AB4EC6">
        <w:t xml:space="preserve"> </w:t>
      </w:r>
    </w:p>
    <w:p w14:paraId="2058F09A" w14:textId="7FF513CA" w:rsidR="0099683F" w:rsidRPr="00A06D70" w:rsidRDefault="0099683F" w:rsidP="0099683F">
      <w:r w:rsidRPr="00A06D70">
        <w:t xml:space="preserve">The Alarm Relay connects to the Alarm/Barcode port of the </w:t>
      </w:r>
      <w:r w:rsidR="006072FC">
        <w:t>DAU</w:t>
      </w:r>
      <w:r w:rsidRPr="00A06D70">
        <w:t xml:space="preserve"> and</w:t>
      </w:r>
      <w:r w:rsidR="006072FC">
        <w:t xml:space="preserve"> allows for integration to an infeed conveyor (available with SMEMA interface connections) to prevent products from entering machine </w:t>
      </w:r>
      <w:r w:rsidRPr="00A06D70">
        <w:t xml:space="preserve">when an alarm condition </w:t>
      </w:r>
      <w:del w:id="143" w:author="Tom Bergeron" w:date="2020-09-25T15:50:00Z">
        <w:r w:rsidRPr="00A06D70" w:rsidDel="00271365">
          <w:delText>occurs</w:delText>
        </w:r>
        <w:r w:rsidR="006072FC" w:rsidDel="00271365">
          <w:delText>, or</w:delText>
        </w:r>
      </w:del>
      <w:ins w:id="144" w:author="Tom Bergeron" w:date="2020-09-25T15:50:00Z">
        <w:r w:rsidR="00271365" w:rsidRPr="00A06D70">
          <w:t>occurs</w:t>
        </w:r>
        <w:r w:rsidR="00271365">
          <w:t xml:space="preserve"> or</w:t>
        </w:r>
      </w:ins>
      <w:r w:rsidR="006072FC">
        <w:t xml:space="preserve"> hardwiring to an external device of your choosing</w:t>
      </w:r>
      <w:r w:rsidRPr="00A06D70">
        <w:t>.</w:t>
      </w:r>
      <w:r w:rsidR="006072FC">
        <w:t xml:space="preserve"> Additionally, i</w:t>
      </w:r>
      <w:r w:rsidRPr="00A06D70">
        <w:t xml:space="preserve">t allows for a </w:t>
      </w:r>
      <w:r w:rsidR="006072FC">
        <w:t xml:space="preserve">standard </w:t>
      </w:r>
      <w:r w:rsidRPr="00A06D70">
        <w:t>KIC supplied audible light tower to be powered and triggered</w:t>
      </w:r>
      <w:r w:rsidR="006072FC">
        <w:t>.</w:t>
      </w:r>
      <w:r w:rsidRPr="00A06D70">
        <w:t xml:space="preserve"> The Alarm Relay is required to have an external AC power source. </w:t>
      </w:r>
    </w:p>
    <w:p w14:paraId="0F130FB3" w14:textId="77777777" w:rsidR="0099683F" w:rsidRPr="00A06D70" w:rsidRDefault="0099683F" w:rsidP="0099683F">
      <w:r w:rsidRPr="00A06D70">
        <w:t xml:space="preserve"> </w:t>
      </w:r>
    </w:p>
    <w:p w14:paraId="694E1201" w14:textId="0D7804BF" w:rsidR="0099683F"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505ADC67" w14:textId="7D123DD6" w:rsidR="006072FC" w:rsidRDefault="006072FC" w:rsidP="0099683F"/>
    <w:p w14:paraId="3FDB36F9" w14:textId="76B8AB5C" w:rsidR="006072FC" w:rsidRDefault="006072FC" w:rsidP="0099683F"/>
    <w:p w14:paraId="2592D61E" w14:textId="650764A4" w:rsidR="006072FC" w:rsidDel="00B05D68" w:rsidRDefault="006072FC" w:rsidP="0099683F">
      <w:pPr>
        <w:rPr>
          <w:del w:id="145" w:author="Tom Bergeron" w:date="2020-09-24T11:59:00Z"/>
        </w:rPr>
      </w:pPr>
    </w:p>
    <w:p w14:paraId="67ACCD2E" w14:textId="48A6CAAD" w:rsidR="006072FC" w:rsidDel="00B05D68" w:rsidRDefault="006072FC" w:rsidP="0099683F">
      <w:pPr>
        <w:rPr>
          <w:del w:id="146" w:author="Tom Bergeron" w:date="2020-09-24T11:59:00Z"/>
        </w:rPr>
      </w:pPr>
    </w:p>
    <w:p w14:paraId="41BA18BA" w14:textId="192ACBDA" w:rsidR="006072FC" w:rsidDel="00B05D68" w:rsidRDefault="006072FC" w:rsidP="0099683F">
      <w:pPr>
        <w:rPr>
          <w:del w:id="147" w:author="Tom Bergeron" w:date="2020-09-24T11:59:00Z"/>
        </w:rPr>
      </w:pPr>
    </w:p>
    <w:p w14:paraId="19DB24DE" w14:textId="4805436D" w:rsidR="006072FC" w:rsidRDefault="006072FC" w:rsidP="0099683F"/>
    <w:p w14:paraId="0CF87F8C" w14:textId="77777777" w:rsidR="006072FC" w:rsidRPr="00A06D70" w:rsidRDefault="006072FC" w:rsidP="0099683F"/>
    <w:p w14:paraId="7315913E" w14:textId="2660220D" w:rsidR="0099683F" w:rsidRPr="0099683F" w:rsidRDefault="0099683F">
      <w:pPr>
        <w:pStyle w:val="Heading3"/>
      </w:pPr>
      <w:bookmarkStart w:id="148" w:name="_Toc358296206"/>
      <w:bookmarkStart w:id="149" w:name="_Toc358298371"/>
      <w:bookmarkStart w:id="150" w:name="_Toc469334845"/>
      <w:bookmarkStart w:id="151" w:name="_Toc504120270"/>
      <w:bookmarkStart w:id="152" w:name="_Toc527644253"/>
      <w:bookmarkStart w:id="153" w:name="_Toc528599353"/>
      <w:bookmarkStart w:id="154" w:name="_Toc17993391"/>
      <w:bookmarkStart w:id="155" w:name="_Toc37267109"/>
      <w:bookmarkStart w:id="156" w:name="_Toc51666723"/>
      <w:bookmarkEnd w:id="141"/>
      <w:bookmarkEnd w:id="142"/>
      <w:r w:rsidRPr="0099683F">
        <w:lastRenderedPageBreak/>
        <w:t>Profiler</w:t>
      </w:r>
      <w:bookmarkEnd w:id="148"/>
      <w:bookmarkEnd w:id="149"/>
      <w:bookmarkEnd w:id="150"/>
      <w:bookmarkEnd w:id="151"/>
      <w:bookmarkEnd w:id="152"/>
      <w:bookmarkEnd w:id="153"/>
      <w:bookmarkEnd w:id="154"/>
      <w:bookmarkEnd w:id="155"/>
      <w:bookmarkEnd w:id="156"/>
      <w:r w:rsidRPr="0099683F">
        <w:t xml:space="preserve"> </w:t>
      </w:r>
    </w:p>
    <w:p w14:paraId="1D71F269" w14:textId="6C630F55" w:rsidR="0099683F" w:rsidRDefault="0099683F" w:rsidP="00A35A3B">
      <w:r w:rsidRPr="0099683F">
        <w:t xml:space="preserve">The profiler is the </w:t>
      </w:r>
      <w:r w:rsidR="006072FC">
        <w:t xml:space="preserve">product specific </w:t>
      </w:r>
      <w:r w:rsidRPr="0099683F">
        <w:t xml:space="preserve">data acquisition component of the </w:t>
      </w:r>
      <w:r w:rsidR="006072FC">
        <w:t>W</w:t>
      </w:r>
      <w:r w:rsidRPr="0099683F">
        <w:t xml:space="preserve">PI system.  It provides the on-board, through-the-process temperature data.  </w:t>
      </w:r>
      <w:r w:rsidR="006072FC">
        <w:t>W</w:t>
      </w:r>
      <w:r w:rsidRPr="0099683F">
        <w:t xml:space="preserve">PI analyzes this data together with </w:t>
      </w:r>
      <w:r w:rsidR="006072FC">
        <w:t>machine</w:t>
      </w:r>
      <w:r w:rsidRPr="0099683F">
        <w:t xml:space="preserve"> temperature</w:t>
      </w:r>
      <w:r w:rsidR="006072FC">
        <w:t>s</w:t>
      </w:r>
      <w:r w:rsidRPr="0099683F">
        <w:t xml:space="preserve"> and conveyor speed factors to graphically display the thermal profile. </w:t>
      </w:r>
    </w:p>
    <w:p w14:paraId="376D556D" w14:textId="77777777" w:rsidR="00F058F6" w:rsidRDefault="00F058F6">
      <w:pPr>
        <w:pStyle w:val="Heading3"/>
      </w:pPr>
      <w:bookmarkStart w:id="157" w:name="_Toc469334846"/>
      <w:bookmarkStart w:id="158" w:name="_Toc504120271"/>
      <w:bookmarkStart w:id="159" w:name="_Toc527644254"/>
      <w:bookmarkStart w:id="160" w:name="_Toc528599354"/>
      <w:bookmarkStart w:id="161" w:name="_Toc17993392"/>
      <w:bookmarkStart w:id="162" w:name="_Toc37267110"/>
      <w:bookmarkStart w:id="163" w:name="_Toc51666724"/>
      <w:r>
        <w:t>Profiler Models</w:t>
      </w:r>
      <w:bookmarkEnd w:id="157"/>
      <w:bookmarkEnd w:id="158"/>
      <w:bookmarkEnd w:id="159"/>
      <w:bookmarkEnd w:id="160"/>
      <w:bookmarkEnd w:id="161"/>
      <w:bookmarkEnd w:id="162"/>
      <w:bookmarkEnd w:id="163"/>
    </w:p>
    <w:p w14:paraId="787301AC" w14:textId="2DC81BA0" w:rsidR="0099683F" w:rsidRPr="0099683F" w:rsidRDefault="0099683F" w:rsidP="00A35A3B">
      <w:r w:rsidRPr="0099683F">
        <w:t xml:space="preserve">You can use </w:t>
      </w:r>
      <w:r w:rsidR="00597827">
        <w:t>W</w:t>
      </w:r>
      <w:r w:rsidRPr="0099683F">
        <w:t>PI</w:t>
      </w:r>
      <w:r w:rsidRPr="0099683F">
        <w:rPr>
          <w:i/>
        </w:rPr>
        <w:t xml:space="preserve"> </w:t>
      </w:r>
      <w:r w:rsidRPr="0099683F">
        <w:t xml:space="preserve">software with </w:t>
      </w:r>
      <w:r w:rsidR="006072FC">
        <w:t>the following</w:t>
      </w:r>
      <w:r w:rsidR="00A0770B">
        <w:t xml:space="preserve"> </w:t>
      </w:r>
      <w:r w:rsidRPr="0099683F">
        <w:t>profiler models:</w:t>
      </w:r>
    </w:p>
    <w:p w14:paraId="57DD35CA" w14:textId="7C5DBFA4" w:rsidR="0099683F" w:rsidRPr="0099683F" w:rsidRDefault="005040B3">
      <w:pPr>
        <w:numPr>
          <w:ilvl w:val="0"/>
          <w:numId w:val="32"/>
        </w:numPr>
        <w:spacing w:before="60" w:after="60"/>
      </w:pPr>
      <w:r>
        <w:t>SPS Smart Profiler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661F00F9" w:rsidR="00A0770B" w:rsidRPr="00A8785B" w:rsidRDefault="00A0770B" w:rsidP="00EC251F">
      <w:pPr>
        <w:spacing w:after="60"/>
        <w:ind w:left="360"/>
      </w:pPr>
    </w:p>
    <w:p w14:paraId="74B66F38" w14:textId="77777777" w:rsidR="0099683F" w:rsidRPr="0099683F" w:rsidRDefault="0099683F" w:rsidP="0099683F"/>
    <w:p w14:paraId="15D59F46" w14:textId="033A30E0" w:rsidR="0099683F" w:rsidRPr="0099683F" w:rsidRDefault="0099683F" w:rsidP="0099683F">
      <w:r w:rsidRPr="0099683F">
        <w:t>The software works the same with any of the profilers.  Once you have the software running, you indicate your specific profiler model.  (The artwork that appears throughout this manual reflects a variety of profiler models.)</w:t>
      </w:r>
    </w:p>
    <w:p w14:paraId="3F4BF182" w14:textId="77777777" w:rsidR="0099683F" w:rsidRPr="0099683F" w:rsidRDefault="0099683F" w:rsidP="0099683F"/>
    <w:p w14:paraId="5F7CE117" w14:textId="121A5E58" w:rsidR="0099683F" w:rsidRDefault="006072FC" w:rsidP="00A35A3B">
      <w:r>
        <w:t>Certain p</w:t>
      </w:r>
      <w:r w:rsidR="0099683F" w:rsidRPr="0099683F">
        <w:t>rofilers can operate in either of two modes—</w:t>
      </w:r>
      <w:proofErr w:type="spellStart"/>
      <w:r w:rsidR="0099683F" w:rsidRPr="0099683F">
        <w:t>datalog</w:t>
      </w:r>
      <w:proofErr w:type="spellEnd"/>
      <w:r w:rsidR="0099683F" w:rsidRPr="0099683F">
        <w:t xml:space="preserve"> and wireless</w:t>
      </w:r>
      <w:r w:rsidR="0099683F" w:rsidRPr="0099683F">
        <w:rPr>
          <w:i/>
        </w:rPr>
        <w:t>.</w:t>
      </w:r>
      <w:r w:rsidR="0099683F" w:rsidRPr="0099683F">
        <w:t xml:space="preserve">  In standard </w:t>
      </w:r>
      <w:proofErr w:type="spellStart"/>
      <w:r w:rsidR="0099683F" w:rsidRPr="0099683F">
        <w:t>datalog</w:t>
      </w:r>
      <w:proofErr w:type="spellEnd"/>
      <w:r w:rsidR="0099683F" w:rsidRPr="0099683F">
        <w:t xml:space="preserve"> mode, the profiler records temperature data as it moves through the thermal process.  A cable then transfers the data to </w:t>
      </w:r>
      <w:r w:rsidR="002220E4">
        <w:t>the WPI</w:t>
      </w:r>
      <w:r w:rsidR="0099683F" w:rsidRPr="0099683F">
        <w:t xml:space="preserve"> software computer.  In wireless mode, the profiler transmits data directly to the computer by radio signals </w:t>
      </w:r>
      <w:r w:rsidR="005040B3">
        <w:t xml:space="preserve">or Wi-Fi </w:t>
      </w:r>
      <w:r w:rsidR="0099683F" w:rsidRPr="0099683F">
        <w:t xml:space="preserve">instead of an attached cable.  </w:t>
      </w:r>
      <w:r w:rsidR="002220E4">
        <w:t>WPI</w:t>
      </w:r>
      <w:r w:rsidR="0099683F" w:rsidRPr="0099683F">
        <w:t xml:space="preserve"> software can then display the accumulating data in real-time.</w:t>
      </w:r>
    </w:p>
    <w:p w14:paraId="54D41987" w14:textId="77777777" w:rsidR="00A35A3B" w:rsidRPr="0099683F" w:rsidRDefault="00A35A3B" w:rsidP="00A35A3B"/>
    <w:p w14:paraId="67E438A4" w14:textId="77777777" w:rsidR="0099683F" w:rsidRPr="0099683F" w:rsidRDefault="0099683F" w:rsidP="00A35A3B">
      <w:r w:rsidRPr="0099683F">
        <w:t>For specific information regarding your profiler, consult one of the following KIC publications:</w:t>
      </w:r>
    </w:p>
    <w:p w14:paraId="395DDB4C" w14:textId="77777777" w:rsidR="005040B3" w:rsidRDefault="005040B3" w:rsidP="00EC251F">
      <w:pPr>
        <w:numPr>
          <w:ilvl w:val="0"/>
          <w:numId w:val="84"/>
        </w:numPr>
      </w:pPr>
      <w:r>
        <w:t xml:space="preserve">SPS Smart Profiler Hardware Guide, (Publication Number </w:t>
      </w:r>
      <w:r w:rsidRPr="005040B3">
        <w:t>PTG-330310-000</w:t>
      </w:r>
      <w:r>
        <w:t>)</w:t>
      </w:r>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2D30098E" w:rsidR="0099683F" w:rsidRPr="00254777" w:rsidRDefault="008058F8">
      <w:pPr>
        <w:pStyle w:val="Heading3"/>
      </w:pPr>
      <w:bookmarkStart w:id="164" w:name="_Toc469334847"/>
      <w:bookmarkStart w:id="165" w:name="_Toc504120272"/>
      <w:bookmarkStart w:id="166" w:name="_Toc527644255"/>
      <w:bookmarkStart w:id="167" w:name="_Toc528599355"/>
      <w:bookmarkStart w:id="168" w:name="_Toc17993393"/>
      <w:bookmarkStart w:id="169" w:name="_Toc37267111"/>
      <w:bookmarkStart w:id="170" w:name="_Toc51666725"/>
      <w:r>
        <w:t>Barcode R</w:t>
      </w:r>
      <w:r w:rsidRPr="00254777">
        <w:t>eader</w:t>
      </w:r>
      <w:bookmarkEnd w:id="164"/>
      <w:bookmarkEnd w:id="165"/>
      <w:bookmarkEnd w:id="166"/>
      <w:bookmarkEnd w:id="167"/>
      <w:bookmarkEnd w:id="168"/>
      <w:bookmarkEnd w:id="169"/>
      <w:bookmarkEnd w:id="170"/>
    </w:p>
    <w:p w14:paraId="74EEA1BA" w14:textId="4E6E703B" w:rsidR="00AD04D6" w:rsidRPr="00812FD8" w:rsidRDefault="001E7D54" w:rsidP="0099683F">
      <w:pPr>
        <w:rPr>
          <w:iCs/>
        </w:rPr>
      </w:pPr>
      <w:r>
        <w:t>A</w:t>
      </w:r>
      <w:r w:rsidR="0099683F" w:rsidRPr="00254777">
        <w:t xml:space="preserve"> user-supplied</w:t>
      </w:r>
      <w:r w:rsidR="0099683F">
        <w:t>,</w:t>
      </w:r>
      <w:r w:rsidR="0099683F" w:rsidRPr="00254777">
        <w:t xml:space="preserve"> serial port barcode reader </w:t>
      </w:r>
      <w:r>
        <w:t xml:space="preserve">can </w:t>
      </w:r>
      <w:r w:rsidR="0099683F" w:rsidRPr="00254777">
        <w:t>connect</w:t>
      </w:r>
      <w:r>
        <w:t xml:space="preserve"> through</w:t>
      </w:r>
      <w:r w:rsidR="0099683F" w:rsidRPr="00254777">
        <w:t xml:space="preserve"> the </w:t>
      </w:r>
      <w:r>
        <w:rPr>
          <w:iCs/>
        </w:rPr>
        <w:t xml:space="preserve">DAU </w:t>
      </w:r>
      <w:r w:rsidR="0099683F" w:rsidRPr="00254777">
        <w:rPr>
          <w:iCs/>
        </w:rPr>
        <w:t xml:space="preserve">Alarm/Barcode </w:t>
      </w:r>
      <w:r w:rsidR="0099683F" w:rsidRPr="00254777">
        <w:t>port</w:t>
      </w:r>
      <w:r>
        <w:t xml:space="preserve">. </w:t>
      </w:r>
      <w:r w:rsidR="0099683F" w:rsidRPr="00254777">
        <w:t xml:space="preserve"> When used in conjunction with the </w:t>
      </w:r>
      <w:r w:rsidR="0099683F">
        <w:t>alarm relay</w:t>
      </w:r>
      <w:r w:rsidR="0099683F" w:rsidRPr="00254777">
        <w:t xml:space="preserve">, the barcode reader hardware is connected </w:t>
      </w:r>
      <w:r>
        <w:t>using</w:t>
      </w:r>
      <w:r w:rsidR="0099683F" w:rsidRPr="00254777">
        <w:t xml:space="preserve"> the </w:t>
      </w:r>
      <w:r w:rsidR="0099683F">
        <w:t>alarm relay</w:t>
      </w:r>
      <w:r w:rsidR="0099683F" w:rsidRPr="00254777">
        <w:t xml:space="preserve"> Y- cable.</w:t>
      </w:r>
      <w:r w:rsidR="0099683F" w:rsidRPr="007E2DCF">
        <w:t xml:space="preserve"> </w:t>
      </w:r>
      <w:r>
        <w:t>Alternately, a USB barcode reader can connect through one of the DAUs built-in USB ports</w:t>
      </w:r>
      <w:r w:rsidR="00AD04D6">
        <w:rPr>
          <w:iCs/>
        </w:rPr>
        <w:t>.</w:t>
      </w:r>
      <w:r w:rsidR="00812FD8">
        <w:rPr>
          <w:iCs/>
        </w:rPr>
        <w:t xml:space="preserve"> For additional information about usin</w:t>
      </w:r>
      <w:r w:rsidR="003B5CDF">
        <w:rPr>
          <w:iCs/>
        </w:rPr>
        <w:t>g barcode</w:t>
      </w:r>
      <w:r w:rsidR="00812FD8">
        <w:rPr>
          <w:iCs/>
        </w:rPr>
        <w:t xml:space="preserve"> scanners, see </w:t>
      </w:r>
      <w:hyperlink w:anchor="_Barcode_Tab_1" w:history="1">
        <w:r w:rsidR="00812FD8" w:rsidRPr="00812FD8">
          <w:rPr>
            <w:rStyle w:val="Hyperlink"/>
            <w:i/>
            <w:iCs/>
          </w:rPr>
          <w:t>Appendix C – Barcode Tab.</w:t>
        </w:r>
      </w:hyperlink>
    </w:p>
    <w:bookmarkEnd w:id="60"/>
    <w:p w14:paraId="4964FC3C" w14:textId="77777777" w:rsidR="0099683F" w:rsidRDefault="0099683F" w:rsidP="0099683F"/>
    <w:p w14:paraId="422D65F5" w14:textId="77777777" w:rsidR="003D6F2F" w:rsidRDefault="003D6F2F" w:rsidP="003D6F2F">
      <w:bookmarkStart w:id="171" w:name="_Hardware_Diagram"/>
      <w:bookmarkStart w:id="172" w:name="_Toc119468061"/>
      <w:bookmarkStart w:id="173" w:name="_Ref324858407"/>
      <w:bookmarkStart w:id="174" w:name="_Ref324858412"/>
      <w:bookmarkStart w:id="175" w:name="_Toc353195384"/>
      <w:bookmarkStart w:id="176" w:name="_Toc358296207"/>
      <w:bookmarkStart w:id="177" w:name="_Toc358298372"/>
      <w:bookmarkEnd w:id="171"/>
      <w:r>
        <w:br w:type="page"/>
      </w:r>
    </w:p>
    <w:p w14:paraId="62AD51E0" w14:textId="77777777" w:rsidR="0099683F" w:rsidRPr="00917D1B" w:rsidRDefault="00BB1720">
      <w:pPr>
        <w:pStyle w:val="Heading3"/>
      </w:pPr>
      <w:bookmarkStart w:id="178" w:name="_Hardware_Diagram_1"/>
      <w:bookmarkStart w:id="179" w:name="_Toc469334849"/>
      <w:bookmarkStart w:id="180" w:name="_Toc504120274"/>
      <w:bookmarkStart w:id="181" w:name="_Toc527644257"/>
      <w:bookmarkStart w:id="182" w:name="_Toc528599357"/>
      <w:bookmarkStart w:id="183" w:name="_Toc17993395"/>
      <w:bookmarkStart w:id="184" w:name="_Toc37267113"/>
      <w:bookmarkStart w:id="185" w:name="_Toc51666726"/>
      <w:bookmarkEnd w:id="178"/>
      <w:r>
        <w:lastRenderedPageBreak/>
        <w:t>Hardware Diagram</w:t>
      </w:r>
      <w:bookmarkEnd w:id="172"/>
      <w:bookmarkEnd w:id="173"/>
      <w:bookmarkEnd w:id="174"/>
      <w:bookmarkEnd w:id="175"/>
      <w:bookmarkEnd w:id="176"/>
      <w:bookmarkEnd w:id="177"/>
      <w:bookmarkEnd w:id="179"/>
      <w:bookmarkEnd w:id="180"/>
      <w:bookmarkEnd w:id="181"/>
      <w:bookmarkEnd w:id="182"/>
      <w:bookmarkEnd w:id="183"/>
      <w:bookmarkEnd w:id="184"/>
      <w:bookmarkEnd w:id="185"/>
    </w:p>
    <w:p w14:paraId="2E2AF177" w14:textId="1F00CB1D" w:rsidR="0099683F" w:rsidRDefault="0099683F" w:rsidP="00F058F6">
      <w:r>
        <w:t xml:space="preserve">The interconnection of the </w:t>
      </w:r>
      <w:r w:rsidR="00917DB7">
        <w:t>WPI</w:t>
      </w:r>
      <w:r>
        <w:t xml:space="preserve"> components is illustrated in the hardware diagram below:</w:t>
      </w:r>
    </w:p>
    <w:p w14:paraId="407E3C12" w14:textId="77777777" w:rsidR="0099683F" w:rsidRDefault="00DD450D" w:rsidP="00F058F6">
      <w:r>
        <w:rPr>
          <w:noProof/>
        </w:rPr>
        <w:drawing>
          <wp:inline distT="0" distB="0" distL="0" distR="0" wp14:anchorId="65751EA4" wp14:editId="294912C9">
            <wp:extent cx="5943598" cy="4500524"/>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98" cy="4500524"/>
                    </a:xfrm>
                    <a:prstGeom prst="rect">
                      <a:avLst/>
                    </a:prstGeom>
                    <a:noFill/>
                    <a:ln>
                      <a:noFill/>
                    </a:ln>
                  </pic:spPr>
                </pic:pic>
              </a:graphicData>
            </a:graphic>
          </wp:inline>
        </w:drawing>
      </w:r>
    </w:p>
    <w:p w14:paraId="45D35036" w14:textId="4581829B"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D75DE9">
        <w:rPr>
          <w:noProof/>
        </w:rPr>
        <w:t>1</w:t>
      </w:r>
      <w:r w:rsidR="00B41E3E">
        <w:rPr>
          <w:noProof/>
        </w:rPr>
        <w:fldChar w:fldCharType="end"/>
      </w:r>
      <w:r>
        <w:t>: Hardware Configuration Diagram</w:t>
      </w:r>
    </w:p>
    <w:p w14:paraId="56B90101" w14:textId="77777777" w:rsidR="0099683F" w:rsidRDefault="0099683F" w:rsidP="0099683F"/>
    <w:p w14:paraId="126877F4" w14:textId="6F7B4DA4" w:rsidR="0099683F" w:rsidRPr="00254777" w:rsidRDefault="0099683F" w:rsidP="0099683F">
      <w:r w:rsidRPr="00254777">
        <w:t xml:space="preserve">It is critical that all </w:t>
      </w:r>
      <w:r w:rsidR="001E7D54">
        <w:t>W</w:t>
      </w:r>
      <w:r w:rsidRPr="00254777">
        <w:t xml:space="preserve">PI hardware </w:t>
      </w:r>
      <w:r>
        <w:t xml:space="preserve">is </w:t>
      </w:r>
      <w:r w:rsidRPr="00254777">
        <w:t xml:space="preserve">properly installed and configured.  If one of the system components is setup incorrectly or is malfunctioning, the </w:t>
      </w:r>
      <w:r w:rsidR="001E7D54">
        <w:t>W</w:t>
      </w:r>
      <w:r w:rsidRPr="00254777">
        <w:t xml:space="preserve">PI system will not allow you to run Virtual Profiling or provide accurate data.  If you have any questions or are unsure about any of the following, call or email </w:t>
      </w:r>
      <w:hyperlink w:anchor="_Contact_KIC" w:history="1">
        <w:r w:rsidRPr="002217A5">
          <w:rPr>
            <w:rStyle w:val="Hyperlink"/>
          </w:rPr>
          <w:t>KIC Technical Support</w:t>
        </w:r>
      </w:hyperlink>
      <w:r w:rsidRPr="00254777">
        <w:t xml:space="preserve"> for assistance</w:t>
      </w:r>
      <w:r w:rsidR="002217A5">
        <w:t>.</w:t>
      </w:r>
      <w:r w:rsidR="002217A5" w:rsidRPr="00254777" w:rsidDel="002217A5">
        <w:t xml:space="preserve"> </w:t>
      </w:r>
    </w:p>
    <w:p w14:paraId="4CCE9765" w14:textId="77777777" w:rsidR="0099683F" w:rsidRDefault="0099683F" w:rsidP="0099683F"/>
    <w:p w14:paraId="2C92C9AC" w14:textId="67DAEDFA" w:rsidR="0099683F" w:rsidRPr="00EC251F" w:rsidRDefault="0099683F" w:rsidP="0099683F">
      <w:pPr>
        <w:rPr>
          <w:b/>
          <w:bCs/>
        </w:rPr>
      </w:pPr>
    </w:p>
    <w:p w14:paraId="27AB9A6B" w14:textId="09D7E0E0" w:rsidR="0099683F" w:rsidRDefault="0099683F" w:rsidP="00EC251F">
      <w:pPr>
        <w:pStyle w:val="Heading2"/>
      </w:pPr>
      <w:bookmarkStart w:id="186" w:name="_Toc119468062"/>
    </w:p>
    <w:p w14:paraId="7D4FBE3A" w14:textId="39DAA081" w:rsidR="00F204D6" w:rsidRDefault="00BB1720" w:rsidP="00D36D96">
      <w:pPr>
        <w:pStyle w:val="Heading2"/>
      </w:pPr>
      <w:bookmarkStart w:id="187" w:name="_Toc353195383"/>
      <w:bookmarkStart w:id="188" w:name="_Toc358296199"/>
      <w:bookmarkStart w:id="189" w:name="_Toc358298364"/>
      <w:r>
        <w:br w:type="page"/>
      </w:r>
      <w:bookmarkStart w:id="190" w:name="_Toc469334856"/>
      <w:bookmarkStart w:id="191" w:name="_Toc504120281"/>
      <w:bookmarkStart w:id="192" w:name="_Toc527644264"/>
      <w:bookmarkStart w:id="193" w:name="_Toc528599364"/>
      <w:bookmarkStart w:id="194" w:name="_Toc17993402"/>
      <w:bookmarkStart w:id="195" w:name="_Toc37267120"/>
      <w:bookmarkStart w:id="196" w:name="_Toc51666599"/>
      <w:bookmarkStart w:id="197" w:name="_Toc51666727"/>
      <w:bookmarkEnd w:id="186"/>
      <w:bookmarkEnd w:id="187"/>
      <w:bookmarkEnd w:id="188"/>
      <w:bookmarkEnd w:id="189"/>
      <w:r w:rsidR="00D82067">
        <w:lastRenderedPageBreak/>
        <w:t>Install</w:t>
      </w:r>
      <w:r w:rsidR="00F204D6">
        <w:t xml:space="preserve"> </w:t>
      </w:r>
      <w:bookmarkEnd w:id="46"/>
      <w:r w:rsidR="00912375">
        <w:t>t</w:t>
      </w:r>
      <w:r>
        <w:t xml:space="preserve">he </w:t>
      </w:r>
      <w:r w:rsidR="00D82067">
        <w:t>S</w:t>
      </w:r>
      <w:r w:rsidR="00F204D6">
        <w:t>oftware</w:t>
      </w:r>
      <w:bookmarkEnd w:id="47"/>
      <w:bookmarkEnd w:id="48"/>
      <w:bookmarkEnd w:id="49"/>
      <w:bookmarkEnd w:id="50"/>
      <w:bookmarkEnd w:id="51"/>
      <w:bookmarkEnd w:id="190"/>
      <w:bookmarkEnd w:id="191"/>
      <w:bookmarkEnd w:id="192"/>
      <w:bookmarkEnd w:id="193"/>
      <w:bookmarkEnd w:id="194"/>
      <w:bookmarkEnd w:id="195"/>
      <w:bookmarkEnd w:id="196"/>
      <w:bookmarkEnd w:id="197"/>
    </w:p>
    <w:p w14:paraId="7741C295" w14:textId="30145834" w:rsidR="00F204D6" w:rsidRPr="00D82067" w:rsidRDefault="008058F8">
      <w:pPr>
        <w:pStyle w:val="Heading3"/>
      </w:pPr>
      <w:bookmarkStart w:id="198" w:name="_Toc486325556"/>
      <w:bookmarkStart w:id="199" w:name="_Toc488490430"/>
      <w:bookmarkStart w:id="200" w:name="_Toc119468065"/>
      <w:bookmarkStart w:id="201" w:name="_Toc236802862"/>
      <w:bookmarkStart w:id="202" w:name="_Toc358296189"/>
      <w:bookmarkStart w:id="203" w:name="_Toc358298354"/>
      <w:bookmarkStart w:id="204" w:name="_Toc469334857"/>
      <w:bookmarkStart w:id="205" w:name="_Toc504120282"/>
      <w:bookmarkStart w:id="206" w:name="_Toc527644265"/>
      <w:bookmarkStart w:id="207" w:name="_Toc528599365"/>
      <w:bookmarkStart w:id="208" w:name="_Toc17993403"/>
      <w:bookmarkStart w:id="209" w:name="_Toc37267121"/>
      <w:bookmarkStart w:id="210" w:name="_Toc51666728"/>
      <w:r w:rsidRPr="00D82067">
        <w:t xml:space="preserve">Minimum </w:t>
      </w:r>
      <w:r>
        <w:t>P</w:t>
      </w:r>
      <w:r w:rsidR="000C16B3">
        <w:t>C</w:t>
      </w:r>
      <w:r>
        <w:t xml:space="preserve"> System R</w:t>
      </w:r>
      <w:r w:rsidRPr="00D82067">
        <w:t>equirements</w:t>
      </w:r>
      <w:bookmarkEnd w:id="198"/>
      <w:bookmarkEnd w:id="199"/>
      <w:bookmarkEnd w:id="200"/>
      <w:bookmarkEnd w:id="201"/>
      <w:bookmarkEnd w:id="202"/>
      <w:bookmarkEnd w:id="203"/>
      <w:bookmarkEnd w:id="204"/>
      <w:bookmarkEnd w:id="205"/>
      <w:bookmarkEnd w:id="206"/>
      <w:bookmarkEnd w:id="207"/>
      <w:bookmarkEnd w:id="208"/>
      <w:bookmarkEnd w:id="209"/>
      <w:bookmarkEnd w:id="210"/>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77777777"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20"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pPr>
        <w:pStyle w:val="Heading3"/>
      </w:pPr>
      <w:bookmarkStart w:id="211" w:name="_Toc358296191"/>
      <w:bookmarkStart w:id="212" w:name="_Toc358298356"/>
      <w:bookmarkStart w:id="213" w:name="_Toc469334858"/>
      <w:bookmarkStart w:id="214" w:name="_Toc504120283"/>
      <w:bookmarkStart w:id="215" w:name="_Toc527644266"/>
      <w:bookmarkStart w:id="216" w:name="_Toc528599366"/>
      <w:bookmarkStart w:id="217" w:name="_Toc17993404"/>
      <w:bookmarkStart w:id="218" w:name="_Toc37267122"/>
      <w:bookmarkStart w:id="219" w:name="_Toc51666729"/>
      <w:r>
        <w:t>Notes Before Installation</w:t>
      </w:r>
      <w:bookmarkEnd w:id="211"/>
      <w:bookmarkEnd w:id="212"/>
      <w:bookmarkEnd w:id="213"/>
      <w:bookmarkEnd w:id="214"/>
      <w:bookmarkEnd w:id="215"/>
      <w:bookmarkEnd w:id="216"/>
      <w:bookmarkEnd w:id="217"/>
      <w:bookmarkEnd w:id="218"/>
      <w:bookmarkEnd w:id="219"/>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3A315B16" w14:textId="50878735" w:rsidR="00D82067" w:rsidRPr="00112103" w:rsidRDefault="001E7D54" w:rsidP="00417BD6">
      <w:pPr>
        <w:pStyle w:val="ListBullet"/>
        <w:numPr>
          <w:ilvl w:val="0"/>
          <w:numId w:val="82"/>
        </w:numPr>
      </w:pPr>
      <w:r>
        <w:t>If PC uses different login accounts, login using an Administrator or comparable access level to ensure proper installation/setup of all files and drivers.</w:t>
      </w:r>
    </w:p>
    <w:p w14:paraId="12803A6B" w14:textId="77777777" w:rsidR="00703C91" w:rsidRDefault="00703C91">
      <w:pPr>
        <w:pStyle w:val="Heading3"/>
      </w:pPr>
      <w:bookmarkStart w:id="220" w:name="_Ref113956992"/>
      <w:bookmarkStart w:id="221" w:name="_Toc466454395"/>
      <w:bookmarkStart w:id="222" w:name="_Toc504120284"/>
      <w:bookmarkStart w:id="223" w:name="_Toc527644267"/>
      <w:bookmarkStart w:id="224" w:name="_Toc528599367"/>
      <w:bookmarkStart w:id="225" w:name="_Toc17993405"/>
      <w:bookmarkStart w:id="226" w:name="_Toc37267123"/>
      <w:bookmarkStart w:id="227" w:name="_Toc51666730"/>
      <w:bookmarkStart w:id="228" w:name="_Toc358296192"/>
      <w:bookmarkStart w:id="229" w:name="_Toc358298357"/>
      <w:bookmarkStart w:id="230" w:name="_Toc469334859"/>
      <w:r>
        <w:t>Languages</w:t>
      </w:r>
      <w:bookmarkEnd w:id="220"/>
      <w:bookmarkEnd w:id="221"/>
      <w:bookmarkEnd w:id="222"/>
      <w:bookmarkEnd w:id="223"/>
      <w:bookmarkEnd w:id="224"/>
      <w:bookmarkEnd w:id="225"/>
      <w:bookmarkEnd w:id="226"/>
      <w:bookmarkEnd w:id="227"/>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3F2F2E30" w:rsidR="00F204D6" w:rsidRPr="00AA2B27" w:rsidRDefault="00D82067">
      <w:pPr>
        <w:pStyle w:val="Heading3"/>
      </w:pPr>
      <w:bookmarkStart w:id="231" w:name="_Toc504120285"/>
      <w:bookmarkStart w:id="232" w:name="_Toc527644268"/>
      <w:bookmarkStart w:id="233" w:name="_Toc528599368"/>
      <w:bookmarkStart w:id="234" w:name="_Toc17993406"/>
      <w:bookmarkStart w:id="235" w:name="_Toc37267124"/>
      <w:bookmarkStart w:id="236" w:name="_Toc51666731"/>
      <w:r>
        <w:t>Install</w:t>
      </w:r>
      <w:bookmarkEnd w:id="228"/>
      <w:bookmarkEnd w:id="229"/>
      <w:bookmarkEnd w:id="230"/>
      <w:bookmarkEnd w:id="231"/>
      <w:bookmarkEnd w:id="232"/>
      <w:bookmarkEnd w:id="233"/>
      <w:bookmarkEnd w:id="234"/>
      <w:bookmarkEnd w:id="235"/>
      <w:bookmarkEnd w:id="236"/>
    </w:p>
    <w:p w14:paraId="7AEB0B62" w14:textId="39C7BBD2"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Pr>
          <w:b/>
        </w:rPr>
        <w:t xml:space="preserve">Open </w:t>
      </w:r>
      <w:r w:rsidRPr="00902C7D">
        <w:t>folder</w:t>
      </w:r>
      <w:r>
        <w:t xml:space="preserve"> to view </w:t>
      </w:r>
      <w:r w:rsidRPr="00902C7D">
        <w:rPr>
          <w:b/>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A5AE12E" w:rsidR="00703C91" w:rsidRDefault="00703C91" w:rsidP="00703C91">
      <w:pPr>
        <w:pStyle w:val="ListBullet"/>
        <w:numPr>
          <w:ilvl w:val="0"/>
          <w:numId w:val="0"/>
        </w:numPr>
        <w:spacing w:before="60" w:after="60"/>
        <w:ind w:left="360"/>
      </w:pPr>
      <w:bookmarkStart w:id="237" w:name="_Toc353195382"/>
      <w:bookmarkStart w:id="238" w:name="_Toc358296193"/>
      <w:bookmarkStart w:id="239" w:name="_Toc358298358"/>
      <w:r>
        <w:t xml:space="preserve">*When installing the software over an existing </w:t>
      </w:r>
      <w:r w:rsidR="001E7D54">
        <w:t>W</w:t>
      </w:r>
      <w:r>
        <w:t>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0B7D9541" w:rsidR="00703C91" w:rsidRDefault="00703C91" w:rsidP="00703C91">
      <w:pPr>
        <w:pStyle w:val="ListBullet"/>
        <w:numPr>
          <w:ilvl w:val="0"/>
          <w:numId w:val="0"/>
        </w:numPr>
        <w:spacing w:before="60" w:after="60"/>
        <w:ind w:left="360"/>
      </w:pPr>
      <w:r>
        <w:t xml:space="preserve"> The name of the backup directory created will be C:\</w:t>
      </w:r>
      <w:r w:rsidR="001E7D54">
        <w:t>W</w:t>
      </w:r>
      <w:r>
        <w:t>PI_Old_MM</w:t>
      </w:r>
      <w:r w:rsidRPr="00BC34A0">
        <w:t>-</w:t>
      </w:r>
      <w:r>
        <w:t>DD-YYYY</w:t>
      </w:r>
    </w:p>
    <w:p w14:paraId="5AC7FCA5" w14:textId="01D4C781" w:rsidR="00703C91" w:rsidRPr="00C707D1" w:rsidRDefault="00703C91" w:rsidP="00417BD6">
      <w:pPr>
        <w:ind w:left="360"/>
      </w:pPr>
      <w:r w:rsidRPr="00E719F2">
        <w:rPr>
          <w:b/>
        </w:rPr>
        <w:t>Note</w:t>
      </w:r>
      <w:r w:rsidRPr="00E60C45">
        <w:t>: If you have question</w:t>
      </w:r>
      <w:r>
        <w:t>s</w:t>
      </w:r>
      <w:r w:rsidRPr="00E60C45">
        <w:t xml:space="preserve"> regarding your hardware or software configuration contact </w:t>
      </w:r>
      <w:hyperlink w:anchor="_Contact_KIC" w:history="1">
        <w:r w:rsidRPr="002217A5">
          <w:rPr>
            <w:rStyle w:val="Hyperlink"/>
          </w:rPr>
          <w:t>KIC Tech Support</w:t>
        </w:r>
      </w:hyperlink>
      <w:r w:rsidRPr="00E60C45">
        <w:t>.</w:t>
      </w:r>
    </w:p>
    <w:p w14:paraId="453424A7" w14:textId="77777777" w:rsidR="008708F9" w:rsidRDefault="00BB1720" w:rsidP="00D36D96">
      <w:pPr>
        <w:pStyle w:val="Heading2"/>
      </w:pPr>
      <w:r>
        <w:br w:type="page"/>
      </w:r>
      <w:bookmarkStart w:id="240" w:name="_Toc119468071"/>
      <w:bookmarkStart w:id="241" w:name="_Toc353195385"/>
      <w:bookmarkStart w:id="242" w:name="_Toc358296208"/>
      <w:bookmarkStart w:id="243" w:name="_Toc358298373"/>
      <w:bookmarkStart w:id="244" w:name="_Toc469334860"/>
      <w:bookmarkStart w:id="245" w:name="_Toc504120286"/>
      <w:bookmarkStart w:id="246" w:name="_Toc527644269"/>
      <w:bookmarkStart w:id="247" w:name="_Toc528599369"/>
      <w:bookmarkStart w:id="248" w:name="_Toc17993407"/>
      <w:bookmarkStart w:id="249" w:name="_Toc37267125"/>
      <w:bookmarkStart w:id="250" w:name="_Toc51666600"/>
      <w:bookmarkStart w:id="251" w:name="_Toc51666732"/>
      <w:bookmarkEnd w:id="0"/>
      <w:bookmarkEnd w:id="44"/>
      <w:bookmarkEnd w:id="45"/>
      <w:bookmarkEnd w:id="237"/>
      <w:bookmarkEnd w:id="238"/>
      <w:bookmarkEnd w:id="239"/>
      <w:r w:rsidR="00861147">
        <w:lastRenderedPageBreak/>
        <w:t>Start</w:t>
      </w:r>
      <w:r w:rsidR="00375F50">
        <w:t xml:space="preserve"> </w:t>
      </w:r>
      <w:r w:rsidR="000C16B3">
        <w:t xml:space="preserve">the </w:t>
      </w:r>
      <w:r>
        <w:t>Software</w:t>
      </w:r>
      <w:bookmarkEnd w:id="240"/>
      <w:bookmarkEnd w:id="241"/>
      <w:bookmarkEnd w:id="242"/>
      <w:bookmarkEnd w:id="243"/>
      <w:bookmarkEnd w:id="244"/>
      <w:bookmarkEnd w:id="245"/>
      <w:bookmarkEnd w:id="246"/>
      <w:bookmarkEnd w:id="247"/>
      <w:bookmarkEnd w:id="248"/>
      <w:bookmarkEnd w:id="249"/>
      <w:bookmarkEnd w:id="250"/>
      <w:bookmarkEnd w:id="251"/>
    </w:p>
    <w:p w14:paraId="7C6EE4EB" w14:textId="77777777" w:rsidR="0035226D" w:rsidRDefault="0041023E">
      <w:r w:rsidRPr="0041023E">
        <w:rPr>
          <w:b/>
        </w:rPr>
        <w:t>Note</w:t>
      </w:r>
      <w:r>
        <w:t xml:space="preserve">: </w:t>
      </w:r>
      <w:r w:rsidR="008708F9">
        <w:t xml:space="preserve">The installation automatically adds a </w:t>
      </w:r>
      <w:r w:rsidR="008708F9">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968"/>
        <w:gridCol w:w="4608"/>
      </w:tblGrid>
      <w:tr w:rsidR="00677895" w14:paraId="4DA4E240" w14:textId="77777777" w:rsidTr="0088247C">
        <w:tc>
          <w:tcPr>
            <w:tcW w:w="4968" w:type="dxa"/>
            <w:shd w:val="clear" w:color="auto" w:fill="auto"/>
          </w:tcPr>
          <w:p w14:paraId="513E77D6" w14:textId="77777777" w:rsidR="00677895" w:rsidRDefault="00677895" w:rsidP="00861147"/>
          <w:p w14:paraId="648827B4" w14:textId="4BEA4436" w:rsidR="00677895" w:rsidRDefault="00677895" w:rsidP="00A97125">
            <w:pPr>
              <w:numPr>
                <w:ilvl w:val="0"/>
                <w:numId w:val="35"/>
              </w:numPr>
            </w:pPr>
            <w:r>
              <w:t xml:space="preserve">Click </w:t>
            </w:r>
            <w:r w:rsidRPr="003E6083">
              <w:t xml:space="preserve">the </w:t>
            </w:r>
            <w:r w:rsidRPr="0088247C">
              <w:rPr>
                <w:b/>
              </w:rPr>
              <w:t>Windows Start</w:t>
            </w:r>
            <w:r w:rsidR="00F058F6">
              <w:t xml:space="preserve"> button to </w:t>
            </w:r>
            <w:r>
              <w:t>locate the</w:t>
            </w:r>
            <w:r w:rsidRPr="008E32DD">
              <w:t xml:space="preserve"> </w:t>
            </w:r>
            <w:r w:rsidR="00D11DD3">
              <w:rPr>
                <w:b/>
              </w:rPr>
              <w:t>W</w:t>
            </w:r>
            <w:r w:rsidRPr="0088247C">
              <w:rPr>
                <w:b/>
              </w:rPr>
              <w:t>PI icon</w:t>
            </w:r>
            <w:r w:rsidR="00F058F6">
              <w:t xml:space="preserve">. </w:t>
            </w:r>
          </w:p>
          <w:p w14:paraId="566811DC" w14:textId="77777777" w:rsidR="00F058F6" w:rsidRDefault="00F058F6" w:rsidP="0088247C">
            <w:pPr>
              <w:ind w:left="360"/>
              <w:rPr>
                <w:b/>
              </w:rPr>
            </w:pPr>
          </w:p>
          <w:p w14:paraId="71820D38" w14:textId="77777777" w:rsidR="00677895" w:rsidRDefault="00F058F6" w:rsidP="0088247C">
            <w:pPr>
              <w:ind w:left="360"/>
            </w:pPr>
            <w:r w:rsidRPr="0088247C">
              <w:rPr>
                <w:b/>
              </w:rPr>
              <w:t>Note</w:t>
            </w:r>
            <w:r>
              <w:t xml:space="preserve">: The icon may appear in the Start button’s list of frequently used applications or you can click the </w:t>
            </w:r>
            <w:r w:rsidRPr="0088247C">
              <w:rPr>
                <w:b/>
              </w:rPr>
              <w:t>All Programs</w:t>
            </w:r>
            <w:r>
              <w:t xml:space="preserve"> command to find it in the </w:t>
            </w:r>
            <w:r w:rsidRPr="0088247C">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059EAE44"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1E7D54">
              <w:rPr>
                <w:noProof/>
              </w:rPr>
              <w:drawing>
                <wp:inline distT="0" distB="0" distL="0" distR="0" wp14:anchorId="3386A907" wp14:editId="75F6DE55">
                  <wp:extent cx="743054" cy="34294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hortcut.png"/>
                          <pic:cNvPicPr/>
                        </pic:nvPicPr>
                        <pic:blipFill>
                          <a:blip r:embed="rId22">
                            <a:extLst>
                              <a:ext uri="{28A0092B-C50C-407E-A947-70E740481C1C}">
                                <a14:useLocalDpi xmlns:a14="http://schemas.microsoft.com/office/drawing/2010/main" val="0"/>
                              </a:ext>
                            </a:extLst>
                          </a:blip>
                          <a:stretch>
                            <a:fillRect/>
                          </a:stretch>
                        </pic:blipFill>
                        <pic:spPr>
                          <a:xfrm>
                            <a:off x="0" y="0"/>
                            <a:ext cx="743054" cy="342948"/>
                          </a:xfrm>
                          <a:prstGeom prst="rect">
                            <a:avLst/>
                          </a:prstGeom>
                        </pic:spPr>
                      </pic:pic>
                    </a:graphicData>
                  </a:graphic>
                </wp:inline>
              </w:drawing>
            </w:r>
          </w:p>
          <w:p w14:paraId="2DC0846C" w14:textId="77777777" w:rsidR="00677895" w:rsidRPr="00F058F6" w:rsidRDefault="00677895" w:rsidP="00F058F6"/>
        </w:tc>
      </w:tr>
    </w:tbl>
    <w:p w14:paraId="498881DF" w14:textId="77777777" w:rsidR="0041023E" w:rsidRDefault="0041023E"/>
    <w:p w14:paraId="14EB32F0" w14:textId="33900A98"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11DD3">
        <w:rPr>
          <w:noProof/>
        </w:rPr>
        <w:drawing>
          <wp:inline distT="0" distB="0" distL="0" distR="0" wp14:anchorId="374F971E" wp14:editId="5CB828BE">
            <wp:extent cx="743054" cy="342948"/>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Shortcut.png"/>
                    <pic:cNvPicPr/>
                  </pic:nvPicPr>
                  <pic:blipFill>
                    <a:blip r:embed="rId22">
                      <a:extLst>
                        <a:ext uri="{28A0092B-C50C-407E-A947-70E740481C1C}">
                          <a14:useLocalDpi xmlns:a14="http://schemas.microsoft.com/office/drawing/2010/main" val="0"/>
                        </a:ext>
                      </a:extLst>
                    </a:blip>
                    <a:stretch>
                      <a:fillRect/>
                    </a:stretch>
                  </pic:blipFill>
                  <pic:spPr>
                    <a:xfrm>
                      <a:off x="0" y="0"/>
                      <a:ext cx="743054" cy="342948"/>
                    </a:xfrm>
                    <a:prstGeom prst="rect">
                      <a:avLst/>
                    </a:prstGeom>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237EE11C">
            <wp:extent cx="3378200" cy="21406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78200" cy="2140641"/>
                    </a:xfrm>
                    <a:prstGeom prst="rect">
                      <a:avLst/>
                    </a:prstGeom>
                    <a:noFill/>
                    <a:ln>
                      <a:noFill/>
                    </a:ln>
                  </pic:spPr>
                </pic:pic>
              </a:graphicData>
            </a:graphic>
          </wp:inline>
        </w:drawing>
      </w:r>
    </w:p>
    <w:p w14:paraId="7FDCA316" w14:textId="77777777" w:rsidR="00FB365E" w:rsidRDefault="00FB365E"/>
    <w:p w14:paraId="4E6977CE" w14:textId="695480F5" w:rsidR="00FB365E" w:rsidRPr="00861147" w:rsidRDefault="00104514" w:rsidP="00A97125">
      <w:pPr>
        <w:numPr>
          <w:ilvl w:val="0"/>
          <w:numId w:val="35"/>
        </w:numPr>
      </w:pPr>
      <w:r w:rsidRPr="00861147">
        <w:t xml:space="preserve">A specifically programmed USB dongle key is required to run the </w:t>
      </w:r>
      <w:r w:rsidR="00D11DD3">
        <w:t>W</w:t>
      </w:r>
      <w:r w:rsidRPr="00861147">
        <w:t>PI software. When starting, if you see the above message, i</w:t>
      </w:r>
      <w:r w:rsidR="00FB365E" w:rsidRPr="00861147">
        <w:t xml:space="preserve">nsert the key and click </w:t>
      </w:r>
      <w:r w:rsidR="00FB365E" w:rsidRPr="00861147">
        <w:rPr>
          <w:b/>
        </w:rPr>
        <w:t>OK</w:t>
      </w:r>
      <w:r w:rsidR="00FB365E" w:rsidRPr="00861147">
        <w:t>.</w:t>
      </w:r>
    </w:p>
    <w:p w14:paraId="3F25FA92" w14:textId="77777777" w:rsidR="00FB365E" w:rsidRDefault="00FB365E"/>
    <w:p w14:paraId="3FE8A6A6" w14:textId="485B6AE7" w:rsidR="009016B1" w:rsidRDefault="009016B1" w:rsidP="009016B1">
      <w:r>
        <w:br w:type="page"/>
      </w:r>
    </w:p>
    <w:p w14:paraId="5B4DF8A2" w14:textId="3E420AAF" w:rsidR="00F058F6" w:rsidRDefault="00F058F6" w:rsidP="00F058F6">
      <w:pPr>
        <w:rPr>
          <w:strike/>
        </w:rPr>
      </w:pPr>
    </w:p>
    <w:p w14:paraId="59483FE2" w14:textId="77777777" w:rsidR="00A8785B" w:rsidRDefault="00A8785B" w:rsidP="00F058F6"/>
    <w:p w14:paraId="43C7A38F" w14:textId="08617DD2" w:rsidR="00D41AFB" w:rsidRDefault="00D11DD3" w:rsidP="004B2B33">
      <w:pPr>
        <w:jc w:val="center"/>
      </w:pPr>
      <w:r w:rsidRPr="004B2B33">
        <w:rPr>
          <w:noProof/>
        </w:rPr>
        <mc:AlternateContent>
          <mc:Choice Requires="wpg">
            <w:drawing>
              <wp:anchor distT="0" distB="0" distL="114300" distR="114300" simplePos="0" relativeHeight="251538432" behindDoc="0" locked="0" layoutInCell="1" allowOverlap="1" wp14:anchorId="2F5ECDE1" wp14:editId="4CB86C66">
                <wp:simplePos x="0" y="0"/>
                <wp:positionH relativeFrom="column">
                  <wp:posOffset>50474</wp:posOffset>
                </wp:positionH>
                <wp:positionV relativeFrom="paragraph">
                  <wp:posOffset>1192701</wp:posOffset>
                </wp:positionV>
                <wp:extent cx="2171700" cy="1143000"/>
                <wp:effectExtent l="0" t="0" r="0" b="0"/>
                <wp:wrapNone/>
                <wp:docPr id="300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3001"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AAF055" w14:textId="77777777" w:rsidR="00E361CE" w:rsidRPr="00DF1BAE" w:rsidRDefault="00E361CE" w:rsidP="00F26E04">
                              <w:pPr>
                                <w:rPr>
                                  <w:b/>
                                </w:rPr>
                              </w:pPr>
                              <w:r>
                                <w:rPr>
                                  <w:b/>
                                </w:rPr>
                                <w:t>View History</w:t>
                              </w:r>
                              <w:r w:rsidRPr="00DF1BAE">
                                <w:rPr>
                                  <w:b/>
                                </w:rPr>
                                <w:t xml:space="preserve"> Mode-</w:t>
                              </w:r>
                            </w:p>
                            <w:p w14:paraId="77D2C8BD" w14:textId="77777777" w:rsidR="00E361CE" w:rsidRDefault="00E361CE"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CDE1" id="Group 4121" o:spid="_x0000_s1026" style="position:absolute;left:0;text-align:left;margin-left:3.95pt;margin-top:93.9pt;width:171pt;height:90pt;z-index:251538432"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w:txbxContent>
                      <w:p w14:paraId="4BAAF055" w14:textId="77777777" w:rsidR="00E361CE" w:rsidRPr="00DF1BAE" w:rsidRDefault="00E361CE" w:rsidP="00F26E04">
                        <w:pPr>
                          <w:rPr>
                            <w:b/>
                          </w:rPr>
                        </w:pPr>
                        <w:r>
                          <w:rPr>
                            <w:b/>
                          </w:rPr>
                          <w:t>View History</w:t>
                        </w:r>
                        <w:r w:rsidRPr="00DF1BAE">
                          <w:rPr>
                            <w:b/>
                          </w:rPr>
                          <w:t xml:space="preserve"> Mode-</w:t>
                        </w:r>
                      </w:p>
                      <w:p w14:paraId="77D2C8BD" w14:textId="77777777" w:rsidR="00E361CE" w:rsidRDefault="00E361CE" w:rsidP="00F26E04">
                        <w:r>
                          <w:t>Choose this button to view Virtual Profile history, browse to a different hard drive or computer on the network.</w:t>
                        </w:r>
                      </w:p>
                    </w:txbxContent>
                  </v:textbox>
                </v:shape>
              </v:group>
            </w:pict>
          </mc:Fallback>
        </mc:AlternateContent>
      </w:r>
      <w:r w:rsidR="00DD450D" w:rsidRPr="004B2B33">
        <w:rPr>
          <w:noProof/>
        </w:rPr>
        <mc:AlternateContent>
          <mc:Choice Requires="wpg">
            <w:drawing>
              <wp:anchor distT="0" distB="0" distL="114300" distR="114300" simplePos="0" relativeHeight="251523072" behindDoc="0" locked="0" layoutInCell="1" allowOverlap="1" wp14:anchorId="710A1DF4" wp14:editId="5A235993">
                <wp:simplePos x="0" y="0"/>
                <wp:positionH relativeFrom="column">
                  <wp:posOffset>4166235</wp:posOffset>
                </wp:positionH>
                <wp:positionV relativeFrom="paragraph">
                  <wp:posOffset>340733</wp:posOffset>
                </wp:positionV>
                <wp:extent cx="1828800" cy="779780"/>
                <wp:effectExtent l="0" t="0" r="0" b="0"/>
                <wp:wrapNone/>
                <wp:docPr id="3003"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3004" name="Line 2787"/>
                        <wps:cNvCnPr>
                          <a:cxnSpLocks noChangeShapeType="1"/>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5"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8183E3" w14:textId="77777777" w:rsidR="00E361CE" w:rsidRDefault="00E361CE"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1DF4" id="Group 4120" o:spid="_x0000_s1029" style="position:absolute;left:0;text-align:left;margin-left:328.05pt;margin-top:26.85pt;width:2in;height:61.4pt;z-index:251523072"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w:txbxContent>
                      <w:p w14:paraId="2E8183E3" w14:textId="77777777" w:rsidR="00E361CE" w:rsidRDefault="00E361CE" w:rsidP="00F26E04">
                        <w:r w:rsidRPr="00DF1BAE">
                          <w:rPr>
                            <w:b/>
                          </w:rPr>
                          <w:t>Production Mode -</w:t>
                        </w:r>
                        <w:r>
                          <w:t>Choose this button to run profiles and Virtual Profiles.</w:t>
                        </w:r>
                      </w:p>
                    </w:txbxContent>
                  </v:textbox>
                </v:shape>
              </v:group>
            </w:pict>
          </mc:Fallback>
        </mc:AlternateContent>
      </w:r>
      <w:r w:rsidR="00DD450D" w:rsidRPr="004B2B33">
        <w:rPr>
          <w:noProof/>
        </w:rPr>
        <w:drawing>
          <wp:inline distT="0" distB="0" distL="0" distR="0" wp14:anchorId="055BCCF4" wp14:editId="1930320C">
            <wp:extent cx="4584700" cy="2592439"/>
            <wp:effectExtent l="0" t="0" r="635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84700" cy="2592439"/>
                    </a:xfrm>
                    <a:prstGeom prst="rect">
                      <a:avLst/>
                    </a:prstGeom>
                    <a:noFill/>
                    <a:ln>
                      <a:noFill/>
                    </a:ln>
                  </pic:spPr>
                </pic:pic>
              </a:graphicData>
            </a:graphic>
          </wp:inline>
        </w:drawing>
      </w:r>
    </w:p>
    <w:p w14:paraId="6C6BEF05" w14:textId="2D49DB1A" w:rsidR="008708F9" w:rsidRDefault="000B2B39" w:rsidP="000B2B39">
      <w:pPr>
        <w:pStyle w:val="Caption"/>
      </w:pPr>
      <w:bookmarkStart w:id="252"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D75DE9">
        <w:rPr>
          <w:noProof/>
        </w:rPr>
        <w:t>2</w:t>
      </w:r>
      <w:r w:rsidR="00B41E3E">
        <w:rPr>
          <w:noProof/>
        </w:rPr>
        <w:fldChar w:fldCharType="end"/>
      </w:r>
      <w:bookmarkEnd w:id="252"/>
      <w:r>
        <w:t>: Product Tracking Initialization</w:t>
      </w:r>
    </w:p>
    <w:p w14:paraId="03BD9678" w14:textId="77777777" w:rsidR="00D16E33" w:rsidRDefault="00D16E33"/>
    <w:p w14:paraId="1B42329E" w14:textId="7911874E"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w:t>
      </w:r>
      <w:r w:rsidR="00D11DD3">
        <w:t xml:space="preserve">conveyor </w:t>
      </w:r>
      <w:r w:rsidR="008708F9" w:rsidRPr="003E6083">
        <w:t xml:space="preserve">speed for your </w:t>
      </w:r>
      <w:r w:rsidR="00D11DD3">
        <w:t>machine</w:t>
      </w:r>
      <w:r w:rsidR="008708F9" w:rsidRPr="003E6083">
        <w:t xml:space="preserve">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56AD032F"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D11DD3">
        <w:rPr>
          <w:rStyle w:val="PlainTextChar"/>
        </w:rPr>
        <w:t>W</w:t>
      </w:r>
      <w:r w:rsidR="005C3DF8" w:rsidRPr="003E6083">
        <w:rPr>
          <w:rStyle w:val="PlainTextChar"/>
        </w:rPr>
        <w:t>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w:t>
      </w:r>
      <w:r w:rsidR="00D11DD3">
        <w:t>machine</w:t>
      </w:r>
      <w:r w:rsidR="00544D11" w:rsidRPr="003E6083">
        <w:t>.</w:t>
      </w:r>
    </w:p>
    <w:p w14:paraId="03935BF6" w14:textId="77777777" w:rsidR="006B59B0" w:rsidRDefault="006B59B0"/>
    <w:p w14:paraId="473B99D9" w14:textId="19AA62FD"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6B6ECB">
        <w:rPr>
          <w:i/>
        </w:rPr>
        <w:t xml:space="preserve">I am not going </w:t>
      </w:r>
      <w:r w:rsidR="006B59B0" w:rsidRPr="00AC6100">
        <w:rPr>
          <w:i/>
        </w:rPr>
        <w:t xml:space="preserve">to </w:t>
      </w:r>
      <w:r w:rsidR="00DF69E5" w:rsidRPr="00AC6100">
        <w:rPr>
          <w:i/>
        </w:rPr>
        <w:t xml:space="preserve">run </w:t>
      </w:r>
      <w:r w:rsidR="006B59B0" w:rsidRPr="00AC6100">
        <w:rPr>
          <w:i/>
        </w:rPr>
        <w:t>profile</w:t>
      </w:r>
      <w:r w:rsidR="00DF69E5" w:rsidRPr="00AC6100">
        <w:rPr>
          <w:i/>
        </w:rPr>
        <w:t>s</w:t>
      </w:r>
      <w:r w:rsidR="006B59B0" w:rsidRPr="00AC6100">
        <w:rPr>
          <w:i/>
        </w:rPr>
        <w:t xml:space="preserve"> or </w:t>
      </w:r>
      <w:r w:rsidR="00DF69E5" w:rsidRPr="00AC6100">
        <w:rPr>
          <w:i/>
        </w:rPr>
        <w:t xml:space="preserve">live </w:t>
      </w:r>
      <w:r w:rsidR="00D11DD3">
        <w:rPr>
          <w:i/>
        </w:rPr>
        <w:t>W</w:t>
      </w:r>
      <w:r w:rsidR="00DF69E5" w:rsidRPr="00AC6100">
        <w:rPr>
          <w:i/>
        </w:rPr>
        <w:t xml:space="preserve">PI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11DD3">
        <w:t>W</w:t>
      </w:r>
      <w:r w:rsidR="00DF63A3" w:rsidRPr="003E6083">
        <w:t>PI</w:t>
      </w:r>
      <w:r w:rsidR="00475726" w:rsidRPr="003E6083">
        <w:t xml:space="preserve"> hardware</w:t>
      </w:r>
      <w:r w:rsidR="006B59B0" w:rsidRPr="003E6083">
        <w:t xml:space="preserve">.  The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676B77">
      <w:pPr>
        <w:pStyle w:val="Heading1"/>
      </w:pPr>
      <w:bookmarkStart w:id="253" w:name="_Toc119468072"/>
      <w:bookmarkStart w:id="254" w:name="_Toc353195386"/>
      <w:bookmarkStart w:id="255" w:name="_Toc358296210"/>
      <w:bookmarkStart w:id="256" w:name="_Toc358298375"/>
      <w:bookmarkStart w:id="257" w:name="_Toc469334861"/>
      <w:bookmarkStart w:id="258" w:name="_Toc504120287"/>
      <w:bookmarkStart w:id="259" w:name="_Toc527644270"/>
      <w:bookmarkStart w:id="260" w:name="_Toc528599370"/>
      <w:bookmarkStart w:id="261" w:name="_Toc17993408"/>
      <w:bookmarkStart w:id="262" w:name="_Toc37267126"/>
      <w:bookmarkStart w:id="263" w:name="_Toc51666601"/>
      <w:bookmarkStart w:id="264" w:name="_Toc51666733"/>
      <w:r>
        <w:lastRenderedPageBreak/>
        <w:t>The Main Screen</w:t>
      </w:r>
      <w:bookmarkEnd w:id="253"/>
      <w:bookmarkEnd w:id="254"/>
      <w:bookmarkEnd w:id="255"/>
      <w:bookmarkEnd w:id="256"/>
      <w:bookmarkEnd w:id="257"/>
      <w:bookmarkEnd w:id="258"/>
      <w:bookmarkEnd w:id="259"/>
      <w:bookmarkEnd w:id="260"/>
      <w:bookmarkEnd w:id="261"/>
      <w:bookmarkEnd w:id="262"/>
      <w:bookmarkEnd w:id="263"/>
      <w:bookmarkEnd w:id="264"/>
    </w:p>
    <w:p w14:paraId="75CCA775" w14:textId="1D9FDEDC" w:rsidR="008708F9" w:rsidRDefault="008708F9">
      <w:r>
        <w:t xml:space="preserve">The main </w:t>
      </w:r>
      <w:r w:rsidR="00D11DD3">
        <w:t>W</w:t>
      </w:r>
      <w:r w:rsidR="00DF63A3">
        <w:t>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D75DE9">
        <w:t xml:space="preserve">Figure </w:t>
      </w:r>
      <w:r w:rsidR="00D75DE9">
        <w:rPr>
          <w:noProof/>
        </w:rPr>
        <w:t>3</w:t>
      </w:r>
      <w:r w:rsidR="00D312FE">
        <w:fldChar w:fldCharType="end"/>
      </w:r>
      <w:r w:rsidR="00D41AFB" w:rsidRPr="00D312FE">
        <w:t>.</w:t>
      </w:r>
    </w:p>
    <w:p w14:paraId="474117FC" w14:textId="77777777" w:rsidR="00475726" w:rsidRDefault="00475726">
      <w:pPr>
        <w:rPr>
          <w:noProof/>
        </w:rPr>
      </w:pPr>
    </w:p>
    <w:p w14:paraId="2741E85A" w14:textId="77777777" w:rsidR="00D41AFB" w:rsidRPr="004B2B33" w:rsidRDefault="00DD450D" w:rsidP="004B2B33">
      <w:pPr>
        <w:jc w:val="center"/>
      </w:pPr>
      <w:r w:rsidRPr="004B2B33">
        <w:rPr>
          <w:noProof/>
        </w:rPr>
        <mc:AlternateContent>
          <mc:Choice Requires="wpg">
            <w:drawing>
              <wp:anchor distT="0" distB="0" distL="114300" distR="114300" simplePos="0" relativeHeight="251566080" behindDoc="0" locked="0" layoutInCell="1" allowOverlap="1" wp14:anchorId="78262E71" wp14:editId="68FCC16F">
                <wp:simplePos x="0" y="0"/>
                <wp:positionH relativeFrom="column">
                  <wp:posOffset>434975</wp:posOffset>
                </wp:positionH>
                <wp:positionV relativeFrom="paragraph">
                  <wp:posOffset>1879600</wp:posOffset>
                </wp:positionV>
                <wp:extent cx="937260" cy="228600"/>
                <wp:effectExtent l="0" t="0" r="0" b="0"/>
                <wp:wrapNone/>
                <wp:docPr id="299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99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526224" w14:textId="77777777" w:rsidR="00E361CE" w:rsidRPr="00D25D8D" w:rsidRDefault="00E361CE"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999"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262E71" id="Group 2892" o:spid="_x0000_s1032" style="position:absolute;left:0;text-align:left;margin-left:34.25pt;margin-top:148pt;width:73.8pt;height:18pt;z-index:25156608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inset="0,2.16pt,2.16pt,2.16pt">
                    <w:txbxContent>
                      <w:p w14:paraId="40526224" w14:textId="77777777" w:rsidR="00E361CE" w:rsidRPr="00D25D8D" w:rsidRDefault="00E361CE"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mc:Fallback>
        </mc:AlternateContent>
      </w:r>
      <w:r w:rsidRPr="004B2B33">
        <w:rPr>
          <w:noProof/>
        </w:rPr>
        <mc:AlternateContent>
          <mc:Choice Requires="wpg">
            <w:drawing>
              <wp:anchor distT="0" distB="0" distL="114300" distR="114300" simplePos="0" relativeHeight="251619328" behindDoc="0" locked="0" layoutInCell="1" allowOverlap="1" wp14:anchorId="3D3E2D59" wp14:editId="4395BFAD">
                <wp:simplePos x="0" y="0"/>
                <wp:positionH relativeFrom="column">
                  <wp:posOffset>4604385</wp:posOffset>
                </wp:positionH>
                <wp:positionV relativeFrom="paragraph">
                  <wp:posOffset>1871345</wp:posOffset>
                </wp:positionV>
                <wp:extent cx="937260" cy="228600"/>
                <wp:effectExtent l="0" t="0" r="0" b="0"/>
                <wp:wrapNone/>
                <wp:docPr id="2994"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5"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B7ECA5" w14:textId="77777777" w:rsidR="00E361CE" w:rsidRPr="00D25D8D" w:rsidRDefault="00E361CE"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996"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3E2D59" id="Group 2900" o:spid="_x0000_s1035" style="position:absolute;left:0;text-align:left;margin-left:362.55pt;margin-top:147.35pt;width:73.8pt;height:18pt;z-index:2516193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inset="0,2.16pt,2.16pt,2.16pt">
                    <w:txbxContent>
                      <w:p w14:paraId="03B7ECA5" w14:textId="77777777" w:rsidR="00E361CE" w:rsidRPr="00D25D8D" w:rsidRDefault="00E361CE"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578368" behindDoc="0" locked="0" layoutInCell="1" allowOverlap="1" wp14:anchorId="65D57942" wp14:editId="62E72F74">
                <wp:simplePos x="0" y="0"/>
                <wp:positionH relativeFrom="column">
                  <wp:posOffset>4604385</wp:posOffset>
                </wp:positionH>
                <wp:positionV relativeFrom="paragraph">
                  <wp:posOffset>889635</wp:posOffset>
                </wp:positionV>
                <wp:extent cx="937260" cy="228600"/>
                <wp:effectExtent l="0" t="0" r="0" b="0"/>
                <wp:wrapNone/>
                <wp:docPr id="2991"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2"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5FFD18" w14:textId="77777777" w:rsidR="00E361CE" w:rsidRPr="00D25D8D" w:rsidRDefault="00E361CE"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99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D57942" id="Group 2896" o:spid="_x0000_s1038" style="position:absolute;left:0;text-align:left;margin-left:362.55pt;margin-top:70.05pt;width:73.8pt;height:18pt;z-index:25157836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inset="0,2.16pt,2.16pt,2.16pt">
                    <w:txbxContent>
                      <w:p w14:paraId="1D5FFD18" w14:textId="77777777" w:rsidR="00E361CE" w:rsidRPr="00D25D8D" w:rsidRDefault="00E361CE"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507712" behindDoc="0" locked="0" layoutInCell="1" allowOverlap="1" wp14:anchorId="2D0298D6" wp14:editId="5A146CA6">
                <wp:simplePos x="0" y="0"/>
                <wp:positionH relativeFrom="column">
                  <wp:posOffset>431165</wp:posOffset>
                </wp:positionH>
                <wp:positionV relativeFrom="paragraph">
                  <wp:posOffset>1070610</wp:posOffset>
                </wp:positionV>
                <wp:extent cx="914400" cy="365760"/>
                <wp:effectExtent l="0" t="0" r="0" b="0"/>
                <wp:wrapNone/>
                <wp:docPr id="29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98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F8BB1A" w14:textId="77777777" w:rsidR="00E361CE" w:rsidRPr="00D25D8D" w:rsidRDefault="00E361CE"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986" name="Group 2883"/>
                        <wpg:cNvGrpSpPr>
                          <a:grpSpLocks/>
                        </wpg:cNvGrpSpPr>
                        <wpg:grpSpPr bwMode="auto">
                          <a:xfrm>
                            <a:off x="3681" y="4436"/>
                            <a:ext cx="360" cy="576"/>
                            <a:chOff x="3681" y="4324"/>
                            <a:chExt cx="360" cy="720"/>
                          </a:xfrm>
                        </wpg:grpSpPr>
                        <wps:wsp>
                          <wps:cNvPr id="2987" name="Line 2686"/>
                          <wps:cNvCnPr>
                            <a:cxnSpLocks noChangeShapeType="1"/>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9"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90" name="Line 2696"/>
                        <wps:cNvCnPr>
                          <a:cxnSpLocks noChangeShapeType="1"/>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0298D6" id="Group 2884" o:spid="_x0000_s1041" style="position:absolute;left:0;text-align:left;margin-left:33.95pt;margin-top:84.3pt;width:1in;height:28.8pt;z-index:251507712"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inset="0,2.16pt,2.16pt,2.16pt">
                    <w:txbxContent>
                      <w:p w14:paraId="6AF8BB1A" w14:textId="77777777" w:rsidR="00E361CE" w:rsidRPr="00D25D8D" w:rsidRDefault="00E361CE"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mc:Fallback>
        </mc:AlternateContent>
      </w:r>
      <w:r w:rsidRPr="004B2B33">
        <w:rPr>
          <w:noProof/>
        </w:rPr>
        <mc:AlternateContent>
          <mc:Choice Requires="wpg">
            <w:drawing>
              <wp:anchor distT="0" distB="0" distL="114300" distR="114300" simplePos="0" relativeHeight="251584512" behindDoc="0" locked="0" layoutInCell="1" allowOverlap="1" wp14:anchorId="49C3D469" wp14:editId="5C9911A4">
                <wp:simplePos x="0" y="0"/>
                <wp:positionH relativeFrom="column">
                  <wp:posOffset>4604385</wp:posOffset>
                </wp:positionH>
                <wp:positionV relativeFrom="paragraph">
                  <wp:posOffset>1342390</wp:posOffset>
                </wp:positionV>
                <wp:extent cx="937260" cy="228600"/>
                <wp:effectExtent l="0" t="0" r="0" b="0"/>
                <wp:wrapNone/>
                <wp:docPr id="2981"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82"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496BBE" w14:textId="77777777" w:rsidR="00E361CE" w:rsidRPr="00D25D8D" w:rsidRDefault="00E361CE"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983"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C3D469" id="Group 2897" o:spid="_x0000_s1048" style="position:absolute;left:0;text-align:left;margin-left:362.55pt;margin-top:105.7pt;width:73.8pt;height:18pt;z-index:25158451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inset="0,2.16pt,2.16pt,2.16pt">
                    <w:txbxContent>
                      <w:p w14:paraId="48496BBE" w14:textId="77777777" w:rsidR="00E361CE" w:rsidRPr="00D25D8D" w:rsidRDefault="00E361CE"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mc:Fallback>
        </mc:AlternateContent>
      </w:r>
      <w:r w:rsidRPr="004B2B33">
        <w:rPr>
          <w:noProof/>
        </w:rPr>
        <w:drawing>
          <wp:inline distT="0" distB="0" distL="0" distR="0" wp14:anchorId="5E009E52" wp14:editId="7746ABA6">
            <wp:extent cx="3187700" cy="2390774"/>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187700" cy="2390774"/>
                    </a:xfrm>
                    <a:prstGeom prst="rect">
                      <a:avLst/>
                    </a:prstGeom>
                    <a:noFill/>
                    <a:ln>
                      <a:noFill/>
                    </a:ln>
                  </pic:spPr>
                </pic:pic>
              </a:graphicData>
            </a:graphic>
          </wp:inline>
        </w:drawing>
      </w:r>
    </w:p>
    <w:p w14:paraId="43B73EE6" w14:textId="3945C646" w:rsidR="008708F9" w:rsidRPr="0025224B" w:rsidRDefault="00D41AFB" w:rsidP="00F5043F">
      <w:pPr>
        <w:pStyle w:val="Caption"/>
      </w:pPr>
      <w:bookmarkStart w:id="265"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D75DE9">
        <w:rPr>
          <w:noProof/>
        </w:rPr>
        <w:t>3</w:t>
      </w:r>
      <w:r w:rsidR="00B41E3E">
        <w:rPr>
          <w:noProof/>
        </w:rPr>
        <w:fldChar w:fldCharType="end"/>
      </w:r>
      <w:bookmarkEnd w:id="265"/>
      <w:r w:rsidR="00D312FE">
        <w:t>:</w:t>
      </w:r>
      <w:r>
        <w:t xml:space="preserve"> </w:t>
      </w:r>
      <w:r w:rsidR="00D11DD3">
        <w:t>W</w:t>
      </w:r>
      <w:r w:rsidR="00DF63A3">
        <w:t>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6D33EECC">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2A5C70F3" w:rsidR="00E23971" w:rsidRDefault="00E23971" w:rsidP="00EE1973">
            <w:pPr>
              <w:ind w:left="1170"/>
            </w:pPr>
            <w:r>
              <w:t xml:space="preserve">Set units of measure, Maximum product start temperature, </w:t>
            </w:r>
            <w:r w:rsidR="00667E30">
              <w:t>Machine</w:t>
            </w:r>
            <w:r>
              <w:t xml:space="preserve"> name, Password</w:t>
            </w:r>
            <w:r w:rsidR="00667E30">
              <w:t xml:space="preserve">, </w:t>
            </w:r>
            <w:r>
              <w:t xml:space="preserve">Board sensor, </w:t>
            </w:r>
            <w:proofErr w:type="spellStart"/>
            <w:r>
              <w:t>Cpk</w:t>
            </w:r>
            <w:proofErr w:type="spellEnd"/>
            <w:r>
              <w:t xml:space="preserve">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7C5CECBC">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3765E62E" w:rsidR="00E23971" w:rsidRDefault="00E23971" w:rsidP="00EE1973">
            <w:pPr>
              <w:ind w:left="1170"/>
            </w:pPr>
            <w:r>
              <w:t xml:space="preserve">Create or edit Process Window files for </w:t>
            </w:r>
            <w:r w:rsidR="00667E30">
              <w:t>flux</w:t>
            </w:r>
            <w:r>
              <w:t xml:space="preserve"> and profile specifications.</w:t>
            </w:r>
          </w:p>
          <w:p w14:paraId="118700F3" w14:textId="77777777" w:rsidR="00E23971" w:rsidRDefault="00E23971" w:rsidP="00EE1973"/>
          <w:p w14:paraId="033C367C" w14:textId="77777777" w:rsidR="00E23971" w:rsidRDefault="00E23971" w:rsidP="00EE1973"/>
          <w:p w14:paraId="3802DC1C" w14:textId="77777777" w:rsidR="00E23971" w:rsidRPr="00F53888" w:rsidRDefault="00E23971" w:rsidP="00EE1973"/>
          <w:p w14:paraId="60C2E65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0C3BB802" wp14:editId="13F2E667">
                  <wp:extent cx="701842" cy="381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1842" cy="381000"/>
                          </a:xfrm>
                          <a:prstGeom prst="rect">
                            <a:avLst/>
                          </a:prstGeom>
                          <a:noFill/>
                          <a:ln>
                            <a:noFill/>
                          </a:ln>
                        </pic:spPr>
                      </pic:pic>
                    </a:graphicData>
                  </a:graphic>
                </wp:inline>
              </w:drawing>
            </w:r>
            <w:r w:rsidR="00E23971" w:rsidRPr="00A06D70">
              <w:rPr>
                <w:rFonts w:ascii="Arial" w:hAnsi="Arial" w:cs="Arial"/>
                <w:b/>
                <w:sz w:val="24"/>
              </w:rPr>
              <w:t xml:space="preserve"> Hardware Status</w:t>
            </w:r>
          </w:p>
          <w:p w14:paraId="300B1249" w14:textId="53108D53" w:rsidR="00E23971" w:rsidRDefault="00E23971" w:rsidP="00EE1973">
            <w:pPr>
              <w:ind w:left="1170"/>
            </w:pPr>
            <w:r>
              <w:t>Show</w:t>
            </w:r>
            <w:r w:rsidR="0064358B">
              <w:t>s the status of t</w:t>
            </w:r>
            <w:r w:rsidR="00790C90">
              <w:t xml:space="preserve">he Profiler, Software Protection key, and the KIC Probes </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687DCBDE">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3D02E44E">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3D0A99B2" w:rsidR="00E23971" w:rsidRDefault="00E23971" w:rsidP="00EE1973">
            <w:pPr>
              <w:ind w:left="1170"/>
            </w:pPr>
            <w:r>
              <w:t xml:space="preserve">Filing system used to manage and view all profiles and Virtual Profiles run using the </w:t>
            </w:r>
            <w:r w:rsidR="00667E30">
              <w:t>W</w:t>
            </w:r>
            <w:r w:rsidR="00DF63A3">
              <w:t>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32FD6A51">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5AB714C2" w:rsidR="00E23971" w:rsidRDefault="00E23971" w:rsidP="00EE1973">
            <w:pPr>
              <w:ind w:left="1170"/>
            </w:pPr>
            <w:r>
              <w:t xml:space="preserve">Exits the </w:t>
            </w:r>
            <w:r w:rsidR="00667E30">
              <w:t>W</w:t>
            </w:r>
            <w:r w:rsidR="00DF63A3">
              <w:t>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266" w:name="_Toc488490439"/>
    </w:p>
    <w:p w14:paraId="0DFF218B" w14:textId="77777777" w:rsidR="008708F9" w:rsidRPr="00922305" w:rsidRDefault="00530DA9" w:rsidP="00676B77">
      <w:pPr>
        <w:pStyle w:val="Heading1"/>
      </w:pPr>
      <w:bookmarkStart w:id="267" w:name="_Toc119468074"/>
      <w:bookmarkStart w:id="268" w:name="_Toc353195387"/>
      <w:bookmarkStart w:id="269" w:name="_Toc358296211"/>
      <w:bookmarkStart w:id="270" w:name="_Toc358298376"/>
      <w:bookmarkStart w:id="271" w:name="_Toc469334862"/>
      <w:bookmarkStart w:id="272" w:name="_Toc504120288"/>
      <w:bookmarkStart w:id="273" w:name="_Toc527644271"/>
      <w:bookmarkStart w:id="274" w:name="_Toc528599371"/>
      <w:bookmarkStart w:id="275" w:name="_Toc17993409"/>
      <w:bookmarkStart w:id="276" w:name="_Toc37267127"/>
      <w:bookmarkStart w:id="277" w:name="_Toc51666602"/>
      <w:bookmarkStart w:id="278" w:name="_Toc51666734"/>
      <w:bookmarkEnd w:id="266"/>
      <w:r>
        <w:lastRenderedPageBreak/>
        <w:t>Global Preferences</w:t>
      </w:r>
      <w:bookmarkEnd w:id="267"/>
      <w:bookmarkEnd w:id="268"/>
      <w:bookmarkEnd w:id="269"/>
      <w:bookmarkEnd w:id="270"/>
      <w:bookmarkEnd w:id="271"/>
      <w:bookmarkEnd w:id="272"/>
      <w:bookmarkEnd w:id="273"/>
      <w:bookmarkEnd w:id="274"/>
      <w:bookmarkEnd w:id="275"/>
      <w:bookmarkEnd w:id="276"/>
      <w:bookmarkEnd w:id="277"/>
      <w:bookmarkEnd w:id="278"/>
    </w:p>
    <w:p w14:paraId="0FB68619" w14:textId="77777777" w:rsidR="008708F9" w:rsidRPr="004B2B33" w:rsidRDefault="00DD450D" w:rsidP="004B2B33">
      <w:pPr>
        <w:jc w:val="center"/>
      </w:pPr>
      <w:r w:rsidRPr="004B2B33">
        <w:rPr>
          <w:noProof/>
        </w:rPr>
        <w:drawing>
          <wp:inline distT="0" distB="0" distL="0" distR="0" wp14:anchorId="04843AA4" wp14:editId="3EE46112">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D36D96">
      <w:pPr>
        <w:pStyle w:val="Heading2"/>
        <w:rPr>
          <w:lang w:val="en"/>
        </w:rPr>
      </w:pPr>
      <w:bookmarkStart w:id="279" w:name="_Toc469334863"/>
      <w:bookmarkStart w:id="280" w:name="_Toc504120289"/>
      <w:bookmarkStart w:id="281" w:name="_Toc527644272"/>
      <w:bookmarkStart w:id="282" w:name="_Toc528599372"/>
      <w:bookmarkStart w:id="283" w:name="_Toc17993410"/>
      <w:bookmarkStart w:id="284" w:name="_Toc37267128"/>
      <w:bookmarkStart w:id="285" w:name="_Toc51666603"/>
      <w:bookmarkStart w:id="286" w:name="_Toc51666735"/>
      <w:r w:rsidRPr="000B2B39">
        <w:rPr>
          <w:lang w:val="en"/>
        </w:rPr>
        <w:t>Global Tab</w:t>
      </w:r>
      <w:bookmarkEnd w:id="279"/>
      <w:bookmarkEnd w:id="280"/>
      <w:bookmarkEnd w:id="281"/>
      <w:bookmarkEnd w:id="282"/>
      <w:bookmarkEnd w:id="283"/>
      <w:bookmarkEnd w:id="284"/>
      <w:bookmarkEnd w:id="285"/>
      <w:bookmarkEnd w:id="286"/>
    </w:p>
    <w:p w14:paraId="7535FDBC" w14:textId="77777777" w:rsidR="002F31E2" w:rsidRPr="006B3E21" w:rsidRDefault="00875FEC" w:rsidP="002F31E2">
      <w:pPr>
        <w:jc w:val="center"/>
        <w:rPr>
          <w:lang w:val="en"/>
        </w:rPr>
      </w:pPr>
      <w:r>
        <w:rPr>
          <w:noProof/>
        </w:rPr>
        <w:drawing>
          <wp:inline distT="0" distB="0" distL="0" distR="0" wp14:anchorId="709C21B2" wp14:editId="5A6CB97E">
            <wp:extent cx="3971051" cy="3337559"/>
            <wp:effectExtent l="0" t="0" r="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2">
                      <a:extLst>
                        <a:ext uri="{28A0092B-C50C-407E-A947-70E740481C1C}">
                          <a14:useLocalDpi xmlns:a14="http://schemas.microsoft.com/office/drawing/2010/main" val="0"/>
                        </a:ext>
                      </a:extLst>
                    </a:blip>
                    <a:stretch>
                      <a:fillRect/>
                    </a:stretch>
                  </pic:blipFill>
                  <pic:spPr>
                    <a:xfrm>
                      <a:off x="0" y="0"/>
                      <a:ext cx="3971051" cy="3337559"/>
                    </a:xfrm>
                    <a:prstGeom prst="rect">
                      <a:avLst/>
                    </a:prstGeom>
                  </pic:spPr>
                </pic:pic>
              </a:graphicData>
            </a:graphic>
          </wp:inline>
        </w:drawing>
      </w:r>
    </w:p>
    <w:p w14:paraId="33540F82" w14:textId="6E4F976D"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D75DE9">
        <w:rPr>
          <w:noProof/>
        </w:rPr>
        <w:t>4</w:t>
      </w:r>
      <w:r w:rsidR="00B41E3E">
        <w:rPr>
          <w:noProof/>
        </w:rPr>
        <w:fldChar w:fldCharType="end"/>
      </w:r>
      <w:r w:rsidR="00311E47">
        <w:t>: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3DA95EE2" w14:textId="77777777" w:rsidR="008708F9" w:rsidRDefault="008708F9"/>
    <w:p w14:paraId="25A9CB5C" w14:textId="21113971" w:rsidR="008708F9" w:rsidRPr="003E6083" w:rsidRDefault="00667E30" w:rsidP="00A97125">
      <w:pPr>
        <w:pStyle w:val="ListBullet"/>
        <w:numPr>
          <w:ilvl w:val="0"/>
          <w:numId w:val="87"/>
        </w:numPr>
      </w:pPr>
      <w:r>
        <w:rPr>
          <w:b/>
        </w:rPr>
        <w:t>Wave Solder Machine</w:t>
      </w:r>
      <w:r w:rsidR="008708F9">
        <w:rPr>
          <w:b/>
        </w:rPr>
        <w:t xml:space="preserve"> Name –</w:t>
      </w:r>
      <w:r w:rsidR="00046A1A">
        <w:rPr>
          <w:b/>
        </w:rPr>
        <w:t xml:space="preserve"> </w:t>
      </w:r>
      <w:r w:rsidR="008708F9">
        <w:t xml:space="preserve">Enter </w:t>
      </w:r>
      <w:r w:rsidR="004A03B4">
        <w:t>a</w:t>
      </w:r>
      <w:r w:rsidR="008708F9">
        <w:t xml:space="preserve"> name for your </w:t>
      </w:r>
      <w:r>
        <w:t>machine. Configuration of the machine is done in a separate application</w:t>
      </w:r>
      <w:r w:rsidR="003B5CDF">
        <w:t>. S</w:t>
      </w:r>
      <w:r w:rsidRPr="003B5CDF">
        <w:t xml:space="preserve">ee </w:t>
      </w:r>
      <w:hyperlink w:anchor="_Appendix_C:_Configuration" w:history="1">
        <w:r w:rsidR="003B5CDF" w:rsidRPr="00EC251F">
          <w:rPr>
            <w:rStyle w:val="Hyperlink"/>
          </w:rPr>
          <w:t>Appendix C</w:t>
        </w:r>
        <w:r w:rsidR="003B5CDF" w:rsidRPr="003B5CDF">
          <w:rPr>
            <w:rStyle w:val="Hyperlink"/>
          </w:rPr>
          <w:t xml:space="preserve"> -</w:t>
        </w:r>
        <w:r w:rsidR="003B5CDF" w:rsidRPr="00EC251F">
          <w:rPr>
            <w:rStyle w:val="Hyperlink"/>
          </w:rPr>
          <w:t xml:space="preserve"> C</w:t>
        </w:r>
        <w:r w:rsidRPr="00EC251F">
          <w:rPr>
            <w:rStyle w:val="Hyperlink"/>
          </w:rPr>
          <w:t xml:space="preserve">onfiguration </w:t>
        </w:r>
        <w:r w:rsidR="003B5CDF" w:rsidRPr="00EC251F">
          <w:rPr>
            <w:rStyle w:val="Hyperlink"/>
          </w:rPr>
          <w:t>Program</w:t>
        </w:r>
      </w:hyperlink>
      <w:r w:rsidR="003B5CDF" w:rsidRPr="00EC251F">
        <w:t xml:space="preserve"> </w:t>
      </w:r>
      <w:r w:rsidRPr="003B5CDF">
        <w:t>section for details</w:t>
      </w:r>
      <w:r>
        <w:t>.</w:t>
      </w:r>
    </w:p>
    <w:p w14:paraId="7DEB584B" w14:textId="77777777" w:rsidR="008708F9" w:rsidRDefault="008708F9"/>
    <w:p w14:paraId="48A72736" w14:textId="421A0644"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SPS Smart Profiler</w:t>
      </w:r>
      <w:r w:rsidR="00667E30">
        <w:t xml:space="preserve"> or </w:t>
      </w:r>
      <w:r w:rsidR="002E6ED1">
        <w:t>X5</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F0599E0"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2AFAB917" w14:textId="77777777" w:rsidR="002B6238" w:rsidRPr="003E6083" w:rsidRDefault="002B6238" w:rsidP="000D35E3"/>
    <w:p w14:paraId="6F9B6638" w14:textId="77777777" w:rsidR="008708F9" w:rsidRDefault="008708F9" w:rsidP="002B6238"/>
    <w:p w14:paraId="37AD5B65" w14:textId="7C00C14F" w:rsidR="008708F9" w:rsidRDefault="00E937BB" w:rsidP="00D36D96">
      <w:pPr>
        <w:pStyle w:val="Heading2"/>
      </w:pPr>
      <w:bookmarkStart w:id="287" w:name="_Toc119468077"/>
      <w:bookmarkStart w:id="288" w:name="_Toc353195389"/>
      <w:bookmarkStart w:id="289" w:name="_Toc358296215"/>
      <w:bookmarkStart w:id="290" w:name="_Toc358298380"/>
      <w:bookmarkStart w:id="291" w:name="_Toc469334868"/>
      <w:bookmarkStart w:id="292" w:name="_Toc504120294"/>
      <w:bookmarkStart w:id="293" w:name="_Toc527644277"/>
      <w:bookmarkStart w:id="294" w:name="_Toc528599377"/>
      <w:bookmarkStart w:id="295" w:name="_Toc17993415"/>
      <w:bookmarkStart w:id="296" w:name="_Toc37267133"/>
      <w:bookmarkStart w:id="297" w:name="_Toc51666604"/>
      <w:bookmarkStart w:id="298" w:name="_Toc51666736"/>
      <w:bookmarkStart w:id="299" w:name="_Toc486325570"/>
      <w:bookmarkStart w:id="300" w:name="_Toc488490440"/>
      <w:r>
        <w:lastRenderedPageBreak/>
        <w:t>WPI</w:t>
      </w:r>
      <w:r w:rsidR="00BB1720">
        <w:t xml:space="preserve"> Tab</w:t>
      </w:r>
      <w:bookmarkEnd w:id="287"/>
      <w:bookmarkEnd w:id="288"/>
      <w:bookmarkEnd w:id="289"/>
      <w:bookmarkEnd w:id="290"/>
      <w:bookmarkEnd w:id="291"/>
      <w:bookmarkEnd w:id="292"/>
      <w:bookmarkEnd w:id="293"/>
      <w:bookmarkEnd w:id="294"/>
      <w:bookmarkEnd w:id="295"/>
      <w:bookmarkEnd w:id="296"/>
      <w:bookmarkEnd w:id="297"/>
      <w:bookmarkEnd w:id="298"/>
    </w:p>
    <w:p w14:paraId="1097FEA5" w14:textId="77777777" w:rsidR="00D41AFB" w:rsidRPr="004B2B33" w:rsidRDefault="00DD450D" w:rsidP="004B2B33">
      <w:pPr>
        <w:jc w:val="center"/>
      </w:pPr>
      <w:r w:rsidRPr="004B2B33">
        <w:rPr>
          <w:noProof/>
        </w:rPr>
        <w:drawing>
          <wp:inline distT="0" distB="0" distL="0" distR="0" wp14:anchorId="4D9FAD35" wp14:editId="2B29F54A">
            <wp:extent cx="4102513" cy="34480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102513" cy="3448050"/>
                    </a:xfrm>
                    <a:prstGeom prst="rect">
                      <a:avLst/>
                    </a:prstGeom>
                    <a:noFill/>
                    <a:ln>
                      <a:noFill/>
                    </a:ln>
                  </pic:spPr>
                </pic:pic>
              </a:graphicData>
            </a:graphic>
          </wp:inline>
        </w:drawing>
      </w:r>
    </w:p>
    <w:p w14:paraId="3210C853" w14:textId="2F827AA1" w:rsidR="008708F9" w:rsidRPr="00182886" w:rsidRDefault="00D41AFB" w:rsidP="00F5043F">
      <w:pPr>
        <w:pStyle w:val="Caption"/>
        <w:rPr>
          <w:rFonts w:ascii="Trebuchet MS" w:hAnsi="Trebuchet MS"/>
          <w:noProof/>
          <w:color w:val="FF0000"/>
          <w:sz w:val="22"/>
          <w:szCs w:val="22"/>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D75DE9">
        <w:rPr>
          <w:noProof/>
        </w:rPr>
        <w:t>5</w:t>
      </w:r>
      <w:r w:rsidR="00B41E3E">
        <w:rPr>
          <w:noProof/>
        </w:rPr>
        <w:fldChar w:fldCharType="end"/>
      </w:r>
      <w:r w:rsidR="00934045">
        <w:t xml:space="preserve">: </w:t>
      </w:r>
      <w:r w:rsidR="00E937BB">
        <w:t xml:space="preserve">WPI </w:t>
      </w:r>
      <w:r w:rsidR="00934045">
        <w:t>Tab</w:t>
      </w:r>
    </w:p>
    <w:p w14:paraId="5C575B40" w14:textId="03F000B4" w:rsidR="009E106C" w:rsidRDefault="009E106C" w:rsidP="00702DB9"/>
    <w:p w14:paraId="5FDF8293" w14:textId="77777777" w:rsidR="009E106C" w:rsidRPr="009E106C" w:rsidRDefault="009E106C" w:rsidP="009E106C">
      <w:pPr>
        <w:tabs>
          <w:tab w:val="num" w:pos="360"/>
        </w:tabs>
        <w:ind w:left="360" w:hanging="360"/>
        <w:rPr>
          <w:b/>
          <w:noProof/>
        </w:rPr>
      </w:pPr>
      <w:r w:rsidRPr="009E106C">
        <w:rPr>
          <w:b/>
          <w:noProof/>
        </w:rPr>
        <w:t xml:space="preserve">Maximum PWI to enable Virtual Profiling </w:t>
      </w:r>
    </w:p>
    <w:p w14:paraId="1CA139AA" w14:textId="77777777" w:rsidR="009E106C" w:rsidRPr="009E106C" w:rsidRDefault="009E106C" w:rsidP="009E106C">
      <w:pPr>
        <w:tabs>
          <w:tab w:val="num" w:pos="360"/>
        </w:tabs>
        <w:ind w:left="360"/>
        <w:rPr>
          <w:noProof/>
        </w:rPr>
      </w:pPr>
      <w:r w:rsidRPr="009E106C">
        <w:rPr>
          <w:noProof/>
        </w:rPr>
        <w:t>This value will determine the maximum PWI allowable in order for any given profile to qualify as a Virtual Profile baseline.  If the PWI for a profile is lower than this value, it can be used as a Virtual Profile baseline.  By default this value is 90%.  Profiles that exceed this value can not be used for as a Virtual Profile baseline.</w:t>
      </w:r>
    </w:p>
    <w:p w14:paraId="702DF6B0" w14:textId="5C9AC1ED" w:rsidR="009E106C" w:rsidRPr="009E106C" w:rsidRDefault="009E106C" w:rsidP="009E106C">
      <w:pPr>
        <w:rPr>
          <w:noProof/>
        </w:rPr>
      </w:pPr>
    </w:p>
    <w:p w14:paraId="08FEC167" w14:textId="3CABE513" w:rsidR="00CC5FFD" w:rsidRPr="009E106C" w:rsidRDefault="00CC5FFD" w:rsidP="00CC5FFD">
      <w:pPr>
        <w:tabs>
          <w:tab w:val="num" w:pos="360"/>
        </w:tabs>
        <w:ind w:left="360" w:hanging="360"/>
        <w:rPr>
          <w:b/>
          <w:noProof/>
        </w:rPr>
      </w:pPr>
      <w:r>
        <w:rPr>
          <w:b/>
          <w:noProof/>
        </w:rPr>
        <w:t>Trigger Warning when PWI is higher than</w:t>
      </w:r>
    </w:p>
    <w:p w14:paraId="304E2F30" w14:textId="0072C10B" w:rsidR="00CC5FFD" w:rsidRPr="009E106C" w:rsidRDefault="00C162D5" w:rsidP="00CC5FFD">
      <w:pPr>
        <w:tabs>
          <w:tab w:val="num" w:pos="360"/>
        </w:tabs>
        <w:ind w:left="360"/>
        <w:rPr>
          <w:noProof/>
        </w:rPr>
      </w:pPr>
      <w:r>
        <w:rPr>
          <w:noProof/>
        </w:rPr>
        <w:t>When enabled, the software posts a</w:t>
      </w:r>
      <w:r w:rsidR="00CC5FFD">
        <w:rPr>
          <w:noProof/>
        </w:rPr>
        <w:t xml:space="preserve"> Warning status if the PWI during Virtual Profiing exceeds a specified value.</w:t>
      </w:r>
    </w:p>
    <w:p w14:paraId="786382B2" w14:textId="77777777" w:rsidR="00CC5FFD" w:rsidRDefault="00CC5FFD" w:rsidP="009E106C">
      <w:pPr>
        <w:tabs>
          <w:tab w:val="num" w:pos="360"/>
        </w:tabs>
        <w:ind w:left="360" w:hanging="360"/>
        <w:rPr>
          <w:b/>
          <w:noProof/>
        </w:rPr>
      </w:pPr>
    </w:p>
    <w:p w14:paraId="2E5DA62A" w14:textId="5604325D" w:rsidR="009E106C" w:rsidRPr="009E106C" w:rsidRDefault="009E106C" w:rsidP="009E106C">
      <w:pPr>
        <w:tabs>
          <w:tab w:val="num" w:pos="360"/>
        </w:tabs>
        <w:ind w:left="360" w:hanging="360"/>
        <w:rPr>
          <w:b/>
          <w:noProof/>
        </w:rPr>
      </w:pPr>
      <w:bookmarkStart w:id="301" w:name="_Hlk42177337"/>
      <w:r w:rsidRPr="009E106C">
        <w:rPr>
          <w:b/>
          <w:noProof/>
        </w:rPr>
        <w:t xml:space="preserve">Alarm on Pot Temperature </w:t>
      </w:r>
    </w:p>
    <w:p w14:paraId="59BC6635" w14:textId="77777777" w:rsidR="009E106C" w:rsidRPr="009E106C" w:rsidRDefault="009E106C" w:rsidP="009E106C">
      <w:pPr>
        <w:tabs>
          <w:tab w:val="num" w:pos="360"/>
        </w:tabs>
        <w:ind w:left="360"/>
        <w:rPr>
          <w:noProof/>
        </w:rPr>
      </w:pPr>
      <w:r w:rsidRPr="009E106C">
        <w:rPr>
          <w:noProof/>
        </w:rPr>
        <w:t xml:space="preserve">When enabled by clicking the check box, this option lets you specify an alarm threshold for both minimum and maximum solder pot temperatures.  A solder pot alarm condition can then activate the alarm relay and display the condition on a light bar. </w:t>
      </w:r>
    </w:p>
    <w:p w14:paraId="5A08BD43" w14:textId="53E72C02" w:rsidR="00702DB9" w:rsidRDefault="00CC5FFD" w:rsidP="00EC251F">
      <w:pPr>
        <w:pStyle w:val="Heading3"/>
      </w:pPr>
      <w:bookmarkStart w:id="302" w:name="_Toc51666737"/>
      <w:bookmarkEnd w:id="301"/>
      <w:r>
        <w:t xml:space="preserve">Compute </w:t>
      </w:r>
      <w:proofErr w:type="spellStart"/>
      <w:r>
        <w:t>Cpk</w:t>
      </w:r>
      <w:bookmarkEnd w:id="302"/>
      <w:proofErr w:type="spellEnd"/>
    </w:p>
    <w:p w14:paraId="1C518E01"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74E61EA6" w14:textId="45F6C249" w:rsidR="009E106C" w:rsidRDefault="00702DB9" w:rsidP="00702DB9">
      <w:r>
        <w:rPr>
          <w:b/>
        </w:rPr>
        <w:t xml:space="preserve">Process Capability Index </w:t>
      </w:r>
      <w:r w:rsidRPr="00180E9F">
        <w:t>(</w:t>
      </w:r>
      <w:proofErr w:type="spellStart"/>
      <w:r w:rsidRPr="00180E9F">
        <w:t>Cpk</w:t>
      </w:r>
      <w:proofErr w:type="spellEnd"/>
      <w:r w:rsidRPr="00180E9F">
        <w:t>)</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246C6CC5" w14:textId="6E9577AA" w:rsidR="009E106C" w:rsidRDefault="009E106C" w:rsidP="00702DB9"/>
    <w:p w14:paraId="320BF3DC" w14:textId="1CD16682" w:rsidR="009E106C" w:rsidRPr="009E106C" w:rsidRDefault="009E106C" w:rsidP="00EC251F">
      <w:pPr>
        <w:pStyle w:val="ListBullet"/>
        <w:numPr>
          <w:ilvl w:val="0"/>
          <w:numId w:val="89"/>
        </w:numPr>
        <w:rPr>
          <w:b/>
        </w:rPr>
      </w:pPr>
      <w:r w:rsidRPr="00244574">
        <w:rPr>
          <w:b/>
        </w:rPr>
        <w:t xml:space="preserve">Calculate Cpk with the entire “Population” (from </w:t>
      </w:r>
      <w:r>
        <w:rPr>
          <w:b/>
        </w:rPr>
        <w:t>W</w:t>
      </w:r>
      <w:r w:rsidRPr="00244574">
        <w:rPr>
          <w:b/>
        </w:rPr>
        <w:t xml:space="preserve">PI start to latest) – </w:t>
      </w:r>
      <w:r w:rsidRPr="00244574">
        <w:t xml:space="preserve">When selected, the software will calculate Cpk across an entire production batch once the specified minimum points to has been exceeded. </w:t>
      </w:r>
    </w:p>
    <w:p w14:paraId="2FB54402" w14:textId="4EA23E2D" w:rsidR="009E106C" w:rsidRPr="003E6083" w:rsidRDefault="009E106C" w:rsidP="00EC251F">
      <w:pPr>
        <w:pStyle w:val="ListBullet"/>
        <w:numPr>
          <w:ilvl w:val="0"/>
          <w:numId w:val="89"/>
        </w:numPr>
      </w:pPr>
      <w:r>
        <w:rPr>
          <w:b/>
        </w:rPr>
        <w:t xml:space="preserve">Alarm on Cpk </w:t>
      </w:r>
      <w:r w:rsidRPr="003E6083">
        <w:rPr>
          <w:b/>
        </w:rPr>
        <w:t xml:space="preserve">– </w:t>
      </w:r>
      <w:r w:rsidRPr="003E6083">
        <w:t>Enable or disable the Cpk alarm when running Virtual Profiling.  If the Cpk drops below the defined value, the software can activate an onscreen</w:t>
      </w:r>
      <w:r w:rsidR="00CC5FFD">
        <w:t xml:space="preserve"> and/</w:t>
      </w:r>
      <w:r w:rsidRPr="003E6083">
        <w:t>or hardware alarm.  (Default = 1.33.)</w:t>
      </w:r>
    </w:p>
    <w:p w14:paraId="65FCEAE4" w14:textId="607B16A1" w:rsidR="009E106C" w:rsidRDefault="009E106C" w:rsidP="00EC251F">
      <w:pPr>
        <w:pStyle w:val="ListBullet"/>
        <w:numPr>
          <w:ilvl w:val="0"/>
          <w:numId w:val="89"/>
        </w:numPr>
      </w:pPr>
      <w:r>
        <w:rPr>
          <w:b/>
        </w:rPr>
        <w:t xml:space="preserve">Minimum – </w:t>
      </w:r>
      <w:r w:rsidRPr="003E6083">
        <w:t>When Alarm on Cpk</w:t>
      </w:r>
      <w:r>
        <w:t xml:space="preserve"> is enabled, </w:t>
      </w:r>
      <w:r w:rsidR="00CC5FFD">
        <w:t xml:space="preserve">and </w:t>
      </w:r>
      <w:r>
        <w:t>the Cpk value drops below this minimum, the software activates a software and/or hardware alarm.  (Default = 1.33.)</w:t>
      </w:r>
    </w:p>
    <w:p w14:paraId="32CC1654" w14:textId="77777777" w:rsidR="009E106C" w:rsidRPr="00EF7B3F" w:rsidRDefault="009E106C" w:rsidP="009E106C">
      <w:pPr>
        <w:pStyle w:val="ListBullet"/>
        <w:keepNext/>
        <w:numPr>
          <w:ilvl w:val="0"/>
          <w:numId w:val="89"/>
        </w:numPr>
        <w:spacing w:after="120"/>
        <w:rPr>
          <w:b/>
        </w:rPr>
      </w:pPr>
      <w:r w:rsidRPr="00EF7B3F">
        <w:rPr>
          <w:b/>
        </w:rPr>
        <w:lastRenderedPageBreak/>
        <w:t>Points to compute Cpk</w:t>
      </w:r>
    </w:p>
    <w:p w14:paraId="31037B49" w14:textId="2632966E" w:rsidR="009E106C" w:rsidRDefault="009E106C" w:rsidP="00EC251F">
      <w:pPr>
        <w:pStyle w:val="ListBullet"/>
        <w:numPr>
          <w:ilvl w:val="1"/>
          <w:numId w:val="89"/>
        </w:numPr>
      </w:pPr>
      <w:r>
        <w:rPr>
          <w:b/>
        </w:rPr>
        <w:t>Minimum –</w:t>
      </w:r>
      <w:r>
        <w:t xml:space="preserve"> Specify the minimum number of data points </w:t>
      </w:r>
      <w:r w:rsidR="00CC5FFD">
        <w:t xml:space="preserve">(boards) </w:t>
      </w:r>
      <w:r>
        <w:t>needed for the software to begin calculating Cpk.</w:t>
      </w:r>
    </w:p>
    <w:p w14:paraId="0DEF268A" w14:textId="0A4C18FD" w:rsidR="00291D51" w:rsidRDefault="009E106C" w:rsidP="00EC251F">
      <w:pPr>
        <w:pStyle w:val="ListBullet"/>
        <w:numPr>
          <w:ilvl w:val="1"/>
          <w:numId w:val="89"/>
        </w:numPr>
      </w:pPr>
      <w:r>
        <w:rPr>
          <w:b/>
        </w:rPr>
        <w:t xml:space="preserve">Maximum – </w:t>
      </w:r>
      <w:r w:rsidR="00CC5FFD">
        <w:t xml:space="preserve">This value is active ONLY when you deselect calculating over the entire “Population”. </w:t>
      </w:r>
      <w:r>
        <w:t xml:space="preserve">The Cpk value is </w:t>
      </w:r>
      <w:r w:rsidR="00CC5FFD">
        <w:t xml:space="preserve">instead </w:t>
      </w:r>
      <w:r>
        <w:t>calculated over a rolling window of data, only using up to the maximum data points at any given time.</w:t>
      </w:r>
    </w:p>
    <w:p w14:paraId="4304B649" w14:textId="5C290836" w:rsidR="007A746E" w:rsidRPr="007A746E" w:rsidRDefault="000C16B3" w:rsidP="00EC251F">
      <w:pPr>
        <w:pStyle w:val="Heading3"/>
      </w:pPr>
      <w:bookmarkStart w:id="303" w:name="_SPC_and_Cpk"/>
      <w:bookmarkStart w:id="304" w:name="_Toc358296218"/>
      <w:bookmarkStart w:id="305" w:name="_Toc358298383"/>
      <w:bookmarkStart w:id="306" w:name="_Toc469334871"/>
      <w:bookmarkStart w:id="307" w:name="_Toc504120297"/>
      <w:bookmarkStart w:id="308" w:name="_Toc527644280"/>
      <w:bookmarkStart w:id="309" w:name="_Toc528599380"/>
      <w:bookmarkStart w:id="310" w:name="_Toc17993418"/>
      <w:bookmarkStart w:id="311" w:name="_Toc37267136"/>
      <w:bookmarkStart w:id="312" w:name="_Toc51666738"/>
      <w:bookmarkEnd w:id="303"/>
      <w:r>
        <w:t xml:space="preserve">How </w:t>
      </w:r>
      <w:r w:rsidR="000B2B39">
        <w:t>the Software</w:t>
      </w:r>
      <w:r w:rsidR="008058F8">
        <w:t xml:space="preserve"> Calculates </w:t>
      </w:r>
      <w:proofErr w:type="spellStart"/>
      <w:r w:rsidR="008058F8">
        <w:t>Cpk</w:t>
      </w:r>
      <w:bookmarkEnd w:id="304"/>
      <w:bookmarkEnd w:id="305"/>
      <w:bookmarkEnd w:id="306"/>
      <w:bookmarkEnd w:id="307"/>
      <w:bookmarkEnd w:id="308"/>
      <w:bookmarkEnd w:id="309"/>
      <w:bookmarkEnd w:id="310"/>
      <w:bookmarkEnd w:id="311"/>
      <w:bookmarkEnd w:id="312"/>
      <w:proofErr w:type="spellEnd"/>
    </w:p>
    <w:p w14:paraId="26D1EAAF" w14:textId="77777777" w:rsidR="00D41AFB" w:rsidRPr="004B2B33" w:rsidRDefault="00DD450D" w:rsidP="004B2B33">
      <w:pPr>
        <w:jc w:val="center"/>
      </w:pPr>
      <w:r w:rsidRPr="004B2B33">
        <w:rPr>
          <w:noProof/>
        </w:rPr>
        <w:drawing>
          <wp:inline distT="0" distB="0" distL="0" distR="0" wp14:anchorId="42BC1DA7" wp14:editId="287B4152">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0AF9B247"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D75DE9">
        <w:rPr>
          <w:noProof/>
        </w:rPr>
        <w:t>6</w:t>
      </w:r>
      <w:r w:rsidR="00B41E3E">
        <w:rPr>
          <w:noProof/>
        </w:rPr>
        <w:fldChar w:fldCharType="end"/>
      </w:r>
      <w:r w:rsidR="003E6541">
        <w:t xml:space="preserve">: How </w:t>
      </w:r>
      <w:r w:rsidR="009E106C">
        <w:t>W</w:t>
      </w:r>
      <w:r w:rsidR="00DF63A3">
        <w:t>PI</w:t>
      </w:r>
      <w:r w:rsidR="003E6541">
        <w:t xml:space="preserve"> calculates </w:t>
      </w:r>
      <w:proofErr w:type="spellStart"/>
      <w:r w:rsidR="003E6541">
        <w:t>Cpk</w:t>
      </w:r>
      <w:proofErr w:type="spellEnd"/>
    </w:p>
    <w:p w14:paraId="4C5ABBB8" w14:textId="77777777" w:rsidR="006C627F" w:rsidRDefault="006C627F" w:rsidP="00DA3596"/>
    <w:p w14:paraId="4FE05BAF" w14:textId="77777777" w:rsidR="008708F9" w:rsidRPr="003E6083" w:rsidRDefault="008708F9">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
        <w:t>Here is</w:t>
      </w:r>
      <w:r w:rsidR="008708F9">
        <w:t xml:space="preserve"> a simple example.  </w:t>
      </w:r>
      <w:r>
        <w:t>Let us</w:t>
      </w:r>
      <w:r w:rsidR="008708F9">
        <w:t xml:space="preserve"> set the Points to Comput</w:t>
      </w:r>
      <w:r w:rsidR="006A3615">
        <w:t xml:space="preserve">e </w:t>
      </w:r>
      <w:proofErr w:type="spellStart"/>
      <w:r>
        <w:t>Cpk</w:t>
      </w:r>
      <w:proofErr w:type="spellEnd"/>
      <w:r>
        <w:t xml:space="preserve">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sym w:font="Symbol" w:char="F0B8"/>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D5F5AD0" w:rsidR="008708F9" w:rsidRPr="00AE54C4" w:rsidRDefault="00DD450D" w:rsidP="00DA3596">
      <w:r>
        <w:rPr>
          <w:noProof/>
        </w:rPr>
        <mc:AlternateContent>
          <mc:Choice Requires="wps">
            <w:drawing>
              <wp:anchor distT="0" distB="0" distL="114300" distR="114300" simplePos="0" relativeHeight="251635712" behindDoc="0" locked="0" layoutInCell="1" allowOverlap="1" wp14:anchorId="7F784654" wp14:editId="1B85BA1D">
                <wp:simplePos x="0" y="0"/>
                <wp:positionH relativeFrom="column">
                  <wp:posOffset>631190</wp:posOffset>
                </wp:positionH>
                <wp:positionV relativeFrom="paragraph">
                  <wp:posOffset>164465</wp:posOffset>
                </wp:positionV>
                <wp:extent cx="1280160" cy="0"/>
                <wp:effectExtent l="0" t="0" r="0" b="0"/>
                <wp:wrapNone/>
                <wp:docPr id="2978"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8DFE41" id="Line 3223"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Cew8SfKAQAAfQMAAA4AAAAAAAAA&#10;AAAAAAAALgIAAGRycy9lMm9Eb2MueG1sUEsBAi0AFAAGAAgAAAAhAGsn1x/bAAAACAEAAA8AAAAA&#10;AAAAAAAAAAAAJAQAAGRycy9kb3ducmV2LnhtbFBLBQYAAAAABAAEAPMAAAAsBQAAAAA=&#10;" strokeweight=".5pt"/>
            </w:pict>
          </mc:Fallback>
        </mc:AlternateContent>
      </w:r>
      <w:r>
        <w:rPr>
          <w:noProof/>
        </w:rPr>
        <mc:AlternateContent>
          <mc:Choice Requires="wps">
            <w:drawing>
              <wp:anchor distT="0" distB="0" distL="114300" distR="114300" simplePos="0" relativeHeight="251596800" behindDoc="0" locked="0" layoutInCell="1" allowOverlap="1" wp14:anchorId="5A9B5B2D" wp14:editId="74419D69">
                <wp:simplePos x="0" y="0"/>
                <wp:positionH relativeFrom="column">
                  <wp:posOffset>631190</wp:posOffset>
                </wp:positionH>
                <wp:positionV relativeFrom="paragraph">
                  <wp:posOffset>8890</wp:posOffset>
                </wp:positionV>
                <wp:extent cx="3520440" cy="0"/>
                <wp:effectExtent l="0" t="0" r="0" b="0"/>
                <wp:wrapNone/>
                <wp:docPr id="2977"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099330" id="Line 3222"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" strokeweight=".5pt"/>
            </w:pict>
          </mc:Fallback>
        </mc:AlternateContent>
      </w:r>
      <w:proofErr w:type="spellStart"/>
      <w:r w:rsidR="008708F9" w:rsidRPr="002C2643">
        <w:t>StdDev</w:t>
      </w:r>
      <w:proofErr w:type="spellEnd"/>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sym w:font="Symbol" w:char="F0B8"/>
      </w:r>
      <w:r w:rsidR="008708F9" w:rsidRPr="00AE54C4">
        <w:t xml:space="preserve"> </w:t>
      </w:r>
      <w:r w:rsidR="006A3615" w:rsidRPr="00AE54C4">
        <w:t>5</w:t>
      </w:r>
      <w:r w:rsidR="006A3615" w:rsidRPr="00AE54C4">
        <w:rPr>
          <w:vertAlign w:val="superscript"/>
        </w:rPr>
        <w:t>2</w:t>
      </w:r>
    </w:p>
    <w:p w14:paraId="488DD6D7" w14:textId="3C44D1D1" w:rsidR="008708F9" w:rsidRPr="002C2643" w:rsidRDefault="00DD450D" w:rsidP="00DA3596">
      <w:r w:rsidRPr="00AE54C4">
        <w:rPr>
          <w:noProof/>
        </w:rPr>
        <mc:AlternateContent>
          <mc:Choice Requires="wps">
            <w:drawing>
              <wp:anchor distT="0" distB="0" distL="114300" distR="114300" simplePos="0" relativeHeight="251673600" behindDoc="0" locked="0" layoutInCell="1" allowOverlap="1" wp14:anchorId="16C03908" wp14:editId="1440ABCD">
                <wp:simplePos x="0" y="0"/>
                <wp:positionH relativeFrom="column">
                  <wp:posOffset>631190</wp:posOffset>
                </wp:positionH>
                <wp:positionV relativeFrom="paragraph">
                  <wp:posOffset>155575</wp:posOffset>
                </wp:positionV>
                <wp:extent cx="274320" cy="0"/>
                <wp:effectExtent l="0" t="0" r="0" b="0"/>
                <wp:wrapNone/>
                <wp:docPr id="2976"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BB7D33" id="Line 322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tpGJbMkBAAB8AwAADgAAAAAAAAAA&#10;AAAAAAAuAgAAZHJzL2Uyb0RvYy54bWxQSwECLQAUAAYACAAAACEAzQxRw9sAAAAIAQAADwAAAAAA&#10;AAAAAAAAAAAjBAAAZHJzL2Rvd25yZXYueG1sUEsFBgAAAAAEAAQA8wAAACs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sym w:font="Symbol" w:char="F0B8"/>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4FB7B311" w14:textId="39892F44" w:rsidR="008708F9" w:rsidRDefault="008708F9" w:rsidP="00DA3596">
      <w:r>
        <w:t xml:space="preserve">By </w:t>
      </w:r>
      <w:r w:rsidR="002B6238">
        <w:t>definition,</w:t>
      </w:r>
      <w:r>
        <w:t xml:space="preserve"> the overall PWI is always positive and the limit is always 100%.</w:t>
      </w:r>
    </w:p>
    <w:p w14:paraId="555D7555" w14:textId="626A7B14" w:rsidR="008708F9" w:rsidRPr="002C2643" w:rsidRDefault="008708F9" w:rsidP="00DA3596">
      <w:proofErr w:type="spellStart"/>
      <w:r w:rsidRPr="002C2643">
        <w:t>Cpk</w:t>
      </w:r>
      <w:proofErr w:type="spellEnd"/>
      <w:r w:rsidR="00DA3596" w:rsidRPr="002C2643">
        <w:tab/>
      </w:r>
      <w:r w:rsidRPr="002C2643">
        <w:t xml:space="preserve">= </w:t>
      </w:r>
      <w:r w:rsidR="00F07460" w:rsidRPr="002C2643">
        <w:sym w:font="Symbol" w:char="F0BD"/>
      </w:r>
      <w:r w:rsidR="00743C96">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sym w:font="Symbol" w:char="F0B8"/>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xml:space="preserve">%, the </w:t>
      </w:r>
      <w:proofErr w:type="spellStart"/>
      <w:r w:rsidR="008708F9">
        <w:t>Cpk</w:t>
      </w:r>
      <w:proofErr w:type="spellEnd"/>
      <w:r w:rsidR="008708F9">
        <w:t xml:space="preserve"> is 1.1</w:t>
      </w:r>
      <w:r>
        <w:t>0</w:t>
      </w:r>
      <w:r w:rsidR="008708F9">
        <w:t xml:space="preserve"> which is below the typical target minimum of 1.33.  This tells us that the chance that the process drift out of spec is too high and th</w:t>
      </w:r>
      <w:r w:rsidR="002B6238">
        <w:t>is process should be improved.</w:t>
      </w:r>
    </w:p>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77777777" w:rsidR="002B6238" w:rsidRPr="002C2643" w:rsidRDefault="00DD450D" w:rsidP="00DA3596">
      <w:r>
        <w:rPr>
          <w:noProof/>
        </w:rPr>
        <mc:AlternateContent>
          <mc:Choice Requires="wps">
            <w:drawing>
              <wp:anchor distT="0" distB="0" distL="114300" distR="114300" simplePos="0" relativeHeight="251710464" behindDoc="0" locked="0" layoutInCell="1" allowOverlap="1" wp14:anchorId="500E1097" wp14:editId="100B8542">
                <wp:simplePos x="0" y="0"/>
                <wp:positionH relativeFrom="column">
                  <wp:posOffset>631190</wp:posOffset>
                </wp:positionH>
                <wp:positionV relativeFrom="paragraph">
                  <wp:posOffset>155575</wp:posOffset>
                </wp:positionV>
                <wp:extent cx="1280160" cy="0"/>
                <wp:effectExtent l="0" t="0" r="0" b="0"/>
                <wp:wrapNone/>
                <wp:docPr id="2975"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099643" id="Line 3225"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B64a7hygEAAH0DAAAOAAAAAAAA&#10;AAAAAAAAAC4CAABkcnMvZTJvRG9jLnhtbFBLAQItABQABgAIAAAAIQDs8nlS3AAAAAgBAAAPAAAA&#10;AAAAAAAAAAAAACQEAABkcnMvZG93bnJldi54bWxQSwUGAAAAAAQABADzAAAALQUAAAAA&#10;" strokeweight=".5pt"/>
            </w:pict>
          </mc:Fallback>
        </mc:AlternateContent>
      </w:r>
    </w:p>
    <w:p w14:paraId="01D01173"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proofErr w:type="spellStart"/>
      <w:r w:rsidRPr="002C2643">
        <w:t>Cpk</w:t>
      </w:r>
      <w:proofErr w:type="spellEnd"/>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6F9FAD2B" w14:textId="507E3458" w:rsidR="00AE54C4" w:rsidRDefault="00DA3596" w:rsidP="00DA3596">
      <w:r w:rsidRPr="002C2643">
        <w:tab/>
      </w:r>
      <w:r w:rsidR="008708F9" w:rsidRPr="002C2643">
        <w:t>= 3.07</w:t>
      </w:r>
    </w:p>
    <w:p w14:paraId="6DA197D4" w14:textId="72A94A89" w:rsidR="002060EF" w:rsidRDefault="008708F9" w:rsidP="00DA3596">
      <w:r>
        <w:t xml:space="preserve">Even though every PWI in the second list is considerable higher/worse than the worst PWI in the first list, the </w:t>
      </w:r>
      <w:proofErr w:type="spellStart"/>
      <w:r>
        <w:t>Cpk</w:t>
      </w:r>
      <w:proofErr w:type="spellEnd"/>
      <w:r>
        <w:t xml:space="preserve"> is a very good 3.07.  Such a high </w:t>
      </w:r>
      <w:proofErr w:type="spellStart"/>
      <w:r>
        <w:t>Cpk</w:t>
      </w:r>
      <w:proofErr w:type="spellEnd"/>
      <w:r>
        <w:t xml:space="preserve"> indicates that there is very little chance this process will drift out of spec.  The reason second process is better than the first is because the second process has very little variation in it.</w:t>
      </w:r>
    </w:p>
    <w:p w14:paraId="536BEB84" w14:textId="040D07BE" w:rsidR="00CC5FFD" w:rsidRDefault="00CC5FFD">
      <w:pPr>
        <w:pStyle w:val="Heading3"/>
      </w:pPr>
      <w:bookmarkStart w:id="313" w:name="_Toc51666739"/>
      <w:bookmarkStart w:id="314" w:name="_Toc353195390"/>
      <w:bookmarkStart w:id="315" w:name="_Toc358296219"/>
      <w:bookmarkStart w:id="316" w:name="_Toc358298384"/>
      <w:bookmarkStart w:id="317" w:name="_Toc469334872"/>
      <w:bookmarkStart w:id="318" w:name="_Toc504120298"/>
      <w:bookmarkStart w:id="319" w:name="_Toc527644281"/>
      <w:bookmarkStart w:id="320" w:name="_Toc528599381"/>
      <w:bookmarkStart w:id="321" w:name="_Toc17993419"/>
      <w:bookmarkStart w:id="322" w:name="_Toc37267137"/>
      <w:r>
        <w:lastRenderedPageBreak/>
        <w:t xml:space="preserve">Copy Data </w:t>
      </w:r>
      <w:r w:rsidR="003115D9">
        <w:t>t</w:t>
      </w:r>
      <w:r>
        <w:t xml:space="preserve">o </w:t>
      </w:r>
      <w:r w:rsidR="003115D9">
        <w:t>A</w:t>
      </w:r>
      <w:r>
        <w:t xml:space="preserve"> Network</w:t>
      </w:r>
      <w:bookmarkEnd w:id="313"/>
      <w:r>
        <w:t xml:space="preserve"> </w:t>
      </w:r>
    </w:p>
    <w:p w14:paraId="6E371804" w14:textId="03C3A677" w:rsidR="00CC5FFD" w:rsidRDefault="00CC5FFD" w:rsidP="00CC5FFD">
      <w:r>
        <w:t xml:space="preserve">The </w:t>
      </w:r>
      <w:r w:rsidRPr="002B3FC3">
        <w:rPr>
          <w:i/>
        </w:rPr>
        <w:t>Copy to Network</w:t>
      </w:r>
      <w:r>
        <w:t xml:space="preserve"> tool </w:t>
      </w:r>
      <w:r w:rsidR="001B0BF9">
        <w:t>enables</w:t>
      </w:r>
      <w:r>
        <w:t xml:space="preserve"> </w:t>
      </w:r>
      <w:r w:rsidR="001B0BF9">
        <w:t>automatic copying of</w:t>
      </w:r>
      <w:r>
        <w:t xml:space="preserve"> all </w:t>
      </w:r>
      <w:r w:rsidR="00C162D5">
        <w:t>W</w:t>
      </w:r>
      <w:r w:rsidRPr="002B3FC3">
        <w:t>PI</w:t>
      </w:r>
      <w:r>
        <w:t xml:space="preserve"> files and data to a network location for backup or archival purposes.  When you click the check box, </w:t>
      </w:r>
      <w:r w:rsidR="00C162D5">
        <w:t>a separate application</w:t>
      </w:r>
      <w:r>
        <w:t xml:space="preserve"> launches, and an icon appears in the system tray area.  Right click, and then choose </w:t>
      </w:r>
      <w:r w:rsidRPr="003B35A2">
        <w:rPr>
          <w:i/>
        </w:rPr>
        <w:t>Settings</w:t>
      </w:r>
      <w:r>
        <w:t xml:space="preserve"> to configure the </w:t>
      </w:r>
      <w:proofErr w:type="spellStart"/>
      <w:r w:rsidRPr="003B35A2">
        <w:rPr>
          <w:i/>
        </w:rPr>
        <w:t>CopyToNetwork</w:t>
      </w:r>
      <w:proofErr w:type="spellEnd"/>
      <w:r>
        <w:t xml:space="preserve"> settings. </w:t>
      </w:r>
    </w:p>
    <w:p w14:paraId="52A15553" w14:textId="77777777" w:rsidR="00CC5FFD" w:rsidRDefault="00CC5FFD" w:rsidP="00CC5FFD"/>
    <w:p w14:paraId="1253455F" w14:textId="77777777" w:rsidR="00CC5FFD" w:rsidRDefault="00CC5FFD" w:rsidP="00CC5FFD">
      <w:pPr>
        <w:keepNext/>
        <w:jc w:val="center"/>
      </w:pPr>
      <w:r>
        <w:rPr>
          <w:noProof/>
        </w:rPr>
        <w:drawing>
          <wp:inline distT="0" distB="0" distL="0" distR="0" wp14:anchorId="542D56B4" wp14:editId="2503E7C8">
            <wp:extent cx="1930400" cy="1606550"/>
            <wp:effectExtent l="19050" t="19050" r="12700" b="1270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0400" cy="1606550"/>
                    </a:xfrm>
                    <a:prstGeom prst="rect">
                      <a:avLst/>
                    </a:prstGeom>
                    <a:noFill/>
                    <a:ln w="6350" cmpd="sng">
                      <a:solidFill>
                        <a:srgbClr val="000000"/>
                      </a:solidFill>
                      <a:miter lim="800000"/>
                      <a:headEnd/>
                      <a:tailEnd/>
                    </a:ln>
                    <a:effectLst/>
                  </pic:spPr>
                </pic:pic>
              </a:graphicData>
            </a:graphic>
          </wp:inline>
        </w:drawing>
      </w:r>
    </w:p>
    <w:p w14:paraId="1F98F66D" w14:textId="03D5E565" w:rsidR="00CC5FFD" w:rsidRDefault="00CC5FFD" w:rsidP="00CC5FFD">
      <w:pPr>
        <w:pStyle w:val="Caption"/>
      </w:pPr>
      <w:r>
        <w:t xml:space="preserve">Figure </w:t>
      </w:r>
      <w:r w:rsidR="00C162D5">
        <w:rPr>
          <w:noProof/>
        </w:rPr>
        <w:t>7</w:t>
      </w:r>
      <w:r>
        <w:t xml:space="preserve">: </w:t>
      </w:r>
      <w:proofErr w:type="spellStart"/>
      <w:r>
        <w:t>CopyToNetwork</w:t>
      </w:r>
      <w:proofErr w:type="spellEnd"/>
      <w:r>
        <w:t xml:space="preserve"> Software Tool Screen</w:t>
      </w:r>
    </w:p>
    <w:p w14:paraId="4A326DD1" w14:textId="77777777" w:rsidR="00CC5FFD" w:rsidRPr="003B35A2" w:rsidRDefault="00CC5FFD" w:rsidP="00CC5FFD"/>
    <w:p w14:paraId="0BABC9F0" w14:textId="77777777" w:rsidR="00CC5FFD" w:rsidRDefault="00CC5FFD" w:rsidP="00CC5FFD">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586EBBF3" w14:textId="77777777" w:rsidR="00CC5FFD" w:rsidRDefault="00CC5FFD" w:rsidP="00CC5FFD"/>
    <w:p w14:paraId="2B2D4939" w14:textId="77777777" w:rsidR="00CC5FFD" w:rsidRDefault="00CC5FFD" w:rsidP="00CC5FFD">
      <w:r>
        <w:t xml:space="preserve">The software will prompt you to either, copy all the data now or save the settings without copying the data.  </w:t>
      </w:r>
    </w:p>
    <w:p w14:paraId="035ED16C" w14:textId="77777777" w:rsidR="00CC5FFD" w:rsidRDefault="00CC5FFD" w:rsidP="00CC5FFD"/>
    <w:p w14:paraId="6794DB2C" w14:textId="77777777" w:rsidR="00CC5FFD" w:rsidRDefault="00CC5FFD" w:rsidP="00CC5FFD">
      <w:pPr>
        <w:keepNext/>
        <w:jc w:val="center"/>
      </w:pPr>
      <w:r>
        <w:rPr>
          <w:noProof/>
        </w:rPr>
        <w:drawing>
          <wp:inline distT="0" distB="0" distL="0" distR="0" wp14:anchorId="200C2708" wp14:editId="21DF9CFB">
            <wp:extent cx="2952750" cy="685800"/>
            <wp:effectExtent l="19050" t="19050" r="19050" b="1905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0" cy="685800"/>
                    </a:xfrm>
                    <a:prstGeom prst="rect">
                      <a:avLst/>
                    </a:prstGeom>
                    <a:noFill/>
                    <a:ln w="6350" cmpd="sng">
                      <a:solidFill>
                        <a:srgbClr val="000000"/>
                      </a:solidFill>
                      <a:miter lim="800000"/>
                      <a:headEnd/>
                      <a:tailEnd/>
                    </a:ln>
                    <a:effectLst/>
                  </pic:spPr>
                </pic:pic>
              </a:graphicData>
            </a:graphic>
          </wp:inline>
        </w:drawing>
      </w:r>
    </w:p>
    <w:p w14:paraId="54A91700" w14:textId="3FCE1614" w:rsidR="00CC5FFD" w:rsidRDefault="00CC5FFD" w:rsidP="00CC5FFD">
      <w:pPr>
        <w:pStyle w:val="Caption"/>
      </w:pPr>
      <w:r>
        <w:t xml:space="preserve">Figure </w:t>
      </w:r>
      <w:r w:rsidR="00C162D5">
        <w:rPr>
          <w:noProof/>
        </w:rPr>
        <w:t>8</w:t>
      </w:r>
      <w:r>
        <w:t xml:space="preserve">: </w:t>
      </w:r>
      <w:proofErr w:type="spellStart"/>
      <w:r>
        <w:t>CopyToNetwork</w:t>
      </w:r>
      <w:proofErr w:type="spellEnd"/>
      <w:r>
        <w:t xml:space="preserve"> Message</w:t>
      </w:r>
    </w:p>
    <w:p w14:paraId="75E44A0A" w14:textId="77777777" w:rsidR="00CC5FFD" w:rsidRDefault="00CC5FFD" w:rsidP="00CC5FFD"/>
    <w:p w14:paraId="51F9692D" w14:textId="77777777" w:rsidR="00CC5FFD" w:rsidRDefault="00CC5FFD" w:rsidP="00CC5FFD">
      <w:pPr>
        <w:spacing w:before="60" w:after="60"/>
      </w:pPr>
      <w:r w:rsidRPr="00CC1838">
        <w:rPr>
          <w:b/>
        </w:rPr>
        <w:t>Yes</w:t>
      </w:r>
      <w:r>
        <w:t xml:space="preserve"> – The selected data is copied to the selected network location and the settings are saved.</w:t>
      </w:r>
    </w:p>
    <w:p w14:paraId="6844D3D0" w14:textId="77777777" w:rsidR="00CC5FFD" w:rsidRDefault="00CC5FFD" w:rsidP="00CC5FFD">
      <w:pPr>
        <w:spacing w:before="60" w:after="60"/>
      </w:pPr>
      <w:r w:rsidRPr="00CC1838">
        <w:rPr>
          <w:b/>
        </w:rPr>
        <w:t>No</w:t>
      </w:r>
      <w:r>
        <w:rPr>
          <w:b/>
        </w:rPr>
        <w:t xml:space="preserve"> </w:t>
      </w:r>
      <w:r>
        <w:t xml:space="preserve">– The settings are saved, but no data is copied.  </w:t>
      </w:r>
    </w:p>
    <w:p w14:paraId="337EC50E" w14:textId="77777777" w:rsidR="00CC5FFD" w:rsidRPr="001A516F" w:rsidRDefault="00CC5FFD" w:rsidP="00CC5FFD"/>
    <w:p w14:paraId="215A728B" w14:textId="77777777" w:rsidR="00CC5FFD" w:rsidRPr="00A06D70" w:rsidRDefault="00CC5FFD" w:rsidP="00CC5FFD">
      <w:pPr>
        <w:rPr>
          <w:b/>
        </w:rPr>
      </w:pPr>
      <w:r w:rsidRPr="00A06D70">
        <w:rPr>
          <w:b/>
        </w:rPr>
        <w:t>Notes:</w:t>
      </w:r>
    </w:p>
    <w:p w14:paraId="25E90AC6" w14:textId="72B43CE0" w:rsidR="00CC5FFD" w:rsidRPr="00A06D70" w:rsidRDefault="00CC5FFD" w:rsidP="00CC5FFD">
      <w:pPr>
        <w:numPr>
          <w:ilvl w:val="0"/>
          <w:numId w:val="85"/>
        </w:numPr>
      </w:pPr>
      <w:r w:rsidRPr="00A06D70">
        <w:t xml:space="preserve">If the network location is not available, is an invalid path, or the network is disconnected, </w:t>
      </w:r>
      <w:r w:rsidR="00C162D5">
        <w:t>W</w:t>
      </w:r>
      <w:r w:rsidRPr="00A06D70">
        <w:t>PI temporarily writes the selected data to the C:\</w:t>
      </w:r>
      <w:r w:rsidR="00C162D5">
        <w:t>W</w:t>
      </w:r>
      <w:r w:rsidRPr="00A06D70">
        <w:t>PI\_Data_Backup_ folder until the network path or connection has been reestablished.</w:t>
      </w:r>
    </w:p>
    <w:p w14:paraId="784F2452" w14:textId="77777777" w:rsidR="00CC5FFD" w:rsidRPr="00A06D70" w:rsidRDefault="00CC5FFD" w:rsidP="00CC5FFD"/>
    <w:p w14:paraId="0F314831" w14:textId="07904FCB" w:rsidR="00CC5FFD" w:rsidRPr="00A06D70" w:rsidRDefault="00CC5FFD" w:rsidP="00CC5FFD">
      <w:pPr>
        <w:numPr>
          <w:ilvl w:val="0"/>
          <w:numId w:val="85"/>
        </w:numPr>
      </w:pPr>
      <w:r w:rsidRPr="00A06D70">
        <w:t xml:space="preserve">The </w:t>
      </w:r>
      <w:proofErr w:type="spellStart"/>
      <w:r w:rsidRPr="00EC251F">
        <w:rPr>
          <w:i/>
          <w:iCs/>
        </w:rPr>
        <w:t>CopyToNetwork</w:t>
      </w:r>
      <w:proofErr w:type="spellEnd"/>
      <w:r w:rsidRPr="00A06D70">
        <w:t xml:space="preserve"> tool launches automatically as long as the Copy to Network option is checked in the Global Preferences-</w:t>
      </w:r>
      <w:r w:rsidR="00C162D5">
        <w:t>WPI</w:t>
      </w:r>
      <w:r w:rsidRPr="00A06D70">
        <w:t xml:space="preserve"> tab.  </w:t>
      </w:r>
    </w:p>
    <w:p w14:paraId="70AB3094" w14:textId="77777777" w:rsidR="00CC5FFD" w:rsidRPr="00A06D70" w:rsidRDefault="00CC5FFD" w:rsidP="00CC5FFD"/>
    <w:p w14:paraId="7273811E" w14:textId="77777777" w:rsidR="00CC5FFD" w:rsidRPr="00A06D70" w:rsidRDefault="00CC5FFD" w:rsidP="00CC5FFD">
      <w:pPr>
        <w:numPr>
          <w:ilvl w:val="0"/>
          <w:numId w:val="85"/>
        </w:numPr>
      </w:pPr>
      <w:r w:rsidRPr="00A06D70">
        <w:t>Whenever any selected folder is updated with new/modified information, the new information is automatically backed up to the network location without any further user interaction.</w:t>
      </w:r>
    </w:p>
    <w:p w14:paraId="0587FECE" w14:textId="77777777" w:rsidR="00CC5FFD" w:rsidRDefault="00CC5FFD" w:rsidP="00D36D96">
      <w:pPr>
        <w:pStyle w:val="Heading2"/>
      </w:pPr>
    </w:p>
    <w:p w14:paraId="6B4A9401" w14:textId="32F09AB5" w:rsidR="00B9211A" w:rsidRDefault="00BB1720" w:rsidP="00D36D96">
      <w:pPr>
        <w:pStyle w:val="Heading2"/>
      </w:pPr>
      <w:bookmarkStart w:id="323" w:name="_Toc51666605"/>
      <w:bookmarkStart w:id="324" w:name="_Toc51666740"/>
      <w:r>
        <w:t>Disable Alarm Tab</w:t>
      </w:r>
      <w:bookmarkEnd w:id="314"/>
      <w:bookmarkEnd w:id="315"/>
      <w:bookmarkEnd w:id="316"/>
      <w:bookmarkEnd w:id="317"/>
      <w:bookmarkEnd w:id="318"/>
      <w:bookmarkEnd w:id="319"/>
      <w:bookmarkEnd w:id="320"/>
      <w:bookmarkEnd w:id="321"/>
      <w:bookmarkEnd w:id="322"/>
      <w:bookmarkEnd w:id="323"/>
      <w:bookmarkEnd w:id="324"/>
    </w:p>
    <w:p w14:paraId="271CCB19" w14:textId="77777777" w:rsidR="00731B2A" w:rsidRPr="0010465A" w:rsidRDefault="00B57D36" w:rsidP="00B9211A">
      <w:pPr>
        <w:jc w:val="center"/>
        <w:rPr>
          <w:lang w:val="en"/>
        </w:rPr>
      </w:pPr>
      <w:r>
        <w:rPr>
          <w:noProof/>
        </w:rPr>
        <w:drawing>
          <wp:inline distT="0" distB="0" distL="0" distR="0" wp14:anchorId="661B9631" wp14:editId="1A95FAF0">
            <wp:extent cx="4207899" cy="3536624"/>
            <wp:effectExtent l="0" t="0" r="254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207899" cy="3536624"/>
                    </a:xfrm>
                    <a:prstGeom prst="rect">
                      <a:avLst/>
                    </a:prstGeom>
                  </pic:spPr>
                </pic:pic>
              </a:graphicData>
            </a:graphic>
          </wp:inline>
        </w:drawing>
      </w:r>
    </w:p>
    <w:p w14:paraId="16A844BE" w14:textId="41E522B6"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325" w:author="Tom Bergeron" w:date="2020-09-25T15:54:00Z">
        <w:r w:rsidR="00D75DE9">
          <w:rPr>
            <w:noProof/>
          </w:rPr>
          <w:t>7</w:t>
        </w:r>
      </w:ins>
      <w:del w:id="326" w:author="Tom Bergeron" w:date="2020-09-25T15:54:00Z">
        <w:r w:rsidR="00556C6F" w:rsidDel="00D75DE9">
          <w:rPr>
            <w:noProof/>
          </w:rPr>
          <w:delText>9</w:delText>
        </w:r>
      </w:del>
      <w:r w:rsidR="00B41E3E">
        <w:rPr>
          <w:noProof/>
        </w:rPr>
        <w:fldChar w:fldCharType="end"/>
      </w:r>
      <w:r>
        <w:t>: Disable Alarm Tab</w:t>
      </w:r>
    </w:p>
    <w:p w14:paraId="5061EB83" w14:textId="77777777" w:rsidR="00571B85" w:rsidRDefault="00571B85" w:rsidP="00DA3596"/>
    <w:p w14:paraId="5794ED29" w14:textId="4E170E11" w:rsidR="002060EF" w:rsidRDefault="00693829" w:rsidP="00DA3596">
      <w:r>
        <w:t xml:space="preserve">By default, </w:t>
      </w:r>
      <w:r w:rsidR="00C162D5">
        <w:t>W</w:t>
      </w:r>
      <w:r>
        <w:t>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r w:rsidR="00571B85" w:rsidRPr="00693829">
        <w:rPr>
          <w:i/>
        </w:rPr>
        <w:t>Disable Alarm</w:t>
      </w:r>
      <w:r w:rsidR="00571B85">
        <w:t xml:space="preserve"> tab displays a matrix of </w:t>
      </w:r>
      <w:r>
        <w:t xml:space="preserve">options to let you </w:t>
      </w:r>
      <w:r w:rsidRPr="00AE0312">
        <w:rPr>
          <w:i/>
        </w:rPr>
        <w:t>selectively disable</w:t>
      </w:r>
      <w:r>
        <w:t xml:space="preserve"> any alarm, warning, or relay signal </w:t>
      </w:r>
      <w:r w:rsidRPr="00AE0312">
        <w:rPr>
          <w:i/>
        </w:rPr>
        <w:t>that does not suit your workflow</w:t>
      </w:r>
      <w:r>
        <w:t>.</w:t>
      </w:r>
    </w:p>
    <w:p w14:paraId="075B1F4E" w14:textId="77777777" w:rsidR="00AE0312" w:rsidRDefault="00AE0312" w:rsidP="00DA3596"/>
    <w:p w14:paraId="4DCCABE8" w14:textId="7F08C4D4" w:rsidR="00B9211A" w:rsidRDefault="00AE0312" w:rsidP="00DA3596">
      <w:r>
        <w:t xml:space="preserve">The column of checkboxes under </w:t>
      </w:r>
      <w:r>
        <w:rPr>
          <w:i/>
        </w:rPr>
        <w:t xml:space="preserve">Screen </w:t>
      </w:r>
      <w:r w:rsidRPr="00AE0312">
        <w:rPr>
          <w:i/>
        </w:rPr>
        <w:t>Alarm</w:t>
      </w:r>
      <w:r>
        <w:t xml:space="preserve"> let</w:t>
      </w:r>
      <w:r w:rsidR="00731B2A">
        <w:t>s</w:t>
      </w:r>
      <w:r>
        <w:t xml:space="preserve"> you specify when alarms and warnings appear on your monitor.  The </w:t>
      </w:r>
      <w:r w:rsidR="00571B85">
        <w:t>checkbox</w:t>
      </w:r>
      <w:r>
        <w:t xml:space="preserve">es under </w:t>
      </w:r>
      <w:r w:rsidR="00424F8F">
        <w:t xml:space="preserve">Alarm Relay let you specify the conditions </w:t>
      </w:r>
      <w:r w:rsidR="00DE713E">
        <w:t>under which a</w:t>
      </w:r>
      <w:r w:rsidR="00C162D5">
        <w:t xml:space="preserve"> DAU </w:t>
      </w:r>
      <w:r w:rsidR="00DE713E">
        <w:t xml:space="preserve">signal energizes the alarm relay to let it power an audible or light indicator or to stop an infeed conveyor.  </w:t>
      </w:r>
    </w:p>
    <w:p w14:paraId="54D1E55D" w14:textId="0321D0BD" w:rsidR="00960663" w:rsidRDefault="00960663" w:rsidP="00DA3596"/>
    <w:p w14:paraId="435193BD" w14:textId="0AF54C69" w:rsidR="00960663" w:rsidRPr="00960663" w:rsidRDefault="00960663" w:rsidP="00DA3596">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FEBC271" w14:textId="77777777" w:rsidR="00B9211A" w:rsidRDefault="00B9211A" w:rsidP="00DA3596"/>
    <w:p w14:paraId="528F36C0" w14:textId="77777777" w:rsidR="00B9211A" w:rsidRDefault="004151AA" w:rsidP="00DA3596">
      <w:r>
        <w:t>Clicking t</w:t>
      </w:r>
      <w:r w:rsidR="00005D69">
        <w:t>he</w:t>
      </w:r>
      <w:r w:rsidR="00DE713E">
        <w:t xml:space="preserve"> top </w:t>
      </w:r>
      <w:r w:rsidR="00161F3E" w:rsidRPr="00AE0312">
        <w:rPr>
          <w:i/>
        </w:rPr>
        <w:t>Select All</w:t>
      </w:r>
      <w:r w:rsidR="00161F3E">
        <w:t xml:space="preserve"> </w:t>
      </w:r>
      <w:r w:rsidR="00084D3F">
        <w:t>checkboxes</w:t>
      </w:r>
      <w:r w:rsidR="00161F3E">
        <w:t xml:space="preserve"> </w:t>
      </w:r>
      <w:r>
        <w:t>select</w:t>
      </w:r>
      <w:r w:rsidR="00DE713E">
        <w:t>s</w:t>
      </w:r>
      <w:r>
        <w:t xml:space="preserve"> or deselect</w:t>
      </w:r>
      <w:r w:rsidR="00161F3E">
        <w:t>s</w:t>
      </w:r>
      <w:r>
        <w:t xml:space="preserve"> all of the options in the</w:t>
      </w:r>
      <w:r w:rsidR="00DE713E">
        <w:t xml:space="preserve"> column</w:t>
      </w:r>
      <w:r w:rsidR="00161F3E">
        <w:t xml:space="preserve"> below</w:t>
      </w:r>
      <w:r w:rsidR="00DE713E">
        <w:t xml:space="preserve">. </w:t>
      </w:r>
      <w:r>
        <w:t xml:space="preserve"> </w:t>
      </w:r>
      <w:r w:rsidR="00424F8F">
        <w:t>Toggling Select All reset</w:t>
      </w:r>
      <w:r w:rsidR="00084D3F">
        <w:t>s</w:t>
      </w:r>
      <w:r w:rsidR="00424F8F">
        <w:t xml:space="preserve"> the options to </w:t>
      </w:r>
      <w:r w:rsidR="00084D3F">
        <w:t xml:space="preserve">let you </w:t>
      </w:r>
      <w:r w:rsidR="00424F8F">
        <w:t xml:space="preserve">more easily </w:t>
      </w:r>
      <w:r w:rsidR="00084D3F">
        <w:t>choose</w:t>
      </w:r>
      <w:r w:rsidR="00161F3E">
        <w:t xml:space="preserve"> individual items</w:t>
      </w:r>
      <w:r w:rsidR="00424F8F">
        <w:t>.</w:t>
      </w:r>
    </w:p>
    <w:p w14:paraId="5B344B73" w14:textId="77777777" w:rsidR="00B9211A" w:rsidRDefault="00B9211A" w:rsidP="00DA3596"/>
    <w:tbl>
      <w:tblPr>
        <w:tblW w:w="0" w:type="auto"/>
        <w:tblLook w:val="04A0" w:firstRow="1" w:lastRow="0" w:firstColumn="1" w:lastColumn="0" w:noHBand="0" w:noVBand="1"/>
      </w:tblPr>
      <w:tblGrid>
        <w:gridCol w:w="5958"/>
        <w:gridCol w:w="3618"/>
      </w:tblGrid>
      <w:tr w:rsidR="00770195" w14:paraId="27EB5D10" w14:textId="77777777" w:rsidTr="00410DCD">
        <w:tc>
          <w:tcPr>
            <w:tcW w:w="5958" w:type="dxa"/>
            <w:shd w:val="clear" w:color="auto" w:fill="auto"/>
          </w:tcPr>
          <w:p w14:paraId="003F639B" w14:textId="77777777" w:rsidR="00770195" w:rsidRDefault="00770195" w:rsidP="00410DCD">
            <w:pPr>
              <w:spacing w:before="60"/>
            </w:pPr>
            <w:r>
              <w:t>A checkbox at the bottom of the screen lets you turn off the crystal ball graphic that provides a color-coded status during Virtual Profiling.</w:t>
            </w:r>
          </w:p>
        </w:tc>
        <w:tc>
          <w:tcPr>
            <w:tcW w:w="3618" w:type="dxa"/>
            <w:shd w:val="clear" w:color="auto" w:fill="auto"/>
          </w:tcPr>
          <w:p w14:paraId="1ADCE935" w14:textId="77777777" w:rsidR="00770195" w:rsidRDefault="00DD450D" w:rsidP="00DA3596">
            <w:r>
              <w:rPr>
                <w:noProof/>
              </w:rPr>
              <w:drawing>
                <wp:inline distT="0" distB="0" distL="0" distR="0" wp14:anchorId="64F9CECF" wp14:editId="06C8940B">
                  <wp:extent cx="292100" cy="419100"/>
                  <wp:effectExtent l="0" t="0" r="0" b="0"/>
                  <wp:docPr id="28" name="Picture 2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528A89A" wp14:editId="57E42F14">
                  <wp:extent cx="292100" cy="425450"/>
                  <wp:effectExtent l="0" t="0" r="0" b="0"/>
                  <wp:docPr id="29" name="Picture 2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R="00770195">
              <w:t xml:space="preserve">  </w:t>
            </w:r>
            <w:r>
              <w:rPr>
                <w:noProof/>
              </w:rPr>
              <w:drawing>
                <wp:inline distT="0" distB="0" distL="0" distR="0" wp14:anchorId="1AB51401" wp14:editId="67EEFE3C">
                  <wp:extent cx="292100" cy="419100"/>
                  <wp:effectExtent l="0" t="0" r="0" b="0"/>
                  <wp:docPr id="30" name="Picture 3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F4B813E" wp14:editId="569C3A2F">
                  <wp:extent cx="285750" cy="419100"/>
                  <wp:effectExtent l="0" t="0" r="0" b="0"/>
                  <wp:docPr id="31" name="Picture 3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241F7FD7" w14:textId="77777777" w:rsidR="002060EF" w:rsidRDefault="00BB1720" w:rsidP="00D36D96">
      <w:pPr>
        <w:pStyle w:val="Heading2"/>
      </w:pPr>
      <w:bookmarkStart w:id="327" w:name="_Barcode_Tab"/>
      <w:bookmarkStart w:id="328" w:name="_Toc119468078"/>
      <w:bookmarkStart w:id="329" w:name="_Toc353195391"/>
      <w:bookmarkStart w:id="330" w:name="_Toc358296220"/>
      <w:bookmarkStart w:id="331" w:name="_Toc358298385"/>
      <w:bookmarkStart w:id="332" w:name="_Toc469334873"/>
      <w:bookmarkStart w:id="333" w:name="_Toc504120299"/>
      <w:bookmarkStart w:id="334" w:name="_Toc527644282"/>
      <w:bookmarkStart w:id="335" w:name="_Toc528599382"/>
      <w:bookmarkStart w:id="336" w:name="_Toc17993420"/>
      <w:bookmarkStart w:id="337" w:name="_Toc37267138"/>
      <w:bookmarkStart w:id="338" w:name="_Toc51666606"/>
      <w:bookmarkStart w:id="339" w:name="_Toc51666741"/>
      <w:bookmarkEnd w:id="327"/>
      <w:r>
        <w:lastRenderedPageBreak/>
        <w:t>Barcode Tab</w:t>
      </w:r>
      <w:bookmarkEnd w:id="328"/>
      <w:bookmarkEnd w:id="329"/>
      <w:bookmarkEnd w:id="330"/>
      <w:bookmarkEnd w:id="331"/>
      <w:bookmarkEnd w:id="332"/>
      <w:bookmarkEnd w:id="333"/>
      <w:bookmarkEnd w:id="334"/>
      <w:bookmarkEnd w:id="335"/>
      <w:bookmarkEnd w:id="336"/>
      <w:bookmarkEnd w:id="337"/>
      <w:bookmarkEnd w:id="338"/>
      <w:bookmarkEnd w:id="339"/>
    </w:p>
    <w:p w14:paraId="67780FC7" w14:textId="77777777" w:rsidR="0010465A" w:rsidRPr="0010465A" w:rsidRDefault="00DD450D" w:rsidP="0010465A">
      <w:pPr>
        <w:jc w:val="center"/>
        <w:rPr>
          <w:lang w:val="en"/>
        </w:rPr>
      </w:pPr>
      <w:r w:rsidRPr="00C12D7F">
        <w:rPr>
          <w:noProof/>
        </w:rPr>
        <w:drawing>
          <wp:inline distT="0" distB="0" distL="0" distR="0" wp14:anchorId="1FDFC676" wp14:editId="4270F69D">
            <wp:extent cx="3919359" cy="3294114"/>
            <wp:effectExtent l="0" t="0" r="5080" b="190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919359" cy="3294114"/>
                    </a:xfrm>
                    <a:prstGeom prst="rect">
                      <a:avLst/>
                    </a:prstGeom>
                    <a:noFill/>
                    <a:ln>
                      <a:noFill/>
                    </a:ln>
                  </pic:spPr>
                </pic:pic>
              </a:graphicData>
            </a:graphic>
          </wp:inline>
        </w:drawing>
      </w:r>
    </w:p>
    <w:p w14:paraId="040239BC" w14:textId="14549243" w:rsidR="00DA3596" w:rsidRDefault="00D41AFB" w:rsidP="00F5043F">
      <w:pPr>
        <w:pStyle w:val="Caption"/>
      </w:pPr>
      <w:r>
        <w:t xml:space="preserve">Figure </w:t>
      </w:r>
      <w:r w:rsidR="00810E0D">
        <w:rPr>
          <w:noProof/>
        </w:rPr>
        <w:t>10</w:t>
      </w:r>
      <w:r w:rsidR="00A70E2E">
        <w:t>:</w:t>
      </w:r>
      <w:r w:rsidR="00810E0D">
        <w:t xml:space="preserve"> </w:t>
      </w:r>
      <w:r w:rsidR="00A70E2E">
        <w:t>Barcode Option Tab</w:t>
      </w:r>
      <w:r w:rsidR="00A05A41">
        <w:t xml:space="preserve"> </w:t>
      </w:r>
    </w:p>
    <w:p w14:paraId="646D9F1C" w14:textId="77777777" w:rsidR="004F3EB4" w:rsidRPr="004F3EB4" w:rsidRDefault="004F3EB4" w:rsidP="004F3EB4"/>
    <w:p w14:paraId="5C7DEFC1" w14:textId="77777777" w:rsidR="002060EF" w:rsidRPr="00DA3596" w:rsidRDefault="002060EF" w:rsidP="004F3EB4">
      <w:pPr>
        <w:pStyle w:val="ListBullet"/>
        <w:numPr>
          <w:ilvl w:val="0"/>
          <w:numId w:val="0"/>
        </w:numPr>
        <w:ind w:left="360"/>
      </w:pPr>
      <w:r>
        <w:rPr>
          <w:b/>
        </w:rPr>
        <w:t>Process Control –</w:t>
      </w:r>
      <w:r w:rsidR="00AC61AF">
        <w:rPr>
          <w:b/>
        </w:rPr>
        <w:t xml:space="preserve"> </w:t>
      </w:r>
      <w:r w:rsidR="00FF3259">
        <w:t>E</w:t>
      </w:r>
      <w:r>
        <w:t xml:space="preserve">nable or disable the </w:t>
      </w:r>
      <w:r>
        <w:rPr>
          <w:i/>
          <w:iCs/>
        </w:rPr>
        <w:t>Process Contro</w:t>
      </w:r>
      <w:r>
        <w:t xml:space="preserve">l barcode feature.  </w:t>
      </w:r>
      <w:r w:rsidR="00E63EA8">
        <w:t>The feature allows control of the process by comparing t</w:t>
      </w:r>
      <w:r w:rsidR="00787E1C">
        <w:t>he barcode string of a product to</w:t>
      </w:r>
      <w:r w:rsidR="00E63EA8">
        <w:t xml:space="preserve"> the corresponding process currently running.  It ensures that the product matches the process.</w:t>
      </w:r>
    </w:p>
    <w:p w14:paraId="66639F3F" w14:textId="77777777" w:rsidR="00647626" w:rsidRDefault="00647626" w:rsidP="004F3EB4"/>
    <w:p w14:paraId="16E10F74" w14:textId="77777777" w:rsidR="00E63EA8" w:rsidRDefault="00647626" w:rsidP="004F3EB4">
      <w:pPr>
        <w:pStyle w:val="ListBullet"/>
        <w:numPr>
          <w:ilvl w:val="0"/>
          <w:numId w:val="0"/>
        </w:numPr>
        <w:ind w:left="360"/>
      </w:pPr>
      <w:r>
        <w:rPr>
          <w:b/>
          <w:bCs/>
        </w:rPr>
        <w:t xml:space="preserve">Process Traceability - </w:t>
      </w:r>
      <w:r>
        <w:t xml:space="preserve">Enable or disable the </w:t>
      </w:r>
      <w:r>
        <w:rPr>
          <w:i/>
          <w:iCs/>
        </w:rPr>
        <w:t xml:space="preserve">Process Traceability </w:t>
      </w:r>
      <w:r>
        <w:t xml:space="preserve">barcode feature.  </w:t>
      </w:r>
      <w:r w:rsidR="001C5338">
        <w:t xml:space="preserve">This feature </w:t>
      </w:r>
      <w:r w:rsidR="005426CF">
        <w:t xml:space="preserve">links each product’s profile data with its barcode.  </w:t>
      </w:r>
    </w:p>
    <w:p w14:paraId="531A8744" w14:textId="77777777" w:rsidR="00E63EA8" w:rsidRDefault="00E63EA8" w:rsidP="004F3EB4">
      <w:pPr>
        <w:pStyle w:val="ListParagraph"/>
      </w:pPr>
    </w:p>
    <w:p w14:paraId="3BC42966" w14:textId="0B7BDCB9" w:rsidR="00647626" w:rsidRDefault="00E63EA8" w:rsidP="004F3EB4">
      <w:pPr>
        <w:pStyle w:val="ListBullet"/>
        <w:numPr>
          <w:ilvl w:val="0"/>
          <w:numId w:val="0"/>
        </w:numPr>
        <w:ind w:left="360"/>
      </w:pPr>
      <w:r w:rsidRPr="00E63EA8">
        <w:rPr>
          <w:b/>
        </w:rPr>
        <w:t>Note:</w:t>
      </w:r>
      <w:r>
        <w:t xml:space="preserve"> </w:t>
      </w:r>
      <w:r w:rsidR="00647626">
        <w:t xml:space="preserve">When </w:t>
      </w:r>
      <w:r w:rsidR="00787E1C">
        <w:t xml:space="preserve">both Process Control and Traceability </w:t>
      </w:r>
      <w:r w:rsidR="002233F2">
        <w:t xml:space="preserve">are </w:t>
      </w:r>
      <w:r w:rsidR="00647626">
        <w:t xml:space="preserve">selected, radio buttons appear that let you specify using </w:t>
      </w:r>
      <w:r w:rsidR="00647626" w:rsidRPr="00FF3259">
        <w:rPr>
          <w:i/>
        </w:rPr>
        <w:t>one or two</w:t>
      </w:r>
      <w:r w:rsidR="00647626">
        <w:t xml:space="preserve"> scanners</w:t>
      </w:r>
      <w:r w:rsidR="005426CF">
        <w:t>,</w:t>
      </w:r>
      <w:r w:rsidR="00647626">
        <w:t xml:space="preserve"> </w:t>
      </w:r>
      <w:r w:rsidR="002233F2">
        <w:t>together</w:t>
      </w:r>
      <w:r w:rsidR="00647626">
        <w:t xml:space="preserve"> with fields for entering identifying prefixes for the scanners.</w:t>
      </w:r>
      <w:r w:rsidR="001C5338">
        <w:t xml:space="preserve">  The feature enables the choice of </w:t>
      </w:r>
      <w:r w:rsidR="005426CF">
        <w:t xml:space="preserve">applying traceability at the </w:t>
      </w:r>
      <w:r w:rsidR="006A5A04">
        <w:t>machine</w:t>
      </w:r>
      <w:r w:rsidR="005426CF">
        <w:t xml:space="preserve"> entrance or exit.</w:t>
      </w:r>
    </w:p>
    <w:p w14:paraId="6F7504E5" w14:textId="77777777" w:rsidR="00647626" w:rsidRDefault="00647626" w:rsidP="004F3EB4"/>
    <w:p w14:paraId="7749B309" w14:textId="2E325864" w:rsidR="002060EF" w:rsidRDefault="002060EF" w:rsidP="004F3EB4">
      <w:pPr>
        <w:pStyle w:val="ListBullet"/>
        <w:numPr>
          <w:ilvl w:val="0"/>
          <w:numId w:val="0"/>
        </w:numPr>
        <w:ind w:left="360"/>
      </w:pPr>
      <w:r>
        <w:rPr>
          <w:b/>
          <w:bCs/>
        </w:rPr>
        <w:t>Scanner Prefix</w:t>
      </w:r>
      <w:r>
        <w:t xml:space="preserve"> – </w:t>
      </w:r>
      <w:r w:rsidR="00810E0D">
        <w:t>If you selected the option for 2 scanners, a text entry box displays allowing you to e</w:t>
      </w:r>
      <w:r>
        <w:t xml:space="preserve">nter </w:t>
      </w:r>
      <w:r w:rsidR="00A52ABC">
        <w:t>the predefined</w:t>
      </w:r>
      <w:r w:rsidR="00FF3259">
        <w:t xml:space="preserve"> prefix </w:t>
      </w:r>
      <w:r w:rsidR="00A52ABC">
        <w:t xml:space="preserve">number </w:t>
      </w:r>
      <w:r w:rsidR="00FF3259">
        <w:t>to identify</w:t>
      </w:r>
      <w:r>
        <w:t xml:space="preserve"> </w:t>
      </w:r>
      <w:r w:rsidR="00A52ABC">
        <w:t>each barcode scanner</w:t>
      </w:r>
      <w:r>
        <w:t xml:space="preserve">.  The </w:t>
      </w:r>
      <w:r w:rsidR="00B50CBE">
        <w:t>software uses</w:t>
      </w:r>
      <w:r>
        <w:t xml:space="preserve"> this </w:t>
      </w:r>
      <w:r w:rsidR="00523298">
        <w:t>prefix</w:t>
      </w:r>
      <w:r>
        <w:t xml:space="preserve"> to determine </w:t>
      </w:r>
      <w:r w:rsidR="00523298">
        <w:t xml:space="preserve">which scan goes to which feature—process control or traceability. </w:t>
      </w:r>
      <w:r w:rsidR="00626449">
        <w:t xml:space="preserve"> </w:t>
      </w:r>
      <w:r>
        <w:t xml:space="preserve">The prefix </w:t>
      </w:r>
      <w:r w:rsidR="00626449">
        <w:t>is</w:t>
      </w:r>
      <w:r>
        <w:t xml:space="preserve"> programmed using the barcode manufactures software program.  Contact the barcode scann</w:t>
      </w:r>
      <w:r w:rsidR="00626449">
        <w:t>er manufacture for more information</w:t>
      </w:r>
      <w:r>
        <w:t>.</w:t>
      </w:r>
    </w:p>
    <w:p w14:paraId="61664532" w14:textId="77777777" w:rsidR="002060EF" w:rsidRDefault="002060EF" w:rsidP="004F3EB4"/>
    <w:p w14:paraId="2B7982C8" w14:textId="2D569D1A" w:rsidR="002060EF" w:rsidRPr="003E6083" w:rsidRDefault="002060EF" w:rsidP="004F3EB4">
      <w:pPr>
        <w:pStyle w:val="ListBullet"/>
        <w:numPr>
          <w:ilvl w:val="0"/>
          <w:numId w:val="0"/>
        </w:numPr>
        <w:ind w:left="360"/>
      </w:pPr>
      <w:r>
        <w:rPr>
          <w:b/>
        </w:rPr>
        <w:t>Missing Barcode Alarm –</w:t>
      </w:r>
      <w:r w:rsidR="00C56713">
        <w:rPr>
          <w:b/>
        </w:rPr>
        <w:t xml:space="preserve"> </w:t>
      </w:r>
      <w:r>
        <w:t xml:space="preserve">This option </w:t>
      </w:r>
      <w:r w:rsidR="001C5338">
        <w:t xml:space="preserve">can be </w:t>
      </w:r>
      <w:r>
        <w:t>enable</w:t>
      </w:r>
      <w:r w:rsidR="001C5338">
        <w:t>d</w:t>
      </w:r>
      <w:r>
        <w:t xml:space="preserve"> or disable</w:t>
      </w:r>
      <w:r w:rsidR="001C5338">
        <w:t>d when</w:t>
      </w:r>
      <w:r w:rsidR="005426CF">
        <w:t xml:space="preserve"> </w:t>
      </w:r>
      <w:r w:rsidR="005426CF" w:rsidRPr="003E6083">
        <w:t xml:space="preserve">the Traceability (Exit) </w:t>
      </w:r>
      <w:r w:rsidRPr="003E6083">
        <w:t>function</w:t>
      </w:r>
      <w:r w:rsidR="005426CF">
        <w:t xml:space="preserve"> is selected</w:t>
      </w:r>
      <w:r w:rsidRPr="003E6083">
        <w:t xml:space="preserve">.  The software uses the </w:t>
      </w:r>
      <w:r w:rsidR="004B723F">
        <w:t>board s</w:t>
      </w:r>
      <w:r w:rsidR="005426CF" w:rsidRPr="003E6083">
        <w:t>ensor</w:t>
      </w:r>
      <w:r w:rsidRPr="003E6083">
        <w:t xml:space="preserve"> to track product location in the </w:t>
      </w:r>
      <w:r w:rsidR="006A5A04">
        <w:t>machi</w:t>
      </w:r>
      <w:r w:rsidRPr="003E6083">
        <w:t>n</w:t>
      </w:r>
      <w:r w:rsidR="006A5A04">
        <w:t>e</w:t>
      </w:r>
      <w:r w:rsidRPr="003E6083">
        <w:t>.  If the</w:t>
      </w:r>
      <w:r w:rsidR="003056F5" w:rsidRPr="003E6083">
        <w:t xml:space="preserve"> board sensor detects </w:t>
      </w:r>
      <w:r w:rsidRPr="003E6083">
        <w:t xml:space="preserve">a </w:t>
      </w:r>
      <w:r w:rsidR="003056F5" w:rsidRPr="003E6083">
        <w:t>prod</w:t>
      </w:r>
      <w:r w:rsidR="004B723F">
        <w:t xml:space="preserve">uct entering the </w:t>
      </w:r>
      <w:r w:rsidR="006A5A04">
        <w:t>machine</w:t>
      </w:r>
      <w:r w:rsidR="004B723F">
        <w:t>, but the b</w:t>
      </w:r>
      <w:r w:rsidRPr="003E6083">
        <w:t xml:space="preserve">arcode </w:t>
      </w:r>
      <w:r w:rsidR="004B723F">
        <w:t>r</w:t>
      </w:r>
      <w:r w:rsidR="00626449" w:rsidRPr="003E6083">
        <w:t>eader</w:t>
      </w:r>
      <w:r w:rsidR="003056F5" w:rsidRPr="003E6083">
        <w:t xml:space="preserve"> doesn’t read its code, </w:t>
      </w:r>
      <w:r w:rsidRPr="003E6083">
        <w:t xml:space="preserve">the </w:t>
      </w:r>
      <w:r w:rsidR="00626449" w:rsidRPr="003E6083">
        <w:t>system</w:t>
      </w:r>
      <w:r w:rsidRPr="003E6083">
        <w:t xml:space="preserve"> </w:t>
      </w:r>
      <w:r w:rsidR="005426CF" w:rsidRPr="003E6083">
        <w:t>can</w:t>
      </w:r>
      <w:r w:rsidRPr="003E6083">
        <w:t xml:space="preserve"> activate a software or hardware alarm.</w:t>
      </w:r>
      <w:r w:rsidR="005426CF" w:rsidRPr="003E6083">
        <w:t xml:space="preserve">  </w:t>
      </w:r>
      <w:r w:rsidR="00144311" w:rsidRPr="003E6083">
        <w:t>The Traceability (Exit) function also</w:t>
      </w:r>
      <w:r w:rsidR="00626449" w:rsidRPr="003E6083">
        <w:t xml:space="preserve"> requires entry of</w:t>
      </w:r>
      <w:r w:rsidR="00144311" w:rsidRPr="003E6083">
        <w:t xml:space="preserve"> the Distanc</w:t>
      </w:r>
      <w:r w:rsidR="00626449" w:rsidRPr="003E6083">
        <w:t>e from Board Sensor to TraceabilityBarcode</w:t>
      </w:r>
      <w:r w:rsidR="00F33EC6" w:rsidRPr="003E6083">
        <w:t>Reader</w:t>
      </w:r>
      <w:r w:rsidR="00144311" w:rsidRPr="003E6083">
        <w:rPr>
          <w:b/>
        </w:rPr>
        <w:t xml:space="preserve"> </w:t>
      </w:r>
      <w:r w:rsidR="00626449" w:rsidRPr="003E6083">
        <w:t>value</w:t>
      </w:r>
      <w:r w:rsidR="00144311" w:rsidRPr="003E6083">
        <w:rPr>
          <w:b/>
        </w:rPr>
        <w:t>.</w:t>
      </w:r>
    </w:p>
    <w:p w14:paraId="6F9AF08B" w14:textId="77777777" w:rsidR="00DD4C67" w:rsidRDefault="00DD4C67" w:rsidP="004F3EB4"/>
    <w:p w14:paraId="260B060D" w14:textId="6ED5B0C1" w:rsidR="00473A39" w:rsidRDefault="00DD4C67" w:rsidP="004F3EB4">
      <w:pPr>
        <w:pStyle w:val="ListBullet"/>
        <w:numPr>
          <w:ilvl w:val="0"/>
          <w:numId w:val="0"/>
        </w:numPr>
        <w:ind w:left="360"/>
      </w:pPr>
      <w:r w:rsidRPr="00DD4C67">
        <w:rPr>
          <w:b/>
        </w:rPr>
        <w:t xml:space="preserve">Distance from Board Sensor to </w:t>
      </w:r>
      <w:r w:rsidR="00F33EC6" w:rsidRPr="00F33EC6">
        <w:rPr>
          <w:b/>
        </w:rPr>
        <w:t>TraceabilityBarcodeReader</w:t>
      </w:r>
      <w:r w:rsidR="00F33EC6"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00BE3A26" w:rsidRPr="00BE3A26">
        <w:rPr>
          <w:iCs/>
        </w:rPr>
        <w:t>board s</w:t>
      </w:r>
      <w:r w:rsidRPr="00BE3A26">
        <w:rPr>
          <w:iCs/>
        </w:rPr>
        <w:t>ensor</w:t>
      </w:r>
      <w:r w:rsidRPr="00DD4C67">
        <w:rPr>
          <w:i/>
          <w:iCs/>
        </w:rPr>
        <w:t xml:space="preserve"> </w:t>
      </w:r>
      <w:r w:rsidRPr="00DD4C67">
        <w:rPr>
          <w:rFonts w:ascii="TimesNewRomanPSMT" w:hAnsi="TimesNewRomanPSMT" w:cs="TimesNewRomanPSMT"/>
        </w:rPr>
        <w:t xml:space="preserve">and </w:t>
      </w:r>
      <w:r>
        <w:t xml:space="preserve">the </w:t>
      </w:r>
      <w:r w:rsidR="00F33EC6" w:rsidRPr="00F33EC6">
        <w:t>Traceability</w:t>
      </w:r>
      <w:r w:rsidR="00C96B21">
        <w:t xml:space="preserve"> </w:t>
      </w:r>
      <w:r w:rsidR="00F33EC6" w:rsidRPr="00F33EC6">
        <w:t>Barcode</w:t>
      </w:r>
      <w:r w:rsidR="00C96B21">
        <w:t xml:space="preserve"> </w:t>
      </w:r>
      <w:r w:rsidR="00F33EC6" w:rsidRPr="00F33EC6">
        <w:t>Reader</w:t>
      </w:r>
      <w:r w:rsidR="00F33EC6" w:rsidRPr="00F33EC6">
        <w:rPr>
          <w:b/>
          <w:bCs/>
        </w:rPr>
        <w:t xml:space="preserve"> </w:t>
      </w:r>
      <w:r w:rsidR="00F33EC6" w:rsidRPr="00F33EC6">
        <w:rPr>
          <w:bCs/>
        </w:rPr>
        <w:t xml:space="preserve">when installed at the </w:t>
      </w:r>
      <w:r w:rsidR="006A5A04">
        <w:rPr>
          <w:bCs/>
        </w:rPr>
        <w:t>machine</w:t>
      </w:r>
      <w:r w:rsidR="00F33EC6" w:rsidRPr="00F33EC6">
        <w:rPr>
          <w:bCs/>
        </w:rPr>
        <w:t xml:space="preserve"> exit </w:t>
      </w:r>
      <w:r w:rsidR="00144311">
        <w:t>in this field</w:t>
      </w:r>
      <w:r>
        <w:t xml:space="preserve">. </w:t>
      </w:r>
      <w:r w:rsidR="00144311">
        <w:t xml:space="preserve"> </w:t>
      </w:r>
      <w:r>
        <w:t xml:space="preserve">The software uses this measurement </w:t>
      </w:r>
      <w:r w:rsidR="00F33EC6">
        <w:t>to track product position</w:t>
      </w:r>
      <w:r w:rsidR="00BE3A26">
        <w:t xml:space="preserve"> so </w:t>
      </w:r>
      <w:r w:rsidR="00F33EC6">
        <w:t>it</w:t>
      </w:r>
      <w:r w:rsidR="00BE3A26">
        <w:t xml:space="preserve"> can associate the correct board </w:t>
      </w:r>
      <w:r w:rsidR="00F33EC6">
        <w:t>when the barcode is scanned</w:t>
      </w:r>
      <w:r w:rsidR="00BE3A26">
        <w:t>.</w:t>
      </w:r>
      <w:r w:rsidR="0070640A">
        <w:t xml:space="preserve"> </w:t>
      </w:r>
      <w:r w:rsidR="00473A39">
        <w:t xml:space="preserve"> </w:t>
      </w:r>
    </w:p>
    <w:p w14:paraId="0FF3D673" w14:textId="77777777" w:rsidR="00144311" w:rsidRDefault="00144311" w:rsidP="00473A39"/>
    <w:p w14:paraId="56EB6900" w14:textId="04BF05DB" w:rsidR="000F1D16" w:rsidRPr="000F1D16" w:rsidRDefault="000F1D16" w:rsidP="000F1D16">
      <w:pPr>
        <w:keepNext/>
        <w:jc w:val="center"/>
      </w:pPr>
    </w:p>
    <w:p w14:paraId="6F6E9334" w14:textId="77777777" w:rsidR="00123EEF" w:rsidRPr="00CC1838" w:rsidRDefault="00123EEF" w:rsidP="002060EF"/>
    <w:p w14:paraId="00121FD1" w14:textId="5856D09C" w:rsidR="008708F9" w:rsidRPr="00922305" w:rsidRDefault="00E361CE" w:rsidP="00676B77">
      <w:pPr>
        <w:pStyle w:val="Heading1"/>
      </w:pPr>
      <w:bookmarkStart w:id="340" w:name="_Process_Window_Setup"/>
      <w:bookmarkStart w:id="341" w:name="_Ref91061158"/>
      <w:bookmarkStart w:id="342" w:name="_Toc119468079"/>
      <w:bookmarkStart w:id="343" w:name="_Toc353195392"/>
      <w:bookmarkStart w:id="344" w:name="_Toc358296225"/>
      <w:bookmarkStart w:id="345" w:name="_Toc358298390"/>
      <w:bookmarkStart w:id="346" w:name="_Toc469334876"/>
      <w:bookmarkStart w:id="347" w:name="_Toc504120302"/>
      <w:bookmarkStart w:id="348" w:name="_Toc527644285"/>
      <w:bookmarkStart w:id="349" w:name="_Toc528599385"/>
      <w:bookmarkStart w:id="350" w:name="_Toc17993423"/>
      <w:bookmarkStart w:id="351" w:name="_Toc37267141"/>
      <w:bookmarkStart w:id="352" w:name="_Toc51666607"/>
      <w:bookmarkStart w:id="353" w:name="_Toc51666742"/>
      <w:bookmarkEnd w:id="340"/>
      <w:r>
        <w:rPr>
          <w:noProof/>
        </w:rPr>
        <w:lastRenderedPageBreak/>
        <w:object w:dxaOrig="0" w:dyaOrig="0" w14:anchorId="00AB57E6">
          <v:shape id="_x0000_s1083" type="#_x0000_t75" style="position:absolute;margin-left:160.65pt;margin-top:-534.95pt;width:107.25pt;height:59.25pt;z-index:251734528;mso-wrap-edited:f;mso-position-vertical-relative:page" wrapcoords="-151 0 -151 21327 21600 21327 21600 0 -151 0" o:allowincell="f">
            <v:imagedata r:id="rId43" o:title=""/>
            <w10:wrap anchory="page"/>
          </v:shape>
          <o:OLEObject Type="Embed" ProgID="PBrush" ShapeID="_x0000_s1083" DrawAspect="Content" ObjectID="_1662856735" r:id="rId44"/>
        </w:object>
      </w:r>
      <w:r w:rsidR="00530DA9">
        <w:t>Process Window Setup</w:t>
      </w:r>
      <w:bookmarkEnd w:id="299"/>
      <w:bookmarkEnd w:id="300"/>
      <w:bookmarkEnd w:id="341"/>
      <w:bookmarkEnd w:id="342"/>
      <w:bookmarkEnd w:id="343"/>
      <w:bookmarkEnd w:id="344"/>
      <w:bookmarkEnd w:id="345"/>
      <w:bookmarkEnd w:id="346"/>
      <w:bookmarkEnd w:id="347"/>
      <w:bookmarkEnd w:id="348"/>
      <w:bookmarkEnd w:id="349"/>
      <w:bookmarkEnd w:id="350"/>
      <w:bookmarkEnd w:id="351"/>
      <w:bookmarkEnd w:id="352"/>
      <w:bookmarkEnd w:id="353"/>
    </w:p>
    <w:p w14:paraId="44610EEC" w14:textId="77777777" w:rsidR="008708F9" w:rsidRPr="004B2B33" w:rsidRDefault="00DD450D" w:rsidP="004B2B33">
      <w:pPr>
        <w:jc w:val="center"/>
      </w:pPr>
      <w:r w:rsidRPr="004B2B33">
        <w:rPr>
          <w:noProof/>
        </w:rPr>
        <w:drawing>
          <wp:inline distT="0" distB="0" distL="0" distR="0" wp14:anchorId="2BC06138" wp14:editId="742CB02D">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4049FC2D" w:rsidR="00D41AFB" w:rsidRPr="004B2B33" w:rsidRDefault="00810E0D" w:rsidP="004B2B33">
      <w:pPr>
        <w:jc w:val="center"/>
      </w:pPr>
      <w:r w:rsidRPr="004B2B33">
        <w:rPr>
          <w:noProof/>
        </w:rPr>
        <mc:AlternateContent>
          <mc:Choice Requires="wpg">
            <w:drawing>
              <wp:anchor distT="0" distB="0" distL="114300" distR="114300" simplePos="0" relativeHeight="251593728" behindDoc="0" locked="0" layoutInCell="1" allowOverlap="1" wp14:anchorId="2849EC76" wp14:editId="716FAAF3">
                <wp:simplePos x="0" y="0"/>
                <wp:positionH relativeFrom="column">
                  <wp:posOffset>223374</wp:posOffset>
                </wp:positionH>
                <wp:positionV relativeFrom="paragraph">
                  <wp:posOffset>1064407</wp:posOffset>
                </wp:positionV>
                <wp:extent cx="1485900" cy="1044575"/>
                <wp:effectExtent l="0" t="0" r="0" b="0"/>
                <wp:wrapNone/>
                <wp:docPr id="2972"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973"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E361CE" w:rsidRPr="00C604DD" w:rsidRDefault="00E361CE"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974"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9EC76" id="Group 4105" o:spid="_x0000_s1051" style="position:absolute;left:0;text-align:left;margin-left:17.6pt;margin-top:83.8pt;width:117pt;height:82.25pt;z-index:251593728"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w:txbxContent>
                      <w:p w14:paraId="0168882E" w14:textId="77777777" w:rsidR="00E361CE" w:rsidRPr="00C604DD" w:rsidRDefault="00E361CE"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mc:Fallback>
        </mc:AlternateContent>
      </w:r>
      <w:r w:rsidR="00DD450D" w:rsidRPr="004B2B33">
        <w:rPr>
          <w:noProof/>
        </w:rPr>
        <w:drawing>
          <wp:inline distT="0" distB="0" distL="0" distR="0" wp14:anchorId="562A93F7" wp14:editId="63FE2F2D">
            <wp:extent cx="3167524" cy="2963007"/>
            <wp:effectExtent l="0" t="0" r="0" b="889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171671" cy="2966886"/>
                    </a:xfrm>
                    <a:prstGeom prst="rect">
                      <a:avLst/>
                    </a:prstGeom>
                    <a:noFill/>
                    <a:ln>
                      <a:noFill/>
                    </a:ln>
                  </pic:spPr>
                </pic:pic>
              </a:graphicData>
            </a:graphic>
          </wp:inline>
        </w:drawing>
      </w:r>
    </w:p>
    <w:p w14:paraId="223CEF8E" w14:textId="5D5C51CD" w:rsidR="008708F9" w:rsidRPr="00647284" w:rsidRDefault="00D41AFB" w:rsidP="00F5043F">
      <w:pPr>
        <w:pStyle w:val="Caption"/>
        <w:rPr>
          <w:rFonts w:ascii="Trebuchet MS" w:hAnsi="Trebuchet MS"/>
          <w:color w:val="FF0000"/>
          <w:sz w:val="24"/>
          <w:szCs w:val="24"/>
        </w:rPr>
      </w:pPr>
      <w:r>
        <w:t xml:space="preserve">Figure </w:t>
      </w:r>
      <w:r w:rsidR="00810E0D">
        <w:rPr>
          <w:noProof/>
        </w:rPr>
        <w:t>11</w:t>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1CF28030" w14:textId="324DE1ED"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w:t>
      </w:r>
      <w:r w:rsidR="00810E0D">
        <w:t>flux</w:t>
      </w:r>
      <w:r w:rsidR="008708F9">
        <w:t xml:space="preserve"> or define your own specs</w:t>
      </w:r>
      <w:r w:rsidR="001B627C">
        <w:t>.</w:t>
      </w:r>
    </w:p>
    <w:p w14:paraId="5B5AFB30" w14:textId="44E71CB5" w:rsidR="00810E0D" w:rsidRDefault="00810E0D" w:rsidP="00115611">
      <w:pPr>
        <w:pStyle w:val="ListBullet"/>
        <w:numPr>
          <w:ilvl w:val="0"/>
          <w:numId w:val="0"/>
        </w:numPr>
        <w:spacing w:after="60"/>
      </w:pPr>
      <w:r>
        <w:rPr>
          <w:b/>
        </w:rPr>
        <w:t>Flux Menu</w:t>
      </w:r>
      <w:r>
        <w:t xml:space="preserve"> – A read only library list of fluxes along with the statistics and limits suggested by the flux mfg.; also included is </w:t>
      </w:r>
      <w:r w:rsidRPr="00186824">
        <w:t>a user-defined option</w:t>
      </w:r>
      <w:r>
        <w:t xml:space="preserve"> in the list which allows you to create a spec. of your own.  See below for additional details.</w:t>
      </w:r>
    </w:p>
    <w:p w14:paraId="1FCD501B" w14:textId="512C3A30" w:rsidR="002D4137" w:rsidRDefault="008708F9" w:rsidP="00115611">
      <w:pPr>
        <w:pStyle w:val="ListBullet"/>
        <w:numPr>
          <w:ilvl w:val="0"/>
          <w:numId w:val="0"/>
        </w:numPr>
        <w:spacing w:after="60"/>
      </w:pPr>
      <w:r>
        <w:rPr>
          <w:b/>
        </w:rPr>
        <w:t>Read only text box</w:t>
      </w:r>
      <w:r w:rsidR="00B02927">
        <w:t xml:space="preserve"> – </w:t>
      </w:r>
      <w:r>
        <w:t xml:space="preserve">Shows the </w:t>
      </w:r>
      <w:r w:rsidR="00810E0D">
        <w:t>flux</w:t>
      </w:r>
      <w:r>
        <w:t xml:space="preserve"> name, statistics name, and limits for a Process Window chosen, edited, or saved by </w:t>
      </w:r>
      <w:r w:rsidR="00BF3428">
        <w:t>you</w:t>
      </w:r>
      <w:r>
        <w:t>.</w:t>
      </w:r>
      <w:r w:rsidR="00115611">
        <w:t xml:space="preserve"> </w:t>
      </w:r>
      <w:r w:rsidR="002D4137">
        <w:t>The top half displays the specs chosen for the ‘Preheat’ side of the process, and the bottom half for the ‘Wave’ side of the process.</w:t>
      </w:r>
    </w:p>
    <w:p w14:paraId="2A52FDB9" w14:textId="2E68996F"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specs. Another use for this would be if you wanted to monitor the actual board temperature as well as component temps. </w:t>
      </w:r>
      <w:r w:rsidR="003857E2">
        <w:t xml:space="preserve"> </w:t>
      </w:r>
      <w:r w:rsidR="0007750F">
        <w:t xml:space="preserve">You would then only select the statistics for that TC that are relevant. If you wish to use the same specifications for all thermocouples, </w:t>
      </w:r>
      <w:r w:rsidR="005B4E42">
        <w:t>leave the box checked</w:t>
      </w:r>
      <w:r w:rsidR="0007750F">
        <w:t>.</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77777777" w:rsidR="00D41D8D" w:rsidRPr="00092BE2" w:rsidRDefault="00D41D8D" w:rsidP="004F3EB4">
      <w:pPr>
        <w:pStyle w:val="ListBullet"/>
        <w:numPr>
          <w:ilvl w:val="0"/>
          <w:numId w:val="0"/>
        </w:numPr>
      </w:pPr>
      <w:r w:rsidRPr="00092BE2">
        <w:rPr>
          <w:b/>
        </w:rPr>
        <w:t>Use Sweet Spot Target</w:t>
      </w:r>
      <w:r w:rsidRPr="00092BE2">
        <w:t xml:space="preserve"> - When the </w:t>
      </w:r>
      <w:r w:rsidRPr="00092BE2">
        <w:rPr>
          <w:i/>
        </w:rPr>
        <w:t xml:space="preserve">Sweet Spot Target </w:t>
      </w:r>
      <w:r w:rsidRPr="00092BE2">
        <w:t>option is purchased, enabling it allows you to manually define the target (0 % PWI) for each statistic. (See below for additional details)</w:t>
      </w:r>
    </w:p>
    <w:p w14:paraId="605DE0E8" w14:textId="7DD31402" w:rsidR="008708F9" w:rsidRDefault="005B4E42" w:rsidP="00D36D96">
      <w:pPr>
        <w:pStyle w:val="Heading2"/>
      </w:pPr>
      <w:bookmarkStart w:id="354" w:name="_Toc488490441"/>
      <w:bookmarkStart w:id="355" w:name="_Toc119468080"/>
      <w:bookmarkStart w:id="356" w:name="_Toc353195393"/>
      <w:bookmarkStart w:id="357" w:name="_Toc358296226"/>
      <w:bookmarkStart w:id="358" w:name="_Toc358298391"/>
      <w:bookmarkStart w:id="359" w:name="_Toc469334877"/>
      <w:bookmarkStart w:id="360" w:name="_Toc504120303"/>
      <w:bookmarkStart w:id="361" w:name="_Toc527644286"/>
      <w:bookmarkStart w:id="362" w:name="_Toc528599386"/>
      <w:bookmarkStart w:id="363" w:name="_Toc17993424"/>
      <w:bookmarkStart w:id="364" w:name="_Toc37267142"/>
      <w:bookmarkStart w:id="365" w:name="_Toc51666608"/>
      <w:bookmarkStart w:id="366" w:name="_Toc51666743"/>
      <w:r>
        <w:lastRenderedPageBreak/>
        <w:t>Flux</w:t>
      </w:r>
      <w:r w:rsidR="00BB1720">
        <w:t xml:space="preserve"> Menu</w:t>
      </w:r>
      <w:bookmarkEnd w:id="354"/>
      <w:bookmarkEnd w:id="355"/>
      <w:bookmarkEnd w:id="356"/>
      <w:bookmarkEnd w:id="357"/>
      <w:bookmarkEnd w:id="358"/>
      <w:bookmarkEnd w:id="359"/>
      <w:bookmarkEnd w:id="360"/>
      <w:bookmarkEnd w:id="361"/>
      <w:bookmarkEnd w:id="362"/>
      <w:bookmarkEnd w:id="363"/>
      <w:bookmarkEnd w:id="364"/>
      <w:bookmarkEnd w:id="365"/>
      <w:bookmarkEnd w:id="366"/>
    </w:p>
    <w:p w14:paraId="0C8A08EA" w14:textId="487E9727" w:rsidR="008708F9" w:rsidRPr="004B2B33" w:rsidRDefault="005B4E42" w:rsidP="004B2B33">
      <w:pPr>
        <w:jc w:val="center"/>
      </w:pPr>
      <w:r>
        <w:rPr>
          <w:noProof/>
        </w:rPr>
        <w:drawing>
          <wp:inline distT="0" distB="0" distL="0" distR="0" wp14:anchorId="407C9637" wp14:editId="2964B7C7">
            <wp:extent cx="1286395" cy="343039"/>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WPI - Flux button.png"/>
                    <pic:cNvPicPr/>
                  </pic:nvPicPr>
                  <pic:blipFill>
                    <a:blip r:embed="rId46">
                      <a:extLst>
                        <a:ext uri="{28A0092B-C50C-407E-A947-70E740481C1C}">
                          <a14:useLocalDpi xmlns:a14="http://schemas.microsoft.com/office/drawing/2010/main" val="0"/>
                        </a:ext>
                      </a:extLst>
                    </a:blip>
                    <a:stretch>
                      <a:fillRect/>
                    </a:stretch>
                  </pic:blipFill>
                  <pic:spPr>
                    <a:xfrm>
                      <a:off x="0" y="0"/>
                      <a:ext cx="1286395" cy="343039"/>
                    </a:xfrm>
                    <a:prstGeom prst="rect">
                      <a:avLst/>
                    </a:prstGeom>
                  </pic:spPr>
                </pic:pic>
              </a:graphicData>
            </a:graphic>
          </wp:inline>
        </w:drawing>
      </w:r>
    </w:p>
    <w:p w14:paraId="58146424" w14:textId="77777777" w:rsidR="008708F9" w:rsidRDefault="008708F9"/>
    <w:p w14:paraId="21529E3C" w14:textId="77777777" w:rsidR="00D41AFB" w:rsidRPr="004B2B33" w:rsidRDefault="00DD450D" w:rsidP="004B2B33">
      <w:pPr>
        <w:jc w:val="center"/>
      </w:pPr>
      <w:r w:rsidRPr="004B2B33">
        <w:rPr>
          <w:noProof/>
        </w:rPr>
        <w:drawing>
          <wp:inline distT="0" distB="0" distL="0" distR="0" wp14:anchorId="42013B9D" wp14:editId="17EB0C63">
            <wp:extent cx="3776880" cy="3663950"/>
            <wp:effectExtent l="19050" t="19050" r="1460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76880" cy="3663950"/>
                    </a:xfrm>
                    <a:prstGeom prst="rect">
                      <a:avLst/>
                    </a:prstGeom>
                    <a:noFill/>
                    <a:ln w="9525" cmpd="sng">
                      <a:solidFill>
                        <a:srgbClr val="000000"/>
                      </a:solidFill>
                      <a:miter lim="800000"/>
                      <a:headEnd/>
                      <a:tailEnd/>
                    </a:ln>
                    <a:effectLst/>
                  </pic:spPr>
                </pic:pic>
              </a:graphicData>
            </a:graphic>
          </wp:inline>
        </w:drawing>
      </w:r>
    </w:p>
    <w:p w14:paraId="798D1F83" w14:textId="5E00693C" w:rsidR="008708F9" w:rsidRDefault="00D41AFB" w:rsidP="00F5043F">
      <w:pPr>
        <w:pStyle w:val="Caption"/>
        <w:rPr>
          <w:noProof/>
        </w:rPr>
      </w:pPr>
      <w:bookmarkStart w:id="367" w:name="_Ref185671013"/>
      <w:r>
        <w:t xml:space="preserve">Figure </w:t>
      </w:r>
      <w:bookmarkEnd w:id="367"/>
      <w:r w:rsidR="00810E0D">
        <w:rPr>
          <w:noProof/>
        </w:rPr>
        <w:t>12</w:t>
      </w:r>
      <w:r w:rsidR="00435384">
        <w:t xml:space="preserve">: </w:t>
      </w:r>
      <w:r w:rsidR="002D4137">
        <w:t>Flux</w:t>
      </w:r>
      <w:r w:rsidR="00435384">
        <w:t xml:space="preserve"> Menu</w:t>
      </w:r>
    </w:p>
    <w:p w14:paraId="35FEDBE0" w14:textId="77777777" w:rsidR="008708F9" w:rsidRDefault="008708F9" w:rsidP="00194E1A"/>
    <w:p w14:paraId="4E4736ED" w14:textId="77777777" w:rsidR="005B4E42" w:rsidRPr="005B4E42" w:rsidRDefault="005B4E42" w:rsidP="005B4E42">
      <w:pPr>
        <w:rPr>
          <w:b/>
        </w:rPr>
      </w:pPr>
    </w:p>
    <w:p w14:paraId="2CA4B3E7" w14:textId="4A27CF2E" w:rsidR="005B4E42" w:rsidRPr="005B4E42" w:rsidRDefault="005B4E42" w:rsidP="005B4E42">
      <w:r w:rsidRPr="005B4E42">
        <w:rPr>
          <w:b/>
        </w:rPr>
        <w:t>Flux Menu</w:t>
      </w:r>
      <w:r w:rsidRPr="005B4E42">
        <w:t xml:space="preserve"> - When you click the </w:t>
      </w:r>
      <w:r w:rsidRPr="005B4E42">
        <w:rPr>
          <w:i/>
        </w:rPr>
        <w:t>Flux Menu</w:t>
      </w:r>
      <w:r w:rsidRPr="005B4E42">
        <w:t xml:space="preserve"> button, a list of fluxes appears.  Use the scroll bar on the right to find your flux in the list</w:t>
      </w:r>
      <w:r>
        <w:t xml:space="preserve"> </w:t>
      </w:r>
      <w:r w:rsidRPr="005B4E42">
        <w:t xml:space="preserve">and click to select it.  If your flux is not on the list, choose the Define Your </w:t>
      </w:r>
      <w:r>
        <w:t>Own</w:t>
      </w:r>
      <w:r w:rsidRPr="005B4E42">
        <w:t xml:space="preserve"> Spec option from the list, and then manually enter the process limits.  </w:t>
      </w:r>
    </w:p>
    <w:p w14:paraId="459671DF" w14:textId="77777777" w:rsidR="005B4E42" w:rsidRPr="005B4E42" w:rsidRDefault="005B4E42" w:rsidP="005B4E42"/>
    <w:p w14:paraId="379B4065" w14:textId="02688546" w:rsidR="005B4E42" w:rsidRPr="005B4E42" w:rsidRDefault="005B4E42" w:rsidP="005B4E42">
      <w:pPr>
        <w:numPr>
          <w:ilvl w:val="0"/>
          <w:numId w:val="167"/>
        </w:numPr>
        <w:rPr>
          <w:noProof/>
        </w:rPr>
      </w:pPr>
      <w:r w:rsidRPr="005B4E42">
        <w:rPr>
          <w:noProof/>
        </w:rPr>
        <w:t xml:space="preserve">Clicking on the </w:t>
      </w:r>
      <w:r w:rsidRPr="005B4E42">
        <w:rPr>
          <w:b/>
          <w:noProof/>
        </w:rPr>
        <w:t>green check</w:t>
      </w:r>
      <w:r w:rsidRPr="005B4E42">
        <w:rPr>
          <w:noProof/>
        </w:rPr>
        <w:t xml:space="preserve"> accepts the selected </w:t>
      </w:r>
      <w:r>
        <w:rPr>
          <w:noProof/>
        </w:rPr>
        <w:t>flux</w:t>
      </w:r>
      <w:r w:rsidRPr="005B4E42">
        <w:rPr>
          <w:noProof/>
        </w:rPr>
        <w:t xml:space="preserve"> and loads its specs automatically.  You then return to the </w:t>
      </w:r>
      <w:r w:rsidRPr="005B4E42">
        <w:rPr>
          <w:i/>
          <w:noProof/>
        </w:rPr>
        <w:t>Process Window</w:t>
      </w:r>
      <w:r w:rsidRPr="005B4E42">
        <w:rPr>
          <w:noProof/>
        </w:rPr>
        <w:t xml:space="preserve"> screen after being presented disclaimer information.</w:t>
      </w:r>
    </w:p>
    <w:p w14:paraId="5A022800" w14:textId="77777777" w:rsidR="005B4E42" w:rsidRPr="005B4E42" w:rsidRDefault="005B4E42" w:rsidP="005B4E42"/>
    <w:p w14:paraId="1FC56284" w14:textId="77777777" w:rsidR="005B4E42" w:rsidRPr="005B4E42" w:rsidRDefault="005B4E42" w:rsidP="005B4E42">
      <w:pPr>
        <w:numPr>
          <w:ilvl w:val="0"/>
          <w:numId w:val="167"/>
        </w:numPr>
        <w:rPr>
          <w:noProof/>
        </w:rPr>
      </w:pPr>
      <w:r w:rsidRPr="005B4E42">
        <w:rPr>
          <w:noProof/>
        </w:rPr>
        <w:t xml:space="preserve">Clicking the </w:t>
      </w:r>
      <w:r w:rsidRPr="005B4E42">
        <w:rPr>
          <w:b/>
          <w:noProof/>
        </w:rPr>
        <w:t>flux jars</w:t>
      </w:r>
      <w:r w:rsidRPr="005B4E42">
        <w:rPr>
          <w:noProof/>
        </w:rPr>
        <w:t xml:space="preserve"> button displays a disclaimer information about the selected flux/process specifications. </w:t>
      </w:r>
    </w:p>
    <w:p w14:paraId="7261259C" w14:textId="77777777" w:rsidR="005B4E42" w:rsidRPr="005B4E42" w:rsidRDefault="005B4E42" w:rsidP="005B4E42"/>
    <w:p w14:paraId="13ECD2B4" w14:textId="77777777" w:rsidR="005B4E42" w:rsidRPr="005B4E42" w:rsidRDefault="005B4E42" w:rsidP="005B4E42">
      <w:pPr>
        <w:numPr>
          <w:ilvl w:val="0"/>
          <w:numId w:val="167"/>
        </w:numPr>
        <w:rPr>
          <w:noProof/>
        </w:rPr>
      </w:pPr>
      <w:r w:rsidRPr="005B4E42">
        <w:rPr>
          <w:noProof/>
        </w:rPr>
        <w:t xml:space="preserve">Clicking on the </w:t>
      </w:r>
      <w:r w:rsidRPr="005B4E42">
        <w:rPr>
          <w:b/>
          <w:noProof/>
        </w:rPr>
        <w:t>red X</w:t>
      </w:r>
      <w:r w:rsidRPr="005B4E42">
        <w:rPr>
          <w:noProof/>
        </w:rPr>
        <w:t xml:space="preserve"> cancels your selection and returns you to </w:t>
      </w:r>
      <w:r w:rsidRPr="005B4E42">
        <w:rPr>
          <w:i/>
          <w:noProof/>
        </w:rPr>
        <w:t>the Process Window</w:t>
      </w:r>
      <w:r w:rsidRPr="005B4E42">
        <w:rPr>
          <w:noProof/>
        </w:rPr>
        <w:t xml:space="preserve"> screen without making any changes.</w:t>
      </w:r>
    </w:p>
    <w:p w14:paraId="26E75D89" w14:textId="77777777" w:rsidR="008708F9" w:rsidRDefault="008708F9">
      <w:bookmarkStart w:id="368" w:name="_Toc486325573"/>
      <w:bookmarkStart w:id="369" w:name="_Toc488490442"/>
    </w:p>
    <w:p w14:paraId="14FC21C5" w14:textId="77777777" w:rsidR="008708F9" w:rsidRDefault="008708F9"/>
    <w:p w14:paraId="27A8439B" w14:textId="77777777" w:rsidR="008708F9" w:rsidRDefault="00BB1720" w:rsidP="00D36D96">
      <w:pPr>
        <w:pStyle w:val="Heading2"/>
      </w:pPr>
      <w:r>
        <w:br w:type="page"/>
      </w:r>
      <w:bookmarkStart w:id="370" w:name="_Edit_Specs"/>
      <w:bookmarkStart w:id="371" w:name="_Ref91061038"/>
      <w:bookmarkStart w:id="372" w:name="_Toc119468081"/>
      <w:bookmarkStart w:id="373" w:name="_Toc353195394"/>
      <w:bookmarkStart w:id="374" w:name="_Toc358296227"/>
      <w:bookmarkStart w:id="375" w:name="_Toc358298392"/>
      <w:bookmarkStart w:id="376" w:name="_Toc469334878"/>
      <w:bookmarkStart w:id="377" w:name="_Toc504120304"/>
      <w:bookmarkStart w:id="378" w:name="_Toc527644287"/>
      <w:bookmarkStart w:id="379" w:name="_Toc528599387"/>
      <w:bookmarkStart w:id="380" w:name="_Toc17993425"/>
      <w:bookmarkStart w:id="381" w:name="_Toc37267143"/>
      <w:bookmarkStart w:id="382" w:name="_Toc51666609"/>
      <w:bookmarkStart w:id="383" w:name="_Toc51666744"/>
      <w:bookmarkEnd w:id="370"/>
      <w:r>
        <w:lastRenderedPageBreak/>
        <w:t>Edit Specs</w:t>
      </w:r>
      <w:bookmarkEnd w:id="368"/>
      <w:bookmarkEnd w:id="369"/>
      <w:bookmarkEnd w:id="371"/>
      <w:bookmarkEnd w:id="372"/>
      <w:bookmarkEnd w:id="373"/>
      <w:bookmarkEnd w:id="374"/>
      <w:bookmarkEnd w:id="375"/>
      <w:bookmarkEnd w:id="376"/>
      <w:bookmarkEnd w:id="377"/>
      <w:bookmarkEnd w:id="378"/>
      <w:bookmarkEnd w:id="379"/>
      <w:bookmarkEnd w:id="380"/>
      <w:bookmarkEnd w:id="381"/>
      <w:bookmarkEnd w:id="382"/>
      <w:bookmarkEnd w:id="383"/>
    </w:p>
    <w:p w14:paraId="7D365E42" w14:textId="4757254E" w:rsidR="002F7683" w:rsidRPr="004B2B33" w:rsidRDefault="000F26D0" w:rsidP="004B2B33">
      <w:pPr>
        <w:jc w:val="center"/>
      </w:pPr>
      <w:r>
        <w:rPr>
          <w:noProof/>
        </w:rPr>
        <w:drawing>
          <wp:inline distT="0" distB="0" distL="0" distR="0" wp14:anchorId="5DFDB603" wp14:editId="2F46E332">
            <wp:extent cx="1286054" cy="342948"/>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WPI - Edit Specs button.png"/>
                    <pic:cNvPicPr/>
                  </pic:nvPicPr>
                  <pic:blipFill>
                    <a:blip r:embed="rId48">
                      <a:extLst>
                        <a:ext uri="{28A0092B-C50C-407E-A947-70E740481C1C}">
                          <a14:useLocalDpi xmlns:a14="http://schemas.microsoft.com/office/drawing/2010/main" val="0"/>
                        </a:ext>
                      </a:extLst>
                    </a:blip>
                    <a:stretch>
                      <a:fillRect/>
                    </a:stretch>
                  </pic:blipFill>
                  <pic:spPr>
                    <a:xfrm>
                      <a:off x="0" y="0"/>
                      <a:ext cx="1286054" cy="342948"/>
                    </a:xfrm>
                    <a:prstGeom prst="rect">
                      <a:avLst/>
                    </a:prstGeom>
                  </pic:spPr>
                </pic:pic>
              </a:graphicData>
            </a:graphic>
          </wp:inline>
        </w:drawing>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4D86B59A">
            <wp:extent cx="3647520" cy="33938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657000" cy="3402651"/>
                    </a:xfrm>
                    <a:prstGeom prst="rect">
                      <a:avLst/>
                    </a:prstGeom>
                    <a:noFill/>
                    <a:ln>
                      <a:noFill/>
                    </a:ln>
                  </pic:spPr>
                </pic:pic>
              </a:graphicData>
            </a:graphic>
          </wp:inline>
        </w:drawing>
      </w:r>
    </w:p>
    <w:p w14:paraId="6B40F320" w14:textId="753EE97D" w:rsidR="008708F9" w:rsidRPr="0025224B" w:rsidRDefault="00D41AFB" w:rsidP="00F5043F">
      <w:pPr>
        <w:pStyle w:val="Caption"/>
      </w:pPr>
      <w:bookmarkStart w:id="384" w:name="_Ref185671484"/>
      <w:r>
        <w:t xml:space="preserve">Figure </w:t>
      </w:r>
      <w:bookmarkEnd w:id="384"/>
      <w:r w:rsidR="00810E0D">
        <w:rPr>
          <w:noProof/>
        </w:rPr>
        <w:t>13</w:t>
      </w:r>
      <w:r w:rsidR="00435384">
        <w:t>: Process Window Edit Specs</w:t>
      </w:r>
    </w:p>
    <w:p w14:paraId="35BC0890" w14:textId="77777777" w:rsidR="008708F9" w:rsidRDefault="008708F9" w:rsidP="00194E1A"/>
    <w:p w14:paraId="09A1528F" w14:textId="7E123C42" w:rsidR="00DA2F1E" w:rsidRDefault="002D4137">
      <w:r>
        <w:t xml:space="preserve">The </w:t>
      </w:r>
      <w:r w:rsidRPr="00EC251F">
        <w:rPr>
          <w:i/>
          <w:iCs/>
        </w:rPr>
        <w:t>Edit Specs</w:t>
      </w:r>
      <w:r>
        <w:t xml:space="preserve"> screen allows you to </w:t>
      </w:r>
      <w:r w:rsidR="000F26D0">
        <w:t xml:space="preserve">choose and/or edit a variety of available statistics that will be calculated during profiling and production. </w:t>
      </w:r>
    </w:p>
    <w:p w14:paraId="0CE8EE0D" w14:textId="77777777" w:rsidR="00DA2F1E" w:rsidRDefault="00DA2F1E"/>
    <w:p w14:paraId="0C7061EE" w14:textId="3633DF04" w:rsidR="000F26D0" w:rsidRDefault="000F26D0">
      <w:r>
        <w:t xml:space="preserve">At the top left of the screen are two tabs – </w:t>
      </w:r>
      <w:r w:rsidRPr="00EC251F">
        <w:rPr>
          <w:i/>
          <w:iCs/>
        </w:rPr>
        <w:t>Preheat</w:t>
      </w:r>
      <w:r>
        <w:t xml:space="preserve"> and </w:t>
      </w:r>
      <w:r w:rsidRPr="00EC251F">
        <w:rPr>
          <w:i/>
          <w:iCs/>
        </w:rPr>
        <w:t>Wave</w:t>
      </w:r>
      <w:r>
        <w:t xml:space="preserve"> – allowing you to select and define different specifications and limits for the two different halves of the </w:t>
      </w:r>
      <w:r w:rsidR="0055255E">
        <w:t xml:space="preserve">wave </w:t>
      </w:r>
      <w:r>
        <w:t xml:space="preserve">solder process. When you select a tab, it will display that name (Preheat in the example above) at the top of the screen to let you know which selection area you are working in. </w:t>
      </w:r>
    </w:p>
    <w:p w14:paraId="5F0121BE" w14:textId="4C795B1D" w:rsidR="008708F9" w:rsidRPr="00186824" w:rsidRDefault="00DA2F1E">
      <w:r>
        <w:t>There is a single drop</w:t>
      </w:r>
      <w:r w:rsidR="000F26D0">
        <w:t>-</w:t>
      </w:r>
      <w:r>
        <w:t>down list at the top that contains all available specifications</w:t>
      </w:r>
      <w:r w:rsidR="000F26D0">
        <w:t xml:space="preserve"> </w:t>
      </w:r>
      <w:r>
        <w:t xml:space="preserve">that </w:t>
      </w:r>
      <w:r w:rsidR="00992ECE">
        <w:t>are available for that part of the 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Peak temperatures</w:t>
      </w:r>
      <w:r w:rsidR="002B6238" w:rsidRPr="00186824">
        <w:t>,</w:t>
      </w:r>
      <w:r w:rsidR="00992ECE">
        <w:t xml:space="preserve"> Dwell Time in Wave, etc.</w:t>
      </w:r>
    </w:p>
    <w:p w14:paraId="497858A1" w14:textId="77777777" w:rsidR="00194E1A" w:rsidRDefault="00194E1A"/>
    <w:p w14:paraId="28ECF3D4" w14:textId="06C4EB79"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 xml:space="preserve">pecification selected, enter the Temperature, and Time limits.  These limits are usually dictated by </w:t>
      </w:r>
      <w:r w:rsidR="00992ECE">
        <w:t>the flux being used</w:t>
      </w:r>
      <w:r w:rsidR="00DA2F1E">
        <w:t xml:space="preserve">.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4E2D00">
        <w:rPr>
          <w:b/>
        </w:rPr>
        <w:t>Caution</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4B8A321C" w:rsidR="00BE4981" w:rsidRDefault="00BB1720" w:rsidP="00D36D96">
      <w:pPr>
        <w:pStyle w:val="Heading2"/>
      </w:pPr>
      <w:bookmarkStart w:id="385" w:name="_Toc119468082"/>
      <w:r>
        <w:br w:type="page"/>
      </w:r>
      <w:bookmarkStart w:id="386" w:name="_Toc353195395"/>
      <w:bookmarkStart w:id="387" w:name="_Toc358296228"/>
      <w:bookmarkStart w:id="388" w:name="_Toc358298393"/>
      <w:bookmarkStart w:id="389" w:name="_Toc469334879"/>
      <w:bookmarkStart w:id="390" w:name="_Toc504120305"/>
      <w:bookmarkStart w:id="391" w:name="_Toc527644288"/>
      <w:bookmarkStart w:id="392" w:name="_Toc528599388"/>
      <w:bookmarkStart w:id="393" w:name="_Toc17993426"/>
      <w:bookmarkStart w:id="394" w:name="_Toc37267144"/>
      <w:bookmarkStart w:id="395" w:name="_Toc51666610"/>
      <w:bookmarkStart w:id="396" w:name="_Toc51666745"/>
      <w:r w:rsidR="00232229">
        <w:lastRenderedPageBreak/>
        <w:t>Sp</w:t>
      </w:r>
      <w:r w:rsidR="00A24EC7">
        <w:t>ecify</w:t>
      </w:r>
      <w:r w:rsidR="00EA74F5">
        <w:t xml:space="preserve"> </w:t>
      </w:r>
      <w:r w:rsidR="00092BE2">
        <w:t>D</w:t>
      </w:r>
      <w:r w:rsidR="00EA74F5">
        <w:t xml:space="preserve">ifferent </w:t>
      </w:r>
      <w:r w:rsidR="00092BE2">
        <w:t xml:space="preserve">Specs </w:t>
      </w:r>
      <w:r w:rsidR="00B650CB">
        <w:t>f</w:t>
      </w:r>
      <w:r>
        <w:t xml:space="preserve">or </w:t>
      </w:r>
      <w:r w:rsidR="00092BE2">
        <w:t>I</w:t>
      </w:r>
      <w:r w:rsidR="00232229">
        <w:t xml:space="preserve">ndividual </w:t>
      </w:r>
      <w:r>
        <w:t>T</w:t>
      </w:r>
      <w:r w:rsidR="00A24EC7">
        <w:t>C</w:t>
      </w:r>
      <w:r>
        <w:t>s</w:t>
      </w:r>
      <w:bookmarkEnd w:id="385"/>
      <w:bookmarkEnd w:id="386"/>
      <w:bookmarkEnd w:id="387"/>
      <w:bookmarkEnd w:id="388"/>
      <w:bookmarkEnd w:id="389"/>
      <w:bookmarkEnd w:id="390"/>
      <w:bookmarkEnd w:id="391"/>
      <w:bookmarkEnd w:id="392"/>
      <w:bookmarkEnd w:id="393"/>
      <w:bookmarkEnd w:id="394"/>
      <w:bookmarkEnd w:id="395"/>
      <w:bookmarkEnd w:id="396"/>
    </w:p>
    <w:p w14:paraId="69FEDF14" w14:textId="77777777" w:rsidR="00C47F6C" w:rsidRPr="00C47F6C" w:rsidRDefault="00DD450D" w:rsidP="00C47F6C">
      <w:pPr>
        <w:jc w:val="center"/>
        <w:rPr>
          <w:lang w:val="en"/>
        </w:rPr>
      </w:pPr>
      <w:r>
        <w:rPr>
          <w:noProof/>
        </w:rPr>
        <mc:AlternateContent>
          <mc:Choice Requires="wpg">
            <w:drawing>
              <wp:anchor distT="0" distB="0" distL="114300" distR="114300" simplePos="0" relativeHeight="251433984" behindDoc="0" locked="0" layoutInCell="1" allowOverlap="1" wp14:anchorId="60A3FAC5" wp14:editId="43F1B6E0">
                <wp:simplePos x="0" y="0"/>
                <wp:positionH relativeFrom="column">
                  <wp:posOffset>2868295</wp:posOffset>
                </wp:positionH>
                <wp:positionV relativeFrom="paragraph">
                  <wp:posOffset>1021080</wp:posOffset>
                </wp:positionV>
                <wp:extent cx="1714500" cy="800100"/>
                <wp:effectExtent l="0" t="0" r="0" b="0"/>
                <wp:wrapNone/>
                <wp:docPr id="2969"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970"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E361CE" w:rsidRDefault="00E361CE"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971"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3FAC5" id="Group 4106" o:spid="_x0000_s1054" style="position:absolute;left:0;text-align:left;margin-left:225.85pt;margin-top:80.4pt;width:135pt;height:63pt;z-index:251433984"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w:txbxContent>
                      <w:p w14:paraId="6EE9075A" w14:textId="77777777" w:rsidR="00E361CE" w:rsidRDefault="00E361CE"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mc:Fallback>
        </mc:AlternateContent>
      </w:r>
      <w:r>
        <w:rPr>
          <w:noProof/>
        </w:rPr>
        <w:drawing>
          <wp:inline distT="0" distB="0" distL="0" distR="0" wp14:anchorId="3E16A479" wp14:editId="2B0198BA">
            <wp:extent cx="2623436" cy="244475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23436" cy="2444750"/>
                    </a:xfrm>
                    <a:prstGeom prst="rect">
                      <a:avLst/>
                    </a:prstGeom>
                    <a:noFill/>
                    <a:ln>
                      <a:noFill/>
                    </a:ln>
                  </pic:spPr>
                </pic:pic>
              </a:graphicData>
            </a:graphic>
          </wp:inline>
        </w:drawing>
      </w:r>
    </w:p>
    <w:p w14:paraId="7CCC086B" w14:textId="1A0ECAE6" w:rsidR="00BE4981" w:rsidRDefault="00D41AFB" w:rsidP="00F5043F">
      <w:pPr>
        <w:pStyle w:val="Caption"/>
      </w:pPr>
      <w:bookmarkStart w:id="397" w:name="_Ref185671788"/>
      <w:r>
        <w:t xml:space="preserve">Figure </w:t>
      </w:r>
      <w:bookmarkEnd w:id="397"/>
      <w:r w:rsidR="00992ECE">
        <w:rPr>
          <w:noProof/>
        </w:rPr>
        <w:t>14</w:t>
      </w:r>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2E04194E" w:rsidR="00A11BA5" w:rsidRPr="007A0D7E" w:rsidRDefault="008058F8">
      <w:pPr>
        <w:pStyle w:val="Heading3"/>
      </w:pPr>
      <w:bookmarkStart w:id="398" w:name="_Toc358296229"/>
      <w:bookmarkStart w:id="399" w:name="_Toc358298394"/>
      <w:bookmarkStart w:id="400" w:name="_Toc469334880"/>
      <w:bookmarkStart w:id="401" w:name="_Toc504120306"/>
      <w:bookmarkStart w:id="402" w:name="_Toc527644289"/>
      <w:bookmarkStart w:id="403" w:name="_Toc528599389"/>
      <w:bookmarkStart w:id="404" w:name="_Toc17993427"/>
      <w:bookmarkStart w:id="405" w:name="_Toc37267145"/>
      <w:bookmarkStart w:id="406" w:name="_Toc51666746"/>
      <w:r w:rsidRPr="007A0D7E">
        <w:t>T</w:t>
      </w:r>
      <w:r w:rsidR="00992ECE">
        <w:t>C</w:t>
      </w:r>
      <w:r w:rsidRPr="007A0D7E">
        <w:t xml:space="preserve"> Selection &amp; Label</w:t>
      </w:r>
      <w:bookmarkEnd w:id="398"/>
      <w:bookmarkEnd w:id="399"/>
      <w:bookmarkEnd w:id="400"/>
      <w:bookmarkEnd w:id="401"/>
      <w:bookmarkEnd w:id="402"/>
      <w:bookmarkEnd w:id="403"/>
      <w:bookmarkEnd w:id="404"/>
      <w:bookmarkEnd w:id="405"/>
      <w:bookmarkEnd w:id="406"/>
    </w:p>
    <w:p w14:paraId="5A683382" w14:textId="7BCC9E70"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w:t>
      </w:r>
    </w:p>
    <w:p w14:paraId="6A8CF829" w14:textId="77777777" w:rsidR="00D41AFB" w:rsidRPr="00186824" w:rsidRDefault="00D41AFB" w:rsidP="00A11BA5"/>
    <w:p w14:paraId="3D19395A" w14:textId="77777777" w:rsidR="00A11BA5" w:rsidRDefault="00A11BA5" w:rsidP="00A97125">
      <w:pPr>
        <w:numPr>
          <w:ilvl w:val="0"/>
          <w:numId w:val="94"/>
        </w:numPr>
      </w:pPr>
      <w:r w:rsidRPr="00A11BA5">
        <w:rPr>
          <w:b/>
        </w:rPr>
        <w:t xml:space="preserve">Select </w:t>
      </w:r>
      <w:r w:rsidR="00092BE2">
        <w:t xml:space="preserve">– </w:t>
      </w:r>
      <w:r>
        <w:t xml:space="preserve">Use the Select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85DF3">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t>green</w:t>
      </w:r>
      <w:r w:rsidRPr="00186824">
        <w:t xml:space="preserve"> </w:t>
      </w:r>
      <w:r w:rsidR="006034E1">
        <w:t>check</w:t>
      </w:r>
      <w:r w:rsidRPr="00186824">
        <w:t xml:space="preserve"> button and your changes </w:t>
      </w:r>
      <w:r w:rsidR="008F74EE">
        <w:t>are</w:t>
      </w:r>
      <w:r w:rsidRPr="00186824">
        <w:t xml:space="preserve"> applied.  Clicking on the </w:t>
      </w:r>
      <w:r w:rsidR="006034E1">
        <w:t>red</w:t>
      </w:r>
      <w:r w:rsidRPr="00186824">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77777777" w:rsidR="00D41AFB" w:rsidRPr="004B2B33" w:rsidRDefault="00DD450D" w:rsidP="004B2B33">
      <w:pPr>
        <w:jc w:val="center"/>
      </w:pPr>
      <w:r w:rsidRPr="004B2B33">
        <w:rPr>
          <w:noProof/>
        </w:rPr>
        <w:drawing>
          <wp:inline distT="0" distB="0" distL="0" distR="0" wp14:anchorId="624FADDB" wp14:editId="774CD9E1">
            <wp:extent cx="2304632" cy="2159000"/>
            <wp:effectExtent l="0" t="0" r="63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304632" cy="2159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458560" behindDoc="0" locked="0" layoutInCell="1" allowOverlap="1" wp14:anchorId="5BAD0893" wp14:editId="5A4F836C">
                <wp:simplePos x="0" y="0"/>
                <wp:positionH relativeFrom="column">
                  <wp:posOffset>2680335</wp:posOffset>
                </wp:positionH>
                <wp:positionV relativeFrom="line">
                  <wp:posOffset>1350645</wp:posOffset>
                </wp:positionV>
                <wp:extent cx="571500" cy="571500"/>
                <wp:effectExtent l="0" t="0" r="0" b="0"/>
                <wp:wrapNone/>
                <wp:docPr id="2968"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A0A6CC" id="Oval 4149" o:spid="_x0000_s1026" style="position:absolute;margin-left:211.05pt;margin-top:106.35pt;width:45pt;height:4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" filled="f" fillcolor="#bbe0e3" strokecolor="red" strokeweight="1.5pt">
                <w10:wrap anchory="line"/>
              </v:oval>
            </w:pict>
          </mc:Fallback>
        </mc:AlternateContent>
      </w:r>
    </w:p>
    <w:p w14:paraId="364515FF" w14:textId="73E730C3" w:rsidR="00D07FC6" w:rsidRPr="00393471" w:rsidRDefault="00D41AFB" w:rsidP="00F5043F">
      <w:pPr>
        <w:pStyle w:val="Caption"/>
        <w:rPr>
          <w:rFonts w:ascii="Trebuchet MS" w:hAnsi="Trebuchet MS"/>
          <w:color w:val="FF0000"/>
          <w:sz w:val="24"/>
          <w:szCs w:val="24"/>
        </w:rPr>
      </w:pPr>
      <w:bookmarkStart w:id="407" w:name="_Ref185671808"/>
      <w:r>
        <w:t xml:space="preserve">Figure </w:t>
      </w:r>
      <w:bookmarkEnd w:id="407"/>
      <w:r w:rsidR="00992ECE">
        <w:rPr>
          <w:noProof/>
        </w:rPr>
        <w:t>15</w:t>
      </w:r>
      <w:r w:rsidR="00435384">
        <w:t>: Process Window Select TC to View</w:t>
      </w:r>
    </w:p>
    <w:p w14:paraId="136997EE" w14:textId="77777777" w:rsidR="00D41AFB" w:rsidRPr="00D41AFB" w:rsidRDefault="00D41AFB" w:rsidP="00245281"/>
    <w:p w14:paraId="54F63317" w14:textId="74455D15" w:rsidR="00194E1A" w:rsidRDefault="00BF7588">
      <w:r w:rsidRPr="00BF7588">
        <w:rPr>
          <w:b/>
        </w:rPr>
        <w:t>Select TC to View</w:t>
      </w:r>
      <w:r>
        <w:t xml:space="preserve"> – D</w:t>
      </w:r>
      <w:r w:rsidR="00925F83">
        <w:t>rop-down menu containing the TC</w:t>
      </w:r>
      <w:r>
        <w:t>s that have already been defined.  (Previous step)</w:t>
      </w:r>
    </w:p>
    <w:p w14:paraId="0412EAF3" w14:textId="77777777" w:rsidR="00D41D8D" w:rsidRPr="007A6622" w:rsidRDefault="000C16B3" w:rsidP="00D36D96">
      <w:pPr>
        <w:pStyle w:val="Heading2"/>
        <w:rPr>
          <w:rFonts w:ascii="Trebuchet MS" w:hAnsi="Trebuchet MS"/>
          <w:color w:val="FF0000"/>
          <w:szCs w:val="24"/>
        </w:rPr>
      </w:pPr>
      <w:bookmarkStart w:id="408" w:name="_Toc469334881"/>
      <w:bookmarkStart w:id="409" w:name="_Toc504120307"/>
      <w:bookmarkStart w:id="410" w:name="_Toc527644290"/>
      <w:bookmarkStart w:id="411" w:name="_Toc528599390"/>
      <w:bookmarkStart w:id="412" w:name="_Toc17993428"/>
      <w:bookmarkStart w:id="413" w:name="_Toc37267146"/>
      <w:bookmarkStart w:id="414" w:name="_Toc51666611"/>
      <w:bookmarkStart w:id="415" w:name="_Toc51666747"/>
      <w:bookmarkStart w:id="416" w:name="_Toc486325574"/>
      <w:bookmarkStart w:id="417" w:name="_Toc488490443"/>
      <w:bookmarkStart w:id="418" w:name="_Toc119468083"/>
      <w:bookmarkStart w:id="419" w:name="_Toc353195396"/>
      <w:bookmarkStart w:id="420" w:name="_Toc358296230"/>
      <w:bookmarkStart w:id="421" w:name="_Toc358298395"/>
      <w:r>
        <w:lastRenderedPageBreak/>
        <w:t xml:space="preserve">Use </w:t>
      </w:r>
      <w:r w:rsidR="00D41D8D" w:rsidRPr="00092BE2">
        <w:t>Sweet Spot Target</w:t>
      </w:r>
      <w:r w:rsidR="007A6622" w:rsidRPr="00092BE2">
        <w:t xml:space="preserve"> </w:t>
      </w:r>
      <w:r w:rsidR="00B57D36" w:rsidRPr="00EE1973">
        <w:t>(Optional)</w:t>
      </w:r>
      <w:bookmarkEnd w:id="408"/>
      <w:bookmarkEnd w:id="409"/>
      <w:bookmarkEnd w:id="410"/>
      <w:bookmarkEnd w:id="411"/>
      <w:bookmarkEnd w:id="412"/>
      <w:bookmarkEnd w:id="413"/>
      <w:bookmarkEnd w:id="414"/>
      <w:bookmarkEnd w:id="415"/>
    </w:p>
    <w:p w14:paraId="64CC2DD6" w14:textId="77777777" w:rsidR="007A6622" w:rsidRPr="007A6622" w:rsidRDefault="00DD450D" w:rsidP="007A6622">
      <w:pPr>
        <w:jc w:val="center"/>
      </w:pPr>
      <w:r w:rsidRPr="00ED44B3">
        <w:rPr>
          <w:noProof/>
        </w:rPr>
        <w:drawing>
          <wp:inline distT="0" distB="0" distL="0" distR="0" wp14:anchorId="57A2ED68" wp14:editId="3771BBA6">
            <wp:extent cx="4038600" cy="12509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092BE2">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D36D96">
      <w:pPr>
        <w:pStyle w:val="Heading2"/>
        <w:rPr>
          <w:noProof/>
        </w:rPr>
      </w:pPr>
      <w:bookmarkStart w:id="422" w:name="_Toc469334882"/>
      <w:bookmarkStart w:id="423" w:name="_Toc504120308"/>
      <w:bookmarkStart w:id="424" w:name="_Toc527644291"/>
      <w:bookmarkStart w:id="425" w:name="_Toc528599391"/>
      <w:bookmarkStart w:id="426" w:name="_Toc17993429"/>
      <w:bookmarkStart w:id="427" w:name="_Toc37267147"/>
      <w:bookmarkStart w:id="428" w:name="_Toc51666612"/>
      <w:bookmarkStart w:id="429" w:name="_Toc51666748"/>
      <w:r w:rsidRPr="00092BE2">
        <w:t>Change Specs Name</w:t>
      </w:r>
      <w:bookmarkEnd w:id="422"/>
      <w:bookmarkEnd w:id="423"/>
      <w:bookmarkEnd w:id="424"/>
      <w:bookmarkEnd w:id="425"/>
      <w:bookmarkEnd w:id="426"/>
      <w:bookmarkEnd w:id="427"/>
      <w:bookmarkEnd w:id="428"/>
      <w:bookmarkEnd w:id="429"/>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21389AFC">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139E7A8F">
            <wp:extent cx="4686300" cy="31623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77777777"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092BE2">
        <w:rPr>
          <w:i/>
          <w:noProof/>
        </w:rPr>
        <w:t xml:space="preserve">Change Specs Name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BBA6EAA" w14:textId="77777777" w:rsidR="007A6622" w:rsidRPr="007A6622" w:rsidRDefault="007A6622" w:rsidP="00D41D8D">
      <w:pPr>
        <w:rPr>
          <w:rFonts w:ascii="Trebuchet MS" w:hAnsi="Trebuchet MS"/>
          <w:color w:val="FF0000"/>
          <w:sz w:val="24"/>
          <w:szCs w:val="24"/>
        </w:rPr>
      </w:pPr>
    </w:p>
    <w:p w14:paraId="5A34240E" w14:textId="57C5D9D9" w:rsidR="008708F9" w:rsidRDefault="000C16B3" w:rsidP="00D36D96">
      <w:pPr>
        <w:pStyle w:val="Heading2"/>
      </w:pPr>
      <w:bookmarkStart w:id="430" w:name="_Toc469334883"/>
      <w:bookmarkStart w:id="431" w:name="_Toc504120309"/>
      <w:bookmarkStart w:id="432" w:name="_Toc527644292"/>
      <w:bookmarkStart w:id="433" w:name="_Toc528599392"/>
      <w:bookmarkStart w:id="434" w:name="_Toc17993430"/>
      <w:bookmarkStart w:id="435" w:name="_Toc37267148"/>
      <w:bookmarkStart w:id="436" w:name="_Toc51666613"/>
      <w:bookmarkStart w:id="437" w:name="_Toc51666749"/>
      <w:r>
        <w:lastRenderedPageBreak/>
        <w:t>Save</w:t>
      </w:r>
      <w:r w:rsidR="00BB1720">
        <w:t xml:space="preserve"> - Process Window</w:t>
      </w:r>
      <w:bookmarkEnd w:id="416"/>
      <w:bookmarkEnd w:id="417"/>
      <w:bookmarkEnd w:id="418"/>
      <w:bookmarkEnd w:id="419"/>
      <w:bookmarkEnd w:id="420"/>
      <w:bookmarkEnd w:id="421"/>
      <w:bookmarkEnd w:id="430"/>
      <w:bookmarkEnd w:id="431"/>
      <w:bookmarkEnd w:id="432"/>
      <w:bookmarkEnd w:id="433"/>
      <w:bookmarkEnd w:id="434"/>
      <w:bookmarkEnd w:id="435"/>
      <w:bookmarkEnd w:id="436"/>
      <w:bookmarkEnd w:id="437"/>
    </w:p>
    <w:p w14:paraId="1D58250C" w14:textId="77777777" w:rsidR="00D41AFB" w:rsidRPr="004B2B33" w:rsidRDefault="00DD450D" w:rsidP="004B2B33">
      <w:pPr>
        <w:jc w:val="center"/>
      </w:pPr>
      <w:r w:rsidRPr="004B2B33">
        <w:rPr>
          <w:noProof/>
        </w:rPr>
        <w:drawing>
          <wp:inline distT="0" distB="0" distL="0" distR="0" wp14:anchorId="2F3F2ABA" wp14:editId="41D07E97">
            <wp:extent cx="3285536" cy="30734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85536" cy="3073400"/>
                    </a:xfrm>
                    <a:prstGeom prst="rect">
                      <a:avLst/>
                    </a:prstGeom>
                    <a:noFill/>
                    <a:ln>
                      <a:noFill/>
                    </a:ln>
                  </pic:spPr>
                </pic:pic>
              </a:graphicData>
            </a:graphic>
          </wp:inline>
        </w:drawing>
      </w:r>
    </w:p>
    <w:p w14:paraId="59920FC7" w14:textId="05BF857A" w:rsidR="008708F9" w:rsidRPr="009C6ED2" w:rsidRDefault="00D41AFB" w:rsidP="00F5043F">
      <w:pPr>
        <w:pStyle w:val="Caption"/>
        <w:rPr>
          <w:rFonts w:ascii="Trebuchet MS" w:hAnsi="Trebuchet MS"/>
          <w:color w:val="FF0000"/>
          <w:sz w:val="24"/>
          <w:szCs w:val="24"/>
        </w:rPr>
      </w:pPr>
      <w:bookmarkStart w:id="438"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39" w:author="Tom Bergeron" w:date="2020-09-25T15:54:00Z">
        <w:r w:rsidR="00D75DE9">
          <w:rPr>
            <w:noProof/>
          </w:rPr>
          <w:t>8</w:t>
        </w:r>
      </w:ins>
      <w:del w:id="440" w:author="Tom Bergeron" w:date="2020-09-25T15:54:00Z">
        <w:r w:rsidR="00556C6F" w:rsidDel="00D75DE9">
          <w:rPr>
            <w:noProof/>
          </w:rPr>
          <w:delText>18</w:delText>
        </w:r>
      </w:del>
      <w:r w:rsidR="00B41E3E">
        <w:rPr>
          <w:noProof/>
        </w:rPr>
        <w:fldChar w:fldCharType="end"/>
      </w:r>
      <w:bookmarkEnd w:id="438"/>
      <w:r w:rsidR="00F639E2">
        <w:t>: Save Process Window</w:t>
      </w:r>
      <w:r w:rsidR="009C6ED2">
        <w:t xml:space="preserve"> </w:t>
      </w:r>
    </w:p>
    <w:p w14:paraId="53743E00" w14:textId="77777777" w:rsidR="008708F9" w:rsidRDefault="008708F9"/>
    <w:p w14:paraId="2D7B77BE" w14:textId="77777777" w:rsidR="008708F9" w:rsidRPr="00186824" w:rsidRDefault="008708F9">
      <w:r>
        <w:t xml:space="preserve">To </w:t>
      </w:r>
      <w:r w:rsidR="00BF7588" w:rsidRPr="00186824">
        <w:t>create</w:t>
      </w:r>
      <w:r w:rsidRPr="00186824">
        <w:t xml:space="preserve"> a Process Window</w:t>
      </w:r>
      <w:r w:rsidR="0025224B" w:rsidRPr="00186824">
        <w:t>,</w:t>
      </w:r>
      <w:r w:rsidRPr="00186824">
        <w:t xml:space="preserve"> </w:t>
      </w:r>
      <w:r w:rsidR="00BF7588" w:rsidRPr="00186824">
        <w:t>follow</w:t>
      </w:r>
      <w:r w:rsidRPr="00186824">
        <w:t xml:space="preserve"> these </w:t>
      </w:r>
      <w:r w:rsidR="00BF7588" w:rsidRPr="00186824">
        <w:t>step</w:t>
      </w:r>
      <w:r w:rsidRPr="00186824">
        <w:t>s:</w:t>
      </w:r>
    </w:p>
    <w:p w14:paraId="74AD8385" w14:textId="370C258C" w:rsidR="008708F9" w:rsidRPr="00186824" w:rsidRDefault="008708F9" w:rsidP="00A97125">
      <w:pPr>
        <w:pStyle w:val="ListBullet2"/>
        <w:numPr>
          <w:ilvl w:val="0"/>
          <w:numId w:val="95"/>
        </w:numPr>
      </w:pPr>
      <w:r w:rsidRPr="00186824">
        <w:rPr>
          <w:b/>
        </w:rPr>
        <w:t xml:space="preserve">Choose a </w:t>
      </w:r>
      <w:r w:rsidR="00790C90">
        <w:rPr>
          <w:b/>
        </w:rPr>
        <w:t>flux</w:t>
      </w:r>
      <w:r w:rsidRPr="00186824">
        <w:t xml:space="preserve"> from the </w:t>
      </w:r>
      <w:r w:rsidR="00790C90">
        <w:t xml:space="preserve">Flux </w:t>
      </w:r>
      <w:r w:rsidRPr="00186824">
        <w:t>Menu.</w:t>
      </w:r>
    </w:p>
    <w:p w14:paraId="3F9B7ACE" w14:textId="77777777" w:rsidR="008708F9" w:rsidRPr="00186824" w:rsidRDefault="008708F9" w:rsidP="00A97125">
      <w:pPr>
        <w:pStyle w:val="ListBullet2"/>
        <w:numPr>
          <w:ilvl w:val="0"/>
          <w:numId w:val="95"/>
        </w:numPr>
      </w:pPr>
      <w:r w:rsidRPr="00186824">
        <w:rPr>
          <w:b/>
        </w:rPr>
        <w:t>Edit the specs</w:t>
      </w:r>
      <w:r w:rsidR="00DA2836" w:rsidRPr="00186824">
        <w:t xml:space="preserve"> if necessary.  </w:t>
      </w:r>
    </w:p>
    <w:p w14:paraId="4AC3037B" w14:textId="77777777" w:rsidR="008708F9" w:rsidRPr="00186824" w:rsidRDefault="00092BE2" w:rsidP="00A97125">
      <w:pPr>
        <w:pStyle w:val="ListBullet2"/>
        <w:numPr>
          <w:ilvl w:val="0"/>
          <w:numId w:val="95"/>
        </w:numPr>
        <w:rPr>
          <w:b/>
        </w:rPr>
      </w:pPr>
      <w:r>
        <w:rPr>
          <w:b/>
        </w:rPr>
        <w:t>N</w:t>
      </w:r>
      <w:r w:rsidR="008708F9" w:rsidRPr="00186824">
        <w:rPr>
          <w:b/>
        </w:rPr>
        <w:t>ame the Process Window</w:t>
      </w:r>
    </w:p>
    <w:p w14:paraId="36696CF0" w14:textId="77777777" w:rsidR="008708F9" w:rsidRDefault="008708F9" w:rsidP="00A97125">
      <w:pPr>
        <w:pStyle w:val="ListBullet2"/>
        <w:numPr>
          <w:ilvl w:val="0"/>
          <w:numId w:val="95"/>
        </w:numPr>
      </w:pPr>
      <w:r w:rsidRPr="00186824">
        <w:rPr>
          <w:b/>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E0234D">
        <w:t>green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0399150A" w:rsidR="00092BE2" w:rsidRDefault="00092BE2" w:rsidP="00092BE2">
      <w:pPr>
        <w:ind w:left="360"/>
      </w:pPr>
      <w:r w:rsidRPr="00186824">
        <w:t>A dialog box appear</w:t>
      </w:r>
      <w:r>
        <w:t>s</w:t>
      </w:r>
      <w:r w:rsidRPr="00186824">
        <w:t xml:space="preserve"> asking if you want to add this Process Window to your current list of Process Windows.  </w:t>
      </w:r>
    </w:p>
    <w:p w14:paraId="0AAADD84" w14:textId="77777777" w:rsidR="00092BE2" w:rsidRPr="00092BE2" w:rsidRDefault="00092BE2" w:rsidP="00092BE2">
      <w:pPr>
        <w:ind w:left="360"/>
        <w:rPr>
          <w:sz w:val="14"/>
        </w:rPr>
      </w:pPr>
    </w:p>
    <w:p w14:paraId="5800CC25" w14:textId="77777777" w:rsidR="00092BE2" w:rsidRPr="00186824" w:rsidRDefault="00092BE2" w:rsidP="00A97125">
      <w:pPr>
        <w:pStyle w:val="ListBullet2"/>
        <w:numPr>
          <w:ilvl w:val="0"/>
          <w:numId w:val="95"/>
        </w:numPr>
      </w:pPr>
      <w:r>
        <w:t xml:space="preserve">Click </w:t>
      </w:r>
      <w:r w:rsidRPr="00092BE2">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441" w:name="_Toc486325575"/>
      <w:bookmarkStart w:id="442" w:name="_Toc488490444"/>
      <w:r>
        <w:t xml:space="preserve">You can click </w:t>
      </w:r>
      <w:r w:rsidRPr="00092BE2">
        <w:rPr>
          <w:b/>
        </w:rPr>
        <w:t>No</w:t>
      </w:r>
      <w:r>
        <w:t xml:space="preserve"> and then click the </w:t>
      </w:r>
      <w:r w:rsidRPr="00E0234D">
        <w:t>red X (cancel) button</w:t>
      </w:r>
      <w:r>
        <w:t xml:space="preserve"> to exit without accepting or saving any changes.</w:t>
      </w:r>
    </w:p>
    <w:p w14:paraId="0A0546A3" w14:textId="77777777" w:rsidR="008708F9" w:rsidRDefault="008708F9"/>
    <w:p w14:paraId="07739583" w14:textId="77777777" w:rsidR="00194666" w:rsidRPr="004B2B33" w:rsidRDefault="00DD450D" w:rsidP="004B2B33">
      <w:pPr>
        <w:jc w:val="center"/>
      </w:pPr>
      <w:r w:rsidRPr="004B2B33">
        <w:rPr>
          <w:noProof/>
        </w:rPr>
        <w:drawing>
          <wp:inline distT="0" distB="0" distL="0" distR="0" wp14:anchorId="14FA9CB1" wp14:editId="76953AFF">
            <wp:extent cx="2864941" cy="952500"/>
            <wp:effectExtent l="19050" t="19050" r="1206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864941" cy="952500"/>
                    </a:xfrm>
                    <a:prstGeom prst="rect">
                      <a:avLst/>
                    </a:prstGeom>
                    <a:noFill/>
                    <a:ln w="6350" cmpd="sng">
                      <a:solidFill>
                        <a:srgbClr val="000000"/>
                      </a:solidFill>
                      <a:miter lim="800000"/>
                      <a:headEnd/>
                      <a:tailEnd/>
                    </a:ln>
                    <a:effectLst/>
                  </pic:spPr>
                </pic:pic>
              </a:graphicData>
            </a:graphic>
          </wp:inline>
        </w:drawing>
      </w:r>
    </w:p>
    <w:p w14:paraId="783B8233" w14:textId="7C539E15" w:rsidR="008708F9" w:rsidRDefault="00194666" w:rsidP="00F5043F">
      <w:pPr>
        <w:pStyle w:val="Caption"/>
      </w:pPr>
      <w:bookmarkStart w:id="443"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44" w:author="Tom Bergeron" w:date="2020-09-25T15:54:00Z">
        <w:r w:rsidR="00D75DE9">
          <w:rPr>
            <w:noProof/>
          </w:rPr>
          <w:t>9</w:t>
        </w:r>
      </w:ins>
      <w:del w:id="445" w:author="Tom Bergeron" w:date="2020-09-25T15:54:00Z">
        <w:r w:rsidR="00556C6F" w:rsidDel="00D75DE9">
          <w:rPr>
            <w:noProof/>
          </w:rPr>
          <w:delText>19</w:delText>
        </w:r>
      </w:del>
      <w:r w:rsidR="00B41E3E">
        <w:rPr>
          <w:noProof/>
        </w:rPr>
        <w:fldChar w:fldCharType="end"/>
      </w:r>
      <w:bookmarkEnd w:id="443"/>
      <w:r w:rsidR="00F639E2">
        <w:t>: Add Process Window Prompt</w:t>
      </w:r>
    </w:p>
    <w:p w14:paraId="1DFEE6E6" w14:textId="77777777" w:rsidR="00857F6F" w:rsidRDefault="00857F6F"/>
    <w:p w14:paraId="6C648E6C" w14:textId="77777777" w:rsidR="008708F9" w:rsidRPr="00194E1A" w:rsidRDefault="00530DA9" w:rsidP="00676B77">
      <w:pPr>
        <w:pStyle w:val="Heading1"/>
      </w:pPr>
      <w:bookmarkStart w:id="446" w:name="_Toc119468084"/>
      <w:bookmarkStart w:id="447" w:name="_Toc353195397"/>
      <w:bookmarkStart w:id="448" w:name="_Toc358296231"/>
      <w:bookmarkStart w:id="449" w:name="_Toc358298396"/>
      <w:bookmarkStart w:id="450" w:name="_Toc469334885"/>
      <w:bookmarkStart w:id="451" w:name="_Toc504120311"/>
      <w:bookmarkStart w:id="452" w:name="_Toc527644294"/>
      <w:bookmarkStart w:id="453" w:name="_Toc528599394"/>
      <w:bookmarkStart w:id="454" w:name="_Toc17993432"/>
      <w:bookmarkStart w:id="455" w:name="_Toc37267150"/>
      <w:bookmarkStart w:id="456" w:name="_Toc51666614"/>
      <w:bookmarkStart w:id="457" w:name="_Toc51666750"/>
      <w:r>
        <w:lastRenderedPageBreak/>
        <w:t>Hardware Status</w:t>
      </w:r>
      <w:bookmarkEnd w:id="446"/>
      <w:bookmarkEnd w:id="447"/>
      <w:bookmarkEnd w:id="448"/>
      <w:bookmarkEnd w:id="449"/>
      <w:bookmarkEnd w:id="450"/>
      <w:bookmarkEnd w:id="451"/>
      <w:bookmarkEnd w:id="452"/>
      <w:bookmarkEnd w:id="453"/>
      <w:bookmarkEnd w:id="454"/>
      <w:bookmarkEnd w:id="455"/>
      <w:bookmarkEnd w:id="456"/>
      <w:bookmarkEnd w:id="457"/>
    </w:p>
    <w:p w14:paraId="68B8B4A7" w14:textId="77777777" w:rsidR="008708F9" w:rsidRPr="004B2B33" w:rsidRDefault="00DD450D" w:rsidP="004B2B33">
      <w:pPr>
        <w:jc w:val="center"/>
      </w:pPr>
      <w:r w:rsidRPr="004B2B33">
        <w:rPr>
          <w:noProof/>
        </w:rPr>
        <w:drawing>
          <wp:inline distT="0" distB="0" distL="0" distR="0" wp14:anchorId="1E225F4D" wp14:editId="3BFCE868">
            <wp:extent cx="1187450" cy="644615"/>
            <wp:effectExtent l="0" t="0" r="0" b="317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187450" cy="644615"/>
                    </a:xfrm>
                    <a:prstGeom prst="rect">
                      <a:avLst/>
                    </a:prstGeom>
                    <a:noFill/>
                    <a:ln>
                      <a:noFill/>
                    </a:ln>
                  </pic:spPr>
                </pic:pic>
              </a:graphicData>
            </a:graphic>
          </wp:inline>
        </w:drawing>
      </w:r>
    </w:p>
    <w:p w14:paraId="10F74868" w14:textId="77777777" w:rsidR="0033367E" w:rsidRPr="00C20003" w:rsidRDefault="0033367E" w:rsidP="0033367E">
      <w:pPr>
        <w:rPr>
          <w:sz w:val="10"/>
        </w:rPr>
      </w:pPr>
    </w:p>
    <w:p w14:paraId="79A17A2C" w14:textId="77777777" w:rsidR="00B575D6" w:rsidRPr="00B575D6" w:rsidRDefault="00DD450D" w:rsidP="00B575D6">
      <w:pPr>
        <w:jc w:val="center"/>
        <w:rPr>
          <w:lang w:val="en"/>
        </w:rPr>
      </w:pPr>
      <w:r>
        <w:rPr>
          <w:noProof/>
        </w:rPr>
        <w:drawing>
          <wp:inline distT="0" distB="0" distL="0" distR="0" wp14:anchorId="7592B386" wp14:editId="706CABB4">
            <wp:extent cx="3524250" cy="300656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524250" cy="3006563"/>
                    </a:xfrm>
                    <a:prstGeom prst="rect">
                      <a:avLst/>
                    </a:prstGeom>
                    <a:noFill/>
                    <a:ln>
                      <a:noFill/>
                    </a:ln>
                  </pic:spPr>
                </pic:pic>
              </a:graphicData>
            </a:graphic>
          </wp:inline>
        </w:drawing>
      </w:r>
    </w:p>
    <w:p w14:paraId="42D8D342" w14:textId="736E4979" w:rsidR="008708F9" w:rsidRPr="006873D2" w:rsidRDefault="00194666" w:rsidP="00F5043F">
      <w:pPr>
        <w:pStyle w:val="Caption"/>
        <w:rPr>
          <w:rFonts w:ascii="Trebuchet MS" w:hAnsi="Trebuchet MS"/>
          <w:color w:val="FF0000"/>
          <w:sz w:val="24"/>
          <w:szCs w:val="24"/>
        </w:rPr>
      </w:pPr>
      <w:bookmarkStart w:id="458"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59" w:author="Tom Bergeron" w:date="2020-09-25T15:54:00Z">
        <w:r w:rsidR="00D75DE9">
          <w:rPr>
            <w:noProof/>
          </w:rPr>
          <w:t>10</w:t>
        </w:r>
      </w:ins>
      <w:del w:id="460" w:author="Tom Bergeron" w:date="2020-09-25T15:54:00Z">
        <w:r w:rsidR="00556C6F" w:rsidDel="00D75DE9">
          <w:rPr>
            <w:noProof/>
          </w:rPr>
          <w:delText>20</w:delText>
        </w:r>
      </w:del>
      <w:r w:rsidR="00B41E3E">
        <w:rPr>
          <w:noProof/>
        </w:rPr>
        <w:fldChar w:fldCharType="end"/>
      </w:r>
      <w:bookmarkEnd w:id="458"/>
      <w:r w:rsidR="002C2ABB">
        <w:t>: Hardware Status Screen</w:t>
      </w:r>
    </w:p>
    <w:p w14:paraId="132D6CC3" w14:textId="77777777" w:rsidR="00E90343" w:rsidRDefault="00E90343" w:rsidP="00C20003">
      <w:pPr>
        <w:rPr>
          <w:b/>
        </w:rPr>
      </w:pP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05D17AA8" w14:textId="6300714C" w:rsidR="00C115E5" w:rsidRPr="00E1141B" w:rsidRDefault="002E6ED1">
      <w:pPr>
        <w:pStyle w:val="ListBullet2"/>
        <w:numPr>
          <w:ilvl w:val="0"/>
          <w:numId w:val="96"/>
        </w:numPr>
      </w:pPr>
      <w:r>
        <w:t>Profiler communication status</w:t>
      </w:r>
    </w:p>
    <w:p w14:paraId="505B20E6" w14:textId="23074F2C" w:rsidR="00C115E5" w:rsidRPr="00E1141B" w:rsidRDefault="00C115E5" w:rsidP="00A97125">
      <w:pPr>
        <w:pStyle w:val="ListBullet2"/>
        <w:numPr>
          <w:ilvl w:val="0"/>
          <w:numId w:val="96"/>
        </w:numPr>
      </w:pPr>
      <w:r w:rsidRPr="00E1141B">
        <w:t>Temperature display – for all connected thermocouples</w:t>
      </w:r>
    </w:p>
    <w:p w14:paraId="5309F54A" w14:textId="6A75074D" w:rsidR="00C115E5" w:rsidRPr="00E1141B" w:rsidRDefault="00C115E5" w:rsidP="00A97125">
      <w:pPr>
        <w:pStyle w:val="ListBullet2"/>
        <w:numPr>
          <w:ilvl w:val="0"/>
          <w:numId w:val="96"/>
        </w:numPr>
      </w:pPr>
      <w:r w:rsidRPr="00E1141B">
        <w:t>Battery Voltage</w:t>
      </w:r>
    </w:p>
    <w:p w14:paraId="4013FAA3" w14:textId="480C449F" w:rsidR="00C115E5" w:rsidRPr="00E1141B" w:rsidRDefault="00C115E5" w:rsidP="00A97125">
      <w:pPr>
        <w:pStyle w:val="ListBullet2"/>
        <w:numPr>
          <w:ilvl w:val="0"/>
          <w:numId w:val="96"/>
        </w:numPr>
      </w:pPr>
      <w:r w:rsidRPr="00E1141B">
        <w:t xml:space="preserve">Internal Temperature – Temperature inside the </w:t>
      </w:r>
      <w:r w:rsidR="007F307C">
        <w:t>profile</w:t>
      </w:r>
      <w:r w:rsidR="00790C90">
        <w:t>r</w:t>
      </w:r>
    </w:p>
    <w:p w14:paraId="5983287D" w14:textId="142A48C8" w:rsidR="00C115E5" w:rsidRDefault="00C115E5" w:rsidP="00A97125">
      <w:pPr>
        <w:pStyle w:val="ListBullet2"/>
        <w:numPr>
          <w:ilvl w:val="0"/>
          <w:numId w:val="96"/>
        </w:numPr>
      </w:pPr>
      <w:r w:rsidRPr="00E1141B">
        <w:t>Maximum Temperature Capability – Th</w:t>
      </w:r>
      <w:r w:rsidR="00EC74A9">
        <w:t>e</w:t>
      </w:r>
      <w:r w:rsidRPr="00E1141B">
        <w:t xml:space="preserve"> maximum temperature the </w:t>
      </w:r>
      <w:r w:rsidR="00313F4F">
        <w:t>profiler</w:t>
      </w:r>
      <w:r w:rsidRPr="00E1141B">
        <w:t xml:space="preserve"> can read</w:t>
      </w:r>
    </w:p>
    <w:p w14:paraId="17B5251F" w14:textId="77777777" w:rsidR="008708F9" w:rsidRPr="00C20003" w:rsidRDefault="008708F9">
      <w:pPr>
        <w:rPr>
          <w:sz w:val="14"/>
        </w:rPr>
      </w:pPr>
    </w:p>
    <w:p w14:paraId="1B5DC458" w14:textId="15E4B1F6" w:rsidR="008708F9" w:rsidRDefault="008708F9" w:rsidP="00C20003">
      <w:r>
        <w:rPr>
          <w:b/>
        </w:rPr>
        <w:t xml:space="preserve">Software </w:t>
      </w:r>
      <w:r w:rsidR="00790C90">
        <w:rPr>
          <w:b/>
        </w:rPr>
        <w:t>K</w:t>
      </w:r>
      <w:r>
        <w:rPr>
          <w:b/>
        </w:rPr>
        <w:t>ey –</w:t>
      </w:r>
      <w:r w:rsidR="007A42D7">
        <w:t xml:space="preserve"> </w:t>
      </w:r>
      <w:r w:rsidR="00907C15">
        <w:t xml:space="preserve">Displays </w:t>
      </w:r>
      <w:r w:rsidR="00EC74A9">
        <w:t>all</w:t>
      </w:r>
      <w:r w:rsidR="00907C15">
        <w:t xml:space="preserve"> the features currently programmed on the USB Dongle key.</w:t>
      </w:r>
    </w:p>
    <w:p w14:paraId="774232A4" w14:textId="77777777" w:rsidR="007A746E" w:rsidRPr="00C20003" w:rsidRDefault="007A746E">
      <w:pPr>
        <w:rPr>
          <w:sz w:val="14"/>
        </w:rPr>
      </w:pPr>
    </w:p>
    <w:p w14:paraId="419DB324" w14:textId="14B212B9"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A third line displays hardware information regard</w:t>
      </w:r>
      <w:r w:rsidR="00790C90">
        <w:t>ing</w:t>
      </w:r>
      <w:r>
        <w:t xml:space="preserve"> the </w:t>
      </w:r>
      <w:r w:rsidRPr="00E1141B">
        <w:t xml:space="preserve">Board Sensor, </w:t>
      </w:r>
      <w:r w:rsidR="00790C90">
        <w:t xml:space="preserve">Barcode Product Sensor, </w:t>
      </w:r>
      <w:r w:rsidRPr="00E1141B">
        <w:t>and Conveyor Speed Encoder</w:t>
      </w:r>
      <w:r w:rsidR="009E0929" w:rsidRPr="00E1141B">
        <w:t>.</w:t>
      </w:r>
      <w:r w:rsidR="00C20003">
        <w:t xml:space="preserve"> </w:t>
      </w:r>
      <w:r w:rsidR="00857F6F" w:rsidRPr="00246C31">
        <w:t xml:space="preserve">If you do not see any data displayed in this field, the </w:t>
      </w:r>
      <w:r w:rsidR="00790C90">
        <w:t>W</w:t>
      </w:r>
      <w:r w:rsidR="00DF63A3" w:rsidRPr="00246C31">
        <w:t>PI</w:t>
      </w:r>
      <w:r w:rsidR="00857F6F" w:rsidRPr="00246C31">
        <w:t xml:space="preserve"> software is not communicating properly with the </w:t>
      </w:r>
      <w:r w:rsidR="00790C90" w:rsidRPr="00EC251F">
        <w:rPr>
          <w:i/>
          <w:iCs/>
        </w:rPr>
        <w:t>DAU</w:t>
      </w:r>
      <w:r w:rsidR="00857F6F" w:rsidRPr="00246C31">
        <w:t xml:space="preserve"> hardware.  </w:t>
      </w:r>
    </w:p>
    <w:p w14:paraId="59EE45C4" w14:textId="77777777" w:rsidR="007A746E" w:rsidRPr="00C20003" w:rsidRDefault="007A746E" w:rsidP="00085DF3">
      <w:pPr>
        <w:rPr>
          <w:sz w:val="14"/>
        </w:rPr>
      </w:pPr>
    </w:p>
    <w:p w14:paraId="24F75A4E" w14:textId="45B744B5" w:rsidR="00102D27" w:rsidRDefault="00246C31" w:rsidP="00E90343">
      <w:pPr>
        <w:ind w:left="720"/>
      </w:pPr>
      <w:r w:rsidRPr="00246C31">
        <w:rPr>
          <w:b/>
        </w:rPr>
        <w:t>Note</w:t>
      </w:r>
      <w:r w:rsidR="008708F9">
        <w:rPr>
          <w:b/>
        </w:rPr>
        <w:t>:</w:t>
      </w:r>
      <w:r w:rsidR="008708F9">
        <w:t xml:space="preserve"> If you </w:t>
      </w:r>
      <w:r w:rsidR="00942266">
        <w:t xml:space="preserve">are using the barcode capabilities, </w:t>
      </w:r>
      <w:r w:rsidR="00E519FA">
        <w:t>an additional section will display showing t</w:t>
      </w:r>
      <w:r w:rsidR="008708F9">
        <w:t>he last barcode read</w:t>
      </w:r>
      <w:r w:rsidR="00790C90">
        <w:t>.</w:t>
      </w:r>
    </w:p>
    <w:p w14:paraId="40501D9B" w14:textId="77777777" w:rsidR="00C20003" w:rsidRPr="00C20003" w:rsidRDefault="00C20003" w:rsidP="00EE1973"/>
    <w:p w14:paraId="5C8C90C8" w14:textId="5559705A" w:rsidR="00BF7588" w:rsidRPr="00942266" w:rsidRDefault="00BF7588" w:rsidP="007A42D7">
      <w:r>
        <w:rPr>
          <w:b/>
        </w:rPr>
        <w:t xml:space="preserve">Test </w:t>
      </w:r>
      <w:r w:rsidR="00E90343">
        <w:rPr>
          <w:b/>
        </w:rPr>
        <w:t>Al</w:t>
      </w:r>
      <w:r w:rsidR="0073072E">
        <w:rPr>
          <w:b/>
        </w:rPr>
        <w:t xml:space="preserve">arm </w:t>
      </w:r>
      <w:r w:rsidR="00E90343">
        <w:rPr>
          <w:b/>
        </w:rPr>
        <w:t>R</w:t>
      </w:r>
      <w:r w:rsidR="0073072E">
        <w:rPr>
          <w:b/>
        </w:rPr>
        <w:t>elay</w:t>
      </w:r>
      <w:r w:rsidR="00942266">
        <w:t xml:space="preserve"> – </w:t>
      </w:r>
      <w:r w:rsidR="00942266" w:rsidRPr="00942266">
        <w:t>Use t</w:t>
      </w:r>
      <w:r w:rsidRPr="00942266">
        <w:t xml:space="preserve">his button to test the </w:t>
      </w:r>
      <w:r w:rsidR="0073072E">
        <w:t>alarm relay</w:t>
      </w:r>
      <w:r w:rsidRPr="00942266">
        <w:t xml:space="preserve"> function of the software</w:t>
      </w:r>
      <w:r w:rsidR="00A71119">
        <w:t>.</w:t>
      </w:r>
      <w:r w:rsidRPr="00942266">
        <w:t xml:space="preserve"> </w:t>
      </w:r>
      <w:r w:rsidR="00A71119">
        <w:t>T</w:t>
      </w:r>
      <w:r w:rsidRPr="00942266">
        <w:t xml:space="preserve">he </w:t>
      </w:r>
      <w:r w:rsidR="0073072E">
        <w:t>alarm relay</w:t>
      </w:r>
      <w:r w:rsidRPr="00942266">
        <w:t xml:space="preserve"> hardwar</w:t>
      </w:r>
      <w:r w:rsidR="00942266" w:rsidRPr="00942266">
        <w:t xml:space="preserve">e must be properly connected.  </w:t>
      </w:r>
      <w:r w:rsidR="00D81358">
        <w:t>You can also u</w:t>
      </w:r>
      <w:r w:rsidR="00942266" w:rsidRPr="00942266">
        <w:t>se t</w:t>
      </w:r>
      <w:r w:rsidRPr="00942266">
        <w:t xml:space="preserve">his </w:t>
      </w:r>
      <w:r w:rsidR="006F7A3E">
        <w:t>button to manually disable the a</w:t>
      </w:r>
      <w:r w:rsidRPr="00942266">
        <w:t>larm, should it stay active after Virtual Profiling</w:t>
      </w:r>
      <w:r w:rsidR="00942266" w:rsidRPr="00942266">
        <w:t xml:space="preserve"> </w:t>
      </w:r>
      <w:r w:rsidR="00D81358">
        <w:t>has been stopped</w:t>
      </w:r>
      <w:r w:rsidR="00942266" w:rsidRPr="00942266">
        <w:t xml:space="preserve">.  The button </w:t>
      </w:r>
      <w:r w:rsidRPr="00942266">
        <w:t xml:space="preserve">appears </w:t>
      </w:r>
      <w:r w:rsidR="006C5748">
        <w:t>only when</w:t>
      </w:r>
      <w:r w:rsidRPr="00942266">
        <w:t xml:space="preserve"> the </w:t>
      </w:r>
      <w:r w:rsidR="00C40A54" w:rsidRPr="00942266">
        <w:t xml:space="preserve">software is detecting the </w:t>
      </w:r>
      <w:r w:rsidR="006C5748" w:rsidRPr="00EC251F">
        <w:rPr>
          <w:i/>
          <w:iCs/>
        </w:rPr>
        <w:t>DAU</w:t>
      </w:r>
      <w:r w:rsidR="006C5748">
        <w:t xml:space="preserve"> </w:t>
      </w:r>
      <w:r w:rsidR="00C40A54" w:rsidRPr="00942266">
        <w:t>device</w:t>
      </w:r>
      <w:r w:rsidRPr="00942266">
        <w:t>.</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09D5A01F" w:rsidR="008708F9" w:rsidRPr="00102D27" w:rsidRDefault="008708F9" w:rsidP="00676B77">
      <w:pPr>
        <w:pStyle w:val="Heading1"/>
      </w:pPr>
      <w:bookmarkStart w:id="461" w:name="_Toc119468085"/>
      <w:bookmarkStart w:id="462" w:name="_Toc353195398"/>
      <w:bookmarkStart w:id="463" w:name="_Toc358296232"/>
      <w:bookmarkStart w:id="464" w:name="_Toc358298397"/>
      <w:bookmarkStart w:id="465" w:name="_Toc469334886"/>
      <w:bookmarkStart w:id="466" w:name="_Toc504120312"/>
      <w:bookmarkStart w:id="467" w:name="_Toc527644295"/>
      <w:bookmarkStart w:id="468" w:name="_Toc528599395"/>
      <w:bookmarkStart w:id="469" w:name="_Toc17993433"/>
      <w:bookmarkStart w:id="470" w:name="_Toc37267151"/>
      <w:bookmarkStart w:id="471" w:name="_Toc51666615"/>
      <w:bookmarkStart w:id="472" w:name="_Toc51666751"/>
      <w:r>
        <w:lastRenderedPageBreak/>
        <w:t>Run</w:t>
      </w:r>
      <w:r w:rsidR="00EA74F5">
        <w:t xml:space="preserve"> </w:t>
      </w:r>
      <w:r w:rsidR="00530DA9">
        <w:t xml:space="preserve">A </w:t>
      </w:r>
      <w:r w:rsidR="00C20003">
        <w:t>P</w:t>
      </w:r>
      <w:r>
        <w:t>rofile</w:t>
      </w:r>
      <w:bookmarkEnd w:id="441"/>
      <w:bookmarkEnd w:id="442"/>
      <w:bookmarkEnd w:id="461"/>
      <w:bookmarkEnd w:id="462"/>
      <w:bookmarkEnd w:id="463"/>
      <w:bookmarkEnd w:id="464"/>
      <w:bookmarkEnd w:id="465"/>
      <w:bookmarkEnd w:id="466"/>
      <w:bookmarkEnd w:id="467"/>
      <w:bookmarkEnd w:id="468"/>
      <w:bookmarkEnd w:id="469"/>
      <w:bookmarkEnd w:id="470"/>
      <w:bookmarkEnd w:id="471"/>
      <w:bookmarkEnd w:id="472"/>
    </w:p>
    <w:p w14:paraId="447014D6" w14:textId="77777777" w:rsidR="008708F9" w:rsidRPr="004B2B33" w:rsidRDefault="00DD450D" w:rsidP="004B2B33">
      <w:pPr>
        <w:jc w:val="center"/>
      </w:pPr>
      <w:r w:rsidRPr="004B2B33">
        <w:rPr>
          <w:noProof/>
        </w:rPr>
        <w:drawing>
          <wp:inline distT="0" distB="0" distL="0" distR="0" wp14:anchorId="0AB71C52" wp14:editId="14041500">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1DDD5737" w14:textId="6BBA815E" w:rsidR="00C20003" w:rsidRDefault="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p>
    <w:p w14:paraId="4F678CAE" w14:textId="539E5FF3" w:rsidR="008708F9" w:rsidRPr="00EA74F5" w:rsidRDefault="00C40A54" w:rsidP="00EC251F">
      <w:pPr>
        <w:pStyle w:val="Caption"/>
        <w:jc w:val="left"/>
      </w:pPr>
      <w:r w:rsidRPr="00085DF3">
        <w:rPr>
          <w:b/>
        </w:rPr>
        <w:t>Note</w:t>
      </w:r>
      <w:r w:rsidRPr="00EA74F5">
        <w:t xml:space="preserve">: </w:t>
      </w:r>
      <w:r w:rsidR="008708F9" w:rsidRPr="00EA74F5">
        <w:t xml:space="preserve">If you have already profiled your product using the </w:t>
      </w:r>
      <w:r w:rsidR="006C5748">
        <w:t>W</w:t>
      </w:r>
      <w:r w:rsidR="00DF63A3" w:rsidRPr="00EA74F5">
        <w:t>PI</w:t>
      </w:r>
      <w:r w:rsidR="008708F9" w:rsidRPr="00EA74F5">
        <w:t xml:space="preserve"> software, you can go directl</w:t>
      </w:r>
      <w:r w:rsidR="004F297C" w:rsidRPr="00EA74F5">
        <w:t>y to Profile Explorer</w:t>
      </w:r>
      <w:r w:rsidR="008708F9" w:rsidRPr="00EA74F5">
        <w:t xml:space="preserve">, start a Virtual Profile, or load the most recent profile for your product, then use the </w:t>
      </w:r>
      <w:r w:rsidR="006C5748">
        <w:t>W</w:t>
      </w:r>
      <w:r w:rsidR="00DF63A3" w:rsidRPr="00EA74F5">
        <w:t>PI</w:t>
      </w:r>
      <w:r w:rsidR="008708F9" w:rsidRPr="00EA74F5">
        <w:t xml:space="preserve"> prediction capabilities to improve the profile PWI and generate new </w:t>
      </w:r>
      <w:r w:rsidR="006C5748">
        <w:t>machine</w:t>
      </w:r>
      <w:r w:rsidR="008708F9" w:rsidRPr="00EA74F5">
        <w:t xml:space="preserve"> settings.</w:t>
      </w:r>
    </w:p>
    <w:p w14:paraId="7FF27368" w14:textId="77777777" w:rsidR="000E1E96" w:rsidRPr="000E1E96" w:rsidRDefault="000E1E96" w:rsidP="000E1E96"/>
    <w:p w14:paraId="1342527F" w14:textId="77777777" w:rsidR="00194666" w:rsidRPr="004B2B33" w:rsidRDefault="00DD450D" w:rsidP="004B2B33">
      <w:pPr>
        <w:jc w:val="center"/>
      </w:pPr>
      <w:r w:rsidRPr="004B2B33">
        <w:rPr>
          <w:noProof/>
        </w:rPr>
        <mc:AlternateContent>
          <mc:Choice Requires="wpg">
            <w:drawing>
              <wp:anchor distT="0" distB="0" distL="114300" distR="114300" simplePos="0" relativeHeight="251867136" behindDoc="0" locked="0" layoutInCell="1" allowOverlap="1" wp14:anchorId="25DC4ADE" wp14:editId="7BA6572B">
                <wp:simplePos x="0" y="0"/>
                <wp:positionH relativeFrom="column">
                  <wp:posOffset>3017520</wp:posOffset>
                </wp:positionH>
                <wp:positionV relativeFrom="line">
                  <wp:posOffset>1735455</wp:posOffset>
                </wp:positionV>
                <wp:extent cx="1686560" cy="499745"/>
                <wp:effectExtent l="0" t="0" r="0" b="0"/>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E361CE" w:rsidRPr="009072DD" w:rsidRDefault="00E361CE"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E361CE" w:rsidRPr="009072DD" w:rsidRDefault="00E361CE"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E361CE" w:rsidRPr="009072DD" w:rsidRDefault="00E361CE"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C4ADE" id="Group 56" o:spid="_x0000_s1057" style="position:absolute;left:0;text-align:left;margin-left:237.6pt;margin-top:136.65pt;width:132.8pt;height:39.35pt;z-index:251867136;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235C7A2D" w14:textId="77777777" w:rsidR="00E361CE" w:rsidRPr="009072DD" w:rsidRDefault="00E361CE"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05B31470" w14:textId="77777777" w:rsidR="00E361CE" w:rsidRPr="009072DD" w:rsidRDefault="00E361CE"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0F48322F" w14:textId="77777777" w:rsidR="00E361CE" w:rsidRPr="009072DD" w:rsidRDefault="00E361CE"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Pr="004B2B33">
        <w:rPr>
          <w:noProof/>
        </w:rPr>
        <w:drawing>
          <wp:inline distT="0" distB="0" distL="0" distR="0" wp14:anchorId="6548B474" wp14:editId="376B1956">
            <wp:extent cx="3453941" cy="2597150"/>
            <wp:effectExtent l="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453941" cy="2597150"/>
                    </a:xfrm>
                    <a:prstGeom prst="rect">
                      <a:avLst/>
                    </a:prstGeom>
                    <a:noFill/>
                    <a:ln>
                      <a:noFill/>
                    </a:ln>
                  </pic:spPr>
                </pic:pic>
              </a:graphicData>
            </a:graphic>
          </wp:inline>
        </w:drawing>
      </w:r>
    </w:p>
    <w:p w14:paraId="5FB9DBF6" w14:textId="7408BB4D" w:rsidR="008708F9" w:rsidRPr="0025224B" w:rsidRDefault="00194666" w:rsidP="00F5043F">
      <w:pPr>
        <w:pStyle w:val="Caption"/>
      </w:pPr>
      <w:bookmarkStart w:id="473" w:name="_Hlk4226868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74" w:author="Tom Bergeron" w:date="2020-09-25T15:54:00Z">
        <w:r w:rsidR="00D75DE9">
          <w:rPr>
            <w:noProof/>
          </w:rPr>
          <w:t>11</w:t>
        </w:r>
      </w:ins>
      <w:del w:id="475" w:author="Tom Bergeron" w:date="2020-09-25T15:54:00Z">
        <w:r w:rsidR="00556C6F" w:rsidDel="00D75DE9">
          <w:rPr>
            <w:noProof/>
          </w:rPr>
          <w:delText>21</w:delText>
        </w:r>
      </w:del>
      <w:r w:rsidR="00B41E3E">
        <w:rPr>
          <w:noProof/>
        </w:rPr>
        <w:fldChar w:fldCharType="end"/>
      </w:r>
      <w:r w:rsidR="001D41DE">
        <w:t>: Run a Profile Screen #1</w:t>
      </w:r>
    </w:p>
    <w:bookmarkEnd w:id="473"/>
    <w:p w14:paraId="7838509E" w14:textId="77777777" w:rsidR="00FE4897" w:rsidRDefault="00FE4897" w:rsidP="00102D27"/>
    <w:p w14:paraId="2379BEF4" w14:textId="5E644AB0"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6C5748">
        <w:t>drop-down</w:t>
      </w:r>
      <w:r w:rsidR="008708F9">
        <w:t xml:space="preserve"> list.</w:t>
      </w:r>
    </w:p>
    <w:p w14:paraId="109F4C5E" w14:textId="77777777" w:rsidR="00C20003" w:rsidRPr="000E1E96" w:rsidRDefault="00C20003" w:rsidP="00C20003"/>
    <w:p w14:paraId="4A416EB1" w14:textId="29EF9F91"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6C5748">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082CBB62" w:rsidR="000372EC" w:rsidRDefault="000372EC" w:rsidP="00C20003">
      <w:r>
        <w:rPr>
          <w:b/>
        </w:rPr>
        <w:t xml:space="preserve">Application </w:t>
      </w:r>
      <w:r w:rsidR="006F7A3E">
        <w:t>– Select your a</w:t>
      </w:r>
      <w:r w:rsidRPr="00186824">
        <w:t xml:space="preserve">pplication type from the list. </w:t>
      </w:r>
      <w:r w:rsidR="005702CF">
        <w:t xml:space="preserve">Three different application types are available – </w:t>
      </w:r>
      <w:r w:rsidR="005702CF" w:rsidRPr="00EC251F">
        <w:rPr>
          <w:i/>
          <w:iCs/>
        </w:rPr>
        <w:t>Wave On, Wave Off, and Wave Surfer</w:t>
      </w:r>
      <w:r w:rsidR="005702CF">
        <w:t>.</w:t>
      </w:r>
      <w:r w:rsidRPr="00186824">
        <w:t xml:space="preserve"> </w:t>
      </w:r>
      <w:r w:rsidR="005702CF" w:rsidRPr="00EC251F">
        <w:rPr>
          <w:i/>
          <w:iCs/>
        </w:rPr>
        <w:t>Wave On</w:t>
      </w:r>
      <w:r w:rsidR="005702CF">
        <w:t xml:space="preserve"> is used for profiling through the entire process – Preheat and Wave; </w:t>
      </w:r>
      <w:r w:rsidR="005702CF" w:rsidRPr="00EC251F">
        <w:rPr>
          <w:i/>
          <w:iCs/>
        </w:rPr>
        <w:t>Wave Off</w:t>
      </w:r>
      <w:r w:rsidR="005702CF">
        <w:t xml:space="preserve"> is available if you only want to collect data from the preheat area; </w:t>
      </w:r>
      <w:r w:rsidR="005702CF" w:rsidRPr="00EC251F">
        <w:rPr>
          <w:i/>
          <w:iCs/>
        </w:rPr>
        <w:t>Wave Surfer</w:t>
      </w:r>
      <w:r w:rsidR="005702CF">
        <w:t xml:space="preserve"> is used in conjunction with a separate product offered by KIC – the Wave Surfer fixture.</w:t>
      </w:r>
    </w:p>
    <w:p w14:paraId="32CB2043" w14:textId="77777777" w:rsidR="000E1E96" w:rsidRPr="000E1E96" w:rsidRDefault="000E1E96" w:rsidP="00C20003"/>
    <w:p w14:paraId="35A1720C" w14:textId="371D51B4" w:rsidR="008708F9" w:rsidRDefault="006C5748" w:rsidP="000E1E96">
      <w:pPr>
        <w:rPr>
          <w:bCs/>
        </w:rPr>
      </w:pPr>
      <w:r>
        <w:rPr>
          <w:b/>
        </w:rPr>
        <w:t>Wave Solder Machine</w:t>
      </w:r>
      <w:r w:rsidR="005058BE" w:rsidRPr="000E1E96">
        <w:rPr>
          <w:b/>
        </w:rPr>
        <w:t xml:space="preserve"> </w:t>
      </w:r>
      <w:r w:rsidR="00484BF4" w:rsidRPr="000E1E96">
        <w:rPr>
          <w:b/>
        </w:rPr>
        <w:t>N</w:t>
      </w:r>
      <w:r w:rsidR="008708F9" w:rsidRPr="000E1E96">
        <w:rPr>
          <w:b/>
        </w:rPr>
        <w:t xml:space="preserve">ame – </w:t>
      </w:r>
      <w:r>
        <w:rPr>
          <w:bCs/>
        </w:rPr>
        <w:t>Name defined for machine in the Global Preferences tab.</w:t>
      </w:r>
    </w:p>
    <w:p w14:paraId="4CEA2DFF" w14:textId="77777777" w:rsidR="006C5748" w:rsidRDefault="006C5748" w:rsidP="000E1E96">
      <w:pPr>
        <w:rPr>
          <w:bCs/>
        </w:rPr>
      </w:pPr>
    </w:p>
    <w:p w14:paraId="15384A35" w14:textId="7B858692" w:rsidR="006C5748" w:rsidRDefault="006C5748" w:rsidP="000E1E96">
      <w:pPr>
        <w:rPr>
          <w:bCs/>
        </w:rPr>
      </w:pPr>
      <w:r>
        <w:rPr>
          <w:b/>
        </w:rPr>
        <w:t>Set Trigger</w:t>
      </w:r>
      <w:r w:rsidRPr="000E1E96">
        <w:rPr>
          <w:b/>
        </w:rPr>
        <w:t xml:space="preserve"> –</w:t>
      </w:r>
      <w:r w:rsidR="005702CF">
        <w:rPr>
          <w:bCs/>
        </w:rPr>
        <w:t xml:space="preserve"> </w:t>
      </w:r>
      <w:r w:rsidR="00037584">
        <w:rPr>
          <w:bCs/>
        </w:rPr>
        <w:t xml:space="preserve">This allows you to set </w:t>
      </w:r>
      <w:r w:rsidR="00037584" w:rsidRPr="00037584">
        <w:rPr>
          <w:bCs/>
        </w:rPr>
        <w:t>a Midpoint and Stop trigger temperature.  The Profile start temperature trigger is determined by the Maximum Product Temperature at Start of Profile setting in the Global Preferences screen.  The start trigger value is always 2ºC above this value.</w:t>
      </w:r>
      <w:r w:rsidR="005702CF" w:rsidRPr="005702CF">
        <w:rPr>
          <w:bCs/>
        </w:rPr>
        <w:t xml:space="preserve"> </w:t>
      </w:r>
      <w:r w:rsidR="005702CF">
        <w:rPr>
          <w:bCs/>
        </w:rPr>
        <w:t>Select only if you need to change the temperature triggers (not typical) for the profiler. It is common to leave the default settings.</w:t>
      </w:r>
    </w:p>
    <w:p w14:paraId="0D5EEF6F" w14:textId="77777777" w:rsidR="000E1E96" w:rsidRPr="000E1E96" w:rsidRDefault="000E1E96" w:rsidP="00EC251F">
      <w:pPr>
        <w:pStyle w:val="ListBullet2"/>
        <w:numPr>
          <w:ilvl w:val="0"/>
          <w:numId w:val="0"/>
        </w:numPr>
        <w:ind w:left="720" w:hanging="360"/>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46B18D77" w14:textId="04DBDABA" w:rsidR="00A51897" w:rsidRDefault="0059250B" w:rsidP="00EC251F">
      <w:pPr>
        <w:pStyle w:val="Heading2"/>
        <w:rPr>
          <w:noProof/>
        </w:rPr>
      </w:pPr>
      <w:bookmarkStart w:id="476" w:name="_Toc100550592"/>
      <w:bookmarkStart w:id="477" w:name="_Toc119468087"/>
      <w:bookmarkStart w:id="478" w:name="_Toc353195400"/>
      <w:bookmarkStart w:id="479" w:name="_Toc358296234"/>
      <w:bookmarkStart w:id="480" w:name="_Toc358298399"/>
      <w:r>
        <w:br w:type="page"/>
      </w:r>
      <w:bookmarkStart w:id="481" w:name="_Toc358296238"/>
      <w:bookmarkStart w:id="482" w:name="_Toc358298403"/>
      <w:bookmarkStart w:id="483" w:name="_Toc469334891"/>
      <w:bookmarkStart w:id="484" w:name="_Toc504120317"/>
      <w:bookmarkStart w:id="485" w:name="_Toc527644300"/>
      <w:bookmarkStart w:id="486" w:name="_Toc528599400"/>
      <w:bookmarkStart w:id="487" w:name="_Toc17993438"/>
      <w:bookmarkStart w:id="488" w:name="_Toc37267156"/>
      <w:bookmarkStart w:id="489" w:name="_Toc51666616"/>
      <w:bookmarkStart w:id="490" w:name="_Toc51666752"/>
      <w:bookmarkStart w:id="491" w:name="_Ref113957180"/>
      <w:bookmarkStart w:id="492" w:name="_Toc494599902"/>
      <w:bookmarkStart w:id="493" w:name="_Toc488490446"/>
      <w:bookmarkStart w:id="494" w:name="_Toc119468089"/>
      <w:bookmarkEnd w:id="476"/>
      <w:bookmarkEnd w:id="477"/>
      <w:bookmarkEnd w:id="478"/>
      <w:bookmarkEnd w:id="479"/>
      <w:bookmarkEnd w:id="480"/>
      <w:r w:rsidR="00B959A1">
        <w:rPr>
          <w:noProof/>
        </w:rPr>
        <w:lastRenderedPageBreak/>
        <w:t>Enter</w:t>
      </w:r>
      <w:r w:rsidR="00A51897">
        <w:rPr>
          <w:noProof/>
        </w:rPr>
        <w:t xml:space="preserve"> </w:t>
      </w:r>
      <w:r w:rsidR="00B650CB">
        <w:rPr>
          <w:noProof/>
        </w:rPr>
        <w:t>t</w:t>
      </w:r>
      <w:r w:rsidR="00B959A1">
        <w:rPr>
          <w:noProof/>
        </w:rPr>
        <w:t>he Wave Solder Machine</w:t>
      </w:r>
      <w:r w:rsidR="00A51897">
        <w:rPr>
          <w:noProof/>
        </w:rPr>
        <w:t xml:space="preserve"> </w:t>
      </w:r>
      <w:r w:rsidR="000E1E96">
        <w:rPr>
          <w:noProof/>
        </w:rPr>
        <w:t>R</w:t>
      </w:r>
      <w:r w:rsidR="00A51897">
        <w:rPr>
          <w:noProof/>
        </w:rPr>
        <w:t>ecipe</w:t>
      </w:r>
      <w:bookmarkEnd w:id="481"/>
      <w:bookmarkEnd w:id="482"/>
      <w:bookmarkEnd w:id="483"/>
      <w:bookmarkEnd w:id="484"/>
      <w:bookmarkEnd w:id="485"/>
      <w:bookmarkEnd w:id="486"/>
      <w:bookmarkEnd w:id="487"/>
      <w:bookmarkEnd w:id="488"/>
      <w:bookmarkEnd w:id="489"/>
      <w:bookmarkEnd w:id="490"/>
    </w:p>
    <w:p w14:paraId="6827CEDF" w14:textId="5A382BDC" w:rsidR="00B959A1" w:rsidRDefault="00B959A1" w:rsidP="00B959A1"/>
    <w:p w14:paraId="37F77183" w14:textId="67581DF6" w:rsidR="00B959A1" w:rsidRDefault="00B959A1" w:rsidP="00B959A1">
      <w:pPr>
        <w:jc w:val="center"/>
      </w:pPr>
      <w:r>
        <w:rPr>
          <w:noProof/>
        </w:rPr>
        <w:drawing>
          <wp:inline distT="0" distB="0" distL="0" distR="0" wp14:anchorId="5FC72AAB" wp14:editId="4A2620BB">
            <wp:extent cx="4476750" cy="3366172"/>
            <wp:effectExtent l="0" t="0" r="0" b="5715"/>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WPI - Recipe.png"/>
                    <pic:cNvPicPr/>
                  </pic:nvPicPr>
                  <pic:blipFill>
                    <a:blip r:embed="rId58">
                      <a:extLst>
                        <a:ext uri="{28A0092B-C50C-407E-A947-70E740481C1C}">
                          <a14:useLocalDpi xmlns:a14="http://schemas.microsoft.com/office/drawing/2010/main" val="0"/>
                        </a:ext>
                      </a:extLst>
                    </a:blip>
                    <a:stretch>
                      <a:fillRect/>
                    </a:stretch>
                  </pic:blipFill>
                  <pic:spPr>
                    <a:xfrm>
                      <a:off x="0" y="0"/>
                      <a:ext cx="4505709" cy="3387947"/>
                    </a:xfrm>
                    <a:prstGeom prst="rect">
                      <a:avLst/>
                    </a:prstGeom>
                  </pic:spPr>
                </pic:pic>
              </a:graphicData>
            </a:graphic>
          </wp:inline>
        </w:drawing>
      </w:r>
    </w:p>
    <w:p w14:paraId="1367F2CE" w14:textId="7082DFD4" w:rsidR="00B959A1" w:rsidRDefault="00B959A1" w:rsidP="00B959A1">
      <w:pPr>
        <w:pStyle w:val="Caption"/>
      </w:pPr>
      <w:r>
        <w:t>Figure</w:t>
      </w:r>
      <w:r>
        <w:rPr>
          <w:noProof/>
        </w:rPr>
        <w:t xml:space="preserve"> 22</w:t>
      </w:r>
      <w:r>
        <w:t>: Run a Profile Screen #2</w:t>
      </w:r>
    </w:p>
    <w:p w14:paraId="67D1B40F" w14:textId="72F5A0F4" w:rsidR="00B959A1" w:rsidRDefault="00B959A1" w:rsidP="00B959A1"/>
    <w:p w14:paraId="542C93FF" w14:textId="161C159D" w:rsidR="00B959A1" w:rsidRDefault="00B959A1" w:rsidP="00B959A1">
      <w:r>
        <w:t>The layout of the machine recipe screen will be based on the configuration of the wave solder machine, as defined in the ConfigurationProgram.exe.</w:t>
      </w:r>
      <w:r w:rsidR="003B5CDF">
        <w:t xml:space="preserve"> See </w:t>
      </w:r>
      <w:hyperlink w:anchor="_Appendix_C:_Configuration" w:history="1">
        <w:r w:rsidR="003B5CDF" w:rsidRPr="003B5CDF">
          <w:rPr>
            <w:rStyle w:val="Hyperlink"/>
          </w:rPr>
          <w:t>Appendix C – Configuration Program</w:t>
        </w:r>
      </w:hyperlink>
      <w:r w:rsidR="003B5CDF">
        <w:t xml:space="preserve"> for details.</w:t>
      </w:r>
    </w:p>
    <w:p w14:paraId="486125C8" w14:textId="51F344C5" w:rsidR="00B959A1" w:rsidRDefault="00B959A1" w:rsidP="00B959A1"/>
    <w:p w14:paraId="3992908B" w14:textId="77777777" w:rsidR="00B959A1" w:rsidRDefault="00B959A1" w:rsidP="00B959A1"/>
    <w:p w14:paraId="72E7C3D6" w14:textId="77777777" w:rsidR="00B959A1" w:rsidRDefault="00B959A1" w:rsidP="00B959A1">
      <w:pPr>
        <w:rPr>
          <w:b/>
        </w:rPr>
      </w:pPr>
      <w:r>
        <w:rPr>
          <w:b/>
        </w:rPr>
        <w:t>Preheater Temperature; Solder Pot Temperature; Conveyor Speed</w:t>
      </w:r>
    </w:p>
    <w:p w14:paraId="46BFFE43" w14:textId="2905B068" w:rsidR="00B959A1" w:rsidRDefault="00B959A1" w:rsidP="00B959A1">
      <w:r>
        <w:t>Enter the setpoint temperatures and speed of the recipe currently loaded in the wave solder machine</w:t>
      </w:r>
      <w:r w:rsidR="00037584">
        <w:t xml:space="preserve">. </w:t>
      </w:r>
    </w:p>
    <w:p w14:paraId="4E8A1B0B" w14:textId="77777777" w:rsidR="00B959A1" w:rsidRPr="000E1E96" w:rsidRDefault="00B959A1" w:rsidP="00B959A1"/>
    <w:p w14:paraId="7CA20E9B" w14:textId="47F40357" w:rsidR="00B959A1" w:rsidRPr="00EC74A9" w:rsidRDefault="00B959A1" w:rsidP="00EC251F">
      <w:r>
        <w:rPr>
          <w:b/>
        </w:rPr>
        <w:t>Click the Next button to continue.</w:t>
      </w:r>
    </w:p>
    <w:p w14:paraId="3A825F4D" w14:textId="245D2F1A" w:rsidR="00B959A1" w:rsidRDefault="00B959A1" w:rsidP="00B959A1">
      <w:pPr>
        <w:jc w:val="center"/>
      </w:pPr>
    </w:p>
    <w:p w14:paraId="25E4C865" w14:textId="77777777" w:rsidR="00B959A1" w:rsidRPr="00EC251F" w:rsidRDefault="00B959A1" w:rsidP="00EC251F">
      <w:pPr>
        <w:jc w:val="center"/>
      </w:pPr>
    </w:p>
    <w:bookmarkEnd w:id="491"/>
    <w:bookmarkEnd w:id="492"/>
    <w:p w14:paraId="7CFDFE98" w14:textId="77777777" w:rsidR="00A51897" w:rsidRDefault="00A51897" w:rsidP="00A51897"/>
    <w:p w14:paraId="371D08A0" w14:textId="7EC74198" w:rsidR="00535A70" w:rsidRDefault="00BB1720" w:rsidP="00D36D96">
      <w:pPr>
        <w:pStyle w:val="Heading2"/>
        <w:rPr>
          <w:noProof/>
        </w:rPr>
      </w:pPr>
      <w:bookmarkStart w:id="495" w:name="_Toc488490447"/>
      <w:bookmarkEnd w:id="493"/>
      <w:bookmarkEnd w:id="494"/>
      <w:r>
        <w:rPr>
          <w:noProof/>
        </w:rPr>
        <w:br w:type="page"/>
      </w:r>
      <w:bookmarkStart w:id="496" w:name="_Toc315443423"/>
      <w:bookmarkStart w:id="497" w:name="_Toc316649882"/>
      <w:bookmarkStart w:id="498" w:name="_Toc353195403"/>
      <w:bookmarkStart w:id="499" w:name="_Toc358296239"/>
      <w:bookmarkStart w:id="500" w:name="_Toc358298404"/>
      <w:bookmarkStart w:id="501" w:name="_Toc469334892"/>
      <w:bookmarkStart w:id="502" w:name="_Toc504120318"/>
      <w:bookmarkStart w:id="503" w:name="_Toc527644301"/>
      <w:bookmarkStart w:id="504" w:name="_Toc528599401"/>
      <w:bookmarkStart w:id="505" w:name="_Toc17993439"/>
      <w:bookmarkStart w:id="506" w:name="_Toc37267157"/>
      <w:bookmarkStart w:id="507" w:name="_Toc51666617"/>
      <w:bookmarkStart w:id="508" w:name="_Toc51666753"/>
      <w:bookmarkEnd w:id="495"/>
      <w:r w:rsidR="00A24EC7">
        <w:rPr>
          <w:noProof/>
        </w:rPr>
        <w:lastRenderedPageBreak/>
        <w:t>Attach</w:t>
      </w:r>
      <w:r>
        <w:rPr>
          <w:noProof/>
        </w:rPr>
        <w:t xml:space="preserve"> Thermocouples</w:t>
      </w:r>
      <w:bookmarkEnd w:id="496"/>
      <w:bookmarkEnd w:id="497"/>
      <w:bookmarkEnd w:id="498"/>
      <w:bookmarkEnd w:id="499"/>
      <w:bookmarkEnd w:id="500"/>
      <w:bookmarkEnd w:id="501"/>
      <w:bookmarkEnd w:id="502"/>
      <w:bookmarkEnd w:id="503"/>
      <w:bookmarkEnd w:id="504"/>
      <w:bookmarkEnd w:id="505"/>
      <w:bookmarkEnd w:id="506"/>
      <w:bookmarkEnd w:id="507"/>
      <w:bookmarkEnd w:id="508"/>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53344C5E" w:rsidR="00535A70" w:rsidRDefault="00535A70" w:rsidP="00535A70">
      <w:pPr>
        <w:rPr>
          <w:noProof/>
        </w:rPr>
      </w:pPr>
      <w:r>
        <w:rPr>
          <w:noProof/>
        </w:rPr>
        <w:t xml:space="preserve">The system works with </w:t>
      </w:r>
      <w:r w:rsidR="007124BF">
        <w:rPr>
          <w:noProof/>
        </w:rPr>
        <w:t xml:space="preserve">multiple </w:t>
      </w:r>
      <w:r>
        <w:rPr>
          <w:noProof/>
        </w:rPr>
        <w:t>TCs—</w:t>
      </w:r>
      <w:r w:rsidR="007124BF">
        <w:rPr>
          <w:noProof/>
        </w:rPr>
        <w:t xml:space="preserve"> </w:t>
      </w:r>
      <w:r w:rsidR="00617853">
        <w:rPr>
          <w:i/>
          <w:noProof/>
        </w:rPr>
        <w:t>A</w:t>
      </w:r>
      <w:r w:rsidRPr="00082F50">
        <w:rPr>
          <w:i/>
          <w:noProof/>
        </w:rPr>
        <w:t>ir TC</w:t>
      </w:r>
      <w:r w:rsidR="007124BF">
        <w:rPr>
          <w:i/>
          <w:noProof/>
        </w:rPr>
        <w:t xml:space="preserve">, Dwell TCs, and Product TCs – </w:t>
      </w:r>
      <w:r w:rsidR="007124BF" w:rsidRPr="00EC251F">
        <w:rPr>
          <w:iCs/>
          <w:noProof/>
        </w:rPr>
        <w:t xml:space="preserve">depending on what type of data you </w:t>
      </w:r>
      <w:r w:rsidR="00D2079E" w:rsidRPr="00EC251F">
        <w:rPr>
          <w:iCs/>
          <w:noProof/>
        </w:rPr>
        <w:t>want to collect</w:t>
      </w:r>
      <w:r>
        <w:rPr>
          <w:noProof/>
        </w:rPr>
        <w:t xml:space="preserve">.  </w:t>
      </w:r>
      <w:r w:rsidR="005702CF">
        <w:rPr>
          <w:noProof/>
        </w:rPr>
        <w:t>Product</w:t>
      </w:r>
      <w:r>
        <w:rPr>
          <w:noProof/>
        </w:rPr>
        <w:t xml:space="preserve"> TCs record the temperature data for various sites on the board.  The </w:t>
      </w:r>
      <w:r w:rsidR="005702CF">
        <w:rPr>
          <w:noProof/>
        </w:rPr>
        <w:t>A</w:t>
      </w:r>
      <w:r>
        <w:rPr>
          <w:noProof/>
        </w:rPr>
        <w:t xml:space="preserve">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 xml:space="preserve">aids with </w:t>
      </w:r>
      <w:r w:rsidR="005702CF">
        <w:rPr>
          <w:noProof/>
        </w:rPr>
        <w:t>data alignment</w:t>
      </w:r>
      <w:r>
        <w:rPr>
          <w:noProof/>
        </w:rPr>
        <w:t>,</w:t>
      </w:r>
      <w:r w:rsidRPr="001651C5">
        <w:rPr>
          <w:noProof/>
        </w:rPr>
        <w:t xml:space="preserve"> and </w:t>
      </w:r>
      <w:r>
        <w:rPr>
          <w:noProof/>
        </w:rPr>
        <w:t>i</w:t>
      </w:r>
      <w:r w:rsidR="005702CF">
        <w:rPr>
          <w:noProof/>
        </w:rPr>
        <w:t>s used in</w:t>
      </w:r>
      <w:r>
        <w:rPr>
          <w:noProof/>
        </w:rPr>
        <w:t xml:space="preserve"> </w:t>
      </w:r>
      <w:r w:rsidRPr="001651C5">
        <w:rPr>
          <w:noProof/>
        </w:rPr>
        <w:t>the prediction capabilities of the software.</w:t>
      </w:r>
      <w:r w:rsidR="00D2079E">
        <w:rPr>
          <w:noProof/>
        </w:rPr>
        <w:t xml:space="preserve"> Dwell TCs will be used for collecting contact time in the wave.</w:t>
      </w:r>
    </w:p>
    <w:p w14:paraId="3B7BF138" w14:textId="77777777" w:rsidR="00B87626" w:rsidRDefault="00B87626" w:rsidP="00535A70">
      <w:pPr>
        <w:rPr>
          <w:noProof/>
        </w:rPr>
      </w:pPr>
    </w:p>
    <w:p w14:paraId="1CE1CF15" w14:textId="77777777" w:rsidR="00535A70" w:rsidRDefault="00B87626">
      <w:pPr>
        <w:pStyle w:val="Heading3"/>
        <w:rPr>
          <w:noProof/>
        </w:rPr>
      </w:pPr>
      <w:bookmarkStart w:id="509" w:name="_Toc316649883"/>
      <w:bookmarkStart w:id="510" w:name="_Toc358296240"/>
      <w:bookmarkStart w:id="511" w:name="_Toc358298405"/>
      <w:bookmarkStart w:id="512" w:name="_Toc469334893"/>
      <w:bookmarkStart w:id="513" w:name="_Toc504120319"/>
      <w:bookmarkStart w:id="514" w:name="_Toc527644302"/>
      <w:bookmarkStart w:id="515" w:name="_Toc528599402"/>
      <w:bookmarkStart w:id="516" w:name="_Toc17993440"/>
      <w:bookmarkStart w:id="517" w:name="_Toc37267158"/>
      <w:bookmarkStart w:id="518" w:name="_Toc51666754"/>
      <w:r>
        <w:rPr>
          <w:noProof/>
        </w:rPr>
        <w:t>Attach</w:t>
      </w:r>
      <w:r w:rsidR="00617853">
        <w:rPr>
          <w:noProof/>
        </w:rPr>
        <w:t xml:space="preserve"> </w:t>
      </w:r>
      <w:r w:rsidR="008058F8">
        <w:rPr>
          <w:noProof/>
        </w:rPr>
        <w:t xml:space="preserve">The </w:t>
      </w:r>
      <w:r w:rsidR="00617853">
        <w:rPr>
          <w:noProof/>
        </w:rPr>
        <w:t>A</w:t>
      </w:r>
      <w:r w:rsidR="00535A70">
        <w:rPr>
          <w:noProof/>
        </w:rPr>
        <w:t>ir TC</w:t>
      </w:r>
      <w:bookmarkEnd w:id="509"/>
      <w:bookmarkEnd w:id="510"/>
      <w:bookmarkEnd w:id="511"/>
      <w:bookmarkEnd w:id="512"/>
      <w:bookmarkEnd w:id="513"/>
      <w:bookmarkEnd w:id="514"/>
      <w:bookmarkEnd w:id="515"/>
      <w:bookmarkEnd w:id="516"/>
      <w:bookmarkEnd w:id="517"/>
      <w:bookmarkEnd w:id="518"/>
    </w:p>
    <w:p w14:paraId="1DD21506" w14:textId="2E6942ED" w:rsidR="00535A70" w:rsidRDefault="005702CF" w:rsidP="00535A70">
      <w:pPr>
        <w:keepNext/>
        <w:spacing w:after="120"/>
        <w:rPr>
          <w:rFonts w:ascii="TimesNewRomanPSMT" w:hAnsi="TimesNewRomanPSMT" w:cs="TimesNewRomanPSMT"/>
        </w:rPr>
      </w:pPr>
      <w:r>
        <w:rPr>
          <w:rFonts w:ascii="TimesNewRomanPSMT" w:hAnsi="TimesNewRomanPSMT" w:cs="TimesNewRomanPSMT"/>
        </w:rPr>
        <w:t>I</w:t>
      </w:r>
      <w:r w:rsidR="00535A70">
        <w:rPr>
          <w:rFonts w:ascii="TimesNewRomanPSMT" w:hAnsi="TimesNewRomanPSMT" w:cs="TimesNewRomanPSMT"/>
        </w:rPr>
        <w:t>mportan</w:t>
      </w:r>
      <w:r w:rsidR="00617853">
        <w:rPr>
          <w:rFonts w:ascii="TimesNewRomanPSMT" w:hAnsi="TimesNewRomanPSMT" w:cs="TimesNewRomanPSMT"/>
        </w:rPr>
        <w:t>t considerations regarding the A</w:t>
      </w:r>
      <w:r w:rsidR="00535A70">
        <w:rPr>
          <w:rFonts w:ascii="TimesNewRomanPSMT" w:hAnsi="TimesNewRomanPSMT" w:cs="TimesNewRomanPSMT"/>
        </w:rPr>
        <w:t>ir TC:</w:t>
      </w:r>
    </w:p>
    <w:tbl>
      <w:tblPr>
        <w:tblW w:w="0" w:type="auto"/>
        <w:tblLook w:val="04A0" w:firstRow="1" w:lastRow="0" w:firstColumn="1" w:lastColumn="0" w:noHBand="0" w:noVBand="1"/>
      </w:tblPr>
      <w:tblGrid>
        <w:gridCol w:w="4068"/>
        <w:gridCol w:w="5508"/>
      </w:tblGrid>
      <w:tr w:rsidR="00535A70" w14:paraId="560EF2B8" w14:textId="77777777" w:rsidTr="00EC251F">
        <w:trPr>
          <w:trHeight w:val="5355"/>
        </w:trPr>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3B889D0F" w:rsidR="00535A70" w:rsidRDefault="00535A70" w:rsidP="00A97125">
            <w:pPr>
              <w:numPr>
                <w:ilvl w:val="0"/>
                <w:numId w:val="145"/>
              </w:numPr>
              <w:rPr>
                <w:noProof/>
              </w:rPr>
            </w:pPr>
            <w:r>
              <w:rPr>
                <w:noProof/>
              </w:rPr>
              <w:t xml:space="preserve">It must be attached at the leading edge of the board, extending </w:t>
            </w:r>
            <w:r w:rsidR="005702CF">
              <w:rPr>
                <w:noProof/>
              </w:rPr>
              <w:t xml:space="preserve">approximately </w:t>
            </w:r>
            <w:r>
              <w:rPr>
                <w:noProof/>
              </w:rPr>
              <w:t xml:space="preserve">one inch (25 mm) in front of the leading edge of the board.   </w:t>
            </w:r>
          </w:p>
          <w:p w14:paraId="769817DD" w14:textId="77777777" w:rsidR="00535A70" w:rsidRDefault="00535A70" w:rsidP="002908FA">
            <w:pPr>
              <w:rPr>
                <w:noProof/>
              </w:rPr>
            </w:pPr>
          </w:p>
          <w:p w14:paraId="43D87943" w14:textId="4BE706A3" w:rsidR="00535A70" w:rsidRPr="00EC251F"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78F66C36" w14:textId="0ABEFBC5" w:rsidR="005702CF" w:rsidRPr="00EC251F" w:rsidRDefault="005702CF" w:rsidP="00EC251F">
            <w:pPr>
              <w:ind w:left="360"/>
              <w:rPr>
                <w:rFonts w:ascii="TimesNewRomanPSMT" w:hAnsi="TimesNewRomanPSMT" w:cs="TimesNewRomanPSMT"/>
              </w:rPr>
            </w:pPr>
          </w:p>
          <w:p w14:paraId="604B82D5" w14:textId="7295A083" w:rsidR="005702CF" w:rsidRPr="00696F56" w:rsidRDefault="005702CF" w:rsidP="00A97125">
            <w:pPr>
              <w:numPr>
                <w:ilvl w:val="0"/>
                <w:numId w:val="145"/>
              </w:numPr>
              <w:rPr>
                <w:rFonts w:ascii="TimesNewRomanPSMT" w:hAnsi="TimesNewRomanPSMT" w:cs="TimesNewRomanPSMT"/>
              </w:rPr>
            </w:pPr>
            <w:r>
              <w:rPr>
                <w:rFonts w:ascii="TimesNewRomanPSMT" w:hAnsi="TimesNewRomanPSMT" w:cs="TimesNewRomanPSMT"/>
              </w:rPr>
              <w:t>If you selected Wave On as the application type, ensure that the Air TC is angled down</w:t>
            </w:r>
            <w:r w:rsidR="00460CCE">
              <w:rPr>
                <w:rFonts w:ascii="TimesNewRomanPSMT" w:hAnsi="TimesNewRomanPSMT" w:cs="TimesNewRomanPSMT"/>
              </w:rPr>
              <w:t>ward so that it contacts the solder wave.</w:t>
            </w:r>
          </w:p>
          <w:p w14:paraId="62B0E278" w14:textId="77777777" w:rsidR="00696F56" w:rsidRPr="00696F56" w:rsidRDefault="00696F56" w:rsidP="00696F56"/>
          <w:p w14:paraId="36ECFB59" w14:textId="77777777" w:rsidR="00696F56" w:rsidRPr="00EA021B" w:rsidRDefault="00696F56" w:rsidP="00EC251F">
            <w:pPr>
              <w:pStyle w:val="ListBullet2"/>
              <w:numPr>
                <w:ilvl w:val="0"/>
                <w:numId w:val="0"/>
              </w:numPr>
              <w:tabs>
                <w:tab w:val="left" w:pos="360"/>
              </w:tabs>
              <w:ind w:left="360"/>
              <w:rPr>
                <w:b/>
              </w:rPr>
            </w:pPr>
            <w:r w:rsidRPr="00EA021B">
              <w:rPr>
                <w:b/>
              </w:rPr>
              <w:t>Click the Next 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5CF43B79" w14:textId="209A6AE0" w:rsidR="001161EE" w:rsidRDefault="001161EE" w:rsidP="002908FA">
            <w:pPr>
              <w:rPr>
                <w:noProof/>
              </w:rPr>
            </w:pPr>
          </w:p>
          <w:p w14:paraId="5F02C5A6" w14:textId="08656CF1" w:rsidR="001161EE" w:rsidRDefault="001161EE" w:rsidP="002908FA">
            <w:pPr>
              <w:rPr>
                <w:noProof/>
              </w:rPr>
            </w:pPr>
          </w:p>
          <w:p w14:paraId="361101CA" w14:textId="457E6A9D" w:rsidR="001161EE" w:rsidRDefault="001161EE" w:rsidP="002908FA">
            <w:pPr>
              <w:rPr>
                <w:noProof/>
              </w:rPr>
            </w:pPr>
          </w:p>
          <w:p w14:paraId="573AD3E8" w14:textId="34875944" w:rsidR="00AA1B08" w:rsidRPr="00AA1B08" w:rsidRDefault="001161EE">
            <w:pPr>
              <w:rPr>
                <w:noProof/>
              </w:rPr>
            </w:pPr>
            <w:r>
              <w:rPr>
                <w:noProof/>
              </w:rPr>
              <w:t xml:space="preserve">The </w:t>
            </w:r>
            <w:r w:rsidRPr="00EC251F">
              <w:rPr>
                <w:i/>
                <w:iCs/>
                <w:noProof/>
              </w:rPr>
              <w:t>Wave On</w:t>
            </w:r>
            <w:r>
              <w:rPr>
                <w:noProof/>
              </w:rPr>
              <w:t xml:space="preserve"> application allows you to </w:t>
            </w:r>
            <w:r w:rsidR="00AA1B08">
              <w:rPr>
                <w:noProof/>
              </w:rPr>
              <w:t>include</w:t>
            </w:r>
            <w:r>
              <w:rPr>
                <w:noProof/>
              </w:rPr>
              <w:t xml:space="preserve"> a measurement of the </w:t>
            </w:r>
            <w:r w:rsidRPr="00EC251F">
              <w:rPr>
                <w:i/>
                <w:iCs/>
                <w:noProof/>
              </w:rPr>
              <w:t>Dwell Time</w:t>
            </w:r>
            <w:r>
              <w:rPr>
                <w:noProof/>
              </w:rPr>
              <w:t xml:space="preserve"> and </w:t>
            </w:r>
            <w:r w:rsidRPr="00EC251F">
              <w:rPr>
                <w:i/>
                <w:iCs/>
                <w:noProof/>
              </w:rPr>
              <w:t>Parallelism</w:t>
            </w:r>
            <w:r>
              <w:rPr>
                <w:noProof/>
              </w:rPr>
              <w:t xml:space="preserve"> during your profile. </w:t>
            </w:r>
            <w:r w:rsidR="00AA1B08">
              <w:rPr>
                <w:noProof/>
              </w:rPr>
              <w:t xml:space="preserve">If you chose </w:t>
            </w:r>
            <w:r w:rsidR="00D2079E">
              <w:rPr>
                <w:noProof/>
              </w:rPr>
              <w:t xml:space="preserve">the </w:t>
            </w:r>
            <w:r w:rsidR="00AA1B08" w:rsidRPr="00EC251F">
              <w:rPr>
                <w:i/>
                <w:iCs/>
                <w:noProof/>
              </w:rPr>
              <w:t>Wave Off</w:t>
            </w:r>
            <w:r w:rsidR="00AA1B08">
              <w:rPr>
                <w:noProof/>
              </w:rPr>
              <w:t xml:space="preserve"> or </w:t>
            </w:r>
            <w:r w:rsidR="00AA1B08" w:rsidRPr="00EC251F">
              <w:rPr>
                <w:i/>
                <w:iCs/>
                <w:noProof/>
              </w:rPr>
              <w:t>Wave Surfer</w:t>
            </w:r>
            <w:r w:rsidR="00D2079E">
              <w:rPr>
                <w:i/>
                <w:iCs/>
                <w:noProof/>
              </w:rPr>
              <w:t xml:space="preserve"> </w:t>
            </w:r>
            <w:r w:rsidR="00D2079E">
              <w:rPr>
                <w:noProof/>
              </w:rPr>
              <w:t>application types</w:t>
            </w:r>
            <w:r w:rsidR="00AA1B08">
              <w:rPr>
                <w:noProof/>
              </w:rPr>
              <w:t>, this message will not appea</w:t>
            </w:r>
            <w:r w:rsidR="00D2079E">
              <w:rPr>
                <w:noProof/>
              </w:rPr>
              <w:t>r and it will skip over the screens referring to Dwell calculations.</w:t>
            </w:r>
          </w:p>
          <w:p w14:paraId="63A7B794" w14:textId="77777777" w:rsidR="00AA1B08" w:rsidRDefault="00AA1B08" w:rsidP="002908FA">
            <w:pPr>
              <w:rPr>
                <w:noProof/>
              </w:rPr>
            </w:pPr>
          </w:p>
          <w:p w14:paraId="50A35A95" w14:textId="343AA393" w:rsidR="00AA1B08" w:rsidRDefault="001161EE" w:rsidP="002908FA">
            <w:pPr>
              <w:rPr>
                <w:noProof/>
              </w:rPr>
            </w:pPr>
            <w:r>
              <w:rPr>
                <w:noProof/>
              </w:rPr>
              <w:t xml:space="preserve">If you want to include these calculations in your profile, select </w:t>
            </w:r>
            <w:r w:rsidRPr="00EC251F">
              <w:rPr>
                <w:i/>
                <w:iCs/>
                <w:noProof/>
              </w:rPr>
              <w:t xml:space="preserve">Yes </w:t>
            </w:r>
            <w:r>
              <w:rPr>
                <w:noProof/>
              </w:rPr>
              <w:t xml:space="preserve">and </w:t>
            </w:r>
            <w:r w:rsidR="00AA1B08">
              <w:rPr>
                <w:noProof/>
              </w:rPr>
              <w:t>the screen that follows will</w:t>
            </w:r>
            <w:r>
              <w:rPr>
                <w:noProof/>
              </w:rPr>
              <w:t xml:space="preserve"> show an example of how you may set up a product with additional TCs to perform these measurements.</w:t>
            </w:r>
          </w:p>
          <w:p w14:paraId="48A20D14" w14:textId="77777777" w:rsidR="00AA1B08" w:rsidRDefault="00AA1B08" w:rsidP="002908FA">
            <w:pPr>
              <w:rPr>
                <w:noProof/>
              </w:rPr>
            </w:pPr>
          </w:p>
          <w:p w14:paraId="1DCCE6C6" w14:textId="25D6E8E3" w:rsidR="001161EE" w:rsidRDefault="001161EE" w:rsidP="002908FA">
            <w:pPr>
              <w:rPr>
                <w:noProof/>
              </w:rPr>
            </w:pPr>
            <w:r>
              <w:rPr>
                <w:noProof/>
              </w:rPr>
              <w:t xml:space="preserve">If you do not want to include these calculations, click </w:t>
            </w:r>
            <w:r w:rsidRPr="00EC251F">
              <w:rPr>
                <w:i/>
                <w:iCs/>
                <w:noProof/>
              </w:rPr>
              <w:t>No</w:t>
            </w:r>
            <w:r>
              <w:rPr>
                <w:noProof/>
              </w:rPr>
              <w:t>.</w:t>
            </w:r>
          </w:p>
          <w:p w14:paraId="775F34FC" w14:textId="40ADE004" w:rsidR="001161EE" w:rsidRDefault="001161EE">
            <w:pPr>
              <w:rPr>
                <w:noProof/>
              </w:rPr>
            </w:pPr>
          </w:p>
        </w:tc>
        <w:tc>
          <w:tcPr>
            <w:tcW w:w="5508" w:type="dxa"/>
            <w:shd w:val="clear" w:color="auto" w:fill="auto"/>
          </w:tcPr>
          <w:p w14:paraId="1A80B0E5" w14:textId="6977CA4C" w:rsidR="00535A70" w:rsidRDefault="001161EE" w:rsidP="002908FA">
            <w:pPr>
              <w:rPr>
                <w:noProof/>
              </w:rPr>
            </w:pPr>
            <w:r>
              <w:rPr>
                <w:noProof/>
              </w:rPr>
              <w:drawing>
                <wp:anchor distT="0" distB="0" distL="114300" distR="114300" simplePos="0" relativeHeight="251885568" behindDoc="1" locked="0" layoutInCell="1" allowOverlap="1" wp14:anchorId="50B96638" wp14:editId="33C28F22">
                  <wp:simplePos x="0" y="0"/>
                  <wp:positionH relativeFrom="column">
                    <wp:posOffset>527813</wp:posOffset>
                  </wp:positionH>
                  <wp:positionV relativeFrom="paragraph">
                    <wp:posOffset>3260869</wp:posOffset>
                  </wp:positionV>
                  <wp:extent cx="2240280" cy="1216152"/>
                  <wp:effectExtent l="0" t="0" r="7620" b="3175"/>
                  <wp:wrapTight wrapText="left">
                    <wp:wrapPolygon edited="0">
                      <wp:start x="0" y="0"/>
                      <wp:lineTo x="0" y="21318"/>
                      <wp:lineTo x="21490" y="21318"/>
                      <wp:lineTo x="21490" y="0"/>
                      <wp:lineTo x="0" y="0"/>
                    </wp:wrapPolygon>
                  </wp:wrapTight>
                  <wp:docPr id="2056" name="Picture 2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WPI - Question about Dwell.png"/>
                          <pic:cNvPicPr/>
                        </pic:nvPicPr>
                        <pic:blipFill>
                          <a:blip r:embed="rId59">
                            <a:extLst>
                              <a:ext uri="{28A0092B-C50C-407E-A947-70E740481C1C}">
                                <a14:useLocalDpi xmlns:a14="http://schemas.microsoft.com/office/drawing/2010/main" val="0"/>
                              </a:ext>
                            </a:extLst>
                          </a:blip>
                          <a:stretch>
                            <a:fillRect/>
                          </a:stretch>
                        </pic:blipFill>
                        <pic:spPr>
                          <a:xfrm>
                            <a:off x="0" y="0"/>
                            <a:ext cx="2240280" cy="1216152"/>
                          </a:xfrm>
                          <a:prstGeom prst="rect">
                            <a:avLst/>
                          </a:prstGeom>
                        </pic:spPr>
                      </pic:pic>
                    </a:graphicData>
                  </a:graphic>
                  <wp14:sizeRelH relativeFrom="margin">
                    <wp14:pctWidth>0</wp14:pctWidth>
                  </wp14:sizeRelH>
                  <wp14:sizeRelV relativeFrom="margin">
                    <wp14:pctHeight>0</wp14:pctHeight>
                  </wp14:sizeRelV>
                </wp:anchor>
              </w:drawing>
            </w:r>
            <w:r w:rsidR="00DD450D" w:rsidRPr="00412110">
              <w:rPr>
                <w:noProof/>
              </w:rPr>
              <w:drawing>
                <wp:inline distT="0" distB="0" distL="0" distR="0" wp14:anchorId="47521F05" wp14:editId="49F9E617">
                  <wp:extent cx="3178770" cy="2393950"/>
                  <wp:effectExtent l="0" t="0" r="3175"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0AE4BBBD" w14:textId="7648103B" w:rsidR="00AA1B08" w:rsidRDefault="00AA1B08">
      <w:pPr>
        <w:pStyle w:val="Heading3"/>
      </w:pPr>
      <w:bookmarkStart w:id="519" w:name="_Toc51666755"/>
      <w:bookmarkStart w:id="520" w:name="_Toc316649884"/>
      <w:bookmarkStart w:id="521" w:name="_Toc358296241"/>
      <w:bookmarkStart w:id="522" w:name="_Toc358298406"/>
      <w:bookmarkStart w:id="523" w:name="_Toc469334894"/>
      <w:bookmarkStart w:id="524" w:name="_Toc504120320"/>
      <w:bookmarkStart w:id="525" w:name="_Toc527644303"/>
      <w:bookmarkStart w:id="526" w:name="_Toc528599403"/>
      <w:bookmarkStart w:id="527" w:name="_Toc17993441"/>
      <w:bookmarkStart w:id="528" w:name="_Toc37267159"/>
      <w:r>
        <w:lastRenderedPageBreak/>
        <w:t>Attach Dwell T</w:t>
      </w:r>
      <w:r w:rsidRPr="00AC6100">
        <w:t>C</w:t>
      </w:r>
      <w:r>
        <w:t>s</w:t>
      </w:r>
      <w:bookmarkEnd w:id="519"/>
    </w:p>
    <w:tbl>
      <w:tblPr>
        <w:tblW w:w="0" w:type="auto"/>
        <w:tblLook w:val="04A0" w:firstRow="1" w:lastRow="0" w:firstColumn="1" w:lastColumn="0" w:noHBand="0" w:noVBand="1"/>
      </w:tblPr>
      <w:tblGrid>
        <w:gridCol w:w="4068"/>
        <w:gridCol w:w="5508"/>
      </w:tblGrid>
      <w:tr w:rsidR="00AA1B08" w14:paraId="05A2363A" w14:textId="77777777" w:rsidTr="007124BF">
        <w:tc>
          <w:tcPr>
            <w:tcW w:w="4068" w:type="dxa"/>
            <w:shd w:val="clear" w:color="auto" w:fill="auto"/>
          </w:tcPr>
          <w:p w14:paraId="0402E914" w14:textId="775AEBC8" w:rsidR="00AA1B08" w:rsidRDefault="00AA1B08" w:rsidP="007124BF">
            <w:r>
              <w:rPr>
                <w:noProof/>
              </w:rPr>
              <w:t xml:space="preserve">If you selected Yes to measuring Dwell Time, you will be required to use two additional TCs for performing this measurement.  </w:t>
            </w:r>
          </w:p>
          <w:p w14:paraId="7EB44634" w14:textId="77777777" w:rsidR="00AA1B08" w:rsidRDefault="00AA1B08" w:rsidP="007124BF"/>
          <w:p w14:paraId="0F7855A9" w14:textId="4C73CF46" w:rsidR="00AA1B08" w:rsidRDefault="00AA1B08" w:rsidP="007124BF">
            <w:r>
              <w:t xml:space="preserve">These TCs will need to be secured to the </w:t>
            </w:r>
            <w:r w:rsidR="007124BF">
              <w:t xml:space="preserve">left and right </w:t>
            </w:r>
            <w:r w:rsidRPr="00EC251F">
              <w:rPr>
                <w:b/>
                <w:bCs/>
                <w:i/>
                <w:iCs/>
              </w:rPr>
              <w:t>bottom</w:t>
            </w:r>
            <w:r>
              <w:t xml:space="preserve"> side of the board </w:t>
            </w:r>
            <w:r w:rsidR="00EA069A">
              <w:t>and</w:t>
            </w:r>
            <w:r>
              <w:t xml:space="preserve"> both</w:t>
            </w:r>
            <w:r w:rsidR="00EA069A">
              <w:t xml:space="preserve"> must</w:t>
            </w:r>
            <w:r>
              <w:t xml:space="preserve"> contact the molten solder as the board is passing over the solder wave. The </w:t>
            </w:r>
            <w:r w:rsidR="00EA069A">
              <w:t>screen at the right</w:t>
            </w:r>
            <w:r>
              <w:t xml:space="preserve"> show</w:t>
            </w:r>
            <w:r w:rsidR="00EA069A">
              <w:t>s</w:t>
            </w:r>
            <w:r>
              <w:t xml:space="preserve"> one example of how these TCs might be attached. You may also be able to wrap aluminum tape (or similar from the top side, around the front edge, to secure the TCs</w:t>
            </w:r>
            <w:r w:rsidR="007124BF">
              <w:t>. The layout, or physical characteristics of the product you are profiling will dictate how you may be able to attach them, but for repeatable data, you’ll want to ensure the</w:t>
            </w:r>
            <w:r w:rsidR="00EA069A">
              <w:t xml:space="preserve"> TCs</w:t>
            </w:r>
            <w:r w:rsidR="007124BF">
              <w:t xml:space="preserve"> are securely attached no matter which method is used.</w:t>
            </w:r>
          </w:p>
        </w:tc>
        <w:tc>
          <w:tcPr>
            <w:tcW w:w="5508" w:type="dxa"/>
            <w:shd w:val="clear" w:color="auto" w:fill="auto"/>
          </w:tcPr>
          <w:p w14:paraId="167AF1FD" w14:textId="77777777" w:rsidR="00AA1B08" w:rsidRDefault="00AA1B08" w:rsidP="007124BF">
            <w:r w:rsidRPr="00412110">
              <w:rPr>
                <w:noProof/>
              </w:rPr>
              <w:drawing>
                <wp:inline distT="0" distB="0" distL="0" distR="0" wp14:anchorId="3B071534" wp14:editId="12FCD8EC">
                  <wp:extent cx="3178770" cy="2393950"/>
                  <wp:effectExtent l="0" t="0" r="3175" b="6350"/>
                  <wp:docPr id="2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0CDBB74C" w14:textId="744AE587" w:rsidR="007124BF" w:rsidRDefault="007124BF">
      <w:pPr>
        <w:pStyle w:val="Heading3"/>
      </w:pPr>
      <w:bookmarkStart w:id="529" w:name="_Toc51666756"/>
      <w:r>
        <w:t>Connect Dwell T</w:t>
      </w:r>
      <w:r w:rsidRPr="00AC6100">
        <w:t>C</w:t>
      </w:r>
      <w:r>
        <w:t>s</w:t>
      </w:r>
      <w:bookmarkEnd w:id="529"/>
    </w:p>
    <w:tbl>
      <w:tblPr>
        <w:tblW w:w="0" w:type="auto"/>
        <w:tblLook w:val="04A0" w:firstRow="1" w:lastRow="0" w:firstColumn="1" w:lastColumn="0" w:noHBand="0" w:noVBand="1"/>
      </w:tblPr>
      <w:tblGrid>
        <w:gridCol w:w="4068"/>
        <w:gridCol w:w="5508"/>
      </w:tblGrid>
      <w:tr w:rsidR="007124BF" w14:paraId="03F05C4A" w14:textId="77777777" w:rsidTr="007124BF">
        <w:tc>
          <w:tcPr>
            <w:tcW w:w="4068" w:type="dxa"/>
            <w:shd w:val="clear" w:color="auto" w:fill="auto"/>
          </w:tcPr>
          <w:p w14:paraId="64138772" w14:textId="001A96B7" w:rsidR="007124BF" w:rsidRDefault="007124BF" w:rsidP="007124BF">
            <w:r>
              <w:rPr>
                <w:noProof/>
              </w:rPr>
              <w:t xml:space="preserve">When connecting the </w:t>
            </w:r>
            <w:r w:rsidRPr="00EC251F">
              <w:rPr>
                <w:i/>
                <w:iCs/>
                <w:noProof/>
              </w:rPr>
              <w:t>Dwell TCs</w:t>
            </w:r>
            <w:r>
              <w:rPr>
                <w:noProof/>
              </w:rPr>
              <w:t xml:space="preserve"> to the profiler, you will attach the </w:t>
            </w:r>
            <w:r w:rsidRPr="00EC251F">
              <w:rPr>
                <w:i/>
                <w:iCs/>
                <w:noProof/>
              </w:rPr>
              <w:t>Left</w:t>
            </w:r>
            <w:r>
              <w:rPr>
                <w:noProof/>
              </w:rPr>
              <w:t xml:space="preserve"> side TC into channel </w:t>
            </w:r>
            <w:r w:rsidRPr="00EC251F">
              <w:rPr>
                <w:i/>
                <w:iCs/>
                <w:noProof/>
              </w:rPr>
              <w:t>#2</w:t>
            </w:r>
            <w:r>
              <w:rPr>
                <w:noProof/>
              </w:rPr>
              <w:t xml:space="preserve">, and the </w:t>
            </w:r>
            <w:r w:rsidRPr="00EC251F">
              <w:rPr>
                <w:i/>
                <w:iCs/>
                <w:noProof/>
              </w:rPr>
              <w:t>Right</w:t>
            </w:r>
            <w:r>
              <w:rPr>
                <w:noProof/>
              </w:rPr>
              <w:t xml:space="preserve"> side TC into channel </w:t>
            </w:r>
            <w:r w:rsidRPr="00EC251F">
              <w:rPr>
                <w:i/>
                <w:iCs/>
                <w:noProof/>
              </w:rPr>
              <w:t>#3</w:t>
            </w:r>
            <w:r>
              <w:rPr>
                <w:noProof/>
              </w:rPr>
              <w:t xml:space="preserve">.  </w:t>
            </w:r>
          </w:p>
          <w:p w14:paraId="461FEBCA" w14:textId="77777777" w:rsidR="007124BF" w:rsidRDefault="007124BF" w:rsidP="007124BF"/>
          <w:p w14:paraId="1D67C1AD" w14:textId="71F7F68B" w:rsidR="007124BF" w:rsidRDefault="007124BF" w:rsidP="007124BF">
            <w:r>
              <w:t xml:space="preserve">The software will display a screen as a reminder of attaching the </w:t>
            </w:r>
            <w:r w:rsidRPr="00EC251F">
              <w:rPr>
                <w:i/>
                <w:iCs/>
              </w:rPr>
              <w:t>Dwell TCs</w:t>
            </w:r>
            <w:r>
              <w:t xml:space="preserve"> to the correct channel inputs on the profiler.</w:t>
            </w:r>
          </w:p>
          <w:p w14:paraId="307DC93D" w14:textId="77777777" w:rsidR="007124BF" w:rsidRDefault="007124BF" w:rsidP="007124BF"/>
          <w:p w14:paraId="649DF642" w14:textId="77777777" w:rsidR="007124BF" w:rsidRDefault="007124BF" w:rsidP="00EC251F">
            <w:pPr>
              <w:pStyle w:val="ListBullet2"/>
              <w:numPr>
                <w:ilvl w:val="0"/>
                <w:numId w:val="0"/>
              </w:numPr>
              <w:tabs>
                <w:tab w:val="left" w:pos="360"/>
              </w:tabs>
              <w:ind w:left="360"/>
              <w:rPr>
                <w:b/>
              </w:rPr>
            </w:pPr>
            <w:r w:rsidRPr="00EA021B">
              <w:rPr>
                <w:b/>
              </w:rPr>
              <w:t>Click the Next button.</w:t>
            </w:r>
          </w:p>
          <w:p w14:paraId="1AFD3EA9" w14:textId="77777777" w:rsidR="007124BF" w:rsidRDefault="007124BF" w:rsidP="007124BF">
            <w:pPr>
              <w:pStyle w:val="ListBullet2"/>
              <w:numPr>
                <w:ilvl w:val="0"/>
                <w:numId w:val="0"/>
              </w:numPr>
              <w:tabs>
                <w:tab w:val="left" w:pos="360"/>
              </w:tabs>
              <w:rPr>
                <w:b/>
              </w:rPr>
            </w:pPr>
          </w:p>
          <w:p w14:paraId="00599677" w14:textId="77777777" w:rsidR="007124BF" w:rsidRPr="00EA021B" w:rsidRDefault="007124BF" w:rsidP="007124BF">
            <w:pPr>
              <w:pStyle w:val="ListBullet2"/>
              <w:numPr>
                <w:ilvl w:val="0"/>
                <w:numId w:val="0"/>
              </w:numPr>
              <w:tabs>
                <w:tab w:val="left" w:pos="360"/>
              </w:tabs>
              <w:ind w:left="720" w:hanging="360"/>
              <w:rPr>
                <w:b/>
              </w:rPr>
            </w:pPr>
          </w:p>
          <w:p w14:paraId="07EE0822" w14:textId="77777777" w:rsidR="007124BF" w:rsidRDefault="007124BF" w:rsidP="007124BF"/>
        </w:tc>
        <w:tc>
          <w:tcPr>
            <w:tcW w:w="5508" w:type="dxa"/>
            <w:shd w:val="clear" w:color="auto" w:fill="auto"/>
          </w:tcPr>
          <w:p w14:paraId="51BABCF8" w14:textId="77777777" w:rsidR="007124BF" w:rsidRDefault="007124BF" w:rsidP="007124BF">
            <w:r w:rsidRPr="00412110">
              <w:rPr>
                <w:noProof/>
              </w:rPr>
              <w:drawing>
                <wp:inline distT="0" distB="0" distL="0" distR="0" wp14:anchorId="37114425" wp14:editId="091AA40A">
                  <wp:extent cx="3178770" cy="2393950"/>
                  <wp:effectExtent l="0" t="0" r="3175" b="6350"/>
                  <wp:docPr id="2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16825929" w14:textId="620EDB07" w:rsidR="00535A70" w:rsidRDefault="00B87626">
      <w:pPr>
        <w:pStyle w:val="Heading3"/>
      </w:pPr>
      <w:bookmarkStart w:id="530" w:name="_Toc51666757"/>
      <w:r>
        <w:t>Attach</w:t>
      </w:r>
      <w:r w:rsidR="007124BF">
        <w:t xml:space="preserve"> Product </w:t>
      </w:r>
      <w:r w:rsidR="0089266D">
        <w:t>T</w:t>
      </w:r>
      <w:r w:rsidR="0089266D" w:rsidRPr="00AC6100">
        <w:t>C</w:t>
      </w:r>
      <w:r w:rsidR="008058F8">
        <w:t>s</w:t>
      </w:r>
      <w:bookmarkEnd w:id="520"/>
      <w:bookmarkEnd w:id="521"/>
      <w:bookmarkEnd w:id="522"/>
      <w:bookmarkEnd w:id="523"/>
      <w:bookmarkEnd w:id="524"/>
      <w:bookmarkEnd w:id="525"/>
      <w:bookmarkEnd w:id="526"/>
      <w:bookmarkEnd w:id="527"/>
      <w:bookmarkEnd w:id="528"/>
      <w:bookmarkEnd w:id="530"/>
    </w:p>
    <w:tbl>
      <w:tblPr>
        <w:tblW w:w="0" w:type="auto"/>
        <w:tblLook w:val="04A0" w:firstRow="1" w:lastRow="0" w:firstColumn="1" w:lastColumn="0" w:noHBand="0" w:noVBand="1"/>
      </w:tblPr>
      <w:tblGrid>
        <w:gridCol w:w="4068"/>
        <w:gridCol w:w="5508"/>
      </w:tblGrid>
      <w:tr w:rsidR="00535A70" w14:paraId="06F78FD1" w14:textId="77777777">
        <w:tc>
          <w:tcPr>
            <w:tcW w:w="4068" w:type="dxa"/>
            <w:shd w:val="clear" w:color="auto" w:fill="auto"/>
          </w:tcPr>
          <w:p w14:paraId="21A324FB" w14:textId="39EA7D15" w:rsidR="00535A70" w:rsidRDefault="00535A70" w:rsidP="002908FA">
            <w:r>
              <w:rPr>
                <w:noProof/>
              </w:rPr>
              <w:t xml:space="preserve">Attach the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0A93EAAC" w:rsidR="00696F56" w:rsidRDefault="00696F56" w:rsidP="00EC251F">
            <w:pPr>
              <w:pStyle w:val="ListBullet2"/>
              <w:numPr>
                <w:ilvl w:val="0"/>
                <w:numId w:val="0"/>
              </w:numPr>
              <w:tabs>
                <w:tab w:val="left" w:pos="360"/>
              </w:tabs>
              <w:ind w:left="720" w:hanging="360"/>
              <w:rPr>
                <w:b/>
              </w:rPr>
            </w:pPr>
            <w:r w:rsidRPr="00EA021B">
              <w:rPr>
                <w:b/>
              </w:rPr>
              <w:t>Click the Next button.</w:t>
            </w:r>
          </w:p>
          <w:p w14:paraId="1F93746F" w14:textId="77777777" w:rsidR="00696F56" w:rsidRDefault="00696F56" w:rsidP="002908FA"/>
        </w:tc>
        <w:tc>
          <w:tcPr>
            <w:tcW w:w="5508" w:type="dxa"/>
            <w:shd w:val="clear" w:color="auto" w:fill="auto"/>
          </w:tcPr>
          <w:p w14:paraId="76E69538" w14:textId="77777777" w:rsidR="00535A70" w:rsidRDefault="00DD450D" w:rsidP="002908FA">
            <w:r w:rsidRPr="00412110">
              <w:rPr>
                <w:noProof/>
              </w:rPr>
              <w:drawing>
                <wp:inline distT="0" distB="0" distL="0" distR="0" wp14:anchorId="33D0FA39" wp14:editId="5E13BFFD">
                  <wp:extent cx="3178770" cy="2393950"/>
                  <wp:effectExtent l="0" t="0" r="3175" b="635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7880E12D" w14:textId="5997FCA2" w:rsidR="008708F9" w:rsidRDefault="00B87626" w:rsidP="00D36D96">
      <w:pPr>
        <w:pStyle w:val="Heading2"/>
        <w:rPr>
          <w:noProof/>
        </w:rPr>
      </w:pPr>
      <w:bookmarkStart w:id="531" w:name="_Toc488490448"/>
      <w:bookmarkStart w:id="532" w:name="_Toc119468092"/>
      <w:bookmarkStart w:id="533" w:name="_Toc353195405"/>
      <w:bookmarkStart w:id="534" w:name="_Toc358296245"/>
      <w:bookmarkStart w:id="535" w:name="_Toc358298410"/>
      <w:bookmarkStart w:id="536" w:name="_Toc469334898"/>
      <w:bookmarkStart w:id="537" w:name="_Toc504120324"/>
      <w:bookmarkStart w:id="538" w:name="_Toc527644307"/>
      <w:bookmarkStart w:id="539" w:name="_Toc528599407"/>
      <w:bookmarkStart w:id="540" w:name="_Toc17993445"/>
      <w:bookmarkStart w:id="541" w:name="_Toc37267163"/>
      <w:bookmarkStart w:id="542" w:name="_Toc51666618"/>
      <w:bookmarkStart w:id="543" w:name="_Toc51666758"/>
      <w:r>
        <w:rPr>
          <w:noProof/>
        </w:rPr>
        <w:lastRenderedPageBreak/>
        <w:t>Select T</w:t>
      </w:r>
      <w:r w:rsidR="008708F9">
        <w:rPr>
          <w:noProof/>
        </w:rPr>
        <w:t>hermocoupl</w:t>
      </w:r>
      <w:r w:rsidR="00617853">
        <w:rPr>
          <w:noProof/>
        </w:rPr>
        <w:t>es</w:t>
      </w:r>
      <w:bookmarkEnd w:id="531"/>
      <w:bookmarkEnd w:id="532"/>
      <w:bookmarkEnd w:id="533"/>
      <w:bookmarkEnd w:id="534"/>
      <w:bookmarkEnd w:id="535"/>
      <w:bookmarkEnd w:id="536"/>
      <w:bookmarkEnd w:id="537"/>
      <w:bookmarkEnd w:id="538"/>
      <w:bookmarkEnd w:id="539"/>
      <w:bookmarkEnd w:id="540"/>
      <w:bookmarkEnd w:id="541"/>
      <w:bookmarkEnd w:id="542"/>
      <w:bookmarkEnd w:id="543"/>
    </w:p>
    <w:p w14:paraId="034B8419" w14:textId="1D96C48A" w:rsidR="00760132" w:rsidRPr="004B2B33" w:rsidRDefault="00D2079E" w:rsidP="004B2B33">
      <w:pPr>
        <w:jc w:val="center"/>
      </w:pPr>
      <w:r w:rsidRPr="004B2B33">
        <w:rPr>
          <w:noProof/>
        </w:rPr>
        <mc:AlternateContent>
          <mc:Choice Requires="wpg">
            <w:drawing>
              <wp:anchor distT="0" distB="0" distL="114300" distR="114300" simplePos="0" relativeHeight="251805696" behindDoc="0" locked="0" layoutInCell="1" allowOverlap="1" wp14:anchorId="5EA99A2A" wp14:editId="52E03BE2">
                <wp:simplePos x="0" y="0"/>
                <wp:positionH relativeFrom="column">
                  <wp:posOffset>684530</wp:posOffset>
                </wp:positionH>
                <wp:positionV relativeFrom="paragraph">
                  <wp:posOffset>592455</wp:posOffset>
                </wp:positionV>
                <wp:extent cx="1600200" cy="442595"/>
                <wp:effectExtent l="0" t="0" r="57150" b="52705"/>
                <wp:wrapNone/>
                <wp:docPr id="295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g:cNvPr id="2954" name="Group 4107"/>
                        <wpg:cNvGrpSpPr>
                          <a:grpSpLocks/>
                        </wpg:cNvGrpSpPr>
                        <wpg:grpSpPr bwMode="auto">
                          <a:xfrm>
                            <a:off x="2601" y="3190"/>
                            <a:ext cx="2340" cy="391"/>
                            <a:chOff x="2313" y="3190"/>
                            <a:chExt cx="2340" cy="391"/>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6" name="Line 2673"/>
                          <wps:cNvCnPr>
                            <a:cxnSpLocks noChangeShapeType="1"/>
                          </wps:cNvCnPr>
                          <wps:spPr bwMode="auto">
                            <a:xfrm>
                              <a:off x="4473" y="3190"/>
                              <a:ext cx="180" cy="39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4A07306" id="Group 4110" o:spid="_x0000_s1026" style="position:absolute;margin-left:53.9pt;margin-top:46.65pt;width:126pt;height:34.85pt;z-index:251805696"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190;width:2340;height:391" coordorigin="2313,3190" coordsize="234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190"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sidRPr="004B2B33">
        <w:rPr>
          <w:noProof/>
        </w:rPr>
        <mc:AlternateContent>
          <mc:Choice Requires="wps">
            <w:drawing>
              <wp:anchor distT="0" distB="0" distL="114300" distR="114300" simplePos="0" relativeHeight="251830272" behindDoc="0" locked="0" layoutInCell="1" allowOverlap="1" wp14:anchorId="7A16B787" wp14:editId="7F663493">
                <wp:simplePos x="0" y="0"/>
                <wp:positionH relativeFrom="column">
                  <wp:posOffset>1766693</wp:posOffset>
                </wp:positionH>
                <wp:positionV relativeFrom="paragraph">
                  <wp:posOffset>1301115</wp:posOffset>
                </wp:positionV>
                <wp:extent cx="430775" cy="0"/>
                <wp:effectExtent l="0" t="76200" r="26670" b="95250"/>
                <wp:wrapNone/>
                <wp:docPr id="2059"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07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CA8E61" id="Line 2667"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1pt,102.45pt" to="173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" strokecolor="red" strokeweight="1.5pt">
                <v:stroke endarrow="block"/>
              </v:line>
            </w:pict>
          </mc:Fallback>
        </mc:AlternateContent>
      </w:r>
      <w:r w:rsidR="00DD450D" w:rsidRPr="004B2B33">
        <w:rPr>
          <w:noProof/>
        </w:rPr>
        <mc:AlternateContent>
          <mc:Choice Requires="wps">
            <w:drawing>
              <wp:anchor distT="0" distB="0" distL="114300" distR="114300" simplePos="0" relativeHeight="251817984" behindDoc="0" locked="0" layoutInCell="1" allowOverlap="1" wp14:anchorId="3CED106A" wp14:editId="0EFBE5B0">
                <wp:simplePos x="0" y="0"/>
                <wp:positionH relativeFrom="column">
                  <wp:posOffset>3489960</wp:posOffset>
                </wp:positionH>
                <wp:positionV relativeFrom="paragraph">
                  <wp:posOffset>3020060</wp:posOffset>
                </wp:positionV>
                <wp:extent cx="1028700" cy="0"/>
                <wp:effectExtent l="0" t="0" r="0" b="0"/>
                <wp:wrapNone/>
                <wp:docPr id="2960" name="Line 4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D9B8EC" id="Line 4301"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" strokecolor="red" strokeweight="1.5pt"/>
            </w:pict>
          </mc:Fallback>
        </mc:AlternateContent>
      </w:r>
      <w:r w:rsidR="00DD450D" w:rsidRPr="004B2B33">
        <w:rPr>
          <w:noProof/>
        </w:rPr>
        <mc:AlternateContent>
          <mc:Choice Requires="wps">
            <w:drawing>
              <wp:anchor distT="0" distB="0" distL="114300" distR="114300" simplePos="0" relativeHeight="251616256" behindDoc="0" locked="0" layoutInCell="1" allowOverlap="1" wp14:anchorId="0449F9A9" wp14:editId="70A75532">
                <wp:simplePos x="0" y="0"/>
                <wp:positionH relativeFrom="column">
                  <wp:posOffset>3533140</wp:posOffset>
                </wp:positionH>
                <wp:positionV relativeFrom="paragraph">
                  <wp:posOffset>2664460</wp:posOffset>
                </wp:positionV>
                <wp:extent cx="1028700" cy="0"/>
                <wp:effectExtent l="0" t="0" r="0" b="0"/>
                <wp:wrapNone/>
                <wp:docPr id="2959"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E4C3B" id="Line 2657"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" strokecolor="red" strokeweight="1.5pt"/>
            </w:pict>
          </mc:Fallback>
        </mc:AlternateContent>
      </w:r>
      <w:r w:rsidR="00DD450D" w:rsidRPr="004B2B33">
        <w:rPr>
          <w:noProof/>
        </w:rPr>
        <w:drawing>
          <wp:inline distT="0" distB="0" distL="0" distR="0" wp14:anchorId="6110918F" wp14:editId="5E7C4B36">
            <wp:extent cx="4721781" cy="3556000"/>
            <wp:effectExtent l="0" t="0" r="3175" b="63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21781" cy="3556000"/>
                    </a:xfrm>
                    <a:prstGeom prst="rect">
                      <a:avLst/>
                    </a:prstGeom>
                    <a:noFill/>
                    <a:ln>
                      <a:noFill/>
                    </a:ln>
                  </pic:spPr>
                </pic:pic>
              </a:graphicData>
            </a:graphic>
          </wp:inline>
        </w:drawing>
      </w:r>
      <w:r w:rsidR="00DD450D" w:rsidRPr="004B2B33">
        <w:rPr>
          <w:noProof/>
        </w:rPr>
        <mc:AlternateContent>
          <mc:Choice Requires="wps">
            <w:drawing>
              <wp:anchor distT="0" distB="0" distL="114300" distR="114300" simplePos="0" relativeHeight="251695104" behindDoc="0" locked="0" layoutInCell="1" allowOverlap="1" wp14:anchorId="2EE127EA" wp14:editId="615E2DC2">
                <wp:simplePos x="0" y="0"/>
                <wp:positionH relativeFrom="column">
                  <wp:posOffset>640080</wp:posOffset>
                </wp:positionH>
                <wp:positionV relativeFrom="paragraph">
                  <wp:posOffset>181610</wp:posOffset>
                </wp:positionV>
                <wp:extent cx="1257300" cy="0"/>
                <wp:effectExtent l="0" t="0" r="0" b="0"/>
                <wp:wrapNone/>
                <wp:docPr id="2958"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C0BB6" id="Line 2666"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" strokecolor="red" strokeweight="1.5pt"/>
            </w:pict>
          </mc:Fallback>
        </mc:AlternateContent>
      </w:r>
      <w:r w:rsidR="00DD450D" w:rsidRPr="004B2B33">
        <w:rPr>
          <w:noProof/>
        </w:rPr>
        <mc:AlternateContent>
          <mc:Choice Requires="wps">
            <w:drawing>
              <wp:anchor distT="0" distB="0" distL="114300" distR="114300" simplePos="0" relativeHeight="251771904" behindDoc="0" locked="0" layoutInCell="1" allowOverlap="1" wp14:anchorId="3A68318E" wp14:editId="750E4ED4">
                <wp:simplePos x="0" y="0"/>
                <wp:positionH relativeFrom="column">
                  <wp:posOffset>1143000</wp:posOffset>
                </wp:positionH>
                <wp:positionV relativeFrom="paragraph">
                  <wp:posOffset>932815</wp:posOffset>
                </wp:positionV>
                <wp:extent cx="571500" cy="0"/>
                <wp:effectExtent l="0" t="0" r="0" b="0"/>
                <wp:wrapNone/>
                <wp:docPr id="2957"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C1FB95" id="Line 2668"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" strokecolor="red" strokeweight="1.5pt">
                <v:stroke endarrow="block"/>
              </v:line>
            </w:pict>
          </mc:Fallback>
        </mc:AlternateContent>
      </w:r>
      <w:r w:rsidR="00DD450D" w:rsidRPr="004B2B33">
        <w:rPr>
          <w:noProof/>
        </w:rPr>
        <mc:AlternateContent>
          <mc:Choice Requires="wps">
            <w:drawing>
              <wp:anchor distT="0" distB="0" distL="114300" distR="114300" simplePos="0" relativeHeight="251655168" behindDoc="0" locked="0" layoutInCell="1" allowOverlap="1" wp14:anchorId="0C2A01AC" wp14:editId="48934EA9">
                <wp:simplePos x="0" y="0"/>
                <wp:positionH relativeFrom="column">
                  <wp:posOffset>1554480</wp:posOffset>
                </wp:positionH>
                <wp:positionV relativeFrom="paragraph">
                  <wp:posOffset>2664460</wp:posOffset>
                </wp:positionV>
                <wp:extent cx="1028700" cy="0"/>
                <wp:effectExtent l="0" t="0" r="0" b="0"/>
                <wp:wrapNone/>
                <wp:docPr id="2947"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93587" id="Line 2658"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" strokecolor="red" strokeweight="1.5pt"/>
            </w:pict>
          </mc:Fallback>
        </mc:AlternateContent>
      </w:r>
    </w:p>
    <w:p w14:paraId="0317533B" w14:textId="6E1D7EC7"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44" w:author="Tom Bergeron" w:date="2020-09-25T15:54:00Z">
        <w:r w:rsidR="00D75DE9">
          <w:rPr>
            <w:noProof/>
          </w:rPr>
          <w:t>12</w:t>
        </w:r>
      </w:ins>
      <w:del w:id="545" w:author="Tom Bergeron" w:date="2020-09-25T15:54:00Z">
        <w:r w:rsidR="00556C6F" w:rsidDel="00D75DE9">
          <w:rPr>
            <w:noProof/>
          </w:rPr>
          <w:delText>30</w:delText>
        </w:r>
      </w:del>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21D6AB4A" w:rsidR="008708F9" w:rsidRDefault="008708F9" w:rsidP="00B87626"/>
    <w:p w14:paraId="1B859116" w14:textId="402C7FC8"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w:t>
      </w:r>
      <w:r w:rsidR="00D2079E">
        <w:t xml:space="preserve">If you selected </w:t>
      </w:r>
      <w:r w:rsidR="00D2079E" w:rsidRPr="00EC251F">
        <w:rPr>
          <w:i/>
          <w:iCs/>
        </w:rPr>
        <w:t xml:space="preserve">Wave </w:t>
      </w:r>
      <w:r w:rsidR="00D2079E" w:rsidRPr="00D2079E">
        <w:t>On</w:t>
      </w:r>
      <w:r w:rsidR="00D2079E">
        <w:t xml:space="preserve"> and are calculating </w:t>
      </w:r>
      <w:r w:rsidR="00D2079E" w:rsidRPr="00EC251F">
        <w:rPr>
          <w:i/>
          <w:iCs/>
        </w:rPr>
        <w:t>Dwell Time,</w:t>
      </w:r>
      <w:r w:rsidR="00D2079E">
        <w:t xml:space="preserve"> channels 2 and 3 will automatically be selected and labeled (as shown above). </w:t>
      </w:r>
      <w:r w:rsidRPr="00D2079E">
        <w:t>You</w:t>
      </w:r>
      <w:r>
        <w:t xml:space="preserve"> must use at least one other TC as well.</w:t>
      </w:r>
    </w:p>
    <w:p w14:paraId="491321B0" w14:textId="77777777" w:rsidR="008708F9" w:rsidRDefault="008708F9"/>
    <w:p w14:paraId="6F734B20" w14:textId="59192D59" w:rsidR="00D944A3" w:rsidRDefault="00D944A3" w:rsidP="00D944A3">
      <w:r>
        <w:rPr>
          <w:b/>
        </w:rPr>
        <w:t xml:space="preserve">Distance </w:t>
      </w:r>
      <w:proofErr w:type="gramStart"/>
      <w:r>
        <w:rPr>
          <w:b/>
        </w:rPr>
        <w:t>From</w:t>
      </w:r>
      <w:proofErr w:type="gramEnd"/>
      <w:r>
        <w:rPr>
          <w:b/>
        </w:rPr>
        <w:t xml:space="preserve"> The Air TC</w:t>
      </w:r>
      <w:r>
        <w:t xml:space="preserve"> </w:t>
      </w:r>
      <w:r w:rsidRPr="00673430">
        <w:t xml:space="preserve">– </w:t>
      </w:r>
      <w:r>
        <w:t>For Wave On profiles, you need to specify the location of the TCs, relative to the Air TC.  Entering these values allows the software to automatically align the data to the proper positioning. Click the tape measure button for an example of how to determine the distance correctly.</w:t>
      </w:r>
    </w:p>
    <w:p w14:paraId="523FCE53" w14:textId="77777777" w:rsidR="00D944A3" w:rsidRDefault="00D944A3" w:rsidP="00D944A3"/>
    <w:p w14:paraId="7E004B61" w14:textId="0CEC3DC9"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w:t>
      </w:r>
      <w:r w:rsidR="00D944A3">
        <w:t xml:space="preserve"> communicating with the software</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D944A3" w:rsidRPr="00673430">
        <w:t>to</w:t>
      </w:r>
      <w:r w:rsidR="004A1A9F" w:rsidRPr="00673430">
        <w:t xml:space="preserve">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21E25238"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t>
      </w:r>
    </w:p>
    <w:p w14:paraId="7439F0DB" w14:textId="77777777" w:rsidR="00864B2D" w:rsidRDefault="00864B2D"/>
    <w:p w14:paraId="6DD9FD1D" w14:textId="77777777" w:rsidR="00864B2D" w:rsidRDefault="00864B2D"/>
    <w:p w14:paraId="5ED02F9A" w14:textId="77777777" w:rsidR="008708F9" w:rsidRDefault="00BB1720" w:rsidP="00D36D96">
      <w:pPr>
        <w:pStyle w:val="Heading2"/>
      </w:pPr>
      <w:r>
        <w:br w:type="page"/>
      </w:r>
      <w:bookmarkStart w:id="546" w:name="_Toc488490449"/>
      <w:bookmarkStart w:id="547" w:name="_Toc119468093"/>
      <w:bookmarkStart w:id="548" w:name="_Toc353195406"/>
      <w:bookmarkStart w:id="549" w:name="_Toc358296246"/>
      <w:bookmarkStart w:id="550" w:name="_Toc358298411"/>
      <w:bookmarkStart w:id="551" w:name="_Toc469334899"/>
      <w:bookmarkStart w:id="552" w:name="_Toc504120325"/>
      <w:bookmarkStart w:id="553" w:name="_Toc527644308"/>
      <w:bookmarkStart w:id="554" w:name="_Toc528599408"/>
      <w:bookmarkStart w:id="555" w:name="_Toc17993446"/>
      <w:bookmarkStart w:id="556" w:name="_Toc37267164"/>
      <w:bookmarkStart w:id="557" w:name="_Toc51666619"/>
      <w:bookmarkStart w:id="558" w:name="_Toc51666759"/>
      <w:r w:rsidR="008708F9">
        <w:lastRenderedPageBreak/>
        <w:t>Sta</w:t>
      </w:r>
      <w:r w:rsidR="00A24EC7">
        <w:t>rt t</w:t>
      </w:r>
      <w:r>
        <w:t xml:space="preserve">he </w:t>
      </w:r>
      <w:r w:rsidR="004101A7">
        <w:t>P</w:t>
      </w:r>
      <w:r w:rsidR="008708F9">
        <w:t>rofile</w:t>
      </w:r>
      <w:bookmarkEnd w:id="546"/>
      <w:bookmarkEnd w:id="547"/>
      <w:bookmarkEnd w:id="548"/>
      <w:bookmarkEnd w:id="549"/>
      <w:bookmarkEnd w:id="550"/>
      <w:bookmarkEnd w:id="551"/>
      <w:bookmarkEnd w:id="552"/>
      <w:bookmarkEnd w:id="553"/>
      <w:bookmarkEnd w:id="554"/>
      <w:bookmarkEnd w:id="555"/>
      <w:bookmarkEnd w:id="556"/>
      <w:bookmarkEnd w:id="557"/>
      <w:bookmarkEnd w:id="558"/>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602DBDE7" w14:textId="77777777" w:rsidR="00696F56" w:rsidRDefault="00696F56" w:rsidP="00C131F6">
      <w:pPr>
        <w:rPr>
          <w:noProof/>
        </w:rPr>
      </w:pPr>
    </w:p>
    <w:p w14:paraId="55DB34FD" w14:textId="77777777" w:rsidR="00696F56" w:rsidRDefault="00DD450D" w:rsidP="00696F56">
      <w:pPr>
        <w:jc w:val="center"/>
        <w:rPr>
          <w:noProof/>
        </w:rPr>
      </w:pPr>
      <w:r>
        <w:rPr>
          <w:noProof/>
        </w:rPr>
        <mc:AlternateContent>
          <mc:Choice Requires="wpg">
            <w:drawing>
              <wp:anchor distT="0" distB="0" distL="114300" distR="114300" simplePos="0" relativeHeight="251879424" behindDoc="0" locked="0" layoutInCell="1" allowOverlap="1" wp14:anchorId="7EE49580" wp14:editId="563D87CE">
                <wp:simplePos x="0" y="0"/>
                <wp:positionH relativeFrom="column">
                  <wp:posOffset>4238625</wp:posOffset>
                </wp:positionH>
                <wp:positionV relativeFrom="paragraph">
                  <wp:posOffset>1810385</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1035"/>
                          </a:xfrm>
                          <a:prstGeom prst="rect">
                            <a:avLst/>
                          </a:prstGeom>
                          <a:solidFill>
                            <a:srgbClr val="FFFFFF"/>
                          </a:solidFill>
                          <a:ln w="19050">
                            <a:solidFill>
                              <a:srgbClr val="FF0000"/>
                            </a:solidFill>
                            <a:miter lim="800000"/>
                            <a:headEnd/>
                            <a:tailEnd/>
                          </a:ln>
                        </wps:spPr>
                        <wps:txbx>
                          <w:txbxContent>
                            <w:p w14:paraId="476F0623" w14:textId="77777777" w:rsidR="00E361CE" w:rsidRPr="00A94A01" w:rsidRDefault="00E361CE"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216"/>
                            <a:ext cx="885" cy="76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49580" id="Group 4622" o:spid="_x0000_s1064" style="position:absolute;left:0;text-align:left;margin-left:333.75pt;margin-top:142.55pt;width:108pt;height:90pt;z-index:251879424"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">
                <v:shape id="Text Box 4623" o:spid="_x0000_s1065" type="#_x0000_t202" style="position:absolute;left:8433;top:5181;width:1620;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476F0623" w14:textId="77777777" w:rsidR="00E361CE" w:rsidRPr="00A94A01" w:rsidRDefault="00E361CE"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216" to="8778,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7EAA362" wp14:editId="118FBE95">
            <wp:extent cx="4392942" cy="3308350"/>
            <wp:effectExtent l="0" t="0" r="7620"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92942"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477BAF4C" w14:textId="1386D66A" w:rsidR="00EF3D2E" w:rsidRDefault="00C131F6" w:rsidP="000F01A5">
      <w:r w:rsidRPr="00D421D9">
        <w:t xml:space="preserve">Once the </w:t>
      </w:r>
      <w:r w:rsidR="00EF3D2E">
        <w:t>wave solder machine</w:t>
      </w:r>
      <w:r w:rsidRPr="00D421D9">
        <w:t xml:space="preserve"> has stabilized and you are ready to load the profiler </w:t>
      </w:r>
      <w:r w:rsidR="00696F56" w:rsidRPr="00D421D9">
        <w:t xml:space="preserve">and profile board, </w:t>
      </w:r>
      <w:r w:rsidR="008708F9" w:rsidRPr="00D421D9">
        <w:t xml:space="preserve">click the </w:t>
      </w:r>
      <w:r w:rsidR="00E13E9D" w:rsidRPr="00D421D9">
        <w:t xml:space="preserve">start profile </w:t>
      </w:r>
      <w:r w:rsidR="00550E3E" w:rsidRPr="00D421D9">
        <w:t>button (g</w:t>
      </w:r>
      <w:r w:rsidR="00A53423" w:rsidRPr="00D421D9">
        <w:t>reen traffic light).</w:t>
      </w:r>
    </w:p>
    <w:p w14:paraId="0B1ED66A" w14:textId="77777777" w:rsidR="00EF3D2E" w:rsidRDefault="00EF3D2E" w:rsidP="000F01A5"/>
    <w:tbl>
      <w:tblPr>
        <w:tblW w:w="0" w:type="auto"/>
        <w:tblLook w:val="04A0" w:firstRow="1" w:lastRow="0" w:firstColumn="1" w:lastColumn="0" w:noHBand="0" w:noVBand="1"/>
      </w:tblPr>
      <w:tblGrid>
        <w:gridCol w:w="4428"/>
        <w:gridCol w:w="4950"/>
        <w:gridCol w:w="53"/>
      </w:tblGrid>
      <w:tr w:rsidR="00E13E9D" w14:paraId="1529C679" w14:textId="77777777" w:rsidTr="00696F56">
        <w:tc>
          <w:tcPr>
            <w:tcW w:w="4428" w:type="dxa"/>
            <w:shd w:val="clear" w:color="auto" w:fill="auto"/>
          </w:tcPr>
          <w:p w14:paraId="1A40AEE3" w14:textId="77777777" w:rsidR="00EF3D2E" w:rsidRDefault="00EF3D2E" w:rsidP="00EF3D2E"/>
          <w:p w14:paraId="218E1C8F" w14:textId="18EEDB9D" w:rsidR="00E13E9D" w:rsidRPr="00590B19" w:rsidRDefault="00696F56" w:rsidP="00EC251F">
            <w:r>
              <w:t>T</w:t>
            </w:r>
            <w:r w:rsidR="00E13E9D">
              <w:t xml:space="preserve">he software will ask if all the </w:t>
            </w:r>
            <w:r w:rsidR="00EF3D2E">
              <w:t xml:space="preserve">zone </w:t>
            </w:r>
            <w:r w:rsidR="00E13E9D">
              <w:t xml:space="preserve">control thermocouples </w:t>
            </w:r>
            <w:r w:rsidR="00EF3D2E">
              <w:t xml:space="preserve">in the machine </w:t>
            </w:r>
            <w:r w:rsidR="00E13E9D">
              <w:t>are within 2 degrees of the setpoint temperature values.</w:t>
            </w:r>
            <w:r w:rsidR="00E13E9D" w:rsidRPr="00590B19">
              <w:t xml:space="preserve">  See</w:t>
            </w:r>
            <w:r w:rsidR="00E13E9D">
              <w:t xml:space="preserve"> </w:t>
            </w:r>
            <w:r w:rsidR="00E13E9D">
              <w:fldChar w:fldCharType="begin"/>
            </w:r>
            <w:r w:rsidR="00E13E9D">
              <w:instrText xml:space="preserve"> REF _Ref185828591 \h </w:instrText>
            </w:r>
            <w:r>
              <w:instrText xml:space="preserve"> \* MERGEFORMAT </w:instrText>
            </w:r>
            <w:r w:rsidR="00E13E9D">
              <w:fldChar w:fldCharType="separate"/>
            </w:r>
            <w:ins w:id="559" w:author="Tom Bergeron" w:date="2020-09-25T15:54:00Z">
              <w:r w:rsidR="00D75DE9" w:rsidRPr="0060328D">
                <w:t xml:space="preserve">Figure </w:t>
              </w:r>
              <w:r w:rsidR="00D75DE9">
                <w:rPr>
                  <w:noProof/>
                </w:rPr>
                <w:t>13</w:t>
              </w:r>
            </w:ins>
            <w:del w:id="560" w:author="Tom Bergeron" w:date="2020-09-25T15:54:00Z">
              <w:r w:rsidR="00556C6F" w:rsidRPr="0060328D" w:rsidDel="00D75DE9">
                <w:delText xml:space="preserve">Figure </w:delText>
              </w:r>
              <w:r w:rsidR="00556C6F" w:rsidDel="00D75DE9">
                <w:rPr>
                  <w:noProof/>
                </w:rPr>
                <w:delText>31</w:delText>
              </w:r>
            </w:del>
            <w:r w:rsidR="00E13E9D">
              <w:fldChar w:fldCharType="end"/>
            </w:r>
            <w:r w:rsidR="00E13E9D" w:rsidRPr="00590B19">
              <w:t>.</w:t>
            </w:r>
          </w:p>
          <w:p w14:paraId="63EA6BD8" w14:textId="77777777" w:rsidR="00696F56" w:rsidRDefault="00696F56" w:rsidP="00696F56"/>
          <w:p w14:paraId="0CF3C012" w14:textId="77777777" w:rsidR="005B625D" w:rsidRDefault="005B625D" w:rsidP="00EC251F"/>
        </w:tc>
        <w:tc>
          <w:tcPr>
            <w:tcW w:w="5003" w:type="dxa"/>
            <w:gridSpan w:val="2"/>
            <w:shd w:val="clear" w:color="auto" w:fill="auto"/>
          </w:tcPr>
          <w:p w14:paraId="7E1C190C" w14:textId="77777777" w:rsidR="00E13E9D" w:rsidRDefault="00DD450D" w:rsidP="00A53423">
            <w:r>
              <w:rPr>
                <w:noProof/>
              </w:rPr>
              <w:drawing>
                <wp:inline distT="0" distB="0" distL="0" distR="0" wp14:anchorId="59A3999C" wp14:editId="528F1E50">
                  <wp:extent cx="2895600" cy="1173481"/>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909500" cy="1179114"/>
                          </a:xfrm>
                          <a:prstGeom prst="rect">
                            <a:avLst/>
                          </a:prstGeom>
                          <a:noFill/>
                          <a:ln w="9525" cmpd="sng">
                            <a:solidFill>
                              <a:srgbClr val="000000"/>
                            </a:solidFill>
                            <a:miter lim="800000"/>
                            <a:headEnd/>
                            <a:tailEnd/>
                          </a:ln>
                          <a:effectLst/>
                        </pic:spPr>
                      </pic:pic>
                    </a:graphicData>
                  </a:graphic>
                </wp:inline>
              </w:drawing>
            </w:r>
          </w:p>
          <w:p w14:paraId="16F9EF80" w14:textId="2D4D13CE" w:rsidR="00E13E9D" w:rsidRDefault="00E13E9D" w:rsidP="00E13E9D">
            <w:pPr>
              <w:pStyle w:val="Caption"/>
            </w:pPr>
            <w:bookmarkStart w:id="561"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ins w:id="562" w:author="Tom Bergeron" w:date="2020-09-25T15:54:00Z">
              <w:r w:rsidR="00D75DE9">
                <w:rPr>
                  <w:noProof/>
                </w:rPr>
                <w:t>13</w:t>
              </w:r>
            </w:ins>
            <w:del w:id="563" w:author="Tom Bergeron" w:date="2020-09-25T15:54:00Z">
              <w:r w:rsidR="00556C6F" w:rsidDel="00D75DE9">
                <w:rPr>
                  <w:noProof/>
                </w:rPr>
                <w:delText>31</w:delText>
              </w:r>
            </w:del>
            <w:r w:rsidR="00B41E3E">
              <w:rPr>
                <w:noProof/>
              </w:rPr>
              <w:fldChar w:fldCharType="end"/>
            </w:r>
            <w:bookmarkEnd w:id="561"/>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3B473A59" w:rsidR="00696F56" w:rsidRPr="00673430" w:rsidRDefault="00696F56" w:rsidP="00EC251F">
            <w:r w:rsidRPr="002C1026">
              <w:rPr>
                <w:b/>
              </w:rPr>
              <w:t>If you answer yes</w:t>
            </w:r>
            <w:r w:rsidRPr="00673430">
              <w:t xml:space="preserve">, the </w:t>
            </w:r>
            <w:r w:rsidR="00EF3D2E">
              <w:t>W</w:t>
            </w:r>
            <w:r w:rsidRPr="00673430">
              <w:t xml:space="preserve">PI software will display a prompt telling you that the next board to pass under the Board Sensor must be the board being profiled.  </w:t>
            </w:r>
            <w:r w:rsidR="00EF3D2E">
              <w:t xml:space="preserve">Select </w:t>
            </w:r>
            <w:r w:rsidRPr="002C1026">
              <w:rPr>
                <w:b/>
              </w:rPr>
              <w:t>OK</w:t>
            </w:r>
            <w:r w:rsidRPr="00673430">
              <w:t>.  See</w:t>
            </w:r>
            <w:r w:rsidR="00EE1973">
              <w:t xml:space="preserve"> </w:t>
            </w:r>
            <w:r w:rsidR="00EE1973">
              <w:fldChar w:fldCharType="begin"/>
            </w:r>
            <w:r w:rsidR="00EE1973">
              <w:instrText xml:space="preserve"> REF _Ref468128611 \h </w:instrText>
            </w:r>
            <w:r w:rsidR="00EE1973">
              <w:fldChar w:fldCharType="separate"/>
            </w:r>
            <w:ins w:id="564" w:author="Tom Bergeron" w:date="2020-09-25T15:54:00Z">
              <w:r w:rsidR="00D75DE9" w:rsidRPr="00673430">
                <w:t xml:space="preserve">Figure </w:t>
              </w:r>
              <w:r w:rsidR="00D75DE9">
                <w:rPr>
                  <w:noProof/>
                </w:rPr>
                <w:t>14</w:t>
              </w:r>
            </w:ins>
            <w:del w:id="565" w:author="Tom Bergeron" w:date="2020-09-25T15:54:00Z">
              <w:r w:rsidR="00556C6F" w:rsidRPr="00673430" w:rsidDel="00D75DE9">
                <w:delText xml:space="preserve">Figure </w:delText>
              </w:r>
              <w:r w:rsidR="00556C6F" w:rsidDel="00D75DE9">
                <w:rPr>
                  <w:noProof/>
                </w:rPr>
                <w:delText>32</w:delText>
              </w:r>
            </w:del>
            <w:r w:rsidR="00EE1973">
              <w:fldChar w:fldCharType="end"/>
            </w:r>
            <w:r w:rsidRPr="00673430">
              <w:t>.</w:t>
            </w:r>
          </w:p>
          <w:p w14:paraId="3A3F3019" w14:textId="77777777" w:rsidR="00696F56" w:rsidRDefault="00696F56" w:rsidP="001F218A"/>
          <w:p w14:paraId="695A583D" w14:textId="77777777" w:rsidR="00696F56" w:rsidRDefault="00696F56" w:rsidP="00EF3D2E">
            <w:r w:rsidRPr="00E9435F">
              <w:t xml:space="preserve">If the control thermocouples are NOT within 2 degrees of the setpoints, click </w:t>
            </w:r>
            <w:r w:rsidRPr="00696F56">
              <w:rPr>
                <w:b/>
              </w:rPr>
              <w:t>No</w:t>
            </w:r>
            <w:r w:rsidRPr="00E9435F">
              <w:t>, then reference Appendix B.</w:t>
            </w:r>
          </w:p>
          <w:p w14:paraId="4990E511" w14:textId="77777777" w:rsidR="00EF3D2E" w:rsidRDefault="00EF3D2E" w:rsidP="00EF3D2E"/>
          <w:p w14:paraId="50A6BA3A" w14:textId="77777777" w:rsidR="00EF3D2E" w:rsidRDefault="00EF3D2E" w:rsidP="00EF3D2E"/>
          <w:p w14:paraId="55542155" w14:textId="77777777" w:rsidR="00EF3D2E" w:rsidRDefault="00EF3D2E" w:rsidP="00EF3D2E"/>
          <w:p w14:paraId="7B36BF19" w14:textId="77777777" w:rsidR="00EF3D2E" w:rsidRDefault="00EF3D2E" w:rsidP="00EF3D2E"/>
          <w:p w14:paraId="14A8F1BD" w14:textId="77777777" w:rsidR="00EF3D2E" w:rsidRDefault="00EF3D2E" w:rsidP="00EF3D2E"/>
          <w:p w14:paraId="2524FB70" w14:textId="7E4E15D8" w:rsidR="00EF3D2E" w:rsidRDefault="00EF3D2E" w:rsidP="00EC251F"/>
        </w:tc>
        <w:tc>
          <w:tcPr>
            <w:tcW w:w="4950" w:type="dxa"/>
            <w:shd w:val="clear" w:color="auto" w:fill="auto"/>
          </w:tcPr>
          <w:p w14:paraId="16CEAEB0" w14:textId="77777777" w:rsidR="00696F56" w:rsidRDefault="00DD450D" w:rsidP="001F218A">
            <w:pPr>
              <w:jc w:val="center"/>
            </w:pPr>
            <w:r w:rsidRPr="00673430">
              <w:rPr>
                <w:noProof/>
              </w:rPr>
              <w:drawing>
                <wp:inline distT="0" distB="0" distL="0" distR="0" wp14:anchorId="28C380F6" wp14:editId="578AC824">
                  <wp:extent cx="2430529" cy="1362075"/>
                  <wp:effectExtent l="19050" t="19050" r="2730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442903" cy="1369009"/>
                          </a:xfrm>
                          <a:prstGeom prst="rect">
                            <a:avLst/>
                          </a:prstGeom>
                          <a:noFill/>
                          <a:ln w="9525" cmpd="sng">
                            <a:solidFill>
                              <a:srgbClr val="000000"/>
                            </a:solidFill>
                            <a:miter lim="800000"/>
                            <a:headEnd/>
                            <a:tailEnd/>
                          </a:ln>
                          <a:effectLst/>
                        </pic:spPr>
                      </pic:pic>
                    </a:graphicData>
                  </a:graphic>
                </wp:inline>
              </w:drawing>
            </w:r>
          </w:p>
          <w:p w14:paraId="121055DB" w14:textId="42992853" w:rsidR="00696F56" w:rsidRDefault="005B625D" w:rsidP="005B625D">
            <w:pPr>
              <w:jc w:val="center"/>
            </w:pPr>
            <w:bookmarkStart w:id="566" w:name="_Ref468128611"/>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ins w:id="567" w:author="Tom Bergeron" w:date="2020-09-25T15:54:00Z">
              <w:r w:rsidR="00D75DE9">
                <w:rPr>
                  <w:noProof/>
                </w:rPr>
                <w:t>14</w:t>
              </w:r>
            </w:ins>
            <w:del w:id="568" w:author="Tom Bergeron" w:date="2020-09-25T15:54:00Z">
              <w:r w:rsidR="00556C6F" w:rsidDel="00D75DE9">
                <w:rPr>
                  <w:noProof/>
                </w:rPr>
                <w:delText>32</w:delText>
              </w:r>
            </w:del>
            <w:r w:rsidR="00B41E3E">
              <w:rPr>
                <w:noProof/>
              </w:rPr>
              <w:fldChar w:fldCharType="end"/>
            </w:r>
            <w:bookmarkEnd w:id="566"/>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1724D194" w14:textId="77777777" w:rsidR="00EF3D2E" w:rsidRDefault="00EF3D2E" w:rsidP="00E13E9D"/>
          <w:p w14:paraId="6E1AA9A8" w14:textId="77777777" w:rsidR="00EF3D2E" w:rsidRDefault="00EF3D2E" w:rsidP="00E13E9D"/>
          <w:p w14:paraId="07B37C55" w14:textId="3A57747B" w:rsidR="00E13E9D" w:rsidRPr="00673430" w:rsidRDefault="00E13E9D" w:rsidP="00E13E9D">
            <w:r w:rsidRPr="00673430">
              <w:t xml:space="preserve">Next, the software will prompt you to put the </w:t>
            </w:r>
            <w:r>
              <w:t>profiler</w:t>
            </w:r>
            <w:r w:rsidRPr="00673430">
              <w:t xml:space="preserve"> and profile board into the </w:t>
            </w:r>
            <w:r w:rsidR="00EF3D2E">
              <w:t>wave solder machine</w:t>
            </w:r>
            <w:r w:rsidRPr="00673430">
              <w:t xml:space="preserve">.  Then choose the forward button.  See </w:t>
            </w:r>
            <w:r w:rsidRPr="00673430">
              <w:fldChar w:fldCharType="begin"/>
            </w:r>
            <w:r w:rsidRPr="00673430">
              <w:instrText xml:space="preserve"> REF _Ref185830062 \h  \* MERGEFORMAT </w:instrText>
            </w:r>
            <w:r w:rsidRPr="00673430">
              <w:fldChar w:fldCharType="separate"/>
            </w:r>
            <w:ins w:id="569" w:author="Tom Bergeron" w:date="2020-09-25T15:54:00Z">
              <w:r w:rsidR="00D75DE9">
                <w:t xml:space="preserve">Figure </w:t>
              </w:r>
              <w:r w:rsidR="00D75DE9">
                <w:rPr>
                  <w:noProof/>
                </w:rPr>
                <w:t>15</w:t>
              </w:r>
            </w:ins>
            <w:del w:id="570" w:author="Tom Bergeron" w:date="2020-09-25T15:54:00Z">
              <w:r w:rsidR="00556C6F" w:rsidDel="00D75DE9">
                <w:delText xml:space="preserve">Figure </w:delText>
              </w:r>
              <w:r w:rsidR="00556C6F" w:rsidDel="00D75DE9">
                <w:rPr>
                  <w:noProof/>
                </w:rPr>
                <w:delText>33</w:delText>
              </w:r>
            </w:del>
            <w:r w:rsidRPr="00673430">
              <w:fldChar w:fldCharType="end"/>
            </w:r>
            <w:r w:rsidRPr="00673430">
              <w:t>.</w:t>
            </w:r>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022CE832">
                  <wp:extent cx="2772378" cy="2101850"/>
                  <wp:effectExtent l="0" t="0" r="9525"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772378" cy="2101850"/>
                          </a:xfrm>
                          <a:prstGeom prst="rect">
                            <a:avLst/>
                          </a:prstGeom>
                          <a:noFill/>
                          <a:ln>
                            <a:noFill/>
                          </a:ln>
                        </pic:spPr>
                      </pic:pic>
                    </a:graphicData>
                  </a:graphic>
                </wp:inline>
              </w:drawing>
            </w:r>
          </w:p>
          <w:p w14:paraId="3D3DB45A" w14:textId="2F0D7AA6" w:rsidR="00E13E9D" w:rsidRDefault="00E13E9D" w:rsidP="00E13E9D">
            <w:pPr>
              <w:pStyle w:val="Caption"/>
            </w:pPr>
            <w:bookmarkStart w:id="571"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72" w:author="Tom Bergeron" w:date="2020-09-25T15:54:00Z">
              <w:r w:rsidR="00D75DE9">
                <w:rPr>
                  <w:noProof/>
                </w:rPr>
                <w:t>15</w:t>
              </w:r>
            </w:ins>
            <w:del w:id="573" w:author="Tom Bergeron" w:date="2020-09-25T15:54:00Z">
              <w:r w:rsidR="00556C6F" w:rsidDel="00D75DE9">
                <w:rPr>
                  <w:noProof/>
                </w:rPr>
                <w:delText>33</w:delText>
              </w:r>
            </w:del>
            <w:r w:rsidR="00B41E3E">
              <w:rPr>
                <w:noProof/>
              </w:rPr>
              <w:fldChar w:fldCharType="end"/>
            </w:r>
            <w:bookmarkEnd w:id="571"/>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9"/>
        <w:gridCol w:w="3240"/>
      </w:tblGrid>
      <w:tr w:rsidR="002166E2" w14:paraId="0FB68407" w14:textId="77777777" w:rsidTr="00EC251F">
        <w:tc>
          <w:tcPr>
            <w:tcW w:w="2089"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EF3D2E" w14:paraId="62E097B3" w14:textId="77777777" w:rsidTr="00EC251F">
        <w:tc>
          <w:tcPr>
            <w:tcW w:w="2089" w:type="dxa"/>
            <w:shd w:val="clear" w:color="auto" w:fill="auto"/>
          </w:tcPr>
          <w:p w14:paraId="33A75C66" w14:textId="7322B629" w:rsidR="00EF3D2E" w:rsidRDefault="00EF3D2E" w:rsidP="00C45640">
            <w:pPr>
              <w:spacing w:before="60" w:after="20"/>
              <w:jc w:val="center"/>
            </w:pPr>
            <w:r>
              <w:t>X</w:t>
            </w:r>
            <w:r w:rsidRPr="00C63E73">
              <w:rPr>
                <w:position w:val="6"/>
              </w:rPr>
              <w:t>5</w:t>
            </w:r>
          </w:p>
        </w:tc>
        <w:tc>
          <w:tcPr>
            <w:tcW w:w="3240" w:type="dxa"/>
            <w:shd w:val="clear" w:color="auto" w:fill="auto"/>
          </w:tcPr>
          <w:p w14:paraId="36908F92" w14:textId="77777777" w:rsidR="00EF3D2E" w:rsidRDefault="00EF3D2E" w:rsidP="00C45640">
            <w:pPr>
              <w:spacing w:before="60" w:after="20"/>
              <w:jc w:val="center"/>
            </w:pPr>
            <w:r w:rsidRPr="007B3C47">
              <w:t>85</w:t>
            </w:r>
            <w:r w:rsidRPr="00D7623E">
              <w:sym w:font="Symbol" w:char="F0B0"/>
            </w:r>
            <w:r w:rsidRPr="007B3C47">
              <w:t>C/185</w:t>
            </w:r>
            <w:r w:rsidRPr="00D7623E">
              <w:sym w:font="Symbol" w:char="F0B0"/>
            </w:r>
            <w:r w:rsidRPr="007B3C47">
              <w:t>F</w:t>
            </w:r>
          </w:p>
        </w:tc>
      </w:tr>
      <w:tr w:rsidR="00EF3D2E" w14:paraId="589EACFA" w14:textId="77777777" w:rsidTr="00EC251F">
        <w:tc>
          <w:tcPr>
            <w:tcW w:w="2089" w:type="dxa"/>
            <w:shd w:val="clear" w:color="auto" w:fill="auto"/>
          </w:tcPr>
          <w:p w14:paraId="5D2888B0" w14:textId="163C4933" w:rsidR="00EF3D2E" w:rsidRPr="007B3C47" w:rsidRDefault="00EF3D2E" w:rsidP="00E426E9">
            <w:pPr>
              <w:spacing w:before="20" w:after="20"/>
              <w:jc w:val="center"/>
            </w:pPr>
            <w:r>
              <w:t>K</w:t>
            </w:r>
            <w:r w:rsidRPr="00C63E73">
              <w:rPr>
                <w:position w:val="6"/>
              </w:rPr>
              <w:t>2</w:t>
            </w:r>
          </w:p>
        </w:tc>
        <w:tc>
          <w:tcPr>
            <w:tcW w:w="3240" w:type="dxa"/>
            <w:shd w:val="clear" w:color="auto" w:fill="auto"/>
          </w:tcPr>
          <w:p w14:paraId="7710BFE5" w14:textId="77777777" w:rsidR="00EF3D2E" w:rsidRPr="007B3C47" w:rsidRDefault="00EF3D2E"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EF3D2E" w14:paraId="32F1A580" w14:textId="77777777" w:rsidTr="00EC251F">
        <w:tc>
          <w:tcPr>
            <w:tcW w:w="2089" w:type="dxa"/>
            <w:shd w:val="clear" w:color="auto" w:fill="auto"/>
          </w:tcPr>
          <w:p w14:paraId="5A5EC52A" w14:textId="6411A8AA" w:rsidR="00EF3D2E" w:rsidRDefault="00EF3D2E" w:rsidP="00E426E9">
            <w:pPr>
              <w:spacing w:before="20" w:after="20"/>
              <w:jc w:val="center"/>
            </w:pPr>
            <w:r>
              <w:t>SPS Smart Profiler</w:t>
            </w:r>
          </w:p>
        </w:tc>
        <w:tc>
          <w:tcPr>
            <w:tcW w:w="3240" w:type="dxa"/>
            <w:shd w:val="clear" w:color="auto" w:fill="auto"/>
          </w:tcPr>
          <w:p w14:paraId="00BECE01" w14:textId="77777777" w:rsidR="00EF3D2E" w:rsidRPr="007B3C47" w:rsidRDefault="00EF3D2E" w:rsidP="00E426E9">
            <w:pPr>
              <w:spacing w:before="20" w:after="20"/>
              <w:jc w:val="center"/>
            </w:pPr>
            <w:r w:rsidRPr="007B3C47">
              <w:t>85</w:t>
            </w:r>
            <w:r w:rsidRPr="00D7623E">
              <w:sym w:font="Symbol" w:char="F0B0"/>
            </w:r>
            <w:r w:rsidRPr="007B3C47">
              <w:t>C/185</w:t>
            </w:r>
            <w:r w:rsidRPr="00D7623E">
              <w:sym w:font="Symbol" w:char="F0B0"/>
            </w:r>
            <w:r w:rsidRPr="007B3C47">
              <w:t>F</w:t>
            </w:r>
          </w:p>
        </w:tc>
      </w:tr>
    </w:tbl>
    <w:p w14:paraId="104D1354" w14:textId="77777777" w:rsidR="00AC6100" w:rsidRDefault="00AC6100" w:rsidP="00AC6100">
      <w:bookmarkStart w:id="574" w:name="_Toc358296247"/>
      <w:bookmarkStart w:id="575" w:name="_Toc358298412"/>
    </w:p>
    <w:bookmarkEnd w:id="574"/>
    <w:bookmarkEnd w:id="575"/>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4813546" w14:textId="77777777" w:rsidR="008708F9" w:rsidRDefault="00BB1720" w:rsidP="00D36D96">
      <w:pPr>
        <w:pStyle w:val="Heading2"/>
        <w:rPr>
          <w:noProof/>
        </w:rPr>
      </w:pPr>
      <w:bookmarkStart w:id="576" w:name="_Toc488490450"/>
      <w:bookmarkStart w:id="577" w:name="_Toc119468094"/>
      <w:r>
        <w:rPr>
          <w:noProof/>
        </w:rPr>
        <w:br w:type="page"/>
      </w:r>
      <w:bookmarkStart w:id="578" w:name="_Toc353195407"/>
      <w:bookmarkStart w:id="579" w:name="_Toc358296248"/>
      <w:bookmarkStart w:id="580" w:name="_Toc358298413"/>
      <w:bookmarkStart w:id="581" w:name="_Toc469334901"/>
      <w:bookmarkStart w:id="582" w:name="_Toc504120327"/>
      <w:bookmarkStart w:id="583" w:name="_Toc527644310"/>
      <w:bookmarkStart w:id="584" w:name="_Toc528599410"/>
      <w:bookmarkStart w:id="585" w:name="_Toc17993448"/>
      <w:bookmarkStart w:id="586" w:name="_Toc37267166"/>
      <w:bookmarkStart w:id="587" w:name="_Toc51666620"/>
      <w:bookmarkStart w:id="588" w:name="_Toc51666760"/>
      <w:r>
        <w:rPr>
          <w:noProof/>
        </w:rPr>
        <w:lastRenderedPageBreak/>
        <w:t>Live Profile Graph</w:t>
      </w:r>
      <w:bookmarkEnd w:id="576"/>
      <w:bookmarkEnd w:id="577"/>
      <w:bookmarkEnd w:id="578"/>
      <w:bookmarkEnd w:id="579"/>
      <w:bookmarkEnd w:id="580"/>
      <w:bookmarkEnd w:id="581"/>
      <w:bookmarkEnd w:id="582"/>
      <w:bookmarkEnd w:id="583"/>
      <w:bookmarkEnd w:id="584"/>
      <w:bookmarkEnd w:id="585"/>
      <w:bookmarkEnd w:id="586"/>
      <w:bookmarkEnd w:id="587"/>
      <w:bookmarkEnd w:id="588"/>
    </w:p>
    <w:p w14:paraId="4BE599FE" w14:textId="4043B429" w:rsidR="00133461" w:rsidRPr="004B2B33" w:rsidRDefault="006A5A04" w:rsidP="004B2B33">
      <w:pPr>
        <w:jc w:val="center"/>
      </w:pPr>
      <w:r w:rsidRPr="004B2B33">
        <w:rPr>
          <w:noProof/>
        </w:rPr>
        <mc:AlternateContent>
          <mc:Choice Requires="wpg">
            <w:drawing>
              <wp:anchor distT="0" distB="0" distL="114300" distR="114300" simplePos="0" relativeHeight="251406336" behindDoc="0" locked="0" layoutInCell="1" allowOverlap="1" wp14:anchorId="26DD6CD8" wp14:editId="430A5E9B">
                <wp:simplePos x="0" y="0"/>
                <wp:positionH relativeFrom="column">
                  <wp:posOffset>1535430</wp:posOffset>
                </wp:positionH>
                <wp:positionV relativeFrom="paragraph">
                  <wp:posOffset>2204720</wp:posOffset>
                </wp:positionV>
                <wp:extent cx="3757295" cy="457200"/>
                <wp:effectExtent l="76200" t="0" r="14605" b="57150"/>
                <wp:wrapNone/>
                <wp:docPr id="4335"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7295" cy="457200"/>
                          <a:chOff x="3573" y="5311"/>
                          <a:chExt cx="5917" cy="720"/>
                        </a:xfrm>
                      </wpg:grpSpPr>
                      <wps:wsp>
                        <wps:cNvPr id="4336" name="Text Box 2642"/>
                        <wps:cNvSpPr txBox="1">
                          <a:spLocks noChangeArrowheads="1"/>
                        </wps:cNvSpPr>
                        <wps:spPr bwMode="auto">
                          <a:xfrm>
                            <a:off x="6813" y="5311"/>
                            <a:ext cx="2677" cy="720"/>
                          </a:xfrm>
                          <a:prstGeom prst="rect">
                            <a:avLst/>
                          </a:prstGeom>
                          <a:solidFill>
                            <a:srgbClr val="FFFFFF"/>
                          </a:solidFill>
                          <a:ln w="19050">
                            <a:solidFill>
                              <a:srgbClr val="FF0000"/>
                            </a:solidFill>
                            <a:miter lim="800000"/>
                            <a:headEnd/>
                            <a:tailEnd/>
                          </a:ln>
                        </wps:spPr>
                        <wps:txbx>
                          <w:txbxContent>
                            <w:p w14:paraId="725551D4" w14:textId="206B65DA" w:rsidR="00E361CE" w:rsidRDefault="00E361CE" w:rsidP="00DB069E">
                              <w:r>
                                <w:t>Machine temperature settings and conveyor speed</w:t>
                              </w:r>
                            </w:p>
                          </w:txbxContent>
                        </wps:txbx>
                        <wps:bodyPr rot="0" vert="horz" wrap="square" lIns="91440" tIns="45720" rIns="91440" bIns="45720" anchor="t" anchorCtr="0" upright="1">
                          <a:noAutofit/>
                        </wps:bodyPr>
                      </wps:wsp>
                      <wps:wsp>
                        <wps:cNvPr id="4337"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340"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1"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D6CD8" id="Group 4113" o:spid="_x0000_s1067" style="position:absolute;left:0;text-align:left;margin-left:120.9pt;margin-top:173.6pt;width:295.85pt;height:36pt;z-index:251406336" coordorigin="3573,5311" coordsize="591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">
                <v:shape id="Text Box 2642" o:spid="_x0000_s1068" type="#_x0000_t202" style="position:absolute;left:6813;top:5311;width:2677;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w:txbxContent>
                      <w:p w14:paraId="725551D4" w14:textId="206B65DA" w:rsidR="00E361CE" w:rsidRDefault="00E361CE" w:rsidP="00DB069E">
                        <w:r>
                          <w:t>Machine temperature settings and conveyor speed</w:t>
                        </w:r>
                      </w:p>
                    </w:txbxContent>
                  </v:textbox>
                </v:shape>
                <v:line id="Line 2649" o:spid="_x0000_s1069"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2" o:spid="_x0000_s1070"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1071"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mc:Fallback>
        </mc:AlternateContent>
      </w:r>
      <w:r w:rsidR="00EF3D2E" w:rsidRPr="004B2B33">
        <w:rPr>
          <w:noProof/>
        </w:rPr>
        <mc:AlternateContent>
          <mc:Choice Requires="wpg">
            <w:drawing>
              <wp:anchor distT="0" distB="0" distL="114300" distR="114300" simplePos="0" relativeHeight="251399168" behindDoc="0" locked="0" layoutInCell="1" allowOverlap="1" wp14:anchorId="7205DC0E" wp14:editId="650E3FD0">
                <wp:simplePos x="0" y="0"/>
                <wp:positionH relativeFrom="column">
                  <wp:posOffset>1221789</wp:posOffset>
                </wp:positionH>
                <wp:positionV relativeFrom="paragraph">
                  <wp:posOffset>2922368</wp:posOffset>
                </wp:positionV>
                <wp:extent cx="2171700" cy="260350"/>
                <wp:effectExtent l="0" t="0" r="0" b="0"/>
                <wp:wrapNone/>
                <wp:docPr id="4342"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343"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E361CE" w:rsidRDefault="00E361CE" w:rsidP="00E5539E">
                              <w:r>
                                <w:t>Live profile status</w:t>
                              </w:r>
                            </w:p>
                          </w:txbxContent>
                        </wps:txbx>
                        <wps:bodyPr rot="0" vert="horz" wrap="square" lIns="91440" tIns="45720" rIns="91440" bIns="45720" anchor="t" anchorCtr="0" upright="1">
                          <a:noAutofit/>
                        </wps:bodyPr>
                      </wps:wsp>
                      <wps:wsp>
                        <wps:cNvPr id="4344"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5DC0E" id="Group 4114" o:spid="_x0000_s1072" style="position:absolute;left:0;text-align:left;margin-left:96.2pt;margin-top:230.1pt;width:171pt;height:20.5pt;z-index:251399168"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">
                <v:shape id="Text Box 2643" o:spid="_x0000_s1073"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w:txbxContent>
                      <w:p w14:paraId="6419054D" w14:textId="77777777" w:rsidR="00E361CE" w:rsidRDefault="00E361CE" w:rsidP="00E5539E">
                        <w:r>
                          <w:t>Live profile status</w:t>
                        </w:r>
                      </w:p>
                    </w:txbxContent>
                  </v:textbox>
                </v:shape>
                <v:line id="Line 2644" o:spid="_x0000_s1074"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mc:Fallback>
        </mc:AlternateContent>
      </w:r>
      <w:r w:rsidR="00EF3D2E" w:rsidRPr="004B2B33">
        <w:rPr>
          <w:noProof/>
        </w:rPr>
        <mc:AlternateContent>
          <mc:Choice Requires="wpg">
            <w:drawing>
              <wp:anchor distT="0" distB="0" distL="114300" distR="114300" simplePos="0" relativeHeight="251402240" behindDoc="0" locked="0" layoutInCell="1" allowOverlap="1" wp14:anchorId="66DF4CA6" wp14:editId="0537C0A5">
                <wp:simplePos x="0" y="0"/>
                <wp:positionH relativeFrom="column">
                  <wp:posOffset>504825</wp:posOffset>
                </wp:positionH>
                <wp:positionV relativeFrom="paragraph">
                  <wp:posOffset>886460</wp:posOffset>
                </wp:positionV>
                <wp:extent cx="2628900" cy="260350"/>
                <wp:effectExtent l="38100" t="0" r="19050" b="25400"/>
                <wp:wrapNone/>
                <wp:docPr id="4348"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4349"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E361CE" w:rsidRDefault="00E361CE" w:rsidP="00DB069E">
                              <w:r>
                                <w:t>Temperature plots</w:t>
                              </w:r>
                            </w:p>
                          </w:txbxContent>
                        </wps:txbx>
                        <wps:bodyPr rot="0" vert="horz" wrap="square" lIns="91440" tIns="45720" rIns="91440" bIns="45720" anchor="t" anchorCtr="0" upright="1">
                          <a:noAutofit/>
                        </wps:bodyPr>
                      </wps:wsp>
                      <wps:wsp>
                        <wps:cNvPr id="4351" name="Line 2647"/>
                        <wps:cNvCnPr>
                          <a:cxnSpLocks noChangeShapeType="1"/>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F4CA6" id="Group 4112" o:spid="_x0000_s1075" style="position:absolute;left:0;text-align:left;margin-left:39.75pt;margin-top:69.8pt;width:207pt;height:20.5pt;z-index:251402240"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">
                <v:shape id="Text Box 2641" o:spid="_x0000_s1076"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w:txbxContent>
                      <w:p w14:paraId="3959519D" w14:textId="77777777" w:rsidR="00E361CE" w:rsidRDefault="00E361CE" w:rsidP="00DB069E">
                        <w:r>
                          <w:t>Temperature plots</w:t>
                        </w:r>
                      </w:p>
                    </w:txbxContent>
                  </v:textbox>
                </v:shape>
                <v:line id="Line 2647" o:spid="_x0000_s1077"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" strokecolor="red" strokeweight="1.5pt">
                  <v:stroke endarrow="block"/>
                </v:line>
              </v:group>
            </w:pict>
          </mc:Fallback>
        </mc:AlternateContent>
      </w:r>
      <w:r w:rsidR="00EF3D2E" w:rsidRPr="004B2B33">
        <w:rPr>
          <w:noProof/>
        </w:rPr>
        <mc:AlternateContent>
          <mc:Choice Requires="wpg">
            <w:drawing>
              <wp:anchor distT="0" distB="0" distL="114300" distR="114300" simplePos="0" relativeHeight="251395072" behindDoc="0" locked="0" layoutInCell="1" allowOverlap="1" wp14:anchorId="665B94E7" wp14:editId="46E62720">
                <wp:simplePos x="0" y="0"/>
                <wp:positionH relativeFrom="column">
                  <wp:posOffset>575310</wp:posOffset>
                </wp:positionH>
                <wp:positionV relativeFrom="paragraph">
                  <wp:posOffset>76835</wp:posOffset>
                </wp:positionV>
                <wp:extent cx="2286000" cy="425450"/>
                <wp:effectExtent l="0" t="0" r="0" b="0"/>
                <wp:wrapNone/>
                <wp:docPr id="434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4346"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47AD3A89" w14:textId="77777777" w:rsidR="00E361CE" w:rsidRDefault="00E361CE" w:rsidP="00DB069E">
                              <w:r>
                                <w:t>Live temperature readings and Delta</w:t>
                              </w:r>
                            </w:p>
                          </w:txbxContent>
                        </wps:txbx>
                        <wps:bodyPr rot="0" vert="horz" wrap="square" lIns="91440" tIns="45720" rIns="91440" bIns="45720" anchor="t" anchorCtr="0" upright="1">
                          <a:noAutofit/>
                        </wps:bodyPr>
                      </wps:wsp>
                      <wps:wsp>
                        <wps:cNvPr id="4347" name="Line 2645"/>
                        <wps:cNvCnPr>
                          <a:cxnSpLocks noChangeShapeType="1"/>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B94E7" id="Group 4111" o:spid="_x0000_s1078" style="position:absolute;left:0;text-align:left;margin-left:45.3pt;margin-top:6.05pt;width:180pt;height:33.5pt;z-index:251395072"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">
                <v:shape id="Text Box 2640" o:spid="_x0000_s1079"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w:txbxContent>
                      <w:p w14:paraId="47AD3A89" w14:textId="77777777" w:rsidR="00E361CE" w:rsidRDefault="00E361CE" w:rsidP="00DB069E">
                        <w:r>
                          <w:t>Live temperature readings and Delta</w:t>
                        </w:r>
                      </w:p>
                    </w:txbxContent>
                  </v:textbox>
                </v:shape>
                <v:line id="Line 2645" o:spid="_x0000_s1080"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" strokecolor="red" strokeweight="1.5pt">
                  <v:stroke endarrow="block"/>
                </v:line>
              </v:group>
            </w:pict>
          </mc:Fallback>
        </mc:AlternateContent>
      </w:r>
      <w:r w:rsidR="00EF3D2E">
        <w:rPr>
          <w:noProof/>
        </w:rPr>
        <w:drawing>
          <wp:inline distT="0" distB="0" distL="0" distR="0" wp14:anchorId="70A611C2" wp14:editId="3AD07612">
            <wp:extent cx="5943600" cy="3204210"/>
            <wp:effectExtent l="0" t="0" r="0" b="0"/>
            <wp:docPr id="2061" name="Picture 206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Live grap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E312A93" w14:textId="4D6B8819" w:rsidR="008708F9" w:rsidRDefault="00133461" w:rsidP="00F5043F">
      <w:pPr>
        <w:pStyle w:val="Caption"/>
      </w:pPr>
      <w:bookmarkStart w:id="589"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0" w:author="Tom Bergeron" w:date="2020-09-25T15:54:00Z">
        <w:r w:rsidR="00D75DE9">
          <w:rPr>
            <w:noProof/>
          </w:rPr>
          <w:t>16</w:t>
        </w:r>
      </w:ins>
      <w:del w:id="591" w:author="Tom Bergeron" w:date="2020-09-25T15:54:00Z">
        <w:r w:rsidR="00556C6F" w:rsidDel="00D75DE9">
          <w:rPr>
            <w:noProof/>
          </w:rPr>
          <w:delText>34</w:delText>
        </w:r>
      </w:del>
      <w:r w:rsidR="00B41E3E">
        <w:rPr>
          <w:noProof/>
        </w:rPr>
        <w:fldChar w:fldCharType="end"/>
      </w:r>
      <w:bookmarkEnd w:id="589"/>
      <w:r w:rsidR="00B55293">
        <w:t>: Live Profile Graph Display</w:t>
      </w:r>
    </w:p>
    <w:p w14:paraId="4F3B2D48" w14:textId="77777777" w:rsidR="00FE4897" w:rsidRDefault="00FE4897" w:rsidP="00005D10"/>
    <w:p w14:paraId="2C4501DE" w14:textId="45F7AEAF" w:rsidR="008708F9" w:rsidRPr="00673430" w:rsidRDefault="00550E3E">
      <w:r>
        <w:t>The l</w:t>
      </w:r>
      <w:r w:rsidR="008708F9" w:rsidRPr="00673430">
        <w:t xml:space="preserve">ive </w:t>
      </w:r>
      <w:r>
        <w:t xml:space="preserve">profile </w:t>
      </w:r>
      <w:r w:rsidR="008708F9" w:rsidRPr="00673430">
        <w:t xml:space="preserve">graph screen shows the real-time plot </w:t>
      </w:r>
      <w:r w:rsidR="00656670">
        <w:t xml:space="preserve">(when using RF or Wi-Fi enabled profilers) </w:t>
      </w:r>
      <w:r w:rsidR="008708F9" w:rsidRPr="00673430">
        <w:t xml:space="preserve">of the product as it travels through the </w:t>
      </w:r>
      <w:r w:rsidR="00656670">
        <w:t>machine</w:t>
      </w:r>
      <w:r w:rsidR="008708F9" w:rsidRPr="00673430">
        <w:t>.</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ins w:id="592" w:author="Tom Bergeron" w:date="2020-09-25T15:54:00Z">
        <w:r w:rsidR="00D75DE9">
          <w:t xml:space="preserve">Figure </w:t>
        </w:r>
        <w:r w:rsidR="00D75DE9">
          <w:rPr>
            <w:noProof/>
          </w:rPr>
          <w:t>16</w:t>
        </w:r>
      </w:ins>
      <w:del w:id="593" w:author="Tom Bergeron" w:date="2020-09-25T15:54:00Z">
        <w:r w:rsidR="00556C6F" w:rsidDel="00D75DE9">
          <w:delText xml:space="preserve">Figure </w:delText>
        </w:r>
        <w:r w:rsidR="00556C6F" w:rsidDel="00D75DE9">
          <w:rPr>
            <w:noProof/>
          </w:rPr>
          <w:delText>34</w:delText>
        </w:r>
      </w:del>
      <w:r w:rsidR="00667BE1" w:rsidRPr="00673430">
        <w:fldChar w:fldCharType="end"/>
      </w:r>
      <w:r w:rsidR="00133461" w:rsidRPr="00673430">
        <w:t>.</w:t>
      </w:r>
      <w:r w:rsidR="00313F4F">
        <w:t xml:space="preserve">  </w:t>
      </w:r>
      <w:r w:rsidR="00656670">
        <w:t xml:space="preserve">(With </w:t>
      </w:r>
      <w:proofErr w:type="spellStart"/>
      <w:r w:rsidR="00656670">
        <w:t>Datalog</w:t>
      </w:r>
      <w:proofErr w:type="spellEnd"/>
      <w:r w:rsidR="00656670">
        <w:t xml:space="preserve"> profilers, a blank graph screen will display until the profile is completed and the profiler is connected to download the data</w:t>
      </w:r>
      <w:r w:rsidR="008708F9" w:rsidRPr="00673430">
        <w:t>.</w:t>
      </w:r>
      <w:r w:rsidR="00656670">
        <w:t>)</w:t>
      </w:r>
      <w:r w:rsidR="008708F9" w:rsidRPr="00673430">
        <w:t xml:space="preserve">  During the live </w:t>
      </w:r>
      <w:r w:rsidR="00EB2731" w:rsidRPr="00673430">
        <w:t>profile,</w:t>
      </w:r>
      <w:r w:rsidR="008708F9" w:rsidRPr="00673430">
        <w:t xml:space="preserve"> </w:t>
      </w:r>
      <w:r w:rsidR="00656670" w:rsidRPr="00673430">
        <w:t>all</w:t>
      </w:r>
      <w:r w:rsidR="008708F9" w:rsidRPr="00673430">
        <w:t xml:space="preserve">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is to cancel the profile by clicking on the red X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664B07C6" w:rsidR="008D3363" w:rsidRPr="00673430" w:rsidRDefault="00005D10" w:rsidP="002F0447">
      <w:pPr>
        <w:pStyle w:val="ListNumber2"/>
        <w:spacing w:before="60" w:after="60"/>
      </w:pPr>
      <w:r w:rsidRPr="00673430">
        <w:t xml:space="preserve">Profile will stop when all thermocouples drop below </w:t>
      </w:r>
      <w:r w:rsidR="00656670">
        <w:t>‘x’</w:t>
      </w:r>
      <w:r w:rsidRPr="00673430">
        <w:t xml:space="preserve"> </w:t>
      </w:r>
      <w:r w:rsidR="00656670">
        <w:t>temperature</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8824C43" w14:textId="677635A2" w:rsidR="004E75B2" w:rsidRPr="00673430" w:rsidRDefault="00091930" w:rsidP="00667BE1">
      <w:pPr>
        <w:pStyle w:val="ListBullet2"/>
      </w:pPr>
      <w:r w:rsidRPr="00673430">
        <w:t xml:space="preserve">The current </w:t>
      </w:r>
      <w:r w:rsidR="006A5A04">
        <w:t xml:space="preserve">machine </w:t>
      </w:r>
      <w:r w:rsidRPr="00673430">
        <w:t>temperature setpoints and conveyor speed for this profile is displayed beneath the</w:t>
      </w:r>
      <w:r>
        <w:t xml:space="preserve"> </w:t>
      </w:r>
      <w:r w:rsidRPr="00673430">
        <w:t>Statistics table</w:t>
      </w:r>
      <w:r w:rsidR="00005D10" w:rsidRPr="00673430">
        <w:t>.</w:t>
      </w:r>
    </w:p>
    <w:p w14:paraId="33A9CE81" w14:textId="77777777" w:rsidR="00091930" w:rsidRPr="00ED174F" w:rsidRDefault="00BB1720" w:rsidP="00D36D96">
      <w:pPr>
        <w:pStyle w:val="Heading2"/>
      </w:pPr>
      <w:r>
        <w:br w:type="page"/>
      </w:r>
      <w:bookmarkStart w:id="594" w:name="_Toc353195408"/>
      <w:bookmarkStart w:id="595" w:name="_Toc358296251"/>
      <w:bookmarkStart w:id="596" w:name="_Toc358298416"/>
      <w:bookmarkStart w:id="597" w:name="_Toc469334904"/>
      <w:bookmarkStart w:id="598" w:name="_Toc504120330"/>
      <w:bookmarkStart w:id="599" w:name="_Toc527644313"/>
      <w:bookmarkStart w:id="600" w:name="_Toc528599413"/>
      <w:bookmarkStart w:id="601" w:name="_Toc17993451"/>
      <w:bookmarkStart w:id="602" w:name="_Toc37267169"/>
      <w:bookmarkStart w:id="603" w:name="_Toc51666621"/>
      <w:bookmarkStart w:id="604" w:name="_Toc51666761"/>
      <w:r>
        <w:lastRenderedPageBreak/>
        <w:t xml:space="preserve">Profile </w:t>
      </w:r>
      <w:r w:rsidR="00D421D9">
        <w:t>R</w:t>
      </w:r>
      <w:r>
        <w:t>etransmission</w:t>
      </w:r>
      <w:bookmarkEnd w:id="594"/>
      <w:bookmarkEnd w:id="595"/>
      <w:bookmarkEnd w:id="596"/>
      <w:bookmarkEnd w:id="597"/>
      <w:bookmarkEnd w:id="598"/>
      <w:bookmarkEnd w:id="599"/>
      <w:bookmarkEnd w:id="600"/>
      <w:bookmarkEnd w:id="601"/>
      <w:bookmarkEnd w:id="602"/>
      <w:bookmarkEnd w:id="603"/>
      <w:bookmarkEnd w:id="604"/>
    </w:p>
    <w:p w14:paraId="1463F2A6" w14:textId="77777777" w:rsidR="001C7CAC" w:rsidRPr="00673430" w:rsidRDefault="002E56B6" w:rsidP="00667BE1">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60ECE3AB"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656670">
        <w:t>W</w:t>
      </w:r>
      <w:r w:rsidR="00DF63A3" w:rsidRPr="00673430">
        <w:t>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76DC5DCC"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t>
      </w:r>
      <w:r w:rsidR="00656670">
        <w:t>The status of the profiler mode will display in the lower left corner of the graph screen</w:t>
      </w:r>
      <w:r w:rsidR="004E75B2" w:rsidRPr="00673430">
        <w:t>.</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ins w:id="605" w:author="Tom Bergeron" w:date="2020-09-25T15:54:00Z">
        <w:r w:rsidR="00D75DE9">
          <w:t xml:space="preserve">Figure </w:t>
        </w:r>
        <w:r w:rsidR="00D75DE9">
          <w:rPr>
            <w:noProof/>
          </w:rPr>
          <w:t>17</w:t>
        </w:r>
      </w:ins>
      <w:del w:id="606" w:author="Tom Bergeron" w:date="2020-09-25T15:54:00Z">
        <w:r w:rsidR="00556C6F" w:rsidDel="00D75DE9">
          <w:delText xml:space="preserve">Figure </w:delText>
        </w:r>
        <w:r w:rsidR="00556C6F" w:rsidDel="00D75DE9">
          <w:rPr>
            <w:noProof/>
          </w:rPr>
          <w:delText>36</w:delText>
        </w:r>
      </w:del>
      <w:r w:rsidR="00667BE1" w:rsidRPr="00673430">
        <w:fldChar w:fldCharType="end"/>
      </w:r>
      <w:r w:rsidR="00133461" w:rsidRPr="00673430">
        <w:t>.</w:t>
      </w:r>
    </w:p>
    <w:p w14:paraId="6F7B8331" w14:textId="77777777" w:rsidR="001C7CAC" w:rsidRDefault="001C7CAC" w:rsidP="00091930"/>
    <w:p w14:paraId="7064D899" w14:textId="24F4B495" w:rsidR="00133461" w:rsidRPr="004B2B33" w:rsidRDefault="00656670" w:rsidP="004B2B33">
      <w:pPr>
        <w:jc w:val="center"/>
      </w:pPr>
      <w:r>
        <w:rPr>
          <w:noProof/>
        </w:rPr>
        <w:drawing>
          <wp:inline distT="0" distB="0" distL="0" distR="0" wp14:anchorId="089FFDFD" wp14:editId="5C9EC50E">
            <wp:extent cx="3541596" cy="771633"/>
            <wp:effectExtent l="0" t="0" r="190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WPI - Data download.png"/>
                    <pic:cNvPicPr/>
                  </pic:nvPicPr>
                  <pic:blipFill>
                    <a:blip r:embed="rId69">
                      <a:extLst>
                        <a:ext uri="{28A0092B-C50C-407E-A947-70E740481C1C}">
                          <a14:useLocalDpi xmlns:a14="http://schemas.microsoft.com/office/drawing/2010/main" val="0"/>
                        </a:ext>
                      </a:extLst>
                    </a:blip>
                    <a:stretch>
                      <a:fillRect/>
                    </a:stretch>
                  </pic:blipFill>
                  <pic:spPr>
                    <a:xfrm>
                      <a:off x="0" y="0"/>
                      <a:ext cx="3541596" cy="771633"/>
                    </a:xfrm>
                    <a:prstGeom prst="rect">
                      <a:avLst/>
                    </a:prstGeom>
                  </pic:spPr>
                </pic:pic>
              </a:graphicData>
            </a:graphic>
          </wp:inline>
        </w:drawing>
      </w:r>
    </w:p>
    <w:p w14:paraId="67D651B4" w14:textId="550BC940" w:rsidR="00091930" w:rsidRDefault="00133461" w:rsidP="00F5043F">
      <w:pPr>
        <w:pStyle w:val="Caption"/>
      </w:pPr>
      <w:bookmarkStart w:id="607"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08" w:author="Tom Bergeron" w:date="2020-09-25T15:54:00Z">
        <w:r w:rsidR="00D75DE9">
          <w:rPr>
            <w:noProof/>
          </w:rPr>
          <w:t>17</w:t>
        </w:r>
      </w:ins>
      <w:del w:id="609" w:author="Tom Bergeron" w:date="2020-09-25T15:54:00Z">
        <w:r w:rsidR="00556C6F" w:rsidDel="00D75DE9">
          <w:rPr>
            <w:noProof/>
          </w:rPr>
          <w:delText>36</w:delText>
        </w:r>
      </w:del>
      <w:r w:rsidR="00B41E3E">
        <w:rPr>
          <w:noProof/>
        </w:rPr>
        <w:fldChar w:fldCharType="end"/>
      </w:r>
      <w:bookmarkEnd w:id="607"/>
      <w:r w:rsidR="00667BE1">
        <w:t>:</w:t>
      </w:r>
      <w:r>
        <w:t xml:space="preserve"> </w:t>
      </w:r>
      <w:r w:rsidR="00656670">
        <w:t>Profile download status</w:t>
      </w:r>
    </w:p>
    <w:p w14:paraId="2409446D" w14:textId="77777777" w:rsidR="00451369" w:rsidRPr="00451369" w:rsidRDefault="00451369" w:rsidP="00451369">
      <w:pPr>
        <w:rPr>
          <w:lang w:val="en"/>
        </w:rPr>
      </w:pPr>
    </w:p>
    <w:p w14:paraId="1292E1DE" w14:textId="4E8CFABC"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w:t>
      </w:r>
      <w:r w:rsidR="00656670">
        <w:t>machine</w:t>
      </w:r>
      <w:r w:rsidR="00451369" w:rsidRPr="00673430">
        <w:t xml:space="preserve"> and thermal shield</w:t>
      </w:r>
      <w:r w:rsidRPr="00673430">
        <w:t xml:space="preserve"> and </w:t>
      </w:r>
      <w:r w:rsidR="00451369" w:rsidRPr="00673430">
        <w:t xml:space="preserve">then </w:t>
      </w:r>
      <w:r w:rsidRPr="00673430">
        <w:t xml:space="preserve">connect the </w:t>
      </w:r>
      <w:r w:rsidR="00656670">
        <w:t xml:space="preserve">USB </w:t>
      </w:r>
      <w:r w:rsidRPr="00673430">
        <w:t xml:space="preserve">download cable to the </w:t>
      </w:r>
      <w:r w:rsidR="001C7CAC" w:rsidRPr="00673430">
        <w:t>KIC profiler</w:t>
      </w:r>
      <w:r w:rsidRPr="00673430">
        <w:t xml:space="preserve">.  The profile data will automatically begin downloading to </w:t>
      </w:r>
      <w:r w:rsidR="00806FA3">
        <w:t xml:space="preserve">the </w:t>
      </w:r>
      <w:r w:rsidR="00656670">
        <w:t>W</w:t>
      </w:r>
      <w:r w:rsidR="00DF63A3" w:rsidRPr="00673430">
        <w:t>PI</w:t>
      </w:r>
      <w:r w:rsidRPr="00673430">
        <w:t xml:space="preserve"> software</w:t>
      </w:r>
      <w:r w:rsidR="004E75B2" w:rsidRPr="00673430">
        <w:t>.</w:t>
      </w:r>
    </w:p>
    <w:p w14:paraId="27EFB414" w14:textId="77777777" w:rsidR="001C7CAC" w:rsidRPr="00673430" w:rsidRDefault="001C7CAC" w:rsidP="00667BE1"/>
    <w:p w14:paraId="31DC201C" w14:textId="117BDAAD"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w:t>
      </w:r>
      <w:r w:rsidR="00264F6C">
        <w:t>machine</w:t>
      </w:r>
      <w:r w:rsidR="008F2709" w:rsidRPr="00544D69">
        <w:t>.</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5780E7FA" w:rsidR="00091930" w:rsidRPr="00673430" w:rsidRDefault="00091930" w:rsidP="00577D36">
      <w:pPr>
        <w:rPr>
          <w:b/>
        </w:rPr>
      </w:pPr>
      <w:r w:rsidRPr="00673430">
        <w:t xml:space="preserve">When </w:t>
      </w:r>
      <w:r w:rsidR="00264F6C" w:rsidRPr="00673430">
        <w:t>all</w:t>
      </w:r>
      <w:r w:rsidRPr="00673430">
        <w:t xml:space="preserve"> the data packets have been received, the software will display a message asking you to turn the </w:t>
      </w:r>
      <w:r w:rsidR="00F35427">
        <w:t>profiler</w:t>
      </w:r>
      <w:r w:rsidRPr="00673430">
        <w:t xml:space="preserve"> off, choose OK.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00264F6C">
        <w:rPr>
          <w:b/>
          <w:u w:val="single"/>
        </w:rPr>
        <w:t xml:space="preserve"> when using a K</w:t>
      </w:r>
      <w:r w:rsidR="00264F6C">
        <w:rPr>
          <w:b/>
          <w:u w:val="single"/>
          <w:vertAlign w:val="superscript"/>
        </w:rPr>
        <w:t>2</w:t>
      </w:r>
      <w:r w:rsidR="00264F6C">
        <w:rPr>
          <w:b/>
          <w:u w:val="single"/>
        </w:rPr>
        <w:t xml:space="preserve"> profiler</w:t>
      </w:r>
      <w:r w:rsidRPr="00673430">
        <w:rPr>
          <w:b/>
        </w:rPr>
        <w:t>.</w:t>
      </w:r>
    </w:p>
    <w:p w14:paraId="041B46A9" w14:textId="77777777" w:rsidR="00451369" w:rsidRDefault="00451369" w:rsidP="00577D36"/>
    <w:p w14:paraId="25727B04" w14:textId="6E609D27"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proofErr w:type="gramStart"/>
      <w:r w:rsidRPr="00673430">
        <w:t>Click</w:t>
      </w:r>
      <w:proofErr w:type="gramEnd"/>
      <w:r w:rsidRPr="00673430">
        <w:t xml:space="preserve"> </w:t>
      </w:r>
      <w:r w:rsidR="00451369" w:rsidRPr="00673430">
        <w:t>“</w:t>
      </w:r>
      <w:r w:rsidRPr="00673430">
        <w:t>OK</w:t>
      </w:r>
      <w:r w:rsidR="00451369" w:rsidRPr="00673430">
        <w:t>”</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310DE00E"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till </w:t>
      </w:r>
      <w:r w:rsidR="00BD3E33" w:rsidRPr="00544D69">
        <w:rPr>
          <w:i/>
        </w:rPr>
        <w:t>Turn off</w:t>
      </w:r>
      <w:r w:rsidR="00264F6C">
        <w:rPr>
          <w:i/>
        </w:rPr>
        <w:t xml:space="preserve"> the profiler</w:t>
      </w:r>
      <w:r w:rsidR="00BD3E33" w:rsidRPr="00673430">
        <w:t xml:space="preserve"> 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09286746" w:rsidR="008708F9" w:rsidRDefault="00BB1720" w:rsidP="00D36D96">
      <w:pPr>
        <w:pStyle w:val="Heading2"/>
        <w:rPr>
          <w:noProof/>
        </w:rPr>
      </w:pPr>
      <w:r>
        <w:br w:type="page"/>
      </w:r>
      <w:bookmarkStart w:id="610" w:name="_Toc488474955"/>
      <w:bookmarkStart w:id="611" w:name="_Toc488490452"/>
      <w:bookmarkStart w:id="612" w:name="_Toc119468095"/>
      <w:bookmarkStart w:id="613" w:name="_Toc353195409"/>
      <w:bookmarkStart w:id="614" w:name="_Toc358296252"/>
      <w:bookmarkStart w:id="615" w:name="_Toc358298417"/>
      <w:bookmarkStart w:id="616" w:name="_Toc469334905"/>
      <w:bookmarkStart w:id="617" w:name="_Toc504120331"/>
      <w:bookmarkStart w:id="618" w:name="_Toc527644314"/>
      <w:bookmarkStart w:id="619" w:name="_Toc528599414"/>
      <w:bookmarkStart w:id="620" w:name="_Toc17993452"/>
      <w:bookmarkStart w:id="621" w:name="_Toc37267170"/>
      <w:bookmarkStart w:id="622" w:name="_Toc51666622"/>
      <w:bookmarkStart w:id="623" w:name="_Toc51666762"/>
      <w:bookmarkStart w:id="624" w:name="_Toc488490451"/>
      <w:r w:rsidR="005941AF">
        <w:rPr>
          <w:noProof/>
        </w:rPr>
        <w:lastRenderedPageBreak/>
        <w:t>View</w:t>
      </w:r>
      <w:r w:rsidR="008708F9">
        <w:rPr>
          <w:noProof/>
        </w:rPr>
        <w:t xml:space="preserve"> </w:t>
      </w:r>
      <w:r w:rsidR="00F12CD4">
        <w:rPr>
          <w:noProof/>
        </w:rPr>
        <w:t>t</w:t>
      </w:r>
      <w:r w:rsidR="008708F9">
        <w:rPr>
          <w:noProof/>
        </w:rPr>
        <w:t xml:space="preserve">he </w:t>
      </w:r>
      <w:r w:rsidR="005941AF">
        <w:rPr>
          <w:noProof/>
        </w:rPr>
        <w:t>P</w:t>
      </w:r>
      <w:r w:rsidR="008708F9">
        <w:rPr>
          <w:noProof/>
        </w:rPr>
        <w:t xml:space="preserve">rofile </w:t>
      </w:r>
      <w:r w:rsidR="00F12CD4">
        <w:rPr>
          <w:noProof/>
        </w:rPr>
        <w:t>a</w:t>
      </w:r>
      <w:r>
        <w:rPr>
          <w:noProof/>
        </w:rPr>
        <w:t xml:space="preserve">nd </w:t>
      </w:r>
      <w:r w:rsidR="005941AF">
        <w:rPr>
          <w:noProof/>
        </w:rPr>
        <w:t>S</w:t>
      </w:r>
      <w:r w:rsidR="008708F9">
        <w:rPr>
          <w:noProof/>
        </w:rPr>
        <w:t>tatistics</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14:paraId="396249C0" w14:textId="77777777" w:rsidR="00BC1977" w:rsidRPr="00BC1977" w:rsidRDefault="00BC1977" w:rsidP="00BC1977"/>
    <w:p w14:paraId="0AB42A5D" w14:textId="77777777" w:rsidR="0059493B" w:rsidRPr="0059493B" w:rsidRDefault="00DD450D" w:rsidP="0059493B">
      <w:pPr>
        <w:jc w:val="center"/>
        <w:rPr>
          <w:lang w:val="en"/>
        </w:rPr>
      </w:pPr>
      <w:r>
        <w:rPr>
          <w:noProof/>
        </w:rPr>
        <w:drawing>
          <wp:inline distT="0" distB="0" distL="0" distR="0" wp14:anchorId="77C77357" wp14:editId="16FC5AB9">
            <wp:extent cx="5567447" cy="3009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78443" cy="3015845"/>
                    </a:xfrm>
                    <a:prstGeom prst="rect">
                      <a:avLst/>
                    </a:prstGeom>
                    <a:noFill/>
                    <a:ln>
                      <a:noFill/>
                    </a:ln>
                  </pic:spPr>
                </pic:pic>
              </a:graphicData>
            </a:graphic>
          </wp:inline>
        </w:drawing>
      </w:r>
    </w:p>
    <w:p w14:paraId="3CC9DC92" w14:textId="6AE371AA" w:rsidR="00D250AC" w:rsidRDefault="00133461" w:rsidP="00F5043F">
      <w:pPr>
        <w:pStyle w:val="Caption"/>
      </w:pPr>
      <w:bookmarkStart w:id="625"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26" w:author="Tom Bergeron" w:date="2020-09-25T15:54:00Z">
        <w:r w:rsidR="00D75DE9">
          <w:rPr>
            <w:noProof/>
          </w:rPr>
          <w:t>18</w:t>
        </w:r>
      </w:ins>
      <w:del w:id="627" w:author="Tom Bergeron" w:date="2020-09-25T15:54:00Z">
        <w:r w:rsidR="00556C6F" w:rsidDel="00D75DE9">
          <w:rPr>
            <w:noProof/>
          </w:rPr>
          <w:delText>37</w:delText>
        </w:r>
      </w:del>
      <w:r w:rsidR="00B41E3E">
        <w:rPr>
          <w:noProof/>
        </w:rPr>
        <w:fldChar w:fldCharType="end"/>
      </w:r>
      <w:bookmarkEnd w:id="625"/>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pPr>
        <w:pStyle w:val="Heading3"/>
      </w:pPr>
      <w:bookmarkStart w:id="628" w:name="_Toc358296253"/>
      <w:bookmarkStart w:id="629" w:name="_Toc358298418"/>
      <w:bookmarkStart w:id="630" w:name="_Toc469334906"/>
      <w:bookmarkStart w:id="631" w:name="_Toc504120332"/>
      <w:bookmarkStart w:id="632" w:name="_Toc527644315"/>
      <w:bookmarkStart w:id="633" w:name="_Toc528599415"/>
      <w:bookmarkStart w:id="634" w:name="_Toc17993453"/>
      <w:bookmarkStart w:id="635" w:name="_Toc37267171"/>
      <w:bookmarkStart w:id="636" w:name="_Toc51666763"/>
      <w:r>
        <w:t>General T</w:t>
      </w:r>
      <w:r w:rsidRPr="00910E39">
        <w:t>ab</w:t>
      </w:r>
      <w:bookmarkEnd w:id="628"/>
      <w:bookmarkEnd w:id="629"/>
      <w:bookmarkEnd w:id="630"/>
      <w:bookmarkEnd w:id="631"/>
      <w:bookmarkEnd w:id="632"/>
      <w:bookmarkEnd w:id="633"/>
      <w:bookmarkEnd w:id="634"/>
      <w:bookmarkEnd w:id="635"/>
      <w:bookmarkEnd w:id="636"/>
    </w:p>
    <w:p w14:paraId="50ED0D54" w14:textId="1D5DCF39" w:rsidR="00337DF5" w:rsidRDefault="002E56B6" w:rsidP="00F33FFF">
      <w:pPr>
        <w:rPr>
          <w:b/>
        </w:rPr>
      </w:pPr>
      <w:bookmarkStart w:id="637" w:name="_Toc486325585"/>
      <w:bookmarkStart w:id="638"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87482D">
        <w:t xml:space="preserve"> table</w:t>
      </w:r>
      <w:r w:rsidR="00F33FFF" w:rsidRPr="00673430">
        <w:t>.</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ins w:id="639" w:author="Tom Bergeron" w:date="2020-09-25T15:54:00Z">
        <w:r w:rsidR="00D75DE9">
          <w:t xml:space="preserve">Figure </w:t>
        </w:r>
        <w:r w:rsidR="00D75DE9">
          <w:rPr>
            <w:noProof/>
          </w:rPr>
          <w:t>18</w:t>
        </w:r>
      </w:ins>
      <w:del w:id="640" w:author="Tom Bergeron" w:date="2020-09-25T15:54:00Z">
        <w:r w:rsidR="00556C6F" w:rsidDel="00D75DE9">
          <w:delText xml:space="preserve">Figure </w:delText>
        </w:r>
        <w:r w:rsidR="00556C6F" w:rsidDel="00D75DE9">
          <w:rPr>
            <w:noProof/>
          </w:rPr>
          <w:delText>37</w:delText>
        </w:r>
      </w:del>
      <w:r w:rsidR="00B2165D" w:rsidRPr="00673430">
        <w:fldChar w:fldCharType="end"/>
      </w:r>
      <w:r w:rsidR="00133461" w:rsidRPr="00673430">
        <w:t>.</w:t>
      </w:r>
      <w:r w:rsidR="00337DF5">
        <w:rPr>
          <w:b/>
        </w:rPr>
        <w:t xml:space="preserve"> </w:t>
      </w:r>
    </w:p>
    <w:p w14:paraId="7BA1A35B" w14:textId="77777777" w:rsidR="00337DF5" w:rsidRPr="00673430" w:rsidRDefault="00337DF5" w:rsidP="00F33FFF"/>
    <w:p w14:paraId="3E2B8943" w14:textId="4E105501" w:rsidR="00BC1977" w:rsidRDefault="00E719F2" w:rsidP="00BC1977">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68178FC0" w14:textId="5C29A59A" w:rsidR="00337DF5" w:rsidRDefault="00337DF5" w:rsidP="00337DF5"/>
    <w:p w14:paraId="167FA115" w14:textId="4B5D58E5" w:rsidR="00337DF5" w:rsidRDefault="00337DF5" w:rsidP="00337DF5">
      <w:r>
        <w:br w:type="page"/>
      </w:r>
    </w:p>
    <w:p w14:paraId="39537041" w14:textId="0304C369" w:rsidR="00337DF5" w:rsidRDefault="00337DF5">
      <w:pPr>
        <w:pStyle w:val="Heading3"/>
      </w:pPr>
      <w:bookmarkStart w:id="641" w:name="_Toc51666764"/>
      <w:r w:rsidRPr="00990904">
        <w:lastRenderedPageBreak/>
        <w:t>Profil</w:t>
      </w:r>
      <w:r>
        <w:t>e Graph D</w:t>
      </w:r>
      <w:r w:rsidRPr="00990904">
        <w:t>isplay</w:t>
      </w:r>
      <w:bookmarkEnd w:id="641"/>
    </w:p>
    <w:p w14:paraId="68C9559B" w14:textId="77777777" w:rsidR="00337DF5" w:rsidRPr="00C6268F" w:rsidRDefault="00337DF5" w:rsidP="00EC251F"/>
    <w:p w14:paraId="6AF2A8C4" w14:textId="77777777" w:rsidR="00337DF5" w:rsidRPr="004B2B33" w:rsidRDefault="00337DF5" w:rsidP="00337DF5">
      <w:pPr>
        <w:jc w:val="center"/>
      </w:pPr>
      <w:r w:rsidRPr="004B2B33">
        <w:rPr>
          <w:noProof/>
        </w:rPr>
        <mc:AlternateContent>
          <mc:Choice Requires="wpg">
            <w:drawing>
              <wp:anchor distT="0" distB="0" distL="114300" distR="114300" simplePos="0" relativeHeight="251916288" behindDoc="0" locked="0" layoutInCell="1" allowOverlap="1" wp14:anchorId="05C0D4C4" wp14:editId="6A312EA4">
                <wp:simplePos x="0" y="0"/>
                <wp:positionH relativeFrom="column">
                  <wp:posOffset>3091815</wp:posOffset>
                </wp:positionH>
                <wp:positionV relativeFrom="paragraph">
                  <wp:posOffset>2034540</wp:posOffset>
                </wp:positionV>
                <wp:extent cx="1988820" cy="557530"/>
                <wp:effectExtent l="0" t="0" r="0" b="0"/>
                <wp:wrapNone/>
                <wp:docPr id="207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080"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81"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4441F635" w14:textId="77777777" w:rsidR="00E361CE" w:rsidRDefault="00E361CE" w:rsidP="00337DF5">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C0D4C4" id="Group 4119" o:spid="_x0000_s1081" style="position:absolute;left:0;text-align:left;margin-left:243.45pt;margin-top:160.2pt;width:156.6pt;height:43.9pt;z-index:251916288"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">
                <v:line id="Line 2633" o:spid="_x0000_s1082"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" strokecolor="red" strokeweight="1.5pt">
                  <v:stroke endarrow="block"/>
                </v:line>
                <v:shape id="Text Box 4117" o:spid="_x0000_s1083"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" strokecolor="red" strokeweight="1.5pt">
                  <v:textbox>
                    <w:txbxContent>
                      <w:p w14:paraId="4441F635" w14:textId="77777777" w:rsidR="00E361CE" w:rsidRDefault="00E361CE" w:rsidP="00337DF5">
                        <w:r>
                          <w:rPr>
                            <w:b/>
                            <w:i/>
                          </w:rPr>
                          <w:t>Predicted</w:t>
                        </w:r>
                        <w:r>
                          <w:rPr>
                            <w:b/>
                          </w:rPr>
                          <w:t xml:space="preserve"> </w:t>
                        </w:r>
                        <w:r>
                          <w:t>profile plot (dotted lines)</w:t>
                        </w:r>
                      </w:p>
                    </w:txbxContent>
                  </v:textbox>
                </v:shape>
              </v:group>
            </w:pict>
          </mc:Fallback>
        </mc:AlternateContent>
      </w:r>
      <w:r w:rsidRPr="004B2B33">
        <w:rPr>
          <w:noProof/>
        </w:rPr>
        <mc:AlternateContent>
          <mc:Choice Requires="wpg">
            <w:drawing>
              <wp:anchor distT="0" distB="0" distL="114300" distR="114300" simplePos="0" relativeHeight="251845632" behindDoc="0" locked="0" layoutInCell="1" allowOverlap="1" wp14:anchorId="4517221B" wp14:editId="7BD735B2">
                <wp:simplePos x="0" y="0"/>
                <wp:positionH relativeFrom="column">
                  <wp:posOffset>1651635</wp:posOffset>
                </wp:positionH>
                <wp:positionV relativeFrom="paragraph">
                  <wp:posOffset>725170</wp:posOffset>
                </wp:positionV>
                <wp:extent cx="1668780" cy="699770"/>
                <wp:effectExtent l="0" t="0" r="0" b="0"/>
                <wp:wrapNone/>
                <wp:docPr id="2082"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083"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318F2E44" w14:textId="77777777" w:rsidR="00E361CE" w:rsidRDefault="00E361CE" w:rsidP="00337DF5">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084"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17221B" id="Group 4118" o:spid="_x0000_s1084" style="position:absolute;left:0;text-align:left;margin-left:130.05pt;margin-top:57.1pt;width:131.4pt;height:55.1pt;z-index:251845632"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">
                <v:shape id="Text Box 2630" o:spid="_x0000_s1085"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" strokecolor="red" strokeweight="1.5pt">
                  <v:textbox>
                    <w:txbxContent>
                      <w:p w14:paraId="318F2E44" w14:textId="77777777" w:rsidR="00E361CE" w:rsidRDefault="00E361CE" w:rsidP="00337DF5">
                        <w:r w:rsidRPr="00E02C6A">
                          <w:rPr>
                            <w:b/>
                            <w:i/>
                          </w:rPr>
                          <w:t>Original</w:t>
                        </w:r>
                        <w:r>
                          <w:rPr>
                            <w:b/>
                          </w:rPr>
                          <w:t xml:space="preserve"> </w:t>
                        </w:r>
                        <w:r>
                          <w:t>profile plot (solid lines)</w:t>
                        </w:r>
                      </w:p>
                    </w:txbxContent>
                  </v:textbox>
                </v:shape>
                <v:line id="Line 2631" o:spid="_x0000_s1086"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25847E38" wp14:editId="0A33F1FE">
            <wp:extent cx="3181350" cy="3067050"/>
            <wp:effectExtent l="19050" t="19050" r="19050" b="19050"/>
            <wp:docPr id="2091" name="Picture 209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7A41563E" w14:textId="6399E326" w:rsidR="00337DF5" w:rsidRDefault="00337DF5" w:rsidP="00337DF5">
      <w:pPr>
        <w:pStyle w:val="Caption"/>
      </w:pPr>
      <w:r>
        <w:t xml:space="preserve">Figure </w:t>
      </w:r>
      <w:r>
        <w:rPr>
          <w:noProof/>
        </w:rPr>
        <w:t>38</w:t>
      </w:r>
      <w:r>
        <w:t>: Profile Graph Display</w:t>
      </w:r>
    </w:p>
    <w:p w14:paraId="37969038" w14:textId="77777777" w:rsidR="00337DF5" w:rsidRDefault="00337DF5" w:rsidP="00337DF5"/>
    <w:p w14:paraId="26278C63" w14:textId="2327225A" w:rsidR="00337DF5" w:rsidRDefault="00337DF5" w:rsidP="00337DF5">
      <w:r>
        <w:t>The PWI for the profile appears in the bottom-Left corner of this screen</w:t>
      </w:r>
      <w:r w:rsidRPr="00226533">
        <w:t>.  See</w:t>
      </w:r>
      <w:r>
        <w:t xml:space="preserve"> </w:t>
      </w:r>
      <w:r>
        <w:fldChar w:fldCharType="begin"/>
      </w:r>
      <w:r>
        <w:instrText xml:space="preserve"> REF _Ref185834496 \h </w:instrText>
      </w:r>
      <w:r>
        <w:fldChar w:fldCharType="separate"/>
      </w:r>
      <w:ins w:id="642" w:author="Tom Bergeron" w:date="2020-09-25T15:54:00Z">
        <w:r w:rsidR="00D75DE9">
          <w:rPr>
            <w:b/>
            <w:bCs/>
          </w:rPr>
          <w:t>Error! Reference source not found.</w:t>
        </w:r>
      </w:ins>
      <w:del w:id="643" w:author="Tom Bergeron" w:date="2020-09-25T15:54:00Z">
        <w:r w:rsidRPr="00226533" w:rsidDel="00D75DE9">
          <w:delText xml:space="preserve">Figure </w:delText>
        </w:r>
        <w:r w:rsidDel="00D75DE9">
          <w:rPr>
            <w:noProof/>
          </w:rPr>
          <w:delText>39</w:delText>
        </w:r>
      </w:del>
      <w:r>
        <w:fldChar w:fldCharType="end"/>
      </w:r>
      <w:r w:rsidRPr="00226533">
        <w:t>.  I</w:t>
      </w:r>
      <w:r>
        <w:t>f the measured PWI is below 100%, the value appears in a green font.  If the measured PWI is 100% or higher, the value appears with a red font.  This enables you to easily identify whether the profile is in or out of spec.</w:t>
      </w:r>
    </w:p>
    <w:p w14:paraId="564175D9" w14:textId="77777777" w:rsidR="00337DF5" w:rsidRDefault="00337DF5" w:rsidP="00337DF5"/>
    <w:p w14:paraId="2852F567" w14:textId="77777777" w:rsidR="00337DF5" w:rsidRDefault="00337DF5" w:rsidP="00337DF5"/>
    <w:p w14:paraId="119D35A8" w14:textId="77777777" w:rsidR="00337DF5" w:rsidRPr="004B2B33" w:rsidRDefault="00337DF5" w:rsidP="00337DF5">
      <w:pPr>
        <w:jc w:val="center"/>
      </w:pPr>
      <w:r w:rsidRPr="004B2B33">
        <w:rPr>
          <w:noProof/>
        </w:rPr>
        <mc:AlternateContent>
          <mc:Choice Requires="wpg">
            <w:drawing>
              <wp:anchor distT="0" distB="0" distL="114300" distR="114300" simplePos="0" relativeHeight="251857920" behindDoc="0" locked="0" layoutInCell="1" allowOverlap="1" wp14:anchorId="5BC54D87" wp14:editId="05D7485C">
                <wp:simplePos x="0" y="0"/>
                <wp:positionH relativeFrom="column">
                  <wp:posOffset>165735</wp:posOffset>
                </wp:positionH>
                <wp:positionV relativeFrom="paragraph">
                  <wp:posOffset>59690</wp:posOffset>
                </wp:positionV>
                <wp:extent cx="1714500" cy="457200"/>
                <wp:effectExtent l="0" t="0" r="0" b="0"/>
                <wp:wrapNone/>
                <wp:docPr id="2085"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086"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CEEA677" w14:textId="77777777" w:rsidR="00E361CE" w:rsidRDefault="00E361CE" w:rsidP="00337DF5">
                              <w:r>
                                <w:t>A PWI under 100% is acceptable</w:t>
                              </w:r>
                            </w:p>
                          </w:txbxContent>
                        </wps:txbx>
                        <wps:bodyPr rot="0" vert="horz" wrap="square" lIns="91440" tIns="45720" rIns="91440" bIns="45720" anchor="t" anchorCtr="0" upright="1">
                          <a:noAutofit/>
                        </wps:bodyPr>
                      </wps:wsp>
                      <wps:wsp>
                        <wps:cNvPr id="2087"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C54D87" id="Group 4122" o:spid="_x0000_s1087" style="position:absolute;left:0;text-align:left;margin-left:13.05pt;margin-top:4.7pt;width:135pt;height:36pt;z-index:251857920"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">
                <v:shape id="Text Box 2635" o:spid="_x0000_s1088"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" strokecolor="blue" strokeweight="1.5pt">
                  <v:textbox>
                    <w:txbxContent>
                      <w:p w14:paraId="5CEEA677" w14:textId="77777777" w:rsidR="00E361CE" w:rsidRDefault="00E361CE" w:rsidP="00337DF5">
                        <w:r>
                          <w:t>A PWI under 100% is acceptable</w:t>
                        </w:r>
                      </w:p>
                    </w:txbxContent>
                  </v:textbox>
                </v:shape>
                <v:line id="Line 2636" o:spid="_x0000_s1089"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" strokecolor="blue" strokeweight="1.5pt">
                  <v:stroke endarrow="block"/>
                </v:line>
              </v:group>
            </w:pict>
          </mc:Fallback>
        </mc:AlternateContent>
      </w:r>
      <w:r w:rsidRPr="004B2B33">
        <w:rPr>
          <w:noProof/>
        </w:rPr>
        <mc:AlternateContent>
          <mc:Choice Requires="wpg">
            <w:drawing>
              <wp:anchor distT="0" distB="0" distL="114300" distR="114300" simplePos="0" relativeHeight="251900928" behindDoc="0" locked="0" layoutInCell="1" allowOverlap="1" wp14:anchorId="0CAAC939" wp14:editId="2EFFB5E8">
                <wp:simplePos x="0" y="0"/>
                <wp:positionH relativeFrom="column">
                  <wp:posOffset>4051935</wp:posOffset>
                </wp:positionH>
                <wp:positionV relativeFrom="paragraph">
                  <wp:posOffset>59690</wp:posOffset>
                </wp:positionV>
                <wp:extent cx="1714500" cy="457200"/>
                <wp:effectExtent l="0" t="0" r="0" b="0"/>
                <wp:wrapNone/>
                <wp:docPr id="2088"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089"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A75132C" w14:textId="77777777" w:rsidR="00E361CE" w:rsidRDefault="00E361CE" w:rsidP="00337DF5">
                              <w:r>
                                <w:t>A PWI above 100% is unacceptable</w:t>
                              </w:r>
                            </w:p>
                          </w:txbxContent>
                        </wps:txbx>
                        <wps:bodyPr rot="0" vert="horz" wrap="square" lIns="91440" tIns="45720" rIns="91440" bIns="45720" anchor="t" anchorCtr="0" upright="1">
                          <a:noAutofit/>
                        </wps:bodyPr>
                      </wps:wsp>
                      <wps:wsp>
                        <wps:cNvPr id="2090"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AAC939" id="Group 4123" o:spid="_x0000_s1090" style="position:absolute;left:0;text-align:left;margin-left:319.05pt;margin-top:4.7pt;width:135pt;height:36pt;z-index:251900928"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">
                <v:shape id="Text Box 2637" o:spid="_x0000_s1091"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" strokecolor="blue" strokeweight="1.5pt">
                  <v:textbox>
                    <w:txbxContent>
                      <w:p w14:paraId="4A75132C" w14:textId="77777777" w:rsidR="00E361CE" w:rsidRDefault="00E361CE" w:rsidP="00337DF5">
                        <w:r>
                          <w:t>A PWI above 100% is unacceptable</w:t>
                        </w:r>
                      </w:p>
                    </w:txbxContent>
                  </v:textbox>
                </v:shape>
                <v:line id="Line 2638" o:spid="_x0000_s1092"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" strokecolor="blue" strokeweight="1.5pt">
                  <v:stroke endarrow="block"/>
                </v:line>
              </v:group>
            </w:pict>
          </mc:Fallback>
        </mc:AlternateContent>
      </w:r>
      <w:r w:rsidRPr="004B2B33">
        <w:rPr>
          <w:noProof/>
        </w:rPr>
        <w:drawing>
          <wp:inline distT="0" distB="0" distL="0" distR="0" wp14:anchorId="1734827E" wp14:editId="22F25FDF">
            <wp:extent cx="1371600" cy="635000"/>
            <wp:effectExtent l="19050" t="19050" r="19050" b="12700"/>
            <wp:docPr id="2092" name="Picture 209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Pr="004B2B33">
        <w:t xml:space="preserve">   </w:t>
      </w:r>
      <w:r w:rsidRPr="004B2B33">
        <w:rPr>
          <w:noProof/>
        </w:rPr>
        <w:drawing>
          <wp:inline distT="0" distB="0" distL="0" distR="0" wp14:anchorId="213A8C68" wp14:editId="4754B8A4">
            <wp:extent cx="1416050" cy="641350"/>
            <wp:effectExtent l="19050" t="19050" r="12700" b="25400"/>
            <wp:docPr id="2093" name="Picture 20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73">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44A3363A" w14:textId="61DC83DC" w:rsidR="00337DF5" w:rsidRDefault="00337DF5" w:rsidP="00EC251F">
      <w:pPr>
        <w:pStyle w:val="Caption"/>
      </w:pPr>
      <w:r w:rsidRPr="00226533">
        <w:t xml:space="preserve">Figure </w:t>
      </w:r>
      <w:r>
        <w:rPr>
          <w:noProof/>
        </w:rPr>
        <w:t>39</w:t>
      </w:r>
      <w:r>
        <w:t>: Profile PWI</w:t>
      </w:r>
    </w:p>
    <w:p w14:paraId="3A5DDC75" w14:textId="77777777" w:rsidR="00337DF5" w:rsidRDefault="00337DF5">
      <w:pPr>
        <w:rPr>
          <w:rFonts w:ascii="Arial" w:hAnsi="Arial" w:cs="Arial"/>
          <w:b/>
          <w:bCs/>
          <w:sz w:val="24"/>
          <w:szCs w:val="26"/>
        </w:rPr>
      </w:pPr>
      <w:r>
        <w:br w:type="page"/>
      </w:r>
    </w:p>
    <w:p w14:paraId="273DAD87" w14:textId="5AC45E2D" w:rsidR="00BC1977" w:rsidRPr="00BC1977" w:rsidRDefault="008B6EF9" w:rsidP="00EC251F">
      <w:pPr>
        <w:pStyle w:val="Heading3"/>
      </w:pPr>
      <w:bookmarkStart w:id="644" w:name="_Toc51666765"/>
      <w:r>
        <w:lastRenderedPageBreak/>
        <w:t>Graph Controller Menu</w:t>
      </w:r>
      <w:bookmarkEnd w:id="644"/>
    </w:p>
    <w:p w14:paraId="648EBD79" w14:textId="3B823704" w:rsidR="00D826A1" w:rsidRDefault="00D71F69" w:rsidP="00BC1977">
      <w:r>
        <w:rPr>
          <w:noProof/>
        </w:rPr>
        <w:drawing>
          <wp:anchor distT="0" distB="0" distL="114300" distR="114300" simplePos="0" relativeHeight="251827200" behindDoc="1" locked="0" layoutInCell="1" allowOverlap="1" wp14:anchorId="21F45076" wp14:editId="5AC1713B">
            <wp:simplePos x="0" y="0"/>
            <wp:positionH relativeFrom="column">
              <wp:posOffset>1734185</wp:posOffset>
            </wp:positionH>
            <wp:positionV relativeFrom="paragraph">
              <wp:posOffset>62230</wp:posOffset>
            </wp:positionV>
            <wp:extent cx="4201160" cy="2990850"/>
            <wp:effectExtent l="0" t="0" r="8890" b="0"/>
            <wp:wrapTight wrapText="left">
              <wp:wrapPolygon edited="0">
                <wp:start x="0" y="0"/>
                <wp:lineTo x="0" y="21462"/>
                <wp:lineTo x="21548" y="21462"/>
                <wp:lineTo x="21548" y="0"/>
                <wp:lineTo x="0" y="0"/>
              </wp:wrapPolygon>
            </wp:wrapTight>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WPI - Graph Controller.png"/>
                    <pic:cNvPicPr/>
                  </pic:nvPicPr>
                  <pic:blipFill>
                    <a:blip r:embed="rId74">
                      <a:extLst>
                        <a:ext uri="{28A0092B-C50C-407E-A947-70E740481C1C}">
                          <a14:useLocalDpi xmlns:a14="http://schemas.microsoft.com/office/drawing/2010/main" val="0"/>
                        </a:ext>
                      </a:extLst>
                    </a:blip>
                    <a:stretch>
                      <a:fillRect/>
                    </a:stretch>
                  </pic:blipFill>
                  <pic:spPr>
                    <a:xfrm>
                      <a:off x="0" y="0"/>
                      <a:ext cx="4201160" cy="2990850"/>
                    </a:xfrm>
                    <a:prstGeom prst="rect">
                      <a:avLst/>
                    </a:prstGeom>
                  </pic:spPr>
                </pic:pic>
              </a:graphicData>
            </a:graphic>
            <wp14:sizeRelH relativeFrom="margin">
              <wp14:pctWidth>0</wp14:pctWidth>
            </wp14:sizeRelH>
            <wp14:sizeRelV relativeFrom="margin">
              <wp14:pctHeight>0</wp14:pctHeight>
            </wp14:sizeRelV>
          </wp:anchor>
        </w:drawing>
      </w:r>
    </w:p>
    <w:p w14:paraId="3F6A0966" w14:textId="7F68EF33" w:rsidR="006B04F8" w:rsidRPr="005941AF" w:rsidRDefault="006B04F8" w:rsidP="006B04F8">
      <w:r w:rsidRPr="005941AF">
        <w:t xml:space="preserve">The </w:t>
      </w:r>
      <w:r w:rsidRPr="005941AF">
        <w:rPr>
          <w:i/>
        </w:rPr>
        <w:t>Graph Controller</w:t>
      </w:r>
      <w:r w:rsidRPr="005941AF">
        <w:t xml:space="preserve"> allows you to modify the view of the </w:t>
      </w:r>
      <w:r w:rsidR="00D71F69">
        <w:t>W</w:t>
      </w:r>
      <w:r w:rsidRPr="005941AF">
        <w:t xml:space="preserve">PI-profile graph.  See </w:t>
      </w:r>
      <w:r w:rsidRPr="005941AF">
        <w:fldChar w:fldCharType="begin"/>
      </w:r>
      <w:r w:rsidRPr="005941AF">
        <w:instrText xml:space="preserve"> REF _Ref185831178 \h  \* MERGEFORMAT </w:instrText>
      </w:r>
      <w:r w:rsidRPr="005941AF">
        <w:fldChar w:fldCharType="separate"/>
      </w:r>
      <w:ins w:id="645" w:author="Tom Bergeron" w:date="2020-09-25T15:54:00Z">
        <w:r w:rsidR="00D75DE9">
          <w:rPr>
            <w:b/>
            <w:bCs/>
          </w:rPr>
          <w:t>Error! Reference source not found.</w:t>
        </w:r>
      </w:ins>
      <w:del w:id="646" w:author="Tom Bergeron" w:date="2020-09-25T15:54:00Z">
        <w:r w:rsidRPr="00816D9D" w:rsidDel="00D75DE9">
          <w:delText xml:space="preserve">Figure </w:delText>
        </w:r>
        <w:r w:rsidR="00337DF5" w:rsidDel="00D75DE9">
          <w:rPr>
            <w:noProof/>
          </w:rPr>
          <w:delText>40</w:delText>
        </w:r>
      </w:del>
      <w:r w:rsidRPr="005941AF">
        <w:fldChar w:fldCharType="end"/>
      </w:r>
      <w:r w:rsidRPr="005941AF">
        <w:t>.  To open the Graph Controller,</w:t>
      </w:r>
      <w:r w:rsidR="00D71F69">
        <w:t xml:space="preserve"> c</w:t>
      </w:r>
      <w:r w:rsidRPr="005941AF">
        <w:t xml:space="preserve">lick on the </w:t>
      </w:r>
      <w:r w:rsidR="00D71F69">
        <w:t>button labeled ‘</w:t>
      </w:r>
      <w:r w:rsidRPr="005941AF">
        <w:t>TC</w:t>
      </w:r>
      <w:r w:rsidR="00D71F69">
        <w:t>’ on the</w:t>
      </w:r>
      <w:r w:rsidRPr="005941AF">
        <w:t xml:space="preserve"> column header in the Statistics table</w:t>
      </w:r>
      <w:r w:rsidR="00D71F69">
        <w:t>,</w:t>
      </w:r>
      <w:r w:rsidRPr="005941AF">
        <w:t xml:space="preserve"> or </w:t>
      </w:r>
      <w:r w:rsidR="00D71F69">
        <w:t>l</w:t>
      </w:r>
      <w:r w:rsidRPr="005941AF">
        <w:t>eft</w:t>
      </w:r>
      <w:r w:rsidR="00D71F69">
        <w:t xml:space="preserve"> </w:t>
      </w:r>
      <w:r w:rsidRPr="005941AF">
        <w:t>click</w:t>
      </w:r>
      <w:r w:rsidR="00D71F69">
        <w:t xml:space="preserve"> </w:t>
      </w:r>
      <w:r w:rsidRPr="005941AF">
        <w:t xml:space="preserve">anywhere just </w:t>
      </w:r>
      <w:r w:rsidR="00D71F69">
        <w:t>on the left side of</w:t>
      </w:r>
      <w:r w:rsidRPr="005941AF">
        <w:t xml:space="preserve"> the profile graph.</w:t>
      </w:r>
    </w:p>
    <w:p w14:paraId="61F7589B" w14:textId="77777777" w:rsidR="006B04F8" w:rsidRPr="005941AF" w:rsidRDefault="006B04F8" w:rsidP="006B04F8"/>
    <w:p w14:paraId="690F283E" w14:textId="77777777" w:rsidR="006B04F8" w:rsidRPr="005941AF" w:rsidRDefault="006B04F8" w:rsidP="006B04F8">
      <w:r w:rsidRPr="005941AF">
        <w:rPr>
          <w:b/>
        </w:rPr>
        <w:t>Auto scale –</w:t>
      </w:r>
      <w:r w:rsidRPr="005941AF">
        <w:t xml:space="preserve"> The Auto Scale feature will automatically adjust the</w:t>
      </w:r>
      <w:r>
        <w:t xml:space="preserve"> X</w:t>
      </w:r>
      <w:r w:rsidRPr="005941AF">
        <w:t xml:space="preserve"> and Y-axis scales to fit all of the data in the profile graph.  When the Auto Scale feature is disabled, you must manually input the minimum and m</w:t>
      </w:r>
      <w:r>
        <w:t>aximum scale settings for the X</w:t>
      </w:r>
      <w:r w:rsidRPr="005941AF">
        <w:t xml:space="preserve"> and Y-axis scale</w:t>
      </w:r>
      <w:r>
        <w:t>s</w:t>
      </w:r>
      <w:r w:rsidRPr="005941AF">
        <w:t xml:space="preserve"> of the profile graph.</w:t>
      </w:r>
    </w:p>
    <w:p w14:paraId="0587CEFC" w14:textId="1CA15751" w:rsidR="006B04F8" w:rsidRPr="005941AF" w:rsidRDefault="00D71F69" w:rsidP="00EC251F">
      <w:pPr>
        <w:pStyle w:val="Caption"/>
      </w:pPr>
      <w:r>
        <w:tab/>
      </w:r>
      <w:r>
        <w:tab/>
      </w:r>
      <w:r>
        <w:tab/>
      </w:r>
      <w:r w:rsidRPr="00816D9D">
        <w:t xml:space="preserve">Figure </w:t>
      </w:r>
      <w:r w:rsidR="00337DF5">
        <w:rPr>
          <w:noProof/>
        </w:rPr>
        <w:t>40</w:t>
      </w:r>
      <w:r w:rsidRPr="00816D9D">
        <w:t>: Graph Controller</w:t>
      </w:r>
    </w:p>
    <w:p w14:paraId="461C41B5" w14:textId="77777777" w:rsidR="006B04F8" w:rsidRPr="005941AF" w:rsidRDefault="006B04F8" w:rsidP="006B04F8">
      <w:pPr>
        <w:rPr>
          <w:b/>
          <w:strike/>
        </w:rPr>
      </w:pPr>
      <w:bookmarkStart w:id="647" w:name="_Hlk43116896"/>
      <w:r w:rsidRPr="005941AF">
        <w:rPr>
          <w:b/>
        </w:rPr>
        <w:t xml:space="preserve">TCs </w:t>
      </w:r>
    </w:p>
    <w:p w14:paraId="4511A461" w14:textId="2A8C3FDC" w:rsidR="006B04F8" w:rsidRDefault="006B04F8" w:rsidP="006B04F8">
      <w:r w:rsidRPr="005941AF">
        <w:t xml:space="preserve">The TCs section is a list of the thermocouples used for the profile.  In the event that you wish to view the profile without a </w:t>
      </w:r>
      <w:proofErr w:type="gramStart"/>
      <w:r w:rsidRPr="005941AF">
        <w:t>particular or multiple thermocouples</w:t>
      </w:r>
      <w:proofErr w:type="gramEnd"/>
      <w:r w:rsidRPr="005941AF">
        <w:t>,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w:t>
      </w:r>
      <w:r w:rsidR="00D71F69">
        <w:t xml:space="preserve"> You can also update the distance </w:t>
      </w:r>
      <w:r w:rsidR="0055255E">
        <w:t>measurement if</w:t>
      </w:r>
      <w:r w:rsidR="00D71F69">
        <w:t xml:space="preserve"> a value was input incorrectly when the profile was started.</w:t>
      </w:r>
    </w:p>
    <w:p w14:paraId="5BD4692C" w14:textId="77777777" w:rsidR="006B04F8" w:rsidRPr="00673430" w:rsidRDefault="006B04F8" w:rsidP="00BC1977"/>
    <w:p w14:paraId="5307C1CB" w14:textId="77777777" w:rsidR="00BC1977" w:rsidRPr="00673430" w:rsidRDefault="00BC1977" w:rsidP="00BC1977">
      <w:r w:rsidRPr="00673430">
        <w:rPr>
          <w:b/>
        </w:rPr>
        <w:t>Grid –</w:t>
      </w:r>
      <w:r w:rsidRPr="00673430">
        <w:t xml:space="preserve"> Enables/disables the view of the X and Y-Axis scales.</w:t>
      </w:r>
    </w:p>
    <w:p w14:paraId="6BA265BB" w14:textId="77777777" w:rsidR="00BC1977" w:rsidRPr="00673430" w:rsidRDefault="00BC1977" w:rsidP="00BC1977"/>
    <w:p w14:paraId="5025A0BB"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4E94120E" w14:textId="77777777" w:rsidR="00BC1977" w:rsidRPr="00673430" w:rsidRDefault="00BC1977" w:rsidP="00BC1977"/>
    <w:p w14:paraId="2185810C" w14:textId="1F2E6E58"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zone lines on the profile graph.</w:t>
      </w:r>
    </w:p>
    <w:p w14:paraId="19B47AA9" w14:textId="77777777" w:rsidR="00BC1977" w:rsidRPr="00673430" w:rsidRDefault="00BC1977" w:rsidP="00BC1977"/>
    <w:p w14:paraId="3BD25BF1"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plot on the graph.  </w:t>
      </w:r>
    </w:p>
    <w:p w14:paraId="101E0F62" w14:textId="77777777" w:rsidR="00BC1977" w:rsidRPr="00673430" w:rsidRDefault="00BC1977"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6F0CE3B3" w14:textId="77777777" w:rsidR="00187019" w:rsidRPr="005941AF" w:rsidRDefault="00187019" w:rsidP="00BC1977"/>
    <w:p w14:paraId="5C88407D" w14:textId="77777777" w:rsidR="00187019"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1D6B2B4" w14:textId="14A1F2DE" w:rsidR="00D71F69" w:rsidRPr="005941AF" w:rsidRDefault="00D71F69" w:rsidP="00D71F69">
      <w:r>
        <w:rPr>
          <w:b/>
        </w:rPr>
        <w:br/>
        <w:t>Display of Pointers</w:t>
      </w:r>
      <w:r w:rsidRPr="005941AF">
        <w:t xml:space="preserve"> – </w:t>
      </w:r>
      <w:r>
        <w:t xml:space="preserve">Allows you to control which information is displayed when the </w:t>
      </w:r>
      <w:r w:rsidRPr="00EC251F">
        <w:rPr>
          <w:i/>
          <w:iCs/>
        </w:rPr>
        <w:t>Pointer Slopes</w:t>
      </w:r>
      <w:r>
        <w:t xml:space="preserve"> tab in the Statistics table is selected (see below for additional details on pointers).</w:t>
      </w:r>
      <w:r w:rsidRPr="005941AF">
        <w:t xml:space="preserve"> </w:t>
      </w:r>
    </w:p>
    <w:bookmarkEnd w:id="647"/>
    <w:p w14:paraId="13F5981A" w14:textId="77777777" w:rsidR="00BC363E" w:rsidRDefault="00BC363E" w:rsidP="00BC363E"/>
    <w:p w14:paraId="4DF5E6D5" w14:textId="77777777" w:rsidR="00BC363E" w:rsidRDefault="00BC363E" w:rsidP="00BC363E"/>
    <w:p w14:paraId="6DA56965" w14:textId="1E6B2D0E" w:rsidR="00BC363E" w:rsidRDefault="008058F8">
      <w:pPr>
        <w:pStyle w:val="Heading3"/>
      </w:pPr>
      <w:bookmarkStart w:id="648" w:name="_Toc358296255"/>
      <w:bookmarkStart w:id="649" w:name="_Toc358298420"/>
      <w:bookmarkStart w:id="650" w:name="_Toc469334908"/>
      <w:bookmarkStart w:id="651" w:name="_Toc504120334"/>
      <w:bookmarkStart w:id="652" w:name="_Toc527644317"/>
      <w:bookmarkStart w:id="653" w:name="_Toc528599417"/>
      <w:bookmarkStart w:id="654" w:name="_Toc17993455"/>
      <w:bookmarkStart w:id="655" w:name="_Toc37267173"/>
      <w:bookmarkStart w:id="656" w:name="_Toc51666766"/>
      <w:r>
        <w:lastRenderedPageBreak/>
        <w:t>Graph Option Menu</w:t>
      </w:r>
      <w:bookmarkEnd w:id="648"/>
      <w:bookmarkEnd w:id="649"/>
      <w:bookmarkEnd w:id="650"/>
      <w:bookmarkEnd w:id="651"/>
      <w:bookmarkEnd w:id="652"/>
      <w:bookmarkEnd w:id="653"/>
      <w:bookmarkEnd w:id="654"/>
      <w:bookmarkEnd w:id="655"/>
      <w:bookmarkEnd w:id="656"/>
    </w:p>
    <w:p w14:paraId="7DC936BB" w14:textId="3681516D" w:rsidR="00BC363E" w:rsidRDefault="002E56B6" w:rsidP="00BC363E">
      <w:r>
        <w:t>To view the graph option m</w:t>
      </w:r>
      <w:r w:rsidR="00BC363E">
        <w:t xml:space="preserve">enu, right-click anywhere within the profile graph area.  See </w:t>
      </w:r>
      <w:r w:rsidR="00337DF5">
        <w:fldChar w:fldCharType="begin"/>
      </w:r>
      <w:r w:rsidR="00337DF5">
        <w:instrText xml:space="preserve"> REF _Ref467245473 \h </w:instrText>
      </w:r>
      <w:r w:rsidR="00337DF5">
        <w:fldChar w:fldCharType="separate"/>
      </w:r>
      <w:ins w:id="657" w:author="Tom Bergeron" w:date="2020-09-25T15:54:00Z">
        <w:r w:rsidR="00D75DE9">
          <w:rPr>
            <w:b/>
            <w:bCs/>
          </w:rPr>
          <w:t>Error! Reference source not found.</w:t>
        </w:r>
      </w:ins>
      <w:del w:id="658" w:author="Tom Bergeron" w:date="2020-09-25T15:54:00Z">
        <w:r w:rsidR="00337DF5" w:rsidDel="00D75DE9">
          <w:delText xml:space="preserve">Figure </w:delText>
        </w:r>
        <w:r w:rsidR="00337DF5" w:rsidDel="00D75DE9">
          <w:rPr>
            <w:noProof/>
          </w:rPr>
          <w:delText>41</w:delText>
        </w:r>
      </w:del>
      <w:r w:rsidR="00337DF5">
        <w:fldChar w:fldCharType="end"/>
      </w:r>
      <w:r w:rsidR="005941AF">
        <w:t>.</w:t>
      </w:r>
    </w:p>
    <w:p w14:paraId="2B45ABA1" w14:textId="5FB17D57" w:rsidR="005941AF" w:rsidRDefault="00FA5C82" w:rsidP="00FA5C82">
      <w:pPr>
        <w:jc w:val="center"/>
      </w:pPr>
      <w:r>
        <w:rPr>
          <w:noProof/>
        </w:rPr>
        <w:drawing>
          <wp:inline distT="0" distB="0" distL="0" distR="0" wp14:anchorId="69C979A4" wp14:editId="4A21D9B2">
            <wp:extent cx="1856740" cy="1638300"/>
            <wp:effectExtent l="0" t="0" r="0" b="0"/>
            <wp:docPr id="2065" name="Picture 2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WPI - Graph menu.png"/>
                    <pic:cNvPicPr/>
                  </pic:nvPicPr>
                  <pic:blipFill>
                    <a:blip r:embed="rId75">
                      <a:extLst>
                        <a:ext uri="{28A0092B-C50C-407E-A947-70E740481C1C}">
                          <a14:useLocalDpi xmlns:a14="http://schemas.microsoft.com/office/drawing/2010/main" val="0"/>
                        </a:ext>
                      </a:extLst>
                    </a:blip>
                    <a:stretch>
                      <a:fillRect/>
                    </a:stretch>
                  </pic:blipFill>
                  <pic:spPr>
                    <a:xfrm>
                      <a:off x="0" y="0"/>
                      <a:ext cx="1856740" cy="1638300"/>
                    </a:xfrm>
                    <a:prstGeom prst="rect">
                      <a:avLst/>
                    </a:prstGeom>
                  </pic:spPr>
                </pic:pic>
              </a:graphicData>
            </a:graphic>
          </wp:inline>
        </w:drawing>
      </w:r>
    </w:p>
    <w:p w14:paraId="7E3F8F72" w14:textId="6340E1F4" w:rsidR="00FA5C82" w:rsidRDefault="00FA5C82" w:rsidP="00FA5C82">
      <w:pPr>
        <w:pStyle w:val="Caption"/>
      </w:pPr>
      <w:r>
        <w:t xml:space="preserve">Figure </w:t>
      </w:r>
      <w:r w:rsidR="00337DF5">
        <w:rPr>
          <w:noProof/>
        </w:rPr>
        <w:t>41</w:t>
      </w:r>
      <w:r>
        <w:t>: Graph Option Menu</w:t>
      </w:r>
    </w:p>
    <w:p w14:paraId="6147100C" w14:textId="77777777" w:rsidR="00FA5C82" w:rsidRDefault="00FA5C82" w:rsidP="00EC251F">
      <w:pPr>
        <w:jc w:val="center"/>
      </w:pPr>
    </w:p>
    <w:p w14:paraId="2AD61788" w14:textId="6C4C8502" w:rsidR="00BC363E" w:rsidRPr="00AA0F3F" w:rsidRDefault="00530DA9" w:rsidP="00062A0A">
      <w:pPr>
        <w:pStyle w:val="Heading4"/>
      </w:pPr>
      <w:r>
        <w:t>Examine Line</w:t>
      </w:r>
    </w:p>
    <w:p w14:paraId="7251804A" w14:textId="03B4CE84" w:rsidR="00BC363E" w:rsidRDefault="002E56B6" w:rsidP="00BC363E">
      <w:r>
        <w:t>The</w:t>
      </w:r>
      <w:r w:rsidR="00BC363E">
        <w:t xml:space="preserve"> feature displays the temperature for the location of the</w:t>
      </w:r>
      <w:r w:rsidR="00EE1973">
        <w:t xml:space="preserve"> </w:t>
      </w:r>
      <w:proofErr w:type="spellStart"/>
      <w:r w:rsidR="00FA5C82">
        <w:t>examine</w:t>
      </w:r>
      <w:proofErr w:type="spellEnd"/>
      <w:r w:rsidR="00FA5C82">
        <w:t xml:space="preserve"> line</w:t>
      </w:r>
      <w:r w:rsidR="00EE1973">
        <w:t xml:space="preserve"> on the profile graph. </w:t>
      </w:r>
      <w:r w:rsidR="00BC363E">
        <w:t>See</w:t>
      </w:r>
      <w:r w:rsidR="00EE1973">
        <w:t xml:space="preserve"> </w:t>
      </w:r>
      <w:r w:rsidR="00337DF5">
        <w:fldChar w:fldCharType="begin"/>
      </w:r>
      <w:r w:rsidR="00337DF5">
        <w:instrText xml:space="preserve"> REF _Ref468128689 \h </w:instrText>
      </w:r>
      <w:r w:rsidR="00337DF5">
        <w:fldChar w:fldCharType="separate"/>
      </w:r>
      <w:ins w:id="659" w:author="Tom Bergeron" w:date="2020-09-25T15:54:00Z">
        <w:r w:rsidR="00D75DE9">
          <w:rPr>
            <w:b/>
            <w:bCs/>
          </w:rPr>
          <w:t>Error! Reference source not found.</w:t>
        </w:r>
      </w:ins>
      <w:del w:id="660" w:author="Tom Bergeron" w:date="2020-09-25T15:54:00Z">
        <w:r w:rsidR="00337DF5" w:rsidDel="00D75DE9">
          <w:delText xml:space="preserve">Figure </w:delText>
        </w:r>
        <w:r w:rsidR="00337DF5" w:rsidDel="00D75DE9">
          <w:rPr>
            <w:noProof/>
          </w:rPr>
          <w:delText>42</w:delText>
        </w:r>
      </w:del>
      <w:r w:rsidR="00337DF5">
        <w:fldChar w:fldCharType="end"/>
      </w:r>
      <w:r w:rsidR="00BC363E">
        <w:t xml:space="preserve">.  </w:t>
      </w:r>
    </w:p>
    <w:p w14:paraId="3BB38674" w14:textId="1D6FFD47" w:rsidR="005B70AB" w:rsidRDefault="00FA5C82" w:rsidP="00FA5C82">
      <w:pPr>
        <w:jc w:val="center"/>
      </w:pPr>
      <w:r>
        <w:rPr>
          <w:noProof/>
        </w:rPr>
        <w:drawing>
          <wp:inline distT="0" distB="0" distL="0" distR="0" wp14:anchorId="36A91539" wp14:editId="0FA965C6">
            <wp:extent cx="1105054" cy="1190791"/>
            <wp:effectExtent l="0" t="0" r="0" b="9525"/>
            <wp:docPr id="2067" name="Picture 20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WPI - TC window.png"/>
                    <pic:cNvPicPr/>
                  </pic:nvPicPr>
                  <pic:blipFill>
                    <a:blip r:embed="rId76">
                      <a:extLst>
                        <a:ext uri="{28A0092B-C50C-407E-A947-70E740481C1C}">
                          <a14:useLocalDpi xmlns:a14="http://schemas.microsoft.com/office/drawing/2010/main" val="0"/>
                        </a:ext>
                      </a:extLst>
                    </a:blip>
                    <a:stretch>
                      <a:fillRect/>
                    </a:stretch>
                  </pic:blipFill>
                  <pic:spPr>
                    <a:xfrm>
                      <a:off x="0" y="0"/>
                      <a:ext cx="1105054" cy="1190791"/>
                    </a:xfrm>
                    <a:prstGeom prst="rect">
                      <a:avLst/>
                    </a:prstGeom>
                  </pic:spPr>
                </pic:pic>
              </a:graphicData>
            </a:graphic>
          </wp:inline>
        </w:drawing>
      </w:r>
    </w:p>
    <w:p w14:paraId="0241110F" w14:textId="16EA582E" w:rsidR="00FA5C82" w:rsidRDefault="00FA5C82" w:rsidP="00FA5C82">
      <w:pPr>
        <w:pStyle w:val="Caption"/>
      </w:pPr>
      <w:r>
        <w:t xml:space="preserve">Figure </w:t>
      </w:r>
      <w:r w:rsidR="00337DF5">
        <w:rPr>
          <w:noProof/>
        </w:rPr>
        <w:t>42</w:t>
      </w:r>
      <w:r>
        <w:t>: Examine line window</w:t>
      </w:r>
    </w:p>
    <w:p w14:paraId="552D99A2" w14:textId="77777777" w:rsidR="00FA5C82" w:rsidRDefault="00FA5C82" w:rsidP="00EC251F">
      <w:pPr>
        <w:jc w:val="center"/>
      </w:pPr>
    </w:p>
    <w:p w14:paraId="63365F8B" w14:textId="77777777" w:rsidR="00BC363E" w:rsidRDefault="00BC363E" w:rsidP="00EC251F">
      <w:pPr>
        <w:ind w:left="360"/>
      </w:pPr>
      <w:r>
        <w:t xml:space="preserve">Wherever the pointer is moved across the profile, the following data </w:t>
      </w:r>
      <w:r w:rsidR="00D94244">
        <w:t>appears</w:t>
      </w:r>
      <w:r>
        <w:t>:</w:t>
      </w:r>
    </w:p>
    <w:p w14:paraId="37FC4D5C" w14:textId="77777777" w:rsidR="00BC363E" w:rsidRDefault="00BC363E" w:rsidP="00EC251F">
      <w:pPr>
        <w:pStyle w:val="ListBullet"/>
        <w:tabs>
          <w:tab w:val="clear" w:pos="360"/>
          <w:tab w:val="num" w:pos="720"/>
        </w:tabs>
        <w:ind w:left="720"/>
      </w:pPr>
      <w:r>
        <w:t>The first column is the actual temperature for each TC.</w:t>
      </w:r>
    </w:p>
    <w:p w14:paraId="6530918B" w14:textId="1F241E0F" w:rsidR="00BC363E" w:rsidRDefault="00BC363E" w:rsidP="00EC251F">
      <w:pPr>
        <w:pStyle w:val="ListBullet"/>
        <w:tabs>
          <w:tab w:val="clear" w:pos="360"/>
          <w:tab w:val="num" w:pos="720"/>
        </w:tabs>
        <w:ind w:left="720"/>
      </w:pPr>
      <w:r>
        <w:t xml:space="preserve">The second column is the temperature of the predicted profile data – based on </w:t>
      </w:r>
      <w:r w:rsidR="00203D3A">
        <w:t>setpoint</w:t>
      </w:r>
      <w:r>
        <w:t xml:space="preserve"> or speed changes.</w:t>
      </w:r>
    </w:p>
    <w:p w14:paraId="134C7A82" w14:textId="77777777" w:rsidR="00BC363E" w:rsidRDefault="00BC363E" w:rsidP="00EC251F">
      <w:pPr>
        <w:pStyle w:val="ListBullet"/>
        <w:tabs>
          <w:tab w:val="clear" w:pos="360"/>
          <w:tab w:val="num" w:pos="720"/>
        </w:tabs>
        <w:ind w:left="720"/>
      </w:pPr>
      <w:r>
        <w:t>The Delta T for both actual and predicted TC data.</w:t>
      </w:r>
    </w:p>
    <w:p w14:paraId="2004716B" w14:textId="60FF50E7" w:rsidR="00337DF5" w:rsidRPr="00FC3898" w:rsidRDefault="00BC363E" w:rsidP="00EC251F">
      <w:pPr>
        <w:pStyle w:val="ListBullet"/>
        <w:tabs>
          <w:tab w:val="clear" w:pos="360"/>
          <w:tab w:val="num" w:pos="720"/>
        </w:tabs>
        <w:ind w:left="720"/>
      </w:pPr>
      <w:r w:rsidRPr="00FC3898">
        <w:t>The time during the profile at which the pointer is placed</w:t>
      </w:r>
    </w:p>
    <w:p w14:paraId="2A56E7BC" w14:textId="77777777" w:rsidR="00337DF5" w:rsidRDefault="00337DF5" w:rsidP="00EC251F">
      <w:pPr>
        <w:pStyle w:val="ListBullet"/>
        <w:numPr>
          <w:ilvl w:val="0"/>
          <w:numId w:val="0"/>
        </w:numPr>
        <w:ind w:left="360" w:hanging="360"/>
      </w:pPr>
    </w:p>
    <w:p w14:paraId="4D06CE97" w14:textId="77777777" w:rsidR="005941AF" w:rsidRPr="00673430" w:rsidRDefault="005941AF" w:rsidP="00EC251F">
      <w:pPr>
        <w:pStyle w:val="ListBullet"/>
        <w:numPr>
          <w:ilvl w:val="0"/>
          <w:numId w:val="0"/>
        </w:numPr>
        <w:ind w:left="360" w:hanging="360"/>
      </w:pPr>
    </w:p>
    <w:p w14:paraId="1930641B" w14:textId="77777777" w:rsidR="00BC363E" w:rsidRPr="00673430" w:rsidRDefault="00530DA9" w:rsidP="00062A0A">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2F22B90D">
            <wp:extent cx="1524000" cy="552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77">
                      <a:extLst>
                        <a:ext uri="{28A0092B-C50C-407E-A947-70E740481C1C}">
                          <a14:useLocalDpi xmlns:a14="http://schemas.microsoft.com/office/drawing/2010/main" val="0"/>
                        </a:ext>
                      </a:extLst>
                    </a:blip>
                    <a:srcRect b="21621"/>
                    <a:stretch/>
                  </pic:blipFill>
                  <pic:spPr bwMode="auto">
                    <a:xfrm>
                      <a:off x="0" y="0"/>
                      <a:ext cx="152400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08627451" w14:textId="3FFE394E" w:rsidR="005B70AB" w:rsidRPr="00673430" w:rsidRDefault="005B70AB" w:rsidP="005B70AB">
      <w:pPr>
        <w:pStyle w:val="Caption"/>
      </w:pPr>
      <w:bookmarkStart w:id="661" w:name="_Ref220307958"/>
      <w:r w:rsidRPr="00673430">
        <w:t xml:space="preserve">Figure </w:t>
      </w:r>
      <w:bookmarkEnd w:id="661"/>
      <w:r w:rsidR="00337DF5">
        <w:rPr>
          <w:noProof/>
        </w:rPr>
        <w:t>43</w:t>
      </w:r>
    </w:p>
    <w:p w14:paraId="44150398" w14:textId="77777777" w:rsidR="006C62C4" w:rsidRDefault="006C62C4" w:rsidP="00BC363E"/>
    <w:p w14:paraId="7537B296" w14:textId="2796E57C"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FA5C82">
        <w:t>W</w:t>
      </w:r>
      <w:r w:rsidR="00DF63A3" w:rsidRPr="00673430">
        <w:t>PI</w:t>
      </w:r>
      <w:r w:rsidR="00BC363E" w:rsidRPr="00673430">
        <w:t xml:space="preserve"> software did not properly display the plot.  See </w:t>
      </w:r>
      <w:r w:rsidR="00337DF5" w:rsidRPr="00673430">
        <w:fldChar w:fldCharType="begin"/>
      </w:r>
      <w:r w:rsidR="00337DF5" w:rsidRPr="00673430">
        <w:instrText xml:space="preserve"> REF _Ref220307958 \h  \* MERGEFORMAT </w:instrText>
      </w:r>
      <w:r w:rsidR="00337DF5" w:rsidRPr="00673430">
        <w:fldChar w:fldCharType="separate"/>
      </w:r>
      <w:ins w:id="662" w:author="Tom Bergeron" w:date="2020-09-25T15:54:00Z">
        <w:r w:rsidR="00D75DE9" w:rsidRPr="00673430">
          <w:t xml:space="preserve">Figure </w:t>
        </w:r>
      </w:ins>
      <w:del w:id="663" w:author="Tom Bergeron" w:date="2020-09-25T15:54:00Z">
        <w:r w:rsidR="00337DF5" w:rsidRPr="00673430" w:rsidDel="00D75DE9">
          <w:delText xml:space="preserve">Figure </w:delText>
        </w:r>
        <w:r w:rsidR="00337DF5" w:rsidDel="00D75DE9">
          <w:rPr>
            <w:noProof/>
          </w:rPr>
          <w:delText>43</w:delText>
        </w:r>
      </w:del>
      <w:r w:rsidR="00337DF5" w:rsidRPr="00673430">
        <w:fldChar w:fldCharType="end"/>
      </w:r>
      <w:r w:rsidR="00BC363E" w:rsidRPr="00673430">
        <w:t>.</w:t>
      </w:r>
    </w:p>
    <w:p w14:paraId="74CB128F" w14:textId="77777777" w:rsidR="00BC363E" w:rsidRPr="00673430" w:rsidRDefault="00BC363E" w:rsidP="00BC363E"/>
    <w:p w14:paraId="2DB56338" w14:textId="7DECD8AB" w:rsidR="00FA5C82" w:rsidRDefault="004F3EB4" w:rsidP="00FA5C82">
      <w:pPr>
        <w:pStyle w:val="Caption"/>
      </w:pPr>
      <w:r>
        <w:br w:type="page"/>
      </w:r>
    </w:p>
    <w:p w14:paraId="2D93F1B6" w14:textId="22AC2E84" w:rsidR="004F3EB4" w:rsidRDefault="004F3EB4"/>
    <w:p w14:paraId="1FAC8D0A" w14:textId="2B91204F" w:rsidR="00BC363E" w:rsidRPr="00673430" w:rsidRDefault="00BC363E" w:rsidP="00BC363E">
      <w:r w:rsidRPr="00673430">
        <w:t>Select the thermocouple you wish to move and then click and drag the highlighted plot and move it to the desired l</w:t>
      </w:r>
      <w:r w:rsidR="005941AF">
        <w:t xml:space="preserve">ocation on the profile graph. </w:t>
      </w:r>
      <w:r w:rsidRPr="00673430">
        <w:t xml:space="preserve">See </w:t>
      </w:r>
      <w:r w:rsidR="00337DF5" w:rsidRPr="00673430">
        <w:fldChar w:fldCharType="begin"/>
      </w:r>
      <w:r w:rsidR="00337DF5" w:rsidRPr="00673430">
        <w:instrText xml:space="preserve"> REF _Ref220307974 \h  \* MERGEFORMAT </w:instrText>
      </w:r>
      <w:r w:rsidR="00337DF5" w:rsidRPr="00673430">
        <w:fldChar w:fldCharType="separate"/>
      </w:r>
      <w:ins w:id="664" w:author="Tom Bergeron" w:date="2020-09-25T15:54:00Z">
        <w:r w:rsidR="00D75DE9" w:rsidRPr="004B2B33">
          <w:t xml:space="preserve">Figure </w:t>
        </w:r>
      </w:ins>
      <w:del w:id="665" w:author="Tom Bergeron" w:date="2020-09-25T15:54:00Z">
        <w:r w:rsidR="00337DF5" w:rsidRPr="004B2B33" w:rsidDel="00D75DE9">
          <w:delText xml:space="preserve">Figure </w:delText>
        </w:r>
        <w:r w:rsidR="00337DF5" w:rsidDel="00D75DE9">
          <w:rPr>
            <w:noProof/>
          </w:rPr>
          <w:delText>44</w:delText>
        </w:r>
      </w:del>
      <w:r w:rsidR="00337DF5" w:rsidRPr="00673430">
        <w:fldChar w:fldCharType="end"/>
      </w:r>
      <w:r w:rsidRPr="00673430">
        <w:t xml:space="preserve">.  </w:t>
      </w:r>
    </w:p>
    <w:p w14:paraId="39AB7BC5" w14:textId="77777777" w:rsidR="00BC363E" w:rsidRDefault="00BC363E" w:rsidP="00BC363E"/>
    <w:p w14:paraId="02B804D2" w14:textId="77777777" w:rsidR="00BC363E" w:rsidRDefault="00DD450D" w:rsidP="00BC363E">
      <w:pPr>
        <w:keepNext/>
        <w:jc w:val="center"/>
      </w:pPr>
      <w:r>
        <w:rPr>
          <w:noProof/>
        </w:rPr>
        <w:drawing>
          <wp:inline distT="0" distB="0" distL="0" distR="0" wp14:anchorId="22145EC9" wp14:editId="6221EB62">
            <wp:extent cx="5486400" cy="1436266"/>
            <wp:effectExtent l="19050" t="19050" r="1905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86400" cy="1436266"/>
                    </a:xfrm>
                    <a:prstGeom prst="rect">
                      <a:avLst/>
                    </a:prstGeom>
                    <a:noFill/>
                    <a:ln w="6350" cmpd="sng">
                      <a:solidFill>
                        <a:srgbClr val="000000"/>
                      </a:solidFill>
                      <a:miter lim="800000"/>
                      <a:headEnd/>
                      <a:tailEnd/>
                    </a:ln>
                    <a:effectLst/>
                  </pic:spPr>
                </pic:pic>
              </a:graphicData>
            </a:graphic>
          </wp:inline>
        </w:drawing>
      </w:r>
    </w:p>
    <w:p w14:paraId="689D8E01" w14:textId="603AAA0A" w:rsidR="00BC363E" w:rsidRPr="004B2B33" w:rsidRDefault="00BC363E" w:rsidP="004B2B33">
      <w:pPr>
        <w:jc w:val="center"/>
      </w:pPr>
      <w:bookmarkStart w:id="666" w:name="_Ref220307974"/>
      <w:r w:rsidRPr="004B2B33">
        <w:t xml:space="preserve">Figure </w:t>
      </w:r>
      <w:bookmarkEnd w:id="666"/>
      <w:r w:rsidR="00337DF5">
        <w:rPr>
          <w:noProof/>
        </w:rPr>
        <w:t>44</w:t>
      </w:r>
      <w:r w:rsidRPr="004B2B33">
        <w:t>: Move TC Line</w:t>
      </w:r>
    </w:p>
    <w:p w14:paraId="50364621" w14:textId="77777777" w:rsidR="00285E42" w:rsidRDefault="00285E42" w:rsidP="00285E42">
      <w:pPr>
        <w:pStyle w:val="Heading4"/>
        <w:rPr>
          <w:lang w:val="en"/>
        </w:rPr>
      </w:pPr>
      <w:bookmarkStart w:id="667" w:name="_Hlk42616113"/>
      <w:r>
        <w:rPr>
          <w:lang w:val="en"/>
        </w:rPr>
        <w:t>Move Zone Line</w:t>
      </w:r>
    </w:p>
    <w:p w14:paraId="4D2D3601" w14:textId="77777777" w:rsidR="00285E42" w:rsidRPr="00673430" w:rsidRDefault="00285E42" w:rsidP="00285E42">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or make corrections in the event the software did not properly display the zones</w:t>
      </w:r>
      <w:bookmarkEnd w:id="667"/>
      <w:r w:rsidRPr="00673430">
        <w:t xml:space="preserve">.  </w:t>
      </w:r>
    </w:p>
    <w:p w14:paraId="7F5DB286" w14:textId="459A32D9" w:rsidR="005941AF" w:rsidRDefault="00530DA9" w:rsidP="00062A0A">
      <w:pPr>
        <w:pStyle w:val="Heading4"/>
        <w:rPr>
          <w:lang w:val="en"/>
        </w:rPr>
      </w:pPr>
      <w:r>
        <w:rPr>
          <w:lang w:val="en"/>
        </w:rPr>
        <w:t xml:space="preserve">Move </w:t>
      </w:r>
      <w:r w:rsidR="00285E42">
        <w:rPr>
          <w:lang w:val="en"/>
        </w:rPr>
        <w:t>Preheat and wave divider</w:t>
      </w:r>
    </w:p>
    <w:p w14:paraId="4896C0AE" w14:textId="615C171F" w:rsidR="005941AF" w:rsidRPr="00673430" w:rsidRDefault="005941AF" w:rsidP="005941AF">
      <w:r>
        <w:t xml:space="preserve">The </w:t>
      </w:r>
      <w:r>
        <w:rPr>
          <w:i/>
        </w:rPr>
        <w:t xml:space="preserve">Move </w:t>
      </w:r>
      <w:r w:rsidR="00285E42">
        <w:rPr>
          <w:i/>
        </w:rPr>
        <w:t>Preheat and wave divider</w:t>
      </w:r>
      <w:r>
        <w:t xml:space="preserve"> feature lets you manually move the </w:t>
      </w:r>
      <w:r w:rsidR="00285E42">
        <w:t>di</w:t>
      </w:r>
      <w:r w:rsidR="006F79A3">
        <w:t>viding line that separates the two halves of the data plot – preheat and wave</w:t>
      </w:r>
      <w:r>
        <w:t xml:space="preserve">.  You can use this feature to fine-tune the profile </w:t>
      </w:r>
      <w:r w:rsidRPr="00673430">
        <w:t>or make corrections in the event the software did not properly displa</w:t>
      </w:r>
      <w:r w:rsidR="006F79A3">
        <w:t>y</w:t>
      </w:r>
      <w:r w:rsidRPr="00673430">
        <w:t xml:space="preserve">.  </w:t>
      </w:r>
    </w:p>
    <w:p w14:paraId="5A6AB2BE" w14:textId="77777777" w:rsidR="00BC363E" w:rsidRPr="004B2B33" w:rsidRDefault="00DD450D" w:rsidP="004B2B33">
      <w:pPr>
        <w:pStyle w:val="Caption"/>
      </w:pPr>
      <w:r>
        <w:rPr>
          <w:noProof/>
        </w:rPr>
        <w:drawing>
          <wp:anchor distT="0" distB="0" distL="114300" distR="114300" simplePos="0" relativeHeight="251781120" behindDoc="1" locked="0" layoutInCell="1" allowOverlap="1" wp14:anchorId="448B374C" wp14:editId="4A4FE944">
            <wp:simplePos x="0" y="0"/>
            <wp:positionH relativeFrom="column">
              <wp:posOffset>3747770</wp:posOffset>
            </wp:positionH>
            <wp:positionV relativeFrom="paragraph">
              <wp:posOffset>78740</wp:posOffset>
            </wp:positionV>
            <wp:extent cx="2032000" cy="857250"/>
            <wp:effectExtent l="0" t="0" r="6350" b="0"/>
            <wp:wrapTight wrapText="bothSides">
              <wp:wrapPolygon edited="0">
                <wp:start x="0" y="0"/>
                <wp:lineTo x="0" y="21120"/>
                <wp:lineTo x="21465" y="21120"/>
                <wp:lineTo x="21465"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20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81391" w14:textId="77777777" w:rsidR="005941AF" w:rsidRPr="00673430" w:rsidRDefault="00530DA9" w:rsidP="00062A0A">
      <w:pPr>
        <w:pStyle w:val="Heading4"/>
      </w:pPr>
      <w:r>
        <w:t>Zone Resize</w:t>
      </w:r>
    </w:p>
    <w:p w14:paraId="2FF374C6" w14:textId="1B5720A2"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ins w:id="668" w:author="Tom Bergeron" w:date="2020-09-25T15:54:00Z">
        <w:r w:rsidR="00D75DE9" w:rsidRPr="0069332B">
          <w:t xml:space="preserve">Figure </w:t>
        </w:r>
      </w:ins>
      <w:del w:id="669" w:author="Tom Bergeron" w:date="2020-09-25T15:54:00Z">
        <w:r w:rsidR="00556C6F" w:rsidRPr="0069332B" w:rsidDel="00D75DE9">
          <w:delText xml:space="preserve">Figure </w:delText>
        </w:r>
        <w:r w:rsidR="00556C6F" w:rsidDel="00D75DE9">
          <w:rPr>
            <w:noProof/>
          </w:rPr>
          <w:delText>43</w:delText>
        </w:r>
      </w:del>
      <w:r w:rsidRPr="00673430">
        <w:fldChar w:fldCharType="end"/>
      </w:r>
      <w:r w:rsidRPr="00673430">
        <w:t>) and then click and drag it to the desired location on the profile</w:t>
      </w:r>
      <w:r w:rsidR="00EA021B">
        <w:t xml:space="preserve"> graph. </w:t>
      </w:r>
      <w:r w:rsidRPr="00673430">
        <w:t xml:space="preserve">See </w:t>
      </w:r>
      <w:r w:rsidR="00337DF5" w:rsidRPr="00673430">
        <w:fldChar w:fldCharType="begin"/>
      </w:r>
      <w:r w:rsidR="00337DF5" w:rsidRPr="00673430">
        <w:instrText xml:space="preserve"> REF _Ref220307995 \h  \* MERGEFORMAT </w:instrText>
      </w:r>
      <w:r w:rsidR="00337DF5" w:rsidRPr="00673430">
        <w:fldChar w:fldCharType="separate"/>
      </w:r>
      <w:ins w:id="670" w:author="Tom Bergeron" w:date="2020-09-25T15:54:00Z">
        <w:r w:rsidR="00D75DE9">
          <w:t xml:space="preserve">Figure </w:t>
        </w:r>
      </w:ins>
      <w:del w:id="671" w:author="Tom Bergeron" w:date="2020-09-25T15:54:00Z">
        <w:r w:rsidR="00337DF5" w:rsidDel="00D75DE9">
          <w:delText xml:space="preserve">Figure </w:delText>
        </w:r>
        <w:r w:rsidR="00337DF5" w:rsidDel="00D75DE9">
          <w:rPr>
            <w:noProof/>
          </w:rPr>
          <w:delText>46</w:delText>
        </w:r>
      </w:del>
      <w:r w:rsidR="00337DF5" w:rsidRPr="00673430">
        <w:fldChar w:fldCharType="end"/>
      </w:r>
      <w:r w:rsidRPr="00673430">
        <w:t>.</w:t>
      </w:r>
    </w:p>
    <w:p w14:paraId="29D39444" w14:textId="77777777" w:rsidR="0069332B" w:rsidRDefault="0069332B" w:rsidP="00BC363E"/>
    <w:p w14:paraId="34EBC15B" w14:textId="23B984A6" w:rsidR="0069332B" w:rsidRPr="0069332B" w:rsidRDefault="0069332B" w:rsidP="0069332B">
      <w:pPr>
        <w:pStyle w:val="Caption"/>
        <w:ind w:right="1080"/>
        <w:jc w:val="right"/>
      </w:pPr>
      <w:bookmarkStart w:id="672" w:name="_Ref237149178"/>
      <w:r w:rsidRPr="0069332B">
        <w:t xml:space="preserve">Figure </w:t>
      </w:r>
      <w:bookmarkEnd w:id="672"/>
      <w:r w:rsidR="00337DF5">
        <w:rPr>
          <w:noProof/>
        </w:rPr>
        <w:t>45</w:t>
      </w:r>
      <w:r w:rsidRPr="0069332B">
        <w:t>: Zone Resize</w:t>
      </w:r>
    </w:p>
    <w:p w14:paraId="536592EE" w14:textId="77777777" w:rsidR="00BC363E" w:rsidRPr="00673430" w:rsidRDefault="00BC363E" w:rsidP="00BC363E"/>
    <w:p w14:paraId="7AC28A40" w14:textId="0EBF274B" w:rsidR="00BC363E" w:rsidRDefault="00285E42" w:rsidP="0069332B">
      <w:pPr>
        <w:jc w:val="center"/>
      </w:pPr>
      <w:r>
        <w:rPr>
          <w:noProof/>
        </w:rPr>
        <mc:AlternateContent>
          <mc:Choice Requires="wps">
            <w:drawing>
              <wp:anchor distT="0" distB="0" distL="114300" distR="114300" simplePos="0" relativeHeight="251679744" behindDoc="0" locked="0" layoutInCell="1" allowOverlap="1" wp14:anchorId="56737264" wp14:editId="76B4A74C">
                <wp:simplePos x="0" y="0"/>
                <wp:positionH relativeFrom="column">
                  <wp:posOffset>3625399</wp:posOffset>
                </wp:positionH>
                <wp:positionV relativeFrom="paragraph">
                  <wp:posOffset>1576582</wp:posOffset>
                </wp:positionV>
                <wp:extent cx="214958" cy="120097"/>
                <wp:effectExtent l="19050" t="19050" r="13970" b="32385"/>
                <wp:wrapNone/>
                <wp:docPr id="2069" name="Arrow: Left-Right 2069"/>
                <wp:cNvGraphicFramePr/>
                <a:graphic xmlns:a="http://schemas.openxmlformats.org/drawingml/2006/main">
                  <a:graphicData uri="http://schemas.microsoft.com/office/word/2010/wordprocessingShape">
                    <wps:wsp>
                      <wps:cNvSpPr/>
                      <wps:spPr>
                        <a:xfrm>
                          <a:off x="0" y="0"/>
                          <a:ext cx="214958" cy="120097"/>
                        </a:xfrm>
                        <a:prstGeom prst="leftRightArrow">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3CFA3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2069" o:spid="_x0000_s1026" type="#_x0000_t69" style="position:absolute;margin-left:285.45pt;margin-top:124.15pt;width:16.95pt;height: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" adj="6034" fillcolor="black [3213]" strokecolor="black [3200]" strokeweight="1pt"/>
            </w:pict>
          </mc:Fallback>
        </mc:AlternateContent>
      </w:r>
      <w:r w:rsidR="00DD450D">
        <w:rPr>
          <w:noProof/>
        </w:rPr>
        <w:drawing>
          <wp:inline distT="0" distB="0" distL="0" distR="0" wp14:anchorId="3C778058" wp14:editId="199FCB03">
            <wp:extent cx="4645833" cy="2127250"/>
            <wp:effectExtent l="19050" t="19050" r="2159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645833" cy="2127250"/>
                    </a:xfrm>
                    <a:prstGeom prst="rect">
                      <a:avLst/>
                    </a:prstGeom>
                    <a:noFill/>
                    <a:ln w="6350" cmpd="sng">
                      <a:solidFill>
                        <a:srgbClr val="000000"/>
                      </a:solidFill>
                      <a:miter lim="800000"/>
                      <a:headEnd/>
                      <a:tailEnd/>
                    </a:ln>
                    <a:effectLst/>
                  </pic:spPr>
                </pic:pic>
              </a:graphicData>
            </a:graphic>
          </wp:inline>
        </w:drawing>
      </w:r>
    </w:p>
    <w:p w14:paraId="143EB8A2" w14:textId="565311FB" w:rsidR="00BC363E" w:rsidRDefault="00BC363E" w:rsidP="00BC363E">
      <w:pPr>
        <w:pStyle w:val="Caption"/>
      </w:pPr>
      <w:bookmarkStart w:id="673" w:name="_Ref220307995"/>
      <w:r>
        <w:t xml:space="preserve">Figure </w:t>
      </w:r>
      <w:bookmarkEnd w:id="673"/>
      <w:r w:rsidR="00337DF5">
        <w:rPr>
          <w:noProof/>
        </w:rPr>
        <w:t>46</w:t>
      </w:r>
      <w:r>
        <w:t>:  Move Zone Line</w:t>
      </w:r>
    </w:p>
    <w:p w14:paraId="453DCA3C" w14:textId="77777777" w:rsidR="00BC363E" w:rsidRDefault="00BC363E" w:rsidP="00062A0A">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5F0BA5B9" w:rsidR="006F79A3" w:rsidRPr="0069332B" w:rsidRDefault="00D65F20">
            <w:pPr>
              <w:rPr>
                <w:lang w:val="en"/>
              </w:rPr>
            </w:pPr>
            <w:r w:rsidRPr="00044029">
              <w:rPr>
                <w:lang w:val="en"/>
              </w:rPr>
              <w:t xml:space="preserve">The Reset feature will reset the profile and undo any changes you have made to the graph using the Graph Option Menu.  Select the TC Line, or Zone Line option.  See </w:t>
            </w:r>
            <w:r w:rsidR="00337DF5" w:rsidRPr="00044029">
              <w:rPr>
                <w:lang w:val="en"/>
              </w:rPr>
              <w:fldChar w:fldCharType="begin"/>
            </w:r>
            <w:r w:rsidR="00337DF5" w:rsidRPr="00044029">
              <w:rPr>
                <w:lang w:val="en"/>
              </w:rPr>
              <w:instrText xml:space="preserve"> REF _Ref220308041 \h  \* MERGEFORMAT </w:instrText>
            </w:r>
            <w:r w:rsidR="00337DF5" w:rsidRPr="00044029">
              <w:rPr>
                <w:lang w:val="en"/>
              </w:rPr>
            </w:r>
            <w:r w:rsidR="00337DF5" w:rsidRPr="00044029">
              <w:rPr>
                <w:lang w:val="en"/>
              </w:rPr>
              <w:fldChar w:fldCharType="separate"/>
            </w:r>
            <w:ins w:id="674" w:author="Tom Bergeron" w:date="2020-09-25T15:54:00Z">
              <w:r w:rsidR="00D75DE9">
                <w:t xml:space="preserve">Figure </w:t>
              </w:r>
            </w:ins>
            <w:del w:id="675" w:author="Tom Bergeron" w:date="2020-09-25T15:54:00Z">
              <w:r w:rsidR="00337DF5" w:rsidDel="00D75DE9">
                <w:delText xml:space="preserve">Figure </w:delText>
              </w:r>
              <w:r w:rsidR="00337DF5" w:rsidDel="00D75DE9">
                <w:rPr>
                  <w:noProof/>
                </w:rPr>
                <w:delText>47</w:delText>
              </w:r>
            </w:del>
            <w:r w:rsidR="00337DF5" w:rsidRPr="00044029">
              <w:rPr>
                <w:lang w:val="en"/>
              </w:rPr>
              <w:fldChar w:fldCharType="end"/>
            </w:r>
            <w:r w:rsidR="0069332B">
              <w:rPr>
                <w:lang w:val="en"/>
              </w:rPr>
              <w:t xml:space="preserve">.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223C0197">
                  <wp:extent cx="1659834" cy="7810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1561" cy="786617"/>
                          </a:xfrm>
                          <a:prstGeom prst="rect">
                            <a:avLst/>
                          </a:prstGeom>
                          <a:noFill/>
                          <a:ln>
                            <a:noFill/>
                          </a:ln>
                        </pic:spPr>
                      </pic:pic>
                    </a:graphicData>
                  </a:graphic>
                </wp:inline>
              </w:drawing>
            </w:r>
          </w:p>
          <w:p w14:paraId="1014D54C" w14:textId="4C2F93DA" w:rsidR="00D65F20" w:rsidRDefault="00D65F20" w:rsidP="00044029">
            <w:pPr>
              <w:pStyle w:val="Caption"/>
            </w:pPr>
            <w:bookmarkStart w:id="676" w:name="_Ref220308041"/>
            <w:r>
              <w:t xml:space="preserve">Figure </w:t>
            </w:r>
            <w:bookmarkEnd w:id="676"/>
            <w:r w:rsidR="00337DF5">
              <w:rPr>
                <w:noProof/>
              </w:rPr>
              <w:t>47</w:t>
            </w:r>
            <w:r>
              <w:t>: Reset</w:t>
            </w:r>
          </w:p>
        </w:tc>
      </w:tr>
    </w:tbl>
    <w:p w14:paraId="3BA035D2" w14:textId="66EA8E5B" w:rsidR="006F79A3" w:rsidRDefault="006F79A3" w:rsidP="006F79A3">
      <w:pPr>
        <w:pStyle w:val="Heading4"/>
        <w:rPr>
          <w:lang w:val="en"/>
        </w:rPr>
      </w:pPr>
      <w:bookmarkStart w:id="677" w:name="_Toc358296256"/>
      <w:bookmarkStart w:id="678" w:name="_Toc358298421"/>
      <w:r>
        <w:rPr>
          <w:lang w:val="en"/>
        </w:rPr>
        <w:lastRenderedPageBreak/>
        <w:t>Pointer Slopes</w:t>
      </w:r>
    </w:p>
    <w:p w14:paraId="01054B8C" w14:textId="659A815F" w:rsidR="006F79A3" w:rsidRDefault="006F79A3" w:rsidP="006F79A3">
      <w:r>
        <w:t xml:space="preserve">The </w:t>
      </w:r>
      <w:r>
        <w:rPr>
          <w:i/>
        </w:rPr>
        <w:t>Pointer</w:t>
      </w:r>
      <w:r w:rsidR="00BB51D7">
        <w:rPr>
          <w:i/>
        </w:rPr>
        <w:t>/</w:t>
      </w:r>
      <w:r>
        <w:rPr>
          <w:i/>
        </w:rPr>
        <w:t xml:space="preserve">Slopes </w:t>
      </w:r>
      <w:r w:rsidR="00BB51D7">
        <w:rPr>
          <w:iCs/>
        </w:rPr>
        <w:t xml:space="preserve">selection </w:t>
      </w:r>
      <w:r>
        <w:rPr>
          <w:iCs/>
        </w:rPr>
        <w:t xml:space="preserve">allows you to place multiple pointers on the graph screen, manually move them to specific points of interest, and calculate various statistics at and between the pointers. </w:t>
      </w:r>
      <w:r>
        <w:t xml:space="preserve"> </w:t>
      </w:r>
    </w:p>
    <w:p w14:paraId="36999D27" w14:textId="20DF20A4" w:rsidR="00BB51D7" w:rsidRDefault="00BB51D7" w:rsidP="00EC251F">
      <w:pPr>
        <w:jc w:val="center"/>
      </w:pPr>
      <w:r>
        <w:rPr>
          <w:noProof/>
        </w:rPr>
        <w:drawing>
          <wp:inline distT="0" distB="0" distL="0" distR="0" wp14:anchorId="2AF40434" wp14:editId="7315CCFA">
            <wp:extent cx="1856740" cy="523875"/>
            <wp:effectExtent l="0" t="0" r="0" b="9525"/>
            <wp:docPr id="2775" name="Picture 27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WPI - Graph menu.png"/>
                    <pic:cNvPicPr/>
                  </pic:nvPicPr>
                  <pic:blipFill rotWithShape="1">
                    <a:blip r:embed="rId75">
                      <a:extLst>
                        <a:ext uri="{28A0092B-C50C-407E-A947-70E740481C1C}">
                          <a14:useLocalDpi xmlns:a14="http://schemas.microsoft.com/office/drawing/2010/main" val="0"/>
                        </a:ext>
                      </a:extLst>
                    </a:blip>
                    <a:srcRect t="52326" b="15698"/>
                    <a:stretch/>
                  </pic:blipFill>
                  <pic:spPr bwMode="auto">
                    <a:xfrm>
                      <a:off x="0" y="0"/>
                      <a:ext cx="1856740" cy="523875"/>
                    </a:xfrm>
                    <a:prstGeom prst="rect">
                      <a:avLst/>
                    </a:prstGeom>
                    <a:ln>
                      <a:noFill/>
                    </a:ln>
                    <a:extLst>
                      <a:ext uri="{53640926-AAD7-44D8-BBD7-CCE9431645EC}">
                        <a14:shadowObscured xmlns:a14="http://schemas.microsoft.com/office/drawing/2010/main"/>
                      </a:ext>
                    </a:extLst>
                  </pic:spPr>
                </pic:pic>
              </a:graphicData>
            </a:graphic>
          </wp:inline>
        </w:drawing>
      </w:r>
    </w:p>
    <w:p w14:paraId="7C7FDF2C" w14:textId="680A4A35" w:rsidR="006F79A3" w:rsidRDefault="006F79A3" w:rsidP="00EC251F">
      <w:pPr>
        <w:jc w:val="center"/>
      </w:pPr>
      <w:r>
        <w:rPr>
          <w:noProof/>
        </w:rPr>
        <w:drawing>
          <wp:inline distT="0" distB="0" distL="0" distR="0" wp14:anchorId="6F55B262" wp14:editId="26658BD5">
            <wp:extent cx="5123815" cy="3023287"/>
            <wp:effectExtent l="0" t="0" r="635" b="5715"/>
            <wp:docPr id="2071" name="Picture 2071"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WPI - Pointer Slopes.png"/>
                    <pic:cNvPicPr/>
                  </pic:nvPicPr>
                  <pic:blipFill rotWithShape="1">
                    <a:blip r:embed="rId82">
                      <a:extLst>
                        <a:ext uri="{28A0092B-C50C-407E-A947-70E740481C1C}">
                          <a14:useLocalDpi xmlns:a14="http://schemas.microsoft.com/office/drawing/2010/main" val="0"/>
                        </a:ext>
                      </a:extLst>
                    </a:blip>
                    <a:srcRect b="13544"/>
                    <a:stretch/>
                  </pic:blipFill>
                  <pic:spPr bwMode="auto">
                    <a:xfrm>
                      <a:off x="0" y="0"/>
                      <a:ext cx="5123815" cy="3023287"/>
                    </a:xfrm>
                    <a:prstGeom prst="rect">
                      <a:avLst/>
                    </a:prstGeom>
                    <a:ln>
                      <a:noFill/>
                    </a:ln>
                    <a:extLst>
                      <a:ext uri="{53640926-AAD7-44D8-BBD7-CCE9431645EC}">
                        <a14:shadowObscured xmlns:a14="http://schemas.microsoft.com/office/drawing/2010/main"/>
                      </a:ext>
                    </a:extLst>
                  </pic:spPr>
                </pic:pic>
              </a:graphicData>
            </a:graphic>
          </wp:inline>
        </w:drawing>
      </w:r>
    </w:p>
    <w:p w14:paraId="6DCDB51C" w14:textId="14A55E2C" w:rsidR="00337DF5" w:rsidRDefault="00337DF5" w:rsidP="00EC251F">
      <w:pPr>
        <w:pStyle w:val="Caption"/>
      </w:pPr>
      <w:r>
        <w:t>Figure 48: Pointer Slopes</w:t>
      </w:r>
    </w:p>
    <w:p w14:paraId="21D320DB" w14:textId="77777777" w:rsidR="006F79A3" w:rsidRPr="00C6268F" w:rsidRDefault="006F79A3" w:rsidP="00EC251F"/>
    <w:p w14:paraId="5399E67D" w14:textId="6EDAF6AA" w:rsidR="006F79A3" w:rsidRDefault="006F79A3" w:rsidP="006F79A3">
      <w:pPr>
        <w:pStyle w:val="Heading4"/>
        <w:rPr>
          <w:lang w:val="en"/>
        </w:rPr>
      </w:pPr>
      <w:r>
        <w:rPr>
          <w:lang w:val="en"/>
        </w:rPr>
        <w:t>Zoom In</w:t>
      </w:r>
    </w:p>
    <w:p w14:paraId="0BE12F2A" w14:textId="63C32F65" w:rsidR="00C24C24" w:rsidRDefault="006F79A3" w:rsidP="00C24C24">
      <w:pPr>
        <w:rPr>
          <w:iCs/>
        </w:rPr>
      </w:pPr>
      <w:r>
        <w:t xml:space="preserve">The </w:t>
      </w:r>
      <w:r w:rsidR="00A73B2E">
        <w:rPr>
          <w:i/>
        </w:rPr>
        <w:t>Zoom In</w:t>
      </w:r>
      <w:r>
        <w:rPr>
          <w:i/>
        </w:rPr>
        <w:t xml:space="preserve"> </w:t>
      </w:r>
      <w:r>
        <w:rPr>
          <w:iCs/>
        </w:rPr>
        <w:t>allows you to</w:t>
      </w:r>
      <w:r w:rsidR="00C24C24">
        <w:rPr>
          <w:iCs/>
        </w:rPr>
        <w:t xml:space="preserve"> scale and zoom in the graph display of a specific part of the profile. Click and drag a box around the area you want to see, then select OK.</w:t>
      </w:r>
    </w:p>
    <w:p w14:paraId="7F2F7367" w14:textId="271A6ED7" w:rsidR="00C24C24" w:rsidRDefault="00C24C24" w:rsidP="00EC251F">
      <w:pPr>
        <w:jc w:val="center"/>
        <w:rPr>
          <w:iCs/>
        </w:rPr>
      </w:pPr>
      <w:r>
        <w:rPr>
          <w:iCs/>
          <w:noProof/>
        </w:rPr>
        <w:drawing>
          <wp:inline distT="0" distB="0" distL="0" distR="0" wp14:anchorId="3C5E8F07" wp14:editId="20B22B58">
            <wp:extent cx="5943600" cy="1597025"/>
            <wp:effectExtent l="0" t="0" r="0" b="3175"/>
            <wp:docPr id="2074" name="Picture 2074" descr="A picture containing indoor, computer,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WPI - Zoom 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597025"/>
                    </a:xfrm>
                    <a:prstGeom prst="rect">
                      <a:avLst/>
                    </a:prstGeom>
                  </pic:spPr>
                </pic:pic>
              </a:graphicData>
            </a:graphic>
          </wp:inline>
        </w:drawing>
      </w:r>
    </w:p>
    <w:p w14:paraId="3C1AF211" w14:textId="3EC8FF0E" w:rsidR="00337DF5" w:rsidRDefault="00337DF5" w:rsidP="00EC251F">
      <w:pPr>
        <w:pStyle w:val="Caption"/>
      </w:pPr>
      <w:r>
        <w:t>Figure 49: Zoom In</w:t>
      </w:r>
    </w:p>
    <w:p w14:paraId="5C3B3908" w14:textId="6707BEF9" w:rsidR="00C24C24" w:rsidRDefault="00C24C24" w:rsidP="00C24C24">
      <w:pPr>
        <w:rPr>
          <w:iCs/>
        </w:rPr>
      </w:pPr>
    </w:p>
    <w:p w14:paraId="2F3632D8" w14:textId="4D4960E2" w:rsidR="00C24C24" w:rsidRDefault="00C24C24" w:rsidP="00C24C24">
      <w:pPr>
        <w:rPr>
          <w:iCs/>
        </w:rPr>
      </w:pPr>
    </w:p>
    <w:p w14:paraId="1316A4D5" w14:textId="66BE33FA" w:rsidR="00C24C24" w:rsidRDefault="00C24C24" w:rsidP="00C24C24">
      <w:pPr>
        <w:rPr>
          <w:iCs/>
        </w:rPr>
      </w:pPr>
    </w:p>
    <w:p w14:paraId="29DCEB4B" w14:textId="77777777" w:rsidR="00C24C24" w:rsidRDefault="00C24C24" w:rsidP="00C24C24">
      <w:pPr>
        <w:rPr>
          <w:iCs/>
        </w:rPr>
      </w:pPr>
    </w:p>
    <w:p w14:paraId="784D5D65" w14:textId="4B04F46F" w:rsidR="00337DF5" w:rsidRDefault="008058F8">
      <w:pPr>
        <w:pStyle w:val="Heading3"/>
      </w:pPr>
      <w:r>
        <w:br w:type="page"/>
      </w:r>
      <w:bookmarkStart w:id="679" w:name="_Toc51666767"/>
      <w:bookmarkStart w:id="680" w:name="_Toc469334909"/>
      <w:bookmarkStart w:id="681" w:name="_Toc504120335"/>
      <w:bookmarkStart w:id="682" w:name="_Toc527644318"/>
      <w:bookmarkStart w:id="683" w:name="_Toc528599418"/>
      <w:bookmarkStart w:id="684" w:name="_Toc17993456"/>
      <w:bookmarkStart w:id="685" w:name="_Toc37267174"/>
      <w:r w:rsidR="00337DF5">
        <w:lastRenderedPageBreak/>
        <w:t>Statistics Table</w:t>
      </w:r>
      <w:bookmarkEnd w:id="679"/>
    </w:p>
    <w:p w14:paraId="18223333" w14:textId="4F9A381F" w:rsidR="00337DF5" w:rsidRDefault="00337DF5" w:rsidP="004B4458">
      <w:pPr>
        <w:jc w:val="center"/>
      </w:pPr>
      <w:r>
        <w:rPr>
          <w:noProof/>
        </w:rPr>
        <w:drawing>
          <wp:inline distT="0" distB="0" distL="0" distR="0" wp14:anchorId="2BD830B1" wp14:editId="6E3594F3">
            <wp:extent cx="3457575" cy="1417249"/>
            <wp:effectExtent l="0" t="0" r="0" b="0"/>
            <wp:docPr id="2094" name="Picture 209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WPI - Completed profile.png"/>
                    <pic:cNvPicPr/>
                  </pic:nvPicPr>
                  <pic:blipFill rotWithShape="1">
                    <a:blip r:embed="rId70">
                      <a:extLst>
                        <a:ext uri="{28A0092B-C50C-407E-A947-70E740481C1C}">
                          <a14:useLocalDpi xmlns:a14="http://schemas.microsoft.com/office/drawing/2010/main" val="0"/>
                        </a:ext>
                      </a:extLst>
                    </a:blip>
                    <a:srcRect t="49283" r="72062" b="29534"/>
                    <a:stretch/>
                  </pic:blipFill>
                  <pic:spPr bwMode="auto">
                    <a:xfrm>
                      <a:off x="0" y="0"/>
                      <a:ext cx="3615788" cy="1482100"/>
                    </a:xfrm>
                    <a:prstGeom prst="rect">
                      <a:avLst/>
                    </a:prstGeom>
                    <a:ln>
                      <a:noFill/>
                    </a:ln>
                    <a:extLst>
                      <a:ext uri="{53640926-AAD7-44D8-BBD7-CCE9431645EC}">
                        <a14:shadowObscured xmlns:a14="http://schemas.microsoft.com/office/drawing/2010/main"/>
                      </a:ext>
                    </a:extLst>
                  </pic:spPr>
                </pic:pic>
              </a:graphicData>
            </a:graphic>
          </wp:inline>
        </w:drawing>
      </w:r>
    </w:p>
    <w:p w14:paraId="6A67EB08" w14:textId="64DC5155" w:rsidR="004B4458" w:rsidRDefault="004B4458" w:rsidP="00EC251F">
      <w:pPr>
        <w:pStyle w:val="Caption"/>
      </w:pPr>
      <w:r>
        <w:t>Figure 50: Preheat Tab</w:t>
      </w:r>
    </w:p>
    <w:p w14:paraId="4AA23F38" w14:textId="4D6029F3" w:rsidR="004B4458" w:rsidRDefault="004B4458" w:rsidP="00337DF5">
      <w:pPr>
        <w:jc w:val="center"/>
      </w:pPr>
    </w:p>
    <w:p w14:paraId="7D362A9D" w14:textId="7329079D" w:rsidR="004B4458" w:rsidRDefault="004B4458" w:rsidP="004B4458">
      <w:pPr>
        <w:jc w:val="center"/>
      </w:pPr>
      <w:r>
        <w:rPr>
          <w:noProof/>
        </w:rPr>
        <w:drawing>
          <wp:inline distT="0" distB="0" distL="0" distR="0" wp14:anchorId="26117CFC" wp14:editId="18A02125">
            <wp:extent cx="4077335" cy="854109"/>
            <wp:effectExtent l="0" t="0" r="0" b="3175"/>
            <wp:docPr id="2095" name="Picture 209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WPI - Completed profile - Wave tab.png"/>
                    <pic:cNvPicPr/>
                  </pic:nvPicPr>
                  <pic:blipFill rotWithShape="1">
                    <a:blip r:embed="rId84">
                      <a:extLst>
                        <a:ext uri="{28A0092B-C50C-407E-A947-70E740481C1C}">
                          <a14:useLocalDpi xmlns:a14="http://schemas.microsoft.com/office/drawing/2010/main" val="0"/>
                        </a:ext>
                      </a:extLst>
                    </a:blip>
                    <a:srcRect l="1" t="49113" r="62110" b="36234"/>
                    <a:stretch/>
                  </pic:blipFill>
                  <pic:spPr bwMode="auto">
                    <a:xfrm>
                      <a:off x="0" y="0"/>
                      <a:ext cx="4159005" cy="871217"/>
                    </a:xfrm>
                    <a:prstGeom prst="rect">
                      <a:avLst/>
                    </a:prstGeom>
                    <a:ln>
                      <a:noFill/>
                    </a:ln>
                    <a:extLst>
                      <a:ext uri="{53640926-AAD7-44D8-BBD7-CCE9431645EC}">
                        <a14:shadowObscured xmlns:a14="http://schemas.microsoft.com/office/drawing/2010/main"/>
                      </a:ext>
                    </a:extLst>
                  </pic:spPr>
                </pic:pic>
              </a:graphicData>
            </a:graphic>
          </wp:inline>
        </w:drawing>
      </w:r>
    </w:p>
    <w:p w14:paraId="0815F4CB" w14:textId="64CDC408" w:rsidR="004B4458" w:rsidRDefault="004B4458" w:rsidP="00EC251F">
      <w:pPr>
        <w:pStyle w:val="Caption"/>
      </w:pPr>
      <w:r>
        <w:t>Figure 51: Wave Tab</w:t>
      </w:r>
    </w:p>
    <w:p w14:paraId="7B202459" w14:textId="0FB177D1" w:rsidR="004B4458" w:rsidRDefault="004B4458" w:rsidP="004B4458">
      <w:pPr>
        <w:jc w:val="center"/>
      </w:pPr>
    </w:p>
    <w:p w14:paraId="264E565B" w14:textId="44E64491" w:rsidR="004B4458" w:rsidRDefault="004B4458" w:rsidP="004B4458">
      <w:pPr>
        <w:jc w:val="center"/>
      </w:pPr>
      <w:r>
        <w:rPr>
          <w:noProof/>
        </w:rPr>
        <w:drawing>
          <wp:inline distT="0" distB="0" distL="0" distR="0" wp14:anchorId="6741C105" wp14:editId="52244D73">
            <wp:extent cx="4011930" cy="1114425"/>
            <wp:effectExtent l="0" t="0" r="7620" b="9525"/>
            <wp:docPr id="2096" name="Picture 20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WPI - Completed profile - Pointe tab.png"/>
                    <pic:cNvPicPr/>
                  </pic:nvPicPr>
                  <pic:blipFill rotWithShape="1">
                    <a:blip r:embed="rId85">
                      <a:extLst>
                        <a:ext uri="{28A0092B-C50C-407E-A947-70E740481C1C}">
                          <a14:useLocalDpi xmlns:a14="http://schemas.microsoft.com/office/drawing/2010/main" val="0"/>
                        </a:ext>
                      </a:extLst>
                    </a:blip>
                    <a:srcRect t="49113" r="56731" b="28698"/>
                    <a:stretch/>
                  </pic:blipFill>
                  <pic:spPr bwMode="auto">
                    <a:xfrm>
                      <a:off x="0" y="0"/>
                      <a:ext cx="4011930" cy="1114425"/>
                    </a:xfrm>
                    <a:prstGeom prst="rect">
                      <a:avLst/>
                    </a:prstGeom>
                    <a:ln>
                      <a:noFill/>
                    </a:ln>
                    <a:extLst>
                      <a:ext uri="{53640926-AAD7-44D8-BBD7-CCE9431645EC}">
                        <a14:shadowObscured xmlns:a14="http://schemas.microsoft.com/office/drawing/2010/main"/>
                      </a:ext>
                    </a:extLst>
                  </pic:spPr>
                </pic:pic>
              </a:graphicData>
            </a:graphic>
          </wp:inline>
        </w:drawing>
      </w:r>
    </w:p>
    <w:p w14:paraId="50E14A76" w14:textId="4554BC71" w:rsidR="004B4458" w:rsidRDefault="004B4458" w:rsidP="004B4458">
      <w:pPr>
        <w:pStyle w:val="Caption"/>
      </w:pPr>
      <w:r>
        <w:t>Figure 52: Pointer Slopes Tab</w:t>
      </w:r>
    </w:p>
    <w:p w14:paraId="5ECE2286" w14:textId="250F68F7" w:rsidR="004B4458" w:rsidRDefault="004B4458" w:rsidP="004B4458"/>
    <w:p w14:paraId="5B3A8FFD" w14:textId="4525395A" w:rsidR="004B4458" w:rsidRDefault="004B4458" w:rsidP="004B4458">
      <w:r>
        <w:t>The statistics table is displayed in the center of the graph screen</w:t>
      </w:r>
      <w:r w:rsidR="00A36463">
        <w:t xml:space="preserve"> and lists a variety data, depending on which tab is selected, for the current profile being shown.</w:t>
      </w:r>
      <w:r>
        <w:t xml:space="preserve"> </w:t>
      </w:r>
      <w:r w:rsidR="00A36463">
        <w:t>It will list any measured value, as well as the</w:t>
      </w:r>
      <w:r>
        <w:t xml:space="preserve"> corresponding PWI value (where applicable). </w:t>
      </w:r>
      <w:r w:rsidR="00A36463">
        <w:t xml:space="preserve">Three separate tabs provide for displaying of the statistical information – Preheat, Wave, and Pointer Slopes. </w:t>
      </w:r>
    </w:p>
    <w:p w14:paraId="2B78EB66" w14:textId="58EB7D52" w:rsidR="00A36463" w:rsidRDefault="00A36463" w:rsidP="004B4458">
      <w:pPr>
        <w:rPr>
          <w:b/>
          <w:bCs/>
        </w:rPr>
      </w:pPr>
    </w:p>
    <w:p w14:paraId="5D33A7C0" w14:textId="71AA2C89" w:rsidR="00A36463" w:rsidRDefault="00A36463" w:rsidP="004B4458">
      <w:r>
        <w:rPr>
          <w:b/>
          <w:bCs/>
        </w:rPr>
        <w:t xml:space="preserve">Preheat Tab – </w:t>
      </w:r>
      <w:r>
        <w:t xml:space="preserve">Displays any statistical value, previously selected in the Process Window setup, related to the </w:t>
      </w:r>
      <w:r w:rsidRPr="00EC251F">
        <w:rPr>
          <w:i/>
          <w:iCs/>
        </w:rPr>
        <w:t xml:space="preserve">Preheat </w:t>
      </w:r>
      <w:r>
        <w:t>portion of data. Any statistic displayed in green is within the specification limits. Any stat</w:t>
      </w:r>
      <w:r w:rsidR="0055255E">
        <w:t>istic</w:t>
      </w:r>
      <w:r>
        <w:t xml:space="preserve"> in red is outside of the spec limits defined. </w:t>
      </w:r>
    </w:p>
    <w:p w14:paraId="630C129C" w14:textId="48CE8F1E" w:rsidR="00A36463" w:rsidRDefault="00A36463" w:rsidP="00A36463">
      <w:r>
        <w:br/>
      </w:r>
      <w:r>
        <w:rPr>
          <w:b/>
          <w:bCs/>
        </w:rPr>
        <w:t xml:space="preserve">Wave Tab – </w:t>
      </w:r>
      <w:r>
        <w:t xml:space="preserve">Displays any statistical value, previously selected in the Process Window setup, related to the </w:t>
      </w:r>
      <w:r w:rsidRPr="00EC251F">
        <w:rPr>
          <w:i/>
          <w:iCs/>
        </w:rPr>
        <w:t>Wave</w:t>
      </w:r>
      <w:r>
        <w:t xml:space="preserve"> portion of the data. Any statistic displayed in green is within the specification limits. Any stat</w:t>
      </w:r>
      <w:r w:rsidR="0055255E">
        <w:t>istic</w:t>
      </w:r>
      <w:r>
        <w:t xml:space="preserve"> in red is outside of the spec limits defined. </w:t>
      </w:r>
    </w:p>
    <w:p w14:paraId="2699A9CC" w14:textId="4C1356AE" w:rsidR="00A36463" w:rsidRPr="00A36463" w:rsidRDefault="00A36463" w:rsidP="004B4458">
      <w:r>
        <w:rPr>
          <w:b/>
          <w:bCs/>
        </w:rPr>
        <w:t xml:space="preserve">NOTE: </w:t>
      </w:r>
      <w:r>
        <w:t xml:space="preserve">If no specification was made for Dwell Time, but Dwell Time calculation was selected during the </w:t>
      </w:r>
      <w:r w:rsidRPr="00EC251F">
        <w:rPr>
          <w:i/>
          <w:iCs/>
        </w:rPr>
        <w:t>RUN A PROFILE</w:t>
      </w:r>
      <w:r>
        <w:t xml:space="preserve"> steps, the corresponding Dwell/Parallelism data will be displayed in black. </w:t>
      </w:r>
    </w:p>
    <w:p w14:paraId="15D43600" w14:textId="1CF13C70" w:rsidR="004B4458" w:rsidRDefault="004B4458" w:rsidP="004B4458"/>
    <w:p w14:paraId="026A7A0E" w14:textId="64FC7DC0" w:rsidR="007139B5" w:rsidRPr="00A851DF" w:rsidRDefault="00A36463" w:rsidP="007139B5">
      <w:r>
        <w:rPr>
          <w:b/>
          <w:bCs/>
        </w:rPr>
        <w:t xml:space="preserve">Pointer Slopes </w:t>
      </w:r>
      <w:r w:rsidR="005B61FA">
        <w:rPr>
          <w:b/>
          <w:bCs/>
        </w:rPr>
        <w:t>–</w:t>
      </w:r>
      <w:r>
        <w:rPr>
          <w:b/>
          <w:bCs/>
        </w:rPr>
        <w:t xml:space="preserve"> </w:t>
      </w:r>
      <w:r w:rsidR="005B61FA">
        <w:t xml:space="preserve">This tab will display the calculations for any </w:t>
      </w:r>
      <w:r w:rsidR="005B61FA" w:rsidRPr="00EC251F">
        <w:rPr>
          <w:i/>
          <w:iCs/>
        </w:rPr>
        <w:t>Pointers</w:t>
      </w:r>
      <w:r w:rsidR="005B61FA">
        <w:t xml:space="preserve"> that were placed on the graph. It can display the temperature at each pointer location, as well as the Slope, Time, and Peak temperature between any two Pointers.</w:t>
      </w:r>
      <w:r w:rsidR="009C6842">
        <w:t xml:space="preserve"> Right click on the graph </w:t>
      </w:r>
      <w:r w:rsidR="004F08FC">
        <w:t xml:space="preserve">and click </w:t>
      </w:r>
      <w:r w:rsidR="004F08FC">
        <w:rPr>
          <w:i/>
          <w:iCs/>
        </w:rPr>
        <w:t>Pointer</w:t>
      </w:r>
      <w:r w:rsidR="00A851DF">
        <w:rPr>
          <w:i/>
          <w:iCs/>
        </w:rPr>
        <w:t>/</w:t>
      </w:r>
      <w:r w:rsidR="004F08FC">
        <w:rPr>
          <w:i/>
          <w:iCs/>
        </w:rPr>
        <w:t>Slopes</w:t>
      </w:r>
      <w:r w:rsidR="00A851DF">
        <w:rPr>
          <w:i/>
          <w:iCs/>
        </w:rPr>
        <w:t xml:space="preserve"> </w:t>
      </w:r>
      <w:r w:rsidR="00A851DF">
        <w:t>then left click to add a pointer on the plot.</w:t>
      </w:r>
      <w:r w:rsidR="00BB51D7">
        <w:t xml:space="preserve"> Open the </w:t>
      </w:r>
      <w:r w:rsidR="00BB51D7" w:rsidRPr="00EC251F">
        <w:rPr>
          <w:i/>
          <w:iCs/>
        </w:rPr>
        <w:t>Graph Controller</w:t>
      </w:r>
      <w:r w:rsidR="00BB51D7">
        <w:t xml:space="preserve"> menu to select which data to show in this table.</w:t>
      </w:r>
    </w:p>
    <w:p w14:paraId="22D7B5C5" w14:textId="77777777" w:rsidR="007139B5" w:rsidRDefault="007139B5" w:rsidP="00EC251F"/>
    <w:p w14:paraId="49D91798" w14:textId="77777777" w:rsidR="007139B5" w:rsidRPr="0009185F" w:rsidRDefault="007139B5" w:rsidP="007139B5">
      <w:pPr>
        <w:rPr>
          <w:rFonts w:ascii="Arial" w:hAnsi="Arial" w:cs="Arial"/>
          <w:b/>
        </w:rPr>
      </w:pPr>
      <w:r w:rsidRPr="0009185F">
        <w:rPr>
          <w:rFonts w:ascii="Arial" w:hAnsi="Arial" w:cs="Arial"/>
          <w:b/>
        </w:rPr>
        <w:t>Automatic calculation of Delta T + Delta (or range) for all stats</w:t>
      </w:r>
    </w:p>
    <w:p w14:paraId="084817CB" w14:textId="73D9BA93" w:rsidR="005B61FA" w:rsidRPr="00C6268F" w:rsidRDefault="007139B5" w:rsidP="00EC251F">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w:t>
      </w:r>
      <w:r w:rsidR="004B05CE">
        <w:t>any predictive</w:t>
      </w:r>
      <w:r w:rsidRPr="00673430">
        <w:t xml:space="preserve"> calculations. </w:t>
      </w:r>
    </w:p>
    <w:p w14:paraId="48283BE8" w14:textId="0AC9B08E" w:rsidR="005B61FA" w:rsidRDefault="005B61FA">
      <w:pPr>
        <w:pStyle w:val="Heading3"/>
      </w:pPr>
      <w:bookmarkStart w:id="686" w:name="_Toc51666768"/>
      <w:r>
        <w:lastRenderedPageBreak/>
        <w:t>Machine Recipe Settings</w:t>
      </w:r>
      <w:bookmarkEnd w:id="686"/>
    </w:p>
    <w:p w14:paraId="7686E118" w14:textId="77777777" w:rsidR="005B61FA" w:rsidRPr="00C6268F" w:rsidRDefault="005B61FA" w:rsidP="00EC251F"/>
    <w:p w14:paraId="1B200A3E" w14:textId="2F7647B0" w:rsidR="005B61FA" w:rsidRDefault="005B61FA" w:rsidP="005B61FA">
      <w:pPr>
        <w:jc w:val="center"/>
      </w:pPr>
      <w:r>
        <w:rPr>
          <w:noProof/>
        </w:rPr>
        <w:drawing>
          <wp:inline distT="0" distB="0" distL="0" distR="0" wp14:anchorId="41C7ABBB" wp14:editId="55BC19C8">
            <wp:extent cx="5749925" cy="657154"/>
            <wp:effectExtent l="0" t="0" r="3175" b="0"/>
            <wp:docPr id="2097" name="Picture 209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WPI - Completed profile.png"/>
                    <pic:cNvPicPr/>
                  </pic:nvPicPr>
                  <pic:blipFill rotWithShape="1">
                    <a:blip r:embed="rId70">
                      <a:extLst>
                        <a:ext uri="{28A0092B-C50C-407E-A947-70E740481C1C}">
                          <a14:useLocalDpi xmlns:a14="http://schemas.microsoft.com/office/drawing/2010/main" val="0"/>
                        </a:ext>
                      </a:extLst>
                    </a:blip>
                    <a:srcRect l="1" t="79953" r="55182" b="10573"/>
                    <a:stretch/>
                  </pic:blipFill>
                  <pic:spPr bwMode="auto">
                    <a:xfrm>
                      <a:off x="0" y="0"/>
                      <a:ext cx="5786083" cy="661286"/>
                    </a:xfrm>
                    <a:prstGeom prst="rect">
                      <a:avLst/>
                    </a:prstGeom>
                    <a:ln>
                      <a:noFill/>
                    </a:ln>
                    <a:extLst>
                      <a:ext uri="{53640926-AAD7-44D8-BBD7-CCE9431645EC}">
                        <a14:shadowObscured xmlns:a14="http://schemas.microsoft.com/office/drawing/2010/main"/>
                      </a:ext>
                    </a:extLst>
                  </pic:spPr>
                </pic:pic>
              </a:graphicData>
            </a:graphic>
          </wp:inline>
        </w:drawing>
      </w:r>
    </w:p>
    <w:p w14:paraId="67A8E90D" w14:textId="75F18D83" w:rsidR="005B61FA" w:rsidRDefault="005B61FA" w:rsidP="005B61FA">
      <w:pPr>
        <w:pStyle w:val="Caption"/>
      </w:pPr>
      <w:r>
        <w:t>Figure 53: Machine Recipe Settings</w:t>
      </w:r>
    </w:p>
    <w:p w14:paraId="4ECEDFE3" w14:textId="716FE6B2" w:rsidR="005B61FA" w:rsidRDefault="005B61FA" w:rsidP="005B61FA"/>
    <w:p w14:paraId="6CF235B2" w14:textId="0FAB9DBF" w:rsidR="005B61FA" w:rsidRDefault="005B61FA" w:rsidP="005B61FA">
      <w:r>
        <w:t xml:space="preserve">At the bottom of the screen will be the machine recipe settings you entered during the RUN A PROFILE screens, including individual Preheat Zone setpoints, Solder Pot Temperature setpoint (plus Measured Pot temperature), and Conveyor Speed setpoint. </w:t>
      </w:r>
    </w:p>
    <w:p w14:paraId="45CF6959" w14:textId="36BBA245" w:rsidR="005B61FA" w:rsidRDefault="005B61FA" w:rsidP="005B61FA">
      <w:r>
        <w:br/>
        <w:t xml:space="preserve">Additionally, the table includes the overall PWI for each section of data – Preheat and Wave – as well as the Predicted setpoints for optimizing the profile. </w:t>
      </w:r>
      <w:r w:rsidR="00FA2933">
        <w:br/>
      </w:r>
    </w:p>
    <w:p w14:paraId="574D0356" w14:textId="77777777" w:rsidR="00FA2933" w:rsidRDefault="00FA2933" w:rsidP="005B61FA"/>
    <w:p w14:paraId="2EE7168E" w14:textId="77777777" w:rsidR="00FA2933" w:rsidRDefault="00FA2933" w:rsidP="00EC251F">
      <w:pPr>
        <w:pStyle w:val="Heading2"/>
      </w:pPr>
      <w:bookmarkStart w:id="687" w:name="_Toc51666623"/>
      <w:bookmarkStart w:id="688" w:name="_Toc51666769"/>
      <w:r>
        <w:t>Description Tab</w:t>
      </w:r>
      <w:bookmarkEnd w:id="687"/>
      <w:bookmarkEnd w:id="688"/>
    </w:p>
    <w:p w14:paraId="725918D4" w14:textId="77777777" w:rsidR="00FA2933" w:rsidRDefault="00FA2933" w:rsidP="00FA2933">
      <w:pPr>
        <w:keepNext/>
        <w:jc w:val="center"/>
      </w:pPr>
      <w:r>
        <w:rPr>
          <w:noProof/>
        </w:rPr>
        <w:drawing>
          <wp:inline distT="0" distB="0" distL="0" distR="0" wp14:anchorId="481E9CFF" wp14:editId="2C35E1CD">
            <wp:extent cx="3187007" cy="2371725"/>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247633" cy="2416842"/>
                    </a:xfrm>
                    <a:prstGeom prst="rect">
                      <a:avLst/>
                    </a:prstGeom>
                    <a:noFill/>
                    <a:ln>
                      <a:noFill/>
                    </a:ln>
                  </pic:spPr>
                </pic:pic>
              </a:graphicData>
            </a:graphic>
          </wp:inline>
        </w:drawing>
      </w:r>
    </w:p>
    <w:p w14:paraId="5F1A75A6" w14:textId="558AD50B" w:rsidR="00FA2933" w:rsidRDefault="00FA2933" w:rsidP="00FA2933">
      <w:pPr>
        <w:pStyle w:val="Caption"/>
      </w:pPr>
      <w:r>
        <w:t xml:space="preserve">Figure </w:t>
      </w:r>
      <w:r>
        <w:rPr>
          <w:noProof/>
        </w:rPr>
        <w:t>54</w:t>
      </w:r>
      <w:r w:rsidRPr="00271F23">
        <w:t xml:space="preserve">: </w:t>
      </w:r>
      <w:r>
        <w:t xml:space="preserve">Profile </w:t>
      </w:r>
      <w:r w:rsidRPr="00271F23">
        <w:t>Description Tab</w:t>
      </w:r>
    </w:p>
    <w:p w14:paraId="15204C3B" w14:textId="77777777" w:rsidR="00FA2933" w:rsidRPr="00BC1977" w:rsidRDefault="00FA2933" w:rsidP="00FA2933"/>
    <w:p w14:paraId="13192EA1" w14:textId="2B78F8D0" w:rsidR="00FA2933" w:rsidRDefault="00FA2933" w:rsidP="00FA2933">
      <w:r>
        <w:t xml:space="preserve">The Description tab provides </w:t>
      </w:r>
      <w:proofErr w:type="gramStart"/>
      <w:r>
        <w:t>an</w:t>
      </w:r>
      <w:proofErr w:type="gramEnd"/>
      <w:r>
        <w:t xml:space="preserve"> </w:t>
      </w:r>
      <w:r w:rsidR="00F83EA3">
        <w:t xml:space="preserve">for viewing/editing any profile notes that may have been entered on the </w:t>
      </w:r>
      <w:r w:rsidR="00F83EA3" w:rsidRPr="00F83EA3">
        <w:t>first</w:t>
      </w:r>
      <w:r w:rsidR="00F83EA3" w:rsidRPr="00EC251F">
        <w:rPr>
          <w:i/>
          <w:iCs/>
        </w:rPr>
        <w:t xml:space="preserve"> RUN A PROFILE</w:t>
      </w:r>
      <w:r w:rsidR="00F83EA3">
        <w:t xml:space="preserve"> screen. If notes were not previously entered, they can be added into this area at any time.</w:t>
      </w:r>
    </w:p>
    <w:p w14:paraId="0B4FF642" w14:textId="5784864A" w:rsidR="005B61FA" w:rsidRPr="00C6268F" w:rsidRDefault="00F83EA3" w:rsidP="00EC251F">
      <w:r>
        <w:br w:type="page"/>
      </w:r>
    </w:p>
    <w:p w14:paraId="5F77EA8B" w14:textId="147F02AD" w:rsidR="00F83EA3" w:rsidRPr="00D477D9" w:rsidRDefault="00F83EA3" w:rsidP="00F83EA3">
      <w:pPr>
        <w:pStyle w:val="Heading2"/>
        <w:rPr>
          <w:noProof/>
        </w:rPr>
      </w:pPr>
      <w:bookmarkStart w:id="689" w:name="_Toc51666624"/>
      <w:bookmarkStart w:id="690" w:name="_Toc51666770"/>
      <w:bookmarkStart w:id="691" w:name="_Ref187209815"/>
      <w:r>
        <w:rPr>
          <w:noProof/>
        </w:rPr>
        <w:lastRenderedPageBreak/>
        <w:t>Optimization Tab</w:t>
      </w:r>
      <w:bookmarkEnd w:id="689"/>
      <w:bookmarkEnd w:id="690"/>
      <w:bookmarkEnd w:id="691"/>
    </w:p>
    <w:p w14:paraId="166DC9AA" w14:textId="77777777" w:rsidR="00F83EA3" w:rsidRDefault="00F83EA3" w:rsidP="00F83EA3"/>
    <w:p w14:paraId="0CDE3935" w14:textId="77777777" w:rsidR="00F83EA3" w:rsidRPr="00FF6F1A" w:rsidRDefault="00F83EA3" w:rsidP="00F83EA3">
      <w:pPr>
        <w:jc w:val="center"/>
        <w:rPr>
          <w:lang w:val="en"/>
        </w:rPr>
      </w:pPr>
      <w:r>
        <w:rPr>
          <w:noProof/>
        </w:rPr>
        <w:drawing>
          <wp:inline distT="0" distB="0" distL="0" distR="0" wp14:anchorId="31D2B6A9" wp14:editId="2A244EA4">
            <wp:extent cx="5219700" cy="2600325"/>
            <wp:effectExtent l="0" t="0" r="0" b="9525"/>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87">
                      <a:extLst>
                        <a:ext uri="{28A0092B-C50C-407E-A947-70E740481C1C}">
                          <a14:useLocalDpi xmlns:a14="http://schemas.microsoft.com/office/drawing/2010/main" val="0"/>
                        </a:ext>
                      </a:extLst>
                    </a:blip>
                    <a:srcRect r="65480" b="68252"/>
                    <a:stretch/>
                  </pic:blipFill>
                  <pic:spPr bwMode="auto">
                    <a:xfrm>
                      <a:off x="0" y="0"/>
                      <a:ext cx="5257674" cy="2619243"/>
                    </a:xfrm>
                    <a:prstGeom prst="rect">
                      <a:avLst/>
                    </a:prstGeom>
                    <a:noFill/>
                    <a:ln>
                      <a:noFill/>
                    </a:ln>
                    <a:extLst>
                      <a:ext uri="{53640926-AAD7-44D8-BBD7-CCE9431645EC}">
                        <a14:shadowObscured xmlns:a14="http://schemas.microsoft.com/office/drawing/2010/main"/>
                      </a:ext>
                    </a:extLst>
                  </pic:spPr>
                </pic:pic>
              </a:graphicData>
            </a:graphic>
          </wp:inline>
        </w:drawing>
      </w:r>
    </w:p>
    <w:p w14:paraId="44454D71" w14:textId="679652E7" w:rsidR="00F83EA3" w:rsidRPr="00CF1846" w:rsidRDefault="00F83EA3" w:rsidP="00F83EA3">
      <w:pPr>
        <w:pStyle w:val="Caption"/>
        <w:rPr>
          <w:rFonts w:ascii="Trebuchet MS" w:hAnsi="Trebuchet MS"/>
          <w:color w:val="FF0000"/>
          <w:sz w:val="24"/>
          <w:szCs w:val="24"/>
        </w:rPr>
      </w:pPr>
      <w:bookmarkStart w:id="692" w:name="_Ref185832039"/>
      <w:r w:rsidRPr="00B2165D">
        <w:t xml:space="preserve">Figure </w:t>
      </w:r>
      <w:bookmarkEnd w:id="692"/>
      <w:r>
        <w:rPr>
          <w:noProof/>
        </w:rPr>
        <w:t>55</w:t>
      </w:r>
      <w:r w:rsidRPr="00B2165D">
        <w:t xml:space="preserve">: </w:t>
      </w:r>
      <w:r>
        <w:t xml:space="preserve">Profile </w:t>
      </w:r>
      <w:r w:rsidRPr="00B2165D">
        <w:t>Optimization Tab</w:t>
      </w:r>
      <w:r>
        <w:t xml:space="preserve"> </w:t>
      </w:r>
    </w:p>
    <w:p w14:paraId="31B8C1D1" w14:textId="77777777" w:rsidR="00F83EA3" w:rsidRPr="00B2165D" w:rsidRDefault="00F83EA3" w:rsidP="00F83EA3"/>
    <w:p w14:paraId="17F039A2" w14:textId="1BAB3CAA" w:rsidR="00F83EA3" w:rsidRPr="00B2165D" w:rsidRDefault="00F83EA3" w:rsidP="00F83EA3">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setpoint and conveyor speed combinations to find the optimal machine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ins w:id="693" w:author="Tom Bergeron" w:date="2020-09-25T15:54:00Z">
        <w:r w:rsidR="00D75DE9" w:rsidRPr="00B2165D">
          <w:t xml:space="preserve">Figure </w:t>
        </w:r>
      </w:ins>
      <w:del w:id="694" w:author="Tom Bergeron" w:date="2020-09-25T15:54:00Z">
        <w:r w:rsidRPr="00B2165D" w:rsidDel="00D75DE9">
          <w:delText xml:space="preserve">Figure </w:delText>
        </w:r>
        <w:r w:rsidR="009530DD" w:rsidDel="00D75DE9">
          <w:rPr>
            <w:noProof/>
          </w:rPr>
          <w:delText>55</w:delText>
        </w:r>
      </w:del>
      <w:r>
        <w:fldChar w:fldCharType="end"/>
      </w:r>
      <w:r w:rsidRPr="00B2165D">
        <w:t>.</w:t>
      </w:r>
    </w:p>
    <w:p w14:paraId="75DFB2FF" w14:textId="77777777" w:rsidR="00F83EA3" w:rsidRDefault="00F83EA3" w:rsidP="00F83EA3">
      <w:pPr>
        <w:rPr>
          <w:noProof/>
        </w:rPr>
      </w:pPr>
    </w:p>
    <w:p w14:paraId="21E2D4DA" w14:textId="77777777" w:rsidR="00F83EA3" w:rsidRPr="00673430" w:rsidRDefault="00F83EA3" w:rsidP="00F83EA3">
      <w:r>
        <w:rPr>
          <w:b/>
        </w:rPr>
        <w:t>Original PWI</w:t>
      </w:r>
      <w:r>
        <w:t xml:space="preserve"> </w:t>
      </w:r>
      <w:r w:rsidRPr="00673430">
        <w:t>– The Process Window Index for the original profile</w:t>
      </w:r>
    </w:p>
    <w:p w14:paraId="160C7E8C" w14:textId="77777777" w:rsidR="00F83EA3" w:rsidRPr="00673430" w:rsidRDefault="00F83EA3" w:rsidP="00F83EA3"/>
    <w:p w14:paraId="785F820B" w14:textId="6293D325" w:rsidR="00F83EA3" w:rsidRPr="00673430" w:rsidRDefault="00F83EA3" w:rsidP="00F83EA3">
      <w:r w:rsidRPr="00673430">
        <w:rPr>
          <w:b/>
        </w:rPr>
        <w:t>Best PWI</w:t>
      </w:r>
      <w:r w:rsidRPr="00673430">
        <w:t xml:space="preserve"> – The best Process Window Index that can be found based on the </w:t>
      </w:r>
      <w:r w:rsidR="009530DD">
        <w:t>machine</w:t>
      </w:r>
      <w:r w:rsidRPr="00673430">
        <w:t xml:space="preserve"> recipe optimization constraints selected.</w:t>
      </w:r>
    </w:p>
    <w:p w14:paraId="030CE140" w14:textId="77777777" w:rsidR="00F83EA3" w:rsidRPr="00673430" w:rsidRDefault="00F83EA3" w:rsidP="00F83EA3"/>
    <w:p w14:paraId="202A1477" w14:textId="5C1827ED" w:rsidR="00F83EA3" w:rsidRPr="00673430" w:rsidRDefault="00F83EA3" w:rsidP="00F83EA3">
      <w:r w:rsidRPr="00673430">
        <w:rPr>
          <w:b/>
        </w:rPr>
        <w:t xml:space="preserve">Speed </w:t>
      </w:r>
      <w:r>
        <w:rPr>
          <w:b/>
        </w:rPr>
        <w:t>c</w:t>
      </w:r>
      <w:r w:rsidRPr="00673430">
        <w:rPr>
          <w:b/>
        </w:rPr>
        <w:t>hange</w:t>
      </w:r>
      <w:r w:rsidRPr="00673430">
        <w:t xml:space="preserve"> – The total change to the conveyor speed for the best </w:t>
      </w:r>
      <w:r w:rsidR="009530DD">
        <w:t xml:space="preserve">machine </w:t>
      </w:r>
      <w:r w:rsidRPr="00673430">
        <w:t>recipe found.</w:t>
      </w:r>
    </w:p>
    <w:p w14:paraId="095FE643" w14:textId="77777777" w:rsidR="00F83EA3" w:rsidRPr="00673430" w:rsidRDefault="00F83EA3" w:rsidP="00F83EA3"/>
    <w:p w14:paraId="3F115854" w14:textId="25C0A81C" w:rsidR="00F83EA3" w:rsidRDefault="00F83EA3" w:rsidP="00F83EA3">
      <w:r w:rsidRPr="00673430">
        <w:rPr>
          <w:b/>
        </w:rPr>
        <w:t xml:space="preserve">Total </w:t>
      </w:r>
      <w:r>
        <w:rPr>
          <w:b/>
        </w:rPr>
        <w:t>setpoint</w:t>
      </w:r>
      <w:r w:rsidRPr="00673430">
        <w:rPr>
          <w:b/>
        </w:rPr>
        <w:t xml:space="preserve"> </w:t>
      </w:r>
      <w:r>
        <w:rPr>
          <w:b/>
        </w:rPr>
        <w:t>c</w:t>
      </w:r>
      <w:r w:rsidRPr="00673430">
        <w:rPr>
          <w:b/>
        </w:rPr>
        <w:t>hange</w:t>
      </w:r>
      <w:r w:rsidRPr="00673430">
        <w:t xml:space="preserve"> – The sum of all </w:t>
      </w:r>
      <w:r>
        <w:t>setpoint</w:t>
      </w:r>
      <w:r w:rsidRPr="00673430">
        <w:t xml:space="preserve"> changes for the best </w:t>
      </w:r>
      <w:r w:rsidR="009530DD">
        <w:t>machine</w:t>
      </w:r>
      <w:r w:rsidRPr="00673430">
        <w:t xml:space="preserve"> recipe found.</w:t>
      </w:r>
    </w:p>
    <w:p w14:paraId="6BF04276" w14:textId="77777777" w:rsidR="009530DD" w:rsidRPr="00673430" w:rsidRDefault="009530DD" w:rsidP="00F83EA3"/>
    <w:p w14:paraId="17766D01" w14:textId="2C9553D4" w:rsidR="00F83EA3" w:rsidRPr="00673430" w:rsidRDefault="00F83EA3">
      <w:pPr>
        <w:pStyle w:val="Heading3"/>
      </w:pPr>
      <w:bookmarkStart w:id="695" w:name="_Toc51666771"/>
      <w:r>
        <w:t>Search M</w:t>
      </w:r>
      <w:r w:rsidRPr="00673430">
        <w:t>ode</w:t>
      </w:r>
      <w:r>
        <w:t xml:space="preserve"> </w:t>
      </w:r>
      <w:r w:rsidR="00A851DF">
        <w:t>f</w:t>
      </w:r>
      <w:r>
        <w:t>or O</w:t>
      </w:r>
      <w:r w:rsidRPr="00673430">
        <w:t>ptimization</w:t>
      </w:r>
      <w:bookmarkEnd w:id="695"/>
    </w:p>
    <w:p w14:paraId="354074B7" w14:textId="77777777" w:rsidR="00F83EA3" w:rsidRPr="00673430" w:rsidRDefault="00F83EA3" w:rsidP="00F83EA3">
      <w:pPr>
        <w:pStyle w:val="ListBullet2"/>
      </w:pPr>
      <w:r w:rsidRPr="00673430">
        <w:rPr>
          <w:b/>
        </w:rPr>
        <w:t>Minimize PWI</w:t>
      </w:r>
      <w:r w:rsidRPr="00673430">
        <w:t xml:space="preserve"> – Search for the combination of </w:t>
      </w:r>
      <w:r>
        <w:t>setpoint</w:t>
      </w:r>
      <w:r w:rsidRPr="00673430">
        <w:t xml:space="preserve"> temperatures and conveyor speed that will minimize the Process Window Index.</w:t>
      </w:r>
    </w:p>
    <w:p w14:paraId="04CA508C" w14:textId="77777777" w:rsidR="00F83EA3" w:rsidRPr="001033DD" w:rsidRDefault="00F83EA3" w:rsidP="00F83EA3">
      <w:pPr>
        <w:pStyle w:val="ListBullet2"/>
        <w:rPr>
          <w:rFonts w:ascii="Trebuchet MS" w:hAnsi="Trebuchet MS"/>
          <w:sz w:val="24"/>
          <w:szCs w:val="24"/>
        </w:rPr>
      </w:pPr>
      <w:r w:rsidRPr="001033DD">
        <w:rPr>
          <w:b/>
        </w:rPr>
        <w:t>Allow zone setpoints to change</w:t>
      </w:r>
      <w:r w:rsidRPr="001033DD">
        <w:t xml:space="preserve"> – This option will determine if Navigator will include zone setpoint changes when predicting new solutions. It also allows you to exclude individual zones from suggested changes.</w:t>
      </w:r>
    </w:p>
    <w:p w14:paraId="6080C9F3" w14:textId="77777777" w:rsidR="00F83EA3" w:rsidRPr="00673430" w:rsidRDefault="00F83EA3" w:rsidP="00F83EA3">
      <w:pPr>
        <w:pStyle w:val="ListBullet2"/>
        <w:spacing w:before="60" w:after="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47D046DE" w14:textId="77777777" w:rsidR="00F83EA3" w:rsidRPr="00673430" w:rsidRDefault="00F83EA3" w:rsidP="00F83EA3">
      <w:pPr>
        <w:pStyle w:val="ListBullet2"/>
        <w:spacing w:before="60" w:after="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w:t>
      </w:r>
      <w:r>
        <w:t>setpoint</w:t>
      </w:r>
      <w:r w:rsidRPr="00673430">
        <w:t xml:space="preserve"> temperatures that will maximize conveyor speed.</w:t>
      </w:r>
    </w:p>
    <w:p w14:paraId="1C3B9974" w14:textId="3497F824" w:rsidR="00F83EA3" w:rsidRPr="00673430" w:rsidRDefault="00F83EA3" w:rsidP="00F83EA3">
      <w:pPr>
        <w:pStyle w:val="ListBullet2"/>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9530DD">
        <w:t>es</w:t>
      </w:r>
      <w:r w:rsidRPr="00673430">
        <w:t xml:space="preserve"> for the </w:t>
      </w:r>
      <w:r w:rsidR="009530DD">
        <w:t>machine</w:t>
      </w:r>
      <w:r w:rsidRPr="00673430">
        <w:t xml:space="preserve"> settings that will minimize </w:t>
      </w:r>
      <w:r>
        <w:t>the power consump</w:t>
      </w:r>
      <w:r w:rsidRPr="00673430">
        <w:t xml:space="preserve">tion by finding </w:t>
      </w:r>
      <w:r>
        <w:t>setpoint</w:t>
      </w:r>
      <w:r w:rsidRPr="00673430">
        <w:t xml:space="preserve"> solutions with slower conveyor speeds and lower temperature settings.</w:t>
      </w:r>
    </w:p>
    <w:p w14:paraId="357AB2B6" w14:textId="77777777" w:rsidR="00F83EA3" w:rsidRDefault="00F83EA3">
      <w:pPr>
        <w:pStyle w:val="Heading3"/>
      </w:pPr>
      <w:bookmarkStart w:id="696" w:name="_Toc51666772"/>
      <w:r>
        <w:t>Conveyor Speed Constraints</w:t>
      </w:r>
      <w:bookmarkEnd w:id="696"/>
    </w:p>
    <w:p w14:paraId="3F26B31A" w14:textId="77777777" w:rsidR="00F83EA3" w:rsidRPr="00673430" w:rsidRDefault="00F83EA3" w:rsidP="00F83EA3">
      <w:r w:rsidRPr="00673430">
        <w:t xml:space="preserve">As long as </w:t>
      </w:r>
      <w:proofErr w:type="spellStart"/>
      <w:r w:rsidRPr="00673430">
        <w:t>the</w:t>
      </w:r>
      <w:proofErr w:type="spellEnd"/>
      <w:r w:rsidRPr="00673430">
        <w:t xml:space="preserve"> </w:t>
      </w:r>
      <w:r w:rsidRPr="00042FA1">
        <w:rPr>
          <w:i/>
        </w:rPr>
        <w:t>Allow Conveyor Speed to Change</w:t>
      </w:r>
      <w:r w:rsidRPr="00673430">
        <w:t xml:space="preserve"> feature is selected, these options </w:t>
      </w:r>
      <w:r>
        <w:t>are</w:t>
      </w:r>
      <w:r w:rsidRPr="00673430">
        <w:t xml:space="preserve"> available.</w:t>
      </w:r>
    </w:p>
    <w:p w14:paraId="4AB1D51F" w14:textId="3500B7CA" w:rsidR="00F83EA3" w:rsidRPr="00673430" w:rsidRDefault="0055255E" w:rsidP="00F83EA3">
      <w:r>
        <w:rPr>
          <w:b/>
        </w:rPr>
        <w:t>Minimum</w:t>
      </w:r>
      <w:r w:rsidR="00F83EA3" w:rsidRPr="00673430">
        <w:t xml:space="preserve"> – Select the </w:t>
      </w:r>
      <w:r>
        <w:t>slowest</w:t>
      </w:r>
      <w:r w:rsidR="00F83EA3" w:rsidRPr="00673430">
        <w:t xml:space="preserve"> conveyor speed you would like Navigator to recommend for new products.</w:t>
      </w:r>
    </w:p>
    <w:p w14:paraId="2349D696" w14:textId="0D3277D3" w:rsidR="00F83EA3" w:rsidRPr="00673430" w:rsidRDefault="0055255E" w:rsidP="00F83EA3">
      <w:r>
        <w:rPr>
          <w:b/>
        </w:rPr>
        <w:t>Maximum</w:t>
      </w:r>
      <w:r w:rsidR="00F83EA3" w:rsidRPr="00673430">
        <w:t xml:space="preserve"> - Select the </w:t>
      </w:r>
      <w:r>
        <w:t xml:space="preserve">fastest </w:t>
      </w:r>
      <w:r w:rsidR="00F83EA3" w:rsidRPr="00673430">
        <w:t>conveyor speed you would like Navigator to recommend for new products.</w:t>
      </w:r>
    </w:p>
    <w:p w14:paraId="62BA078A" w14:textId="77777777" w:rsidR="00F83EA3" w:rsidRPr="00673430" w:rsidRDefault="00F83EA3" w:rsidP="00F83EA3">
      <w:pPr>
        <w:pStyle w:val="Heading2"/>
      </w:pPr>
      <w:bookmarkStart w:id="697" w:name="_Ref91061591"/>
      <w:r>
        <w:br w:type="page"/>
      </w:r>
      <w:bookmarkStart w:id="698" w:name="_Toc51666625"/>
      <w:bookmarkStart w:id="699" w:name="_Toc51666773"/>
      <w:r>
        <w:lastRenderedPageBreak/>
        <w:t>Manual Profile P</w:t>
      </w:r>
      <w:r w:rsidRPr="00673430">
        <w:t>rediction</w:t>
      </w:r>
      <w:bookmarkEnd w:id="697"/>
      <w:bookmarkEnd w:id="698"/>
      <w:bookmarkEnd w:id="699"/>
    </w:p>
    <w:p w14:paraId="15C02B2D" w14:textId="74DAC7C7" w:rsidR="00F83EA3" w:rsidRPr="00673430" w:rsidRDefault="00F83EA3" w:rsidP="00F83EA3">
      <w:r w:rsidRPr="00673430">
        <w:t xml:space="preserve">The </w:t>
      </w:r>
      <w:r w:rsidR="009530DD">
        <w:t>W</w:t>
      </w:r>
      <w:r w:rsidRPr="00673430">
        <w:t xml:space="preserve">PI software has automatic (Navigator), and manual prediction capabilities.  Manual prediction gives you the flexibility to easily predict changes to the </w:t>
      </w:r>
      <w:r w:rsidR="009530DD">
        <w:t>machine</w:t>
      </w:r>
      <w:r w:rsidRPr="00673430">
        <w:t xml:space="preserve"> settings (temperature settings, conveyor speed), and view the results without having to spend the time actually running unnecessary profiles.  This feature is very helpful to you,</w:t>
      </w:r>
      <w:r>
        <w:t xml:space="preserve"> minimizing the time spent fine-</w:t>
      </w:r>
      <w:r w:rsidRPr="00673430">
        <w:t>tuning or developing a thermal profile.</w:t>
      </w:r>
    </w:p>
    <w:p w14:paraId="0845225C" w14:textId="77777777" w:rsidR="00F83EA3" w:rsidRPr="00673430" w:rsidRDefault="00F83EA3">
      <w:pPr>
        <w:pStyle w:val="Heading3"/>
      </w:pPr>
      <w:bookmarkStart w:id="700" w:name="_Toc51666774"/>
      <w:r>
        <w:t>Make C</w:t>
      </w:r>
      <w:r w:rsidRPr="00673430">
        <w:t>hanges</w:t>
      </w:r>
      <w:bookmarkEnd w:id="700"/>
    </w:p>
    <w:p w14:paraId="5F43E20F" w14:textId="346363BC" w:rsidR="00F83EA3" w:rsidRPr="00673430" w:rsidRDefault="00F83EA3" w:rsidP="00F83EA3">
      <w:r w:rsidRPr="00673430">
        <w:t xml:space="preserve">To predict changes to the </w:t>
      </w:r>
      <w:r w:rsidR="009530DD">
        <w:t>machine</w:t>
      </w:r>
      <w:r w:rsidRPr="00673430">
        <w:t xml:space="preserve"> settings, or modify the Navigator prediction results, click on the zone you wish to change.  In the example below, zone 1 has been selected.  See </w:t>
      </w:r>
      <w:r w:rsidRPr="00673430">
        <w:fldChar w:fldCharType="begin"/>
      </w:r>
      <w:r w:rsidRPr="00673430">
        <w:instrText xml:space="preserve"> REF _Ref185832902 \h  \* MERGEFORMAT </w:instrText>
      </w:r>
      <w:r w:rsidRPr="00673430">
        <w:fldChar w:fldCharType="separate"/>
      </w:r>
      <w:ins w:id="701" w:author="Tom Bergeron" w:date="2020-09-25T15:54:00Z">
        <w:r w:rsidR="00D75DE9">
          <w:t xml:space="preserve">Figure </w:t>
        </w:r>
      </w:ins>
      <w:del w:id="702" w:author="Tom Bergeron" w:date="2020-09-25T15:54:00Z">
        <w:r w:rsidDel="00D75DE9">
          <w:delText xml:space="preserve">Figure </w:delText>
        </w:r>
        <w:r w:rsidR="009530DD" w:rsidDel="00D75DE9">
          <w:rPr>
            <w:noProof/>
          </w:rPr>
          <w:delText>56</w:delText>
        </w:r>
      </w:del>
      <w:r w:rsidRPr="00673430">
        <w:fldChar w:fldCharType="end"/>
      </w:r>
      <w:r w:rsidRPr="00673430">
        <w:t>.</w:t>
      </w:r>
    </w:p>
    <w:p w14:paraId="4A4453F5" w14:textId="77777777" w:rsidR="00F83EA3" w:rsidRDefault="00F83EA3" w:rsidP="00F83EA3"/>
    <w:p w14:paraId="3A55B72B" w14:textId="77777777" w:rsidR="00F83EA3" w:rsidRDefault="00F83EA3" w:rsidP="00F83EA3">
      <w:pPr>
        <w:jc w:val="center"/>
      </w:pPr>
      <w:r>
        <w:rPr>
          <w:noProof/>
        </w:rPr>
        <w:drawing>
          <wp:inline distT="0" distB="0" distL="0" distR="0" wp14:anchorId="1A3A9C70" wp14:editId="4DE9A2E6">
            <wp:extent cx="5575300" cy="882650"/>
            <wp:effectExtent l="19050" t="19050" r="25400" b="12700"/>
            <wp:docPr id="2100" name="Picture 210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0560CC4F" w14:textId="004553C8" w:rsidR="00F83EA3" w:rsidRDefault="00F83EA3" w:rsidP="00F83EA3">
      <w:pPr>
        <w:pStyle w:val="Caption"/>
      </w:pPr>
      <w:bookmarkStart w:id="703" w:name="_Ref185832902"/>
      <w:r>
        <w:t xml:space="preserve">Figure </w:t>
      </w:r>
      <w:bookmarkEnd w:id="703"/>
      <w:r w:rsidR="009530DD">
        <w:rPr>
          <w:noProof/>
        </w:rPr>
        <w:t>56</w:t>
      </w:r>
      <w:r>
        <w:t>: Prediction Settings</w:t>
      </w:r>
    </w:p>
    <w:p w14:paraId="6D8AA473" w14:textId="77777777" w:rsidR="00F83EA3" w:rsidRDefault="00F83EA3" w:rsidP="00F83EA3"/>
    <w:p w14:paraId="7AD3C0FE" w14:textId="77777777" w:rsidR="00F83EA3" w:rsidRDefault="00F83EA3" w:rsidP="00F83EA3">
      <w:r w:rsidRPr="00673430">
        <w:t xml:space="preserve">Type the new temperature setting, and then press Enter.  </w:t>
      </w:r>
    </w:p>
    <w:p w14:paraId="289FBBCC" w14:textId="77777777" w:rsidR="00F83EA3" w:rsidRDefault="00F83EA3" w:rsidP="00F83EA3"/>
    <w:p w14:paraId="12F44DC4" w14:textId="77777777" w:rsidR="00F83EA3" w:rsidRPr="00673430" w:rsidRDefault="00F83EA3" w:rsidP="00F83EA3">
      <w:r w:rsidRPr="00673430">
        <w:t xml:space="preserve">The Navigator prediction tool will predict the results of that change, and then automatically update the PWI, predicted Statistics, and the profile graph.  The new predicted results </w:t>
      </w:r>
      <w:r>
        <w:t>appear</w:t>
      </w:r>
      <w:r w:rsidRPr="00673430">
        <w:t xml:space="preserve"> on the graph in a dotted-line format.  This format </w:t>
      </w:r>
      <w:r>
        <w:t>lets</w:t>
      </w:r>
      <w:r w:rsidRPr="00673430">
        <w:t xml:space="preserve"> you </w:t>
      </w:r>
      <w:r>
        <w:t>quickly</w:t>
      </w:r>
      <w:r w:rsidRPr="00673430">
        <w:t xml:space="preserve"> determine the difference between the original and predicted profiles.</w:t>
      </w:r>
    </w:p>
    <w:p w14:paraId="415804B6" w14:textId="77777777" w:rsidR="00F83EA3" w:rsidRPr="00673430" w:rsidRDefault="00F83EA3" w:rsidP="00F83EA3"/>
    <w:p w14:paraId="68B98FE8" w14:textId="77777777" w:rsidR="00F83EA3" w:rsidRDefault="00F83EA3" w:rsidP="00F83EA3">
      <w:r w:rsidRPr="00085DF3">
        <w:rPr>
          <w:b/>
          <w:noProof/>
        </w:rPr>
        <w:t>Note</w:t>
      </w:r>
      <w:r w:rsidRPr="006034E1">
        <w:rPr>
          <w:noProof/>
        </w:rPr>
        <w:t xml:space="preserve">: </w:t>
      </w:r>
      <w:r w:rsidRPr="00EE3FFF">
        <w:rPr>
          <w:noProof/>
        </w:rPr>
        <w:t>When separate Top and Bottom setpoints are used, the Navigator prediction will maintain the same delta between the Top and Bottom setting that was used in the original profile.</w:t>
      </w:r>
    </w:p>
    <w:p w14:paraId="6B78E122" w14:textId="77777777" w:rsidR="005B61FA" w:rsidRDefault="005B61FA">
      <w:pPr>
        <w:pStyle w:val="Heading3"/>
      </w:pPr>
    </w:p>
    <w:p w14:paraId="75F011F8" w14:textId="4A8F0328" w:rsidR="00BC363E" w:rsidRDefault="008058F8">
      <w:pPr>
        <w:pStyle w:val="Heading3"/>
      </w:pPr>
      <w:bookmarkStart w:id="704" w:name="_Toc51666775"/>
      <w:r>
        <w:t>Profile Screen Buttons</w:t>
      </w:r>
      <w:bookmarkEnd w:id="677"/>
      <w:bookmarkEnd w:id="678"/>
      <w:bookmarkEnd w:id="680"/>
      <w:bookmarkEnd w:id="681"/>
      <w:bookmarkEnd w:id="682"/>
      <w:bookmarkEnd w:id="683"/>
      <w:bookmarkEnd w:id="684"/>
      <w:bookmarkEnd w:id="685"/>
      <w:bookmarkEnd w:id="704"/>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16"/>
        <w:gridCol w:w="7560"/>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171B29AC">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081A7657">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7A3AACB0">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37FFC7E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EABC87D"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w:t>
            </w:r>
            <w:r w:rsidR="00597827">
              <w:t>W</w:t>
            </w:r>
            <w:r w:rsidRPr="00673430">
              <w:t xml:space="preserve">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705" w:name="_Toc494599913"/>
      <w:bookmarkStart w:id="706" w:name="_Toc358296257"/>
      <w:bookmarkStart w:id="707" w:name="_Toc358298422"/>
    </w:p>
    <w:p w14:paraId="4625C02F" w14:textId="1F376364" w:rsidR="00BC363E" w:rsidRPr="000600D3" w:rsidRDefault="008058F8">
      <w:pPr>
        <w:pStyle w:val="Heading3"/>
        <w:rPr>
          <w:noProof/>
        </w:rPr>
      </w:pPr>
      <w:r>
        <w:rPr>
          <w:noProof/>
        </w:rPr>
        <w:br w:type="page"/>
      </w:r>
      <w:bookmarkStart w:id="708" w:name="_Toc469334910"/>
      <w:bookmarkStart w:id="709" w:name="_Toc504120336"/>
      <w:bookmarkStart w:id="710" w:name="_Toc527644319"/>
      <w:bookmarkStart w:id="711" w:name="_Toc528599419"/>
      <w:bookmarkStart w:id="712" w:name="_Toc17993457"/>
      <w:bookmarkStart w:id="713" w:name="_Toc37267175"/>
      <w:bookmarkStart w:id="714" w:name="_Toc51666776"/>
      <w:r w:rsidR="005941AF">
        <w:rPr>
          <w:noProof/>
        </w:rPr>
        <w:lastRenderedPageBreak/>
        <w:t xml:space="preserve">Exit </w:t>
      </w:r>
      <w:r w:rsidR="00A851DF">
        <w:rPr>
          <w:noProof/>
        </w:rPr>
        <w:t>t</w:t>
      </w:r>
      <w:r>
        <w:rPr>
          <w:noProof/>
        </w:rPr>
        <w:t xml:space="preserve">he </w:t>
      </w:r>
      <w:r w:rsidR="005941AF">
        <w:rPr>
          <w:noProof/>
        </w:rPr>
        <w:t>Graph Screen</w:t>
      </w:r>
      <w:bookmarkEnd w:id="705"/>
      <w:bookmarkEnd w:id="706"/>
      <w:bookmarkEnd w:id="707"/>
      <w:bookmarkEnd w:id="708"/>
      <w:bookmarkEnd w:id="709"/>
      <w:bookmarkEnd w:id="710"/>
      <w:bookmarkEnd w:id="711"/>
      <w:bookmarkEnd w:id="712"/>
      <w:bookmarkEnd w:id="713"/>
      <w:bookmarkEnd w:id="714"/>
    </w:p>
    <w:tbl>
      <w:tblPr>
        <w:tblW w:w="0" w:type="auto"/>
        <w:tblLook w:val="04A0" w:firstRow="1" w:lastRow="0" w:firstColumn="1" w:lastColumn="0" w:noHBand="0" w:noVBand="1"/>
      </w:tblPr>
      <w:tblGrid>
        <w:gridCol w:w="4620"/>
        <w:gridCol w:w="4956"/>
      </w:tblGrid>
      <w:tr w:rsidR="00D27ACE" w14:paraId="17851D8F" w14:textId="77777777" w:rsidTr="00EA021B">
        <w:trPr>
          <w:trHeight w:val="2358"/>
        </w:trPr>
        <w:tc>
          <w:tcPr>
            <w:tcW w:w="4788" w:type="dxa"/>
            <w:shd w:val="clear" w:color="auto" w:fill="auto"/>
          </w:tcPr>
          <w:p w14:paraId="314A9854" w14:textId="732CE214" w:rsidR="00D27ACE" w:rsidRPr="00673430" w:rsidRDefault="00DC6B75" w:rsidP="00EA021B">
            <w:pPr>
              <w:ind w:left="-108"/>
            </w:pPr>
            <w:r>
              <w:t xml:space="preserve"> </w:t>
            </w:r>
            <w:r w:rsidR="006C62C4">
              <w:t xml:space="preserve">Upon exiting the graph screen, </w:t>
            </w:r>
            <w:r w:rsidR="009530DD">
              <w:t>you will be prompted if you want to run another profile with this same product.</w:t>
            </w:r>
            <w:r w:rsidR="00D27ACE" w:rsidRPr="00673430">
              <w:t xml:space="preserve"> </w:t>
            </w:r>
            <w:r>
              <w:t xml:space="preserve"> </w:t>
            </w:r>
          </w:p>
          <w:p w14:paraId="15C28C69" w14:textId="77777777" w:rsidR="00D27ACE" w:rsidRPr="00673430" w:rsidRDefault="00D27ACE" w:rsidP="00EA021B">
            <w:pPr>
              <w:ind w:left="-108"/>
            </w:pPr>
          </w:p>
          <w:p w14:paraId="63914CF8" w14:textId="1BEA03F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w:t>
            </w:r>
            <w:r w:rsidR="009530DD">
              <w:t>W</w:t>
            </w:r>
            <w:r w:rsidRPr="00673430">
              <w:t>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77777777" w:rsidR="00D27ACE" w:rsidRDefault="00DD450D" w:rsidP="004F3EB4">
            <w:pPr>
              <w:jc w:val="center"/>
            </w:pPr>
            <w:r>
              <w:rPr>
                <w:noProof/>
              </w:rPr>
              <w:drawing>
                <wp:inline distT="0" distB="0" distL="0" distR="0" wp14:anchorId="1186D8F1" wp14:editId="6AA505BE">
                  <wp:extent cx="2516162" cy="1114425"/>
                  <wp:effectExtent l="19050" t="19050" r="1778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558054" cy="1132979"/>
                          </a:xfrm>
                          <a:prstGeom prst="rect">
                            <a:avLst/>
                          </a:prstGeom>
                          <a:noFill/>
                          <a:ln w="6350" cmpd="sng">
                            <a:solidFill>
                              <a:srgbClr val="000000"/>
                            </a:solidFill>
                            <a:miter lim="800000"/>
                            <a:headEnd/>
                            <a:tailEnd/>
                          </a:ln>
                          <a:effectLst/>
                        </pic:spPr>
                      </pic:pic>
                    </a:graphicData>
                  </a:graphic>
                </wp:inline>
              </w:drawing>
            </w:r>
          </w:p>
          <w:p w14:paraId="020F2927" w14:textId="7BA6E761" w:rsidR="00D27ACE" w:rsidRPr="00E90A47" w:rsidRDefault="00D27ACE" w:rsidP="006C62C4">
            <w:pPr>
              <w:pStyle w:val="Caption"/>
            </w:pPr>
            <w:r w:rsidRPr="00E90A47">
              <w:t xml:space="preserve">Figure </w:t>
            </w:r>
            <w:r w:rsidR="009530DD">
              <w:rPr>
                <w:noProof/>
              </w:rPr>
              <w:t>57</w:t>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77777777" w:rsidR="00D27ACE" w:rsidRDefault="00DD450D" w:rsidP="00BC363E">
            <w:r w:rsidRPr="00673430">
              <w:rPr>
                <w:noProof/>
              </w:rPr>
              <w:drawing>
                <wp:inline distT="0" distB="0" distL="0" distR="0" wp14:anchorId="32FF2507" wp14:editId="57DA2A88">
                  <wp:extent cx="2970566" cy="965200"/>
                  <wp:effectExtent l="19050" t="19050" r="2032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70566" cy="965200"/>
                          </a:xfrm>
                          <a:prstGeom prst="rect">
                            <a:avLst/>
                          </a:prstGeom>
                          <a:noFill/>
                          <a:ln w="6350" cmpd="sng">
                            <a:solidFill>
                              <a:srgbClr val="000000"/>
                            </a:solidFill>
                            <a:miter lim="800000"/>
                            <a:headEnd/>
                            <a:tailEnd/>
                          </a:ln>
                          <a:effectLst/>
                        </pic:spPr>
                      </pic:pic>
                    </a:graphicData>
                  </a:graphic>
                </wp:inline>
              </w:drawing>
            </w:r>
          </w:p>
          <w:p w14:paraId="5314CCA5" w14:textId="4D076D79" w:rsidR="00D27ACE" w:rsidRPr="00673430" w:rsidRDefault="00D27ACE" w:rsidP="00D27ACE">
            <w:pPr>
              <w:pStyle w:val="Caption"/>
            </w:pPr>
            <w:r w:rsidRPr="00673430">
              <w:t xml:space="preserve">Figure </w:t>
            </w:r>
            <w:r w:rsidR="009530DD">
              <w:rPr>
                <w:noProof/>
              </w:rPr>
              <w:t>58</w:t>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34C65B6" w:rsidR="00BC363E" w:rsidRPr="00673430" w:rsidRDefault="007139B5" w:rsidP="00BC363E">
      <w:r>
        <w:t>The following message will appear reminding you of the settings that should be entered into the Wave Solder Machine controller:</w:t>
      </w:r>
      <w:r w:rsidR="00BC363E" w:rsidRPr="00673430">
        <w:t xml:space="preserve">  </w:t>
      </w:r>
    </w:p>
    <w:p w14:paraId="1E46C20C" w14:textId="77777777" w:rsidR="00BC363E" w:rsidRDefault="00BC363E" w:rsidP="00BC363E"/>
    <w:p w14:paraId="1B8F1410" w14:textId="77777777" w:rsidR="00BC363E" w:rsidRPr="004B2B33" w:rsidRDefault="00DD450D" w:rsidP="004B2B33">
      <w:pPr>
        <w:jc w:val="center"/>
      </w:pPr>
      <w:r w:rsidRPr="004B2B33">
        <w:rPr>
          <w:noProof/>
        </w:rPr>
        <w:drawing>
          <wp:inline distT="0" distB="0" distL="0" distR="0" wp14:anchorId="0005BDE7" wp14:editId="679E7B72">
            <wp:extent cx="3839858" cy="2307894"/>
            <wp:effectExtent l="19050" t="19050" r="27305" b="165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39858" cy="2307894"/>
                    </a:xfrm>
                    <a:prstGeom prst="rect">
                      <a:avLst/>
                    </a:prstGeom>
                    <a:noFill/>
                    <a:ln w="6350" cmpd="sng">
                      <a:solidFill>
                        <a:srgbClr val="000000"/>
                      </a:solidFill>
                      <a:miter lim="800000"/>
                      <a:headEnd/>
                      <a:tailEnd/>
                    </a:ln>
                    <a:effectLst/>
                  </pic:spPr>
                </pic:pic>
              </a:graphicData>
            </a:graphic>
          </wp:inline>
        </w:drawing>
      </w:r>
    </w:p>
    <w:p w14:paraId="5B016B26" w14:textId="54E6F752" w:rsidR="00BC363E" w:rsidRDefault="00BC363E" w:rsidP="00BC363E">
      <w:pPr>
        <w:pStyle w:val="Caption"/>
      </w:pPr>
      <w:r>
        <w:t xml:space="preserve">Figure </w:t>
      </w:r>
      <w:r w:rsidR="007139B5">
        <w:rPr>
          <w:noProof/>
        </w:rPr>
        <w:t>59</w:t>
      </w:r>
    </w:p>
    <w:p w14:paraId="607879A1" w14:textId="77777777" w:rsidR="00BC363E" w:rsidRDefault="00BC363E" w:rsidP="00BC363E"/>
    <w:p w14:paraId="08DEF3C0" w14:textId="3D541229" w:rsidR="00BC363E" w:rsidRPr="00673430" w:rsidRDefault="007139B5" w:rsidP="00BC363E">
      <w:r>
        <w:t>W</w:t>
      </w:r>
      <w:r w:rsidR="00DF63A3" w:rsidRPr="00673430">
        <w:t>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w:t>
      </w:r>
    </w:p>
    <w:p w14:paraId="6C39D38E" w14:textId="77777777" w:rsidR="00BC363E" w:rsidRDefault="00BC363E" w:rsidP="00BC363E"/>
    <w:p w14:paraId="0175E161" w14:textId="77777777" w:rsidR="006C62C4" w:rsidRPr="006C62C4" w:rsidRDefault="006C62C4" w:rsidP="00062A0A">
      <w:pPr>
        <w:pStyle w:val="Heading4"/>
      </w:pPr>
      <w:r>
        <w:br w:type="page"/>
      </w:r>
      <w:r w:rsidRPr="006C62C4">
        <w:lastRenderedPageBreak/>
        <w:t>Save Changes to the Profile</w:t>
      </w:r>
    </w:p>
    <w:tbl>
      <w:tblPr>
        <w:tblW w:w="0" w:type="auto"/>
        <w:tblLook w:val="04A0" w:firstRow="1" w:lastRow="0" w:firstColumn="1" w:lastColumn="0" w:noHBand="0" w:noVBand="1"/>
      </w:tblPr>
      <w:tblGrid>
        <w:gridCol w:w="4582"/>
        <w:gridCol w:w="4994"/>
      </w:tblGrid>
      <w:tr w:rsidR="00BA39C7" w14:paraId="69EA1403" w14:textId="77777777" w:rsidTr="006C62C4">
        <w:tc>
          <w:tcPr>
            <w:tcW w:w="4582" w:type="dxa"/>
            <w:shd w:val="clear" w:color="auto" w:fill="auto"/>
          </w:tcPr>
          <w:p w14:paraId="22540435" w14:textId="17594D10" w:rsidR="00BA39C7" w:rsidRDefault="006C62C4"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w:t>
            </w:r>
            <w:r w:rsidR="004B05CE">
              <w:t>is specific</w:t>
            </w:r>
            <w:r w:rsidRPr="00673430">
              <w:t xml:space="preserve"> profile.  To save the changes to Process Window file see next dialog box.  See </w:t>
            </w:r>
            <w:r w:rsidR="004B05CE" w:rsidRPr="00673430">
              <w:fldChar w:fldCharType="begin"/>
            </w:r>
            <w:r w:rsidR="004B05CE" w:rsidRPr="00673430">
              <w:instrText xml:space="preserve"> REF _Ref270084164 \h  \* MERGEFORMAT </w:instrText>
            </w:r>
            <w:r w:rsidR="004B05CE" w:rsidRPr="00673430">
              <w:fldChar w:fldCharType="separate"/>
            </w:r>
            <w:ins w:id="715" w:author="Tom Bergeron" w:date="2020-09-25T15:54:00Z">
              <w:r w:rsidR="00D75DE9" w:rsidRPr="00673430">
                <w:t xml:space="preserve">Figure </w:t>
              </w:r>
            </w:ins>
            <w:del w:id="716" w:author="Tom Bergeron" w:date="2020-09-25T15:54:00Z">
              <w:r w:rsidR="004B05CE" w:rsidRPr="00673430" w:rsidDel="00D75DE9">
                <w:delText xml:space="preserve">Figure </w:delText>
              </w:r>
              <w:r w:rsidR="004B05CE" w:rsidDel="00D75DE9">
                <w:rPr>
                  <w:noProof/>
                </w:rPr>
                <w:delText>60</w:delText>
              </w:r>
            </w:del>
            <w:r w:rsidR="004B05CE" w:rsidRPr="00673430">
              <w:fldChar w:fldCharType="end"/>
            </w:r>
            <w:r>
              <w:t>.</w:t>
            </w:r>
          </w:p>
        </w:tc>
        <w:tc>
          <w:tcPr>
            <w:tcW w:w="4994" w:type="dxa"/>
            <w:shd w:val="clear" w:color="auto" w:fill="auto"/>
          </w:tcPr>
          <w:p w14:paraId="0C32210D" w14:textId="77777777" w:rsidR="00BA39C7" w:rsidRDefault="00DD450D" w:rsidP="00BC363E">
            <w:r w:rsidRPr="00673430">
              <w:rPr>
                <w:noProof/>
              </w:rPr>
              <w:drawing>
                <wp:inline distT="0" distB="0" distL="0" distR="0" wp14:anchorId="44E4174B" wp14:editId="45F2AEAA">
                  <wp:extent cx="2994409" cy="1286189"/>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270161" cy="1404633"/>
                          </a:xfrm>
                          <a:prstGeom prst="rect">
                            <a:avLst/>
                          </a:prstGeom>
                          <a:noFill/>
                          <a:ln>
                            <a:noFill/>
                          </a:ln>
                        </pic:spPr>
                      </pic:pic>
                    </a:graphicData>
                  </a:graphic>
                </wp:inline>
              </w:drawing>
            </w:r>
          </w:p>
          <w:p w14:paraId="7A2AACC0" w14:textId="3E20AD83" w:rsidR="00BA39C7" w:rsidRPr="00673430" w:rsidRDefault="00BA39C7" w:rsidP="00BA39C7">
            <w:pPr>
              <w:pStyle w:val="Caption"/>
            </w:pPr>
            <w:bookmarkStart w:id="717" w:name="_Ref270084164"/>
            <w:r w:rsidRPr="00673430">
              <w:t xml:space="preserve">Figure </w:t>
            </w:r>
            <w:bookmarkEnd w:id="717"/>
            <w:r w:rsidR="004B05CE">
              <w:rPr>
                <w:noProof/>
              </w:rPr>
              <w:t>60</w:t>
            </w:r>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062A0A">
      <w:pPr>
        <w:pStyle w:val="Heading4"/>
      </w:pPr>
      <w:r w:rsidRPr="006C62C4">
        <w:t>Save Changes to the Process Window</w:t>
      </w:r>
    </w:p>
    <w:tbl>
      <w:tblPr>
        <w:tblW w:w="0" w:type="auto"/>
        <w:tblLook w:val="04A0" w:firstRow="1" w:lastRow="0" w:firstColumn="1" w:lastColumn="0" w:noHBand="0" w:noVBand="1"/>
      </w:tblPr>
      <w:tblGrid>
        <w:gridCol w:w="4582"/>
        <w:gridCol w:w="4994"/>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77777777" w:rsidR="00BA39C7" w:rsidRDefault="00DD450D" w:rsidP="00BC363E">
            <w:r w:rsidRPr="00673430">
              <w:rPr>
                <w:noProof/>
              </w:rPr>
              <w:drawing>
                <wp:inline distT="0" distB="0" distL="0" distR="0" wp14:anchorId="2D4570E7" wp14:editId="0A2378F7">
                  <wp:extent cx="2986322" cy="109527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251303" cy="1192455"/>
                          </a:xfrm>
                          <a:prstGeom prst="rect">
                            <a:avLst/>
                          </a:prstGeom>
                          <a:noFill/>
                          <a:ln>
                            <a:noFill/>
                          </a:ln>
                        </pic:spPr>
                      </pic:pic>
                    </a:graphicData>
                  </a:graphic>
                </wp:inline>
              </w:drawing>
            </w:r>
          </w:p>
          <w:p w14:paraId="12CE0ED1" w14:textId="06AD5DF3" w:rsidR="00BA39C7" w:rsidRDefault="00BA39C7" w:rsidP="00BA39C7">
            <w:pPr>
              <w:pStyle w:val="Caption"/>
            </w:pPr>
            <w:r w:rsidRPr="00673430">
              <w:t xml:space="preserve">Figure </w:t>
            </w:r>
            <w:r w:rsidR="004B05CE">
              <w:rPr>
                <w:noProof/>
              </w:rPr>
              <w:t>61</w:t>
            </w:r>
          </w:p>
        </w:tc>
      </w:tr>
    </w:tbl>
    <w:p w14:paraId="5A10C36A" w14:textId="77777777" w:rsidR="00BC363E" w:rsidRPr="00673430" w:rsidRDefault="00BC363E" w:rsidP="00BC363E"/>
    <w:p w14:paraId="5025A507" w14:textId="3BCAFA9B" w:rsidR="00BC363E" w:rsidRPr="00673430" w:rsidRDefault="004B05CE" w:rsidP="00BC363E">
      <w:r>
        <w:t xml:space="preserve">If you choose </w:t>
      </w:r>
      <w:r w:rsidRPr="00EC251F">
        <w:rPr>
          <w:i/>
          <w:iCs/>
        </w:rPr>
        <w:t>Yes</w:t>
      </w:r>
      <w:r>
        <w:t>, you</w:t>
      </w:r>
      <w:r w:rsidR="00BC363E" w:rsidRPr="00673430">
        <w:t xml:space="preserve"> will </w:t>
      </w:r>
      <w:r>
        <w:t xml:space="preserve">be </w:t>
      </w:r>
      <w:r w:rsidR="00BC363E" w:rsidRPr="00673430">
        <w:t>take</w:t>
      </w:r>
      <w:r>
        <w:t>n</w:t>
      </w:r>
      <w:r w:rsidR="00BC363E" w:rsidRPr="00673430">
        <w:t xml:space="preserve"> to the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2310C685" w14:textId="56AE3D79" w:rsidR="00CD2BDD" w:rsidRPr="00673430" w:rsidRDefault="00BC363E" w:rsidP="00BC363E">
      <w:r w:rsidRPr="00673430">
        <w:t xml:space="preserve">You </w:t>
      </w:r>
      <w:r w:rsidR="00D94244">
        <w:t>are</w:t>
      </w:r>
      <w:r w:rsidRPr="00673430">
        <w:t xml:space="preserve"> sent back to the </w:t>
      </w:r>
      <w:r w:rsidR="00270394">
        <w:t>W</w:t>
      </w:r>
      <w:r w:rsidR="00DF63A3" w:rsidRPr="00673430">
        <w:t>PI</w:t>
      </w:r>
      <w:r w:rsidR="00672150">
        <w:t xml:space="preserve"> m</w:t>
      </w:r>
      <w:r w:rsidRPr="00673430">
        <w:t>ain menu if you had just completed running a profile.  If you opened the profile from the Profile Explorer</w:t>
      </w:r>
      <w:r w:rsidR="004B05CE">
        <w:t>,</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5EDEEBF" w14:textId="1AC6E1B7" w:rsidR="00CD2BDD" w:rsidRPr="00CD2BDD" w:rsidRDefault="00530DA9" w:rsidP="00CD2BDD">
      <w:pPr>
        <w:pStyle w:val="Heading1"/>
      </w:pPr>
      <w:bookmarkStart w:id="718" w:name="_Profile_Optimization_with_the_KIC_N"/>
      <w:bookmarkStart w:id="719" w:name="_Dealing_With_Different_Top_and_Bott"/>
      <w:bookmarkStart w:id="720" w:name="_Toc119468100"/>
      <w:bookmarkStart w:id="721" w:name="_Toc353195413"/>
      <w:bookmarkStart w:id="722" w:name="_Toc358296267"/>
      <w:bookmarkStart w:id="723" w:name="_Toc358298432"/>
      <w:bookmarkStart w:id="724" w:name="_Toc469334921"/>
      <w:bookmarkStart w:id="725" w:name="_Toc504120347"/>
      <w:bookmarkStart w:id="726" w:name="_Toc527644330"/>
      <w:bookmarkStart w:id="727" w:name="_Toc528599430"/>
      <w:bookmarkStart w:id="728" w:name="_Toc17993468"/>
      <w:bookmarkStart w:id="729" w:name="_Toc37267186"/>
      <w:bookmarkStart w:id="730" w:name="_Toc51666626"/>
      <w:bookmarkStart w:id="731" w:name="_Toc51666777"/>
      <w:bookmarkEnd w:id="637"/>
      <w:bookmarkEnd w:id="638"/>
      <w:bookmarkEnd w:id="718"/>
      <w:bookmarkEnd w:id="719"/>
      <w:r>
        <w:lastRenderedPageBreak/>
        <w:t>Profile Explorer</w:t>
      </w:r>
      <w:bookmarkEnd w:id="624"/>
      <w:bookmarkEnd w:id="720"/>
      <w:bookmarkEnd w:id="721"/>
      <w:bookmarkEnd w:id="722"/>
      <w:bookmarkEnd w:id="723"/>
      <w:bookmarkEnd w:id="724"/>
      <w:bookmarkEnd w:id="725"/>
      <w:bookmarkEnd w:id="726"/>
      <w:bookmarkEnd w:id="727"/>
      <w:bookmarkEnd w:id="728"/>
      <w:bookmarkEnd w:id="729"/>
      <w:bookmarkEnd w:id="730"/>
      <w:bookmarkEnd w:id="731"/>
    </w:p>
    <w:p w14:paraId="02C56EF6" w14:textId="77777777" w:rsidR="00226533" w:rsidRPr="004B2B33" w:rsidRDefault="00DD450D" w:rsidP="004B2B33">
      <w:pPr>
        <w:jc w:val="center"/>
      </w:pPr>
      <w:r w:rsidRPr="004B2B33">
        <w:rPr>
          <w:noProof/>
        </w:rPr>
        <w:drawing>
          <wp:inline distT="0" distB="0" distL="0" distR="0" wp14:anchorId="5FF42F3E" wp14:editId="764A150B">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Default="004F3EB4" w:rsidP="0004795B"/>
    <w:p w14:paraId="5A8849F8" w14:textId="4EA0DDF9" w:rsidR="0004795B" w:rsidRDefault="00A4766B" w:rsidP="0004795B">
      <w:r w:rsidRPr="00673430">
        <w:t xml:space="preserve">The Profile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r w:rsidR="00FC7CDF">
        <w:t>(</w:t>
      </w:r>
      <w:r w:rsidRPr="00673430">
        <w:t>See</w:t>
      </w:r>
      <w:r w:rsidRPr="00673430">
        <w:rPr>
          <w:color w:val="FF0000"/>
        </w:rPr>
        <w:t xml:space="preserve"> </w:t>
      </w:r>
      <w:r w:rsidR="00CD2BDD" w:rsidRPr="00673430">
        <w:rPr>
          <w:color w:val="FF0000"/>
        </w:rPr>
        <w:fldChar w:fldCharType="begin"/>
      </w:r>
      <w:r w:rsidR="00CD2BDD" w:rsidRPr="00673430">
        <w:rPr>
          <w:color w:val="FF0000"/>
        </w:rPr>
        <w:instrText xml:space="preserve"> REF _Ref187210263 \h  \* MERGEFORMAT </w:instrText>
      </w:r>
      <w:r w:rsidR="00CD2BDD" w:rsidRPr="00673430">
        <w:rPr>
          <w:color w:val="FF0000"/>
        </w:rPr>
      </w:r>
      <w:r w:rsidR="00CD2BDD" w:rsidRPr="00673430">
        <w:rPr>
          <w:color w:val="FF0000"/>
        </w:rPr>
        <w:fldChar w:fldCharType="separate"/>
      </w:r>
      <w:ins w:id="732" w:author="Tom Bergeron" w:date="2020-09-25T15:54:00Z">
        <w:r w:rsidR="00D75DE9" w:rsidRPr="00DA0D44">
          <w:t xml:space="preserve">Figure </w:t>
        </w:r>
      </w:ins>
      <w:del w:id="733" w:author="Tom Bergeron" w:date="2020-09-25T15:54:00Z">
        <w:r w:rsidR="00CD2BDD" w:rsidRPr="00DA0D44" w:rsidDel="00D75DE9">
          <w:delText xml:space="preserve">Figure </w:delText>
        </w:r>
        <w:r w:rsidR="00CD2BDD" w:rsidDel="00D75DE9">
          <w:rPr>
            <w:noProof/>
          </w:rPr>
          <w:delText>62</w:delText>
        </w:r>
      </w:del>
      <w:r w:rsidR="00CD2BDD" w:rsidRPr="00673430">
        <w:rPr>
          <w:color w:val="FF0000"/>
        </w:rPr>
        <w:fldChar w:fldCharType="end"/>
      </w:r>
      <w:r w:rsidRPr="00673430">
        <w:rPr>
          <w:color w:val="FF0000"/>
        </w:rPr>
        <w:t>.</w:t>
      </w:r>
      <w:r w:rsidR="00FC7CDF" w:rsidRPr="00FC7CDF">
        <w:t>)</w:t>
      </w:r>
      <w:r w:rsidR="001D3570">
        <w:t xml:space="preserve">  </w:t>
      </w:r>
      <w:r w:rsidR="00FC7CDF">
        <w:t xml:space="preserve">The software saves all the profiles run using that product name in </w:t>
      </w:r>
      <w:r w:rsidR="001D3570">
        <w:t>that folder</w:t>
      </w:r>
      <w:r w:rsidR="0004795B">
        <w:t>.</w:t>
      </w:r>
    </w:p>
    <w:p w14:paraId="398A827D" w14:textId="77777777" w:rsidR="0004795B" w:rsidRDefault="00DD450D" w:rsidP="0004795B">
      <w:r>
        <w:rPr>
          <w:noProof/>
        </w:rPr>
        <mc:AlternateContent>
          <mc:Choice Requires="wpg">
            <w:drawing>
              <wp:anchor distT="0" distB="0" distL="114300" distR="114300" simplePos="0" relativeHeight="251854848" behindDoc="0" locked="0" layoutInCell="1" allowOverlap="1" wp14:anchorId="6BCCA6BA" wp14:editId="1316404F">
                <wp:simplePos x="0" y="0"/>
                <wp:positionH relativeFrom="column">
                  <wp:posOffset>4295775</wp:posOffset>
                </wp:positionH>
                <wp:positionV relativeFrom="paragraph">
                  <wp:posOffset>129540</wp:posOffset>
                </wp:positionV>
                <wp:extent cx="1383665" cy="1181100"/>
                <wp:effectExtent l="0" t="0" r="26035" b="19050"/>
                <wp:wrapNone/>
                <wp:docPr id="4315"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3665" cy="1181100"/>
                          <a:chOff x="6734" y="4554"/>
                          <a:chExt cx="2179" cy="1860"/>
                        </a:xfrm>
                      </wpg:grpSpPr>
                      <wps:wsp>
                        <wps:cNvPr id="4316" name="Rectangle 4271"/>
                        <wps:cNvSpPr>
                          <a:spLocks noChangeArrowheads="1"/>
                        </wps:cNvSpPr>
                        <wps:spPr bwMode="auto">
                          <a:xfrm>
                            <a:off x="6918" y="4554"/>
                            <a:ext cx="1995" cy="42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17" name="Group 4272"/>
                        <wpg:cNvGrpSpPr>
                          <a:grpSpLocks/>
                        </wpg:cNvGrpSpPr>
                        <wpg:grpSpPr bwMode="auto">
                          <a:xfrm>
                            <a:off x="6734" y="4974"/>
                            <a:ext cx="2160" cy="1440"/>
                            <a:chOff x="6734" y="4974"/>
                            <a:chExt cx="2160" cy="1440"/>
                          </a:xfrm>
                        </wpg:grpSpPr>
                        <wps:wsp>
                          <wps:cNvPr id="4318" name="Text Box 4273"/>
                          <wps:cNvSpPr txBox="1">
                            <a:spLocks noChangeArrowheads="1"/>
                          </wps:cNvSpPr>
                          <wps:spPr bwMode="auto">
                            <a:xfrm>
                              <a:off x="6734" y="551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36AED5" w14:textId="77777777" w:rsidR="00E361CE" w:rsidRDefault="00E361CE"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319" name="Line 4274"/>
                          <wps:cNvCnPr>
                            <a:cxnSpLocks noChangeShapeType="1"/>
                          </wps:cNvCnPr>
                          <wps:spPr bwMode="auto">
                            <a:xfrm flipV="1">
                              <a:off x="8223" y="4974"/>
                              <a:ext cx="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BCCA6BA" id="Group 4270" o:spid="_x0000_s1093" style="position:absolute;margin-left:338.25pt;margin-top:10.2pt;width:108.95pt;height:93pt;z-index:251854848" coordorigin="6734,4554" coordsize="2179,1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">
                <v:rect id="Rectangle 4271" o:spid="_x0000_s1094" style="position:absolute;left:6918;top:4554;width:199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1095" style="position:absolute;left:6734;top:4974;width:2160;height:1440" coordorigin="6734,4974"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1096" type="#_x0000_t202" style="position:absolute;left:6734;top:551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w:txbxContent>
                        <w:p w14:paraId="2636AED5" w14:textId="77777777" w:rsidR="00E361CE" w:rsidRDefault="00E361CE" w:rsidP="0004795B">
                          <w:r>
                            <w:t xml:space="preserve">This field is only active when running in </w:t>
                          </w:r>
                          <w:r w:rsidRPr="00E7523C">
                            <w:rPr>
                              <w:b/>
                              <w:i/>
                            </w:rPr>
                            <w:t>History</w:t>
                          </w:r>
                          <w:r>
                            <w:t xml:space="preserve"> mode.</w:t>
                          </w:r>
                        </w:p>
                      </w:txbxContent>
                    </v:textbox>
                  </v:shape>
                  <v:line id="Line 4274" o:spid="_x0000_s1097" style="position:absolute;flip:y;visibility:visible;mso-wrap-style:square" from="8223,4974" to="8223,5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" strokecolor="red" strokeweight="1.5pt">
                    <v:stroke endarrow="block"/>
                  </v:line>
                </v:group>
              </v:group>
            </w:pict>
          </mc:Fallback>
        </mc:AlternateContent>
      </w:r>
    </w:p>
    <w:p w14:paraId="1ADDE916" w14:textId="7CF40192" w:rsidR="0004795B" w:rsidRDefault="00270394" w:rsidP="0004795B">
      <w:pPr>
        <w:jc w:val="center"/>
      </w:pPr>
      <w:r>
        <w:rPr>
          <w:noProof/>
        </w:rPr>
        <mc:AlternateContent>
          <mc:Choice Requires="wps">
            <w:drawing>
              <wp:anchor distT="0" distB="0" distL="114300" distR="114300" simplePos="0" relativeHeight="251950080" behindDoc="0" locked="0" layoutInCell="1" allowOverlap="1" wp14:anchorId="37ED473C" wp14:editId="57ADCD2C">
                <wp:simplePos x="0" y="0"/>
                <wp:positionH relativeFrom="column">
                  <wp:posOffset>1189990</wp:posOffset>
                </wp:positionH>
                <wp:positionV relativeFrom="line">
                  <wp:posOffset>12065</wp:posOffset>
                </wp:positionV>
                <wp:extent cx="1028700" cy="457200"/>
                <wp:effectExtent l="0" t="0" r="0" b="0"/>
                <wp:wrapNone/>
                <wp:docPr id="2109"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04A438" w14:textId="532F2D44" w:rsidR="00E361CE" w:rsidRDefault="00E361CE" w:rsidP="00270394">
                            <w:r>
                              <w:t xml:space="preserve">Product Name folders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D473C" id="Text Box 4285" o:spid="_x0000_s1098" type="#_x0000_t202" style="position:absolute;left:0;text-align:left;margin-left:93.7pt;margin-top:.95pt;width:81pt;height:3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" strokecolor="red" strokeweight="1.5pt">
                <v:textbox>
                  <w:txbxContent>
                    <w:p w14:paraId="7404A438" w14:textId="532F2D44" w:rsidR="00E361CE" w:rsidRDefault="00E361CE" w:rsidP="00270394">
                      <w:r>
                        <w:t xml:space="preserve">Product Name folders </w:t>
                      </w:r>
                    </w:p>
                  </w:txbxContent>
                </v:textbox>
                <w10:wrap anchory="line"/>
              </v:shape>
            </w:pict>
          </mc:Fallback>
        </mc:AlternateContent>
      </w:r>
      <w:r>
        <w:rPr>
          <w:noProof/>
        </w:rPr>
        <mc:AlternateContent>
          <mc:Choice Requires="wps">
            <w:drawing>
              <wp:anchor distT="0" distB="0" distL="114300" distR="114300" simplePos="0" relativeHeight="251385856" behindDoc="0" locked="0" layoutInCell="1" allowOverlap="1" wp14:anchorId="2930D447" wp14:editId="41A4ECD9">
                <wp:simplePos x="0" y="0"/>
                <wp:positionH relativeFrom="column">
                  <wp:posOffset>819150</wp:posOffset>
                </wp:positionH>
                <wp:positionV relativeFrom="line">
                  <wp:posOffset>243204</wp:posOffset>
                </wp:positionV>
                <wp:extent cx="400050" cy="0"/>
                <wp:effectExtent l="0" t="76200" r="19050" b="95250"/>
                <wp:wrapNone/>
                <wp:docPr id="431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8C5BC10" id="Line 4217" o:spid="_x0000_s1026" style="position:absolute;flip:y;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64.5pt,19.15pt" to="96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" strokecolor="red" strokeweight="1.5pt">
                <v:stroke endarrow="block"/>
                <w10:wrap anchory="line"/>
              </v:line>
            </w:pict>
          </mc:Fallback>
        </mc:AlternateContent>
      </w:r>
      <w:r>
        <w:rPr>
          <w:noProof/>
        </w:rPr>
        <mc:AlternateContent>
          <mc:Choice Requires="wps">
            <w:drawing>
              <wp:anchor distT="0" distB="0" distL="114300" distR="114300" simplePos="0" relativeHeight="251947008" behindDoc="0" locked="0" layoutInCell="1" allowOverlap="1" wp14:anchorId="651C168E" wp14:editId="6F1F0ED4">
                <wp:simplePos x="0" y="0"/>
                <wp:positionH relativeFrom="column">
                  <wp:posOffset>838201</wp:posOffset>
                </wp:positionH>
                <wp:positionV relativeFrom="line">
                  <wp:posOffset>1621789</wp:posOffset>
                </wp:positionV>
                <wp:extent cx="351790" cy="352425"/>
                <wp:effectExtent l="0" t="38100" r="48260" b="28575"/>
                <wp:wrapNone/>
                <wp:docPr id="210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1790" cy="35242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C42728" id="Line 4217" o:spid="_x0000_s1026" style="position:absolute;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66pt,127.7pt" to="93.7pt,1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" strokecolor="red" strokeweight="1.5pt">
                <v:stroke endarrow="block"/>
                <w10:wrap anchory="line"/>
              </v:line>
            </w:pict>
          </mc:Fallback>
        </mc:AlternateContent>
      </w:r>
      <w:r>
        <w:rPr>
          <w:noProof/>
        </w:rPr>
        <mc:AlternateContent>
          <mc:Choice Requires="wps">
            <w:drawing>
              <wp:anchor distT="0" distB="0" distL="114300" distR="114300" simplePos="0" relativeHeight="251910144" behindDoc="0" locked="0" layoutInCell="1" allowOverlap="1" wp14:anchorId="1E039A8F" wp14:editId="1588DE98">
                <wp:simplePos x="0" y="0"/>
                <wp:positionH relativeFrom="column">
                  <wp:posOffset>434975</wp:posOffset>
                </wp:positionH>
                <wp:positionV relativeFrom="line">
                  <wp:posOffset>1960808</wp:posOffset>
                </wp:positionV>
                <wp:extent cx="1028700" cy="571500"/>
                <wp:effectExtent l="0" t="0" r="0" b="0"/>
                <wp:wrapNone/>
                <wp:docPr id="4314"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CB12A0" w14:textId="77777777" w:rsidR="00E361CE" w:rsidRDefault="00E361CE"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9A8F" id="Text Box 4284" o:spid="_x0000_s1099" type="#_x0000_t202" style="position:absolute;left:0;text-align:left;margin-left:34.25pt;margin-top:154.4pt;width:81pt;height: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" strokecolor="red" strokeweight="1.5pt">
                <v:textbox>
                  <w:txbxContent>
                    <w:p w14:paraId="59CB12A0" w14:textId="77777777" w:rsidR="00E361CE" w:rsidRDefault="00E361CE" w:rsidP="0004795B">
                      <w:r>
                        <w:t>Lot Identification Column</w:t>
                      </w:r>
                    </w:p>
                  </w:txbxContent>
                </v:textbox>
                <w10:wrap anchory="line"/>
              </v:shape>
            </w:pict>
          </mc:Fallback>
        </mc:AlternateContent>
      </w:r>
      <w:r w:rsidR="007D1FA1">
        <w:rPr>
          <w:noProof/>
        </w:rPr>
        <mc:AlternateContent>
          <mc:Choice Requires="wpg">
            <w:drawing>
              <wp:anchor distT="0" distB="0" distL="114300" distR="114300" simplePos="0" relativeHeight="251842560" behindDoc="0" locked="0" layoutInCell="1" allowOverlap="1" wp14:anchorId="275B851C" wp14:editId="3ED01F32">
                <wp:simplePos x="0" y="0"/>
                <wp:positionH relativeFrom="column">
                  <wp:posOffset>4311152</wp:posOffset>
                </wp:positionH>
                <wp:positionV relativeFrom="paragraph">
                  <wp:posOffset>1541828</wp:posOffset>
                </wp:positionV>
                <wp:extent cx="1434465" cy="1435580"/>
                <wp:effectExtent l="0" t="0" r="13335" b="12700"/>
                <wp:wrapNone/>
                <wp:docPr id="4307"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4465" cy="1435580"/>
                          <a:chOff x="6822" y="7043"/>
                          <a:chExt cx="2259" cy="2095"/>
                        </a:xfrm>
                      </wpg:grpSpPr>
                      <wps:wsp>
                        <wps:cNvPr id="4308" name="Rectangle 4276"/>
                        <wps:cNvSpPr>
                          <a:spLocks noChangeArrowheads="1"/>
                        </wps:cNvSpPr>
                        <wps:spPr bwMode="auto">
                          <a:xfrm>
                            <a:off x="6822" y="8804"/>
                            <a:ext cx="554" cy="33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09" name="Group 4277"/>
                        <wpg:cNvGrpSpPr>
                          <a:grpSpLocks/>
                        </wpg:cNvGrpSpPr>
                        <wpg:grpSpPr bwMode="auto">
                          <a:xfrm>
                            <a:off x="6921" y="7043"/>
                            <a:ext cx="2160" cy="1728"/>
                            <a:chOff x="6993" y="7043"/>
                            <a:chExt cx="2160" cy="1728"/>
                          </a:xfrm>
                        </wpg:grpSpPr>
                        <wps:wsp>
                          <wps:cNvPr id="4310" name="Line 4278"/>
                          <wps:cNvCnPr>
                            <a:cxnSpLocks noChangeShapeType="1"/>
                          </wps:cNvCnPr>
                          <wps:spPr bwMode="auto">
                            <a:xfrm flipH="1">
                              <a:off x="7395" y="7651"/>
                              <a:ext cx="473" cy="112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1" name="Text Box 4279"/>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86B55" w14:textId="77777777" w:rsidR="00E361CE" w:rsidRDefault="00E361CE"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5B851C" id="Group 4275" o:spid="_x0000_s1100" style="position:absolute;left:0;text-align:left;margin-left:339.45pt;margin-top:121.4pt;width:112.95pt;height:113.05pt;z-index:251842560" coordorigin="6822,7043" coordsize="2259,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">
                <v:rect id="Rectangle 4276" o:spid="_x0000_s1101" style="position:absolute;left:6822;top:8804;width:554;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" filled="f" strokecolor="red" strokeweight="1.5pt"/>
                <v:group id="Group 4277" o:spid="_x0000_s1102" style="position:absolute;left:6921;top:7043;width:2160;height:1728" coordorigin="6993,7043" coordsize="2160,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ax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6iD/h7E56AXD0BAAD//wMAUEsBAi0AFAAGAAgAAAAhANvh9svuAAAAhQEAABMAAAAAAAAA&#10;AAAAAAAAAAAAAFtDb250ZW50X1R5cGVzXS54bWxQSwECLQAUAAYACAAAACEAWvQsW78AAAAVAQAA&#10;CwAAAAAAAAAAAAAAAAAfAQAAX3JlbHMvLnJlbHNQSwECLQAUAAYACAAAACEArjsmscYAAADdAAAA&#10;DwAAAAAAAAAAAAAAAAAHAgAAZHJzL2Rvd25yZXYueG1sUEsFBgAAAAADAAMAtwAAAPoCAAAAAA==&#10;">
                  <v:line id="Line 4278" o:spid="_x0000_s1103" style="position:absolute;flip:x;visibility:visible;mso-wrap-style:square" from="7395,7651" to="7868,8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w:txbxContent>
                        <w:p w14:paraId="72186B55" w14:textId="77777777" w:rsidR="00E361CE" w:rsidRDefault="00E361CE" w:rsidP="0004795B">
                          <w:r>
                            <w:t xml:space="preserve">This button will only display when running in </w:t>
                          </w:r>
                          <w:r w:rsidRPr="00E7523C">
                            <w:rPr>
                              <w:b/>
                              <w:i/>
                            </w:rPr>
                            <w:t>Production</w:t>
                          </w:r>
                          <w:r>
                            <w:t xml:space="preserve"> mode.</w:t>
                          </w:r>
                        </w:p>
                      </w:txbxContent>
                    </v:textbox>
                  </v:shape>
                </v:group>
              </v:group>
            </w:pict>
          </mc:Fallback>
        </mc:AlternateContent>
      </w:r>
      <w:r w:rsidR="00CD2BDD">
        <w:rPr>
          <w:noProof/>
        </w:rPr>
        <mc:AlternateContent>
          <mc:Choice Requires="wps">
            <w:drawing>
              <wp:anchor distT="0" distB="0" distL="114300" distR="114300" simplePos="0" relativeHeight="251897856" behindDoc="0" locked="0" layoutInCell="1" allowOverlap="1" wp14:anchorId="4D9864A9" wp14:editId="5149A0EC">
                <wp:simplePos x="0" y="0"/>
                <wp:positionH relativeFrom="column">
                  <wp:posOffset>3416642</wp:posOffset>
                </wp:positionH>
                <wp:positionV relativeFrom="line">
                  <wp:posOffset>2396661</wp:posOffset>
                </wp:positionV>
                <wp:extent cx="370703" cy="361435"/>
                <wp:effectExtent l="38100" t="38100" r="29845" b="19685"/>
                <wp:wrapNone/>
                <wp:docPr id="4305" name="Line 4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0703" cy="36143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1CE431" id="Line 4283" o:spid="_x0000_s1026" style="position:absolute;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69.05pt,188.7pt" to="298.25pt,2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" strokecolor="red" strokeweight="1.5pt">
                <v:stroke endarrow="block"/>
                <w10:wrap anchory="line"/>
              </v:line>
            </w:pict>
          </mc:Fallback>
        </mc:AlternateContent>
      </w:r>
      <w:r w:rsidR="00CD2BDD">
        <w:rPr>
          <w:noProof/>
        </w:rPr>
        <mc:AlternateContent>
          <mc:Choice Requires="wps">
            <w:drawing>
              <wp:anchor distT="0" distB="0" distL="114300" distR="114300" simplePos="0" relativeHeight="251894784" behindDoc="0" locked="0" layoutInCell="1" allowOverlap="1" wp14:anchorId="2B0044C9" wp14:editId="10AF5CD2">
                <wp:simplePos x="0" y="0"/>
                <wp:positionH relativeFrom="column">
                  <wp:posOffset>3781545</wp:posOffset>
                </wp:positionH>
                <wp:positionV relativeFrom="line">
                  <wp:posOffset>2749841</wp:posOffset>
                </wp:positionV>
                <wp:extent cx="324338" cy="228600"/>
                <wp:effectExtent l="0" t="0" r="19050" b="19050"/>
                <wp:wrapNone/>
                <wp:docPr id="4304"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338"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BB6CE" id="Rectangle 4280" o:spid="_x0000_s1026" style="position:absolute;margin-left:297.75pt;margin-top:216.5pt;width:25.55pt;height:1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" filled="f" fillcolor="#bbe0e3" strokecolor="red" strokeweight="1.5pt">
                <w10:wrap anchory="line"/>
              </v:rect>
            </w:pict>
          </mc:Fallback>
        </mc:AlternateContent>
      </w:r>
      <w:r w:rsidR="00CD2BDD">
        <w:rPr>
          <w:noProof/>
        </w:rPr>
        <mc:AlternateContent>
          <mc:Choice Requires="wps">
            <w:drawing>
              <wp:anchor distT="0" distB="0" distL="114300" distR="114300" simplePos="0" relativeHeight="251913216" behindDoc="0" locked="0" layoutInCell="1" allowOverlap="1" wp14:anchorId="2B130DC3" wp14:editId="3288AB06">
                <wp:simplePos x="0" y="0"/>
                <wp:positionH relativeFrom="column">
                  <wp:posOffset>2457939</wp:posOffset>
                </wp:positionH>
                <wp:positionV relativeFrom="line">
                  <wp:posOffset>1930009</wp:posOffset>
                </wp:positionV>
                <wp:extent cx="1028700" cy="457200"/>
                <wp:effectExtent l="0" t="0" r="0" b="0"/>
                <wp:wrapNone/>
                <wp:docPr id="4306"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51B3B6" w14:textId="77777777" w:rsidR="00E361CE" w:rsidRDefault="00E361CE" w:rsidP="0004795B">
                            <w:r>
                              <w:t xml:space="preserve">Lot Identification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30DC3" id="_x0000_s1105" type="#_x0000_t202" style="position:absolute;left:0;text-align:left;margin-left:193.55pt;margin-top:151.95pt;width:81pt;height:3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" strokecolor="red" strokeweight="1.5pt">
                <v:textbox>
                  <w:txbxContent>
                    <w:p w14:paraId="6151B3B6" w14:textId="77777777" w:rsidR="00E361CE" w:rsidRDefault="00E361CE" w:rsidP="0004795B">
                      <w:r>
                        <w:t xml:space="preserve">Lot Identification </w:t>
                      </w:r>
                    </w:p>
                  </w:txbxContent>
                </v:textbox>
                <w10:wrap anchory="line"/>
              </v:shape>
            </w:pict>
          </mc:Fallback>
        </mc:AlternateContent>
      </w:r>
      <w:r w:rsidR="00CD2BDD">
        <w:rPr>
          <w:noProof/>
        </w:rPr>
        <mc:AlternateContent>
          <mc:Choice Requires="wps">
            <w:drawing>
              <wp:anchor distT="0" distB="0" distL="114300" distR="114300" simplePos="0" relativeHeight="251376640" behindDoc="0" locked="0" layoutInCell="1" allowOverlap="1" wp14:anchorId="7B9DBD7B" wp14:editId="4015CAA3">
                <wp:simplePos x="0" y="0"/>
                <wp:positionH relativeFrom="column">
                  <wp:posOffset>1157019</wp:posOffset>
                </wp:positionH>
                <wp:positionV relativeFrom="line">
                  <wp:posOffset>1189306</wp:posOffset>
                </wp:positionV>
                <wp:extent cx="571500" cy="416560"/>
                <wp:effectExtent l="0" t="0" r="0" b="0"/>
                <wp:wrapNone/>
                <wp:docPr id="4312"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8B3C7" id="Rectangle 4211" o:spid="_x0000_s1026" style="position:absolute;margin-left:91.1pt;margin-top:93.65pt;width:45pt;height:32.8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" filled="f" fillcolor="#bbe0e3" strokecolor="red" strokeweight="1.5pt">
                <w10:wrap anchory="line"/>
              </v:rect>
            </w:pict>
          </mc:Fallback>
        </mc:AlternateContent>
      </w:r>
      <w:r>
        <w:rPr>
          <w:noProof/>
        </w:rPr>
        <mc:AlternateContent>
          <mc:Choice Requires="wps">
            <w:drawing>
              <wp:anchor distT="0" distB="0" distL="114300" distR="114300" simplePos="0" relativeHeight="251937792" behindDoc="0" locked="0" layoutInCell="1" allowOverlap="1" wp14:anchorId="1716B283" wp14:editId="1F0BB7AB">
                <wp:simplePos x="0" y="0"/>
                <wp:positionH relativeFrom="column">
                  <wp:posOffset>228600</wp:posOffset>
                </wp:positionH>
                <wp:positionV relativeFrom="line">
                  <wp:posOffset>2540</wp:posOffset>
                </wp:positionV>
                <wp:extent cx="571500" cy="416560"/>
                <wp:effectExtent l="0" t="0" r="0" b="0"/>
                <wp:wrapNone/>
                <wp:docPr id="2101"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180A5" id="Rectangle 4211" o:spid="_x0000_s1026" style="position:absolute;margin-left:18pt;margin-top:.2pt;width:45pt;height:32.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" filled="f" fillcolor="#bbe0e3" strokecolor="red" strokeweight="1.5pt">
                <w10:wrap anchory="line"/>
              </v:rect>
            </w:pict>
          </mc:Fallback>
        </mc:AlternateContent>
      </w:r>
      <w:r w:rsidR="00DD450D" w:rsidRPr="00BE6D98">
        <w:rPr>
          <w:noProof/>
        </w:rPr>
        <w:drawing>
          <wp:inline distT="0" distB="0" distL="0" distR="0" wp14:anchorId="0751BBA8" wp14:editId="1F91D68B">
            <wp:extent cx="5486399" cy="2971800"/>
            <wp:effectExtent l="0" t="0" r="635"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486399" cy="2971800"/>
                    </a:xfrm>
                    <a:prstGeom prst="rect">
                      <a:avLst/>
                    </a:prstGeom>
                    <a:noFill/>
                    <a:ln>
                      <a:noFill/>
                    </a:ln>
                  </pic:spPr>
                </pic:pic>
              </a:graphicData>
            </a:graphic>
          </wp:inline>
        </w:drawing>
      </w:r>
    </w:p>
    <w:p w14:paraId="16682D1A" w14:textId="0053FB32" w:rsidR="00FC7CDF" w:rsidRPr="0000177E" w:rsidRDefault="00FC7CDF" w:rsidP="00FC7CDF">
      <w:pPr>
        <w:pStyle w:val="Caption"/>
        <w:rPr>
          <w:rFonts w:ascii="Trebuchet MS" w:hAnsi="Trebuchet MS"/>
          <w:color w:val="FF0000"/>
          <w:sz w:val="24"/>
          <w:szCs w:val="24"/>
        </w:rPr>
      </w:pPr>
      <w:bookmarkStart w:id="734" w:name="_Ref187210263"/>
      <w:bookmarkStart w:id="735" w:name="_Toc512685105"/>
      <w:bookmarkStart w:id="736" w:name="_Toc512685201"/>
      <w:bookmarkStart w:id="737" w:name="_Toc512686006"/>
      <w:bookmarkStart w:id="738" w:name="_Toc512740441"/>
      <w:r w:rsidRPr="00DA0D44">
        <w:t xml:space="preserve">Figure </w:t>
      </w:r>
      <w:bookmarkEnd w:id="734"/>
      <w:r w:rsidR="00CD2BDD">
        <w:rPr>
          <w:noProof/>
        </w:rPr>
        <w:t>62</w:t>
      </w:r>
      <w:r>
        <w:t>: Profile Explorer</w:t>
      </w:r>
      <w:r w:rsidR="0000177E">
        <w:t xml:space="preserve"> </w:t>
      </w:r>
    </w:p>
    <w:bookmarkEnd w:id="735"/>
    <w:bookmarkEnd w:id="736"/>
    <w:bookmarkEnd w:id="737"/>
    <w:bookmarkEnd w:id="738"/>
    <w:p w14:paraId="35970C12" w14:textId="77777777" w:rsidR="00593CCC" w:rsidRPr="00593CCC" w:rsidRDefault="00593CCC" w:rsidP="00593CCC">
      <w:pPr>
        <w:pStyle w:val="ListBullet"/>
        <w:numPr>
          <w:ilvl w:val="0"/>
          <w:numId w:val="0"/>
        </w:numPr>
      </w:pPr>
    </w:p>
    <w:p w14:paraId="7EB6EF45" w14:textId="77777777" w:rsidR="00DF50C1" w:rsidRPr="00673430" w:rsidRDefault="008708F9" w:rsidP="001243CE">
      <w:r w:rsidRPr="00673430">
        <w:t xml:space="preserve">The list of product folders is in the upper left of the Profile Explorer.  </w:t>
      </w:r>
    </w:p>
    <w:p w14:paraId="4B061703" w14:textId="77777777" w:rsidR="00E56435" w:rsidRPr="00673430" w:rsidRDefault="00E56435" w:rsidP="00622EA5"/>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36B6276A" w14:textId="77777777" w:rsidR="008708F9" w:rsidRPr="00673430" w:rsidRDefault="00622EA5" w:rsidP="00A97125">
      <w:pPr>
        <w:numPr>
          <w:ilvl w:val="0"/>
          <w:numId w:val="102"/>
        </w:numPr>
        <w:ind w:left="360"/>
      </w:pPr>
      <w:r>
        <w:t>Double-</w:t>
      </w:r>
      <w:r w:rsidR="008708F9" w:rsidRPr="00622EA5">
        <w:t xml:space="preserve">clicking the profile </w:t>
      </w:r>
      <w:r>
        <w:t>to</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53CE6EDE" w14:textId="77777777" w:rsidR="00796D3D" w:rsidRPr="006034E1" w:rsidRDefault="00796D3D" w:rsidP="00085DF3"/>
    <w:p w14:paraId="31801217" w14:textId="77777777" w:rsidR="00EA021B" w:rsidRDefault="00EA021B">
      <w:pPr>
        <w:rPr>
          <w:rFonts w:ascii="Arial" w:hAnsi="Arial" w:cs="Arial"/>
          <w:b/>
          <w:bCs/>
          <w:iCs/>
          <w:sz w:val="32"/>
          <w:szCs w:val="28"/>
        </w:rPr>
      </w:pPr>
      <w:bookmarkStart w:id="739" w:name="_Toc353195414"/>
      <w:bookmarkStart w:id="740" w:name="_Toc358296268"/>
      <w:bookmarkStart w:id="741" w:name="_Toc358298433"/>
      <w:r>
        <w:br w:type="page"/>
      </w:r>
    </w:p>
    <w:p w14:paraId="1942D539" w14:textId="069A7482" w:rsidR="00947402" w:rsidRDefault="00A24EC7" w:rsidP="00D36D96">
      <w:pPr>
        <w:pStyle w:val="Heading2"/>
      </w:pPr>
      <w:bookmarkStart w:id="742" w:name="_Toc469334922"/>
      <w:bookmarkStart w:id="743" w:name="_Toc504120348"/>
      <w:bookmarkStart w:id="744" w:name="_Toc527644331"/>
      <w:bookmarkStart w:id="745" w:name="_Toc528599431"/>
      <w:bookmarkStart w:id="746" w:name="_Toc17993469"/>
      <w:bookmarkStart w:id="747" w:name="_Toc37267187"/>
      <w:bookmarkStart w:id="748" w:name="_Toc51666627"/>
      <w:bookmarkStart w:id="749" w:name="_Toc51666778"/>
      <w:r>
        <w:lastRenderedPageBreak/>
        <w:t xml:space="preserve">Find VP Production Run Data </w:t>
      </w:r>
      <w:r w:rsidR="00297005">
        <w:t>b</w:t>
      </w:r>
      <w:r>
        <w:t>y Lot ID</w:t>
      </w:r>
      <w:r w:rsidR="00BB1720">
        <w:t xml:space="preserve"> Code</w:t>
      </w:r>
      <w:bookmarkEnd w:id="739"/>
      <w:bookmarkEnd w:id="740"/>
      <w:bookmarkEnd w:id="741"/>
      <w:bookmarkEnd w:id="742"/>
      <w:bookmarkEnd w:id="743"/>
      <w:bookmarkEnd w:id="744"/>
      <w:bookmarkEnd w:id="745"/>
      <w:bookmarkEnd w:id="746"/>
      <w:bookmarkEnd w:id="747"/>
      <w:bookmarkEnd w:id="748"/>
      <w:bookmarkEnd w:id="749"/>
    </w:p>
    <w:p w14:paraId="33FAAF85" w14:textId="6F47679F" w:rsidR="00E766AF" w:rsidRDefault="00CD2BDD" w:rsidP="00947402">
      <w:r>
        <w:t>W</w:t>
      </w:r>
      <w:r w:rsidR="00947402">
        <w:t xml:space="preserve">PI software lets </w:t>
      </w:r>
      <w:r w:rsidR="002836B3">
        <w:t xml:space="preserve">you </w:t>
      </w:r>
      <w:r w:rsidR="00947402">
        <w:t>search for Virtual Profile production run</w:t>
      </w:r>
      <w:r w:rsidR="002836B3">
        <w:t>s</w:t>
      </w:r>
      <w:r w:rsidR="00947402">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38E0478C">
            <wp:extent cx="520700" cy="285750"/>
            <wp:effectExtent l="0" t="0" r="0"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B425388" w:rsidR="00656996" w:rsidRDefault="007D1FA1" w:rsidP="00EC251F">
      <w:pPr>
        <w:pStyle w:val="Caption"/>
        <w:ind w:left="1440"/>
      </w:pPr>
      <w:r>
        <w:t xml:space="preserve">       Figure 63</w:t>
      </w:r>
    </w:p>
    <w:p w14:paraId="70539382" w14:textId="77777777" w:rsidR="00E766AF" w:rsidRDefault="00E766AF" w:rsidP="004B2B33">
      <w:pPr>
        <w:ind w:left="360"/>
      </w:pPr>
      <w:r>
        <w:t xml:space="preserve">The </w:t>
      </w:r>
      <w:r w:rsidRPr="004B2B33">
        <w:rPr>
          <w:i/>
        </w:rPr>
        <w:t>Lot ID</w:t>
      </w:r>
      <w:r>
        <w:t xml:space="preserve"> search screen appears:</w:t>
      </w:r>
    </w:p>
    <w:p w14:paraId="514ED11F" w14:textId="3A8B7820" w:rsidR="00E766AF" w:rsidRDefault="00DD450D" w:rsidP="00107ED9">
      <w:pPr>
        <w:jc w:val="center"/>
        <w:rPr>
          <w:noProof/>
        </w:rPr>
      </w:pPr>
      <w:r w:rsidRPr="00E64A8F">
        <w:rPr>
          <w:noProof/>
        </w:rPr>
        <w:drawing>
          <wp:inline distT="0" distB="0" distL="0" distR="0" wp14:anchorId="1BBB4DC9" wp14:editId="0F25906B">
            <wp:extent cx="2946756" cy="1879600"/>
            <wp:effectExtent l="0" t="0" r="6350" b="635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6756" cy="1879600"/>
                    </a:xfrm>
                    <a:prstGeom prst="rect">
                      <a:avLst/>
                    </a:prstGeom>
                    <a:noFill/>
                    <a:ln>
                      <a:noFill/>
                    </a:ln>
                  </pic:spPr>
                </pic:pic>
              </a:graphicData>
            </a:graphic>
          </wp:inline>
        </w:drawing>
      </w:r>
    </w:p>
    <w:p w14:paraId="138C36E0" w14:textId="1011741D" w:rsidR="007D1FA1" w:rsidRDefault="007D1FA1" w:rsidP="00EC251F">
      <w:pPr>
        <w:pStyle w:val="Caption"/>
        <w:rPr>
          <w:noProof/>
        </w:rPr>
      </w:pPr>
      <w:r>
        <w:rPr>
          <w:noProof/>
        </w:rPr>
        <w:t xml:space="preserve">Figure </w:t>
      </w:r>
      <w:r w:rsidR="008019A9">
        <w:rPr>
          <w:noProof/>
        </w:rPr>
        <w:t>64: Lot ID Search</w:t>
      </w:r>
    </w:p>
    <w:p w14:paraId="57B96582" w14:textId="77777777" w:rsidR="00656996" w:rsidRDefault="00656996" w:rsidP="00947402"/>
    <w:p w14:paraId="7E77FE7F" w14:textId="77777777" w:rsidR="00947402" w:rsidRDefault="00947402" w:rsidP="00A97125">
      <w:pPr>
        <w:numPr>
          <w:ilvl w:val="0"/>
          <w:numId w:val="34"/>
        </w:numPr>
      </w:pPr>
      <w:r>
        <w:t xml:space="preserve">In the Lot ID search screen, </w:t>
      </w:r>
      <w:r w:rsidR="00656996">
        <w:t>type</w:t>
      </w:r>
      <w:r>
        <w:t xml:space="preserve"> the </w:t>
      </w:r>
      <w:r w:rsidR="00656996">
        <w:t xml:space="preserve">code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2F220215">
            <wp:extent cx="3053876" cy="2184400"/>
            <wp:effectExtent l="0" t="0" r="0" b="635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053876" cy="2184400"/>
                    </a:xfrm>
                    <a:prstGeom prst="rect">
                      <a:avLst/>
                    </a:prstGeom>
                    <a:noFill/>
                    <a:ln>
                      <a:noFill/>
                    </a:ln>
                  </pic:spPr>
                </pic:pic>
              </a:graphicData>
            </a:graphic>
          </wp:inline>
        </w:drawing>
      </w:r>
    </w:p>
    <w:p w14:paraId="45FEE38F" w14:textId="7AA614D1" w:rsidR="00107ED9" w:rsidRDefault="008019A9" w:rsidP="008019A9">
      <w:pPr>
        <w:pStyle w:val="Caption"/>
      </w:pPr>
      <w:r>
        <w:t>Figure 65: Lot ID Search Results</w:t>
      </w:r>
    </w:p>
    <w:p w14:paraId="50799BAC" w14:textId="77777777" w:rsidR="008019A9" w:rsidRPr="008019A9" w:rsidRDefault="008019A9" w:rsidP="00EC251F"/>
    <w:p w14:paraId="5E6CCDC6" w14:textId="215F2052"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750" w:name="_Toc119468101"/>
      <w:bookmarkStart w:id="751" w:name="_Toc353195415"/>
      <w:bookmarkStart w:id="752" w:name="_Toc358296269"/>
      <w:bookmarkStart w:id="753" w:name="_Toc358298434"/>
      <w:bookmarkStart w:id="754" w:name="_Toc469334923"/>
      <w:r>
        <w:br w:type="page"/>
      </w:r>
    </w:p>
    <w:p w14:paraId="7EA0C8BB" w14:textId="5967B072" w:rsidR="00617055" w:rsidRPr="00617055" w:rsidRDefault="00622EA5" w:rsidP="00D36D96">
      <w:pPr>
        <w:pStyle w:val="Heading2"/>
      </w:pPr>
      <w:bookmarkStart w:id="755" w:name="_Toc504120349"/>
      <w:bookmarkStart w:id="756" w:name="_Toc527644332"/>
      <w:bookmarkStart w:id="757" w:name="_Toc528599432"/>
      <w:bookmarkStart w:id="758" w:name="_Toc17993470"/>
      <w:bookmarkStart w:id="759" w:name="_Toc37267188"/>
      <w:bookmarkStart w:id="760" w:name="_Toc51666628"/>
      <w:bookmarkStart w:id="761" w:name="_Toc51666779"/>
      <w:r>
        <w:lastRenderedPageBreak/>
        <w:t>Browse</w:t>
      </w:r>
      <w:r w:rsidR="00617055" w:rsidRPr="00617055">
        <w:t xml:space="preserve"> </w:t>
      </w:r>
      <w:r w:rsidR="00297005">
        <w:t>f</w:t>
      </w:r>
      <w:r w:rsidR="00BB1720" w:rsidRPr="00617055">
        <w:t xml:space="preserve">or </w:t>
      </w:r>
      <w:r>
        <w:t>H</w:t>
      </w:r>
      <w:r w:rsidR="002E56B6">
        <w:t xml:space="preserve">istorical </w:t>
      </w:r>
      <w:r>
        <w:t>D</w:t>
      </w:r>
      <w:r w:rsidR="003E65A2">
        <w:t>ata</w:t>
      </w:r>
      <w:bookmarkEnd w:id="750"/>
      <w:bookmarkEnd w:id="751"/>
      <w:bookmarkEnd w:id="752"/>
      <w:bookmarkEnd w:id="753"/>
      <w:bookmarkEnd w:id="754"/>
      <w:bookmarkEnd w:id="755"/>
      <w:bookmarkEnd w:id="756"/>
      <w:bookmarkEnd w:id="757"/>
      <w:bookmarkEnd w:id="758"/>
      <w:bookmarkEnd w:id="759"/>
      <w:bookmarkEnd w:id="760"/>
      <w:bookmarkEnd w:id="761"/>
    </w:p>
    <w:p w14:paraId="7941AC7C" w14:textId="59FF929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 </w:t>
      </w:r>
      <w:r w:rsidR="007D1FA1">
        <w:t>‘</w:t>
      </w:r>
      <w:r w:rsidR="008708F9" w:rsidRPr="00EC251F">
        <w:rPr>
          <w:i/>
          <w:iCs/>
        </w:rPr>
        <w:t>I am not going to</w:t>
      </w:r>
      <w:r w:rsidR="007D1FA1" w:rsidRPr="00EC251F">
        <w:rPr>
          <w:i/>
          <w:iCs/>
        </w:rPr>
        <w:t xml:space="preserve"> run profiles or live WPI</w:t>
      </w:r>
      <w:r w:rsidR="007D1FA1">
        <w:rPr>
          <w:i/>
          <w:iCs/>
        </w:rPr>
        <w:t>’</w:t>
      </w:r>
      <w:r w:rsidR="008708F9" w:rsidRPr="00673430">
        <w:t xml:space="preserve"> button</w:t>
      </w:r>
      <w:r w:rsidR="00E7523C" w:rsidRPr="00673430">
        <w:t xml:space="preserve"> (enabling History mode)</w:t>
      </w:r>
      <w:r w:rsidR="00915B44" w:rsidRPr="00673430">
        <w:t>, when first launching the</w:t>
      </w:r>
      <w:r w:rsidR="007D1FA1">
        <w:t xml:space="preserve"> W</w:t>
      </w:r>
      <w:r w:rsidR="00DF63A3" w:rsidRPr="00673430">
        <w:t>PI</w:t>
      </w:r>
      <w:r w:rsidR="008708F9" w:rsidRPr="00673430">
        <w:t xml:space="preserve"> software</w:t>
      </w:r>
      <w:r w:rsidR="00FE2E6E" w:rsidRPr="00673430">
        <w:t>.</w:t>
      </w:r>
    </w:p>
    <w:p w14:paraId="6783094E" w14:textId="77777777" w:rsidR="000D4FB5" w:rsidRPr="000D4FB5" w:rsidRDefault="000D4FB5" w:rsidP="00FE2E6E"/>
    <w:p w14:paraId="2908E3B5" w14:textId="0201EDAF" w:rsidR="000D4FB5" w:rsidRPr="003315D5" w:rsidRDefault="000D4FB5" w:rsidP="003359C6">
      <w:pPr>
        <w:spacing w:before="60" w:after="60"/>
      </w:pPr>
      <w:r w:rsidRPr="000D4FB5">
        <w:rPr>
          <w:b/>
        </w:rPr>
        <w:t>The data path can be changed</w:t>
      </w:r>
      <w:r w:rsidR="007D1FA1">
        <w:rPr>
          <w:b/>
        </w:rPr>
        <w:t xml:space="preserve"> </w:t>
      </w:r>
      <w:r w:rsidRPr="000D4FB5">
        <w:rPr>
          <w:b/>
        </w:rPr>
        <w:t xml:space="preserve">but must be done through the </w:t>
      </w:r>
      <w:r w:rsidRPr="003315D5">
        <w:rPr>
          <w:rStyle w:val="PlainTextChar"/>
        </w:rPr>
        <w:t>\</w:t>
      </w:r>
      <w:r w:rsidR="007D1FA1">
        <w:rPr>
          <w:rStyle w:val="PlainTextChar"/>
        </w:rPr>
        <w:t>W</w:t>
      </w:r>
      <w:r w:rsidR="005C3DF8">
        <w:rPr>
          <w:rStyle w:val="PlainTextChar"/>
        </w:rPr>
        <w:t>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128F2A62"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7D1FA1">
        <w:rPr>
          <w:rStyle w:val="PlainTextChar"/>
        </w:rPr>
        <w:t>W</w:t>
      </w:r>
      <w:r w:rsidR="005C3DF8" w:rsidRPr="00673430">
        <w:rPr>
          <w:rStyle w:val="PlainTextChar"/>
        </w:rPr>
        <w:t>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w:t>
      </w:r>
      <w:r w:rsidR="006A5A04">
        <w:t>machine</w:t>
      </w:r>
      <w:r w:rsidR="00FE2E6E" w:rsidRPr="00673430">
        <w:t>.</w:t>
      </w:r>
    </w:p>
    <w:p w14:paraId="6AF94709" w14:textId="77777777" w:rsidR="00A8342C" w:rsidRPr="00673430" w:rsidRDefault="00A8342C" w:rsidP="00085DF3"/>
    <w:p w14:paraId="7827108A" w14:textId="1959A24F" w:rsidR="008708F9" w:rsidRPr="006034E1" w:rsidRDefault="003315D5" w:rsidP="00085DF3">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7D1FA1">
        <w:t>W</w:t>
      </w:r>
      <w:r w:rsidR="00DF63A3" w:rsidRPr="00233FE9">
        <w:t>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762" w:name="_Toc119468102"/>
      <w:bookmarkStart w:id="763" w:name="_Toc353195416"/>
      <w:bookmarkStart w:id="764" w:name="_Toc358296270"/>
      <w:bookmarkStart w:id="765" w:name="_Toc358298435"/>
    </w:p>
    <w:p w14:paraId="109D5DE9" w14:textId="77777777" w:rsidR="00FE32EA" w:rsidRDefault="00FE32EA" w:rsidP="00EA0C50"/>
    <w:p w14:paraId="00286DCB" w14:textId="1EB466BA" w:rsidR="003E65A2" w:rsidRDefault="00622EA5" w:rsidP="00D36D96">
      <w:pPr>
        <w:pStyle w:val="Heading2"/>
      </w:pPr>
      <w:bookmarkStart w:id="766" w:name="_Toc469334924"/>
      <w:bookmarkStart w:id="767" w:name="_Toc504120350"/>
      <w:bookmarkStart w:id="768" w:name="_Toc527644333"/>
      <w:bookmarkStart w:id="769" w:name="_Toc528599433"/>
      <w:bookmarkStart w:id="770" w:name="_Toc17993471"/>
      <w:bookmarkStart w:id="771" w:name="_Toc37267189"/>
      <w:bookmarkStart w:id="772" w:name="_Toc51666629"/>
      <w:bookmarkStart w:id="773" w:name="_Toc51666780"/>
      <w:r>
        <w:t>View</w:t>
      </w:r>
      <w:r w:rsidR="002E56B6">
        <w:t xml:space="preserve"> </w:t>
      </w:r>
      <w:r>
        <w:t xml:space="preserve">Historical Data Over </w:t>
      </w:r>
      <w:r w:rsidR="00297005">
        <w:t>a</w:t>
      </w:r>
      <w:r w:rsidR="00BB1720">
        <w:t xml:space="preserve"> </w:t>
      </w:r>
      <w:r>
        <w:t>Network</w:t>
      </w:r>
      <w:r w:rsidR="002E56B6">
        <w:t xml:space="preserve"> </w:t>
      </w:r>
      <w:r w:rsidR="00BB1720">
        <w:t>(</w:t>
      </w:r>
      <w:r w:rsidR="002E56B6">
        <w:t xml:space="preserve">History </w:t>
      </w:r>
      <w:r w:rsidR="00BB1720">
        <w:t>Mode)</w:t>
      </w:r>
      <w:bookmarkEnd w:id="762"/>
      <w:bookmarkEnd w:id="763"/>
      <w:bookmarkEnd w:id="764"/>
      <w:bookmarkEnd w:id="765"/>
      <w:bookmarkEnd w:id="766"/>
      <w:bookmarkEnd w:id="767"/>
      <w:bookmarkEnd w:id="768"/>
      <w:bookmarkEnd w:id="769"/>
      <w:bookmarkEnd w:id="770"/>
      <w:bookmarkEnd w:id="771"/>
      <w:bookmarkEnd w:id="772"/>
      <w:bookmarkEnd w:id="773"/>
    </w:p>
    <w:p w14:paraId="2A08B66D" w14:textId="3B84893F"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7D1FA1">
        <w:t>W</w:t>
      </w:r>
      <w:r w:rsidR="00DF63A3" w:rsidRPr="00673430">
        <w:t>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788"/>
        <w:gridCol w:w="4788"/>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65BBB0E3" w:rsidR="00FC4BA6" w:rsidRPr="00673430" w:rsidRDefault="00FC4BA6" w:rsidP="00FC4BA6">
            <w:r w:rsidRPr="00195103">
              <w:rPr>
                <w:b/>
              </w:rPr>
              <w:t>Step 1</w:t>
            </w:r>
            <w:r w:rsidRPr="00673430">
              <w:t xml:space="preserve"> - From your remote PC, start the </w:t>
            </w:r>
            <w:r w:rsidR="007D1FA1">
              <w:t>W</w:t>
            </w:r>
            <w:r w:rsidRPr="00673430">
              <w:t>PI software</w:t>
            </w:r>
            <w:r>
              <w:t>,</w:t>
            </w:r>
            <w:r w:rsidRPr="00673430">
              <w:t xml:space="preserve"> and click on the </w:t>
            </w:r>
            <w:r w:rsidR="007D1FA1">
              <w:t>‘</w:t>
            </w:r>
            <w:r w:rsidR="007D1FA1" w:rsidRPr="00531C42">
              <w:rPr>
                <w:i/>
                <w:iCs/>
              </w:rPr>
              <w:t>I am not going to run profiles or live WPI</w:t>
            </w:r>
            <w:r w:rsidR="007D1FA1">
              <w:t>’</w:t>
            </w:r>
            <w:r w:rsidRPr="00673430">
              <w:t xml:space="preserve"> button.  See </w:t>
            </w:r>
            <w:r w:rsidRPr="00673430">
              <w:fldChar w:fldCharType="begin"/>
            </w:r>
            <w:r w:rsidRPr="00673430">
              <w:instrText xml:space="preserve"> REF _Ref185837014 \h  \* MERGEFORMAT </w:instrText>
            </w:r>
            <w:r w:rsidRPr="00673430">
              <w:fldChar w:fldCharType="separate"/>
            </w:r>
            <w:ins w:id="774" w:author="Tom Bergeron" w:date="2020-09-25T15:54:00Z">
              <w:r w:rsidR="00D75DE9" w:rsidRPr="00D75DE9">
                <w:rPr>
                  <w:rPrChange w:id="775" w:author="Tom Bergeron" w:date="2020-09-25T15:54:00Z">
                    <w:rPr>
                      <w:rFonts w:ascii="Arial" w:hAnsi="Arial" w:cs="Arial"/>
                      <w:sz w:val="16"/>
                      <w:szCs w:val="16"/>
                    </w:rPr>
                  </w:rPrChange>
                </w:rPr>
                <w:t xml:space="preserve">Figure </w:t>
              </w:r>
              <w:r w:rsidR="00D75DE9" w:rsidRPr="00D75DE9">
                <w:rPr>
                  <w:noProof/>
                  <w:rPrChange w:id="776" w:author="Tom Bergeron" w:date="2020-09-25T15:54:00Z">
                    <w:rPr>
                      <w:rFonts w:ascii="Arial" w:hAnsi="Arial" w:cs="Arial"/>
                      <w:noProof/>
                      <w:sz w:val="16"/>
                      <w:szCs w:val="16"/>
                    </w:rPr>
                  </w:rPrChange>
                </w:rPr>
                <w:t>19</w:t>
              </w:r>
            </w:ins>
            <w:del w:id="777" w:author="Tom Bergeron" w:date="2020-09-25T15:54:00Z">
              <w:r w:rsidR="00556C6F" w:rsidRPr="00556C6F" w:rsidDel="00D75DE9">
                <w:delText xml:space="preserve">Figure </w:delText>
              </w:r>
              <w:r w:rsidR="00556C6F" w:rsidRPr="00556C6F" w:rsidDel="00D75DE9">
                <w:rPr>
                  <w:noProof/>
                </w:rPr>
                <w:delText>66</w:delText>
              </w:r>
            </w:del>
            <w:r w:rsidRPr="00673430">
              <w:fldChar w:fldCharType="end"/>
            </w:r>
            <w:r w:rsidRPr="00673430">
              <w:t>.</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click the Profile Explorer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77777777" w:rsidR="00FC4BA6" w:rsidRDefault="00DD450D" w:rsidP="003E65A2">
            <w:pPr>
              <w:rPr>
                <w:noProof/>
              </w:rPr>
            </w:pPr>
            <w:r>
              <w:rPr>
                <w:noProof/>
              </w:rPr>
              <mc:AlternateContent>
                <mc:Choice Requires="wps">
                  <w:drawing>
                    <wp:anchor distT="0" distB="0" distL="114300" distR="114300" simplePos="0" relativeHeight="251443200" behindDoc="0" locked="0" layoutInCell="1" allowOverlap="1" wp14:anchorId="7F147D5F" wp14:editId="46B6B5B9">
                      <wp:simplePos x="0" y="0"/>
                      <wp:positionH relativeFrom="column">
                        <wp:posOffset>889782</wp:posOffset>
                      </wp:positionH>
                      <wp:positionV relativeFrom="paragraph">
                        <wp:posOffset>1044575</wp:posOffset>
                      </wp:positionV>
                      <wp:extent cx="1028602" cy="437857"/>
                      <wp:effectExtent l="0" t="0" r="19685" b="19685"/>
                      <wp:wrapNone/>
                      <wp:docPr id="4303"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602" cy="43785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F3D2A" id="Rectangle 3378" o:spid="_x0000_s1026" style="position:absolute;margin-left:70.05pt;margin-top:82.25pt;width:81pt;height:34.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" filled="f" strokecolor="red" strokeweight="1.5pt"/>
                  </w:pict>
                </mc:Fallback>
              </mc:AlternateContent>
            </w:r>
            <w:r w:rsidRPr="006F3EDB">
              <w:rPr>
                <w:noProof/>
              </w:rPr>
              <w:drawing>
                <wp:inline distT="0" distB="0" distL="0" distR="0" wp14:anchorId="2AF21C9B" wp14:editId="6A6648BB">
                  <wp:extent cx="2783289" cy="1573823"/>
                  <wp:effectExtent l="0" t="0" r="0" b="762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865861" cy="1620514"/>
                          </a:xfrm>
                          <a:prstGeom prst="rect">
                            <a:avLst/>
                          </a:prstGeom>
                          <a:noFill/>
                          <a:ln>
                            <a:noFill/>
                          </a:ln>
                        </pic:spPr>
                      </pic:pic>
                    </a:graphicData>
                  </a:graphic>
                </wp:inline>
              </w:drawing>
            </w:r>
          </w:p>
          <w:p w14:paraId="18E24426" w14:textId="5DF8BC57" w:rsidR="00FC4BA6" w:rsidRPr="00195103" w:rsidRDefault="00FC4BA6" w:rsidP="00195103">
            <w:pPr>
              <w:jc w:val="center"/>
              <w:rPr>
                <w:rFonts w:ascii="Arial" w:hAnsi="Arial" w:cs="Arial"/>
                <w:sz w:val="16"/>
                <w:szCs w:val="16"/>
              </w:rPr>
            </w:pPr>
            <w:bookmarkStart w:id="778"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779" w:author="Tom Bergeron" w:date="2020-09-25T15:54:00Z">
              <w:r w:rsidR="00D75DE9">
                <w:rPr>
                  <w:rFonts w:ascii="Arial" w:hAnsi="Arial" w:cs="Arial"/>
                  <w:noProof/>
                  <w:sz w:val="16"/>
                  <w:szCs w:val="16"/>
                </w:rPr>
                <w:t>19</w:t>
              </w:r>
            </w:ins>
            <w:del w:id="780" w:author="Tom Bergeron" w:date="2020-09-25T15:54:00Z">
              <w:r w:rsidR="00556C6F" w:rsidDel="00D75DE9">
                <w:rPr>
                  <w:rFonts w:ascii="Arial" w:hAnsi="Arial" w:cs="Arial"/>
                  <w:noProof/>
                  <w:sz w:val="16"/>
                  <w:szCs w:val="16"/>
                </w:rPr>
                <w:delText>66</w:delText>
              </w:r>
            </w:del>
            <w:r w:rsidRPr="00195103">
              <w:rPr>
                <w:rFonts w:ascii="Arial" w:hAnsi="Arial" w:cs="Arial"/>
                <w:sz w:val="16"/>
                <w:szCs w:val="16"/>
              </w:rPr>
              <w:fldChar w:fldCharType="end"/>
            </w:r>
            <w:bookmarkEnd w:id="778"/>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52BE976A"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Browse button </w:t>
      </w:r>
      <w:r w:rsidR="00D94244">
        <w:t>is</w:t>
      </w:r>
      <w:r w:rsidR="003E65A2" w:rsidRPr="00673430">
        <w:t xml:space="preserve"> enabled in the upper right</w:t>
      </w:r>
      <w:r w:rsidR="008019A9">
        <w:t>-</w:t>
      </w:r>
      <w:r w:rsidR="003E65A2" w:rsidRPr="00673430">
        <w:t xml:space="preserve">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ins w:id="781" w:author="Tom Bergeron" w:date="2020-09-25T15:54:00Z">
        <w:r w:rsidR="00D75DE9" w:rsidRPr="00673430">
          <w:t xml:space="preserve">Figure </w:t>
        </w:r>
        <w:r w:rsidR="00D75DE9">
          <w:rPr>
            <w:noProof/>
          </w:rPr>
          <w:t>20</w:t>
        </w:r>
      </w:ins>
      <w:del w:id="782" w:author="Tom Bergeron" w:date="2020-09-25T15:54:00Z">
        <w:r w:rsidR="00556C6F" w:rsidRPr="00673430" w:rsidDel="00D75DE9">
          <w:delText xml:space="preserve">Figure </w:delText>
        </w:r>
        <w:r w:rsidR="00556C6F" w:rsidDel="00D75DE9">
          <w:rPr>
            <w:noProof/>
          </w:rPr>
          <w:delText>67</w:delText>
        </w:r>
      </w:del>
      <w:r w:rsidR="002174B3" w:rsidRPr="00673430">
        <w:fldChar w:fldCharType="end"/>
      </w:r>
      <w:r w:rsidR="00696BF5">
        <w:t xml:space="preserve"> below:</w:t>
      </w:r>
    </w:p>
    <w:p w14:paraId="06ECBBC3" w14:textId="77777777" w:rsidR="003E65A2" w:rsidRPr="00673430" w:rsidRDefault="00DD450D" w:rsidP="00696BF5">
      <w:pPr>
        <w:jc w:val="center"/>
      </w:pPr>
      <w:r w:rsidRPr="00673430">
        <w:rPr>
          <w:b/>
          <w:noProof/>
        </w:rPr>
        <mc:AlternateContent>
          <mc:Choice Requires="wps">
            <w:drawing>
              <wp:anchor distT="0" distB="0" distL="114300" distR="114300" simplePos="0" relativeHeight="251455488" behindDoc="0" locked="0" layoutInCell="1" allowOverlap="1" wp14:anchorId="2B31F744" wp14:editId="7101158F">
                <wp:simplePos x="0" y="0"/>
                <wp:positionH relativeFrom="column">
                  <wp:posOffset>4686300</wp:posOffset>
                </wp:positionH>
                <wp:positionV relativeFrom="paragraph">
                  <wp:posOffset>8890</wp:posOffset>
                </wp:positionV>
                <wp:extent cx="1054100" cy="247650"/>
                <wp:effectExtent l="0" t="0" r="0" b="0"/>
                <wp:wrapNone/>
                <wp:docPr id="4301" name="Rectangle 3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96059C" id="Rectangle 3380" o:spid="_x0000_s1026" style="position:absolute;margin-left:369pt;margin-top:.7pt;width:83pt;height:1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" filled="f" strokecolor="red" strokeweight="1.5pt"/>
            </w:pict>
          </mc:Fallback>
        </mc:AlternateContent>
      </w:r>
      <w:r w:rsidRPr="00FA7033">
        <w:rPr>
          <w:noProof/>
        </w:rPr>
        <w:drawing>
          <wp:inline distT="0" distB="0" distL="0" distR="0" wp14:anchorId="71423D51" wp14:editId="51A4F0CE">
            <wp:extent cx="5581650" cy="297144"/>
            <wp:effectExtent l="0" t="0" r="0" b="8255"/>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581650" cy="297144"/>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60F2659C" w:rsidR="009F005A" w:rsidRPr="00673430" w:rsidRDefault="009F005A" w:rsidP="009F005A">
      <w:pPr>
        <w:pStyle w:val="Caption"/>
      </w:pPr>
      <w:bookmarkStart w:id="783"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ins w:id="784" w:author="Tom Bergeron" w:date="2020-09-25T15:54:00Z">
        <w:r w:rsidR="00D75DE9">
          <w:rPr>
            <w:noProof/>
          </w:rPr>
          <w:t>20</w:t>
        </w:r>
      </w:ins>
      <w:del w:id="785" w:author="Tom Bergeron" w:date="2020-09-25T15:54:00Z">
        <w:r w:rsidR="00556C6F" w:rsidDel="00D75DE9">
          <w:rPr>
            <w:noProof/>
          </w:rPr>
          <w:delText>67</w:delText>
        </w:r>
      </w:del>
      <w:r w:rsidR="00B41E3E">
        <w:rPr>
          <w:noProof/>
        </w:rPr>
        <w:fldChar w:fldCharType="end"/>
      </w:r>
      <w:bookmarkEnd w:id="783"/>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159B89F8"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673430">
        <w:rPr>
          <w:rStyle w:val="PlainTextChar"/>
          <w:b/>
        </w:rPr>
        <w:t>F:\</w:t>
      </w:r>
      <w:r w:rsidR="008019A9">
        <w:rPr>
          <w:rStyle w:val="PlainTextChar"/>
          <w:b/>
        </w:rPr>
        <w:t>W</w:t>
      </w:r>
      <w:r w:rsidR="005C3DF8" w:rsidRPr="00673430">
        <w:rPr>
          <w:rStyle w:val="PlainTextChar"/>
          <w:b/>
        </w:rPr>
        <w:t>PI</w:t>
      </w:r>
      <w:r w:rsidR="00FE2E6E" w:rsidRPr="00673430">
        <w:rPr>
          <w:rStyle w:val="PlainTextChar"/>
          <w:b/>
        </w:rPr>
        <w:t>\</w:t>
      </w:r>
      <w:r w:rsidR="003E65A2" w:rsidRPr="00673430">
        <w:rPr>
          <w:rStyle w:val="PlainTextChar"/>
          <w:b/>
        </w:rPr>
        <w:t>Profiles\Board</w:t>
      </w:r>
      <w:r w:rsidR="009F005A" w:rsidRPr="00673430">
        <w:rPr>
          <w:rStyle w:val="PlainTextChar"/>
          <w:b/>
        </w:rPr>
        <w:t> </w:t>
      </w:r>
      <w:r w:rsidR="003E65A2" w:rsidRPr="00673430">
        <w:rPr>
          <w:rStyle w:val="PlainTextChar"/>
          <w:b/>
        </w:rPr>
        <w:t>A</w:t>
      </w:r>
      <w:r w:rsidRPr="00673430">
        <w:t xml:space="preserve">, </w:t>
      </w:r>
      <w:r w:rsidR="003E65A2" w:rsidRPr="00673430">
        <w:t xml:space="preserve">you would direct it only to the </w:t>
      </w:r>
      <w:r w:rsidR="003E65A2" w:rsidRPr="00673430">
        <w:rPr>
          <w:rStyle w:val="PlainTextChar"/>
          <w:b/>
        </w:rPr>
        <w:t>F:\</w:t>
      </w:r>
      <w:r w:rsidR="008019A9">
        <w:rPr>
          <w:rStyle w:val="PlainTextChar"/>
          <w:b/>
        </w:rPr>
        <w:t>W</w:t>
      </w:r>
      <w:r w:rsidR="005C3DF8" w:rsidRPr="00673430">
        <w:rPr>
          <w:rStyle w:val="PlainTextChar"/>
          <w:b/>
        </w:rPr>
        <w:t>PI</w:t>
      </w:r>
      <w:r w:rsidR="00C71B35" w:rsidRPr="00673430">
        <w:rPr>
          <w:rStyle w:val="PlainTextChar"/>
          <w:b/>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786" w:name="_Toc358296272"/>
      <w:bookmarkStart w:id="787" w:name="_Toc358298437"/>
      <w:r>
        <w:br w:type="page"/>
      </w:r>
    </w:p>
    <w:p w14:paraId="34F832EB" w14:textId="77777777" w:rsidR="008708F9" w:rsidRPr="00C0592E" w:rsidRDefault="008058F8" w:rsidP="00D36D96">
      <w:pPr>
        <w:pStyle w:val="Heading2"/>
      </w:pPr>
      <w:bookmarkStart w:id="788" w:name="_Toc469334925"/>
      <w:bookmarkStart w:id="789" w:name="_Toc504120351"/>
      <w:bookmarkStart w:id="790" w:name="_Toc527644334"/>
      <w:bookmarkStart w:id="791" w:name="_Toc528599434"/>
      <w:bookmarkStart w:id="792" w:name="_Toc17993472"/>
      <w:bookmarkStart w:id="793" w:name="_Toc37267190"/>
      <w:bookmarkStart w:id="794" w:name="_Toc51666630"/>
      <w:bookmarkStart w:id="795" w:name="_Toc51666781"/>
      <w:r>
        <w:lastRenderedPageBreak/>
        <w:t>Profile E</w:t>
      </w:r>
      <w:r w:rsidRPr="00C0592E">
        <w:t xml:space="preserve">xplorer </w:t>
      </w:r>
      <w:r>
        <w:t>B</w:t>
      </w:r>
      <w:r w:rsidRPr="00C0592E">
        <w:t>uttons</w:t>
      </w:r>
      <w:bookmarkEnd w:id="786"/>
      <w:bookmarkEnd w:id="787"/>
      <w:bookmarkEnd w:id="788"/>
      <w:bookmarkEnd w:id="789"/>
      <w:bookmarkEnd w:id="790"/>
      <w:bookmarkEnd w:id="791"/>
      <w:bookmarkEnd w:id="792"/>
      <w:bookmarkEnd w:id="793"/>
      <w:bookmarkEnd w:id="794"/>
      <w:bookmarkEnd w:id="795"/>
    </w:p>
    <w:tbl>
      <w:tblPr>
        <w:tblW w:w="0" w:type="auto"/>
        <w:tblLook w:val="04A0" w:firstRow="1" w:lastRow="0" w:firstColumn="1" w:lastColumn="0" w:noHBand="0" w:noVBand="1"/>
      </w:tblPr>
      <w:tblGrid>
        <w:gridCol w:w="1206"/>
        <w:gridCol w:w="8370"/>
      </w:tblGrid>
      <w:tr w:rsidR="008019A9" w14:paraId="65D2E14D" w14:textId="77777777" w:rsidTr="00EC251F">
        <w:trPr>
          <w:trHeight w:val="945"/>
        </w:trPr>
        <w:tc>
          <w:tcPr>
            <w:tcW w:w="1206" w:type="dxa"/>
            <w:shd w:val="clear" w:color="auto" w:fill="auto"/>
          </w:tcPr>
          <w:p w14:paraId="30C637C4" w14:textId="4C6B7E9E" w:rsidR="008019A9" w:rsidRDefault="008019A9" w:rsidP="008019A9">
            <w:pPr>
              <w:spacing w:before="60" w:after="60"/>
            </w:pPr>
            <w:r w:rsidRPr="00E64A8F">
              <w:rPr>
                <w:noProof/>
              </w:rPr>
              <w:drawing>
                <wp:inline distT="0" distB="0" distL="0" distR="0" wp14:anchorId="209DDD1C" wp14:editId="3FB6F15E">
                  <wp:extent cx="546100" cy="298450"/>
                  <wp:effectExtent l="0" t="0" r="6350" b="635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0" w:type="dxa"/>
            <w:shd w:val="clear" w:color="auto" w:fill="auto"/>
          </w:tcPr>
          <w:p w14:paraId="3F561E3D" w14:textId="71C45B7D" w:rsidR="008019A9" w:rsidRDefault="008019A9" w:rsidP="008019A9">
            <w:pPr>
              <w:spacing w:before="60"/>
            </w:pPr>
            <w:r w:rsidRPr="00D16D8C">
              <w:rPr>
                <w:b/>
              </w:rPr>
              <w:t xml:space="preserve">Lot ID history search – </w:t>
            </w:r>
            <w:r w:rsidRPr="00EC1362">
              <w:t>Click on this button to search for a VP production run based on the Lot ID.</w:t>
            </w:r>
          </w:p>
        </w:tc>
      </w:tr>
      <w:tr w:rsidR="008019A9" w14:paraId="0AB0684E" w14:textId="77777777" w:rsidTr="00EC251F">
        <w:trPr>
          <w:trHeight w:val="1089"/>
        </w:trPr>
        <w:tc>
          <w:tcPr>
            <w:tcW w:w="1206" w:type="dxa"/>
            <w:shd w:val="clear" w:color="auto" w:fill="auto"/>
          </w:tcPr>
          <w:p w14:paraId="661A2A53" w14:textId="77777777" w:rsidR="008019A9" w:rsidRDefault="008019A9" w:rsidP="008019A9">
            <w:pPr>
              <w:spacing w:before="60" w:after="60"/>
            </w:pPr>
            <w:r>
              <w:rPr>
                <w:noProof/>
              </w:rPr>
              <w:drawing>
                <wp:inline distT="0" distB="0" distL="0" distR="0" wp14:anchorId="08A2D14B" wp14:editId="5833F106">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14D6ACD0" w14:textId="575B024D" w:rsidR="008019A9" w:rsidRDefault="008019A9" w:rsidP="008019A9">
            <w:pPr>
              <w:spacing w:before="60"/>
            </w:pPr>
            <w:r w:rsidRPr="00D16D8C">
              <w:rPr>
                <w:b/>
              </w:rPr>
              <w:t xml:space="preserve">Process Traceability </w:t>
            </w:r>
            <w:r>
              <w:rPr>
                <w:b/>
              </w:rPr>
              <w:t>Search</w:t>
            </w:r>
            <w:r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listing or highlight it and click on the View Selected Profile button.  </w:t>
            </w:r>
          </w:p>
        </w:tc>
      </w:tr>
      <w:tr w:rsidR="008019A9" w14:paraId="1BC046B0" w14:textId="77777777" w:rsidTr="00EC251F">
        <w:trPr>
          <w:trHeight w:val="819"/>
        </w:trPr>
        <w:tc>
          <w:tcPr>
            <w:tcW w:w="1206" w:type="dxa"/>
            <w:shd w:val="clear" w:color="auto" w:fill="auto"/>
          </w:tcPr>
          <w:p w14:paraId="2C9E296A" w14:textId="77777777" w:rsidR="008019A9" w:rsidRDefault="008019A9" w:rsidP="008019A9">
            <w:pPr>
              <w:spacing w:before="60" w:after="60"/>
            </w:pPr>
            <w:r>
              <w:rPr>
                <w:noProof/>
              </w:rPr>
              <w:drawing>
                <wp:inline distT="0" distB="0" distL="0" distR="0" wp14:anchorId="6A59027E" wp14:editId="5BB24680">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0" w:type="dxa"/>
            <w:shd w:val="clear" w:color="auto" w:fill="auto"/>
          </w:tcPr>
          <w:p w14:paraId="4AA7A05F" w14:textId="5974223B" w:rsidR="008019A9" w:rsidRPr="00EC1362" w:rsidRDefault="008019A9" w:rsidP="008019A9">
            <w:pPr>
              <w:spacing w:before="60"/>
            </w:pPr>
            <w:r w:rsidRPr="00D16D8C">
              <w:rPr>
                <w:b/>
              </w:rPr>
              <w:t xml:space="preserve">Start Virtual Profiling – </w:t>
            </w:r>
            <w:r w:rsidRPr="00EC1362">
              <w:t xml:space="preserve">Click this button to start Virtual Profiling.  The </w:t>
            </w:r>
            <w:r>
              <w:t>W</w:t>
            </w:r>
            <w:r w:rsidRPr="00EC1362">
              <w:t>PI software will always use the latest qualifying profile as the baseline profile needed to start Virtual Profiling.</w:t>
            </w:r>
          </w:p>
        </w:tc>
      </w:tr>
      <w:tr w:rsidR="008019A9" w14:paraId="5E8EE78F" w14:textId="77777777" w:rsidTr="00EC251F">
        <w:trPr>
          <w:trHeight w:val="810"/>
        </w:trPr>
        <w:tc>
          <w:tcPr>
            <w:tcW w:w="1206" w:type="dxa"/>
            <w:shd w:val="clear" w:color="auto" w:fill="auto"/>
          </w:tcPr>
          <w:p w14:paraId="3A64902D" w14:textId="77777777" w:rsidR="008019A9" w:rsidRDefault="008019A9" w:rsidP="008019A9">
            <w:pPr>
              <w:spacing w:before="60" w:after="60"/>
            </w:pPr>
            <w:r>
              <w:rPr>
                <w:noProof/>
              </w:rPr>
              <w:drawing>
                <wp:inline distT="0" distB="0" distL="0" distR="0" wp14:anchorId="6084B14D" wp14:editId="614775BD">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3EFBD7B4" w14:textId="57521E9A" w:rsidR="008019A9" w:rsidRPr="00EC1362" w:rsidRDefault="008019A9" w:rsidP="008019A9">
            <w:pPr>
              <w:spacing w:before="60"/>
            </w:pPr>
            <w:r w:rsidRPr="00D16D8C">
              <w:rPr>
                <w:b/>
              </w:rPr>
              <w:t xml:space="preserve">Save Selected Profile – </w:t>
            </w:r>
            <w:r w:rsidRPr="00EC1362">
              <w:t xml:space="preserve">Click this button to save an event or profile to the location of your choice, either hard disk, network drive, or </w:t>
            </w:r>
            <w:r w:rsidR="00D30FEC">
              <w:t>USB flash drive</w:t>
            </w:r>
            <w:r w:rsidRPr="00EC1362">
              <w:t>.</w:t>
            </w:r>
          </w:p>
        </w:tc>
      </w:tr>
      <w:tr w:rsidR="008019A9" w14:paraId="522F18B5" w14:textId="77777777" w:rsidTr="00EC251F">
        <w:trPr>
          <w:trHeight w:val="909"/>
        </w:trPr>
        <w:tc>
          <w:tcPr>
            <w:tcW w:w="1206" w:type="dxa"/>
            <w:shd w:val="clear" w:color="auto" w:fill="auto"/>
          </w:tcPr>
          <w:p w14:paraId="2B564A9E" w14:textId="77777777" w:rsidR="008019A9" w:rsidRDefault="008019A9" w:rsidP="008019A9">
            <w:pPr>
              <w:spacing w:before="60" w:after="60"/>
            </w:pPr>
            <w:r>
              <w:rPr>
                <w:noProof/>
              </w:rPr>
              <w:drawing>
                <wp:inline distT="0" distB="0" distL="0" distR="0" wp14:anchorId="5FA16CB7" wp14:editId="0D7CBA51">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287957EE" w14:textId="77777777" w:rsidR="008019A9" w:rsidRPr="00EC1362" w:rsidRDefault="008019A9" w:rsidP="008019A9">
            <w:r w:rsidRPr="00D16D8C">
              <w:rPr>
                <w:b/>
              </w:rPr>
              <w:t xml:space="preserve">Delete – </w:t>
            </w:r>
            <w:r w:rsidRPr="00EC1362">
              <w:t>Click this button to delete an event or profile.</w:t>
            </w:r>
          </w:p>
        </w:tc>
      </w:tr>
      <w:tr w:rsidR="008019A9" w14:paraId="2F3DAEF6" w14:textId="77777777" w:rsidTr="00EC251F">
        <w:trPr>
          <w:trHeight w:val="1503"/>
        </w:trPr>
        <w:tc>
          <w:tcPr>
            <w:tcW w:w="1206" w:type="dxa"/>
            <w:shd w:val="clear" w:color="auto" w:fill="auto"/>
          </w:tcPr>
          <w:p w14:paraId="73D3AA06" w14:textId="77777777" w:rsidR="008019A9" w:rsidRDefault="008019A9" w:rsidP="008019A9">
            <w:pPr>
              <w:spacing w:before="60" w:after="120"/>
            </w:pPr>
            <w:r>
              <w:rPr>
                <w:noProof/>
              </w:rPr>
              <w:drawing>
                <wp:inline distT="0" distB="0" distL="0" distR="0" wp14:anchorId="4CCE7079" wp14:editId="05046310">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8019A9" w:rsidRDefault="008019A9" w:rsidP="008019A9">
            <w:pPr>
              <w:spacing w:before="60" w:after="60"/>
            </w:pPr>
            <w:r>
              <w:rPr>
                <w:noProof/>
              </w:rPr>
              <w:drawing>
                <wp:inline distT="0" distB="0" distL="0" distR="0" wp14:anchorId="56FB7131" wp14:editId="145901AE">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07C86E57" w14:textId="77777777" w:rsidR="008019A9" w:rsidRPr="00EC1362" w:rsidRDefault="008019A9" w:rsidP="008019A9">
            <w:r w:rsidRPr="00D16D8C">
              <w:rPr>
                <w:b/>
              </w:rPr>
              <w:t xml:space="preserve">Display the Graph and Statistics for this profile – </w:t>
            </w:r>
            <w:r w:rsidRPr="00EC1362">
              <w:t>Click this button to display the graph and statistics for the selected profile.  If you have an event other than a profile, the Display Graph and Statistics button will change to a Charts button.</w:t>
            </w:r>
          </w:p>
        </w:tc>
      </w:tr>
      <w:tr w:rsidR="00D30FEC" w14:paraId="5733E802" w14:textId="77777777" w:rsidTr="00EC251F">
        <w:trPr>
          <w:trHeight w:val="909"/>
        </w:trPr>
        <w:tc>
          <w:tcPr>
            <w:tcW w:w="1206" w:type="dxa"/>
            <w:shd w:val="clear" w:color="auto" w:fill="auto"/>
          </w:tcPr>
          <w:p w14:paraId="6C6DE569" w14:textId="53F1FA4F" w:rsidR="00D30FEC" w:rsidRDefault="00D30FEC" w:rsidP="008019A9">
            <w:pPr>
              <w:spacing w:before="60" w:after="60"/>
            </w:pPr>
            <w:r>
              <w:rPr>
                <w:noProof/>
              </w:rPr>
              <w:drawing>
                <wp:inline distT="0" distB="0" distL="0" distR="0" wp14:anchorId="6CCF7F61" wp14:editId="35A231C6">
                  <wp:extent cx="540905" cy="2944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83362" cy="317608"/>
                          </a:xfrm>
                          <a:prstGeom prst="rect">
                            <a:avLst/>
                          </a:prstGeom>
                          <a:noFill/>
                          <a:ln>
                            <a:noFill/>
                          </a:ln>
                        </pic:spPr>
                      </pic:pic>
                    </a:graphicData>
                  </a:graphic>
                </wp:inline>
              </w:drawing>
            </w:r>
          </w:p>
        </w:tc>
        <w:tc>
          <w:tcPr>
            <w:tcW w:w="8370" w:type="dxa"/>
            <w:shd w:val="clear" w:color="auto" w:fill="auto"/>
          </w:tcPr>
          <w:p w14:paraId="4F06E960" w14:textId="3EB84758" w:rsidR="00D30FEC" w:rsidRPr="00EC1362" w:rsidRDefault="00D30FEC" w:rsidP="008019A9">
            <w:r w:rsidRPr="00D16D8C">
              <w:rPr>
                <w:b/>
              </w:rPr>
              <w:t>Return to</w:t>
            </w:r>
            <w:r>
              <w:rPr>
                <w:b/>
              </w:rPr>
              <w:t xml:space="preserve"> WPI</w:t>
            </w:r>
            <w:r w:rsidRPr="00D16D8C">
              <w:rPr>
                <w:b/>
              </w:rPr>
              <w:t xml:space="preserve"> Main Menu – </w:t>
            </w:r>
            <w:r w:rsidRPr="00EC1362">
              <w:t xml:space="preserve">Click this button to return to the </w:t>
            </w:r>
            <w:r w:rsidR="00597827">
              <w:t>W</w:t>
            </w:r>
            <w:r w:rsidRPr="00EC1362">
              <w:t>PI main screen.</w:t>
            </w:r>
          </w:p>
        </w:tc>
      </w:tr>
      <w:tr w:rsidR="00D30FEC" w14:paraId="4566ED48" w14:textId="77777777" w:rsidTr="00EC251F">
        <w:trPr>
          <w:trHeight w:val="981"/>
        </w:trPr>
        <w:tc>
          <w:tcPr>
            <w:tcW w:w="1206" w:type="dxa"/>
            <w:shd w:val="clear" w:color="auto" w:fill="auto"/>
          </w:tcPr>
          <w:p w14:paraId="7D587049" w14:textId="3E95BE8E" w:rsidR="00D30FEC" w:rsidRDefault="00D30FEC" w:rsidP="008019A9">
            <w:pPr>
              <w:spacing w:before="60" w:after="60"/>
            </w:pPr>
          </w:p>
        </w:tc>
        <w:tc>
          <w:tcPr>
            <w:tcW w:w="8370" w:type="dxa"/>
            <w:shd w:val="clear" w:color="auto" w:fill="auto"/>
          </w:tcPr>
          <w:p w14:paraId="44D89F60" w14:textId="454DA93B" w:rsidR="00D30FEC" w:rsidRPr="00EC1362" w:rsidRDefault="00D30FEC" w:rsidP="008019A9"/>
        </w:tc>
      </w:tr>
      <w:tr w:rsidR="00D30FEC" w14:paraId="5577204B" w14:textId="77777777" w:rsidTr="00EC251F">
        <w:tc>
          <w:tcPr>
            <w:tcW w:w="1206" w:type="dxa"/>
            <w:shd w:val="clear" w:color="auto" w:fill="auto"/>
          </w:tcPr>
          <w:p w14:paraId="18A9C0F8" w14:textId="4F622376" w:rsidR="00D30FEC" w:rsidRPr="00792C57" w:rsidRDefault="00D30FEC" w:rsidP="008019A9">
            <w:pPr>
              <w:spacing w:before="60" w:after="60"/>
            </w:pPr>
          </w:p>
        </w:tc>
        <w:tc>
          <w:tcPr>
            <w:tcW w:w="8370" w:type="dxa"/>
            <w:shd w:val="clear" w:color="auto" w:fill="auto"/>
          </w:tcPr>
          <w:p w14:paraId="435CAD74" w14:textId="7D7B2371" w:rsidR="00D30FEC" w:rsidRPr="00EC1362" w:rsidRDefault="00D30FEC" w:rsidP="008019A9"/>
        </w:tc>
      </w:tr>
    </w:tbl>
    <w:p w14:paraId="561EBF54" w14:textId="77777777" w:rsidR="00A67276" w:rsidRDefault="00A67276" w:rsidP="00A67276"/>
    <w:p w14:paraId="749ECA6F" w14:textId="77777777" w:rsidR="00EA0C50" w:rsidRDefault="00EA0C50">
      <w:pPr>
        <w:pStyle w:val="Heading3"/>
      </w:pPr>
      <w:bookmarkStart w:id="796" w:name="_Toc469139273"/>
      <w:bookmarkStart w:id="797" w:name="_Toc469152718"/>
      <w:bookmarkStart w:id="798" w:name="_Toc469334926"/>
      <w:bookmarkStart w:id="799" w:name="_Toc504120352"/>
      <w:bookmarkStart w:id="800" w:name="_Toc527644335"/>
      <w:bookmarkStart w:id="801" w:name="_Toc528599435"/>
      <w:bookmarkStart w:id="802" w:name="_Toc17993473"/>
      <w:bookmarkStart w:id="803" w:name="_Toc37267191"/>
      <w:bookmarkStart w:id="804" w:name="_Toc51666782"/>
      <w:r>
        <w:t xml:space="preserve">Profile </w:t>
      </w:r>
      <w:r w:rsidRPr="00C0592E">
        <w:t>Explorer</w:t>
      </w:r>
      <w:r>
        <w:t xml:space="preserve"> Checkboxes</w:t>
      </w:r>
      <w:bookmarkEnd w:id="796"/>
      <w:bookmarkEnd w:id="797"/>
      <w:bookmarkEnd w:id="798"/>
      <w:bookmarkEnd w:id="799"/>
      <w:bookmarkEnd w:id="800"/>
      <w:bookmarkEnd w:id="801"/>
      <w:bookmarkEnd w:id="802"/>
      <w:bookmarkEnd w:id="803"/>
      <w:bookmarkEnd w:id="804"/>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882496" behindDoc="1" locked="0" layoutInCell="1" allowOverlap="1" wp14:anchorId="6A44F7F1" wp14:editId="522D6AC1">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670CB039" w14:textId="77777777" w:rsidR="00EA0C50" w:rsidRDefault="00EA0C50" w:rsidP="00EA0C50">
      <w:r w:rsidRPr="003335AF">
        <w:rPr>
          <w:b/>
        </w:rPr>
        <w:t>Note</w:t>
      </w:r>
      <w:r w:rsidRPr="00470ECC">
        <w:t xml:space="preserve">: Double click any event to view the details including alarm event history.  </w:t>
      </w:r>
    </w:p>
    <w:p w14:paraId="6CD15CC9" w14:textId="77777777" w:rsidR="00EA0C50" w:rsidRPr="00470ECC" w:rsidRDefault="00EA0C50" w:rsidP="00EA0C50"/>
    <w:p w14:paraId="36E1824E" w14:textId="77777777" w:rsidR="001243CE" w:rsidRDefault="00EA0C50">
      <w:pPr>
        <w:rPr>
          <w:rFonts w:ascii="Arial" w:hAnsi="Arial" w:cs="Arial"/>
          <w:b/>
          <w:bCs/>
          <w:iCs/>
          <w:sz w:val="32"/>
          <w:szCs w:val="28"/>
        </w:rPr>
      </w:pPr>
      <w:r w:rsidRPr="003335AF">
        <w:rPr>
          <w:b/>
        </w:rPr>
        <w:t>Note</w:t>
      </w:r>
      <w:r w:rsidRPr="00470ECC">
        <w:t>: If two alarm/alert acknowledgements appear at the same time, only one will appear in Profile Explorer.</w:t>
      </w:r>
      <w:r w:rsidR="001243CE">
        <w:br w:type="page"/>
      </w:r>
    </w:p>
    <w:p w14:paraId="0450CAC6" w14:textId="77777777" w:rsidR="008708F9" w:rsidRPr="00C0592E" w:rsidRDefault="00530DA9" w:rsidP="00D36D96">
      <w:pPr>
        <w:pStyle w:val="Heading2"/>
      </w:pPr>
      <w:bookmarkStart w:id="805" w:name="_Toc469334927"/>
      <w:bookmarkStart w:id="806" w:name="_Toc504120353"/>
      <w:bookmarkStart w:id="807" w:name="_Toc527644336"/>
      <w:bookmarkStart w:id="808" w:name="_Toc528599436"/>
      <w:bookmarkStart w:id="809" w:name="_Toc17993474"/>
      <w:bookmarkStart w:id="810" w:name="_Toc37267192"/>
      <w:bookmarkStart w:id="811" w:name="_Toc51666631"/>
      <w:bookmarkStart w:id="812" w:name="_Toc51666783"/>
      <w:r w:rsidRPr="00C0592E">
        <w:lastRenderedPageBreak/>
        <w:t>Profile Explorer – Virtual Profiling</w:t>
      </w:r>
      <w:bookmarkEnd w:id="805"/>
      <w:bookmarkEnd w:id="806"/>
      <w:bookmarkEnd w:id="807"/>
      <w:bookmarkEnd w:id="808"/>
      <w:bookmarkEnd w:id="809"/>
      <w:bookmarkEnd w:id="810"/>
      <w:bookmarkEnd w:id="811"/>
      <w:bookmarkEnd w:id="812"/>
    </w:p>
    <w:p w14:paraId="2A7FB8A4" w14:textId="77777777" w:rsidR="00EA0C50" w:rsidRDefault="00EA0C50" w:rsidP="00EA0C50">
      <w:bookmarkStart w:id="813" w:name="_Toc119468103"/>
      <w:bookmarkStart w:id="814" w:name="_Toc358296273"/>
      <w:bookmarkStart w:id="815" w:name="_Toc358298438"/>
      <w:bookmarkStart w:id="816"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3365615B">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2B9B52B0" w:rsidR="00EA0C50" w:rsidRDefault="00EA0C50" w:rsidP="00EA0C50">
      <w:r w:rsidRPr="00C0592E">
        <w:t>The software will always use the most recent qualifying profile as the Virtual Profile -</w:t>
      </w:r>
      <w:r w:rsidR="00D30FEC">
        <w:t xml:space="preserve"> </w:t>
      </w:r>
      <w:r w:rsidRPr="00C0592E">
        <w:t>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pPr>
        <w:pStyle w:val="Heading3"/>
      </w:pPr>
      <w:bookmarkStart w:id="817" w:name="_Toc469043344"/>
      <w:bookmarkStart w:id="818" w:name="_Toc469044978"/>
      <w:bookmarkStart w:id="819" w:name="_Toc469139275"/>
      <w:bookmarkStart w:id="820" w:name="_Toc469152720"/>
      <w:bookmarkStart w:id="821" w:name="_Toc469334928"/>
      <w:bookmarkStart w:id="822" w:name="_Toc504120354"/>
      <w:bookmarkStart w:id="823" w:name="_Toc527644337"/>
      <w:bookmarkStart w:id="824" w:name="_Toc528599437"/>
      <w:bookmarkStart w:id="825" w:name="_Toc17993475"/>
      <w:bookmarkStart w:id="826" w:name="_Toc37267193"/>
      <w:bookmarkStart w:id="827" w:name="_Toc51666784"/>
      <w:r>
        <w:t>V</w:t>
      </w:r>
      <w:r w:rsidRPr="00C0592E">
        <w:t xml:space="preserve">iew Virtual Profile </w:t>
      </w:r>
      <w:r>
        <w:t>D</w:t>
      </w:r>
      <w:r w:rsidRPr="00C0592E">
        <w:t>ata</w:t>
      </w:r>
      <w:bookmarkEnd w:id="817"/>
      <w:bookmarkEnd w:id="818"/>
      <w:bookmarkEnd w:id="819"/>
      <w:bookmarkEnd w:id="820"/>
      <w:bookmarkEnd w:id="821"/>
      <w:bookmarkEnd w:id="822"/>
      <w:bookmarkEnd w:id="823"/>
      <w:bookmarkEnd w:id="824"/>
      <w:bookmarkEnd w:id="825"/>
      <w:bookmarkEnd w:id="826"/>
      <w:bookmarkEnd w:id="827"/>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07D88A87" w:rsidR="00EA0C50" w:rsidRPr="00C0592E" w:rsidRDefault="00EA0C50" w:rsidP="00EA0C50">
      <w:pPr>
        <w:pStyle w:val="ListParagraph"/>
        <w:numPr>
          <w:ilvl w:val="0"/>
          <w:numId w:val="151"/>
        </w:numPr>
      </w:pPr>
      <w:r>
        <w:t>C</w:t>
      </w:r>
      <w:r w:rsidRPr="00C0592E">
        <w:t>hoose a Virtual Profile event</w:t>
      </w:r>
      <w:r w:rsidR="00D30FEC">
        <w:t xml:space="preserve"> and double-click</w:t>
      </w:r>
      <w:r w:rsidRPr="00C0592E">
        <w: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pPr>
        <w:pStyle w:val="Heading3"/>
      </w:pPr>
      <w:bookmarkStart w:id="828" w:name="_Toc469334929"/>
      <w:bookmarkStart w:id="829" w:name="_Toc504120355"/>
      <w:bookmarkStart w:id="830" w:name="_Toc527644338"/>
      <w:bookmarkStart w:id="831" w:name="_Toc528599438"/>
      <w:bookmarkStart w:id="832" w:name="_Toc17993476"/>
      <w:bookmarkStart w:id="833" w:name="_Toc37267194"/>
      <w:bookmarkStart w:id="834" w:name="_Toc51666785"/>
      <w:r w:rsidRPr="00C0592E">
        <w:t>Profile</w:t>
      </w:r>
      <w:r>
        <w:t xml:space="preserve"> Explorer E</w:t>
      </w:r>
      <w:r w:rsidRPr="00C0592E">
        <w:t xml:space="preserve">vent </w:t>
      </w:r>
      <w:r>
        <w:t>I</w:t>
      </w:r>
      <w:r w:rsidRPr="00C0592E">
        <w:t>cons</w:t>
      </w:r>
      <w:bookmarkEnd w:id="813"/>
      <w:bookmarkEnd w:id="814"/>
      <w:bookmarkEnd w:id="815"/>
      <w:bookmarkEnd w:id="828"/>
      <w:bookmarkEnd w:id="829"/>
      <w:bookmarkEnd w:id="830"/>
      <w:bookmarkEnd w:id="831"/>
      <w:bookmarkEnd w:id="832"/>
      <w:bookmarkEnd w:id="833"/>
      <w:bookmarkEnd w:id="834"/>
    </w:p>
    <w:p w14:paraId="2A4020FD" w14:textId="77777777" w:rsidR="001243CE" w:rsidRPr="001243CE" w:rsidRDefault="001243CE" w:rsidP="00062A0A">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5354A178">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272026F0" w:rsidR="00EA0C50" w:rsidRDefault="00DD450D" w:rsidP="00EE1973">
      <w:pPr>
        <w:rPr>
          <w:noProof/>
        </w:rPr>
      </w:pPr>
      <w:r w:rsidRPr="00C0592E">
        <w:rPr>
          <w:noProof/>
        </w:rPr>
        <w:drawing>
          <wp:inline distT="0" distB="0" distL="0" distR="0" wp14:anchorId="561EFB1D" wp14:editId="70C36862">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r w:rsidR="00D30FEC">
        <w:rPr>
          <w:noProof/>
        </w:rPr>
        <w:t>This file will automatically be used as the baseline or reference profile.</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pPr>
        <w:pStyle w:val="Heading3"/>
        <w:rPr>
          <w:noProof/>
        </w:rPr>
      </w:pPr>
      <w:bookmarkStart w:id="835" w:name="_Toc469334930"/>
      <w:bookmarkStart w:id="836" w:name="_Toc504120356"/>
      <w:bookmarkStart w:id="837" w:name="_Toc527644339"/>
      <w:bookmarkStart w:id="838" w:name="_Toc528599439"/>
      <w:bookmarkStart w:id="839" w:name="_Toc17993477"/>
      <w:bookmarkStart w:id="840" w:name="_Toc37267195"/>
      <w:bookmarkStart w:id="841" w:name="_Toc51666786"/>
      <w:r>
        <w:rPr>
          <w:noProof/>
        </w:rPr>
        <w:lastRenderedPageBreak/>
        <w:t>Virtual Profile Event Icons</w:t>
      </w:r>
      <w:bookmarkEnd w:id="835"/>
      <w:bookmarkEnd w:id="836"/>
      <w:bookmarkEnd w:id="837"/>
      <w:bookmarkEnd w:id="838"/>
      <w:bookmarkEnd w:id="839"/>
      <w:bookmarkEnd w:id="840"/>
      <w:bookmarkEnd w:id="841"/>
    </w:p>
    <w:p w14:paraId="11646E48" w14:textId="780B93BE" w:rsidR="008708F9" w:rsidRPr="00EA0C50" w:rsidRDefault="008708F9" w:rsidP="00EE1973">
      <w:pPr>
        <w:rPr>
          <w:noProof/>
        </w:rPr>
      </w:pPr>
      <w:r w:rsidRPr="00C0592E">
        <w:t xml:space="preserve">The </w:t>
      </w:r>
      <w:r w:rsidR="00D30FEC">
        <w:t>W</w:t>
      </w:r>
      <w:r w:rsidR="00DF63A3" w:rsidRPr="00C0592E">
        <w:t>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1388781B">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75746B10">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062A0A">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0E3C3B0D">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37B22D7A">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49876D4C">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23E41C98" w14:textId="50B7D603" w:rsidR="000810F4" w:rsidRPr="00C0592E" w:rsidRDefault="00D30FEC" w:rsidP="00A97125">
      <w:pPr>
        <w:pStyle w:val="ListBullet2"/>
        <w:numPr>
          <w:ilvl w:val="0"/>
          <w:numId w:val="104"/>
        </w:numPr>
      </w:pPr>
      <w:r>
        <w:t>DAU</w:t>
      </w:r>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B78DD7D">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6D5FF4C">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062A0A">
      <w:pPr>
        <w:pStyle w:val="Heading4"/>
        <w:rPr>
          <w:noProof/>
        </w:rPr>
      </w:pPr>
      <w:r w:rsidRPr="00C0592E">
        <w:rPr>
          <w:noProof/>
        </w:rPr>
        <w:t>C</w:t>
      </w:r>
      <w:r w:rsidR="00A24EC7">
        <w:rPr>
          <w:noProof/>
        </w:rPr>
        <w:t>ommunications Icons</w:t>
      </w:r>
    </w:p>
    <w:p w14:paraId="507CBF6E" w14:textId="32223E11" w:rsidR="008708F9" w:rsidRPr="00C0592E" w:rsidRDefault="00BC6102" w:rsidP="00EE1973">
      <w:r w:rsidRPr="00C0592E">
        <w:object w:dxaOrig="240" w:dyaOrig="240" w14:anchorId="2AE11E0B">
          <v:shape id="_x0000_i1027" type="#_x0000_t75" style="width:18.6pt;height:18.6pt" o:ole="" fillcolor="window">
            <v:imagedata r:id="rId121" o:title=""/>
          </v:shape>
          <o:OLEObject Type="Embed" ProgID="PBrush" ShapeID="_x0000_i1027" DrawAspect="Content" ObjectID="_1662856717" r:id="rId122"/>
        </w:object>
      </w:r>
      <w:r w:rsidRPr="00C0592E">
        <w:t xml:space="preserve"> </w:t>
      </w:r>
      <w:r w:rsidR="00D30FEC">
        <w:rPr>
          <w:b/>
        </w:rPr>
        <w:t>DAU</w:t>
      </w:r>
      <w:r w:rsidR="008708F9" w:rsidRPr="00C0592E">
        <w:rPr>
          <w:b/>
        </w:rPr>
        <w:t xml:space="preserve"> Communication Error –</w:t>
      </w:r>
      <w:r w:rsidR="008708F9" w:rsidRPr="00C0592E">
        <w:t xml:space="preserve"> This icon </w:t>
      </w:r>
      <w:r w:rsidR="00D94244">
        <w:t>appears</w:t>
      </w:r>
      <w:r w:rsidR="008708F9" w:rsidRPr="00C0592E">
        <w:t xml:space="preserve"> if the software loses communication with the </w:t>
      </w:r>
      <w:r w:rsidR="00D30FEC">
        <w:t>DAU</w:t>
      </w:r>
      <w:r w:rsidR="00FE227B" w:rsidRPr="00C0592E">
        <w:t>.</w:t>
      </w:r>
    </w:p>
    <w:p w14:paraId="326C4BCF" w14:textId="77777777" w:rsidR="008708F9" w:rsidRPr="00C0592E" w:rsidRDefault="008708F9"/>
    <w:p w14:paraId="7FA50F80" w14:textId="6DCB5A86" w:rsidR="008708F9" w:rsidRPr="00C0592E" w:rsidRDefault="00BC6102" w:rsidP="00EE1973">
      <w:r w:rsidRPr="00C0592E">
        <w:object w:dxaOrig="240" w:dyaOrig="240" w14:anchorId="194A68D6">
          <v:shape id="_x0000_i1028" type="#_x0000_t75" style="width:18.6pt;height:18.6pt" o:ole="" fillcolor="window">
            <v:imagedata r:id="rId123" o:title=""/>
          </v:shape>
          <o:OLEObject Type="Embed" ProgID="PBrush" ShapeID="_x0000_i1028" DrawAspect="Content" ObjectID="_1662856718" r:id="rId124"/>
        </w:object>
      </w:r>
      <w:r w:rsidR="008708F9" w:rsidRPr="00C0592E">
        <w:t xml:space="preserve"> </w:t>
      </w:r>
      <w:r w:rsidR="00D30FEC">
        <w:rPr>
          <w:b/>
        </w:rPr>
        <w:t>DAU</w:t>
      </w:r>
      <w:r w:rsidR="008708F9" w:rsidRPr="00C0592E">
        <w:rPr>
          <w:b/>
        </w:rPr>
        <w:t xml:space="preserve"> Communication Restored –</w:t>
      </w:r>
      <w:r w:rsidR="008708F9" w:rsidRPr="00C0592E">
        <w:t xml:space="preserve"> This icon </w:t>
      </w:r>
      <w:r w:rsidR="00D94244">
        <w:t>appears</w:t>
      </w:r>
      <w:r w:rsidR="008708F9" w:rsidRPr="00C0592E">
        <w:t xml:space="preserve"> when the software re-gains communication with the </w:t>
      </w:r>
      <w:r w:rsidR="0005086A">
        <w:t>DAU</w:t>
      </w:r>
      <w:r w:rsidR="00FE227B" w:rsidRPr="00C0592E">
        <w:t>.</w:t>
      </w:r>
    </w:p>
    <w:p w14:paraId="75978538" w14:textId="77777777" w:rsidR="008708F9" w:rsidRPr="00C0592E" w:rsidRDefault="008708F9"/>
    <w:p w14:paraId="50DEB22C" w14:textId="2D5CA910" w:rsidR="005F250B" w:rsidRDefault="00BC6102" w:rsidP="00AE2473">
      <w:r w:rsidRPr="00C0592E">
        <w:object w:dxaOrig="240" w:dyaOrig="225" w14:anchorId="56A48F3D">
          <v:shape id="_x0000_i1029" type="#_x0000_t75" style="width:21.05pt;height:18.6pt" o:ole="" fillcolor="window">
            <v:imagedata r:id="rId125" o:title=""/>
          </v:shape>
          <o:OLEObject Type="Embed" ProgID="PBrush" ShapeID="_x0000_i1029" DrawAspect="Content" ObjectID="_1662856719" r:id="rId126"/>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but does not read the barcode </w:t>
      </w:r>
      <w:r w:rsidR="00FE227B" w:rsidRPr="00C0592E">
        <w:t>for that product.</w:t>
      </w:r>
    </w:p>
    <w:p w14:paraId="35049ECC" w14:textId="56CE9152" w:rsidR="005F250B" w:rsidRDefault="00BB1720" w:rsidP="00D36D96">
      <w:pPr>
        <w:pStyle w:val="Heading2"/>
      </w:pPr>
      <w:r>
        <w:br w:type="page"/>
      </w:r>
      <w:bookmarkStart w:id="842" w:name="_Toc469334931"/>
      <w:bookmarkStart w:id="843" w:name="_Toc504120357"/>
      <w:bookmarkStart w:id="844" w:name="_Toc527644340"/>
      <w:bookmarkStart w:id="845" w:name="_Toc528599440"/>
      <w:bookmarkStart w:id="846" w:name="_Toc17993478"/>
      <w:bookmarkStart w:id="847" w:name="_Toc37267196"/>
      <w:bookmarkStart w:id="848" w:name="_Toc51666632"/>
      <w:bookmarkStart w:id="849" w:name="_Toc51666787"/>
      <w:r>
        <w:lastRenderedPageBreak/>
        <w:t>History Data Files</w:t>
      </w:r>
      <w:bookmarkEnd w:id="842"/>
      <w:bookmarkEnd w:id="843"/>
      <w:bookmarkEnd w:id="844"/>
      <w:bookmarkEnd w:id="845"/>
      <w:bookmarkEnd w:id="846"/>
      <w:bookmarkEnd w:id="847"/>
      <w:bookmarkEnd w:id="848"/>
      <w:bookmarkEnd w:id="849"/>
    </w:p>
    <w:p w14:paraId="0D4CC391" w14:textId="661820A1" w:rsidR="005F250B" w:rsidRDefault="005F250B" w:rsidP="00A67276">
      <w:r>
        <w:t xml:space="preserve">As the software process Virtual Profiles, it </w:t>
      </w:r>
      <w:r w:rsidR="009B0102">
        <w:t>generates</w:t>
      </w:r>
      <w:r>
        <w:t xml:space="preserve"> data files.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r w:rsidRPr="00E25214">
        <w:rPr>
          <w:i/>
        </w:rPr>
        <w:t>History</w:t>
      </w:r>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2AAFB5E4">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51FDE318" w:rsidR="008708F9" w:rsidRDefault="00A67276" w:rsidP="00D36D96">
      <w:pPr>
        <w:pStyle w:val="Heading2"/>
      </w:pPr>
      <w:bookmarkStart w:id="850" w:name="_Toc119468104"/>
      <w:bookmarkStart w:id="851" w:name="_Toc353195417"/>
      <w:bookmarkStart w:id="852" w:name="_Toc358296274"/>
      <w:bookmarkStart w:id="853" w:name="_Toc358298439"/>
      <w:bookmarkStart w:id="854" w:name="_Toc469334933"/>
      <w:bookmarkStart w:id="855" w:name="_Toc504120359"/>
      <w:bookmarkStart w:id="856" w:name="_Toc527644342"/>
      <w:bookmarkStart w:id="857" w:name="_Toc528599441"/>
      <w:bookmarkStart w:id="858" w:name="_Toc17993479"/>
      <w:bookmarkStart w:id="859" w:name="_Toc37267197"/>
      <w:bookmarkStart w:id="860" w:name="_Toc51666633"/>
      <w:bookmarkStart w:id="861" w:name="_Toc51666788"/>
      <w:r>
        <w:t>Insert</w:t>
      </w:r>
      <w:r w:rsidR="008708F9">
        <w:t xml:space="preserve"> </w:t>
      </w:r>
      <w:r>
        <w:t>D</w:t>
      </w:r>
      <w:r w:rsidR="008708F9">
        <w:t xml:space="preserve">ata </w:t>
      </w:r>
      <w:r>
        <w:t>F</w:t>
      </w:r>
      <w:r w:rsidR="008708F9">
        <w:t xml:space="preserve">iles </w:t>
      </w:r>
      <w:r w:rsidR="00382F28">
        <w:t>f</w:t>
      </w:r>
      <w:r w:rsidR="003359C6">
        <w:t>rom</w:t>
      </w:r>
      <w:r w:rsidR="008708F9">
        <w:t xml:space="preserve"> </w:t>
      </w:r>
      <w:r w:rsidR="00382F28">
        <w:t>a</w:t>
      </w:r>
      <w:r w:rsidR="00BB1720">
        <w:t xml:space="preserve">n </w:t>
      </w:r>
      <w:r>
        <w:t>O</w:t>
      </w:r>
      <w:r w:rsidR="008708F9">
        <w:t xml:space="preserve">utside </w:t>
      </w:r>
      <w:r>
        <w:t>S</w:t>
      </w:r>
      <w:r w:rsidR="008708F9">
        <w:t>ource</w:t>
      </w:r>
      <w:bookmarkEnd w:id="850"/>
      <w:bookmarkEnd w:id="851"/>
      <w:bookmarkEnd w:id="852"/>
      <w:bookmarkEnd w:id="853"/>
      <w:bookmarkEnd w:id="854"/>
      <w:bookmarkEnd w:id="855"/>
      <w:bookmarkEnd w:id="856"/>
      <w:bookmarkEnd w:id="857"/>
      <w:bookmarkEnd w:id="858"/>
      <w:bookmarkEnd w:id="859"/>
      <w:bookmarkEnd w:id="860"/>
      <w:bookmarkEnd w:id="861"/>
    </w:p>
    <w:p w14:paraId="776EEACF" w14:textId="7DDA1C3F" w:rsidR="008708F9" w:rsidRDefault="008708F9">
      <w:r w:rsidRPr="00C0592E">
        <w:t xml:space="preserve">If you receive </w:t>
      </w:r>
      <w:r w:rsidR="0005086A">
        <w:t>W</w:t>
      </w:r>
      <w:r w:rsidR="00DF63A3" w:rsidRPr="00C0592E">
        <w:t>PI</w:t>
      </w:r>
      <w:r w:rsidRPr="00C0592E">
        <w:t xml:space="preserve"> data files </w:t>
      </w:r>
      <w:r w:rsidR="0005086A">
        <w:t>from another system</w:t>
      </w:r>
      <w:r w:rsidR="00070E42" w:rsidRPr="00C0592E">
        <w:t>,</w:t>
      </w:r>
      <w:r w:rsidRPr="00C0592E">
        <w:t xml:space="preserve"> you can copy them to the </w:t>
      </w:r>
      <w:r w:rsidR="0005086A">
        <w:rPr>
          <w:rStyle w:val="PlainTextChar"/>
          <w:b/>
        </w:rPr>
        <w:t>W</w:t>
      </w:r>
      <w:r w:rsidR="005C3DF8" w:rsidRPr="00C0592E">
        <w:rPr>
          <w:rStyle w:val="PlainTextChar"/>
          <w:b/>
        </w:rPr>
        <w:t>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D36D96">
      <w:pPr>
        <w:pStyle w:val="Heading2"/>
      </w:pPr>
      <w:bookmarkStart w:id="862" w:name="_Toc69272384"/>
      <w:bookmarkStart w:id="863" w:name="_Toc119468105"/>
      <w:bookmarkStart w:id="864" w:name="_Toc353195418"/>
      <w:bookmarkStart w:id="865" w:name="_Toc358296275"/>
      <w:bookmarkStart w:id="866" w:name="_Toc358298440"/>
      <w:bookmarkStart w:id="867" w:name="_Toc469334934"/>
      <w:bookmarkStart w:id="868" w:name="_Toc504120360"/>
      <w:bookmarkStart w:id="869" w:name="_Toc527644343"/>
      <w:bookmarkStart w:id="870" w:name="_Toc528599442"/>
      <w:bookmarkStart w:id="871" w:name="_Toc17993480"/>
      <w:bookmarkStart w:id="872" w:name="_Toc37267198"/>
      <w:bookmarkStart w:id="873" w:name="_Toc51666634"/>
      <w:bookmarkStart w:id="874" w:name="_Toc51666789"/>
      <w:r>
        <w:t>Rename P</w:t>
      </w:r>
      <w:r w:rsidRPr="008B09BB">
        <w:t>rofiles</w:t>
      </w:r>
      <w:bookmarkEnd w:id="862"/>
      <w:bookmarkEnd w:id="863"/>
      <w:bookmarkEnd w:id="864"/>
      <w:bookmarkEnd w:id="865"/>
      <w:bookmarkEnd w:id="866"/>
      <w:bookmarkEnd w:id="867"/>
      <w:bookmarkEnd w:id="868"/>
      <w:bookmarkEnd w:id="869"/>
      <w:bookmarkEnd w:id="870"/>
      <w:bookmarkEnd w:id="871"/>
      <w:bookmarkEnd w:id="872"/>
      <w:bookmarkEnd w:id="873"/>
      <w:bookmarkEnd w:id="874"/>
    </w:p>
    <w:p w14:paraId="08204303" w14:textId="1F9AA0D4"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This can be especially useful when products are</w:t>
      </w:r>
      <w:r w:rsidR="0005086A">
        <w:t xml:space="preserve"> identical </w:t>
      </w:r>
      <w:r w:rsidR="0005086A" w:rsidRPr="008B09BB">
        <w:t>but</w:t>
      </w:r>
      <w:r w:rsidRPr="008B09BB">
        <w:t xml:space="preserve"> have different names.  Once the profile has been optimized, it can be renamed and used as a baseline profile for </w:t>
      </w:r>
      <w:r w:rsidR="0005086A">
        <w:t>a different</w:t>
      </w:r>
      <w:r w:rsidRPr="008B09BB">
        <w:t xml:space="preserve"> product</w:t>
      </w:r>
      <w:r w:rsidR="0005086A">
        <w:t xml:space="preserve"> name </w:t>
      </w:r>
      <w:r w:rsidRPr="008B09BB">
        <w:t xml:space="preserve">if the need arises.  This eliminates the need to re-profile </w:t>
      </w:r>
      <w:r w:rsidR="00FE227B">
        <w:t>products unnecessarily.</w:t>
      </w:r>
    </w:p>
    <w:p w14:paraId="58B779E5" w14:textId="77777777" w:rsidR="00864B2D" w:rsidRPr="008B09BB" w:rsidRDefault="00864B2D" w:rsidP="00864B2D"/>
    <w:p w14:paraId="11CC1BB0" w14:textId="77777777" w:rsidR="00864B2D" w:rsidRDefault="00AE2473" w:rsidP="00AE2473">
      <w:r w:rsidRPr="00AE2473">
        <w:rPr>
          <w:b/>
        </w:rPr>
        <w:t>Note</w:t>
      </w:r>
      <w:r w:rsidR="0095411B" w:rsidRPr="00265B37">
        <w:t xml:space="preserve">: </w:t>
      </w:r>
      <w:r w:rsidR="00864B2D" w:rsidRPr="00265B37">
        <w:t>Renaming a profile includes the name that is embedded in the profile that shows up on the printout</w:t>
      </w:r>
    </w:p>
    <w:p w14:paraId="5E4EEC14" w14:textId="0A18AAED" w:rsidR="003266EA" w:rsidRPr="00C55314" w:rsidRDefault="003266EA" w:rsidP="00A97125">
      <w:pPr>
        <w:numPr>
          <w:ilvl w:val="0"/>
          <w:numId w:val="77"/>
        </w:numPr>
      </w:pPr>
      <w:r w:rsidRPr="00C55314">
        <w:t>Manually create a new folder in the C:\</w:t>
      </w:r>
      <w:r w:rsidR="0005086A">
        <w:t>W</w:t>
      </w:r>
      <w:r w:rsidRPr="00C55314">
        <w:t xml:space="preserve">PI\Profiles folder using the new product name. </w:t>
      </w:r>
    </w:p>
    <w:p w14:paraId="14C39D80" w14:textId="77777777" w:rsidR="003266EA" w:rsidRPr="00C55314" w:rsidRDefault="003266EA" w:rsidP="00A97125">
      <w:pPr>
        <w:numPr>
          <w:ilvl w:val="0"/>
          <w:numId w:val="77"/>
        </w:numPr>
      </w:pPr>
      <w:r w:rsidRPr="00C55314">
        <w:t>Copy the desired profile into this new folder.</w:t>
      </w:r>
    </w:p>
    <w:p w14:paraId="2F7DEFFF" w14:textId="77777777" w:rsidR="003266EA" w:rsidRPr="00C55314" w:rsidRDefault="003266EA" w:rsidP="00A97125">
      <w:pPr>
        <w:numPr>
          <w:ilvl w:val="0"/>
          <w:numId w:val="77"/>
        </w:numPr>
      </w:pPr>
      <w:r w:rsidRPr="00C55314">
        <w:t>A folder with that new Product Name will appear in Profile Explorer.</w:t>
      </w: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FE227B">
      <w:pPr>
        <w:pStyle w:val="ListBullet2"/>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FE227B">
      <w:pPr>
        <w:pStyle w:val="ListBullet2"/>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77777777" w:rsidR="00864B2D" w:rsidRPr="00265B37" w:rsidRDefault="00A5204F" w:rsidP="00085DF3">
      <w:pPr>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676B77">
      <w:pPr>
        <w:pStyle w:val="Heading1"/>
      </w:pPr>
      <w:bookmarkStart w:id="875" w:name="_Virtual_Profiling"/>
      <w:bookmarkStart w:id="876" w:name="_Ref323545933"/>
      <w:bookmarkStart w:id="877" w:name="_Toc353195419"/>
      <w:bookmarkStart w:id="878" w:name="_Toc358296276"/>
      <w:bookmarkStart w:id="879" w:name="_Toc358298441"/>
      <w:bookmarkStart w:id="880" w:name="_Toc469334935"/>
      <w:bookmarkStart w:id="881" w:name="_Toc504120361"/>
      <w:bookmarkStart w:id="882" w:name="_Toc527644344"/>
      <w:bookmarkStart w:id="883" w:name="_Toc528599443"/>
      <w:bookmarkStart w:id="884" w:name="_Toc17993481"/>
      <w:bookmarkStart w:id="885" w:name="_Toc37267199"/>
      <w:bookmarkStart w:id="886" w:name="_Toc51666635"/>
      <w:bookmarkStart w:id="887" w:name="_Toc51666790"/>
      <w:bookmarkStart w:id="888" w:name="_Toc119468108"/>
      <w:bookmarkStart w:id="889" w:name="_Toc486325587"/>
      <w:bookmarkEnd w:id="816"/>
      <w:bookmarkEnd w:id="875"/>
      <w:r w:rsidRPr="0020119C">
        <w:lastRenderedPageBreak/>
        <w:t>Virtual Profiling</w:t>
      </w:r>
      <w:bookmarkEnd w:id="876"/>
      <w:bookmarkEnd w:id="877"/>
      <w:bookmarkEnd w:id="878"/>
      <w:bookmarkEnd w:id="879"/>
      <w:bookmarkEnd w:id="880"/>
      <w:bookmarkEnd w:id="881"/>
      <w:bookmarkEnd w:id="882"/>
      <w:bookmarkEnd w:id="883"/>
      <w:bookmarkEnd w:id="884"/>
      <w:bookmarkEnd w:id="885"/>
      <w:bookmarkEnd w:id="886"/>
      <w:bookmarkEnd w:id="887"/>
    </w:p>
    <w:p w14:paraId="61B8A01B" w14:textId="1F650EE9" w:rsidR="001D472F" w:rsidRDefault="001D472F" w:rsidP="001D472F">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w:t>
      </w:r>
      <w:r w:rsidR="0005086A">
        <w:t>machine</w:t>
      </w:r>
      <w:r>
        <w:t xml:space="preserve">.  For a given product, this baseline needs to represent an optimum </w:t>
      </w:r>
      <w:r w:rsidR="0005086A">
        <w:t>machine</w:t>
      </w:r>
      <w:r>
        <w:t xml:space="preserve"> recipe with a good PWI value and a quality soldering result.  </w:t>
      </w:r>
    </w:p>
    <w:p w14:paraId="02E3049A" w14:textId="77777777" w:rsidR="00464F8E" w:rsidRPr="00A67276" w:rsidRDefault="00464F8E" w:rsidP="001D472F">
      <w:pPr>
        <w:rPr>
          <w:sz w:val="14"/>
        </w:rPr>
      </w:pPr>
    </w:p>
    <w:p w14:paraId="5A3444C9" w14:textId="6A4C5E87" w:rsidR="001D472F" w:rsidRDefault="001D472F" w:rsidP="001D472F">
      <w:r>
        <w:t>During the profiler run,</w:t>
      </w:r>
      <w:r w:rsidR="0005086A">
        <w:t xml:space="preserve"> the</w:t>
      </w:r>
      <w:r>
        <w:t xml:space="preserve"> </w:t>
      </w:r>
      <w:r w:rsidR="0005086A">
        <w:t>W</w:t>
      </w:r>
      <w:r>
        <w:t>PI software simultaneously collects temperature data from the board</w:t>
      </w:r>
      <w:r w:rsidR="0005086A">
        <w:t>,</w:t>
      </w:r>
      <w:r>
        <w:t xml:space="preserve"> from the probes installed</w:t>
      </w:r>
      <w:r w:rsidR="00110D01">
        <w:t xml:space="preserve"> at product level</w:t>
      </w:r>
      <w:r w:rsidR="0005086A">
        <w:t>, and the other installed sensors</w:t>
      </w:r>
      <w:r w:rsidR="00110D01">
        <w:t xml:space="preserve">. </w:t>
      </w:r>
      <w:r w:rsidRPr="00C0592E">
        <w:t xml:space="preserve">The </w:t>
      </w:r>
      <w:r>
        <w:t xml:space="preserve">software calculates a </w:t>
      </w:r>
      <w:r w:rsidRPr="00C0592E">
        <w:t>mathematical correlation between the</w:t>
      </w:r>
      <w:r>
        <w:t>se temperature readings</w:t>
      </w:r>
      <w:r w:rsidR="0005086A">
        <w:t xml:space="preserve"> and</w:t>
      </w:r>
      <w:r>
        <w:t xml:space="preserve"> stores this data as part of the baseline profile.  </w:t>
      </w:r>
    </w:p>
    <w:p w14:paraId="223FBFBF" w14:textId="77777777" w:rsidR="00464F8E" w:rsidRPr="00A67276" w:rsidRDefault="00464F8E" w:rsidP="001D472F">
      <w:pPr>
        <w:rPr>
          <w:sz w:val="14"/>
        </w:rPr>
      </w:pPr>
    </w:p>
    <w:p w14:paraId="02ABBC03" w14:textId="0F2B6FE7" w:rsidR="001D472F" w:rsidRDefault="001D472F" w:rsidP="001D472F">
      <w:r>
        <w:t xml:space="preserve">Once the baseline is established, the </w:t>
      </w:r>
      <w:r w:rsidR="0005086A">
        <w:t>W</w:t>
      </w:r>
      <w:r>
        <w:t xml:space="preserve">PI software </w:t>
      </w:r>
      <w:r w:rsidR="0005086A">
        <w:t>can be put</w:t>
      </w:r>
      <w:r w:rsidRPr="00C0592E">
        <w:t xml:space="preserve"> </w:t>
      </w:r>
      <w:r w:rsidR="00BC194A">
        <w:t>in</w:t>
      </w:r>
      <w:r w:rsidRPr="00C0592E">
        <w:t>to</w:t>
      </w:r>
      <w:r w:rsidR="0005086A">
        <w:t xml:space="preserve"> inspection</w:t>
      </w:r>
      <w:r w:rsidRPr="00C0592E">
        <w:t xml:space="preserve"> mode</w:t>
      </w:r>
      <w:r>
        <w:t xml:space="preserve">, recording real-time speed and temperature data as a production run of </w:t>
      </w:r>
      <w:r w:rsidR="0005086A">
        <w:t>the same</w:t>
      </w:r>
      <w:r>
        <w:t xml:space="preserve"> boards passes through the </w:t>
      </w:r>
      <w:r w:rsidR="0005086A">
        <w:t>machine</w:t>
      </w:r>
      <w:r>
        <w:t xml:space="preserve">.  Comparing real-time data to the baseline profile, </w:t>
      </w:r>
      <w:r w:rsidR="0005086A">
        <w:t>W</w:t>
      </w:r>
      <w:r>
        <w:t xml:space="preserve">PI algorithms accurately extrapolate a simulated thermal profile for each board.  </w:t>
      </w:r>
      <w:r w:rsidR="0005086A">
        <w:t>W</w:t>
      </w:r>
      <w:r>
        <w:t xml:space="preserve">PI updates and saves the </w:t>
      </w:r>
      <w:r w:rsidR="00EE3FFF">
        <w:t xml:space="preserve">VP </w:t>
      </w:r>
      <w:r>
        <w:t>profile data</w:t>
      </w:r>
      <w:r w:rsidRPr="00C0592E">
        <w:t xml:space="preserve"> </w:t>
      </w:r>
      <w:r>
        <w:t>as</w:t>
      </w:r>
      <w:r w:rsidRPr="00C0592E">
        <w:t xml:space="preserve"> each board </w:t>
      </w:r>
      <w:r>
        <w:t xml:space="preserve">exits the </w:t>
      </w:r>
      <w:r w:rsidR="0005086A">
        <w:t>machine</w:t>
      </w:r>
      <w:r>
        <w:t>, creating a valuable quality assurance record of each production unit.</w:t>
      </w:r>
    </w:p>
    <w:p w14:paraId="1158665B" w14:textId="77777777" w:rsidR="00464F8E" w:rsidRPr="00A67276" w:rsidRDefault="00464F8E" w:rsidP="0065561C"/>
    <w:p w14:paraId="075B6B6F" w14:textId="071F0C3C" w:rsidR="001D472F" w:rsidRPr="00C0592E" w:rsidRDefault="00813B83" w:rsidP="001D472F">
      <w:r>
        <w:t>During</w:t>
      </w:r>
      <w:r w:rsidR="001D472F" w:rsidRPr="00C0592E">
        <w:t xml:space="preserve"> </w:t>
      </w:r>
      <w:r w:rsidR="0005086A">
        <w:t>inspection</w:t>
      </w:r>
      <w:r w:rsidR="001D472F" w:rsidRPr="00C0592E">
        <w:t xml:space="preserve"> mode</w:t>
      </w:r>
      <w:r>
        <w:t xml:space="preserve"> (VP)</w:t>
      </w:r>
      <w:r w:rsidR="001D472F" w:rsidRPr="00C0592E">
        <w:t xml:space="preserve">, the </w:t>
      </w:r>
      <w:r w:rsidR="001D472F">
        <w:t>software displays</w:t>
      </w:r>
      <w:r w:rsidR="001D472F" w:rsidRPr="00C0592E">
        <w:t xml:space="preserve"> </w:t>
      </w:r>
      <w:r w:rsidR="001D472F">
        <w:t xml:space="preserve">each boards </w:t>
      </w:r>
      <w:r w:rsidR="001D472F" w:rsidRPr="00C0592E">
        <w:t>profile</w:t>
      </w:r>
      <w:r w:rsidR="00AD57C0">
        <w:t xml:space="preserve"> chart and a table of data </w:t>
      </w:r>
      <w:r w:rsidR="001D472F" w:rsidRPr="00C0592E">
        <w:t>bas</w:t>
      </w:r>
      <w:r w:rsidR="001D472F">
        <w:t>ed on its process window.  O</w:t>
      </w:r>
      <w:r w:rsidR="001D472F" w:rsidRPr="00C0592E">
        <w:t>ther screens</w:t>
      </w:r>
      <w:r w:rsidR="001D472F">
        <w:t xml:space="preserve"> show</w:t>
      </w:r>
      <w:r w:rsidR="001D472F" w:rsidRPr="00C0592E">
        <w:t xml:space="preserve"> </w:t>
      </w:r>
      <w:r w:rsidR="001D472F">
        <w:t xml:space="preserve">PWI and </w:t>
      </w:r>
      <w:r w:rsidR="001D472F" w:rsidRPr="00C0592E">
        <w:t xml:space="preserve">SPC control charts.  </w:t>
      </w:r>
      <w:r w:rsidR="001D472F">
        <w:t xml:space="preserve">When </w:t>
      </w:r>
      <w:r w:rsidR="0005086A">
        <w:t>machine</w:t>
      </w:r>
      <w:r w:rsidR="001D472F">
        <w:t xml:space="preserve"> data varies significantly from the baseline profile, </w:t>
      </w:r>
      <w:r w:rsidR="0005086A">
        <w:t>W</w:t>
      </w:r>
      <w:r w:rsidR="001D472F">
        <w:t xml:space="preserve">PI displays appropriate warnings to system operators. </w:t>
      </w:r>
    </w:p>
    <w:bookmarkEnd w:id="888"/>
    <w:p w14:paraId="5935388C" w14:textId="77777777" w:rsidR="00EC3C81" w:rsidRDefault="00EC3C81" w:rsidP="00EC3C81"/>
    <w:p w14:paraId="69C727AD" w14:textId="59F7C30E" w:rsidR="000843D2" w:rsidRDefault="00EC3C81" w:rsidP="00A67276">
      <w:r w:rsidRPr="00EC3C81">
        <w:rPr>
          <w:b/>
        </w:rPr>
        <w:t>Note</w:t>
      </w:r>
      <w:r>
        <w:t>:  Before you start Virtual Profiling,</w:t>
      </w:r>
      <w:r w:rsidR="003266EA">
        <w:t xml:space="preserve"> </w:t>
      </w:r>
      <w:r w:rsidR="003266EA" w:rsidRPr="00C55314">
        <w:t>ensur</w:t>
      </w:r>
      <w:r w:rsidR="00813B83">
        <w:t xml:space="preserve">e </w:t>
      </w:r>
      <w:r w:rsidR="003266EA" w:rsidRPr="00C55314">
        <w:t>the</w:t>
      </w:r>
      <w:r w:rsidR="008708F9" w:rsidRPr="00C55314">
        <w:t xml:space="preserve"> </w:t>
      </w:r>
      <w:r w:rsidR="00813B83">
        <w:t>W</w:t>
      </w:r>
      <w:r w:rsidR="00DF63A3" w:rsidRPr="00C55314">
        <w:t>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1102CD3A" w:rsidR="007E778B" w:rsidRPr="00C0592E" w:rsidRDefault="00D75034" w:rsidP="00D36D96">
      <w:pPr>
        <w:pStyle w:val="Heading2"/>
      </w:pPr>
      <w:bookmarkStart w:id="890" w:name="_Get_A_Valid"/>
      <w:bookmarkStart w:id="891" w:name="_Toc119468109"/>
      <w:bookmarkStart w:id="892" w:name="_Ref323303447"/>
      <w:bookmarkStart w:id="893" w:name="_Toc353195420"/>
      <w:bookmarkStart w:id="894" w:name="_Toc358296277"/>
      <w:bookmarkStart w:id="895" w:name="_Toc358298442"/>
      <w:bookmarkStart w:id="896" w:name="_Toc469334936"/>
      <w:bookmarkStart w:id="897" w:name="_Toc504120362"/>
      <w:bookmarkStart w:id="898" w:name="_Toc527644345"/>
      <w:bookmarkStart w:id="899" w:name="_Toc528599444"/>
      <w:bookmarkStart w:id="900" w:name="_Toc17993482"/>
      <w:bookmarkStart w:id="901" w:name="_Toc37267200"/>
      <w:bookmarkStart w:id="902" w:name="_Toc51666636"/>
      <w:bookmarkStart w:id="903" w:name="_Toc51666791"/>
      <w:bookmarkEnd w:id="890"/>
      <w:r>
        <w:t xml:space="preserve">Get </w:t>
      </w:r>
      <w:r w:rsidR="00382F28">
        <w:t>a</w:t>
      </w:r>
      <w:r w:rsidR="00BB1720">
        <w:t xml:space="preserve">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891"/>
      <w:bookmarkEnd w:id="892"/>
      <w:bookmarkEnd w:id="893"/>
      <w:bookmarkEnd w:id="894"/>
      <w:bookmarkEnd w:id="895"/>
      <w:bookmarkEnd w:id="896"/>
      <w:bookmarkEnd w:id="897"/>
      <w:bookmarkEnd w:id="898"/>
      <w:bookmarkEnd w:id="899"/>
      <w:bookmarkEnd w:id="900"/>
      <w:bookmarkEnd w:id="901"/>
      <w:bookmarkEnd w:id="902"/>
      <w:bookmarkEnd w:id="903"/>
    </w:p>
    <w:p w14:paraId="608CF582" w14:textId="3387D515" w:rsidR="007E778B" w:rsidRDefault="007E778B" w:rsidP="00A67276">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 xml:space="preserve">profile should represent your optimum </w:t>
      </w:r>
      <w:r w:rsidR="006A5A04">
        <w:t xml:space="preserve">machine </w:t>
      </w:r>
      <w:r w:rsidRPr="00C0592E">
        <w:t>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set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D064424"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sym w:font="Symbol" w:char="F0B0"/>
      </w:r>
      <w:r w:rsidRPr="00C0592E">
        <w:t xml:space="preserve">C between adjacent readings (every 2.5 seconds), the </w:t>
      </w:r>
      <w:r w:rsidR="00813B83">
        <w:t>W</w:t>
      </w:r>
      <w:r w:rsidRPr="00C0592E">
        <w:t>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31E1B6E8">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6EE3A5DD"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2B061D">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 xml:space="preserve">Verify </w:t>
        </w:r>
        <w:proofErr w:type="gramStart"/>
        <w:r w:rsidR="00C55314" w:rsidRPr="00C55314">
          <w:rPr>
            <w:rStyle w:val="Hyperlink"/>
          </w:rPr>
          <w:t>The</w:t>
        </w:r>
        <w:proofErr w:type="gramEnd"/>
        <w:r w:rsidR="00C55314" w:rsidRPr="00C55314">
          <w:rPr>
            <w:rStyle w:val="Hyperlink"/>
          </w:rPr>
          <w:t xml:space="preserve"> Virtual Profile</w:t>
        </w:r>
      </w:hyperlink>
      <w:r w:rsidR="00C55314">
        <w:t>.</w:t>
      </w:r>
      <w:r w:rsidR="00222995">
        <w:t xml:space="preserve"> </w:t>
      </w:r>
    </w:p>
    <w:p w14:paraId="0EA25AC1" w14:textId="74711E26" w:rsidR="00F3112F" w:rsidRPr="00F3112F" w:rsidRDefault="008058F8">
      <w:pPr>
        <w:pStyle w:val="Heading3"/>
      </w:pPr>
      <w:bookmarkStart w:id="904" w:name="_Integrate_Empty_Oven"/>
      <w:bookmarkStart w:id="905" w:name="_Ref324433808"/>
      <w:bookmarkStart w:id="906" w:name="_Toc358296278"/>
      <w:bookmarkStart w:id="907" w:name="_Toc358298443"/>
      <w:bookmarkStart w:id="908" w:name="_Toc469334937"/>
      <w:bookmarkStart w:id="909" w:name="_Toc504120363"/>
      <w:bookmarkStart w:id="910" w:name="_Toc527644346"/>
      <w:bookmarkStart w:id="911" w:name="_Toc528599445"/>
      <w:bookmarkStart w:id="912" w:name="_Toc17993483"/>
      <w:bookmarkStart w:id="913" w:name="_Toc37267201"/>
      <w:bookmarkStart w:id="914" w:name="_Toc51666792"/>
      <w:bookmarkEnd w:id="904"/>
      <w:r>
        <w:t xml:space="preserve">Integrate Empty </w:t>
      </w:r>
      <w:r w:rsidR="00813B83">
        <w:t>Machine</w:t>
      </w:r>
      <w:r>
        <w:t xml:space="preserve"> Data</w:t>
      </w:r>
      <w:bookmarkEnd w:id="905"/>
      <w:bookmarkEnd w:id="906"/>
      <w:bookmarkEnd w:id="907"/>
      <w:bookmarkEnd w:id="908"/>
      <w:bookmarkEnd w:id="909"/>
      <w:bookmarkEnd w:id="910"/>
      <w:bookmarkEnd w:id="911"/>
      <w:bookmarkEnd w:id="912"/>
      <w:bookmarkEnd w:id="913"/>
      <w:bookmarkEnd w:id="914"/>
    </w:p>
    <w:p w14:paraId="05804A40" w14:textId="14D489C9"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971667">
        <w:rPr>
          <w:i/>
        </w:rPr>
        <w:t>board present</w:t>
      </w:r>
      <w:r w:rsidR="00971667">
        <w:t xml:space="preserve"> and </w:t>
      </w:r>
      <w:r w:rsidR="00971667" w:rsidRPr="00971667">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1E41A1">
        <w:t xml:space="preserve"> board</w:t>
      </w:r>
      <w:r w:rsidR="00971667">
        <w:t xml:space="preserve"> with </w:t>
      </w:r>
      <w:r w:rsidR="001E41A1">
        <w:t xml:space="preserve">similar </w:t>
      </w:r>
      <w:r w:rsidR="003A3E10" w:rsidRPr="001E41A1">
        <w:rPr>
          <w:i/>
        </w:rPr>
        <w:t xml:space="preserve">boards </w:t>
      </w:r>
      <w:r w:rsidR="001E41A1">
        <w:rPr>
          <w:i/>
        </w:rPr>
        <w:t>moving ahead</w:t>
      </w:r>
      <w:r w:rsidR="003A3E10" w:rsidRPr="001E41A1">
        <w:rPr>
          <w:i/>
        </w:rPr>
        <w:t xml:space="preserve"> </w:t>
      </w:r>
      <w:r w:rsidR="001913D4">
        <w:rPr>
          <w:i/>
        </w:rPr>
        <w:t xml:space="preserve">of it </w:t>
      </w:r>
      <w:r w:rsidR="003A3E10" w:rsidRPr="001E41A1">
        <w:rPr>
          <w:i/>
        </w:rPr>
        <w:t xml:space="preserve">and an empty conveyor </w:t>
      </w:r>
      <w:r w:rsidR="001E41A1">
        <w:rPr>
          <w:i/>
        </w:rPr>
        <w:t>behind</w:t>
      </w:r>
      <w:r w:rsidR="001913D4">
        <w:rPr>
          <w:i/>
        </w:rPr>
        <w:t xml:space="preserve"> it</w:t>
      </w:r>
      <w:r w:rsidR="003A3E10" w:rsidRPr="001E41A1">
        <w:rPr>
          <w:i/>
        </w:rPr>
        <w:t>.</w:t>
      </w:r>
      <w:r w:rsidR="003A3E10">
        <w:t xml:space="preserve">  The downstream flow of boards stabilizes the temperature</w:t>
      </w:r>
      <w:r w:rsidR="00813B83">
        <w:t>s</w:t>
      </w:r>
      <w:r w:rsidR="003A3E10">
        <w:t xml:space="preserve"> and gives a good approximation of normal production conditions.  </w:t>
      </w:r>
      <w:r w:rsidR="00447054">
        <w:t xml:space="preserve">As the profile board </w:t>
      </w:r>
      <w:r w:rsidR="00813B83">
        <w:t>progresses</w:t>
      </w:r>
      <w:r w:rsidR="00447054">
        <w:t xml:space="preserv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 xml:space="preserve">The </w:t>
      </w:r>
      <w:r w:rsidR="00813B83">
        <w:t>machine</w:t>
      </w:r>
      <w:r w:rsidR="00222284">
        <w:t xml:space="preserve"> should remain empty until the profiler</w:t>
      </w:r>
      <w:r w:rsidR="00813B83">
        <w:t xml:space="preserve"> and</w:t>
      </w:r>
      <w:r w:rsidR="00222284">
        <w:t xml:space="preserve"> board completely exits the process chamber.</w:t>
      </w:r>
    </w:p>
    <w:p w14:paraId="25AD2C34" w14:textId="77777777" w:rsidR="000260C2" w:rsidRDefault="000260C2" w:rsidP="007E778B"/>
    <w:p w14:paraId="7F858E25" w14:textId="012C8092" w:rsidR="000260C2" w:rsidRDefault="001B0312" w:rsidP="007E778B">
      <w:r w:rsidRPr="001B0312">
        <w:rPr>
          <w:b/>
        </w:rPr>
        <w:t>Note</w:t>
      </w:r>
      <w:r>
        <w:t xml:space="preserve">: </w:t>
      </w:r>
      <w:r w:rsidR="000260C2">
        <w:t xml:space="preserve">Be aware of the potential to put the system into a state where the </w:t>
      </w:r>
      <w:r>
        <w:t xml:space="preserve">software lacks sufficient </w:t>
      </w:r>
      <w:r w:rsidRPr="001B0312">
        <w:t xml:space="preserve">empty </w:t>
      </w:r>
      <w:r w:rsidR="006A5A04">
        <w:t xml:space="preserve">machine </w:t>
      </w:r>
      <w:r>
        <w:t xml:space="preserve">data to make reliable VP predictions.  The condition can occur during a verification profile run where you insert the profile board into an ongoing production flow.  </w:t>
      </w:r>
      <w:r w:rsidR="00222284">
        <w:t xml:space="preserve">With other boards both ahead of and behind the profile board, no interval for gathering empty </w:t>
      </w:r>
      <w:r w:rsidR="00813B83">
        <w:t xml:space="preserve">machine </w:t>
      </w:r>
      <w:r w:rsidR="00222284">
        <w:t>data occurs.  A grey crystal ball indicates an unable to predict state.  See</w:t>
      </w:r>
      <w:r w:rsidR="0065561C">
        <w:t xml:space="preserve"> </w:t>
      </w:r>
      <w:hyperlink w:anchor="_Monitor_Production_In" w:history="1">
        <w:r w:rsidR="0065561C" w:rsidRPr="0065561C">
          <w:rPr>
            <w:rStyle w:val="Hyperlink"/>
          </w:rPr>
          <w:t xml:space="preserve">Monitor Production </w:t>
        </w:r>
        <w:proofErr w:type="gramStart"/>
        <w:r w:rsidR="0065561C" w:rsidRPr="0065561C">
          <w:rPr>
            <w:rStyle w:val="Hyperlink"/>
          </w:rPr>
          <w:t>In</w:t>
        </w:r>
        <w:proofErr w:type="gramEnd"/>
        <w:r w:rsidR="0065561C" w:rsidRPr="0065561C">
          <w:rPr>
            <w:rStyle w:val="Hyperlink"/>
          </w:rPr>
          <w:t xml:space="preserve"> Live Mode</w:t>
        </w:r>
      </w:hyperlink>
      <w:r w:rsidR="00222284">
        <w:t>.</w:t>
      </w:r>
    </w:p>
    <w:p w14:paraId="41AB17AE" w14:textId="234D04DB" w:rsidR="008708F9" w:rsidRDefault="00A67276" w:rsidP="00D36D96">
      <w:pPr>
        <w:pStyle w:val="Heading2"/>
      </w:pPr>
      <w:bookmarkStart w:id="915" w:name="_Toc119468110"/>
      <w:bookmarkStart w:id="916" w:name="_Toc353195421"/>
      <w:bookmarkStart w:id="917" w:name="_Toc358296279"/>
      <w:bookmarkStart w:id="918" w:name="_Toc358298444"/>
      <w:bookmarkStart w:id="919" w:name="_Toc469334938"/>
      <w:bookmarkStart w:id="920" w:name="_Toc504120364"/>
      <w:bookmarkStart w:id="921" w:name="_Toc527644347"/>
      <w:bookmarkStart w:id="922" w:name="_Toc528599446"/>
      <w:bookmarkStart w:id="923" w:name="_Toc17993484"/>
      <w:bookmarkStart w:id="924" w:name="_Toc37267202"/>
      <w:bookmarkStart w:id="925" w:name="_Toc51666637"/>
      <w:bookmarkStart w:id="926" w:name="_Toc51666793"/>
      <w:r>
        <w:lastRenderedPageBreak/>
        <w:t>Create</w:t>
      </w:r>
      <w:r w:rsidR="00BB1720">
        <w:t>/</w:t>
      </w:r>
      <w:r>
        <w:t>Load</w:t>
      </w:r>
      <w:r w:rsidR="003359C6">
        <w:t xml:space="preserve"> </w:t>
      </w:r>
      <w:r w:rsidR="00382F28">
        <w:t>a</w:t>
      </w:r>
      <w:r w:rsidR="00BB1720">
        <w:t xml:space="preserve"> </w:t>
      </w:r>
      <w:r w:rsidR="008708F9">
        <w:t>Virtual Profil</w:t>
      </w:r>
      <w:bookmarkEnd w:id="915"/>
      <w:r w:rsidR="003359C6">
        <w:t>e</w:t>
      </w:r>
      <w:bookmarkEnd w:id="916"/>
      <w:bookmarkEnd w:id="917"/>
      <w:bookmarkEnd w:id="918"/>
      <w:bookmarkEnd w:id="919"/>
      <w:bookmarkEnd w:id="920"/>
      <w:bookmarkEnd w:id="921"/>
      <w:bookmarkEnd w:id="922"/>
      <w:bookmarkEnd w:id="923"/>
      <w:bookmarkEnd w:id="924"/>
      <w:bookmarkEnd w:id="925"/>
      <w:bookmarkEnd w:id="926"/>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3B32BC45">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246D82AD">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FBCABD4" w14:textId="6A6A0B6D" w:rsidR="00741F6E" w:rsidRPr="00C0592E" w:rsidRDefault="00741F6E" w:rsidP="00741F6E"/>
    <w:p w14:paraId="6418D934" w14:textId="77777777" w:rsidR="00741F6E" w:rsidRDefault="00741F6E" w:rsidP="00741F6E">
      <w:pPr>
        <w:ind w:firstLine="720"/>
      </w:pPr>
    </w:p>
    <w:p w14:paraId="28517D07" w14:textId="77777777" w:rsidR="00741F6E" w:rsidRDefault="00DD450D" w:rsidP="00741F6E">
      <w:pPr>
        <w:jc w:val="center"/>
      </w:pPr>
      <w:r>
        <w:rPr>
          <w:noProof/>
        </w:rPr>
        <mc:AlternateContent>
          <mc:Choice Requires="wps">
            <w:drawing>
              <wp:anchor distT="0" distB="0" distL="114300" distR="114300" simplePos="0" relativeHeight="251956224" behindDoc="0" locked="0" layoutInCell="1" allowOverlap="1" wp14:anchorId="702EEDD4" wp14:editId="183AF7FF">
                <wp:simplePos x="0" y="0"/>
                <wp:positionH relativeFrom="column">
                  <wp:posOffset>2018665</wp:posOffset>
                </wp:positionH>
                <wp:positionV relativeFrom="line">
                  <wp:posOffset>649605</wp:posOffset>
                </wp:positionV>
                <wp:extent cx="862330" cy="163830"/>
                <wp:effectExtent l="0" t="0" r="0" b="0"/>
                <wp:wrapNone/>
                <wp:docPr id="4300" name="AutoShape 4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A4F06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1026" type="#_x0000_t13" style="position:absolute;margin-left:158.95pt;margin-top:51.15pt;width:67.9pt;height:12.9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" fillcolor="red" strokecolor="red">
                <w10:wrap anchory="line"/>
              </v:shape>
            </w:pict>
          </mc:Fallback>
        </mc:AlternateContent>
      </w:r>
      <w:r>
        <w:rPr>
          <w:noProof/>
        </w:rPr>
        <mc:AlternateContent>
          <mc:Choice Requires="wps">
            <w:drawing>
              <wp:anchor distT="0" distB="0" distL="114300" distR="114300" simplePos="0" relativeHeight="251928576" behindDoc="0" locked="0" layoutInCell="1" allowOverlap="1" wp14:anchorId="2ABE6F3B" wp14:editId="2948C09D">
                <wp:simplePos x="0" y="0"/>
                <wp:positionH relativeFrom="column">
                  <wp:posOffset>1233170</wp:posOffset>
                </wp:positionH>
                <wp:positionV relativeFrom="line">
                  <wp:posOffset>532765</wp:posOffset>
                </wp:positionV>
                <wp:extent cx="785495" cy="414020"/>
                <wp:effectExtent l="0" t="0" r="0" b="0"/>
                <wp:wrapNone/>
                <wp:docPr id="4299" name="Oval 4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D760BF" id="Oval 4297" o:spid="_x0000_s1026" style="position:absolute;margin-left:97.1pt;margin-top:41.95pt;width:61.85pt;height:32.6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" filled="f" fillcolor="#bbe0e3" strokecolor="red" strokeweight="1.5pt">
                <w10:wrap anchory="line"/>
              </v:oval>
            </w:pict>
          </mc:Fallback>
        </mc:AlternateContent>
      </w:r>
      <w:r w:rsidRPr="00A748EF">
        <w:rPr>
          <w:noProof/>
        </w:rPr>
        <w:drawing>
          <wp:inline distT="0" distB="0" distL="0" distR="0" wp14:anchorId="231B5E94" wp14:editId="67120BBE">
            <wp:extent cx="2108200" cy="1193800"/>
            <wp:effectExtent l="0" t="0" r="6350" b="635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08200" cy="1193800"/>
                    </a:xfrm>
                    <a:prstGeom prst="rect">
                      <a:avLst/>
                    </a:prstGeom>
                    <a:noFill/>
                    <a:ln>
                      <a:noFill/>
                    </a:ln>
                  </pic:spPr>
                </pic:pic>
              </a:graphicData>
            </a:graphic>
          </wp:inline>
        </w:drawing>
      </w:r>
      <w:r w:rsidR="00741F6E">
        <w:t xml:space="preserve">  </w:t>
      </w:r>
      <w:r>
        <w:rPr>
          <w:noProof/>
        </w:rPr>
        <w:drawing>
          <wp:inline distT="0" distB="0" distL="0" distR="0" wp14:anchorId="0C5AF811" wp14:editId="3A596784">
            <wp:extent cx="2387600" cy="939800"/>
            <wp:effectExtent l="0" t="0" r="0" b="0"/>
            <wp:docPr id="161" name="Picture 161"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of Exp start V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87600" cy="939800"/>
                    </a:xfrm>
                    <a:prstGeom prst="rect">
                      <a:avLst/>
                    </a:prstGeom>
                    <a:noFill/>
                    <a:ln>
                      <a:noFill/>
                    </a:ln>
                  </pic:spPr>
                </pic:pic>
              </a:graphicData>
            </a:graphic>
          </wp:inline>
        </w:drawing>
      </w:r>
    </w:p>
    <w:p w14:paraId="593646EA" w14:textId="1C386253"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ins w:id="927" w:author="Tom Bergeron" w:date="2020-09-25T15:54:00Z">
        <w:r w:rsidR="00D75DE9">
          <w:rPr>
            <w:noProof/>
          </w:rPr>
          <w:t>21</w:t>
        </w:r>
      </w:ins>
      <w:del w:id="928" w:author="Tom Bergeron" w:date="2020-09-25T15:54:00Z">
        <w:r w:rsidR="00556C6F" w:rsidDel="00D75DE9">
          <w:rPr>
            <w:noProof/>
          </w:rPr>
          <w:delText>68</w:delText>
        </w:r>
      </w:del>
      <w:r w:rsidR="00B41E3E">
        <w:rPr>
          <w:noProof/>
        </w:rPr>
        <w:fldChar w:fldCharType="end"/>
      </w:r>
      <w:r>
        <w:t>: Profile Explorer – Start Virtual Profiling</w:t>
      </w:r>
    </w:p>
    <w:p w14:paraId="124B62E4" w14:textId="1D813875" w:rsidR="00741F6E" w:rsidRDefault="00540844" w:rsidP="00741F6E">
      <w:r>
        <w:br/>
        <w:t>A series of prompts will appear on the screen, depending on the configuration of your system and what features you may or may not have enabled. Once the messages have been acknowledged, the live WPI graph screen will appear, and the system is ready to start collecting production data.</w:t>
      </w:r>
    </w:p>
    <w:p w14:paraId="33EE64CE" w14:textId="1B7BDDB6" w:rsidR="0065561C" w:rsidRDefault="008058F8" w:rsidP="00EC251F">
      <w:pPr>
        <w:pStyle w:val="Heading3"/>
      </w:pPr>
      <w:bookmarkStart w:id="929" w:name="_Process_Control_Barcode_Option"/>
      <w:bookmarkStart w:id="930" w:name="_Ref119740838"/>
      <w:bookmarkStart w:id="931" w:name="_Toc358296280"/>
      <w:bookmarkStart w:id="932" w:name="_Toc358298445"/>
      <w:bookmarkEnd w:id="929"/>
      <w:r>
        <w:br w:type="page"/>
      </w:r>
      <w:bookmarkEnd w:id="930"/>
      <w:bookmarkEnd w:id="931"/>
      <w:bookmarkEnd w:id="932"/>
    </w:p>
    <w:p w14:paraId="43016BAF" w14:textId="28A23F1A" w:rsidR="006176C5" w:rsidRDefault="008058F8" w:rsidP="00D36D96">
      <w:pPr>
        <w:pStyle w:val="Heading2"/>
      </w:pPr>
      <w:bookmarkStart w:id="933" w:name="_Toc353195422"/>
      <w:bookmarkStart w:id="934" w:name="_Toc358296281"/>
      <w:bookmarkStart w:id="935" w:name="_Toc358298446"/>
      <w:bookmarkStart w:id="936" w:name="_Toc469334940"/>
      <w:bookmarkStart w:id="937" w:name="_Toc504120366"/>
      <w:bookmarkStart w:id="938" w:name="_Toc527644349"/>
      <w:bookmarkStart w:id="939" w:name="_Toc528599448"/>
      <w:bookmarkStart w:id="940" w:name="_Toc17993486"/>
      <w:bookmarkStart w:id="941" w:name="_Toc37267204"/>
      <w:bookmarkStart w:id="942" w:name="_Toc51666638"/>
      <w:bookmarkStart w:id="943" w:name="_Toc51666794"/>
      <w:r>
        <w:lastRenderedPageBreak/>
        <w:t>Use</w:t>
      </w:r>
      <w:r w:rsidR="006176C5">
        <w:t xml:space="preserve"> </w:t>
      </w:r>
      <w:r w:rsidR="000C16B3">
        <w:t>t</w:t>
      </w:r>
      <w:r w:rsidR="00BB1720">
        <w:t xml:space="preserve">he </w:t>
      </w:r>
      <w:r w:rsidR="006176C5">
        <w:t xml:space="preserve">Profile Grouping </w:t>
      </w:r>
      <w:r>
        <w:t>U</w:t>
      </w:r>
      <w:r w:rsidR="006176C5">
        <w:t>tility</w:t>
      </w:r>
      <w:bookmarkEnd w:id="933"/>
      <w:bookmarkEnd w:id="934"/>
      <w:bookmarkEnd w:id="935"/>
      <w:bookmarkEnd w:id="936"/>
      <w:bookmarkEnd w:id="937"/>
      <w:bookmarkEnd w:id="938"/>
      <w:bookmarkEnd w:id="939"/>
      <w:bookmarkEnd w:id="940"/>
      <w:bookmarkEnd w:id="941"/>
      <w:bookmarkEnd w:id="942"/>
      <w:bookmarkEnd w:id="943"/>
    </w:p>
    <w:p w14:paraId="288CF902" w14:textId="1B00B821" w:rsidR="006176C5" w:rsidRDefault="00540844" w:rsidP="0065561C">
      <w:r>
        <w:t>W</w:t>
      </w:r>
      <w:r w:rsidR="006176C5">
        <w:t xml:space="preserve">PI includes a utility that lets you identify and group together different products that share the same thermal profile.  For example, </w:t>
      </w:r>
      <w:r w:rsidR="005D1CAA">
        <w:t>one</w:t>
      </w:r>
      <w:r w:rsidR="0032165F">
        <w:t xml:space="preserve"> might use </w:t>
      </w:r>
      <w:r w:rsidR="006176C5">
        <w:t>a physically identical pri</w:t>
      </w:r>
      <w:r w:rsidR="0032165F">
        <w:t>nted circuit board</w:t>
      </w:r>
      <w:r w:rsidR="006176C5">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w:t>
      </w:r>
      <w:r w:rsidR="009B3EF2">
        <w:t xml:space="preserve">the Profile Grouping utility </w:t>
      </w:r>
      <w:r w:rsidR="006176C5">
        <w:t xml:space="preserve">lets you </w:t>
      </w:r>
      <w:r w:rsidR="006176C5" w:rsidRPr="008016FC">
        <w:rPr>
          <w:i/>
        </w:rPr>
        <w:t>link</w:t>
      </w:r>
      <w:r w:rsidR="006176C5">
        <w:t xml:space="preserve"> that setup with other models that can use the same process and thus save the time and cost of entering the same setup specifications repeatedly.  In Virtual Profile mode, the baseline profile of a </w:t>
      </w:r>
      <w:r w:rsidR="006176C5" w:rsidRPr="005D1CAA">
        <w:rPr>
          <w:i/>
        </w:rPr>
        <w:t>parent</w:t>
      </w:r>
      <w:r w:rsidR="006176C5">
        <w:t xml:space="preserve"> </w:t>
      </w:r>
      <w:r w:rsidR="006176C5" w:rsidRPr="005D1CAA">
        <w:rPr>
          <w:i/>
        </w:rPr>
        <w:t xml:space="preserve">product </w:t>
      </w:r>
      <w:r w:rsidR="006176C5">
        <w:t>can be matched to multiple</w:t>
      </w:r>
      <w:r w:rsidR="005D1CAA">
        <w:t xml:space="preserve"> </w:t>
      </w:r>
      <w:r w:rsidR="005D1CAA" w:rsidRPr="005D1CAA">
        <w:rPr>
          <w:i/>
        </w:rPr>
        <w:t>child</w:t>
      </w:r>
      <w:r w:rsidR="006176C5" w:rsidRPr="005D1CAA">
        <w:rPr>
          <w:i/>
        </w:rPr>
        <w:t xml:space="preserve"> models</w:t>
      </w:r>
      <w:r w:rsidR="006176C5">
        <w:t xml:space="preserve">, permitting smooth production transitions between models.  </w:t>
      </w:r>
    </w:p>
    <w:p w14:paraId="433992CD" w14:textId="77777777" w:rsidR="008058F8" w:rsidRDefault="008058F8" w:rsidP="0065561C"/>
    <w:p w14:paraId="12C18A7B" w14:textId="7242830A" w:rsidR="005D1CAA" w:rsidRDefault="00540844" w:rsidP="00DA0CF8">
      <w:pPr>
        <w:jc w:val="center"/>
      </w:pPr>
      <w:r>
        <w:rPr>
          <w:noProof/>
        </w:rPr>
        <mc:AlternateContent>
          <mc:Choice Requires="wps">
            <w:drawing>
              <wp:anchor distT="0" distB="0" distL="114300" distR="114300" simplePos="0" relativeHeight="251392000" behindDoc="0" locked="0" layoutInCell="1" allowOverlap="1" wp14:anchorId="0DF12715" wp14:editId="7593ED5A">
                <wp:simplePos x="0" y="0"/>
                <wp:positionH relativeFrom="column">
                  <wp:posOffset>2275498</wp:posOffset>
                </wp:positionH>
                <wp:positionV relativeFrom="line">
                  <wp:posOffset>2207016</wp:posOffset>
                </wp:positionV>
                <wp:extent cx="1134110" cy="274320"/>
                <wp:effectExtent l="0" t="0" r="0" b="0"/>
                <wp:wrapNone/>
                <wp:docPr id="4294" name="Text Box 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04872B" w14:textId="77777777" w:rsidR="00E361CE" w:rsidRDefault="00E361CE"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12715" id="Text Box 4287" o:spid="_x0000_s1106" type="#_x0000_t202" style="position:absolute;left:0;text-align:left;margin-left:179.15pt;margin-top:173.8pt;width:89.3pt;height:21.6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" strokecolor="red" strokeweight="1.5pt">
                <v:textbox>
                  <w:txbxContent>
                    <w:p w14:paraId="5804872B" w14:textId="77777777" w:rsidR="00E361CE" w:rsidRDefault="00E361CE"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962368" behindDoc="0" locked="0" layoutInCell="1" allowOverlap="1" wp14:anchorId="608441F6" wp14:editId="47059E97">
                <wp:simplePos x="0" y="0"/>
                <wp:positionH relativeFrom="column">
                  <wp:posOffset>3410438</wp:posOffset>
                </wp:positionH>
                <wp:positionV relativeFrom="line">
                  <wp:posOffset>2341636</wp:posOffset>
                </wp:positionV>
                <wp:extent cx="124460" cy="274955"/>
                <wp:effectExtent l="0" t="0" r="0" b="0"/>
                <wp:wrapNone/>
                <wp:docPr id="4293"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B8F5F42" id="Line 4294"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68.55pt,184.4pt" to="278.35pt,2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" strokecolor="red" strokeweight="1.5pt">
                <v:stroke endarrow="block"/>
                <w10:wrap anchory="line"/>
              </v:line>
            </w:pict>
          </mc:Fallback>
        </mc:AlternateContent>
      </w:r>
      <w:r>
        <w:rPr>
          <w:noProof/>
        </w:rPr>
        <mc:AlternateContent>
          <mc:Choice Requires="wps">
            <w:drawing>
              <wp:anchor distT="0" distB="0" distL="114300" distR="114300" simplePos="0" relativeHeight="251943936" behindDoc="0" locked="0" layoutInCell="1" allowOverlap="1" wp14:anchorId="20DF59C8" wp14:editId="3DA1DB4D">
                <wp:simplePos x="0" y="0"/>
                <wp:positionH relativeFrom="column">
                  <wp:posOffset>3441162</wp:posOffset>
                </wp:positionH>
                <wp:positionV relativeFrom="paragraph">
                  <wp:posOffset>2624406</wp:posOffset>
                </wp:positionV>
                <wp:extent cx="389890" cy="229235"/>
                <wp:effectExtent l="0" t="0" r="0" b="0"/>
                <wp:wrapNone/>
                <wp:docPr id="4298" name="Rectangle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5339C" id="Rectangle 4293" o:spid="_x0000_s1026" style="position:absolute;margin-left:270.95pt;margin-top:206.65pt;width:30.7pt;height:18.0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" filled="f" strokecolor="red" strokeweight="1.5pt"/>
            </w:pict>
          </mc:Fallback>
        </mc:AlternateContent>
      </w:r>
      <w:r>
        <w:rPr>
          <w:noProof/>
        </w:rPr>
        <mc:AlternateContent>
          <mc:Choice Requires="wps">
            <w:drawing>
              <wp:anchor distT="0" distB="0" distL="114300" distR="114300" simplePos="0" relativeHeight="251440128" behindDoc="0" locked="0" layoutInCell="1" allowOverlap="1" wp14:anchorId="2BE5C897" wp14:editId="0566E7A7">
                <wp:simplePos x="0" y="0"/>
                <wp:positionH relativeFrom="column">
                  <wp:posOffset>4129015</wp:posOffset>
                </wp:positionH>
                <wp:positionV relativeFrom="line">
                  <wp:posOffset>1873494</wp:posOffset>
                </wp:positionV>
                <wp:extent cx="1170940" cy="424180"/>
                <wp:effectExtent l="0" t="0" r="0" b="0"/>
                <wp:wrapNone/>
                <wp:docPr id="4295" name="Text Box 4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1138E7" w14:textId="77777777" w:rsidR="00E361CE" w:rsidRDefault="00E361CE"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5C897" id="Text Box 4288" o:spid="_x0000_s1107" type="#_x0000_t202" style="position:absolute;left:0;text-align:left;margin-left:325.1pt;margin-top:147.5pt;width:92.2pt;height:33.4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" strokecolor="red" strokeweight="1.5pt">
                <v:textbox>
                  <w:txbxContent>
                    <w:p w14:paraId="7B1138E7" w14:textId="77777777" w:rsidR="00E361CE" w:rsidRDefault="00E361CE"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575296" behindDoc="0" locked="0" layoutInCell="1" allowOverlap="1" wp14:anchorId="4AB9956E" wp14:editId="57D19A81">
                <wp:simplePos x="0" y="0"/>
                <wp:positionH relativeFrom="column">
                  <wp:posOffset>4484761</wp:posOffset>
                </wp:positionH>
                <wp:positionV relativeFrom="line">
                  <wp:posOffset>2309397</wp:posOffset>
                </wp:positionV>
                <wp:extent cx="182880" cy="351155"/>
                <wp:effectExtent l="0" t="0" r="0" b="0"/>
                <wp:wrapNone/>
                <wp:docPr id="4296"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39BC37" id="Line 4290" o:spid="_x0000_s1026" style="position:absolute;flip:x;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53.15pt,181.85pt" to="367.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" strokecolor="red" strokeweight="1.5pt">
                <v:stroke endarrow="block"/>
                <w10:wrap anchory="line"/>
              </v:line>
            </w:pict>
          </mc:Fallback>
        </mc:AlternateContent>
      </w:r>
      <w:r>
        <w:rPr>
          <w:noProof/>
        </w:rPr>
        <mc:AlternateContent>
          <mc:Choice Requires="wps">
            <w:drawing>
              <wp:anchor distT="0" distB="0" distL="114300" distR="114300" simplePos="0" relativeHeight="251974656" behindDoc="0" locked="0" layoutInCell="1" allowOverlap="1" wp14:anchorId="6C2BF000" wp14:editId="1F21207B">
                <wp:simplePos x="0" y="0"/>
                <wp:positionH relativeFrom="column">
                  <wp:posOffset>4249127</wp:posOffset>
                </wp:positionH>
                <wp:positionV relativeFrom="paragraph">
                  <wp:posOffset>2663777</wp:posOffset>
                </wp:positionV>
                <wp:extent cx="365760" cy="182880"/>
                <wp:effectExtent l="0" t="0" r="0" b="0"/>
                <wp:wrapNone/>
                <wp:docPr id="4297"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43E15D" id="Rectangle 4295" o:spid="_x0000_s1026" style="position:absolute;margin-left:334.6pt;margin-top:209.75pt;width:28.8pt;height:14.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" filled="f" strokecolor="red" strokeweight="1.5pt"/>
            </w:pict>
          </mc:Fallback>
        </mc:AlternateContent>
      </w:r>
      <w:r>
        <w:rPr>
          <w:noProof/>
        </w:rPr>
        <mc:AlternateContent>
          <mc:Choice Requires="wps">
            <w:drawing>
              <wp:anchor distT="0" distB="0" distL="114300" distR="114300" simplePos="0" relativeHeight="251563008" behindDoc="0" locked="0" layoutInCell="1" allowOverlap="1" wp14:anchorId="7E68A0CC" wp14:editId="54E7CB73">
                <wp:simplePos x="0" y="0"/>
                <wp:positionH relativeFrom="column">
                  <wp:posOffset>2723857</wp:posOffset>
                </wp:positionH>
                <wp:positionV relativeFrom="line">
                  <wp:posOffset>566713</wp:posOffset>
                </wp:positionV>
                <wp:extent cx="850265" cy="402590"/>
                <wp:effectExtent l="0" t="0" r="0" b="0"/>
                <wp:wrapNone/>
                <wp:docPr id="4290" name="Text Box 4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FE5F6" w14:textId="77777777" w:rsidR="00E361CE" w:rsidRDefault="00E361CE"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8A0CC" id="Text Box 4289" o:spid="_x0000_s1108" type="#_x0000_t202" style="position:absolute;left:0;text-align:left;margin-left:214.5pt;margin-top:44.6pt;width:66.95pt;height:31.7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" strokecolor="red" strokeweight="1.5pt">
                <v:textbox>
                  <w:txbxContent>
                    <w:p w14:paraId="3F2FE5F6" w14:textId="77777777" w:rsidR="00E361CE" w:rsidRDefault="00E361CE" w:rsidP="0004795B">
                      <w:r>
                        <w:t>Child Model Column</w:t>
                      </w:r>
                    </w:p>
                  </w:txbxContent>
                </v:textbox>
                <w10:wrap anchory="line"/>
              </v:shape>
            </w:pict>
          </mc:Fallback>
        </mc:AlternateContent>
      </w:r>
      <w:r>
        <w:rPr>
          <w:noProof/>
        </w:rPr>
        <mc:AlternateContent>
          <mc:Choice Requires="wps">
            <w:drawing>
              <wp:anchor distT="0" distB="0" distL="114300" distR="114300" simplePos="0" relativeHeight="251922432" behindDoc="0" locked="0" layoutInCell="1" allowOverlap="1" wp14:anchorId="52A6E778" wp14:editId="5B74E087">
                <wp:simplePos x="0" y="0"/>
                <wp:positionH relativeFrom="column">
                  <wp:posOffset>2414612</wp:posOffset>
                </wp:positionH>
                <wp:positionV relativeFrom="line">
                  <wp:posOffset>914987</wp:posOffset>
                </wp:positionV>
                <wp:extent cx="313055" cy="190500"/>
                <wp:effectExtent l="0" t="0" r="0" b="0"/>
                <wp:wrapNone/>
                <wp:docPr id="4291"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C57FB3" id="Line 4292" o:spid="_x0000_s1026" style="position:absolute;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90.15pt,72.05pt" to="214.8pt,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" strokecolor="red" strokeweight="1.5pt">
                <v:stroke endarrow="block"/>
                <w10:wrap anchory="line"/>
              </v:line>
            </w:pict>
          </mc:Fallback>
        </mc:AlternateContent>
      </w:r>
      <w:r>
        <w:rPr>
          <w:noProof/>
        </w:rPr>
        <mc:AlternateContent>
          <mc:Choice Requires="wps">
            <w:drawing>
              <wp:anchor distT="0" distB="0" distL="114300" distR="114300" simplePos="0" relativeHeight="251765760" behindDoc="0" locked="0" layoutInCell="1" allowOverlap="1" wp14:anchorId="48B20076" wp14:editId="2DD68E82">
                <wp:simplePos x="0" y="0"/>
                <wp:positionH relativeFrom="column">
                  <wp:posOffset>1789528</wp:posOffset>
                </wp:positionH>
                <wp:positionV relativeFrom="paragraph">
                  <wp:posOffset>1103972</wp:posOffset>
                </wp:positionV>
                <wp:extent cx="621323" cy="472830"/>
                <wp:effectExtent l="0" t="0" r="26670" b="22860"/>
                <wp:wrapNone/>
                <wp:docPr id="4292"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323" cy="47283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180F5B" id="Rectangle 4291" o:spid="_x0000_s1026" style="position:absolute;margin-left:140.9pt;margin-top:86.95pt;width:48.9pt;height:37.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" filled="f" strokecolor="red" strokeweight="1.5pt"/>
            </w:pict>
          </mc:Fallback>
        </mc:AlternateContent>
      </w:r>
      <w:r w:rsidR="00DD450D" w:rsidRPr="00BE6D98">
        <w:rPr>
          <w:noProof/>
        </w:rPr>
        <w:drawing>
          <wp:inline distT="0" distB="0" distL="0" distR="0" wp14:anchorId="78FDF2C5" wp14:editId="1B25E78C">
            <wp:extent cx="5263661" cy="2851150"/>
            <wp:effectExtent l="0" t="0" r="0" b="635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263661" cy="2851150"/>
                    </a:xfrm>
                    <a:prstGeom prst="rect">
                      <a:avLst/>
                    </a:prstGeom>
                    <a:noFill/>
                    <a:ln>
                      <a:noFill/>
                    </a:ln>
                  </pic:spPr>
                </pic:pic>
              </a:graphicData>
            </a:graphic>
          </wp:inline>
        </w:drawing>
      </w:r>
    </w:p>
    <w:p w14:paraId="2B95DB2C" w14:textId="77777777" w:rsidR="008058F8" w:rsidRDefault="008058F8" w:rsidP="0065561C"/>
    <w:p w14:paraId="2F05E16E" w14:textId="138D82F9" w:rsidR="006176C5" w:rsidRDefault="006176C5" w:rsidP="0065561C">
      <w:r>
        <w:t xml:space="preserve">You enable the </w:t>
      </w:r>
      <w:r w:rsidRPr="0080598D">
        <w:rPr>
          <w:i/>
        </w:rPr>
        <w:t>Profile Grouping</w:t>
      </w:r>
      <w:r>
        <w:t xml:space="preserve"> functionality by adjusting settings in the</w:t>
      </w:r>
      <w:r w:rsidR="009B3EF2">
        <w:rPr>
          <w:b/>
        </w:rPr>
        <w:t xml:space="preserve"> C:\WPI\Log\K</w:t>
      </w:r>
      <w:r w:rsidR="00315030">
        <w:rPr>
          <w:b/>
        </w:rPr>
        <w:t>IC2000UserSettings</w:t>
      </w:r>
      <w:r w:rsidRPr="00080C7F">
        <w:rPr>
          <w:b/>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Default="00B21DF6" w:rsidP="006176C5">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612F606C" w14:textId="77777777" w:rsidR="008058F8" w:rsidRPr="00080C7F" w:rsidRDefault="008058F8" w:rsidP="006176C5">
      <w:pPr>
        <w:ind w:left="720"/>
        <w:rPr>
          <w:rFonts w:ascii="Arial" w:hAnsi="Arial" w:cs="Arial"/>
        </w:rPr>
      </w:pPr>
    </w:p>
    <w:p w14:paraId="71930A6A" w14:textId="77777777" w:rsidR="006176C5" w:rsidRDefault="008058F8">
      <w:pPr>
        <w:pStyle w:val="Heading3"/>
      </w:pPr>
      <w:bookmarkStart w:id="944" w:name="_Toc358296282"/>
      <w:bookmarkStart w:id="945" w:name="_Toc358298447"/>
      <w:r>
        <w:br w:type="page"/>
      </w:r>
      <w:bookmarkStart w:id="946" w:name="_Toc469334941"/>
      <w:bookmarkStart w:id="947" w:name="_Toc504120367"/>
      <w:bookmarkStart w:id="948" w:name="_Toc527644350"/>
      <w:bookmarkStart w:id="949" w:name="_Toc528599449"/>
      <w:bookmarkStart w:id="950" w:name="_Toc17993487"/>
      <w:bookmarkStart w:id="951" w:name="_Toc37267205"/>
      <w:bookmarkStart w:id="952" w:name="_Toc51666795"/>
      <w:r w:rsidR="006176C5">
        <w:lastRenderedPageBreak/>
        <w:t>Us</w:t>
      </w:r>
      <w:r>
        <w:t>e Wildcard Characters to Identify Child Models</w:t>
      </w:r>
      <w:bookmarkEnd w:id="944"/>
      <w:bookmarkEnd w:id="945"/>
      <w:bookmarkEnd w:id="946"/>
      <w:bookmarkEnd w:id="947"/>
      <w:bookmarkEnd w:id="948"/>
      <w:bookmarkEnd w:id="949"/>
      <w:bookmarkEnd w:id="950"/>
      <w:bookmarkEnd w:id="951"/>
      <w:bookmarkEnd w:id="952"/>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6CD3A536" w14:textId="77777777" w:rsidR="006176C5" w:rsidRDefault="006176C5" w:rsidP="008058F8"/>
    <w:tbl>
      <w:tblPr>
        <w:tblW w:w="0" w:type="auto"/>
        <w:tblLook w:val="04A0" w:firstRow="1" w:lastRow="0" w:firstColumn="1" w:lastColumn="0" w:noHBand="0" w:noVBand="1"/>
      </w:tblPr>
      <w:tblGrid>
        <w:gridCol w:w="4788"/>
        <w:gridCol w:w="4788"/>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1830A2EE">
                  <wp:extent cx="1143000" cy="622300"/>
                  <wp:effectExtent l="0" t="0" r="0" b="635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1CE7395D">
            <wp:extent cx="4095750" cy="2578100"/>
            <wp:effectExtent l="0" t="0" r="0" b="0"/>
            <wp:docPr id="169" name="Picture 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36E64760"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742D519E" w14:textId="77777777" w:rsidR="006176C5" w:rsidRDefault="006176C5" w:rsidP="006176C5"/>
    <w:p w14:paraId="09A11330" w14:textId="77777777" w:rsidR="006176C5" w:rsidRPr="00D54224" w:rsidRDefault="006176C5" w:rsidP="0065561C">
      <w:pPr>
        <w:ind w:left="360"/>
      </w:pPr>
      <w:r w:rsidRPr="00D54224">
        <w:t xml:space="preserve">The </w:t>
      </w:r>
      <w:r>
        <w:t>model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pPr>
        <w:pStyle w:val="Heading3"/>
      </w:pPr>
      <w:bookmarkStart w:id="953" w:name="_Toc358296284"/>
      <w:bookmarkStart w:id="954" w:name="_Toc358298449"/>
      <w:r>
        <w:br w:type="page"/>
      </w:r>
      <w:bookmarkStart w:id="955" w:name="_Toc469334942"/>
      <w:bookmarkStart w:id="956" w:name="_Toc504120368"/>
      <w:bookmarkStart w:id="957" w:name="_Toc527644351"/>
      <w:bookmarkStart w:id="958" w:name="_Toc528599450"/>
      <w:bookmarkStart w:id="959" w:name="_Toc17993488"/>
      <w:bookmarkStart w:id="960" w:name="_Toc37267206"/>
      <w:bookmarkStart w:id="961" w:name="_Toc51666796"/>
      <w:r>
        <w:lastRenderedPageBreak/>
        <w:t>Use</w:t>
      </w:r>
      <w:r w:rsidR="006176C5">
        <w:t xml:space="preserve"> </w:t>
      </w:r>
      <w:r>
        <w:t xml:space="preserve">the Utility with </w:t>
      </w:r>
      <w:r w:rsidR="006176C5">
        <w:t>Virtual Profiling</w:t>
      </w:r>
      <w:bookmarkEnd w:id="953"/>
      <w:bookmarkEnd w:id="954"/>
      <w:bookmarkEnd w:id="955"/>
      <w:bookmarkEnd w:id="956"/>
      <w:bookmarkEnd w:id="957"/>
      <w:bookmarkEnd w:id="958"/>
      <w:bookmarkEnd w:id="959"/>
      <w:bookmarkEnd w:id="960"/>
      <w:bookmarkEnd w:id="961"/>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7777777" w:rsidR="006176C5" w:rsidRDefault="008058F8" w:rsidP="00062A0A">
      <w:pPr>
        <w:pStyle w:val="Heading4"/>
      </w:pPr>
      <w:r>
        <w:t>Load</w:t>
      </w:r>
      <w:r w:rsidR="006176C5">
        <w:t xml:space="preserve"> </w:t>
      </w:r>
      <w:r w:rsidR="00530DA9">
        <w:t xml:space="preserve">A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788"/>
        <w:gridCol w:w="4788"/>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6D906166">
                  <wp:extent cx="1143000" cy="622300"/>
                  <wp:effectExtent l="0" t="0" r="0" b="635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56F5843C">
            <wp:extent cx="3295650" cy="2076450"/>
            <wp:effectExtent l="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476"/>
        <w:gridCol w:w="4485"/>
        <w:gridCol w:w="2615"/>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23DEC724">
                  <wp:extent cx="2686050" cy="1689100"/>
                  <wp:effectExtent l="0" t="0" r="0" b="6350"/>
                  <wp:docPr id="172" name="Picture 6"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475"/>
        <w:gridCol w:w="4486"/>
        <w:gridCol w:w="2615"/>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348A85A6">
                  <wp:extent cx="2698750" cy="1073150"/>
                  <wp:effectExtent l="0" t="0" r="6350" b="0"/>
                  <wp:docPr id="17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f there is no match, the software displays a message about the model and a Link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4135F56A">
                  <wp:extent cx="2711450" cy="1200150"/>
                  <wp:effectExtent l="0" t="0" r="0" b="0"/>
                  <wp:docPr id="174" name="Picture 9"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4E14C19E">
                  <wp:extent cx="660400" cy="355600"/>
                  <wp:effectExtent l="0" t="0" r="6350" b="635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0D54A9A3">
            <wp:extent cx="3835400" cy="1530350"/>
            <wp:effectExtent l="0" t="0" r="0" b="0"/>
            <wp:docPr id="176" name="Picture 11"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Click the green check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03FC8086">
            <wp:extent cx="3752850" cy="2387600"/>
            <wp:effectExtent l="0" t="0" r="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Click the VP Start button to begin Virtual Profiling with the selected model.</w:t>
      </w:r>
    </w:p>
    <w:p w14:paraId="1112BF4E" w14:textId="77777777" w:rsidR="006176C5" w:rsidRDefault="006176C5" w:rsidP="006176C5"/>
    <w:p w14:paraId="1741C564" w14:textId="3B4CFB34" w:rsidR="006176C5" w:rsidRDefault="008058F8" w:rsidP="00062A0A">
      <w:pPr>
        <w:pStyle w:val="Heading4"/>
      </w:pPr>
      <w:r>
        <w:lastRenderedPageBreak/>
        <w:t>View</w:t>
      </w:r>
      <w:r w:rsidR="006176C5">
        <w:t xml:space="preserve"> </w:t>
      </w:r>
      <w:r w:rsidR="00382F28">
        <w:t>t</w:t>
      </w:r>
      <w:r w:rsidR="00530DA9">
        <w:t xml:space="preserve">he </w:t>
      </w:r>
      <w:r>
        <w:t>L</w:t>
      </w:r>
      <w:r w:rsidR="006176C5">
        <w:t xml:space="preserve">inked </w:t>
      </w:r>
      <w:r>
        <w:t>M</w:t>
      </w:r>
      <w:r w:rsidR="006176C5">
        <w:t xml:space="preserve">odel </w:t>
      </w:r>
      <w:proofErr w:type="gramStart"/>
      <w:r w:rsidR="00530DA9">
        <w:t>On</w:t>
      </w:r>
      <w:proofErr w:type="gramEnd"/>
      <w:r w:rsidR="00530DA9">
        <w:t xml:space="preserve">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08DB51E6">
            <wp:extent cx="5943600" cy="1670539"/>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7688" b="11161"/>
                    <a:stretch/>
                  </pic:blipFill>
                  <pic:spPr bwMode="auto">
                    <a:xfrm>
                      <a:off x="0" y="0"/>
                      <a:ext cx="5943600" cy="1670539"/>
                    </a:xfrm>
                    <a:prstGeom prst="rect">
                      <a:avLst/>
                    </a:prstGeom>
                    <a:noFill/>
                    <a:ln>
                      <a:noFill/>
                    </a:ln>
                    <a:extLst>
                      <a:ext uri="{53640926-AAD7-44D8-BBD7-CCE9431645EC}">
                        <a14:shadowObscured xmlns:a14="http://schemas.microsoft.com/office/drawing/2010/main"/>
                      </a:ext>
                    </a:extLst>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60E1A764">
            <wp:extent cx="4519246" cy="2349275"/>
            <wp:effectExtent l="0" t="0" r="0" b="0"/>
            <wp:docPr id="179" name="Picture 4"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r="20384"/>
                    <a:stretch/>
                  </pic:blipFill>
                  <pic:spPr bwMode="auto">
                    <a:xfrm>
                      <a:off x="0" y="0"/>
                      <a:ext cx="4519678" cy="2349500"/>
                    </a:xfrm>
                    <a:prstGeom prst="rect">
                      <a:avLst/>
                    </a:prstGeom>
                    <a:noFill/>
                    <a:ln>
                      <a:noFill/>
                    </a:ln>
                    <a:extLst>
                      <a:ext uri="{53640926-AAD7-44D8-BBD7-CCE9431645EC}">
                        <a14:shadowObscured xmlns:a14="http://schemas.microsoft.com/office/drawing/2010/main"/>
                      </a:ext>
                    </a:extLst>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134DBEC1" w:rsidR="008708F9" w:rsidRPr="005C170F" w:rsidRDefault="009C7CBD" w:rsidP="00676B77">
      <w:pPr>
        <w:pStyle w:val="Heading1"/>
      </w:pPr>
      <w:bookmarkStart w:id="962" w:name="_Monitor_Production_In"/>
      <w:bookmarkStart w:id="963" w:name="_Ref324435285"/>
      <w:bookmarkStart w:id="964" w:name="_Toc353195423"/>
      <w:bookmarkStart w:id="965" w:name="_Toc358296286"/>
      <w:bookmarkStart w:id="966" w:name="_Toc358298451"/>
      <w:bookmarkStart w:id="967" w:name="_Toc469334943"/>
      <w:bookmarkStart w:id="968" w:name="_Toc504120369"/>
      <w:bookmarkStart w:id="969" w:name="_Toc527644352"/>
      <w:bookmarkStart w:id="970" w:name="_Toc528599451"/>
      <w:bookmarkStart w:id="971" w:name="_Toc17993489"/>
      <w:bookmarkStart w:id="972" w:name="_Toc37267207"/>
      <w:bookmarkStart w:id="973" w:name="_Toc51666639"/>
      <w:bookmarkStart w:id="974" w:name="_Toc51666797"/>
      <w:bookmarkEnd w:id="962"/>
      <w:r>
        <w:lastRenderedPageBreak/>
        <w:t>Monitor</w:t>
      </w:r>
      <w:r w:rsidR="008058F8">
        <w:t xml:space="preserve"> P</w:t>
      </w:r>
      <w:r>
        <w:t xml:space="preserve">roduction </w:t>
      </w:r>
      <w:r w:rsidR="00382F28">
        <w:t>i</w:t>
      </w:r>
      <w:r w:rsidR="00530DA9">
        <w:t xml:space="preserve">n </w:t>
      </w:r>
      <w:r w:rsidR="008058F8">
        <w:t>L</w:t>
      </w:r>
      <w:r>
        <w:t xml:space="preserve">ive </w:t>
      </w:r>
      <w:r w:rsidR="008058F8">
        <w:t>M</w:t>
      </w:r>
      <w:r>
        <w:t>ode</w:t>
      </w:r>
      <w:bookmarkEnd w:id="963"/>
      <w:bookmarkEnd w:id="964"/>
      <w:bookmarkEnd w:id="965"/>
      <w:bookmarkEnd w:id="966"/>
      <w:bookmarkEnd w:id="967"/>
      <w:bookmarkEnd w:id="968"/>
      <w:bookmarkEnd w:id="969"/>
      <w:bookmarkEnd w:id="970"/>
      <w:bookmarkEnd w:id="971"/>
      <w:bookmarkEnd w:id="972"/>
      <w:bookmarkEnd w:id="973"/>
      <w:bookmarkEnd w:id="974"/>
    </w:p>
    <w:p w14:paraId="4697CB20" w14:textId="289BA2D2" w:rsidR="00B83361" w:rsidRDefault="00397A74">
      <w:r>
        <w:t xml:space="preserve">In </w:t>
      </w:r>
      <w:r w:rsidR="00DE5926">
        <w:t>VP</w:t>
      </w:r>
      <w:r>
        <w:t xml:space="preserve"> </w:t>
      </w:r>
      <w:r w:rsidRPr="00397A74">
        <w:rPr>
          <w:i/>
        </w:rPr>
        <w:t>live mode</w:t>
      </w:r>
      <w:r>
        <w:t>, t</w:t>
      </w:r>
      <w:r w:rsidR="008708F9" w:rsidRPr="00C0592E">
        <w:t xml:space="preserve">he </w:t>
      </w:r>
      <w:r w:rsidR="00AF3805">
        <w:t>W</w:t>
      </w:r>
      <w:r w:rsidR="00DF63A3" w:rsidRPr="00C0592E">
        <w:t>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 xml:space="preserve">The software displays the data in various charts, graphs and statistical tables.  </w:t>
      </w:r>
    </w:p>
    <w:p w14:paraId="48586368" w14:textId="77777777" w:rsidR="00B83361" w:rsidRDefault="00B83361"/>
    <w:tbl>
      <w:tblPr>
        <w:tblW w:w="0" w:type="auto"/>
        <w:tblLook w:val="04A0" w:firstRow="1" w:lastRow="0" w:firstColumn="1" w:lastColumn="0" w:noHBand="0" w:noVBand="1"/>
      </w:tblPr>
      <w:tblGrid>
        <w:gridCol w:w="7578"/>
        <w:gridCol w:w="1998"/>
      </w:tblGrid>
      <w:tr w:rsidR="00B83361" w14:paraId="59152A9B" w14:textId="77777777" w:rsidTr="0041502D">
        <w:tc>
          <w:tcPr>
            <w:tcW w:w="7578" w:type="dxa"/>
            <w:shd w:val="clear" w:color="auto" w:fill="auto"/>
          </w:tcPr>
          <w:p w14:paraId="01EA60B4" w14:textId="36D93A28" w:rsidR="00B83361" w:rsidRPr="00C0592E" w:rsidRDefault="00B83361" w:rsidP="00B83361">
            <w:r>
              <w:t xml:space="preserve">During live mode, it also displays a crystal ball indicator that shows the </w:t>
            </w:r>
            <w:r w:rsidRPr="00C0592E">
              <w:t xml:space="preserve">current Virtual PWI, and </w:t>
            </w:r>
            <w:proofErr w:type="spellStart"/>
            <w:r w:rsidRPr="00C0592E">
              <w:t>Cpk</w:t>
            </w:r>
            <w:proofErr w:type="spellEnd"/>
            <w:r w:rsidRPr="00C0592E">
              <w:t xml:space="preserve">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ins w:id="975" w:author="Tom Bergeron" w:date="2020-09-25T15:54:00Z">
              <w:r w:rsidR="00D75DE9" w:rsidRPr="00C0592E">
                <w:t xml:space="preserve">Figure </w:t>
              </w:r>
              <w:r w:rsidR="00D75DE9">
                <w:rPr>
                  <w:noProof/>
                </w:rPr>
                <w:t>22</w:t>
              </w:r>
            </w:ins>
            <w:del w:id="976" w:author="Tom Bergeron" w:date="2020-09-25T15:54:00Z">
              <w:r w:rsidR="00556C6F" w:rsidRPr="00C0592E" w:rsidDel="00D75DE9">
                <w:delText xml:space="preserve">Figure </w:delText>
              </w:r>
              <w:r w:rsidR="00556C6F" w:rsidDel="00D75DE9">
                <w:rPr>
                  <w:noProof/>
                </w:rPr>
                <w:delText>72</w:delText>
              </w:r>
            </w:del>
            <w:r w:rsidRPr="00C0592E">
              <w:fldChar w:fldCharType="end"/>
            </w:r>
            <w:r w:rsidRPr="00C0592E">
              <w:t>.</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4BDF8211">
                  <wp:extent cx="978880" cy="1416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978880" cy="1416050"/>
                          </a:xfrm>
                          <a:prstGeom prst="rect">
                            <a:avLst/>
                          </a:prstGeom>
                          <a:noFill/>
                          <a:ln>
                            <a:noFill/>
                          </a:ln>
                        </pic:spPr>
                      </pic:pic>
                    </a:graphicData>
                  </a:graphic>
                </wp:inline>
              </w:drawing>
            </w:r>
          </w:p>
          <w:p w14:paraId="28BC40F8" w14:textId="50F2888F" w:rsidR="00B83361" w:rsidRDefault="00B83361" w:rsidP="0041502D">
            <w:pPr>
              <w:pStyle w:val="Caption"/>
            </w:pPr>
            <w:bookmarkStart w:id="977"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978" w:author="Tom Bergeron" w:date="2020-09-25T15:54:00Z">
              <w:r w:rsidR="00D75DE9">
                <w:rPr>
                  <w:noProof/>
                </w:rPr>
                <w:t>22</w:t>
              </w:r>
            </w:ins>
            <w:del w:id="979" w:author="Tom Bergeron" w:date="2020-09-25T15:54:00Z">
              <w:r w:rsidR="00556C6F" w:rsidDel="00D75DE9">
                <w:rPr>
                  <w:noProof/>
                </w:rPr>
                <w:delText>72</w:delText>
              </w:r>
            </w:del>
            <w:r w:rsidR="00B41E3E">
              <w:rPr>
                <w:noProof/>
              </w:rPr>
              <w:fldChar w:fldCharType="end"/>
            </w:r>
            <w:bookmarkEnd w:id="977"/>
            <w:r w:rsidRPr="00C0592E">
              <w:t>: Virtual</w:t>
            </w:r>
            <w:r w:rsidR="008A446E">
              <w:t xml:space="preserve"> Profile Crystal Ball indicator</w:t>
            </w:r>
          </w:p>
        </w:tc>
      </w:tr>
    </w:tbl>
    <w:p w14:paraId="1C106536" w14:textId="77777777" w:rsidR="000A2A64" w:rsidRDefault="000A2A64" w:rsidP="00085DF3">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75C2084F" w:rsidR="00D17334" w:rsidRPr="00C0592E" w:rsidRDefault="00497AF2" w:rsidP="00D36D96">
      <w:pPr>
        <w:pStyle w:val="Heading2"/>
      </w:pPr>
      <w:bookmarkStart w:id="980" w:name="_Toc358296287"/>
      <w:bookmarkStart w:id="981" w:name="_Toc358298452"/>
      <w:bookmarkStart w:id="982" w:name="_Toc469334944"/>
      <w:bookmarkStart w:id="983" w:name="_Toc504120370"/>
      <w:bookmarkStart w:id="984" w:name="_Toc527644353"/>
      <w:bookmarkStart w:id="985" w:name="_Toc528599452"/>
      <w:bookmarkStart w:id="986" w:name="_Toc17993490"/>
      <w:bookmarkStart w:id="987" w:name="_Toc37267208"/>
      <w:bookmarkStart w:id="988" w:name="_Toc51666640"/>
      <w:bookmarkStart w:id="989" w:name="_Toc51666798"/>
      <w:r w:rsidRPr="00EC5544">
        <w:t xml:space="preserve">How to </w:t>
      </w:r>
      <w:r w:rsidR="008058F8" w:rsidRPr="0065561C">
        <w:t xml:space="preserve">Avoid </w:t>
      </w:r>
      <w:r w:rsidR="00AF3805">
        <w:t>a</w:t>
      </w:r>
      <w:r w:rsidR="00BB1720" w:rsidRPr="0065561C">
        <w:t xml:space="preserve"> </w:t>
      </w:r>
      <w:r w:rsidR="008058F8" w:rsidRPr="0065561C">
        <w:t>Grey Crystal Ball</w:t>
      </w:r>
      <w:bookmarkEnd w:id="980"/>
      <w:bookmarkEnd w:id="981"/>
      <w:bookmarkEnd w:id="982"/>
      <w:bookmarkEnd w:id="983"/>
      <w:bookmarkEnd w:id="984"/>
      <w:bookmarkEnd w:id="985"/>
      <w:bookmarkEnd w:id="986"/>
      <w:bookmarkEnd w:id="987"/>
      <w:bookmarkEnd w:id="988"/>
      <w:bookmarkEnd w:id="989"/>
    </w:p>
    <w:p w14:paraId="0609931A" w14:textId="2B041E47"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e profiler into an ongoing production flow.  With boards both downstream and upstream of the profile</w:t>
      </w:r>
      <w:r w:rsidR="00AF3805">
        <w:t xml:space="preserve"> board</w:t>
      </w:r>
      <w:r w:rsidR="00090DB9">
        <w:t xml:space="preserve">, the system lacks </w:t>
      </w:r>
      <w:r w:rsidR="000260C2">
        <w:t>necessary</w:t>
      </w:r>
      <w:r w:rsidR="00090DB9">
        <w:t xml:space="preserve"> data </w:t>
      </w:r>
      <w:r w:rsidR="000260C2">
        <w:t xml:space="preserve">obtained by sampling empty </w:t>
      </w:r>
      <w:r w:rsidR="00AF3805">
        <w:t>machine</w:t>
      </w:r>
      <w:r w:rsidR="000260C2">
        <w:t xml:space="preserve"> </w:t>
      </w:r>
      <w:r w:rsidR="00AF3805">
        <w:t>conditions</w:t>
      </w:r>
      <w:r w:rsidR="000260C2">
        <w:t>.  To avoid the grey status KIC recommends running the profile with no boards following behind.  For more information, see</w:t>
      </w:r>
      <w:r w:rsidR="009E0615">
        <w:t xml:space="preserve"> </w:t>
      </w:r>
      <w:hyperlink w:anchor="_Integrate_Empty_Oven" w:history="1">
        <w:r w:rsidR="009E0615" w:rsidRPr="009E0615">
          <w:rPr>
            <w:rStyle w:val="Hyperlink"/>
          </w:rPr>
          <w:t xml:space="preserve">Integrate Empty </w:t>
        </w:r>
        <w:r w:rsidR="00A321DA">
          <w:rPr>
            <w:rStyle w:val="Hyperlink"/>
          </w:rPr>
          <w:t>Machine</w:t>
        </w:r>
        <w:r w:rsidR="009E0615" w:rsidRPr="009E0615">
          <w:rPr>
            <w:rStyle w:val="Hyperlink"/>
          </w:rPr>
          <w:t xml:space="preserve"> Data</w:t>
        </w:r>
      </w:hyperlink>
      <w:r w:rsidR="009E0615">
        <w:t>.</w:t>
      </w:r>
    </w:p>
    <w:p w14:paraId="4705F4CF" w14:textId="4D8CEA1C" w:rsidR="007D350F" w:rsidRDefault="00BB1720" w:rsidP="00EC251F">
      <w:pPr>
        <w:pStyle w:val="Heading2"/>
      </w:pPr>
      <w:bookmarkStart w:id="990" w:name="_Toc353195424"/>
      <w:bookmarkStart w:id="991" w:name="_Toc358296288"/>
      <w:bookmarkStart w:id="992" w:name="_Toc358298453"/>
      <w:r>
        <w:br w:type="page"/>
      </w:r>
      <w:bookmarkEnd w:id="990"/>
      <w:bookmarkEnd w:id="991"/>
      <w:bookmarkEnd w:id="992"/>
    </w:p>
    <w:p w14:paraId="41E4890C" w14:textId="31FE17FA" w:rsidR="008708F9" w:rsidRDefault="00BB1720" w:rsidP="00D36D96">
      <w:pPr>
        <w:pStyle w:val="Heading2"/>
      </w:pPr>
      <w:bookmarkStart w:id="993" w:name="_Toc119468113"/>
      <w:bookmarkStart w:id="994" w:name="_Toc353195425"/>
      <w:bookmarkStart w:id="995" w:name="_Toc358296291"/>
      <w:bookmarkStart w:id="996" w:name="_Toc358298456"/>
      <w:bookmarkStart w:id="997" w:name="_Toc469334947"/>
      <w:bookmarkStart w:id="998" w:name="_Toc504120373"/>
      <w:bookmarkStart w:id="999" w:name="_Toc527644356"/>
      <w:bookmarkStart w:id="1000" w:name="_Toc528599455"/>
      <w:bookmarkStart w:id="1001" w:name="_Toc17993493"/>
      <w:bookmarkStart w:id="1002" w:name="_Toc37267211"/>
      <w:bookmarkStart w:id="1003" w:name="_Toc51666641"/>
      <w:bookmarkStart w:id="1004" w:name="_Toc51666799"/>
      <w:r>
        <w:lastRenderedPageBreak/>
        <w:t>Live Mode - General Tab</w:t>
      </w:r>
      <w:bookmarkEnd w:id="993"/>
      <w:bookmarkEnd w:id="994"/>
      <w:bookmarkEnd w:id="995"/>
      <w:bookmarkEnd w:id="996"/>
      <w:bookmarkEnd w:id="997"/>
      <w:bookmarkEnd w:id="998"/>
      <w:bookmarkEnd w:id="999"/>
      <w:bookmarkEnd w:id="1000"/>
      <w:bookmarkEnd w:id="1001"/>
      <w:bookmarkEnd w:id="1002"/>
      <w:bookmarkEnd w:id="1003"/>
      <w:bookmarkEnd w:id="1004"/>
    </w:p>
    <w:p w14:paraId="776A7AC8" w14:textId="77777777" w:rsidR="0090134B" w:rsidRPr="004B2B33" w:rsidRDefault="00DD450D" w:rsidP="004B2B33">
      <w:pPr>
        <w:jc w:val="center"/>
      </w:pPr>
      <w:r w:rsidRPr="004B2B33">
        <w:rPr>
          <w:noProof/>
        </w:rPr>
        <w:drawing>
          <wp:inline distT="0" distB="0" distL="0" distR="0" wp14:anchorId="0C3C4B8E" wp14:editId="619A8F1D">
            <wp:extent cx="5943600" cy="45726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943600" cy="4572680"/>
                    </a:xfrm>
                    <a:prstGeom prst="rect">
                      <a:avLst/>
                    </a:prstGeom>
                    <a:noFill/>
                    <a:ln>
                      <a:noFill/>
                    </a:ln>
                  </pic:spPr>
                </pic:pic>
              </a:graphicData>
            </a:graphic>
          </wp:inline>
        </w:drawing>
      </w:r>
    </w:p>
    <w:p w14:paraId="4AF53A4D" w14:textId="049E3802" w:rsidR="008708F9" w:rsidRPr="00BD0472" w:rsidRDefault="0090134B" w:rsidP="00BD0472">
      <w:pPr>
        <w:pStyle w:val="Caption"/>
      </w:pPr>
      <w:bookmarkStart w:id="1005" w:name="_Ref324342327"/>
      <w:bookmarkStart w:id="1006"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ins w:id="1007" w:author="Tom Bergeron" w:date="2020-09-25T15:54:00Z">
        <w:r w:rsidR="00D75DE9">
          <w:rPr>
            <w:noProof/>
          </w:rPr>
          <w:t>23</w:t>
        </w:r>
      </w:ins>
      <w:del w:id="1008" w:author="Tom Bergeron" w:date="2020-09-25T15:54:00Z">
        <w:r w:rsidR="00556C6F" w:rsidDel="00D75DE9">
          <w:rPr>
            <w:noProof/>
          </w:rPr>
          <w:delText>73</w:delText>
        </w:r>
      </w:del>
      <w:r w:rsidR="00B41E3E">
        <w:rPr>
          <w:noProof/>
        </w:rPr>
        <w:fldChar w:fldCharType="end"/>
      </w:r>
      <w:bookmarkEnd w:id="1005"/>
      <w:r w:rsidR="009F6CFB">
        <w:t>: Virtual Profiling – General Tab</w:t>
      </w:r>
      <w:bookmarkEnd w:id="1006"/>
    </w:p>
    <w:p w14:paraId="3CCA6853" w14:textId="77777777" w:rsidR="008708F9" w:rsidRDefault="008708F9"/>
    <w:p w14:paraId="3C111583" w14:textId="7477C7AF" w:rsidR="00BA01FF" w:rsidRDefault="00BA01FF">
      <w:bookmarkStart w:id="1009"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w:t>
      </w:r>
      <w:r w:rsidR="00A321DA" w:rsidRPr="00C0592E">
        <w:t>dashed lines</w:t>
      </w:r>
      <w:r w:rsidR="008708F9" w:rsidRPr="00C0592E">
        <w:t xml:space="preserve">.  </w:t>
      </w:r>
    </w:p>
    <w:bookmarkEnd w:id="1009"/>
    <w:p w14:paraId="767328DD" w14:textId="77777777" w:rsidR="00BB0397" w:rsidRDefault="00BB0397"/>
    <w:p w14:paraId="3AF3A42A" w14:textId="77777777" w:rsidR="00BB0397" w:rsidRPr="006034E1" w:rsidRDefault="00BB0397" w:rsidP="00085DF3">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2FEDBF18" w14:textId="77777777" w:rsidR="007223DD" w:rsidRPr="00C0592E" w:rsidRDefault="008058F8">
      <w:pPr>
        <w:pStyle w:val="Heading3"/>
      </w:pPr>
      <w:bookmarkStart w:id="1010" w:name="_Toc358296292"/>
      <w:bookmarkStart w:id="1011" w:name="_Toc358298457"/>
      <w:r>
        <w:br w:type="page"/>
      </w:r>
      <w:bookmarkStart w:id="1012" w:name="_Toc469334948"/>
      <w:bookmarkStart w:id="1013" w:name="_Toc504120374"/>
      <w:bookmarkStart w:id="1014" w:name="_Toc527644357"/>
      <w:bookmarkStart w:id="1015" w:name="_Toc528599456"/>
      <w:bookmarkStart w:id="1016" w:name="_Toc17993494"/>
      <w:bookmarkStart w:id="1017" w:name="_Toc37267212"/>
      <w:bookmarkStart w:id="1018" w:name="_Toc51666800"/>
      <w:r w:rsidR="009E5BE4">
        <w:lastRenderedPageBreak/>
        <w:t xml:space="preserve">Board </w:t>
      </w:r>
      <w:r>
        <w:t>Sensor Indicator</w:t>
      </w:r>
      <w:bookmarkEnd w:id="1010"/>
      <w:bookmarkEnd w:id="1011"/>
      <w:bookmarkEnd w:id="1012"/>
      <w:bookmarkEnd w:id="1013"/>
      <w:bookmarkEnd w:id="1014"/>
      <w:bookmarkEnd w:id="1015"/>
      <w:bookmarkEnd w:id="1016"/>
      <w:bookmarkEnd w:id="1017"/>
      <w:bookmarkEnd w:id="1018"/>
    </w:p>
    <w:tbl>
      <w:tblPr>
        <w:tblW w:w="0" w:type="auto"/>
        <w:tblLook w:val="04A0" w:firstRow="1" w:lastRow="0" w:firstColumn="1" w:lastColumn="0" w:noHBand="0" w:noVBand="1"/>
      </w:tblPr>
      <w:tblGrid>
        <w:gridCol w:w="4788"/>
        <w:gridCol w:w="4788"/>
      </w:tblGrid>
      <w:tr w:rsidR="00BA01FF" w14:paraId="26F7A6EE" w14:textId="77777777" w:rsidTr="00AE53C5">
        <w:tc>
          <w:tcPr>
            <w:tcW w:w="4788" w:type="dxa"/>
            <w:shd w:val="clear" w:color="auto" w:fill="auto"/>
          </w:tcPr>
          <w:p w14:paraId="4EC8BB68" w14:textId="77777777" w:rsidR="002C5269" w:rsidRDefault="002C5269" w:rsidP="00BA01FF"/>
          <w:p w14:paraId="05CA6DC2" w14:textId="23D6980B" w:rsidR="00481F89" w:rsidRDefault="00481F89" w:rsidP="00BA01FF">
            <w:r>
              <w:t xml:space="preserve">The software indicates the </w:t>
            </w:r>
            <w:r w:rsidR="007223DD">
              <w:t xml:space="preserve">physical </w:t>
            </w:r>
            <w:r>
              <w:t xml:space="preserve">location of the board sensor </w:t>
            </w:r>
            <w:r w:rsidR="00A321DA">
              <w:t xml:space="preserve">at </w:t>
            </w:r>
            <w:r w:rsidR="007223DD">
              <w:t>or</w:t>
            </w:r>
            <w:r>
              <w:t xml:space="preserve"> near the </w:t>
            </w:r>
            <w:r w:rsidR="00A321DA">
              <w:t xml:space="preserve">machine </w:t>
            </w:r>
            <w:r>
              <w:t>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0CE7780C" w14:textId="6E198B16" w:rsidR="000751E9" w:rsidRDefault="000751E9" w:rsidP="000751E9">
            <w:r>
              <w:t xml:space="preserve"> </w:t>
            </w:r>
          </w:p>
        </w:tc>
        <w:tc>
          <w:tcPr>
            <w:tcW w:w="4788" w:type="dxa"/>
            <w:shd w:val="clear" w:color="auto" w:fill="auto"/>
          </w:tcPr>
          <w:p w14:paraId="26F528CF" w14:textId="77777777" w:rsidR="00BA01FF" w:rsidRDefault="00DD450D">
            <w:r>
              <w:rPr>
                <w:noProof/>
              </w:rPr>
              <mc:AlternateContent>
                <mc:Choice Requires="wps">
                  <w:drawing>
                    <wp:anchor distT="0" distB="0" distL="114300" distR="114300" simplePos="0" relativeHeight="251876352" behindDoc="0" locked="0" layoutInCell="1" allowOverlap="1" wp14:anchorId="153FAAE9" wp14:editId="01712D52">
                      <wp:simplePos x="0" y="0"/>
                      <wp:positionH relativeFrom="column">
                        <wp:posOffset>426720</wp:posOffset>
                      </wp:positionH>
                      <wp:positionV relativeFrom="line">
                        <wp:posOffset>369570</wp:posOffset>
                      </wp:positionV>
                      <wp:extent cx="443230" cy="370205"/>
                      <wp:effectExtent l="0" t="0" r="0" b="0"/>
                      <wp:wrapNone/>
                      <wp:docPr id="4792" name="Oval 4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310455" id="Oval 4254" o:spid="_x0000_s1026" style="position:absolute;margin-left:33.6pt;margin-top:29.1pt;width:34.9pt;height:29.1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" filled="f" fillcolor="#bbe0e3" strokecolor="red" strokeweight="2.25pt">
                      <w10:wrap anchory="line"/>
                    </v:oval>
                  </w:pict>
                </mc:Fallback>
              </mc:AlternateContent>
            </w:r>
            <w:r>
              <w:rPr>
                <w:noProof/>
              </w:rPr>
              <w:drawing>
                <wp:inline distT="0" distB="0" distL="0" distR="0" wp14:anchorId="134A7A0E" wp14:editId="6DE457D6">
                  <wp:extent cx="2647950" cy="1479550"/>
                  <wp:effectExtent l="0" t="0" r="0" b="6350"/>
                  <wp:docPr id="190" name="Picture 190" descr="Board in oven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oard in oven indicato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64F9B1DE" w:rsidR="000751E9" w:rsidRDefault="000751E9"/>
        </w:tc>
      </w:tr>
    </w:tbl>
    <w:p w14:paraId="05CBAF50" w14:textId="77777777" w:rsidR="009E5BE4" w:rsidRPr="00C0592E" w:rsidRDefault="009E5BE4">
      <w:pPr>
        <w:pStyle w:val="Heading3"/>
      </w:pPr>
      <w:bookmarkStart w:id="1019" w:name="_Toc358296293"/>
      <w:bookmarkStart w:id="1020" w:name="_Toc358298458"/>
      <w:bookmarkStart w:id="1021" w:name="_Toc469334949"/>
      <w:bookmarkStart w:id="1022" w:name="_Toc504120375"/>
      <w:bookmarkStart w:id="1023" w:name="_Toc527644358"/>
      <w:bookmarkStart w:id="1024" w:name="_Toc528599457"/>
      <w:bookmarkStart w:id="1025" w:name="_Toc17993495"/>
      <w:bookmarkStart w:id="1026" w:name="_Toc37267213"/>
      <w:bookmarkStart w:id="1027" w:name="_Toc51666801"/>
      <w:r>
        <w:t xml:space="preserve">Profile </w:t>
      </w:r>
      <w:r w:rsidR="008058F8">
        <w:t>Statistics</w:t>
      </w:r>
      <w:bookmarkEnd w:id="1019"/>
      <w:bookmarkEnd w:id="1020"/>
      <w:bookmarkEnd w:id="1021"/>
      <w:bookmarkEnd w:id="1022"/>
      <w:bookmarkEnd w:id="1023"/>
      <w:bookmarkEnd w:id="1024"/>
      <w:bookmarkEnd w:id="1025"/>
      <w:bookmarkEnd w:id="1026"/>
      <w:bookmarkEnd w:id="1027"/>
    </w:p>
    <w:p w14:paraId="2D993E97" w14:textId="32ACB995" w:rsidR="00A321DA" w:rsidRDefault="00A321DA" w:rsidP="00A321DA">
      <w:pPr>
        <w:jc w:val="center"/>
      </w:pPr>
      <w:r>
        <w:rPr>
          <w:noProof/>
        </w:rPr>
        <w:drawing>
          <wp:inline distT="0" distB="0" distL="0" distR="0" wp14:anchorId="609EFCEF" wp14:editId="6C0A9DA8">
            <wp:extent cx="4695568" cy="1533146"/>
            <wp:effectExtent l="0" t="0" r="0" b="0"/>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PI - VP boards 2.png"/>
                    <pic:cNvPicPr/>
                  </pic:nvPicPr>
                  <pic:blipFill rotWithShape="1">
                    <a:blip r:embed="rId143">
                      <a:extLst>
                        <a:ext uri="{28A0092B-C50C-407E-A947-70E740481C1C}">
                          <a14:useLocalDpi xmlns:a14="http://schemas.microsoft.com/office/drawing/2010/main" val="0"/>
                        </a:ext>
                      </a:extLst>
                    </a:blip>
                    <a:srcRect t="48642" r="51180" b="30639"/>
                    <a:stretch/>
                  </pic:blipFill>
                  <pic:spPr bwMode="auto">
                    <a:xfrm>
                      <a:off x="0" y="0"/>
                      <a:ext cx="4787330" cy="1563107"/>
                    </a:xfrm>
                    <a:prstGeom prst="rect">
                      <a:avLst/>
                    </a:prstGeom>
                    <a:ln>
                      <a:noFill/>
                    </a:ln>
                    <a:extLst>
                      <a:ext uri="{53640926-AAD7-44D8-BBD7-CCE9431645EC}">
                        <a14:shadowObscured xmlns:a14="http://schemas.microsoft.com/office/drawing/2010/main"/>
                      </a:ext>
                    </a:extLst>
                  </pic:spPr>
                </pic:pic>
              </a:graphicData>
            </a:graphic>
          </wp:inline>
        </w:drawing>
      </w:r>
    </w:p>
    <w:p w14:paraId="1D01CC68" w14:textId="22575213" w:rsidR="00A321DA" w:rsidRDefault="00A321DA" w:rsidP="00A321DA">
      <w:pPr>
        <w:jc w:val="center"/>
      </w:pPr>
    </w:p>
    <w:p w14:paraId="73EE0E55" w14:textId="1BB02598" w:rsidR="00A321DA" w:rsidRDefault="00A321DA" w:rsidP="00A321DA">
      <w:pPr>
        <w:rPr>
          <w:i/>
          <w:iCs/>
        </w:rPr>
      </w:pPr>
      <w:r>
        <w:t xml:space="preserve">As described in the profiling section, any process specifications defined will appear in the statistics table in the center of the screen. The rows marked </w:t>
      </w:r>
      <w:r>
        <w:rPr>
          <w:i/>
          <w:iCs/>
        </w:rPr>
        <w:t>BL</w:t>
      </w:r>
      <w:r>
        <w:t xml:space="preserve"> indicate the statistical calculations from the </w:t>
      </w:r>
      <w:r>
        <w:rPr>
          <w:i/>
          <w:iCs/>
        </w:rPr>
        <w:t>Baseline Profile.</w:t>
      </w:r>
      <w:r>
        <w:t xml:space="preserve"> The rows marked </w:t>
      </w:r>
      <w:r>
        <w:rPr>
          <w:i/>
          <w:iCs/>
        </w:rPr>
        <w:t>VP</w:t>
      </w:r>
      <w:r>
        <w:t xml:space="preserve"> indicate the current statistical calculations made during the current live</w:t>
      </w:r>
      <w:r>
        <w:rPr>
          <w:i/>
          <w:iCs/>
        </w:rPr>
        <w:t xml:space="preserve"> VP.</w:t>
      </w:r>
    </w:p>
    <w:p w14:paraId="4F9F0851" w14:textId="230EEBEF" w:rsidR="00A321DA" w:rsidRDefault="00A321DA" w:rsidP="00A321DA">
      <w:pPr>
        <w:rPr>
          <w:i/>
          <w:iCs/>
        </w:rPr>
      </w:pPr>
    </w:p>
    <w:p w14:paraId="0CDABD32" w14:textId="7B743373" w:rsidR="00A321DA" w:rsidRDefault="00A321DA">
      <w:pPr>
        <w:pStyle w:val="Heading3"/>
      </w:pPr>
      <w:bookmarkStart w:id="1028" w:name="_Toc51666802"/>
      <w:r>
        <w:t>Recipe and Overall PWI</w:t>
      </w:r>
      <w:bookmarkEnd w:id="1028"/>
    </w:p>
    <w:p w14:paraId="33E6C1C8" w14:textId="4CF9A249" w:rsidR="00A321DA" w:rsidRDefault="00A321DA" w:rsidP="00A321DA">
      <w:pPr>
        <w:jc w:val="center"/>
      </w:pPr>
      <w:r>
        <w:rPr>
          <w:noProof/>
        </w:rPr>
        <w:drawing>
          <wp:inline distT="0" distB="0" distL="0" distR="0" wp14:anchorId="54658926" wp14:editId="6E4F3794">
            <wp:extent cx="4819843" cy="518984"/>
            <wp:effectExtent l="0" t="0" r="0" b="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PI - VP boards 2.png"/>
                    <pic:cNvPicPr/>
                  </pic:nvPicPr>
                  <pic:blipFill rotWithShape="1">
                    <a:blip r:embed="rId143">
                      <a:extLst>
                        <a:ext uri="{28A0092B-C50C-407E-A947-70E740481C1C}">
                          <a14:useLocalDpi xmlns:a14="http://schemas.microsoft.com/office/drawing/2010/main" val="0"/>
                        </a:ext>
                      </a:extLst>
                    </a:blip>
                    <a:srcRect t="79448" r="33014" b="11177"/>
                    <a:stretch/>
                  </pic:blipFill>
                  <pic:spPr bwMode="auto">
                    <a:xfrm>
                      <a:off x="0" y="0"/>
                      <a:ext cx="4986718" cy="536953"/>
                    </a:xfrm>
                    <a:prstGeom prst="rect">
                      <a:avLst/>
                    </a:prstGeom>
                    <a:ln>
                      <a:noFill/>
                    </a:ln>
                    <a:extLst>
                      <a:ext uri="{53640926-AAD7-44D8-BBD7-CCE9431645EC}">
                        <a14:shadowObscured xmlns:a14="http://schemas.microsoft.com/office/drawing/2010/main"/>
                      </a:ext>
                    </a:extLst>
                  </pic:spPr>
                </pic:pic>
              </a:graphicData>
            </a:graphic>
          </wp:inline>
        </w:drawing>
      </w:r>
    </w:p>
    <w:p w14:paraId="1FD3B1C6" w14:textId="3F3518DC" w:rsidR="00A321DA" w:rsidRDefault="00A321DA" w:rsidP="00A321DA"/>
    <w:p w14:paraId="7307766D" w14:textId="047E1C40" w:rsidR="00A321DA" w:rsidRPr="00C6268F" w:rsidRDefault="00A321DA" w:rsidP="00EC251F">
      <w:pPr>
        <w:rPr>
          <w:iCs/>
        </w:rPr>
      </w:pPr>
      <w:r>
        <w:t xml:space="preserve">The bottom of the screen shows the </w:t>
      </w:r>
      <w:r w:rsidR="00BF68A9">
        <w:t xml:space="preserve">recipe currently loaded, the </w:t>
      </w:r>
      <w:r w:rsidR="00BF68A9">
        <w:rPr>
          <w:i/>
          <w:iCs/>
        </w:rPr>
        <w:t xml:space="preserve">Baseline </w:t>
      </w:r>
      <w:r w:rsidR="00BF68A9">
        <w:t xml:space="preserve">and </w:t>
      </w:r>
      <w:r w:rsidR="00BF68A9">
        <w:rPr>
          <w:i/>
          <w:iCs/>
        </w:rPr>
        <w:t>Current</w:t>
      </w:r>
      <w:r w:rsidR="00BF68A9">
        <w:t xml:space="preserve"> </w:t>
      </w:r>
      <w:r w:rsidR="00BF68A9">
        <w:rPr>
          <w:i/>
        </w:rPr>
        <w:t>PWI</w:t>
      </w:r>
      <w:r w:rsidR="00BF68A9">
        <w:rPr>
          <w:iCs/>
        </w:rPr>
        <w:t xml:space="preserve"> for the Preheat and Wave sections of the profile.</w:t>
      </w:r>
    </w:p>
    <w:p w14:paraId="0E7E07DE" w14:textId="77777777" w:rsidR="00A321DA" w:rsidRPr="00A321DA" w:rsidRDefault="00A321DA" w:rsidP="00A321DA"/>
    <w:p w14:paraId="0AF477F3" w14:textId="77777777" w:rsidR="00A321DA" w:rsidRPr="00C0592E" w:rsidRDefault="00A321DA" w:rsidP="00A321DA"/>
    <w:p w14:paraId="1B1F5965" w14:textId="77777777" w:rsidR="0090134B" w:rsidRDefault="008058F8">
      <w:pPr>
        <w:pStyle w:val="Heading3"/>
      </w:pPr>
      <w:bookmarkStart w:id="1029" w:name="_Toc358296294"/>
      <w:bookmarkStart w:id="1030" w:name="_Toc358298459"/>
      <w:r>
        <w:br w:type="page"/>
      </w:r>
      <w:bookmarkStart w:id="1031" w:name="_Toc469334950"/>
      <w:bookmarkStart w:id="1032" w:name="_Toc504120376"/>
      <w:bookmarkStart w:id="1033" w:name="_Toc527644359"/>
      <w:bookmarkStart w:id="1034" w:name="_Toc528599458"/>
      <w:bookmarkStart w:id="1035" w:name="_Toc17993496"/>
      <w:bookmarkStart w:id="1036" w:name="_Toc37267214"/>
      <w:bookmarkStart w:id="1037" w:name="_Toc51666803"/>
      <w:r>
        <w:lastRenderedPageBreak/>
        <w:t>Graph Controller</w:t>
      </w:r>
      <w:bookmarkEnd w:id="1029"/>
      <w:bookmarkEnd w:id="1030"/>
      <w:bookmarkEnd w:id="1031"/>
      <w:bookmarkEnd w:id="1032"/>
      <w:bookmarkEnd w:id="1033"/>
      <w:bookmarkEnd w:id="1034"/>
      <w:bookmarkEnd w:id="1035"/>
      <w:bookmarkEnd w:id="1036"/>
      <w:bookmarkEnd w:id="1037"/>
    </w:p>
    <w:tbl>
      <w:tblPr>
        <w:tblW w:w="9546" w:type="dxa"/>
        <w:tblInd w:w="-90" w:type="dxa"/>
        <w:tblLook w:val="04A0" w:firstRow="1" w:lastRow="0" w:firstColumn="1" w:lastColumn="0" w:noHBand="0" w:noVBand="1"/>
      </w:tblPr>
      <w:tblGrid>
        <w:gridCol w:w="4320"/>
        <w:gridCol w:w="5226"/>
      </w:tblGrid>
      <w:tr w:rsidR="00D826A1" w14:paraId="233812EE" w14:textId="77777777" w:rsidTr="00F915E3">
        <w:tc>
          <w:tcPr>
            <w:tcW w:w="4320" w:type="dxa"/>
            <w:shd w:val="clear" w:color="auto" w:fill="auto"/>
          </w:tcPr>
          <w:p w14:paraId="1CB53091" w14:textId="346DD05D" w:rsidR="00F75B7B" w:rsidRPr="00C0592E" w:rsidRDefault="00F75B7B" w:rsidP="00F75B7B">
            <w:r w:rsidRPr="00C0592E">
              <w:t xml:space="preserve">The Graph Controller allows you to modify the view of the </w:t>
            </w:r>
            <w:r w:rsidR="00BF68A9">
              <w:t>W</w:t>
            </w:r>
            <w:r w:rsidRPr="00C0592E">
              <w:t>PI</w:t>
            </w:r>
            <w:r>
              <w:t xml:space="preserve"> </w:t>
            </w:r>
            <w:r w:rsidRPr="00C0592E">
              <w:t xml:space="preserve">profile graph.  See </w:t>
            </w:r>
            <w:r w:rsidRPr="00C0592E">
              <w:fldChar w:fldCharType="begin"/>
            </w:r>
            <w:r w:rsidRPr="00C0592E">
              <w:instrText xml:space="preserve"> REF _Ref185838512 \h  \* MERGEFORMAT </w:instrText>
            </w:r>
            <w:r w:rsidRPr="00C0592E">
              <w:fldChar w:fldCharType="separate"/>
            </w:r>
            <w:ins w:id="1038" w:author="Tom Bergeron" w:date="2020-09-25T15:54:00Z">
              <w:r w:rsidR="00D75DE9" w:rsidRPr="00BD0472">
                <w:t xml:space="preserve">Figure </w:t>
              </w:r>
              <w:r w:rsidR="00D75DE9">
                <w:rPr>
                  <w:noProof/>
                </w:rPr>
                <w:t>24</w:t>
              </w:r>
            </w:ins>
            <w:del w:id="1039" w:author="Tom Bergeron" w:date="2020-09-25T15:54:00Z">
              <w:r w:rsidR="00556C6F" w:rsidRPr="00BD0472" w:rsidDel="00D75DE9">
                <w:delText xml:space="preserve">Figure </w:delText>
              </w:r>
              <w:r w:rsidR="00556C6F" w:rsidDel="00D75DE9">
                <w:rPr>
                  <w:noProof/>
                </w:rPr>
                <w:delText>74</w:delText>
              </w:r>
            </w:del>
            <w:r w:rsidRPr="00C0592E">
              <w:fldChar w:fldCharType="end"/>
            </w:r>
            <w:r w:rsidRPr="00C0592E">
              <w:t>.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0A0BBAF9" w14:textId="77777777" w:rsidR="00D826A1" w:rsidRDefault="00D826A1" w:rsidP="00C05228"/>
        </w:tc>
        <w:tc>
          <w:tcPr>
            <w:tcW w:w="5226" w:type="dxa"/>
            <w:shd w:val="clear" w:color="auto" w:fill="auto"/>
          </w:tcPr>
          <w:p w14:paraId="7F108AC4" w14:textId="77777777" w:rsidR="00D826A1" w:rsidRDefault="00D826A1" w:rsidP="00C05228"/>
          <w:p w14:paraId="38A876C4" w14:textId="77777777" w:rsidR="00D826A1" w:rsidRDefault="00DD450D" w:rsidP="00C05228">
            <w:r w:rsidRPr="00ED44B3">
              <w:rPr>
                <w:noProof/>
              </w:rPr>
              <w:drawing>
                <wp:inline distT="0" distB="0" distL="0" distR="0" wp14:anchorId="47BE1E59" wp14:editId="70142B37">
                  <wp:extent cx="3181350" cy="2268519"/>
                  <wp:effectExtent l="0" t="0" r="0"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181350" cy="2268519"/>
                          </a:xfrm>
                          <a:prstGeom prst="rect">
                            <a:avLst/>
                          </a:prstGeom>
                          <a:noFill/>
                          <a:ln>
                            <a:noFill/>
                          </a:ln>
                        </pic:spPr>
                      </pic:pic>
                    </a:graphicData>
                  </a:graphic>
                </wp:inline>
              </w:drawing>
            </w:r>
          </w:p>
          <w:p w14:paraId="31E116E5" w14:textId="39EB3663" w:rsidR="00D826A1" w:rsidRDefault="00D826A1" w:rsidP="00464644">
            <w:pPr>
              <w:pStyle w:val="Caption"/>
            </w:pPr>
            <w:bookmarkStart w:id="1040"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ins w:id="1041" w:author="Tom Bergeron" w:date="2020-09-25T15:54:00Z">
              <w:r w:rsidR="00D75DE9">
                <w:rPr>
                  <w:noProof/>
                </w:rPr>
                <w:t>24</w:t>
              </w:r>
            </w:ins>
            <w:del w:id="1042" w:author="Tom Bergeron" w:date="2020-09-25T15:54:00Z">
              <w:r w:rsidR="00556C6F" w:rsidDel="00D75DE9">
                <w:rPr>
                  <w:noProof/>
                </w:rPr>
                <w:delText>74</w:delText>
              </w:r>
            </w:del>
            <w:r w:rsidR="00B41E3E">
              <w:rPr>
                <w:noProof/>
              </w:rPr>
              <w:fldChar w:fldCharType="end"/>
            </w:r>
            <w:bookmarkEnd w:id="1040"/>
            <w:r>
              <w:t>: Graph Controller</w:t>
            </w:r>
            <w:r w:rsidR="001F458F">
              <w:t xml:space="preserve"> </w:t>
            </w:r>
          </w:p>
        </w:tc>
      </w:tr>
    </w:tbl>
    <w:p w14:paraId="40B99651" w14:textId="77777777" w:rsidR="00BF68A9" w:rsidRPr="00673430" w:rsidRDefault="00BF68A9" w:rsidP="00BF68A9"/>
    <w:p w14:paraId="2AC87F9D" w14:textId="77777777" w:rsidR="00BF68A9" w:rsidRPr="00673430" w:rsidRDefault="00BF68A9" w:rsidP="00BF68A9">
      <w:r w:rsidRPr="00673430">
        <w:rPr>
          <w:b/>
        </w:rPr>
        <w:t>Grid –</w:t>
      </w:r>
      <w:r w:rsidRPr="00673430">
        <w:t xml:space="preserve"> Enables/disables the view of the X and Y-Axis scales.</w:t>
      </w:r>
    </w:p>
    <w:p w14:paraId="68D469DF" w14:textId="77777777" w:rsidR="00BF68A9" w:rsidRPr="00673430" w:rsidRDefault="00BF68A9" w:rsidP="00BF68A9"/>
    <w:p w14:paraId="37EE86EC" w14:textId="77777777" w:rsidR="00BF68A9" w:rsidRPr="00673430" w:rsidRDefault="00BF68A9" w:rsidP="00BF68A9">
      <w:r w:rsidRPr="00673430">
        <w:rPr>
          <w:b/>
        </w:rPr>
        <w:t xml:space="preserve">Reference </w:t>
      </w:r>
      <w:r>
        <w:rPr>
          <w:b/>
        </w:rPr>
        <w:t>l</w:t>
      </w:r>
      <w:r w:rsidRPr="00673430">
        <w:rPr>
          <w:b/>
        </w:rPr>
        <w:t>ines –</w:t>
      </w:r>
      <w:r w:rsidRPr="00673430">
        <w:t xml:space="preserve"> Enables the view of Reference Lines displayed on the profile graph.  These lines represent any temperatures referenced in the selected Process Window.</w:t>
      </w:r>
    </w:p>
    <w:p w14:paraId="54BAEFB0" w14:textId="77777777" w:rsidR="00BF68A9" w:rsidRPr="00673430" w:rsidRDefault="00BF68A9" w:rsidP="00BF68A9"/>
    <w:p w14:paraId="228A189E" w14:textId="1FDF7094" w:rsidR="00BF68A9" w:rsidRPr="00673430" w:rsidRDefault="00BF68A9" w:rsidP="00BF68A9">
      <w:r w:rsidRPr="00673430">
        <w:rPr>
          <w:b/>
        </w:rPr>
        <w:t xml:space="preserve">Zone </w:t>
      </w:r>
      <w:r>
        <w:rPr>
          <w:b/>
        </w:rPr>
        <w:t>l</w:t>
      </w:r>
      <w:r w:rsidRPr="00673430">
        <w:rPr>
          <w:b/>
        </w:rPr>
        <w:t xml:space="preserve">ines – </w:t>
      </w:r>
      <w:r w:rsidRPr="00673430">
        <w:t>Enables the view for the zone lines on the profile graph.</w:t>
      </w:r>
    </w:p>
    <w:p w14:paraId="26DF2B88" w14:textId="77777777" w:rsidR="00BF68A9" w:rsidRPr="00673430" w:rsidRDefault="00BF68A9" w:rsidP="00BF68A9"/>
    <w:p w14:paraId="5A95DAD8" w14:textId="77777777" w:rsidR="00BF68A9" w:rsidRPr="00673430" w:rsidRDefault="00BF68A9" w:rsidP="00BF68A9">
      <w:pPr>
        <w:rPr>
          <w:b/>
        </w:rPr>
      </w:pPr>
      <w:r>
        <w:rPr>
          <w:b/>
        </w:rPr>
        <w:t>Predicted TCs o</w:t>
      </w:r>
      <w:r w:rsidRPr="00673430">
        <w:rPr>
          <w:b/>
        </w:rPr>
        <w:t>nly</w:t>
      </w:r>
      <w:r w:rsidRPr="00673430">
        <w:t xml:space="preserve"> - Removes the Original profile plot from view, displaying only the prediction profile plot on the graph.  </w:t>
      </w:r>
    </w:p>
    <w:p w14:paraId="41F97386" w14:textId="77777777" w:rsidR="00BF68A9" w:rsidRPr="00673430" w:rsidRDefault="00BF68A9" w:rsidP="00BF68A9"/>
    <w:p w14:paraId="19D1BA77" w14:textId="77777777" w:rsidR="00BF68A9" w:rsidRPr="00673430" w:rsidRDefault="00BF68A9" w:rsidP="00BF68A9">
      <w:r w:rsidRPr="00673430">
        <w:rPr>
          <w:b/>
        </w:rPr>
        <w:t xml:space="preserve">Zero </w:t>
      </w:r>
      <w:r>
        <w:rPr>
          <w:b/>
        </w:rPr>
        <w:t>d</w:t>
      </w:r>
      <w:r w:rsidRPr="00673430">
        <w:rPr>
          <w:b/>
        </w:rPr>
        <w:t xml:space="preserve">ecimal </w:t>
      </w:r>
      <w:r>
        <w:t>– When viewing the Examine</w:t>
      </w:r>
      <w:r w:rsidRPr="00673430">
        <w:t xml:space="preserve"> tool, this setting enables or disables the decimal display.  When unchecked, the software will display one decimal point.</w:t>
      </w:r>
    </w:p>
    <w:p w14:paraId="1DEB3875" w14:textId="77777777" w:rsidR="00BF68A9" w:rsidRPr="00673430" w:rsidRDefault="00BF68A9" w:rsidP="00BF68A9"/>
    <w:p w14:paraId="63E19015" w14:textId="77777777" w:rsidR="00BF68A9" w:rsidRDefault="00BF68A9" w:rsidP="00BF68A9">
      <w:r w:rsidRPr="00673430">
        <w:rPr>
          <w:b/>
        </w:rPr>
        <w:t xml:space="preserve">Internal </w:t>
      </w:r>
      <w:r>
        <w:rPr>
          <w:b/>
        </w:rPr>
        <w:t>t</w:t>
      </w:r>
      <w:r w:rsidRPr="00673430">
        <w:rPr>
          <w:b/>
        </w:rPr>
        <w:t xml:space="preserve">emp </w:t>
      </w:r>
      <w:r w:rsidRPr="00673430">
        <w:t>– Enables the view of the profiler’s internal temperature profile plot on the graph.</w:t>
      </w:r>
    </w:p>
    <w:p w14:paraId="5F615C94" w14:textId="77777777" w:rsidR="00BF68A9" w:rsidRDefault="00BF68A9" w:rsidP="00BF68A9"/>
    <w:p w14:paraId="352989A2" w14:textId="77777777" w:rsidR="00BF68A9" w:rsidRPr="005941AF" w:rsidRDefault="00BF68A9" w:rsidP="00BF68A9">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Pr="005941AF">
        <w:rPr>
          <w:rFonts w:ascii="Trebuchet MS" w:hAnsi="Trebuchet MS"/>
          <w:sz w:val="24"/>
          <w:szCs w:val="24"/>
        </w:rPr>
        <w:t xml:space="preserve"> </w:t>
      </w:r>
    </w:p>
    <w:p w14:paraId="1591ECF6" w14:textId="77777777" w:rsidR="00BF68A9" w:rsidRPr="005941AF" w:rsidRDefault="00BF68A9" w:rsidP="00BF68A9"/>
    <w:p w14:paraId="1A3C5C6E" w14:textId="77777777" w:rsidR="00BF68A9" w:rsidRPr="00CF1846" w:rsidRDefault="00BF68A9" w:rsidP="00BF68A9">
      <w:r w:rsidRPr="005941AF">
        <w:rPr>
          <w:b/>
        </w:rPr>
        <w:t>Floating O2 PPM display</w:t>
      </w:r>
      <w:r w:rsidRPr="005941AF">
        <w:t xml:space="preserve"> – When the </w:t>
      </w:r>
      <w:r w:rsidRPr="005941AF">
        <w:rPr>
          <w:i/>
        </w:rPr>
        <w:t>O2 Live</w:t>
      </w:r>
      <w:r w:rsidRPr="005941AF">
        <w:t xml:space="preserve"> option is purchased, you can enable/disable a window on the graph that shows the O2 measurement recorded during that profile. </w:t>
      </w:r>
    </w:p>
    <w:p w14:paraId="18B2B13E" w14:textId="77777777" w:rsidR="00BF68A9" w:rsidRPr="005941AF" w:rsidRDefault="00BF68A9" w:rsidP="00BF68A9">
      <w:r>
        <w:rPr>
          <w:b/>
        </w:rPr>
        <w:br/>
        <w:t>Display of Pointers</w:t>
      </w:r>
      <w:r w:rsidRPr="005941AF">
        <w:t xml:space="preserve"> – </w:t>
      </w:r>
      <w:r>
        <w:t xml:space="preserve">Allows you to control which information is displayed when the </w:t>
      </w:r>
      <w:r w:rsidRPr="00CD01B5">
        <w:rPr>
          <w:i/>
          <w:iCs/>
        </w:rPr>
        <w:t>Pointer Slopes</w:t>
      </w:r>
      <w:r>
        <w:t xml:space="preserve"> tab in the Statistics table is selected (see below for additional details on pointers).</w:t>
      </w:r>
      <w:r w:rsidRPr="005941AF">
        <w:t xml:space="preserve"> </w:t>
      </w:r>
    </w:p>
    <w:p w14:paraId="4A111B1E" w14:textId="77777777" w:rsidR="005C4E68" w:rsidRPr="00C0592E" w:rsidRDefault="005C4E68" w:rsidP="00EE1973"/>
    <w:p w14:paraId="0D4A3933" w14:textId="0B216E44" w:rsidR="0090134B" w:rsidRPr="00C0592E" w:rsidRDefault="008058F8">
      <w:pPr>
        <w:pStyle w:val="Heading3"/>
      </w:pPr>
      <w:bookmarkStart w:id="1043" w:name="_Toc358296295"/>
      <w:bookmarkStart w:id="1044" w:name="_Toc358298460"/>
      <w:r>
        <w:br w:type="page"/>
      </w:r>
      <w:bookmarkStart w:id="1045" w:name="_Toc469334951"/>
      <w:bookmarkStart w:id="1046" w:name="_Toc504120377"/>
      <w:bookmarkStart w:id="1047" w:name="_Toc527644360"/>
      <w:bookmarkStart w:id="1048" w:name="_Toc528599459"/>
      <w:bookmarkStart w:id="1049" w:name="_Toc17993497"/>
      <w:bookmarkStart w:id="1050" w:name="_Toc37267215"/>
      <w:bookmarkStart w:id="1051" w:name="_Toc51666804"/>
      <w:r w:rsidR="00DA7A6D">
        <w:lastRenderedPageBreak/>
        <w:t xml:space="preserve">Automatic </w:t>
      </w:r>
      <w:r>
        <w:t>C</w:t>
      </w:r>
      <w:r w:rsidRPr="00C0592E">
        <w:t xml:space="preserve">alculation </w:t>
      </w:r>
      <w:r w:rsidR="00B94200">
        <w:t>o</w:t>
      </w:r>
      <w:r w:rsidRPr="00C0592E">
        <w:t xml:space="preserve">f </w:t>
      </w:r>
      <w:r w:rsidR="0090134B" w:rsidRPr="00C0592E">
        <w:t>Delt</w:t>
      </w:r>
      <w:r w:rsidR="00DA7A6D">
        <w:t xml:space="preserve">a T </w:t>
      </w:r>
      <w:r>
        <w:t xml:space="preserve">+ </w:t>
      </w:r>
      <w:r w:rsidR="00DA7A6D">
        <w:t xml:space="preserve">Delta </w:t>
      </w:r>
      <w:r>
        <w:t>(Or Range) For All S</w:t>
      </w:r>
      <w:r w:rsidRPr="00C0592E">
        <w:t>tat</w:t>
      </w:r>
      <w:r>
        <w:t>i</w:t>
      </w:r>
      <w:r w:rsidRPr="00C0592E">
        <w:t>s</w:t>
      </w:r>
      <w:r>
        <w:t>tics</w:t>
      </w:r>
      <w:bookmarkEnd w:id="1043"/>
      <w:bookmarkEnd w:id="1044"/>
      <w:bookmarkEnd w:id="1045"/>
      <w:bookmarkEnd w:id="1046"/>
      <w:bookmarkEnd w:id="1047"/>
      <w:bookmarkEnd w:id="1048"/>
      <w:bookmarkEnd w:id="1049"/>
      <w:bookmarkEnd w:id="1050"/>
      <w:bookmarkEnd w:id="1051"/>
    </w:p>
    <w:p w14:paraId="73811132" w14:textId="4AF4A85B"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ins w:id="1052" w:author="Tom Bergeron" w:date="2020-09-25T15:54:00Z">
        <w:r w:rsidR="00D75DE9" w:rsidRPr="00D75DE9">
          <w:rPr>
            <w:rPrChange w:id="1053" w:author="Tom Bergeron" w:date="2020-09-25T15:54:00Z">
              <w:rPr>
                <w:rFonts w:ascii="Arial" w:hAnsi="Arial" w:cs="Arial"/>
                <w:sz w:val="16"/>
                <w:szCs w:val="16"/>
              </w:rPr>
            </w:rPrChange>
          </w:rPr>
          <w:t xml:space="preserve">Figure </w:t>
        </w:r>
        <w:r w:rsidR="00D75DE9" w:rsidRPr="00D75DE9">
          <w:rPr>
            <w:noProof/>
            <w:rPrChange w:id="1054" w:author="Tom Bergeron" w:date="2020-09-25T15:54:00Z">
              <w:rPr>
                <w:rFonts w:ascii="Arial" w:hAnsi="Arial" w:cs="Arial"/>
                <w:noProof/>
                <w:sz w:val="16"/>
                <w:szCs w:val="16"/>
              </w:rPr>
            </w:rPrChange>
          </w:rPr>
          <w:t>25</w:t>
        </w:r>
      </w:ins>
      <w:del w:id="1055" w:author="Tom Bergeron" w:date="2020-09-25T15:54:00Z">
        <w:r w:rsidR="00556C6F" w:rsidRPr="00556C6F" w:rsidDel="00D75DE9">
          <w:delText xml:space="preserve">Figure </w:delText>
        </w:r>
        <w:r w:rsidR="00556C6F" w:rsidRPr="00556C6F" w:rsidDel="00D75DE9">
          <w:rPr>
            <w:noProof/>
          </w:rPr>
          <w:delText>75</w:delText>
        </w:r>
      </w:del>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w:t>
      </w:r>
      <w:r w:rsidR="00BF68A9">
        <w:t>predictions</w:t>
      </w:r>
      <w:r w:rsidRPr="00C0592E">
        <w:t xml:space="preserve">.  </w:t>
      </w:r>
    </w:p>
    <w:p w14:paraId="397DA9CB" w14:textId="77777777" w:rsidR="0090134B" w:rsidRPr="00C0592E" w:rsidRDefault="00372269">
      <w:pPr>
        <w:pStyle w:val="Heading3"/>
      </w:pPr>
      <w:bookmarkStart w:id="1056" w:name="_Toc358296296"/>
      <w:bookmarkStart w:id="1057" w:name="_Toc358298461"/>
      <w:bookmarkStart w:id="1058" w:name="_Toc469334952"/>
      <w:bookmarkStart w:id="1059" w:name="_Toc504120378"/>
      <w:bookmarkStart w:id="1060" w:name="_Toc527644361"/>
      <w:bookmarkStart w:id="1061" w:name="_Toc528599460"/>
      <w:bookmarkStart w:id="1062" w:name="_Toc17993498"/>
      <w:bookmarkStart w:id="1063" w:name="_Toc37267216"/>
      <w:bookmarkStart w:id="1064" w:name="_Toc51666805"/>
      <w:r>
        <w:t>Examine</w:t>
      </w:r>
      <w:r w:rsidR="00DA7A6D">
        <w:t xml:space="preserve"> </w:t>
      </w:r>
      <w:r w:rsidR="008058F8">
        <w:t>T</w:t>
      </w:r>
      <w:r w:rsidR="008058F8" w:rsidRPr="00C0592E">
        <w:t>ool</w:t>
      </w:r>
      <w:bookmarkEnd w:id="1056"/>
      <w:bookmarkEnd w:id="1057"/>
      <w:bookmarkEnd w:id="1058"/>
      <w:bookmarkEnd w:id="1059"/>
      <w:bookmarkEnd w:id="1060"/>
      <w:bookmarkEnd w:id="1061"/>
      <w:bookmarkEnd w:id="1062"/>
      <w:bookmarkEnd w:id="1063"/>
      <w:bookmarkEnd w:id="1064"/>
    </w:p>
    <w:tbl>
      <w:tblPr>
        <w:tblW w:w="0" w:type="auto"/>
        <w:tblLook w:val="04A0" w:firstRow="1" w:lastRow="0" w:firstColumn="1" w:lastColumn="0" w:noHBand="0" w:noVBand="1"/>
      </w:tblPr>
      <w:tblGrid>
        <w:gridCol w:w="5238"/>
        <w:gridCol w:w="4338"/>
      </w:tblGrid>
      <w:tr w:rsidR="00FC4BA6" w14:paraId="554ED4BB" w14:textId="77777777" w:rsidTr="00195103">
        <w:tc>
          <w:tcPr>
            <w:tcW w:w="5238" w:type="dxa"/>
            <w:shd w:val="clear" w:color="auto" w:fill="auto"/>
          </w:tcPr>
          <w:p w14:paraId="24E7A9B0" w14:textId="61493162"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ins w:id="1065" w:author="Tom Bergeron" w:date="2020-09-25T15:54:00Z">
              <w:r w:rsidR="00D75DE9" w:rsidRPr="00D75DE9">
                <w:rPr>
                  <w:rPrChange w:id="1066" w:author="Tom Bergeron" w:date="2020-09-25T15:54:00Z">
                    <w:rPr>
                      <w:rFonts w:ascii="Arial" w:hAnsi="Arial" w:cs="Arial"/>
                      <w:sz w:val="16"/>
                      <w:szCs w:val="16"/>
                    </w:rPr>
                  </w:rPrChange>
                </w:rPr>
                <w:t xml:space="preserve">Figure </w:t>
              </w:r>
              <w:r w:rsidR="00D75DE9" w:rsidRPr="00D75DE9">
                <w:rPr>
                  <w:noProof/>
                  <w:rPrChange w:id="1067" w:author="Tom Bergeron" w:date="2020-09-25T15:54:00Z">
                    <w:rPr>
                      <w:rFonts w:ascii="Arial" w:hAnsi="Arial" w:cs="Arial"/>
                      <w:noProof/>
                      <w:sz w:val="16"/>
                      <w:szCs w:val="16"/>
                    </w:rPr>
                  </w:rPrChange>
                </w:rPr>
                <w:t>25</w:t>
              </w:r>
            </w:ins>
            <w:del w:id="1068" w:author="Tom Bergeron" w:date="2020-09-25T15:54:00Z">
              <w:r w:rsidR="00556C6F" w:rsidRPr="00556C6F" w:rsidDel="00D75DE9">
                <w:delText xml:space="preserve">Figure </w:delText>
              </w:r>
              <w:r w:rsidR="00556C6F" w:rsidRPr="00556C6F" w:rsidDel="00D75DE9">
                <w:rPr>
                  <w:noProof/>
                </w:rPr>
                <w:delText>75</w:delText>
              </w:r>
            </w:del>
            <w:r w:rsidRPr="00C0592E">
              <w:fldChar w:fldCharType="end"/>
            </w:r>
            <w:r w:rsidRPr="00C0592E">
              <w:t>.</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50CABFF6">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4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0131DBF5" w:rsidR="00FC4BA6" w:rsidRPr="00195103" w:rsidRDefault="00FC4BA6" w:rsidP="00195103">
            <w:pPr>
              <w:jc w:val="center"/>
              <w:rPr>
                <w:rFonts w:ascii="Arial" w:hAnsi="Arial" w:cs="Arial"/>
                <w:sz w:val="16"/>
                <w:szCs w:val="16"/>
              </w:rPr>
            </w:pPr>
            <w:bookmarkStart w:id="1069"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1070" w:author="Tom Bergeron" w:date="2020-09-25T15:54:00Z">
              <w:r w:rsidR="00D75DE9">
                <w:rPr>
                  <w:rFonts w:ascii="Arial" w:hAnsi="Arial" w:cs="Arial"/>
                  <w:noProof/>
                  <w:sz w:val="16"/>
                  <w:szCs w:val="16"/>
                </w:rPr>
                <w:t>25</w:t>
              </w:r>
            </w:ins>
            <w:del w:id="1071" w:author="Tom Bergeron" w:date="2020-09-25T15:54:00Z">
              <w:r w:rsidR="00556C6F" w:rsidDel="00D75DE9">
                <w:rPr>
                  <w:rFonts w:ascii="Arial" w:hAnsi="Arial" w:cs="Arial"/>
                  <w:noProof/>
                  <w:sz w:val="16"/>
                  <w:szCs w:val="16"/>
                </w:rPr>
                <w:delText>75</w:delText>
              </w:r>
            </w:del>
            <w:r w:rsidRPr="00195103">
              <w:rPr>
                <w:rFonts w:ascii="Arial" w:hAnsi="Arial" w:cs="Arial"/>
                <w:sz w:val="16"/>
                <w:szCs w:val="16"/>
              </w:rPr>
              <w:fldChar w:fldCharType="end"/>
            </w:r>
            <w:bookmarkEnd w:id="1069"/>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2C8A2709"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pPr>
        <w:pStyle w:val="Heading3"/>
      </w:pPr>
      <w:bookmarkStart w:id="1072" w:name="_Toc358296297"/>
      <w:bookmarkStart w:id="1073" w:name="_Toc358298462"/>
      <w:bookmarkStart w:id="1074" w:name="_Toc469334953"/>
      <w:bookmarkStart w:id="1075" w:name="_Toc504120379"/>
      <w:bookmarkStart w:id="1076" w:name="_Toc527644362"/>
      <w:bookmarkStart w:id="1077" w:name="_Toc528599461"/>
      <w:bookmarkStart w:id="1078" w:name="_Toc17993499"/>
      <w:bookmarkStart w:id="1079" w:name="_Toc37267217"/>
      <w:bookmarkStart w:id="1080" w:name="_Toc51666806"/>
      <w:r>
        <w:t xml:space="preserve">Board </w:t>
      </w:r>
      <w:r w:rsidR="008058F8">
        <w:t>S</w:t>
      </w:r>
      <w:r w:rsidR="008058F8" w:rsidRPr="00C0592E">
        <w:t>pacing</w:t>
      </w:r>
      <w:bookmarkEnd w:id="1072"/>
      <w:bookmarkEnd w:id="1073"/>
      <w:bookmarkEnd w:id="1074"/>
      <w:bookmarkEnd w:id="1075"/>
      <w:bookmarkEnd w:id="1076"/>
      <w:bookmarkEnd w:id="1077"/>
      <w:bookmarkEnd w:id="1078"/>
      <w:bookmarkEnd w:id="1079"/>
      <w:bookmarkEnd w:id="1080"/>
      <w:r w:rsidR="008058F8" w:rsidRPr="00C0592E">
        <w:t xml:space="preserve"> </w:t>
      </w:r>
    </w:p>
    <w:p w14:paraId="01B1238A" w14:textId="61D85A1C"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w:t>
      </w:r>
      <w:r w:rsidR="0023148D">
        <w:t xml:space="preserve">oards that enter the </w:t>
      </w:r>
      <w:r w:rsidR="00BF68A9">
        <w:t>machine</w:t>
      </w:r>
      <w:r w:rsidR="0023148D">
        <w:t>.  A 1-inch</w:t>
      </w:r>
      <w:r w:rsidR="008708F9" w:rsidRPr="00C0592E">
        <w:t xml:space="preserve"> gap </w:t>
      </w:r>
      <w:r w:rsidR="00BF68A9" w:rsidRPr="00C0592E">
        <w:t>ensures</w:t>
      </w:r>
      <w:r w:rsidR="008708F9" w:rsidRPr="00C0592E">
        <w:t xml:space="preserve"> that the </w:t>
      </w:r>
      <w:r w:rsidR="00BF68A9">
        <w:t>W</w:t>
      </w:r>
      <w:r w:rsidR="00DF63A3" w:rsidRPr="00C0592E">
        <w:t>PI</w:t>
      </w:r>
      <w:r w:rsidR="008708F9" w:rsidRPr="00C0592E">
        <w:t xml:space="preserve"> system will accurately count and track boards through the </w:t>
      </w:r>
      <w:r w:rsidR="00BF68A9">
        <w:t>machine</w:t>
      </w:r>
      <w:r w:rsidR="008708F9" w:rsidRPr="00C0592E">
        <w:t xml:space="preserve">.  </w:t>
      </w:r>
      <w:r w:rsidR="00BF68A9" w:rsidRPr="00C0592E">
        <w:t>If</w:t>
      </w:r>
      <w:r w:rsidR="008708F9" w:rsidRPr="00C0592E">
        <w:t xml:space="preserve"> two boards become p</w:t>
      </w:r>
      <w:r w:rsidR="006214AE" w:rsidRPr="00C0592E">
        <w:t>u</w:t>
      </w:r>
      <w:r w:rsidR="008708F9" w:rsidRPr="00C0592E">
        <w:t>shed together leaving no space, the system should be able to detect the corre</w:t>
      </w:r>
      <w:r w:rsidR="0086232F" w:rsidRPr="00C0592E">
        <w:t>ct number of boards processed.</w:t>
      </w:r>
    </w:p>
    <w:p w14:paraId="03AD2234" w14:textId="77777777" w:rsidR="00566FC7" w:rsidRPr="00C0592E" w:rsidRDefault="00566FC7"/>
    <w:p w14:paraId="2405D9CB" w14:textId="77777777" w:rsidR="008708F9" w:rsidRPr="00C0592E" w:rsidRDefault="008708F9" w:rsidP="007B737D">
      <w:pPr>
        <w:spacing w:before="60"/>
      </w:pPr>
      <w:r w:rsidRPr="00C0592E">
        <w:t xml:space="preserve">If the board length as determined by the system differs by more than 15% from the </w:t>
      </w:r>
      <w:r w:rsidR="0099424F">
        <w:rPr>
          <w:iCs/>
        </w:rPr>
        <w:t>b</w:t>
      </w:r>
      <w:r w:rsidRPr="00C0592E">
        <w:rPr>
          <w:iCs/>
        </w:rPr>
        <w:t>aseline-product</w:t>
      </w:r>
      <w:r w:rsidRPr="00C0592E">
        <w:t xml:space="preserve"> length while </w:t>
      </w:r>
      <w:r w:rsidRPr="00C0592E">
        <w:rPr>
          <w:iCs/>
        </w:rPr>
        <w:t>Virtual Profiling –</w:t>
      </w:r>
      <w:r w:rsidR="0010099E">
        <w:rPr>
          <w:iCs/>
        </w:rPr>
        <w:t xml:space="preserve"> </w:t>
      </w:r>
      <w:r w:rsidRPr="00C0592E">
        <w:rPr>
          <w:iCs/>
        </w:rPr>
        <w:t>live</w:t>
      </w:r>
      <w:r w:rsidRPr="00C0592E">
        <w:t>, an ala</w:t>
      </w:r>
      <w:r w:rsidR="0086232F" w:rsidRPr="00C0592E">
        <w:t xml:space="preserve">rm will appear after </w:t>
      </w:r>
      <w:r w:rsidR="00915B44" w:rsidRPr="00C0592E">
        <w:t>five</w:t>
      </w:r>
      <w:r w:rsidR="0086232F" w:rsidRPr="00C0592E">
        <w:t xml:space="preserve"> boards.</w:t>
      </w:r>
    </w:p>
    <w:p w14:paraId="0F81145C" w14:textId="77777777" w:rsidR="00566FC7" w:rsidRPr="00C0592E" w:rsidRDefault="00566FC7" w:rsidP="007B737D">
      <w:pPr>
        <w:spacing w:before="60"/>
      </w:pPr>
    </w:p>
    <w:p w14:paraId="65F6CCEC" w14:textId="77777777" w:rsidR="002F582D" w:rsidRPr="00C0592E" w:rsidRDefault="002F582D" w:rsidP="007B737D">
      <w:pPr>
        <w:spacing w:before="60"/>
      </w:pPr>
      <w:r w:rsidRPr="00C0592E">
        <w:t xml:space="preserve">The number of boards to trigger an alarm on can be changed if needed, contact KIC Technical Support for help, </w:t>
      </w:r>
      <w:hyperlink r:id="rId146"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77777777" w:rsidR="0090134B" w:rsidRPr="00C0592E" w:rsidRDefault="0090134B" w:rsidP="00BD0472"/>
    <w:p w14:paraId="319E6893" w14:textId="77777777" w:rsidR="008708F9" w:rsidRDefault="00BB1720" w:rsidP="00D36D96">
      <w:pPr>
        <w:pStyle w:val="Heading2"/>
      </w:pPr>
      <w:bookmarkStart w:id="1081" w:name="_Toc119468114"/>
      <w:bookmarkStart w:id="1082" w:name="_Toc353195426"/>
      <w:bookmarkStart w:id="1083" w:name="_Toc358296298"/>
      <w:bookmarkStart w:id="1084" w:name="_Toc358298463"/>
      <w:bookmarkStart w:id="1085" w:name="_Toc469334954"/>
      <w:bookmarkStart w:id="1086" w:name="_Toc504120380"/>
      <w:bookmarkStart w:id="1087" w:name="_Toc527644363"/>
      <w:bookmarkStart w:id="1088" w:name="_Toc528599462"/>
      <w:bookmarkStart w:id="1089" w:name="_Toc17993500"/>
      <w:bookmarkStart w:id="1090" w:name="_Toc37267218"/>
      <w:bookmarkStart w:id="1091" w:name="_Toc51666642"/>
      <w:bookmarkStart w:id="1092" w:name="_Toc51666807"/>
      <w:r>
        <w:t>Live Mode - Description Tab</w:t>
      </w:r>
      <w:bookmarkEnd w:id="1081"/>
      <w:bookmarkEnd w:id="1082"/>
      <w:bookmarkEnd w:id="1083"/>
      <w:bookmarkEnd w:id="1084"/>
      <w:bookmarkEnd w:id="1085"/>
      <w:bookmarkEnd w:id="1086"/>
      <w:bookmarkEnd w:id="1087"/>
      <w:bookmarkEnd w:id="1088"/>
      <w:bookmarkEnd w:id="1089"/>
      <w:bookmarkEnd w:id="1090"/>
      <w:bookmarkEnd w:id="1091"/>
      <w:bookmarkEnd w:id="1092"/>
    </w:p>
    <w:tbl>
      <w:tblPr>
        <w:tblW w:w="0" w:type="auto"/>
        <w:tblLook w:val="04A0" w:firstRow="1" w:lastRow="0" w:firstColumn="1" w:lastColumn="0" w:noHBand="0" w:noVBand="1"/>
      </w:tblPr>
      <w:tblGrid>
        <w:gridCol w:w="2910"/>
        <w:gridCol w:w="6666"/>
      </w:tblGrid>
      <w:tr w:rsidR="00552B0C" w14:paraId="175C2A3B" w14:textId="77777777" w:rsidTr="00E90A47">
        <w:tc>
          <w:tcPr>
            <w:tcW w:w="3579" w:type="dxa"/>
            <w:shd w:val="clear" w:color="auto" w:fill="auto"/>
          </w:tcPr>
          <w:p w14:paraId="251E9024" w14:textId="3FC8AD51" w:rsidR="00552B0C" w:rsidRPr="00C0592E" w:rsidRDefault="00552B0C" w:rsidP="00552B0C">
            <w:r w:rsidRPr="00C0592E">
              <w:t>The Description tab displays the profile Description notes</w:t>
            </w:r>
            <w:r>
              <w:t xml:space="preserve"> for the b</w:t>
            </w:r>
            <w:r w:rsidRPr="00C0592E">
              <w:t xml:space="preserve">aseline profile.  See </w:t>
            </w:r>
            <w:r w:rsidRPr="00C0592E">
              <w:fldChar w:fldCharType="begin"/>
            </w:r>
            <w:r w:rsidRPr="00C0592E">
              <w:instrText xml:space="preserve"> REF _Ref185839328 \h  \* MERGEFORMAT </w:instrText>
            </w:r>
            <w:r w:rsidRPr="00C0592E">
              <w:fldChar w:fldCharType="separate"/>
            </w:r>
            <w:ins w:id="1093" w:author="Tom Bergeron" w:date="2020-09-25T15:54:00Z">
              <w:r w:rsidR="00D75DE9" w:rsidRPr="00D75DE9">
                <w:rPr>
                  <w:rPrChange w:id="1094" w:author="Tom Bergeron" w:date="2020-09-25T15:54:00Z">
                    <w:rPr>
                      <w:rFonts w:ascii="Arial" w:hAnsi="Arial" w:cs="Arial"/>
                      <w:sz w:val="16"/>
                      <w:szCs w:val="16"/>
                    </w:rPr>
                  </w:rPrChange>
                </w:rPr>
                <w:t xml:space="preserve">Figure </w:t>
              </w:r>
              <w:r w:rsidR="00D75DE9" w:rsidRPr="00D75DE9">
                <w:rPr>
                  <w:noProof/>
                  <w:rPrChange w:id="1095" w:author="Tom Bergeron" w:date="2020-09-25T15:54:00Z">
                    <w:rPr>
                      <w:rFonts w:ascii="Arial" w:hAnsi="Arial" w:cs="Arial"/>
                      <w:noProof/>
                      <w:sz w:val="16"/>
                      <w:szCs w:val="16"/>
                    </w:rPr>
                  </w:rPrChange>
                </w:rPr>
                <w:t>26</w:t>
              </w:r>
            </w:ins>
            <w:del w:id="1096" w:author="Tom Bergeron" w:date="2020-09-25T15:54:00Z">
              <w:r w:rsidR="00556C6F" w:rsidRPr="00556C6F" w:rsidDel="00D75DE9">
                <w:delText xml:space="preserve">Figure </w:delText>
              </w:r>
              <w:r w:rsidR="00556C6F" w:rsidRPr="00556C6F" w:rsidDel="00D75DE9">
                <w:rPr>
                  <w:noProof/>
                </w:rPr>
                <w:delText>76</w:delText>
              </w:r>
            </w:del>
            <w:r w:rsidRPr="00C0592E">
              <w:fldChar w:fldCharType="end"/>
            </w:r>
            <w:r w:rsidRPr="00C0592E">
              <w:t>.</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7A627B8E" w14:textId="4405BFF6" w:rsidR="00552B0C" w:rsidRDefault="00BF68A9">
            <w:r>
              <w:rPr>
                <w:noProof/>
              </w:rPr>
              <w:drawing>
                <wp:inline distT="0" distB="0" distL="0" distR="0" wp14:anchorId="21D65C27" wp14:editId="0D331843">
                  <wp:extent cx="4095750" cy="2067698"/>
                  <wp:effectExtent l="0" t="0" r="0" b="889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WPI - Description Tab.png"/>
                          <pic:cNvPicPr/>
                        </pic:nvPicPr>
                        <pic:blipFill rotWithShape="1">
                          <a:blip r:embed="rId86">
                            <a:extLst>
                              <a:ext uri="{28A0092B-C50C-407E-A947-70E740481C1C}">
                                <a14:useLocalDpi xmlns:a14="http://schemas.microsoft.com/office/drawing/2010/main" val="0"/>
                              </a:ext>
                            </a:extLst>
                          </a:blip>
                          <a:srcRect b="32162"/>
                          <a:stretch/>
                        </pic:blipFill>
                        <pic:spPr bwMode="auto">
                          <a:xfrm>
                            <a:off x="0" y="0"/>
                            <a:ext cx="4096322" cy="2067987"/>
                          </a:xfrm>
                          <a:prstGeom prst="rect">
                            <a:avLst/>
                          </a:prstGeom>
                          <a:ln>
                            <a:noFill/>
                          </a:ln>
                          <a:extLst>
                            <a:ext uri="{53640926-AAD7-44D8-BBD7-CCE9431645EC}">
                              <a14:shadowObscured xmlns:a14="http://schemas.microsoft.com/office/drawing/2010/main"/>
                            </a:ext>
                          </a:extLst>
                        </pic:spPr>
                      </pic:pic>
                    </a:graphicData>
                  </a:graphic>
                </wp:inline>
              </w:drawing>
            </w:r>
          </w:p>
          <w:p w14:paraId="21C1801A" w14:textId="57A83EEB" w:rsidR="00552B0C" w:rsidRPr="00E90A47" w:rsidRDefault="00552B0C" w:rsidP="00E90A47">
            <w:pPr>
              <w:jc w:val="center"/>
              <w:rPr>
                <w:rFonts w:ascii="Arial" w:hAnsi="Arial" w:cs="Arial"/>
                <w:sz w:val="16"/>
                <w:szCs w:val="16"/>
              </w:rPr>
            </w:pPr>
            <w:bookmarkStart w:id="1097" w:name="_Ref185839328"/>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1098" w:author="Tom Bergeron" w:date="2020-09-25T15:54:00Z">
              <w:r w:rsidR="00D75DE9">
                <w:rPr>
                  <w:rFonts w:ascii="Arial" w:hAnsi="Arial" w:cs="Arial"/>
                  <w:noProof/>
                  <w:sz w:val="16"/>
                  <w:szCs w:val="16"/>
                </w:rPr>
                <w:t>26</w:t>
              </w:r>
            </w:ins>
            <w:del w:id="1099" w:author="Tom Bergeron" w:date="2020-09-25T15:54:00Z">
              <w:r w:rsidR="00556C6F" w:rsidDel="00D75DE9">
                <w:rPr>
                  <w:rFonts w:ascii="Arial" w:hAnsi="Arial" w:cs="Arial"/>
                  <w:noProof/>
                  <w:sz w:val="16"/>
                  <w:szCs w:val="16"/>
                </w:rPr>
                <w:delText>76</w:delText>
              </w:r>
            </w:del>
            <w:r w:rsidRPr="00E90A47">
              <w:rPr>
                <w:rFonts w:ascii="Arial" w:hAnsi="Arial" w:cs="Arial"/>
                <w:sz w:val="16"/>
                <w:szCs w:val="16"/>
              </w:rPr>
              <w:fldChar w:fldCharType="end"/>
            </w:r>
            <w:bookmarkEnd w:id="1097"/>
            <w:r w:rsidRPr="00E90A47">
              <w:rPr>
                <w:rFonts w:ascii="Arial" w:hAnsi="Arial" w:cs="Arial"/>
                <w:sz w:val="16"/>
                <w:szCs w:val="16"/>
              </w:rPr>
              <w:t>: Virtual Profiling – Description Tab</w:t>
            </w:r>
          </w:p>
        </w:tc>
      </w:tr>
    </w:tbl>
    <w:p w14:paraId="45CCE988" w14:textId="77777777" w:rsidR="0065561C" w:rsidRDefault="0065561C" w:rsidP="0065561C">
      <w:bookmarkStart w:id="1100" w:name="_Toc119468115"/>
      <w:bookmarkStart w:id="1101" w:name="_Toc353195427"/>
      <w:bookmarkStart w:id="1102" w:name="_Toc358296299"/>
      <w:bookmarkStart w:id="1103" w:name="_Toc358298464"/>
    </w:p>
    <w:p w14:paraId="6127E6EA" w14:textId="77777777" w:rsidR="008708F9" w:rsidRPr="00C0592E" w:rsidRDefault="0065561C" w:rsidP="00D36D96">
      <w:pPr>
        <w:pStyle w:val="Heading2"/>
      </w:pPr>
      <w:r>
        <w:br w:type="page"/>
      </w:r>
      <w:bookmarkStart w:id="1104" w:name="_Toc469334955"/>
      <w:bookmarkStart w:id="1105" w:name="_Toc504120381"/>
      <w:bookmarkStart w:id="1106" w:name="_Toc527644364"/>
      <w:bookmarkStart w:id="1107" w:name="_Toc528599463"/>
      <w:bookmarkStart w:id="1108" w:name="_Toc17993501"/>
      <w:bookmarkStart w:id="1109" w:name="_Toc37267219"/>
      <w:bookmarkStart w:id="1110" w:name="_Toc51666643"/>
      <w:bookmarkStart w:id="1111" w:name="_Toc51666808"/>
      <w:r w:rsidR="00BB1720" w:rsidRPr="00C0592E">
        <w:lastRenderedPageBreak/>
        <w:t xml:space="preserve">Live Mode - Charts </w:t>
      </w:r>
      <w:r w:rsidR="00BB1720">
        <w:t>T</w:t>
      </w:r>
      <w:r w:rsidR="00BB1720" w:rsidRPr="00C0592E">
        <w:t>ab</w:t>
      </w:r>
      <w:bookmarkEnd w:id="1100"/>
      <w:bookmarkEnd w:id="1101"/>
      <w:bookmarkEnd w:id="1102"/>
      <w:bookmarkEnd w:id="1103"/>
      <w:bookmarkEnd w:id="1104"/>
      <w:bookmarkEnd w:id="1105"/>
      <w:bookmarkEnd w:id="1106"/>
      <w:bookmarkEnd w:id="1107"/>
      <w:bookmarkEnd w:id="1108"/>
      <w:bookmarkEnd w:id="1109"/>
      <w:bookmarkEnd w:id="1110"/>
      <w:bookmarkEnd w:id="1111"/>
    </w:p>
    <w:tbl>
      <w:tblPr>
        <w:tblW w:w="0" w:type="auto"/>
        <w:tblLook w:val="04A0" w:firstRow="1" w:lastRow="0" w:firstColumn="1" w:lastColumn="0" w:noHBand="0" w:noVBand="1"/>
      </w:tblPr>
      <w:tblGrid>
        <w:gridCol w:w="2989"/>
        <w:gridCol w:w="6587"/>
      </w:tblGrid>
      <w:tr w:rsidR="00BF68A9" w14:paraId="2F0A72DD" w14:textId="77777777" w:rsidTr="00E90A47">
        <w:tc>
          <w:tcPr>
            <w:tcW w:w="3579" w:type="dxa"/>
            <w:shd w:val="clear" w:color="auto" w:fill="auto"/>
          </w:tcPr>
          <w:p w14:paraId="52D2770C" w14:textId="2EC60541" w:rsidR="00552B0C" w:rsidRPr="00C0592E" w:rsidRDefault="00552B0C" w:rsidP="00552B0C">
            <w:r w:rsidRPr="00C0592E">
              <w:t xml:space="preserve">The Chart tab will display a control chart for the overall profile PWI, </w:t>
            </w:r>
            <w:r w:rsidR="00A655BE">
              <w:t>and statistics</w:t>
            </w:r>
            <w:r w:rsidRPr="00C0592E">
              <w:t xml:space="preserve"> as defined in the Process Window setup. </w:t>
            </w:r>
            <w:r w:rsidR="00A655BE">
              <w:t xml:space="preserve">Select the </w:t>
            </w:r>
            <w:r w:rsidR="00A655BE">
              <w:rPr>
                <w:i/>
                <w:iCs/>
              </w:rPr>
              <w:t>Preheat</w:t>
            </w:r>
            <w:r w:rsidR="00A655BE">
              <w:t xml:space="preserve"> tab to view the </w:t>
            </w:r>
            <w:r w:rsidR="00A655BE">
              <w:rPr>
                <w:i/>
                <w:iCs/>
              </w:rPr>
              <w:t xml:space="preserve">Preheat </w:t>
            </w:r>
            <w:r w:rsidR="00A655BE">
              <w:t xml:space="preserve">statistics; the </w:t>
            </w:r>
            <w:r w:rsidR="00A655BE">
              <w:rPr>
                <w:i/>
                <w:iCs/>
              </w:rPr>
              <w:t>Wave</w:t>
            </w:r>
            <w:r w:rsidR="00A655BE">
              <w:t xml:space="preserve"> tab to view </w:t>
            </w:r>
            <w:r w:rsidR="00A655BE">
              <w:rPr>
                <w:i/>
              </w:rPr>
              <w:t>Wave</w:t>
            </w:r>
            <w:r w:rsidR="00A655BE">
              <w:rPr>
                <w:iCs/>
              </w:rPr>
              <w:t xml:space="preserve"> statistics</w:t>
            </w:r>
            <w:r w:rsidRPr="00C0592E">
              <w:t xml:space="preserve"> See </w:t>
            </w:r>
            <w:r w:rsidRPr="00C0592E">
              <w:fldChar w:fldCharType="begin"/>
            </w:r>
            <w:r w:rsidRPr="00C0592E">
              <w:instrText xml:space="preserve"> REF _Ref185839355 \h  \* MERGEFORMAT </w:instrText>
            </w:r>
            <w:r w:rsidRPr="00C0592E">
              <w:fldChar w:fldCharType="separate"/>
            </w:r>
            <w:ins w:id="1112" w:author="Tom Bergeron" w:date="2020-09-25T15:54:00Z">
              <w:r w:rsidR="00D75DE9" w:rsidRPr="00D75DE9">
                <w:rPr>
                  <w:rPrChange w:id="1113" w:author="Tom Bergeron" w:date="2020-09-25T15:54:00Z">
                    <w:rPr>
                      <w:rFonts w:ascii="Arial" w:hAnsi="Arial" w:cs="Arial"/>
                      <w:sz w:val="16"/>
                      <w:szCs w:val="16"/>
                    </w:rPr>
                  </w:rPrChange>
                </w:rPr>
                <w:t xml:space="preserve">Figure </w:t>
              </w:r>
              <w:r w:rsidR="00D75DE9" w:rsidRPr="00D75DE9">
                <w:rPr>
                  <w:noProof/>
                  <w:rPrChange w:id="1114" w:author="Tom Bergeron" w:date="2020-09-25T15:54:00Z">
                    <w:rPr>
                      <w:rFonts w:ascii="Arial" w:hAnsi="Arial" w:cs="Arial"/>
                      <w:noProof/>
                      <w:sz w:val="16"/>
                      <w:szCs w:val="16"/>
                    </w:rPr>
                  </w:rPrChange>
                </w:rPr>
                <w:t>27</w:t>
              </w:r>
            </w:ins>
            <w:del w:id="1115" w:author="Tom Bergeron" w:date="2020-09-25T15:54:00Z">
              <w:r w:rsidR="00556C6F" w:rsidRPr="00556C6F" w:rsidDel="00D75DE9">
                <w:delText xml:space="preserve">Figure </w:delText>
              </w:r>
              <w:r w:rsidR="00556C6F" w:rsidRPr="00556C6F" w:rsidDel="00D75DE9">
                <w:rPr>
                  <w:noProof/>
                </w:rPr>
                <w:delText>77</w:delText>
              </w:r>
            </w:del>
            <w:r w:rsidRPr="00C0592E">
              <w:fldChar w:fldCharType="end"/>
            </w:r>
            <w:r w:rsidRPr="00C0592E">
              <w:t>.</w:t>
            </w:r>
          </w:p>
          <w:p w14:paraId="6F2DF19B" w14:textId="77777777" w:rsidR="00552B0C" w:rsidRPr="00C0592E" w:rsidRDefault="00552B0C" w:rsidP="00552B0C"/>
          <w:p w14:paraId="509AB6E0" w14:textId="0202B564" w:rsidR="00552B0C" w:rsidRPr="00EC251F" w:rsidRDefault="00552B0C" w:rsidP="00552B0C">
            <w:pPr>
              <w:rPr>
                <w:i/>
                <w:iCs/>
              </w:rPr>
            </w:pPr>
            <w:r w:rsidRPr="00C0592E">
              <w:t xml:space="preserve">The alarm limits for each specification </w:t>
            </w:r>
            <w:r w:rsidR="00D94244">
              <w:t>appears</w:t>
            </w:r>
            <w:r w:rsidRPr="00C0592E">
              <w:t xml:space="preserve"> on each chart using </w:t>
            </w:r>
            <w:r>
              <w:t>red</w:t>
            </w:r>
            <w:r w:rsidRPr="00C0592E">
              <w:t xml:space="preserve"> horizontal lines</w:t>
            </w:r>
            <w:r w:rsidR="00A655BE">
              <w:t>.</w:t>
            </w:r>
          </w:p>
          <w:p w14:paraId="5A669B0C" w14:textId="77777777" w:rsidR="00552B0C" w:rsidRPr="00C0592E" w:rsidRDefault="00552B0C" w:rsidP="00552B0C"/>
          <w:p w14:paraId="2D56F5E0" w14:textId="2EAD83BF" w:rsidR="00552B0C" w:rsidRPr="00C0592E" w:rsidRDefault="00552B0C" w:rsidP="00552B0C">
            <w:r w:rsidRPr="00C0592E">
              <w:t xml:space="preserve">Each time a board is detected exiting the </w:t>
            </w:r>
            <w:r w:rsidR="00A655BE">
              <w:t>machine</w:t>
            </w:r>
            <w:r w:rsidRPr="00C0592E">
              <w:t xml:space="preserve">, the </w:t>
            </w:r>
            <w:r w:rsidR="00A655BE">
              <w:t>W</w:t>
            </w:r>
            <w:r w:rsidRPr="00C0592E">
              <w:t xml:space="preserve">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51A3F45A" w:rsidR="00552B0C" w:rsidRDefault="00552B0C" w:rsidP="0023148D">
            <w:r w:rsidRPr="00C0592E">
              <w:t xml:space="preserve">The software will update the overall PWI for each chart and calculate the </w:t>
            </w:r>
            <w:proofErr w:type="spellStart"/>
            <w:r w:rsidRPr="00C0592E">
              <w:t>Cpk</w:t>
            </w:r>
            <w:proofErr w:type="spellEnd"/>
            <w:r w:rsidRPr="00C0592E">
              <w:t xml:space="preserve"> and display the results above each chart.</w:t>
            </w:r>
          </w:p>
        </w:tc>
        <w:tc>
          <w:tcPr>
            <w:tcW w:w="5997" w:type="dxa"/>
            <w:shd w:val="clear" w:color="auto" w:fill="auto"/>
          </w:tcPr>
          <w:p w14:paraId="4327AF92" w14:textId="19E202DB" w:rsidR="00552B0C" w:rsidRDefault="00BF68A9">
            <w:r>
              <w:rPr>
                <w:noProof/>
              </w:rPr>
              <w:drawing>
                <wp:inline distT="0" distB="0" distL="0" distR="0" wp14:anchorId="643E378B" wp14:editId="7C367849">
                  <wp:extent cx="4046132" cy="3091660"/>
                  <wp:effectExtent l="0" t="0" r="0" b="0"/>
                  <wp:docPr id="186" name="Picture 1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WPI - Dwell Charts 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13266" cy="3142957"/>
                          </a:xfrm>
                          <a:prstGeom prst="rect">
                            <a:avLst/>
                          </a:prstGeom>
                        </pic:spPr>
                      </pic:pic>
                    </a:graphicData>
                  </a:graphic>
                </wp:inline>
              </w:drawing>
            </w:r>
          </w:p>
          <w:p w14:paraId="60581AD6" w14:textId="16027D77" w:rsidR="00552B0C" w:rsidRPr="00E90A47" w:rsidRDefault="00552B0C" w:rsidP="00E90A47">
            <w:pPr>
              <w:jc w:val="center"/>
              <w:rPr>
                <w:rFonts w:ascii="Arial" w:hAnsi="Arial" w:cs="Arial"/>
                <w:sz w:val="16"/>
                <w:szCs w:val="16"/>
              </w:rPr>
            </w:pPr>
            <w:bookmarkStart w:id="1116"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1117" w:author="Tom Bergeron" w:date="2020-09-25T15:54:00Z">
              <w:r w:rsidR="00D75DE9">
                <w:rPr>
                  <w:rFonts w:ascii="Arial" w:hAnsi="Arial" w:cs="Arial"/>
                  <w:noProof/>
                  <w:sz w:val="16"/>
                  <w:szCs w:val="16"/>
                </w:rPr>
                <w:t>27</w:t>
              </w:r>
            </w:ins>
            <w:del w:id="1118" w:author="Tom Bergeron" w:date="2020-09-25T15:54:00Z">
              <w:r w:rsidR="00556C6F" w:rsidDel="00D75DE9">
                <w:rPr>
                  <w:rFonts w:ascii="Arial" w:hAnsi="Arial" w:cs="Arial"/>
                  <w:noProof/>
                  <w:sz w:val="16"/>
                  <w:szCs w:val="16"/>
                </w:rPr>
                <w:delText>77</w:delText>
              </w:r>
            </w:del>
            <w:r w:rsidRPr="00E90A47">
              <w:rPr>
                <w:rFonts w:ascii="Arial" w:hAnsi="Arial" w:cs="Arial"/>
                <w:sz w:val="16"/>
                <w:szCs w:val="16"/>
              </w:rPr>
              <w:fldChar w:fldCharType="end"/>
            </w:r>
            <w:bookmarkEnd w:id="1116"/>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362427">
      <w:r w:rsidRPr="00362427">
        <w:rPr>
          <w:b/>
        </w:rPr>
        <w:t>Note</w:t>
      </w:r>
      <w:r w:rsidRPr="006034E1">
        <w:t xml:space="preserve">: </w:t>
      </w:r>
      <w:r w:rsidR="008708F9" w:rsidRPr="00233FE9">
        <w:t xml:space="preserve">You can enable or change the </w:t>
      </w:r>
      <w:proofErr w:type="spellStart"/>
      <w:r w:rsidR="008708F9" w:rsidRPr="00233FE9">
        <w:t>Cpk</w:t>
      </w:r>
      <w:proofErr w:type="spellEnd"/>
      <w:r w:rsidR="008708F9" w:rsidRPr="00233FE9">
        <w:t xml:space="preserve">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67F8514D"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ed as long as the sensor detects a board.  This display also shows the current location and number of boards in the</w:t>
      </w:r>
      <w:r w:rsidR="00A655BE">
        <w:t xml:space="preserve"> machine</w:t>
      </w:r>
      <w:r w:rsidRPr="00C0592E">
        <w:t xml:space="preserve">.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w:t>
      </w:r>
      <w:r w:rsidR="007A19DB">
        <w:t>last</w:t>
      </w:r>
      <w:r w:rsidRPr="00C0592E">
        <w:t xml:space="preserve"> board </w:t>
      </w:r>
      <w:r w:rsidR="007A19DB">
        <w:t xml:space="preserve">processed </w:t>
      </w:r>
      <w:r w:rsidR="00D94244">
        <w:t>appears</w:t>
      </w:r>
      <w:r w:rsidRPr="00C0592E">
        <w:t xml:space="preserve"> in the lower-left-corner as well.</w:t>
      </w:r>
    </w:p>
    <w:p w14:paraId="48663D60" w14:textId="77777777" w:rsidR="008708F9" w:rsidRPr="00C0592E" w:rsidRDefault="0065561C">
      <w:pPr>
        <w:pStyle w:val="Heading3"/>
      </w:pPr>
      <w:bookmarkStart w:id="1119" w:name="_Toc358296300"/>
      <w:bookmarkStart w:id="1120" w:name="_Toc358298465"/>
      <w:r>
        <w:br w:type="page"/>
      </w:r>
      <w:bookmarkStart w:id="1121" w:name="_Toc469334956"/>
      <w:bookmarkStart w:id="1122" w:name="_Toc504120382"/>
      <w:bookmarkStart w:id="1123" w:name="_Toc527644365"/>
      <w:bookmarkStart w:id="1124" w:name="_Toc528599464"/>
      <w:bookmarkStart w:id="1125" w:name="_Toc17993502"/>
      <w:bookmarkStart w:id="1126" w:name="_Toc37267220"/>
      <w:bookmarkStart w:id="1127" w:name="_Toc51666809"/>
      <w:r w:rsidR="00DA7A6D">
        <w:lastRenderedPageBreak/>
        <w:t>Vie</w:t>
      </w:r>
      <w:r w:rsidR="008058F8">
        <w:t>w</w:t>
      </w:r>
      <w:r w:rsidR="00DA7A6D">
        <w:t xml:space="preserve"> </w:t>
      </w:r>
      <w:r w:rsidR="008058F8">
        <w:t>Chart D</w:t>
      </w:r>
      <w:r w:rsidR="008058F8" w:rsidRPr="00C0592E">
        <w:t>ata</w:t>
      </w:r>
      <w:bookmarkEnd w:id="1119"/>
      <w:bookmarkEnd w:id="1120"/>
      <w:bookmarkEnd w:id="1121"/>
      <w:bookmarkEnd w:id="1122"/>
      <w:bookmarkEnd w:id="1123"/>
      <w:bookmarkEnd w:id="1124"/>
      <w:bookmarkEnd w:id="1125"/>
      <w:bookmarkEnd w:id="1126"/>
      <w:bookmarkEnd w:id="1127"/>
    </w:p>
    <w:p w14:paraId="154D67AB" w14:textId="01A020D9" w:rsidR="009A0A4A" w:rsidRPr="00C0592E" w:rsidRDefault="008708F9">
      <w:r w:rsidRPr="00C0592E">
        <w:t>To view individual chart data, click inside the chart area of your choice.  This will display that particular chart in a full screen view</w:t>
      </w:r>
      <w:r w:rsidR="007A19DB">
        <w:t>.</w:t>
      </w:r>
    </w:p>
    <w:p w14:paraId="558EC2CB" w14:textId="77777777" w:rsidR="009A0A4A" w:rsidRPr="00C0592E" w:rsidRDefault="009A0A4A"/>
    <w:p w14:paraId="60D3BE03" w14:textId="20072494" w:rsidR="009A0A4A" w:rsidRPr="00C0592E" w:rsidRDefault="008708F9">
      <w:r w:rsidRPr="00C0592E">
        <w:t xml:space="preserve">Move the mouse pointer over the chart data, a display box will appear.  This display box data includes barcode number, PWI, </w:t>
      </w:r>
      <w:proofErr w:type="spellStart"/>
      <w:r w:rsidRPr="00C0592E">
        <w:t>Cpk</w:t>
      </w:r>
      <w:proofErr w:type="spellEnd"/>
      <w:r w:rsidRPr="00C0592E">
        <w:t>, date, and time for each board</w:t>
      </w:r>
      <w:r w:rsidR="00070E42" w:rsidRPr="00C0592E">
        <w:t xml:space="preserve">.  </w:t>
      </w:r>
      <w:r w:rsidR="00EE5C1A" w:rsidRPr="00C0592E">
        <w:t xml:space="preserve">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ins w:id="1128" w:author="Tom Bergeron" w:date="2020-09-25T15:54:00Z">
        <w:r w:rsidR="00D75DE9" w:rsidRPr="009A0A4A">
          <w:t xml:space="preserve">Figure </w:t>
        </w:r>
        <w:r w:rsidR="00D75DE9">
          <w:rPr>
            <w:noProof/>
          </w:rPr>
          <w:t>28</w:t>
        </w:r>
      </w:ins>
      <w:del w:id="1129" w:author="Tom Bergeron" w:date="2020-09-25T15:54:00Z">
        <w:r w:rsidR="00556C6F" w:rsidRPr="009A0A4A" w:rsidDel="00D75DE9">
          <w:delText xml:space="preserve">Figure </w:delText>
        </w:r>
        <w:r w:rsidR="00556C6F" w:rsidDel="00D75DE9">
          <w:rPr>
            <w:noProof/>
          </w:rPr>
          <w:delText>78</w:delText>
        </w:r>
      </w:del>
      <w:r w:rsidR="00EE5C1A" w:rsidRPr="00C0592E">
        <w:fldChar w:fldCharType="end"/>
      </w:r>
      <w:r w:rsidR="00EE5C1A" w:rsidRPr="00C0592E">
        <w:t>.</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50B18054">
            <wp:extent cx="5937250" cy="4536207"/>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937250" cy="4536207"/>
                    </a:xfrm>
                    <a:prstGeom prst="rect">
                      <a:avLst/>
                    </a:prstGeom>
                    <a:noFill/>
                    <a:ln>
                      <a:noFill/>
                    </a:ln>
                  </pic:spPr>
                </pic:pic>
              </a:graphicData>
            </a:graphic>
          </wp:inline>
        </w:drawing>
      </w:r>
    </w:p>
    <w:p w14:paraId="5FA6FDD6" w14:textId="4D3CAAB8" w:rsidR="009A0A4A" w:rsidRPr="009A0A4A" w:rsidRDefault="009A0A4A" w:rsidP="00F5043F">
      <w:pPr>
        <w:pStyle w:val="Caption"/>
      </w:pPr>
      <w:bookmarkStart w:id="1130"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ins w:id="1131" w:author="Tom Bergeron" w:date="2020-09-25T15:54:00Z">
        <w:r w:rsidR="00D75DE9">
          <w:rPr>
            <w:noProof/>
          </w:rPr>
          <w:t>28</w:t>
        </w:r>
      </w:ins>
      <w:del w:id="1132" w:author="Tom Bergeron" w:date="2020-09-25T15:54:00Z">
        <w:r w:rsidR="00556C6F" w:rsidDel="00D75DE9">
          <w:rPr>
            <w:noProof/>
          </w:rPr>
          <w:delText>78</w:delText>
        </w:r>
      </w:del>
      <w:r w:rsidR="00B41E3E">
        <w:rPr>
          <w:noProof/>
        </w:rPr>
        <w:fldChar w:fldCharType="end"/>
      </w:r>
      <w:bookmarkEnd w:id="1130"/>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D36D96">
      <w:pPr>
        <w:pStyle w:val="Heading2"/>
      </w:pPr>
      <w:bookmarkStart w:id="1133" w:name="_Toc119468116"/>
      <w:r>
        <w:br w:type="page"/>
      </w:r>
      <w:bookmarkStart w:id="1134" w:name="_Toc353195428"/>
      <w:bookmarkStart w:id="1135" w:name="_Toc358296301"/>
      <w:bookmarkStart w:id="1136" w:name="_Toc358298466"/>
      <w:bookmarkStart w:id="1137" w:name="_Toc469334957"/>
      <w:bookmarkStart w:id="1138" w:name="_Toc504120383"/>
      <w:bookmarkStart w:id="1139" w:name="_Toc527644366"/>
      <w:bookmarkStart w:id="1140" w:name="_Toc528599465"/>
      <w:bookmarkStart w:id="1141" w:name="_Toc17993503"/>
      <w:bookmarkStart w:id="1142" w:name="_Toc37267221"/>
      <w:bookmarkStart w:id="1143" w:name="_Toc51666644"/>
      <w:bookmarkStart w:id="1144" w:name="_Toc51666810"/>
      <w:r>
        <w:lastRenderedPageBreak/>
        <w:t>Live Mode- Troubleshooting Tab</w:t>
      </w:r>
      <w:bookmarkEnd w:id="1133"/>
      <w:bookmarkEnd w:id="1134"/>
      <w:bookmarkEnd w:id="1135"/>
      <w:bookmarkEnd w:id="1136"/>
      <w:bookmarkEnd w:id="1137"/>
      <w:bookmarkEnd w:id="1138"/>
      <w:bookmarkEnd w:id="1139"/>
      <w:bookmarkEnd w:id="1140"/>
      <w:bookmarkEnd w:id="1141"/>
      <w:bookmarkEnd w:id="1142"/>
      <w:bookmarkEnd w:id="1143"/>
      <w:bookmarkEnd w:id="1144"/>
    </w:p>
    <w:p w14:paraId="55735A5E" w14:textId="77777777" w:rsidR="008708F9" w:rsidRDefault="008708F9"/>
    <w:p w14:paraId="455EA74F" w14:textId="77777777" w:rsidR="009A0A4A" w:rsidRPr="004B2B33" w:rsidRDefault="00DD450D" w:rsidP="004B2B33">
      <w:pPr>
        <w:jc w:val="center"/>
      </w:pPr>
      <w:r w:rsidRPr="004B2B33">
        <w:rPr>
          <w:noProof/>
        </w:rPr>
        <w:drawing>
          <wp:inline distT="0" distB="0" distL="0" distR="0" wp14:anchorId="3B5C3424" wp14:editId="44950170">
            <wp:extent cx="5048250" cy="208089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048250" cy="2080896"/>
                    </a:xfrm>
                    <a:prstGeom prst="rect">
                      <a:avLst/>
                    </a:prstGeom>
                    <a:noFill/>
                    <a:ln>
                      <a:noFill/>
                    </a:ln>
                  </pic:spPr>
                </pic:pic>
              </a:graphicData>
            </a:graphic>
          </wp:inline>
        </w:drawing>
      </w:r>
    </w:p>
    <w:p w14:paraId="5B454F66" w14:textId="0FE1AB07" w:rsidR="008708F9" w:rsidRPr="009A0A4A" w:rsidRDefault="009A0A4A" w:rsidP="00F5043F">
      <w:pPr>
        <w:pStyle w:val="Caption"/>
      </w:pPr>
      <w:bookmarkStart w:id="1145"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ins w:id="1146" w:author="Tom Bergeron" w:date="2020-09-25T15:54:00Z">
        <w:r w:rsidR="00D75DE9">
          <w:rPr>
            <w:noProof/>
          </w:rPr>
          <w:t>29</w:t>
        </w:r>
      </w:ins>
      <w:del w:id="1147" w:author="Tom Bergeron" w:date="2020-09-25T15:54:00Z">
        <w:r w:rsidR="00556C6F" w:rsidDel="00D75DE9">
          <w:rPr>
            <w:noProof/>
          </w:rPr>
          <w:delText>79</w:delText>
        </w:r>
      </w:del>
      <w:r w:rsidR="00B41E3E">
        <w:rPr>
          <w:noProof/>
        </w:rPr>
        <w:fldChar w:fldCharType="end"/>
      </w:r>
      <w:bookmarkEnd w:id="1145"/>
      <w:r w:rsidR="009F6CFB">
        <w:t>: Virtual Profiling – Troubleshooting Tab</w:t>
      </w:r>
      <w:r w:rsidR="00FE0450">
        <w:t xml:space="preserve"> </w:t>
      </w:r>
    </w:p>
    <w:p w14:paraId="0D03E3C2" w14:textId="77777777" w:rsidR="008708F9" w:rsidRDefault="008708F9" w:rsidP="00031865"/>
    <w:p w14:paraId="69454BF0" w14:textId="47EC247E" w:rsidR="008708F9" w:rsidRPr="00C0592E" w:rsidRDefault="008708F9">
      <w:r w:rsidRPr="00C0592E">
        <w:t>The Troubleshooting tab will display the</w:t>
      </w:r>
      <w:r w:rsidR="009A0A4A" w:rsidRPr="00C0592E">
        <w:t xml:space="preserve"> deviation </w:t>
      </w:r>
      <w:r w:rsidR="00AF0EE5">
        <w:t xml:space="preserve">of the various WPI sensors </w:t>
      </w:r>
      <w:r w:rsidR="009A0A4A" w:rsidRPr="00C0592E">
        <w:t xml:space="preserve">on </w:t>
      </w:r>
      <w:r w:rsidR="007A19DB">
        <w:t xml:space="preserve">bar </w:t>
      </w:r>
      <w:r w:rsidRPr="00C0592E">
        <w:t>chart</w:t>
      </w:r>
      <w:r w:rsidR="009A0A4A" w:rsidRPr="00C0592E">
        <w:t>s</w:t>
      </w:r>
      <w:r w:rsidR="00203D3A">
        <w:t xml:space="preserve">.  The </w:t>
      </w:r>
      <w:r w:rsidRPr="00C0592E">
        <w:t>dev</w:t>
      </w:r>
      <w:r w:rsidR="0099424F">
        <w:t>iation</w:t>
      </w:r>
      <w:r w:rsidR="00AF0EE5">
        <w:t xml:space="preserve"> data</w:t>
      </w:r>
      <w:r w:rsidR="0099424F">
        <w:t xml:space="preserve"> is measured against the b</w:t>
      </w:r>
      <w:r w:rsidRPr="00C0592E">
        <w:t>aseline profile.  This data is updated for every board, or every 25 Seconds</w:t>
      </w:r>
      <w:r w:rsidR="00031865" w:rsidRPr="00C0592E">
        <w:t>.</w:t>
      </w:r>
      <w:r w:rsidR="009A0A4A" w:rsidRPr="00C0592E">
        <w:t xml:space="preserve">  See</w:t>
      </w:r>
      <w:r w:rsidR="00EE5C1A" w:rsidRPr="00C0592E">
        <w:t xml:space="preserve"> </w:t>
      </w:r>
      <w:r w:rsidR="00EE5C1A" w:rsidRPr="00C0592E">
        <w:fldChar w:fldCharType="begin"/>
      </w:r>
      <w:r w:rsidR="00EE5C1A" w:rsidRPr="00C0592E">
        <w:instrText xml:space="preserve"> REF _Ref185839557 \h </w:instrText>
      </w:r>
      <w:r w:rsidR="00C0592E" w:rsidRPr="00C0592E">
        <w:instrText xml:space="preserve"> \* MERGEFORMAT </w:instrText>
      </w:r>
      <w:r w:rsidR="00EE5C1A" w:rsidRPr="00C0592E">
        <w:fldChar w:fldCharType="separate"/>
      </w:r>
      <w:ins w:id="1148" w:author="Tom Bergeron" w:date="2020-09-25T15:54:00Z">
        <w:r w:rsidR="00D75DE9" w:rsidRPr="009A0A4A">
          <w:t xml:space="preserve">Figure </w:t>
        </w:r>
        <w:r w:rsidR="00D75DE9">
          <w:rPr>
            <w:noProof/>
          </w:rPr>
          <w:t>29</w:t>
        </w:r>
      </w:ins>
      <w:del w:id="1149" w:author="Tom Bergeron" w:date="2020-09-25T15:54:00Z">
        <w:r w:rsidR="00556C6F" w:rsidRPr="009A0A4A" w:rsidDel="00D75DE9">
          <w:delText xml:space="preserve">Figure </w:delText>
        </w:r>
        <w:r w:rsidR="00556C6F" w:rsidDel="00D75DE9">
          <w:rPr>
            <w:noProof/>
          </w:rPr>
          <w:delText>79</w:delText>
        </w:r>
      </w:del>
      <w:r w:rsidR="00EE5C1A" w:rsidRPr="00C0592E">
        <w:fldChar w:fldCharType="end"/>
      </w:r>
      <w:r w:rsidR="00EE5C1A" w:rsidRPr="00C0592E">
        <w:t>.</w:t>
      </w:r>
    </w:p>
    <w:p w14:paraId="227F1473" w14:textId="77777777" w:rsidR="008708F9" w:rsidRPr="00C0592E" w:rsidRDefault="008708F9" w:rsidP="00031865"/>
    <w:p w14:paraId="00404697" w14:textId="6218D1DF"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See</w:t>
      </w:r>
      <w:r w:rsidR="00EE5C1A" w:rsidRPr="00C0592E">
        <w:t xml:space="preserve"> </w:t>
      </w:r>
      <w:r w:rsidR="00EE5C1A" w:rsidRPr="00C0592E">
        <w:fldChar w:fldCharType="begin"/>
      </w:r>
      <w:r w:rsidR="00EE5C1A" w:rsidRPr="00C0592E">
        <w:instrText xml:space="preserve"> REF _Ref185839570 \h </w:instrText>
      </w:r>
      <w:r w:rsidR="00C0592E" w:rsidRPr="00C0592E">
        <w:instrText xml:space="preserve"> \* MERGEFORMAT </w:instrText>
      </w:r>
      <w:r w:rsidR="00EE5C1A" w:rsidRPr="00C0592E">
        <w:fldChar w:fldCharType="separate"/>
      </w:r>
      <w:ins w:id="1150" w:author="Tom Bergeron" w:date="2020-09-25T15:54:00Z">
        <w:r w:rsidR="00D75DE9" w:rsidRPr="009A0A4A">
          <w:t xml:space="preserve">Figure </w:t>
        </w:r>
        <w:r w:rsidR="00D75DE9">
          <w:rPr>
            <w:noProof/>
          </w:rPr>
          <w:t>30</w:t>
        </w:r>
      </w:ins>
      <w:del w:id="1151" w:author="Tom Bergeron" w:date="2020-09-25T15:54:00Z">
        <w:r w:rsidR="00556C6F" w:rsidRPr="009A0A4A" w:rsidDel="00D75DE9">
          <w:delText xml:space="preserve">Figure </w:delText>
        </w:r>
        <w:r w:rsidR="00556C6F" w:rsidDel="00D75DE9">
          <w:rPr>
            <w:noProof/>
          </w:rPr>
          <w:delText>80</w:delText>
        </w:r>
      </w:del>
      <w:r w:rsidR="00EE5C1A" w:rsidRPr="00C0592E">
        <w:fldChar w:fldCharType="end"/>
      </w:r>
      <w:r w:rsidR="00EE5C1A" w:rsidRPr="00C0592E">
        <w:t>.</w:t>
      </w:r>
    </w:p>
    <w:p w14:paraId="3CE0B4EB" w14:textId="77777777" w:rsidR="008708F9" w:rsidRDefault="008708F9">
      <w:pPr>
        <w:rPr>
          <w:noProof/>
        </w:rPr>
      </w:pPr>
    </w:p>
    <w:p w14:paraId="13897FB4" w14:textId="37C7FC7B" w:rsidR="009A0A4A" w:rsidRDefault="00DD450D" w:rsidP="009A0A4A">
      <w:pPr>
        <w:keepNext/>
        <w:jc w:val="center"/>
      </w:pPr>
      <w:r>
        <w:rPr>
          <w:noProof/>
        </w:rPr>
        <w:drawing>
          <wp:inline distT="0" distB="0" distL="0" distR="0" wp14:anchorId="1D2591AB" wp14:editId="2365073F">
            <wp:extent cx="2952438" cy="2876344"/>
            <wp:effectExtent l="19050" t="19050" r="19685" b="196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150">
                      <a:extLst>
                        <a:ext uri="{28A0092B-C50C-407E-A947-70E740481C1C}">
                          <a14:useLocalDpi xmlns:a14="http://schemas.microsoft.com/office/drawing/2010/main" val="0"/>
                        </a:ext>
                      </a:extLst>
                    </a:blip>
                    <a:srcRect l="515" t="1840" r="-515" b="11197"/>
                    <a:stretch/>
                  </pic:blipFill>
                  <pic:spPr bwMode="auto">
                    <a:xfrm>
                      <a:off x="0" y="0"/>
                      <a:ext cx="3158209" cy="3076812"/>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007A19DB">
        <w:rPr>
          <w:noProof/>
        </w:rPr>
        <w:drawing>
          <wp:inline distT="0" distB="0" distL="0" distR="0" wp14:anchorId="0E2DC3F8" wp14:editId="75D3C264">
            <wp:extent cx="2708263" cy="2922905"/>
            <wp:effectExtent l="0" t="0" r="0" b="0"/>
            <wp:docPr id="2075" name="Picture 207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Troubleshooting Tab - Cropped 5.png"/>
                    <pic:cNvPicPr/>
                  </pic:nvPicPr>
                  <pic:blipFill>
                    <a:blip r:embed="rId151">
                      <a:extLst>
                        <a:ext uri="{28A0092B-C50C-407E-A947-70E740481C1C}">
                          <a14:useLocalDpi xmlns:a14="http://schemas.microsoft.com/office/drawing/2010/main" val="0"/>
                        </a:ext>
                      </a:extLst>
                    </a:blip>
                    <a:stretch>
                      <a:fillRect/>
                    </a:stretch>
                  </pic:blipFill>
                  <pic:spPr>
                    <a:xfrm>
                      <a:off x="0" y="0"/>
                      <a:ext cx="2817151" cy="3040423"/>
                    </a:xfrm>
                    <a:prstGeom prst="rect">
                      <a:avLst/>
                    </a:prstGeom>
                  </pic:spPr>
                </pic:pic>
              </a:graphicData>
            </a:graphic>
          </wp:inline>
        </w:drawing>
      </w:r>
    </w:p>
    <w:p w14:paraId="1CF4E692" w14:textId="41AED78D" w:rsidR="00031865" w:rsidRDefault="009A0A4A" w:rsidP="00F5043F">
      <w:pPr>
        <w:pStyle w:val="Caption"/>
      </w:pPr>
      <w:bookmarkStart w:id="1152"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ins w:id="1153" w:author="Tom Bergeron" w:date="2020-09-25T15:54:00Z">
        <w:r w:rsidR="00D75DE9">
          <w:rPr>
            <w:noProof/>
          </w:rPr>
          <w:t>30</w:t>
        </w:r>
      </w:ins>
      <w:del w:id="1154" w:author="Tom Bergeron" w:date="2020-09-25T15:54:00Z">
        <w:r w:rsidR="00556C6F" w:rsidDel="00D75DE9">
          <w:rPr>
            <w:noProof/>
          </w:rPr>
          <w:delText>80</w:delText>
        </w:r>
      </w:del>
      <w:r w:rsidR="00B41E3E">
        <w:rPr>
          <w:noProof/>
        </w:rPr>
        <w:fldChar w:fldCharType="end"/>
      </w:r>
      <w:bookmarkEnd w:id="1152"/>
      <w:r w:rsidR="00EE5C1A">
        <w:t>:</w:t>
      </w:r>
      <w:r w:rsidR="00203D3A">
        <w:t xml:space="preserve"> </w:t>
      </w:r>
      <w:r>
        <w:t>Probe Deviation Value Display</w:t>
      </w:r>
    </w:p>
    <w:p w14:paraId="251CD3BE" w14:textId="2EDD21EC" w:rsidR="007A19DB" w:rsidRDefault="007A19DB" w:rsidP="007A19DB"/>
    <w:p w14:paraId="746B383E" w14:textId="505996BD" w:rsidR="007A19DB" w:rsidRDefault="007A19DB" w:rsidP="007A19DB"/>
    <w:p w14:paraId="17F8A003" w14:textId="381F5447" w:rsidR="007A19DB" w:rsidRDefault="007A19DB" w:rsidP="007A19DB"/>
    <w:p w14:paraId="24F102AF" w14:textId="4D00B3B6" w:rsidR="007A19DB" w:rsidRDefault="007A19DB" w:rsidP="007A19DB"/>
    <w:p w14:paraId="2EFB398A" w14:textId="76DB369A" w:rsidR="007A19DB" w:rsidRDefault="007A19DB" w:rsidP="007A19DB"/>
    <w:p w14:paraId="52CA991F" w14:textId="416118BF" w:rsidR="007A19DB" w:rsidRDefault="007A19DB" w:rsidP="007A19DB"/>
    <w:p w14:paraId="44FF3319" w14:textId="77777777" w:rsidR="007A19DB" w:rsidRDefault="007A19DB" w:rsidP="007A19DB"/>
    <w:p w14:paraId="7304CD9E" w14:textId="77777777" w:rsidR="007A19DB" w:rsidRPr="00C6268F" w:rsidRDefault="007A19DB" w:rsidP="00EC251F"/>
    <w:p w14:paraId="7A3E4222" w14:textId="77777777" w:rsidR="008708F9" w:rsidRDefault="00BB1720" w:rsidP="00D36D96">
      <w:pPr>
        <w:pStyle w:val="Heading2"/>
      </w:pPr>
      <w:bookmarkStart w:id="1155" w:name="_Toc119468117"/>
      <w:bookmarkStart w:id="1156" w:name="_Toc353195429"/>
      <w:bookmarkStart w:id="1157" w:name="_Toc358296302"/>
      <w:bookmarkStart w:id="1158" w:name="_Toc358298467"/>
      <w:bookmarkStart w:id="1159" w:name="_Toc469334958"/>
      <w:bookmarkStart w:id="1160" w:name="_Toc504120384"/>
      <w:bookmarkStart w:id="1161" w:name="_Toc527644367"/>
      <w:bookmarkStart w:id="1162" w:name="_Toc528599466"/>
      <w:bookmarkStart w:id="1163" w:name="_Toc17993504"/>
      <w:bookmarkStart w:id="1164" w:name="_Toc37267222"/>
      <w:bookmarkStart w:id="1165" w:name="_Toc51666645"/>
      <w:bookmarkStart w:id="1166" w:name="_Toc51666811"/>
      <w:r>
        <w:lastRenderedPageBreak/>
        <w:t>V</w:t>
      </w:r>
      <w:r w:rsidR="00530DA9">
        <w:t>P</w:t>
      </w:r>
      <w:r>
        <w:t xml:space="preserve"> Live Mode Buttons</w:t>
      </w:r>
      <w:bookmarkEnd w:id="1155"/>
      <w:bookmarkEnd w:id="1156"/>
      <w:bookmarkEnd w:id="1157"/>
      <w:bookmarkEnd w:id="1158"/>
      <w:bookmarkEnd w:id="1159"/>
      <w:bookmarkEnd w:id="1160"/>
      <w:bookmarkEnd w:id="1161"/>
      <w:bookmarkEnd w:id="1162"/>
      <w:bookmarkEnd w:id="1163"/>
      <w:bookmarkEnd w:id="1164"/>
      <w:bookmarkEnd w:id="1165"/>
      <w:bookmarkEnd w:id="1166"/>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16"/>
        <w:gridCol w:w="7560"/>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57D5739B">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D529" w:rsidR="00032C44" w:rsidRPr="00C05228" w:rsidRDefault="00032C44" w:rsidP="002F02D4">
            <w:pPr>
              <w:spacing w:before="120"/>
              <w:rPr>
                <w:b/>
              </w:rPr>
            </w:pPr>
            <w:r w:rsidRPr="00C0592E">
              <w:rPr>
                <w:b/>
              </w:rPr>
              <w:t xml:space="preserve">Run </w:t>
            </w:r>
            <w:r w:rsidR="007A19DB">
              <w:rPr>
                <w:b/>
              </w:rPr>
              <w:t xml:space="preserve">Verification </w:t>
            </w:r>
            <w:r w:rsidRPr="00C0592E">
              <w:rPr>
                <w:b/>
              </w:rPr>
              <w:t>Profile –</w:t>
            </w:r>
            <w:r w:rsidRPr="00032C44">
              <w:rPr>
                <w:b/>
              </w:rPr>
              <w:t xml:space="preserve"> </w:t>
            </w:r>
            <w:r w:rsidRPr="00032C44">
              <w:t>Select this button to run a Virtual Profile Verification profile.  The software may require you to run a Verification profile if it has determined that the curre</w:t>
            </w:r>
            <w:r w:rsidR="00276B04">
              <w:t>nt process temperatures have changed significantly from the baseline</w:t>
            </w:r>
            <w:r w:rsidRPr="00032C44">
              <w:t>.</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32C0F61F">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2FAEE3EC">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636A9459">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4B396CB3"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0AC9FC58">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77777777" w:rsidR="004935AC" w:rsidRDefault="00DD450D" w:rsidP="002F02D4">
            <w:pPr>
              <w:spacing w:before="120"/>
            </w:pPr>
            <w:r>
              <w:rPr>
                <w:noProof/>
              </w:rPr>
              <w:drawing>
                <wp:inline distT="0" distB="0" distL="0" distR="0" wp14:anchorId="69BA60F1" wp14:editId="01E25F90">
                  <wp:extent cx="933060" cy="508000"/>
                  <wp:effectExtent l="0" t="0" r="63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933060" cy="508000"/>
                          </a:xfrm>
                          <a:prstGeom prst="rect">
                            <a:avLst/>
                          </a:prstGeom>
                          <a:noFill/>
                          <a:ln>
                            <a:noFill/>
                          </a:ln>
                        </pic:spPr>
                      </pic:pic>
                    </a:graphicData>
                  </a:graphic>
                </wp:inline>
              </w:drawing>
            </w:r>
          </w:p>
        </w:tc>
        <w:tc>
          <w:tcPr>
            <w:tcW w:w="7560" w:type="dxa"/>
            <w:shd w:val="clear" w:color="auto" w:fill="auto"/>
          </w:tcPr>
          <w:p w14:paraId="0BF771B7" w14:textId="07B7E43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5246EB54" w14:textId="77777777" w:rsidR="005E491A" w:rsidRDefault="005E491A" w:rsidP="002F02D4">
            <w:pPr>
              <w:spacing w:before="120"/>
              <w:rPr>
                <w:noProof/>
              </w:rPr>
            </w:pPr>
          </w:p>
        </w:tc>
        <w:tc>
          <w:tcPr>
            <w:tcW w:w="7560" w:type="dxa"/>
            <w:shd w:val="clear" w:color="auto" w:fill="auto"/>
          </w:tcPr>
          <w:p w14:paraId="05BECCD0" w14:textId="77777777" w:rsidR="005E491A" w:rsidRPr="00C0592E" w:rsidRDefault="005E491A" w:rsidP="0025502C">
            <w:pPr>
              <w:spacing w:before="120"/>
              <w:rPr>
                <w:b/>
              </w:rPr>
            </w:pPr>
          </w:p>
        </w:tc>
      </w:tr>
    </w:tbl>
    <w:p w14:paraId="560C9A72" w14:textId="77777777" w:rsidR="00FD0D87" w:rsidRDefault="0058719B" w:rsidP="00764D3A">
      <w:bookmarkStart w:id="1167" w:name="_Toc353195430"/>
      <w:bookmarkStart w:id="1168" w:name="_Toc358296303"/>
      <w:bookmarkStart w:id="1169" w:name="_Toc358298468"/>
      <w:bookmarkStart w:id="1170" w:name="_Toc504120385"/>
      <w:bookmarkStart w:id="1171" w:name="_Toc119468118"/>
      <w:r>
        <w:rPr>
          <w:noProof/>
        </w:rPr>
        <w:drawing>
          <wp:anchor distT="0" distB="0" distL="114300" distR="114300" simplePos="0" relativeHeight="251968512" behindDoc="1" locked="0" layoutInCell="1" allowOverlap="1" wp14:anchorId="239E8648" wp14:editId="6478D580">
            <wp:simplePos x="0" y="0"/>
            <wp:positionH relativeFrom="column">
              <wp:posOffset>0</wp:posOffset>
            </wp:positionH>
            <wp:positionV relativeFrom="paragraph">
              <wp:posOffset>-2540</wp:posOffset>
            </wp:positionV>
            <wp:extent cx="950976" cy="493776"/>
            <wp:effectExtent l="0" t="0" r="1905" b="1905"/>
            <wp:wrapTight wrapText="right">
              <wp:wrapPolygon edited="0">
                <wp:start x="0" y="0"/>
                <wp:lineTo x="0" y="20849"/>
                <wp:lineTo x="21210" y="20849"/>
                <wp:lineTo x="21210" y="0"/>
                <wp:lineTo x="0" y="0"/>
              </wp:wrapPolygon>
            </wp:wrapTight>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154">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DE306C">
        <w:t xml:space="preserve">   </w:t>
      </w:r>
      <w:r w:rsidRPr="00764D3A">
        <w:rPr>
          <w:b/>
        </w:rPr>
        <w:t>Barcode Queue –</w:t>
      </w:r>
      <w:r>
        <w:t xml:space="preserve"> Displays a text box showing the current barcodes yet to be assigned.</w:t>
      </w:r>
    </w:p>
    <w:p w14:paraId="3C8DDD6F" w14:textId="77777777" w:rsidR="00FD0D87" w:rsidRDefault="00FD0D87" w:rsidP="00D36D96">
      <w:pPr>
        <w:pStyle w:val="Heading2"/>
      </w:pPr>
    </w:p>
    <w:p w14:paraId="2974B2E2" w14:textId="77777777" w:rsidR="00FD0D87" w:rsidRDefault="00FD0D87" w:rsidP="00D36D96">
      <w:pPr>
        <w:pStyle w:val="Heading2"/>
      </w:pPr>
    </w:p>
    <w:p w14:paraId="0A224F0C" w14:textId="38752AFB" w:rsidR="00AF0A2E" w:rsidRDefault="009E0615" w:rsidP="00EC251F">
      <w:pPr>
        <w:pStyle w:val="Heading2"/>
      </w:pPr>
      <w:r>
        <w:br w:type="page"/>
      </w:r>
      <w:bookmarkStart w:id="1172" w:name="_Toc119468120"/>
      <w:bookmarkStart w:id="1173" w:name="_Ref323294894"/>
      <w:bookmarkStart w:id="1174" w:name="_Toc353195432"/>
      <w:bookmarkStart w:id="1175" w:name="_Toc358296308"/>
      <w:bookmarkStart w:id="1176" w:name="_Toc358298473"/>
      <w:bookmarkEnd w:id="1167"/>
      <w:bookmarkEnd w:id="1168"/>
      <w:bookmarkEnd w:id="1169"/>
      <w:bookmarkEnd w:id="1170"/>
      <w:bookmarkEnd w:id="1171"/>
    </w:p>
    <w:p w14:paraId="5068AF18" w14:textId="77777777" w:rsidR="008708F9" w:rsidRPr="00D40ECD" w:rsidRDefault="00BB1720" w:rsidP="00D36D96">
      <w:pPr>
        <w:pStyle w:val="Heading2"/>
      </w:pPr>
      <w:bookmarkStart w:id="1177" w:name="_Verify_The_Virtual"/>
      <w:bookmarkStart w:id="1178" w:name="_Toc469334964"/>
      <w:bookmarkStart w:id="1179" w:name="_Toc504120390"/>
      <w:bookmarkStart w:id="1180" w:name="_Toc527644373"/>
      <w:bookmarkStart w:id="1181" w:name="_Toc528599472"/>
      <w:bookmarkStart w:id="1182" w:name="_Toc17993510"/>
      <w:bookmarkStart w:id="1183" w:name="_Toc37267228"/>
      <w:bookmarkStart w:id="1184" w:name="_Toc51666646"/>
      <w:bookmarkStart w:id="1185" w:name="_Toc51666812"/>
      <w:bookmarkEnd w:id="1177"/>
      <w:r>
        <w:lastRenderedPageBreak/>
        <w:t>Verify</w:t>
      </w:r>
      <w:r w:rsidR="008708F9">
        <w:t xml:space="preserve"> </w:t>
      </w:r>
      <w:proofErr w:type="gramStart"/>
      <w:r>
        <w:t>The</w:t>
      </w:r>
      <w:proofErr w:type="gramEnd"/>
      <w:r>
        <w:t xml:space="preserve"> </w:t>
      </w:r>
      <w:r w:rsidR="008708F9">
        <w:t>Virtual Profile</w:t>
      </w:r>
      <w:bookmarkEnd w:id="1172"/>
      <w:bookmarkEnd w:id="1173"/>
      <w:bookmarkEnd w:id="1174"/>
      <w:bookmarkEnd w:id="1175"/>
      <w:bookmarkEnd w:id="1176"/>
      <w:bookmarkEnd w:id="1178"/>
      <w:bookmarkEnd w:id="1179"/>
      <w:bookmarkEnd w:id="1180"/>
      <w:bookmarkEnd w:id="1181"/>
      <w:bookmarkEnd w:id="1182"/>
      <w:bookmarkEnd w:id="1183"/>
      <w:bookmarkEnd w:id="1184"/>
      <w:bookmarkEnd w:id="1185"/>
    </w:p>
    <w:p w14:paraId="5B121451" w14:textId="307EAFF1" w:rsidR="00BB2DDB" w:rsidRPr="00C0592E" w:rsidRDefault="00BB2DDB" w:rsidP="00BB2DDB">
      <w:r w:rsidRPr="00C0592E">
        <w:t xml:space="preserve">The </w:t>
      </w:r>
      <w:r w:rsidR="004B799F">
        <w:rPr>
          <w:i/>
        </w:rPr>
        <w:t>V</w:t>
      </w:r>
      <w:r>
        <w:rPr>
          <w:i/>
        </w:rPr>
        <w:t xml:space="preserve">irtual </w:t>
      </w:r>
      <w:r w:rsidR="004B799F">
        <w:rPr>
          <w:i/>
        </w:rPr>
        <w:t>P</w:t>
      </w:r>
      <w:r w:rsidRPr="001E1768">
        <w:rPr>
          <w:i/>
        </w:rPr>
        <w:t>rofile</w:t>
      </w:r>
      <w:r w:rsidRPr="00C0592E">
        <w:t xml:space="preserve"> is a prediction of the process </w:t>
      </w:r>
      <w:r>
        <w:t>profile</w:t>
      </w:r>
      <w:r w:rsidRPr="00C0592E">
        <w:t xml:space="preserve"> (inside the </w:t>
      </w:r>
      <w:r w:rsidR="00AF0EE5">
        <w:t>machine</w:t>
      </w:r>
      <w:r w:rsidRPr="00C0592E">
        <w:t xml:space="preserve">) generated from a model created when the Baseline profile was run.  </w:t>
      </w:r>
      <w:r>
        <w:t xml:space="preserve">A </w:t>
      </w:r>
      <w:r w:rsidRPr="001E1768">
        <w:rPr>
          <w:i/>
        </w:rPr>
        <w:t>verification</w:t>
      </w:r>
      <w:r>
        <w:t xml:space="preserve"> </w:t>
      </w:r>
      <w:r w:rsidRPr="00CF582B">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07308C6B"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w:t>
      </w:r>
      <w:r w:rsidR="00AF0EE5"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24070983" w:rsidR="00B21470" w:rsidRDefault="00E5356C" w:rsidP="00BB2DDB">
      <w:pPr>
        <w:spacing w:before="24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508"/>
        <w:gridCol w:w="406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30EB00CD"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See </w:t>
            </w:r>
            <w:r w:rsidRPr="00C0592E">
              <w:fldChar w:fldCharType="begin"/>
            </w:r>
            <w:r w:rsidRPr="00C0592E">
              <w:instrText xml:space="preserve"> REF _Ref185905004 \h  \* MERGEFORMAT </w:instrText>
            </w:r>
            <w:r w:rsidRPr="00C0592E">
              <w:fldChar w:fldCharType="separate"/>
            </w:r>
            <w:ins w:id="1186" w:author="Tom Bergeron" w:date="2020-09-25T15:54:00Z">
              <w:r w:rsidR="00D75DE9" w:rsidRPr="00D75DE9">
                <w:rPr>
                  <w:rPrChange w:id="1187" w:author="Tom Bergeron" w:date="2020-09-25T15:54:00Z">
                    <w:rPr>
                      <w:rFonts w:ascii="Arial" w:hAnsi="Arial" w:cs="Arial"/>
                      <w:sz w:val="16"/>
                      <w:szCs w:val="16"/>
                    </w:rPr>
                  </w:rPrChange>
                </w:rPr>
                <w:t xml:space="preserve">Figure </w:t>
              </w:r>
              <w:r w:rsidR="00D75DE9" w:rsidRPr="00D75DE9">
                <w:rPr>
                  <w:noProof/>
                  <w:rPrChange w:id="1188" w:author="Tom Bergeron" w:date="2020-09-25T15:54:00Z">
                    <w:rPr>
                      <w:rFonts w:ascii="Arial" w:hAnsi="Arial" w:cs="Arial"/>
                      <w:noProof/>
                      <w:sz w:val="16"/>
                      <w:szCs w:val="16"/>
                    </w:rPr>
                  </w:rPrChange>
                </w:rPr>
                <w:t>31</w:t>
              </w:r>
            </w:ins>
            <w:del w:id="1189" w:author="Tom Bergeron" w:date="2020-09-25T15:54:00Z">
              <w:r w:rsidR="00556C6F" w:rsidRPr="00556C6F" w:rsidDel="00D75DE9">
                <w:delText xml:space="preserve">Figure </w:delText>
              </w:r>
              <w:r w:rsidR="00556C6F" w:rsidRPr="00556C6F" w:rsidDel="00D75DE9">
                <w:rPr>
                  <w:noProof/>
                </w:rPr>
                <w:delText>84</w:delText>
              </w:r>
            </w:del>
            <w:r w:rsidRPr="00C0592E">
              <w:fldChar w:fldCharType="end"/>
            </w:r>
            <w:r w:rsidRPr="00C0592E">
              <w:t>.</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1B0B97E3">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78E04385" w:rsidR="00D63A3E" w:rsidRPr="00E90A47" w:rsidRDefault="008561F8" w:rsidP="00E90A47">
            <w:pPr>
              <w:jc w:val="center"/>
              <w:rPr>
                <w:rFonts w:ascii="Arial" w:hAnsi="Arial" w:cs="Arial"/>
                <w:sz w:val="16"/>
                <w:szCs w:val="16"/>
              </w:rPr>
            </w:pPr>
            <w:bookmarkStart w:id="1190"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1191" w:author="Tom Bergeron" w:date="2020-09-25T15:54:00Z">
              <w:r w:rsidR="00D75DE9">
                <w:rPr>
                  <w:rFonts w:ascii="Arial" w:hAnsi="Arial" w:cs="Arial"/>
                  <w:noProof/>
                  <w:sz w:val="16"/>
                  <w:szCs w:val="16"/>
                </w:rPr>
                <w:t>31</w:t>
              </w:r>
            </w:ins>
            <w:del w:id="1192" w:author="Tom Bergeron" w:date="2020-09-25T15:54:00Z">
              <w:r w:rsidR="00556C6F" w:rsidDel="00D75DE9">
                <w:rPr>
                  <w:rFonts w:ascii="Arial" w:hAnsi="Arial" w:cs="Arial"/>
                  <w:noProof/>
                  <w:sz w:val="16"/>
                  <w:szCs w:val="16"/>
                </w:rPr>
                <w:delText>84</w:delText>
              </w:r>
            </w:del>
            <w:r w:rsidRPr="00E90A47">
              <w:rPr>
                <w:rFonts w:ascii="Arial" w:hAnsi="Arial" w:cs="Arial"/>
                <w:sz w:val="16"/>
                <w:szCs w:val="16"/>
              </w:rPr>
              <w:fldChar w:fldCharType="end"/>
            </w:r>
            <w:bookmarkEnd w:id="1190"/>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1903603B"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See </w:t>
            </w:r>
            <w:r w:rsidRPr="00C0592E">
              <w:fldChar w:fldCharType="begin"/>
            </w:r>
            <w:r w:rsidRPr="00C0592E">
              <w:instrText xml:space="preserve"> REF _Ref185905015 \h  \* MERGEFORMAT </w:instrText>
            </w:r>
            <w:r w:rsidRPr="00C0592E">
              <w:fldChar w:fldCharType="separate"/>
            </w:r>
            <w:ins w:id="1193" w:author="Tom Bergeron" w:date="2020-09-25T15:54:00Z">
              <w:r w:rsidR="00D75DE9" w:rsidRPr="00C0592E">
                <w:t xml:space="preserve">Figure </w:t>
              </w:r>
              <w:r w:rsidR="00D75DE9">
                <w:rPr>
                  <w:noProof/>
                </w:rPr>
                <w:t>32</w:t>
              </w:r>
            </w:ins>
            <w:del w:id="1194" w:author="Tom Bergeron" w:date="2020-09-25T15:54:00Z">
              <w:r w:rsidR="00556C6F" w:rsidRPr="00C0592E" w:rsidDel="00D75DE9">
                <w:delText xml:space="preserve">Figure </w:delText>
              </w:r>
              <w:r w:rsidR="00556C6F" w:rsidDel="00D75DE9">
                <w:rPr>
                  <w:noProof/>
                </w:rPr>
                <w:delText>85</w:delText>
              </w:r>
            </w:del>
            <w:r w:rsidRPr="00C0592E">
              <w:fldChar w:fldCharType="end"/>
            </w:r>
            <w:r w:rsidRPr="00C0592E">
              <w:t>.</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26CE9258">
                  <wp:extent cx="2014474" cy="930876"/>
                  <wp:effectExtent l="0" t="0" r="508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eneric run verification profile"/>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2156128" cy="996333"/>
                          </a:xfrm>
                          <a:prstGeom prst="rect">
                            <a:avLst/>
                          </a:prstGeom>
                          <a:noFill/>
                          <a:ln>
                            <a:noFill/>
                          </a:ln>
                        </pic:spPr>
                      </pic:pic>
                    </a:graphicData>
                  </a:graphic>
                </wp:inline>
              </w:drawing>
            </w:r>
          </w:p>
          <w:p w14:paraId="0F57C263" w14:textId="6D5ADBFA" w:rsidR="008561F8" w:rsidRPr="00C0592E" w:rsidRDefault="008561F8" w:rsidP="008561F8">
            <w:pPr>
              <w:pStyle w:val="Caption"/>
            </w:pPr>
            <w:bookmarkStart w:id="1195"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1196" w:author="Tom Bergeron" w:date="2020-09-25T15:54:00Z">
              <w:r w:rsidR="00D75DE9">
                <w:rPr>
                  <w:noProof/>
                </w:rPr>
                <w:t>32</w:t>
              </w:r>
            </w:ins>
            <w:del w:id="1197" w:author="Tom Bergeron" w:date="2020-09-25T15:54:00Z">
              <w:r w:rsidR="00556C6F" w:rsidDel="00D75DE9">
                <w:rPr>
                  <w:noProof/>
                </w:rPr>
                <w:delText>85</w:delText>
              </w:r>
            </w:del>
            <w:r w:rsidR="00B41E3E">
              <w:rPr>
                <w:noProof/>
              </w:rPr>
              <w:fldChar w:fldCharType="end"/>
            </w:r>
            <w:bookmarkEnd w:id="1195"/>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41E4DB6C" w14:textId="3FAA3A30" w:rsidR="00D40ECD" w:rsidRPr="00C0592E" w:rsidRDefault="00D40ECD" w:rsidP="00CB3BB1"/>
    <w:p w14:paraId="03C2A018" w14:textId="77777777" w:rsidR="009D219D" w:rsidRPr="00C0592E" w:rsidRDefault="009D219D" w:rsidP="00C84079">
      <w:pPr>
        <w:ind w:left="720"/>
      </w:pPr>
    </w:p>
    <w:p w14:paraId="5C8474BC" w14:textId="77777777" w:rsidR="00D40ECD" w:rsidRPr="00C0592E" w:rsidRDefault="00D40ECD" w:rsidP="00A97125">
      <w:pPr>
        <w:numPr>
          <w:ilvl w:val="0"/>
          <w:numId w:val="37"/>
        </w:numPr>
        <w:spacing w:after="120"/>
      </w:pPr>
      <w:r w:rsidRPr="00C0592E">
        <w:t>To begin profiling</w:t>
      </w:r>
      <w:r w:rsidR="00D63A3E">
        <w:t>,</w:t>
      </w:r>
      <w:r w:rsidRPr="00C0592E">
        <w:t xml:space="preserve"> click the Profile Start 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27B8DA62"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00276B04">
        <w:t xml:space="preserve">and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D42798">
        <w:t xml:space="preserve"> </w:t>
      </w:r>
      <w:r w:rsidR="00C4486E" w:rsidRPr="00C0592E">
        <w:t>software will display the</w:t>
      </w:r>
      <w:r w:rsidRPr="00C0592E">
        <w:t xml:space="preserve"> dialog box</w:t>
      </w:r>
      <w:r w:rsidR="00C4486E" w:rsidRPr="00C0592E">
        <w:t xml:space="preserve"> shown below.  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ins w:id="1198" w:author="Tom Bergeron" w:date="2020-09-25T15:54:00Z">
        <w:r w:rsidR="00D75DE9" w:rsidRPr="00C0592E">
          <w:t xml:space="preserve">Figure </w:t>
        </w:r>
        <w:r w:rsidR="00D75DE9">
          <w:rPr>
            <w:noProof/>
          </w:rPr>
          <w:t>33</w:t>
        </w:r>
      </w:ins>
      <w:del w:id="1199" w:author="Tom Bergeron" w:date="2020-09-25T15:54:00Z">
        <w:r w:rsidR="00556C6F" w:rsidRPr="00C0592E" w:rsidDel="00D75DE9">
          <w:delText xml:space="preserve">Figure </w:delText>
        </w:r>
        <w:r w:rsidR="00556C6F" w:rsidDel="00D75DE9">
          <w:rPr>
            <w:noProof/>
          </w:rPr>
          <w:delText>86</w:delText>
        </w:r>
      </w:del>
      <w:r w:rsidR="000415F2" w:rsidRPr="00C0592E">
        <w:fldChar w:fldCharType="end"/>
      </w:r>
      <w:r w:rsidR="00C4486E" w:rsidRPr="00C0592E">
        <w:t>.</w:t>
      </w:r>
    </w:p>
    <w:p w14:paraId="608BE749" w14:textId="77777777" w:rsidR="00C4486E" w:rsidRPr="004B2B33" w:rsidRDefault="00DD450D" w:rsidP="004B2B33">
      <w:pPr>
        <w:jc w:val="center"/>
      </w:pPr>
      <w:r w:rsidRPr="004B2B33">
        <w:rPr>
          <w:noProof/>
        </w:rPr>
        <w:drawing>
          <wp:inline distT="0" distB="0" distL="0" distR="0" wp14:anchorId="5941FDBA" wp14:editId="5DD0FA41">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16F30191" w:rsidR="00C70673" w:rsidRPr="00C0592E" w:rsidRDefault="00C4486E" w:rsidP="00F5043F">
      <w:pPr>
        <w:pStyle w:val="Caption"/>
      </w:pPr>
      <w:bookmarkStart w:id="1200"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1201" w:author="Tom Bergeron" w:date="2020-09-25T15:54:00Z">
        <w:r w:rsidR="00D75DE9">
          <w:rPr>
            <w:noProof/>
          </w:rPr>
          <w:t>33</w:t>
        </w:r>
      </w:ins>
      <w:del w:id="1202" w:author="Tom Bergeron" w:date="2020-09-25T15:54:00Z">
        <w:r w:rsidR="00556C6F" w:rsidDel="00D75DE9">
          <w:rPr>
            <w:noProof/>
          </w:rPr>
          <w:delText>86</w:delText>
        </w:r>
      </w:del>
      <w:r w:rsidR="00B41E3E">
        <w:rPr>
          <w:noProof/>
        </w:rPr>
        <w:fldChar w:fldCharType="end"/>
      </w:r>
      <w:bookmarkEnd w:id="1200"/>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3923AEEA"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ins w:id="1203" w:author="Tom Bergeron" w:date="2020-09-25T15:54:00Z">
        <w:r w:rsidR="00D75DE9" w:rsidRPr="00C0592E">
          <w:t xml:space="preserve">Figure </w:t>
        </w:r>
        <w:r w:rsidR="00D75DE9">
          <w:rPr>
            <w:noProof/>
          </w:rPr>
          <w:t>34</w:t>
        </w:r>
      </w:ins>
      <w:del w:id="1204" w:author="Tom Bergeron" w:date="2020-09-25T15:54:00Z">
        <w:r w:rsidR="00556C6F" w:rsidRPr="00C0592E" w:rsidDel="00D75DE9">
          <w:delText xml:space="preserve">Figure </w:delText>
        </w:r>
        <w:r w:rsidR="00556C6F" w:rsidDel="00D75DE9">
          <w:rPr>
            <w:noProof/>
          </w:rPr>
          <w:delText>87</w:delText>
        </w:r>
      </w:del>
      <w:r w:rsidR="000415F2" w:rsidRPr="00C0592E">
        <w:fldChar w:fldCharType="end"/>
      </w:r>
      <w:r w:rsidR="00C4486E" w:rsidRPr="00C0592E">
        <w:t>.</w:t>
      </w:r>
    </w:p>
    <w:p w14:paraId="102BCDF5" w14:textId="77777777" w:rsidR="00C4486E" w:rsidRPr="00C0592E" w:rsidRDefault="00C4486E" w:rsidP="00BC7495"/>
    <w:p w14:paraId="7B88FADB" w14:textId="213775E5"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B04E56"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351D89F9">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3E2ECAED" w:rsidR="009D219D" w:rsidRPr="00C0592E" w:rsidRDefault="009D219D" w:rsidP="00F5043F">
      <w:pPr>
        <w:pStyle w:val="Caption"/>
      </w:pPr>
      <w:bookmarkStart w:id="1205"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1206" w:author="Tom Bergeron" w:date="2020-09-25T15:54:00Z">
        <w:r w:rsidR="00D75DE9">
          <w:rPr>
            <w:noProof/>
          </w:rPr>
          <w:t>34</w:t>
        </w:r>
      </w:ins>
      <w:del w:id="1207" w:author="Tom Bergeron" w:date="2020-09-25T15:54:00Z">
        <w:r w:rsidR="00556C6F" w:rsidDel="00D75DE9">
          <w:rPr>
            <w:noProof/>
          </w:rPr>
          <w:delText>87</w:delText>
        </w:r>
      </w:del>
      <w:r w:rsidR="00B41E3E">
        <w:rPr>
          <w:noProof/>
        </w:rPr>
        <w:fldChar w:fldCharType="end"/>
      </w:r>
      <w:bookmarkEnd w:id="1205"/>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77777777" w:rsidR="008708F9" w:rsidRPr="00362427" w:rsidRDefault="00AE2473" w:rsidP="00362427">
      <w:pPr>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D36D96">
      <w:pPr>
        <w:pStyle w:val="Heading2"/>
      </w:pPr>
      <w:bookmarkStart w:id="1208" w:name="_Toc119468121"/>
      <w:bookmarkStart w:id="1209" w:name="_Toc353195433"/>
      <w:bookmarkStart w:id="1210" w:name="_Toc358296310"/>
      <w:bookmarkStart w:id="1211" w:name="_Toc358298475"/>
      <w:r>
        <w:br w:type="page"/>
      </w:r>
      <w:bookmarkStart w:id="1212" w:name="_Toc469334965"/>
      <w:bookmarkStart w:id="1213" w:name="_Toc504120391"/>
      <w:bookmarkStart w:id="1214" w:name="_Toc527644374"/>
      <w:bookmarkStart w:id="1215" w:name="_Toc528599473"/>
      <w:bookmarkStart w:id="1216" w:name="_Toc17993511"/>
      <w:bookmarkStart w:id="1217" w:name="_Toc37267229"/>
      <w:bookmarkStart w:id="1218" w:name="_Toc51666647"/>
      <w:bookmarkStart w:id="1219" w:name="_Toc51666813"/>
      <w:r w:rsidR="00DA7A6D">
        <w:lastRenderedPageBreak/>
        <w:t xml:space="preserve">Historical </w:t>
      </w:r>
      <w:r w:rsidR="00BB1720">
        <w:t>Mode</w:t>
      </w:r>
      <w:bookmarkEnd w:id="1208"/>
      <w:bookmarkEnd w:id="1209"/>
      <w:bookmarkEnd w:id="1210"/>
      <w:bookmarkEnd w:id="1211"/>
      <w:bookmarkEnd w:id="1212"/>
      <w:bookmarkEnd w:id="1213"/>
      <w:bookmarkEnd w:id="1214"/>
      <w:bookmarkEnd w:id="1215"/>
      <w:bookmarkEnd w:id="1216"/>
      <w:bookmarkEnd w:id="1217"/>
      <w:bookmarkEnd w:id="1218"/>
      <w:bookmarkEnd w:id="1219"/>
    </w:p>
    <w:p w14:paraId="13499939" w14:textId="521CF3B8" w:rsidR="008708F9" w:rsidRDefault="008708F9" w:rsidP="009E0615">
      <w:r w:rsidRPr="00C0592E">
        <w:t xml:space="preserve">The </w:t>
      </w:r>
      <w:r w:rsidR="00D42798">
        <w:t>W</w:t>
      </w:r>
      <w:r w:rsidR="00DF63A3" w:rsidRPr="00C0592E">
        <w:t>PI</w:t>
      </w:r>
      <w:r w:rsidRPr="00C0592E">
        <w:t xml:space="preserve"> software </w:t>
      </w:r>
      <w:r w:rsidR="00F915E3">
        <w:t>has a</w:t>
      </w:r>
      <w:r w:rsidR="004A0A79">
        <w:t>n</w:t>
      </w:r>
      <w:r w:rsidR="00F915E3">
        <w:t xml:space="preserve"> historical mode feature. </w:t>
      </w:r>
      <w:r w:rsidRPr="00C0592E">
        <w:t xml:space="preserve">This feature allows </w:t>
      </w:r>
      <w:r w:rsidR="00BF3428" w:rsidRPr="00C0592E">
        <w:t>you</w:t>
      </w:r>
      <w:r w:rsidRPr="00C0592E">
        <w:t xml:space="preserve"> to view Virtual Profile data for any board processed when the </w:t>
      </w:r>
      <w:r w:rsidR="00D42798">
        <w:t>Virtual Profiling</w:t>
      </w:r>
      <w:r w:rsidRPr="00C0592E">
        <w:t xml:space="preserve">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r w:rsidR="008D4B05" w:rsidRPr="00C0592E">
        <w:t xml:space="preserve">See </w:t>
      </w:r>
      <w:r w:rsidR="001627E3" w:rsidRPr="00C0592E">
        <w:fldChar w:fldCharType="begin"/>
      </w:r>
      <w:r w:rsidR="001627E3" w:rsidRPr="00C0592E">
        <w:instrText xml:space="preserve"> REF _Ref185909935 \h </w:instrText>
      </w:r>
      <w:r w:rsidR="00C0592E" w:rsidRPr="00C0592E">
        <w:instrText xml:space="preserve"> \* MERGEFORMAT </w:instrText>
      </w:r>
      <w:r w:rsidR="001627E3" w:rsidRPr="00C0592E">
        <w:fldChar w:fldCharType="separate"/>
      </w:r>
      <w:ins w:id="1220" w:author="Tom Bergeron" w:date="2020-09-25T15:54:00Z">
        <w:r w:rsidR="00D75DE9" w:rsidRPr="00C0592E">
          <w:t xml:space="preserve">Figure </w:t>
        </w:r>
        <w:r w:rsidR="00D75DE9">
          <w:rPr>
            <w:noProof/>
          </w:rPr>
          <w:t>35</w:t>
        </w:r>
      </w:ins>
      <w:del w:id="1221" w:author="Tom Bergeron" w:date="2020-09-25T15:54:00Z">
        <w:r w:rsidR="00556C6F" w:rsidRPr="00C0592E" w:rsidDel="00D75DE9">
          <w:delText xml:space="preserve">Figure </w:delText>
        </w:r>
        <w:r w:rsidR="00556C6F" w:rsidDel="00D75DE9">
          <w:rPr>
            <w:noProof/>
          </w:rPr>
          <w:delText>88</w:delText>
        </w:r>
      </w:del>
      <w:r w:rsidR="001627E3" w:rsidRPr="00C0592E">
        <w:fldChar w:fldCharType="end"/>
      </w:r>
      <w:r w:rsidR="001627E3" w:rsidRPr="00C0592E">
        <w:t xml:space="preserve"> a</w:t>
      </w:r>
      <w:r w:rsidR="008D4B05" w:rsidRPr="00C0592E">
        <w:t>nd</w:t>
      </w:r>
      <w:r w:rsidR="001627E3" w:rsidRPr="00C0592E">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ins w:id="1222" w:author="Tom Bergeron" w:date="2020-09-25T15:54:00Z">
        <w:r w:rsidR="00D75DE9" w:rsidRPr="00C0592E">
          <w:t xml:space="preserve">Figure </w:t>
        </w:r>
        <w:r w:rsidR="00D75DE9">
          <w:rPr>
            <w:noProof/>
          </w:rPr>
          <w:t>36</w:t>
        </w:r>
      </w:ins>
      <w:del w:id="1223" w:author="Tom Bergeron" w:date="2020-09-25T15:54:00Z">
        <w:r w:rsidR="00556C6F" w:rsidRPr="00C0592E" w:rsidDel="00D75DE9">
          <w:delText xml:space="preserve">Figure </w:delText>
        </w:r>
        <w:r w:rsidR="00556C6F" w:rsidDel="00D75DE9">
          <w:rPr>
            <w:noProof/>
          </w:rPr>
          <w:delText>89</w:delText>
        </w:r>
      </w:del>
      <w:r w:rsidR="001627E3" w:rsidRPr="00C0592E">
        <w:fldChar w:fldCharType="end"/>
      </w:r>
      <w:r w:rsidR="00BA5862" w:rsidRPr="00C0592E">
        <w:t>.</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0" type="#_x0000_t75" style="width:68.75pt;height:38.85pt" o:ole="" o:bordertopcolor="this" o:borderleftcolor="this" o:borderbottomcolor="this" o:borderrightcolor="this" fillcolor="window">
                  <v:imagedata r:id="rId158" o:title=""/>
                  <w10:bordertop type="single" width="6"/>
                  <w10:borderleft type="single" width="6"/>
                  <w10:borderbottom type="single" width="6"/>
                  <w10:borderright type="single" width="6"/>
                </v:shape>
                <o:OLEObject Type="Embed" ProgID="PBrush" ShapeID="_x0000_i1030" DrawAspect="Content" ObjectID="_1662856720" r:id="rId159"/>
              </w:object>
            </w:r>
          </w:p>
          <w:p w14:paraId="7793208A" w14:textId="2B07ABC2" w:rsidR="00461367" w:rsidRPr="00C0592E" w:rsidRDefault="00461367" w:rsidP="00461367">
            <w:pPr>
              <w:pStyle w:val="Caption"/>
            </w:pPr>
            <w:bookmarkStart w:id="1224"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1225" w:author="Tom Bergeron" w:date="2020-09-25T15:54:00Z">
              <w:r w:rsidR="00D75DE9">
                <w:rPr>
                  <w:noProof/>
                </w:rPr>
                <w:t>35</w:t>
              </w:r>
            </w:ins>
            <w:del w:id="1226" w:author="Tom Bergeron" w:date="2020-09-25T15:54:00Z">
              <w:r w:rsidR="00556C6F" w:rsidDel="00D75DE9">
                <w:rPr>
                  <w:noProof/>
                </w:rPr>
                <w:delText>88</w:delText>
              </w:r>
            </w:del>
            <w:r w:rsidR="00B41E3E">
              <w:rPr>
                <w:noProof/>
              </w:rPr>
              <w:fldChar w:fldCharType="end"/>
            </w:r>
            <w:bookmarkEnd w:id="1224"/>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4942E0AF">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40C73264" w:rsidR="00461367" w:rsidRPr="00C0592E" w:rsidRDefault="00461367" w:rsidP="00461367">
            <w:pPr>
              <w:pStyle w:val="Caption"/>
            </w:pPr>
            <w:bookmarkStart w:id="1227"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1228" w:author="Tom Bergeron" w:date="2020-09-25T15:54:00Z">
              <w:r w:rsidR="00D75DE9">
                <w:rPr>
                  <w:noProof/>
                </w:rPr>
                <w:t>36</w:t>
              </w:r>
            </w:ins>
            <w:del w:id="1229" w:author="Tom Bergeron" w:date="2020-09-25T15:54:00Z">
              <w:r w:rsidR="00556C6F" w:rsidDel="00D75DE9">
                <w:rPr>
                  <w:noProof/>
                </w:rPr>
                <w:delText>89</w:delText>
              </w:r>
            </w:del>
            <w:r w:rsidR="00B41E3E">
              <w:rPr>
                <w:noProof/>
              </w:rPr>
              <w:fldChar w:fldCharType="end"/>
            </w:r>
            <w:bookmarkEnd w:id="1227"/>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1230" w:name="_Toc119468122"/>
      <w:bookmarkStart w:id="1231" w:name="_Toc353195434"/>
      <w:bookmarkStart w:id="1232" w:name="_Toc358296311"/>
      <w:bookmarkStart w:id="1233" w:name="_Toc358298476"/>
      <w:bookmarkStart w:id="1234" w:name="_Toc469334966"/>
    </w:p>
    <w:p w14:paraId="78AF7AF2" w14:textId="77777777" w:rsidR="008708F9" w:rsidRPr="00C0592E" w:rsidRDefault="00530DA9" w:rsidP="00D36D96">
      <w:pPr>
        <w:pStyle w:val="Heading2"/>
      </w:pPr>
      <w:bookmarkStart w:id="1235" w:name="_Toc504120392"/>
      <w:bookmarkStart w:id="1236" w:name="_Toc527644375"/>
      <w:bookmarkStart w:id="1237" w:name="_Toc528599474"/>
      <w:bookmarkStart w:id="1238" w:name="_Toc17993512"/>
      <w:bookmarkStart w:id="1239" w:name="_Toc37267230"/>
      <w:bookmarkStart w:id="1240" w:name="_Toc51666648"/>
      <w:bookmarkStart w:id="1241" w:name="_Toc51666814"/>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1230"/>
      <w:bookmarkEnd w:id="1231"/>
      <w:bookmarkEnd w:id="1232"/>
      <w:bookmarkEnd w:id="1233"/>
      <w:bookmarkEnd w:id="1234"/>
      <w:bookmarkEnd w:id="1235"/>
      <w:bookmarkEnd w:id="1236"/>
      <w:bookmarkEnd w:id="1237"/>
      <w:bookmarkEnd w:id="1238"/>
      <w:bookmarkEnd w:id="1239"/>
      <w:bookmarkEnd w:id="1240"/>
      <w:bookmarkEnd w:id="1241"/>
    </w:p>
    <w:p w14:paraId="7F0CA001" w14:textId="62D5E849"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D42798">
        <w:rPr>
          <w:rStyle w:val="PlainTextChar"/>
        </w:rPr>
        <w:t>W</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w:t>
      </w:r>
      <w:r w:rsidR="006A5A04">
        <w:t>machine</w:t>
      </w:r>
      <w:r w:rsidR="00F2645B" w:rsidRPr="00C0592E">
        <w:t>.</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D36D96">
      <w:pPr>
        <w:pStyle w:val="Heading2"/>
      </w:pPr>
      <w:bookmarkStart w:id="1242" w:name="_Toc119468123"/>
      <w:bookmarkStart w:id="1243" w:name="_Toc353195435"/>
      <w:bookmarkStart w:id="1244" w:name="_Toc358296312"/>
      <w:bookmarkStart w:id="1245" w:name="_Toc358298477"/>
      <w:bookmarkStart w:id="1246" w:name="_Toc469334967"/>
      <w:bookmarkStart w:id="1247" w:name="_Toc504120393"/>
      <w:bookmarkStart w:id="1248" w:name="_Toc527644376"/>
      <w:bookmarkStart w:id="1249" w:name="_Toc528599475"/>
      <w:bookmarkStart w:id="1250" w:name="_Toc17993513"/>
      <w:bookmarkStart w:id="1251" w:name="_Toc37267231"/>
      <w:bookmarkStart w:id="1252" w:name="_Toc51666649"/>
      <w:bookmarkStart w:id="1253" w:name="_Toc51666815"/>
      <w:r>
        <w:t>His</w:t>
      </w:r>
      <w:r w:rsidR="00DA7A6D">
        <w:t xml:space="preserve">torical </w:t>
      </w:r>
      <w:r w:rsidR="00BB1720">
        <w:t xml:space="preserve">Mode - </w:t>
      </w:r>
      <w:r>
        <w:t xml:space="preserve">General </w:t>
      </w:r>
      <w:r w:rsidR="00BB1720">
        <w:t>Tab</w:t>
      </w:r>
      <w:bookmarkEnd w:id="1242"/>
      <w:bookmarkEnd w:id="1243"/>
      <w:bookmarkEnd w:id="1244"/>
      <w:bookmarkEnd w:id="1245"/>
      <w:bookmarkEnd w:id="1246"/>
      <w:bookmarkEnd w:id="1247"/>
      <w:bookmarkEnd w:id="1248"/>
      <w:bookmarkEnd w:id="1249"/>
      <w:bookmarkEnd w:id="1250"/>
      <w:bookmarkEnd w:id="1251"/>
      <w:bookmarkEnd w:id="1252"/>
      <w:bookmarkEnd w:id="1253"/>
    </w:p>
    <w:p w14:paraId="6942B5FD" w14:textId="77777777" w:rsidR="009D219D" w:rsidRPr="004B2B33" w:rsidRDefault="00DD450D" w:rsidP="004B2B33">
      <w:pPr>
        <w:jc w:val="center"/>
      </w:pPr>
      <w:r w:rsidRPr="004B2B33">
        <w:rPr>
          <w:noProof/>
        </w:rPr>
        <w:drawing>
          <wp:inline distT="0" distB="0" distL="0" distR="0" wp14:anchorId="65B87D4C" wp14:editId="25B28180">
            <wp:extent cx="5644662" cy="30575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5662106" cy="3066974"/>
                    </a:xfrm>
                    <a:prstGeom prst="rect">
                      <a:avLst/>
                    </a:prstGeom>
                    <a:noFill/>
                    <a:ln>
                      <a:noFill/>
                    </a:ln>
                  </pic:spPr>
                </pic:pic>
              </a:graphicData>
            </a:graphic>
          </wp:inline>
        </w:drawing>
      </w:r>
    </w:p>
    <w:p w14:paraId="3F4C9E13" w14:textId="46840D44"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254" w:author="Tom Bergeron" w:date="2020-09-25T15:54:00Z">
        <w:r w:rsidR="00D75DE9">
          <w:rPr>
            <w:noProof/>
          </w:rPr>
          <w:t>37</w:t>
        </w:r>
      </w:ins>
      <w:del w:id="1255" w:author="Tom Bergeron" w:date="2020-09-25T15:54:00Z">
        <w:r w:rsidR="00556C6F" w:rsidDel="00D75DE9">
          <w:rPr>
            <w:noProof/>
          </w:rPr>
          <w:delText>90</w:delText>
        </w:r>
      </w:del>
      <w:r w:rsidR="00B41E3E">
        <w:rPr>
          <w:noProof/>
        </w:rPr>
        <w:fldChar w:fldCharType="end"/>
      </w:r>
      <w:r w:rsidR="00C300AB">
        <w:t>: Virtual Profiling History – General Tab</w:t>
      </w:r>
    </w:p>
    <w:p w14:paraId="79591FB5" w14:textId="77777777" w:rsidR="000479AA" w:rsidRDefault="000479AA" w:rsidP="00F2645B"/>
    <w:p w14:paraId="6B2256AA" w14:textId="433D18E1" w:rsidR="008708F9" w:rsidRPr="00C0592E" w:rsidRDefault="008708F9">
      <w:r w:rsidRPr="00C0592E">
        <w:t xml:space="preserve">The </w:t>
      </w:r>
      <w:r w:rsidR="00D42798">
        <w:t>W</w:t>
      </w:r>
      <w:r w:rsidR="00DF63A3" w:rsidRPr="00C0592E">
        <w:t>PI</w:t>
      </w:r>
      <w:r w:rsidR="0099424F">
        <w:t xml:space="preserve"> software will display the b</w:t>
      </w:r>
      <w:r w:rsidRPr="00C0592E">
        <w:t xml:space="preserve">aseline profile on the profile graph in a solid line format.  </w:t>
      </w:r>
      <w:proofErr w:type="gramStart"/>
      <w:r w:rsidRPr="00C0592E">
        <w:t>Also</w:t>
      </w:r>
      <w:proofErr w:type="gramEnd"/>
      <w:r w:rsidRPr="00C0592E">
        <w:t xml:space="preserve">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015E12FF" w:rsidR="00B33199" w:rsidRPr="00C0592E" w:rsidRDefault="008708F9">
      <w:r w:rsidRPr="00C0592E">
        <w:t xml:space="preserve">Below the profile graph, the Virtual Profile and </w:t>
      </w:r>
      <w:r w:rsidR="0099424F">
        <w:t>baseline</w:t>
      </w:r>
      <w:r w:rsidRPr="00C0592E">
        <w:t xml:space="preserve"> profile statistics are displayed</w:t>
      </w:r>
      <w:r w:rsidR="00276B04">
        <w:t>.</w:t>
      </w:r>
      <w:r w:rsidRPr="00C0592E">
        <w:t xml:space="preserve">  Below the statistics, the Virtual Profile and </w:t>
      </w:r>
      <w:r w:rsidR="0099424F">
        <w:t>baseline</w:t>
      </w:r>
      <w:r w:rsidRPr="00C0592E">
        <w:t xml:space="preserve"> </w:t>
      </w:r>
      <w:r w:rsidR="003552E0" w:rsidRPr="00C0592E">
        <w:t>profile</w:t>
      </w:r>
      <w:r w:rsidR="00276B04">
        <w:t xml:space="preserve"> PWI values, machine</w:t>
      </w:r>
      <w:r w:rsidR="003552E0" w:rsidRPr="00C0592E">
        <w:t xml:space="preserve"> recipes</w:t>
      </w:r>
      <w:r w:rsidR="00276B04">
        <w:t>, and Solder Pot setpoint and measured values</w:t>
      </w:r>
      <w:r w:rsidR="003552E0" w:rsidRPr="00C0592E">
        <w:t xml:space="preserve"> are displayed</w:t>
      </w:r>
      <w:r w:rsidR="00276B04">
        <w:t>.</w:t>
      </w:r>
    </w:p>
    <w:p w14:paraId="287D7AE5" w14:textId="77777777" w:rsidR="00C77EF2" w:rsidRDefault="00C77EF2">
      <w:pPr>
        <w:rPr>
          <w:rFonts w:ascii="Arial" w:hAnsi="Arial" w:cs="Arial"/>
          <w:b/>
          <w:bCs/>
          <w:sz w:val="24"/>
          <w:szCs w:val="26"/>
        </w:rPr>
      </w:pPr>
      <w:bookmarkStart w:id="1256" w:name="_Toc358296313"/>
      <w:bookmarkStart w:id="1257" w:name="_Toc358298478"/>
      <w:bookmarkStart w:id="1258" w:name="_Toc469334968"/>
      <w:bookmarkStart w:id="1259" w:name="_Toc119468124"/>
      <w:r>
        <w:br w:type="page"/>
      </w:r>
    </w:p>
    <w:p w14:paraId="70E06D4B" w14:textId="77777777" w:rsidR="009D219D" w:rsidRPr="00C0592E" w:rsidRDefault="008058F8">
      <w:pPr>
        <w:pStyle w:val="Heading3"/>
      </w:pPr>
      <w:bookmarkStart w:id="1260" w:name="_Toc504120394"/>
      <w:bookmarkStart w:id="1261" w:name="_Toc527644377"/>
      <w:bookmarkStart w:id="1262" w:name="_Toc528599476"/>
      <w:bookmarkStart w:id="1263" w:name="_Toc17993514"/>
      <w:bookmarkStart w:id="1264" w:name="_Toc37267232"/>
      <w:bookmarkStart w:id="1265" w:name="_Toc51666816"/>
      <w:r w:rsidRPr="00C0592E">
        <w:lastRenderedPageBreak/>
        <w:t>Graph Controller</w:t>
      </w:r>
      <w:bookmarkEnd w:id="1256"/>
      <w:bookmarkEnd w:id="1257"/>
      <w:bookmarkEnd w:id="1258"/>
      <w:bookmarkEnd w:id="1260"/>
      <w:bookmarkEnd w:id="1261"/>
      <w:bookmarkEnd w:id="1262"/>
      <w:bookmarkEnd w:id="1263"/>
      <w:bookmarkEnd w:id="1264"/>
      <w:bookmarkEnd w:id="1265"/>
    </w:p>
    <w:tbl>
      <w:tblPr>
        <w:tblW w:w="9503" w:type="dxa"/>
        <w:tblLook w:val="04A0" w:firstRow="1" w:lastRow="0" w:firstColumn="1" w:lastColumn="0" w:noHBand="0" w:noVBand="1"/>
      </w:tblPr>
      <w:tblGrid>
        <w:gridCol w:w="4089"/>
        <w:gridCol w:w="5414"/>
      </w:tblGrid>
      <w:tr w:rsidR="00D42798" w14:paraId="7EDBFEE1" w14:textId="77777777" w:rsidTr="00E67D7D">
        <w:tc>
          <w:tcPr>
            <w:tcW w:w="4680" w:type="dxa"/>
            <w:shd w:val="clear" w:color="auto" w:fill="auto"/>
          </w:tcPr>
          <w:p w14:paraId="6CCDC8BC" w14:textId="0525CFE1" w:rsidR="00F75B7B" w:rsidRPr="00C0592E" w:rsidRDefault="00F75B7B" w:rsidP="00F75B7B">
            <w:r w:rsidRPr="00C0592E">
              <w:t xml:space="preserve">The Graph Controller allows you to modify the view of the </w:t>
            </w:r>
            <w:r w:rsidR="00597827">
              <w:t>W</w:t>
            </w:r>
            <w:r w:rsidRPr="00C0592E">
              <w:t>PI</w:t>
            </w:r>
            <w:r>
              <w:t xml:space="preserve"> </w:t>
            </w:r>
            <w:r w:rsidRPr="00C0592E">
              <w:t xml:space="preserve">profile graph.  See </w:t>
            </w:r>
            <w:r w:rsidRPr="00C0592E">
              <w:fldChar w:fldCharType="begin"/>
            </w:r>
            <w:r w:rsidRPr="00C0592E">
              <w:instrText xml:space="preserve"> REF _Ref185910477 \h  \* MERGEFORMAT </w:instrText>
            </w:r>
            <w:r w:rsidRPr="00C0592E">
              <w:fldChar w:fldCharType="separate"/>
            </w:r>
            <w:ins w:id="1266" w:author="Tom Bergeron" w:date="2020-09-25T15:54:00Z">
              <w:r w:rsidR="00D75DE9" w:rsidRPr="00C0592E">
                <w:t xml:space="preserve">Figure </w:t>
              </w:r>
              <w:r w:rsidR="00D75DE9">
                <w:rPr>
                  <w:noProof/>
                </w:rPr>
                <w:t>38</w:t>
              </w:r>
            </w:ins>
            <w:del w:id="1267" w:author="Tom Bergeron" w:date="2020-09-25T15:54:00Z">
              <w:r w:rsidR="00556C6F" w:rsidRPr="00C0592E" w:rsidDel="00D75DE9">
                <w:delText xml:space="preserve">Figure </w:delText>
              </w:r>
              <w:r w:rsidR="00556C6F" w:rsidDel="00D75DE9">
                <w:rPr>
                  <w:noProof/>
                </w:rPr>
                <w:delText>91</w:delText>
              </w:r>
            </w:del>
            <w:r w:rsidRPr="00C0592E">
              <w:fldChar w:fldCharType="end"/>
            </w:r>
            <w:r w:rsidRPr="00C0592E">
              <w:t>.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78C46DCA" w14:textId="3F723038" w:rsidR="00F75B7B" w:rsidRPr="00E67D7D" w:rsidRDefault="00F75B7B" w:rsidP="00E67D7D"/>
        </w:tc>
        <w:tc>
          <w:tcPr>
            <w:tcW w:w="4823" w:type="dxa"/>
            <w:shd w:val="clear" w:color="auto" w:fill="auto"/>
          </w:tcPr>
          <w:p w14:paraId="22B4E495" w14:textId="77777777" w:rsidR="00F75B7B" w:rsidRDefault="00F75B7B" w:rsidP="00C05228"/>
          <w:p w14:paraId="10B1E7E5" w14:textId="77777777" w:rsidR="00F75B7B" w:rsidRDefault="00DD450D" w:rsidP="00C05228">
            <w:r w:rsidRPr="00ED44B3">
              <w:rPr>
                <w:noProof/>
              </w:rPr>
              <w:drawing>
                <wp:inline distT="0" distB="0" distL="0" distR="0" wp14:anchorId="666A1E68" wp14:editId="4C1EE2DE">
                  <wp:extent cx="3301167" cy="2353958"/>
                  <wp:effectExtent l="0" t="0" r="0" b="825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369293" cy="2402537"/>
                          </a:xfrm>
                          <a:prstGeom prst="rect">
                            <a:avLst/>
                          </a:prstGeom>
                          <a:noFill/>
                          <a:ln>
                            <a:noFill/>
                          </a:ln>
                        </pic:spPr>
                      </pic:pic>
                    </a:graphicData>
                  </a:graphic>
                </wp:inline>
              </w:drawing>
            </w:r>
          </w:p>
          <w:p w14:paraId="141A05C6" w14:textId="7057EBE1" w:rsidR="00F75B7B" w:rsidRPr="001E7042" w:rsidRDefault="00F75B7B" w:rsidP="00F75B7B">
            <w:pPr>
              <w:pStyle w:val="Caption"/>
              <w:rPr>
                <w:rFonts w:ascii="Trebuchet MS" w:hAnsi="Trebuchet MS"/>
                <w:color w:val="FF0000"/>
                <w:sz w:val="24"/>
                <w:szCs w:val="24"/>
              </w:rPr>
            </w:pPr>
            <w:bookmarkStart w:id="1268"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1269" w:author="Tom Bergeron" w:date="2020-09-25T15:54:00Z">
              <w:r w:rsidR="00D75DE9">
                <w:rPr>
                  <w:noProof/>
                </w:rPr>
                <w:t>38</w:t>
              </w:r>
            </w:ins>
            <w:del w:id="1270" w:author="Tom Bergeron" w:date="2020-09-25T15:54:00Z">
              <w:r w:rsidR="00556C6F" w:rsidDel="00D75DE9">
                <w:rPr>
                  <w:noProof/>
                </w:rPr>
                <w:delText>91</w:delText>
              </w:r>
            </w:del>
            <w:r w:rsidR="00B41E3E">
              <w:rPr>
                <w:noProof/>
              </w:rPr>
              <w:fldChar w:fldCharType="end"/>
            </w:r>
            <w:bookmarkEnd w:id="1268"/>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4FFAE674" w14:textId="77777777" w:rsidR="00D42798" w:rsidRPr="005941AF" w:rsidRDefault="00D42798" w:rsidP="00D42798">
      <w:pPr>
        <w:rPr>
          <w:b/>
          <w:strike/>
        </w:rPr>
      </w:pPr>
      <w:r w:rsidRPr="005941AF">
        <w:rPr>
          <w:b/>
        </w:rPr>
        <w:t xml:space="preserve">TCs </w:t>
      </w:r>
    </w:p>
    <w:p w14:paraId="6767D751" w14:textId="684D39A0" w:rsidR="00D42798" w:rsidRDefault="00D42798" w:rsidP="00D42798">
      <w:r w:rsidRPr="005941AF">
        <w:t xml:space="preserve">The TCs section is a list of the thermocouples used for the profile.  In the event that you wish to view the profile without a </w:t>
      </w:r>
      <w:proofErr w:type="gramStart"/>
      <w:r w:rsidRPr="005941AF">
        <w:t>particular or multiple thermocouples</w:t>
      </w:r>
      <w:proofErr w:type="gramEnd"/>
      <w:r w:rsidRPr="005941AF">
        <w:t>,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 xml:space="preserve">. You can also update the distance </w:t>
      </w:r>
      <w:r w:rsidR="00276B04">
        <w:t>measurement if</w:t>
      </w:r>
      <w:r>
        <w:t xml:space="preserve"> a value was input incorrectly when the profile was started.</w:t>
      </w:r>
    </w:p>
    <w:p w14:paraId="15BC1CD7" w14:textId="77777777" w:rsidR="00D42798" w:rsidRPr="00673430" w:rsidRDefault="00D42798" w:rsidP="00D42798"/>
    <w:p w14:paraId="6CAB127C" w14:textId="77777777" w:rsidR="00D42798" w:rsidRPr="00673430" w:rsidRDefault="00D42798" w:rsidP="00D42798">
      <w:r w:rsidRPr="00673430">
        <w:rPr>
          <w:b/>
        </w:rPr>
        <w:t>Grid –</w:t>
      </w:r>
      <w:r w:rsidRPr="00673430">
        <w:t xml:space="preserve"> Enables/disables the view of the X and Y-Axis scales.</w:t>
      </w:r>
    </w:p>
    <w:p w14:paraId="79F10997" w14:textId="77777777" w:rsidR="00D42798" w:rsidRPr="00673430" w:rsidRDefault="00D42798" w:rsidP="00D42798"/>
    <w:p w14:paraId="2F09F173" w14:textId="77777777" w:rsidR="00D42798" w:rsidRPr="00673430" w:rsidRDefault="00D42798" w:rsidP="00D42798">
      <w:r w:rsidRPr="00673430">
        <w:rPr>
          <w:b/>
        </w:rPr>
        <w:t xml:space="preserve">Reference </w:t>
      </w:r>
      <w:r>
        <w:rPr>
          <w:b/>
        </w:rPr>
        <w:t>l</w:t>
      </w:r>
      <w:r w:rsidRPr="00673430">
        <w:rPr>
          <w:b/>
        </w:rPr>
        <w:t>ines –</w:t>
      </w:r>
      <w:r w:rsidRPr="00673430">
        <w:t xml:space="preserve"> Enables the view of Reference Lines displayed on the profile graph.  These lines represent any temperatures referenced in the selected Process Window.</w:t>
      </w:r>
    </w:p>
    <w:p w14:paraId="2B808B8A" w14:textId="77777777" w:rsidR="00D42798" w:rsidRPr="00673430" w:rsidRDefault="00D42798" w:rsidP="00D42798"/>
    <w:p w14:paraId="7D7600E6" w14:textId="03BD51B9" w:rsidR="00D42798" w:rsidRPr="00673430" w:rsidRDefault="00D42798" w:rsidP="00D42798">
      <w:r w:rsidRPr="00673430">
        <w:rPr>
          <w:b/>
        </w:rPr>
        <w:t xml:space="preserve">Zone </w:t>
      </w:r>
      <w:r>
        <w:rPr>
          <w:b/>
        </w:rPr>
        <w:t>l</w:t>
      </w:r>
      <w:r w:rsidRPr="00673430">
        <w:rPr>
          <w:b/>
        </w:rPr>
        <w:t xml:space="preserve">ines – </w:t>
      </w:r>
      <w:r w:rsidRPr="00673430">
        <w:t>Enables the view for the zone lines on the profile graph.</w:t>
      </w:r>
    </w:p>
    <w:p w14:paraId="330D7A9B" w14:textId="77777777" w:rsidR="00D42798" w:rsidRPr="00673430" w:rsidRDefault="00D42798" w:rsidP="00D42798"/>
    <w:p w14:paraId="27255A50" w14:textId="77777777" w:rsidR="00D42798" w:rsidRPr="00673430" w:rsidRDefault="00D42798" w:rsidP="00D42798">
      <w:pPr>
        <w:rPr>
          <w:b/>
        </w:rPr>
      </w:pPr>
      <w:r>
        <w:rPr>
          <w:b/>
        </w:rPr>
        <w:t>Predicted TCs o</w:t>
      </w:r>
      <w:r w:rsidRPr="00673430">
        <w:rPr>
          <w:b/>
        </w:rPr>
        <w:t>nly</w:t>
      </w:r>
      <w:r w:rsidRPr="00673430">
        <w:t xml:space="preserve"> - Removes the Original profile plot from view, displaying only the prediction profile plot on the graph.  </w:t>
      </w:r>
    </w:p>
    <w:p w14:paraId="5F0665E9" w14:textId="77777777" w:rsidR="00D42798" w:rsidRPr="00673430" w:rsidRDefault="00D42798" w:rsidP="00D42798"/>
    <w:p w14:paraId="138073FD" w14:textId="77777777" w:rsidR="00D42798" w:rsidRPr="00673430" w:rsidRDefault="00D42798" w:rsidP="00D42798">
      <w:r w:rsidRPr="00673430">
        <w:rPr>
          <w:b/>
        </w:rPr>
        <w:t xml:space="preserve">Zero </w:t>
      </w:r>
      <w:r>
        <w:rPr>
          <w:b/>
        </w:rPr>
        <w:t>d</w:t>
      </w:r>
      <w:r w:rsidRPr="00673430">
        <w:rPr>
          <w:b/>
        </w:rPr>
        <w:t xml:space="preserve">ecimal </w:t>
      </w:r>
      <w:r>
        <w:t>– When viewing the Examine</w:t>
      </w:r>
      <w:r w:rsidRPr="00673430">
        <w:t xml:space="preserve"> tool, this setting enables or disables the decimal display.  When unchecked, the software will display one decimal point.</w:t>
      </w:r>
    </w:p>
    <w:p w14:paraId="41EE6A4E" w14:textId="77777777" w:rsidR="00D42798" w:rsidRPr="00673430" w:rsidRDefault="00D42798" w:rsidP="00D42798"/>
    <w:p w14:paraId="7271116B" w14:textId="77777777" w:rsidR="00D42798" w:rsidRDefault="00D42798" w:rsidP="00D42798">
      <w:r w:rsidRPr="00673430">
        <w:rPr>
          <w:b/>
        </w:rPr>
        <w:t xml:space="preserve">Internal </w:t>
      </w:r>
      <w:r>
        <w:rPr>
          <w:b/>
        </w:rPr>
        <w:t>t</w:t>
      </w:r>
      <w:r w:rsidRPr="00673430">
        <w:rPr>
          <w:b/>
        </w:rPr>
        <w:t xml:space="preserve">emp </w:t>
      </w:r>
      <w:r w:rsidRPr="00673430">
        <w:t>– Enables the view of the profiler’s internal temperature profile plot on the graph.</w:t>
      </w:r>
    </w:p>
    <w:p w14:paraId="76B622F7" w14:textId="77777777" w:rsidR="00D42798" w:rsidRDefault="00D42798" w:rsidP="00D42798"/>
    <w:p w14:paraId="4468498D" w14:textId="77777777" w:rsidR="00D42798" w:rsidRPr="005941AF" w:rsidRDefault="00D42798" w:rsidP="00D42798">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Pr="005941AF">
        <w:rPr>
          <w:rFonts w:ascii="Trebuchet MS" w:hAnsi="Trebuchet MS"/>
          <w:sz w:val="24"/>
          <w:szCs w:val="24"/>
        </w:rPr>
        <w:t xml:space="preserve"> </w:t>
      </w:r>
    </w:p>
    <w:p w14:paraId="6FDA8EBF" w14:textId="77777777" w:rsidR="00D42798" w:rsidRPr="005941AF" w:rsidRDefault="00D42798" w:rsidP="00D42798"/>
    <w:p w14:paraId="2EA31E23" w14:textId="77777777" w:rsidR="00D42798" w:rsidRPr="00CF1846" w:rsidRDefault="00D42798" w:rsidP="00D42798">
      <w:r w:rsidRPr="005941AF">
        <w:rPr>
          <w:b/>
        </w:rPr>
        <w:t>Floating O2 PPM display</w:t>
      </w:r>
      <w:r w:rsidRPr="005941AF">
        <w:t xml:space="preserve"> – When the </w:t>
      </w:r>
      <w:r w:rsidRPr="005941AF">
        <w:rPr>
          <w:i/>
        </w:rPr>
        <w:t>O2 Live</w:t>
      </w:r>
      <w:r w:rsidRPr="005941AF">
        <w:t xml:space="preserve"> option is purchased, you can enable/disable a window on the graph that shows the O2 measurement recorded during that profile. </w:t>
      </w:r>
    </w:p>
    <w:p w14:paraId="42C7FC28" w14:textId="77777777" w:rsidR="00D42798" w:rsidRPr="005941AF" w:rsidRDefault="00D42798" w:rsidP="00D42798">
      <w:r>
        <w:rPr>
          <w:b/>
        </w:rPr>
        <w:br/>
        <w:t>Display of Pointers</w:t>
      </w:r>
      <w:r w:rsidRPr="005941AF">
        <w:t xml:space="preserve"> – </w:t>
      </w:r>
      <w:r>
        <w:t xml:space="preserve">Allows you to control which information is displayed when the </w:t>
      </w:r>
      <w:r w:rsidRPr="00CD01B5">
        <w:rPr>
          <w:i/>
          <w:iCs/>
        </w:rPr>
        <w:t>Pointer Slopes</w:t>
      </w:r>
      <w:r>
        <w:t xml:space="preserve"> tab in the Statistics table is selected (see below for additional details on pointers).</w:t>
      </w:r>
      <w:r w:rsidRPr="005941AF">
        <w:t xml:space="preserve"> </w:t>
      </w:r>
    </w:p>
    <w:p w14:paraId="447942F8" w14:textId="28E5A2CD" w:rsidR="00D42798" w:rsidRDefault="00D42798" w:rsidP="009D219D">
      <w:pPr>
        <w:rPr>
          <w:b/>
        </w:rPr>
      </w:pPr>
      <w:r>
        <w:rPr>
          <w:b/>
        </w:rPr>
        <w:br/>
      </w:r>
    </w:p>
    <w:p w14:paraId="707D2E4B" w14:textId="77777777" w:rsidR="00D42798" w:rsidRPr="00C0592E" w:rsidRDefault="00D42798" w:rsidP="009D219D">
      <w:pPr>
        <w:rPr>
          <w:b/>
        </w:rPr>
      </w:pPr>
    </w:p>
    <w:p w14:paraId="748AD78F" w14:textId="77777777" w:rsidR="001E7042" w:rsidRPr="00C0592E" w:rsidRDefault="001E7042" w:rsidP="00EE1973"/>
    <w:p w14:paraId="0D7C78E5" w14:textId="77777777" w:rsidR="009D219D" w:rsidRPr="00C0592E" w:rsidRDefault="00DA7A6D">
      <w:pPr>
        <w:pStyle w:val="Heading3"/>
      </w:pPr>
      <w:bookmarkStart w:id="1271" w:name="_Toc358296314"/>
      <w:bookmarkStart w:id="1272" w:name="_Toc358298479"/>
      <w:bookmarkStart w:id="1273" w:name="_Toc469334969"/>
      <w:bookmarkStart w:id="1274" w:name="_Toc504120395"/>
      <w:bookmarkStart w:id="1275" w:name="_Toc527644378"/>
      <w:bookmarkStart w:id="1276" w:name="_Toc528599477"/>
      <w:bookmarkStart w:id="1277" w:name="_Toc17993515"/>
      <w:bookmarkStart w:id="1278" w:name="_Toc37267233"/>
      <w:bookmarkStart w:id="1279" w:name="_Toc51666817"/>
      <w:r>
        <w:lastRenderedPageBreak/>
        <w:t xml:space="preserve">Automatic </w:t>
      </w:r>
      <w:r w:rsidR="008058F8">
        <w:t>C</w:t>
      </w:r>
      <w:r w:rsidR="008058F8" w:rsidRPr="00C0592E">
        <w:t xml:space="preserve">alculation </w:t>
      </w:r>
      <w:proofErr w:type="gramStart"/>
      <w:r w:rsidR="008058F8" w:rsidRPr="00C0592E">
        <w:t>Of</w:t>
      </w:r>
      <w:proofErr w:type="gramEnd"/>
      <w:r w:rsidR="008058F8" w:rsidRPr="00C0592E">
        <w:t xml:space="preserve"> </w:t>
      </w:r>
      <w:r w:rsidR="009D219D" w:rsidRPr="00C0592E">
        <w:t>Delt</w:t>
      </w:r>
      <w:r>
        <w:t xml:space="preserve">a T </w:t>
      </w:r>
      <w:r w:rsidR="008058F8">
        <w:t xml:space="preserve">+ </w:t>
      </w:r>
      <w:r>
        <w:t xml:space="preserve">Delta </w:t>
      </w:r>
      <w:r w:rsidR="008058F8">
        <w:t>(Or Range) For All S</w:t>
      </w:r>
      <w:r w:rsidR="008058F8" w:rsidRPr="00C0592E">
        <w:t>tat</w:t>
      </w:r>
      <w:r w:rsidR="008058F8">
        <w:t>istic</w:t>
      </w:r>
      <w:r w:rsidR="008058F8" w:rsidRPr="00C0592E">
        <w:t>s</w:t>
      </w:r>
      <w:bookmarkEnd w:id="1271"/>
      <w:bookmarkEnd w:id="1272"/>
      <w:bookmarkEnd w:id="1273"/>
      <w:bookmarkEnd w:id="1274"/>
      <w:bookmarkEnd w:id="1275"/>
      <w:bookmarkEnd w:id="1276"/>
      <w:bookmarkEnd w:id="1277"/>
      <w:bookmarkEnd w:id="1278"/>
      <w:bookmarkEnd w:id="1279"/>
    </w:p>
    <w:p w14:paraId="7B36AB0D" w14:textId="0019B9B6"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ins w:id="1280" w:author="Tom Bergeron" w:date="2020-09-25T15:54:00Z">
        <w:r w:rsidR="00D75DE9" w:rsidRPr="00D75DE9">
          <w:rPr>
            <w:rPrChange w:id="1281" w:author="Tom Bergeron" w:date="2020-09-25T15:54:00Z">
              <w:rPr>
                <w:rFonts w:ascii="Arial" w:hAnsi="Arial" w:cs="Arial"/>
                <w:sz w:val="16"/>
                <w:szCs w:val="16"/>
              </w:rPr>
            </w:rPrChange>
          </w:rPr>
          <w:t xml:space="preserve">Figure </w:t>
        </w:r>
        <w:r w:rsidR="00D75DE9" w:rsidRPr="00D75DE9">
          <w:rPr>
            <w:noProof/>
            <w:rPrChange w:id="1282" w:author="Tom Bergeron" w:date="2020-09-25T15:54:00Z">
              <w:rPr>
                <w:rFonts w:ascii="Arial" w:hAnsi="Arial" w:cs="Arial"/>
                <w:noProof/>
                <w:sz w:val="16"/>
                <w:szCs w:val="16"/>
              </w:rPr>
            </w:rPrChange>
          </w:rPr>
          <w:t>39</w:t>
        </w:r>
      </w:ins>
      <w:del w:id="1283" w:author="Tom Bergeron" w:date="2020-09-25T15:54:00Z">
        <w:r w:rsidR="00556C6F" w:rsidRPr="00556C6F" w:rsidDel="00D75DE9">
          <w:delText xml:space="preserve">Figure </w:delText>
        </w:r>
        <w:r w:rsidR="00556C6F" w:rsidRPr="00556C6F" w:rsidDel="00D75DE9">
          <w:rPr>
            <w:noProof/>
          </w:rPr>
          <w:delText>92</w:delText>
        </w:r>
      </w:del>
      <w:r w:rsidR="00D77FE8" w:rsidRPr="00C0592E">
        <w:fldChar w:fldCharType="end"/>
      </w:r>
      <w:r w:rsidRPr="00C0592E">
        <w:t xml:space="preserve">.  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pPr>
        <w:pStyle w:val="Heading3"/>
      </w:pPr>
      <w:bookmarkStart w:id="1284" w:name="_Toc358296315"/>
      <w:bookmarkStart w:id="1285" w:name="_Toc358298480"/>
      <w:bookmarkStart w:id="1286" w:name="_Toc469334970"/>
      <w:bookmarkStart w:id="1287" w:name="_Toc504120396"/>
      <w:bookmarkStart w:id="1288" w:name="_Toc527644379"/>
      <w:bookmarkStart w:id="1289" w:name="_Toc528599478"/>
      <w:bookmarkStart w:id="1290" w:name="_Toc17993516"/>
      <w:bookmarkStart w:id="1291" w:name="_Toc37267234"/>
      <w:bookmarkStart w:id="1292" w:name="_Toc51666818"/>
      <w:r>
        <w:t>Examine</w:t>
      </w:r>
      <w:r w:rsidR="00DA7A6D">
        <w:t xml:space="preserve"> </w:t>
      </w:r>
      <w:r w:rsidR="008058F8">
        <w:t>T</w:t>
      </w:r>
      <w:r w:rsidR="008058F8" w:rsidRPr="00C0592E">
        <w:t>ool</w:t>
      </w:r>
      <w:bookmarkEnd w:id="1284"/>
      <w:bookmarkEnd w:id="1285"/>
      <w:bookmarkEnd w:id="1286"/>
      <w:bookmarkEnd w:id="1287"/>
      <w:bookmarkEnd w:id="1288"/>
      <w:bookmarkEnd w:id="1289"/>
      <w:bookmarkEnd w:id="1290"/>
      <w:bookmarkEnd w:id="1291"/>
      <w:bookmarkEnd w:id="1292"/>
    </w:p>
    <w:tbl>
      <w:tblPr>
        <w:tblW w:w="0" w:type="auto"/>
        <w:tblLook w:val="04A0" w:firstRow="1" w:lastRow="0" w:firstColumn="1" w:lastColumn="0" w:noHBand="0" w:noVBand="1"/>
      </w:tblPr>
      <w:tblGrid>
        <w:gridCol w:w="5868"/>
        <w:gridCol w:w="3708"/>
      </w:tblGrid>
      <w:tr w:rsidR="007E7F1B" w14:paraId="6B75BAB8" w14:textId="77777777" w:rsidTr="00044029">
        <w:tc>
          <w:tcPr>
            <w:tcW w:w="5868" w:type="dxa"/>
            <w:shd w:val="clear" w:color="auto" w:fill="auto"/>
          </w:tcPr>
          <w:p w14:paraId="79043DCD" w14:textId="5D4C50FA"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_Ref185912399 \h  \* MERGEFORMAT </w:instrText>
            </w:r>
            <w:r w:rsidRPr="00C0592E">
              <w:fldChar w:fldCharType="separate"/>
            </w:r>
            <w:ins w:id="1293" w:author="Tom Bergeron" w:date="2020-09-25T15:54:00Z">
              <w:r w:rsidR="00D75DE9" w:rsidRPr="00D75DE9">
                <w:rPr>
                  <w:rPrChange w:id="1294" w:author="Tom Bergeron" w:date="2020-09-25T15:54:00Z">
                    <w:rPr>
                      <w:rFonts w:ascii="Arial" w:hAnsi="Arial" w:cs="Arial"/>
                      <w:sz w:val="16"/>
                      <w:szCs w:val="16"/>
                    </w:rPr>
                  </w:rPrChange>
                </w:rPr>
                <w:t xml:space="preserve">Figure </w:t>
              </w:r>
              <w:r w:rsidR="00D75DE9" w:rsidRPr="00D75DE9">
                <w:rPr>
                  <w:noProof/>
                  <w:rPrChange w:id="1295" w:author="Tom Bergeron" w:date="2020-09-25T15:54:00Z">
                    <w:rPr>
                      <w:rFonts w:ascii="Arial" w:hAnsi="Arial" w:cs="Arial"/>
                      <w:noProof/>
                      <w:sz w:val="16"/>
                      <w:szCs w:val="16"/>
                    </w:rPr>
                  </w:rPrChange>
                </w:rPr>
                <w:t>39</w:t>
              </w:r>
            </w:ins>
            <w:del w:id="1296" w:author="Tom Bergeron" w:date="2020-09-25T15:54:00Z">
              <w:r w:rsidR="00556C6F" w:rsidRPr="00556C6F" w:rsidDel="00D75DE9">
                <w:delText xml:space="preserve">Figure </w:delText>
              </w:r>
              <w:r w:rsidR="00556C6F" w:rsidRPr="00556C6F" w:rsidDel="00D75DE9">
                <w:rPr>
                  <w:noProof/>
                </w:rPr>
                <w:delText>92</w:delText>
              </w:r>
            </w:del>
            <w:r w:rsidRPr="00C0592E">
              <w:fldChar w:fldCharType="end"/>
            </w:r>
            <w:r w:rsidRPr="00C0592E">
              <w:t>.</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57F2308B">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4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10492B7A" w:rsidR="007E7F1B" w:rsidRPr="00044029" w:rsidRDefault="007E7F1B" w:rsidP="00044029">
            <w:pPr>
              <w:jc w:val="center"/>
              <w:rPr>
                <w:rFonts w:ascii="Arial" w:hAnsi="Arial" w:cs="Arial"/>
                <w:sz w:val="16"/>
                <w:szCs w:val="16"/>
              </w:rPr>
            </w:pPr>
            <w:bookmarkStart w:id="1297"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ins w:id="1298" w:author="Tom Bergeron" w:date="2020-09-25T15:54:00Z">
              <w:r w:rsidR="00D75DE9">
                <w:rPr>
                  <w:rFonts w:ascii="Arial" w:hAnsi="Arial" w:cs="Arial"/>
                  <w:noProof/>
                  <w:sz w:val="16"/>
                  <w:szCs w:val="16"/>
                </w:rPr>
                <w:t>39</w:t>
              </w:r>
            </w:ins>
            <w:del w:id="1299" w:author="Tom Bergeron" w:date="2020-09-25T15:54:00Z">
              <w:r w:rsidR="00556C6F" w:rsidDel="00D75DE9">
                <w:rPr>
                  <w:rFonts w:ascii="Arial" w:hAnsi="Arial" w:cs="Arial"/>
                  <w:noProof/>
                  <w:sz w:val="16"/>
                  <w:szCs w:val="16"/>
                </w:rPr>
                <w:delText>92</w:delText>
              </w:r>
            </w:del>
            <w:r w:rsidRPr="00044029">
              <w:rPr>
                <w:rFonts w:ascii="Arial" w:hAnsi="Arial" w:cs="Arial"/>
                <w:sz w:val="16"/>
                <w:szCs w:val="16"/>
              </w:rPr>
              <w:fldChar w:fldCharType="end"/>
            </w:r>
            <w:bookmarkEnd w:id="1297"/>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D36D96">
      <w:pPr>
        <w:pStyle w:val="Heading2"/>
      </w:pPr>
      <w:bookmarkStart w:id="1300" w:name="_Toc353195436"/>
      <w:bookmarkStart w:id="1301" w:name="_Toc358296316"/>
      <w:bookmarkStart w:id="1302" w:name="_Toc358298481"/>
      <w:r>
        <w:br w:type="page"/>
      </w:r>
      <w:bookmarkStart w:id="1303" w:name="_Toc469334971"/>
      <w:bookmarkStart w:id="1304" w:name="_Toc504120397"/>
      <w:bookmarkStart w:id="1305" w:name="_Toc527644380"/>
      <w:bookmarkStart w:id="1306" w:name="_Toc528599479"/>
      <w:bookmarkStart w:id="1307" w:name="_Toc17993517"/>
      <w:bookmarkStart w:id="1308" w:name="_Toc37267235"/>
      <w:bookmarkStart w:id="1309" w:name="_Toc51666650"/>
      <w:bookmarkStart w:id="1310" w:name="_Toc51666819"/>
      <w:r w:rsidR="00DA7A6D">
        <w:lastRenderedPageBreak/>
        <w:t xml:space="preserve">Historical </w:t>
      </w:r>
      <w:r w:rsidR="00BB1720">
        <w:t xml:space="preserve">Mode - </w:t>
      </w:r>
      <w:r w:rsidR="008708F9">
        <w:t xml:space="preserve">Description </w:t>
      </w:r>
      <w:r w:rsidR="00BB1720">
        <w:t>Tab</w:t>
      </w:r>
      <w:bookmarkEnd w:id="1259"/>
      <w:bookmarkEnd w:id="1300"/>
      <w:bookmarkEnd w:id="1301"/>
      <w:bookmarkEnd w:id="1302"/>
      <w:bookmarkEnd w:id="1303"/>
      <w:bookmarkEnd w:id="1304"/>
      <w:bookmarkEnd w:id="1305"/>
      <w:bookmarkEnd w:id="1306"/>
      <w:bookmarkEnd w:id="1307"/>
      <w:bookmarkEnd w:id="1308"/>
      <w:bookmarkEnd w:id="1309"/>
      <w:bookmarkEnd w:id="1310"/>
    </w:p>
    <w:p w14:paraId="7E554CBE" w14:textId="77777777" w:rsidR="00C03E9C" w:rsidRPr="004B2B33" w:rsidRDefault="00DD450D" w:rsidP="004B2B33">
      <w:pPr>
        <w:jc w:val="center"/>
      </w:pPr>
      <w:r w:rsidRPr="004B2B33">
        <w:rPr>
          <w:noProof/>
        </w:rPr>
        <w:drawing>
          <wp:inline distT="0" distB="0" distL="0" distR="0" wp14:anchorId="7936DD4E" wp14:editId="013D32CB">
            <wp:extent cx="5265364" cy="34099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162">
                      <a:extLst>
                        <a:ext uri="{28A0092B-C50C-407E-A947-70E740481C1C}">
                          <a14:useLocalDpi xmlns:a14="http://schemas.microsoft.com/office/drawing/2010/main" val="0"/>
                        </a:ext>
                      </a:extLst>
                    </a:blip>
                    <a:srcRect r="64229" b="57232"/>
                    <a:stretch/>
                  </pic:blipFill>
                  <pic:spPr bwMode="auto">
                    <a:xfrm>
                      <a:off x="0" y="0"/>
                      <a:ext cx="5310446" cy="3439146"/>
                    </a:xfrm>
                    <a:prstGeom prst="rect">
                      <a:avLst/>
                    </a:prstGeom>
                    <a:noFill/>
                    <a:ln>
                      <a:noFill/>
                    </a:ln>
                    <a:extLst>
                      <a:ext uri="{53640926-AAD7-44D8-BBD7-CCE9431645EC}">
                        <a14:shadowObscured xmlns:a14="http://schemas.microsoft.com/office/drawing/2010/main"/>
                      </a:ext>
                    </a:extLst>
                  </pic:spPr>
                </pic:pic>
              </a:graphicData>
            </a:graphic>
          </wp:inline>
        </w:drawing>
      </w:r>
    </w:p>
    <w:p w14:paraId="296E063E" w14:textId="313C87ED" w:rsidR="008708F9" w:rsidRDefault="00C03E9C" w:rsidP="00F5043F">
      <w:pPr>
        <w:pStyle w:val="Caption"/>
      </w:pPr>
      <w:bookmarkStart w:id="1311"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312" w:author="Tom Bergeron" w:date="2020-09-25T15:54:00Z">
        <w:r w:rsidR="00D75DE9">
          <w:rPr>
            <w:noProof/>
          </w:rPr>
          <w:t>40</w:t>
        </w:r>
      </w:ins>
      <w:del w:id="1313" w:author="Tom Bergeron" w:date="2020-09-25T15:54:00Z">
        <w:r w:rsidR="00556C6F" w:rsidDel="00D75DE9">
          <w:rPr>
            <w:noProof/>
          </w:rPr>
          <w:delText>93</w:delText>
        </w:r>
      </w:del>
      <w:r w:rsidR="00B41E3E">
        <w:rPr>
          <w:noProof/>
        </w:rPr>
        <w:fldChar w:fldCharType="end"/>
      </w:r>
      <w:bookmarkEnd w:id="1311"/>
      <w:r w:rsidR="00C300AB">
        <w:t>: Virtual Profiling History – Description Tab</w:t>
      </w:r>
    </w:p>
    <w:p w14:paraId="7CF23DAE" w14:textId="77777777" w:rsidR="008708F9" w:rsidRDefault="008708F9"/>
    <w:p w14:paraId="74352F26" w14:textId="6D148C23" w:rsidR="0009468B" w:rsidRPr="00C0592E" w:rsidRDefault="0009468B" w:rsidP="0009468B">
      <w:r w:rsidRPr="00C0592E">
        <w:t>In Historical mode t</w:t>
      </w:r>
      <w:r w:rsidR="008708F9" w:rsidRPr="00C0592E">
        <w:t xml:space="preserve">he Description tab displays the </w:t>
      </w:r>
      <w:r w:rsidR="004A0A79">
        <w:t>B</w:t>
      </w:r>
      <w:r w:rsidR="0099424F">
        <w:t>aseline</w:t>
      </w:r>
      <w:r w:rsidRPr="00C0592E">
        <w:t xml:space="preserv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ins w:id="1314" w:author="Tom Bergeron" w:date="2020-09-25T15:54:00Z">
        <w:r w:rsidR="00D75DE9">
          <w:t xml:space="preserve">Figure </w:t>
        </w:r>
        <w:r w:rsidR="00D75DE9">
          <w:rPr>
            <w:noProof/>
          </w:rPr>
          <w:t>40</w:t>
        </w:r>
      </w:ins>
      <w:del w:id="1315" w:author="Tom Bergeron" w:date="2020-09-25T15:54:00Z">
        <w:r w:rsidR="00556C6F" w:rsidDel="00D75DE9">
          <w:delText xml:space="preserve">Figure </w:delText>
        </w:r>
        <w:r w:rsidR="00556C6F" w:rsidDel="00D75DE9">
          <w:rPr>
            <w:noProof/>
          </w:rPr>
          <w:delText>93</w:delText>
        </w:r>
      </w:del>
      <w:r w:rsidR="00110D6C" w:rsidRPr="00C0592E">
        <w:fldChar w:fldCharType="end"/>
      </w:r>
      <w:r w:rsidR="00C03E9C" w:rsidRPr="00C0592E">
        <w:t>.</w:t>
      </w:r>
      <w:r w:rsidR="008708F9" w:rsidRPr="00C0592E">
        <w:t xml:space="preserve"> </w:t>
      </w:r>
      <w:r w:rsidR="00110D6C" w:rsidRPr="00C0592E">
        <w:t xml:space="preserve"> </w:t>
      </w:r>
      <w:r w:rsidR="008708F9" w:rsidRPr="00C0592E">
        <w:t xml:space="preserve">You can edit these notes </w:t>
      </w:r>
      <w:r w:rsidR="003A7B8A">
        <w:t xml:space="preserve">for a specific board </w:t>
      </w:r>
      <w:r w:rsidR="008708F9" w:rsidRPr="00C0592E">
        <w:t xml:space="preserve">by </w:t>
      </w:r>
      <w:r w:rsidR="003A7B8A">
        <w:t>entering</w:t>
      </w:r>
      <w:r w:rsidR="008708F9" w:rsidRPr="00C0592E">
        <w:t xml:space="preserve">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D36D96">
      <w:pPr>
        <w:pStyle w:val="Heading2"/>
      </w:pPr>
      <w:r>
        <w:rPr>
          <w:rFonts w:ascii="Times New Roman" w:hAnsi="Times New Roman"/>
          <w:sz w:val="20"/>
        </w:rPr>
        <w:br w:type="page"/>
      </w:r>
      <w:bookmarkStart w:id="1316" w:name="_Toc119468125"/>
      <w:bookmarkStart w:id="1317" w:name="_Toc353195437"/>
      <w:bookmarkStart w:id="1318" w:name="_Toc358296317"/>
      <w:bookmarkStart w:id="1319" w:name="_Toc358298482"/>
      <w:bookmarkStart w:id="1320" w:name="_Toc469334972"/>
      <w:bookmarkStart w:id="1321" w:name="_Toc504120398"/>
      <w:bookmarkStart w:id="1322" w:name="_Toc527644381"/>
      <w:bookmarkStart w:id="1323" w:name="_Toc528599480"/>
      <w:bookmarkStart w:id="1324" w:name="_Toc17993518"/>
      <w:bookmarkStart w:id="1325" w:name="_Toc37267236"/>
      <w:bookmarkStart w:id="1326" w:name="_Toc51666651"/>
      <w:bookmarkStart w:id="1327" w:name="_Toc51666820"/>
      <w:r w:rsidR="00DA7A6D">
        <w:lastRenderedPageBreak/>
        <w:t xml:space="preserve">Historical </w:t>
      </w:r>
      <w:r>
        <w:t xml:space="preserve">Mode - </w:t>
      </w:r>
      <w:r w:rsidR="008708F9">
        <w:t xml:space="preserve">Chart </w:t>
      </w:r>
      <w:r>
        <w:t>Tab</w:t>
      </w:r>
      <w:bookmarkEnd w:id="1316"/>
      <w:bookmarkEnd w:id="1317"/>
      <w:bookmarkEnd w:id="1318"/>
      <w:bookmarkEnd w:id="1319"/>
      <w:bookmarkEnd w:id="1320"/>
      <w:bookmarkEnd w:id="1321"/>
      <w:bookmarkEnd w:id="1322"/>
      <w:bookmarkEnd w:id="1323"/>
      <w:bookmarkEnd w:id="1324"/>
      <w:bookmarkEnd w:id="1325"/>
      <w:bookmarkEnd w:id="1326"/>
      <w:bookmarkEnd w:id="1327"/>
    </w:p>
    <w:p w14:paraId="57AC0BED" w14:textId="77777777" w:rsidR="00C03E9C" w:rsidRPr="004B2B33" w:rsidRDefault="00DD450D" w:rsidP="004B2B33">
      <w:pPr>
        <w:jc w:val="center"/>
      </w:pPr>
      <w:r w:rsidRPr="004B2B33">
        <w:rPr>
          <w:noProof/>
        </w:rPr>
        <w:drawing>
          <wp:inline distT="0" distB="0" distL="0" distR="0" wp14:anchorId="2EC9259F" wp14:editId="23D2579C">
            <wp:extent cx="5468817" cy="29622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5475885" cy="2966104"/>
                    </a:xfrm>
                    <a:prstGeom prst="rect">
                      <a:avLst/>
                    </a:prstGeom>
                    <a:noFill/>
                    <a:ln>
                      <a:noFill/>
                    </a:ln>
                  </pic:spPr>
                </pic:pic>
              </a:graphicData>
            </a:graphic>
          </wp:inline>
        </w:drawing>
      </w:r>
    </w:p>
    <w:p w14:paraId="7E526ADF" w14:textId="0175F89D" w:rsidR="008708F9" w:rsidRDefault="00C03E9C" w:rsidP="00F5043F">
      <w:pPr>
        <w:pStyle w:val="Caption"/>
      </w:pPr>
      <w:bookmarkStart w:id="1328"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329" w:author="Tom Bergeron" w:date="2020-09-25T15:54:00Z">
        <w:r w:rsidR="00D75DE9">
          <w:rPr>
            <w:noProof/>
          </w:rPr>
          <w:t>41</w:t>
        </w:r>
      </w:ins>
      <w:del w:id="1330" w:author="Tom Bergeron" w:date="2020-09-25T15:54:00Z">
        <w:r w:rsidR="00556C6F" w:rsidDel="00D75DE9">
          <w:rPr>
            <w:noProof/>
          </w:rPr>
          <w:delText>94</w:delText>
        </w:r>
      </w:del>
      <w:r w:rsidR="00B41E3E">
        <w:rPr>
          <w:noProof/>
        </w:rPr>
        <w:fldChar w:fldCharType="end"/>
      </w:r>
      <w:bookmarkEnd w:id="1328"/>
      <w:r w:rsidR="00C300AB">
        <w:t>: Virtual Profiling History – Chart Tab</w:t>
      </w:r>
    </w:p>
    <w:p w14:paraId="3ADADCCE" w14:textId="77777777" w:rsidR="008708F9" w:rsidRDefault="008708F9"/>
    <w:p w14:paraId="363F7757" w14:textId="11F52D8C" w:rsidR="003A7B8A"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r w:rsidR="00C03E9C" w:rsidRPr="00C0592E">
        <w:t>See</w:t>
      </w:r>
      <w:r w:rsidR="004B0C50" w:rsidRPr="00C0592E">
        <w:t xml:space="preserve"> </w:t>
      </w:r>
      <w:r w:rsidR="004B0C50" w:rsidRPr="00C0592E">
        <w:fldChar w:fldCharType="begin"/>
      </w:r>
      <w:r w:rsidR="004B0C50" w:rsidRPr="00C0592E">
        <w:instrText xml:space="preserve"> REF _Ref185912571 \h </w:instrText>
      </w:r>
      <w:r w:rsidR="00C0592E" w:rsidRPr="00C0592E">
        <w:instrText xml:space="preserve"> \* MERGEFORMAT </w:instrText>
      </w:r>
      <w:r w:rsidR="004B0C50" w:rsidRPr="00C0592E">
        <w:fldChar w:fldCharType="separate"/>
      </w:r>
      <w:ins w:id="1331" w:author="Tom Bergeron" w:date="2020-09-25T15:54:00Z">
        <w:r w:rsidR="00D75DE9">
          <w:t xml:space="preserve">Figure </w:t>
        </w:r>
        <w:r w:rsidR="00D75DE9">
          <w:rPr>
            <w:noProof/>
          </w:rPr>
          <w:t>41</w:t>
        </w:r>
      </w:ins>
      <w:del w:id="1332" w:author="Tom Bergeron" w:date="2020-09-25T15:54:00Z">
        <w:r w:rsidR="00556C6F" w:rsidDel="00D75DE9">
          <w:delText xml:space="preserve">Figure </w:delText>
        </w:r>
        <w:r w:rsidR="00556C6F" w:rsidDel="00D75DE9">
          <w:rPr>
            <w:noProof/>
          </w:rPr>
          <w:delText>94</w:delText>
        </w:r>
      </w:del>
      <w:r w:rsidR="004B0C50" w:rsidRPr="00C0592E">
        <w:fldChar w:fldCharType="end"/>
      </w:r>
      <w:r w:rsidR="00C03E9C" w:rsidRPr="00C0592E">
        <w:t xml:space="preserve">.  </w:t>
      </w:r>
      <w:r w:rsidRPr="00C0592E">
        <w:t xml:space="preserve">The chart data will coincide with the Virtual Profile data for the </w:t>
      </w:r>
      <w:r w:rsidR="00772682" w:rsidRPr="00C0592E">
        <w:t xml:space="preserve">selected board, </w:t>
      </w:r>
      <w:r w:rsidR="003A7B8A" w:rsidRPr="00C0592E">
        <w:t>date,</w:t>
      </w:r>
      <w:r w:rsidR="00772682" w:rsidRPr="00C0592E">
        <w:t xml:space="preserve"> and time.</w:t>
      </w:r>
      <w:r w:rsidR="003A7B8A">
        <w:t xml:space="preserve"> </w:t>
      </w:r>
    </w:p>
    <w:p w14:paraId="779A02AC" w14:textId="23B33B5F" w:rsidR="003A7B8A" w:rsidRDefault="000C16B3">
      <w:pPr>
        <w:pStyle w:val="Heading3"/>
      </w:pPr>
      <w:bookmarkStart w:id="1333" w:name="_Toc358296318"/>
      <w:bookmarkStart w:id="1334" w:name="_Toc358298483"/>
      <w:bookmarkStart w:id="1335" w:name="_Toc469334973"/>
      <w:bookmarkStart w:id="1336" w:name="_Toc504120399"/>
      <w:bookmarkStart w:id="1337" w:name="_Toc527644382"/>
      <w:bookmarkStart w:id="1338" w:name="_Toc528599481"/>
      <w:bookmarkStart w:id="1339" w:name="_Toc17993519"/>
      <w:bookmarkStart w:id="1340" w:name="_Toc37267237"/>
      <w:bookmarkStart w:id="1341" w:name="_Toc51666821"/>
      <w:r>
        <w:t>View</w:t>
      </w:r>
      <w:r w:rsidR="00DA7A6D">
        <w:t xml:space="preserve"> </w:t>
      </w:r>
      <w:r w:rsidR="008058F8">
        <w:t>Control C</w:t>
      </w:r>
      <w:r w:rsidR="008058F8" w:rsidRPr="00C0592E">
        <w:t>harts</w:t>
      </w:r>
      <w:bookmarkEnd w:id="1333"/>
      <w:bookmarkEnd w:id="1334"/>
      <w:bookmarkEnd w:id="1335"/>
      <w:bookmarkEnd w:id="1336"/>
      <w:bookmarkEnd w:id="1337"/>
      <w:bookmarkEnd w:id="1338"/>
      <w:bookmarkEnd w:id="1339"/>
      <w:bookmarkEnd w:id="1340"/>
      <w:bookmarkEnd w:id="1341"/>
    </w:p>
    <w:p w14:paraId="2DF97CA9" w14:textId="0CFA09F0" w:rsidR="003A7B8A" w:rsidRPr="00C6268F" w:rsidRDefault="003A7B8A" w:rsidP="00EC251F">
      <w:r>
        <w:t xml:space="preserve">The data is separated into two parts – Preheat and Wave. A tab in the upper left corner allows you to select which data to view. Each tab displays the applicable charts for that part of the process, based on the specifications chosen in the Process Window, as well as an overall PWI and </w:t>
      </w:r>
      <w:proofErr w:type="spellStart"/>
      <w:r>
        <w:t>Cpk</w:t>
      </w:r>
      <w:proofErr w:type="spellEnd"/>
      <w:r>
        <w:t xml:space="preserve"> chart for that section of the profile. </w:t>
      </w:r>
    </w:p>
    <w:p w14:paraId="4BD3396B" w14:textId="457D34B5" w:rsidR="00E0186B" w:rsidRPr="00C0592E" w:rsidRDefault="00E0186B" w:rsidP="00E0186B">
      <w:r w:rsidRPr="00C0592E">
        <w:t>Depending on the screen resolution</w:t>
      </w:r>
      <w:r w:rsidR="003A7B8A">
        <w:t xml:space="preserve"> </w:t>
      </w:r>
      <w:r w:rsidRPr="00C0592E">
        <w:t xml:space="preserve">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324E0205" w:rsidR="008708F9" w:rsidRPr="00C0592E" w:rsidRDefault="008708F9">
      <w:r w:rsidRPr="00C0592E">
        <w:t xml:space="preserve">The control charts hold </w:t>
      </w:r>
      <w:r w:rsidR="003A7B8A" w:rsidRPr="00C0592E">
        <w:t>all</w:t>
      </w:r>
      <w:r w:rsidRPr="00C0592E">
        <w:t xml:space="preserve"> the historical Virtual Profile data for your product as selected in the Profile Explorer.  Each data point on each chart represents a board that</w:t>
      </w:r>
      <w:r w:rsidR="00772682" w:rsidRPr="00C0592E">
        <w:t xml:space="preserve"> has passed through your </w:t>
      </w:r>
      <w:r w:rsidR="006A5A04">
        <w:t>machine</w:t>
      </w:r>
      <w:r w:rsidR="00772682" w:rsidRPr="00C0592E">
        <w:t>.</w:t>
      </w:r>
    </w:p>
    <w:p w14:paraId="195C2133" w14:textId="77777777" w:rsidR="00BC7495" w:rsidRPr="00C0592E" w:rsidRDefault="00BC7495"/>
    <w:p w14:paraId="7E7267F5" w14:textId="2721F251"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w:t>
      </w:r>
      <w:r w:rsidR="0009468B" w:rsidRPr="00C0592E">
        <w:t>.  The b</w:t>
      </w:r>
      <w:r w:rsidRPr="00C0592E">
        <w:t xml:space="preserve">oard # </w:t>
      </w:r>
      <w:r w:rsidR="00D94244">
        <w:t>appears</w:t>
      </w:r>
      <w:r w:rsidRPr="00C0592E">
        <w:t xml:space="preserve"> at the top of the screen, along with the date and time that board # was entered into the </w:t>
      </w:r>
      <w:r w:rsidR="00D42798">
        <w:t>W</w:t>
      </w:r>
      <w:r w:rsidR="00DF63A3" w:rsidRPr="00C0592E">
        <w:t>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w:t>
      </w:r>
      <w:proofErr w:type="spellStart"/>
      <w:r w:rsidRPr="00C0592E">
        <w:t>Cpk</w:t>
      </w:r>
      <w:proofErr w:type="spellEnd"/>
      <w:r w:rsidRPr="00C0592E">
        <w:t xml:space="preserve">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pPr>
        <w:pStyle w:val="Heading3"/>
      </w:pPr>
      <w:bookmarkStart w:id="1342" w:name="_Toc358296319"/>
      <w:bookmarkStart w:id="1343" w:name="_Toc358298484"/>
      <w:bookmarkStart w:id="1344" w:name="_Toc469334974"/>
      <w:bookmarkStart w:id="1345" w:name="_Toc504120400"/>
      <w:bookmarkStart w:id="1346" w:name="_Toc527644383"/>
      <w:bookmarkStart w:id="1347" w:name="_Toc528599482"/>
      <w:bookmarkStart w:id="1348" w:name="_Toc17993520"/>
      <w:bookmarkStart w:id="1349" w:name="_Toc37267238"/>
      <w:bookmarkStart w:id="1350" w:name="_Toc51666822"/>
      <w:r>
        <w:t>View</w:t>
      </w:r>
      <w:r w:rsidR="00DA7A6D">
        <w:t xml:space="preserve"> </w:t>
      </w:r>
      <w:r w:rsidR="008058F8">
        <w:t>Chart Data</w:t>
      </w:r>
      <w:bookmarkEnd w:id="1342"/>
      <w:bookmarkEnd w:id="1343"/>
      <w:bookmarkEnd w:id="1344"/>
      <w:bookmarkEnd w:id="1345"/>
      <w:bookmarkEnd w:id="1346"/>
      <w:bookmarkEnd w:id="1347"/>
      <w:bookmarkEnd w:id="1348"/>
      <w:bookmarkEnd w:id="1349"/>
      <w:bookmarkEnd w:id="1350"/>
    </w:p>
    <w:p w14:paraId="66459771" w14:textId="6814E2D7" w:rsidR="008708F9" w:rsidRPr="00C0592E" w:rsidRDefault="008708F9">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w:t>
      </w:r>
      <w:proofErr w:type="spellStart"/>
      <w:r w:rsidRPr="00C0592E">
        <w:t>Cpk</w:t>
      </w:r>
      <w:proofErr w:type="spellEnd"/>
      <w:r w:rsidRPr="00C0592E">
        <w:t xml:space="preserve">, date, and time for each board.  The date and time </w:t>
      </w:r>
      <w:r w:rsidR="0078652B">
        <w:t>stamp for that board is displayed at the top of the screen.</w:t>
      </w:r>
    </w:p>
    <w:p w14:paraId="16CFA863" w14:textId="77777777" w:rsidR="00C77EF2" w:rsidRDefault="00C77EF2">
      <w:pPr>
        <w:rPr>
          <w:rFonts w:ascii="Arial" w:hAnsi="Arial" w:cs="Arial"/>
          <w:b/>
          <w:bCs/>
          <w:sz w:val="24"/>
          <w:szCs w:val="26"/>
        </w:rPr>
      </w:pPr>
      <w:bookmarkStart w:id="1351" w:name="_Toc358296320"/>
      <w:bookmarkStart w:id="1352" w:name="_Toc358298485"/>
      <w:bookmarkStart w:id="1353" w:name="_Toc469334975"/>
      <w:r>
        <w:br w:type="page"/>
      </w:r>
    </w:p>
    <w:p w14:paraId="377BABBE" w14:textId="77777777" w:rsidR="007A6CB8" w:rsidRDefault="007A6CB8">
      <w:pPr>
        <w:pStyle w:val="Heading3"/>
      </w:pPr>
      <w:bookmarkStart w:id="1354" w:name="_Toc504120401"/>
      <w:bookmarkStart w:id="1355" w:name="_Toc527644384"/>
      <w:bookmarkStart w:id="1356" w:name="_Toc528599483"/>
      <w:bookmarkStart w:id="1357" w:name="_Toc17993521"/>
      <w:bookmarkStart w:id="1358" w:name="_Toc37267239"/>
      <w:bookmarkStart w:id="1359" w:name="_Toc51666823"/>
      <w:r w:rsidRPr="00C0592E">
        <w:lastRenderedPageBreak/>
        <w:t xml:space="preserve">History </w:t>
      </w:r>
      <w:r w:rsidR="008058F8" w:rsidRPr="00C0592E">
        <w:t>Mode Chart Options Menu</w:t>
      </w:r>
      <w:bookmarkEnd w:id="1351"/>
      <w:bookmarkEnd w:id="1352"/>
      <w:bookmarkEnd w:id="1353"/>
      <w:bookmarkEnd w:id="1354"/>
      <w:bookmarkEnd w:id="1355"/>
      <w:bookmarkEnd w:id="1356"/>
      <w:bookmarkEnd w:id="1357"/>
      <w:bookmarkEnd w:id="1358"/>
      <w:bookmarkEnd w:id="1359"/>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5777C88C">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66BC1A3C"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1360" w:author="Tom Bergeron" w:date="2020-09-25T15:54:00Z">
        <w:r w:rsidR="00D75DE9">
          <w:rPr>
            <w:noProof/>
          </w:rPr>
          <w:t>42</w:t>
        </w:r>
      </w:ins>
      <w:del w:id="1361" w:author="Tom Bergeron" w:date="2020-09-25T15:54:00Z">
        <w:r w:rsidR="00556C6F" w:rsidDel="00D75DE9">
          <w:rPr>
            <w:noProof/>
          </w:rPr>
          <w:delText>95</w:delText>
        </w:r>
      </w:del>
      <w:r w:rsidR="00B41E3E">
        <w:rPr>
          <w:noProof/>
        </w:rPr>
        <w:fldChar w:fldCharType="end"/>
      </w:r>
      <w:r w:rsidRPr="00C0592E">
        <w:t xml:space="preserve">: History </w:t>
      </w:r>
      <w:proofErr w:type="gramStart"/>
      <w:r w:rsidRPr="00C0592E">
        <w:t>mode</w:t>
      </w:r>
      <w:proofErr w:type="gramEnd"/>
      <w:r w:rsidRPr="00C0592E">
        <w:t>-Chart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29559623">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5502A807"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1362" w:author="Tom Bergeron" w:date="2020-09-25T15:54:00Z">
        <w:r w:rsidR="00D75DE9">
          <w:rPr>
            <w:noProof/>
          </w:rPr>
          <w:t>43</w:t>
        </w:r>
      </w:ins>
      <w:del w:id="1363" w:author="Tom Bergeron" w:date="2020-09-25T15:54:00Z">
        <w:r w:rsidR="00556C6F" w:rsidDel="00D75DE9">
          <w:rPr>
            <w:noProof/>
          </w:rPr>
          <w:delText>96</w:delText>
        </w:r>
      </w:del>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1364" w:name="OLE_LINK2"/>
      <w:bookmarkStart w:id="1365" w:name="OLE_LINK3"/>
      <w:r w:rsidR="00BB1AEC" w:rsidRPr="00C0592E">
        <w:t xml:space="preserve">The Chart Options </w:t>
      </w:r>
      <w:bookmarkEnd w:id="1364"/>
      <w:bookmarkEnd w:id="1365"/>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062A0A">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1008"/>
        <w:gridCol w:w="8568"/>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536D94D4">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2DF37A3C">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77777777" w:rsidR="008708F9" w:rsidRPr="006034E1" w:rsidRDefault="00F7311A" w:rsidP="00362427">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D36D96">
      <w:pPr>
        <w:pStyle w:val="Heading2"/>
      </w:pPr>
      <w:bookmarkStart w:id="1366" w:name="_Toc119468126"/>
      <w:r>
        <w:br w:type="page"/>
      </w:r>
      <w:bookmarkStart w:id="1367" w:name="_Toc353195438"/>
      <w:bookmarkStart w:id="1368" w:name="_Toc358296321"/>
      <w:bookmarkStart w:id="1369" w:name="_Toc358298486"/>
      <w:bookmarkStart w:id="1370" w:name="_Toc469334976"/>
      <w:bookmarkStart w:id="1371" w:name="_Toc504120402"/>
      <w:bookmarkStart w:id="1372" w:name="_Toc527644385"/>
      <w:bookmarkStart w:id="1373" w:name="_Toc528599484"/>
      <w:bookmarkStart w:id="1374" w:name="_Toc17993522"/>
      <w:bookmarkStart w:id="1375" w:name="_Toc37267240"/>
      <w:bookmarkStart w:id="1376" w:name="_Toc51666652"/>
      <w:bookmarkStart w:id="1377" w:name="_Toc51666824"/>
      <w:r w:rsidR="00DA7A6D">
        <w:lastRenderedPageBreak/>
        <w:t xml:space="preserve">Historical </w:t>
      </w:r>
      <w:r>
        <w:t xml:space="preserve">Mode - </w:t>
      </w:r>
      <w:r w:rsidR="008708F9">
        <w:t xml:space="preserve">Troubleshooting </w:t>
      </w:r>
      <w:r>
        <w:t>Tab</w:t>
      </w:r>
      <w:bookmarkEnd w:id="1366"/>
      <w:bookmarkEnd w:id="1367"/>
      <w:bookmarkEnd w:id="1368"/>
      <w:bookmarkEnd w:id="1369"/>
      <w:bookmarkEnd w:id="1370"/>
      <w:bookmarkEnd w:id="1371"/>
      <w:bookmarkEnd w:id="1372"/>
      <w:bookmarkEnd w:id="1373"/>
      <w:bookmarkEnd w:id="1374"/>
      <w:bookmarkEnd w:id="1375"/>
      <w:bookmarkEnd w:id="1376"/>
      <w:bookmarkEnd w:id="1377"/>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70A514E1">
            <wp:extent cx="5416063" cy="2933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5425736" cy="2938940"/>
                    </a:xfrm>
                    <a:prstGeom prst="rect">
                      <a:avLst/>
                    </a:prstGeom>
                    <a:noFill/>
                    <a:ln>
                      <a:noFill/>
                    </a:ln>
                  </pic:spPr>
                </pic:pic>
              </a:graphicData>
            </a:graphic>
          </wp:inline>
        </w:drawing>
      </w:r>
    </w:p>
    <w:p w14:paraId="2475C1FC" w14:textId="4DC4B4A5" w:rsidR="008708F9" w:rsidRDefault="00C03E9C" w:rsidP="00F5043F">
      <w:pPr>
        <w:pStyle w:val="Caption"/>
      </w:pPr>
      <w:bookmarkStart w:id="1378"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379" w:author="Tom Bergeron" w:date="2020-09-25T15:54:00Z">
        <w:r w:rsidR="00D75DE9">
          <w:rPr>
            <w:noProof/>
          </w:rPr>
          <w:t>44</w:t>
        </w:r>
      </w:ins>
      <w:del w:id="1380" w:author="Tom Bergeron" w:date="2020-09-25T15:54:00Z">
        <w:r w:rsidR="00556C6F" w:rsidDel="00D75DE9">
          <w:rPr>
            <w:noProof/>
          </w:rPr>
          <w:delText>97</w:delText>
        </w:r>
      </w:del>
      <w:r w:rsidR="00B41E3E">
        <w:rPr>
          <w:noProof/>
        </w:rPr>
        <w:fldChar w:fldCharType="end"/>
      </w:r>
      <w:bookmarkEnd w:id="1378"/>
      <w:r w:rsidR="00C300AB">
        <w:t>: Virtual Profiling History – Troubleshooting Tab</w:t>
      </w:r>
    </w:p>
    <w:p w14:paraId="549F93B9" w14:textId="77777777" w:rsidR="009E0615" w:rsidRDefault="009E0615"/>
    <w:p w14:paraId="08F2FC5F" w14:textId="4BAD7330" w:rsidR="008708F9" w:rsidRPr="00C0592E" w:rsidRDefault="008708F9">
      <w:r w:rsidRPr="00C0592E">
        <w:t>The Troub</w:t>
      </w:r>
      <w:r w:rsidR="00CB3A8F" w:rsidRPr="00C0592E">
        <w:t>l</w:t>
      </w:r>
      <w:r w:rsidR="00203D3A">
        <w:t xml:space="preserve">eshooting tab shows historical </w:t>
      </w:r>
      <w:r w:rsidR="0078652B">
        <w:t>probe temperature, dwell time,</w:t>
      </w:r>
      <w:r w:rsidRPr="00C0592E">
        <w:t xml:space="preserve"> and conveyor speed deviation.  The Board </w:t>
      </w:r>
      <w:r w:rsidR="00B04E56">
        <w:t>number</w:t>
      </w:r>
      <w:r w:rsidRPr="00C0592E">
        <w:t>, date</w:t>
      </w:r>
      <w:r w:rsidR="00B04E56">
        <w:t>,</w:t>
      </w:r>
      <w:r w:rsidRPr="00C0592E">
        <w:t xml:space="preserve"> and time </w:t>
      </w:r>
      <w:r w:rsidR="00D94244">
        <w:t>appears</w:t>
      </w:r>
      <w:r w:rsidRPr="00C0592E">
        <w:t xml:space="preserve"> at the top of the screen.  </w:t>
      </w:r>
      <w:r w:rsidR="00C03E9C" w:rsidRPr="00C0592E">
        <w:t>See</w:t>
      </w:r>
      <w:r w:rsidR="004B0C50" w:rsidRPr="00C0592E">
        <w:t xml:space="preserve"> </w:t>
      </w:r>
      <w:r w:rsidR="004B0C50" w:rsidRPr="00C0592E">
        <w:fldChar w:fldCharType="begin"/>
      </w:r>
      <w:r w:rsidR="004B0C50" w:rsidRPr="00C0592E">
        <w:instrText xml:space="preserve"> REF _Ref185912732 \h </w:instrText>
      </w:r>
      <w:r w:rsidR="00C0592E" w:rsidRPr="00C0592E">
        <w:instrText xml:space="preserve"> \* MERGEFORMAT </w:instrText>
      </w:r>
      <w:r w:rsidR="004B0C50" w:rsidRPr="00C0592E">
        <w:fldChar w:fldCharType="separate"/>
      </w:r>
      <w:ins w:id="1381" w:author="Tom Bergeron" w:date="2020-09-25T15:54:00Z">
        <w:r w:rsidR="00D75DE9">
          <w:t xml:space="preserve">Figure </w:t>
        </w:r>
        <w:r w:rsidR="00D75DE9">
          <w:rPr>
            <w:noProof/>
          </w:rPr>
          <w:t>44</w:t>
        </w:r>
      </w:ins>
      <w:del w:id="1382" w:author="Tom Bergeron" w:date="2020-09-25T15:54:00Z">
        <w:r w:rsidR="00556C6F" w:rsidDel="00D75DE9">
          <w:delText xml:space="preserve">Figure </w:delText>
        </w:r>
        <w:r w:rsidR="00556C6F" w:rsidDel="00D75DE9">
          <w:rPr>
            <w:noProof/>
          </w:rPr>
          <w:delText>97</w:delText>
        </w:r>
      </w:del>
      <w:r w:rsidR="004B0C50" w:rsidRPr="00C0592E">
        <w:fldChar w:fldCharType="end"/>
      </w:r>
      <w:r w:rsidR="00C03E9C" w:rsidRPr="00C0592E">
        <w:t xml:space="preserve">.  </w:t>
      </w:r>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12F3FB9E" w:rsidR="00CB3A8F" w:rsidRPr="00C0592E" w:rsidRDefault="008C29CB">
      <w:r w:rsidRPr="00C0592E">
        <w:t xml:space="preserve">There </w:t>
      </w:r>
      <w:r w:rsidR="00D42798" w:rsidRPr="00C0592E">
        <w:t>is</w:t>
      </w:r>
      <w:r w:rsidRPr="00C0592E">
        <w:t xml:space="preserve"> a total of 30 </w:t>
      </w:r>
      <w:r w:rsidR="00203D3A">
        <w:t>probe</w:t>
      </w:r>
      <w:r w:rsidRPr="00C0592E">
        <w:t xml:space="preserve"> thermocouples inside the </w:t>
      </w:r>
      <w:r w:rsidR="00D42798">
        <w:t>machine</w:t>
      </w:r>
      <w:r w:rsidR="006C3364">
        <w:t xml:space="preserve"> – </w:t>
      </w:r>
      <w:r w:rsidR="00B04E56">
        <w:t>the first 28 are</w:t>
      </w:r>
      <w:r w:rsidR="006C3364">
        <w:t xml:space="preserve"> in</w:t>
      </w:r>
      <w:r w:rsidR="00B04E56">
        <w:t>stalled in</w:t>
      </w:r>
      <w:r w:rsidR="006C3364">
        <w:t xml:space="preserve"> the preheat area.</w:t>
      </w:r>
      <w:r w:rsidRPr="00C0592E">
        <w:t xml:space="preserve">  On the </w:t>
      </w:r>
      <w:r w:rsidR="006C3364">
        <w:t xml:space="preserve">left side of the </w:t>
      </w:r>
      <w:r w:rsidR="00A92790" w:rsidRPr="00C0592E">
        <w:t>screen,</w:t>
      </w:r>
      <w:r w:rsidR="00B04E56">
        <w:t xml:space="preserve"> the temperature deviation from the baseline</w:t>
      </w:r>
      <w:r w:rsidRPr="00C0592E">
        <w:t xml:space="preserve"> </w:t>
      </w:r>
      <w:r w:rsidR="00B04E56">
        <w:t>of each of these 28 are shown. E</w:t>
      </w:r>
      <w:r w:rsidRPr="00C0592E">
        <w:t xml:space="preserve">ach zone displays a different color for the </w:t>
      </w:r>
      <w:r w:rsidR="00203D3A">
        <w:t>probe</w:t>
      </w:r>
      <w:r w:rsidR="00925F83" w:rsidRPr="00C0592E">
        <w:t xml:space="preserve"> TC</w:t>
      </w:r>
      <w:r w:rsidRPr="00C0592E">
        <w:t xml:space="preserve">s that are inside that zone. </w:t>
      </w:r>
      <w:r w:rsidR="00B04E56">
        <w:t>The right side shows deviation of the other sensors.</w:t>
      </w:r>
    </w:p>
    <w:p w14:paraId="6467341E" w14:textId="77777777" w:rsidR="008708F9" w:rsidRDefault="00327AAB">
      <w:pPr>
        <w:pStyle w:val="Heading3"/>
      </w:pPr>
      <w:bookmarkStart w:id="1383" w:name="_Toc119468127"/>
      <w:bookmarkStart w:id="1384" w:name="_Toc358296322"/>
      <w:bookmarkStart w:id="1385" w:name="_Toc358298487"/>
      <w:bookmarkStart w:id="1386" w:name="_Toc469334977"/>
      <w:bookmarkStart w:id="1387" w:name="_Toc504120403"/>
      <w:bookmarkStart w:id="1388" w:name="_Toc527644386"/>
      <w:bookmarkStart w:id="1389" w:name="_Toc528599485"/>
      <w:bookmarkStart w:id="1390" w:name="_Toc17993523"/>
      <w:bookmarkStart w:id="1391" w:name="_Toc37267241"/>
      <w:bookmarkStart w:id="1392" w:name="_Toc51666825"/>
      <w:r>
        <w:t xml:space="preserve">Historical </w:t>
      </w:r>
      <w:r w:rsidR="008058F8">
        <w:t>Mode Buttons</w:t>
      </w:r>
      <w:bookmarkEnd w:id="1383"/>
      <w:bookmarkEnd w:id="1384"/>
      <w:bookmarkEnd w:id="1385"/>
      <w:bookmarkEnd w:id="1386"/>
      <w:bookmarkEnd w:id="1387"/>
      <w:bookmarkEnd w:id="1388"/>
      <w:bookmarkEnd w:id="1389"/>
      <w:bookmarkEnd w:id="1390"/>
      <w:bookmarkEnd w:id="1391"/>
      <w:bookmarkEnd w:id="1392"/>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081EE7B7">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24AC0138">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75B77B7C">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1B094274">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19DE6CEF" w14:textId="6E31E8C7" w:rsidR="00B33331" w:rsidRDefault="00530DA9">
      <w:r>
        <w:br w:type="page"/>
      </w:r>
      <w:bookmarkStart w:id="1393" w:name="_Ref91060721"/>
      <w:bookmarkStart w:id="1394" w:name="_Toc119468162"/>
      <w:bookmarkStart w:id="1395" w:name="_Toc353195440"/>
      <w:bookmarkStart w:id="1396" w:name="_Toc358296334"/>
      <w:bookmarkStart w:id="1397" w:name="_Toc358298499"/>
      <w:bookmarkStart w:id="1398" w:name="_Toc486307497"/>
      <w:bookmarkStart w:id="1399" w:name="_Toc486325589"/>
      <w:bookmarkStart w:id="1400" w:name="_Toc488490459"/>
      <w:bookmarkEnd w:id="889"/>
    </w:p>
    <w:p w14:paraId="0505BC1C" w14:textId="0BBBFC3A" w:rsidR="00A756A7" w:rsidRPr="00DE6D07" w:rsidRDefault="00A756A7" w:rsidP="00D36D96">
      <w:pPr>
        <w:pStyle w:val="Heading2"/>
      </w:pPr>
      <w:bookmarkStart w:id="1401" w:name="_Toc469334983"/>
      <w:bookmarkStart w:id="1402" w:name="_Toc504120409"/>
      <w:bookmarkStart w:id="1403" w:name="_Toc527644392"/>
      <w:bookmarkStart w:id="1404" w:name="_Toc528599491"/>
      <w:bookmarkStart w:id="1405" w:name="_Toc17993529"/>
      <w:bookmarkStart w:id="1406" w:name="_Toc37267247"/>
      <w:bookmarkStart w:id="1407" w:name="_Toc51666653"/>
      <w:bookmarkStart w:id="1408" w:name="_Toc51666826"/>
      <w:r w:rsidRPr="00DE6D07">
        <w:lastRenderedPageBreak/>
        <w:t xml:space="preserve">Barcode </w:t>
      </w:r>
      <w:bookmarkEnd w:id="1393"/>
      <w:bookmarkEnd w:id="1394"/>
      <w:r w:rsidR="00BB1720">
        <w:t>F</w:t>
      </w:r>
      <w:r w:rsidR="00BB1720" w:rsidRPr="00DE6D07">
        <w:t>unctions</w:t>
      </w:r>
      <w:bookmarkEnd w:id="1395"/>
      <w:bookmarkEnd w:id="1396"/>
      <w:bookmarkEnd w:id="1397"/>
      <w:bookmarkEnd w:id="1401"/>
      <w:bookmarkEnd w:id="1402"/>
      <w:bookmarkEnd w:id="1403"/>
      <w:bookmarkEnd w:id="1404"/>
      <w:bookmarkEnd w:id="1405"/>
      <w:bookmarkEnd w:id="1406"/>
      <w:bookmarkEnd w:id="1407"/>
      <w:bookmarkEnd w:id="1408"/>
    </w:p>
    <w:p w14:paraId="480E22E3" w14:textId="2A5AD328" w:rsidR="00A756A7" w:rsidRPr="00986E9E" w:rsidRDefault="00DD450D" w:rsidP="00A756A7">
      <w:r w:rsidRPr="00DE6D07">
        <w:rPr>
          <w:noProof/>
        </w:rPr>
        <w:drawing>
          <wp:anchor distT="0" distB="0" distL="114300" distR="114300" simplePos="0" relativeHeight="251504640" behindDoc="1" locked="0" layoutInCell="1" allowOverlap="1" wp14:anchorId="3B91D4F3" wp14:editId="17310B9F">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E228F4">
        <w:t>W</w:t>
      </w:r>
      <w:r w:rsidR="00DF63A3" w:rsidRPr="00DE6D07">
        <w:t>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w:t>
      </w:r>
      <w:r w:rsidR="00E228F4">
        <w:t xml:space="preserve">a serial barcode scanner would connect </w:t>
      </w:r>
      <w:r w:rsidR="00A756A7" w:rsidRPr="00DE6D07">
        <w:t xml:space="preserve">directly to the </w:t>
      </w:r>
      <w:r w:rsidR="00E228F4" w:rsidRPr="00EC251F">
        <w:rPr>
          <w:i/>
          <w:iCs/>
        </w:rPr>
        <w:t>DAU</w:t>
      </w:r>
      <w:r w:rsidR="00A756A7" w:rsidRPr="00EC251F">
        <w:rPr>
          <w:i/>
          <w:iCs/>
        </w:rPr>
        <w:t>-Alarm/Barcode port</w:t>
      </w:r>
      <w:r w:rsidR="00A756A7" w:rsidRPr="00DE6D07">
        <w:t xml:space="preserve">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 xml:space="preserve">lternatively, a </w:t>
      </w:r>
      <w:r w:rsidR="00AD04D6">
        <w:t>USB scanner can also be</w:t>
      </w:r>
      <w:r w:rsidR="006D531F">
        <w:t xml:space="preserve"> connected directly to the </w:t>
      </w:r>
      <w:r w:rsidR="00E228F4" w:rsidRPr="00EC251F">
        <w:rPr>
          <w:i/>
          <w:iCs/>
        </w:rPr>
        <w:t>DAU</w:t>
      </w:r>
      <w:r w:rsidR="00E228F4">
        <w:t xml:space="preserve"> through one of the USB ports</w:t>
      </w:r>
      <w:r w:rsidR="00AD04D6">
        <w:t xml:space="preserve">. See </w:t>
      </w:r>
      <w:bookmarkStart w:id="1409" w:name="_Hlk17984714"/>
      <w:r w:rsidR="00717862">
        <w:fldChar w:fldCharType="begin"/>
      </w:r>
      <w:r w:rsidR="00717862">
        <w:instrText xml:space="preserve"> HYPERLINK \l "_Barcode_Tab_1" </w:instrText>
      </w:r>
      <w:r w:rsidR="00717862">
        <w:fldChar w:fldCharType="separate"/>
      </w:r>
      <w:r w:rsidR="00AD04D6" w:rsidRPr="00AD04D6">
        <w:rPr>
          <w:rStyle w:val="Hyperlink"/>
          <w:i/>
        </w:rPr>
        <w:t>Appendix C – Barcode</w:t>
      </w:r>
      <w:r w:rsidR="00717862">
        <w:rPr>
          <w:rStyle w:val="Hyperlink"/>
          <w:i/>
        </w:rPr>
        <w:fldChar w:fldCharType="end"/>
      </w:r>
      <w:bookmarkEnd w:id="1409"/>
      <w:r w:rsidR="00AD04D6">
        <w:t xml:space="preserve"> for more information.</w:t>
      </w:r>
    </w:p>
    <w:p w14:paraId="615D3874" w14:textId="77777777" w:rsidR="006A3DD5" w:rsidRPr="00DE6D07" w:rsidRDefault="006A3DD5" w:rsidP="00A756A7"/>
    <w:p w14:paraId="7F562BE5" w14:textId="77777777" w:rsidR="00BD51E8" w:rsidRPr="00DE6D07" w:rsidRDefault="008058F8">
      <w:pPr>
        <w:pStyle w:val="Heading3"/>
      </w:pPr>
      <w:bookmarkStart w:id="1410" w:name="_Process_Traceability"/>
      <w:bookmarkStart w:id="1411" w:name="_Toc87074793"/>
      <w:bookmarkStart w:id="1412" w:name="_Ref91060372"/>
      <w:bookmarkStart w:id="1413" w:name="_Ref91060982"/>
      <w:bookmarkStart w:id="1414" w:name="_Toc119468163"/>
      <w:bookmarkStart w:id="1415" w:name="_Toc358296335"/>
      <w:bookmarkStart w:id="1416" w:name="_Toc358298500"/>
      <w:bookmarkStart w:id="1417" w:name="_Toc469334984"/>
      <w:bookmarkStart w:id="1418" w:name="_Toc504120410"/>
      <w:bookmarkStart w:id="1419" w:name="_Toc527644393"/>
      <w:bookmarkStart w:id="1420" w:name="_Toc528599492"/>
      <w:bookmarkStart w:id="1421" w:name="_Toc17993530"/>
      <w:bookmarkStart w:id="1422" w:name="_Toc37267248"/>
      <w:bookmarkStart w:id="1423" w:name="_Toc51666827"/>
      <w:bookmarkEnd w:id="1410"/>
      <w:r w:rsidRPr="00DE6D07">
        <w:t>Process Traceability</w:t>
      </w:r>
      <w:bookmarkEnd w:id="1411"/>
      <w:r w:rsidRPr="00DE6D07">
        <w:t xml:space="preserve"> (P</w:t>
      </w:r>
      <w:r w:rsidR="00C7357B">
        <w:t>T</w:t>
      </w:r>
      <w:r w:rsidRPr="00DE6D07">
        <w:t>)</w:t>
      </w:r>
      <w:bookmarkEnd w:id="1412"/>
      <w:bookmarkEnd w:id="1413"/>
      <w:bookmarkEnd w:id="1414"/>
      <w:bookmarkEnd w:id="1415"/>
      <w:bookmarkEnd w:id="1416"/>
      <w:bookmarkEnd w:id="1417"/>
      <w:bookmarkEnd w:id="1418"/>
      <w:bookmarkEnd w:id="1419"/>
      <w:bookmarkEnd w:id="1420"/>
      <w:bookmarkEnd w:id="1421"/>
      <w:bookmarkEnd w:id="1422"/>
      <w:bookmarkEnd w:id="1423"/>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pPr>
        <w:pStyle w:val="Heading3"/>
      </w:pPr>
      <w:bookmarkStart w:id="1424" w:name="_Process_Control"/>
      <w:bookmarkStart w:id="1425" w:name="_Toc87074794"/>
      <w:bookmarkStart w:id="1426" w:name="_Ref91060537"/>
      <w:bookmarkStart w:id="1427" w:name="_Ref91060965"/>
      <w:bookmarkStart w:id="1428" w:name="_Toc119468164"/>
      <w:bookmarkStart w:id="1429" w:name="_Toc358296336"/>
      <w:bookmarkStart w:id="1430" w:name="_Toc358298501"/>
      <w:bookmarkStart w:id="1431" w:name="_Toc469334985"/>
      <w:bookmarkStart w:id="1432" w:name="_Toc504120411"/>
      <w:bookmarkStart w:id="1433" w:name="_Toc527644394"/>
      <w:bookmarkStart w:id="1434" w:name="_Toc528599493"/>
      <w:bookmarkStart w:id="1435" w:name="_Toc17993531"/>
      <w:bookmarkStart w:id="1436" w:name="_Toc37267249"/>
      <w:bookmarkStart w:id="1437" w:name="_Toc51666828"/>
      <w:bookmarkEnd w:id="1424"/>
      <w:r w:rsidRPr="00B33331">
        <w:t>Process Control</w:t>
      </w:r>
      <w:bookmarkEnd w:id="1425"/>
      <w:r w:rsidRPr="00B33331">
        <w:t xml:space="preserve"> (P</w:t>
      </w:r>
      <w:r w:rsidR="00C7357B">
        <w:t>C</w:t>
      </w:r>
      <w:r w:rsidRPr="00B33331">
        <w:t>)</w:t>
      </w:r>
      <w:bookmarkEnd w:id="1426"/>
      <w:bookmarkEnd w:id="1427"/>
      <w:bookmarkEnd w:id="1428"/>
      <w:bookmarkEnd w:id="1429"/>
      <w:bookmarkEnd w:id="1430"/>
      <w:bookmarkEnd w:id="1431"/>
      <w:bookmarkEnd w:id="1432"/>
      <w:bookmarkEnd w:id="1433"/>
      <w:bookmarkEnd w:id="1434"/>
      <w:bookmarkEnd w:id="1435"/>
      <w:bookmarkEnd w:id="1436"/>
      <w:bookmarkEnd w:id="1437"/>
    </w:p>
    <w:p w14:paraId="5CADD80E" w14:textId="05D50969"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 xml:space="preserve">function enables process control by reading the product barcode label before the product enters the </w:t>
      </w:r>
      <w:r w:rsidR="006A5A04">
        <w:t>machine</w:t>
      </w:r>
      <w:r w:rsidRPr="00B33331">
        <w:t xml:space="preserve">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w:t>
      </w:r>
      <w:r w:rsidR="00B04E56" w:rsidRPr="00DE6D07">
        <w:t>activated,</w:t>
      </w:r>
      <w:r w:rsidRPr="00DE6D07">
        <w:t xml:space="preserve">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w:t>
      </w:r>
      <w:r w:rsidR="00B04E56">
        <w:rPr>
          <w:iCs/>
        </w:rPr>
        <w:t>control s</w:t>
      </w:r>
      <w:r w:rsidRPr="00DE6D07">
        <w:rPr>
          <w:iCs/>
        </w:rPr>
        <w:t>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3D319F27" w14:textId="77777777" w:rsidR="00A756A7" w:rsidRPr="00DE6D07" w:rsidRDefault="008058F8">
      <w:pPr>
        <w:pStyle w:val="Heading3"/>
      </w:pPr>
      <w:bookmarkStart w:id="1438" w:name="_Toc119468165"/>
      <w:bookmarkStart w:id="1439" w:name="_Toc358296337"/>
      <w:bookmarkStart w:id="1440" w:name="_Toc358298502"/>
      <w:bookmarkStart w:id="1441" w:name="_Toc469334986"/>
      <w:bookmarkStart w:id="1442" w:name="_Toc504120412"/>
      <w:bookmarkStart w:id="1443" w:name="_Toc527644395"/>
      <w:bookmarkStart w:id="1444" w:name="_Toc528599494"/>
      <w:bookmarkStart w:id="1445" w:name="_Toc17993532"/>
      <w:bookmarkStart w:id="1446" w:name="_Toc37267250"/>
      <w:bookmarkStart w:id="1447" w:name="_Toc51666829"/>
      <w:r w:rsidRPr="00DE6D07">
        <w:t>Barcode Product Sensor</w:t>
      </w:r>
      <w:bookmarkEnd w:id="1438"/>
      <w:bookmarkEnd w:id="1439"/>
      <w:bookmarkEnd w:id="1440"/>
      <w:bookmarkEnd w:id="1441"/>
      <w:bookmarkEnd w:id="1442"/>
      <w:bookmarkEnd w:id="1443"/>
      <w:bookmarkEnd w:id="1444"/>
      <w:bookmarkEnd w:id="1445"/>
      <w:bookmarkEnd w:id="1446"/>
      <w:bookmarkEnd w:id="1447"/>
    </w:p>
    <w:p w14:paraId="46245C37" w14:textId="55D6788F" w:rsidR="00A756A7" w:rsidRPr="00DE6D0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is an </w:t>
      </w:r>
      <w:r w:rsidR="009822ED">
        <w:t>available</w:t>
      </w:r>
      <w:r w:rsidRPr="00DE6D07">
        <w:t xml:space="preserve"> product sensor used exclusively with the barcode option for </w:t>
      </w:r>
      <w:r w:rsidR="00B04E56">
        <w:t>added</w:t>
      </w:r>
      <w:r w:rsidRPr="00DE6D07">
        <w:t xml:space="preserve"> functionality. Using the BPS, the </w:t>
      </w:r>
      <w:r w:rsidR="00E228F4">
        <w:t>W</w:t>
      </w:r>
      <w:r w:rsidR="00DF63A3" w:rsidRPr="00DE6D07">
        <w:t>PI</w:t>
      </w:r>
      <w:r w:rsidRPr="00DE6D07">
        <w:t xml:space="preserve"> system </w:t>
      </w:r>
      <w:r w:rsidR="003A31CF" w:rsidRPr="00DE6D07">
        <w:t>can</w:t>
      </w:r>
      <w:r w:rsidRPr="00DE6D07">
        <w:t xml:space="preserve"> determine if any given product has had its barcode label successfully scanned</w:t>
      </w:r>
      <w:r w:rsidR="0022244C" w:rsidRPr="00DE6D07">
        <w:t xml:space="preserve">.  </w:t>
      </w:r>
      <w:r w:rsidRPr="00DE6D07">
        <w:t>If the product passes the sensor and there are no barcode strings that have been read into the software</w:t>
      </w:r>
      <w:r w:rsidR="00BE65BF" w:rsidRPr="00DE6D07">
        <w:t>,</w:t>
      </w:r>
      <w:r w:rsidRPr="00DE6D07">
        <w:t xml:space="preserve"> then the system will give a NO READ alarm</w:t>
      </w:r>
      <w:r w:rsidR="00C57303" w:rsidRPr="00DE6D07">
        <w:t xml:space="preserve">.  </w:t>
      </w:r>
      <w:r w:rsidRPr="00DE6D07">
        <w:t>(Alarm 5C)</w:t>
      </w:r>
    </w:p>
    <w:p w14:paraId="7BF27429" w14:textId="307500C9" w:rsidR="00A756A7" w:rsidRPr="00DE6D07" w:rsidRDefault="00A756A7">
      <w:pPr>
        <w:pStyle w:val="Heading3"/>
      </w:pPr>
      <w:bookmarkStart w:id="1448" w:name="_Toc17993533"/>
      <w:bookmarkStart w:id="1449" w:name="_Toc523113606"/>
      <w:bookmarkStart w:id="1450" w:name="_Toc535811101"/>
      <w:bookmarkStart w:id="1451" w:name="_Toc535812312"/>
      <w:bookmarkStart w:id="1452" w:name="_Toc119468166"/>
      <w:bookmarkStart w:id="1453" w:name="_Toc358296338"/>
      <w:bookmarkStart w:id="1454" w:name="_Toc358298503"/>
      <w:bookmarkStart w:id="1455" w:name="_Toc469334987"/>
      <w:bookmarkStart w:id="1456" w:name="_Toc504120413"/>
      <w:bookmarkStart w:id="1457" w:name="_Toc527644396"/>
      <w:bookmarkStart w:id="1458" w:name="_Toc528599495"/>
      <w:bookmarkStart w:id="1459" w:name="_Toc37267251"/>
      <w:bookmarkStart w:id="1460" w:name="_Toc51666830"/>
      <w:r w:rsidRPr="00DE6D07">
        <w:t>Scanner</w:t>
      </w:r>
      <w:r w:rsidR="003A31CF">
        <w:t xml:space="preserve"> settings</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441F60C2" w14:textId="1B3B61A5" w:rsidR="00A756A7" w:rsidRPr="00DE6D07" w:rsidRDefault="00A756A7" w:rsidP="00E23C91">
      <w:r w:rsidRPr="00DE6D07">
        <w:t xml:space="preserve">The </w:t>
      </w:r>
      <w:r w:rsidR="00E228F4">
        <w:t>W</w:t>
      </w:r>
      <w:r w:rsidR="00DF63A3" w:rsidRPr="00DE6D07">
        <w:t>PI</w:t>
      </w:r>
      <w:r w:rsidR="00DF3950">
        <w:t xml:space="preserve"> barcode </w:t>
      </w:r>
      <w:r w:rsidR="009822ED">
        <w:t>function</w:t>
      </w:r>
      <w:r w:rsidRPr="00DE6D07">
        <w:t xml:space="preserve"> is offered as a </w:t>
      </w:r>
      <w:r w:rsidRPr="00DE6D07">
        <w:rPr>
          <w:u w:val="single"/>
        </w:rPr>
        <w:t>software only</w:t>
      </w:r>
      <w:r w:rsidRPr="00DE6D07">
        <w:t xml:space="preserve"> </w:t>
      </w:r>
      <w:r w:rsidR="009822ED">
        <w:t>feature</w:t>
      </w:r>
      <w:r w:rsidRPr="00DE6D07">
        <w:t xml:space="preserve">.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r w:rsidRPr="00DE6D07">
        <w:t xml:space="preserve">Here are </w:t>
      </w:r>
      <w:r w:rsidR="00E30736">
        <w:t>s</w:t>
      </w:r>
      <w:r w:rsidR="007408EB">
        <w:t>ome</w:t>
      </w:r>
      <w:r w:rsidRPr="00DE6D07">
        <w:t xml:space="preserve"> important points to consider when planning</w:t>
      </w:r>
      <w:r w:rsidR="00DF3950">
        <w:t xml:space="preserve"> to use</w:t>
      </w:r>
      <w:r w:rsidRPr="00DE6D07">
        <w:t xml:space="preserve"> </w:t>
      </w:r>
      <w:r w:rsidR="00E228F4">
        <w:t>W</w:t>
      </w:r>
      <w:r w:rsidR="00DF63A3" w:rsidRPr="00DE6D07">
        <w:t>PI</w:t>
      </w:r>
      <w:r w:rsidRPr="00DE6D07">
        <w:t xml:space="preserve"> with the barcode option:</w:t>
      </w:r>
    </w:p>
    <w:p w14:paraId="02CFC547" w14:textId="07CB834B" w:rsidR="00A756A7" w:rsidRPr="00DE6D07" w:rsidRDefault="00A756A7" w:rsidP="00FD1E38">
      <w:pPr>
        <w:pStyle w:val="ListNumber2"/>
        <w:numPr>
          <w:ilvl w:val="0"/>
          <w:numId w:val="16"/>
        </w:numPr>
        <w:spacing w:after="120"/>
      </w:pPr>
      <w:r w:rsidRPr="00DE6D07">
        <w:t xml:space="preserve">The barcode reader must have </w:t>
      </w:r>
      <w:r w:rsidR="006D531F">
        <w:t xml:space="preserve">either </w:t>
      </w:r>
      <w:r w:rsidRPr="00DE6D07">
        <w:t xml:space="preserve">a </w:t>
      </w:r>
      <w:r w:rsidR="00B54347" w:rsidRPr="00DE6D07">
        <w:t>9-pin</w:t>
      </w:r>
      <w:r w:rsidRPr="00DE6D07">
        <w:t xml:space="preserve"> D-Sub serial connector (RS-232) for </w:t>
      </w:r>
      <w:r w:rsidR="00960663" w:rsidRPr="00DE6D07">
        <w:t>communication</w:t>
      </w:r>
      <w:r w:rsidR="00960663">
        <w:t xml:space="preserve"> or</w:t>
      </w:r>
      <w:r w:rsidR="006D531F">
        <w:t xml:space="preserve"> be a USB model that can be programmable for Serial Port interface</w:t>
      </w:r>
      <w:r w:rsidRPr="00DE6D07">
        <w:t>.</w:t>
      </w:r>
    </w:p>
    <w:p w14:paraId="77CFDD40" w14:textId="77777777" w:rsidR="00A756A7" w:rsidRPr="00DE6D07" w:rsidRDefault="00A756A7" w:rsidP="00FF7456">
      <w:pPr>
        <w:pStyle w:val="ListNumber2"/>
        <w:spacing w:after="120"/>
      </w:pPr>
      <w:r w:rsidRPr="00DE6D07">
        <w:t>Barcode readers with Raster scan (multi-scan) are recommended.</w:t>
      </w:r>
    </w:p>
    <w:p w14:paraId="7C67E3C0" w14:textId="77777777" w:rsidR="00937315" w:rsidRPr="00DE6D07" w:rsidRDefault="00937315" w:rsidP="00FF7456">
      <w:pPr>
        <w:pStyle w:val="ListNumber2"/>
        <w:spacing w:after="120"/>
      </w:pPr>
      <w:r w:rsidRPr="00DE6D07">
        <w:t>Barcode reader must be capable of the following communication settings:</w:t>
      </w:r>
    </w:p>
    <w:p w14:paraId="38992520" w14:textId="77777777" w:rsidR="00A756A7" w:rsidRPr="00DE6D07" w:rsidRDefault="00937315" w:rsidP="00FF7456">
      <w:pPr>
        <w:spacing w:after="120"/>
        <w:jc w:val="center"/>
        <w:rPr>
          <w:b/>
          <w:sz w:val="22"/>
          <w:szCs w:val="22"/>
        </w:rPr>
      </w:pPr>
      <w:r w:rsidRPr="00DE6D07">
        <w:rPr>
          <w:b/>
        </w:rPr>
        <w:t>Baud Rate: 9600 bits/sec, Data Bits: 8, Parity: None, Stop Bits: 1</w:t>
      </w:r>
    </w:p>
    <w:p w14:paraId="66321783" w14:textId="4BB28210" w:rsidR="00937315" w:rsidRDefault="00937315" w:rsidP="00FF7456">
      <w:pPr>
        <w:pStyle w:val="ListNumber2"/>
        <w:spacing w:after="120"/>
      </w:pPr>
      <w:r w:rsidRPr="00DE6D07">
        <w:t>The scanner(s) must be programmed to have both a “Line Feed” and “Carriage Return” after each string is scanned.</w:t>
      </w:r>
    </w:p>
    <w:p w14:paraId="1A347BFA" w14:textId="1B9ED86F" w:rsidR="007408EB" w:rsidRPr="00DE6D07" w:rsidRDefault="007408EB" w:rsidP="00FF7456">
      <w:pPr>
        <w:pStyle w:val="ListNumber2"/>
        <w:spacing w:after="120"/>
      </w:pPr>
      <w:r>
        <w:t>The scanner must be programmed for a single output for each board scanned.</w:t>
      </w:r>
    </w:p>
    <w:p w14:paraId="2ABCE318" w14:textId="501DBA87" w:rsidR="00A756A7" w:rsidRPr="00DE6D07" w:rsidRDefault="00A756A7" w:rsidP="00FF7456">
      <w:pPr>
        <w:pStyle w:val="ListNumber2"/>
        <w:spacing w:after="120"/>
      </w:pPr>
      <w:r w:rsidRPr="00DE6D07">
        <w:t xml:space="preserve">You will need the barcode reader utility software </w:t>
      </w:r>
      <w:r w:rsidR="006C3364" w:rsidRPr="00DE6D07">
        <w:t>to</w:t>
      </w:r>
      <w:r w:rsidRPr="00DE6D07">
        <w:t xml:space="preserve"> configure the barcode reader.</w:t>
      </w:r>
    </w:p>
    <w:p w14:paraId="3D4D8016" w14:textId="1866B212" w:rsidR="003A31CF" w:rsidRDefault="00BE65BF" w:rsidP="003A31CF">
      <w:pPr>
        <w:pStyle w:val="ListNumber2"/>
      </w:pPr>
      <w:r w:rsidRPr="00DE6D07">
        <w:t>Non-standard</w:t>
      </w:r>
      <w:r w:rsidR="00A756A7" w:rsidRPr="00DE6D07">
        <w:t xml:space="preserve"> cabling may be required for multiple barcode applications.</w:t>
      </w:r>
    </w:p>
    <w:p w14:paraId="5A24F5C2" w14:textId="641AA025" w:rsidR="003A31CF" w:rsidRDefault="003A31CF" w:rsidP="00E23C91">
      <w:pPr>
        <w:pStyle w:val="ListNumber2"/>
        <w:numPr>
          <w:ilvl w:val="0"/>
          <w:numId w:val="0"/>
        </w:numPr>
        <w:ind w:left="360"/>
      </w:pPr>
    </w:p>
    <w:p w14:paraId="3CF606C3" w14:textId="337A67CB" w:rsidR="00C77EF2" w:rsidRDefault="003A31CF" w:rsidP="00EC251F">
      <w:pPr>
        <w:pStyle w:val="ListNumber2"/>
      </w:pPr>
      <w:r>
        <w:t>When using multiple barcode scanners, the use of prefixes is required.</w:t>
      </w:r>
      <w:bookmarkStart w:id="1461" w:name="_Barcode_Types"/>
      <w:bookmarkStart w:id="1462" w:name="_Toc119468167"/>
      <w:bookmarkStart w:id="1463" w:name="_Ref323557790"/>
      <w:bookmarkStart w:id="1464" w:name="_Toc353195441"/>
      <w:bookmarkStart w:id="1465" w:name="_Toc358296339"/>
      <w:bookmarkStart w:id="1466" w:name="_Toc358298504"/>
      <w:bookmarkStart w:id="1467" w:name="_Toc469334988"/>
      <w:bookmarkEnd w:id="1461"/>
    </w:p>
    <w:p w14:paraId="456E4E04" w14:textId="77777777" w:rsidR="00A756A7" w:rsidRPr="00DE6D07" w:rsidRDefault="00D801AD" w:rsidP="00D36D96">
      <w:pPr>
        <w:pStyle w:val="Heading2"/>
      </w:pPr>
      <w:bookmarkStart w:id="1468" w:name="_Barcode_Types_1"/>
      <w:bookmarkStart w:id="1469" w:name="_Toc504120414"/>
      <w:bookmarkStart w:id="1470" w:name="_Toc527644397"/>
      <w:bookmarkStart w:id="1471" w:name="_Toc528599496"/>
      <w:bookmarkStart w:id="1472" w:name="_Toc17993534"/>
      <w:bookmarkStart w:id="1473" w:name="_Toc37267252"/>
      <w:bookmarkStart w:id="1474" w:name="_Toc51666654"/>
      <w:bookmarkStart w:id="1475" w:name="_Toc51666831"/>
      <w:bookmarkEnd w:id="1468"/>
      <w:r>
        <w:lastRenderedPageBreak/>
        <w:t xml:space="preserve">Barcode </w:t>
      </w:r>
      <w:r w:rsidR="00BB1720">
        <w:t>T</w:t>
      </w:r>
      <w:r w:rsidR="00BB1720" w:rsidRPr="00DE6D07">
        <w:t>ypes</w:t>
      </w:r>
      <w:bookmarkEnd w:id="1462"/>
      <w:bookmarkEnd w:id="1463"/>
      <w:bookmarkEnd w:id="1464"/>
      <w:bookmarkEnd w:id="1465"/>
      <w:bookmarkEnd w:id="1466"/>
      <w:bookmarkEnd w:id="1467"/>
      <w:bookmarkEnd w:id="1469"/>
      <w:bookmarkEnd w:id="1470"/>
      <w:bookmarkEnd w:id="1471"/>
      <w:bookmarkEnd w:id="1472"/>
      <w:bookmarkEnd w:id="1473"/>
      <w:bookmarkEnd w:id="1474"/>
      <w:bookmarkEnd w:id="1475"/>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6563318" w14:textId="189E8582" w:rsidR="00A756A7" w:rsidRPr="00165E68" w:rsidRDefault="00A756A7" w:rsidP="00362427"/>
    <w:p w14:paraId="03F2DE70" w14:textId="7F5F60B4" w:rsidR="00A756A7" w:rsidRPr="00DE6D07" w:rsidRDefault="00A756A7">
      <w:pPr>
        <w:pStyle w:val="Heading3"/>
      </w:pPr>
      <w:bookmarkStart w:id="1476" w:name="_Toc119468168"/>
      <w:bookmarkStart w:id="1477" w:name="_Toc358296340"/>
      <w:bookmarkStart w:id="1478" w:name="_Toc358298505"/>
      <w:bookmarkStart w:id="1479" w:name="_Toc469334989"/>
      <w:bookmarkStart w:id="1480" w:name="_Toc504120415"/>
      <w:bookmarkStart w:id="1481" w:name="_Toc527644398"/>
      <w:bookmarkStart w:id="1482" w:name="_Toc528599497"/>
      <w:bookmarkStart w:id="1483" w:name="_Toc17993535"/>
      <w:bookmarkStart w:id="1484" w:name="_Toc37267253"/>
      <w:bookmarkStart w:id="1485" w:name="_Toc51666832"/>
      <w:r w:rsidRPr="00DE6D07">
        <w:t>Configuration</w:t>
      </w:r>
      <w:bookmarkEnd w:id="1476"/>
      <w:bookmarkEnd w:id="1477"/>
      <w:bookmarkEnd w:id="1478"/>
      <w:bookmarkEnd w:id="1479"/>
      <w:bookmarkEnd w:id="1480"/>
      <w:bookmarkEnd w:id="1481"/>
      <w:bookmarkEnd w:id="1482"/>
      <w:r w:rsidR="003A31CF">
        <w:t xml:space="preserve"> Overview</w:t>
      </w:r>
      <w:bookmarkEnd w:id="1483"/>
      <w:bookmarkEnd w:id="1484"/>
      <w:bookmarkEnd w:id="1485"/>
    </w:p>
    <w:p w14:paraId="174C2371" w14:textId="77D52079" w:rsidR="00A756A7" w:rsidRPr="00DE6D07" w:rsidRDefault="003A31CF" w:rsidP="00FD1E38">
      <w:pPr>
        <w:pStyle w:val="ListNumber2"/>
        <w:numPr>
          <w:ilvl w:val="0"/>
          <w:numId w:val="1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r>
        <w:t xml:space="preserve"> or their </w:t>
      </w:r>
      <w:r w:rsidR="00A756A7" w:rsidRPr="00DE6D07">
        <w:t>website.</w:t>
      </w:r>
    </w:p>
    <w:p w14:paraId="5EF854BB" w14:textId="77777777" w:rsidR="00A756A7" w:rsidRPr="00DE6D07" w:rsidRDefault="00A756A7" w:rsidP="00F53568"/>
    <w:p w14:paraId="77D769FD" w14:textId="14749C54" w:rsidR="00A756A7" w:rsidRPr="00DE6D07" w:rsidRDefault="007408EB" w:rsidP="00F53568">
      <w:pPr>
        <w:pStyle w:val="ListNumber2"/>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E228F4">
        <w:t>W</w:t>
      </w:r>
      <w:r w:rsidR="00DF63A3" w:rsidRPr="00DE6D07">
        <w:t>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F53568">
      <w:pPr>
        <w:pStyle w:val="ListNumber2"/>
        <w:rPr>
          <w:bCs/>
          <w:iCs/>
        </w:rPr>
      </w:pPr>
      <w:r w:rsidRPr="00DE6D07">
        <w:t>Test the hardware connection</w:t>
      </w:r>
      <w:r w:rsidR="00F53568" w:rsidRPr="00DE6D07">
        <w:t>.</w:t>
      </w:r>
    </w:p>
    <w:p w14:paraId="3AF7006C" w14:textId="77777777" w:rsidR="00A756A7" w:rsidRPr="00DE6D07" w:rsidRDefault="00A756A7">
      <w:pPr>
        <w:pStyle w:val="Heading3"/>
      </w:pPr>
      <w:bookmarkStart w:id="1486" w:name="_Toc358296342"/>
      <w:bookmarkStart w:id="1487" w:name="_Toc358298507"/>
      <w:bookmarkStart w:id="1488" w:name="_Toc469334991"/>
      <w:bookmarkStart w:id="1489" w:name="_Toc504120417"/>
      <w:bookmarkStart w:id="1490" w:name="_Toc527644400"/>
      <w:bookmarkStart w:id="1491" w:name="_Toc528599499"/>
      <w:bookmarkStart w:id="1492" w:name="_Toc17993536"/>
      <w:bookmarkStart w:id="1493" w:name="_Toc37267254"/>
      <w:bookmarkStart w:id="1494" w:name="_Toc51666833"/>
      <w:r w:rsidRPr="00DE6D07">
        <w:t>Con</w:t>
      </w:r>
      <w:r w:rsidR="000C16B3">
        <w:t>figure</w:t>
      </w:r>
      <w:r w:rsidR="00B54347" w:rsidRPr="00DE6D07">
        <w:t xml:space="preserve"> </w:t>
      </w:r>
      <w:r w:rsidR="000C16B3">
        <w:t>and Test t</w:t>
      </w:r>
      <w:r w:rsidR="008058F8" w:rsidRPr="00DE6D07">
        <w:t>he System</w:t>
      </w:r>
      <w:bookmarkEnd w:id="1486"/>
      <w:bookmarkEnd w:id="1487"/>
      <w:bookmarkEnd w:id="1488"/>
      <w:bookmarkEnd w:id="1489"/>
      <w:bookmarkEnd w:id="1490"/>
      <w:bookmarkEnd w:id="1491"/>
      <w:bookmarkEnd w:id="1492"/>
      <w:bookmarkEnd w:id="1493"/>
      <w:bookmarkEnd w:id="1494"/>
    </w:p>
    <w:p w14:paraId="30D8051A" w14:textId="44707BD4" w:rsidR="00A756A7" w:rsidRPr="00DE6D07" w:rsidRDefault="00A756A7" w:rsidP="00A756A7">
      <w:r w:rsidRPr="00DE6D07">
        <w:t xml:space="preserve">There are multiple ways to determine if the barcode scanner(s) hardware is configured properly and communicating with your </w:t>
      </w:r>
      <w:r w:rsidR="00E228F4">
        <w:t>W</w:t>
      </w:r>
      <w:r w:rsidR="00DF63A3" w:rsidRPr="00DE6D07">
        <w:t>PI</w:t>
      </w:r>
      <w:r w:rsidRPr="00DE6D07">
        <w:t xml:space="preserve"> system</w:t>
      </w:r>
      <w:r w:rsidR="00B54347" w:rsidRPr="00DE6D07">
        <w:t xml:space="preserve">.  </w:t>
      </w:r>
      <w:r w:rsidR="009822ED">
        <w:t>One</w:t>
      </w:r>
      <w:r w:rsidRPr="00DE6D07">
        <w:t xml:space="preserve"> is using the Hardware Status screen, </w:t>
      </w:r>
      <w:r w:rsidR="003A31CF">
        <w:t>a</w:t>
      </w:r>
      <w:r w:rsidR="009822ED">
        <w:t>nother</w:t>
      </w:r>
      <w:r w:rsidR="003A31CF">
        <w:t xml:space="preserve"> is using the </w:t>
      </w:r>
      <w:r w:rsidR="00E228F4">
        <w:t xml:space="preserve">DAU </w:t>
      </w:r>
      <w:r w:rsidR="003A31CF">
        <w:t xml:space="preserve">Utility, </w:t>
      </w:r>
      <w:r w:rsidRPr="00DE6D07">
        <w:t xml:space="preserve">and the </w:t>
      </w:r>
      <w:r w:rsidR="009822ED">
        <w:t>another</w:t>
      </w:r>
      <w:r w:rsidR="003A31CF">
        <w:t xml:space="preserve">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362427">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062A0A">
      <w:pPr>
        <w:pStyle w:val="Heading4"/>
      </w:pPr>
      <w:r w:rsidRPr="00DE6D07">
        <w:t>Configuration</w:t>
      </w:r>
    </w:p>
    <w:p w14:paraId="00EDC5BB" w14:textId="2341DB66" w:rsidR="00A756A7" w:rsidRPr="00DE6D07" w:rsidRDefault="00A756A7" w:rsidP="00A756A7">
      <w:r w:rsidRPr="00DE6D07">
        <w:t xml:space="preserve">Start by ensuring that the </w:t>
      </w:r>
      <w:r w:rsidR="009822ED">
        <w:t xml:space="preserve">WPI </w:t>
      </w:r>
      <w:r w:rsidRPr="00DE6D07">
        <w:t xml:space="preserve">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69D5FCD6" w:rsidR="00606052" w:rsidRPr="004B2B33" w:rsidRDefault="003A31CF" w:rsidP="004B2B33">
      <w:pPr>
        <w:jc w:val="center"/>
      </w:pPr>
      <w:r w:rsidRPr="004B2B33">
        <w:rPr>
          <w:noProof/>
        </w:rPr>
        <w:lastRenderedPageBreak/>
        <w:drawing>
          <wp:inline distT="0" distB="0" distL="0" distR="0" wp14:anchorId="6529CE8E" wp14:editId="4F979EAA">
            <wp:extent cx="5145140" cy="432435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45140" cy="4324350"/>
                    </a:xfrm>
                    <a:prstGeom prst="rect">
                      <a:avLst/>
                    </a:prstGeom>
                    <a:noFill/>
                    <a:ln>
                      <a:noFill/>
                    </a:ln>
                  </pic:spPr>
                </pic:pic>
              </a:graphicData>
            </a:graphic>
          </wp:inline>
        </w:drawing>
      </w:r>
    </w:p>
    <w:p w14:paraId="4CF5C84E" w14:textId="2FB644C2"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ins w:id="1495" w:author="Tom Bergeron" w:date="2020-09-25T15:54:00Z">
        <w:r w:rsidR="00D75DE9">
          <w:rPr>
            <w:noProof/>
          </w:rPr>
          <w:t>45</w:t>
        </w:r>
      </w:ins>
      <w:del w:id="1496" w:author="Tom Bergeron" w:date="2020-09-25T15:54:00Z">
        <w:r w:rsidR="00556C6F" w:rsidDel="00D75DE9">
          <w:rPr>
            <w:noProof/>
          </w:rPr>
          <w:delText>108</w:delText>
        </w:r>
      </w:del>
      <w:r w:rsidR="00B41E3E">
        <w:rPr>
          <w:noProof/>
        </w:rPr>
        <w:fldChar w:fldCharType="end"/>
      </w:r>
      <w:r w:rsidR="008E0029" w:rsidRPr="00DE6D07">
        <w:t>: Global Preference – Barcode Option Tab</w:t>
      </w:r>
    </w:p>
    <w:p w14:paraId="0C122537" w14:textId="77777777" w:rsidR="00A756A7" w:rsidRPr="00DE6D07" w:rsidRDefault="00A756A7" w:rsidP="00EB2075"/>
    <w:p w14:paraId="2F2A7065" w14:textId="308AAD2D" w:rsidR="00A756A7" w:rsidRPr="00DE6D07" w:rsidRDefault="00A756A7" w:rsidP="00A756A7">
      <w:r w:rsidRPr="00DE6D07">
        <w:t xml:space="preserve">Open the </w:t>
      </w:r>
      <w:r w:rsidR="00E228F4">
        <w:t>W</w:t>
      </w:r>
      <w:r w:rsidR="00DF63A3" w:rsidRPr="00DE6D07">
        <w:t>PI</w:t>
      </w:r>
      <w:r w:rsidR="00487341">
        <w:t xml:space="preserve"> software.  From the main m</w:t>
      </w:r>
      <w:r w:rsidRPr="00DE6D07">
        <w:t>enu, select the Global Preferences button, and then select the Barcode tab.  Select the Barcode option(s) that apply.</w:t>
      </w:r>
    </w:p>
    <w:p w14:paraId="0A269C20" w14:textId="77777777" w:rsidR="00A756A7" w:rsidRPr="00DE6D07" w:rsidRDefault="00A756A7" w:rsidP="00A756A7"/>
    <w:p w14:paraId="06402B68" w14:textId="60A55783"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 KIC hardware an</w:t>
      </w:r>
      <w:r w:rsidR="00275059">
        <w:t>d barcode labeling technique.  For barcode type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For testing purpos</w:t>
      </w:r>
      <w:r w:rsidR="00EB2075" w:rsidRPr="00DE6D07">
        <w:t>es, select any barcode option.</w:t>
      </w:r>
    </w:p>
    <w:p w14:paraId="66CDD599" w14:textId="77777777" w:rsidR="00A756A7" w:rsidRPr="00DE6D07" w:rsidRDefault="00A756A7" w:rsidP="00A756A7"/>
    <w:p w14:paraId="01883DDB" w14:textId="77777777" w:rsidR="00A756A7" w:rsidRPr="00DE6D07" w:rsidRDefault="00A756A7" w:rsidP="00A756A7">
      <w:r w:rsidRPr="00DE6D07">
        <w:t xml:space="preserve">Select your barcode function(s) and enter any measurements that apply.  The Missing </w:t>
      </w:r>
      <w:r w:rsidR="0010099E" w:rsidRPr="00DE6D07">
        <w:t>Barcode</w:t>
      </w:r>
      <w:r w:rsidRPr="00DE6D07">
        <w:t xml:space="preserve"> Alarm feature is only for the Process Traceability function.</w:t>
      </w:r>
    </w:p>
    <w:p w14:paraId="62B9A3EB" w14:textId="77777777" w:rsidR="00A756A7" w:rsidRPr="00DE6D07" w:rsidRDefault="00A756A7" w:rsidP="00A756A7"/>
    <w:p w14:paraId="06D25268" w14:textId="26D32DA2" w:rsidR="00A756A7" w:rsidRPr="00DE6D07" w:rsidRDefault="003A31CF" w:rsidP="00A756A7">
      <w:r>
        <w:t>C</w:t>
      </w:r>
      <w:r w:rsidR="00784D93">
        <w:t>hoose the g</w:t>
      </w:r>
      <w:r w:rsidR="00A756A7" w:rsidRPr="00DE6D07">
        <w:t>reen check button to</w:t>
      </w:r>
      <w:r>
        <w:t xml:space="preserve"> save your settings and</w:t>
      </w:r>
      <w:r w:rsidR="00A756A7" w:rsidRPr="00DE6D07">
        <w:t xml:space="preserve"> retu</w:t>
      </w:r>
      <w:r w:rsidR="00EB2075" w:rsidRPr="00DE6D07">
        <w:t>rn to the main screen.</w:t>
      </w:r>
    </w:p>
    <w:p w14:paraId="5383510C" w14:textId="5DAC275A" w:rsidR="00A756A7" w:rsidRPr="00F0388A" w:rsidRDefault="003A31CF">
      <w:pPr>
        <w:pStyle w:val="Heading3"/>
      </w:pPr>
      <w:bookmarkStart w:id="1497" w:name="_Toc469334992"/>
      <w:r>
        <w:br w:type="page"/>
      </w:r>
      <w:bookmarkStart w:id="1498" w:name="_Toc358296343"/>
      <w:bookmarkStart w:id="1499" w:name="_Toc358298508"/>
      <w:bookmarkStart w:id="1500" w:name="_Toc469334993"/>
      <w:bookmarkStart w:id="1501" w:name="_Toc504120419"/>
      <w:bookmarkStart w:id="1502" w:name="_Toc527644402"/>
      <w:bookmarkStart w:id="1503" w:name="_Toc528599501"/>
      <w:bookmarkStart w:id="1504" w:name="_Toc17993537"/>
      <w:bookmarkStart w:id="1505" w:name="_Toc37267255"/>
      <w:bookmarkStart w:id="1506" w:name="_Toc51666834"/>
      <w:bookmarkEnd w:id="1497"/>
      <w:r w:rsidR="00B33331">
        <w:lastRenderedPageBreak/>
        <w:t>View</w:t>
      </w:r>
      <w:r w:rsidR="004F2323">
        <w:t xml:space="preserve"> </w:t>
      </w:r>
      <w:r w:rsidR="008058F8">
        <w:t xml:space="preserve">Barcode Data </w:t>
      </w:r>
      <w:proofErr w:type="gramStart"/>
      <w:r w:rsidR="008058F8">
        <w:t>On</w:t>
      </w:r>
      <w:proofErr w:type="gramEnd"/>
      <w:r w:rsidR="008058F8">
        <w:t xml:space="preserve"> The</w:t>
      </w:r>
      <w:r w:rsidR="008058F8" w:rsidRPr="00F0388A">
        <w:t xml:space="preserve"> </w:t>
      </w:r>
      <w:r w:rsidR="007E2389" w:rsidRPr="00F0388A">
        <w:t>Hardware Status</w:t>
      </w:r>
      <w:r w:rsidR="004F2323">
        <w:t xml:space="preserve"> </w:t>
      </w:r>
      <w:r w:rsidR="008058F8">
        <w:t>Screen</w:t>
      </w:r>
      <w:bookmarkEnd w:id="1498"/>
      <w:bookmarkEnd w:id="1499"/>
      <w:bookmarkEnd w:id="1500"/>
      <w:bookmarkEnd w:id="1501"/>
      <w:bookmarkEnd w:id="1502"/>
      <w:bookmarkEnd w:id="1503"/>
      <w:bookmarkEnd w:id="1504"/>
      <w:bookmarkEnd w:id="1505"/>
      <w:bookmarkEnd w:id="1506"/>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7777777" w:rsidR="00E91D3F" w:rsidRPr="00F0388A" w:rsidRDefault="00DD450D" w:rsidP="009918B0">
      <w:pPr>
        <w:jc w:val="center"/>
      </w:pPr>
      <w:r w:rsidRPr="00F0388A">
        <w:rPr>
          <w:noProof/>
        </w:rPr>
        <mc:AlternateContent>
          <mc:Choice Requires="wpg">
            <w:drawing>
              <wp:anchor distT="0" distB="0" distL="114300" distR="114300" simplePos="0" relativeHeight="251476992" behindDoc="0" locked="0" layoutInCell="1" allowOverlap="1" wp14:anchorId="7FF752AE" wp14:editId="06AEB9AD">
                <wp:simplePos x="0" y="0"/>
                <wp:positionH relativeFrom="column">
                  <wp:posOffset>1402715</wp:posOffset>
                </wp:positionH>
                <wp:positionV relativeFrom="paragraph">
                  <wp:posOffset>2007870</wp:posOffset>
                </wp:positionV>
                <wp:extent cx="3560445" cy="594360"/>
                <wp:effectExtent l="0" t="0" r="0" b="0"/>
                <wp:wrapNone/>
                <wp:docPr id="4775"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776" name="Rectangle 2941"/>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7"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8" name="Text Box 2943"/>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FB6B4" w14:textId="77777777" w:rsidR="00B05D68" w:rsidRDefault="00B05D68"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752AE" id="Group 4142" o:spid="_x0000_s1109" style="position:absolute;left:0;text-align:left;margin-left:110.45pt;margin-top:158.1pt;width:280.35pt;height:46.8pt;z-index:251476992"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">
                <v:rect id="Rectangle 2941" o:spid="_x0000_s1110"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1111"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1112"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w:txbxContent>
                      <w:p w14:paraId="2E5FB6B4" w14:textId="77777777" w:rsidR="00B05D68" w:rsidRDefault="00B05D68" w:rsidP="00A756A7">
                        <w:r>
                          <w:t>Barcode field</w:t>
                        </w:r>
                      </w:p>
                    </w:txbxContent>
                  </v:textbox>
                </v:shape>
              </v:group>
            </w:pict>
          </mc:Fallback>
        </mc:AlternateContent>
      </w:r>
      <w:r w:rsidRPr="0073678B">
        <w:rPr>
          <w:noProof/>
        </w:rPr>
        <w:drawing>
          <wp:inline distT="0" distB="0" distL="0" distR="0" wp14:anchorId="032D8505" wp14:editId="7815D41F">
            <wp:extent cx="3479327" cy="2968240"/>
            <wp:effectExtent l="0" t="0" r="6985" b="3810"/>
            <wp:docPr id="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X5 Hardware Status Screen Barcode bitProfiler.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479327" cy="2968240"/>
                    </a:xfrm>
                    <a:prstGeom prst="rect">
                      <a:avLst/>
                    </a:prstGeom>
                    <a:noFill/>
                    <a:ln>
                      <a:noFill/>
                    </a:ln>
                  </pic:spPr>
                </pic:pic>
              </a:graphicData>
            </a:graphic>
          </wp:inline>
        </w:drawing>
      </w:r>
    </w:p>
    <w:p w14:paraId="28F0EF22" w14:textId="1249C41D"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1507" w:author="Tom Bergeron" w:date="2020-09-25T15:54:00Z">
        <w:r w:rsidR="00D75DE9">
          <w:rPr>
            <w:noProof/>
          </w:rPr>
          <w:t>46</w:t>
        </w:r>
      </w:ins>
      <w:del w:id="1508" w:author="Tom Bergeron" w:date="2020-09-25T15:54:00Z">
        <w:r w:rsidR="00556C6F" w:rsidDel="00D75DE9">
          <w:rPr>
            <w:noProof/>
          </w:rPr>
          <w:delText>109</w:delText>
        </w:r>
      </w:del>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67973B90" w:rsidR="007E2389" w:rsidRPr="00F0388A" w:rsidRDefault="00B33331">
      <w:pPr>
        <w:pStyle w:val="Heading3"/>
      </w:pPr>
      <w:bookmarkStart w:id="1509" w:name="_Toc358296344"/>
      <w:bookmarkStart w:id="1510" w:name="_Toc358298509"/>
      <w:bookmarkStart w:id="1511" w:name="_Toc469334994"/>
      <w:bookmarkStart w:id="1512" w:name="_Toc504120420"/>
      <w:bookmarkStart w:id="1513" w:name="_Toc527644403"/>
      <w:bookmarkStart w:id="1514" w:name="_Toc528599502"/>
      <w:bookmarkStart w:id="1515" w:name="_Toc17993538"/>
      <w:bookmarkStart w:id="1516" w:name="_Toc37267256"/>
      <w:bookmarkStart w:id="1517" w:name="_Toc51666835"/>
      <w:bookmarkStart w:id="1518" w:name="_Hlk19115007"/>
      <w:r>
        <w:t>Test</w:t>
      </w:r>
      <w:r w:rsidR="007E2389" w:rsidRPr="00F0388A">
        <w:t xml:space="preserve"> </w:t>
      </w:r>
      <w:r w:rsidR="008058F8">
        <w:t xml:space="preserve">Sensor Inputs </w:t>
      </w:r>
      <w:proofErr w:type="gramStart"/>
      <w:r w:rsidR="008058F8">
        <w:t>With</w:t>
      </w:r>
      <w:proofErr w:type="gramEnd"/>
      <w:r w:rsidR="008058F8" w:rsidRPr="00F0388A">
        <w:t xml:space="preserve"> </w:t>
      </w:r>
      <w:r w:rsidR="00E228F4">
        <w:t>DAU</w:t>
      </w:r>
      <w:r w:rsidR="008058F8" w:rsidRPr="00F0388A">
        <w:t xml:space="preserve"> </w:t>
      </w:r>
      <w:r w:rsidR="007E2389" w:rsidRPr="00F0388A">
        <w:t>Utility</w:t>
      </w:r>
      <w:bookmarkEnd w:id="1509"/>
      <w:bookmarkEnd w:id="1510"/>
      <w:bookmarkEnd w:id="1511"/>
      <w:bookmarkEnd w:id="1512"/>
      <w:bookmarkEnd w:id="1513"/>
      <w:bookmarkEnd w:id="1514"/>
      <w:bookmarkEnd w:id="1515"/>
      <w:bookmarkEnd w:id="1516"/>
      <w:bookmarkEnd w:id="1517"/>
    </w:p>
    <w:bookmarkEnd w:id="1518"/>
    <w:p w14:paraId="11606E89" w14:textId="37C62DE1" w:rsidR="007E2389" w:rsidRPr="00F0388A" w:rsidRDefault="007E2389" w:rsidP="007E2389">
      <w:r w:rsidRPr="00F0388A">
        <w:t xml:space="preserve">The </w:t>
      </w:r>
      <w:r w:rsidR="00E228F4">
        <w:t xml:space="preserve">DAU </w:t>
      </w:r>
      <w:r w:rsidRPr="00F0388A">
        <w:t xml:space="preserve">Utility is </w:t>
      </w:r>
      <w:r w:rsidR="00D17611">
        <w:t>a program that lets you</w:t>
      </w:r>
      <w:r w:rsidRPr="00F0388A">
        <w:t xml:space="preserve"> </w:t>
      </w:r>
      <w:r w:rsidR="006C3364">
        <w:t>verify</w:t>
      </w:r>
      <w:r w:rsidRPr="00F0388A">
        <w:t xml:space="preserve"> the sensor inputs, including the </w:t>
      </w:r>
      <w:r w:rsidR="005359EA" w:rsidRPr="00F0388A">
        <w:t xml:space="preserve">Barcode Product Sensor </w:t>
      </w:r>
      <w:r w:rsidRPr="00F0388A">
        <w:t>(</w:t>
      </w:r>
      <w:r w:rsidR="005359EA" w:rsidRPr="00F0388A">
        <w:t>BPS</w:t>
      </w:r>
      <w:r w:rsidR="00487341">
        <w:t>) and the b</w:t>
      </w:r>
      <w:r w:rsidRPr="00F0388A">
        <w:t xml:space="preserve">arcode scanner itself. </w:t>
      </w:r>
      <w:r w:rsidR="00082EE6">
        <w:t xml:space="preserve"> </w:t>
      </w:r>
      <w:r w:rsidRPr="00F0388A">
        <w:t xml:space="preserve">Click “Start </w:t>
      </w:r>
      <w:r w:rsidR="00E228F4">
        <w:t>DAU</w:t>
      </w:r>
      <w:r w:rsidRPr="00F0388A">
        <w:t>” to begin reading the BPS sensor input and the Barcode Reader scan.</w:t>
      </w:r>
    </w:p>
    <w:p w14:paraId="3B7D4B3F" w14:textId="77777777" w:rsidR="007E2389" w:rsidRPr="00F0388A" w:rsidRDefault="007E2389" w:rsidP="007E2389"/>
    <w:p w14:paraId="50BC82AF" w14:textId="77777777" w:rsidR="007E2389" w:rsidRPr="00F0388A" w:rsidRDefault="007E2389" w:rsidP="007E2389">
      <w:pPr>
        <w:pStyle w:val="ListNumber4"/>
        <w:numPr>
          <w:ilvl w:val="0"/>
          <w:numId w:val="0"/>
        </w:numPr>
      </w:pPr>
      <w:r w:rsidRPr="00F0388A">
        <w:rPr>
          <w:b/>
        </w:rPr>
        <w:t>Barcode Product Sensor:</w:t>
      </w:r>
      <w:r w:rsidRPr="00F0388A">
        <w:t xml:space="preserve">  Activate the Barcode Product Sensor.  The “Barcode Product Sensor” display will change from “OPEN” to “CLOSED” when activated.</w:t>
      </w:r>
    </w:p>
    <w:p w14:paraId="6AEE4266" w14:textId="77777777" w:rsidR="007E2389" w:rsidRPr="00F0388A" w:rsidRDefault="007E2389" w:rsidP="007E2389"/>
    <w:p w14:paraId="51762031" w14:textId="101E502F" w:rsidR="007E2389" w:rsidRPr="00F0388A" w:rsidRDefault="007E2389" w:rsidP="007E2389">
      <w:r w:rsidRPr="00F0388A">
        <w:t xml:space="preserve">If Sensor fails to change, there may be a problem with a sensor or its wiring.  Check to make sure the </w:t>
      </w:r>
      <w:r w:rsidR="00E228F4">
        <w:t>DAU</w:t>
      </w:r>
      <w:r w:rsidRPr="00F0388A">
        <w:t xml:space="preserve"> is properly communicating with the </w:t>
      </w:r>
      <w:r w:rsidR="00E228F4">
        <w:t>DAU</w:t>
      </w:r>
      <w:r w:rsidRPr="00F0388A">
        <w:t xml:space="preserve"> Utility software.</w:t>
      </w:r>
    </w:p>
    <w:p w14:paraId="3BBDC940" w14:textId="77777777" w:rsidR="007E2389" w:rsidRPr="00F0388A" w:rsidRDefault="007E2389" w:rsidP="007E2389"/>
    <w:p w14:paraId="19F92BFE" w14:textId="19B7B961"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w:t>
      </w:r>
      <w:r w:rsidR="00E228F4">
        <w:t>DAU</w:t>
      </w:r>
      <w:r w:rsidRPr="00F0388A">
        <w:t xml:space="preserve">, scan a barcode.  The scan results </w:t>
      </w:r>
      <w:r w:rsidR="00306903">
        <w:t>appear</w:t>
      </w:r>
      <w:r w:rsidRPr="00F0388A">
        <w:t xml:space="preserve"> in the “Last Barcode Read” field.</w:t>
      </w:r>
    </w:p>
    <w:p w14:paraId="071975DC" w14:textId="384F759C" w:rsidR="007E2389" w:rsidRDefault="007E2389" w:rsidP="0073547B">
      <w:r w:rsidRPr="00F0388A">
        <w:t xml:space="preserve">If the Barcode read fails, check the </w:t>
      </w:r>
      <w:r w:rsidR="00306903"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76AFC0DF">
            <wp:extent cx="5371870" cy="1288792"/>
            <wp:effectExtent l="0" t="0" r="635"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371870" cy="1288792"/>
                    </a:xfrm>
                    <a:prstGeom prst="rect">
                      <a:avLst/>
                    </a:prstGeom>
                    <a:noFill/>
                    <a:ln>
                      <a:noFill/>
                    </a:ln>
                  </pic:spPr>
                </pic:pic>
              </a:graphicData>
            </a:graphic>
          </wp:inline>
        </w:drawing>
      </w:r>
    </w:p>
    <w:p w14:paraId="1553DD9D" w14:textId="16319FCD"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ins w:id="1519" w:author="Tom Bergeron" w:date="2020-09-25T15:54:00Z">
        <w:r w:rsidR="00D75DE9">
          <w:rPr>
            <w:noProof/>
          </w:rPr>
          <w:t>47</w:t>
        </w:r>
      </w:ins>
      <w:del w:id="1520" w:author="Tom Bergeron" w:date="2020-09-25T15:54:00Z">
        <w:r w:rsidR="00556C6F" w:rsidDel="00D75DE9">
          <w:rPr>
            <w:noProof/>
          </w:rPr>
          <w:delText>110</w:delText>
        </w:r>
      </w:del>
      <w:r w:rsidR="00B41E3E">
        <w:rPr>
          <w:noProof/>
        </w:rPr>
        <w:fldChar w:fldCharType="end"/>
      </w:r>
      <w:r w:rsidRPr="00EF5172">
        <w:t xml:space="preserve">: </w:t>
      </w:r>
      <w:r w:rsidR="00306903">
        <w:t>DAU</w:t>
      </w:r>
      <w:r w:rsidRPr="00EF5172">
        <w:t xml:space="preserve"> Hardware Test</w:t>
      </w:r>
    </w:p>
    <w:p w14:paraId="4D697F77" w14:textId="77777777" w:rsidR="007E2389" w:rsidRPr="00EB2075" w:rsidRDefault="004F2323">
      <w:pPr>
        <w:pStyle w:val="Heading3"/>
      </w:pPr>
      <w:bookmarkStart w:id="1521" w:name="_Toc358296345"/>
      <w:bookmarkStart w:id="1522" w:name="_Toc358298510"/>
      <w:bookmarkStart w:id="1523" w:name="_Toc469334995"/>
      <w:bookmarkStart w:id="1524" w:name="_Toc504120421"/>
      <w:bookmarkStart w:id="1525" w:name="_Toc527644404"/>
      <w:bookmarkStart w:id="1526" w:name="_Toc528599503"/>
      <w:bookmarkStart w:id="1527" w:name="_Toc17993539"/>
      <w:bookmarkStart w:id="1528" w:name="_Toc37267257"/>
      <w:bookmarkStart w:id="1529" w:name="_Toc51666836"/>
      <w:r>
        <w:lastRenderedPageBreak/>
        <w:t>Test</w:t>
      </w:r>
      <w:r w:rsidR="007E2389">
        <w:t xml:space="preserve"> </w:t>
      </w:r>
      <w:proofErr w:type="gramStart"/>
      <w:r w:rsidR="008058F8">
        <w:t>With</w:t>
      </w:r>
      <w:proofErr w:type="gramEnd"/>
      <w:r w:rsidR="008058F8">
        <w:t xml:space="preserve"> The Barcode Log Configuration File</w:t>
      </w:r>
      <w:bookmarkEnd w:id="1521"/>
      <w:bookmarkEnd w:id="1522"/>
      <w:bookmarkEnd w:id="1523"/>
      <w:bookmarkEnd w:id="1524"/>
      <w:bookmarkEnd w:id="1525"/>
      <w:bookmarkEnd w:id="1526"/>
      <w:bookmarkEnd w:id="1527"/>
      <w:bookmarkEnd w:id="1528"/>
      <w:bookmarkEnd w:id="1529"/>
    </w:p>
    <w:p w14:paraId="634BD13E" w14:textId="77777777"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77777777" w:rsidR="006810C6" w:rsidRPr="00F0388A" w:rsidRDefault="006810C6" w:rsidP="00A756A7"/>
    <w:p w14:paraId="1EDB3A36" w14:textId="22FC854A" w:rsidR="00A756A7" w:rsidRPr="00F0388A" w:rsidRDefault="00A756A7" w:rsidP="00A756A7">
      <w:r w:rsidRPr="00F0388A">
        <w:t xml:space="preserve">To view the barcode-log file go to </w:t>
      </w:r>
      <w:r w:rsidR="009D5D78">
        <w:rPr>
          <w:rStyle w:val="PlainTextChar"/>
        </w:rPr>
        <w:t>C:\</w:t>
      </w:r>
      <w:r w:rsidR="00E228F4">
        <w:rPr>
          <w:rStyle w:val="PlainTextChar"/>
        </w:rPr>
        <w:t>W</w:t>
      </w:r>
      <w:r w:rsidR="005C3DF8" w:rsidRPr="00F0388A">
        <w:rPr>
          <w:rStyle w:val="PlainTextChar"/>
        </w:rPr>
        <w:t>PI</w:t>
      </w:r>
      <w:r w:rsidRPr="00F0388A">
        <w:rPr>
          <w:rStyle w:val="PlainTextChar"/>
        </w:rPr>
        <w:t>\Log\barcodeLog.txt</w:t>
      </w:r>
      <w:r w:rsidRPr="00F0388A">
        <w:t xml:space="preserve">.  This file will list the date, time, and barcode value for each barcode read through the </w:t>
      </w:r>
      <w:r w:rsidR="00E228F4">
        <w:t>DAU</w:t>
      </w:r>
      <w:r w:rsidRPr="00F0388A">
        <w:t>.  This information will also be displayed in the KIC Host screen.</w:t>
      </w:r>
    </w:p>
    <w:p w14:paraId="1AFC3B8C" w14:textId="39EAE561" w:rsidR="00064A5D" w:rsidRDefault="00064A5D">
      <w:pPr>
        <w:pStyle w:val="Heading3"/>
      </w:pPr>
      <w:bookmarkStart w:id="1530" w:name="_Toc523113607"/>
      <w:bookmarkStart w:id="1531" w:name="_Toc535811102"/>
      <w:bookmarkStart w:id="1532" w:name="_Toc535812313"/>
      <w:bookmarkStart w:id="1533" w:name="_Toc119468169"/>
      <w:bookmarkStart w:id="1534" w:name="_Toc358296346"/>
      <w:bookmarkStart w:id="1535" w:name="_Toc358298511"/>
      <w:bookmarkStart w:id="1536" w:name="_Toc469334996"/>
      <w:bookmarkStart w:id="1537" w:name="_Toc504120422"/>
      <w:bookmarkStart w:id="1538" w:name="_Toc527644405"/>
      <w:bookmarkStart w:id="1539" w:name="_Toc528599504"/>
    </w:p>
    <w:p w14:paraId="5B54F3DF" w14:textId="54FD7848" w:rsidR="00A756A7" w:rsidRPr="00F0388A" w:rsidRDefault="004F2323" w:rsidP="00E23C91">
      <w:pPr>
        <w:pStyle w:val="Heading2"/>
      </w:pPr>
      <w:bookmarkStart w:id="1540" w:name="_Toc17993540"/>
      <w:bookmarkStart w:id="1541" w:name="_Toc37267258"/>
      <w:bookmarkStart w:id="1542" w:name="_Toc51666655"/>
      <w:bookmarkStart w:id="1543" w:name="_Toc51666837"/>
      <w:r>
        <w:t xml:space="preserve">Scanner </w:t>
      </w:r>
      <w:r w:rsidR="008058F8">
        <w:t>I</w:t>
      </w:r>
      <w:r w:rsidR="008058F8" w:rsidRPr="00F0388A">
        <w:t>nstallation</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651C8C13" w14:textId="2046BB05"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w:t>
      </w:r>
      <w:r w:rsidR="009822ED">
        <w:t>infeed conveyor layout</w:t>
      </w:r>
      <w:r w:rsidRPr="00F0388A">
        <w:t>,</w:t>
      </w:r>
      <w:r w:rsidR="009822ED">
        <w:t xml:space="preserve"> scanner 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77777777" w:rsidR="00A756A7" w:rsidRPr="00F0388A" w:rsidRDefault="000C16B3">
      <w:pPr>
        <w:pStyle w:val="Heading3"/>
        <w:rPr>
          <w:lang w:val="en"/>
        </w:rPr>
      </w:pPr>
      <w:bookmarkStart w:id="1544" w:name="_Toc358296347"/>
      <w:bookmarkStart w:id="1545" w:name="_Toc358298512"/>
      <w:bookmarkStart w:id="1546" w:name="_Toc469334997"/>
      <w:bookmarkStart w:id="1547" w:name="_Toc504120423"/>
      <w:bookmarkStart w:id="1548" w:name="_Toc527644406"/>
      <w:bookmarkStart w:id="1549" w:name="_Toc528599505"/>
      <w:bookmarkStart w:id="1550" w:name="_Toc17993541"/>
      <w:bookmarkStart w:id="1551" w:name="_Toc37267259"/>
      <w:bookmarkStart w:id="1552" w:name="_Toc51666838"/>
      <w:r>
        <w:rPr>
          <w:lang w:val="en"/>
        </w:rPr>
        <w:t>Install</w:t>
      </w:r>
      <w:r w:rsidR="00A756A7" w:rsidRPr="00F0388A">
        <w:rPr>
          <w:lang w:val="en"/>
        </w:rPr>
        <w:t xml:space="preserve"> </w:t>
      </w:r>
      <w:r>
        <w:rPr>
          <w:lang w:val="en"/>
        </w:rPr>
        <w:t>Scanners on t</w:t>
      </w:r>
      <w:r w:rsidR="008058F8" w:rsidRPr="00F0388A">
        <w:rPr>
          <w:lang w:val="en"/>
        </w:rPr>
        <w:t>he Load Conveyor</w:t>
      </w:r>
      <w:bookmarkEnd w:id="1544"/>
      <w:bookmarkEnd w:id="1545"/>
      <w:bookmarkEnd w:id="1546"/>
      <w:bookmarkEnd w:id="1547"/>
      <w:bookmarkEnd w:id="1548"/>
      <w:bookmarkEnd w:id="1549"/>
      <w:bookmarkEnd w:id="1550"/>
      <w:bookmarkEnd w:id="1551"/>
      <w:bookmarkEnd w:id="1552"/>
    </w:p>
    <w:p w14:paraId="30F78AB6" w14:textId="068E5282"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w:t>
      </w:r>
      <w:r w:rsidR="009822ED">
        <w:rPr>
          <w:lang w:val="en"/>
        </w:rPr>
        <w:t>required</w:t>
      </w:r>
      <w:r w:rsidRPr="00F0388A">
        <w:rPr>
          <w:lang w:val="en"/>
        </w:rPr>
        <w:t xml:space="preserve"> to install the barcode scanner(s) </w:t>
      </w:r>
      <w:r w:rsidR="009822ED">
        <w:rPr>
          <w:lang w:val="en"/>
        </w:rPr>
        <w:t>on</w:t>
      </w:r>
      <w:r w:rsidRPr="00F0388A">
        <w:rPr>
          <w:lang w:val="en"/>
        </w:rPr>
        <w:t xml:space="preserve"> the load conveyor.  The load conveyor-power</w:t>
      </w:r>
      <w:r w:rsidR="009822ED">
        <w:rPr>
          <w:lang w:val="en"/>
        </w:rPr>
        <w:t xml:space="preserve"> or SMEMA</w:t>
      </w:r>
      <w:r w:rsidRPr="00F0388A">
        <w:rPr>
          <w:lang w:val="en"/>
        </w:rPr>
        <w:t xml:space="preserve">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w:t>
      </w:r>
      <w:r w:rsidR="009822ED">
        <w:rPr>
          <w:lang w:val="en"/>
        </w:rPr>
        <w:t>machine</w:t>
      </w:r>
      <w:r w:rsidRPr="00F0388A">
        <w:rPr>
          <w:lang w:val="en"/>
        </w:rPr>
        <w:t xml:space="preserve">.  When a Process </w:t>
      </w:r>
      <w:r w:rsidR="00016190" w:rsidRPr="00F0388A">
        <w:rPr>
          <w:lang w:val="en"/>
        </w:rPr>
        <w:t>Control</w:t>
      </w:r>
      <w:r w:rsidRPr="00F0388A">
        <w:rPr>
          <w:lang w:val="en"/>
        </w:rPr>
        <w:t xml:space="preserve"> or any other critical alarm is activated, the power</w:t>
      </w:r>
      <w:r w:rsidR="009822ED">
        <w:rPr>
          <w:lang w:val="en"/>
        </w:rPr>
        <w:t xml:space="preserve"> or SMEMA</w:t>
      </w:r>
      <w:r w:rsidRPr="00F0388A">
        <w:rPr>
          <w:lang w:val="en"/>
        </w:rPr>
        <w:t xml:space="preserve"> to the load conveyor is </w:t>
      </w:r>
      <w:r w:rsidR="009822ED" w:rsidRPr="00F0388A">
        <w:rPr>
          <w:lang w:val="en"/>
        </w:rPr>
        <w:t>cut,</w:t>
      </w:r>
      <w:r w:rsidRPr="00F0388A">
        <w:rPr>
          <w:lang w:val="en"/>
        </w:rPr>
        <w:t xml:space="preserve"> stopping the flow of product into the </w:t>
      </w:r>
      <w:r w:rsidR="009822ED">
        <w:rPr>
          <w:lang w:val="en"/>
        </w:rPr>
        <w:t>machine</w:t>
      </w:r>
      <w:r w:rsidRPr="00F0388A">
        <w:rPr>
          <w:lang w:val="en"/>
        </w:rPr>
        <w:t xml:space="preserve">.  This ensures that no products </w:t>
      </w:r>
      <w:r w:rsidR="009822ED" w:rsidRPr="00F0388A">
        <w:rPr>
          <w:lang w:val="en"/>
        </w:rPr>
        <w:t>enter</w:t>
      </w:r>
      <w:r w:rsidR="00197B52" w:rsidRPr="00F0388A">
        <w:rPr>
          <w:lang w:val="en"/>
        </w:rPr>
        <w:t xml:space="preserve"> under alarm conditions.</w:t>
      </w:r>
    </w:p>
    <w:p w14:paraId="23913778" w14:textId="77777777" w:rsidR="00A756A7" w:rsidRPr="00F0388A" w:rsidRDefault="00A756A7" w:rsidP="00A756A7">
      <w:pPr>
        <w:rPr>
          <w:lang w:val="en"/>
        </w:rPr>
      </w:pPr>
    </w:p>
    <w:p w14:paraId="1509B7C9" w14:textId="53020AAA" w:rsidR="00A756A7" w:rsidRDefault="00A756A7" w:rsidP="00A756A7">
      <w:pPr>
        <w:rPr>
          <w:lang w:val="en"/>
        </w:rPr>
      </w:pPr>
      <w:r w:rsidRPr="00F0388A">
        <w:rPr>
          <w:lang w:val="en"/>
        </w:rPr>
        <w:t xml:space="preserve">The installation positions of the Scanner(s) and BPS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197B52" w:rsidRPr="00F0388A">
        <w:t>.</w:t>
      </w:r>
      <w:r w:rsidR="00606052" w:rsidRPr="00F0388A">
        <w:t xml:space="preserve">  See </w:t>
      </w:r>
      <w:r w:rsidR="000426A7" w:rsidRPr="00F0388A">
        <w:rPr>
          <w:lang w:val="en"/>
        </w:rPr>
        <w:fldChar w:fldCharType="begin"/>
      </w:r>
      <w:r w:rsidR="000426A7" w:rsidRPr="00F0388A">
        <w:rPr>
          <w:lang w:val="en"/>
        </w:rPr>
        <w:instrText xml:space="preserve"> REF _Ref185968814 \h </w:instrText>
      </w:r>
      <w:r w:rsidR="00F0388A" w:rsidRPr="00F0388A">
        <w:rPr>
          <w:lang w:val="en"/>
        </w:rPr>
        <w:instrText xml:space="preserve"> \* MERGEFORMAT </w:instrText>
      </w:r>
      <w:r w:rsidR="000426A7" w:rsidRPr="00F0388A">
        <w:rPr>
          <w:lang w:val="en"/>
        </w:rPr>
      </w:r>
      <w:r w:rsidR="000426A7" w:rsidRPr="00F0388A">
        <w:rPr>
          <w:lang w:val="en"/>
        </w:rPr>
        <w:fldChar w:fldCharType="separate"/>
      </w:r>
      <w:ins w:id="1553" w:author="Tom Bergeron" w:date="2020-09-25T15:54:00Z">
        <w:r w:rsidR="00D75DE9">
          <w:t xml:space="preserve">Figure </w:t>
        </w:r>
        <w:r w:rsidR="00D75DE9">
          <w:rPr>
            <w:noProof/>
          </w:rPr>
          <w:t>48</w:t>
        </w:r>
      </w:ins>
      <w:del w:id="1554" w:author="Tom Bergeron" w:date="2020-09-25T15:54:00Z">
        <w:r w:rsidR="00556C6F" w:rsidDel="00D75DE9">
          <w:delText xml:space="preserve">Figure </w:delText>
        </w:r>
        <w:r w:rsidR="00556C6F" w:rsidDel="00D75DE9">
          <w:rPr>
            <w:noProof/>
          </w:rPr>
          <w:delText>111</w:delText>
        </w:r>
      </w:del>
      <w:r w:rsidR="000426A7" w:rsidRPr="00F0388A">
        <w:rPr>
          <w:lang w:val="en"/>
        </w:rPr>
        <w:fldChar w:fldCharType="end"/>
      </w:r>
    </w:p>
    <w:p w14:paraId="30DC4E8C" w14:textId="77777777" w:rsidR="00A756A7" w:rsidRDefault="00A756A7" w:rsidP="00A756A7">
      <w:pPr>
        <w:rPr>
          <w:lang w:val="en"/>
        </w:rPr>
      </w:pPr>
    </w:p>
    <w:p w14:paraId="0EBE1100" w14:textId="77777777" w:rsidR="00606052" w:rsidRPr="004B2B33" w:rsidRDefault="00DD450D" w:rsidP="004B2B33">
      <w:pPr>
        <w:jc w:val="center"/>
      </w:pPr>
      <w:r w:rsidRPr="004B2B33">
        <w:rPr>
          <w:noProof/>
        </w:rPr>
        <w:drawing>
          <wp:inline distT="0" distB="0" distL="0" distR="0" wp14:anchorId="6CB93B69" wp14:editId="20FDB3F1">
            <wp:extent cx="4572000" cy="2565400"/>
            <wp:effectExtent l="0" t="0" r="0" b="0"/>
            <wp:docPr id="264" name="Picture 264" descr="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KIC 24-7 - Barcode Scanner Installation Guidelines"/>
                    <pic:cNvPicPr>
                      <a:picLocks noChangeAspect="1" noChangeArrowheads="1"/>
                    </pic:cNvPicPr>
                  </pic:nvPicPr>
                  <pic:blipFill>
                    <a:blip r:embed="rId171">
                      <a:extLst>
                        <a:ext uri="{28A0092B-C50C-407E-A947-70E740481C1C}">
                          <a14:useLocalDpi xmlns:a14="http://schemas.microsoft.com/office/drawing/2010/main" val="0"/>
                        </a:ext>
                      </a:extLst>
                    </a:blip>
                    <a:srcRect b="-3693"/>
                    <a:stretch>
                      <a:fillRect/>
                    </a:stretch>
                  </pic:blipFill>
                  <pic:spPr bwMode="auto">
                    <a:xfrm>
                      <a:off x="0" y="0"/>
                      <a:ext cx="4572000" cy="2565400"/>
                    </a:xfrm>
                    <a:prstGeom prst="rect">
                      <a:avLst/>
                    </a:prstGeom>
                    <a:noFill/>
                    <a:ln>
                      <a:noFill/>
                    </a:ln>
                  </pic:spPr>
                </pic:pic>
              </a:graphicData>
            </a:graphic>
          </wp:inline>
        </w:drawing>
      </w:r>
    </w:p>
    <w:p w14:paraId="2C9EF30F" w14:textId="3F2EEB6F" w:rsidR="00A756A7" w:rsidRDefault="00606052" w:rsidP="00F5043F">
      <w:pPr>
        <w:pStyle w:val="Caption"/>
      </w:pPr>
      <w:bookmarkStart w:id="1555"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556" w:author="Tom Bergeron" w:date="2020-09-25T15:54:00Z">
        <w:r w:rsidR="00D75DE9">
          <w:rPr>
            <w:noProof/>
          </w:rPr>
          <w:t>48</w:t>
        </w:r>
      </w:ins>
      <w:del w:id="1557" w:author="Tom Bergeron" w:date="2020-09-25T15:54:00Z">
        <w:r w:rsidR="00556C6F" w:rsidDel="00D75DE9">
          <w:rPr>
            <w:noProof/>
          </w:rPr>
          <w:delText>111</w:delText>
        </w:r>
      </w:del>
      <w:r w:rsidR="00B41E3E">
        <w:rPr>
          <w:noProof/>
        </w:rPr>
        <w:fldChar w:fldCharType="end"/>
      </w:r>
      <w:bookmarkEnd w:id="1555"/>
      <w:r w:rsidR="0010546E">
        <w:t>: Barcode Scanner Installation Guidelines</w:t>
      </w:r>
    </w:p>
    <w:p w14:paraId="68DF59EB" w14:textId="1CFFE84C" w:rsidR="00A756A7" w:rsidRDefault="00B33331" w:rsidP="00D36D96">
      <w:pPr>
        <w:pStyle w:val="Heading2"/>
      </w:pPr>
      <w:bookmarkStart w:id="1558" w:name="_Toc119468170"/>
      <w:bookmarkStart w:id="1559" w:name="_Toc353195442"/>
      <w:bookmarkStart w:id="1560" w:name="_Toc358296348"/>
      <w:bookmarkStart w:id="1561" w:name="_Toc358298513"/>
      <w:r>
        <w:br w:type="page"/>
      </w:r>
      <w:bookmarkStart w:id="1562" w:name="_Toc469334998"/>
      <w:bookmarkStart w:id="1563" w:name="_Toc504120424"/>
      <w:bookmarkStart w:id="1564" w:name="_Toc527644407"/>
      <w:bookmarkStart w:id="1565" w:name="_Toc528599506"/>
      <w:bookmarkStart w:id="1566" w:name="_Toc17993542"/>
      <w:bookmarkStart w:id="1567" w:name="_Toc37267260"/>
      <w:bookmarkStart w:id="1568" w:name="_Toc51666656"/>
      <w:bookmarkStart w:id="1569" w:name="_Toc51666839"/>
      <w:r w:rsidR="004F2323">
        <w:lastRenderedPageBreak/>
        <w:t xml:space="preserve">Virtual Profiling </w:t>
      </w:r>
      <w:r w:rsidR="0044438F">
        <w:t>and</w:t>
      </w:r>
      <w:r w:rsidR="00BB1720">
        <w:t xml:space="preserve"> Barcodes</w:t>
      </w:r>
      <w:bookmarkEnd w:id="1558"/>
      <w:bookmarkEnd w:id="1559"/>
      <w:bookmarkEnd w:id="1560"/>
      <w:bookmarkEnd w:id="1561"/>
      <w:bookmarkEnd w:id="1562"/>
      <w:bookmarkEnd w:id="1563"/>
      <w:bookmarkEnd w:id="1564"/>
      <w:bookmarkEnd w:id="1565"/>
      <w:bookmarkEnd w:id="1566"/>
      <w:bookmarkEnd w:id="1567"/>
      <w:bookmarkEnd w:id="1568"/>
      <w:bookmarkEnd w:id="1569"/>
    </w:p>
    <w:p w14:paraId="5B89738C" w14:textId="517B2025" w:rsidR="001A4AE6" w:rsidRDefault="004F2323" w:rsidP="00B33331">
      <w:bookmarkStart w:id="1570" w:name="_Hlk19115239"/>
      <w:r w:rsidRPr="00362427">
        <w:rPr>
          <w:b/>
        </w:rPr>
        <w:t>Note</w:t>
      </w:r>
      <w:r w:rsidRPr="006034E1">
        <w:t xml:space="preserve">: </w:t>
      </w:r>
      <w:r w:rsidRPr="00233FE9">
        <w:t xml:space="preserve">The </w:t>
      </w:r>
      <w:r w:rsidR="00B04E56">
        <w:t xml:space="preserve">USB </w:t>
      </w:r>
      <w:r w:rsidR="009D28EF" w:rsidRPr="00233FE9">
        <w:t xml:space="preserve">software key </w:t>
      </w:r>
      <w:r w:rsidR="003A31CF" w:rsidRPr="00233FE9">
        <w:t xml:space="preserve">must always remain connected </w:t>
      </w:r>
      <w:r w:rsidR="009D28EF" w:rsidRPr="00233FE9">
        <w:t>during use.</w:t>
      </w:r>
      <w:r w:rsidR="009D28EF" w:rsidRPr="006034E1">
        <w:t xml:space="preserve">  </w:t>
      </w:r>
      <w:bookmarkStart w:id="1571" w:name="_Toc358296349"/>
      <w:bookmarkStart w:id="1572" w:name="_Toc358298514"/>
    </w:p>
    <w:p w14:paraId="4322A045" w14:textId="77777777" w:rsidR="00A756A7" w:rsidRPr="00F0388A" w:rsidRDefault="00A756A7">
      <w:pPr>
        <w:pStyle w:val="Heading3"/>
      </w:pPr>
      <w:bookmarkStart w:id="1573" w:name="_Toc469334999"/>
      <w:bookmarkStart w:id="1574" w:name="_Toc504120425"/>
      <w:bookmarkStart w:id="1575" w:name="_Toc527644408"/>
      <w:bookmarkStart w:id="1576" w:name="_Toc528599507"/>
      <w:bookmarkStart w:id="1577" w:name="_Toc17993543"/>
      <w:bookmarkStart w:id="1578" w:name="_Toc37267261"/>
      <w:bookmarkStart w:id="1579" w:name="_Toc51666840"/>
      <w:r w:rsidRPr="00F0388A">
        <w:t xml:space="preserve">Process </w:t>
      </w:r>
      <w:r w:rsidR="008058F8" w:rsidRPr="00F0388A">
        <w:t>Control</w:t>
      </w:r>
      <w:bookmarkEnd w:id="1571"/>
      <w:bookmarkEnd w:id="1572"/>
      <w:bookmarkEnd w:id="1573"/>
      <w:bookmarkEnd w:id="1574"/>
      <w:bookmarkEnd w:id="1575"/>
      <w:bookmarkEnd w:id="1576"/>
      <w:bookmarkEnd w:id="1577"/>
      <w:bookmarkEnd w:id="1578"/>
      <w:bookmarkEnd w:id="1579"/>
    </w:p>
    <w:p w14:paraId="6F89AB58" w14:textId="068A7823"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09633B5B"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ins w:id="1580" w:author="Tom Bergeron" w:date="2020-09-25T15:54:00Z">
        <w:r w:rsidR="00D75DE9">
          <w:t xml:space="preserve">Figure </w:t>
        </w:r>
        <w:r w:rsidR="00D75DE9">
          <w:rPr>
            <w:noProof/>
          </w:rPr>
          <w:t>49</w:t>
        </w:r>
      </w:ins>
      <w:del w:id="1581" w:author="Tom Bergeron" w:date="2020-09-25T15:54:00Z">
        <w:r w:rsidR="00556C6F" w:rsidDel="00D75DE9">
          <w:delText xml:space="preserve">Figure </w:delText>
        </w:r>
        <w:r w:rsidR="00556C6F" w:rsidDel="00D75DE9">
          <w:rPr>
            <w:noProof/>
          </w:rPr>
          <w:delText>112</w:delText>
        </w:r>
      </w:del>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0E42EB1" w:rsidR="00571048" w:rsidRDefault="00064A5D" w:rsidP="00B33331">
      <w:pPr>
        <w:jc w:val="center"/>
      </w:pPr>
      <w:r w:rsidRPr="00710034">
        <w:rPr>
          <w:noProof/>
        </w:rPr>
        <w:drawing>
          <wp:inline distT="0" distB="0" distL="0" distR="0" wp14:anchorId="56E77B53" wp14:editId="3FECFACB">
            <wp:extent cx="2622550" cy="1371600"/>
            <wp:effectExtent l="19050" t="19050" r="25400" b="190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711336B" w14:textId="16717C41" w:rsidR="00A756A7" w:rsidRDefault="00571048" w:rsidP="00F5043F">
      <w:pPr>
        <w:pStyle w:val="Caption"/>
      </w:pPr>
      <w:bookmarkStart w:id="1582"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583" w:author="Tom Bergeron" w:date="2020-09-25T15:54:00Z">
        <w:r w:rsidR="00D75DE9">
          <w:rPr>
            <w:noProof/>
          </w:rPr>
          <w:t>49</w:t>
        </w:r>
      </w:ins>
      <w:del w:id="1584" w:author="Tom Bergeron" w:date="2020-09-25T15:54:00Z">
        <w:r w:rsidR="00556C6F" w:rsidDel="00D75DE9">
          <w:rPr>
            <w:noProof/>
          </w:rPr>
          <w:delText>112</w:delText>
        </w:r>
      </w:del>
      <w:r w:rsidR="00B41E3E">
        <w:rPr>
          <w:noProof/>
        </w:rPr>
        <w:fldChar w:fldCharType="end"/>
      </w:r>
      <w:bookmarkEnd w:id="1582"/>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75B184F5" w:rsidR="00064A5D" w:rsidRDefault="00064A5D" w:rsidP="00064A5D">
      <w:r>
        <w:t xml:space="preserve">In Profile Explorer, right click in the </w:t>
      </w:r>
      <w:r>
        <w:rPr>
          <w:i/>
        </w:rPr>
        <w:t>Control String</w:t>
      </w:r>
      <w:r>
        <w:t xml:space="preserve"> column for a given product and choose </w:t>
      </w:r>
      <w:r>
        <w:rPr>
          <w:i/>
        </w:rPr>
        <w:t>Add Control string</w:t>
      </w:r>
      <w:r>
        <w:t>:</w:t>
      </w:r>
    </w:p>
    <w:p w14:paraId="6F34CF34" w14:textId="3646AB35" w:rsidR="00064A5D" w:rsidRDefault="00064A5D" w:rsidP="00064A5D">
      <w:pPr>
        <w:jc w:val="center"/>
      </w:pPr>
      <w:r>
        <w:rPr>
          <w:noProof/>
        </w:rPr>
        <w:drawing>
          <wp:inline distT="0" distB="0" distL="0" distR="0" wp14:anchorId="0903E9DA" wp14:editId="015E1A36">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173">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5AC41354" w14:textId="6FE5A669" w:rsidR="00064A5D" w:rsidRDefault="00064A5D" w:rsidP="00064A5D">
      <w:r>
        <w:t xml:space="preserve">A window will open for selecting </w:t>
      </w:r>
      <w:r w:rsidR="008D5336">
        <w:t>defining the characters of the control string:</w:t>
      </w:r>
    </w:p>
    <w:p w14:paraId="7A951EF2" w14:textId="0D31F291" w:rsidR="008D5336" w:rsidRDefault="008D5336" w:rsidP="008D5336">
      <w:pPr>
        <w:jc w:val="center"/>
      </w:pPr>
      <w:r>
        <w:rPr>
          <w:noProof/>
        </w:rPr>
        <w:drawing>
          <wp:inline distT="0" distB="0" distL="0" distR="0" wp14:anchorId="56BD508B" wp14:editId="122042A4">
            <wp:extent cx="2834322" cy="2076450"/>
            <wp:effectExtent l="0" t="0" r="4445"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174">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50335648" w14:textId="58222BFA" w:rsidR="008D5336" w:rsidRDefault="008D5336" w:rsidP="008D5336">
      <w:pPr>
        <w:jc w:val="center"/>
      </w:pPr>
    </w:p>
    <w:p w14:paraId="31FDF97A" w14:textId="034FA562" w:rsidR="008D5336" w:rsidRDefault="008D5336" w:rsidP="008D5336">
      <w:r>
        <w:lastRenderedPageBreak/>
        <w:t xml:space="preserve">Scan a barcode for the selected product and the full string will be displayed in the window. You can then select the individual characters that will be the </w:t>
      </w:r>
      <w:r w:rsidRPr="00E23C91">
        <w:rPr>
          <w:i/>
        </w:rPr>
        <w:t>Control String</w:t>
      </w:r>
      <w:r>
        <w:rPr>
          <w:i/>
        </w:rPr>
        <w:t xml:space="preserve"> </w:t>
      </w:r>
      <w:r>
        <w:t xml:space="preserve">for this product family. Click </w:t>
      </w:r>
      <w:r>
        <w:rPr>
          <w:i/>
        </w:rPr>
        <w:t>Add</w:t>
      </w:r>
      <w:r>
        <w:t xml:space="preserve"> to save this </w:t>
      </w:r>
      <w:r w:rsidRPr="00E23C91">
        <w:rPr>
          <w:i/>
        </w:rPr>
        <w:t>Control String</w:t>
      </w:r>
      <w:r>
        <w:t xml:space="preserve"> to the product:</w:t>
      </w:r>
    </w:p>
    <w:p w14:paraId="47D6BEB4" w14:textId="21885ECB" w:rsidR="008D5336" w:rsidRDefault="008D5336" w:rsidP="008D5336">
      <w:pPr>
        <w:jc w:val="center"/>
      </w:pPr>
      <w:r>
        <w:rPr>
          <w:noProof/>
        </w:rPr>
        <w:drawing>
          <wp:inline distT="0" distB="0" distL="0" distR="0" wp14:anchorId="1A867480" wp14:editId="7AA949D2">
            <wp:extent cx="3143250" cy="2097778"/>
            <wp:effectExtent l="0" t="0" r="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175">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4B81E421">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78BCCE9" w:rsidR="003A31CF" w:rsidRDefault="006B505B" w:rsidP="00E23C91">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Pr>
          <w:i/>
        </w:rPr>
        <w:t>Edit Control String</w:t>
      </w:r>
      <w:r>
        <w:t xml:space="preserve"> selection.</w:t>
      </w:r>
      <w:bookmarkStart w:id="1585" w:name="_Toc358296350"/>
      <w:bookmarkStart w:id="1586" w:name="_Toc358298515"/>
      <w:bookmarkStart w:id="1587" w:name="_Toc469335000"/>
      <w:bookmarkStart w:id="1588" w:name="_Toc504120426"/>
      <w:bookmarkStart w:id="1589" w:name="_Toc527644409"/>
      <w:bookmarkStart w:id="1590" w:name="_Toc528599508"/>
      <w:bookmarkEnd w:id="1570"/>
    </w:p>
    <w:p w14:paraId="79EE5DCB" w14:textId="6428A755" w:rsidR="00A756A7" w:rsidRPr="00F0388A" w:rsidRDefault="008058F8">
      <w:pPr>
        <w:pStyle w:val="Heading3"/>
      </w:pPr>
      <w:bookmarkStart w:id="1591" w:name="_Toc17993544"/>
      <w:bookmarkStart w:id="1592" w:name="_Toc37267262"/>
      <w:bookmarkStart w:id="1593" w:name="_Toc51666841"/>
      <w:r w:rsidRPr="00F0388A">
        <w:t>Barcode Product Sensor (B</w:t>
      </w:r>
      <w:r w:rsidR="00B33331">
        <w:t>PS</w:t>
      </w:r>
      <w:r w:rsidRPr="00F0388A">
        <w:t>)</w:t>
      </w:r>
      <w:bookmarkEnd w:id="1585"/>
      <w:bookmarkEnd w:id="1586"/>
      <w:bookmarkEnd w:id="1587"/>
      <w:bookmarkEnd w:id="1588"/>
      <w:bookmarkEnd w:id="1589"/>
      <w:bookmarkEnd w:id="1590"/>
      <w:bookmarkEnd w:id="1591"/>
      <w:bookmarkEnd w:id="1592"/>
      <w:bookmarkEnd w:id="1593"/>
    </w:p>
    <w:p w14:paraId="4891315A" w14:textId="7B8D1AB5" w:rsidR="00A756A7" w:rsidRDefault="00214F88" w:rsidP="00A756A7">
      <w:r>
        <w:t>W</w:t>
      </w:r>
      <w:r w:rsidR="00DF63A3" w:rsidRPr="00F0388A">
        <w:t>PI</w:t>
      </w:r>
      <w:r w:rsidR="00A756A7" w:rsidRPr="00F0388A">
        <w:t xml:space="preserve"> systems using the optional BPS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13AE9ACA" w:rsidR="00A756A7" w:rsidRDefault="00A756A7" w:rsidP="00B33331">
      <w:r w:rsidRPr="00F0388A">
        <w:t>When the BPS detects a product whose barcode label has not been read, or the BPS is tripped accidentally</w:t>
      </w:r>
      <w:r w:rsidR="00BE65BF" w:rsidRPr="00F0388A">
        <w:t>,</w:t>
      </w:r>
      <w:r w:rsidRPr="00F0388A">
        <w:t xml:space="preserve"> an alarm is </w:t>
      </w:r>
      <w:r w:rsidR="00E46BD0" w:rsidRPr="00F0388A">
        <w:t>activated,</w:t>
      </w:r>
      <w:r w:rsidRPr="00F0388A">
        <w:t xml:space="preserve">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See </w:t>
      </w:r>
      <w:r w:rsidR="000679D0" w:rsidRPr="00F0388A">
        <w:fldChar w:fldCharType="begin"/>
      </w:r>
      <w:r w:rsidR="000679D0" w:rsidRPr="00F0388A">
        <w:instrText xml:space="preserve"> REF _Ref185971446 \h </w:instrText>
      </w:r>
      <w:r w:rsidR="00F0388A" w:rsidRPr="00F0388A">
        <w:instrText xml:space="preserve"> \* MERGEFORMAT </w:instrText>
      </w:r>
      <w:r w:rsidR="000679D0" w:rsidRPr="00F0388A">
        <w:fldChar w:fldCharType="separate"/>
      </w:r>
      <w:ins w:id="1594" w:author="Tom Bergeron" w:date="2020-09-25T15:54:00Z">
        <w:r w:rsidR="00D75DE9">
          <w:t xml:space="preserve">Figure </w:t>
        </w:r>
        <w:r w:rsidR="00D75DE9">
          <w:rPr>
            <w:noProof/>
          </w:rPr>
          <w:t>50</w:t>
        </w:r>
      </w:ins>
      <w:del w:id="1595" w:author="Tom Bergeron" w:date="2020-09-25T15:54:00Z">
        <w:r w:rsidR="00556C6F" w:rsidDel="00D75DE9">
          <w:delText xml:space="preserve">Figure </w:delText>
        </w:r>
        <w:r w:rsidR="00556C6F" w:rsidDel="00D75DE9">
          <w:rPr>
            <w:noProof/>
          </w:rPr>
          <w:delText>113</w:delText>
        </w:r>
      </w:del>
      <w:r w:rsidR="000679D0" w:rsidRPr="00F0388A">
        <w:fldChar w:fldCharType="end"/>
      </w:r>
      <w:r w:rsidR="000679D0" w:rsidRPr="00F0388A">
        <w:t>.</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1596" w:name="_Ref185971390"/>
      <w:r w:rsidRPr="004B2B33">
        <w:rPr>
          <w:noProof/>
        </w:rPr>
        <w:drawing>
          <wp:inline distT="0" distB="0" distL="0" distR="0" wp14:anchorId="1E0B7450" wp14:editId="51199855">
            <wp:extent cx="2711450" cy="1714500"/>
            <wp:effectExtent l="0" t="0" r="0" b="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4E10DE3C" w:rsidR="000679D0" w:rsidRDefault="000679D0" w:rsidP="000679D0">
      <w:pPr>
        <w:pStyle w:val="Caption"/>
      </w:pPr>
      <w:bookmarkStart w:id="1597"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598" w:author="Tom Bergeron" w:date="2020-09-25T15:54:00Z">
        <w:r w:rsidR="00D75DE9">
          <w:rPr>
            <w:noProof/>
          </w:rPr>
          <w:t>50</w:t>
        </w:r>
      </w:ins>
      <w:del w:id="1599" w:author="Tom Bergeron" w:date="2020-09-25T15:54:00Z">
        <w:r w:rsidR="00556C6F" w:rsidDel="00D75DE9">
          <w:rPr>
            <w:noProof/>
          </w:rPr>
          <w:delText>113</w:delText>
        </w:r>
      </w:del>
      <w:r w:rsidR="00B41E3E">
        <w:rPr>
          <w:noProof/>
        </w:rPr>
        <w:fldChar w:fldCharType="end"/>
      </w:r>
      <w:bookmarkEnd w:id="1596"/>
      <w:bookmarkEnd w:id="1597"/>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91AB027" w14:textId="77777777" w:rsidR="00CE06C0" w:rsidRPr="00C0592E" w:rsidRDefault="00B33331">
      <w:pPr>
        <w:pStyle w:val="Heading3"/>
      </w:pPr>
      <w:bookmarkStart w:id="1600" w:name="_Toc358296351"/>
      <w:bookmarkStart w:id="1601" w:name="_Toc358298516"/>
      <w:bookmarkStart w:id="1602" w:name="_Toc469335001"/>
      <w:bookmarkStart w:id="1603" w:name="_Toc504120427"/>
      <w:bookmarkStart w:id="1604" w:name="_Toc527644410"/>
      <w:bookmarkStart w:id="1605" w:name="_Toc528599509"/>
      <w:bookmarkStart w:id="1606" w:name="_Toc17993545"/>
      <w:bookmarkStart w:id="1607" w:name="_Toc37267263"/>
      <w:bookmarkStart w:id="1608" w:name="_Toc51666842"/>
      <w:r>
        <w:lastRenderedPageBreak/>
        <w:t>Read</w:t>
      </w:r>
      <w:r w:rsidR="00CE06C0">
        <w:t xml:space="preserve"> </w:t>
      </w:r>
      <w:r w:rsidR="008058F8">
        <w:t>B</w:t>
      </w:r>
      <w:r w:rsidR="008058F8" w:rsidRPr="00C0592E">
        <w:t>arcode</w:t>
      </w:r>
      <w:r w:rsidR="008058F8">
        <w:t xml:space="preserve">s </w:t>
      </w:r>
      <w:proofErr w:type="gramStart"/>
      <w:r w:rsidR="008058F8">
        <w:t>With</w:t>
      </w:r>
      <w:proofErr w:type="gramEnd"/>
      <w:r w:rsidR="008058F8">
        <w:t xml:space="preserve"> A </w:t>
      </w:r>
      <w:r w:rsidR="00CE06C0">
        <w:t>Product</w:t>
      </w:r>
      <w:r w:rsidR="00CE06C0" w:rsidRPr="00C0592E">
        <w:t xml:space="preserve"> Traceability </w:t>
      </w:r>
      <w:r w:rsidR="00CE06C0">
        <w:t>Scanner</w:t>
      </w:r>
      <w:bookmarkEnd w:id="1600"/>
      <w:bookmarkEnd w:id="1601"/>
      <w:bookmarkEnd w:id="1602"/>
      <w:bookmarkEnd w:id="1603"/>
      <w:bookmarkEnd w:id="1604"/>
      <w:bookmarkEnd w:id="1605"/>
      <w:bookmarkEnd w:id="1606"/>
      <w:bookmarkEnd w:id="1607"/>
      <w:bookmarkEnd w:id="1608"/>
    </w:p>
    <w:p w14:paraId="6FE4C0E0" w14:textId="7FD62722" w:rsidR="00CE06C0" w:rsidRDefault="00CE06C0" w:rsidP="00CE06C0">
      <w:r w:rsidRPr="00C0592E">
        <w:t xml:space="preserve">If you </w:t>
      </w:r>
      <w:r>
        <w:t>use a Product Traceability Scanner (PTS)</w:t>
      </w:r>
      <w:r w:rsidRPr="00C0592E">
        <w:t xml:space="preserve"> </w:t>
      </w:r>
      <w:r>
        <w:t xml:space="preserve">to read barcode labels while running VP, </w:t>
      </w:r>
      <w:r w:rsidRPr="00C0592E">
        <w:t xml:space="preserve">you will get a barcode recorded along with a PWI for every board that passes thru the </w:t>
      </w:r>
      <w:r w:rsidR="009822ED">
        <w:t>machine</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p>
    <w:p w14:paraId="35C8431E" w14:textId="77777777" w:rsidR="00CE06C0" w:rsidRPr="00451A6E" w:rsidRDefault="00CE06C0" w:rsidP="00CE06C0">
      <w:pPr>
        <w:rPr>
          <w:sz w:val="14"/>
        </w:rPr>
      </w:pPr>
    </w:p>
    <w:p w14:paraId="0587B6B8" w14:textId="27B9B270" w:rsidR="00A756A7" w:rsidRPr="00CE06C0" w:rsidRDefault="00B33331" w:rsidP="00062A0A">
      <w:pPr>
        <w:pStyle w:val="Heading4"/>
      </w:pPr>
      <w:r>
        <w:t>Use</w:t>
      </w:r>
      <w:r w:rsidR="00CE06C0">
        <w:t xml:space="preserve"> </w:t>
      </w:r>
      <w:r w:rsidR="0069449D">
        <w:t>a</w:t>
      </w:r>
      <w:r w:rsidR="00530DA9">
        <w:t xml:space="preserve"> </w:t>
      </w:r>
      <w:r w:rsidR="00A756A7" w:rsidRPr="00CE06C0">
        <w:t xml:space="preserve">PTS </w:t>
      </w:r>
      <w:r w:rsidR="00691D7D" w:rsidRPr="00CE06C0">
        <w:t>at</w:t>
      </w:r>
      <w:r w:rsidR="00530DA9" w:rsidRPr="00CE06C0">
        <w:t xml:space="preserve"> </w:t>
      </w:r>
      <w:r w:rsidR="00691D7D">
        <w:t>t</w:t>
      </w:r>
      <w:r w:rsidR="00530DA9">
        <w:t xml:space="preserve">he </w:t>
      </w:r>
      <w:r w:rsidR="00691D7D">
        <w:t>Machine</w:t>
      </w:r>
      <w:r w:rsidR="00530DA9">
        <w:t xml:space="preserve"> E</w:t>
      </w:r>
      <w:r w:rsidR="00530DA9" w:rsidRPr="00CE06C0">
        <w:t>xit</w:t>
      </w:r>
    </w:p>
    <w:p w14:paraId="427968D1" w14:textId="10917DC9" w:rsidR="00A756A7" w:rsidRPr="00F0388A" w:rsidRDefault="00A756A7" w:rsidP="00A756A7">
      <w:r w:rsidRPr="00F0388A">
        <w:t xml:space="preserve">When installed on the </w:t>
      </w:r>
      <w:r w:rsidR="006A5A04">
        <w:t>machine</w:t>
      </w:r>
      <w:r w:rsidRPr="00F0388A">
        <w:t xml:space="preserve"> exit, the PTS reads barcode labels as the product exits the </w:t>
      </w:r>
      <w:r w:rsidR="00691D7D">
        <w:t>machine</w:t>
      </w:r>
      <w:r w:rsidRPr="00F0388A">
        <w:t xml:space="preserve">.  If the barcode label is not read, Alarm 5 </w:t>
      </w:r>
      <w:r w:rsidR="007362A3">
        <w:t>appears</w:t>
      </w:r>
      <w:r w:rsidRPr="00F0388A">
        <w:t>.</w:t>
      </w:r>
      <w:r w:rsidR="00571048" w:rsidRPr="00F0388A">
        <w:t xml:space="preserve">  </w:t>
      </w:r>
      <w:r w:rsidR="00691D7D">
        <w:t xml:space="preserve">With this configuration, there is no ability to add a barcode string to the data if this alarm was generated. </w:t>
      </w:r>
      <w:r w:rsidR="00571048" w:rsidRPr="00F0388A">
        <w:t xml:space="preserve">See </w:t>
      </w:r>
      <w:r w:rsidR="000679D0" w:rsidRPr="00F0388A">
        <w:fldChar w:fldCharType="begin"/>
      </w:r>
      <w:r w:rsidR="000679D0" w:rsidRPr="00F0388A">
        <w:instrText xml:space="preserve"> REF _Ref185971695 \h </w:instrText>
      </w:r>
      <w:r w:rsidR="00F0388A" w:rsidRPr="00F0388A">
        <w:instrText xml:space="preserve"> \* MERGEFORMAT </w:instrText>
      </w:r>
      <w:r w:rsidR="000679D0" w:rsidRPr="00F0388A">
        <w:fldChar w:fldCharType="separate"/>
      </w:r>
      <w:ins w:id="1609" w:author="Tom Bergeron" w:date="2020-09-25T15:54:00Z">
        <w:r w:rsidR="00D75DE9">
          <w:t xml:space="preserve">Figure </w:t>
        </w:r>
        <w:r w:rsidR="00D75DE9">
          <w:rPr>
            <w:noProof/>
          </w:rPr>
          <w:t>51</w:t>
        </w:r>
      </w:ins>
      <w:del w:id="1610" w:author="Tom Bergeron" w:date="2020-09-25T15:54:00Z">
        <w:r w:rsidR="00556C6F" w:rsidDel="00D75DE9">
          <w:delText xml:space="preserve">Figure </w:delText>
        </w:r>
        <w:r w:rsidR="00556C6F" w:rsidDel="00D75DE9">
          <w:rPr>
            <w:noProof/>
          </w:rPr>
          <w:delText>114</w:delText>
        </w:r>
      </w:del>
      <w:r w:rsidR="000679D0" w:rsidRPr="00F0388A">
        <w:fldChar w:fldCharType="end"/>
      </w:r>
      <w:r w:rsidR="00571048" w:rsidRPr="00F0388A">
        <w:t xml:space="preserve">.  </w:t>
      </w:r>
      <w:r w:rsidR="00BF3428" w:rsidRPr="00F0388A">
        <w:t>You</w:t>
      </w:r>
      <w:r w:rsidRPr="00F0388A">
        <w:t xml:space="preserve"> can disable the Missing Barcode Alarm in the Global Preferences screen.</w:t>
      </w:r>
    </w:p>
    <w:p w14:paraId="46B6E7B4" w14:textId="77777777" w:rsidR="00571048" w:rsidRDefault="00DD450D" w:rsidP="00451A6E">
      <w:pPr>
        <w:jc w:val="center"/>
      </w:pPr>
      <w:r w:rsidRPr="00451A6E">
        <w:rPr>
          <w:noProof/>
        </w:rPr>
        <w:drawing>
          <wp:inline distT="0" distB="0" distL="0" distR="0" wp14:anchorId="390BB391" wp14:editId="5DF5E69E">
            <wp:extent cx="2838450" cy="179705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38450" cy="1797050"/>
                    </a:xfrm>
                    <a:prstGeom prst="rect">
                      <a:avLst/>
                    </a:prstGeom>
                    <a:noFill/>
                    <a:ln>
                      <a:noFill/>
                    </a:ln>
                  </pic:spPr>
                </pic:pic>
              </a:graphicData>
            </a:graphic>
          </wp:inline>
        </w:drawing>
      </w:r>
    </w:p>
    <w:p w14:paraId="71E3ACB2" w14:textId="3A836FE4" w:rsidR="001C2342" w:rsidRDefault="00571048" w:rsidP="00F5043F">
      <w:pPr>
        <w:pStyle w:val="Caption"/>
      </w:pPr>
      <w:bookmarkStart w:id="1611" w:name="_Ref185971695"/>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612" w:author="Tom Bergeron" w:date="2020-09-25T15:54:00Z">
        <w:r w:rsidR="00D75DE9">
          <w:rPr>
            <w:noProof/>
          </w:rPr>
          <w:t>51</w:t>
        </w:r>
      </w:ins>
      <w:del w:id="1613" w:author="Tom Bergeron" w:date="2020-09-25T15:54:00Z">
        <w:r w:rsidR="00556C6F" w:rsidDel="00D75DE9">
          <w:rPr>
            <w:noProof/>
          </w:rPr>
          <w:delText>114</w:delText>
        </w:r>
      </w:del>
      <w:r w:rsidR="00B41E3E">
        <w:rPr>
          <w:noProof/>
        </w:rPr>
        <w:fldChar w:fldCharType="end"/>
      </w:r>
      <w:bookmarkEnd w:id="1611"/>
      <w:r w:rsidR="000679D0">
        <w:t>: Alarm 5</w:t>
      </w:r>
    </w:p>
    <w:p w14:paraId="46650D5E" w14:textId="2F76E2DE" w:rsidR="00CE06C0" w:rsidRPr="00CE06C0" w:rsidRDefault="000C16B3" w:rsidP="00062A0A">
      <w:pPr>
        <w:pStyle w:val="Heading4"/>
      </w:pPr>
      <w:r>
        <w:t>Use</w:t>
      </w:r>
      <w:r w:rsidR="00CE06C0">
        <w:t xml:space="preserve"> </w:t>
      </w:r>
      <w:r w:rsidR="0069449D">
        <w:t>a</w:t>
      </w:r>
      <w:r w:rsidR="00530DA9">
        <w:t xml:space="preserve"> </w:t>
      </w:r>
      <w:r w:rsidR="00CE06C0" w:rsidRPr="00CE06C0">
        <w:t xml:space="preserve">PTS </w:t>
      </w:r>
      <w:r w:rsidR="0069449D">
        <w:t>a</w:t>
      </w:r>
      <w:r w:rsidR="00530DA9" w:rsidRPr="00CE06C0">
        <w:t xml:space="preserve">t </w:t>
      </w:r>
      <w:r w:rsidR="00691D7D">
        <w:t>t</w:t>
      </w:r>
      <w:r w:rsidR="00530DA9">
        <w:t xml:space="preserve">he </w:t>
      </w:r>
      <w:r w:rsidR="00691D7D">
        <w:t>Machine</w:t>
      </w:r>
      <w:r w:rsidR="00530DA9">
        <w:t xml:space="preserve"> Entrance</w:t>
      </w:r>
    </w:p>
    <w:p w14:paraId="2DBEADC9" w14:textId="7C66DD8F" w:rsidR="001217C8" w:rsidRPr="00F0388A" w:rsidRDefault="001217C8" w:rsidP="001217C8">
      <w:r w:rsidRPr="00F0388A">
        <w:t xml:space="preserve">When installed on a load conveyor, the PTS reads barcode labels before the products enter the </w:t>
      </w:r>
      <w:r w:rsidR="00691D7D">
        <w:t>machine</w:t>
      </w:r>
      <w:r w:rsidRPr="00F0388A">
        <w:t xml:space="preserve">.  If the barcode label is not read, the process is stopped before the product enters the </w:t>
      </w:r>
      <w:r w:rsidR="006A5A04">
        <w:t>machine</w:t>
      </w:r>
      <w:r w:rsidRPr="00F0388A">
        <w:t>.  This method requires a</w:t>
      </w:r>
      <w:r w:rsidR="00691D7D">
        <w:t xml:space="preserve"> DAU</w:t>
      </w:r>
      <w:r w:rsidRPr="00F0388A">
        <w:t xml:space="preserve">, </w:t>
      </w:r>
      <w:r w:rsidR="0073072E">
        <w:t>alarm relay</w:t>
      </w:r>
      <w:r w:rsidRPr="00F0388A">
        <w:t>, and load conveyor.</w:t>
      </w:r>
    </w:p>
    <w:p w14:paraId="071DBB4F" w14:textId="77777777" w:rsidR="001217C8" w:rsidRPr="00451A6E" w:rsidRDefault="001217C8" w:rsidP="001217C8">
      <w:pPr>
        <w:rPr>
          <w:sz w:val="14"/>
        </w:rPr>
      </w:pPr>
    </w:p>
    <w:p w14:paraId="1AA77D86" w14:textId="6C4FA563" w:rsidR="00A756A7" w:rsidRPr="00F0388A" w:rsidRDefault="00691D7D" w:rsidP="00A756A7">
      <w:r>
        <w:t>W</w:t>
      </w:r>
      <w:r w:rsidR="00DF63A3" w:rsidRPr="00F0388A">
        <w:t>PI</w:t>
      </w:r>
      <w:r w:rsidR="00A756A7" w:rsidRPr="00F0388A">
        <w:t xml:space="preserve"> systems using </w:t>
      </w:r>
      <w:r w:rsidR="00AD41B1" w:rsidRPr="00F0388A">
        <w:t>a</w:t>
      </w:r>
      <w:r w:rsidR="00A756A7" w:rsidRPr="00F0388A">
        <w:t xml:space="preserve"> BPS and Process traceability barcode function (PTS at </w:t>
      </w:r>
      <w:r w:rsidR="006A5A04">
        <w:t>machine</w:t>
      </w:r>
      <w:r w:rsidR="00A756A7" w:rsidRPr="00F0388A">
        <w:t xml:space="preserve"> entrance) will have the ability to activate an alarm if a products barcode la</w:t>
      </w:r>
      <w:r w:rsidR="00586614" w:rsidRPr="00F0388A">
        <w:t>bel is not read or is damaged.</w:t>
      </w:r>
      <w:r w:rsidR="0069449D">
        <w:t xml:space="preserve"> </w:t>
      </w:r>
      <w:r w:rsidR="00A756A7" w:rsidRPr="00F0388A">
        <w:t>When the BPS detects a product whose barcode label has not been read, or the BPS is tripped accidentally</w:t>
      </w:r>
      <w:r w:rsidR="00BE65BF" w:rsidRPr="00F0388A">
        <w:t>,</w:t>
      </w:r>
      <w:r w:rsidR="00A756A7" w:rsidRPr="00F0388A">
        <w:t xml:space="preserve"> an alarm is </w:t>
      </w:r>
      <w:r w:rsidRPr="00F0388A">
        <w:t>activated,</w:t>
      </w:r>
      <w:r w:rsidR="00A756A7" w:rsidRPr="00F0388A">
        <w:t xml:space="preserve">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See </w:t>
      </w:r>
      <w:r w:rsidR="000679D0" w:rsidRPr="00F0388A">
        <w:fldChar w:fldCharType="begin"/>
      </w:r>
      <w:r w:rsidR="000679D0" w:rsidRPr="00F0388A">
        <w:instrText xml:space="preserve"> REF _Ref185971708 \h </w:instrText>
      </w:r>
      <w:r w:rsidR="00F0388A">
        <w:instrText xml:space="preserve"> \* MERGEFORMAT </w:instrText>
      </w:r>
      <w:r w:rsidR="000679D0" w:rsidRPr="00F0388A">
        <w:fldChar w:fldCharType="separate"/>
      </w:r>
      <w:ins w:id="1614" w:author="Tom Bergeron" w:date="2020-09-25T15:54:00Z">
        <w:r w:rsidR="00D75DE9">
          <w:t xml:space="preserve">Figure </w:t>
        </w:r>
        <w:r w:rsidR="00D75DE9">
          <w:rPr>
            <w:noProof/>
          </w:rPr>
          <w:t>52</w:t>
        </w:r>
      </w:ins>
      <w:del w:id="1615" w:author="Tom Bergeron" w:date="2020-09-25T15:54:00Z">
        <w:r w:rsidR="00556C6F" w:rsidDel="00D75DE9">
          <w:delText xml:space="preserve">Figure </w:delText>
        </w:r>
        <w:r w:rsidR="00556C6F" w:rsidDel="00D75DE9">
          <w:rPr>
            <w:noProof/>
          </w:rPr>
          <w:delText>115</w:delText>
        </w:r>
      </w:del>
      <w:r w:rsidR="000679D0" w:rsidRPr="00F0388A">
        <w:fldChar w:fldCharType="end"/>
      </w:r>
      <w:r w:rsidR="00571048" w:rsidRPr="00F0388A">
        <w:t>.</w:t>
      </w:r>
    </w:p>
    <w:p w14:paraId="26873D85" w14:textId="77777777" w:rsidR="00355529" w:rsidRPr="00451A6E" w:rsidRDefault="00355529" w:rsidP="00451A6E">
      <w:pPr>
        <w:rPr>
          <w:sz w:val="14"/>
        </w:rPr>
      </w:pPr>
    </w:p>
    <w:p w14:paraId="2D4FE7DE" w14:textId="77777777" w:rsidR="00355529" w:rsidRDefault="00355529" w:rsidP="0073547B">
      <w:r>
        <w:t>Control buttons on the screen let you</w:t>
      </w:r>
      <w:r w:rsidRPr="00F0388A">
        <w:t>:</w:t>
      </w:r>
    </w:p>
    <w:p w14:paraId="6D7EED3D" w14:textId="77777777" w:rsidR="0073547B" w:rsidRPr="00F0388A" w:rsidRDefault="0073547B" w:rsidP="0073547B"/>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3D9D3143">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0B1FE24D" w14:textId="1C277D4E" w:rsidR="00586614" w:rsidRDefault="00571048" w:rsidP="001217C8">
      <w:pPr>
        <w:pStyle w:val="Caption"/>
      </w:pPr>
      <w:bookmarkStart w:id="1616" w:name="_Ref185971708"/>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617" w:author="Tom Bergeron" w:date="2020-09-25T15:54:00Z">
        <w:r w:rsidR="00D75DE9">
          <w:rPr>
            <w:noProof/>
          </w:rPr>
          <w:t>52</w:t>
        </w:r>
      </w:ins>
      <w:del w:id="1618" w:author="Tom Bergeron" w:date="2020-09-25T15:54:00Z">
        <w:r w:rsidR="00556C6F" w:rsidDel="00D75DE9">
          <w:rPr>
            <w:noProof/>
          </w:rPr>
          <w:delText>115</w:delText>
        </w:r>
      </w:del>
      <w:r w:rsidR="00B41E3E">
        <w:rPr>
          <w:noProof/>
        </w:rPr>
        <w:fldChar w:fldCharType="end"/>
      </w:r>
      <w:bookmarkEnd w:id="1616"/>
      <w:r w:rsidR="004C746F">
        <w:t>: Alarm 5a</w:t>
      </w:r>
    </w:p>
    <w:p w14:paraId="1386F269" w14:textId="77777777" w:rsidR="003A31CF" w:rsidRPr="004F3EB4" w:rsidRDefault="003A31CF" w:rsidP="00E23C91">
      <w:pPr>
        <w:pStyle w:val="Heading2"/>
        <w:rPr>
          <w:rFonts w:ascii="Trebuchet MS" w:hAnsi="Trebuchet MS"/>
          <w:szCs w:val="24"/>
        </w:rPr>
      </w:pPr>
      <w:bookmarkStart w:id="1619" w:name="_Toc17993546"/>
      <w:bookmarkStart w:id="1620" w:name="_Toc37267264"/>
      <w:bookmarkStart w:id="1621" w:name="_Toc51666657"/>
      <w:bookmarkStart w:id="1622" w:name="_Toc51666843"/>
      <w:bookmarkStart w:id="1623" w:name="_Toc504120428"/>
      <w:bookmarkStart w:id="1624" w:name="_Toc527644411"/>
      <w:bookmarkStart w:id="1625" w:name="_Toc528599510"/>
      <w:bookmarkStart w:id="1626" w:name="_Toc119468171"/>
      <w:bookmarkStart w:id="1627" w:name="_Toc353195443"/>
      <w:bookmarkStart w:id="1628" w:name="_Toc358296352"/>
      <w:bookmarkStart w:id="1629" w:name="_Toc358298517"/>
      <w:bookmarkStart w:id="1630" w:name="_Toc469335002"/>
      <w:r w:rsidRPr="004F3EB4">
        <w:lastRenderedPageBreak/>
        <w:t>Enable Barcoding Per Product</w:t>
      </w:r>
      <w:bookmarkEnd w:id="1619"/>
      <w:bookmarkEnd w:id="1620"/>
      <w:bookmarkEnd w:id="1621"/>
      <w:bookmarkEnd w:id="1622"/>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0B8C6BF1" w14:textId="6075DD6A" w:rsidR="003A31CF" w:rsidRDefault="00A05828" w:rsidP="003A31CF">
      <w:pPr>
        <w:jc w:val="center"/>
      </w:pPr>
      <w:r>
        <w:rPr>
          <w:noProof/>
        </w:rPr>
        <mc:AlternateContent>
          <mc:Choice Requires="wps">
            <w:drawing>
              <wp:anchor distT="0" distB="0" distL="114300" distR="114300" simplePos="0" relativeHeight="251701248" behindDoc="0" locked="0" layoutInCell="1" allowOverlap="1" wp14:anchorId="1A7BF964" wp14:editId="5277A677">
                <wp:simplePos x="0" y="0"/>
                <wp:positionH relativeFrom="column">
                  <wp:posOffset>3895725</wp:posOffset>
                </wp:positionH>
                <wp:positionV relativeFrom="paragraph">
                  <wp:posOffset>387985</wp:posOffset>
                </wp:positionV>
                <wp:extent cx="1619250" cy="561975"/>
                <wp:effectExtent l="19050" t="19050" r="19050" b="28575"/>
                <wp:wrapNone/>
                <wp:docPr id="2780" name="Rectangle 2780"/>
                <wp:cNvGraphicFramePr/>
                <a:graphic xmlns:a="http://schemas.openxmlformats.org/drawingml/2006/main">
                  <a:graphicData uri="http://schemas.microsoft.com/office/word/2010/wordprocessingShape">
                    <wps:wsp>
                      <wps:cNvSpPr/>
                      <wps:spPr>
                        <a:xfrm>
                          <a:off x="0" y="0"/>
                          <a:ext cx="1619250" cy="56197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E82FD" id="Rectangle 2780" o:spid="_x0000_s1026" style="position:absolute;margin-left:306.75pt;margin-top:30.55pt;width:12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" filled="f" strokecolor="#ed7d31 [3205]" strokeweight="2.25pt"/>
            </w:pict>
          </mc:Fallback>
        </mc:AlternateContent>
      </w:r>
      <w:r w:rsidR="003A31CF">
        <w:rPr>
          <w:noProof/>
        </w:rPr>
        <w:drawing>
          <wp:inline distT="0" distB="0" distL="0" distR="0" wp14:anchorId="4BA47300" wp14:editId="5339F5E0">
            <wp:extent cx="5751082" cy="952500"/>
            <wp:effectExtent l="0" t="0" r="2540"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817052" cy="963426"/>
                    </a:xfrm>
                    <a:prstGeom prst="rect">
                      <a:avLst/>
                    </a:prstGeom>
                    <a:noFill/>
                    <a:ln>
                      <a:noFill/>
                    </a:ln>
                  </pic:spPr>
                </pic:pic>
              </a:graphicData>
            </a:graphic>
          </wp:inline>
        </w:drawing>
      </w:r>
    </w:p>
    <w:p w14:paraId="3B8EA0A2" w14:textId="18E429C9" w:rsidR="003A31CF" w:rsidRDefault="003A31CF" w:rsidP="003A31CF">
      <w:pPr>
        <w:jc w:val="center"/>
      </w:pPr>
    </w:p>
    <w:p w14:paraId="0423CCB4" w14:textId="77777777" w:rsidR="00A05828" w:rsidRDefault="00A05828" w:rsidP="003A31CF">
      <w:pPr>
        <w:jc w:val="center"/>
      </w:pPr>
    </w:p>
    <w:p w14:paraId="61395E31" w14:textId="6940C1E9" w:rsidR="00084CB7" w:rsidRDefault="00084CB7" w:rsidP="003A31CF">
      <w:pPr>
        <w:pStyle w:val="Heading2"/>
      </w:pPr>
      <w:bookmarkStart w:id="1631" w:name="_Toc17993547"/>
      <w:bookmarkStart w:id="1632" w:name="_Toc37267265"/>
      <w:bookmarkStart w:id="1633" w:name="_Toc51666658"/>
      <w:bookmarkStart w:id="1634" w:name="_Toc51666844"/>
      <w:r>
        <w:t xml:space="preserve">Display </w:t>
      </w:r>
      <w:r w:rsidR="001A5CA8">
        <w:t xml:space="preserve">the </w:t>
      </w:r>
      <w:r>
        <w:t>Current Barcode Queue</w:t>
      </w:r>
      <w:bookmarkEnd w:id="1623"/>
      <w:bookmarkEnd w:id="1624"/>
      <w:bookmarkEnd w:id="1625"/>
      <w:bookmarkEnd w:id="1631"/>
      <w:bookmarkEnd w:id="1632"/>
      <w:bookmarkEnd w:id="1633"/>
      <w:bookmarkEnd w:id="1634"/>
    </w:p>
    <w:p w14:paraId="70DF5CCF" w14:textId="474DF3E6"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w:t>
      </w:r>
      <w:r w:rsidR="00A05828">
        <w:t>machine</w:t>
      </w:r>
      <w:r w:rsidR="00C1149D">
        <w:t xml:space="preserve">.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206707CC" w:rsidR="00084CB7" w:rsidRDefault="00A05828" w:rsidP="00E23C91">
      <w:pPr>
        <w:jc w:val="center"/>
      </w:pPr>
      <w:r>
        <w:rPr>
          <w:noProof/>
        </w:rPr>
        <mc:AlternateContent>
          <mc:Choice Requires="wps">
            <w:drawing>
              <wp:anchor distT="0" distB="0" distL="114300" distR="114300" simplePos="0" relativeHeight="251660288" behindDoc="0" locked="0" layoutInCell="1" allowOverlap="1" wp14:anchorId="1B068CDE" wp14:editId="719A79A0">
                <wp:simplePos x="0" y="0"/>
                <wp:positionH relativeFrom="column">
                  <wp:posOffset>3143250</wp:posOffset>
                </wp:positionH>
                <wp:positionV relativeFrom="paragraph">
                  <wp:posOffset>567055</wp:posOffset>
                </wp:positionV>
                <wp:extent cx="866775" cy="438150"/>
                <wp:effectExtent l="19050" t="19050" r="28575" b="19050"/>
                <wp:wrapNone/>
                <wp:docPr id="2778" name="Rectangle 2778"/>
                <wp:cNvGraphicFramePr/>
                <a:graphic xmlns:a="http://schemas.openxmlformats.org/drawingml/2006/main">
                  <a:graphicData uri="http://schemas.microsoft.com/office/word/2010/wordprocessingShape">
                    <wps:wsp>
                      <wps:cNvSpPr/>
                      <wps:spPr>
                        <a:xfrm>
                          <a:off x="0" y="0"/>
                          <a:ext cx="866775" cy="4381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DC194" id="Rectangle 2778" o:spid="_x0000_s1026" style="position:absolute;margin-left:247.5pt;margin-top:44.65pt;width:68.25pt;height: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" filled="f" strokecolor="#ed7d31 [3205]" strokeweight="2.25pt"/>
            </w:pict>
          </mc:Fallback>
        </mc:AlternateContent>
      </w:r>
      <w:r w:rsidR="00084CB7">
        <w:rPr>
          <w:noProof/>
        </w:rPr>
        <w:drawing>
          <wp:inline distT="0" distB="0" distL="0" distR="0" wp14:anchorId="515C270B" wp14:editId="4E38D481">
            <wp:extent cx="5755825" cy="1095375"/>
            <wp:effectExtent l="0" t="0" r="0" b="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791403" cy="1102146"/>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0CB69DC1" w:rsidR="00084CB7" w:rsidRDefault="00084CB7" w:rsidP="000843D2"/>
    <w:p w14:paraId="010E4DF2" w14:textId="14929074" w:rsidR="00084CB7" w:rsidRDefault="00084CB7" w:rsidP="00E23C91">
      <w:pPr>
        <w:jc w:val="center"/>
      </w:pPr>
    </w:p>
    <w:p w14:paraId="1CD0E095" w14:textId="77777777" w:rsidR="00084CB7" w:rsidRDefault="00084CB7" w:rsidP="000843D2"/>
    <w:p w14:paraId="1444794B" w14:textId="77777777" w:rsidR="00084CB7" w:rsidRDefault="00084CB7" w:rsidP="000843D2">
      <w:r>
        <w:t>When hovering the mouse over the button, a tool tip “Display Barcode Queue”</w:t>
      </w:r>
      <w:r w:rsidRPr="00084CB7">
        <w:t xml:space="preserve"> </w:t>
      </w:r>
      <w:r>
        <w:t>will display.</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467044D7">
            <wp:extent cx="3761928" cy="91533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761928" cy="915335"/>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pPr>
        <w:pStyle w:val="Heading3"/>
      </w:pPr>
      <w:bookmarkStart w:id="1635" w:name="_Toc504120429"/>
      <w:bookmarkStart w:id="1636" w:name="_Toc527644412"/>
      <w:bookmarkStart w:id="1637" w:name="_Toc528599511"/>
      <w:bookmarkStart w:id="1638" w:name="_Toc17993548"/>
      <w:bookmarkStart w:id="1639" w:name="_Toc37267266"/>
      <w:bookmarkStart w:id="1640" w:name="_Toc51666845"/>
      <w:r>
        <w:lastRenderedPageBreak/>
        <w:t>Barcode Queue Dialog</w:t>
      </w:r>
      <w:bookmarkEnd w:id="1635"/>
      <w:bookmarkEnd w:id="1636"/>
      <w:bookmarkEnd w:id="1637"/>
      <w:bookmarkEnd w:id="1638"/>
      <w:bookmarkEnd w:id="1639"/>
      <w:bookmarkEnd w:id="1640"/>
    </w:p>
    <w:p w14:paraId="5A50CF5C" w14:textId="77777777" w:rsidR="00C1149D" w:rsidRDefault="00084CB7" w:rsidP="00C1149D">
      <w:pPr>
        <w:pStyle w:val="NoSpacing"/>
      </w:pPr>
      <w:r>
        <w:t xml:space="preserve">Click the button to open the </w:t>
      </w:r>
      <w:r w:rsidRPr="000843D2">
        <w:rPr>
          <w:b/>
        </w:rPr>
        <w:t>Barcode Queue</w:t>
      </w:r>
      <w:r>
        <w:t xml:space="preserve"> dialog that displays a list of all the barcodes currently in the queue in order. </w:t>
      </w:r>
      <w:r w:rsidR="00C1149D">
        <w:t>The n</w:t>
      </w:r>
      <w:r>
        <w:t xml:space="preserve">ext barcode to be assigned </w:t>
      </w:r>
      <w:r w:rsidR="0093338C">
        <w:t>to a board</w:t>
      </w:r>
      <w:r w:rsidR="00C1149D">
        <w:t xml:space="preserve"> </w:t>
      </w:r>
      <w:r>
        <w:t>appears at the top of the list.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5C0DC98A">
            <wp:extent cx="3676650" cy="2066925"/>
            <wp:effectExtent l="0" t="0" r="0" b="9525"/>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76650"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77777777" w:rsidR="00084CB7" w:rsidRDefault="00084CB7" w:rsidP="00084CB7">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17F9A062">
            <wp:extent cx="3676650" cy="20669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7665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pPr>
        <w:pStyle w:val="Heading3"/>
      </w:pPr>
      <w:bookmarkStart w:id="1641" w:name="_Toc504120430"/>
      <w:bookmarkStart w:id="1642" w:name="_Toc527644413"/>
      <w:bookmarkStart w:id="1643" w:name="_Toc528599512"/>
      <w:bookmarkStart w:id="1644" w:name="_Toc17993549"/>
      <w:bookmarkStart w:id="1645" w:name="_Toc37267267"/>
      <w:bookmarkStart w:id="1646" w:name="_Toc51666846"/>
      <w:r>
        <w:lastRenderedPageBreak/>
        <w:t xml:space="preserve">Remove </w:t>
      </w:r>
      <w:r w:rsidR="00F04D3A">
        <w:t>B</w:t>
      </w:r>
      <w:r>
        <w:t>arcode</w:t>
      </w:r>
      <w:bookmarkEnd w:id="1641"/>
      <w:bookmarkEnd w:id="1642"/>
      <w:bookmarkEnd w:id="1643"/>
      <w:bookmarkEnd w:id="1644"/>
      <w:bookmarkEnd w:id="1645"/>
      <w:bookmarkEnd w:id="1646"/>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w:t>
      </w:r>
      <w:proofErr w:type="gramStart"/>
      <w:r w:rsidR="00F04D3A" w:rsidRPr="00F04D3A">
        <w:t>returns</w:t>
      </w:r>
      <w:proofErr w:type="gramEnd"/>
      <w:r w:rsidR="00F04D3A" w:rsidRPr="00F04D3A">
        <w:t xml:space="preserve"> the user to the Barcode queue window.</w:t>
      </w:r>
    </w:p>
    <w:p w14:paraId="642009CA" w14:textId="3DBEE814" w:rsidR="00A05828" w:rsidRDefault="00084CB7" w:rsidP="00EC251F">
      <w:pPr>
        <w:jc w:val="center"/>
      </w:pPr>
      <w:r>
        <w:rPr>
          <w:noProof/>
        </w:rPr>
        <w:drawing>
          <wp:inline distT="0" distB="0" distL="0" distR="0" wp14:anchorId="16647D96" wp14:editId="5E8A7CA2">
            <wp:extent cx="3288030" cy="1914212"/>
            <wp:effectExtent l="0" t="0" r="762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a:extLst>
                        <a:ext uri="{28A0092B-C50C-407E-A947-70E740481C1C}">
                          <a14:useLocalDpi xmlns:a14="http://schemas.microsoft.com/office/drawing/2010/main" val="0"/>
                        </a:ext>
                      </a:extLst>
                    </a:blip>
                    <a:srcRect r="60147" b="58278"/>
                    <a:stretch/>
                  </pic:blipFill>
                  <pic:spPr bwMode="auto">
                    <a:xfrm>
                      <a:off x="0" y="0"/>
                      <a:ext cx="3308665" cy="1926225"/>
                    </a:xfrm>
                    <a:prstGeom prst="rect">
                      <a:avLst/>
                    </a:prstGeom>
                    <a:noFill/>
                    <a:ln>
                      <a:noFill/>
                    </a:ln>
                    <a:extLst>
                      <a:ext uri="{53640926-AAD7-44D8-BBD7-CCE9431645EC}">
                        <a14:shadowObscured xmlns:a14="http://schemas.microsoft.com/office/drawing/2010/main"/>
                      </a:ext>
                    </a:extLst>
                  </pic:spPr>
                </pic:pic>
              </a:graphicData>
            </a:graphic>
          </wp:inline>
        </w:drawing>
      </w:r>
    </w:p>
    <w:p w14:paraId="52053DF2" w14:textId="77777777" w:rsidR="00F04D3A" w:rsidRDefault="00F04D3A" w:rsidP="00EC251F">
      <w:pPr>
        <w:jc w:val="center"/>
      </w:pPr>
    </w:p>
    <w:p w14:paraId="0265A42F" w14:textId="77887DB8" w:rsidR="00F04D3A" w:rsidRDefault="00F04D3A" w:rsidP="000843D2">
      <w:pPr>
        <w:spacing w:line="276" w:lineRule="auto"/>
        <w:contextualSpacing/>
      </w:pPr>
      <w:r>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10584DE8" w14:textId="77777777" w:rsidR="00084CB7" w:rsidRDefault="00084CB7" w:rsidP="00E23C91">
      <w:pPr>
        <w:pStyle w:val="NoSpacing"/>
        <w:jc w:val="center"/>
      </w:pPr>
      <w:r>
        <w:rPr>
          <w:noProof/>
        </w:rPr>
        <w:drawing>
          <wp:inline distT="0" distB="0" distL="0" distR="0" wp14:anchorId="39E4821A" wp14:editId="01DC3310">
            <wp:extent cx="3422504" cy="1924050"/>
            <wp:effectExtent l="0" t="0" r="6985"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32250" cy="1929529"/>
                    </a:xfrm>
                    <a:prstGeom prst="rect">
                      <a:avLst/>
                    </a:prstGeom>
                  </pic:spPr>
                </pic:pic>
              </a:graphicData>
            </a:graphic>
          </wp:inline>
        </w:drawing>
      </w:r>
    </w:p>
    <w:p w14:paraId="26B184EB" w14:textId="77777777" w:rsidR="00444ECE" w:rsidRDefault="00444ECE" w:rsidP="00084CB7">
      <w:pPr>
        <w:pStyle w:val="NoSpacing"/>
      </w:pPr>
    </w:p>
    <w:p w14:paraId="0344E85E" w14:textId="77777777" w:rsidR="00084CB7" w:rsidRDefault="00084CB7" w:rsidP="00E23C91">
      <w:pPr>
        <w:pStyle w:val="NoSpacing"/>
        <w:jc w:val="center"/>
      </w:pPr>
      <w:r>
        <w:rPr>
          <w:noProof/>
        </w:rPr>
        <mc:AlternateContent>
          <mc:Choice Requires="wps">
            <w:drawing>
              <wp:anchor distT="0" distB="0" distL="114300" distR="114300" simplePos="0" relativeHeight="251891712" behindDoc="0" locked="0" layoutInCell="1" allowOverlap="1" wp14:anchorId="0F11438E" wp14:editId="779FA8FA">
                <wp:simplePos x="0" y="0"/>
                <wp:positionH relativeFrom="column">
                  <wp:posOffset>2486025</wp:posOffset>
                </wp:positionH>
                <wp:positionV relativeFrom="paragraph">
                  <wp:posOffset>600075</wp:posOffset>
                </wp:positionV>
                <wp:extent cx="133350" cy="400050"/>
                <wp:effectExtent l="0" t="38100" r="57150" b="19050"/>
                <wp:wrapNone/>
                <wp:docPr id="2785" name="Straight Arrow Connector 2785"/>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36FC6" id="Straight Arrow Connector 2785" o:spid="_x0000_s1026" type="#_x0000_t32" style="position:absolute;margin-left:195.75pt;margin-top:47.25pt;width:10.5pt;height:31.5pt;flip:y;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" strokecolor="red" strokeweight=".5pt">
                <v:stroke endarrow="block" joinstyle="miter"/>
              </v:shape>
            </w:pict>
          </mc:Fallback>
        </mc:AlternateContent>
      </w:r>
      <w:r>
        <w:rPr>
          <w:noProof/>
        </w:rPr>
        <w:drawing>
          <wp:inline distT="0" distB="0" distL="0" distR="0" wp14:anchorId="10B9AC7B" wp14:editId="4322798E">
            <wp:extent cx="3609975" cy="1771457"/>
            <wp:effectExtent l="0" t="0" r="0" b="63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r="53952" b="48351"/>
                    <a:stretch/>
                  </pic:blipFill>
                  <pic:spPr bwMode="auto">
                    <a:xfrm>
                      <a:off x="0" y="0"/>
                      <a:ext cx="3618895" cy="1775834"/>
                    </a:xfrm>
                    <a:prstGeom prst="rect">
                      <a:avLst/>
                    </a:prstGeom>
                    <a:noFill/>
                    <a:ln>
                      <a:noFill/>
                    </a:ln>
                    <a:extLst>
                      <a:ext uri="{53640926-AAD7-44D8-BBD7-CCE9431645EC}">
                        <a14:shadowObscured xmlns:a14="http://schemas.microsoft.com/office/drawing/2010/main"/>
                      </a:ext>
                    </a:extLst>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4A4C038A" w:rsidR="00A756A7" w:rsidRDefault="00451A6E" w:rsidP="00D36D96">
      <w:pPr>
        <w:pStyle w:val="Heading2"/>
      </w:pPr>
      <w:bookmarkStart w:id="1647" w:name="_Toc504120431"/>
      <w:bookmarkStart w:id="1648" w:name="_Toc527644414"/>
      <w:bookmarkStart w:id="1649" w:name="_Toc528599513"/>
      <w:bookmarkStart w:id="1650" w:name="_Toc17993550"/>
      <w:bookmarkStart w:id="1651" w:name="_Toc37267268"/>
      <w:bookmarkStart w:id="1652" w:name="_Toc51666659"/>
      <w:bookmarkStart w:id="1653" w:name="_Toc51666847"/>
      <w:r>
        <w:lastRenderedPageBreak/>
        <w:t>View</w:t>
      </w:r>
      <w:r w:rsidR="00A756A7" w:rsidRPr="00586614">
        <w:t xml:space="preserve"> </w:t>
      </w:r>
      <w:r w:rsidR="00BB1720" w:rsidRPr="00586614">
        <w:t xml:space="preserve">Barcode Traceability Information </w:t>
      </w:r>
      <w:proofErr w:type="gramStart"/>
      <w:r w:rsidR="00BB1720" w:rsidRPr="00586614">
        <w:t>For</w:t>
      </w:r>
      <w:proofErr w:type="gramEnd"/>
      <w:r w:rsidR="00BB1720" w:rsidRPr="00586614">
        <w:t xml:space="preserve"> B</w:t>
      </w:r>
      <w:r w:rsidR="00B04E56">
        <w:t>oards</w:t>
      </w:r>
      <w:r w:rsidR="00BB1720" w:rsidRPr="00586614">
        <w:t xml:space="preserve"> Previously Run</w:t>
      </w:r>
      <w:bookmarkEnd w:id="1626"/>
      <w:bookmarkEnd w:id="1627"/>
      <w:bookmarkEnd w:id="1628"/>
      <w:bookmarkEnd w:id="1629"/>
      <w:bookmarkEnd w:id="1630"/>
      <w:bookmarkEnd w:id="1647"/>
      <w:bookmarkEnd w:id="1648"/>
      <w:bookmarkEnd w:id="1649"/>
      <w:bookmarkEnd w:id="1650"/>
      <w:bookmarkEnd w:id="1651"/>
      <w:bookmarkEnd w:id="1652"/>
      <w:bookmarkEnd w:id="1653"/>
    </w:p>
    <w:p w14:paraId="6E148127" w14:textId="0A61A06B" w:rsidR="00A756A7" w:rsidRDefault="00A756A7" w:rsidP="00451A6E">
      <w:r w:rsidRPr="00F0388A">
        <w:t xml:space="preserve">Barcode information </w:t>
      </w:r>
      <w:r w:rsidR="008F74EE">
        <w:t>is</w:t>
      </w:r>
      <w:r w:rsidRPr="00F0388A">
        <w:t xml:space="preserve"> collected for all the boards that pass through the </w:t>
      </w:r>
      <w:r w:rsidR="00A05828">
        <w:t>machine</w:t>
      </w:r>
      <w:r w:rsidRPr="00F0388A">
        <w:t xml:space="preserve">.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r w:rsidR="00571048" w:rsidRPr="00F0388A">
        <w:t xml:space="preserve">See </w:t>
      </w:r>
      <w:r w:rsidR="000679D0" w:rsidRPr="00F0388A">
        <w:fldChar w:fldCharType="begin"/>
      </w:r>
      <w:r w:rsidR="000679D0" w:rsidRPr="00F0388A">
        <w:instrText xml:space="preserve"> REF _Ref185971771 \h </w:instrText>
      </w:r>
      <w:r w:rsidR="00F0388A" w:rsidRPr="00F0388A">
        <w:instrText xml:space="preserve"> \* MERGEFORMAT </w:instrText>
      </w:r>
      <w:r w:rsidR="000679D0" w:rsidRPr="00F0388A">
        <w:fldChar w:fldCharType="separate"/>
      </w:r>
      <w:ins w:id="1654" w:author="Tom Bergeron" w:date="2020-09-25T15:54:00Z">
        <w:r w:rsidR="00D75DE9">
          <w:t xml:space="preserve">Figure </w:t>
        </w:r>
        <w:r w:rsidR="00D75DE9">
          <w:rPr>
            <w:noProof/>
          </w:rPr>
          <w:t>53</w:t>
        </w:r>
      </w:ins>
      <w:del w:id="1655" w:author="Tom Bergeron" w:date="2020-09-25T15:54:00Z">
        <w:r w:rsidR="00556C6F" w:rsidDel="00D75DE9">
          <w:delText xml:space="preserve">Figure </w:delText>
        </w:r>
        <w:r w:rsidR="00556C6F" w:rsidDel="00D75DE9">
          <w:rPr>
            <w:noProof/>
          </w:rPr>
          <w:delText>116</w:delText>
        </w:r>
      </w:del>
      <w:r w:rsidR="000679D0" w:rsidRPr="00F0388A">
        <w:fldChar w:fldCharType="end"/>
      </w:r>
      <w:r w:rsidRPr="00F0388A">
        <w:t>.</w:t>
      </w:r>
    </w:p>
    <w:p w14:paraId="23ABAC02" w14:textId="77777777" w:rsidR="00451A6E" w:rsidRPr="00F0388A" w:rsidRDefault="00451A6E" w:rsidP="00451A6E"/>
    <w:p w14:paraId="0BF27F81" w14:textId="2E53E462" w:rsidR="00571048" w:rsidRPr="004B2B33" w:rsidRDefault="00A05828" w:rsidP="004B2B33">
      <w:pPr>
        <w:jc w:val="center"/>
      </w:pPr>
      <w:bookmarkStart w:id="1656" w:name="_Toc523113610"/>
      <w:bookmarkStart w:id="1657" w:name="_Toc535811105"/>
      <w:bookmarkStart w:id="1658" w:name="_Toc535812316"/>
      <w:r w:rsidRPr="004B2B33">
        <w:rPr>
          <w:noProof/>
        </w:rPr>
        <mc:AlternateContent>
          <mc:Choice Requires="wpg">
            <w:drawing>
              <wp:anchor distT="0" distB="0" distL="114300" distR="114300" simplePos="0" relativeHeight="251590656" behindDoc="0" locked="0" layoutInCell="1" allowOverlap="1" wp14:anchorId="1EE1B4AE" wp14:editId="1C9E1B5F">
                <wp:simplePos x="0" y="0"/>
                <wp:positionH relativeFrom="column">
                  <wp:posOffset>1134055</wp:posOffset>
                </wp:positionH>
                <wp:positionV relativeFrom="paragraph">
                  <wp:posOffset>248369</wp:posOffset>
                </wp:positionV>
                <wp:extent cx="4343400" cy="924560"/>
                <wp:effectExtent l="0" t="0" r="0" b="0"/>
                <wp:wrapNone/>
                <wp:docPr id="477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4772" name="Rectangle 2938"/>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3" name="Line 2939"/>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4" name="Text Box 2940"/>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C119C" w14:textId="77777777" w:rsidR="00E361CE" w:rsidRPr="00B94F54" w:rsidRDefault="00E361CE"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1B4AE" id="Group 4144" o:spid="_x0000_s1113" style="position:absolute;left:0;text-align:left;margin-left:89.3pt;margin-top:19.55pt;width:342pt;height:72.8pt;z-index:251590656"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">
                <v:rect id="Rectangle 2938" o:spid="_x0000_s1114"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1115"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1116"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w:txbxContent>
                      <w:p w14:paraId="62EC119C" w14:textId="77777777" w:rsidR="00E361CE" w:rsidRPr="00B94F54" w:rsidRDefault="00E361CE"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00DD450D" w:rsidRPr="004B2B33">
        <w:rPr>
          <w:noProof/>
        </w:rPr>
        <w:drawing>
          <wp:inline distT="0" distB="0" distL="0" distR="0" wp14:anchorId="693C76C4" wp14:editId="788CDCBB">
            <wp:extent cx="3587750" cy="1122519"/>
            <wp:effectExtent l="19050" t="19050" r="12700" b="209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56989"/>
                    <a:stretch/>
                  </pic:blipFill>
                  <pic:spPr bwMode="auto">
                    <a:xfrm>
                      <a:off x="0" y="0"/>
                      <a:ext cx="3587750" cy="1122519"/>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56C8543" w14:textId="55C087E0" w:rsidR="00A756A7" w:rsidRDefault="00571048" w:rsidP="00F5043F">
      <w:pPr>
        <w:pStyle w:val="Caption"/>
      </w:pPr>
      <w:bookmarkStart w:id="1659"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660" w:author="Tom Bergeron" w:date="2020-09-25T15:54:00Z">
        <w:r w:rsidR="00D75DE9">
          <w:rPr>
            <w:noProof/>
          </w:rPr>
          <w:t>53</w:t>
        </w:r>
      </w:ins>
      <w:del w:id="1661" w:author="Tom Bergeron" w:date="2020-09-25T15:54:00Z">
        <w:r w:rsidR="00556C6F" w:rsidDel="00D75DE9">
          <w:rPr>
            <w:noProof/>
          </w:rPr>
          <w:delText>116</w:delText>
        </w:r>
      </w:del>
      <w:r w:rsidR="00B41E3E">
        <w:rPr>
          <w:noProof/>
        </w:rPr>
        <w:fldChar w:fldCharType="end"/>
      </w:r>
      <w:bookmarkEnd w:id="1659"/>
      <w:r w:rsidR="008E0029">
        <w:t xml:space="preserve">: Virtual Profiling – Chart Tab </w:t>
      </w:r>
    </w:p>
    <w:p w14:paraId="7F410AEA" w14:textId="77777777" w:rsidR="00444ECE" w:rsidRDefault="00444ECE" w:rsidP="00764D3A">
      <w:bookmarkStart w:id="1662" w:name="_Toc119468172"/>
      <w:bookmarkStart w:id="1663" w:name="_Toc353195444"/>
      <w:bookmarkStart w:id="1664" w:name="_Toc358296353"/>
      <w:bookmarkStart w:id="1665" w:name="_Toc358298518"/>
      <w:bookmarkStart w:id="1666" w:name="_Toc469335003"/>
      <w:bookmarkEnd w:id="1656"/>
      <w:bookmarkEnd w:id="1657"/>
      <w:bookmarkEnd w:id="1658"/>
    </w:p>
    <w:p w14:paraId="7D4CC052" w14:textId="1A0BAA51" w:rsidR="00A756A7" w:rsidRDefault="00A756A7" w:rsidP="00D36D96">
      <w:pPr>
        <w:pStyle w:val="Heading2"/>
      </w:pPr>
      <w:bookmarkStart w:id="1667" w:name="_Toc504120432"/>
      <w:bookmarkStart w:id="1668" w:name="_Toc527644415"/>
      <w:bookmarkStart w:id="1669" w:name="_Toc528599514"/>
      <w:bookmarkStart w:id="1670" w:name="_Toc17993551"/>
      <w:bookmarkStart w:id="1671" w:name="_Toc37267269"/>
      <w:bookmarkStart w:id="1672" w:name="_Toc51666660"/>
      <w:bookmarkStart w:id="1673" w:name="_Toc51666848"/>
      <w:r>
        <w:t xml:space="preserve">Search </w:t>
      </w:r>
      <w:proofErr w:type="gramStart"/>
      <w:r w:rsidR="00BB1720">
        <w:t>For</w:t>
      </w:r>
      <w:proofErr w:type="gramEnd"/>
      <w:r w:rsidR="00BB1720">
        <w:t xml:space="preserve"> Barcode Entries</w:t>
      </w:r>
      <w:bookmarkEnd w:id="1662"/>
      <w:bookmarkEnd w:id="1663"/>
      <w:bookmarkEnd w:id="1664"/>
      <w:bookmarkEnd w:id="1665"/>
      <w:bookmarkEnd w:id="1666"/>
      <w:bookmarkEnd w:id="1667"/>
      <w:bookmarkEnd w:id="1668"/>
      <w:bookmarkEnd w:id="1669"/>
      <w:bookmarkEnd w:id="1670"/>
      <w:bookmarkEnd w:id="1671"/>
      <w:bookmarkEnd w:id="1672"/>
      <w:bookmarkEnd w:id="1673"/>
    </w:p>
    <w:p w14:paraId="047AF9D0" w14:textId="210A8B3C"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28CC3099"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See </w:t>
      </w:r>
      <w:r w:rsidR="000679D0" w:rsidRPr="00F0388A">
        <w:fldChar w:fldCharType="begin"/>
      </w:r>
      <w:r w:rsidR="000679D0" w:rsidRPr="00F0388A">
        <w:instrText xml:space="preserve"> REF _Ref185971874 \h </w:instrText>
      </w:r>
      <w:r w:rsidR="00F0388A" w:rsidRPr="00F0388A">
        <w:instrText xml:space="preserve"> \* MERGEFORMAT </w:instrText>
      </w:r>
      <w:r w:rsidR="000679D0" w:rsidRPr="00F0388A">
        <w:fldChar w:fldCharType="separate"/>
      </w:r>
      <w:ins w:id="1674" w:author="Tom Bergeron" w:date="2020-09-25T15:54:00Z">
        <w:r w:rsidR="00D75DE9">
          <w:t xml:space="preserve">Figure </w:t>
        </w:r>
        <w:r w:rsidR="00D75DE9">
          <w:rPr>
            <w:noProof/>
          </w:rPr>
          <w:t>54</w:t>
        </w:r>
      </w:ins>
      <w:del w:id="1675" w:author="Tom Bergeron" w:date="2020-09-25T15:54:00Z">
        <w:r w:rsidR="00556C6F" w:rsidDel="00D75DE9">
          <w:delText xml:space="preserve">Figure </w:delText>
        </w:r>
        <w:r w:rsidR="00556C6F" w:rsidDel="00D75DE9">
          <w:rPr>
            <w:noProof/>
          </w:rPr>
          <w:delText>117</w:delText>
        </w:r>
      </w:del>
      <w:r w:rsidR="000679D0" w:rsidRPr="00F0388A">
        <w:fldChar w:fldCharType="end"/>
      </w:r>
      <w:r w:rsidR="00571048" w:rsidRPr="00F0388A">
        <w:t>.</w:t>
      </w:r>
      <w:r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 eliminating the need to enter the value manually.  </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4EFCEE3D">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56AB6D93" w:rsidR="00A756A7" w:rsidRDefault="00571048" w:rsidP="00F5043F">
      <w:pPr>
        <w:pStyle w:val="Caption"/>
      </w:pPr>
      <w:bookmarkStart w:id="1676"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677" w:author="Tom Bergeron" w:date="2020-09-25T15:54:00Z">
        <w:r w:rsidR="00D75DE9">
          <w:rPr>
            <w:noProof/>
          </w:rPr>
          <w:t>54</w:t>
        </w:r>
      </w:ins>
      <w:del w:id="1678" w:author="Tom Bergeron" w:date="2020-09-25T15:54:00Z">
        <w:r w:rsidR="00556C6F" w:rsidDel="00D75DE9">
          <w:rPr>
            <w:noProof/>
          </w:rPr>
          <w:delText>117</w:delText>
        </w:r>
      </w:del>
      <w:r w:rsidR="00B41E3E">
        <w:rPr>
          <w:noProof/>
        </w:rPr>
        <w:fldChar w:fldCharType="end"/>
      </w:r>
      <w:bookmarkEnd w:id="1676"/>
      <w:r w:rsidR="008E0029">
        <w:t>: Barcode Search</w:t>
      </w:r>
    </w:p>
    <w:p w14:paraId="18A2AB93" w14:textId="77777777" w:rsidR="00A756A7" w:rsidRPr="00E52844" w:rsidRDefault="00BB1720" w:rsidP="00D36D96">
      <w:pPr>
        <w:pStyle w:val="Heading2"/>
      </w:pPr>
      <w:bookmarkStart w:id="1679" w:name="_Toc119468173"/>
      <w:bookmarkStart w:id="1680" w:name="_Ref323560330"/>
      <w:r>
        <w:br w:type="page"/>
      </w:r>
      <w:bookmarkStart w:id="1681" w:name="_Toc353195445"/>
      <w:bookmarkStart w:id="1682" w:name="_Toc358296354"/>
      <w:bookmarkStart w:id="1683" w:name="_Toc358298519"/>
      <w:bookmarkStart w:id="1684" w:name="_Toc469335004"/>
      <w:bookmarkStart w:id="1685" w:name="_Toc504120433"/>
      <w:bookmarkStart w:id="1686" w:name="_Toc527644416"/>
      <w:bookmarkStart w:id="1687" w:name="_Toc528599515"/>
      <w:bookmarkStart w:id="1688" w:name="_Toc17993552"/>
      <w:bookmarkStart w:id="1689" w:name="_Toc37267270"/>
      <w:bookmarkStart w:id="1690" w:name="_Toc51666661"/>
      <w:bookmarkStart w:id="1691" w:name="_Toc51666849"/>
      <w:r w:rsidR="00A756A7" w:rsidRPr="00E52844">
        <w:lastRenderedPageBreak/>
        <w:t xml:space="preserve">Live Data Output </w:t>
      </w:r>
      <w:proofErr w:type="gramStart"/>
      <w:r w:rsidRPr="00E52844">
        <w:t>And</w:t>
      </w:r>
      <w:proofErr w:type="gramEnd"/>
      <w:r w:rsidRPr="00E52844">
        <w:t xml:space="preserve"> Barcodes</w:t>
      </w:r>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339CE51E" w14:textId="1C665999" w:rsidR="00A756A7" w:rsidRPr="00F0388A" w:rsidRDefault="00A756A7" w:rsidP="00A756A7">
      <w:r w:rsidRPr="00F0388A">
        <w:t>The Live Data Output (LDO) function will output the thermal process data to a file</w:t>
      </w:r>
      <w:r w:rsidR="005B387D" w:rsidRPr="00F0388A">
        <w:t xml:space="preserve">.  </w:t>
      </w:r>
      <w:r w:rsidRPr="00F0388A">
        <w:t xml:space="preserve">The thermal process data will include barcode information for every board when </w:t>
      </w:r>
      <w:r w:rsidR="00A85159">
        <w:t xml:space="preserve">the Barcode-Traceability and </w:t>
      </w:r>
      <w:r w:rsidRPr="00F0388A">
        <w:t>Live Data Outpu</w:t>
      </w:r>
      <w:r w:rsidR="00FA49D5">
        <w:t>t feature</w:t>
      </w:r>
      <w:r w:rsidR="00A85159">
        <w:t>s are both</w:t>
      </w:r>
      <w:r w:rsidR="00FA49D5">
        <w:t xml:space="preserve"> enabled.  See the</w:t>
      </w:r>
      <w:r w:rsidR="001F218A">
        <w:t xml:space="preserve"> </w:t>
      </w:r>
      <w:hyperlink w:anchor="_Remote_Process_Monitor_(RPM)" w:history="1">
        <w:r w:rsidR="00582A6D" w:rsidRPr="00582A6D">
          <w:rPr>
            <w:rStyle w:val="Hyperlink"/>
          </w:rPr>
          <w:t>Live Data Output</w:t>
        </w:r>
      </w:hyperlink>
      <w:r w:rsidR="00FA49D5">
        <w:t xml:space="preserve"> </w:t>
      </w:r>
      <w:r w:rsidRPr="00F0388A">
        <w:t>section in this manual for more information.</w:t>
      </w:r>
    </w:p>
    <w:p w14:paraId="250E8B03" w14:textId="77777777" w:rsidR="00A756A7" w:rsidRPr="00F0388A" w:rsidRDefault="00A756A7" w:rsidP="00A756A7"/>
    <w:p w14:paraId="39F7C722" w14:textId="3830D9A0" w:rsidR="00A756A7" w:rsidRPr="00F0388A" w:rsidRDefault="00A756A7" w:rsidP="00A756A7">
      <w:pPr>
        <w:rPr>
          <w:iCs/>
        </w:rPr>
      </w:pPr>
      <w:r w:rsidRPr="00F0388A">
        <w:t xml:space="preserve">Below is an example of the </w:t>
      </w:r>
      <w:r w:rsidRPr="00F0388A">
        <w:rPr>
          <w:rStyle w:val="PlainTextChar"/>
        </w:rPr>
        <w:t>KIC_</w:t>
      </w:r>
      <w:r w:rsidR="00A85159">
        <w:rPr>
          <w:rStyle w:val="PlainTextChar"/>
        </w:rPr>
        <w:t>W</w:t>
      </w:r>
      <w:r w:rsidR="005C3DF8" w:rsidRPr="00F0388A">
        <w:rPr>
          <w:rStyle w:val="PlainTextChar"/>
        </w:rPr>
        <w:t>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See </w:t>
      </w:r>
      <w:r w:rsidR="00CA6312" w:rsidRPr="00F0388A">
        <w:fldChar w:fldCharType="begin"/>
      </w:r>
      <w:r w:rsidR="00CA6312" w:rsidRPr="00F0388A">
        <w:instrText xml:space="preserve"> REF _Ref185971962 \h </w:instrText>
      </w:r>
      <w:r w:rsidR="00F0388A" w:rsidRPr="00F0388A">
        <w:instrText xml:space="preserve"> \* MERGEFORMAT </w:instrText>
      </w:r>
      <w:r w:rsidR="00CA6312" w:rsidRPr="00F0388A">
        <w:fldChar w:fldCharType="separate"/>
      </w:r>
      <w:ins w:id="1692" w:author="Tom Bergeron" w:date="2020-09-25T15:54:00Z">
        <w:r w:rsidR="00D75DE9">
          <w:t xml:space="preserve">Figure </w:t>
        </w:r>
        <w:r w:rsidR="00D75DE9">
          <w:rPr>
            <w:noProof/>
          </w:rPr>
          <w:t>55</w:t>
        </w:r>
      </w:ins>
      <w:del w:id="1693" w:author="Tom Bergeron" w:date="2020-09-25T15:54:00Z">
        <w:r w:rsidR="00556C6F" w:rsidDel="00D75DE9">
          <w:delText xml:space="preserve">Figure </w:delText>
        </w:r>
        <w:r w:rsidR="00556C6F" w:rsidDel="00D75DE9">
          <w:rPr>
            <w:noProof/>
          </w:rPr>
          <w:delText>118</w:delText>
        </w:r>
      </w:del>
      <w:r w:rsidR="00CA6312" w:rsidRPr="00F0388A">
        <w:fldChar w:fldCharType="end"/>
      </w:r>
      <w:r w:rsidR="00571048" w:rsidRPr="00F0388A">
        <w:t>.</w:t>
      </w:r>
    </w:p>
    <w:p w14:paraId="719F4368" w14:textId="77777777" w:rsidR="00895ACA" w:rsidRPr="00F0388A" w:rsidRDefault="00895ACA" w:rsidP="00A756A7">
      <w:pPr>
        <w:rPr>
          <w:iCs/>
        </w:rPr>
      </w:pPr>
    </w:p>
    <w:p w14:paraId="05E9E7BE" w14:textId="77777777" w:rsidR="00A756A7" w:rsidRPr="00F96E59" w:rsidRDefault="00A756A7" w:rsidP="00362427">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77777777" w:rsidR="00571048" w:rsidRPr="004B2B33" w:rsidRDefault="00DD450D" w:rsidP="004B2B33">
      <w:pPr>
        <w:jc w:val="center"/>
      </w:pPr>
      <w:r w:rsidRPr="004B2B33">
        <w:rPr>
          <w:noProof/>
        </w:rPr>
        <mc:AlternateContent>
          <mc:Choice Requires="wpg">
            <w:drawing>
              <wp:anchor distT="0" distB="0" distL="114300" distR="114300" simplePos="0" relativeHeight="251464704" behindDoc="0" locked="0" layoutInCell="1" allowOverlap="1" wp14:anchorId="312A0214" wp14:editId="584C812F">
                <wp:simplePos x="0" y="0"/>
                <wp:positionH relativeFrom="column">
                  <wp:posOffset>-62865</wp:posOffset>
                </wp:positionH>
                <wp:positionV relativeFrom="paragraph">
                  <wp:posOffset>2541270</wp:posOffset>
                </wp:positionV>
                <wp:extent cx="3131820" cy="1259840"/>
                <wp:effectExtent l="0" t="0" r="0" b="0"/>
                <wp:wrapNone/>
                <wp:docPr id="476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259840"/>
                          <a:chOff x="1341" y="7744"/>
                          <a:chExt cx="4932" cy="1984"/>
                        </a:xfrm>
                      </wpg:grpSpPr>
                      <wps:wsp>
                        <wps:cNvPr id="4768" name="Rectangle 2934"/>
                        <wps:cNvSpPr>
                          <a:spLocks noChangeArrowheads="1"/>
                        </wps:cNvSpPr>
                        <wps:spPr bwMode="auto">
                          <a:xfrm>
                            <a:off x="1341" y="8108"/>
                            <a:ext cx="1152" cy="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769" name="Line 2935"/>
                        <wps:cNvCnPr>
                          <a:cxnSpLocks noChangeShapeType="1"/>
                        </wps:cNvCnPr>
                        <wps:spPr bwMode="auto">
                          <a:xfrm flipH="1">
                            <a:off x="2493" y="7924"/>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70" name="Text Box 2937"/>
                        <wps:cNvSpPr txBox="1">
                          <a:spLocks noChangeArrowheads="1"/>
                        </wps:cNvSpPr>
                        <wps:spPr bwMode="auto">
                          <a:xfrm>
                            <a:off x="3573" y="7744"/>
                            <a:ext cx="2700" cy="432"/>
                          </a:xfrm>
                          <a:prstGeom prst="rect">
                            <a:avLst/>
                          </a:prstGeom>
                          <a:solidFill>
                            <a:srgbClr val="FFFFFF"/>
                          </a:solidFill>
                          <a:ln w="19050">
                            <a:solidFill>
                              <a:srgbClr val="FF0000"/>
                            </a:solidFill>
                            <a:miter lim="800000"/>
                            <a:headEnd/>
                            <a:tailEnd/>
                          </a:ln>
                        </wps:spPr>
                        <wps:txbx>
                          <w:txbxContent>
                            <w:p w14:paraId="6AE7F638" w14:textId="77777777" w:rsidR="00E361CE" w:rsidRPr="008E0029" w:rsidRDefault="00E361CE"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A0214" id="Group 4145" o:spid="_x0000_s1117" style="position:absolute;left:0;text-align:left;margin-left:-4.95pt;margin-top:200.1pt;width:246.6pt;height:99.2pt;z-index:251464704" coordorigin="1341,7744" coordsize="4932,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">
                <v:rect id="Rectangle 2934" o:spid="_x0000_s1118" style="position:absolute;left:1341;top:8108;width:115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1119" style="position:absolute;flip:x;visibility:visible;mso-wrap-style:square" from="2493,7924" to="3573,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1120" type="#_x0000_t202" style="position:absolute;left:3573;top:7744;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inset="3.6pt,,3.6pt">
                    <w:txbxContent>
                      <w:p w14:paraId="6AE7F638" w14:textId="77777777" w:rsidR="00E361CE" w:rsidRPr="008E0029" w:rsidRDefault="00E361CE" w:rsidP="00CA6312">
                        <w:pPr>
                          <w:jc w:val="center"/>
                          <w:rPr>
                            <w:b/>
                          </w:rPr>
                        </w:pPr>
                        <w:r w:rsidRPr="008E0029">
                          <w:rPr>
                            <w:b/>
                          </w:rPr>
                          <w:t>Barcode data for each board</w:t>
                        </w:r>
                      </w:p>
                    </w:txbxContent>
                  </v:textbox>
                </v:shape>
              </v:group>
            </w:pict>
          </mc:Fallback>
        </mc:AlternateContent>
      </w:r>
      <w:r w:rsidRPr="004B2B33">
        <w:rPr>
          <w:noProof/>
        </w:rPr>
        <w:drawing>
          <wp:inline distT="0" distB="0" distL="0" distR="0" wp14:anchorId="65E89FB2" wp14:editId="0A04DEEA">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0"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67F162C7" w:rsidR="00A756A7" w:rsidRDefault="00571048" w:rsidP="00F5043F">
      <w:pPr>
        <w:pStyle w:val="Caption"/>
      </w:pPr>
      <w:bookmarkStart w:id="1694"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695" w:author="Tom Bergeron" w:date="2020-09-25T15:54:00Z">
        <w:r w:rsidR="00D75DE9">
          <w:rPr>
            <w:noProof/>
          </w:rPr>
          <w:t>55</w:t>
        </w:r>
      </w:ins>
      <w:del w:id="1696" w:author="Tom Bergeron" w:date="2020-09-25T15:54:00Z">
        <w:r w:rsidR="00556C6F" w:rsidDel="00D75DE9">
          <w:rPr>
            <w:noProof/>
          </w:rPr>
          <w:delText>118</w:delText>
        </w:r>
      </w:del>
      <w:r w:rsidR="00B41E3E">
        <w:rPr>
          <w:noProof/>
        </w:rPr>
        <w:fldChar w:fldCharType="end"/>
      </w:r>
      <w:bookmarkEnd w:id="1694"/>
      <w:r w:rsidR="00CA6312">
        <w:t>: Example Live Data Output text file</w:t>
      </w:r>
      <w:bookmarkStart w:id="1697" w:name="_Hlk49861037"/>
    </w:p>
    <w:bookmarkEnd w:id="1697"/>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676B77">
      <w:pPr>
        <w:pStyle w:val="Heading1"/>
      </w:pPr>
      <w:bookmarkStart w:id="1698" w:name="_Remote_Process_Monitor_(RPM)"/>
      <w:bookmarkStart w:id="1699" w:name="_Live_Data_Output"/>
      <w:bookmarkStart w:id="1700" w:name="_Toc393899779"/>
      <w:bookmarkStart w:id="1701" w:name="_Toc469335005"/>
      <w:bookmarkStart w:id="1702" w:name="_Toc504120434"/>
      <w:bookmarkStart w:id="1703" w:name="_Toc527644417"/>
      <w:bookmarkStart w:id="1704" w:name="_Toc528599516"/>
      <w:bookmarkStart w:id="1705" w:name="_Toc17993553"/>
      <w:bookmarkStart w:id="1706" w:name="_Toc37267271"/>
      <w:bookmarkStart w:id="1707" w:name="_Toc51666662"/>
      <w:bookmarkStart w:id="1708" w:name="_Toc51666850"/>
      <w:bookmarkStart w:id="1709" w:name="_Toc353195451"/>
      <w:bookmarkStart w:id="1710" w:name="_Toc358296362"/>
      <w:bookmarkStart w:id="1711" w:name="_Toc358298527"/>
      <w:bookmarkStart w:id="1712" w:name="_Ref91060581"/>
      <w:bookmarkStart w:id="1713" w:name="_Toc119468177"/>
      <w:bookmarkEnd w:id="1698"/>
      <w:bookmarkEnd w:id="1699"/>
      <w:r w:rsidRPr="0075789B">
        <w:lastRenderedPageBreak/>
        <w:t>Live Data Output</w:t>
      </w:r>
      <w:bookmarkEnd w:id="1700"/>
      <w:bookmarkEnd w:id="1701"/>
      <w:bookmarkEnd w:id="1702"/>
      <w:bookmarkEnd w:id="1703"/>
      <w:bookmarkEnd w:id="1704"/>
      <w:bookmarkEnd w:id="1705"/>
      <w:bookmarkEnd w:id="1706"/>
      <w:bookmarkEnd w:id="1707"/>
      <w:bookmarkEnd w:id="1708"/>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08C5B7C6"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w:t>
      </w:r>
      <w:r w:rsidR="00A85159">
        <w:t>machine</w:t>
      </w:r>
      <w:r w:rsidRPr="0075789B">
        <w:t xml:space="preserve">.  </w:t>
      </w:r>
    </w:p>
    <w:p w14:paraId="74CF9B66" w14:textId="77777777" w:rsidR="00BF10F4" w:rsidRPr="0075789B" w:rsidRDefault="00BF10F4" w:rsidP="00BF10F4"/>
    <w:p w14:paraId="5B898AD8" w14:textId="77777777"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77777777" w:rsidR="00BF10F4" w:rsidRPr="0075789B" w:rsidRDefault="00BF10F4" w:rsidP="00BF10F4">
      <w:r w:rsidRPr="0075789B">
        <w:rPr>
          <w:b/>
        </w:rPr>
        <w:t>LDO destination</w:t>
      </w:r>
      <w:r w:rsidRPr="0075789B">
        <w:t xml:space="preserve"> – The location where the LDO output file is written to can be specified by the user in the ConfigurationProgram.exe utility. </w:t>
      </w:r>
    </w:p>
    <w:p w14:paraId="66DAB098" w14:textId="77777777" w:rsidR="00BF10F4" w:rsidRPr="0075789B" w:rsidRDefault="00BF10F4" w:rsidP="00BF10F4"/>
    <w:p w14:paraId="6EB59387" w14:textId="168281D2" w:rsidR="00BF10F4" w:rsidRPr="0075789B" w:rsidRDefault="00BF10F4" w:rsidP="00BF10F4">
      <w:r w:rsidRPr="0075789B">
        <w:rPr>
          <w:b/>
        </w:rPr>
        <w:t>Note</w:t>
      </w:r>
      <w:r w:rsidRPr="0075789B">
        <w:t>: For the Live Data output to function, the appropriately programmed USB dongle key must remain connected to the PC at all times during use.  You can verify</w:t>
      </w:r>
      <w:r w:rsidR="00A85159">
        <w:t xml:space="preserve"> your USB dongle has</w:t>
      </w:r>
      <w:r w:rsidRPr="0075789B">
        <w:t xml:space="preser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77777777" w:rsidR="00BF10F4" w:rsidRPr="00582A6D" w:rsidRDefault="00DD450D" w:rsidP="00582A6D">
      <w:pPr>
        <w:jc w:val="center"/>
        <w:rPr>
          <w:lang w:val="en"/>
        </w:rPr>
      </w:pPr>
      <w:r w:rsidRPr="0075789B">
        <w:rPr>
          <w:noProof/>
        </w:rPr>
        <mc:AlternateContent>
          <mc:Choice Requires="wpc">
            <w:drawing>
              <wp:inline distT="0" distB="0" distL="0" distR="0" wp14:anchorId="387BCAA1" wp14:editId="7B84EFE6">
                <wp:extent cx="5943600" cy="3809365"/>
                <wp:effectExtent l="0" t="0" r="19050" b="0"/>
                <wp:docPr id="4302"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9" name="Group 205"/>
                        <wpg:cNvGrpSpPr>
                          <a:grpSpLocks/>
                        </wpg:cNvGrpSpPr>
                        <wpg:grpSpPr bwMode="auto">
                          <a:xfrm>
                            <a:off x="0" y="0"/>
                            <a:ext cx="5943600" cy="3676015"/>
                            <a:chOff x="0" y="0"/>
                            <a:chExt cx="9360" cy="5789"/>
                          </a:xfrm>
                        </wpg:grpSpPr>
                        <wps:wsp>
                          <wps:cNvPr id="500"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E361CE" w:rsidRDefault="00E361CE"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501"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E361CE" w:rsidRDefault="00E361CE"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502"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E361CE" w:rsidRDefault="00E361CE" w:rsidP="00BF10F4">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503"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E361CE" w:rsidRDefault="00E361CE"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504"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E361CE" w:rsidRDefault="00E361CE"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506" name="Rectangle 10"/>
                          <wps:cNvSpPr>
                            <a:spLocks noChangeArrowheads="1"/>
                          </wps:cNvSpPr>
                          <wps:spPr bwMode="auto">
                            <a:xfrm>
                              <a:off x="34" y="539"/>
                              <a:ext cx="9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53E87812" w:rsidR="00E361CE" w:rsidRDefault="00E361CE" w:rsidP="00BF10F4">
                                <w:r>
                                  <w:rPr>
                                    <w:rFonts w:ascii="Arial" w:hAnsi="Arial" w:cs="Arial"/>
                                    <w:color w:val="000000"/>
                                    <w:sz w:val="14"/>
                                    <w:szCs w:val="14"/>
                                  </w:rPr>
                                  <w:t>Machine Name:</w:t>
                                </w:r>
                              </w:p>
                            </w:txbxContent>
                          </wps:txbx>
                          <wps:bodyPr rot="0" vert="horz" wrap="none" lIns="0" tIns="0" rIns="0" bIns="0" anchor="t" anchorCtr="0" upright="1">
                            <a:spAutoFit/>
                          </wps:bodyPr>
                        </wps:wsp>
                        <wps:wsp>
                          <wps:cNvPr id="507"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185339BC" w:rsidR="00E361CE" w:rsidRDefault="00E361CE" w:rsidP="00BF10F4">
                                <w:r>
                                  <w:rPr>
                                    <w:rFonts w:ascii="Arial" w:hAnsi="Arial" w:cs="Arial"/>
                                    <w:color w:val="000000"/>
                                    <w:sz w:val="14"/>
                                    <w:szCs w:val="14"/>
                                  </w:rPr>
                                  <w:t>My Machine</w:t>
                                </w:r>
                              </w:p>
                            </w:txbxContent>
                          </wps:txbx>
                          <wps:bodyPr rot="0" vert="horz" wrap="square" lIns="0" tIns="0" rIns="0" bIns="0" anchor="t" anchorCtr="0" upright="1">
                            <a:spAutoFit/>
                          </wps:bodyPr>
                        </wps:wsp>
                        <wps:wsp>
                          <wps:cNvPr id="508" name="Rectangle 12"/>
                          <wps:cNvSpPr>
                            <a:spLocks noChangeArrowheads="1"/>
                          </wps:cNvSpPr>
                          <wps:spPr bwMode="auto">
                            <a:xfrm>
                              <a:off x="34" y="714"/>
                              <a:ext cx="14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4BDAAA0D" w:rsidR="00E361CE" w:rsidRDefault="00E361CE" w:rsidP="00BF10F4">
                                <w:r>
                                  <w:rPr>
                                    <w:rFonts w:ascii="Arial" w:hAnsi="Arial" w:cs="Arial"/>
                                    <w:color w:val="000000"/>
                                    <w:sz w:val="14"/>
                                    <w:szCs w:val="14"/>
                                  </w:rPr>
                                  <w:t>Machine Recipe Name:</w:t>
                                </w:r>
                              </w:p>
                            </w:txbxContent>
                          </wps:txbx>
                          <wps:bodyPr rot="0" vert="horz" wrap="none" lIns="0" tIns="0" rIns="0" bIns="0" anchor="t" anchorCtr="0" upright="1">
                            <a:spAutoFit/>
                          </wps:bodyPr>
                        </wps:wsp>
                        <wps:wsp>
                          <wps:cNvPr id="509"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E361CE" w:rsidRDefault="00E361CE"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510"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E361CE" w:rsidRDefault="00E361CE"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511"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E361CE" w:rsidRDefault="00E361CE"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89"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E361CE" w:rsidRDefault="00E361CE"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9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E361CE" w:rsidRDefault="00E361CE" w:rsidP="00BF10F4">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wps:txbx>
                          <wps:bodyPr rot="0" vert="horz" wrap="none" lIns="0" tIns="0" rIns="0" bIns="0" anchor="t" anchorCtr="0" upright="1">
                            <a:spAutoFit/>
                          </wps:bodyPr>
                        </wps:wsp>
                        <wps:wsp>
                          <wps:cNvPr id="10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E361CE" w:rsidRDefault="00E361CE" w:rsidP="00BF10F4">
                                <w:r>
                                  <w:rPr>
                                    <w:rFonts w:ascii="Arial" w:hAnsi="Arial" w:cs="Arial"/>
                                    <w:color w:val="000000"/>
                                    <w:sz w:val="14"/>
                                    <w:szCs w:val="14"/>
                                  </w:rPr>
                                  <w:t>10</w:t>
                                </w:r>
                              </w:p>
                            </w:txbxContent>
                          </wps:txbx>
                          <wps:bodyPr rot="0" vert="horz" wrap="none" lIns="0" tIns="0" rIns="0" bIns="0" anchor="t" anchorCtr="0" upright="1">
                            <a:spAutoFit/>
                          </wps:bodyPr>
                        </wps:wsp>
                        <wps:wsp>
                          <wps:cNvPr id="4544"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E361CE" w:rsidRDefault="00E361CE"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4545"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E361CE" w:rsidRDefault="00E361CE" w:rsidP="00BF10F4">
                                <w:r>
                                  <w:rPr>
                                    <w:rFonts w:ascii="Arial" w:hAnsi="Arial" w:cs="Arial"/>
                                    <w:color w:val="000000"/>
                                    <w:sz w:val="14"/>
                                    <w:szCs w:val="14"/>
                                  </w:rPr>
                                  <w:t>6</w:t>
                                </w:r>
                              </w:p>
                            </w:txbxContent>
                          </wps:txbx>
                          <wps:bodyPr rot="0" vert="horz" wrap="none" lIns="0" tIns="0" rIns="0" bIns="0" anchor="t" anchorCtr="0" upright="1">
                            <a:spAutoFit/>
                          </wps:bodyPr>
                        </wps:wsp>
                        <wps:wsp>
                          <wps:cNvPr id="4546"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E361CE" w:rsidRDefault="00E361CE"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547"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E361CE" w:rsidRDefault="00E361CE" w:rsidP="00BF10F4">
                                <w:r>
                                  <w:rPr>
                                    <w:rFonts w:ascii="Arial" w:hAnsi="Arial" w:cs="Arial"/>
                                    <w:color w:val="000000"/>
                                    <w:sz w:val="14"/>
                                    <w:szCs w:val="14"/>
                                  </w:rPr>
                                  <w:t>4</w:t>
                                </w:r>
                              </w:p>
                            </w:txbxContent>
                          </wps:txbx>
                          <wps:bodyPr rot="0" vert="horz" wrap="none" lIns="0" tIns="0" rIns="0" bIns="0" anchor="t" anchorCtr="0" upright="1">
                            <a:spAutoFit/>
                          </wps:bodyPr>
                        </wps:wsp>
                        <wps:wsp>
                          <wps:cNvPr id="4548"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E361CE" w:rsidRDefault="00E361CE"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4549"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E361CE" w:rsidRDefault="00E361CE" w:rsidP="00BF10F4">
                                <w:r>
                                  <w:rPr>
                                    <w:rFonts w:ascii="Arial" w:hAnsi="Arial" w:cs="Arial"/>
                                    <w:color w:val="000000"/>
                                    <w:sz w:val="14"/>
                                    <w:szCs w:val="14"/>
                                  </w:rPr>
                                  <w:t>LOW</w:t>
                                </w:r>
                              </w:p>
                            </w:txbxContent>
                          </wps:txbx>
                          <wps:bodyPr rot="0" vert="horz" wrap="none" lIns="0" tIns="0" rIns="0" bIns="0" anchor="t" anchorCtr="0" upright="1">
                            <a:spAutoFit/>
                          </wps:bodyPr>
                        </wps:wsp>
                        <wps:wsp>
                          <wps:cNvPr id="4550"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E361CE" w:rsidRDefault="00E361CE"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4551"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E361CE" w:rsidRDefault="00E361CE" w:rsidP="00BF10F4">
                                <w:r>
                                  <w:rPr>
                                    <w:rFonts w:ascii="Arial" w:hAnsi="Arial" w:cs="Arial"/>
                                    <w:color w:val="000000"/>
                                    <w:sz w:val="14"/>
                                    <w:szCs w:val="14"/>
                                  </w:rPr>
                                  <w:t>HIGH</w:t>
                                </w:r>
                              </w:p>
                            </w:txbxContent>
                          </wps:txbx>
                          <wps:bodyPr rot="0" vert="horz" wrap="none" lIns="0" tIns="0" rIns="0" bIns="0" anchor="t" anchorCtr="0" upright="1">
                            <a:spAutoFit/>
                          </wps:bodyPr>
                        </wps:wsp>
                        <wps:wsp>
                          <wps:cNvPr id="4552"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E361CE" w:rsidRDefault="00E361CE"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553"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E361CE" w:rsidRDefault="00E361CE" w:rsidP="00BF10F4">
                                <w:r>
                                  <w:rPr>
                                    <w:rFonts w:ascii="Arial" w:hAnsi="Arial" w:cs="Arial"/>
                                    <w:color w:val="000000"/>
                                    <w:sz w:val="14"/>
                                    <w:szCs w:val="14"/>
                                  </w:rPr>
                                  <w:t>0</w:t>
                                </w:r>
                              </w:p>
                            </w:txbxContent>
                          </wps:txbx>
                          <wps:bodyPr rot="0" vert="horz" wrap="none" lIns="0" tIns="0" rIns="0" bIns="0" anchor="t" anchorCtr="0" upright="1">
                            <a:spAutoFit/>
                          </wps:bodyPr>
                        </wps:wsp>
                        <wps:wsp>
                          <wps:cNvPr id="4554"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E361CE" w:rsidRDefault="00E361CE" w:rsidP="00BF10F4">
                                <w:r>
                                  <w:rPr>
                                    <w:rFonts w:ascii="Arial" w:hAnsi="Arial" w:cs="Arial"/>
                                    <w:color w:val="000000"/>
                                    <w:sz w:val="14"/>
                                    <w:szCs w:val="14"/>
                                  </w:rPr>
                                  <w:t>2.3</w:t>
                                </w:r>
                              </w:p>
                            </w:txbxContent>
                          </wps:txbx>
                          <wps:bodyPr rot="0" vert="horz" wrap="none" lIns="0" tIns="0" rIns="0" bIns="0" anchor="t" anchorCtr="0" upright="1">
                            <a:spAutoFit/>
                          </wps:bodyPr>
                        </wps:wsp>
                        <wps:wsp>
                          <wps:cNvPr id="4555"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E361CE" w:rsidRDefault="00E361CE" w:rsidP="00BF10F4">
                                <w:r>
                                  <w:rPr>
                                    <w:rFonts w:ascii="Arial" w:hAnsi="Arial" w:cs="Arial"/>
                                    <w:color w:val="000000"/>
                                    <w:sz w:val="14"/>
                                    <w:szCs w:val="14"/>
                                  </w:rPr>
                                  <w:t>3</w:t>
                                </w:r>
                              </w:p>
                            </w:txbxContent>
                          </wps:txbx>
                          <wps:bodyPr rot="0" vert="horz" wrap="none" lIns="0" tIns="0" rIns="0" bIns="0" anchor="t" anchorCtr="0" upright="1">
                            <a:spAutoFit/>
                          </wps:bodyPr>
                        </wps:wsp>
                        <wps:wsp>
                          <wps:cNvPr id="455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E361CE" w:rsidRDefault="00E361CE"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4557"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E361CE" w:rsidRDefault="00E361CE" w:rsidP="00BF10F4">
                                <w:r>
                                  <w:rPr>
                                    <w:rFonts w:ascii="Arial" w:hAnsi="Arial" w:cs="Arial"/>
                                    <w:color w:val="000000"/>
                                    <w:sz w:val="14"/>
                                    <w:szCs w:val="14"/>
                                  </w:rPr>
                                  <w:t>60</w:t>
                                </w:r>
                              </w:p>
                            </w:txbxContent>
                          </wps:txbx>
                          <wps:bodyPr rot="0" vert="horz" wrap="none" lIns="0" tIns="0" rIns="0" bIns="0" anchor="t" anchorCtr="0" upright="1">
                            <a:spAutoFit/>
                          </wps:bodyPr>
                        </wps:wsp>
                        <wps:wsp>
                          <wps:cNvPr id="4558"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E361CE" w:rsidRDefault="00E361CE" w:rsidP="00BF10F4">
                                <w:r>
                                  <w:rPr>
                                    <w:rFonts w:ascii="Arial" w:hAnsi="Arial" w:cs="Arial"/>
                                    <w:color w:val="000000"/>
                                    <w:sz w:val="14"/>
                                    <w:szCs w:val="14"/>
                                  </w:rPr>
                                  <w:t>120</w:t>
                                </w:r>
                              </w:p>
                            </w:txbxContent>
                          </wps:txbx>
                          <wps:bodyPr rot="0" vert="horz" wrap="none" lIns="0" tIns="0" rIns="0" bIns="0" anchor="t" anchorCtr="0" upright="1">
                            <a:spAutoFit/>
                          </wps:bodyPr>
                        </wps:wsp>
                        <wps:wsp>
                          <wps:cNvPr id="4559"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E361CE" w:rsidRDefault="00E361CE"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4560"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E361CE" w:rsidRDefault="00E361CE" w:rsidP="00BF10F4">
                                <w:r>
                                  <w:rPr>
                                    <w:rFonts w:ascii="Arial" w:hAnsi="Arial" w:cs="Arial"/>
                                    <w:color w:val="000000"/>
                                    <w:sz w:val="14"/>
                                    <w:szCs w:val="14"/>
                                  </w:rPr>
                                  <w:t>45</w:t>
                                </w:r>
                              </w:p>
                            </w:txbxContent>
                          </wps:txbx>
                          <wps:bodyPr rot="0" vert="horz" wrap="none" lIns="0" tIns="0" rIns="0" bIns="0" anchor="t" anchorCtr="0" upright="1">
                            <a:spAutoFit/>
                          </wps:bodyPr>
                        </wps:wsp>
                        <wps:wsp>
                          <wps:cNvPr id="4561"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E361CE" w:rsidRDefault="00E361CE" w:rsidP="00BF10F4">
                                <w:r>
                                  <w:rPr>
                                    <w:rFonts w:ascii="Arial" w:hAnsi="Arial" w:cs="Arial"/>
                                    <w:color w:val="000000"/>
                                    <w:sz w:val="14"/>
                                    <w:szCs w:val="14"/>
                                  </w:rPr>
                                  <w:t>90</w:t>
                                </w:r>
                              </w:p>
                            </w:txbxContent>
                          </wps:txbx>
                          <wps:bodyPr rot="0" vert="horz" wrap="none" lIns="0" tIns="0" rIns="0" bIns="0" anchor="t" anchorCtr="0" upright="1">
                            <a:spAutoFit/>
                          </wps:bodyPr>
                        </wps:wsp>
                        <wps:wsp>
                          <wps:cNvPr id="4562"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E361CE" w:rsidRDefault="00E361CE"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4563"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E361CE" w:rsidRDefault="00E361CE" w:rsidP="00BF10F4">
                                <w:r>
                                  <w:rPr>
                                    <w:rFonts w:ascii="Arial" w:hAnsi="Arial" w:cs="Arial"/>
                                    <w:color w:val="000000"/>
                                    <w:sz w:val="14"/>
                                    <w:szCs w:val="14"/>
                                  </w:rPr>
                                  <w:t>205</w:t>
                                </w:r>
                              </w:p>
                            </w:txbxContent>
                          </wps:txbx>
                          <wps:bodyPr rot="0" vert="horz" wrap="none" lIns="0" tIns="0" rIns="0" bIns="0" anchor="t" anchorCtr="0" upright="1">
                            <a:spAutoFit/>
                          </wps:bodyPr>
                        </wps:wsp>
                        <wps:wsp>
                          <wps:cNvPr id="4564"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E361CE" w:rsidRDefault="00E361CE"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65"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E361CE" w:rsidRDefault="00E361CE"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66"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E361CE" w:rsidRDefault="00E361CE"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67"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E361CE" w:rsidRDefault="00E361CE"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6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E361CE" w:rsidRDefault="00E361CE"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4572"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E361CE" w:rsidRDefault="00E361CE" w:rsidP="00BF10F4">
                                <w:r>
                                  <w:rPr>
                                    <w:rFonts w:ascii="Arial" w:hAnsi="Arial" w:cs="Arial"/>
                                    <w:color w:val="000000"/>
                                    <w:sz w:val="14"/>
                                    <w:szCs w:val="14"/>
                                  </w:rPr>
                                  <w:t>81%</w:t>
                                </w:r>
                              </w:p>
                            </w:txbxContent>
                          </wps:txbx>
                          <wps:bodyPr rot="0" vert="horz" wrap="none" lIns="0" tIns="0" rIns="0" bIns="0" anchor="t" anchorCtr="0" upright="1">
                            <a:spAutoFit/>
                          </wps:bodyPr>
                        </wps:wsp>
                        <wps:wsp>
                          <wps:cNvPr id="4573"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E361CE" w:rsidRDefault="00E361CE"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75"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E361CE" w:rsidRDefault="00E361CE" w:rsidP="00BF10F4">
                                <w:r>
                                  <w:rPr>
                                    <w:rFonts w:ascii="Arial" w:hAnsi="Arial" w:cs="Arial"/>
                                    <w:color w:val="000000"/>
                                    <w:sz w:val="14"/>
                                    <w:szCs w:val="14"/>
                                  </w:rPr>
                                  <w:t>36</w:t>
                                </w:r>
                              </w:p>
                            </w:txbxContent>
                          </wps:txbx>
                          <wps:bodyPr rot="0" vert="horz" wrap="none" lIns="0" tIns="0" rIns="0" bIns="0" anchor="t" anchorCtr="0" upright="1">
                            <a:spAutoFit/>
                          </wps:bodyPr>
                        </wps:wsp>
                        <wps:wsp>
                          <wps:cNvPr id="4576"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E361CE" w:rsidRDefault="00E361CE"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77"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E361CE" w:rsidRDefault="00E361CE" w:rsidP="00BF10F4">
                                <w:r>
                                  <w:rPr>
                                    <w:rFonts w:ascii="Arial" w:hAnsi="Arial" w:cs="Arial"/>
                                    <w:color w:val="000000"/>
                                    <w:sz w:val="14"/>
                                    <w:szCs w:val="14"/>
                                  </w:rPr>
                                  <w:t>36.09</w:t>
                                </w:r>
                              </w:p>
                            </w:txbxContent>
                          </wps:txbx>
                          <wps:bodyPr rot="0" vert="horz" wrap="none" lIns="0" tIns="0" rIns="0" bIns="0" anchor="t" anchorCtr="0" upright="1">
                            <a:spAutoFit/>
                          </wps:bodyPr>
                        </wps:wsp>
                        <wps:wsp>
                          <wps:cNvPr id="4578"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E361CE" w:rsidRDefault="00E361CE"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4579"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E361CE" w:rsidRDefault="00E361CE" w:rsidP="00BF10F4">
                                <w:r>
                                  <w:rPr>
                                    <w:rFonts w:ascii="Arial" w:hAnsi="Arial" w:cs="Arial"/>
                                    <w:color w:val="000000"/>
                                    <w:sz w:val="14"/>
                                    <w:szCs w:val="14"/>
                                  </w:rPr>
                                  <w:t>1</w:t>
                                </w:r>
                              </w:p>
                            </w:txbxContent>
                          </wps:txbx>
                          <wps:bodyPr rot="0" vert="horz" wrap="none" lIns="0" tIns="0" rIns="0" bIns="0" anchor="t" anchorCtr="0" upright="1">
                            <a:spAutoFit/>
                          </wps:bodyPr>
                        </wps:wsp>
                        <wps:wsp>
                          <wps:cNvPr id="4580"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E361CE" w:rsidRDefault="00E361CE" w:rsidP="00BF10F4">
                                <w:r>
                                  <w:rPr>
                                    <w:rFonts w:ascii="Arial" w:hAnsi="Arial" w:cs="Arial"/>
                                    <w:color w:val="000000"/>
                                    <w:sz w:val="14"/>
                                    <w:szCs w:val="14"/>
                                  </w:rPr>
                                  <w:t>2</w:t>
                                </w:r>
                              </w:p>
                            </w:txbxContent>
                          </wps:txbx>
                          <wps:bodyPr rot="0" vert="horz" wrap="none" lIns="0" tIns="0" rIns="0" bIns="0" anchor="t" anchorCtr="0" upright="1">
                            <a:spAutoFit/>
                          </wps:bodyPr>
                        </wps:wsp>
                        <wps:wsp>
                          <wps:cNvPr id="4581"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E361CE" w:rsidRDefault="00E361CE" w:rsidP="00BF10F4">
                                <w:r>
                                  <w:rPr>
                                    <w:rFonts w:ascii="Arial" w:hAnsi="Arial" w:cs="Arial"/>
                                    <w:color w:val="000000"/>
                                    <w:sz w:val="14"/>
                                    <w:szCs w:val="14"/>
                                  </w:rPr>
                                  <w:t>3</w:t>
                                </w:r>
                              </w:p>
                            </w:txbxContent>
                          </wps:txbx>
                          <wps:bodyPr rot="0" vert="horz" wrap="none" lIns="0" tIns="0" rIns="0" bIns="0" anchor="t" anchorCtr="0" upright="1">
                            <a:spAutoFit/>
                          </wps:bodyPr>
                        </wps:wsp>
                        <wps:wsp>
                          <wps:cNvPr id="4582"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E361CE" w:rsidRDefault="00E361CE" w:rsidP="00BF10F4">
                                <w:r>
                                  <w:rPr>
                                    <w:rFonts w:ascii="Arial" w:hAnsi="Arial" w:cs="Arial"/>
                                    <w:color w:val="000000"/>
                                    <w:sz w:val="14"/>
                                    <w:szCs w:val="14"/>
                                  </w:rPr>
                                  <w:t>4</w:t>
                                </w:r>
                              </w:p>
                            </w:txbxContent>
                          </wps:txbx>
                          <wps:bodyPr rot="0" vert="horz" wrap="none" lIns="0" tIns="0" rIns="0" bIns="0" anchor="t" anchorCtr="0" upright="1">
                            <a:spAutoFit/>
                          </wps:bodyPr>
                        </wps:wsp>
                        <wps:wsp>
                          <wps:cNvPr id="4583"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E361CE" w:rsidRDefault="00E361CE" w:rsidP="00BF10F4">
                                <w:r>
                                  <w:rPr>
                                    <w:rFonts w:ascii="Arial" w:hAnsi="Arial" w:cs="Arial"/>
                                    <w:color w:val="000000"/>
                                    <w:sz w:val="14"/>
                                    <w:szCs w:val="14"/>
                                  </w:rPr>
                                  <w:t>5</w:t>
                                </w:r>
                              </w:p>
                            </w:txbxContent>
                          </wps:txbx>
                          <wps:bodyPr rot="0" vert="horz" wrap="none" lIns="0" tIns="0" rIns="0" bIns="0" anchor="t" anchorCtr="0" upright="1">
                            <a:spAutoFit/>
                          </wps:bodyPr>
                        </wps:wsp>
                        <wps:wsp>
                          <wps:cNvPr id="4584"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E361CE" w:rsidRDefault="00E361CE" w:rsidP="00BF10F4">
                                <w:r>
                                  <w:rPr>
                                    <w:rFonts w:ascii="Arial" w:hAnsi="Arial" w:cs="Arial"/>
                                    <w:color w:val="000000"/>
                                    <w:sz w:val="14"/>
                                    <w:szCs w:val="14"/>
                                  </w:rPr>
                                  <w:t>6</w:t>
                                </w:r>
                              </w:p>
                            </w:txbxContent>
                          </wps:txbx>
                          <wps:bodyPr rot="0" vert="horz" wrap="none" lIns="0" tIns="0" rIns="0" bIns="0" anchor="t" anchorCtr="0" upright="1">
                            <a:spAutoFit/>
                          </wps:bodyPr>
                        </wps:wsp>
                        <wps:wsp>
                          <wps:cNvPr id="4585"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E361CE" w:rsidRDefault="00E361CE" w:rsidP="00BF10F4">
                                <w:r>
                                  <w:rPr>
                                    <w:rFonts w:ascii="Arial" w:hAnsi="Arial" w:cs="Arial"/>
                                    <w:color w:val="000000"/>
                                    <w:sz w:val="14"/>
                                    <w:szCs w:val="14"/>
                                  </w:rPr>
                                  <w:t>7</w:t>
                                </w:r>
                              </w:p>
                            </w:txbxContent>
                          </wps:txbx>
                          <wps:bodyPr rot="0" vert="horz" wrap="none" lIns="0" tIns="0" rIns="0" bIns="0" anchor="t" anchorCtr="0" upright="1">
                            <a:spAutoFit/>
                          </wps:bodyPr>
                        </wps:wsp>
                        <wps:wsp>
                          <wps:cNvPr id="4586"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E361CE" w:rsidRDefault="00E361CE"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4587"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E361CE" w:rsidRDefault="00E361CE"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88"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E361CE" w:rsidRDefault="00E361CE"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89"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E361CE" w:rsidRDefault="00E361CE" w:rsidP="00BF10F4">
                                <w:r>
                                  <w:rPr>
                                    <w:rFonts w:ascii="Arial" w:hAnsi="Arial" w:cs="Arial"/>
                                    <w:color w:val="000000"/>
                                    <w:sz w:val="14"/>
                                    <w:szCs w:val="14"/>
                                  </w:rPr>
                                  <w:t>157</w:t>
                                </w:r>
                              </w:p>
                            </w:txbxContent>
                          </wps:txbx>
                          <wps:bodyPr rot="0" vert="horz" wrap="none" lIns="0" tIns="0" rIns="0" bIns="0" anchor="t" anchorCtr="0" upright="1">
                            <a:spAutoFit/>
                          </wps:bodyPr>
                        </wps:wsp>
                        <wps:wsp>
                          <wps:cNvPr id="4590"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E361CE" w:rsidRDefault="00E361CE" w:rsidP="00BF10F4">
                                <w:r>
                                  <w:rPr>
                                    <w:rFonts w:ascii="Arial" w:hAnsi="Arial" w:cs="Arial"/>
                                    <w:color w:val="000000"/>
                                    <w:sz w:val="14"/>
                                    <w:szCs w:val="14"/>
                                  </w:rPr>
                                  <w:t>155</w:t>
                                </w:r>
                              </w:p>
                            </w:txbxContent>
                          </wps:txbx>
                          <wps:bodyPr rot="0" vert="horz" wrap="none" lIns="0" tIns="0" rIns="0" bIns="0" anchor="t" anchorCtr="0" upright="1">
                            <a:spAutoFit/>
                          </wps:bodyPr>
                        </wps:wsp>
                        <wps:wsp>
                          <wps:cNvPr id="4591"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E361CE" w:rsidRDefault="00E361CE" w:rsidP="00BF10F4">
                                <w:r>
                                  <w:rPr>
                                    <w:rFonts w:ascii="Arial" w:hAnsi="Arial" w:cs="Arial"/>
                                    <w:color w:val="000000"/>
                                    <w:sz w:val="14"/>
                                    <w:szCs w:val="14"/>
                                  </w:rPr>
                                  <w:t>180</w:t>
                                </w:r>
                              </w:p>
                            </w:txbxContent>
                          </wps:txbx>
                          <wps:bodyPr rot="0" vert="horz" wrap="none" lIns="0" tIns="0" rIns="0" bIns="0" anchor="t" anchorCtr="0" upright="1">
                            <a:spAutoFit/>
                          </wps:bodyPr>
                        </wps:wsp>
                        <wps:wsp>
                          <wps:cNvPr id="4592"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E361CE" w:rsidRDefault="00E361CE"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93"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E361CE" w:rsidRDefault="00E361CE" w:rsidP="00BF10F4">
                                <w:r>
                                  <w:rPr>
                                    <w:rFonts w:ascii="Arial" w:hAnsi="Arial" w:cs="Arial"/>
                                    <w:color w:val="000000"/>
                                    <w:sz w:val="14"/>
                                    <w:szCs w:val="14"/>
                                  </w:rPr>
                                  <w:t>234</w:t>
                                </w:r>
                              </w:p>
                            </w:txbxContent>
                          </wps:txbx>
                          <wps:bodyPr rot="0" vert="horz" wrap="none" lIns="0" tIns="0" rIns="0" bIns="0" anchor="t" anchorCtr="0" upright="1">
                            <a:spAutoFit/>
                          </wps:bodyPr>
                        </wps:wsp>
                        <wps:wsp>
                          <wps:cNvPr id="45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E361CE" w:rsidRDefault="00E361CE"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45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E361CE" w:rsidRDefault="00E361CE"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E361CE" w:rsidRDefault="00E361CE"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E361CE" w:rsidRDefault="00E361CE" w:rsidP="00BF10F4">
                                <w:r>
                                  <w:rPr>
                                    <w:rFonts w:ascii="Arial" w:hAnsi="Arial" w:cs="Arial"/>
                                    <w:color w:val="000000"/>
                                    <w:sz w:val="14"/>
                                    <w:szCs w:val="14"/>
                                  </w:rPr>
                                  <w:t>157</w:t>
                                </w:r>
                              </w:p>
                            </w:txbxContent>
                          </wps:txbx>
                          <wps:bodyPr rot="0" vert="horz" wrap="none" lIns="0" tIns="0" rIns="0" bIns="0" anchor="t" anchorCtr="0" upright="1">
                            <a:spAutoFit/>
                          </wps:bodyPr>
                        </wps:wsp>
                        <wps:wsp>
                          <wps:cNvPr id="46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E361CE" w:rsidRDefault="00E361CE" w:rsidP="00BF10F4">
                                <w:r>
                                  <w:rPr>
                                    <w:rFonts w:ascii="Arial" w:hAnsi="Arial" w:cs="Arial"/>
                                    <w:color w:val="000000"/>
                                    <w:sz w:val="14"/>
                                    <w:szCs w:val="14"/>
                                  </w:rPr>
                                  <w:t>155</w:t>
                                </w:r>
                              </w:p>
                            </w:txbxContent>
                          </wps:txbx>
                          <wps:bodyPr rot="0" vert="horz" wrap="none" lIns="0" tIns="0" rIns="0" bIns="0" anchor="t" anchorCtr="0" upright="1">
                            <a:spAutoFit/>
                          </wps:bodyPr>
                        </wps:wsp>
                        <wps:wsp>
                          <wps:cNvPr id="46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E361CE" w:rsidRDefault="00E361CE" w:rsidP="00BF10F4">
                                <w:r>
                                  <w:rPr>
                                    <w:rFonts w:ascii="Arial" w:hAnsi="Arial" w:cs="Arial"/>
                                    <w:color w:val="000000"/>
                                    <w:sz w:val="14"/>
                                    <w:szCs w:val="14"/>
                                  </w:rPr>
                                  <w:t>180</w:t>
                                </w:r>
                              </w:p>
                            </w:txbxContent>
                          </wps:txbx>
                          <wps:bodyPr rot="0" vert="horz" wrap="none" lIns="0" tIns="0" rIns="0" bIns="0" anchor="t" anchorCtr="0" upright="1">
                            <a:spAutoFit/>
                          </wps:bodyPr>
                        </wps:wsp>
                        <wps:wsp>
                          <wps:cNvPr id="46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E361CE" w:rsidRDefault="00E361CE" w:rsidP="00BF10F4">
                                <w:r>
                                  <w:rPr>
                                    <w:rFonts w:ascii="Arial" w:hAnsi="Arial" w:cs="Arial"/>
                                    <w:color w:val="000000"/>
                                    <w:sz w:val="14"/>
                                    <w:szCs w:val="14"/>
                                  </w:rPr>
                                  <w:t>225</w:t>
                                </w:r>
                              </w:p>
                            </w:txbxContent>
                          </wps:txbx>
                          <wps:bodyPr rot="0" vert="horz" wrap="none" lIns="0" tIns="0" rIns="0" bIns="0" anchor="t" anchorCtr="0" upright="1">
                            <a:spAutoFit/>
                          </wps:bodyPr>
                        </wps:wsp>
                        <wps:wsp>
                          <wps:cNvPr id="46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E361CE" w:rsidRDefault="00E361CE" w:rsidP="00BF10F4">
                                <w:r>
                                  <w:rPr>
                                    <w:rFonts w:ascii="Arial" w:hAnsi="Arial" w:cs="Arial"/>
                                    <w:color w:val="000000"/>
                                    <w:sz w:val="14"/>
                                    <w:szCs w:val="14"/>
                                  </w:rPr>
                                  <w:t>234</w:t>
                                </w:r>
                              </w:p>
                            </w:txbxContent>
                          </wps:txbx>
                          <wps:bodyPr rot="0" vert="horz" wrap="none" lIns="0" tIns="0" rIns="0" bIns="0" anchor="t" anchorCtr="0" upright="1">
                            <a:spAutoFit/>
                          </wps:bodyPr>
                        </wps:wsp>
                        <wps:wsp>
                          <wps:cNvPr id="46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E361CE" w:rsidRDefault="00E361CE"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6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E361CE" w:rsidRDefault="00E361CE"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6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E361CE" w:rsidRDefault="00E361CE"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6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E361CE" w:rsidRDefault="00E361CE" w:rsidP="00BF10F4">
                                <w:r>
                                  <w:rPr>
                                    <w:rFonts w:ascii="Arial" w:hAnsi="Arial" w:cs="Arial"/>
                                    <w:color w:val="000000"/>
                                    <w:sz w:val="14"/>
                                    <w:szCs w:val="14"/>
                                  </w:rPr>
                                  <w:t>PWI</w:t>
                                </w:r>
                              </w:p>
                            </w:txbxContent>
                          </wps:txbx>
                          <wps:bodyPr rot="0" vert="horz" wrap="none" lIns="0" tIns="0" rIns="0" bIns="0" anchor="t" anchorCtr="0" upright="1">
                            <a:spAutoFit/>
                          </wps:bodyPr>
                        </wps:wsp>
                        <wps:wsp>
                          <wps:cNvPr id="151"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E361CE" w:rsidRDefault="00E361CE"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152"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E361CE" w:rsidRDefault="00E361CE"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153"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E361CE" w:rsidRDefault="00E361CE" w:rsidP="00BF10F4">
                                <w:r>
                                  <w:rPr>
                                    <w:rFonts w:ascii="Arial" w:hAnsi="Arial" w:cs="Arial"/>
                                    <w:color w:val="000000"/>
                                    <w:sz w:val="14"/>
                                    <w:szCs w:val="14"/>
                                  </w:rPr>
                                  <w:t>PWI</w:t>
                                </w:r>
                              </w:p>
                            </w:txbxContent>
                          </wps:txbx>
                          <wps:bodyPr rot="0" vert="horz" wrap="none" lIns="0" tIns="0" rIns="0" bIns="0" anchor="t" anchorCtr="0" upright="1">
                            <a:spAutoFit/>
                          </wps:bodyPr>
                        </wps:wsp>
                        <wps:wsp>
                          <wps:cNvPr id="191"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E361CE" w:rsidRDefault="00E361CE" w:rsidP="00BF10F4">
                                <w:proofErr w:type="spellStart"/>
                                <w:r>
                                  <w:rPr>
                                    <w:rFonts w:ascii="Arial" w:hAnsi="Arial" w:cs="Arial"/>
                                    <w:color w:val="000000"/>
                                    <w:sz w:val="14"/>
                                    <w:szCs w:val="14"/>
                                  </w:rPr>
                                  <w:t>CpK</w:t>
                                </w:r>
                                <w:proofErr w:type="spellEnd"/>
                              </w:p>
                            </w:txbxContent>
                          </wps:txbx>
                          <wps:bodyPr rot="0" vert="horz" wrap="none" lIns="0" tIns="0" rIns="0" bIns="0" anchor="t" anchorCtr="0" upright="1">
                            <a:spAutoFit/>
                          </wps:bodyPr>
                        </wps:wsp>
                        <wps:wsp>
                          <wps:cNvPr id="460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E361CE" w:rsidRDefault="00E361CE"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60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E361CE" w:rsidRDefault="00E361CE"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61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E361CE" w:rsidRDefault="00E361CE"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61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E361CE" w:rsidRDefault="00E361CE"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61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E361CE" w:rsidRDefault="00E361CE"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61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E361CE" w:rsidRDefault="00E361CE"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61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E361CE" w:rsidRDefault="00E361CE"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61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E361CE" w:rsidRDefault="00E361CE"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61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E361CE" w:rsidRDefault="00E361CE"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61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E361CE" w:rsidRDefault="00E361CE" w:rsidP="00BF10F4">
                                <w:r>
                                  <w:rPr>
                                    <w:rFonts w:ascii="Arial" w:hAnsi="Arial" w:cs="Arial"/>
                                    <w:color w:val="000000"/>
                                    <w:sz w:val="14"/>
                                    <w:szCs w:val="14"/>
                                  </w:rPr>
                                  <w:t>75.9</w:t>
                                </w:r>
                              </w:p>
                            </w:txbxContent>
                          </wps:txbx>
                          <wps:bodyPr rot="0" vert="horz" wrap="none" lIns="0" tIns="0" rIns="0" bIns="0" anchor="t" anchorCtr="0" upright="1">
                            <a:spAutoFit/>
                          </wps:bodyPr>
                        </wps:wsp>
                        <wps:wsp>
                          <wps:cNvPr id="4618"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0"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E361CE" w:rsidRDefault="00E361CE"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21"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E361CE" w:rsidRDefault="00E361CE" w:rsidP="00BF10F4">
                                <w:r>
                                  <w:rPr>
                                    <w:rFonts w:ascii="Arial" w:hAnsi="Arial" w:cs="Arial"/>
                                    <w:color w:val="000000"/>
                                    <w:sz w:val="14"/>
                                    <w:szCs w:val="14"/>
                                  </w:rPr>
                                  <w:t>2</w:t>
                                </w:r>
                              </w:p>
                            </w:txbxContent>
                          </wps:txbx>
                          <wps:bodyPr rot="0" vert="horz" wrap="none" lIns="0" tIns="0" rIns="0" bIns="0" anchor="t" anchorCtr="0" upright="1">
                            <a:spAutoFit/>
                          </wps:bodyPr>
                        </wps:wsp>
                        <wps:wsp>
                          <wps:cNvPr id="4622"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E361CE" w:rsidRDefault="00E361CE"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23"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4"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E361CE" w:rsidRDefault="00E361CE"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5"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E361CE" w:rsidRDefault="00E361CE" w:rsidP="00BF10F4">
                                <w:r>
                                  <w:rPr>
                                    <w:rFonts w:ascii="Arial" w:hAnsi="Arial" w:cs="Arial"/>
                                    <w:color w:val="000000"/>
                                    <w:sz w:val="14"/>
                                    <w:szCs w:val="14"/>
                                  </w:rPr>
                                  <w:t>-7.3</w:t>
                                </w:r>
                              </w:p>
                            </w:txbxContent>
                          </wps:txbx>
                          <wps:bodyPr rot="0" vert="horz" wrap="none" lIns="0" tIns="0" rIns="0" bIns="0" anchor="t" anchorCtr="0" upright="1">
                            <a:spAutoFit/>
                          </wps:bodyPr>
                        </wps:wsp>
                        <wps:wsp>
                          <wps:cNvPr id="4626"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7"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E361CE" w:rsidRDefault="00E361CE"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28"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E361CE" w:rsidRDefault="00E361CE"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29"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E361CE" w:rsidRDefault="00E361CE"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30"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1"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E361CE" w:rsidRDefault="00E361CE"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32"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E361CE" w:rsidRDefault="00E361CE" w:rsidP="00BF10F4">
                                <w:r>
                                  <w:rPr>
                                    <w:rFonts w:ascii="Arial" w:hAnsi="Arial" w:cs="Arial"/>
                                    <w:color w:val="000000"/>
                                    <w:sz w:val="14"/>
                                    <w:szCs w:val="14"/>
                                  </w:rPr>
                                  <w:t>2</w:t>
                                </w:r>
                              </w:p>
                            </w:txbxContent>
                          </wps:txbx>
                          <wps:bodyPr rot="0" vert="horz" wrap="none" lIns="0" tIns="0" rIns="0" bIns="0" anchor="t" anchorCtr="0" upright="1">
                            <a:spAutoFit/>
                          </wps:bodyPr>
                        </wps:wsp>
                        <wps:wsp>
                          <wps:cNvPr id="4633"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E361CE" w:rsidRDefault="00E361CE" w:rsidP="00BF10F4">
                                <w:r>
                                  <w:rPr>
                                    <w:rFonts w:ascii="Arial" w:hAnsi="Arial" w:cs="Arial"/>
                                    <w:color w:val="000000"/>
                                    <w:sz w:val="14"/>
                                    <w:szCs w:val="14"/>
                                  </w:rPr>
                                  <w:t>-13.3</w:t>
                                </w:r>
                              </w:p>
                            </w:txbxContent>
                          </wps:txbx>
                          <wps:bodyPr rot="0" vert="horz" wrap="none" lIns="0" tIns="0" rIns="0" bIns="0" anchor="t" anchorCtr="0" upright="1">
                            <a:spAutoFit/>
                          </wps:bodyPr>
                        </wps:wsp>
                        <wps:wsp>
                          <wps:cNvPr id="4634"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5"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E361CE" w:rsidRDefault="00E361CE" w:rsidP="00BF10F4">
                                <w:r>
                                  <w:rPr>
                                    <w:rFonts w:ascii="Arial" w:hAnsi="Arial" w:cs="Arial"/>
                                    <w:color w:val="000000"/>
                                    <w:sz w:val="14"/>
                                    <w:szCs w:val="14"/>
                                  </w:rPr>
                                  <w:t>2.1</w:t>
                                </w:r>
                              </w:p>
                            </w:txbxContent>
                          </wps:txbx>
                          <wps:bodyPr rot="0" vert="horz" wrap="none" lIns="0" tIns="0" rIns="0" bIns="0" anchor="t" anchorCtr="0" upright="1">
                            <a:spAutoFit/>
                          </wps:bodyPr>
                        </wps:wsp>
                        <wps:wsp>
                          <wps:cNvPr id="4636"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E361CE" w:rsidRDefault="00E361CE" w:rsidP="00BF10F4">
                                <w:r>
                                  <w:rPr>
                                    <w:rFonts w:ascii="Arial" w:hAnsi="Arial" w:cs="Arial"/>
                                    <w:color w:val="000000"/>
                                    <w:sz w:val="14"/>
                                    <w:szCs w:val="14"/>
                                  </w:rPr>
                                  <w:t>-7.1</w:t>
                                </w:r>
                              </w:p>
                            </w:txbxContent>
                          </wps:txbx>
                          <wps:bodyPr rot="0" vert="horz" wrap="none" lIns="0" tIns="0" rIns="0" bIns="0" anchor="t" anchorCtr="0" upright="1">
                            <a:spAutoFit/>
                          </wps:bodyPr>
                        </wps:wsp>
                        <wps:wsp>
                          <wps:cNvPr id="4637"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8"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E361CE" w:rsidRDefault="00E361CE"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639"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E361CE" w:rsidRDefault="00E361CE"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640"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E361CE" w:rsidRDefault="00E361CE" w:rsidP="00BF10F4">
                                <w:r>
                                  <w:rPr>
                                    <w:rFonts w:ascii="Arial" w:hAnsi="Arial" w:cs="Arial"/>
                                    <w:color w:val="000000"/>
                                    <w:sz w:val="14"/>
                                    <w:szCs w:val="14"/>
                                  </w:rPr>
                                  <w:t>74.6</w:t>
                                </w:r>
                              </w:p>
                            </w:txbxContent>
                          </wps:txbx>
                          <wps:bodyPr rot="0" vert="horz" wrap="none" lIns="0" tIns="0" rIns="0" bIns="0" anchor="t" anchorCtr="0" upright="1">
                            <a:spAutoFit/>
                          </wps:bodyPr>
                        </wps:wsp>
                        <wps:wsp>
                          <wps:cNvPr id="4641"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2"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E361CE" w:rsidRDefault="00E361CE"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43"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E361CE" w:rsidRDefault="00E361CE" w:rsidP="00BF10F4">
                                <w:r>
                                  <w:rPr>
                                    <w:rFonts w:ascii="Arial" w:hAnsi="Arial" w:cs="Arial"/>
                                    <w:color w:val="000000"/>
                                    <w:sz w:val="14"/>
                                    <w:szCs w:val="14"/>
                                  </w:rPr>
                                  <w:t>2</w:t>
                                </w:r>
                              </w:p>
                            </w:txbxContent>
                          </wps:txbx>
                          <wps:bodyPr rot="0" vert="horz" wrap="none" lIns="0" tIns="0" rIns="0" bIns="0" anchor="t" anchorCtr="0" upright="1">
                            <a:spAutoFit/>
                          </wps:bodyPr>
                        </wps:wsp>
                        <wps:wsp>
                          <wps:cNvPr id="4644"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E361CE" w:rsidRDefault="00E361CE" w:rsidP="00BF10F4">
                                <w:r>
                                  <w:rPr>
                                    <w:rFonts w:ascii="Arial" w:hAnsi="Arial" w:cs="Arial"/>
                                    <w:color w:val="000000"/>
                                    <w:sz w:val="14"/>
                                    <w:szCs w:val="14"/>
                                  </w:rPr>
                                  <w:t>-13.8</w:t>
                                </w:r>
                              </w:p>
                            </w:txbxContent>
                          </wps:txbx>
                          <wps:bodyPr rot="0" vert="horz" wrap="none" lIns="0" tIns="0" rIns="0" bIns="0" anchor="t" anchorCtr="0" upright="1">
                            <a:spAutoFit/>
                          </wps:bodyPr>
                        </wps:wsp>
                        <wps:wsp>
                          <wps:cNvPr id="4645"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6"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E361CE" w:rsidRDefault="00E361CE" w:rsidP="00BF10F4">
                                <w:r>
                                  <w:rPr>
                                    <w:rFonts w:ascii="Arial" w:hAnsi="Arial" w:cs="Arial"/>
                                    <w:color w:val="000000"/>
                                    <w:sz w:val="14"/>
                                    <w:szCs w:val="14"/>
                                  </w:rPr>
                                  <w:t>2.1</w:t>
                                </w:r>
                              </w:p>
                            </w:txbxContent>
                          </wps:txbx>
                          <wps:bodyPr rot="0" vert="horz" wrap="none" lIns="0" tIns="0" rIns="0" bIns="0" anchor="t" anchorCtr="0" upright="1">
                            <a:spAutoFit/>
                          </wps:bodyPr>
                        </wps:wsp>
                        <wps:wsp>
                          <wps:cNvPr id="4647"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E361CE" w:rsidRDefault="00E361CE" w:rsidP="00BF10F4">
                                <w:r>
                                  <w:rPr>
                                    <w:rFonts w:ascii="Arial" w:hAnsi="Arial" w:cs="Arial"/>
                                    <w:color w:val="000000"/>
                                    <w:sz w:val="14"/>
                                    <w:szCs w:val="14"/>
                                  </w:rPr>
                                  <w:t>-7.2</w:t>
                                </w:r>
                              </w:p>
                            </w:txbxContent>
                          </wps:txbx>
                          <wps:bodyPr rot="0" vert="horz" wrap="none" lIns="0" tIns="0" rIns="0" bIns="0" anchor="t" anchorCtr="0" upright="1">
                            <a:spAutoFit/>
                          </wps:bodyPr>
                        </wps:wsp>
                        <wps:wsp>
                          <wps:cNvPr id="4648"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E361CE" w:rsidRDefault="00E361CE"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650"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E361CE" w:rsidRDefault="00E361CE"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651"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E361CE" w:rsidRDefault="00E361CE" w:rsidP="00BF10F4">
                                <w:r>
                                  <w:rPr>
                                    <w:rFonts w:ascii="Arial" w:hAnsi="Arial" w:cs="Arial"/>
                                    <w:color w:val="000000"/>
                                    <w:sz w:val="14"/>
                                    <w:szCs w:val="14"/>
                                  </w:rPr>
                                  <w:t>75.8</w:t>
                                </w:r>
                              </w:p>
                            </w:txbxContent>
                          </wps:txbx>
                          <wps:bodyPr rot="0" vert="horz" wrap="none" lIns="0" tIns="0" rIns="0" bIns="0" anchor="t" anchorCtr="0" upright="1">
                            <a:spAutoFit/>
                          </wps:bodyPr>
                        </wps:wsp>
                        <wps:wsp>
                          <wps:cNvPr id="4652"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3"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E361CE" w:rsidRDefault="00E361CE"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54"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E361CE" w:rsidRDefault="00E361CE" w:rsidP="00BF10F4">
                                <w:r>
                                  <w:rPr>
                                    <w:rFonts w:ascii="Arial" w:hAnsi="Arial" w:cs="Arial"/>
                                    <w:color w:val="000000"/>
                                    <w:sz w:val="14"/>
                                    <w:szCs w:val="14"/>
                                  </w:rPr>
                                  <w:t>2</w:t>
                                </w:r>
                              </w:p>
                            </w:txbxContent>
                          </wps:txbx>
                          <wps:bodyPr rot="0" vert="horz" wrap="none" lIns="0" tIns="0" rIns="0" bIns="0" anchor="t" anchorCtr="0" upright="1">
                            <a:spAutoFit/>
                          </wps:bodyPr>
                        </wps:wsp>
                        <wps:wsp>
                          <wps:cNvPr id="4655"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E361CE" w:rsidRDefault="00E361CE" w:rsidP="00BF10F4">
                                <w:r>
                                  <w:rPr>
                                    <w:rFonts w:ascii="Arial" w:hAnsi="Arial" w:cs="Arial"/>
                                    <w:color w:val="000000"/>
                                    <w:sz w:val="14"/>
                                    <w:szCs w:val="14"/>
                                  </w:rPr>
                                  <w:t>-13.9</w:t>
                                </w:r>
                              </w:p>
                            </w:txbxContent>
                          </wps:txbx>
                          <wps:bodyPr rot="0" vert="horz" wrap="none" lIns="0" tIns="0" rIns="0" bIns="0" anchor="t" anchorCtr="0" upright="1">
                            <a:spAutoFit/>
                          </wps:bodyPr>
                        </wps:wsp>
                        <wps:wsp>
                          <wps:cNvPr id="4656"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7"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E361CE" w:rsidRDefault="00E361CE" w:rsidP="00BF10F4">
                                <w:r>
                                  <w:rPr>
                                    <w:rFonts w:ascii="Arial" w:hAnsi="Arial" w:cs="Arial"/>
                                    <w:color w:val="000000"/>
                                    <w:sz w:val="14"/>
                                    <w:szCs w:val="14"/>
                                  </w:rPr>
                                  <w:t>2.1</w:t>
                                </w:r>
                              </w:p>
                            </w:txbxContent>
                          </wps:txbx>
                          <wps:bodyPr rot="0" vert="horz" wrap="none" lIns="0" tIns="0" rIns="0" bIns="0" anchor="t" anchorCtr="0" upright="1">
                            <a:spAutoFit/>
                          </wps:bodyPr>
                        </wps:wsp>
                        <wps:wsp>
                          <wps:cNvPr id="4658"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E361CE" w:rsidRDefault="00E361CE" w:rsidP="00BF10F4">
                                <w:r>
                                  <w:rPr>
                                    <w:rFonts w:ascii="Arial" w:hAnsi="Arial" w:cs="Arial"/>
                                    <w:color w:val="000000"/>
                                    <w:sz w:val="14"/>
                                    <w:szCs w:val="14"/>
                                  </w:rPr>
                                  <w:t>-7.2</w:t>
                                </w:r>
                              </w:p>
                            </w:txbxContent>
                          </wps:txbx>
                          <wps:bodyPr rot="0" vert="horz" wrap="none" lIns="0" tIns="0" rIns="0" bIns="0" anchor="t" anchorCtr="0" upright="1">
                            <a:spAutoFit/>
                          </wps:bodyPr>
                        </wps:wsp>
                        <wps:wsp>
                          <wps:cNvPr id="4659"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E361CE" w:rsidRDefault="00E361CE"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60"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E361CE" w:rsidRDefault="00E361CE"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661"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E361CE" w:rsidRDefault="00E361CE" w:rsidP="00BF10F4">
                                <w:r>
                                  <w:rPr>
                                    <w:rFonts w:ascii="Arial" w:hAnsi="Arial" w:cs="Arial"/>
                                    <w:color w:val="000000"/>
                                    <w:sz w:val="14"/>
                                    <w:szCs w:val="14"/>
                                  </w:rPr>
                                  <w:t>73.8</w:t>
                                </w:r>
                              </w:p>
                            </w:txbxContent>
                          </wps:txbx>
                          <wps:bodyPr rot="0" vert="horz" wrap="none" lIns="0" tIns="0" rIns="0" bIns="0" anchor="t" anchorCtr="0" upright="1">
                            <a:spAutoFit/>
                          </wps:bodyPr>
                        </wps:wsp>
                        <wps:wsp>
                          <wps:cNvPr id="4662"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E361CE" w:rsidRDefault="00E361CE" w:rsidP="00BF10F4">
                                <w:r>
                                  <w:rPr>
                                    <w:rFonts w:ascii="Arial" w:hAnsi="Arial" w:cs="Arial"/>
                                    <w:color w:val="000000"/>
                                    <w:sz w:val="14"/>
                                    <w:szCs w:val="14"/>
                                  </w:rPr>
                                  <w:t>7.17</w:t>
                                </w:r>
                              </w:p>
                            </w:txbxContent>
                          </wps:txbx>
                          <wps:bodyPr rot="0" vert="horz" wrap="none" lIns="0" tIns="0" rIns="0" bIns="0" anchor="t" anchorCtr="0" upright="1">
                            <a:spAutoFit/>
                          </wps:bodyPr>
                        </wps:wsp>
                        <wps:wsp>
                          <wps:cNvPr id="4663"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E361CE" w:rsidRDefault="00E361CE"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64"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E361CE" w:rsidRDefault="00E361CE" w:rsidP="00BF10F4">
                                <w:r>
                                  <w:rPr>
                                    <w:rFonts w:ascii="Arial" w:hAnsi="Arial" w:cs="Arial"/>
                                    <w:color w:val="000000"/>
                                    <w:sz w:val="14"/>
                                    <w:szCs w:val="14"/>
                                  </w:rPr>
                                  <w:t>2</w:t>
                                </w:r>
                              </w:p>
                            </w:txbxContent>
                          </wps:txbx>
                          <wps:bodyPr rot="0" vert="horz" wrap="none" lIns="0" tIns="0" rIns="0" bIns="0" anchor="t" anchorCtr="0" upright="1">
                            <a:spAutoFit/>
                          </wps:bodyPr>
                        </wps:wsp>
                        <wps:wsp>
                          <wps:cNvPr id="4665"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E361CE" w:rsidRDefault="00E361CE" w:rsidP="00BF10F4">
                                <w:r>
                                  <w:rPr>
                                    <w:rFonts w:ascii="Arial" w:hAnsi="Arial" w:cs="Arial"/>
                                    <w:color w:val="000000"/>
                                    <w:sz w:val="14"/>
                                    <w:szCs w:val="14"/>
                                  </w:rPr>
                                  <w:t>-12.9</w:t>
                                </w:r>
                              </w:p>
                            </w:txbxContent>
                          </wps:txbx>
                          <wps:bodyPr rot="0" vert="horz" wrap="none" lIns="0" tIns="0" rIns="0" bIns="0" anchor="t" anchorCtr="0" upright="1">
                            <a:spAutoFit/>
                          </wps:bodyPr>
                        </wps:wsp>
                        <wps:wsp>
                          <wps:cNvPr id="4666"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E361CE" w:rsidRDefault="00E361CE"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667"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E361CE" w:rsidRDefault="00E361CE" w:rsidP="00BF10F4">
                                <w:r>
                                  <w:rPr>
                                    <w:rFonts w:ascii="Arial" w:hAnsi="Arial" w:cs="Arial"/>
                                    <w:color w:val="000000"/>
                                    <w:sz w:val="14"/>
                                    <w:szCs w:val="14"/>
                                  </w:rPr>
                                  <w:t>2.2</w:t>
                                </w:r>
                              </w:p>
                            </w:txbxContent>
                          </wps:txbx>
                          <wps:bodyPr rot="0" vert="horz" wrap="none" lIns="0" tIns="0" rIns="0" bIns="0" anchor="t" anchorCtr="0" upright="1">
                            <a:spAutoFit/>
                          </wps:bodyPr>
                        </wps:wsp>
                        <wps:wsp>
                          <wps:cNvPr id="4668"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E361CE" w:rsidRDefault="00E361CE" w:rsidP="00BF10F4">
                                <w:r>
                                  <w:rPr>
                                    <w:rFonts w:ascii="Arial" w:hAnsi="Arial" w:cs="Arial"/>
                                    <w:color w:val="000000"/>
                                    <w:sz w:val="14"/>
                                    <w:szCs w:val="14"/>
                                  </w:rPr>
                                  <w:t>-6.3</w:t>
                                </w:r>
                              </w:p>
                            </w:txbxContent>
                          </wps:txbx>
                          <wps:bodyPr rot="0" vert="horz" wrap="none" lIns="0" tIns="0" rIns="0" bIns="0" anchor="t" anchorCtr="0" upright="1">
                            <a:spAutoFit/>
                          </wps:bodyPr>
                        </wps:wsp>
                        <wps:wsp>
                          <wps:cNvPr id="4669"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E361CE" w:rsidRDefault="00E361CE" w:rsidP="00BF10F4">
                                <w:r>
                                  <w:rPr>
                                    <w:rFonts w:ascii="Arial" w:hAnsi="Arial" w:cs="Arial"/>
                                    <w:color w:val="000000"/>
                                    <w:sz w:val="14"/>
                                    <w:szCs w:val="14"/>
                                  </w:rPr>
                                  <w:t>84.6</w:t>
                                </w:r>
                              </w:p>
                            </w:txbxContent>
                          </wps:txbx>
                          <wps:bodyPr rot="0" vert="horz" wrap="none" lIns="0" tIns="0" rIns="0" bIns="0" anchor="t" anchorCtr="0" upright="1">
                            <a:spAutoFit/>
                          </wps:bodyPr>
                        </wps:wsp>
                        <wps:wsp>
                          <wps:cNvPr id="4670"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1"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87BCAA1" id="Canvas 361" o:spid="_x0000_s1121"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">
                <v:shape id="_x0000_s1122" type="#_x0000_t75" style="position:absolute;width:59436;height:38093;visibility:visible;mso-wrap-style:square">
                  <v:fill o:detectmouseclick="t"/>
                  <v:path o:connecttype="none"/>
                </v:shape>
                <v:group id="Group 205" o:spid="_x0000_s1123"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1124"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A844214" w14:textId="77777777" w:rsidR="00E361CE" w:rsidRDefault="00E361CE" w:rsidP="00BF10F4">
                          <w:r>
                            <w:rPr>
                              <w:rFonts w:ascii="Arial" w:hAnsi="Arial" w:cs="Arial"/>
                              <w:color w:val="000000"/>
                              <w:sz w:val="14"/>
                              <w:szCs w:val="14"/>
                            </w:rPr>
                            <w:t>Process Info:</w:t>
                          </w:r>
                        </w:p>
                      </w:txbxContent>
                    </v:textbox>
                  </v:rect>
                  <v:rect id="Rectangle 6" o:spid="_x0000_s1125"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20FCB632" w14:textId="77777777" w:rsidR="00E361CE" w:rsidRDefault="00E361CE" w:rsidP="00BF10F4">
                          <w:r>
                            <w:rPr>
                              <w:rFonts w:ascii="Arial" w:hAnsi="Arial" w:cs="Arial"/>
                              <w:color w:val="000000"/>
                              <w:sz w:val="14"/>
                              <w:szCs w:val="14"/>
                            </w:rPr>
                            <w:t>Product Name:</w:t>
                          </w:r>
                        </w:p>
                      </w:txbxContent>
                    </v:textbox>
                  </v:rect>
                  <v:rect id="Rectangle 7" o:spid="_x0000_s1126"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2E38DE25" w14:textId="77777777" w:rsidR="00E361CE" w:rsidRDefault="00E361CE" w:rsidP="00BF10F4">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27"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5E136D9" w14:textId="77777777" w:rsidR="00E361CE" w:rsidRDefault="00E361CE" w:rsidP="00BF10F4">
                          <w:r>
                            <w:rPr>
                              <w:rFonts w:ascii="Arial" w:hAnsi="Arial" w:cs="Arial"/>
                              <w:color w:val="000000"/>
                              <w:sz w:val="14"/>
                              <w:szCs w:val="14"/>
                            </w:rPr>
                            <w:t>Process Window Name:</w:t>
                          </w:r>
                        </w:p>
                      </w:txbxContent>
                    </v:textbox>
                  </v:rect>
                  <v:rect id="Rectangle 9" o:spid="_x0000_s1128"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9EF6728" w14:textId="77777777" w:rsidR="00E361CE" w:rsidRDefault="00E361CE" w:rsidP="00BF10F4">
                          <w:r>
                            <w:rPr>
                              <w:rFonts w:ascii="Arial" w:hAnsi="Arial" w:cs="Arial"/>
                              <w:color w:val="000000"/>
                              <w:sz w:val="14"/>
                              <w:szCs w:val="14"/>
                            </w:rPr>
                            <w:t>____63_37____</w:t>
                          </w:r>
                        </w:p>
                      </w:txbxContent>
                    </v:textbox>
                  </v:rect>
                  <v:rect id="Rectangle 10" o:spid="_x0000_s1129" style="position:absolute;left:34;top:539;width:9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7BD1C082" w14:textId="53E87812" w:rsidR="00E361CE" w:rsidRDefault="00E361CE" w:rsidP="00BF10F4">
                          <w:r>
                            <w:rPr>
                              <w:rFonts w:ascii="Arial" w:hAnsi="Arial" w:cs="Arial"/>
                              <w:color w:val="000000"/>
                              <w:sz w:val="14"/>
                              <w:szCs w:val="14"/>
                            </w:rPr>
                            <w:t>Machine Name:</w:t>
                          </w:r>
                        </w:p>
                      </w:txbxContent>
                    </v:textbox>
                  </v:rect>
                  <v:rect id="Rectangle 11" o:spid="_x0000_s1130"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fit-shape-to-text:t" inset="0,0,0,0">
                      <w:txbxContent>
                        <w:p w14:paraId="4623064C" w14:textId="185339BC" w:rsidR="00E361CE" w:rsidRDefault="00E361CE" w:rsidP="00BF10F4">
                          <w:r>
                            <w:rPr>
                              <w:rFonts w:ascii="Arial" w:hAnsi="Arial" w:cs="Arial"/>
                              <w:color w:val="000000"/>
                              <w:sz w:val="14"/>
                              <w:szCs w:val="14"/>
                            </w:rPr>
                            <w:t>My Machine</w:t>
                          </w:r>
                        </w:p>
                      </w:txbxContent>
                    </v:textbox>
                  </v:rect>
                  <v:rect id="Rectangle 12" o:spid="_x0000_s1131" style="position:absolute;left:34;top:714;width:14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49F65F15" w14:textId="4BDAAA0D" w:rsidR="00E361CE" w:rsidRDefault="00E361CE" w:rsidP="00BF10F4">
                          <w:r>
                            <w:rPr>
                              <w:rFonts w:ascii="Arial" w:hAnsi="Arial" w:cs="Arial"/>
                              <w:color w:val="000000"/>
                              <w:sz w:val="14"/>
                              <w:szCs w:val="14"/>
                            </w:rPr>
                            <w:t>Machine Recipe Name:</w:t>
                          </w:r>
                        </w:p>
                      </w:txbxContent>
                    </v:textbox>
                  </v:rect>
                  <v:rect id="Rectangle 13" o:spid="_x0000_s1132"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325A1776" w14:textId="77777777" w:rsidR="00E361CE" w:rsidRDefault="00E361CE" w:rsidP="00BF10F4">
                          <w:r>
                            <w:rPr>
                              <w:rFonts w:ascii="Arial" w:hAnsi="Arial" w:cs="Arial"/>
                              <w:color w:val="000000"/>
                              <w:sz w:val="14"/>
                              <w:szCs w:val="14"/>
                            </w:rPr>
                            <w:t>Conveyor Speed Units:</w:t>
                          </w:r>
                        </w:p>
                      </w:txbxContent>
                    </v:textbox>
                  </v:rect>
                  <v:rect id="Rectangle 14" o:spid="_x0000_s1133"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047AF5D2" w14:textId="77777777" w:rsidR="00E361CE" w:rsidRDefault="00E361CE" w:rsidP="00BF10F4">
                          <w:r>
                            <w:rPr>
                              <w:rFonts w:ascii="Arial" w:hAnsi="Arial" w:cs="Arial"/>
                              <w:color w:val="000000"/>
                              <w:sz w:val="14"/>
                              <w:szCs w:val="14"/>
                            </w:rPr>
                            <w:t>inches/minute</w:t>
                          </w:r>
                        </w:p>
                      </w:txbxContent>
                    </v:textbox>
                  </v:rect>
                  <v:rect id="Rectangle 15" o:spid="_x0000_s1134"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091D43DD" w14:textId="77777777" w:rsidR="00E361CE" w:rsidRDefault="00E361CE" w:rsidP="00BF10F4">
                          <w:r>
                            <w:rPr>
                              <w:rFonts w:ascii="Arial" w:hAnsi="Arial" w:cs="Arial"/>
                              <w:color w:val="000000"/>
                              <w:sz w:val="14"/>
                              <w:szCs w:val="14"/>
                            </w:rPr>
                            <w:t>Temperature Scale:</w:t>
                          </w:r>
                        </w:p>
                      </w:txbxContent>
                    </v:textbox>
                  </v:rect>
                  <v:rect id="Rectangle 16" o:spid="_x0000_s1135"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44AFB965" w14:textId="77777777" w:rsidR="00E361CE" w:rsidRDefault="00E361CE" w:rsidP="00BF10F4">
                          <w:r>
                            <w:rPr>
                              <w:rFonts w:ascii="Arial" w:hAnsi="Arial" w:cs="Arial"/>
                              <w:color w:val="000000"/>
                              <w:sz w:val="14"/>
                              <w:szCs w:val="14"/>
                            </w:rPr>
                            <w:t>Celsius</w:t>
                          </w:r>
                        </w:p>
                      </w:txbxContent>
                    </v:textbox>
                  </v:rect>
                  <v:rect id="Rectangle 17" o:spid="_x0000_s1136"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1C451B6" w14:textId="77777777" w:rsidR="00E361CE" w:rsidRDefault="00E361CE" w:rsidP="00BF10F4">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v:textbox>
                  </v:rect>
                  <v:rect id="Rectangle 18" o:spid="_x0000_s1137"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2A50EA82" w14:textId="77777777" w:rsidR="00E361CE" w:rsidRDefault="00E361CE" w:rsidP="00BF10F4">
                          <w:r>
                            <w:rPr>
                              <w:rFonts w:ascii="Arial" w:hAnsi="Arial" w:cs="Arial"/>
                              <w:color w:val="000000"/>
                              <w:sz w:val="14"/>
                              <w:szCs w:val="14"/>
                            </w:rPr>
                            <w:t>10</w:t>
                          </w:r>
                        </w:p>
                      </w:txbxContent>
                    </v:textbox>
                  </v:rect>
                  <v:rect id="Rectangle 19" o:spid="_x0000_s1138"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fit-shape-to-text:t" inset="0,0,0,0">
                      <w:txbxContent>
                        <w:p w14:paraId="7195766C" w14:textId="77777777" w:rsidR="00E361CE" w:rsidRDefault="00E361CE" w:rsidP="00BF10F4">
                          <w:r>
                            <w:rPr>
                              <w:rFonts w:ascii="Arial" w:hAnsi="Arial" w:cs="Arial"/>
                              <w:color w:val="000000"/>
                              <w:sz w:val="14"/>
                              <w:szCs w:val="14"/>
                            </w:rPr>
                            <w:t>Number of TCs:</w:t>
                          </w:r>
                        </w:p>
                      </w:txbxContent>
                    </v:textbox>
                  </v:rect>
                  <v:rect id="Rectangle 20" o:spid="_x0000_s1139"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fit-shape-to-text:t" inset="0,0,0,0">
                      <w:txbxContent>
                        <w:p w14:paraId="1C14EC7A" w14:textId="77777777" w:rsidR="00E361CE" w:rsidRDefault="00E361CE" w:rsidP="00BF10F4">
                          <w:r>
                            <w:rPr>
                              <w:rFonts w:ascii="Arial" w:hAnsi="Arial" w:cs="Arial"/>
                              <w:color w:val="000000"/>
                              <w:sz w:val="14"/>
                              <w:szCs w:val="14"/>
                            </w:rPr>
                            <w:t>6</w:t>
                          </w:r>
                        </w:p>
                      </w:txbxContent>
                    </v:textbox>
                  </v:rect>
                  <v:rect id="Rectangle 21" o:spid="_x0000_s1140"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fit-shape-to-text:t" inset="0,0,0,0">
                      <w:txbxContent>
                        <w:p w14:paraId="3D1791A4" w14:textId="77777777" w:rsidR="00E361CE" w:rsidRDefault="00E361CE" w:rsidP="00BF10F4">
                          <w:r>
                            <w:rPr>
                              <w:rFonts w:ascii="Arial" w:hAnsi="Arial" w:cs="Arial"/>
                              <w:color w:val="000000"/>
                              <w:sz w:val="14"/>
                              <w:szCs w:val="14"/>
                            </w:rPr>
                            <w:t>Number of Statistics:</w:t>
                          </w:r>
                        </w:p>
                      </w:txbxContent>
                    </v:textbox>
                  </v:rect>
                  <v:rect id="Rectangle 22" o:spid="_x0000_s1141"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fit-shape-to-text:t" inset="0,0,0,0">
                      <w:txbxContent>
                        <w:p w14:paraId="3D31ACCE" w14:textId="77777777" w:rsidR="00E361CE" w:rsidRDefault="00E361CE" w:rsidP="00BF10F4">
                          <w:r>
                            <w:rPr>
                              <w:rFonts w:ascii="Arial" w:hAnsi="Arial" w:cs="Arial"/>
                              <w:color w:val="000000"/>
                              <w:sz w:val="14"/>
                              <w:szCs w:val="14"/>
                            </w:rPr>
                            <w:t>4</w:t>
                          </w:r>
                        </w:p>
                      </w:txbxContent>
                    </v:textbox>
                  </v:rect>
                  <v:rect id="Rectangle 23" o:spid="_x0000_s1142"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fit-shape-to-text:t" inset="0,0,0,0">
                      <w:txbxContent>
                        <w:p w14:paraId="3D3A3B46" w14:textId="77777777" w:rsidR="00E361CE" w:rsidRDefault="00E361CE" w:rsidP="00BF10F4">
                          <w:r>
                            <w:rPr>
                              <w:rFonts w:ascii="Arial" w:hAnsi="Arial" w:cs="Arial"/>
                              <w:color w:val="000000"/>
                              <w:sz w:val="14"/>
                              <w:szCs w:val="14"/>
                            </w:rPr>
                            <w:t>Statistics Limits:</w:t>
                          </w:r>
                        </w:p>
                      </w:txbxContent>
                    </v:textbox>
                  </v:rect>
                  <v:rect id="Rectangle 24" o:spid="_x0000_s1143"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fit-shape-to-text:t" inset="0,0,0,0">
                      <w:txbxContent>
                        <w:p w14:paraId="195F44E5" w14:textId="77777777" w:rsidR="00E361CE" w:rsidRDefault="00E361CE" w:rsidP="00BF10F4">
                          <w:r>
                            <w:rPr>
                              <w:rFonts w:ascii="Arial" w:hAnsi="Arial" w:cs="Arial"/>
                              <w:color w:val="000000"/>
                              <w:sz w:val="14"/>
                              <w:szCs w:val="14"/>
                            </w:rPr>
                            <w:t>LOW</w:t>
                          </w:r>
                        </w:p>
                      </w:txbxContent>
                    </v:textbox>
                  </v:rect>
                  <v:rect id="Rectangle 25" o:spid="_x0000_s1144"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fit-shape-to-text:t" inset="0,0,0,0">
                      <w:txbxContent>
                        <w:p w14:paraId="545B14C8" w14:textId="77777777" w:rsidR="00E361CE" w:rsidRDefault="00E361CE" w:rsidP="00BF10F4">
                          <w:r>
                            <w:rPr>
                              <w:rFonts w:ascii="Arial" w:hAnsi="Arial" w:cs="Arial"/>
                              <w:color w:val="000000"/>
                              <w:sz w:val="14"/>
                              <w:szCs w:val="14"/>
                            </w:rPr>
                            <w:t>TARGET</w:t>
                          </w:r>
                        </w:p>
                      </w:txbxContent>
                    </v:textbox>
                  </v:rect>
                  <v:rect id="Rectangle 26" o:spid="_x0000_s1145"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fit-shape-to-text:t" inset="0,0,0,0">
                      <w:txbxContent>
                        <w:p w14:paraId="2A9E7298" w14:textId="77777777" w:rsidR="00E361CE" w:rsidRDefault="00E361CE" w:rsidP="00BF10F4">
                          <w:r>
                            <w:rPr>
                              <w:rFonts w:ascii="Arial" w:hAnsi="Arial" w:cs="Arial"/>
                              <w:color w:val="000000"/>
                              <w:sz w:val="14"/>
                              <w:szCs w:val="14"/>
                            </w:rPr>
                            <w:t>HIGH</w:t>
                          </w:r>
                        </w:p>
                      </w:txbxContent>
                    </v:textbox>
                  </v:rect>
                  <v:rect id="Rectangle 27" o:spid="_x0000_s1146"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fit-shape-to-text:t" inset="0,0,0,0">
                      <w:txbxContent>
                        <w:p w14:paraId="029DC698" w14:textId="77777777" w:rsidR="00E361CE" w:rsidRDefault="00E361CE" w:rsidP="00BF10F4">
                          <w:r>
                            <w:rPr>
                              <w:rFonts w:ascii="Arial" w:hAnsi="Arial" w:cs="Arial"/>
                              <w:color w:val="000000"/>
                              <w:sz w:val="14"/>
                              <w:szCs w:val="14"/>
                            </w:rPr>
                            <w:t>Max Rising Slope</w:t>
                          </w:r>
                        </w:p>
                      </w:txbxContent>
                    </v:textbox>
                  </v:rect>
                  <v:rect id="Rectangle 28" o:spid="_x0000_s1147"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fit-shape-to-text:t" inset="0,0,0,0">
                      <w:txbxContent>
                        <w:p w14:paraId="6C4D9C6F" w14:textId="77777777" w:rsidR="00E361CE" w:rsidRDefault="00E361CE" w:rsidP="00BF10F4">
                          <w:r>
                            <w:rPr>
                              <w:rFonts w:ascii="Arial" w:hAnsi="Arial" w:cs="Arial"/>
                              <w:color w:val="000000"/>
                              <w:sz w:val="14"/>
                              <w:szCs w:val="14"/>
                            </w:rPr>
                            <w:t>0</w:t>
                          </w:r>
                        </w:p>
                      </w:txbxContent>
                    </v:textbox>
                  </v:rect>
                  <v:rect id="Rectangle 29" o:spid="_x0000_s1148"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fit-shape-to-text:t" inset="0,0,0,0">
                      <w:txbxContent>
                        <w:p w14:paraId="07CAAD4E" w14:textId="77777777" w:rsidR="00E361CE" w:rsidRDefault="00E361CE" w:rsidP="00BF10F4">
                          <w:r>
                            <w:rPr>
                              <w:rFonts w:ascii="Arial" w:hAnsi="Arial" w:cs="Arial"/>
                              <w:color w:val="000000"/>
                              <w:sz w:val="14"/>
                              <w:szCs w:val="14"/>
                            </w:rPr>
                            <w:t>2.3</w:t>
                          </w:r>
                        </w:p>
                      </w:txbxContent>
                    </v:textbox>
                  </v:rect>
                  <v:rect id="Rectangle 30" o:spid="_x0000_s1149"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fit-shape-to-text:t" inset="0,0,0,0">
                      <w:txbxContent>
                        <w:p w14:paraId="0BFD3A7B" w14:textId="77777777" w:rsidR="00E361CE" w:rsidRDefault="00E361CE" w:rsidP="00BF10F4">
                          <w:r>
                            <w:rPr>
                              <w:rFonts w:ascii="Arial" w:hAnsi="Arial" w:cs="Arial"/>
                              <w:color w:val="000000"/>
                              <w:sz w:val="14"/>
                              <w:szCs w:val="14"/>
                            </w:rPr>
                            <w:t>3</w:t>
                          </w:r>
                        </w:p>
                      </w:txbxContent>
                    </v:textbox>
                  </v:rect>
                  <v:rect id="Rectangle 31" o:spid="_x0000_s1150"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fit-shape-to-text:t" inset="0,0,0,0">
                      <w:txbxContent>
                        <w:p w14:paraId="30731082" w14:textId="77777777" w:rsidR="00E361CE" w:rsidRDefault="00E361CE" w:rsidP="00BF10F4">
                          <w:r>
                            <w:rPr>
                              <w:rFonts w:ascii="Arial" w:hAnsi="Arial" w:cs="Arial"/>
                              <w:color w:val="000000"/>
                              <w:sz w:val="14"/>
                              <w:szCs w:val="14"/>
                            </w:rPr>
                            <w:t>Soak Time 100-170C</w:t>
                          </w:r>
                        </w:p>
                      </w:txbxContent>
                    </v:textbox>
                  </v:rect>
                  <v:rect id="Rectangle 32" o:spid="_x0000_s1151"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fit-shape-to-text:t" inset="0,0,0,0">
                      <w:txbxContent>
                        <w:p w14:paraId="1585C35D" w14:textId="77777777" w:rsidR="00E361CE" w:rsidRDefault="00E361CE" w:rsidP="00BF10F4">
                          <w:r>
                            <w:rPr>
                              <w:rFonts w:ascii="Arial" w:hAnsi="Arial" w:cs="Arial"/>
                              <w:color w:val="000000"/>
                              <w:sz w:val="14"/>
                              <w:szCs w:val="14"/>
                            </w:rPr>
                            <w:t>60</w:t>
                          </w:r>
                        </w:p>
                      </w:txbxContent>
                    </v:textbox>
                  </v:rect>
                  <v:rect id="Rectangle 33" o:spid="_x0000_s1152"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fit-shape-to-text:t" inset="0,0,0,0">
                      <w:txbxContent>
                        <w:p w14:paraId="18C77925" w14:textId="77777777" w:rsidR="00E361CE" w:rsidRDefault="00E361CE" w:rsidP="00BF10F4">
                          <w:r>
                            <w:rPr>
                              <w:rFonts w:ascii="Arial" w:hAnsi="Arial" w:cs="Arial"/>
                              <w:color w:val="000000"/>
                              <w:sz w:val="14"/>
                              <w:szCs w:val="14"/>
                            </w:rPr>
                            <w:t>120</w:t>
                          </w:r>
                        </w:p>
                      </w:txbxContent>
                    </v:textbox>
                  </v:rect>
                  <v:rect id="Rectangle 34" o:spid="_x0000_s1153"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fit-shape-to-text:t" inset="0,0,0,0">
                      <w:txbxContent>
                        <w:p w14:paraId="17B03B9F" w14:textId="77777777" w:rsidR="00E361CE" w:rsidRDefault="00E361CE" w:rsidP="00BF10F4">
                          <w:r>
                            <w:rPr>
                              <w:rFonts w:ascii="Arial" w:hAnsi="Arial" w:cs="Arial"/>
                              <w:color w:val="000000"/>
                              <w:sz w:val="14"/>
                              <w:szCs w:val="14"/>
                            </w:rPr>
                            <w:t>Reflow Time /183C</w:t>
                          </w:r>
                        </w:p>
                      </w:txbxContent>
                    </v:textbox>
                  </v:rect>
                  <v:rect id="Rectangle 35" o:spid="_x0000_s1154"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fit-shape-to-text:t" inset="0,0,0,0">
                      <w:txbxContent>
                        <w:p w14:paraId="7E34B3E5" w14:textId="77777777" w:rsidR="00E361CE" w:rsidRDefault="00E361CE" w:rsidP="00BF10F4">
                          <w:r>
                            <w:rPr>
                              <w:rFonts w:ascii="Arial" w:hAnsi="Arial" w:cs="Arial"/>
                              <w:color w:val="000000"/>
                              <w:sz w:val="14"/>
                              <w:szCs w:val="14"/>
                            </w:rPr>
                            <w:t>45</w:t>
                          </w:r>
                        </w:p>
                      </w:txbxContent>
                    </v:textbox>
                  </v:rect>
                  <v:rect id="Rectangle 36" o:spid="_x0000_s1155"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fit-shape-to-text:t" inset="0,0,0,0">
                      <w:txbxContent>
                        <w:p w14:paraId="3DDC88BE" w14:textId="77777777" w:rsidR="00E361CE" w:rsidRDefault="00E361CE" w:rsidP="00BF10F4">
                          <w:r>
                            <w:rPr>
                              <w:rFonts w:ascii="Arial" w:hAnsi="Arial" w:cs="Arial"/>
                              <w:color w:val="000000"/>
                              <w:sz w:val="14"/>
                              <w:szCs w:val="14"/>
                            </w:rPr>
                            <w:t>90</w:t>
                          </w:r>
                        </w:p>
                      </w:txbxContent>
                    </v:textbox>
                  </v:rect>
                  <v:rect id="Rectangle 37" o:spid="_x0000_s1156"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fit-shape-to-text:t" inset="0,0,0,0">
                      <w:txbxContent>
                        <w:p w14:paraId="1089BA3C" w14:textId="77777777" w:rsidR="00E361CE" w:rsidRDefault="00E361CE" w:rsidP="00BF10F4">
                          <w:r>
                            <w:rPr>
                              <w:rFonts w:ascii="Arial" w:hAnsi="Arial" w:cs="Arial"/>
                              <w:color w:val="000000"/>
                              <w:sz w:val="14"/>
                              <w:szCs w:val="14"/>
                            </w:rPr>
                            <w:t>Peak Temp</w:t>
                          </w:r>
                        </w:p>
                      </w:txbxContent>
                    </v:textbox>
                  </v:rect>
                  <v:rect id="Rectangle 38" o:spid="_x0000_s1157"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fit-shape-to-text:t" inset="0,0,0,0">
                      <w:txbxContent>
                        <w:p w14:paraId="0C7969E8" w14:textId="77777777" w:rsidR="00E361CE" w:rsidRDefault="00E361CE" w:rsidP="00BF10F4">
                          <w:r>
                            <w:rPr>
                              <w:rFonts w:ascii="Arial" w:hAnsi="Arial" w:cs="Arial"/>
                              <w:color w:val="000000"/>
                              <w:sz w:val="14"/>
                              <w:szCs w:val="14"/>
                            </w:rPr>
                            <w:t>205</w:t>
                          </w:r>
                        </w:p>
                      </w:txbxContent>
                    </v:textbox>
                  </v:rect>
                  <v:rect id="Rectangle 39" o:spid="_x0000_s1158"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fit-shape-to-text:t" inset="0,0,0,0">
                      <w:txbxContent>
                        <w:p w14:paraId="10B9C775" w14:textId="77777777" w:rsidR="00E361CE" w:rsidRDefault="00E361CE" w:rsidP="00BF10F4">
                          <w:r>
                            <w:rPr>
                              <w:rFonts w:ascii="Arial" w:hAnsi="Arial" w:cs="Arial"/>
                              <w:color w:val="000000"/>
                              <w:sz w:val="14"/>
                              <w:szCs w:val="14"/>
                            </w:rPr>
                            <w:t>225</w:t>
                          </w:r>
                        </w:p>
                      </w:txbxContent>
                    </v:textbox>
                  </v:rect>
                  <v:rect id="Rectangle 40" o:spid="_x0000_s1159"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fit-shape-to-text:t" inset="0,0,0,0">
                      <w:txbxContent>
                        <w:p w14:paraId="3B91E73B" w14:textId="77777777" w:rsidR="00E361CE" w:rsidRDefault="00E361CE" w:rsidP="00BF10F4">
                          <w:r>
                            <w:rPr>
                              <w:rFonts w:ascii="Arial" w:hAnsi="Arial" w:cs="Arial"/>
                              <w:color w:val="000000"/>
                              <w:sz w:val="14"/>
                              <w:szCs w:val="14"/>
                            </w:rPr>
                            <w:t>Baseline Profile Info:</w:t>
                          </w:r>
                        </w:p>
                      </w:txbxContent>
                    </v:textbox>
                  </v:rect>
                  <v:rect id="Rectangle 41" o:spid="_x0000_s1160"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fit-shape-to-text:t" inset="0,0,0,0">
                      <w:txbxContent>
                        <w:p w14:paraId="40692232" w14:textId="77777777" w:rsidR="00E361CE" w:rsidRDefault="00E361CE" w:rsidP="00BF10F4">
                          <w:r>
                            <w:rPr>
                              <w:rFonts w:ascii="Arial" w:hAnsi="Arial" w:cs="Arial"/>
                              <w:color w:val="000000"/>
                              <w:sz w:val="14"/>
                              <w:szCs w:val="14"/>
                            </w:rPr>
                            <w:t>Profile Start Time:</w:t>
                          </w:r>
                        </w:p>
                      </w:txbxContent>
                    </v:textbox>
                  </v:rect>
                  <v:rect id="Rectangle 42" o:spid="_x0000_s1161"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fit-shape-to-text:t" inset="0,0,0,0">
                      <w:txbxContent>
                        <w:p w14:paraId="41D9C19F" w14:textId="77777777" w:rsidR="00E361CE" w:rsidRDefault="00E361CE" w:rsidP="00BF10F4">
                          <w:r>
                            <w:rPr>
                              <w:rFonts w:ascii="Arial" w:hAnsi="Arial" w:cs="Arial"/>
                              <w:color w:val="000000"/>
                              <w:sz w:val="14"/>
                              <w:szCs w:val="14"/>
                            </w:rPr>
                            <w:t xml:space="preserve"> Thu May 09 12:00:23 2015</w:t>
                          </w:r>
                        </w:p>
                      </w:txbxContent>
                    </v:textbox>
                  </v:rect>
                  <v:rect id="Rectangle 43" o:spid="_x0000_s1162"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fit-shape-to-text:t" inset="0,0,0,0">
                      <w:txbxContent>
                        <w:p w14:paraId="27904AE0" w14:textId="77777777" w:rsidR="00E361CE" w:rsidRDefault="00E361CE" w:rsidP="00BF10F4">
                          <w:r>
                            <w:rPr>
                              <w:rFonts w:ascii="Arial" w:hAnsi="Arial" w:cs="Arial"/>
                              <w:color w:val="000000"/>
                              <w:sz w:val="14"/>
                              <w:szCs w:val="14"/>
                            </w:rPr>
                            <w:t>Baseline PWI:</w:t>
                          </w:r>
                        </w:p>
                      </w:txbxContent>
                    </v:textbox>
                  </v:rect>
                  <v:rect id="Rectangle 44" o:spid="_x0000_s1163"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fit-shape-to-text:t" inset="0,0,0,0">
                      <w:txbxContent>
                        <w:p w14:paraId="6C4C1876" w14:textId="77777777" w:rsidR="00E361CE" w:rsidRDefault="00E361CE" w:rsidP="00BF10F4">
                          <w:r>
                            <w:rPr>
                              <w:rFonts w:ascii="Arial" w:hAnsi="Arial" w:cs="Arial"/>
                              <w:color w:val="000000"/>
                              <w:sz w:val="14"/>
                              <w:szCs w:val="14"/>
                            </w:rPr>
                            <w:t>81%</w:t>
                          </w:r>
                        </w:p>
                      </w:txbxContent>
                    </v:textbox>
                  </v:rect>
                  <v:rect id="Rectangle 45" o:spid="_x0000_s1164"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fit-shape-to-text:t" inset="0,0,0,0">
                      <w:txbxContent>
                        <w:p w14:paraId="1F8738ED" w14:textId="77777777" w:rsidR="00E361CE" w:rsidRDefault="00E361CE" w:rsidP="00BF10F4">
                          <w:r>
                            <w:rPr>
                              <w:rFonts w:ascii="Arial" w:hAnsi="Arial" w:cs="Arial"/>
                              <w:color w:val="000000"/>
                              <w:sz w:val="14"/>
                              <w:szCs w:val="14"/>
                            </w:rPr>
                            <w:t>Conveyor Speed (Setpoint):</w:t>
                          </w:r>
                        </w:p>
                      </w:txbxContent>
                    </v:textbox>
                  </v:rect>
                  <v:rect id="Rectangle 46" o:spid="_x0000_s1165"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fit-shape-to-text:t" inset="0,0,0,0">
                      <w:txbxContent>
                        <w:p w14:paraId="728CC295" w14:textId="77777777" w:rsidR="00E361CE" w:rsidRDefault="00E361CE" w:rsidP="00BF10F4">
                          <w:r>
                            <w:rPr>
                              <w:rFonts w:ascii="Arial" w:hAnsi="Arial" w:cs="Arial"/>
                              <w:color w:val="000000"/>
                              <w:sz w:val="14"/>
                              <w:szCs w:val="14"/>
                            </w:rPr>
                            <w:t>36</w:t>
                          </w:r>
                        </w:p>
                      </w:txbxContent>
                    </v:textbox>
                  </v:rect>
                  <v:rect id="Rectangle 47" o:spid="_x0000_s1166"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184B5EB5" w14:textId="77777777" w:rsidR="00E361CE" w:rsidRDefault="00E361CE" w:rsidP="00BF10F4">
                          <w:r>
                            <w:rPr>
                              <w:rFonts w:ascii="Arial" w:hAnsi="Arial" w:cs="Arial"/>
                              <w:color w:val="000000"/>
                              <w:sz w:val="14"/>
                              <w:szCs w:val="14"/>
                            </w:rPr>
                            <w:t>Conveyor Speed (Measured):</w:t>
                          </w:r>
                        </w:p>
                      </w:txbxContent>
                    </v:textbox>
                  </v:rect>
                  <v:rect id="Rectangle 48" o:spid="_x0000_s1167"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122117FC" w14:textId="77777777" w:rsidR="00E361CE" w:rsidRDefault="00E361CE" w:rsidP="00BF10F4">
                          <w:r>
                            <w:rPr>
                              <w:rFonts w:ascii="Arial" w:hAnsi="Arial" w:cs="Arial"/>
                              <w:color w:val="000000"/>
                              <w:sz w:val="14"/>
                              <w:szCs w:val="14"/>
                            </w:rPr>
                            <w:t>36.09</w:t>
                          </w:r>
                        </w:p>
                      </w:txbxContent>
                    </v:textbox>
                  </v:rect>
                  <v:rect id="Rectangle 49" o:spid="_x0000_s1168"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698D4473" w14:textId="77777777" w:rsidR="00E361CE" w:rsidRDefault="00E361CE" w:rsidP="00BF10F4">
                          <w:r>
                            <w:rPr>
                              <w:rFonts w:ascii="Arial" w:hAnsi="Arial" w:cs="Arial"/>
                              <w:color w:val="000000"/>
                              <w:sz w:val="14"/>
                              <w:szCs w:val="14"/>
                            </w:rPr>
                            <w:t>Zone Number:</w:t>
                          </w:r>
                        </w:p>
                      </w:txbxContent>
                    </v:textbox>
                  </v:rect>
                  <v:rect id="Rectangle 50" o:spid="_x0000_s1169"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1F638957" w14:textId="77777777" w:rsidR="00E361CE" w:rsidRDefault="00E361CE" w:rsidP="00BF10F4">
                          <w:r>
                            <w:rPr>
                              <w:rFonts w:ascii="Arial" w:hAnsi="Arial" w:cs="Arial"/>
                              <w:color w:val="000000"/>
                              <w:sz w:val="14"/>
                              <w:szCs w:val="14"/>
                            </w:rPr>
                            <w:t>1</w:t>
                          </w:r>
                        </w:p>
                      </w:txbxContent>
                    </v:textbox>
                  </v:rect>
                  <v:rect id="Rectangle 51" o:spid="_x0000_s1170"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2334A13A" w14:textId="77777777" w:rsidR="00E361CE" w:rsidRDefault="00E361CE" w:rsidP="00BF10F4">
                          <w:r>
                            <w:rPr>
                              <w:rFonts w:ascii="Arial" w:hAnsi="Arial" w:cs="Arial"/>
                              <w:color w:val="000000"/>
                              <w:sz w:val="14"/>
                              <w:szCs w:val="14"/>
                            </w:rPr>
                            <w:t>2</w:t>
                          </w:r>
                        </w:p>
                      </w:txbxContent>
                    </v:textbox>
                  </v:rect>
                  <v:rect id="Rectangle 52" o:spid="_x0000_s1171"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1C20170D" w14:textId="77777777" w:rsidR="00E361CE" w:rsidRDefault="00E361CE" w:rsidP="00BF10F4">
                          <w:r>
                            <w:rPr>
                              <w:rFonts w:ascii="Arial" w:hAnsi="Arial" w:cs="Arial"/>
                              <w:color w:val="000000"/>
                              <w:sz w:val="14"/>
                              <w:szCs w:val="14"/>
                            </w:rPr>
                            <w:t>3</w:t>
                          </w:r>
                        </w:p>
                      </w:txbxContent>
                    </v:textbox>
                  </v:rect>
                  <v:rect id="Rectangle 53" o:spid="_x0000_s1172"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01117C22" w14:textId="77777777" w:rsidR="00E361CE" w:rsidRDefault="00E361CE" w:rsidP="00BF10F4">
                          <w:r>
                            <w:rPr>
                              <w:rFonts w:ascii="Arial" w:hAnsi="Arial" w:cs="Arial"/>
                              <w:color w:val="000000"/>
                              <w:sz w:val="14"/>
                              <w:szCs w:val="14"/>
                            </w:rPr>
                            <w:t>4</w:t>
                          </w:r>
                        </w:p>
                      </w:txbxContent>
                    </v:textbox>
                  </v:rect>
                  <v:rect id="Rectangle 54" o:spid="_x0000_s1173"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245398CD" w14:textId="77777777" w:rsidR="00E361CE" w:rsidRDefault="00E361CE" w:rsidP="00BF10F4">
                          <w:r>
                            <w:rPr>
                              <w:rFonts w:ascii="Arial" w:hAnsi="Arial" w:cs="Arial"/>
                              <w:color w:val="000000"/>
                              <w:sz w:val="14"/>
                              <w:szCs w:val="14"/>
                            </w:rPr>
                            <w:t>5</w:t>
                          </w:r>
                        </w:p>
                      </w:txbxContent>
                    </v:textbox>
                  </v:rect>
                  <v:rect id="Rectangle 55" o:spid="_x0000_s1174"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BD7C60A" w14:textId="77777777" w:rsidR="00E361CE" w:rsidRDefault="00E361CE" w:rsidP="00BF10F4">
                          <w:r>
                            <w:rPr>
                              <w:rFonts w:ascii="Arial" w:hAnsi="Arial" w:cs="Arial"/>
                              <w:color w:val="000000"/>
                              <w:sz w:val="14"/>
                              <w:szCs w:val="14"/>
                            </w:rPr>
                            <w:t>6</w:t>
                          </w:r>
                        </w:p>
                      </w:txbxContent>
                    </v:textbox>
                  </v:rect>
                  <v:rect id="Rectangle 56" o:spid="_x0000_s1175"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0DEA04C5" w14:textId="77777777" w:rsidR="00E361CE" w:rsidRDefault="00E361CE" w:rsidP="00BF10F4">
                          <w:r>
                            <w:rPr>
                              <w:rFonts w:ascii="Arial" w:hAnsi="Arial" w:cs="Arial"/>
                              <w:color w:val="000000"/>
                              <w:sz w:val="14"/>
                              <w:szCs w:val="14"/>
                            </w:rPr>
                            <w:t>7</w:t>
                          </w:r>
                        </w:p>
                      </w:txbxContent>
                    </v:textbox>
                  </v:rect>
                  <v:rect id="Rectangle 57" o:spid="_x0000_s1176"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53EACBDD" w14:textId="77777777" w:rsidR="00E361CE" w:rsidRDefault="00E361CE" w:rsidP="00BF10F4">
                          <w:r>
                            <w:rPr>
                              <w:rFonts w:ascii="Arial" w:hAnsi="Arial" w:cs="Arial"/>
                              <w:color w:val="000000"/>
                              <w:sz w:val="14"/>
                              <w:szCs w:val="14"/>
                            </w:rPr>
                            <w:t>Top Setpoints</w:t>
                          </w:r>
                        </w:p>
                      </w:txbxContent>
                    </v:textbox>
                  </v:rect>
                  <v:rect id="Rectangle 58" o:spid="_x0000_s1177"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33C7B3E9" w14:textId="77777777" w:rsidR="00E361CE" w:rsidRDefault="00E361CE" w:rsidP="00BF10F4">
                          <w:r>
                            <w:rPr>
                              <w:rFonts w:ascii="Arial" w:hAnsi="Arial" w:cs="Arial"/>
                              <w:color w:val="000000"/>
                              <w:sz w:val="14"/>
                              <w:szCs w:val="14"/>
                            </w:rPr>
                            <w:t>124</w:t>
                          </w:r>
                        </w:p>
                      </w:txbxContent>
                    </v:textbox>
                  </v:rect>
                  <v:rect id="Rectangle 59" o:spid="_x0000_s1178"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7E814DBD" w14:textId="77777777" w:rsidR="00E361CE" w:rsidRDefault="00E361CE" w:rsidP="00BF10F4">
                          <w:r>
                            <w:rPr>
                              <w:rFonts w:ascii="Arial" w:hAnsi="Arial" w:cs="Arial"/>
                              <w:color w:val="000000"/>
                              <w:sz w:val="14"/>
                              <w:szCs w:val="14"/>
                            </w:rPr>
                            <w:t>149</w:t>
                          </w:r>
                        </w:p>
                      </w:txbxContent>
                    </v:textbox>
                  </v:rect>
                  <v:rect id="Rectangle 60" o:spid="_x0000_s1179"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74644097" w14:textId="77777777" w:rsidR="00E361CE" w:rsidRDefault="00E361CE" w:rsidP="00BF10F4">
                          <w:r>
                            <w:rPr>
                              <w:rFonts w:ascii="Arial" w:hAnsi="Arial" w:cs="Arial"/>
                              <w:color w:val="000000"/>
                              <w:sz w:val="14"/>
                              <w:szCs w:val="14"/>
                            </w:rPr>
                            <w:t>157</w:t>
                          </w:r>
                        </w:p>
                      </w:txbxContent>
                    </v:textbox>
                  </v:rect>
                  <v:rect id="Rectangle 61" o:spid="_x0000_s1180"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7EEBC27D" w14:textId="77777777" w:rsidR="00E361CE" w:rsidRDefault="00E361CE" w:rsidP="00BF10F4">
                          <w:r>
                            <w:rPr>
                              <w:rFonts w:ascii="Arial" w:hAnsi="Arial" w:cs="Arial"/>
                              <w:color w:val="000000"/>
                              <w:sz w:val="14"/>
                              <w:szCs w:val="14"/>
                            </w:rPr>
                            <w:t>155</w:t>
                          </w:r>
                        </w:p>
                      </w:txbxContent>
                    </v:textbox>
                  </v:rect>
                  <v:rect id="Rectangle 62" o:spid="_x0000_s1181"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700E56D0" w14:textId="77777777" w:rsidR="00E361CE" w:rsidRDefault="00E361CE" w:rsidP="00BF10F4">
                          <w:r>
                            <w:rPr>
                              <w:rFonts w:ascii="Arial" w:hAnsi="Arial" w:cs="Arial"/>
                              <w:color w:val="000000"/>
                              <w:sz w:val="14"/>
                              <w:szCs w:val="14"/>
                            </w:rPr>
                            <w:t>180</w:t>
                          </w:r>
                        </w:p>
                      </w:txbxContent>
                    </v:textbox>
                  </v:rect>
                  <v:rect id="Rectangle 63" o:spid="_x0000_s1182"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4AD32BD" w14:textId="77777777" w:rsidR="00E361CE" w:rsidRDefault="00E361CE" w:rsidP="00BF10F4">
                          <w:r>
                            <w:rPr>
                              <w:rFonts w:ascii="Arial" w:hAnsi="Arial" w:cs="Arial"/>
                              <w:color w:val="000000"/>
                              <w:sz w:val="14"/>
                              <w:szCs w:val="14"/>
                            </w:rPr>
                            <w:t>225</w:t>
                          </w:r>
                        </w:p>
                      </w:txbxContent>
                    </v:textbox>
                  </v:rect>
                  <v:rect id="Rectangle 64" o:spid="_x0000_s1183"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24E7D50" w14:textId="77777777" w:rsidR="00E361CE" w:rsidRDefault="00E361CE" w:rsidP="00BF10F4">
                          <w:r>
                            <w:rPr>
                              <w:rFonts w:ascii="Arial" w:hAnsi="Arial" w:cs="Arial"/>
                              <w:color w:val="000000"/>
                              <w:sz w:val="14"/>
                              <w:szCs w:val="14"/>
                            </w:rPr>
                            <w:t>234</w:t>
                          </w:r>
                        </w:p>
                      </w:txbxContent>
                    </v:textbox>
                  </v:rect>
                  <v:rect id="Rectangle 65" o:spid="_x0000_s1184"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3C80B8BA" w14:textId="77777777" w:rsidR="00E361CE" w:rsidRDefault="00E361CE" w:rsidP="00BF10F4">
                          <w:r>
                            <w:rPr>
                              <w:rFonts w:ascii="Arial" w:hAnsi="Arial" w:cs="Arial"/>
                              <w:color w:val="000000"/>
                              <w:sz w:val="14"/>
                              <w:szCs w:val="14"/>
                            </w:rPr>
                            <w:t>Bottom Setpoints</w:t>
                          </w:r>
                        </w:p>
                      </w:txbxContent>
                    </v:textbox>
                  </v:rect>
                  <v:rect id="Rectangle 66" o:spid="_x0000_s1185"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29AB4EC5" w14:textId="77777777" w:rsidR="00E361CE" w:rsidRDefault="00E361CE" w:rsidP="00BF10F4">
                          <w:r>
                            <w:rPr>
                              <w:rFonts w:ascii="Arial" w:hAnsi="Arial" w:cs="Arial"/>
                              <w:color w:val="000000"/>
                              <w:sz w:val="14"/>
                              <w:szCs w:val="14"/>
                            </w:rPr>
                            <w:t>124</w:t>
                          </w:r>
                        </w:p>
                      </w:txbxContent>
                    </v:textbox>
                  </v:rect>
                  <v:rect id="Rectangle 67" o:spid="_x0000_s1186"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18A7FDBF" w14:textId="77777777" w:rsidR="00E361CE" w:rsidRDefault="00E361CE" w:rsidP="00BF10F4">
                          <w:r>
                            <w:rPr>
                              <w:rFonts w:ascii="Arial" w:hAnsi="Arial" w:cs="Arial"/>
                              <w:color w:val="000000"/>
                              <w:sz w:val="14"/>
                              <w:szCs w:val="14"/>
                            </w:rPr>
                            <w:t>149</w:t>
                          </w:r>
                        </w:p>
                      </w:txbxContent>
                    </v:textbox>
                  </v:rect>
                  <v:rect id="Rectangle 68" o:spid="_x0000_s1187"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65834C86" w14:textId="77777777" w:rsidR="00E361CE" w:rsidRDefault="00E361CE" w:rsidP="00BF10F4">
                          <w:r>
                            <w:rPr>
                              <w:rFonts w:ascii="Arial" w:hAnsi="Arial" w:cs="Arial"/>
                              <w:color w:val="000000"/>
                              <w:sz w:val="14"/>
                              <w:szCs w:val="14"/>
                            </w:rPr>
                            <w:t>157</w:t>
                          </w:r>
                        </w:p>
                      </w:txbxContent>
                    </v:textbox>
                  </v:rect>
                  <v:rect id="Rectangle 69" o:spid="_x0000_s1188"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146D3965" w14:textId="77777777" w:rsidR="00E361CE" w:rsidRDefault="00E361CE" w:rsidP="00BF10F4">
                          <w:r>
                            <w:rPr>
                              <w:rFonts w:ascii="Arial" w:hAnsi="Arial" w:cs="Arial"/>
                              <w:color w:val="000000"/>
                              <w:sz w:val="14"/>
                              <w:szCs w:val="14"/>
                            </w:rPr>
                            <w:t>155</w:t>
                          </w:r>
                        </w:p>
                      </w:txbxContent>
                    </v:textbox>
                  </v:rect>
                  <v:rect id="Rectangle 70" o:spid="_x0000_s1189"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2FDF887F" w14:textId="77777777" w:rsidR="00E361CE" w:rsidRDefault="00E361CE" w:rsidP="00BF10F4">
                          <w:r>
                            <w:rPr>
                              <w:rFonts w:ascii="Arial" w:hAnsi="Arial" w:cs="Arial"/>
                              <w:color w:val="000000"/>
                              <w:sz w:val="14"/>
                              <w:szCs w:val="14"/>
                            </w:rPr>
                            <w:t>180</w:t>
                          </w:r>
                        </w:p>
                      </w:txbxContent>
                    </v:textbox>
                  </v:rect>
                  <v:rect id="Rectangle 71" o:spid="_x0000_s1190"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6ED2EE67" w14:textId="77777777" w:rsidR="00E361CE" w:rsidRDefault="00E361CE" w:rsidP="00BF10F4">
                          <w:r>
                            <w:rPr>
                              <w:rFonts w:ascii="Arial" w:hAnsi="Arial" w:cs="Arial"/>
                              <w:color w:val="000000"/>
                              <w:sz w:val="14"/>
                              <w:szCs w:val="14"/>
                            </w:rPr>
                            <w:t>225</w:t>
                          </w:r>
                        </w:p>
                      </w:txbxContent>
                    </v:textbox>
                  </v:rect>
                  <v:rect id="Rectangle 72" o:spid="_x0000_s1191"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9354FE8" w14:textId="77777777" w:rsidR="00E361CE" w:rsidRDefault="00E361CE" w:rsidP="00BF10F4">
                          <w:r>
                            <w:rPr>
                              <w:rFonts w:ascii="Arial" w:hAnsi="Arial" w:cs="Arial"/>
                              <w:color w:val="000000"/>
                              <w:sz w:val="14"/>
                              <w:szCs w:val="14"/>
                            </w:rPr>
                            <w:t>234</w:t>
                          </w:r>
                        </w:p>
                      </w:txbxContent>
                    </v:textbox>
                  </v:rect>
                  <v:rect id="Rectangle 73" o:spid="_x0000_s1192"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0079EF4" w14:textId="77777777" w:rsidR="00E361CE" w:rsidRDefault="00E361CE" w:rsidP="00BF10F4">
                          <w:r>
                            <w:rPr>
                              <w:rFonts w:ascii="Arial" w:hAnsi="Arial" w:cs="Arial"/>
                              <w:color w:val="000000"/>
                              <w:sz w:val="14"/>
                              <w:szCs w:val="14"/>
                            </w:rPr>
                            <w:t>Barcode</w:t>
                          </w:r>
                        </w:p>
                      </w:txbxContent>
                    </v:textbox>
                  </v:rect>
                  <v:rect id="Rectangle 74" o:spid="_x0000_s1193"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2D5FBC27" w14:textId="77777777" w:rsidR="00E361CE" w:rsidRDefault="00E361CE" w:rsidP="00BF10F4">
                          <w:r>
                            <w:rPr>
                              <w:rFonts w:ascii="Arial" w:hAnsi="Arial" w:cs="Arial"/>
                              <w:color w:val="000000"/>
                              <w:sz w:val="14"/>
                              <w:szCs w:val="14"/>
                            </w:rPr>
                            <w:t>Date and Time</w:t>
                          </w:r>
                        </w:p>
                      </w:txbxContent>
                    </v:textbox>
                  </v:rect>
                  <v:rect id="Rectangle 75" o:spid="_x0000_s1194"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5669C7E9" w14:textId="77777777" w:rsidR="00E361CE" w:rsidRDefault="00E361CE" w:rsidP="00BF10F4">
                          <w:r>
                            <w:rPr>
                              <w:rFonts w:ascii="Arial" w:hAnsi="Arial" w:cs="Arial"/>
                              <w:color w:val="000000"/>
                              <w:sz w:val="14"/>
                              <w:szCs w:val="14"/>
                            </w:rPr>
                            <w:t>Product</w:t>
                          </w:r>
                        </w:p>
                      </w:txbxContent>
                    </v:textbox>
                  </v:rect>
                  <v:rect id="Rectangle 76" o:spid="_x0000_s1195"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E08388" w14:textId="77777777" w:rsidR="00E361CE" w:rsidRDefault="00E361CE" w:rsidP="00BF10F4">
                          <w:r>
                            <w:rPr>
                              <w:rFonts w:ascii="Arial" w:hAnsi="Arial" w:cs="Arial"/>
                              <w:color w:val="000000"/>
                              <w:sz w:val="14"/>
                              <w:szCs w:val="14"/>
                            </w:rPr>
                            <w:t>PWI</w:t>
                          </w:r>
                        </w:p>
                      </w:txbxContent>
                    </v:textbox>
                  </v:rect>
                  <v:rect id="Rectangle 77" o:spid="_x0000_s1196"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CEA51CB" w14:textId="77777777" w:rsidR="00E361CE" w:rsidRDefault="00E361CE" w:rsidP="00BF10F4">
                          <w:r>
                            <w:rPr>
                              <w:rFonts w:ascii="Arial" w:hAnsi="Arial" w:cs="Arial"/>
                              <w:color w:val="000000"/>
                              <w:sz w:val="14"/>
                              <w:szCs w:val="14"/>
                            </w:rPr>
                            <w:t>Conveyor</w:t>
                          </w:r>
                        </w:p>
                      </w:txbxContent>
                    </v:textbox>
                  </v:rect>
                  <v:rect id="Rectangle 78" o:spid="_x0000_s1197"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239C2DC7" w14:textId="77777777" w:rsidR="00E361CE" w:rsidRDefault="00E361CE" w:rsidP="00BF10F4">
                          <w:r>
                            <w:rPr>
                              <w:rFonts w:ascii="Arial" w:hAnsi="Arial" w:cs="Arial"/>
                              <w:color w:val="000000"/>
                              <w:sz w:val="14"/>
                              <w:szCs w:val="14"/>
                            </w:rPr>
                            <w:t>Max Rising Slope</w:t>
                          </w:r>
                        </w:p>
                      </w:txbxContent>
                    </v:textbox>
                  </v:rect>
                  <v:rect id="Rectangle 79" o:spid="_x0000_s1198"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56224138" w14:textId="77777777" w:rsidR="00E361CE" w:rsidRDefault="00E361CE" w:rsidP="00BF10F4">
                          <w:r>
                            <w:rPr>
                              <w:rFonts w:ascii="Arial" w:hAnsi="Arial" w:cs="Arial"/>
                              <w:color w:val="000000"/>
                              <w:sz w:val="14"/>
                              <w:szCs w:val="14"/>
                            </w:rPr>
                            <w:t>PWI</w:t>
                          </w:r>
                        </w:p>
                      </w:txbxContent>
                    </v:textbox>
                  </v:rect>
                  <v:rect id="Rectangle 80" o:spid="_x0000_s1199"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55ABA818" w14:textId="77777777" w:rsidR="00E361CE" w:rsidRDefault="00E361CE" w:rsidP="00BF10F4">
                          <w:proofErr w:type="spellStart"/>
                          <w:r>
                            <w:rPr>
                              <w:rFonts w:ascii="Arial" w:hAnsi="Arial" w:cs="Arial"/>
                              <w:color w:val="000000"/>
                              <w:sz w:val="14"/>
                              <w:szCs w:val="14"/>
                            </w:rPr>
                            <w:t>CpK</w:t>
                          </w:r>
                          <w:proofErr w:type="spellEnd"/>
                        </w:p>
                      </w:txbxContent>
                    </v:textbox>
                  </v:rect>
                  <v:rect id="Rectangle 81" o:spid="_x0000_s1200"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fit-shape-to-text:t" inset="0,0,0,0">
                      <w:txbxContent>
                        <w:p w14:paraId="0A95B61B" w14:textId="77777777" w:rsidR="00E361CE" w:rsidRDefault="00E361CE" w:rsidP="00BF10F4">
                          <w:r>
                            <w:rPr>
                              <w:rFonts w:ascii="Arial" w:hAnsi="Arial" w:cs="Arial"/>
                              <w:color w:val="000000"/>
                              <w:sz w:val="14"/>
                              <w:szCs w:val="14"/>
                            </w:rPr>
                            <w:t>Speed</w:t>
                          </w:r>
                        </w:p>
                      </w:txbxContent>
                    </v:textbox>
                  </v:rect>
                  <v:rect id="Rectangle 82" o:spid="_x0000_s1201"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fit-shape-to-text:t" inset="0,0,0,0">
                      <w:txbxContent>
                        <w:p w14:paraId="0DD2A6E9" w14:textId="77777777" w:rsidR="00E361CE" w:rsidRDefault="00E361CE" w:rsidP="00BF10F4">
                          <w:r>
                            <w:rPr>
                              <w:rFonts w:ascii="Arial" w:hAnsi="Arial" w:cs="Arial"/>
                              <w:color w:val="000000"/>
                              <w:sz w:val="14"/>
                              <w:szCs w:val="14"/>
                            </w:rPr>
                            <w:t>TC2-data</w:t>
                          </w:r>
                        </w:p>
                      </w:txbxContent>
                    </v:textbox>
                  </v:rect>
                  <v:rect id="Rectangle 83" o:spid="_x0000_s1202"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fit-shape-to-text:t" inset="0,0,0,0">
                      <w:txbxContent>
                        <w:p w14:paraId="484DD0C1" w14:textId="77777777" w:rsidR="00E361CE" w:rsidRDefault="00E361CE" w:rsidP="00BF10F4">
                          <w:r>
                            <w:rPr>
                              <w:rFonts w:ascii="Arial" w:hAnsi="Arial" w:cs="Arial"/>
                              <w:color w:val="000000"/>
                              <w:sz w:val="14"/>
                              <w:szCs w:val="14"/>
                            </w:rPr>
                            <w:t>TC2-PWI</w:t>
                          </w:r>
                        </w:p>
                      </w:txbxContent>
                    </v:textbox>
                  </v:rect>
                  <v:rect id="Rectangle 84" o:spid="_x0000_s1203"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fit-shape-to-text:t" inset="0,0,0,0">
                      <w:txbxContent>
                        <w:p w14:paraId="79F38F4B" w14:textId="77777777" w:rsidR="00E361CE" w:rsidRDefault="00E361CE" w:rsidP="00BF10F4">
                          <w:r>
                            <w:rPr>
                              <w:rFonts w:ascii="Arial" w:hAnsi="Arial" w:cs="Arial"/>
                              <w:color w:val="000000"/>
                              <w:sz w:val="14"/>
                              <w:szCs w:val="14"/>
                            </w:rPr>
                            <w:t>TC2-CpK</w:t>
                          </w:r>
                        </w:p>
                      </w:txbxContent>
                    </v:textbox>
                  </v:rect>
                  <v:rect id="Rectangle 85" o:spid="_x0000_s1204"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fit-shape-to-text:t" inset="0,0,0,0">
                      <w:txbxContent>
                        <w:p w14:paraId="40F468F5" w14:textId="77777777" w:rsidR="00E361CE" w:rsidRDefault="00E361CE" w:rsidP="00BF10F4">
                          <w:r>
                            <w:rPr>
                              <w:rFonts w:ascii="Arial" w:hAnsi="Arial" w:cs="Arial"/>
                              <w:color w:val="000000"/>
                              <w:sz w:val="14"/>
                              <w:szCs w:val="14"/>
                            </w:rPr>
                            <w:t>TC3-data</w:t>
                          </w:r>
                        </w:p>
                      </w:txbxContent>
                    </v:textbox>
                  </v:rect>
                  <v:rect id="Rectangle 86" o:spid="_x0000_s1205"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fit-shape-to-text:t" inset="0,0,0,0">
                      <w:txbxContent>
                        <w:p w14:paraId="7F1B00AE" w14:textId="77777777" w:rsidR="00E361CE" w:rsidRDefault="00E361CE" w:rsidP="00BF10F4">
                          <w:r>
                            <w:rPr>
                              <w:rFonts w:ascii="Arial" w:hAnsi="Arial" w:cs="Arial"/>
                              <w:color w:val="000000"/>
                              <w:sz w:val="14"/>
                              <w:szCs w:val="14"/>
                            </w:rPr>
                            <w:t>TC3-PWI</w:t>
                          </w:r>
                        </w:p>
                      </w:txbxContent>
                    </v:textbox>
                  </v:rect>
                  <v:rect id="Rectangle 87" o:spid="_x0000_s1206"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fit-shape-to-text:t" inset="0,0,0,0">
                      <w:txbxContent>
                        <w:p w14:paraId="6BE39AE0" w14:textId="77777777" w:rsidR="00E361CE" w:rsidRDefault="00E361CE" w:rsidP="00BF10F4">
                          <w:r>
                            <w:rPr>
                              <w:rFonts w:ascii="Arial" w:hAnsi="Arial" w:cs="Arial"/>
                              <w:color w:val="000000"/>
                              <w:sz w:val="14"/>
                              <w:szCs w:val="14"/>
                            </w:rPr>
                            <w:t>TC3-CpK</w:t>
                          </w:r>
                        </w:p>
                      </w:txbxContent>
                    </v:textbox>
                  </v:rect>
                  <v:rect id="Rectangle 88" o:spid="_x0000_s1207"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fit-shape-to-text:t" inset="0,0,0,0">
                      <w:txbxContent>
                        <w:p w14:paraId="354094F1" w14:textId="77777777" w:rsidR="00E361CE" w:rsidRDefault="00E361CE" w:rsidP="00BF10F4">
                          <w:r>
                            <w:rPr>
                              <w:rFonts w:ascii="Arial" w:hAnsi="Arial" w:cs="Arial"/>
                              <w:color w:val="000000"/>
                              <w:sz w:val="14"/>
                              <w:szCs w:val="14"/>
                            </w:rPr>
                            <w:t>c9876d</w:t>
                          </w:r>
                        </w:p>
                      </w:txbxContent>
                    </v:textbox>
                  </v:rect>
                  <v:rect id="Rectangle 89" o:spid="_x0000_s1208"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fit-shape-to-text:t" inset="0,0,0,0">
                      <w:txbxContent>
                        <w:p w14:paraId="73421E5A" w14:textId="77777777" w:rsidR="00E361CE" w:rsidRDefault="00E361CE" w:rsidP="00BF10F4">
                          <w:r>
                            <w:rPr>
                              <w:rFonts w:ascii="Arial" w:hAnsi="Arial" w:cs="Arial"/>
                              <w:color w:val="000000"/>
                              <w:sz w:val="14"/>
                              <w:szCs w:val="14"/>
                            </w:rPr>
                            <w:t>Thu May 09 12:08:11 2015</w:t>
                          </w:r>
                        </w:p>
                      </w:txbxContent>
                    </v:textbox>
                  </v:rect>
                  <v:rect id="Rectangle 90" o:spid="_x0000_s1209"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fit-shape-to-text:t" inset="0,0,0,0">
                      <w:txbxContent>
                        <w:p w14:paraId="4E9877FC" w14:textId="77777777" w:rsidR="00E361CE" w:rsidRDefault="00E361CE" w:rsidP="00BF10F4">
                          <w:r>
                            <w:rPr>
                              <w:rFonts w:ascii="Arial" w:hAnsi="Arial" w:cs="Arial"/>
                              <w:color w:val="000000"/>
                              <w:sz w:val="14"/>
                              <w:szCs w:val="14"/>
                            </w:rPr>
                            <w:t>75.9</w:t>
                          </w:r>
                        </w:p>
                      </w:txbxContent>
                    </v:textbox>
                  </v:rect>
                  <v:rect id="Rectangle 91" o:spid="_x0000_s1210"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fit-shape-to-text:t" inset="0,0,0,0">
                      <w:txbxContent>
                        <w:p w14:paraId="53059E92" w14:textId="77777777" w:rsidR="00E361CE" w:rsidRDefault="00E361CE" w:rsidP="00BF10F4">
                          <w:r>
                            <w:rPr>
                              <w:rFonts w:ascii="Arial" w:hAnsi="Arial" w:cs="Arial"/>
                              <w:color w:val="000000"/>
                              <w:sz w:val="14"/>
                              <w:szCs w:val="14"/>
                            </w:rPr>
                            <w:t>-1000000</w:t>
                          </w:r>
                        </w:p>
                      </w:txbxContent>
                    </v:textbox>
                  </v:rect>
                  <v:rect id="Rectangle 92" o:spid="_x0000_s1211"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fit-shape-to-text:t" inset="0,0,0,0">
                      <w:txbxContent>
                        <w:p w14:paraId="02E88E55" w14:textId="77777777" w:rsidR="00E361CE" w:rsidRDefault="00E361CE" w:rsidP="00BF10F4">
                          <w:r>
                            <w:rPr>
                              <w:rFonts w:ascii="Arial" w:hAnsi="Arial" w:cs="Arial"/>
                              <w:color w:val="000000"/>
                              <w:sz w:val="14"/>
                              <w:szCs w:val="14"/>
                            </w:rPr>
                            <w:t>35.8</w:t>
                          </w:r>
                        </w:p>
                      </w:txbxContent>
                    </v:textbox>
                  </v:rect>
                  <v:rect id="Rectangle 93" o:spid="_x0000_s1212"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fit-shape-to-text:t" inset="0,0,0,0">
                      <w:txbxContent>
                        <w:p w14:paraId="686EDE44" w14:textId="77777777" w:rsidR="00E361CE" w:rsidRDefault="00E361CE" w:rsidP="00BF10F4">
                          <w:r>
                            <w:rPr>
                              <w:rFonts w:ascii="Arial" w:hAnsi="Arial" w:cs="Arial"/>
                              <w:color w:val="000000"/>
                              <w:sz w:val="14"/>
                              <w:szCs w:val="14"/>
                            </w:rPr>
                            <w:t>2</w:t>
                          </w:r>
                        </w:p>
                      </w:txbxContent>
                    </v:textbox>
                  </v:rect>
                  <v:rect id="Rectangle 94" o:spid="_x0000_s1213"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fit-shape-to-text:t" inset="0,0,0,0">
                      <w:txbxContent>
                        <w:p w14:paraId="169FE4E6" w14:textId="77777777" w:rsidR="00E361CE" w:rsidRDefault="00E361CE" w:rsidP="00BF10F4">
                          <w:r>
                            <w:rPr>
                              <w:rFonts w:ascii="Arial" w:hAnsi="Arial" w:cs="Arial"/>
                              <w:color w:val="000000"/>
                              <w:sz w:val="14"/>
                              <w:szCs w:val="14"/>
                            </w:rPr>
                            <w:t>-13.5</w:t>
                          </w:r>
                        </w:p>
                      </w:txbxContent>
                    </v:textbox>
                  </v:rect>
                  <v:rect id="Rectangle 95" o:spid="_x0000_s1214"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fit-shape-to-text:t" inset="0,0,0,0">
                      <w:txbxContent>
                        <w:p w14:paraId="2E6BFB7B" w14:textId="77777777" w:rsidR="00E361CE" w:rsidRDefault="00E361CE" w:rsidP="00BF10F4">
                          <w:r>
                            <w:rPr>
                              <w:rFonts w:ascii="Arial" w:hAnsi="Arial" w:cs="Arial"/>
                              <w:color w:val="000000"/>
                              <w:sz w:val="14"/>
                              <w:szCs w:val="14"/>
                            </w:rPr>
                            <w:t>-1000000</w:t>
                          </w:r>
                        </w:p>
                      </w:txbxContent>
                    </v:textbox>
                  </v:rect>
                  <v:rect id="Rectangle 96" o:spid="_x0000_s1215"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fit-shape-to-text:t" inset="0,0,0,0">
                      <w:txbxContent>
                        <w:p w14:paraId="132A6CAF" w14:textId="77777777" w:rsidR="00E361CE" w:rsidRDefault="00E361CE" w:rsidP="00BF10F4">
                          <w:r>
                            <w:rPr>
                              <w:rFonts w:ascii="Arial" w:hAnsi="Arial" w:cs="Arial"/>
                              <w:color w:val="000000"/>
                              <w:sz w:val="14"/>
                              <w:szCs w:val="14"/>
                            </w:rPr>
                            <w:t>2.1</w:t>
                          </w:r>
                        </w:p>
                      </w:txbxContent>
                    </v:textbox>
                  </v:rect>
                  <v:rect id="Rectangle 97" o:spid="_x0000_s1216"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fit-shape-to-text:t" inset="0,0,0,0">
                      <w:txbxContent>
                        <w:p w14:paraId="27EDC401" w14:textId="77777777" w:rsidR="00E361CE" w:rsidRDefault="00E361CE" w:rsidP="00BF10F4">
                          <w:r>
                            <w:rPr>
                              <w:rFonts w:ascii="Arial" w:hAnsi="Arial" w:cs="Arial"/>
                              <w:color w:val="000000"/>
                              <w:sz w:val="14"/>
                              <w:szCs w:val="14"/>
                            </w:rPr>
                            <w:t>-7.3</w:t>
                          </w:r>
                        </w:p>
                      </w:txbxContent>
                    </v:textbox>
                  </v:rect>
                  <v:rect id="Rectangle 98" o:spid="_x0000_s1217"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fit-shape-to-text:t" inset="0,0,0,0">
                      <w:txbxContent>
                        <w:p w14:paraId="3B3BBF40" w14:textId="77777777" w:rsidR="00E361CE" w:rsidRDefault="00E361CE" w:rsidP="00BF10F4">
                          <w:r>
                            <w:rPr>
                              <w:rFonts w:ascii="Arial" w:hAnsi="Arial" w:cs="Arial"/>
                              <w:color w:val="000000"/>
                              <w:sz w:val="14"/>
                              <w:szCs w:val="14"/>
                            </w:rPr>
                            <w:t>-1000000</w:t>
                          </w:r>
                        </w:p>
                      </w:txbxContent>
                    </v:textbox>
                  </v:rect>
                  <v:rect id="Rectangle 99" o:spid="_x0000_s1218"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fit-shape-to-text:t" inset="0,0,0,0">
                      <w:txbxContent>
                        <w:p w14:paraId="2BD69297" w14:textId="77777777" w:rsidR="00E361CE" w:rsidRDefault="00E361CE" w:rsidP="00BF10F4">
                          <w:r>
                            <w:rPr>
                              <w:rFonts w:ascii="Arial" w:hAnsi="Arial" w:cs="Arial"/>
                              <w:color w:val="000000"/>
                              <w:sz w:val="14"/>
                              <w:szCs w:val="14"/>
                            </w:rPr>
                            <w:t>ABC123+=-</w:t>
                          </w:r>
                        </w:p>
                      </w:txbxContent>
                    </v:textbox>
                  </v:rect>
                  <v:rect id="Rectangle 100" o:spid="_x0000_s1219"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fit-shape-to-text:t" inset="0,0,0,0">
                      <w:txbxContent>
                        <w:p w14:paraId="7D71A0DB" w14:textId="77777777" w:rsidR="00E361CE" w:rsidRDefault="00E361CE" w:rsidP="00BF10F4">
                          <w:r>
                            <w:rPr>
                              <w:rFonts w:ascii="Arial" w:hAnsi="Arial" w:cs="Arial"/>
                              <w:color w:val="000000"/>
                              <w:sz w:val="14"/>
                              <w:szCs w:val="14"/>
                            </w:rPr>
                            <w:t>Thu May 09 12:09:39 2015</w:t>
                          </w:r>
                        </w:p>
                      </w:txbxContent>
                    </v:textbox>
                  </v:rect>
                  <v:rect id="Rectangle 101" o:spid="_x0000_s1220"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fit-shape-to-text:t" inset="0,0,0,0">
                      <w:txbxContent>
                        <w:p w14:paraId="48FC0BF9" w14:textId="77777777" w:rsidR="00E361CE" w:rsidRDefault="00E361CE" w:rsidP="00BF10F4">
                          <w:r>
                            <w:rPr>
                              <w:rFonts w:ascii="Arial" w:hAnsi="Arial" w:cs="Arial"/>
                              <w:color w:val="000000"/>
                              <w:sz w:val="14"/>
                              <w:szCs w:val="14"/>
                            </w:rPr>
                            <w:t>75.7</w:t>
                          </w:r>
                        </w:p>
                      </w:txbxContent>
                    </v:textbox>
                  </v:rect>
                  <v:rect id="Rectangle 102" o:spid="_x0000_s1221"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fit-shape-to-text:t" inset="0,0,0,0">
                      <w:txbxContent>
                        <w:p w14:paraId="24B72F24" w14:textId="77777777" w:rsidR="00E361CE" w:rsidRDefault="00E361CE" w:rsidP="00BF10F4">
                          <w:r>
                            <w:rPr>
                              <w:rFonts w:ascii="Arial" w:hAnsi="Arial" w:cs="Arial"/>
                              <w:color w:val="000000"/>
                              <w:sz w:val="14"/>
                              <w:szCs w:val="14"/>
                            </w:rPr>
                            <w:t>-1000000</w:t>
                          </w:r>
                        </w:p>
                      </w:txbxContent>
                    </v:textbox>
                  </v:rect>
                  <v:rect id="Rectangle 103" o:spid="_x0000_s1222"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fit-shape-to-text:t" inset="0,0,0,0">
                      <w:txbxContent>
                        <w:p w14:paraId="46DBC04E" w14:textId="77777777" w:rsidR="00E361CE" w:rsidRDefault="00E361CE" w:rsidP="00BF10F4">
                          <w:r>
                            <w:rPr>
                              <w:rFonts w:ascii="Arial" w:hAnsi="Arial" w:cs="Arial"/>
                              <w:color w:val="000000"/>
                              <w:sz w:val="14"/>
                              <w:szCs w:val="14"/>
                            </w:rPr>
                            <w:t>35.8</w:t>
                          </w:r>
                        </w:p>
                      </w:txbxContent>
                    </v:textbox>
                  </v:rect>
                  <v:rect id="Rectangle 104" o:spid="_x0000_s1223"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fit-shape-to-text:t" inset="0,0,0,0">
                      <w:txbxContent>
                        <w:p w14:paraId="5F489CEC" w14:textId="77777777" w:rsidR="00E361CE" w:rsidRDefault="00E361CE" w:rsidP="00BF10F4">
                          <w:r>
                            <w:rPr>
                              <w:rFonts w:ascii="Arial" w:hAnsi="Arial" w:cs="Arial"/>
                              <w:color w:val="000000"/>
                              <w:sz w:val="14"/>
                              <w:szCs w:val="14"/>
                            </w:rPr>
                            <w:t>2</w:t>
                          </w:r>
                        </w:p>
                      </w:txbxContent>
                    </v:textbox>
                  </v:rect>
                  <v:rect id="Rectangle 105" o:spid="_x0000_s1224"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fit-shape-to-text:t" inset="0,0,0,0">
                      <w:txbxContent>
                        <w:p w14:paraId="62EBCCCB" w14:textId="77777777" w:rsidR="00E361CE" w:rsidRDefault="00E361CE" w:rsidP="00BF10F4">
                          <w:r>
                            <w:rPr>
                              <w:rFonts w:ascii="Arial" w:hAnsi="Arial" w:cs="Arial"/>
                              <w:color w:val="000000"/>
                              <w:sz w:val="14"/>
                              <w:szCs w:val="14"/>
                            </w:rPr>
                            <w:t>-13.3</w:t>
                          </w:r>
                        </w:p>
                      </w:txbxContent>
                    </v:textbox>
                  </v:rect>
                  <v:rect id="Rectangle 106" o:spid="_x0000_s1225"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fit-shape-to-text:t" inset="0,0,0,0">
                      <w:txbxContent>
                        <w:p w14:paraId="74A41A70" w14:textId="77777777" w:rsidR="00E361CE" w:rsidRDefault="00E361CE" w:rsidP="00BF10F4">
                          <w:r>
                            <w:rPr>
                              <w:rFonts w:ascii="Arial" w:hAnsi="Arial" w:cs="Arial"/>
                              <w:color w:val="000000"/>
                              <w:sz w:val="14"/>
                              <w:szCs w:val="14"/>
                            </w:rPr>
                            <w:t>-1000000</w:t>
                          </w:r>
                        </w:p>
                      </w:txbxContent>
                    </v:textbox>
                  </v:rect>
                  <v:rect id="Rectangle 107" o:spid="_x0000_s1226"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fit-shape-to-text:t" inset="0,0,0,0">
                      <w:txbxContent>
                        <w:p w14:paraId="78E65C7C" w14:textId="77777777" w:rsidR="00E361CE" w:rsidRDefault="00E361CE" w:rsidP="00BF10F4">
                          <w:r>
                            <w:rPr>
                              <w:rFonts w:ascii="Arial" w:hAnsi="Arial" w:cs="Arial"/>
                              <w:color w:val="000000"/>
                              <w:sz w:val="14"/>
                              <w:szCs w:val="14"/>
                            </w:rPr>
                            <w:t>2.1</w:t>
                          </w:r>
                        </w:p>
                      </w:txbxContent>
                    </v:textbox>
                  </v:rect>
                  <v:rect id="Rectangle 108" o:spid="_x0000_s1227"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fit-shape-to-text:t" inset="0,0,0,0">
                      <w:txbxContent>
                        <w:p w14:paraId="29EDE5B3" w14:textId="77777777" w:rsidR="00E361CE" w:rsidRDefault="00E361CE" w:rsidP="00BF10F4">
                          <w:r>
                            <w:rPr>
                              <w:rFonts w:ascii="Arial" w:hAnsi="Arial" w:cs="Arial"/>
                              <w:color w:val="000000"/>
                              <w:sz w:val="14"/>
                              <w:szCs w:val="14"/>
                            </w:rPr>
                            <w:t>-7.1</w:t>
                          </w:r>
                        </w:p>
                      </w:txbxContent>
                    </v:textbox>
                  </v:rect>
                  <v:rect id="Rectangle 109" o:spid="_x0000_s1228"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fit-shape-to-text:t" inset="0,0,0,0">
                      <w:txbxContent>
                        <w:p w14:paraId="65B81851" w14:textId="77777777" w:rsidR="00E361CE" w:rsidRDefault="00E361CE" w:rsidP="00BF10F4">
                          <w:r>
                            <w:rPr>
                              <w:rFonts w:ascii="Arial" w:hAnsi="Arial" w:cs="Arial"/>
                              <w:color w:val="000000"/>
                              <w:sz w:val="14"/>
                              <w:szCs w:val="14"/>
                            </w:rPr>
                            <w:t>-1000000</w:t>
                          </w:r>
                        </w:p>
                      </w:txbxContent>
                    </v:textbox>
                  </v:rect>
                  <v:rect id="Rectangle 110" o:spid="_x0000_s1229"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fit-shape-to-text:t" inset="0,0,0,0">
                      <w:txbxContent>
                        <w:p w14:paraId="03A71904" w14:textId="77777777" w:rsidR="00E361CE" w:rsidRDefault="00E361CE" w:rsidP="00BF10F4">
                          <w:r>
                            <w:rPr>
                              <w:rFonts w:ascii="Arial" w:hAnsi="Arial" w:cs="Arial"/>
                              <w:color w:val="000000"/>
                              <w:sz w:val="14"/>
                              <w:szCs w:val="14"/>
                            </w:rPr>
                            <w:t>12345</w:t>
                          </w:r>
                        </w:p>
                      </w:txbxContent>
                    </v:textbox>
                  </v:rect>
                  <v:rect id="Rectangle 111" o:spid="_x0000_s1230"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fit-shape-to-text:t" inset="0,0,0,0">
                      <w:txbxContent>
                        <w:p w14:paraId="1E05CE5C" w14:textId="77777777" w:rsidR="00E361CE" w:rsidRDefault="00E361CE" w:rsidP="00BF10F4">
                          <w:r>
                            <w:rPr>
                              <w:rFonts w:ascii="Arial" w:hAnsi="Arial" w:cs="Arial"/>
                              <w:color w:val="000000"/>
                              <w:sz w:val="14"/>
                              <w:szCs w:val="14"/>
                            </w:rPr>
                            <w:t>Thu May 09 12:13:12 2015</w:t>
                          </w:r>
                        </w:p>
                      </w:txbxContent>
                    </v:textbox>
                  </v:rect>
                  <v:rect id="Rectangle 112" o:spid="_x0000_s1231"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fit-shape-to-text:t" inset="0,0,0,0">
                      <w:txbxContent>
                        <w:p w14:paraId="6B47F28C" w14:textId="77777777" w:rsidR="00E361CE" w:rsidRDefault="00E361CE" w:rsidP="00BF10F4">
                          <w:r>
                            <w:rPr>
                              <w:rFonts w:ascii="Arial" w:hAnsi="Arial" w:cs="Arial"/>
                              <w:color w:val="000000"/>
                              <w:sz w:val="14"/>
                              <w:szCs w:val="14"/>
                            </w:rPr>
                            <w:t>74.6</w:t>
                          </w:r>
                        </w:p>
                      </w:txbxContent>
                    </v:textbox>
                  </v:rect>
                  <v:rect id="Rectangle 113" o:spid="_x0000_s1232"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fit-shape-to-text:t" inset="0,0,0,0">
                      <w:txbxContent>
                        <w:p w14:paraId="5BABFA6C" w14:textId="77777777" w:rsidR="00E361CE" w:rsidRDefault="00E361CE" w:rsidP="00BF10F4">
                          <w:r>
                            <w:rPr>
                              <w:rFonts w:ascii="Arial" w:hAnsi="Arial" w:cs="Arial"/>
                              <w:color w:val="000000"/>
                              <w:sz w:val="14"/>
                              <w:szCs w:val="14"/>
                            </w:rPr>
                            <w:t>-1000000</w:t>
                          </w:r>
                        </w:p>
                      </w:txbxContent>
                    </v:textbox>
                  </v:rect>
                  <v:rect id="Rectangle 114" o:spid="_x0000_s1233"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fit-shape-to-text:t" inset="0,0,0,0">
                      <w:txbxContent>
                        <w:p w14:paraId="4AD88567" w14:textId="77777777" w:rsidR="00E361CE" w:rsidRDefault="00E361CE" w:rsidP="00BF10F4">
                          <w:r>
                            <w:rPr>
                              <w:rFonts w:ascii="Arial" w:hAnsi="Arial" w:cs="Arial"/>
                              <w:color w:val="000000"/>
                              <w:sz w:val="14"/>
                              <w:szCs w:val="14"/>
                            </w:rPr>
                            <w:t>35.8</w:t>
                          </w:r>
                        </w:p>
                      </w:txbxContent>
                    </v:textbox>
                  </v:rect>
                  <v:rect id="Rectangle 115" o:spid="_x0000_s1234"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fit-shape-to-text:t" inset="0,0,0,0">
                      <w:txbxContent>
                        <w:p w14:paraId="2AEAD5B0" w14:textId="77777777" w:rsidR="00E361CE" w:rsidRDefault="00E361CE" w:rsidP="00BF10F4">
                          <w:r>
                            <w:rPr>
                              <w:rFonts w:ascii="Arial" w:hAnsi="Arial" w:cs="Arial"/>
                              <w:color w:val="000000"/>
                              <w:sz w:val="14"/>
                              <w:szCs w:val="14"/>
                            </w:rPr>
                            <w:t>2</w:t>
                          </w:r>
                        </w:p>
                      </w:txbxContent>
                    </v:textbox>
                  </v:rect>
                  <v:rect id="Rectangle 116" o:spid="_x0000_s1235"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fit-shape-to-text:t" inset="0,0,0,0">
                      <w:txbxContent>
                        <w:p w14:paraId="21E0BF63" w14:textId="77777777" w:rsidR="00E361CE" w:rsidRDefault="00E361CE" w:rsidP="00BF10F4">
                          <w:r>
                            <w:rPr>
                              <w:rFonts w:ascii="Arial" w:hAnsi="Arial" w:cs="Arial"/>
                              <w:color w:val="000000"/>
                              <w:sz w:val="14"/>
                              <w:szCs w:val="14"/>
                            </w:rPr>
                            <w:t>-13.8</w:t>
                          </w:r>
                        </w:p>
                      </w:txbxContent>
                    </v:textbox>
                  </v:rect>
                  <v:rect id="Rectangle 117" o:spid="_x0000_s1236"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fit-shape-to-text:t" inset="0,0,0,0">
                      <w:txbxContent>
                        <w:p w14:paraId="2CFB2FF8" w14:textId="77777777" w:rsidR="00E361CE" w:rsidRDefault="00E361CE" w:rsidP="00BF10F4">
                          <w:r>
                            <w:rPr>
                              <w:rFonts w:ascii="Arial" w:hAnsi="Arial" w:cs="Arial"/>
                              <w:color w:val="000000"/>
                              <w:sz w:val="14"/>
                              <w:szCs w:val="14"/>
                            </w:rPr>
                            <w:t>-1000000</w:t>
                          </w:r>
                        </w:p>
                      </w:txbxContent>
                    </v:textbox>
                  </v:rect>
                  <v:rect id="Rectangle 118" o:spid="_x0000_s1237"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fit-shape-to-text:t" inset="0,0,0,0">
                      <w:txbxContent>
                        <w:p w14:paraId="2D8B6347" w14:textId="77777777" w:rsidR="00E361CE" w:rsidRDefault="00E361CE" w:rsidP="00BF10F4">
                          <w:r>
                            <w:rPr>
                              <w:rFonts w:ascii="Arial" w:hAnsi="Arial" w:cs="Arial"/>
                              <w:color w:val="000000"/>
                              <w:sz w:val="14"/>
                              <w:szCs w:val="14"/>
                            </w:rPr>
                            <w:t>2.1</w:t>
                          </w:r>
                        </w:p>
                      </w:txbxContent>
                    </v:textbox>
                  </v:rect>
                  <v:rect id="Rectangle 119" o:spid="_x0000_s1238"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fit-shape-to-text:t" inset="0,0,0,0">
                      <w:txbxContent>
                        <w:p w14:paraId="005285C4" w14:textId="77777777" w:rsidR="00E361CE" w:rsidRDefault="00E361CE" w:rsidP="00BF10F4">
                          <w:r>
                            <w:rPr>
                              <w:rFonts w:ascii="Arial" w:hAnsi="Arial" w:cs="Arial"/>
                              <w:color w:val="000000"/>
                              <w:sz w:val="14"/>
                              <w:szCs w:val="14"/>
                            </w:rPr>
                            <w:t>-7.2</w:t>
                          </w:r>
                        </w:p>
                      </w:txbxContent>
                    </v:textbox>
                  </v:rect>
                  <v:rect id="Rectangle 120" o:spid="_x0000_s1239"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fit-shape-to-text:t" inset="0,0,0,0">
                      <w:txbxContent>
                        <w:p w14:paraId="41345E23" w14:textId="77777777" w:rsidR="00E361CE" w:rsidRDefault="00E361CE" w:rsidP="00BF10F4">
                          <w:r>
                            <w:rPr>
                              <w:rFonts w:ascii="Arial" w:hAnsi="Arial" w:cs="Arial"/>
                              <w:color w:val="000000"/>
                              <w:sz w:val="14"/>
                              <w:szCs w:val="14"/>
                            </w:rPr>
                            <w:t>-1000000</w:t>
                          </w:r>
                        </w:p>
                      </w:txbxContent>
                    </v:textbox>
                  </v:rect>
                  <v:rect id="Rectangle 121" o:spid="_x0000_s1240"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fit-shape-to-text:t" inset="0,0,0,0">
                      <w:txbxContent>
                        <w:p w14:paraId="42BC8890" w14:textId="77777777" w:rsidR="00E361CE" w:rsidRDefault="00E361CE" w:rsidP="00BF10F4">
                          <w:r>
                            <w:rPr>
                              <w:rFonts w:ascii="Arial" w:hAnsi="Arial" w:cs="Arial"/>
                              <w:color w:val="000000"/>
                              <w:sz w:val="14"/>
                              <w:szCs w:val="14"/>
                            </w:rPr>
                            <w:t>1234565</w:t>
                          </w:r>
                        </w:p>
                      </w:txbxContent>
                    </v:textbox>
                  </v:rect>
                  <v:rect id="Rectangle 122" o:spid="_x0000_s1241"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fit-shape-to-text:t" inset="0,0,0,0">
                      <w:txbxContent>
                        <w:p w14:paraId="4D0F1875" w14:textId="77777777" w:rsidR="00E361CE" w:rsidRDefault="00E361CE" w:rsidP="00BF10F4">
                          <w:r>
                            <w:rPr>
                              <w:rFonts w:ascii="Arial" w:hAnsi="Arial" w:cs="Arial"/>
                              <w:color w:val="000000"/>
                              <w:sz w:val="14"/>
                              <w:szCs w:val="14"/>
                            </w:rPr>
                            <w:t>Thu May 09 12:15:05 2015</w:t>
                          </w:r>
                        </w:p>
                      </w:txbxContent>
                    </v:textbox>
                  </v:rect>
                  <v:rect id="Rectangle 123" o:spid="_x0000_s1242"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fit-shape-to-text:t" inset="0,0,0,0">
                      <w:txbxContent>
                        <w:p w14:paraId="1B39B2C6" w14:textId="77777777" w:rsidR="00E361CE" w:rsidRDefault="00E361CE" w:rsidP="00BF10F4">
                          <w:r>
                            <w:rPr>
                              <w:rFonts w:ascii="Arial" w:hAnsi="Arial" w:cs="Arial"/>
                              <w:color w:val="000000"/>
                              <w:sz w:val="14"/>
                              <w:szCs w:val="14"/>
                            </w:rPr>
                            <w:t>75.8</w:t>
                          </w:r>
                        </w:p>
                      </w:txbxContent>
                    </v:textbox>
                  </v:rect>
                  <v:rect id="Rectangle 124" o:spid="_x0000_s1243"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fit-shape-to-text:t" inset="0,0,0,0">
                      <w:txbxContent>
                        <w:p w14:paraId="0A054C79" w14:textId="77777777" w:rsidR="00E361CE" w:rsidRDefault="00E361CE" w:rsidP="00BF10F4">
                          <w:r>
                            <w:rPr>
                              <w:rFonts w:ascii="Arial" w:hAnsi="Arial" w:cs="Arial"/>
                              <w:color w:val="000000"/>
                              <w:sz w:val="14"/>
                              <w:szCs w:val="14"/>
                            </w:rPr>
                            <w:t>-1000000</w:t>
                          </w:r>
                        </w:p>
                      </w:txbxContent>
                    </v:textbox>
                  </v:rect>
                  <v:rect id="Rectangle 125" o:spid="_x0000_s1244"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fit-shape-to-text:t" inset="0,0,0,0">
                      <w:txbxContent>
                        <w:p w14:paraId="50C85BAA" w14:textId="77777777" w:rsidR="00E361CE" w:rsidRDefault="00E361CE" w:rsidP="00BF10F4">
                          <w:r>
                            <w:rPr>
                              <w:rFonts w:ascii="Arial" w:hAnsi="Arial" w:cs="Arial"/>
                              <w:color w:val="000000"/>
                              <w:sz w:val="14"/>
                              <w:szCs w:val="14"/>
                            </w:rPr>
                            <w:t>35.8</w:t>
                          </w:r>
                        </w:p>
                      </w:txbxContent>
                    </v:textbox>
                  </v:rect>
                  <v:rect id="Rectangle 126" o:spid="_x0000_s1245"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fit-shape-to-text:t" inset="0,0,0,0">
                      <w:txbxContent>
                        <w:p w14:paraId="645D912B" w14:textId="77777777" w:rsidR="00E361CE" w:rsidRDefault="00E361CE" w:rsidP="00BF10F4">
                          <w:r>
                            <w:rPr>
                              <w:rFonts w:ascii="Arial" w:hAnsi="Arial" w:cs="Arial"/>
                              <w:color w:val="000000"/>
                              <w:sz w:val="14"/>
                              <w:szCs w:val="14"/>
                            </w:rPr>
                            <w:t>2</w:t>
                          </w:r>
                        </w:p>
                      </w:txbxContent>
                    </v:textbox>
                  </v:rect>
                  <v:rect id="Rectangle 127" o:spid="_x0000_s1246"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fit-shape-to-text:t" inset="0,0,0,0">
                      <w:txbxContent>
                        <w:p w14:paraId="05604C58" w14:textId="77777777" w:rsidR="00E361CE" w:rsidRDefault="00E361CE" w:rsidP="00BF10F4">
                          <w:r>
                            <w:rPr>
                              <w:rFonts w:ascii="Arial" w:hAnsi="Arial" w:cs="Arial"/>
                              <w:color w:val="000000"/>
                              <w:sz w:val="14"/>
                              <w:szCs w:val="14"/>
                            </w:rPr>
                            <w:t>-13.9</w:t>
                          </w:r>
                        </w:p>
                      </w:txbxContent>
                    </v:textbox>
                  </v:rect>
                  <v:rect id="Rectangle 128" o:spid="_x0000_s1247"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fit-shape-to-text:t" inset="0,0,0,0">
                      <w:txbxContent>
                        <w:p w14:paraId="595D51D6" w14:textId="77777777" w:rsidR="00E361CE" w:rsidRDefault="00E361CE" w:rsidP="00BF10F4">
                          <w:r>
                            <w:rPr>
                              <w:rFonts w:ascii="Arial" w:hAnsi="Arial" w:cs="Arial"/>
                              <w:color w:val="000000"/>
                              <w:sz w:val="14"/>
                              <w:szCs w:val="14"/>
                            </w:rPr>
                            <w:t>-1000000</w:t>
                          </w:r>
                        </w:p>
                      </w:txbxContent>
                    </v:textbox>
                  </v:rect>
                  <v:rect id="Rectangle 129" o:spid="_x0000_s1248"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fit-shape-to-text:t" inset="0,0,0,0">
                      <w:txbxContent>
                        <w:p w14:paraId="448EB217" w14:textId="77777777" w:rsidR="00E361CE" w:rsidRDefault="00E361CE" w:rsidP="00BF10F4">
                          <w:r>
                            <w:rPr>
                              <w:rFonts w:ascii="Arial" w:hAnsi="Arial" w:cs="Arial"/>
                              <w:color w:val="000000"/>
                              <w:sz w:val="14"/>
                              <w:szCs w:val="14"/>
                            </w:rPr>
                            <w:t>2.1</w:t>
                          </w:r>
                        </w:p>
                      </w:txbxContent>
                    </v:textbox>
                  </v:rect>
                  <v:rect id="Rectangle 130" o:spid="_x0000_s1249"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fit-shape-to-text:t" inset="0,0,0,0">
                      <w:txbxContent>
                        <w:p w14:paraId="540C0B2B" w14:textId="77777777" w:rsidR="00E361CE" w:rsidRDefault="00E361CE" w:rsidP="00BF10F4">
                          <w:r>
                            <w:rPr>
                              <w:rFonts w:ascii="Arial" w:hAnsi="Arial" w:cs="Arial"/>
                              <w:color w:val="000000"/>
                              <w:sz w:val="14"/>
                              <w:szCs w:val="14"/>
                            </w:rPr>
                            <w:t>-7.2</w:t>
                          </w:r>
                        </w:p>
                      </w:txbxContent>
                    </v:textbox>
                  </v:rect>
                  <v:rect id="Rectangle 131" o:spid="_x0000_s1250"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fit-shape-to-text:t" inset="0,0,0,0">
                      <w:txbxContent>
                        <w:p w14:paraId="3878BFDF" w14:textId="77777777" w:rsidR="00E361CE" w:rsidRDefault="00E361CE" w:rsidP="00BF10F4">
                          <w:r>
                            <w:rPr>
                              <w:rFonts w:ascii="Arial" w:hAnsi="Arial" w:cs="Arial"/>
                              <w:color w:val="000000"/>
                              <w:sz w:val="14"/>
                              <w:szCs w:val="14"/>
                            </w:rPr>
                            <w:t>-1000000</w:t>
                          </w:r>
                        </w:p>
                      </w:txbxContent>
                    </v:textbox>
                  </v:rect>
                  <v:rect id="Rectangle 132" o:spid="_x0000_s1251"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fit-shape-to-text:t" inset="0,0,0,0">
                      <w:txbxContent>
                        <w:p w14:paraId="53D2DA92" w14:textId="77777777" w:rsidR="00E361CE" w:rsidRDefault="00E361CE" w:rsidP="00BF10F4">
                          <w:r>
                            <w:rPr>
                              <w:rFonts w:ascii="Arial" w:hAnsi="Arial" w:cs="Arial"/>
                              <w:color w:val="000000"/>
                              <w:sz w:val="14"/>
                              <w:szCs w:val="14"/>
                            </w:rPr>
                            <w:t>Thu May 09 12:18:27 2015</w:t>
                          </w:r>
                        </w:p>
                      </w:txbxContent>
                    </v:textbox>
                  </v:rect>
                  <v:rect id="Rectangle 133" o:spid="_x0000_s1252"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fit-shape-to-text:t" inset="0,0,0,0">
                      <w:txbxContent>
                        <w:p w14:paraId="1815813C" w14:textId="77777777" w:rsidR="00E361CE" w:rsidRDefault="00E361CE" w:rsidP="00BF10F4">
                          <w:r>
                            <w:rPr>
                              <w:rFonts w:ascii="Arial" w:hAnsi="Arial" w:cs="Arial"/>
                              <w:color w:val="000000"/>
                              <w:sz w:val="14"/>
                              <w:szCs w:val="14"/>
                            </w:rPr>
                            <w:t>73.8</w:t>
                          </w:r>
                        </w:p>
                      </w:txbxContent>
                    </v:textbox>
                  </v:rect>
                  <v:rect id="Rectangle 134" o:spid="_x0000_s1253"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fit-shape-to-text:t" inset="0,0,0,0">
                      <w:txbxContent>
                        <w:p w14:paraId="3173883C" w14:textId="77777777" w:rsidR="00E361CE" w:rsidRDefault="00E361CE" w:rsidP="00BF10F4">
                          <w:r>
                            <w:rPr>
                              <w:rFonts w:ascii="Arial" w:hAnsi="Arial" w:cs="Arial"/>
                              <w:color w:val="000000"/>
                              <w:sz w:val="14"/>
                              <w:szCs w:val="14"/>
                            </w:rPr>
                            <w:t>7.17</w:t>
                          </w:r>
                        </w:p>
                      </w:txbxContent>
                    </v:textbox>
                  </v:rect>
                  <v:rect id="Rectangle 135" o:spid="_x0000_s1254"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fit-shape-to-text:t" inset="0,0,0,0">
                      <w:txbxContent>
                        <w:p w14:paraId="026E27C0" w14:textId="77777777" w:rsidR="00E361CE" w:rsidRDefault="00E361CE" w:rsidP="00BF10F4">
                          <w:r>
                            <w:rPr>
                              <w:rFonts w:ascii="Arial" w:hAnsi="Arial" w:cs="Arial"/>
                              <w:color w:val="000000"/>
                              <w:sz w:val="14"/>
                              <w:szCs w:val="14"/>
                            </w:rPr>
                            <w:t>35.8</w:t>
                          </w:r>
                        </w:p>
                      </w:txbxContent>
                    </v:textbox>
                  </v:rect>
                  <v:rect id="Rectangle 136" o:spid="_x0000_s1255"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fit-shape-to-text:t" inset="0,0,0,0">
                      <w:txbxContent>
                        <w:p w14:paraId="041CEAE8" w14:textId="77777777" w:rsidR="00E361CE" w:rsidRDefault="00E361CE" w:rsidP="00BF10F4">
                          <w:r>
                            <w:rPr>
                              <w:rFonts w:ascii="Arial" w:hAnsi="Arial" w:cs="Arial"/>
                              <w:color w:val="000000"/>
                              <w:sz w:val="14"/>
                              <w:szCs w:val="14"/>
                            </w:rPr>
                            <w:t>2</w:t>
                          </w:r>
                        </w:p>
                      </w:txbxContent>
                    </v:textbox>
                  </v:rect>
                  <v:rect id="Rectangle 137" o:spid="_x0000_s1256"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fit-shape-to-text:t" inset="0,0,0,0">
                      <w:txbxContent>
                        <w:p w14:paraId="7AA031AF" w14:textId="77777777" w:rsidR="00E361CE" w:rsidRDefault="00E361CE" w:rsidP="00BF10F4">
                          <w:r>
                            <w:rPr>
                              <w:rFonts w:ascii="Arial" w:hAnsi="Arial" w:cs="Arial"/>
                              <w:color w:val="000000"/>
                              <w:sz w:val="14"/>
                              <w:szCs w:val="14"/>
                            </w:rPr>
                            <w:t>-12.9</w:t>
                          </w:r>
                        </w:p>
                      </w:txbxContent>
                    </v:textbox>
                  </v:rect>
                  <v:rect id="Rectangle 138" o:spid="_x0000_s1257"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fit-shape-to-text:t" inset="0,0,0,0">
                      <w:txbxContent>
                        <w:p w14:paraId="432554A7" w14:textId="77777777" w:rsidR="00E361CE" w:rsidRDefault="00E361CE" w:rsidP="00BF10F4">
                          <w:r>
                            <w:rPr>
                              <w:rFonts w:ascii="Arial" w:hAnsi="Arial" w:cs="Arial"/>
                              <w:color w:val="000000"/>
                              <w:sz w:val="14"/>
                              <w:szCs w:val="14"/>
                            </w:rPr>
                            <w:t>85.43</w:t>
                          </w:r>
                        </w:p>
                      </w:txbxContent>
                    </v:textbox>
                  </v:rect>
                  <v:rect id="Rectangle 139" o:spid="_x0000_s1258"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fit-shape-to-text:t" inset="0,0,0,0">
                      <w:txbxContent>
                        <w:p w14:paraId="38ADB7FC" w14:textId="77777777" w:rsidR="00E361CE" w:rsidRDefault="00E361CE" w:rsidP="00BF10F4">
                          <w:r>
                            <w:rPr>
                              <w:rFonts w:ascii="Arial" w:hAnsi="Arial" w:cs="Arial"/>
                              <w:color w:val="000000"/>
                              <w:sz w:val="14"/>
                              <w:szCs w:val="14"/>
                            </w:rPr>
                            <w:t>2.2</w:t>
                          </w:r>
                        </w:p>
                      </w:txbxContent>
                    </v:textbox>
                  </v:rect>
                  <v:rect id="Rectangle 140" o:spid="_x0000_s1259"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fit-shape-to-text:t" inset="0,0,0,0">
                      <w:txbxContent>
                        <w:p w14:paraId="2E139FEF" w14:textId="77777777" w:rsidR="00E361CE" w:rsidRDefault="00E361CE" w:rsidP="00BF10F4">
                          <w:r>
                            <w:rPr>
                              <w:rFonts w:ascii="Arial" w:hAnsi="Arial" w:cs="Arial"/>
                              <w:color w:val="000000"/>
                              <w:sz w:val="14"/>
                              <w:szCs w:val="14"/>
                            </w:rPr>
                            <w:t>-6.3</w:t>
                          </w:r>
                        </w:p>
                      </w:txbxContent>
                    </v:textbox>
                  </v:rect>
                  <v:rect id="Rectangle 141" o:spid="_x0000_s1260"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fit-shape-to-text:t" inset="0,0,0,0">
                      <w:txbxContent>
                        <w:p w14:paraId="0C15BAE3" w14:textId="77777777" w:rsidR="00E361CE" w:rsidRDefault="00E361CE" w:rsidP="00BF10F4">
                          <w:r>
                            <w:rPr>
                              <w:rFonts w:ascii="Arial" w:hAnsi="Arial" w:cs="Arial"/>
                              <w:color w:val="000000"/>
                              <w:sz w:val="14"/>
                              <w:szCs w:val="14"/>
                            </w:rPr>
                            <w:t>84.6</w:t>
                          </w:r>
                        </w:p>
                      </w:txbxContent>
                    </v:textbox>
                  </v:rect>
                  <v:line id="Line 142" o:spid="_x0000_s1261"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1262"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1263"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1264"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1265"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1266"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1267"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1268"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1269"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1270"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1271"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1272"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1273"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1274"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1275"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1276"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1277"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1278"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1279"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1280"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1281"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1282"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1283"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1284"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1285"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1286"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1287"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1288"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1289"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1290"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1291"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1292"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1293"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1294"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1295"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1296"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1297"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1298"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1299"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1300"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1301"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1302"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1303"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1304"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1305"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1306"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1307"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1308"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1309"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1310"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1311"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1312"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1313"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1314"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1315"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1316"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1317"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1318"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1319"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1320"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1321"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1322"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1323"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1324"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1325"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1326"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1327"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1328"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1329"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1330"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1331"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1332"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1333"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1334"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1335"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1336"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1337"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1338"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1339"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1340"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1341"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1342"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1343"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1344"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1345"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1346"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1347"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1348"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1349"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1350"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1351"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1352"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1353"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1354"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1355"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1356"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1357"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1358"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1359"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1360"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1361"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1362"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1363"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1364"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1365"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1366"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1367"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1368"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1369"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1370"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1371"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1372"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1373"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1374"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1375"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1376"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1377"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Rectangle 260" o:spid="_x0000_s1378"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1379"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1380"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1381"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1382"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1383"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1384"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mc:Fallback>
        </mc:AlternateContent>
      </w:r>
    </w:p>
    <w:p w14:paraId="232F9847" w14:textId="354B42BD" w:rsidR="00D9356C" w:rsidRDefault="0069449D" w:rsidP="00D9356C">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714" w:author="Tom Bergeron" w:date="2020-09-25T15:54:00Z">
        <w:r w:rsidR="00D75DE9">
          <w:rPr>
            <w:noProof/>
          </w:rPr>
          <w:t>56</w:t>
        </w:r>
      </w:ins>
      <w:del w:id="1715" w:author="Tom Bergeron" w:date="2020-09-25T15:54:00Z">
        <w:r w:rsidR="00556C6F" w:rsidDel="00D75DE9">
          <w:rPr>
            <w:noProof/>
          </w:rPr>
          <w:delText>119</w:delText>
        </w:r>
      </w:del>
      <w:r w:rsidR="00B41E3E">
        <w:rPr>
          <w:noProof/>
        </w:rPr>
        <w:fldChar w:fldCharType="end"/>
      </w:r>
      <w:r>
        <w:t xml:space="preserve">: </w:t>
      </w:r>
      <w:r w:rsidR="00BF10F4" w:rsidRPr="0075789B">
        <w:t>Live Data Output text file</w:t>
      </w:r>
    </w:p>
    <w:p w14:paraId="38AF5E06" w14:textId="73F1B1BC" w:rsidR="00BF10F4" w:rsidRPr="0075789B" w:rsidRDefault="00BF10F4" w:rsidP="0069449D">
      <w:pPr>
        <w:pStyle w:val="Caption"/>
      </w:pPr>
    </w:p>
    <w:p w14:paraId="3AB6D190" w14:textId="77777777" w:rsidR="00BF10F4" w:rsidRPr="0075789B" w:rsidRDefault="00BF10F4" w:rsidP="00BF10F4"/>
    <w:p w14:paraId="129262CC" w14:textId="77777777" w:rsidR="00BF10F4" w:rsidRPr="0075789B" w:rsidRDefault="0073547B" w:rsidP="00D36D96">
      <w:pPr>
        <w:pStyle w:val="Heading2"/>
      </w:pPr>
      <w:bookmarkStart w:id="1716" w:name="_Toc393899781"/>
      <w:r>
        <w:br w:type="page"/>
      </w:r>
      <w:bookmarkStart w:id="1717" w:name="_Toc469335006"/>
      <w:bookmarkStart w:id="1718" w:name="_Toc504120435"/>
      <w:bookmarkStart w:id="1719" w:name="_Toc527644418"/>
      <w:bookmarkStart w:id="1720" w:name="_Toc528599517"/>
      <w:bookmarkStart w:id="1721" w:name="_Toc17993554"/>
      <w:bookmarkStart w:id="1722" w:name="_Toc37267272"/>
      <w:bookmarkStart w:id="1723" w:name="_Toc51666663"/>
      <w:bookmarkStart w:id="1724" w:name="_Toc51666851"/>
      <w:r w:rsidR="00BF10F4" w:rsidRPr="0075789B">
        <w:lastRenderedPageBreak/>
        <w:t xml:space="preserve">LDO </w:t>
      </w:r>
      <w:bookmarkEnd w:id="1716"/>
      <w:r w:rsidR="00BF10F4" w:rsidRPr="0075789B">
        <w:t>Formats</w:t>
      </w:r>
      <w:bookmarkEnd w:id="1717"/>
      <w:bookmarkEnd w:id="1718"/>
      <w:bookmarkEnd w:id="1719"/>
      <w:bookmarkEnd w:id="1720"/>
      <w:bookmarkEnd w:id="1721"/>
      <w:bookmarkEnd w:id="1722"/>
      <w:bookmarkEnd w:id="1723"/>
      <w:bookmarkEnd w:id="1724"/>
    </w:p>
    <w:p w14:paraId="14E4EBA7" w14:textId="77777777" w:rsidR="00BF10F4" w:rsidRPr="0075789B" w:rsidRDefault="00BF10F4" w:rsidP="0075789B">
      <w:r w:rsidRPr="0075789B">
        <w:t>There are several standard LDO formats to choose from:</w:t>
      </w:r>
    </w:p>
    <w:p w14:paraId="2D311A58" w14:textId="77777777" w:rsidR="00BF10F4" w:rsidRPr="0075789B" w:rsidRDefault="00BF10F4" w:rsidP="00A97125">
      <w:pPr>
        <w:numPr>
          <w:ilvl w:val="0"/>
          <w:numId w:val="111"/>
        </w:numPr>
      </w:pPr>
      <w:r w:rsidRPr="0075789B">
        <w:t>LDO Standard TSV or CSV format for WordPad</w:t>
      </w:r>
    </w:p>
    <w:p w14:paraId="4FCC700B" w14:textId="27BB18BA" w:rsidR="00BF10F4" w:rsidRPr="0075789B" w:rsidRDefault="00BF10F4" w:rsidP="00A97125">
      <w:pPr>
        <w:numPr>
          <w:ilvl w:val="0"/>
          <w:numId w:val="111"/>
        </w:numPr>
      </w:pPr>
      <w:r w:rsidRPr="0075789B">
        <w:t>LDO Standard TSV format for Excel</w:t>
      </w:r>
    </w:p>
    <w:p w14:paraId="70F33A2C" w14:textId="77777777" w:rsidR="00BF10F4" w:rsidRPr="0075789B" w:rsidRDefault="00BF10F4" w:rsidP="00A97125">
      <w:pPr>
        <w:numPr>
          <w:ilvl w:val="0"/>
          <w:numId w:val="111"/>
        </w:numPr>
      </w:pPr>
      <w:r w:rsidRPr="0075789B">
        <w:t>LDO 1 Board 1 File (</w:t>
      </w:r>
      <w:r w:rsidR="000A7625">
        <w:t>TXT format</w:t>
      </w:r>
      <w:r w:rsidRPr="0075789B">
        <w:t>)</w:t>
      </w:r>
    </w:p>
    <w:p w14:paraId="3E0BA491" w14:textId="77777777" w:rsidR="00BF10F4" w:rsidRDefault="00BF10F4" w:rsidP="00A97125">
      <w:pPr>
        <w:numPr>
          <w:ilvl w:val="0"/>
          <w:numId w:val="111"/>
        </w:numPr>
      </w:pPr>
      <w:r w:rsidRPr="0075789B">
        <w:t xml:space="preserve">LDO </w:t>
      </w:r>
      <w:r w:rsidR="000A7625">
        <w:t>1 Board 1 File (XML format</w:t>
      </w:r>
      <w:r w:rsidRPr="0075789B">
        <w:t>)</w:t>
      </w:r>
    </w:p>
    <w:p w14:paraId="5FB52ECF" w14:textId="77777777" w:rsidR="000A7625" w:rsidRPr="0075789B" w:rsidRDefault="000A7625" w:rsidP="00A97125">
      <w:pPr>
        <w:numPr>
          <w:ilvl w:val="0"/>
          <w:numId w:val="111"/>
        </w:numPr>
      </w:pPr>
      <w:r>
        <w:t>LDO 1 Board 1 File (CSV format)</w:t>
      </w:r>
    </w:p>
    <w:p w14:paraId="2271F9C7" w14:textId="77777777" w:rsidR="00444ECE" w:rsidRPr="0075789B" w:rsidRDefault="00444ECE" w:rsidP="00764D3A"/>
    <w:p w14:paraId="09880676" w14:textId="77777777" w:rsidR="00BF10F4" w:rsidRPr="0075789B" w:rsidRDefault="00BF10F4" w:rsidP="00D36D96">
      <w:pPr>
        <w:pStyle w:val="Heading2"/>
      </w:pPr>
      <w:bookmarkStart w:id="1725" w:name="_Toc469335007"/>
      <w:bookmarkStart w:id="1726" w:name="_Toc504120436"/>
      <w:bookmarkStart w:id="1727" w:name="_Toc527644419"/>
      <w:bookmarkStart w:id="1728" w:name="_Toc528599518"/>
      <w:bookmarkStart w:id="1729" w:name="_Toc17993555"/>
      <w:bookmarkStart w:id="1730" w:name="_Toc37267273"/>
      <w:bookmarkStart w:id="1731" w:name="_Toc51666664"/>
      <w:bookmarkStart w:id="1732" w:name="_Toc51666852"/>
      <w:r w:rsidRPr="0075789B">
        <w:t>Details of Output Files</w:t>
      </w:r>
      <w:bookmarkEnd w:id="1725"/>
      <w:bookmarkEnd w:id="1726"/>
      <w:bookmarkEnd w:id="1727"/>
      <w:bookmarkEnd w:id="1728"/>
      <w:bookmarkEnd w:id="1729"/>
      <w:bookmarkEnd w:id="1730"/>
      <w:bookmarkEnd w:id="1731"/>
      <w:bookmarkEnd w:id="1732"/>
    </w:p>
    <w:p w14:paraId="426C9510" w14:textId="77777777" w:rsidR="00BF10F4" w:rsidRPr="0075789B" w:rsidRDefault="00BF10F4">
      <w:pPr>
        <w:pStyle w:val="Heading3"/>
      </w:pPr>
      <w:bookmarkStart w:id="1733" w:name="_Toc469335008"/>
      <w:bookmarkStart w:id="1734" w:name="_Toc504120437"/>
      <w:bookmarkStart w:id="1735" w:name="_Toc527644420"/>
      <w:bookmarkStart w:id="1736" w:name="_Toc528599519"/>
      <w:bookmarkStart w:id="1737" w:name="_Toc17993556"/>
      <w:bookmarkStart w:id="1738" w:name="_Toc37267274"/>
      <w:bookmarkStart w:id="1739" w:name="_Toc51666853"/>
      <w:r w:rsidRPr="0075789B">
        <w:t>LDO Standard TSV and CSV for WordPad</w:t>
      </w:r>
      <w:bookmarkEnd w:id="1733"/>
      <w:bookmarkEnd w:id="1734"/>
      <w:bookmarkEnd w:id="1735"/>
      <w:bookmarkEnd w:id="1736"/>
      <w:bookmarkEnd w:id="1737"/>
      <w:bookmarkEnd w:id="1738"/>
      <w:bookmarkEnd w:id="1739"/>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309EE915" w14:textId="77777777" w:rsidR="00BF10F4" w:rsidRPr="0075789B" w:rsidRDefault="00BF10F4" w:rsidP="00A97125">
      <w:pPr>
        <w:numPr>
          <w:ilvl w:val="0"/>
          <w:numId w:val="112"/>
        </w:numPr>
      </w:pPr>
      <w:r w:rsidRPr="0075789B">
        <w:t xml:space="preserve">TSV format is Tab delimited </w:t>
      </w:r>
    </w:p>
    <w:p w14:paraId="5B608A18" w14:textId="77777777" w:rsidR="00BF10F4" w:rsidRPr="0075789B" w:rsidRDefault="00BF10F4" w:rsidP="00A97125">
      <w:pPr>
        <w:numPr>
          <w:ilvl w:val="0"/>
          <w:numId w:val="112"/>
        </w:numPr>
      </w:pP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624D422E" w:rsidR="00BF10F4" w:rsidRPr="0075789B" w:rsidRDefault="00BF10F4" w:rsidP="00A97125">
      <w:pPr>
        <w:numPr>
          <w:ilvl w:val="0"/>
          <w:numId w:val="112"/>
        </w:numPr>
      </w:pPr>
      <w:r w:rsidRPr="0075789B">
        <w:t>The default output file name is KIC_</w:t>
      </w:r>
      <w:r w:rsidR="00597827">
        <w:t>W</w:t>
      </w:r>
      <w:r w:rsidRPr="0075789B">
        <w:t>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48F0BD1F" w:rsidR="00BF10F4" w:rsidRPr="0075789B" w:rsidRDefault="00BF10F4">
      <w:pPr>
        <w:pStyle w:val="Heading3"/>
      </w:pPr>
      <w:bookmarkStart w:id="1740" w:name="_Toc469335009"/>
      <w:bookmarkStart w:id="1741" w:name="_Toc504120438"/>
      <w:bookmarkStart w:id="1742" w:name="_Toc527644421"/>
      <w:bookmarkStart w:id="1743" w:name="_Toc528599520"/>
      <w:bookmarkStart w:id="1744" w:name="_Toc17993557"/>
      <w:bookmarkStart w:id="1745" w:name="_Toc37267275"/>
      <w:bookmarkStart w:id="1746" w:name="_Toc51666854"/>
      <w:r w:rsidRPr="0075789B">
        <w:t>LDO Standard TSV for Excel</w:t>
      </w:r>
      <w:bookmarkEnd w:id="1740"/>
      <w:bookmarkEnd w:id="1741"/>
      <w:bookmarkEnd w:id="1742"/>
      <w:bookmarkEnd w:id="1743"/>
      <w:bookmarkEnd w:id="1744"/>
      <w:bookmarkEnd w:id="1745"/>
      <w:bookmarkEnd w:id="1746"/>
    </w:p>
    <w:p w14:paraId="02E4BBEE" w14:textId="77777777" w:rsidR="00BF10F4" w:rsidRPr="0075789B" w:rsidRDefault="0010099E" w:rsidP="00A97125">
      <w:pPr>
        <w:numPr>
          <w:ilvl w:val="0"/>
          <w:numId w:val="116"/>
        </w:numPr>
      </w:pPr>
      <w:r>
        <w:t>The output file type is a</w:t>
      </w:r>
      <w:r w:rsidR="00BF10F4" w:rsidRPr="0075789B">
        <w:t xml:space="preserve"> .TXT </w:t>
      </w:r>
    </w:p>
    <w:p w14:paraId="1C0A45E5" w14:textId="77777777" w:rsidR="00BF10F4" w:rsidRPr="0075789B" w:rsidRDefault="00BF10F4" w:rsidP="00A97125">
      <w:pPr>
        <w:numPr>
          <w:ilvl w:val="0"/>
          <w:numId w:val="116"/>
        </w:numPr>
      </w:pPr>
      <w:r w:rsidRPr="0075789B">
        <w:t xml:space="preserve">TSV format is Tab delimited </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2B8F0652" w:rsidR="00BF10F4" w:rsidRPr="0075789B" w:rsidRDefault="00BF10F4" w:rsidP="00A97125">
      <w:pPr>
        <w:numPr>
          <w:ilvl w:val="0"/>
          <w:numId w:val="116"/>
        </w:numPr>
      </w:pPr>
      <w:r w:rsidRPr="0075789B">
        <w:t>The default output file name is KIC_</w:t>
      </w:r>
      <w:r w:rsidR="00597827">
        <w:t>W</w:t>
      </w:r>
      <w:r w:rsidRPr="0075789B">
        <w:t>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77777777" w:rsidR="00BF10F4" w:rsidRPr="0075789B" w:rsidRDefault="00BF10F4">
      <w:pPr>
        <w:pStyle w:val="Heading3"/>
      </w:pPr>
      <w:bookmarkStart w:id="1747" w:name="_Toc469335010"/>
      <w:bookmarkStart w:id="1748" w:name="_Toc504120439"/>
      <w:bookmarkStart w:id="1749" w:name="_Toc527644422"/>
      <w:bookmarkStart w:id="1750" w:name="_Toc528599521"/>
      <w:bookmarkStart w:id="1751" w:name="_Toc17993558"/>
      <w:bookmarkStart w:id="1752" w:name="_Toc37267276"/>
      <w:bookmarkStart w:id="1753" w:name="_Toc51666855"/>
      <w:r w:rsidRPr="0075789B">
        <w:t>LDO 1 Board 1 File (</w:t>
      </w:r>
      <w:r w:rsidR="000A7625">
        <w:t>TXT</w:t>
      </w:r>
      <w:r w:rsidRPr="0075789B">
        <w:t xml:space="preserve"> </w:t>
      </w:r>
      <w:r w:rsidR="000A7625">
        <w:t>format</w:t>
      </w:r>
      <w:r w:rsidRPr="0075789B">
        <w:t>)</w:t>
      </w:r>
      <w:bookmarkEnd w:id="1747"/>
      <w:bookmarkEnd w:id="1748"/>
      <w:bookmarkEnd w:id="1749"/>
      <w:bookmarkEnd w:id="1750"/>
      <w:bookmarkEnd w:id="1751"/>
      <w:bookmarkEnd w:id="1752"/>
      <w:bookmarkEnd w:id="1753"/>
    </w:p>
    <w:p w14:paraId="3B8FEEC7" w14:textId="77777777" w:rsidR="00BF10F4" w:rsidRPr="0075789B" w:rsidRDefault="0010099E" w:rsidP="00A97125">
      <w:pPr>
        <w:numPr>
          <w:ilvl w:val="0"/>
          <w:numId w:val="117"/>
        </w:numPr>
      </w:pPr>
      <w:r>
        <w:t xml:space="preserve">The output file type is a </w:t>
      </w:r>
      <w:r w:rsidR="00BF10F4" w:rsidRPr="0075789B">
        <w:t xml:space="preserve">.TXT </w:t>
      </w:r>
    </w:p>
    <w:p w14:paraId="1BC81EB0" w14:textId="28F24CD6" w:rsidR="00BF10F4" w:rsidRPr="0075789B" w:rsidRDefault="00BF10F4" w:rsidP="00A97125">
      <w:pPr>
        <w:numPr>
          <w:ilvl w:val="0"/>
          <w:numId w:val="117"/>
        </w:numPr>
      </w:pPr>
      <w:r w:rsidRPr="0075789B">
        <w:t>Separate individual file is generated as board exit</w:t>
      </w:r>
      <w:r w:rsidR="002332CB">
        <w:t>s</w:t>
      </w:r>
      <w:r w:rsidRPr="0075789B">
        <w:t xml:space="preserve"> and VP is calculated</w:t>
      </w:r>
    </w:p>
    <w:p w14:paraId="674E09F8" w14:textId="727A676F" w:rsidR="00BF10F4" w:rsidRPr="0075789B" w:rsidRDefault="00BF10F4" w:rsidP="00A97125">
      <w:pPr>
        <w:numPr>
          <w:ilvl w:val="0"/>
          <w:numId w:val="117"/>
        </w:numPr>
      </w:pPr>
      <w:r w:rsidRPr="0075789B">
        <w:t xml:space="preserve">File name is </w:t>
      </w:r>
      <w:proofErr w:type="spellStart"/>
      <w:r w:rsidRPr="0075789B">
        <w:rPr>
          <w:rFonts w:eastAsia="Calibri"/>
        </w:rPr>
        <w:t>ProductName_</w:t>
      </w:r>
      <w:r w:rsidR="008511FF">
        <w:rPr>
          <w:rFonts w:eastAsia="Calibri"/>
        </w:rPr>
        <w:t>Machine</w:t>
      </w:r>
      <w:r w:rsidRPr="0075789B">
        <w:rPr>
          <w:rFonts w:eastAsia="Calibri"/>
        </w:rPr>
        <w:t>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77777777" w:rsidR="00BF10F4" w:rsidRPr="0075789B" w:rsidRDefault="00BF10F4">
      <w:pPr>
        <w:pStyle w:val="Heading3"/>
      </w:pPr>
      <w:bookmarkStart w:id="1754" w:name="_Toc469335011"/>
      <w:bookmarkStart w:id="1755" w:name="_Toc504120440"/>
      <w:bookmarkStart w:id="1756" w:name="_Toc527644423"/>
      <w:bookmarkStart w:id="1757" w:name="_Toc528599522"/>
      <w:bookmarkStart w:id="1758" w:name="_Toc17993559"/>
      <w:bookmarkStart w:id="1759" w:name="_Toc37267277"/>
      <w:bookmarkStart w:id="1760" w:name="_Toc51666856"/>
      <w:r w:rsidRPr="0075789B">
        <w:t>LDO 1 Board 1 File</w:t>
      </w:r>
      <w:r w:rsidR="000A7625">
        <w:t xml:space="preserve"> (XML format)</w:t>
      </w:r>
      <w:bookmarkEnd w:id="1754"/>
      <w:bookmarkEnd w:id="1755"/>
      <w:bookmarkEnd w:id="1756"/>
      <w:bookmarkEnd w:id="1757"/>
      <w:bookmarkEnd w:id="1758"/>
      <w:bookmarkEnd w:id="1759"/>
      <w:bookmarkEnd w:id="1760"/>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5CDF0848" w:rsidR="00BF10F4" w:rsidRPr="0075789B" w:rsidRDefault="00BF10F4" w:rsidP="00A97125">
      <w:pPr>
        <w:numPr>
          <w:ilvl w:val="0"/>
          <w:numId w:val="118"/>
        </w:numPr>
      </w:pPr>
      <w:r w:rsidRPr="0075789B">
        <w:t>Separate individual file is generated as board exits and VP is calculated</w:t>
      </w:r>
    </w:p>
    <w:p w14:paraId="34097676" w14:textId="734D8ED7" w:rsidR="00BF10F4" w:rsidRPr="0075789B" w:rsidRDefault="00BF10F4" w:rsidP="00A97125">
      <w:pPr>
        <w:numPr>
          <w:ilvl w:val="0"/>
          <w:numId w:val="118"/>
        </w:numPr>
      </w:pPr>
      <w:r w:rsidRPr="0075789B">
        <w:t xml:space="preserve">File name is </w:t>
      </w:r>
      <w:proofErr w:type="spellStart"/>
      <w:r w:rsidRPr="0075789B">
        <w:rPr>
          <w:rFonts w:eastAsia="Calibri"/>
        </w:rPr>
        <w:t>ProductName_</w:t>
      </w:r>
      <w:r w:rsidR="008511FF">
        <w:rPr>
          <w:rFonts w:eastAsia="Calibri"/>
        </w:rPr>
        <w:t>Machine</w:t>
      </w:r>
      <w:r w:rsidRPr="0075789B">
        <w:rPr>
          <w:rFonts w:eastAsia="Calibri"/>
        </w:rPr>
        <w:t>Name_YYMMDD_HH</w:t>
      </w:r>
      <w:proofErr w:type="spellEnd"/>
      <w:r w:rsidRPr="0075789B">
        <w:rPr>
          <w:rFonts w:eastAsia="Calibri"/>
        </w:rPr>
        <w:t>-MM-</w:t>
      </w:r>
      <w:proofErr w:type="spellStart"/>
      <w:r w:rsidRPr="0075789B">
        <w:rPr>
          <w:rFonts w:eastAsia="Calibri"/>
        </w:rPr>
        <w:t>S</w:t>
      </w:r>
      <w:r w:rsidR="00BD2F8E">
        <w:rPr>
          <w:rFonts w:eastAsia="Calibri"/>
        </w:rPr>
        <w:t>S_BarcodeString</w:t>
      </w:r>
      <w:proofErr w:type="spellEnd"/>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77777777" w:rsidR="000A7625" w:rsidRPr="0075789B" w:rsidRDefault="000A7625">
      <w:pPr>
        <w:pStyle w:val="Heading3"/>
      </w:pPr>
      <w:bookmarkStart w:id="1761" w:name="_Toc504120441"/>
      <w:bookmarkStart w:id="1762" w:name="_Toc527644424"/>
      <w:bookmarkStart w:id="1763" w:name="_Toc528599523"/>
      <w:bookmarkStart w:id="1764" w:name="_Toc17993560"/>
      <w:bookmarkStart w:id="1765" w:name="_Toc37267278"/>
      <w:bookmarkStart w:id="1766" w:name="_Toc51666857"/>
      <w:r>
        <w:t xml:space="preserve">LDO </w:t>
      </w:r>
      <w:r w:rsidRPr="0075789B">
        <w:t>1 Board 1 File</w:t>
      </w:r>
      <w:r>
        <w:t xml:space="preserve"> (CSV format</w:t>
      </w:r>
      <w:r w:rsidR="00F05C52">
        <w:t>)</w:t>
      </w:r>
      <w:bookmarkEnd w:id="1761"/>
      <w:bookmarkEnd w:id="1762"/>
      <w:bookmarkEnd w:id="1763"/>
      <w:bookmarkEnd w:id="1764"/>
      <w:bookmarkEnd w:id="1765"/>
      <w:bookmarkEnd w:id="1766"/>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016DC266" w:rsidR="000A7625" w:rsidRPr="0075789B" w:rsidRDefault="000A7625" w:rsidP="000A7625">
      <w:pPr>
        <w:numPr>
          <w:ilvl w:val="0"/>
          <w:numId w:val="118"/>
        </w:numPr>
      </w:pPr>
      <w:r w:rsidRPr="0075789B">
        <w:t>Separate individual file is generated as board exits and VP is calculated</w:t>
      </w:r>
    </w:p>
    <w:p w14:paraId="73A20BAB" w14:textId="6AC772EE" w:rsidR="000A7625" w:rsidRPr="0075789B" w:rsidRDefault="000A7625" w:rsidP="000A7625">
      <w:pPr>
        <w:numPr>
          <w:ilvl w:val="0"/>
          <w:numId w:val="118"/>
        </w:numPr>
      </w:pPr>
      <w:r w:rsidRPr="0075789B">
        <w:t xml:space="preserve">File name is </w:t>
      </w:r>
      <w:proofErr w:type="spellStart"/>
      <w:r w:rsidRPr="0075789B">
        <w:rPr>
          <w:rFonts w:eastAsia="Calibri"/>
        </w:rPr>
        <w:t>ProductName_</w:t>
      </w:r>
      <w:r w:rsidR="008511FF">
        <w:rPr>
          <w:rFonts w:eastAsia="Calibri"/>
        </w:rPr>
        <w:t>Machine</w:t>
      </w:r>
      <w:r w:rsidRPr="0075789B">
        <w:rPr>
          <w:rFonts w:eastAsia="Calibri"/>
        </w:rPr>
        <w:t>Name</w:t>
      </w:r>
      <w:r w:rsidR="00BD2F8E">
        <w:rPr>
          <w:rFonts w:eastAsia="Calibri"/>
        </w:rPr>
        <w:t>_YYMMDD_HH</w:t>
      </w:r>
      <w:proofErr w:type="spellEnd"/>
      <w:r w:rsidR="00BD2F8E">
        <w:rPr>
          <w:rFonts w:eastAsia="Calibri"/>
        </w:rPr>
        <w:t>-MM-</w:t>
      </w:r>
      <w:proofErr w:type="spellStart"/>
      <w:r w:rsidR="00BD2F8E">
        <w:rPr>
          <w:rFonts w:eastAsia="Calibri"/>
        </w:rPr>
        <w:t>SS_BarcodeString</w:t>
      </w:r>
      <w:proofErr w:type="spellEnd"/>
      <w:r w:rsidR="00BD2F8E">
        <w:rPr>
          <w:rFonts w:eastAsia="Calibri"/>
        </w:rPr>
        <w:t xml:space="preserve"> </w:t>
      </w:r>
      <w:r w:rsidRPr="0075789B">
        <w:rPr>
          <w:rFonts w:eastAsia="Calibri"/>
        </w:rPr>
        <w:t>(Barcode string included when applicable)</w:t>
      </w:r>
    </w:p>
    <w:p w14:paraId="530D5DFD" w14:textId="36306E9C" w:rsidR="000A7625" w:rsidRPr="0075789B" w:rsidRDefault="000A7625" w:rsidP="00EC251F">
      <w:pPr>
        <w:numPr>
          <w:ilvl w:val="0"/>
          <w:numId w:val="118"/>
        </w:numPr>
      </w:pPr>
      <w:r w:rsidRPr="0075789B">
        <w:t>User cannot change file name</w:t>
      </w:r>
      <w:r>
        <w:t xml:space="preserve"> – with exception of not including barcode in file name</w:t>
      </w:r>
    </w:p>
    <w:p w14:paraId="7BC1D2C6" w14:textId="77777777" w:rsidR="000A7625" w:rsidRPr="000843D2" w:rsidRDefault="000A7625" w:rsidP="0075789B">
      <w:pPr>
        <w:rPr>
          <w:rFonts w:ascii="Trebuchet MS" w:hAnsi="Trebuchet MS"/>
          <w:sz w:val="24"/>
          <w:szCs w:val="24"/>
        </w:rPr>
      </w:pPr>
    </w:p>
    <w:p w14:paraId="55BFE113" w14:textId="77777777" w:rsidR="00BF10F4" w:rsidRPr="0075789B" w:rsidRDefault="000C16B3" w:rsidP="00D36D96">
      <w:pPr>
        <w:pStyle w:val="Heading2"/>
      </w:pPr>
      <w:bookmarkStart w:id="1767" w:name="_Configure_LDO"/>
      <w:bookmarkStart w:id="1768" w:name="_Toc469335012"/>
      <w:bookmarkStart w:id="1769" w:name="_Toc504120442"/>
      <w:bookmarkStart w:id="1770" w:name="_Toc527644425"/>
      <w:bookmarkStart w:id="1771" w:name="_Toc528599524"/>
      <w:bookmarkStart w:id="1772" w:name="_Toc17993561"/>
      <w:bookmarkStart w:id="1773" w:name="_Toc37267279"/>
      <w:bookmarkStart w:id="1774" w:name="_Toc51666665"/>
      <w:bookmarkStart w:id="1775" w:name="_Toc51666858"/>
      <w:bookmarkEnd w:id="1767"/>
      <w:r>
        <w:lastRenderedPageBreak/>
        <w:t>Configure</w:t>
      </w:r>
      <w:r w:rsidR="00BF10F4" w:rsidRPr="0075789B">
        <w:t xml:space="preserve"> LDO</w:t>
      </w:r>
      <w:bookmarkEnd w:id="1768"/>
      <w:bookmarkEnd w:id="1769"/>
      <w:bookmarkEnd w:id="1770"/>
      <w:bookmarkEnd w:id="1771"/>
      <w:bookmarkEnd w:id="1772"/>
      <w:bookmarkEnd w:id="1773"/>
      <w:bookmarkEnd w:id="1774"/>
      <w:bookmarkEnd w:id="1775"/>
    </w:p>
    <w:p w14:paraId="3D2A8C84" w14:textId="73AF86C4" w:rsidR="00BF10F4" w:rsidRPr="0075789B" w:rsidRDefault="00BF10F4" w:rsidP="00A97125">
      <w:pPr>
        <w:numPr>
          <w:ilvl w:val="0"/>
          <w:numId w:val="119"/>
        </w:numPr>
      </w:pPr>
      <w:r w:rsidRPr="0075789B">
        <w:t xml:space="preserve">With the </w:t>
      </w:r>
      <w:r w:rsidR="002332CB">
        <w:t>WPI</w:t>
      </w:r>
      <w:r w:rsidRPr="0075789B">
        <w:t xml:space="preserve"> software shut down, browse to the C:\</w:t>
      </w:r>
      <w:r w:rsidR="002332CB">
        <w:t>W</w:t>
      </w:r>
      <w:r w:rsidRPr="0075789B">
        <w:t>PI folder and run the ConfigurationProgram.exe application, and select the LDO tab:</w:t>
      </w:r>
    </w:p>
    <w:p w14:paraId="27CE862F" w14:textId="748FF48D" w:rsidR="002332CB" w:rsidRDefault="002332CB" w:rsidP="00EC251F">
      <w:pPr>
        <w:jc w:val="center"/>
      </w:pPr>
      <w:r>
        <w:rPr>
          <w:noProof/>
        </w:rPr>
        <mc:AlternateContent>
          <mc:Choice Requires="wps">
            <w:drawing>
              <wp:anchor distT="0" distB="0" distL="114300" distR="114300" simplePos="0" relativeHeight="251745280" behindDoc="0" locked="0" layoutInCell="1" allowOverlap="1" wp14:anchorId="3ED34E28" wp14:editId="2AC2A34A">
                <wp:simplePos x="0" y="0"/>
                <wp:positionH relativeFrom="column">
                  <wp:posOffset>2896422</wp:posOffset>
                </wp:positionH>
                <wp:positionV relativeFrom="paragraph">
                  <wp:posOffset>133350</wp:posOffset>
                </wp:positionV>
                <wp:extent cx="330413" cy="207469"/>
                <wp:effectExtent l="19050" t="19050" r="12700" b="21590"/>
                <wp:wrapNone/>
                <wp:docPr id="2076" name="Rectangle 2076"/>
                <wp:cNvGraphicFramePr/>
                <a:graphic xmlns:a="http://schemas.openxmlformats.org/drawingml/2006/main">
                  <a:graphicData uri="http://schemas.microsoft.com/office/word/2010/wordprocessingShape">
                    <wps:wsp>
                      <wps:cNvSpPr/>
                      <wps:spPr>
                        <a:xfrm>
                          <a:off x="0" y="0"/>
                          <a:ext cx="330413" cy="2074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F85E7" id="Rectangle 2076" o:spid="_x0000_s1026" style="position:absolute;margin-left:228.05pt;margin-top:10.5pt;width:26pt;height:16.3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CnLngIAAJQ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" filled="f" strokecolor="red" strokeweight="2.25pt"/>
            </w:pict>
          </mc:Fallback>
        </mc:AlternateContent>
      </w:r>
      <w:r w:rsidR="000A7625">
        <w:rPr>
          <w:noProof/>
        </w:rPr>
        <w:drawing>
          <wp:inline distT="0" distB="0" distL="0" distR="0" wp14:anchorId="6953A489" wp14:editId="07FF13A5">
            <wp:extent cx="3524143" cy="3346704"/>
            <wp:effectExtent l="0" t="0" r="635" b="6350"/>
            <wp:docPr id="4831" name="Picture 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O tab.png"/>
                    <pic:cNvPicPr/>
                  </pic:nvPicPr>
                  <pic:blipFill>
                    <a:blip r:embed="rId191">
                      <a:extLst>
                        <a:ext uri="{28A0092B-C50C-407E-A947-70E740481C1C}">
                          <a14:useLocalDpi xmlns:a14="http://schemas.microsoft.com/office/drawing/2010/main" val="0"/>
                        </a:ext>
                      </a:extLst>
                    </a:blip>
                    <a:stretch>
                      <a:fillRect/>
                    </a:stretch>
                  </pic:blipFill>
                  <pic:spPr>
                    <a:xfrm>
                      <a:off x="0" y="0"/>
                      <a:ext cx="3524143" cy="3346704"/>
                    </a:xfrm>
                    <a:prstGeom prst="rect">
                      <a:avLst/>
                    </a:prstGeom>
                  </pic:spPr>
                </pic:pic>
              </a:graphicData>
            </a:graphic>
          </wp:inline>
        </w:drawing>
      </w:r>
      <w:r w:rsidRPr="0075789B">
        <w:t xml:space="preserve"> </w:t>
      </w:r>
    </w:p>
    <w:p w14:paraId="45160871" w14:textId="77777777" w:rsidR="002332CB" w:rsidRPr="0075789B" w:rsidRDefault="002332CB" w:rsidP="00EC251F"/>
    <w:p w14:paraId="2F066512" w14:textId="77777777" w:rsidR="00C80C0F" w:rsidRPr="0075789B" w:rsidRDefault="00C80C0F" w:rsidP="00A97125">
      <w:pPr>
        <w:numPr>
          <w:ilvl w:val="0"/>
          <w:numId w:val="119"/>
        </w:numPr>
      </w:pPr>
      <w:r w:rsidRPr="0075789B">
        <w:t>Check the “Enable Live Data Output” checkbox</w:t>
      </w:r>
    </w:p>
    <w:p w14:paraId="2360282D" w14:textId="51A5B145" w:rsidR="00BF10F4" w:rsidRDefault="00BF10F4" w:rsidP="00A97125">
      <w:pPr>
        <w:numPr>
          <w:ilvl w:val="0"/>
          <w:numId w:val="119"/>
        </w:numPr>
      </w:pPr>
      <w:r w:rsidRPr="0075789B">
        <w:t>Select the desired Format</w:t>
      </w:r>
    </w:p>
    <w:p w14:paraId="6119839B" w14:textId="59596593" w:rsidR="002332CB" w:rsidRDefault="002332CB" w:rsidP="00EC251F">
      <w:pPr>
        <w:pStyle w:val="ListParagraph"/>
        <w:ind w:left="360"/>
      </w:pPr>
      <w:r w:rsidRPr="002332CB">
        <w:rPr>
          <w:b/>
          <w:u w:val="single"/>
        </w:rPr>
        <w:t>Note:</w:t>
      </w:r>
      <w:r w:rsidRPr="0075789B">
        <w:t xml:space="preserve"> </w:t>
      </w:r>
      <w:r>
        <w:t xml:space="preserve">You can view samples of each output type by clicking on the </w:t>
      </w:r>
      <w:r>
        <w:rPr>
          <w:i/>
          <w:iCs/>
        </w:rPr>
        <w:t>Open</w:t>
      </w:r>
      <w:r>
        <w:t xml:space="preserve"> button to the left of a selection</w:t>
      </w:r>
      <w:r w:rsidRPr="0075789B">
        <w:t xml:space="preserve">. </w:t>
      </w:r>
    </w:p>
    <w:p w14:paraId="5C8E7B35" w14:textId="77777777" w:rsidR="002332CB" w:rsidRPr="0075789B" w:rsidRDefault="002332CB" w:rsidP="00EC251F">
      <w:pPr>
        <w:ind w:left="360"/>
      </w:pP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77777777" w:rsidR="00BF10F4" w:rsidRPr="007A2015" w:rsidRDefault="00BF10F4" w:rsidP="00A97125">
      <w:pPr>
        <w:numPr>
          <w:ilvl w:val="0"/>
          <w:numId w:val="119"/>
        </w:numPr>
      </w:pPr>
      <w:r w:rsidRPr="0075789B">
        <w:t>Select the destination path for the output file by clicking on the Browse button.</w:t>
      </w:r>
      <w:r w:rsidR="00794EAE">
        <w:t xml:space="preserve"> </w:t>
      </w:r>
      <w:r w:rsidR="00794EAE" w:rsidRPr="007A2015">
        <w:t>This needs to be a location on the local drive.</w:t>
      </w:r>
    </w:p>
    <w:p w14:paraId="34988D1D" w14:textId="77777777" w:rsidR="00BF10F4" w:rsidRPr="0075789B" w:rsidRDefault="00BF10F4" w:rsidP="00A97125">
      <w:pPr>
        <w:numPr>
          <w:ilvl w:val="0"/>
          <w:numId w:val="119"/>
        </w:numPr>
      </w:pPr>
      <w:r w:rsidRPr="0075789B">
        <w:t>“Max File Size” lets you specify how large the LDO output file can get before a new one is started.</w:t>
      </w:r>
    </w:p>
    <w:p w14:paraId="5B6A5C89" w14:textId="77777777" w:rsidR="00BF10F4" w:rsidRPr="0075789B" w:rsidRDefault="00BF10F4" w:rsidP="0075789B"/>
    <w:p w14:paraId="1A6CED28" w14:textId="2819E360" w:rsidR="00BF10F4" w:rsidRDefault="00BF10F4" w:rsidP="0075789B">
      <w:r w:rsidRPr="0075789B">
        <w:t xml:space="preserve"> If a VP is running for an extended amount of time,</w:t>
      </w:r>
      <w:r w:rsidR="002332CB">
        <w:t xml:space="preserve"> and the Tab or Comma separated for WordPad or Excel is being used,</w:t>
      </w:r>
      <w:r w:rsidRPr="0075789B">
        <w:t xml:space="preserve"> once the maximum file size is reached a new file will be generated and the new file name will be appended with a _# </w:t>
      </w:r>
      <w:r w:rsidR="002332CB">
        <w:t>after the file name.</w:t>
      </w:r>
    </w:p>
    <w:p w14:paraId="5FD2D4E5" w14:textId="0434A1CF" w:rsidR="00BF10F4" w:rsidRPr="00BF10F4" w:rsidRDefault="00BF10F4" w:rsidP="0075789B"/>
    <w:p w14:paraId="363E4C54" w14:textId="77777777" w:rsidR="00CF34F1" w:rsidRDefault="0073547B" w:rsidP="00D36D96">
      <w:pPr>
        <w:pStyle w:val="Heading2"/>
      </w:pPr>
      <w:r>
        <w:br w:type="page"/>
      </w:r>
      <w:bookmarkStart w:id="1776" w:name="_Toc469335013"/>
      <w:bookmarkStart w:id="1777" w:name="_Toc504120443"/>
      <w:bookmarkStart w:id="1778" w:name="_Toc527644426"/>
      <w:bookmarkStart w:id="1779" w:name="_Toc528599525"/>
      <w:bookmarkStart w:id="1780" w:name="_Toc17993562"/>
      <w:bookmarkStart w:id="1781" w:name="_Toc37267280"/>
      <w:bookmarkStart w:id="1782" w:name="_Toc51666666"/>
      <w:bookmarkStart w:id="1783" w:name="_Toc51666859"/>
      <w:r w:rsidR="00CF34F1">
        <w:lastRenderedPageBreak/>
        <w:t>Delet</w:t>
      </w:r>
      <w:r w:rsidR="0075789B">
        <w:t>e</w:t>
      </w:r>
      <w:r w:rsidR="00CF34F1">
        <w:t xml:space="preserve"> </w:t>
      </w:r>
      <w:r w:rsidR="00BB1720">
        <w:t xml:space="preserve">Accumulated </w:t>
      </w:r>
      <w:r w:rsidR="00CF34F1">
        <w:t xml:space="preserve">LDO </w:t>
      </w:r>
      <w:r w:rsidR="00BB1720">
        <w:t>Files</w:t>
      </w:r>
      <w:bookmarkEnd w:id="1709"/>
      <w:bookmarkEnd w:id="1710"/>
      <w:bookmarkEnd w:id="1711"/>
      <w:bookmarkEnd w:id="1776"/>
      <w:bookmarkEnd w:id="1777"/>
      <w:bookmarkEnd w:id="1778"/>
      <w:bookmarkEnd w:id="1779"/>
      <w:bookmarkEnd w:id="1780"/>
      <w:bookmarkEnd w:id="1781"/>
      <w:bookmarkEnd w:id="1782"/>
      <w:bookmarkEnd w:id="1783"/>
    </w:p>
    <w:p w14:paraId="0F030504" w14:textId="77777777"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7230440F" w:rsidR="00CF34F1" w:rsidRDefault="00CF34F1" w:rsidP="00A97125">
      <w:pPr>
        <w:pStyle w:val="ListNumber4"/>
        <w:numPr>
          <w:ilvl w:val="0"/>
          <w:numId w:val="65"/>
        </w:numPr>
      </w:pPr>
      <w:r>
        <w:t xml:space="preserve">In the </w:t>
      </w:r>
      <w:r w:rsidR="002332CB">
        <w:t>W</w:t>
      </w:r>
      <w:r>
        <w:t xml:space="preserve">PI folder, double-click on the </w:t>
      </w:r>
      <w:proofErr w:type="spellStart"/>
      <w:r w:rsidRPr="00FF6363">
        <w:rPr>
          <w:b/>
        </w:rPr>
        <w:t>AutoDelete</w:t>
      </w:r>
      <w:proofErr w:type="spellEnd"/>
      <w:r>
        <w:t xml:space="preserve"> icon.  </w:t>
      </w:r>
      <w:r w:rsidR="00DD450D" w:rsidRPr="00CF34F1">
        <w:rPr>
          <w:noProof/>
          <w:position w:val="-8"/>
        </w:rPr>
        <w:drawing>
          <wp:inline distT="0" distB="0" distL="0" distR="0" wp14:anchorId="4821068D" wp14:editId="4BCE776E">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4AC893DF">
            <wp:extent cx="2406650" cy="1885950"/>
            <wp:effectExtent l="0" t="0" r="0" b="0"/>
            <wp:docPr id="276"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numPr>
          <w:ilvl w:val="0"/>
          <w:numId w:val="28"/>
        </w:numPr>
        <w:spacing w:after="120"/>
      </w:pPr>
      <w:r>
        <w:t xml:space="preserve">Click in the </w:t>
      </w:r>
      <w:r w:rsidRPr="006D0F13">
        <w:rPr>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0BDDB4D8">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98"/>
        <w:gridCol w:w="3078"/>
      </w:tblGrid>
      <w:tr w:rsidR="00CF34F1" w14:paraId="26FCE262" w14:textId="77777777" w:rsidTr="0013213B">
        <w:tc>
          <w:tcPr>
            <w:tcW w:w="6498" w:type="dxa"/>
            <w:shd w:val="clear" w:color="auto" w:fill="auto"/>
          </w:tcPr>
          <w:p w14:paraId="79985ACB" w14:textId="40AFE6B0" w:rsidR="00CF34F1" w:rsidRDefault="00CF34F1" w:rsidP="005E5BCC">
            <w:pPr>
              <w:pStyle w:val="ListNumber4"/>
              <w:numPr>
                <w:ilvl w:val="0"/>
                <w:numId w:val="28"/>
              </w:numPr>
              <w:spacing w:after="120"/>
            </w:pPr>
            <w:r>
              <w:t xml:space="preserve">Use the </w:t>
            </w:r>
            <w:r w:rsidR="002332CB">
              <w:t>drop-down</w:t>
            </w:r>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536F8C59">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195"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numPr>
                <w:ilvl w:val="0"/>
                <w:numId w:val="28"/>
              </w:numPr>
            </w:pPr>
            <w:r>
              <w:t>Click the Apply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79680FEA">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4E8590EF" w14:textId="77777777" w:rsidR="00CF34F1" w:rsidRPr="00F0388A" w:rsidRDefault="00CF34F1" w:rsidP="00CF34F1">
      <w:pPr>
        <w:pStyle w:val="ListNumber4"/>
        <w:numPr>
          <w:ilvl w:val="0"/>
          <w:numId w:val="0"/>
        </w:numPr>
      </w:pPr>
    </w:p>
    <w:p w14:paraId="2C6CDAE6" w14:textId="682D63E9" w:rsidR="004631BC" w:rsidRPr="00F0388A" w:rsidRDefault="0073547B" w:rsidP="00EC251F">
      <w:pPr>
        <w:pStyle w:val="Heading2"/>
      </w:pPr>
      <w:bookmarkStart w:id="1784" w:name="_Toc353195452"/>
      <w:bookmarkStart w:id="1785" w:name="_Toc358296364"/>
      <w:bookmarkStart w:id="1786" w:name="_Toc358298529"/>
      <w:r>
        <w:br w:type="page"/>
      </w:r>
      <w:bookmarkStart w:id="1787" w:name="_Dual_Lane_Systems"/>
      <w:bookmarkStart w:id="1788" w:name="_Remote_Process_Monitoring"/>
      <w:bookmarkStart w:id="1789" w:name="_Toc353195454"/>
      <w:bookmarkStart w:id="1790" w:name="_Toc358296367"/>
      <w:bookmarkStart w:id="1791" w:name="_Toc358298532"/>
      <w:bookmarkStart w:id="1792" w:name="_Toc469335023"/>
      <w:bookmarkStart w:id="1793" w:name="_Toc504120453"/>
      <w:bookmarkStart w:id="1794" w:name="_Toc527644436"/>
      <w:bookmarkStart w:id="1795" w:name="_Toc528599535"/>
      <w:bookmarkStart w:id="1796" w:name="_Toc17993572"/>
      <w:bookmarkStart w:id="1797" w:name="_Toc37267293"/>
      <w:bookmarkStart w:id="1798" w:name="_Toc51666667"/>
      <w:bookmarkStart w:id="1799" w:name="_Toc51666860"/>
      <w:bookmarkStart w:id="1800" w:name="_Hlk44523245"/>
      <w:bookmarkEnd w:id="1784"/>
      <w:bookmarkEnd w:id="1785"/>
      <w:bookmarkEnd w:id="1786"/>
      <w:bookmarkEnd w:id="1787"/>
      <w:bookmarkEnd w:id="1788"/>
      <w:r w:rsidR="00530DA9" w:rsidRPr="00EC251F">
        <w:lastRenderedPageBreak/>
        <w:t>Remote Process Monitoring</w:t>
      </w:r>
      <w:bookmarkEnd w:id="1712"/>
      <w:bookmarkEnd w:id="1713"/>
      <w:bookmarkEnd w:id="1789"/>
      <w:bookmarkEnd w:id="1790"/>
      <w:bookmarkEnd w:id="1791"/>
      <w:bookmarkEnd w:id="1792"/>
      <w:bookmarkEnd w:id="1793"/>
      <w:bookmarkEnd w:id="1794"/>
      <w:bookmarkEnd w:id="1795"/>
      <w:bookmarkEnd w:id="1796"/>
      <w:bookmarkEnd w:id="1797"/>
      <w:bookmarkEnd w:id="1798"/>
      <w:bookmarkEnd w:id="1799"/>
    </w:p>
    <w:p w14:paraId="67166BCA" w14:textId="77777777" w:rsidR="009D28EF" w:rsidRPr="006034E1" w:rsidRDefault="009D28EF" w:rsidP="00362427">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429818AD"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E46BD0">
        <w:t>W</w:t>
      </w:r>
      <w:r w:rsidR="00DF63A3" w:rsidRPr="00F0388A">
        <w:t>PI</w:t>
      </w:r>
      <w:r w:rsidRPr="00F0388A">
        <w:t xml:space="preserve"> on their </w:t>
      </w:r>
      <w:r w:rsidR="00E46BD0">
        <w:t>wave solder machines</w:t>
      </w:r>
      <w:r w:rsidRPr="00F0388A">
        <w:t xml:space="preserve"> from any authorized computer on</w:t>
      </w:r>
      <w:r w:rsidR="0042769E" w:rsidRPr="00F0388A">
        <w:t xml:space="preserve"> the network.</w:t>
      </w:r>
    </w:p>
    <w:p w14:paraId="08D6F2DB" w14:textId="77777777" w:rsidR="001834F8" w:rsidRPr="00F0388A" w:rsidRDefault="001834F8" w:rsidP="004631BC"/>
    <w:p w14:paraId="392F81FE" w14:textId="5FF789A0" w:rsidR="004631BC" w:rsidRPr="00F0388A" w:rsidRDefault="004631BC" w:rsidP="0042769E">
      <w:pPr>
        <w:pStyle w:val="ListBullet2"/>
      </w:pPr>
      <w:r w:rsidRPr="00F0388A">
        <w:t xml:space="preserve">The </w:t>
      </w:r>
      <w:r w:rsidR="00E46BD0">
        <w:t>W</w:t>
      </w:r>
      <w:r w:rsidR="00DF63A3" w:rsidRPr="00F0388A">
        <w:t>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03166043"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E46BD0">
        <w:t>WPI</w:t>
      </w:r>
      <w:r w:rsidR="004631BC" w:rsidRPr="00F0388A">
        <w:t xml:space="preserve"> monitors, controls, and displays at the </w:t>
      </w:r>
      <w:r w:rsidR="00E46BD0">
        <w:t>machine</w:t>
      </w:r>
      <w:r w:rsidR="004631BC" w:rsidRPr="00F0388A">
        <w:t xml:space="preserve">, the thermal process information for a single </w:t>
      </w:r>
      <w:r w:rsidR="00E46BD0">
        <w:t>wave solder machine</w:t>
      </w:r>
      <w:r w:rsidR="004631BC" w:rsidRPr="00F0388A">
        <w:t xml:space="preserve">.  RPM will, on a single screen, show all the pertinent data for all the </w:t>
      </w:r>
      <w:r w:rsidR="00E46BD0">
        <w:t>machines</w:t>
      </w:r>
      <w:r w:rsidR="004631BC" w:rsidRPr="00F0388A">
        <w:t xml:space="preserve">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0C77A649" w:rsidR="004631BC" w:rsidRPr="00A06D70" w:rsidRDefault="00E46BD0" w:rsidP="00A97125">
      <w:pPr>
        <w:numPr>
          <w:ilvl w:val="0"/>
          <w:numId w:val="86"/>
        </w:numPr>
        <w:ind w:left="360"/>
        <w:rPr>
          <w:b/>
        </w:rPr>
      </w:pPr>
      <w:r>
        <w:rPr>
          <w:b/>
        </w:rPr>
        <w:t>W</w:t>
      </w:r>
      <w:r w:rsidR="00DF63A3" w:rsidRPr="00A06D70">
        <w:rPr>
          <w:b/>
        </w:rPr>
        <w:t>PI</w:t>
      </w:r>
      <w:r w:rsidR="004631BC" w:rsidRPr="00A06D70">
        <w:rPr>
          <w:b/>
        </w:rPr>
        <w:t xml:space="preserve"> software:</w:t>
      </w:r>
    </w:p>
    <w:p w14:paraId="37BA78A9" w14:textId="5F331BE1" w:rsidR="004631BC" w:rsidRPr="00F0388A" w:rsidRDefault="004631BC" w:rsidP="0042769E">
      <w:r w:rsidRPr="00F0388A">
        <w:t xml:space="preserve">The RPM for the </w:t>
      </w:r>
      <w:r w:rsidR="00E46BD0">
        <w:t>W</w:t>
      </w:r>
      <w:r w:rsidR="00DF63A3" w:rsidRPr="00F0388A">
        <w:t>PI</w:t>
      </w:r>
      <w:r w:rsidRPr="00F0388A">
        <w:t xml:space="preserve"> data is a dongle-protected software option.  This software runs on the </w:t>
      </w:r>
      <w:r w:rsidR="00E46BD0">
        <w:t>W</w:t>
      </w:r>
      <w:r w:rsidR="00DF63A3" w:rsidRPr="00F0388A">
        <w:t>PI</w:t>
      </w:r>
      <w:r w:rsidRPr="00F0388A">
        <w:t xml:space="preserve"> system on a computer at the </w:t>
      </w:r>
      <w:r w:rsidR="00E46BD0">
        <w:t>wave solder machine</w:t>
      </w:r>
      <w:r w:rsidRPr="00F0388A">
        <w:t>.  RPM’s main function is to send data over a network to the KIC Server software.</w:t>
      </w:r>
    </w:p>
    <w:p w14:paraId="07B3B0EF" w14:textId="46C16945" w:rsidR="004631BC" w:rsidRPr="00F0388A" w:rsidRDefault="004631BC" w:rsidP="0042769E">
      <w:r w:rsidRPr="00F0388A">
        <w:t xml:space="preserve">While RPM is </w:t>
      </w:r>
      <w:r w:rsidR="00E64D5D" w:rsidRPr="00F0388A">
        <w:t>enabled,</w:t>
      </w:r>
      <w:r w:rsidRPr="00F0388A">
        <w:t xml:space="preserve"> a se</w:t>
      </w:r>
      <w:r w:rsidR="00F82BB0">
        <w:t xml:space="preserve">parate application called </w:t>
      </w:r>
      <w:proofErr w:type="spellStart"/>
      <w:r w:rsidR="00F82BB0">
        <w:t>Watch</w:t>
      </w:r>
      <w:r w:rsidRPr="00F0388A">
        <w:t>Dog</w:t>
      </w:r>
      <w:proofErr w:type="spellEnd"/>
      <w:r w:rsidRPr="00F0388A">
        <w:t xml:space="preserve"> runs in the background continuously monitoring the connection between each </w:t>
      </w:r>
      <w:r w:rsidR="00E46BD0">
        <w:t>W</w:t>
      </w:r>
      <w:r w:rsidR="00DF63A3" w:rsidRPr="00F0388A">
        <w:t>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683D5F2A" w:rsidR="004631BC" w:rsidRPr="00F0388A" w:rsidRDefault="004631BC" w:rsidP="0042769E">
      <w:r w:rsidRPr="00F0388A">
        <w:t xml:space="preserve">The KIC Server software is installed onto a computer or drive on the network and acts as a host for all </w:t>
      </w:r>
      <w:r w:rsidR="00E46BD0">
        <w:t>W</w:t>
      </w:r>
      <w:r w:rsidR="00DF63A3" w:rsidRPr="00F0388A">
        <w:t>PI</w:t>
      </w:r>
      <w:r w:rsidRPr="00F0388A">
        <w:t xml:space="preserve"> systems running on the network with the RPM output.  It automatically connects to all the </w:t>
      </w:r>
      <w:r w:rsidR="00E46BD0">
        <w:t>W</w:t>
      </w:r>
      <w:r w:rsidR="00DF63A3" w:rsidRPr="00F0388A">
        <w:t>PI</w:t>
      </w:r>
      <w:r w:rsidRPr="00F0388A">
        <w:t>s that are running RPM and passes on the data to any authorized computer on the LAN that is properly logged on.  A maximum of 100</w:t>
      </w:r>
      <w:r w:rsidR="00597827">
        <w:t xml:space="preserve"> WPI systems</w:t>
      </w:r>
      <w:r w:rsidRPr="00F0388A">
        <w:t xml:space="preserve"> per KIC Server is possible</w:t>
      </w:r>
      <w:r w:rsidR="0042769E" w:rsidRPr="00F0388A">
        <w:t xml:space="preserve">.  </w:t>
      </w:r>
      <w:r w:rsidRPr="00F0388A">
        <w:t xml:space="preserve">The KIC Server has a setup menu for creating and editing </w:t>
      </w:r>
      <w:r w:rsidR="00597827" w:rsidRPr="00F0388A">
        <w:t>usernames</w:t>
      </w:r>
      <w:r w:rsidRPr="00F0388A">
        <w:t xml:space="preserve">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1578C8C5" w:rsidR="004631BC" w:rsidRPr="00F0388A" w:rsidRDefault="004631BC" w:rsidP="0042769E">
      <w:r w:rsidRPr="00F0388A">
        <w:t xml:space="preserve">The KIC Viewer is installed on any remote computer on the network (i.e. at your desk) and is used to view the data from all </w:t>
      </w:r>
      <w:r w:rsidR="00E46BD0">
        <w:t>W</w:t>
      </w:r>
      <w:r w:rsidR="00DF63A3" w:rsidRPr="00F0388A">
        <w:t>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5B6FA47E" w:rsidR="004631BC" w:rsidRPr="00F0388A" w:rsidRDefault="004631BC" w:rsidP="0042769E">
      <w:r w:rsidRPr="00F0388A">
        <w:t xml:space="preserve">Win VNC is a </w:t>
      </w:r>
      <w:r w:rsidR="00E46BD0" w:rsidRPr="00F0388A">
        <w:t>third-party</w:t>
      </w:r>
      <w:r w:rsidRPr="00F0388A">
        <w:t xml:space="preserve"> software application that allows </w:t>
      </w:r>
      <w:r w:rsidR="00BF3428" w:rsidRPr="00F0388A">
        <w:t>you</w:t>
      </w:r>
      <w:r w:rsidRPr="00F0388A">
        <w:t xml:space="preserve"> to remotely </w:t>
      </w:r>
      <w:r w:rsidR="00E46BD0" w:rsidRPr="00F0388A">
        <w:t>control or</w:t>
      </w:r>
      <w:r w:rsidRPr="00F0388A">
        <w:t xml:space="preserve"> view the history for any </w:t>
      </w:r>
      <w:r w:rsidR="00E46BD0">
        <w:t>W</w:t>
      </w:r>
      <w:r w:rsidR="00DF63A3" w:rsidRPr="00F0388A">
        <w:t>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1C9CE521" w:rsidR="004631BC" w:rsidRPr="003535B5" w:rsidRDefault="0042769E" w:rsidP="00EC2531">
      <w:r>
        <w:br w:type="page"/>
      </w:r>
      <w:bookmarkStart w:id="1801" w:name="_Toc358296368"/>
      <w:bookmarkStart w:id="1802"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r w:rsidR="004F20F4" w:rsidRPr="003535B5">
        <w:t xml:space="preserve"> </w:t>
      </w:r>
      <w:r w:rsidR="006D68D0" w:rsidRPr="003535B5">
        <w:t>(</w:t>
      </w:r>
      <w:r w:rsidR="004F20F4" w:rsidRPr="003535B5">
        <w:t xml:space="preserve">See </w:t>
      </w:r>
      <w:r w:rsidR="006D68D0" w:rsidRPr="003535B5">
        <w:fldChar w:fldCharType="begin"/>
      </w:r>
      <w:r w:rsidR="006D68D0" w:rsidRPr="003535B5">
        <w:instrText xml:space="preserve"> REF _Ref185972872 \h  \* MERGEFORMAT </w:instrText>
      </w:r>
      <w:r w:rsidR="006D68D0" w:rsidRPr="003535B5">
        <w:fldChar w:fldCharType="separate"/>
      </w:r>
      <w:ins w:id="1803" w:author="Tom Bergeron" w:date="2020-09-25T15:54:00Z">
        <w:r w:rsidR="00D75DE9" w:rsidRPr="003535B5">
          <w:t xml:space="preserve">Figure </w:t>
        </w:r>
        <w:r w:rsidR="00D75DE9">
          <w:rPr>
            <w:noProof/>
          </w:rPr>
          <w:t>57</w:t>
        </w:r>
      </w:ins>
      <w:del w:id="1804" w:author="Tom Bergeron" w:date="2020-09-25T15:54:00Z">
        <w:r w:rsidR="00556C6F" w:rsidRPr="003535B5" w:rsidDel="00D75DE9">
          <w:delText xml:space="preserve">Figure </w:delText>
        </w:r>
        <w:r w:rsidR="00556C6F" w:rsidDel="00D75DE9">
          <w:rPr>
            <w:noProof/>
          </w:rPr>
          <w:delText>120</w:delText>
        </w:r>
      </w:del>
      <w:r w:rsidR="006D68D0" w:rsidRPr="003535B5">
        <w:fldChar w:fldCharType="end"/>
      </w:r>
      <w:r w:rsidR="00182D07" w:rsidRPr="003535B5">
        <w:t>.</w:t>
      </w:r>
      <w:r w:rsidR="006D68D0" w:rsidRPr="003535B5">
        <w:t>)</w:t>
      </w:r>
      <w:bookmarkEnd w:id="1801"/>
      <w:bookmarkEnd w:id="1802"/>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6B81D67C">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4573A74D" w:rsidR="003E6AAE" w:rsidRPr="003535B5" w:rsidRDefault="004F20F4" w:rsidP="00F5043F">
      <w:pPr>
        <w:pStyle w:val="Caption"/>
      </w:pPr>
      <w:bookmarkStart w:id="1805"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1806" w:author="Tom Bergeron" w:date="2020-09-25T15:54:00Z">
        <w:r w:rsidR="00D75DE9">
          <w:rPr>
            <w:noProof/>
          </w:rPr>
          <w:t>57</w:t>
        </w:r>
      </w:ins>
      <w:del w:id="1807" w:author="Tom Bergeron" w:date="2020-09-25T15:54:00Z">
        <w:r w:rsidR="00556C6F" w:rsidDel="00D75DE9">
          <w:rPr>
            <w:noProof/>
          </w:rPr>
          <w:delText>120</w:delText>
        </w:r>
      </w:del>
      <w:r w:rsidR="00B41E3E">
        <w:rPr>
          <w:noProof/>
        </w:rPr>
        <w:fldChar w:fldCharType="end"/>
      </w:r>
      <w:bookmarkEnd w:id="1805"/>
      <w:r w:rsidR="006D68D0" w:rsidRPr="003535B5">
        <w:t>: RPM functional diagram</w:t>
      </w:r>
    </w:p>
    <w:p w14:paraId="76520BD7" w14:textId="77777777" w:rsidR="001834F8" w:rsidRPr="003535B5" w:rsidRDefault="001834F8" w:rsidP="0042769E"/>
    <w:p w14:paraId="449D3283" w14:textId="2D840608" w:rsidR="004631BC" w:rsidRPr="003535B5" w:rsidRDefault="004631BC" w:rsidP="00A97125">
      <w:pPr>
        <w:numPr>
          <w:ilvl w:val="0"/>
          <w:numId w:val="120"/>
        </w:numPr>
      </w:pPr>
      <w:r w:rsidRPr="003535B5">
        <w:t xml:space="preserve">Each </w:t>
      </w:r>
      <w:r w:rsidR="00E46BD0">
        <w:t>W</w:t>
      </w:r>
      <w:r w:rsidR="00DF63A3" w:rsidRPr="003535B5">
        <w:t>PI</w:t>
      </w:r>
      <w:r w:rsidR="00BA2488" w:rsidRPr="003535B5">
        <w:t xml:space="preserve"> system</w:t>
      </w:r>
      <w:r w:rsidRPr="003535B5">
        <w:t xml:space="preserve"> runs in Virtual Profiling mode, monitoring the process and giving real-time profile/process data for each production board.  The Virtual Profile data is stored </w:t>
      </w:r>
      <w:r w:rsidR="0042769E" w:rsidRPr="003535B5">
        <w:t xml:space="preserve">locally on the </w:t>
      </w:r>
      <w:r w:rsidR="00E46BD0">
        <w:t>W</w:t>
      </w:r>
      <w:r w:rsidR="00DF63A3" w:rsidRPr="003535B5">
        <w:t>PI</w:t>
      </w:r>
      <w:r w:rsidR="00423FB7" w:rsidRPr="003535B5">
        <w:t xml:space="preserve"> c</w:t>
      </w:r>
      <w:r w:rsidR="0042769E" w:rsidRPr="003535B5">
        <w:t>lient PC.</w:t>
      </w:r>
    </w:p>
    <w:p w14:paraId="5DA7ABB9" w14:textId="32A9F400" w:rsidR="004631BC" w:rsidRPr="003535B5" w:rsidRDefault="004631BC" w:rsidP="00A97125">
      <w:pPr>
        <w:numPr>
          <w:ilvl w:val="0"/>
          <w:numId w:val="120"/>
        </w:numPr>
      </w:pPr>
      <w:r w:rsidRPr="003535B5">
        <w:t xml:space="preserve">The </w:t>
      </w:r>
      <w:r w:rsidR="00E46BD0">
        <w:t>Machine</w:t>
      </w:r>
      <w:r w:rsidRPr="003535B5">
        <w:t xml:space="preserve"> Name, Product Name,</w:t>
      </w:r>
      <w:r w:rsidRPr="003535B5">
        <w:rPr>
          <w:b/>
        </w:rPr>
        <w:t xml:space="preserve"> </w:t>
      </w:r>
      <w:r w:rsidRPr="003535B5">
        <w:t xml:space="preserve">Process Window Index (PWI), Real-Time </w:t>
      </w:r>
      <w:proofErr w:type="spellStart"/>
      <w:r w:rsidRPr="003535B5">
        <w:t>Cpk</w:t>
      </w:r>
      <w:proofErr w:type="spellEnd"/>
      <w:r w:rsidRPr="003535B5">
        <w:t xml:space="preserve">, and current Alarm State (green, yellow, red: with alarm text) are sent to the KIC Server as each board exits the </w:t>
      </w:r>
      <w:r w:rsidR="00E46BD0">
        <w:t>machine</w:t>
      </w:r>
      <w:r w:rsidRPr="003535B5">
        <w:t>.</w:t>
      </w:r>
    </w:p>
    <w:p w14:paraId="0473B3C6" w14:textId="3D02802A"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E46BD0">
        <w:t>W</w:t>
      </w:r>
      <w:r w:rsidR="00DF63A3" w:rsidRPr="003535B5">
        <w:t>PI</w:t>
      </w:r>
      <w:r w:rsidRPr="003535B5">
        <w:t>s configured to send data, acting as a host for all the data.</w:t>
      </w:r>
    </w:p>
    <w:p w14:paraId="65C4650E" w14:textId="23FB8EC5" w:rsidR="004631BC" w:rsidRPr="003535B5" w:rsidRDefault="004631BC" w:rsidP="00A97125">
      <w:pPr>
        <w:numPr>
          <w:ilvl w:val="0"/>
          <w:numId w:val="120"/>
        </w:numPr>
      </w:pPr>
      <w:r w:rsidRPr="003535B5">
        <w:t>The KIC Viewer</w:t>
      </w:r>
      <w:r w:rsidRPr="003535B5">
        <w:rPr>
          <w:b/>
        </w:rPr>
        <w:t xml:space="preserve"> </w:t>
      </w:r>
      <w:r w:rsidRPr="003535B5">
        <w:t xml:space="preserve">logs on to the KIC Server and displays the pertinent data for all </w:t>
      </w:r>
      <w:r w:rsidR="00E46BD0">
        <w:t>machine</w:t>
      </w:r>
      <w:r w:rsidRPr="003535B5">
        <w:t>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D36D96">
      <w:pPr>
        <w:pStyle w:val="Heading2"/>
      </w:pPr>
      <w:bookmarkStart w:id="1808" w:name="_Toc119468178"/>
      <w:bookmarkStart w:id="1809" w:name="_Toc353195455"/>
      <w:bookmarkStart w:id="1810" w:name="_Toc358296369"/>
      <w:bookmarkStart w:id="1811" w:name="_Toc358298534"/>
      <w:r w:rsidRPr="003535B5">
        <w:br w:type="page"/>
      </w:r>
      <w:bookmarkStart w:id="1812" w:name="_Toc469335024"/>
      <w:bookmarkStart w:id="1813" w:name="_Toc504120454"/>
      <w:bookmarkStart w:id="1814" w:name="_Toc527644437"/>
      <w:bookmarkStart w:id="1815" w:name="_Toc528599536"/>
      <w:bookmarkStart w:id="1816" w:name="_Toc17993573"/>
      <w:bookmarkStart w:id="1817" w:name="_Toc37267294"/>
      <w:bookmarkStart w:id="1818" w:name="_Toc51666668"/>
      <w:bookmarkStart w:id="1819" w:name="_Toc51666861"/>
      <w:r w:rsidR="00BB1720" w:rsidRPr="003535B5">
        <w:lastRenderedPageBreak/>
        <w:t>Configur</w:t>
      </w:r>
      <w:r w:rsidRPr="003535B5">
        <w:t>e</w:t>
      </w:r>
      <w:r w:rsidR="00BB1720" w:rsidRPr="003535B5">
        <w:t xml:space="preserve"> R</w:t>
      </w:r>
      <w:bookmarkEnd w:id="1808"/>
      <w:bookmarkEnd w:id="1809"/>
      <w:bookmarkEnd w:id="1810"/>
      <w:bookmarkEnd w:id="1811"/>
      <w:r w:rsidRPr="003535B5">
        <w:t>PM</w:t>
      </w:r>
      <w:r w:rsidR="00BB1720" w:rsidRPr="003535B5">
        <w:t xml:space="preserve"> Output</w:t>
      </w:r>
      <w:bookmarkEnd w:id="1812"/>
      <w:bookmarkEnd w:id="1813"/>
      <w:bookmarkEnd w:id="1814"/>
      <w:bookmarkEnd w:id="1815"/>
      <w:bookmarkEnd w:id="1816"/>
      <w:bookmarkEnd w:id="1817"/>
      <w:bookmarkEnd w:id="1818"/>
      <w:bookmarkEnd w:id="1819"/>
    </w:p>
    <w:p w14:paraId="4F5ED7FB" w14:textId="04A0E84C" w:rsidR="0042769E" w:rsidRPr="003535B5" w:rsidRDefault="00597827">
      <w:pPr>
        <w:pStyle w:val="Heading3"/>
      </w:pPr>
      <w:bookmarkStart w:id="1820" w:name="_RPI_Client_PC"/>
      <w:bookmarkStart w:id="1821" w:name="_Toc358296370"/>
      <w:bookmarkStart w:id="1822" w:name="_Toc358298535"/>
      <w:bookmarkStart w:id="1823" w:name="_Toc469335025"/>
      <w:bookmarkStart w:id="1824" w:name="_Toc504120455"/>
      <w:bookmarkStart w:id="1825" w:name="_Toc527644438"/>
      <w:bookmarkStart w:id="1826" w:name="_Toc528599537"/>
      <w:bookmarkStart w:id="1827" w:name="_Toc17993574"/>
      <w:bookmarkStart w:id="1828" w:name="_Toc37267295"/>
      <w:bookmarkStart w:id="1829" w:name="_Toc51666862"/>
      <w:bookmarkEnd w:id="1820"/>
      <w:r>
        <w:t>W</w:t>
      </w:r>
      <w:r w:rsidR="00DF63A3" w:rsidRPr="003535B5">
        <w:t>PI</w:t>
      </w:r>
      <w:r w:rsidR="004631BC" w:rsidRPr="003535B5">
        <w:t xml:space="preserve"> </w:t>
      </w:r>
      <w:r w:rsidR="008058F8" w:rsidRPr="003535B5">
        <w:t xml:space="preserve">Client </w:t>
      </w:r>
      <w:r w:rsidR="004631BC" w:rsidRPr="003535B5">
        <w:t>PC</w:t>
      </w:r>
      <w:bookmarkEnd w:id="1821"/>
      <w:bookmarkEnd w:id="1822"/>
      <w:bookmarkEnd w:id="1823"/>
      <w:bookmarkEnd w:id="1824"/>
      <w:bookmarkEnd w:id="1825"/>
      <w:bookmarkEnd w:id="1826"/>
      <w:bookmarkEnd w:id="1827"/>
      <w:bookmarkEnd w:id="1828"/>
      <w:bookmarkEnd w:id="1829"/>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851776" behindDoc="1" locked="0" layoutInCell="1" allowOverlap="1" wp14:anchorId="3FB3C2DC" wp14:editId="6F0E4A8E">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2BFC5F16" w:rsidR="0090132E" w:rsidRPr="003535B5" w:rsidRDefault="0090132E" w:rsidP="00A97125">
      <w:pPr>
        <w:pStyle w:val="ListNumber4"/>
        <w:numPr>
          <w:ilvl w:val="0"/>
          <w:numId w:val="80"/>
        </w:numPr>
        <w:ind w:left="360"/>
      </w:pPr>
      <w:r w:rsidRPr="003535B5">
        <w:t xml:space="preserve">Close the </w:t>
      </w:r>
      <w:r w:rsidR="00E46BD0">
        <w:t>W</w:t>
      </w:r>
      <w:r w:rsidRPr="003535B5">
        <w:t>PI software if open.</w:t>
      </w:r>
    </w:p>
    <w:p w14:paraId="6A2523B9" w14:textId="0BD8A0AB" w:rsidR="00422120" w:rsidRPr="003535B5" w:rsidRDefault="00422120" w:rsidP="00A97125">
      <w:pPr>
        <w:pStyle w:val="ListNumber4"/>
        <w:numPr>
          <w:ilvl w:val="0"/>
          <w:numId w:val="80"/>
        </w:numPr>
        <w:ind w:left="360"/>
      </w:pPr>
      <w:r w:rsidRPr="003535B5">
        <w:t>Using Windows Explorer, browse to the C:\</w:t>
      </w:r>
      <w:r w:rsidR="00E46BD0">
        <w:t>W</w:t>
      </w:r>
      <w:r w:rsidRPr="003535B5">
        <w:t>PI folder and run the ConfigurationProgram.exe application.</w:t>
      </w:r>
    </w:p>
    <w:p w14:paraId="2DD87236" w14:textId="77777777" w:rsidR="00422120" w:rsidRPr="003535B5" w:rsidRDefault="00422120" w:rsidP="00A97125">
      <w:pPr>
        <w:pStyle w:val="ListNumber4"/>
        <w:numPr>
          <w:ilvl w:val="0"/>
          <w:numId w:val="80"/>
        </w:numPr>
        <w:ind w:left="360"/>
      </w:pPr>
      <w:r w:rsidRPr="003535B5">
        <w:t>Select the RPM tab</w:t>
      </w:r>
    </w:p>
    <w:p w14:paraId="63A23AB6" w14:textId="77777777" w:rsidR="00422120" w:rsidRPr="003535B5" w:rsidRDefault="00422120" w:rsidP="00A97125">
      <w:pPr>
        <w:pStyle w:val="ListNumber4"/>
        <w:numPr>
          <w:ilvl w:val="0"/>
          <w:numId w:val="80"/>
        </w:numPr>
        <w:ind w:left="360"/>
      </w:pPr>
      <w:r w:rsidRPr="003535B5">
        <w:t>Check the “LON in use”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3535B5">
        <w:t xml:space="preserve">LON Oven ID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Click Apply, then OK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10987327" w:rsidR="004631BC" w:rsidRPr="00F0388A" w:rsidRDefault="004631BC" w:rsidP="00EC2531">
      <w:r w:rsidRPr="003535B5">
        <w:t xml:space="preserve">When the </w:t>
      </w:r>
      <w:r w:rsidR="00E46BD0">
        <w:t>W</w:t>
      </w:r>
      <w:r w:rsidR="00DF63A3" w:rsidRPr="003535B5">
        <w:t>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124F1F00">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 name="Picture 4813"/>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00650EC2">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43864708" w:rsidR="004631BC" w:rsidRDefault="00C90785" w:rsidP="001834F8">
      <w:r w:rsidRPr="00C90785">
        <w:rPr>
          <w:b/>
        </w:rPr>
        <w:t>Note</w:t>
      </w:r>
      <w:r>
        <w:t xml:space="preserve">: </w:t>
      </w:r>
      <w:r w:rsidR="004631BC" w:rsidRPr="00C90785">
        <w:t xml:space="preserve">The </w:t>
      </w:r>
      <w:r w:rsidR="00597827">
        <w:t>W</w:t>
      </w:r>
      <w:r w:rsidR="00DF63A3" w:rsidRPr="00C90785">
        <w:t>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3FF3CE17">
                  <wp:extent cx="390525" cy="390525"/>
                  <wp:effectExtent l="0" t="0" r="9525" b="9525"/>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 name="Picture 4814"/>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390525" cy="390525"/>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0736293E">
                  <wp:extent cx="400050" cy="40005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 name="Picture 4815"/>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00050" cy="400050"/>
                          </a:xfrm>
                          <a:prstGeom prst="rect">
                            <a:avLst/>
                          </a:prstGeom>
                          <a:noFill/>
                          <a:ln>
                            <a:noFill/>
                          </a:ln>
                        </pic:spPr>
                      </pic:pic>
                    </a:graphicData>
                  </a:graphic>
                </wp:inline>
              </w:drawing>
            </w:r>
          </w:p>
        </w:tc>
      </w:tr>
      <w:tr w:rsidR="002D033D" w14:paraId="267313F5" w14:textId="77777777" w:rsidTr="002D033D">
        <w:tc>
          <w:tcPr>
            <w:tcW w:w="1705" w:type="dxa"/>
          </w:tcPr>
          <w:p w14:paraId="2008F165" w14:textId="115FC9A9" w:rsidR="002D033D" w:rsidRDefault="00597827" w:rsidP="002D033D">
            <w:pPr>
              <w:jc w:val="center"/>
            </w:pPr>
            <w:r>
              <w:t>W</w:t>
            </w:r>
            <w:r w:rsidR="002D033D" w:rsidRPr="00F0388A">
              <w:t xml:space="preserve">PI </w:t>
            </w:r>
            <w:r w:rsidR="002D033D" w:rsidRPr="00F0388A">
              <w:rPr>
                <w:u w:val="single"/>
              </w:rPr>
              <w:t>is not</w:t>
            </w:r>
            <w:r w:rsidR="002D033D" w:rsidRPr="00F0388A">
              <w:t xml:space="preserve"> connected to a KIC Server</w:t>
            </w:r>
          </w:p>
        </w:tc>
        <w:tc>
          <w:tcPr>
            <w:tcW w:w="1530" w:type="dxa"/>
          </w:tcPr>
          <w:p w14:paraId="122166D7" w14:textId="22C82460" w:rsidR="002D033D" w:rsidRDefault="00597827" w:rsidP="002D033D">
            <w:pPr>
              <w:jc w:val="center"/>
            </w:pPr>
            <w:r>
              <w:t>W</w:t>
            </w:r>
            <w:r w:rsidR="002D033D" w:rsidRPr="00F0388A">
              <w:t xml:space="preserve">PI </w:t>
            </w:r>
            <w:r w:rsidR="002D033D" w:rsidRPr="00F0388A">
              <w:rPr>
                <w:u w:val="single"/>
              </w:rPr>
              <w:t>is</w:t>
            </w:r>
            <w:r w:rsidR="002D033D"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3283164" w:rsidR="004631BC" w:rsidRPr="00F0388A" w:rsidRDefault="002D033D" w:rsidP="004631BC">
      <w:r>
        <w:t>I</w:t>
      </w:r>
      <w:r w:rsidR="004631BC" w:rsidRPr="00F0388A">
        <w:t xml:space="preserve">f the </w:t>
      </w:r>
      <w:r w:rsidR="00597827">
        <w:t>W</w:t>
      </w:r>
      <w:r w:rsidR="00DF63A3" w:rsidRPr="00F0388A">
        <w:t>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67FBC435" w:rsidR="004631BC" w:rsidRPr="00F0388A" w:rsidRDefault="004631BC" w:rsidP="0042769E">
      <w:pPr>
        <w:pStyle w:val="ListBullet2"/>
      </w:pPr>
      <w:r w:rsidRPr="00F0388A">
        <w:t xml:space="preserve">Displays the communication status of the </w:t>
      </w:r>
      <w:r w:rsidR="00597827">
        <w:t>W</w:t>
      </w:r>
      <w:r w:rsidR="00DF63A3" w:rsidRPr="00F0388A">
        <w:t>PI</w:t>
      </w:r>
      <w:r w:rsidRPr="00F0388A">
        <w:t xml:space="preserve"> systems that are con</w:t>
      </w:r>
      <w:r w:rsidR="0042769E" w:rsidRPr="00F0388A">
        <w:t>nected.</w:t>
      </w:r>
    </w:p>
    <w:p w14:paraId="7AC7AE29" w14:textId="77777777" w:rsidR="001834F8" w:rsidRPr="00F0388A" w:rsidRDefault="001834F8" w:rsidP="001834F8"/>
    <w:p w14:paraId="5971668F" w14:textId="77777777"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pPr>
        <w:pStyle w:val="Heading3"/>
      </w:pPr>
      <w:bookmarkStart w:id="1830" w:name="_Toc358296371"/>
      <w:bookmarkStart w:id="1831" w:name="_Toc358298536"/>
      <w:r>
        <w:br w:type="page"/>
      </w:r>
      <w:bookmarkStart w:id="1832" w:name="_Toc469335026"/>
      <w:bookmarkStart w:id="1833" w:name="_Toc504120456"/>
      <w:bookmarkStart w:id="1834" w:name="_Toc527644439"/>
      <w:bookmarkStart w:id="1835" w:name="_Toc528599538"/>
      <w:bookmarkStart w:id="1836" w:name="_Toc17993575"/>
      <w:bookmarkStart w:id="1837" w:name="_Toc37267296"/>
      <w:bookmarkStart w:id="1838" w:name="_Toc51666863"/>
      <w:r w:rsidR="004631BC" w:rsidRPr="00F0388A">
        <w:lastRenderedPageBreak/>
        <w:t xml:space="preserve">KIC </w:t>
      </w:r>
      <w:r w:rsidR="008058F8" w:rsidRPr="00F0388A">
        <w:t>Watch</w:t>
      </w:r>
      <w:r w:rsidR="008058F8">
        <w:t>d</w:t>
      </w:r>
      <w:r w:rsidR="008058F8" w:rsidRPr="00F0388A">
        <w:t>og</w:t>
      </w:r>
      <w:bookmarkEnd w:id="1830"/>
      <w:bookmarkEnd w:id="1831"/>
      <w:bookmarkEnd w:id="1832"/>
      <w:bookmarkEnd w:id="1833"/>
      <w:bookmarkEnd w:id="1834"/>
      <w:bookmarkEnd w:id="1835"/>
      <w:bookmarkEnd w:id="1836"/>
      <w:bookmarkEnd w:id="1837"/>
      <w:bookmarkEnd w:id="1838"/>
    </w:p>
    <w:p w14:paraId="1CD2D1C7" w14:textId="40A32143" w:rsidR="004631BC" w:rsidRPr="00F0388A" w:rsidRDefault="004631BC" w:rsidP="004631BC">
      <w:r w:rsidRPr="00F0388A">
        <w:t xml:space="preserve">The KIC </w:t>
      </w:r>
      <w:proofErr w:type="spellStart"/>
      <w:r w:rsidRPr="00F0388A">
        <w:t>Watc</w:t>
      </w:r>
      <w:r w:rsidR="00F82BB0">
        <w:t>h</w:t>
      </w:r>
      <w:r w:rsidRPr="00F0388A">
        <w:t>Dog</w:t>
      </w:r>
      <w:proofErr w:type="spellEnd"/>
      <w:r w:rsidRPr="00F0388A">
        <w:t xml:space="preserve"> is a software program that runs in the background when RPM is enabled.  Its main function is to continuously monitor communication between the </w:t>
      </w:r>
      <w:r w:rsidR="00597827">
        <w:t>W</w:t>
      </w:r>
      <w:r w:rsidR="00DF63A3" w:rsidRPr="00F0388A">
        <w:t>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362427">
      <w:r w:rsidRPr="00362427">
        <w:rPr>
          <w:b/>
        </w:rPr>
        <w:t>Note</w:t>
      </w:r>
      <w:r w:rsidRPr="006034E1">
        <w:t xml:space="preserve">: </w:t>
      </w:r>
      <w:r w:rsidR="004631BC" w:rsidRPr="00233FE9">
        <w:t>The K</w:t>
      </w:r>
      <w:r w:rsidR="00F82BB0">
        <w:t xml:space="preserve">IC </w:t>
      </w:r>
      <w:proofErr w:type="spellStart"/>
      <w:r w:rsidR="00F82BB0">
        <w:t>Watch</w:t>
      </w:r>
      <w:r w:rsidR="00D850B5" w:rsidRPr="00233FE9">
        <w:t>D</w:t>
      </w:r>
      <w:r w:rsidR="004631BC" w:rsidRPr="00233FE9">
        <w:t>og</w:t>
      </w:r>
      <w:proofErr w:type="spellEnd"/>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4D3FD26B" w:rsidR="004631BC" w:rsidRPr="00F0388A" w:rsidRDefault="004631BC" w:rsidP="004631BC">
      <w:r w:rsidRPr="00F0388A">
        <w:t xml:space="preserve">KIC </w:t>
      </w:r>
      <w:proofErr w:type="spellStart"/>
      <w:r w:rsidRPr="00F0388A">
        <w:t>WatchDog</w:t>
      </w:r>
      <w:proofErr w:type="spellEnd"/>
      <w:r w:rsidRPr="00F0388A">
        <w:t xml:space="preserve"> automatically starts up when </w:t>
      </w:r>
      <w:r w:rsidR="00597827">
        <w:t>W</w:t>
      </w:r>
      <w:r w:rsidR="00DF63A3" w:rsidRPr="00F0388A">
        <w:t>PI</w:t>
      </w:r>
      <w:r w:rsidR="00A549A0">
        <w:t xml:space="preserve"> launches</w:t>
      </w:r>
      <w:r w:rsidRPr="00F0388A">
        <w:t xml:space="preserve"> with RPM enabled (DO NOT CLOSE IT)</w:t>
      </w:r>
      <w:r w:rsidR="000D2B69" w:rsidRPr="00F0388A">
        <w:t xml:space="preserve">.  </w:t>
      </w:r>
      <w:r w:rsidR="00F82BB0">
        <w:t xml:space="preserve">The KIC </w:t>
      </w:r>
      <w:proofErr w:type="spellStart"/>
      <w:r w:rsidR="00F82BB0">
        <w:t>Watch</w:t>
      </w:r>
      <w:r w:rsidRPr="00F0388A">
        <w:t>Dog’s</w:t>
      </w:r>
      <w:proofErr w:type="spellEnd"/>
      <w:r w:rsidRPr="00F0388A">
        <w:t xml:space="preserve"> Icon displays on the bottom right corner as </w:t>
      </w:r>
      <w:r w:rsidR="002D033D">
        <w:t>shown</w:t>
      </w:r>
      <w:r w:rsidRPr="00F0388A">
        <w:t xml:space="preserve"> below:</w:t>
      </w:r>
    </w:p>
    <w:p w14:paraId="227C454D" w14:textId="77777777" w:rsidR="004631BC" w:rsidRPr="00F0388A" w:rsidRDefault="00DD450D" w:rsidP="004631BC">
      <w:r w:rsidRPr="00F0388A">
        <w:rPr>
          <w:noProof/>
        </w:rPr>
        <mc:AlternateContent>
          <mc:Choice Requires="wpg">
            <w:drawing>
              <wp:anchor distT="0" distB="0" distL="114300" distR="114300" simplePos="0" relativeHeight="251427840" behindDoc="0" locked="0" layoutInCell="1" allowOverlap="1" wp14:anchorId="24A67394" wp14:editId="43D8EC11">
                <wp:simplePos x="0" y="0"/>
                <wp:positionH relativeFrom="column">
                  <wp:posOffset>3366135</wp:posOffset>
                </wp:positionH>
                <wp:positionV relativeFrom="paragraph">
                  <wp:posOffset>93980</wp:posOffset>
                </wp:positionV>
                <wp:extent cx="2154555" cy="228600"/>
                <wp:effectExtent l="0" t="0" r="0" b="0"/>
                <wp:wrapNone/>
                <wp:docPr id="496"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497"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E361CE" w:rsidRPr="004F71D6" w:rsidRDefault="00E361CE" w:rsidP="004631BC">
                              <w:pPr>
                                <w:rPr>
                                  <w:sz w:val="18"/>
                                  <w:szCs w:val="18"/>
                                </w:rPr>
                              </w:pPr>
                              <w:r>
                                <w:rPr>
                                  <w:sz w:val="18"/>
                                  <w:szCs w:val="18"/>
                                </w:rPr>
                                <w:t xml:space="preserve">KIC </w:t>
                              </w:r>
                              <w:proofErr w:type="spellStart"/>
                              <w:r>
                                <w:rPr>
                                  <w:sz w:val="18"/>
                                  <w:szCs w:val="18"/>
                                </w:rPr>
                                <w:t>Watch</w:t>
                              </w:r>
                              <w:r w:rsidRPr="004F71D6">
                                <w:rPr>
                                  <w:sz w:val="18"/>
                                  <w:szCs w:val="18"/>
                                </w:rPr>
                                <w:t>Dog</w:t>
                              </w:r>
                              <w:proofErr w:type="spellEnd"/>
                              <w:r w:rsidRPr="004F71D6">
                                <w:rPr>
                                  <w:sz w:val="18"/>
                                  <w:szCs w:val="18"/>
                                </w:rPr>
                                <w:t xml:space="preserve"> Icon</w:t>
                              </w:r>
                            </w:p>
                          </w:txbxContent>
                        </wps:txbx>
                        <wps:bodyPr rot="0" vert="horz" wrap="square" lIns="91440" tIns="45720" rIns="91440" bIns="45720" anchor="t" anchorCtr="0" upright="1">
                          <a:noAutofit/>
                        </wps:bodyPr>
                      </wps:wsp>
                      <wps:wsp>
                        <wps:cNvPr id="498"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67394" id="Group 2910" o:spid="_x0000_s1385" style="position:absolute;margin-left:265.05pt;margin-top:7.4pt;width:169.65pt;height:18pt;z-index:251427840;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">
                <v:shape id="Text Box 2849" o:spid="_x0000_s1386"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w:txbxContent>
                      <w:p w14:paraId="25E2C63F" w14:textId="77777777" w:rsidR="00E361CE" w:rsidRPr="004F71D6" w:rsidRDefault="00E361CE" w:rsidP="004631BC">
                        <w:pPr>
                          <w:rPr>
                            <w:sz w:val="18"/>
                            <w:szCs w:val="18"/>
                          </w:rPr>
                        </w:pPr>
                        <w:r>
                          <w:rPr>
                            <w:sz w:val="18"/>
                            <w:szCs w:val="18"/>
                          </w:rPr>
                          <w:t xml:space="preserve">KIC </w:t>
                        </w:r>
                        <w:proofErr w:type="spellStart"/>
                        <w:r>
                          <w:rPr>
                            <w:sz w:val="18"/>
                            <w:szCs w:val="18"/>
                          </w:rPr>
                          <w:t>Watch</w:t>
                        </w:r>
                        <w:r w:rsidRPr="004F71D6">
                          <w:rPr>
                            <w:sz w:val="18"/>
                            <w:szCs w:val="18"/>
                          </w:rPr>
                          <w:t>Dog</w:t>
                        </w:r>
                        <w:proofErr w:type="spellEnd"/>
                        <w:r w:rsidRPr="004F71D6">
                          <w:rPr>
                            <w:sz w:val="18"/>
                            <w:szCs w:val="18"/>
                          </w:rPr>
                          <w:t xml:space="preserve"> Icon</w:t>
                        </w:r>
                      </w:p>
                    </w:txbxContent>
                  </v:textbox>
                </v:shape>
                <v:line id="Line 2850" o:spid="_x0000_s1387"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mc:Fallback>
        </mc:AlternateContent>
      </w:r>
      <w:r w:rsidRPr="00F0388A">
        <w:rPr>
          <w:noProof/>
        </w:rPr>
        <mc:AlternateContent>
          <mc:Choice Requires="wpg">
            <w:drawing>
              <wp:anchor distT="0" distB="0" distL="114300" distR="114300" simplePos="0" relativeHeight="251452416" behindDoc="0" locked="0" layoutInCell="1" allowOverlap="1" wp14:anchorId="1DB6020E" wp14:editId="73E51905">
                <wp:simplePos x="0" y="0"/>
                <wp:positionH relativeFrom="column">
                  <wp:posOffset>851535</wp:posOffset>
                </wp:positionH>
                <wp:positionV relativeFrom="paragraph">
                  <wp:posOffset>66040</wp:posOffset>
                </wp:positionV>
                <wp:extent cx="1714500" cy="228600"/>
                <wp:effectExtent l="0" t="0" r="0" b="0"/>
                <wp:wrapNone/>
                <wp:docPr id="493"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494"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E361CE" w:rsidRPr="004F71D6" w:rsidRDefault="00E361CE"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495"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B6020E" id="Group 2909" o:spid="_x0000_s1388" style="position:absolute;margin-left:67.05pt;margin-top:5.2pt;width:135pt;height:18pt;z-index:251452416;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">
                <v:shape id="Text Box 2851" o:spid="_x0000_s1389"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w:txbxContent>
                      <w:p w14:paraId="2E0FCE2D" w14:textId="77777777" w:rsidR="00E361CE" w:rsidRPr="004F71D6" w:rsidRDefault="00E361CE" w:rsidP="004631BC">
                        <w:pPr>
                          <w:rPr>
                            <w:sz w:val="18"/>
                            <w:szCs w:val="18"/>
                          </w:rPr>
                        </w:pPr>
                        <w:r w:rsidRPr="004F71D6">
                          <w:rPr>
                            <w:sz w:val="18"/>
                            <w:szCs w:val="18"/>
                          </w:rPr>
                          <w:t>RPM Icon</w:t>
                        </w:r>
                      </w:p>
                    </w:txbxContent>
                  </v:textbox>
                </v:shape>
                <v:line id="Line 2852" o:spid="_x0000_s1390"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36FDD4A5">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 name="Picture 4818"/>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42D39349">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D36D96">
      <w:pPr>
        <w:pStyle w:val="Heading2"/>
      </w:pPr>
      <w:bookmarkStart w:id="1839" w:name="_KIC_Server"/>
      <w:bookmarkStart w:id="1840" w:name="_Toc119468179"/>
      <w:bookmarkStart w:id="1841" w:name="_Ref323559560"/>
      <w:bookmarkStart w:id="1842" w:name="_Ref323559755"/>
      <w:bookmarkStart w:id="1843" w:name="_Toc353195456"/>
      <w:bookmarkStart w:id="1844" w:name="_Toc358296374"/>
      <w:bookmarkStart w:id="1845" w:name="_Toc358298539"/>
      <w:bookmarkStart w:id="1846" w:name="_Toc469335027"/>
      <w:bookmarkStart w:id="1847" w:name="_Toc504120457"/>
      <w:bookmarkStart w:id="1848" w:name="_Toc527644440"/>
      <w:bookmarkStart w:id="1849" w:name="_Toc528599539"/>
      <w:bookmarkStart w:id="1850" w:name="_Toc17993576"/>
      <w:bookmarkStart w:id="1851" w:name="_Toc37267297"/>
      <w:bookmarkStart w:id="1852" w:name="_Toc51666669"/>
      <w:bookmarkStart w:id="1853" w:name="_Toc51666864"/>
      <w:bookmarkEnd w:id="1839"/>
      <w:r w:rsidRPr="00F0388A">
        <w:t>K</w:t>
      </w:r>
      <w:r w:rsidR="00EC2531">
        <w:t>IC</w:t>
      </w:r>
      <w:r w:rsidRPr="00F0388A">
        <w:t xml:space="preserve"> Server</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p>
    <w:p w14:paraId="052C25D7" w14:textId="24782CDD"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97827">
        <w:t>W</w:t>
      </w:r>
      <w:r w:rsidR="00504735" w:rsidRPr="00F0388A">
        <w:t xml:space="preserve">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279A1B"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w:t>
      </w:r>
      <w:r w:rsidR="00597827">
        <w:t>W</w:t>
      </w:r>
      <w:r w:rsidR="00BA454F" w:rsidRPr="00A24EC7">
        <w:t>PI software</w:t>
      </w:r>
      <w:r w:rsidR="001374E4">
        <w:t>.</w:t>
      </w:r>
      <w:r w:rsidR="00BA454F" w:rsidRPr="00A24EC7">
        <w:t xml:space="preserve"> </w:t>
      </w:r>
      <w:r w:rsidR="00504735" w:rsidRPr="00A24EC7">
        <w:t xml:space="preserve">This PC cannot simultaneously serve as </w:t>
      </w:r>
      <w:r w:rsidR="00597827" w:rsidRPr="00A24EC7">
        <w:t>a</w:t>
      </w:r>
      <w:r w:rsidR="00504735" w:rsidRPr="00A24EC7">
        <w:t xml:space="preserve"> </w:t>
      </w:r>
      <w:r w:rsidR="00597827">
        <w:t>W</w:t>
      </w:r>
      <w:r w:rsidR="00504735" w:rsidRPr="00A24EC7">
        <w:t xml:space="preserve">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100</w:t>
      </w:r>
      <w:r w:rsidR="00597827">
        <w:t xml:space="preserve"> WPI systems</w:t>
      </w:r>
      <w:r w:rsidR="004631BC" w:rsidRPr="00F0388A">
        <w:t xml:space="preserve"> </w:t>
      </w:r>
      <w:r w:rsidR="00E2192C">
        <w:t xml:space="preserve">and </w:t>
      </w:r>
      <w:r w:rsidR="004631BC" w:rsidRPr="00F0388A">
        <w:t xml:space="preserve">has a menu for creating and editing </w:t>
      </w:r>
      <w:r w:rsidR="00597827" w:rsidRPr="00F0388A">
        <w:t>usernames</w:t>
      </w:r>
      <w:r w:rsidR="004631BC" w:rsidRPr="00F0388A">
        <w:t xml:space="preserve"> and passwords for KIC Viewer-users.</w:t>
      </w:r>
      <w:r w:rsidR="00E2192C">
        <w:t xml:space="preserve">  </w:t>
      </w:r>
      <w:r w:rsidR="003F6839">
        <w:t>You</w:t>
      </w:r>
      <w:r w:rsidR="00631E3B">
        <w:t xml:space="preserve">r </w:t>
      </w:r>
      <w:r w:rsidR="00597827">
        <w:t>W</w:t>
      </w:r>
      <w:r w:rsidR="003F6839" w:rsidRPr="00F0388A">
        <w:t xml:space="preserve">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pPr>
        <w:pStyle w:val="Heading3"/>
      </w:pPr>
      <w:bookmarkStart w:id="1854" w:name="_Toc358296375"/>
      <w:bookmarkStart w:id="1855" w:name="_Toc358298540"/>
      <w:bookmarkStart w:id="1856" w:name="_Toc469335028"/>
      <w:bookmarkStart w:id="1857" w:name="_Toc504120458"/>
      <w:bookmarkStart w:id="1858" w:name="_Toc527644441"/>
      <w:bookmarkStart w:id="1859" w:name="_Toc528599540"/>
      <w:bookmarkStart w:id="1860" w:name="_Toc17993577"/>
      <w:bookmarkStart w:id="1861" w:name="_Toc37267298"/>
      <w:bookmarkStart w:id="1862" w:name="_Toc51666865"/>
      <w:r>
        <w:t>I</w:t>
      </w:r>
      <w:r w:rsidR="00631E3B">
        <w:t>nstall the KIC Server:</w:t>
      </w:r>
      <w:bookmarkEnd w:id="1854"/>
      <w:bookmarkEnd w:id="1855"/>
      <w:bookmarkEnd w:id="1856"/>
      <w:bookmarkEnd w:id="1857"/>
      <w:bookmarkEnd w:id="1858"/>
      <w:bookmarkEnd w:id="1859"/>
      <w:bookmarkEnd w:id="1860"/>
      <w:bookmarkEnd w:id="1861"/>
      <w:bookmarkEnd w:id="1862"/>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0B4FFC97" w:rsidR="004631BC" w:rsidRPr="00F0388A" w:rsidRDefault="004631BC" w:rsidP="00265668">
      <w:pPr>
        <w:numPr>
          <w:ilvl w:val="0"/>
          <w:numId w:val="39"/>
        </w:numPr>
        <w:ind w:left="360"/>
      </w:pPr>
      <w:r w:rsidRPr="00F0388A">
        <w:t xml:space="preserve">Browse the </w:t>
      </w:r>
      <w:r w:rsidR="00597827">
        <w:t>W</w:t>
      </w:r>
      <w:r w:rsidR="00DF63A3" w:rsidRPr="00F0388A">
        <w:t>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1699ED39" w:rsidR="004631BC" w:rsidRPr="00F0388A" w:rsidRDefault="004631BC" w:rsidP="00265668">
      <w:pPr>
        <w:numPr>
          <w:ilvl w:val="0"/>
          <w:numId w:val="39"/>
        </w:numPr>
        <w:ind w:left="360"/>
      </w:pPr>
      <w:r w:rsidRPr="00F0388A">
        <w:t>Fo</w:t>
      </w:r>
      <w:r w:rsidR="0077553C" w:rsidRPr="00F0388A">
        <w:t xml:space="preserve">llow the </w:t>
      </w:r>
      <w:r w:rsidR="00597827" w:rsidRPr="00F0388A">
        <w:t>on-screen</w:t>
      </w:r>
      <w:r w:rsidR="0077553C" w:rsidRPr="00F0388A">
        <w:t xml:space="preserve"> directions.</w:t>
      </w:r>
    </w:p>
    <w:p w14:paraId="2D6F6B31" w14:textId="77777777" w:rsidR="004631BC" w:rsidRPr="00F15B05" w:rsidRDefault="004631BC" w:rsidP="004631BC">
      <w:pPr>
        <w:rPr>
          <w:sz w:val="14"/>
        </w:rPr>
      </w:pPr>
    </w:p>
    <w:p w14:paraId="267001CE" w14:textId="77777777" w:rsidR="004631BC" w:rsidRDefault="00AE2473" w:rsidP="00362427">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pPr>
        <w:pStyle w:val="Heading3"/>
      </w:pPr>
      <w:bookmarkStart w:id="1863" w:name="_Toc358296376"/>
      <w:bookmarkStart w:id="1864" w:name="_Toc358298541"/>
      <w:bookmarkStart w:id="1865" w:name="_Toc469335029"/>
      <w:bookmarkStart w:id="1866" w:name="_Toc504120459"/>
      <w:bookmarkStart w:id="1867" w:name="_Toc527644442"/>
      <w:bookmarkStart w:id="1868" w:name="_Toc528599541"/>
      <w:bookmarkStart w:id="1869" w:name="_Toc17993578"/>
      <w:bookmarkStart w:id="1870" w:name="_Toc37267299"/>
      <w:bookmarkStart w:id="1871" w:name="_Toc51666866"/>
      <w:r>
        <w:t>L</w:t>
      </w:r>
      <w:r w:rsidR="00232C16">
        <w:t>aunch</w:t>
      </w:r>
      <w:r w:rsidR="004631BC" w:rsidRPr="00F0388A">
        <w:t xml:space="preserve"> the </w:t>
      </w:r>
      <w:r w:rsidR="00232C16">
        <w:t>KIC Server:</w:t>
      </w:r>
      <w:bookmarkEnd w:id="1863"/>
      <w:bookmarkEnd w:id="1864"/>
      <w:bookmarkEnd w:id="1865"/>
      <w:bookmarkEnd w:id="1866"/>
      <w:bookmarkEnd w:id="1867"/>
      <w:bookmarkEnd w:id="1868"/>
      <w:bookmarkEnd w:id="1869"/>
      <w:bookmarkEnd w:id="1870"/>
      <w:bookmarkEnd w:id="1871"/>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pPr>
        <w:pStyle w:val="Heading3"/>
      </w:pPr>
      <w:bookmarkStart w:id="1872" w:name="_Toc358296377"/>
      <w:bookmarkStart w:id="1873" w:name="_Toc358298542"/>
      <w:bookmarkStart w:id="1874" w:name="_Toc469335030"/>
      <w:bookmarkStart w:id="1875" w:name="_Toc504120460"/>
      <w:bookmarkStart w:id="1876" w:name="_Toc527644443"/>
      <w:bookmarkStart w:id="1877" w:name="_Toc528599542"/>
      <w:bookmarkStart w:id="1878" w:name="_Toc17993579"/>
      <w:bookmarkStart w:id="1879" w:name="_Toc37267300"/>
      <w:bookmarkStart w:id="1880" w:name="_Toc51666867"/>
      <w:r w:rsidRPr="00F0388A">
        <w:t>Icons</w:t>
      </w:r>
      <w:bookmarkEnd w:id="1872"/>
      <w:bookmarkEnd w:id="1873"/>
      <w:bookmarkEnd w:id="1874"/>
      <w:bookmarkEnd w:id="1875"/>
      <w:bookmarkEnd w:id="1876"/>
      <w:bookmarkEnd w:id="1877"/>
      <w:bookmarkEnd w:id="1878"/>
      <w:bookmarkEnd w:id="1879"/>
      <w:bookmarkEnd w:id="1880"/>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788"/>
        <w:gridCol w:w="4788"/>
      </w:tblGrid>
      <w:tr w:rsidR="00F15B05" w14:paraId="7150684F" w14:textId="77777777" w:rsidTr="005E5BCC">
        <w:trPr>
          <w:trHeight w:val="1116"/>
        </w:trPr>
        <w:tc>
          <w:tcPr>
            <w:tcW w:w="4788" w:type="dxa"/>
            <w:shd w:val="clear" w:color="auto" w:fill="auto"/>
          </w:tcPr>
          <w:p w14:paraId="147535DF" w14:textId="588FA78B" w:rsidR="00F15B05" w:rsidRPr="00F0388A" w:rsidRDefault="00F15B05" w:rsidP="00F15B05">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ins w:id="1881" w:author="Tom Bergeron" w:date="2020-09-25T15:54:00Z">
              <w:r w:rsidR="00D75DE9" w:rsidRPr="00F0388A">
                <w:t xml:space="preserve">Figure </w:t>
              </w:r>
              <w:r w:rsidR="00D75DE9">
                <w:rPr>
                  <w:noProof/>
                </w:rPr>
                <w:t>58</w:t>
              </w:r>
            </w:ins>
            <w:del w:id="1882" w:author="Tom Bergeron" w:date="2020-09-25T15:54:00Z">
              <w:r w:rsidR="00556C6F" w:rsidRPr="00F0388A" w:rsidDel="00D75DE9">
                <w:delText xml:space="preserve">Figure </w:delText>
              </w:r>
              <w:r w:rsidR="00556C6F" w:rsidDel="00D75DE9">
                <w:rPr>
                  <w:noProof/>
                </w:rPr>
                <w:delText>121</w:delText>
              </w:r>
            </w:del>
            <w:r w:rsidRPr="00F0388A">
              <w:fldChar w:fldCharType="end"/>
            </w:r>
            <w:r w:rsidRPr="00F0388A">
              <w:t>.</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1" type="#_x0000_t75" style="width:36.4pt;height:36.4pt" o:ole="">
                  <v:imagedata r:id="rId202" o:title=""/>
                </v:shape>
                <o:OLEObject Type="Embed" ProgID="PBrush" ShapeID="_x0000_i1031" DrawAspect="Content" ObjectID="_1662856721" r:id="rId203"/>
              </w:object>
            </w:r>
          </w:p>
          <w:p w14:paraId="4C615FEF" w14:textId="6A392CF2" w:rsidR="00F15B05" w:rsidRPr="00F0388A" w:rsidRDefault="00F15B05" w:rsidP="00F15B05">
            <w:pPr>
              <w:pStyle w:val="Caption"/>
            </w:pPr>
            <w:bookmarkStart w:id="1883"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1884" w:author="Tom Bergeron" w:date="2020-09-25T15:54:00Z">
              <w:r w:rsidR="00D75DE9">
                <w:rPr>
                  <w:noProof/>
                </w:rPr>
                <w:t>58</w:t>
              </w:r>
            </w:ins>
            <w:del w:id="1885" w:author="Tom Bergeron" w:date="2020-09-25T15:54:00Z">
              <w:r w:rsidR="00556C6F" w:rsidDel="00D75DE9">
                <w:rPr>
                  <w:noProof/>
                </w:rPr>
                <w:delText>121</w:delText>
              </w:r>
            </w:del>
            <w:r w:rsidR="00B41E3E">
              <w:rPr>
                <w:noProof/>
              </w:rPr>
              <w:fldChar w:fldCharType="end"/>
            </w:r>
            <w:bookmarkEnd w:id="1883"/>
          </w:p>
          <w:p w14:paraId="4EAA2B6A" w14:textId="77777777" w:rsidR="00F15B05" w:rsidRDefault="00F15B05" w:rsidP="004631BC"/>
        </w:tc>
      </w:tr>
      <w:tr w:rsidR="00F15B05" w14:paraId="7FC3A24C" w14:textId="77777777" w:rsidTr="005E5BCC">
        <w:tc>
          <w:tcPr>
            <w:tcW w:w="4788" w:type="dxa"/>
            <w:shd w:val="clear" w:color="auto" w:fill="auto"/>
          </w:tcPr>
          <w:p w14:paraId="34BE80A2" w14:textId="45D4A7F7" w:rsidR="00F15B05" w:rsidRPr="00F0388A" w:rsidRDefault="00F15B05" w:rsidP="00F15B05">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ins w:id="1886" w:author="Tom Bergeron" w:date="2020-09-25T15:54:00Z">
              <w:r w:rsidR="00D75DE9" w:rsidRPr="00F0388A">
                <w:t xml:space="preserve">Figure </w:t>
              </w:r>
              <w:r w:rsidR="00D75DE9">
                <w:rPr>
                  <w:noProof/>
                </w:rPr>
                <w:t>59</w:t>
              </w:r>
            </w:ins>
            <w:del w:id="1887" w:author="Tom Bergeron" w:date="2020-09-25T15:54:00Z">
              <w:r w:rsidR="00556C6F" w:rsidRPr="00F0388A" w:rsidDel="00D75DE9">
                <w:delText xml:space="preserve">Figure </w:delText>
              </w:r>
              <w:r w:rsidR="00556C6F" w:rsidDel="00D75DE9">
                <w:rPr>
                  <w:noProof/>
                </w:rPr>
                <w:delText>122</w:delText>
              </w:r>
            </w:del>
            <w:r w:rsidRPr="00F0388A">
              <w:fldChar w:fldCharType="end"/>
            </w:r>
            <w:r w:rsidRPr="00F0388A">
              <w:t>.</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2" type="#_x0000_t75" style="width:36.4pt;height:36.4pt" o:ole="">
                  <v:imagedata r:id="rId204" o:title=""/>
                </v:shape>
                <o:OLEObject Type="Embed" ProgID="PBrush" ShapeID="_x0000_i1032" DrawAspect="Content" ObjectID="_1662856722" r:id="rId205"/>
              </w:object>
            </w:r>
          </w:p>
          <w:p w14:paraId="6136414F" w14:textId="37D9E613" w:rsidR="00F15B05" w:rsidRPr="00F0388A" w:rsidRDefault="00F15B05" w:rsidP="00F15B05">
            <w:pPr>
              <w:pStyle w:val="Caption"/>
            </w:pPr>
            <w:bookmarkStart w:id="1888"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1889" w:author="Tom Bergeron" w:date="2020-09-25T15:54:00Z">
              <w:r w:rsidR="00D75DE9">
                <w:rPr>
                  <w:noProof/>
                </w:rPr>
                <w:t>59</w:t>
              </w:r>
            </w:ins>
            <w:del w:id="1890" w:author="Tom Bergeron" w:date="2020-09-25T15:54:00Z">
              <w:r w:rsidR="00556C6F" w:rsidDel="00D75DE9">
                <w:rPr>
                  <w:noProof/>
                </w:rPr>
                <w:delText>122</w:delText>
              </w:r>
            </w:del>
            <w:r w:rsidR="00B41E3E">
              <w:rPr>
                <w:noProof/>
              </w:rPr>
              <w:fldChar w:fldCharType="end"/>
            </w:r>
            <w:bookmarkEnd w:id="1888"/>
          </w:p>
          <w:p w14:paraId="79745A93" w14:textId="77777777" w:rsidR="00F15B05" w:rsidRPr="004B2B33" w:rsidRDefault="00F15B05" w:rsidP="004B2B33">
            <w:pPr>
              <w:jc w:val="center"/>
            </w:pPr>
          </w:p>
        </w:tc>
      </w:tr>
    </w:tbl>
    <w:p w14:paraId="0F364934" w14:textId="77777777" w:rsidR="00EC2531" w:rsidRDefault="00F15B05">
      <w:pPr>
        <w:pStyle w:val="Heading3"/>
      </w:pPr>
      <w:r>
        <w:br w:type="page"/>
      </w:r>
      <w:bookmarkStart w:id="1891" w:name="_Toc469335031"/>
      <w:bookmarkStart w:id="1892" w:name="_Toc504120461"/>
      <w:bookmarkStart w:id="1893" w:name="_Toc527644444"/>
      <w:bookmarkStart w:id="1894" w:name="_Toc528599543"/>
      <w:bookmarkStart w:id="1895" w:name="_Toc17993580"/>
      <w:bookmarkStart w:id="1896" w:name="_Toc37267301"/>
      <w:bookmarkStart w:id="1897" w:name="_Toc51666868"/>
      <w:r w:rsidR="00EC2531">
        <w:lastRenderedPageBreak/>
        <w:t>KIC Server Window Functions</w:t>
      </w:r>
      <w:bookmarkEnd w:id="1891"/>
      <w:bookmarkEnd w:id="1892"/>
      <w:bookmarkEnd w:id="1893"/>
      <w:bookmarkEnd w:id="1894"/>
      <w:bookmarkEnd w:id="1895"/>
      <w:bookmarkEnd w:id="1896"/>
      <w:bookmarkEnd w:id="1897"/>
    </w:p>
    <w:p w14:paraId="30A312A7" w14:textId="4505473A" w:rsidR="00192EC7" w:rsidRDefault="00192EC7" w:rsidP="00EC2531">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ins w:id="1898" w:author="Tom Bergeron" w:date="2020-09-25T15:54:00Z">
        <w:r w:rsidR="00D75DE9" w:rsidRPr="00195103">
          <w:t xml:space="preserve">Figure </w:t>
        </w:r>
        <w:r w:rsidR="00D75DE9">
          <w:t>60</w:t>
        </w:r>
      </w:ins>
      <w:del w:id="1899" w:author="Tom Bergeron" w:date="2020-09-25T15:54:00Z">
        <w:r w:rsidR="00556C6F" w:rsidRPr="00195103" w:rsidDel="00D75DE9">
          <w:delText xml:space="preserve">Figure </w:delText>
        </w:r>
        <w:r w:rsidR="00556C6F" w:rsidDel="00D75DE9">
          <w:delText>123</w:delText>
        </w:r>
      </w:del>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77777777" w:rsidR="004631BC" w:rsidRPr="00F0388A" w:rsidRDefault="004631BC" w:rsidP="005E5BCC">
      <w:pPr>
        <w:pStyle w:val="ListNumber2"/>
        <w:numPr>
          <w:ilvl w:val="0"/>
          <w:numId w:val="20"/>
        </w:numPr>
        <w:spacing w:after="120"/>
      </w:pPr>
      <w:r w:rsidRPr="00F0388A">
        <w:t>Add new users and passwords for KIC Viewers to connect.</w:t>
      </w:r>
    </w:p>
    <w:p w14:paraId="7347A5DF" w14:textId="77777777" w:rsidR="004631BC" w:rsidRPr="00F0388A" w:rsidRDefault="004631BC" w:rsidP="00A4313F">
      <w:pPr>
        <w:pStyle w:val="ListNumber2"/>
        <w:spacing w:after="120"/>
      </w:pPr>
      <w:r w:rsidRPr="00F0388A">
        <w:t>Edit/delete users and Passwords</w:t>
      </w:r>
    </w:p>
    <w:p w14:paraId="1EB35F97" w14:textId="2A2E584F" w:rsidR="004631BC" w:rsidRPr="00F0388A" w:rsidRDefault="004631BC" w:rsidP="00A4313F">
      <w:pPr>
        <w:pStyle w:val="ListNumber2"/>
        <w:spacing w:after="120"/>
      </w:pPr>
      <w:r w:rsidRPr="00F0388A">
        <w:t>View the connecti</w:t>
      </w:r>
      <w:r w:rsidR="00B66962">
        <w:t>on time and IP address for each</w:t>
      </w:r>
      <w:r w:rsidR="008D70AC" w:rsidRPr="00F0388A">
        <w:t> </w:t>
      </w:r>
      <w:r w:rsidR="00597827">
        <w:t>W</w:t>
      </w:r>
      <w:r w:rsidR="00DF63A3" w:rsidRPr="00F0388A">
        <w:t>PI</w:t>
      </w:r>
      <w:r w:rsidR="00B66962">
        <w:t xml:space="preserve"> c</w:t>
      </w:r>
      <w:r w:rsidRPr="00F0388A">
        <w:t>lient PC that is connected</w:t>
      </w:r>
    </w:p>
    <w:p w14:paraId="6266D5D5" w14:textId="77777777" w:rsidR="004631BC" w:rsidRPr="00F0388A" w:rsidRDefault="004631BC" w:rsidP="00A4313F">
      <w:pPr>
        <w:pStyle w:val="ListNumber2"/>
        <w:spacing w:after="120"/>
      </w:pPr>
      <w:r w:rsidRPr="00F0388A">
        <w:t>View the KIC Viewer-</w:t>
      </w:r>
      <w:r w:rsidR="00F87E2D" w:rsidRPr="00F0388A">
        <w:t>User name and connection time.</w:t>
      </w:r>
    </w:p>
    <w:p w14:paraId="1E262C24" w14:textId="1E675A90" w:rsidR="004631BC" w:rsidRPr="00F0388A" w:rsidRDefault="004631BC" w:rsidP="00A4313F">
      <w:pPr>
        <w:pStyle w:val="ListNumber2"/>
        <w:spacing w:after="120"/>
      </w:pPr>
      <w:r w:rsidRPr="00F0388A">
        <w:t xml:space="preserve">Maximum number of Ovens - Enter the number of </w:t>
      </w:r>
      <w:r w:rsidR="00E26227">
        <w:t>machines</w:t>
      </w:r>
      <w:r w:rsidRPr="00F0388A">
        <w:t xml:space="preserve"> you wish to display in the KIC</w:t>
      </w:r>
      <w:r w:rsidR="00D850B5" w:rsidRPr="00F0388A">
        <w:t xml:space="preserve"> </w:t>
      </w:r>
      <w:r w:rsidRPr="00F0388A">
        <w:t>Viewer window.</w:t>
      </w:r>
    </w:p>
    <w:p w14:paraId="397819CD" w14:textId="77777777" w:rsidR="004631BC" w:rsidRDefault="004631BC" w:rsidP="006D68D0">
      <w:pPr>
        <w:pStyle w:val="ListNumber2"/>
      </w:pPr>
      <w:r w:rsidRPr="00F0388A">
        <w:t>Start to host – Enables/disables the KIC Servers’</w:t>
      </w:r>
      <w:r w:rsidR="00F87E2D" w:rsidRPr="00F0388A">
        <w:t xml:space="preserve"> connection mode.</w:t>
      </w:r>
    </w:p>
    <w:p w14:paraId="4F829434" w14:textId="77777777" w:rsidR="00EC2531" w:rsidRPr="00F0388A" w:rsidRDefault="00160607" w:rsidP="00062A0A">
      <w:pPr>
        <w:pStyle w:val="Heading4"/>
      </w:pPr>
      <w:bookmarkStart w:id="1900" w:name="_Toc358296378"/>
      <w:bookmarkStart w:id="1901" w:name="_Toc358298543"/>
      <w:r>
        <w:rPr>
          <w:noProof/>
        </w:rPr>
        <w:drawing>
          <wp:anchor distT="0" distB="0" distL="114300" distR="114300" simplePos="0" relativeHeight="251864064" behindDoc="1" locked="0" layoutInCell="1" allowOverlap="1" wp14:anchorId="452F7031" wp14:editId="49C62D16">
            <wp:simplePos x="0" y="0"/>
            <wp:positionH relativeFrom="column">
              <wp:posOffset>3124200</wp:posOffset>
            </wp:positionH>
            <wp:positionV relativeFrom="line">
              <wp:posOffset>113030</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t>Add a new u</w:t>
      </w:r>
      <w:r w:rsidR="00EC2531" w:rsidRPr="00F0388A">
        <w:t>ser</w:t>
      </w:r>
      <w:bookmarkEnd w:id="1900"/>
      <w:bookmarkEnd w:id="1901"/>
    </w:p>
    <w:p w14:paraId="5F7C7AB6" w14:textId="7E0A039A" w:rsidR="00EC2531" w:rsidRPr="00F0388A" w:rsidRDefault="00EC2531" w:rsidP="00A97125">
      <w:pPr>
        <w:numPr>
          <w:ilvl w:val="0"/>
          <w:numId w:val="122"/>
        </w:numPr>
      </w:pPr>
      <w:r w:rsidRPr="00F0388A">
        <w:t xml:space="preserve">Enter the new </w:t>
      </w:r>
      <w:r w:rsidR="00597827" w:rsidRPr="00F0388A">
        <w:t>username</w:t>
      </w:r>
      <w:r w:rsidRPr="00F0388A">
        <w:t>.</w:t>
      </w:r>
    </w:p>
    <w:p w14:paraId="457C8091" w14:textId="77777777" w:rsidR="00EC2531" w:rsidRPr="00F0388A" w:rsidRDefault="00EC2531" w:rsidP="00A97125">
      <w:pPr>
        <w:numPr>
          <w:ilvl w:val="0"/>
          <w:numId w:val="122"/>
        </w:numPr>
      </w:pPr>
      <w:r w:rsidRPr="00F0388A">
        <w:t>Enter the new password.</w:t>
      </w:r>
    </w:p>
    <w:p w14:paraId="545D1C75" w14:textId="77777777" w:rsidR="00EC2531" w:rsidRPr="00F0388A" w:rsidRDefault="00EC2531" w:rsidP="00A97125">
      <w:pPr>
        <w:numPr>
          <w:ilvl w:val="0"/>
          <w:numId w:val="122"/>
        </w:numPr>
      </w:pPr>
      <w:r w:rsidRPr="00F0388A">
        <w:t>Select the Add button.</w:t>
      </w:r>
    </w:p>
    <w:p w14:paraId="13198FEB" w14:textId="61391B1C" w:rsidR="00EC2531" w:rsidRDefault="00EC2531" w:rsidP="00EC2531">
      <w:r w:rsidRPr="00F0388A">
        <w:t xml:space="preserve">You </w:t>
      </w:r>
      <w:r>
        <w:t>are</w:t>
      </w:r>
      <w:r w:rsidRPr="00F0388A">
        <w:t xml:space="preserve"> added to the l</w:t>
      </w:r>
      <w:r>
        <w:t>is</w:t>
      </w:r>
      <w:r w:rsidRPr="00F0388A">
        <w:t>t of users.  To access a l</w:t>
      </w:r>
      <w:r>
        <w:t>is</w:t>
      </w:r>
      <w:r w:rsidRPr="00F0388A">
        <w:t xml:space="preserve">t of </w:t>
      </w:r>
      <w:r w:rsidR="00597827" w:rsidRPr="00F0388A">
        <w:t>users,</w:t>
      </w:r>
      <w:r w:rsidRPr="00F0388A">
        <w:t xml:space="preserve"> select the L</w:t>
      </w:r>
      <w:r>
        <w:t>is</w:t>
      </w:r>
      <w:r w:rsidRPr="00F0388A">
        <w:t>t of Users dropdown menu.</w:t>
      </w:r>
    </w:p>
    <w:p w14:paraId="56B2F4EC" w14:textId="77777777" w:rsidR="00442304" w:rsidRPr="00F0388A" w:rsidRDefault="00442304" w:rsidP="00EC2531"/>
    <w:p w14:paraId="2A6AF7AC" w14:textId="77777777" w:rsidR="00EC2531" w:rsidRPr="00F0388A" w:rsidRDefault="00EC2531" w:rsidP="00062A0A">
      <w:pPr>
        <w:pStyle w:val="Heading4"/>
      </w:pPr>
      <w:bookmarkStart w:id="1902" w:name="_Toc358296379"/>
      <w:bookmarkStart w:id="1903" w:name="_Toc358298544"/>
      <w:r>
        <w:t>Change a password</w:t>
      </w:r>
      <w:bookmarkEnd w:id="1902"/>
      <w:bookmarkEnd w:id="1903"/>
    </w:p>
    <w:p w14:paraId="64AC5793" w14:textId="77777777" w:rsidR="00EC2531" w:rsidRPr="00F0388A" w:rsidRDefault="00EC2531" w:rsidP="005E5BCC">
      <w:pPr>
        <w:pStyle w:val="ListNumber2"/>
        <w:numPr>
          <w:ilvl w:val="0"/>
          <w:numId w:val="21"/>
        </w:numPr>
      </w:pPr>
      <w:r w:rsidRPr="00F0388A">
        <w:t>Click on the List of Users dropdown menu.</w:t>
      </w:r>
    </w:p>
    <w:p w14:paraId="42A8974A" w14:textId="77777777" w:rsidR="00EC2531" w:rsidRPr="00F0388A" w:rsidRDefault="00EC2531" w:rsidP="004F2642">
      <w:pPr>
        <w:pStyle w:val="ListNumber2"/>
      </w:pPr>
      <w:r w:rsidRPr="00F0388A">
        <w:t>Select the user that you wish to modify.</w:t>
      </w:r>
    </w:p>
    <w:p w14:paraId="58C0D982" w14:textId="77777777" w:rsidR="00EC2531" w:rsidRPr="00F0388A" w:rsidRDefault="00EC2531" w:rsidP="004F2642">
      <w:pPr>
        <w:pStyle w:val="ListNumber2"/>
      </w:pPr>
      <w:r w:rsidRPr="00F0388A">
        <w:t xml:space="preserve">Enter the new password for that user.  </w:t>
      </w:r>
    </w:p>
    <w:p w14:paraId="79653214" w14:textId="77777777" w:rsidR="00EC2531" w:rsidRPr="00F0388A" w:rsidRDefault="00EC2531" w:rsidP="00195103">
      <w:pPr>
        <w:pStyle w:val="ListNumber2"/>
        <w:keepNext/>
        <w:spacing w:after="120"/>
      </w:pPr>
      <w:r w:rsidRPr="00F0388A">
        <w:t>Select the Change Password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77777777" w:rsidR="00EC2531" w:rsidRPr="00F0388A" w:rsidRDefault="00EC2531" w:rsidP="00062A0A">
      <w:pPr>
        <w:pStyle w:val="Heading4"/>
      </w:pPr>
      <w:bookmarkStart w:id="1904" w:name="_Toc358296380"/>
      <w:bookmarkStart w:id="1905" w:name="_Toc358298545"/>
      <w:r>
        <w:t>Delete</w:t>
      </w:r>
      <w:r w:rsidRPr="00F0388A">
        <w:t xml:space="preserve"> a user</w:t>
      </w:r>
      <w:bookmarkEnd w:id="1904"/>
      <w:bookmarkEnd w:id="1905"/>
    </w:p>
    <w:p w14:paraId="05F8EBF4" w14:textId="77777777" w:rsidR="00EC2531" w:rsidRPr="00F0388A" w:rsidRDefault="00EC2531" w:rsidP="005E5BCC">
      <w:pPr>
        <w:pStyle w:val="ListNumber2"/>
        <w:numPr>
          <w:ilvl w:val="0"/>
          <w:numId w:val="22"/>
        </w:numPr>
      </w:pPr>
      <w:r w:rsidRPr="00F0388A">
        <w:t>Click on the List of Users dropdown menu.</w:t>
      </w:r>
    </w:p>
    <w:p w14:paraId="3980A9F0" w14:textId="77777777" w:rsidR="00EC2531" w:rsidRPr="00F0388A" w:rsidRDefault="00EC2531" w:rsidP="004F2642">
      <w:pPr>
        <w:pStyle w:val="ListNumber2"/>
      </w:pPr>
      <w:r w:rsidRPr="00F0388A">
        <w:t>Select the user that you wish to modify.</w:t>
      </w:r>
    </w:p>
    <w:p w14:paraId="18041BCE" w14:textId="77777777" w:rsidR="00EC2531" w:rsidRPr="00F0388A" w:rsidRDefault="00EC2531" w:rsidP="00195103">
      <w:pPr>
        <w:pStyle w:val="ListNumber2"/>
        <w:keepNext/>
        <w:spacing w:after="120"/>
      </w:pPr>
      <w:r w:rsidRPr="00F0388A">
        <w:t>Select the Delete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4743C70A" w:rsidR="00EC2531" w:rsidRPr="00160607" w:rsidRDefault="00EC2531" w:rsidP="00A83C5E">
      <w:pPr>
        <w:pStyle w:val="Caption"/>
        <w:ind w:right="720"/>
        <w:jc w:val="right"/>
        <w:rPr>
          <w:rFonts w:ascii="Trebuchet MS" w:hAnsi="Trebuchet MS"/>
          <w:color w:val="FF0000"/>
          <w:sz w:val="24"/>
          <w:szCs w:val="24"/>
        </w:rPr>
      </w:pPr>
      <w:bookmarkStart w:id="1906"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ins w:id="1907" w:author="Tom Bergeron" w:date="2020-09-25T15:54:00Z">
        <w:r w:rsidR="00D75DE9">
          <w:rPr>
            <w:noProof/>
          </w:rPr>
          <w:t>60</w:t>
        </w:r>
      </w:ins>
      <w:del w:id="1908" w:author="Tom Bergeron" w:date="2020-09-25T15:54:00Z">
        <w:r w:rsidR="00556C6F" w:rsidDel="00D75DE9">
          <w:rPr>
            <w:noProof/>
          </w:rPr>
          <w:delText>123</w:delText>
        </w:r>
      </w:del>
      <w:r w:rsidR="00B41E3E">
        <w:rPr>
          <w:noProof/>
        </w:rPr>
        <w:fldChar w:fldCharType="end"/>
      </w:r>
      <w:bookmarkEnd w:id="1906"/>
      <w:r w:rsidRPr="00195103">
        <w:t>: KIC Server Window</w:t>
      </w:r>
    </w:p>
    <w:p w14:paraId="71E71AD7" w14:textId="77777777" w:rsidR="00EC2531" w:rsidRDefault="00EC2531" w:rsidP="004631BC">
      <w:pPr>
        <w:rPr>
          <w:b/>
        </w:rPr>
      </w:pPr>
    </w:p>
    <w:p w14:paraId="49FDA836" w14:textId="2112D6FB" w:rsidR="004631BC" w:rsidRPr="00F0388A" w:rsidRDefault="00F15B05" w:rsidP="004631BC">
      <w:r>
        <w:rPr>
          <w:b/>
        </w:rPr>
        <w:t>Maximum number of O</w:t>
      </w:r>
      <w:r w:rsidR="004631BC" w:rsidRPr="00F0388A">
        <w:rPr>
          <w:b/>
        </w:rPr>
        <w:t>vens</w:t>
      </w:r>
      <w:r w:rsidR="004631BC" w:rsidRPr="00F0388A">
        <w:t xml:space="preserve"> – This value controls the number of </w:t>
      </w:r>
      <w:r w:rsidR="00E26227">
        <w:t>WPI system</w:t>
      </w:r>
      <w:r w:rsidR="004631BC" w:rsidRPr="00F0388A">
        <w:t xml:space="preserve"> boxes displayed on the KIC Viewer screen the maximum numb</w:t>
      </w:r>
      <w:r w:rsidR="00F87E2D" w:rsidRPr="00F0388A">
        <w:t xml:space="preserve">er of </w:t>
      </w:r>
      <w:r w:rsidR="006A5A04">
        <w:t>machines</w:t>
      </w:r>
      <w:r w:rsidR="00F87E2D" w:rsidRPr="00F0388A">
        <w:t xml:space="preserve">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D36D96">
      <w:pPr>
        <w:pStyle w:val="Heading2"/>
      </w:pPr>
      <w:r>
        <w:br w:type="page"/>
      </w:r>
      <w:bookmarkStart w:id="1909" w:name="_Toc119468180"/>
      <w:bookmarkStart w:id="1910" w:name="_Toc353195457"/>
      <w:bookmarkStart w:id="1911" w:name="_Toc358296381"/>
      <w:bookmarkStart w:id="1912" w:name="_Toc358298546"/>
      <w:bookmarkStart w:id="1913" w:name="_Toc469335032"/>
      <w:bookmarkStart w:id="1914" w:name="_Toc504120462"/>
      <w:bookmarkStart w:id="1915" w:name="_Toc527644445"/>
      <w:bookmarkStart w:id="1916" w:name="_Toc528599544"/>
      <w:bookmarkStart w:id="1917" w:name="_Toc17993581"/>
      <w:bookmarkStart w:id="1918" w:name="_Toc37267302"/>
      <w:bookmarkStart w:id="1919" w:name="_Toc51666670"/>
      <w:bookmarkStart w:id="1920" w:name="_Toc51666869"/>
      <w:r w:rsidR="00F15B05">
        <w:lastRenderedPageBreak/>
        <w:t>KIC</w:t>
      </w:r>
      <w:r w:rsidRPr="007E4962">
        <w:t xml:space="preserve"> Viewer</w:t>
      </w:r>
      <w:bookmarkEnd w:id="1909"/>
      <w:bookmarkEnd w:id="1910"/>
      <w:bookmarkEnd w:id="1911"/>
      <w:bookmarkEnd w:id="1912"/>
      <w:bookmarkEnd w:id="1913"/>
      <w:bookmarkEnd w:id="1914"/>
      <w:bookmarkEnd w:id="1915"/>
      <w:bookmarkEnd w:id="1916"/>
      <w:bookmarkEnd w:id="1917"/>
      <w:bookmarkEnd w:id="1918"/>
      <w:bookmarkEnd w:id="1919"/>
      <w:bookmarkEnd w:id="1920"/>
    </w:p>
    <w:p w14:paraId="4125188B" w14:textId="55F1B8B9" w:rsidR="001E140A" w:rsidRPr="00A24EC7" w:rsidRDefault="001E140A" w:rsidP="001E140A">
      <w:r w:rsidRPr="00A24EC7">
        <w:rPr>
          <w:i/>
        </w:rPr>
        <w:t>KIC Viewer</w:t>
      </w:r>
      <w:r w:rsidRPr="00A24EC7">
        <w:t xml:space="preserve"> software lets you remotely view production data from all </w:t>
      </w:r>
      <w:r w:rsidR="00597827">
        <w:t>W</w:t>
      </w:r>
      <w:r w:rsidRPr="00A24EC7">
        <w:t xml:space="preserve">PI systems connected to the </w:t>
      </w:r>
      <w:r w:rsidRPr="00A24EC7">
        <w:rPr>
          <w:i/>
        </w:rPr>
        <w:t>KIC Server</w:t>
      </w:r>
      <w:r w:rsidRPr="00A24EC7">
        <w:t xml:space="preserve">.  The software </w:t>
      </w:r>
      <w:bookmarkStart w:id="1921" w:name="_Hlk528847024"/>
      <w:r w:rsidRPr="00A24EC7">
        <w:t xml:space="preserve">is included on the </w:t>
      </w:r>
      <w:r w:rsidR="00597827">
        <w:t>W</w:t>
      </w:r>
      <w:r w:rsidRPr="00A24EC7">
        <w:t xml:space="preserve">PI installation </w:t>
      </w:r>
      <w:r w:rsidR="00451915">
        <w:t>media</w:t>
      </w:r>
      <w:r w:rsidRPr="00A24EC7">
        <w:t xml:space="preserve"> </w:t>
      </w:r>
      <w:bookmarkEnd w:id="1921"/>
      <w:r w:rsidRPr="00A24EC7">
        <w:t>and can be installed on a desktop PC or any computer on the network. It can be installed on a separate PC or on the same PC with</w:t>
      </w:r>
      <w:r w:rsidR="007E4962" w:rsidRPr="00A24EC7">
        <w:t xml:space="preserve"> the</w:t>
      </w:r>
      <w:r w:rsidRPr="00A24EC7">
        <w:t xml:space="preserve"> KIC Server or the </w:t>
      </w:r>
      <w:r w:rsidR="00597827">
        <w:t>W</w:t>
      </w:r>
      <w:r w:rsidRPr="00A24EC7">
        <w:t>PI client.</w:t>
      </w:r>
    </w:p>
    <w:p w14:paraId="472B5D32" w14:textId="77777777" w:rsidR="001E140A" w:rsidRPr="00A24EC7" w:rsidRDefault="001E140A" w:rsidP="001E140A"/>
    <w:p w14:paraId="65A312B1" w14:textId="77777777" w:rsidR="001E140A" w:rsidRDefault="001E140A" w:rsidP="001E140A">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pPr>
        <w:pStyle w:val="Heading3"/>
      </w:pPr>
      <w:bookmarkStart w:id="1922" w:name="_Toc358296382"/>
      <w:bookmarkStart w:id="1923" w:name="_Toc358298547"/>
      <w:bookmarkStart w:id="1924" w:name="_Toc469335033"/>
      <w:bookmarkStart w:id="1925" w:name="_Toc504120463"/>
      <w:bookmarkStart w:id="1926" w:name="_Toc527644446"/>
      <w:bookmarkStart w:id="1927" w:name="_Toc528599545"/>
      <w:bookmarkStart w:id="1928" w:name="_Toc17993582"/>
      <w:bookmarkStart w:id="1929" w:name="_Toc37267303"/>
      <w:bookmarkStart w:id="1930" w:name="_Toc51666870"/>
      <w:r>
        <w:t>Install t</w:t>
      </w:r>
      <w:r w:rsidR="008058F8">
        <w:t xml:space="preserve">he </w:t>
      </w:r>
      <w:r w:rsidR="001E140A">
        <w:t>KIC Viewer</w:t>
      </w:r>
      <w:bookmarkEnd w:id="1922"/>
      <w:bookmarkEnd w:id="1923"/>
      <w:bookmarkEnd w:id="1924"/>
      <w:bookmarkEnd w:id="1925"/>
      <w:bookmarkEnd w:id="1926"/>
      <w:bookmarkEnd w:id="1927"/>
      <w:bookmarkEnd w:id="1928"/>
      <w:bookmarkEnd w:id="1929"/>
      <w:bookmarkEnd w:id="1930"/>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0368F81D" w14:textId="3548808D" w:rsidR="001E140A" w:rsidRDefault="001E140A" w:rsidP="00A97125">
      <w:pPr>
        <w:numPr>
          <w:ilvl w:val="0"/>
          <w:numId w:val="143"/>
        </w:numPr>
      </w:pPr>
      <w:bookmarkStart w:id="1931" w:name="_Hlk528847079"/>
      <w:r w:rsidRPr="00F0388A">
        <w:t xml:space="preserve">Browse the </w:t>
      </w:r>
      <w:r w:rsidR="00597827">
        <w:t>W</w:t>
      </w:r>
      <w:r w:rsidRPr="00F0388A">
        <w:t xml:space="preserve">PI installation </w:t>
      </w:r>
      <w:r w:rsidR="00451915">
        <w:t>media</w:t>
      </w:r>
      <w:r w:rsidRPr="00F0388A">
        <w:t xml:space="preserve"> </w:t>
      </w:r>
      <w:bookmarkEnd w:id="1931"/>
      <w:r w:rsidRPr="00F0388A">
        <w:t xml:space="preserve">for the folder </w:t>
      </w:r>
      <w:r>
        <w:t xml:space="preserve">named </w:t>
      </w:r>
      <w:r w:rsidRPr="00D437E9">
        <w:rPr>
          <w:i/>
        </w:rPr>
        <w:t>KIC Viewer</w:t>
      </w:r>
      <w:r w:rsidRPr="00F0388A">
        <w:t xml:space="preserve">.  </w:t>
      </w: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pPr>
        <w:pStyle w:val="Heading3"/>
      </w:pPr>
      <w:bookmarkStart w:id="1932" w:name="_Toc469335034"/>
      <w:bookmarkStart w:id="1933" w:name="_Toc504120464"/>
      <w:bookmarkStart w:id="1934" w:name="_Toc527644447"/>
      <w:bookmarkStart w:id="1935" w:name="_Toc528599546"/>
      <w:bookmarkStart w:id="1936" w:name="_Toc17993583"/>
      <w:bookmarkStart w:id="1937" w:name="_Toc37267304"/>
      <w:bookmarkStart w:id="1938" w:name="_Toc51666871"/>
      <w:r>
        <w:t>Configur</w:t>
      </w:r>
      <w:r w:rsidR="00F15B05">
        <w:t>e</w:t>
      </w:r>
      <w:r>
        <w:t xml:space="preserve"> </w:t>
      </w:r>
      <w:r w:rsidR="006939CA">
        <w:t>t</w:t>
      </w:r>
      <w:r w:rsidR="008058F8">
        <w:t xml:space="preserve">he </w:t>
      </w:r>
      <w:r w:rsidR="001E140A">
        <w:t xml:space="preserve">KIC Viewer </w:t>
      </w:r>
      <w:r w:rsidR="008058F8">
        <w:t>Application</w:t>
      </w:r>
      <w:bookmarkEnd w:id="1932"/>
      <w:bookmarkEnd w:id="1933"/>
      <w:bookmarkEnd w:id="1934"/>
      <w:bookmarkEnd w:id="1935"/>
      <w:bookmarkEnd w:id="1936"/>
      <w:bookmarkEnd w:id="1937"/>
      <w:bookmarkEnd w:id="1938"/>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7A87940E" w14:textId="39788361" w:rsidR="001E140A" w:rsidRDefault="001E140A" w:rsidP="00A97125">
      <w:pPr>
        <w:numPr>
          <w:ilvl w:val="0"/>
          <w:numId w:val="136"/>
        </w:numPr>
      </w:pPr>
      <w:r>
        <w:t xml:space="preserve">Using a VNC application – this method will allow you to view historical data via the use of VNC software to directly access the </w:t>
      </w:r>
      <w:r w:rsidR="00597827">
        <w:t>W</w:t>
      </w:r>
      <w:r>
        <w:t>PI Client software/PC.</w:t>
      </w:r>
    </w:p>
    <w:p w14:paraId="3E47E861" w14:textId="77777777" w:rsidR="001E140A" w:rsidRPr="00F17DAD" w:rsidRDefault="00F15B05">
      <w:pPr>
        <w:pStyle w:val="Heading3"/>
      </w:pPr>
      <w:bookmarkStart w:id="1939" w:name="_Toc469335035"/>
      <w:bookmarkStart w:id="1940" w:name="_Toc504120465"/>
      <w:bookmarkStart w:id="1941" w:name="_Toc527644448"/>
      <w:bookmarkStart w:id="1942" w:name="_Toc528599547"/>
      <w:bookmarkStart w:id="1943" w:name="_Toc17993584"/>
      <w:bookmarkStart w:id="1944" w:name="_Toc37267305"/>
      <w:bookmarkStart w:id="1945" w:name="_Toc51666872"/>
      <w:r>
        <w:t>U</w:t>
      </w:r>
      <w:r w:rsidR="001E140A">
        <w:t xml:space="preserve">se </w:t>
      </w:r>
      <w:r w:rsidR="000C16B3">
        <w:t>KIC Viewer by the Networking P</w:t>
      </w:r>
      <w:r w:rsidR="006939CA">
        <w:t>ath</w:t>
      </w:r>
      <w:bookmarkEnd w:id="1939"/>
      <w:bookmarkEnd w:id="1940"/>
      <w:bookmarkEnd w:id="1941"/>
      <w:bookmarkEnd w:id="1942"/>
      <w:bookmarkEnd w:id="1943"/>
      <w:bookmarkEnd w:id="1944"/>
      <w:bookmarkEnd w:id="1945"/>
    </w:p>
    <w:tbl>
      <w:tblPr>
        <w:tblW w:w="0" w:type="auto"/>
        <w:tblLook w:val="04A0" w:firstRow="1" w:lastRow="0" w:firstColumn="1" w:lastColumn="0" w:noHBand="0" w:noVBand="1"/>
      </w:tblPr>
      <w:tblGrid>
        <w:gridCol w:w="5688"/>
        <w:gridCol w:w="3888"/>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799190EC" w14:textId="77777777" w:rsidR="001E140A" w:rsidRPr="00352E80" w:rsidRDefault="001E140A" w:rsidP="00352E80">
            <w:pPr>
              <w:rPr>
                <w:bCs/>
                <w:iCs/>
              </w:rPr>
            </w:pPr>
          </w:p>
          <w:p w14:paraId="6071B008" w14:textId="77777777" w:rsidR="001E140A" w:rsidRPr="00352E80" w:rsidRDefault="001E140A" w:rsidP="00A97125">
            <w:pPr>
              <w:numPr>
                <w:ilvl w:val="0"/>
                <w:numId w:val="54"/>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0</w:t>
            </w:r>
            <w:r w:rsidRPr="00352E80">
              <w:rPr>
                <w:bCs/>
              </w:rPr>
              <w:t>.</w:t>
            </w:r>
          </w:p>
          <w:p w14:paraId="047B1E51" w14:textId="77777777" w:rsidR="001E140A" w:rsidRPr="00352E80" w:rsidRDefault="001E140A" w:rsidP="00352E80">
            <w:pPr>
              <w:rPr>
                <w:bCs/>
                <w:iCs/>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0D02BE2D" w14:textId="77777777" w:rsidR="001E140A" w:rsidRPr="00352E80" w:rsidRDefault="001E140A" w:rsidP="00352E80">
            <w:pPr>
              <w:rPr>
                <w:bCs/>
                <w:iCs/>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52BC8F77">
                  <wp:extent cx="2298700" cy="2152650"/>
                  <wp:effectExtent l="0" t="0" r="635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98700" cy="2152650"/>
                          </a:xfrm>
                          <a:prstGeom prst="rect">
                            <a:avLst/>
                          </a:prstGeom>
                          <a:noFill/>
                          <a:ln>
                            <a:noFill/>
                          </a:ln>
                        </pic:spPr>
                      </pic:pic>
                    </a:graphicData>
                  </a:graphic>
                </wp:inline>
              </w:drawing>
            </w:r>
          </w:p>
        </w:tc>
      </w:tr>
    </w:tbl>
    <w:p w14:paraId="32607A2E" w14:textId="77777777" w:rsidR="001E140A" w:rsidRDefault="001E140A" w:rsidP="001E140A"/>
    <w:p w14:paraId="3A3C145F" w14:textId="77777777" w:rsidR="001E140A" w:rsidRDefault="00F15B05">
      <w:pPr>
        <w:pStyle w:val="Heading3"/>
      </w:pPr>
      <w:bookmarkStart w:id="1946" w:name="_Toc469335036"/>
      <w:bookmarkStart w:id="1947" w:name="_Toc504120466"/>
      <w:bookmarkStart w:id="1948" w:name="_Toc527644449"/>
      <w:bookmarkStart w:id="1949" w:name="_Toc528599548"/>
      <w:bookmarkStart w:id="1950" w:name="_Toc17993585"/>
      <w:bookmarkStart w:id="1951" w:name="_Toc37267306"/>
      <w:bookmarkStart w:id="1952" w:name="_Toc51666873"/>
      <w:r>
        <w:t>U</w:t>
      </w:r>
      <w:r w:rsidR="00736B23">
        <w:t>se KIC Viewer using VNC</w:t>
      </w:r>
      <w:bookmarkEnd w:id="1946"/>
      <w:bookmarkEnd w:id="1947"/>
      <w:bookmarkEnd w:id="1948"/>
      <w:bookmarkEnd w:id="1949"/>
      <w:bookmarkEnd w:id="1950"/>
      <w:bookmarkEnd w:id="1951"/>
      <w:bookmarkEnd w:id="1952"/>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383174B5" w14:textId="77777777" w:rsidR="001E140A" w:rsidRPr="00352E80" w:rsidRDefault="001E140A" w:rsidP="00352E80">
            <w:pPr>
              <w:rPr>
                <w:bCs/>
                <w:iCs/>
              </w:rPr>
            </w:pPr>
          </w:p>
          <w:p w14:paraId="5C5707A3" w14:textId="77777777" w:rsidR="001E140A" w:rsidRPr="00352E80" w:rsidRDefault="001E140A" w:rsidP="00A97125">
            <w:pPr>
              <w:numPr>
                <w:ilvl w:val="0"/>
                <w:numId w:val="53"/>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1</w:t>
            </w:r>
            <w:r w:rsidRPr="00352E80">
              <w:rPr>
                <w:bCs/>
              </w:rPr>
              <w:t>.</w:t>
            </w:r>
          </w:p>
          <w:p w14:paraId="11CCE7C9" w14:textId="77777777" w:rsidR="001E140A" w:rsidRPr="00352E80" w:rsidRDefault="001E140A" w:rsidP="00352E80">
            <w:pPr>
              <w:rPr>
                <w:bCs/>
                <w:iCs/>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70EFC428" w14:textId="77777777" w:rsidR="001E140A" w:rsidRPr="00352E80" w:rsidRDefault="001E140A" w:rsidP="00352E80">
            <w:pPr>
              <w:rPr>
                <w:bCs/>
                <w:iCs/>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26D8A658">
                  <wp:extent cx="2222500" cy="2012950"/>
                  <wp:effectExtent l="0" t="0" r="6350" b="6350"/>
                  <wp:docPr id="298"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22500" cy="2012950"/>
                          </a:xfrm>
                          <a:prstGeom prst="rect">
                            <a:avLst/>
                          </a:prstGeom>
                          <a:noFill/>
                          <a:ln>
                            <a:noFill/>
                          </a:ln>
                        </pic:spPr>
                      </pic:pic>
                    </a:graphicData>
                  </a:graphic>
                </wp:inline>
              </w:drawing>
            </w:r>
          </w:p>
        </w:tc>
      </w:tr>
    </w:tbl>
    <w:p w14:paraId="5B3EC5D3" w14:textId="77777777" w:rsidR="001E140A" w:rsidRPr="00F0388A" w:rsidRDefault="00F15B05">
      <w:pPr>
        <w:pStyle w:val="Heading3"/>
      </w:pPr>
      <w:bookmarkStart w:id="1953" w:name="_Toc469335037"/>
      <w:bookmarkStart w:id="1954" w:name="_Toc504120467"/>
      <w:bookmarkStart w:id="1955" w:name="_Toc527644450"/>
      <w:bookmarkStart w:id="1956" w:name="_Toc528599549"/>
      <w:bookmarkStart w:id="1957" w:name="_Toc17993586"/>
      <w:bookmarkStart w:id="1958" w:name="_Toc37267307"/>
      <w:bookmarkStart w:id="1959" w:name="_Toc51666874"/>
      <w:r>
        <w:lastRenderedPageBreak/>
        <w:t>Connect to the</w:t>
      </w:r>
      <w:r w:rsidR="008058F8">
        <w:t xml:space="preserve"> </w:t>
      </w:r>
      <w:r w:rsidR="001E140A">
        <w:t>KIC Server</w:t>
      </w:r>
      <w:bookmarkEnd w:id="1953"/>
      <w:bookmarkEnd w:id="1954"/>
      <w:bookmarkEnd w:id="1955"/>
      <w:bookmarkEnd w:id="1956"/>
      <w:bookmarkEnd w:id="1957"/>
      <w:bookmarkEnd w:id="1958"/>
      <w:bookmarkEnd w:id="1959"/>
    </w:p>
    <w:p w14:paraId="12381AE1" w14:textId="5F54F821" w:rsidR="001E140A" w:rsidRPr="00F15B05" w:rsidRDefault="001E140A" w:rsidP="001E140A">
      <w:r w:rsidRPr="00F15B05">
        <w:t xml:space="preserve">To connect to a </w:t>
      </w:r>
      <w:r w:rsidRPr="00F15B05">
        <w:rPr>
          <w:i/>
        </w:rPr>
        <w:t>KIC Server</w:t>
      </w:r>
      <w:r w:rsidRPr="00F15B05">
        <w:t xml:space="preserve">, enter a valid </w:t>
      </w:r>
      <w:r w:rsidR="000F0089" w:rsidRPr="00F15B05">
        <w:t>username</w:t>
      </w:r>
      <w:r w:rsidRPr="00F15B05">
        <w:t xml:space="preserv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1E140A">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pPr>
        <w:pStyle w:val="Heading3"/>
      </w:pPr>
      <w:bookmarkStart w:id="1960" w:name="_Toc469335038"/>
      <w:bookmarkStart w:id="1961" w:name="_Toc504120468"/>
      <w:bookmarkStart w:id="1962" w:name="_Toc527644451"/>
      <w:bookmarkStart w:id="1963" w:name="_Toc528599550"/>
      <w:bookmarkStart w:id="1964" w:name="_Toc17993587"/>
      <w:bookmarkStart w:id="1965" w:name="_Toc37267308"/>
      <w:bookmarkStart w:id="1966" w:name="_Toc51666875"/>
      <w:r>
        <w:t>L</w:t>
      </w:r>
      <w:r w:rsidR="001E140A">
        <w:t xml:space="preserve">aunch the </w:t>
      </w:r>
      <w:r w:rsidR="00736B23">
        <w:t>A</w:t>
      </w:r>
      <w:r w:rsidR="001E140A">
        <w:t>pplication</w:t>
      </w:r>
      <w:bookmarkEnd w:id="1960"/>
      <w:bookmarkEnd w:id="1961"/>
      <w:bookmarkEnd w:id="1962"/>
      <w:bookmarkEnd w:id="1963"/>
      <w:bookmarkEnd w:id="1964"/>
      <w:bookmarkEnd w:id="1965"/>
      <w:bookmarkEnd w:id="1966"/>
    </w:p>
    <w:p w14:paraId="4C68EE2C" w14:textId="77777777" w:rsidR="001E140A" w:rsidRDefault="00F15B05" w:rsidP="00A97125">
      <w:pPr>
        <w:numPr>
          <w:ilvl w:val="0"/>
          <w:numId w:val="123"/>
        </w:numPr>
      </w:pPr>
      <w:r>
        <w:t>From the Windows desktop, c</w:t>
      </w:r>
      <w:r w:rsidR="001E140A" w:rsidRPr="00F0388A">
        <w:t>lick: Start » Programs » KIC » KIC Viewer</w:t>
      </w:r>
    </w:p>
    <w:p w14:paraId="7085E8F2" w14:textId="77777777" w:rsidR="001E140A" w:rsidRPr="00F15B05" w:rsidRDefault="00F15B05" w:rsidP="00A97125">
      <w:pPr>
        <w:numPr>
          <w:ilvl w:val="0"/>
          <w:numId w:val="123"/>
        </w:numPr>
        <w:rPr>
          <w:rStyle w:val="PlainTextChar"/>
          <w:rFonts w:ascii="Times New Roman" w:hAnsi="Times New Roman" w:cs="Times New Roman"/>
        </w:rPr>
      </w:pPr>
      <w:r w:rsidRPr="00F15B05">
        <w:t>From Windows Explorer, o</w:t>
      </w:r>
      <w:r w:rsidR="001E140A" w:rsidRPr="00F15B05">
        <w:t xml:space="preserve">pen </w:t>
      </w:r>
      <w:r w:rsidR="001E140A" w:rsidRPr="00F15B05">
        <w:rPr>
          <w:rStyle w:val="PlainTextChar"/>
          <w:rFonts w:ascii="Times New Roman" w:hAnsi="Times New Roman" w:cs="Times New Roman"/>
        </w:rPr>
        <w:t>C:\KIC Viewer\KICViewer.exe</w:t>
      </w:r>
    </w:p>
    <w:p w14:paraId="5C467962" w14:textId="6D6BB16C" w:rsidR="007E4962" w:rsidRPr="00F15B05" w:rsidRDefault="007E4962" w:rsidP="00A97125">
      <w:pPr>
        <w:numPr>
          <w:ilvl w:val="0"/>
          <w:numId w:val="123"/>
        </w:numPr>
      </w:pPr>
      <w:r w:rsidRPr="00F15B05">
        <w:t xml:space="preserve">Enter the KIC Server IP address, a valid </w:t>
      </w:r>
      <w:r w:rsidR="000F0089" w:rsidRPr="00F15B05">
        <w:t>username</w:t>
      </w:r>
      <w:r w:rsidRPr="00F15B05">
        <w:t xml:space="preserve"> and password.  See </w:t>
      </w:r>
      <w:r w:rsidRPr="00F15B05">
        <w:fldChar w:fldCharType="begin"/>
      </w:r>
      <w:r w:rsidRPr="00F15B05">
        <w:instrText xml:space="preserve"> REF _Ref186017380 \h  \* MERGEFORMAT </w:instrText>
      </w:r>
      <w:r w:rsidRPr="00F15B05">
        <w:fldChar w:fldCharType="separate"/>
      </w:r>
      <w:ins w:id="1967" w:author="Tom Bergeron" w:date="2020-09-25T15:54:00Z">
        <w:r w:rsidR="00D75DE9" w:rsidRPr="00F0388A">
          <w:t xml:space="preserve">Figure </w:t>
        </w:r>
        <w:r w:rsidR="00D75DE9">
          <w:rPr>
            <w:noProof/>
          </w:rPr>
          <w:t>61</w:t>
        </w:r>
      </w:ins>
      <w:del w:id="1968" w:author="Tom Bergeron" w:date="2020-09-25T15:54:00Z">
        <w:r w:rsidR="00556C6F" w:rsidRPr="00F0388A" w:rsidDel="00D75DE9">
          <w:delText xml:space="preserve">Figure </w:delText>
        </w:r>
        <w:r w:rsidR="00556C6F" w:rsidDel="00D75DE9">
          <w:rPr>
            <w:noProof/>
          </w:rPr>
          <w:delText>124</w:delText>
        </w:r>
      </w:del>
      <w:r w:rsidRPr="00F15B05">
        <w:fldChar w:fldCharType="end"/>
      </w:r>
      <w:r w:rsidRPr="00F15B05">
        <w:t>.</w:t>
      </w:r>
    </w:p>
    <w:p w14:paraId="16AB8CFB" w14:textId="77777777" w:rsidR="007E4962" w:rsidRPr="004B2B33" w:rsidRDefault="00DD450D" w:rsidP="004B2B33">
      <w:pPr>
        <w:jc w:val="center"/>
      </w:pPr>
      <w:r w:rsidRPr="004B2B33">
        <w:rPr>
          <w:noProof/>
        </w:rPr>
        <w:drawing>
          <wp:inline distT="0" distB="0" distL="0" distR="0" wp14:anchorId="0E6FBE54" wp14:editId="607236D6">
            <wp:extent cx="2908300" cy="1765300"/>
            <wp:effectExtent l="0" t="0" r="6350" b="6350"/>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9">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32195E75" w:rsidR="007E4962" w:rsidRPr="007E4962" w:rsidRDefault="007E4962" w:rsidP="007E4962">
      <w:pPr>
        <w:pStyle w:val="Caption"/>
        <w:rPr>
          <w:rFonts w:ascii="Trebuchet MS" w:hAnsi="Trebuchet MS"/>
          <w:color w:val="FF0000"/>
          <w:sz w:val="24"/>
          <w:szCs w:val="24"/>
        </w:rPr>
      </w:pPr>
      <w:bookmarkStart w:id="1969"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1970" w:author="Tom Bergeron" w:date="2020-09-25T15:54:00Z">
        <w:r w:rsidR="00D75DE9">
          <w:rPr>
            <w:noProof/>
          </w:rPr>
          <w:t>61</w:t>
        </w:r>
      </w:ins>
      <w:del w:id="1971" w:author="Tom Bergeron" w:date="2020-09-25T15:54:00Z">
        <w:r w:rsidR="00556C6F" w:rsidDel="00D75DE9">
          <w:rPr>
            <w:noProof/>
          </w:rPr>
          <w:delText>124</w:delText>
        </w:r>
      </w:del>
      <w:r w:rsidR="00B41E3E">
        <w:rPr>
          <w:noProof/>
        </w:rPr>
        <w:fldChar w:fldCharType="end"/>
      </w:r>
      <w:bookmarkEnd w:id="1969"/>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18AEAAC7">
            <wp:extent cx="3759200" cy="1619250"/>
            <wp:effectExtent l="0" t="0" r="0" b="0"/>
            <wp:docPr id="300"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3B85F5EE"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1972" w:author="Tom Bergeron" w:date="2020-09-25T15:54:00Z">
        <w:r w:rsidR="00D75DE9">
          <w:rPr>
            <w:noProof/>
          </w:rPr>
          <w:t>62</w:t>
        </w:r>
      </w:ins>
      <w:del w:id="1973" w:author="Tom Bergeron" w:date="2020-09-25T15:54:00Z">
        <w:r w:rsidR="00556C6F" w:rsidDel="00D75DE9">
          <w:rPr>
            <w:noProof/>
          </w:rPr>
          <w:delText>125</w:delText>
        </w:r>
      </w:del>
      <w:r w:rsidR="00B41E3E">
        <w:rPr>
          <w:noProof/>
        </w:rPr>
        <w:fldChar w:fldCharType="end"/>
      </w:r>
      <w:r w:rsidR="001E140A" w:rsidRPr="00F0388A">
        <w:t>: KIC Viewer – Main Screen</w:t>
      </w:r>
    </w:p>
    <w:p w14:paraId="556776C2" w14:textId="77777777" w:rsidR="001E140A" w:rsidRPr="00F0388A" w:rsidRDefault="00A24EC7" w:rsidP="00062A0A">
      <w:pPr>
        <w:pStyle w:val="Heading4"/>
      </w:pPr>
      <w:bookmarkStart w:id="1974" w:name="_Toc358296385"/>
      <w:bookmarkStart w:id="1975" w:name="_Toc358298550"/>
      <w:r>
        <w:t>T</w:t>
      </w:r>
      <w:r w:rsidR="008058F8">
        <w:t xml:space="preserve">he </w:t>
      </w:r>
      <w:r w:rsidR="001E140A">
        <w:t xml:space="preserve">KIC Viewer </w:t>
      </w:r>
      <w:r w:rsidR="008058F8">
        <w:t>Toolbar Button Menu</w:t>
      </w:r>
      <w:bookmarkEnd w:id="1974"/>
      <w:bookmarkEnd w:id="1975"/>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7FDA5181">
                  <wp:extent cx="171450" cy="171450"/>
                  <wp:effectExtent l="19050" t="19050" r="19050" b="19050"/>
                  <wp:docPr id="301"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7575D16C">
                  <wp:extent cx="171450" cy="171450"/>
                  <wp:effectExtent l="19050" t="19050" r="19050" b="19050"/>
                  <wp:docPr id="302"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43F01D56">
                  <wp:extent cx="171450" cy="171450"/>
                  <wp:effectExtent l="19050" t="19050" r="19050" b="19050"/>
                  <wp:docPr id="303"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6DA244E1">
                  <wp:extent cx="171450" cy="171450"/>
                  <wp:effectExtent l="19050" t="19050" r="19050" b="19050"/>
                  <wp:docPr id="304"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Turn Auto-Screen mode </w:t>
            </w:r>
            <w:proofErr w:type="gramStart"/>
            <w:r w:rsidR="001E140A" w:rsidRPr="00F0388A">
              <w:t>On</w:t>
            </w:r>
            <w:proofErr w:type="gramEnd"/>
            <w:r w:rsidR="001E140A" w:rsidRPr="00F0388A">
              <w:t>/Off (View)</w:t>
            </w:r>
          </w:p>
          <w:p w14:paraId="4FC5A3E7" w14:textId="77777777" w:rsidR="001E140A" w:rsidRPr="00F0388A" w:rsidRDefault="00DD450D" w:rsidP="00065FEA">
            <w:pPr>
              <w:ind w:left="425" w:hanging="425"/>
            </w:pPr>
            <w:r w:rsidRPr="00230238">
              <w:rPr>
                <w:noProof/>
              </w:rPr>
              <w:drawing>
                <wp:inline distT="0" distB="0" distL="0" distR="0" wp14:anchorId="32ADD41C" wp14:editId="05396760">
                  <wp:extent cx="171450" cy="171450"/>
                  <wp:effectExtent l="19050" t="19050" r="19050" b="19050"/>
                  <wp:docPr id="305"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063F7644">
                  <wp:extent cx="171450" cy="171450"/>
                  <wp:effectExtent l="19050" t="19050" r="19050" b="19050"/>
                  <wp:docPr id="306"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4BA8BE82">
                  <wp:extent cx="171450" cy="171450"/>
                  <wp:effectExtent l="19050" t="19050" r="19050" b="19050"/>
                  <wp:docPr id="307"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23A156B9">
                  <wp:extent cx="171450" cy="171450"/>
                  <wp:effectExtent l="19050" t="19050" r="19050" b="19050"/>
                  <wp:docPr id="308"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7F88B458">
                  <wp:extent cx="171450" cy="171450"/>
                  <wp:effectExtent l="19050" t="19050" r="19050" b="19050"/>
                  <wp:docPr id="309"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Sort by ascending </w:t>
            </w:r>
            <w:proofErr w:type="spellStart"/>
            <w:r w:rsidR="001E140A" w:rsidRPr="00F0388A">
              <w:t>Cpk</w:t>
            </w:r>
            <w:proofErr w:type="spellEnd"/>
            <w:r w:rsidR="001E140A" w:rsidRPr="00F0388A">
              <w:t xml:space="preserve">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3A7B9C90">
                  <wp:extent cx="171450" cy="171450"/>
                  <wp:effectExtent l="19050" t="19050" r="19050" b="19050"/>
                  <wp:docPr id="310"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Sort by descending </w:t>
            </w:r>
            <w:proofErr w:type="spellStart"/>
            <w:r w:rsidR="001E140A" w:rsidRPr="00F0388A">
              <w:t>Cpk</w:t>
            </w:r>
            <w:proofErr w:type="spellEnd"/>
            <w:r w:rsidR="001E140A" w:rsidRPr="00F0388A">
              <w:t xml:space="preserve">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33321F3F">
                  <wp:extent cx="171450" cy="171450"/>
                  <wp:effectExtent l="19050" t="19050" r="19050" b="19050"/>
                  <wp:docPr id="311"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24E5930C">
                  <wp:extent cx="171450" cy="171450"/>
                  <wp:effectExtent l="19050" t="19050" r="19050" b="19050"/>
                  <wp:docPr id="312"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16470110">
                  <wp:extent cx="171450" cy="171450"/>
                  <wp:effectExtent l="19050" t="19050" r="19050" b="19050"/>
                  <wp:docPr id="313"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1976" w:name="_Toc466992162"/>
      <w:bookmarkStart w:id="1977" w:name="_Toc467002807"/>
      <w:bookmarkEnd w:id="1976"/>
      <w:bookmarkEnd w:id="1977"/>
    </w:p>
    <w:p w14:paraId="2263054D" w14:textId="77777777" w:rsidR="004631BC" w:rsidRPr="00F0388A" w:rsidRDefault="006D358B" w:rsidP="00062A0A">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F0388A">
        <w:t xml:space="preserve">Reload the configuration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10543952" w:rsidR="004631BC" w:rsidRDefault="004631BC" w:rsidP="00A97125">
      <w:pPr>
        <w:pStyle w:val="ListBullet2"/>
        <w:numPr>
          <w:ilvl w:val="0"/>
          <w:numId w:val="124"/>
        </w:numPr>
        <w:tabs>
          <w:tab w:val="clear" w:pos="0"/>
          <w:tab w:val="num" w:pos="360"/>
        </w:tabs>
      </w:pPr>
      <w:r w:rsidRPr="00F0388A">
        <w:t xml:space="preserve">Oven selection – </w:t>
      </w:r>
      <w:r w:rsidR="00106DC2" w:rsidRPr="00F0388A">
        <w:t xml:space="preserve">Allows you to turn On/Off the </w:t>
      </w:r>
      <w:r w:rsidR="000F0089">
        <w:t>machines</w:t>
      </w:r>
      <w:r w:rsidR="00106DC2" w:rsidRPr="00F0388A">
        <w:t xml:space="preserve"> to view.</w:t>
      </w:r>
      <w:r w:rsidR="00CA72B2" w:rsidRPr="00F0388A">
        <w:t xml:space="preserve">  See </w:t>
      </w:r>
      <w:r w:rsidR="00106DC2" w:rsidRPr="00F0388A">
        <w:fldChar w:fldCharType="begin"/>
      </w:r>
      <w:r w:rsidR="00106DC2" w:rsidRPr="00F0388A">
        <w:instrText xml:space="preserve"> REF _Ref186017521 \h </w:instrText>
      </w:r>
      <w:r w:rsidR="00F0388A" w:rsidRPr="00F0388A">
        <w:instrText xml:space="preserve"> \* MERGEFORMAT </w:instrText>
      </w:r>
      <w:r w:rsidR="00106DC2" w:rsidRPr="00F0388A">
        <w:fldChar w:fldCharType="separate"/>
      </w:r>
      <w:ins w:id="1978" w:author="Tom Bergeron" w:date="2020-09-25T15:54:00Z">
        <w:r w:rsidR="00D75DE9" w:rsidRPr="00F0388A">
          <w:t xml:space="preserve">Figure </w:t>
        </w:r>
        <w:r w:rsidR="00D75DE9">
          <w:t>63</w:t>
        </w:r>
      </w:ins>
      <w:del w:id="1979" w:author="Tom Bergeron" w:date="2020-09-25T15:54:00Z">
        <w:r w:rsidR="00556C6F" w:rsidRPr="00F0388A" w:rsidDel="00D75DE9">
          <w:delText xml:space="preserve">Figure </w:delText>
        </w:r>
        <w:r w:rsidR="00556C6F" w:rsidDel="00D75DE9">
          <w:delText>126</w:delText>
        </w:r>
      </w:del>
      <w:r w:rsidR="00106DC2" w:rsidRPr="00F0388A">
        <w:fldChar w:fldCharType="end"/>
      </w:r>
      <w:r w:rsidR="00CA72B2" w:rsidRPr="00F0388A">
        <w:t>.</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3D008427">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2C1FB48E" w:rsidR="007E4962" w:rsidRPr="00F0388A" w:rsidRDefault="007E4962" w:rsidP="009A076B">
      <w:pPr>
        <w:pStyle w:val="Caption"/>
      </w:pPr>
      <w:bookmarkStart w:id="1980"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1981" w:author="Tom Bergeron" w:date="2020-09-25T15:54:00Z">
        <w:r w:rsidR="00D75DE9">
          <w:rPr>
            <w:noProof/>
          </w:rPr>
          <w:t>63</w:t>
        </w:r>
      </w:ins>
      <w:del w:id="1982" w:author="Tom Bergeron" w:date="2020-09-25T15:54:00Z">
        <w:r w:rsidR="00556C6F" w:rsidDel="00D75DE9">
          <w:rPr>
            <w:noProof/>
          </w:rPr>
          <w:delText>126</w:delText>
        </w:r>
      </w:del>
      <w:r w:rsidR="00B41E3E">
        <w:rPr>
          <w:noProof/>
        </w:rPr>
        <w:fldChar w:fldCharType="end"/>
      </w:r>
      <w:bookmarkEnd w:id="1980"/>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pPr>
        <w:pStyle w:val="Heading3"/>
      </w:pPr>
      <w:bookmarkStart w:id="1983" w:name="_Toc358296386"/>
      <w:bookmarkStart w:id="1984" w:name="_Toc358298551"/>
      <w:bookmarkStart w:id="1985" w:name="_Toc469335039"/>
      <w:bookmarkStart w:id="1986" w:name="_Toc504120469"/>
      <w:bookmarkStart w:id="1987" w:name="_Toc527644452"/>
      <w:bookmarkStart w:id="1988" w:name="_Toc528599551"/>
      <w:bookmarkStart w:id="1989" w:name="_Toc17993588"/>
      <w:bookmarkStart w:id="1990" w:name="_Toc37267309"/>
      <w:bookmarkStart w:id="1991" w:name="_Toc51666876"/>
      <w:r>
        <w:lastRenderedPageBreak/>
        <w:t xml:space="preserve">Icon </w:t>
      </w:r>
      <w:r w:rsidR="008058F8">
        <w:t>V</w:t>
      </w:r>
      <w:r w:rsidR="008058F8" w:rsidRPr="00F0388A">
        <w:t>iew</w:t>
      </w:r>
      <w:bookmarkEnd w:id="1983"/>
      <w:bookmarkEnd w:id="1984"/>
      <w:bookmarkEnd w:id="1985"/>
      <w:bookmarkEnd w:id="1986"/>
      <w:bookmarkEnd w:id="1987"/>
      <w:bookmarkEnd w:id="1988"/>
      <w:bookmarkEnd w:id="1989"/>
      <w:bookmarkEnd w:id="1990"/>
      <w:bookmarkEnd w:id="1991"/>
    </w:p>
    <w:p w14:paraId="55DCD75A" w14:textId="6EFF009B" w:rsidR="004631BC" w:rsidRPr="00F0388A" w:rsidRDefault="004631BC" w:rsidP="004631BC">
      <w:r w:rsidRPr="00F0388A">
        <w:t xml:space="preserve">The Icon view provides the </w:t>
      </w:r>
      <w:r w:rsidR="000F0089">
        <w:t>machine</w:t>
      </w:r>
      <w:r w:rsidRPr="00F0388A">
        <w:t xml:space="preserve"> name, product name, Process Window Index (PWI) value, </w:t>
      </w:r>
      <w:proofErr w:type="spellStart"/>
      <w:r w:rsidRPr="00F0388A">
        <w:t>Cpk</w:t>
      </w:r>
      <w:proofErr w:type="spellEnd"/>
      <w:r w:rsidRPr="00F0388A">
        <w:t xml:space="preserve"> value, and alarm state for each product as they exit the </w:t>
      </w:r>
      <w:proofErr w:type="spellStart"/>
      <w:r w:rsidR="006A5A04">
        <w:t>mahcine</w:t>
      </w:r>
      <w:proofErr w:type="spellEnd"/>
      <w:r w:rsidRPr="00F0388A">
        <w:t xml:space="preserve"> with </w:t>
      </w:r>
      <w:r w:rsidR="00597827">
        <w:t>W</w:t>
      </w:r>
      <w:r w:rsidR="00DF63A3" w:rsidRPr="00F0388A">
        <w:t>PI</w:t>
      </w:r>
      <w:r w:rsidRPr="00F0388A">
        <w:t xml:space="preserve">.  The alarm states are </w:t>
      </w:r>
      <w:r w:rsidR="00533563" w:rsidRPr="00F0388A">
        <w:t>color-coded</w:t>
      </w:r>
      <w:r w:rsidRPr="00F0388A">
        <w:t xml:space="preserve"> (green, yellow, red) in accordance with the standard </w:t>
      </w:r>
      <w:r w:rsidR="00597827">
        <w:t>W</w:t>
      </w:r>
      <w:r w:rsidR="00DF63A3" w:rsidRPr="00F0388A">
        <w:t>PI</w:t>
      </w:r>
      <w:r w:rsidRPr="00F0388A">
        <w:t xml:space="preserve"> alarm categories.  This information is organized as a box per </w:t>
      </w:r>
      <w:r w:rsidR="000F0089">
        <w:t>machine</w:t>
      </w:r>
      <w:r w:rsidRPr="00F0388A">
        <w:t>.</w:t>
      </w:r>
      <w:r w:rsidR="00ED06F9" w:rsidRPr="00F0388A">
        <w:t xml:space="preserve">  See </w:t>
      </w:r>
      <w:r w:rsidR="000216FA" w:rsidRPr="00F0388A">
        <w:fldChar w:fldCharType="begin"/>
      </w:r>
      <w:r w:rsidR="000216FA" w:rsidRPr="00F0388A">
        <w:instrText xml:space="preserve"> REF _Ref186031222 \h </w:instrText>
      </w:r>
      <w:r w:rsidR="00F0388A" w:rsidRPr="00F0388A">
        <w:instrText xml:space="preserve"> \* MERGEFORMAT </w:instrText>
      </w:r>
      <w:r w:rsidR="000216FA" w:rsidRPr="00F0388A">
        <w:fldChar w:fldCharType="separate"/>
      </w:r>
      <w:ins w:id="1992" w:author="Tom Bergeron" w:date="2020-09-25T15:54:00Z">
        <w:r w:rsidR="00D75DE9" w:rsidRPr="00F0388A">
          <w:t xml:space="preserve">Figure </w:t>
        </w:r>
        <w:r w:rsidR="00D75DE9">
          <w:rPr>
            <w:noProof/>
          </w:rPr>
          <w:t>64</w:t>
        </w:r>
      </w:ins>
      <w:del w:id="1993" w:author="Tom Bergeron" w:date="2020-09-25T15:54:00Z">
        <w:r w:rsidR="00556C6F" w:rsidRPr="00F0388A" w:rsidDel="00D75DE9">
          <w:delText xml:space="preserve">Figure </w:delText>
        </w:r>
        <w:r w:rsidR="00556C6F" w:rsidDel="00D75DE9">
          <w:rPr>
            <w:noProof/>
          </w:rPr>
          <w:delText>127</w:delText>
        </w:r>
      </w:del>
      <w:r w:rsidR="000216FA" w:rsidRPr="00F0388A">
        <w:fldChar w:fldCharType="end"/>
      </w:r>
      <w:r w:rsidR="00ED06F9" w:rsidRPr="00F0388A">
        <w:t>.</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7F4FEEF3">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KICViewer--Menu View - Ic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3D693027" w:rsidR="004631BC" w:rsidRPr="00F0388A" w:rsidRDefault="00ED06F9" w:rsidP="00F5043F">
      <w:pPr>
        <w:pStyle w:val="Caption"/>
      </w:pPr>
      <w:bookmarkStart w:id="1994"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1995" w:author="Tom Bergeron" w:date="2020-09-25T15:54:00Z">
        <w:r w:rsidR="00D75DE9">
          <w:rPr>
            <w:noProof/>
          </w:rPr>
          <w:t>64</w:t>
        </w:r>
      </w:ins>
      <w:del w:id="1996" w:author="Tom Bergeron" w:date="2020-09-25T15:54:00Z">
        <w:r w:rsidR="00556C6F" w:rsidDel="00D75DE9">
          <w:rPr>
            <w:noProof/>
          </w:rPr>
          <w:delText>127</w:delText>
        </w:r>
      </w:del>
      <w:r w:rsidR="00B41E3E">
        <w:rPr>
          <w:noProof/>
        </w:rPr>
        <w:fldChar w:fldCharType="end"/>
      </w:r>
      <w:bookmarkEnd w:id="1994"/>
      <w:r w:rsidR="00A72F2C" w:rsidRPr="00F0388A">
        <w:t>: KIC Viewer – Icon View</w:t>
      </w:r>
    </w:p>
    <w:p w14:paraId="641D9066" w14:textId="77777777" w:rsidR="00A72F2C" w:rsidRPr="00F0388A" w:rsidRDefault="00A72F2C" w:rsidP="00A72F2C"/>
    <w:p w14:paraId="5D398939" w14:textId="4CA18C15" w:rsidR="004631BC" w:rsidRPr="00F0388A" w:rsidRDefault="00F558E8" w:rsidP="004631BC">
      <w:r>
        <w:t>A g</w:t>
      </w:r>
      <w:r w:rsidR="004631BC" w:rsidRPr="00F0388A">
        <w:t xml:space="preserve">rey </w:t>
      </w:r>
      <w:r w:rsidR="000F0089">
        <w:t>machine</w:t>
      </w:r>
      <w:r w:rsidR="004631BC" w:rsidRPr="00F0388A">
        <w:t xml:space="preserve"> box can </w:t>
      </w:r>
      <w:r w:rsidR="00FC1434" w:rsidRPr="00F0388A">
        <w:t xml:space="preserve">indicate there </w:t>
      </w:r>
      <w:r w:rsidR="00D86094">
        <w:t>is a problem</w:t>
      </w:r>
      <w:r w:rsidR="00FC1434" w:rsidRPr="00F0388A">
        <w:t xml:space="preserve"> with the </w:t>
      </w:r>
      <w:r w:rsidR="000F0089">
        <w:t>WPI system configuration on that machine</w:t>
      </w:r>
      <w:r w:rsidR="004631BC" w:rsidRPr="00F0388A">
        <w:t>:</w:t>
      </w:r>
    </w:p>
    <w:p w14:paraId="03522654" w14:textId="77777777" w:rsidR="000138F7" w:rsidRPr="00F0388A" w:rsidRDefault="000138F7" w:rsidP="004631BC"/>
    <w:p w14:paraId="01951719" w14:textId="6C87CEE1" w:rsidR="004631BC" w:rsidRPr="00F0388A" w:rsidRDefault="004631BC" w:rsidP="005E5BCC">
      <w:pPr>
        <w:pStyle w:val="ListNumber2"/>
        <w:numPr>
          <w:ilvl w:val="0"/>
          <w:numId w:val="23"/>
        </w:numPr>
      </w:pPr>
      <w:r w:rsidRPr="00F0388A">
        <w:t xml:space="preserve">The </w:t>
      </w:r>
      <w:r w:rsidR="000F0089">
        <w:t>W</w:t>
      </w:r>
      <w:r w:rsidR="00DF63A3" w:rsidRPr="00F0388A">
        <w:t>PI</w:t>
      </w:r>
      <w:r w:rsidR="009F25DC">
        <w:t xml:space="preserve"> c</w:t>
      </w:r>
      <w:r w:rsidRPr="00F0388A">
        <w:t>lient PC is no longer connected to the KIC Server application.</w:t>
      </w:r>
    </w:p>
    <w:p w14:paraId="4FA3BE80" w14:textId="7223629E" w:rsidR="004631BC" w:rsidRPr="00F0388A" w:rsidRDefault="004631BC" w:rsidP="00F55C28">
      <w:pPr>
        <w:ind w:left="360"/>
      </w:pPr>
      <w:r w:rsidRPr="00F0388A">
        <w:t xml:space="preserve">As soon as the </w:t>
      </w:r>
      <w:r w:rsidR="000F0089">
        <w:t>W</w:t>
      </w:r>
      <w:r w:rsidR="00DF63A3" w:rsidRPr="00F0388A">
        <w:t>PI</w:t>
      </w:r>
      <w:r w:rsidR="00CD082A">
        <w:t xml:space="preserve"> c</w:t>
      </w:r>
      <w:r w:rsidRPr="00F0388A">
        <w:t xml:space="preserve">lient PC begins running Virtual Profiling again, the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 xml:space="preserve">urrent conditions in that </w:t>
      </w:r>
      <w:r w:rsidR="000F0089">
        <w:t>machine</w:t>
      </w:r>
      <w:r w:rsidR="009A0A43" w:rsidRPr="00F0388A">
        <w:t>.</w:t>
      </w:r>
    </w:p>
    <w:p w14:paraId="57D0099D" w14:textId="77777777" w:rsidR="004631BC" w:rsidRPr="00F0388A" w:rsidRDefault="004631BC" w:rsidP="00F55C28">
      <w:pPr>
        <w:ind w:left="360"/>
      </w:pPr>
    </w:p>
    <w:p w14:paraId="630D9FF4" w14:textId="435AFB4C" w:rsidR="004631BC" w:rsidRPr="00F0388A" w:rsidRDefault="004631BC" w:rsidP="00F55C28">
      <w:pPr>
        <w:ind w:left="360"/>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w:t>
      </w:r>
      <w:r w:rsidR="000F0089" w:rsidRPr="00F0388A">
        <w:t>username</w:t>
      </w:r>
      <w:r w:rsidR="009A0A43" w:rsidRPr="00F0388A">
        <w:t xml:space="preserve"> and password to reconnect.</w:t>
      </w:r>
    </w:p>
    <w:p w14:paraId="1CBE3E44" w14:textId="77777777" w:rsidR="004631BC" w:rsidRPr="00F0388A" w:rsidRDefault="004631BC" w:rsidP="00EE1973"/>
    <w:p w14:paraId="49677C63" w14:textId="14676BA1" w:rsidR="004631BC" w:rsidRPr="00F0388A" w:rsidRDefault="004631BC" w:rsidP="000216FA">
      <w:pPr>
        <w:pStyle w:val="ListNumber2"/>
      </w:pPr>
      <w:r w:rsidRPr="00F0388A">
        <w:t xml:space="preserve">The </w:t>
      </w:r>
      <w:r w:rsidR="000F0089">
        <w:t>W</w:t>
      </w:r>
      <w:r w:rsidR="00DF63A3" w:rsidRPr="00F0388A">
        <w:t>PI</w:t>
      </w:r>
      <w:r w:rsidR="00423FB7">
        <w:t xml:space="preserve"> c</w:t>
      </w:r>
      <w:r w:rsidRPr="00F0388A">
        <w:t>lient PC is no longer running Virtual Profiling</w:t>
      </w:r>
    </w:p>
    <w:p w14:paraId="221BB8F5" w14:textId="77777777" w:rsidR="000138F7" w:rsidRPr="00F0388A" w:rsidRDefault="000138F7" w:rsidP="00EE1973"/>
    <w:p w14:paraId="1C93646D" w14:textId="2C5CDC87" w:rsidR="004631BC" w:rsidRPr="00F0388A" w:rsidRDefault="004631BC" w:rsidP="000216FA">
      <w:pPr>
        <w:pStyle w:val="ListNumber2"/>
      </w:pPr>
      <w:r w:rsidRPr="00F0388A">
        <w:t xml:space="preserve">No products have passed through the </w:t>
      </w:r>
      <w:r w:rsidR="00BA6DFC">
        <w:t xml:space="preserve">machine </w:t>
      </w:r>
      <w:r w:rsidRPr="00F0388A">
        <w:t>yet.  The icon for e</w:t>
      </w:r>
      <w:r w:rsidR="00F558E8">
        <w:t xml:space="preserve">ach </w:t>
      </w:r>
      <w:r w:rsidR="00BA6DFC">
        <w:t>WPI system</w:t>
      </w:r>
      <w:r w:rsidR="00F558E8">
        <w:t xml:space="preserve"> will remain the color g</w:t>
      </w:r>
      <w:r w:rsidRPr="00F0388A">
        <w:t>rey until the first board has passe</w:t>
      </w:r>
      <w:r w:rsidR="000138F7" w:rsidRPr="00F0388A">
        <w:t xml:space="preserve">d through the </w:t>
      </w:r>
      <w:r w:rsidR="00BA6DFC">
        <w:t>machine</w:t>
      </w:r>
      <w:r w:rsidR="000138F7" w:rsidRPr="00F0388A">
        <w:t>.</w:t>
      </w:r>
    </w:p>
    <w:p w14:paraId="5D805FC5" w14:textId="77777777" w:rsidR="00A72F2C" w:rsidRPr="00F0388A" w:rsidRDefault="00A72F2C" w:rsidP="00EE1973"/>
    <w:p w14:paraId="20E6EEEC" w14:textId="77777777" w:rsidR="004631BC" w:rsidRPr="00F0388A" w:rsidRDefault="008058F8" w:rsidP="00062A0A">
      <w:pPr>
        <w:pStyle w:val="Heading4"/>
      </w:pPr>
      <w:r w:rsidRPr="00F0388A">
        <w:br w:type="page"/>
      </w:r>
      <w:bookmarkStart w:id="1997" w:name="_Toc358296387"/>
      <w:bookmarkStart w:id="1998" w:name="_Toc358298552"/>
      <w:r w:rsidR="00F15B05">
        <w:lastRenderedPageBreak/>
        <w:t>View</w:t>
      </w:r>
      <w:r w:rsidR="004631BC" w:rsidRPr="00F0388A">
        <w:t xml:space="preserve"> </w:t>
      </w:r>
      <w:r w:rsidRPr="00F0388A">
        <w:t>Historical Data</w:t>
      </w:r>
      <w:bookmarkEnd w:id="1997"/>
      <w:bookmarkEnd w:id="1998"/>
    </w:p>
    <w:p w14:paraId="56688BDB" w14:textId="63E4CDC6" w:rsidR="00FC1434" w:rsidRDefault="00F15B05" w:rsidP="00F15B05">
      <w:r>
        <w:t>By r</w:t>
      </w:r>
      <w:r w:rsidR="004631BC" w:rsidRPr="00F0388A">
        <w:t>ight-clicking on a</w:t>
      </w:r>
      <w:r w:rsidR="006A5A04">
        <w:t xml:space="preserve"> machine </w:t>
      </w:r>
      <w:r w:rsidR="004631BC" w:rsidRPr="00F0388A">
        <w:t xml:space="preserve">box </w:t>
      </w:r>
      <w:r w:rsidR="000216FA" w:rsidRPr="00F0388A">
        <w:t xml:space="preserve">in the Icon View, </w:t>
      </w:r>
      <w:r w:rsidR="00BF3428" w:rsidRPr="00F0388A">
        <w:t>you</w:t>
      </w:r>
      <w:r w:rsidR="004631BC" w:rsidRPr="00F0388A">
        <w:t xml:space="preserve"> can view the history for any </w:t>
      </w:r>
      <w:r w:rsidR="006A5A04">
        <w:t>machine</w:t>
      </w:r>
      <w:r w:rsidR="004631BC" w:rsidRPr="00F0388A">
        <w:t xml:space="preserve"> via the </w:t>
      </w:r>
      <w:r w:rsidR="001D2E72" w:rsidRPr="00F0388A">
        <w:t>Profile Explorer.</w:t>
      </w:r>
      <w:r w:rsidR="001229EC" w:rsidRPr="00F0388A">
        <w:t xml:space="preserve">  </w:t>
      </w:r>
    </w:p>
    <w:p w14:paraId="03CA2C46" w14:textId="77777777" w:rsidR="00903A13" w:rsidRPr="00F0388A" w:rsidRDefault="00903A13" w:rsidP="00F15B05"/>
    <w:p w14:paraId="7E11397D" w14:textId="16080133" w:rsidR="004631BC" w:rsidRDefault="00B94F54" w:rsidP="00C33AA5">
      <w:r w:rsidRPr="00C33AA5">
        <w:rPr>
          <w:b/>
        </w:rPr>
        <w:t>Note</w:t>
      </w:r>
      <w:r w:rsidRPr="006034E1">
        <w:t xml:space="preserve">: </w:t>
      </w:r>
      <w:r w:rsidR="004631BC" w:rsidRPr="00233FE9">
        <w:t xml:space="preserve">In order to use this feature, </w:t>
      </w:r>
      <w:proofErr w:type="spellStart"/>
      <w:r w:rsidR="004631BC" w:rsidRPr="00233FE9">
        <w:t>WinVNC</w:t>
      </w:r>
      <w:proofErr w:type="spellEnd"/>
      <w:r w:rsidR="004631BC" w:rsidRPr="00233FE9">
        <w:t xml:space="preserve"> software program must be installed and configured.</w:t>
      </w:r>
    </w:p>
    <w:p w14:paraId="4C22B454" w14:textId="77777777" w:rsidR="00DB5A2C" w:rsidRDefault="00DB5A2C" w:rsidP="00C33AA5"/>
    <w:p w14:paraId="75D77C39" w14:textId="16C5738D" w:rsidR="007A64EF" w:rsidRDefault="007A64EF" w:rsidP="00062A0A">
      <w:pPr>
        <w:pStyle w:val="Heading4"/>
      </w:pPr>
      <w:r w:rsidRPr="00F0388A">
        <w:t>View History Display</w:t>
      </w:r>
    </w:p>
    <w:p w14:paraId="49CA7E19" w14:textId="77777777" w:rsidR="00DB5A2C" w:rsidRPr="00F0388A" w:rsidRDefault="00DB5A2C" w:rsidP="00DB5A2C">
      <w:r w:rsidRPr="00F0388A">
        <w:t xml:space="preserve">Only the current product folder </w:t>
      </w:r>
      <w:r>
        <w:t>appears</w:t>
      </w:r>
      <w:r w:rsidRPr="00F0388A">
        <w:t>.</w:t>
      </w:r>
    </w:p>
    <w:p w14:paraId="78545E52" w14:textId="77777777" w:rsidR="00DB5A2C" w:rsidRPr="00F0388A" w:rsidRDefault="00DB5A2C" w:rsidP="00DB5A2C"/>
    <w:p w14:paraId="57B35671" w14:textId="5910D58D" w:rsidR="00DB5A2C" w:rsidRPr="00F0388A" w:rsidRDefault="00DB5A2C" w:rsidP="00DB5A2C">
      <w:r w:rsidRPr="00F0388A">
        <w:t xml:space="preserve">If you want to see all products profiled on this </w:t>
      </w:r>
      <w:r w:rsidR="006A5A04">
        <w:t>machine</w:t>
      </w:r>
      <w:r w:rsidRPr="00F0388A">
        <w:t>, then click on the “Browse” button (top right corner).</w:t>
      </w:r>
    </w:p>
    <w:p w14:paraId="2FEEAFA1" w14:textId="72D4914C" w:rsidR="00DB5A2C" w:rsidRDefault="00DB5A2C" w:rsidP="00DB5A2C"/>
    <w:p w14:paraId="5FD6FA55" w14:textId="77777777" w:rsidR="00DB5A2C" w:rsidRPr="00EC251F" w:rsidRDefault="00DB5A2C" w:rsidP="00EC251F"/>
    <w:tbl>
      <w:tblPr>
        <w:tblW w:w="0" w:type="auto"/>
        <w:tblLook w:val="04A0" w:firstRow="1" w:lastRow="0" w:firstColumn="1" w:lastColumn="0" w:noHBand="0" w:noVBand="1"/>
      </w:tblPr>
      <w:tblGrid>
        <w:gridCol w:w="1020"/>
        <w:gridCol w:w="8556"/>
      </w:tblGrid>
      <w:tr w:rsidR="00DB5A2C" w:rsidRPr="00AF1D5A" w14:paraId="3756CE40" w14:textId="77777777" w:rsidTr="00AF1D5A">
        <w:tc>
          <w:tcPr>
            <w:tcW w:w="3798" w:type="dxa"/>
            <w:shd w:val="clear" w:color="auto" w:fill="auto"/>
          </w:tcPr>
          <w:p w14:paraId="15E7DA5E" w14:textId="77777777" w:rsidR="00CB3905" w:rsidRPr="00F0388A" w:rsidRDefault="00CB3905" w:rsidP="00CB3905"/>
          <w:p w14:paraId="4FE19C1B" w14:textId="77777777" w:rsidR="00CB3905" w:rsidRPr="00AF1D5A" w:rsidRDefault="00CB3905">
            <w:pPr>
              <w:rPr>
                <w:sz w:val="18"/>
                <w:szCs w:val="18"/>
              </w:rPr>
            </w:pPr>
          </w:p>
        </w:tc>
        <w:tc>
          <w:tcPr>
            <w:tcW w:w="5778" w:type="dxa"/>
            <w:shd w:val="clear" w:color="auto" w:fill="auto"/>
          </w:tcPr>
          <w:p w14:paraId="1D2E86C9" w14:textId="5D6D4292" w:rsidR="00CB3905" w:rsidRPr="00AF1D5A" w:rsidRDefault="00DB5A2C">
            <w:pPr>
              <w:rPr>
                <w:sz w:val="18"/>
                <w:szCs w:val="18"/>
              </w:rPr>
            </w:pPr>
            <w:r>
              <w:rPr>
                <w:noProof/>
              </w:rPr>
              <w:drawing>
                <wp:inline distT="0" distB="0" distL="0" distR="0" wp14:anchorId="5327FC8F" wp14:editId="769E94BF">
                  <wp:extent cx="5288915" cy="3520382"/>
                  <wp:effectExtent l="0" t="0" r="6985"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26">
                            <a:extLst>
                              <a:ext uri="{28A0092B-C50C-407E-A947-70E740481C1C}">
                                <a14:useLocalDpi xmlns:a14="http://schemas.microsoft.com/office/drawing/2010/main" val="0"/>
                              </a:ext>
                            </a:extLst>
                          </a:blip>
                          <a:stretch>
                            <a:fillRect/>
                          </a:stretch>
                        </pic:blipFill>
                        <pic:spPr>
                          <a:xfrm>
                            <a:off x="0" y="0"/>
                            <a:ext cx="5301333" cy="3528647"/>
                          </a:xfrm>
                          <a:prstGeom prst="rect">
                            <a:avLst/>
                          </a:prstGeom>
                        </pic:spPr>
                      </pic:pic>
                    </a:graphicData>
                  </a:graphic>
                </wp:inline>
              </w:drawing>
            </w:r>
          </w:p>
          <w:p w14:paraId="069904B9" w14:textId="74EFDA7E" w:rsidR="00CB3905" w:rsidRPr="00AF1D5A" w:rsidRDefault="00CB3905" w:rsidP="00F15B05">
            <w:pPr>
              <w:jc w:val="center"/>
              <w:rPr>
                <w:rFonts w:ascii="Arial" w:hAnsi="Arial" w:cs="Arial"/>
                <w:sz w:val="16"/>
                <w:szCs w:val="16"/>
              </w:rPr>
            </w:pPr>
            <w:bookmarkStart w:id="1999"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2000" w:author="Tom Bergeron" w:date="2020-09-25T15:54:00Z">
              <w:r w:rsidR="00D75DE9">
                <w:rPr>
                  <w:rFonts w:ascii="Arial" w:hAnsi="Arial" w:cs="Arial"/>
                  <w:noProof/>
                  <w:sz w:val="16"/>
                  <w:szCs w:val="16"/>
                </w:rPr>
                <w:t>65</w:t>
              </w:r>
            </w:ins>
            <w:del w:id="2001" w:author="Tom Bergeron" w:date="2020-09-25T15:54:00Z">
              <w:r w:rsidR="00556C6F" w:rsidDel="00D75DE9">
                <w:rPr>
                  <w:rFonts w:ascii="Arial" w:hAnsi="Arial" w:cs="Arial"/>
                  <w:noProof/>
                  <w:sz w:val="16"/>
                  <w:szCs w:val="16"/>
                </w:rPr>
                <w:delText>128</w:delText>
              </w:r>
            </w:del>
            <w:r w:rsidRPr="00AF1D5A">
              <w:rPr>
                <w:rFonts w:ascii="Arial" w:hAnsi="Arial" w:cs="Arial"/>
                <w:sz w:val="16"/>
                <w:szCs w:val="16"/>
              </w:rPr>
              <w:fldChar w:fldCharType="end"/>
            </w:r>
            <w:bookmarkEnd w:id="1999"/>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p w14:paraId="38CCA7BE" w14:textId="77777777" w:rsidR="001334B7" w:rsidRDefault="001334B7" w:rsidP="004631BC"/>
    <w:p w14:paraId="55625AFD" w14:textId="31726EC5" w:rsidR="00DB5A2C" w:rsidRPr="00F0388A" w:rsidRDefault="00DB5A2C" w:rsidP="00DB5A2C">
      <w:r>
        <w:t xml:space="preserve">Click </w:t>
      </w:r>
      <w:r w:rsidRPr="00AF1D5A">
        <w:rPr>
          <w:b/>
        </w:rPr>
        <w:t>OK</w:t>
      </w:r>
      <w:r w:rsidRPr="00F0388A">
        <w:t xml:space="preserve"> in the pop-up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ins w:id="2002" w:author="Tom Bergeron" w:date="2020-09-25T15:54:00Z">
        <w:r w:rsidR="00D75DE9" w:rsidRPr="00D75DE9">
          <w:rPr>
            <w:rPrChange w:id="2003" w:author="Tom Bergeron" w:date="2020-09-25T15:54:00Z">
              <w:rPr>
                <w:rFonts w:ascii="Arial" w:hAnsi="Arial" w:cs="Arial"/>
                <w:sz w:val="16"/>
                <w:szCs w:val="16"/>
              </w:rPr>
            </w:rPrChange>
          </w:rPr>
          <w:t xml:space="preserve">Figure </w:t>
        </w:r>
        <w:r w:rsidR="00D75DE9" w:rsidRPr="00D75DE9">
          <w:rPr>
            <w:noProof/>
            <w:rPrChange w:id="2004" w:author="Tom Bergeron" w:date="2020-09-25T15:54:00Z">
              <w:rPr>
                <w:rFonts w:ascii="Arial" w:hAnsi="Arial" w:cs="Arial"/>
                <w:noProof/>
                <w:sz w:val="16"/>
                <w:szCs w:val="16"/>
              </w:rPr>
            </w:rPrChange>
          </w:rPr>
          <w:t>65</w:t>
        </w:r>
      </w:ins>
      <w:del w:id="2005" w:author="Tom Bergeron" w:date="2020-09-25T15:54:00Z">
        <w:r w:rsidRPr="00556C6F" w:rsidDel="00D75DE9">
          <w:delText xml:space="preserve">Figure </w:delText>
        </w:r>
        <w:r w:rsidRPr="00556C6F" w:rsidDel="00D75DE9">
          <w:rPr>
            <w:noProof/>
          </w:rPr>
          <w:delText>128</w:delText>
        </w:r>
      </w:del>
      <w:r w:rsidRPr="00F0388A">
        <w:fldChar w:fldCharType="end"/>
      </w:r>
      <w:r w:rsidRPr="00F0388A">
        <w:t>.</w:t>
      </w:r>
    </w:p>
    <w:p w14:paraId="3949925F" w14:textId="77777777" w:rsidR="00DB5A2C" w:rsidRPr="00F0388A" w:rsidRDefault="00DB5A2C" w:rsidP="00DB5A2C"/>
    <w:p w14:paraId="1E4BF94B" w14:textId="0301844C" w:rsidR="004631BC" w:rsidRDefault="00DB5A2C" w:rsidP="004631BC">
      <w:r w:rsidRPr="00F0388A">
        <w:t xml:space="preserve">Click on the </w:t>
      </w:r>
      <w:r>
        <w:t>W</w:t>
      </w:r>
      <w:r w:rsidRPr="00F0388A">
        <w:t>PI</w:t>
      </w:r>
      <w:r>
        <w:t xml:space="preserve"> m</w:t>
      </w:r>
      <w:r w:rsidRPr="00F0388A">
        <w:t>ain screen button to exit View History mode</w:t>
      </w:r>
      <w:r>
        <w:t xml:space="preserve">. </w:t>
      </w:r>
      <w:r w:rsidR="004631BC" w:rsidRPr="00F0388A">
        <w:t xml:space="preserve">The history view provides all the standard </w:t>
      </w:r>
      <w:r>
        <w:t>W</w:t>
      </w:r>
      <w:r w:rsidR="00DF63A3" w:rsidRPr="00F0388A">
        <w:t>PI</w:t>
      </w:r>
      <w:r w:rsidR="004631BC" w:rsidRPr="00F0388A">
        <w:t xml:space="preserve"> information such as all the production event logs, production run data, and basic SPC graphs.</w:t>
      </w:r>
      <w:r w:rsidR="00ED06F9" w:rsidRPr="00F0388A">
        <w:t xml:space="preserve">  </w:t>
      </w:r>
    </w:p>
    <w:p w14:paraId="5BBADCAE" w14:textId="5BB7134D" w:rsidR="00DB5A2C" w:rsidRPr="00F0388A" w:rsidRDefault="00DB5A2C" w:rsidP="004631BC">
      <w:r>
        <w:br w:type="page"/>
      </w:r>
    </w:p>
    <w:p w14:paraId="3A1B6C05" w14:textId="4F1AD501" w:rsidR="004631BC" w:rsidRPr="00100F96" w:rsidRDefault="004F2323">
      <w:pPr>
        <w:pStyle w:val="Heading3"/>
      </w:pPr>
      <w:bookmarkStart w:id="2006" w:name="_Toc358296389"/>
      <w:bookmarkStart w:id="2007" w:name="_Toc358298554"/>
      <w:bookmarkStart w:id="2008" w:name="_Toc469335041"/>
      <w:bookmarkStart w:id="2009" w:name="_Toc504120471"/>
      <w:bookmarkStart w:id="2010" w:name="_Toc527644454"/>
      <w:bookmarkStart w:id="2011" w:name="_Toc528599553"/>
      <w:bookmarkStart w:id="2012" w:name="_Toc17993590"/>
      <w:bookmarkStart w:id="2013" w:name="_Toc37267311"/>
      <w:bookmarkStart w:id="2014" w:name="_Toc51666877"/>
      <w:r>
        <w:lastRenderedPageBreak/>
        <w:t xml:space="preserve">Chart </w:t>
      </w:r>
      <w:r w:rsidR="008058F8">
        <w:t>View</w:t>
      </w:r>
      <w:bookmarkEnd w:id="2006"/>
      <w:bookmarkEnd w:id="2007"/>
      <w:bookmarkEnd w:id="2008"/>
      <w:bookmarkEnd w:id="2009"/>
      <w:bookmarkEnd w:id="2010"/>
      <w:bookmarkEnd w:id="2011"/>
      <w:bookmarkEnd w:id="2012"/>
      <w:bookmarkEnd w:id="2013"/>
      <w:bookmarkEnd w:id="2014"/>
    </w:p>
    <w:p w14:paraId="490BE1B8" w14:textId="04D135BC" w:rsidR="004631BC" w:rsidRPr="00F0388A" w:rsidRDefault="007A1C78" w:rsidP="004631BC">
      <w:r>
        <w:t>The c</w:t>
      </w:r>
      <w:r w:rsidR="004631BC" w:rsidRPr="00F0388A">
        <w:t xml:space="preserve">hart view displays the PWI value for each of the last 100 products processed through each </w:t>
      </w:r>
      <w:r w:rsidR="00DB5A2C">
        <w:t xml:space="preserve">WPI </w:t>
      </w:r>
      <w:r w:rsidR="004631BC" w:rsidRPr="00F0388A">
        <w:t>system</w:t>
      </w:r>
      <w:r w:rsidR="00FA1124" w:rsidRPr="00F0388A">
        <w:t>.</w:t>
      </w:r>
      <w:r w:rsidR="00ED06F9" w:rsidRPr="00F0388A">
        <w:t xml:space="preserve">  See </w:t>
      </w:r>
      <w:r w:rsidR="006D6188" w:rsidRPr="00F0388A">
        <w:fldChar w:fldCharType="begin"/>
      </w:r>
      <w:r w:rsidR="006D6188" w:rsidRPr="00F0388A">
        <w:instrText xml:space="preserve"> REF _Ref186043464 \h </w:instrText>
      </w:r>
      <w:r w:rsidR="00F0388A" w:rsidRPr="00F0388A">
        <w:instrText xml:space="preserve"> \* MERGEFORMAT </w:instrText>
      </w:r>
      <w:r w:rsidR="006D6188" w:rsidRPr="00F0388A">
        <w:fldChar w:fldCharType="separate"/>
      </w:r>
      <w:ins w:id="2015" w:author="Tom Bergeron" w:date="2020-09-25T15:54:00Z">
        <w:r w:rsidR="00D75DE9">
          <w:t xml:space="preserve">Figure </w:t>
        </w:r>
        <w:r w:rsidR="00D75DE9">
          <w:rPr>
            <w:noProof/>
          </w:rPr>
          <w:t>66</w:t>
        </w:r>
      </w:ins>
      <w:del w:id="2016" w:author="Tom Bergeron" w:date="2020-09-25T15:54:00Z">
        <w:r w:rsidR="00556C6F" w:rsidDel="00D75DE9">
          <w:delText xml:space="preserve">Figure </w:delText>
        </w:r>
        <w:r w:rsidR="00556C6F" w:rsidDel="00D75DE9">
          <w:rPr>
            <w:noProof/>
          </w:rPr>
          <w:delText>136</w:delText>
        </w:r>
      </w:del>
      <w:r w:rsidR="006D6188" w:rsidRPr="00F0388A">
        <w:fldChar w:fldCharType="end"/>
      </w:r>
      <w:r w:rsidR="001229EC" w:rsidRPr="00F0388A">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65BEA273">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45E45052" w:rsidR="001229EC" w:rsidRDefault="00ED06F9" w:rsidP="00F5043F">
      <w:pPr>
        <w:pStyle w:val="Caption"/>
      </w:pPr>
      <w:bookmarkStart w:id="2017"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018" w:author="Tom Bergeron" w:date="2020-09-25T15:54:00Z">
        <w:r w:rsidR="00D75DE9">
          <w:rPr>
            <w:noProof/>
          </w:rPr>
          <w:t>66</w:t>
        </w:r>
      </w:ins>
      <w:del w:id="2019" w:author="Tom Bergeron" w:date="2020-09-25T15:54:00Z">
        <w:r w:rsidR="00556C6F" w:rsidDel="00D75DE9">
          <w:rPr>
            <w:noProof/>
          </w:rPr>
          <w:delText>136</w:delText>
        </w:r>
      </w:del>
      <w:r w:rsidR="00B41E3E">
        <w:rPr>
          <w:noProof/>
        </w:rPr>
        <w:fldChar w:fldCharType="end"/>
      </w:r>
      <w:bookmarkEnd w:id="2017"/>
      <w:r w:rsidR="001229EC">
        <w:t>: KIC Viewer – Chart View</w:t>
      </w:r>
    </w:p>
    <w:p w14:paraId="7A1BC756" w14:textId="77777777" w:rsidR="0037402C" w:rsidRPr="0037402C" w:rsidRDefault="0037402C" w:rsidP="0037402C"/>
    <w:p w14:paraId="16BB1559" w14:textId="5BBC8B79" w:rsidR="004631BC" w:rsidRDefault="006D6188" w:rsidP="001229EC">
      <w:r>
        <w:t>I</w:t>
      </w:r>
      <w:r w:rsidR="007A1C78">
        <w:t>n the chart v</w:t>
      </w:r>
      <w:r w:rsidR="001229EC">
        <w:t>iew, right</w:t>
      </w:r>
      <w:r w:rsidR="001229EC">
        <w:noBreakHyphen/>
      </w:r>
      <w:r w:rsidR="004631BC" w:rsidRPr="00133D19">
        <w:t>click on a</w:t>
      </w:r>
      <w:r w:rsidR="006A5A04">
        <w:t xml:space="preserve"> machine</w:t>
      </w:r>
      <w:r w:rsidR="004631BC" w:rsidRPr="00133D19">
        <w:t xml:space="preserve"> box</w:t>
      </w:r>
      <w:r w:rsidR="001229EC">
        <w:t xml:space="preserve"> to display a </w:t>
      </w:r>
      <w:r w:rsidR="004631BC" w:rsidRPr="00133D19">
        <w:t>full</w:t>
      </w:r>
      <w:r w:rsidR="001229EC">
        <w:t>-</w:t>
      </w:r>
      <w:r w:rsidR="004631BC" w:rsidRPr="00133D19">
        <w:t xml:space="preserve">screen </w:t>
      </w:r>
      <w:r w:rsidR="001229EC">
        <w:t xml:space="preserve">chart for that </w:t>
      </w:r>
      <w:r w:rsidR="00DB5A2C">
        <w:t>machine</w:t>
      </w:r>
      <w:r w:rsidR="00ED06F9">
        <w:t xml:space="preserve">.  </w:t>
      </w:r>
      <w:r w:rsidR="00ED06F9" w:rsidRPr="00ED06F9">
        <w:t xml:space="preserve">See </w:t>
      </w:r>
      <w:r>
        <w:fldChar w:fldCharType="begin"/>
      </w:r>
      <w:r>
        <w:instrText xml:space="preserve"> REF _Ref186043484 \h </w:instrText>
      </w:r>
      <w:r>
        <w:fldChar w:fldCharType="separate"/>
      </w:r>
      <w:ins w:id="2020" w:author="Tom Bergeron" w:date="2020-09-25T15:54:00Z">
        <w:r w:rsidR="00D75DE9">
          <w:t xml:space="preserve">Figure </w:t>
        </w:r>
        <w:r w:rsidR="00D75DE9">
          <w:rPr>
            <w:noProof/>
          </w:rPr>
          <w:t>67</w:t>
        </w:r>
      </w:ins>
      <w:del w:id="2021" w:author="Tom Bergeron" w:date="2020-09-25T15:54:00Z">
        <w:r w:rsidR="00556C6F" w:rsidDel="00D75DE9">
          <w:delText xml:space="preserve">Figure </w:delText>
        </w:r>
        <w:r w:rsidR="00556C6F" w:rsidDel="00D75DE9">
          <w:rPr>
            <w:noProof/>
          </w:rPr>
          <w:delText>137</w:delText>
        </w:r>
      </w:del>
      <w:r>
        <w:fldChar w:fldCharType="end"/>
      </w:r>
      <w:r w:rsidR="00ED06F9">
        <w:t>.</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5D6AF5C2">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2801948F" w:rsidR="004631BC" w:rsidRDefault="00ED06F9" w:rsidP="00F5043F">
      <w:pPr>
        <w:pStyle w:val="Caption"/>
      </w:pPr>
      <w:bookmarkStart w:id="2022"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023" w:author="Tom Bergeron" w:date="2020-09-25T15:54:00Z">
        <w:r w:rsidR="00D75DE9">
          <w:rPr>
            <w:noProof/>
          </w:rPr>
          <w:t>67</w:t>
        </w:r>
      </w:ins>
      <w:del w:id="2024" w:author="Tom Bergeron" w:date="2020-09-25T15:54:00Z">
        <w:r w:rsidR="00556C6F" w:rsidDel="00D75DE9">
          <w:rPr>
            <w:noProof/>
          </w:rPr>
          <w:delText>137</w:delText>
        </w:r>
      </w:del>
      <w:r w:rsidR="00B41E3E">
        <w:rPr>
          <w:noProof/>
        </w:rPr>
        <w:fldChar w:fldCharType="end"/>
      </w:r>
      <w:bookmarkEnd w:id="2022"/>
      <w:r w:rsidR="001229EC">
        <w:t>: KIC Viewer –</w:t>
      </w:r>
      <w:r>
        <w:t xml:space="preserve"> F</w:t>
      </w:r>
      <w:r w:rsidR="001229EC">
        <w:t>ull-</w:t>
      </w:r>
      <w:r w:rsidR="004631BC" w:rsidRPr="00100F96">
        <w:t>screen</w:t>
      </w:r>
      <w:r w:rsidR="001229EC">
        <w:t xml:space="preserve"> </w:t>
      </w:r>
      <w:r w:rsidR="004631BC" w:rsidRPr="00100F96">
        <w:t>chart view</w:t>
      </w:r>
    </w:p>
    <w:p w14:paraId="099B433C" w14:textId="77777777" w:rsidR="00BA454F" w:rsidRPr="00F0388A" w:rsidRDefault="008058F8">
      <w:pPr>
        <w:pStyle w:val="Heading3"/>
      </w:pPr>
      <w:bookmarkStart w:id="2025" w:name="_Toc358296372"/>
      <w:bookmarkStart w:id="2026" w:name="_Toc358298537"/>
      <w:bookmarkStart w:id="2027" w:name="_Toc469335042"/>
      <w:bookmarkStart w:id="2028" w:name="_Toc504120472"/>
      <w:bookmarkStart w:id="2029" w:name="_Toc527644455"/>
      <w:bookmarkStart w:id="2030" w:name="_Toc528599554"/>
      <w:bookmarkStart w:id="2031" w:name="_Toc17993591"/>
      <w:bookmarkStart w:id="2032" w:name="_Toc37267312"/>
      <w:bookmarkStart w:id="2033" w:name="_Toc51666878"/>
      <w:bookmarkStart w:id="2034" w:name="_Toc488490460"/>
      <w:bookmarkStart w:id="2035" w:name="_Toc119468183"/>
      <w:bookmarkStart w:id="2036" w:name="_Ref345488817"/>
      <w:bookmarkStart w:id="2037" w:name="_Toc353195458"/>
      <w:bookmarkStart w:id="2038" w:name="_Toc358296390"/>
      <w:bookmarkStart w:id="2039" w:name="_Toc358298555"/>
      <w:bookmarkEnd w:id="1398"/>
      <w:bookmarkEnd w:id="1399"/>
      <w:bookmarkEnd w:id="1400"/>
      <w:proofErr w:type="spellStart"/>
      <w:r w:rsidRPr="00F0388A">
        <w:lastRenderedPageBreak/>
        <w:t>Win</w:t>
      </w:r>
      <w:bookmarkEnd w:id="2025"/>
      <w:bookmarkEnd w:id="2026"/>
      <w:r w:rsidR="00203E20">
        <w:t>VNC</w:t>
      </w:r>
      <w:bookmarkEnd w:id="2027"/>
      <w:bookmarkEnd w:id="2028"/>
      <w:bookmarkEnd w:id="2029"/>
      <w:bookmarkEnd w:id="2030"/>
      <w:bookmarkEnd w:id="2031"/>
      <w:bookmarkEnd w:id="2032"/>
      <w:bookmarkEnd w:id="2033"/>
      <w:proofErr w:type="spellEnd"/>
    </w:p>
    <w:p w14:paraId="246EFEC2" w14:textId="6A0FAC43" w:rsidR="00BA454F" w:rsidRPr="00F0388A" w:rsidRDefault="00BA454F" w:rsidP="00BA454F">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DB5A2C">
        <w:t>W</w:t>
      </w:r>
      <w:r w:rsidRPr="00F0388A">
        <w:t>PI</w:t>
      </w:r>
      <w:r>
        <w:t xml:space="preserve"> c</w:t>
      </w:r>
      <w:r w:rsidRPr="00F0388A">
        <w:t>lient PC.</w:t>
      </w:r>
    </w:p>
    <w:p w14:paraId="51302786" w14:textId="77777777" w:rsidR="00BA454F" w:rsidRPr="00F0388A" w:rsidRDefault="00BA454F" w:rsidP="00BA454F"/>
    <w:p w14:paraId="3F6931B9" w14:textId="7650827E" w:rsidR="00BA454F" w:rsidRPr="00F0388A" w:rsidRDefault="00BA454F" w:rsidP="00BA454F">
      <w:proofErr w:type="spellStart"/>
      <w:r w:rsidRPr="00F0388A">
        <w:t>WinVNC</w:t>
      </w:r>
      <w:proofErr w:type="spellEnd"/>
      <w:r w:rsidRPr="00F0388A">
        <w:t xml:space="preserve"> is a </w:t>
      </w:r>
      <w:r w:rsidR="00DB5A2C" w:rsidRPr="00F0388A">
        <w:t>third-party</w:t>
      </w:r>
      <w:r w:rsidRPr="00F0388A">
        <w:t xml:space="preserve"> software application that is not distributed by KIC.  VNC software can be downloaded from the internet at the following address: </w:t>
      </w:r>
      <w:hyperlink r:id="rId229" w:history="1">
        <w:r w:rsidRPr="00F0388A">
          <w:rPr>
            <w:rStyle w:val="Hyperlink"/>
          </w:rPr>
          <w:t>http://www.realvnc.com/download.html</w:t>
        </w:r>
      </w:hyperlink>
    </w:p>
    <w:p w14:paraId="41A54B37" w14:textId="77777777" w:rsidR="00BA454F" w:rsidRPr="00F0388A" w:rsidRDefault="00BA454F" w:rsidP="00BA454F"/>
    <w:p w14:paraId="7D4361FB" w14:textId="043D78EB" w:rsidR="00BA454F" w:rsidRPr="00F0388A" w:rsidRDefault="00BA454F" w:rsidP="00BA454F">
      <w:r w:rsidRPr="00F0388A">
        <w:t xml:space="preserve">VNC software contains multiple applications including VNC Server.  Run VNC Server on the </w:t>
      </w:r>
      <w:r w:rsidR="00DB5A2C">
        <w:t>W</w:t>
      </w:r>
      <w:r w:rsidRPr="00F0388A">
        <w:t>PI</w:t>
      </w:r>
      <w:r>
        <w:t xml:space="preserve"> c</w:t>
      </w:r>
      <w:r w:rsidRPr="00F0388A">
        <w:t xml:space="preserve">lient PC while Virtual Profiling is running in order to view historical data or remotely control any </w:t>
      </w:r>
      <w:r w:rsidR="00DB5A2C">
        <w:t>W</w:t>
      </w:r>
      <w:r w:rsidRPr="00F0388A">
        <w:t>PI</w:t>
      </w:r>
      <w:r>
        <w:t xml:space="preserve"> c</w:t>
      </w:r>
      <w:r w:rsidRPr="00F0388A">
        <w:t>lient PC via the KIC Viewer application.</w:t>
      </w:r>
    </w:p>
    <w:p w14:paraId="1D12D4B2" w14:textId="77777777" w:rsidR="00BA454F" w:rsidRPr="00F0388A" w:rsidRDefault="00BA454F" w:rsidP="00BA454F"/>
    <w:p w14:paraId="7676638A" w14:textId="770360C3"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ins w:id="2040" w:author="Tom Bergeron" w:date="2020-09-25T15:54:00Z">
        <w:r w:rsidR="00D75DE9" w:rsidRPr="00F0388A">
          <w:t xml:space="preserve">Figure </w:t>
        </w:r>
        <w:r w:rsidR="00D75DE9">
          <w:rPr>
            <w:noProof/>
          </w:rPr>
          <w:t>68</w:t>
        </w:r>
      </w:ins>
      <w:del w:id="2041" w:author="Tom Bergeron" w:date="2020-09-25T15:54:00Z">
        <w:r w:rsidR="00556C6F" w:rsidRPr="00F0388A" w:rsidDel="00D75DE9">
          <w:delText xml:space="preserve">Figure </w:delText>
        </w:r>
        <w:r w:rsidR="00556C6F" w:rsidDel="00D75DE9">
          <w:rPr>
            <w:noProof/>
          </w:rPr>
          <w:delText>138</w:delText>
        </w:r>
      </w:del>
      <w:r w:rsidRPr="00F0388A">
        <w:fldChar w:fldCharType="end"/>
      </w:r>
      <w:r w:rsidRPr="00F0388A">
        <w:t>.</w:t>
      </w:r>
    </w:p>
    <w:p w14:paraId="36D58BC9" w14:textId="77777777" w:rsidR="00BA454F" w:rsidRPr="00F0388A" w:rsidRDefault="00DD450D" w:rsidP="00BA454F">
      <w:r w:rsidRPr="00F0388A">
        <w:rPr>
          <w:noProof/>
        </w:rPr>
        <mc:AlternateContent>
          <mc:Choice Requires="wps">
            <w:drawing>
              <wp:anchor distT="0" distB="0" distL="114300" distR="114300" simplePos="0" relativeHeight="251778048" behindDoc="0" locked="0" layoutInCell="1" allowOverlap="1" wp14:anchorId="042E3FB1" wp14:editId="6B630777">
                <wp:simplePos x="0" y="0"/>
                <wp:positionH relativeFrom="column">
                  <wp:posOffset>2268855</wp:posOffset>
                </wp:positionH>
                <wp:positionV relativeFrom="paragraph">
                  <wp:posOffset>127000</wp:posOffset>
                </wp:positionV>
                <wp:extent cx="274320" cy="320040"/>
                <wp:effectExtent l="0" t="0" r="0" b="0"/>
                <wp:wrapNone/>
                <wp:docPr id="476" name="Oval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AECE2A" id="Oval 4573" o:spid="_x0000_s1026" style="position:absolute;margin-left:178.65pt;margin-top:10pt;width:21.6pt;height:25.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" filled="f" strokecolor="red" strokeweight="1.5pt">
                <v:fill opacity="0"/>
              </v:oval>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512240F6">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259E6805" w:rsidR="00BA454F" w:rsidRPr="00963423" w:rsidRDefault="00BA454F" w:rsidP="00BA454F">
      <w:pPr>
        <w:pStyle w:val="Caption"/>
        <w:rPr>
          <w:color w:val="FF0000"/>
        </w:rPr>
      </w:pPr>
      <w:bookmarkStart w:id="2042"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2043" w:author="Tom Bergeron" w:date="2020-09-25T15:54:00Z">
        <w:r w:rsidR="00D75DE9">
          <w:rPr>
            <w:noProof/>
          </w:rPr>
          <w:t>68</w:t>
        </w:r>
      </w:ins>
      <w:del w:id="2044" w:author="Tom Bergeron" w:date="2020-09-25T15:54:00Z">
        <w:r w:rsidR="00556C6F" w:rsidDel="00D75DE9">
          <w:rPr>
            <w:noProof/>
          </w:rPr>
          <w:delText>138</w:delText>
        </w:r>
      </w:del>
      <w:r w:rsidR="00B41E3E">
        <w:rPr>
          <w:noProof/>
        </w:rPr>
        <w:fldChar w:fldCharType="end"/>
      </w:r>
      <w:bookmarkEnd w:id="2042"/>
      <w:r w:rsidRPr="00F0388A">
        <w:t>: VNC task tray icon</w:t>
      </w:r>
      <w:r w:rsidR="00963423">
        <w:t xml:space="preserve"> </w:t>
      </w:r>
    </w:p>
    <w:p w14:paraId="174CA4EC" w14:textId="77777777" w:rsidR="00BA454F" w:rsidRDefault="00203E20">
      <w:pPr>
        <w:pStyle w:val="Heading3"/>
      </w:pPr>
      <w:bookmarkStart w:id="2045" w:name="_Toc358296373"/>
      <w:bookmarkStart w:id="2046" w:name="_Toc358298538"/>
      <w:bookmarkStart w:id="2047" w:name="_Toc469335043"/>
      <w:bookmarkStart w:id="2048" w:name="_Toc504120473"/>
      <w:bookmarkStart w:id="2049" w:name="_Toc527644456"/>
      <w:bookmarkStart w:id="2050" w:name="_Toc528599555"/>
      <w:bookmarkStart w:id="2051" w:name="_Toc17993592"/>
      <w:bookmarkStart w:id="2052" w:name="_Toc37267313"/>
      <w:bookmarkStart w:id="2053" w:name="_Toc51666879"/>
      <w:r>
        <w:t>M</w:t>
      </w:r>
      <w:r w:rsidR="00BA454F">
        <w:t>odify VNC properties:</w:t>
      </w:r>
      <w:bookmarkEnd w:id="2045"/>
      <w:bookmarkEnd w:id="2046"/>
      <w:bookmarkEnd w:id="2047"/>
      <w:bookmarkEnd w:id="2048"/>
      <w:bookmarkEnd w:id="2049"/>
      <w:bookmarkEnd w:id="2050"/>
      <w:bookmarkEnd w:id="2051"/>
      <w:bookmarkEnd w:id="2052"/>
      <w:bookmarkEnd w:id="2053"/>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Double Click on the VNC icon.</w:t>
            </w:r>
          </w:p>
          <w:p w14:paraId="5A0FBD43" w14:textId="77777777" w:rsidR="00BA454F" w:rsidRDefault="00BA454F" w:rsidP="007E4962">
            <w:pPr>
              <w:ind w:left="360"/>
            </w:pPr>
          </w:p>
          <w:p w14:paraId="28DC9EDD" w14:textId="56FD2CFA" w:rsidR="00BA454F" w:rsidRPr="00F0388A" w:rsidRDefault="00BA454F" w:rsidP="00203E20">
            <w:pPr>
              <w:ind w:left="360"/>
            </w:pPr>
            <w:r>
              <w:t>The Current User Properties screen (</w:t>
            </w:r>
            <w:r w:rsidRPr="00F0388A">
              <w:fldChar w:fldCharType="begin"/>
            </w:r>
            <w:r w:rsidRPr="00F0388A">
              <w:instrText xml:space="preserve"> REF _Ref185973291 \h  \* MERGEFORMAT </w:instrText>
            </w:r>
            <w:r w:rsidRPr="00F0388A">
              <w:fldChar w:fldCharType="separate"/>
            </w:r>
            <w:ins w:id="2054" w:author="Tom Bergeron" w:date="2020-09-25T15:54:00Z">
              <w:r w:rsidR="00D75DE9" w:rsidRPr="00D75DE9">
                <w:rPr>
                  <w:rPrChange w:id="2055" w:author="Tom Bergeron" w:date="2020-09-25T15:54:00Z">
                    <w:rPr>
                      <w:rFonts w:ascii="Arial" w:hAnsi="Arial" w:cs="Arial"/>
                      <w:sz w:val="16"/>
                      <w:szCs w:val="16"/>
                    </w:rPr>
                  </w:rPrChange>
                </w:rPr>
                <w:t xml:space="preserve">Figure </w:t>
              </w:r>
              <w:r w:rsidR="00D75DE9" w:rsidRPr="00D75DE9">
                <w:rPr>
                  <w:noProof/>
                  <w:rPrChange w:id="2056" w:author="Tom Bergeron" w:date="2020-09-25T15:54:00Z">
                    <w:rPr>
                      <w:rFonts w:ascii="Arial" w:hAnsi="Arial" w:cs="Arial"/>
                      <w:noProof/>
                      <w:sz w:val="16"/>
                      <w:szCs w:val="16"/>
                    </w:rPr>
                  </w:rPrChange>
                </w:rPr>
                <w:t>69</w:t>
              </w:r>
            </w:ins>
            <w:del w:id="2057" w:author="Tom Bergeron" w:date="2020-09-25T15:54:00Z">
              <w:r w:rsidR="00556C6F" w:rsidRPr="00556C6F" w:rsidDel="00D75DE9">
                <w:delText xml:space="preserve">Figure </w:delText>
              </w:r>
              <w:r w:rsidR="00556C6F" w:rsidRPr="00556C6F" w:rsidDel="00D75DE9">
                <w:rPr>
                  <w:noProof/>
                </w:rPr>
                <w:delText>139</w:delText>
              </w:r>
            </w:del>
            <w:r w:rsidRPr="00F0388A">
              <w:fldChar w:fldCharType="end"/>
            </w:r>
            <w:r>
              <w:t>) appears.</w:t>
            </w:r>
          </w:p>
          <w:p w14:paraId="32C750DD" w14:textId="77777777" w:rsidR="00BA454F" w:rsidRPr="00F0388A" w:rsidRDefault="00BA454F" w:rsidP="00203E20"/>
          <w:p w14:paraId="2375FA31" w14:textId="4554895E" w:rsidR="00BA454F" w:rsidRPr="00F0388A" w:rsidRDefault="00BA454F" w:rsidP="00A97125">
            <w:pPr>
              <w:pStyle w:val="ListNumber4"/>
              <w:numPr>
                <w:ilvl w:val="0"/>
                <w:numId w:val="44"/>
              </w:numPr>
            </w:pPr>
            <w:r w:rsidRPr="00F0388A">
              <w:t>Enter a password for</w:t>
            </w:r>
            <w:r>
              <w:t xml:space="preserve"> </w:t>
            </w:r>
            <w:proofErr w:type="gramStart"/>
            <w:r>
              <w:t>other</w:t>
            </w:r>
            <w:proofErr w:type="gramEnd"/>
            <w:r>
              <w:t xml:space="preserve"> computer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rsidR="00DB5A2C">
              <w:t>W</w:t>
            </w:r>
            <w:r w:rsidRPr="00F0388A">
              <w:t>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2A230A64">
                  <wp:extent cx="3333750" cy="2882900"/>
                  <wp:effectExtent l="0" t="0" r="0" b="0"/>
                  <wp:docPr id="32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27361737" w:rsidR="00BA454F" w:rsidRPr="00195103" w:rsidRDefault="00BA454F" w:rsidP="007E4962">
            <w:pPr>
              <w:jc w:val="center"/>
              <w:rPr>
                <w:rFonts w:ascii="Arial" w:hAnsi="Arial" w:cs="Arial"/>
                <w:sz w:val="16"/>
                <w:szCs w:val="16"/>
              </w:rPr>
            </w:pPr>
            <w:bookmarkStart w:id="2058"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2059" w:author="Tom Bergeron" w:date="2020-09-25T15:54:00Z">
              <w:r w:rsidR="00D75DE9">
                <w:rPr>
                  <w:rFonts w:ascii="Arial" w:hAnsi="Arial" w:cs="Arial"/>
                  <w:noProof/>
                  <w:sz w:val="16"/>
                  <w:szCs w:val="16"/>
                </w:rPr>
                <w:t>69</w:t>
              </w:r>
            </w:ins>
            <w:del w:id="2060" w:author="Tom Bergeron" w:date="2020-09-25T15:54:00Z">
              <w:r w:rsidR="00556C6F" w:rsidDel="00D75DE9">
                <w:rPr>
                  <w:rFonts w:ascii="Arial" w:hAnsi="Arial" w:cs="Arial"/>
                  <w:noProof/>
                  <w:sz w:val="16"/>
                  <w:szCs w:val="16"/>
                </w:rPr>
                <w:delText>139</w:delText>
              </w:r>
            </w:del>
            <w:r w:rsidRPr="00195103">
              <w:rPr>
                <w:rFonts w:ascii="Arial" w:hAnsi="Arial" w:cs="Arial"/>
                <w:sz w:val="16"/>
                <w:szCs w:val="16"/>
              </w:rPr>
              <w:fldChar w:fldCharType="end"/>
            </w:r>
            <w:bookmarkEnd w:id="2058"/>
            <w:r w:rsidRPr="00195103">
              <w:rPr>
                <w:rFonts w:ascii="Arial" w:hAnsi="Arial" w:cs="Arial"/>
                <w:sz w:val="16"/>
                <w:szCs w:val="16"/>
              </w:rPr>
              <w:t>: VNC Properties</w:t>
            </w:r>
          </w:p>
        </w:tc>
      </w:tr>
    </w:tbl>
    <w:p w14:paraId="3A8F7EBE" w14:textId="77777777" w:rsidR="00932052" w:rsidRPr="00A8785B" w:rsidRDefault="00530DA9" w:rsidP="00676B77">
      <w:pPr>
        <w:pStyle w:val="Heading1"/>
      </w:pPr>
      <w:bookmarkStart w:id="2061" w:name="_O2_Live"/>
      <w:bookmarkStart w:id="2062" w:name="_O2_Live_(Optional)"/>
      <w:bookmarkStart w:id="2063" w:name="_Toc469335044"/>
      <w:bookmarkStart w:id="2064" w:name="_Toc504120474"/>
      <w:bookmarkStart w:id="2065" w:name="_Toc527644457"/>
      <w:bookmarkStart w:id="2066" w:name="_Toc528599556"/>
      <w:bookmarkStart w:id="2067" w:name="_Toc17993593"/>
      <w:bookmarkStart w:id="2068" w:name="_Toc37267314"/>
      <w:bookmarkStart w:id="2069" w:name="_Toc51666671"/>
      <w:bookmarkStart w:id="2070" w:name="_Toc51666880"/>
      <w:bookmarkEnd w:id="1800"/>
      <w:bookmarkEnd w:id="2061"/>
      <w:bookmarkEnd w:id="2062"/>
      <w:r w:rsidRPr="00BF2AC8">
        <w:lastRenderedPageBreak/>
        <w:t xml:space="preserve">O2 Live </w:t>
      </w:r>
      <w:r w:rsidR="00934772" w:rsidRPr="00BF2AC8">
        <w:t>(Optional)</w:t>
      </w:r>
      <w:bookmarkEnd w:id="2063"/>
      <w:bookmarkEnd w:id="2064"/>
      <w:bookmarkEnd w:id="2065"/>
      <w:bookmarkEnd w:id="2066"/>
      <w:bookmarkEnd w:id="2067"/>
      <w:bookmarkEnd w:id="2068"/>
      <w:bookmarkEnd w:id="2069"/>
      <w:bookmarkEnd w:id="2070"/>
    </w:p>
    <w:p w14:paraId="2DFE1950" w14:textId="77777777" w:rsidR="00932052" w:rsidRPr="00B1382F" w:rsidRDefault="00932052" w:rsidP="00932052">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009E7ABF"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 xml:space="preserve">and displayed by the </w:t>
      </w:r>
      <w:r w:rsidR="00BF2AC8">
        <w:t>W</w:t>
      </w:r>
      <w:r w:rsidRPr="00B1382F">
        <w:t>PI software.</w:t>
      </w:r>
      <w:r w:rsidR="005873CF" w:rsidRPr="00B1382F">
        <w:t xml:space="preserve"> An external interface device connects between the output of the oxygen analyzer, and the PC (USB port) running the </w:t>
      </w:r>
      <w:r w:rsidR="00BF2AC8">
        <w:t>W</w:t>
      </w:r>
      <w:r w:rsidR="005873CF" w:rsidRPr="00B1382F">
        <w:t>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D36D96">
      <w:pPr>
        <w:pStyle w:val="Heading2"/>
      </w:pPr>
      <w:bookmarkStart w:id="2071" w:name="_Toc469335045"/>
      <w:bookmarkStart w:id="2072" w:name="_Toc504120475"/>
      <w:bookmarkStart w:id="2073" w:name="_Toc527644458"/>
      <w:bookmarkStart w:id="2074" w:name="_Toc528599557"/>
      <w:bookmarkStart w:id="2075" w:name="_Toc17993594"/>
      <w:bookmarkStart w:id="2076" w:name="_Toc37267315"/>
      <w:bookmarkStart w:id="2077" w:name="_Toc51666672"/>
      <w:bookmarkStart w:id="2078" w:name="_Toc51666881"/>
      <w:r w:rsidRPr="00B1382F">
        <w:t>Configu</w:t>
      </w:r>
      <w:r w:rsidR="007F7B7F" w:rsidRPr="00B1382F">
        <w:t>ration</w:t>
      </w:r>
      <w:bookmarkEnd w:id="2071"/>
      <w:bookmarkEnd w:id="2072"/>
      <w:bookmarkEnd w:id="2073"/>
      <w:bookmarkEnd w:id="2074"/>
      <w:bookmarkEnd w:id="2075"/>
      <w:bookmarkEnd w:id="2076"/>
      <w:bookmarkEnd w:id="2077"/>
      <w:bookmarkEnd w:id="2078"/>
    </w:p>
    <w:p w14:paraId="6C62A958" w14:textId="77777777" w:rsidR="00D40D0D" w:rsidRDefault="00D40D0D" w:rsidP="007F7B7F">
      <w:pPr>
        <w:jc w:val="center"/>
      </w:pPr>
      <w:r>
        <w:rPr>
          <w:noProof/>
        </w:rPr>
        <w:drawing>
          <wp:inline distT="0" distB="0" distL="0" distR="0" wp14:anchorId="0B965FC4" wp14:editId="1D525CD2">
            <wp:extent cx="4995070" cy="152995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4995070" cy="1529958"/>
                    </a:xfrm>
                    <a:prstGeom prst="rect">
                      <a:avLst/>
                    </a:prstGeom>
                    <a:noFill/>
                    <a:ln>
                      <a:noFill/>
                    </a:ln>
                  </pic:spPr>
                </pic:pic>
              </a:graphicData>
            </a:graphic>
          </wp:inline>
        </w:drawing>
      </w:r>
    </w:p>
    <w:p w14:paraId="20077C86" w14:textId="54E79E72"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079" w:author="Tom Bergeron" w:date="2020-09-25T15:54:00Z">
        <w:r w:rsidR="00D75DE9">
          <w:rPr>
            <w:noProof/>
          </w:rPr>
          <w:t>70</w:t>
        </w:r>
      </w:ins>
      <w:del w:id="2080" w:author="Tom Bergeron" w:date="2020-09-25T15:54:00Z">
        <w:r w:rsidR="00556C6F" w:rsidDel="00D75DE9">
          <w:rPr>
            <w:noProof/>
          </w:rPr>
          <w:delText>140</w:delText>
        </w:r>
      </w:del>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3FEF3C39" w:rsidR="007F7B7F" w:rsidRPr="00B1382F" w:rsidRDefault="007F7B7F" w:rsidP="00A97125">
      <w:pPr>
        <w:numPr>
          <w:ilvl w:val="0"/>
          <w:numId w:val="79"/>
        </w:numPr>
      </w:pPr>
      <w:r w:rsidRPr="00B1382F">
        <w:t xml:space="preserve">With the </w:t>
      </w:r>
      <w:r w:rsidR="00BF2AC8">
        <w:t>WPI</w:t>
      </w:r>
      <w:r w:rsidRPr="00B1382F">
        <w:t xml:space="preserve"> software shut down, </w:t>
      </w:r>
      <w:r w:rsidR="00BF2AC8">
        <w:t xml:space="preserve">browse to </w:t>
      </w:r>
      <w:r w:rsidRPr="00B1382F">
        <w:t>the C:\</w:t>
      </w:r>
      <w:r w:rsidR="00BF2AC8">
        <w:t>W</w:t>
      </w:r>
      <w:r w:rsidRPr="00B1382F">
        <w:t xml:space="preserve">PI folder, run the </w:t>
      </w:r>
      <w:r w:rsidRPr="00B1382F">
        <w:rPr>
          <w:i/>
        </w:rPr>
        <w:t xml:space="preserve">ConfigurationProgram.exe </w:t>
      </w:r>
      <w:r w:rsidRPr="00B1382F">
        <w:t>application and select the O2 PPM tab.</w:t>
      </w:r>
    </w:p>
    <w:p w14:paraId="059B4689" w14:textId="77777777" w:rsidR="007F7B7F" w:rsidRPr="00B1382F" w:rsidRDefault="007F7B7F" w:rsidP="00A97125">
      <w:pPr>
        <w:numPr>
          <w:ilvl w:val="0"/>
          <w:numId w:val="79"/>
        </w:numPr>
      </w:pPr>
      <w:r w:rsidRPr="00B1382F">
        <w:t>Select “Enable O2 PPM Monitor”</w:t>
      </w:r>
    </w:p>
    <w:p w14:paraId="30EDA3A0" w14:textId="77777777" w:rsidR="007F7B7F" w:rsidRPr="00B1382F" w:rsidRDefault="007F7B7F" w:rsidP="00A97125">
      <w:pPr>
        <w:numPr>
          <w:ilvl w:val="0"/>
          <w:numId w:val="79"/>
        </w:numPr>
      </w:pPr>
      <w:r w:rsidRPr="00B1382F">
        <w:t>From the 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72F06FE8" w14:textId="5B372E54" w:rsidR="00BF2AC8" w:rsidRDefault="00A71AE0">
      <w:pPr>
        <w:numPr>
          <w:ilvl w:val="0"/>
          <w:numId w:val="79"/>
        </w:numPr>
      </w:pPr>
      <w:r w:rsidRPr="00B1382F">
        <w:t>The Low and High values will correspond to the minimum and maximum range of the output; e.g. a Low of 0=0 volts, and a High of 500 equals 5 volts.</w:t>
      </w:r>
    </w:p>
    <w:p w14:paraId="25A06D78" w14:textId="77777777" w:rsidR="00BF2AC8" w:rsidRDefault="00BF2AC8" w:rsidP="00BF2AC8">
      <w:pPr>
        <w:numPr>
          <w:ilvl w:val="0"/>
          <w:numId w:val="79"/>
        </w:numPr>
      </w:pPr>
      <w:r>
        <w:t>Enter the distance from the WPI Board Sensor (at entrance of machine) to the location of the O2 sample port (from the O2 analyzer) inside the machine.</w:t>
      </w:r>
    </w:p>
    <w:p w14:paraId="5339DD52" w14:textId="16945051" w:rsidR="00BF2AC8" w:rsidRPr="00B1382F" w:rsidRDefault="00A71AE0">
      <w:pPr>
        <w:numPr>
          <w:ilvl w:val="0"/>
          <w:numId w:val="79"/>
        </w:numPr>
      </w:pPr>
      <w:r w:rsidRPr="00B1382F">
        <w:t>Click the Apply and OK buttons at the bottom of the Configuration Program to save changes and close.</w:t>
      </w:r>
    </w:p>
    <w:p w14:paraId="6FB4BB74" w14:textId="77777777" w:rsidR="00C92B35" w:rsidRPr="003535B5" w:rsidRDefault="00C92B35" w:rsidP="003535B5"/>
    <w:p w14:paraId="7D457418" w14:textId="77777777" w:rsidR="00515EF8" w:rsidRPr="003535B5" w:rsidRDefault="00515EF8" w:rsidP="00515EF8">
      <w:pPr>
        <w:ind w:left="770"/>
      </w:pPr>
    </w:p>
    <w:p w14:paraId="24640068" w14:textId="77777777" w:rsidR="00B1382F" w:rsidRPr="003535B5" w:rsidRDefault="00B1382F" w:rsidP="00B1382F"/>
    <w:p w14:paraId="6D71F15E" w14:textId="77777777" w:rsidR="00B55303" w:rsidRPr="003535B5" w:rsidRDefault="00B55303" w:rsidP="00B55303">
      <w:pPr>
        <w:ind w:left="1490"/>
      </w:pPr>
    </w:p>
    <w:p w14:paraId="7982D706" w14:textId="77777777" w:rsidR="00345FBF" w:rsidRDefault="00345FBF" w:rsidP="00B55303"/>
    <w:p w14:paraId="2F792A87" w14:textId="77777777" w:rsidR="00345FBF" w:rsidRDefault="00345FBF" w:rsidP="00A30E54"/>
    <w:p w14:paraId="6ADCA0FC" w14:textId="77777777" w:rsidR="00345FBF" w:rsidRDefault="00345FBF" w:rsidP="00B55303"/>
    <w:p w14:paraId="1B5F6A3B" w14:textId="77777777" w:rsidR="00515EF8" w:rsidRPr="003535B5" w:rsidRDefault="00B1382F" w:rsidP="00D36D96">
      <w:pPr>
        <w:pStyle w:val="Heading2"/>
      </w:pPr>
      <w:r>
        <w:rPr>
          <w:highlight w:val="yellow"/>
        </w:rPr>
        <w:br w:type="page"/>
      </w:r>
      <w:bookmarkStart w:id="2081" w:name="_Toc469335046"/>
      <w:bookmarkStart w:id="2082" w:name="_Toc504120476"/>
      <w:bookmarkStart w:id="2083" w:name="_Toc527644459"/>
      <w:bookmarkStart w:id="2084" w:name="_Toc528599558"/>
      <w:bookmarkStart w:id="2085" w:name="_Toc17993595"/>
      <w:bookmarkStart w:id="2086" w:name="_Toc37267316"/>
      <w:bookmarkStart w:id="2087" w:name="_Toc51666673"/>
      <w:bookmarkStart w:id="2088" w:name="_Toc51666882"/>
      <w:r w:rsidR="00515EF8" w:rsidRPr="003535B5">
        <w:lastRenderedPageBreak/>
        <w:t>Operation</w:t>
      </w:r>
      <w:bookmarkEnd w:id="2081"/>
      <w:bookmarkEnd w:id="2082"/>
      <w:bookmarkEnd w:id="2083"/>
      <w:bookmarkEnd w:id="2084"/>
      <w:bookmarkEnd w:id="2085"/>
      <w:bookmarkEnd w:id="2086"/>
      <w:bookmarkEnd w:id="2087"/>
      <w:bookmarkEnd w:id="2088"/>
    </w:p>
    <w:p w14:paraId="02E69682" w14:textId="77777777" w:rsidR="00BF2AC8" w:rsidRDefault="00BF2AC8" w:rsidP="00BF2AC8">
      <w:pPr>
        <w:jc w:val="center"/>
      </w:pPr>
      <w:r>
        <w:rPr>
          <w:noProof/>
        </w:rPr>
        <w:drawing>
          <wp:inline distT="0" distB="0" distL="0" distR="0" wp14:anchorId="25E75ED3" wp14:editId="6E8EA51F">
            <wp:extent cx="4406900" cy="736224"/>
            <wp:effectExtent l="0" t="0" r="0" b="698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3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328BD69" w14:textId="77777777" w:rsidR="00BF2AC8" w:rsidRPr="00BF2AC8" w:rsidRDefault="00BF2AC8" w:rsidP="00BF2AC8">
      <w:pPr>
        <w:jc w:val="center"/>
      </w:pPr>
    </w:p>
    <w:p w14:paraId="2CF74A3A" w14:textId="77AB5402" w:rsidR="00BF2AC8" w:rsidRDefault="00BF2AC8" w:rsidP="00EC251F">
      <w:r w:rsidRPr="00BF2AC8">
        <w:t xml:space="preserve">When </w:t>
      </w:r>
      <w:r w:rsidRPr="00BF2AC8">
        <w:rPr>
          <w:i/>
          <w:iCs/>
        </w:rPr>
        <w:t>O2 Live</w:t>
      </w:r>
      <w:r>
        <w:rPr>
          <w:i/>
          <w:iCs/>
        </w:rPr>
        <w:t xml:space="preserve"> </w:t>
      </w:r>
      <w:r>
        <w:t xml:space="preserve">is enabled, checkboxes in the </w:t>
      </w:r>
      <w:r w:rsidRPr="00BF2AC8">
        <w:rPr>
          <w:i/>
        </w:rPr>
        <w:t>O2</w:t>
      </w:r>
      <w:r>
        <w:t xml:space="preserve"> column in Profile Explorer allow you to select by product, whether the O2 PPM values will be collected and displayed during VP.</w:t>
      </w:r>
    </w:p>
    <w:p w14:paraId="25A16091" w14:textId="77777777" w:rsidR="00BF2AC8" w:rsidRDefault="00BF2AC8" w:rsidP="00515EF8"/>
    <w:p w14:paraId="367B2C28" w14:textId="0429EAFE" w:rsidR="00515EF8" w:rsidRPr="003535B5" w:rsidRDefault="00BF2AC8" w:rsidP="00515EF8">
      <w:r>
        <w:t>During Virtual Profiling</w:t>
      </w:r>
      <w:r w:rsidR="00077207" w:rsidRPr="003535B5">
        <w:t>, a “floating” window displays</w:t>
      </w:r>
      <w:r w:rsidR="00515EF8" w:rsidRPr="003535B5">
        <w:t xml:space="preserve"> on the screen showing the</w:t>
      </w:r>
      <w:r w:rsidR="00077207" w:rsidRPr="003535B5">
        <w:t xml:space="preserve"> measured value, and is color-coded </w:t>
      </w:r>
      <w:r w:rsidR="00515EF8"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71617AF6">
            <wp:extent cx="3716199" cy="1971675"/>
            <wp:effectExtent l="19050" t="19050" r="1778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724482" cy="197607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53BBEC76"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2089" w:author="Tom Bergeron" w:date="2020-09-25T15:54:00Z">
        <w:r w:rsidR="00D75DE9">
          <w:rPr>
            <w:noProof/>
          </w:rPr>
          <w:t>71</w:t>
        </w:r>
      </w:ins>
      <w:del w:id="2090" w:author="Tom Bergeron" w:date="2020-09-25T15:54:00Z">
        <w:r w:rsidR="00556C6F" w:rsidDel="00D75DE9">
          <w:rPr>
            <w:noProof/>
          </w:rPr>
          <w:delText>144</w:delText>
        </w:r>
      </w:del>
      <w:r w:rsidR="00B41E3E">
        <w:rPr>
          <w:noProof/>
        </w:rPr>
        <w:fldChar w:fldCharType="end"/>
      </w:r>
      <w:r w:rsidRPr="003535B5">
        <w:t>: O2 PPM Floating Windows</w:t>
      </w:r>
    </w:p>
    <w:p w14:paraId="2EABF6C6" w14:textId="77777777" w:rsidR="00BF2AC8" w:rsidRPr="00BF2AC8" w:rsidRDefault="00BF2AC8"/>
    <w:p w14:paraId="2BF8A934" w14:textId="77777777" w:rsidR="00443B10" w:rsidRDefault="00443B10" w:rsidP="00B1382F">
      <w:pPr>
        <w:pStyle w:val="Caption"/>
        <w:rPr>
          <w:noProof/>
        </w:rPr>
      </w:pPr>
    </w:p>
    <w:p w14:paraId="60ED9ECB" w14:textId="77777777" w:rsidR="00BF2AC8" w:rsidRPr="003535B5" w:rsidRDefault="00BF2AC8" w:rsidP="00BF2AC8">
      <w:r w:rsidRPr="003535B5">
        <w:t>Below are the formulas used for calculating the O2 PPM value depending on type of analyzer output:</w:t>
      </w:r>
    </w:p>
    <w:p w14:paraId="16F1AAC4" w14:textId="77777777" w:rsidR="00BF2AC8" w:rsidRDefault="00BF2AC8" w:rsidP="00BF2AC8">
      <w:pPr>
        <w:jc w:val="center"/>
        <w:rPr>
          <w:noProof/>
        </w:rPr>
      </w:pPr>
      <w:r w:rsidRPr="003535B5">
        <w:rPr>
          <w:noProof/>
        </w:rPr>
        <w:drawing>
          <wp:inline distT="0" distB="0" distL="0" distR="0" wp14:anchorId="7B2576D9" wp14:editId="149BB053">
            <wp:extent cx="3378200" cy="2527300"/>
            <wp:effectExtent l="0" t="0" r="0" b="6350"/>
            <wp:docPr id="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030CC96" w14:textId="1569DF02" w:rsidR="00BF2AC8" w:rsidRPr="00B1382F" w:rsidRDefault="00BF2AC8" w:rsidP="00BF2AC8">
      <w:pPr>
        <w:pStyle w:val="Caption"/>
        <w:rPr>
          <w:noProof/>
        </w:rPr>
      </w:pPr>
      <w:r>
        <w:t xml:space="preserve">Figure </w:t>
      </w:r>
      <w:r>
        <w:rPr>
          <w:noProof/>
        </w:rPr>
        <w:fldChar w:fldCharType="begin"/>
      </w:r>
      <w:r>
        <w:rPr>
          <w:noProof/>
        </w:rPr>
        <w:instrText xml:space="preserve"> SEQ Figure \* ARABIC </w:instrText>
      </w:r>
      <w:r>
        <w:rPr>
          <w:noProof/>
        </w:rPr>
        <w:fldChar w:fldCharType="separate"/>
      </w:r>
      <w:ins w:id="2091" w:author="Tom Bergeron" w:date="2020-09-25T15:54:00Z">
        <w:r w:rsidR="00D75DE9">
          <w:rPr>
            <w:noProof/>
          </w:rPr>
          <w:t>72</w:t>
        </w:r>
      </w:ins>
      <w:del w:id="2092" w:author="Tom Bergeron" w:date="2020-09-25T15:54:00Z">
        <w:r w:rsidDel="00D75DE9">
          <w:rPr>
            <w:noProof/>
          </w:rPr>
          <w:delText>143</w:delText>
        </w:r>
      </w:del>
      <w:r>
        <w:rPr>
          <w:noProof/>
        </w:rPr>
        <w:fldChar w:fldCharType="end"/>
      </w:r>
      <w:r>
        <w:t xml:space="preserve">: </w:t>
      </w:r>
      <w:r w:rsidRPr="00B1382F">
        <w:rPr>
          <w:noProof/>
        </w:rPr>
        <w:t>O2 PPM formulas</w:t>
      </w: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676B77">
      <w:pPr>
        <w:pStyle w:val="Heading1"/>
        <w:rPr>
          <w:rFonts w:ascii="Trebuchet MS" w:hAnsi="Trebuchet MS"/>
          <w:sz w:val="24"/>
          <w:szCs w:val="24"/>
        </w:rPr>
      </w:pPr>
      <w:bookmarkStart w:id="2093" w:name="_Toc469335047"/>
      <w:bookmarkStart w:id="2094" w:name="_Toc504120477"/>
      <w:bookmarkStart w:id="2095" w:name="_Toc527644460"/>
      <w:bookmarkStart w:id="2096" w:name="_Toc528599559"/>
      <w:bookmarkStart w:id="2097" w:name="_Toc17993596"/>
      <w:bookmarkStart w:id="2098" w:name="_Toc37267317"/>
      <w:bookmarkStart w:id="2099" w:name="_Toc51666674"/>
      <w:bookmarkStart w:id="2100" w:name="_Toc51666883"/>
      <w:r w:rsidRPr="00FA75E1">
        <w:lastRenderedPageBreak/>
        <w:t xml:space="preserve">VP Idle Mode </w:t>
      </w:r>
      <w:r w:rsidR="00934772" w:rsidRPr="00FA75E1">
        <w:t>(Optional)</w:t>
      </w:r>
      <w:bookmarkEnd w:id="2093"/>
      <w:bookmarkEnd w:id="2094"/>
      <w:bookmarkEnd w:id="2095"/>
      <w:bookmarkEnd w:id="2096"/>
      <w:bookmarkEnd w:id="2097"/>
      <w:bookmarkEnd w:id="2098"/>
      <w:bookmarkEnd w:id="2099"/>
      <w:bookmarkEnd w:id="2100"/>
    </w:p>
    <w:p w14:paraId="72FFFA7B" w14:textId="77777777" w:rsidR="00AE1569" w:rsidRPr="00416784" w:rsidRDefault="00AE1569" w:rsidP="00AE1569">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2EAEC5A6" w:rsidR="00AE1569" w:rsidRDefault="00AE1569" w:rsidP="00AE1569">
      <w:r w:rsidRPr="00EC251F">
        <w:rPr>
          <w:i/>
          <w:iCs/>
        </w:rPr>
        <w:t>VP Idle Mode</w:t>
      </w:r>
      <w:r w:rsidRPr="00416784">
        <w:t xml:space="preserve"> is an </w:t>
      </w:r>
      <w:r w:rsidRPr="00416784">
        <w:rPr>
          <w:i/>
        </w:rPr>
        <w:t>optional</w:t>
      </w:r>
      <w:r w:rsidRPr="00416784">
        <w:t xml:space="preserve"> feature that allows the </w:t>
      </w:r>
      <w:r w:rsidR="00FA75E1">
        <w:t>WPI</w:t>
      </w:r>
      <w:r w:rsidRPr="00416784">
        <w:t xml:space="preserve"> software to automatically go into a type of “sleep –mode” during Virtual Profiling </w:t>
      </w:r>
      <w:r w:rsidR="00FA75E1">
        <w:t>if the machine is equipped with an automated ‘energy saving’ capability</w:t>
      </w:r>
      <w:r w:rsidRPr="00416784">
        <w:t xml:space="preserve">. When energy savings features are enabled, the </w:t>
      </w:r>
      <w:r w:rsidR="00FA75E1">
        <w:t>machine</w:t>
      </w:r>
      <w:r w:rsidRPr="00416784">
        <w:t xml:space="preserve"> control software </w:t>
      </w:r>
      <w:r w:rsidR="00FA75E1">
        <w:t>can</w:t>
      </w:r>
      <w:r w:rsidRPr="00416784">
        <w:t xml:space="preserve"> modify several of the process parameters – such as </w:t>
      </w:r>
      <w:r w:rsidR="00ED7091">
        <w:t xml:space="preserve">conveyor </w:t>
      </w:r>
      <w:r w:rsidRPr="00416784">
        <w:t>speed,</w:t>
      </w:r>
      <w:r w:rsidR="00FA75E1">
        <w:t xml:space="preserve"> or</w:t>
      </w:r>
      <w:r w:rsidRPr="00416784">
        <w:t xml:space="preserve">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D36D96">
      <w:pPr>
        <w:pStyle w:val="Heading2"/>
      </w:pPr>
      <w:bookmarkStart w:id="2101" w:name="_Toc469335048"/>
      <w:bookmarkStart w:id="2102" w:name="_Toc504120478"/>
      <w:bookmarkStart w:id="2103" w:name="_Toc527644461"/>
      <w:bookmarkStart w:id="2104" w:name="_Toc528599560"/>
      <w:bookmarkStart w:id="2105" w:name="_Toc17993597"/>
      <w:bookmarkStart w:id="2106" w:name="_Toc37267318"/>
      <w:bookmarkStart w:id="2107" w:name="_Toc51666675"/>
      <w:bookmarkStart w:id="2108" w:name="_Toc51666884"/>
      <w:r w:rsidRPr="00416784">
        <w:t>Configuration</w:t>
      </w:r>
      <w:bookmarkEnd w:id="2101"/>
      <w:bookmarkEnd w:id="2102"/>
      <w:bookmarkEnd w:id="2103"/>
      <w:bookmarkEnd w:id="2104"/>
      <w:bookmarkEnd w:id="2105"/>
      <w:bookmarkEnd w:id="2106"/>
      <w:bookmarkEnd w:id="2107"/>
      <w:bookmarkEnd w:id="2108"/>
    </w:p>
    <w:p w14:paraId="01784A4B" w14:textId="396EAEBD" w:rsidR="00372AF2" w:rsidRDefault="00372AF2" w:rsidP="00416784">
      <w:r w:rsidRPr="00416784">
        <w:t>The feature is enabled by shutting down the software, running the ConfigurationProgram.exe (in the C:\</w:t>
      </w:r>
      <w:r w:rsidR="00FA75E1">
        <w:t>W</w:t>
      </w:r>
      <w:r w:rsidRPr="00416784">
        <w:t xml:space="preserve">PI directory) and selecting “Use VP Idle Mode” in the area shown below, and entering the amount of time the </w:t>
      </w:r>
      <w:r w:rsidR="006A5A04">
        <w:t>machine</w:t>
      </w:r>
      <w:r w:rsidRPr="00416784">
        <w:t xml:space="preserve">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33C80AB6">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4E6A91B3"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109" w:author="Tom Bergeron" w:date="2020-09-25T15:54:00Z">
        <w:r w:rsidR="00D75DE9">
          <w:rPr>
            <w:noProof/>
          </w:rPr>
          <w:t>73</w:t>
        </w:r>
      </w:ins>
      <w:del w:id="2110" w:author="Tom Bergeron" w:date="2020-09-25T15:54:00Z">
        <w:r w:rsidR="00556C6F" w:rsidDel="00D75DE9">
          <w:rPr>
            <w:noProof/>
          </w:rPr>
          <w:delText>148</w:delText>
        </w:r>
      </w:del>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1C4FC88D">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37">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4C9C96DB" w14:textId="7D9C2236" w:rsidR="005E53A9" w:rsidRPr="00764D3A" w:rsidRDefault="005E53A9" w:rsidP="00676B77">
      <w:pPr>
        <w:pStyle w:val="Heading1"/>
        <w:rPr>
          <w:rFonts w:ascii="Trebuchet MS" w:hAnsi="Trebuchet MS"/>
          <w:sz w:val="24"/>
          <w:szCs w:val="24"/>
        </w:rPr>
      </w:pPr>
      <w:bookmarkStart w:id="2111" w:name="_Toc469335049"/>
      <w:bookmarkStart w:id="2112" w:name="_Toc504120479"/>
      <w:bookmarkStart w:id="2113" w:name="_Toc527644462"/>
      <w:bookmarkStart w:id="2114" w:name="_Toc528599561"/>
      <w:bookmarkStart w:id="2115" w:name="_Toc17993598"/>
      <w:bookmarkStart w:id="2116" w:name="_Toc37267319"/>
      <w:bookmarkStart w:id="2117" w:name="_Toc51666676"/>
      <w:bookmarkStart w:id="2118" w:name="_Toc51666885"/>
      <w:r w:rsidRPr="00416784">
        <w:lastRenderedPageBreak/>
        <w:t>Units Per Hour</w:t>
      </w:r>
      <w:bookmarkEnd w:id="2111"/>
      <w:bookmarkEnd w:id="2112"/>
      <w:bookmarkEnd w:id="2113"/>
      <w:bookmarkEnd w:id="2114"/>
      <w:bookmarkEnd w:id="2115"/>
      <w:bookmarkEnd w:id="2116"/>
      <w:bookmarkEnd w:id="2117"/>
      <w:bookmarkEnd w:id="2118"/>
    </w:p>
    <w:p w14:paraId="2E542235" w14:textId="77777777" w:rsidR="005E53A9" w:rsidRPr="00416784" w:rsidRDefault="00372AF2" w:rsidP="005E53A9">
      <w:r w:rsidRPr="00416784">
        <w:t>T</w:t>
      </w:r>
      <w:r w:rsidR="005E53A9" w:rsidRPr="00416784">
        <w:t xml:space="preserve">he Units Per Hour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3BCD9A4C">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51361E0F"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119" w:author="Tom Bergeron" w:date="2020-09-25T15:54:00Z">
        <w:r w:rsidR="00D75DE9">
          <w:rPr>
            <w:noProof/>
          </w:rPr>
          <w:t>74</w:t>
        </w:r>
      </w:ins>
      <w:del w:id="2120" w:author="Tom Bergeron" w:date="2020-09-25T15:54:00Z">
        <w:r w:rsidR="00556C6F" w:rsidDel="00D75DE9">
          <w:rPr>
            <w:noProof/>
          </w:rPr>
          <w:delText>149</w:delText>
        </w:r>
      </w:del>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D36D96">
      <w:pPr>
        <w:pStyle w:val="Heading2"/>
      </w:pPr>
      <w:bookmarkStart w:id="2121" w:name="_Toc469335050"/>
      <w:bookmarkStart w:id="2122" w:name="_Toc504120480"/>
      <w:bookmarkStart w:id="2123" w:name="_Toc527644463"/>
      <w:bookmarkStart w:id="2124" w:name="_Toc528599562"/>
      <w:bookmarkStart w:id="2125" w:name="_Toc17993599"/>
      <w:bookmarkStart w:id="2126" w:name="_Toc37267320"/>
      <w:bookmarkStart w:id="2127" w:name="_Toc51666677"/>
      <w:bookmarkStart w:id="2128" w:name="_Toc51666886"/>
      <w:r w:rsidRPr="00416784">
        <w:t>Configuration</w:t>
      </w:r>
      <w:bookmarkEnd w:id="2121"/>
      <w:bookmarkEnd w:id="2122"/>
      <w:bookmarkEnd w:id="2123"/>
      <w:bookmarkEnd w:id="2124"/>
      <w:bookmarkEnd w:id="2125"/>
      <w:bookmarkEnd w:id="2126"/>
      <w:bookmarkEnd w:id="2127"/>
      <w:bookmarkEnd w:id="2128"/>
    </w:p>
    <w:p w14:paraId="39303495" w14:textId="32DA9521" w:rsidR="00372AF2" w:rsidRDefault="00372AF2" w:rsidP="007A64EF">
      <w:r w:rsidRPr="00416784">
        <w:t>The feature is enabled by shutting down the software, running the ConfigurationProgram.exe (in the C:\</w:t>
      </w:r>
      <w:r w:rsidR="007E2E56">
        <w:t>W</w:t>
      </w:r>
      <w:r w:rsidRPr="00416784">
        <w:t xml:space="preserve">PI directory) and selecting “Enable” </w:t>
      </w:r>
      <w:r w:rsidR="00FA75E1">
        <w:t>in the area</w:t>
      </w:r>
      <w:r w:rsidRPr="00416784">
        <w:t xml:space="preserve"> shown below:</w:t>
      </w:r>
    </w:p>
    <w:p w14:paraId="095E0B87" w14:textId="77777777" w:rsidR="007A64EF" w:rsidRPr="00416784" w:rsidRDefault="007A64EF" w:rsidP="007A64EF"/>
    <w:p w14:paraId="77ECF3E2" w14:textId="60B0115F" w:rsidR="005E53A9" w:rsidRDefault="007E2E56" w:rsidP="00372AF2">
      <w:pPr>
        <w:jc w:val="center"/>
      </w:pPr>
      <w:r>
        <w:rPr>
          <w:noProof/>
        </w:rPr>
        <mc:AlternateContent>
          <mc:Choice Requires="wps">
            <w:drawing>
              <wp:anchor distT="0" distB="0" distL="114300" distR="114300" simplePos="0" relativeHeight="251907072" behindDoc="0" locked="0" layoutInCell="1" allowOverlap="1" wp14:anchorId="5D9745E6" wp14:editId="59A51D9D">
                <wp:simplePos x="0" y="0"/>
                <wp:positionH relativeFrom="column">
                  <wp:posOffset>3331943</wp:posOffset>
                </wp:positionH>
                <wp:positionV relativeFrom="paragraph">
                  <wp:posOffset>2563056</wp:posOffset>
                </wp:positionV>
                <wp:extent cx="1160585" cy="395654"/>
                <wp:effectExtent l="19050" t="19050" r="20955" b="23495"/>
                <wp:wrapNone/>
                <wp:docPr id="2102" name="Rectangle 2102"/>
                <wp:cNvGraphicFramePr/>
                <a:graphic xmlns:a="http://schemas.openxmlformats.org/drawingml/2006/main">
                  <a:graphicData uri="http://schemas.microsoft.com/office/word/2010/wordprocessingShape">
                    <wps:wsp>
                      <wps:cNvSpPr/>
                      <wps:spPr>
                        <a:xfrm>
                          <a:off x="0" y="0"/>
                          <a:ext cx="1160585" cy="395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F0C80" id="Rectangle 2102" o:spid="_x0000_s1026" style="position:absolute;margin-left:262.35pt;margin-top:201.8pt;width:91.4pt;height:31.1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" filled="f" strokecolor="red" strokeweight="2.25pt"/>
            </w:pict>
          </mc:Fallback>
        </mc:AlternateContent>
      </w:r>
      <w:r w:rsidR="0043429F">
        <w:rPr>
          <w:noProof/>
        </w:rPr>
        <w:drawing>
          <wp:inline distT="0" distB="0" distL="0" distR="0" wp14:anchorId="73F2F4BE" wp14:editId="2E6DFF3B">
            <wp:extent cx="4217035" cy="3152775"/>
            <wp:effectExtent l="0" t="0" r="0" b="9525"/>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rotWithShape="1">
                    <a:blip r:embed="rId239">
                      <a:extLst>
                        <a:ext uri="{28A0092B-C50C-407E-A947-70E740481C1C}">
                          <a14:useLocalDpi xmlns:a14="http://schemas.microsoft.com/office/drawing/2010/main" val="0"/>
                        </a:ext>
                      </a:extLst>
                    </a:blip>
                    <a:srcRect b="21273"/>
                    <a:stretch/>
                  </pic:blipFill>
                  <pic:spPr bwMode="auto">
                    <a:xfrm>
                      <a:off x="0" y="0"/>
                      <a:ext cx="4217417" cy="3153061"/>
                    </a:xfrm>
                    <a:prstGeom prst="rect">
                      <a:avLst/>
                    </a:prstGeom>
                    <a:ln>
                      <a:noFill/>
                    </a:ln>
                    <a:extLst>
                      <a:ext uri="{53640926-AAD7-44D8-BBD7-CCE9431645EC}">
                        <a14:shadowObscured xmlns:a14="http://schemas.microsoft.com/office/drawing/2010/main"/>
                      </a:ext>
                    </a:extLst>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676B77">
      <w:pPr>
        <w:pStyle w:val="Heading1"/>
      </w:pPr>
      <w:bookmarkStart w:id="2129" w:name="_Toc469335051"/>
      <w:bookmarkStart w:id="2130" w:name="_Toc504120481"/>
      <w:bookmarkStart w:id="2131" w:name="_Toc527644464"/>
      <w:bookmarkStart w:id="2132" w:name="_Toc528599563"/>
      <w:bookmarkStart w:id="2133" w:name="_Toc17993600"/>
      <w:bookmarkStart w:id="2134" w:name="_Toc37267321"/>
      <w:bookmarkStart w:id="2135" w:name="_Toc51666678"/>
      <w:bookmarkStart w:id="2136" w:name="_Toc51666887"/>
      <w:r w:rsidRPr="00A24EC7">
        <w:lastRenderedPageBreak/>
        <w:t>Auto-V</w:t>
      </w:r>
      <w:r w:rsidR="00B1382F" w:rsidRPr="00A24EC7">
        <w:t>P</w:t>
      </w:r>
      <w:bookmarkEnd w:id="2129"/>
      <w:bookmarkEnd w:id="2130"/>
      <w:bookmarkEnd w:id="2131"/>
      <w:bookmarkEnd w:id="2132"/>
      <w:bookmarkEnd w:id="2133"/>
      <w:bookmarkEnd w:id="2134"/>
      <w:bookmarkEnd w:id="2135"/>
      <w:bookmarkEnd w:id="2136"/>
    </w:p>
    <w:p w14:paraId="6920A788" w14:textId="0B2F0C2B" w:rsidR="00443B10" w:rsidRPr="00A24EC7" w:rsidRDefault="00443B10" w:rsidP="00443B10">
      <w:r w:rsidRPr="00A24EC7">
        <w:t>Auto-VP is an available feature that allows for an automated changeover process. Typically, during a product changeover, an Operator has to manually stop the currently running VP, then go into the</w:t>
      </w:r>
      <w:r w:rsidR="00C869A9">
        <w:t xml:space="preserve"> wave machine</w:t>
      </w:r>
      <w:r w:rsidRPr="00A24EC7">
        <w:t xml:space="preserve"> software and select and load the correct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6D603815" w:rsidR="00443B10" w:rsidRDefault="00416784" w:rsidP="00443B10">
      <w:r>
        <w:t>T</w:t>
      </w:r>
      <w:r w:rsidR="00443B10" w:rsidRPr="00A24EC7">
        <w:t>hrough the use of</w:t>
      </w:r>
      <w:r w:rsidR="006C06DA" w:rsidRPr="00A24EC7">
        <w:t xml:space="preserve"> barcodes</w:t>
      </w:r>
      <w:r w:rsidR="00C869A9">
        <w:t xml:space="preserve"> or </w:t>
      </w:r>
      <w:r w:rsidR="00443B10" w:rsidRPr="00A24EC7">
        <w:t xml:space="preserve">MES control programs, the Auto-VP feature can eliminate the need for Operator intervention in </w:t>
      </w:r>
      <w:r w:rsidR="006C06DA" w:rsidRPr="00A24EC7">
        <w:t xml:space="preserve">the product changeover process. The </w:t>
      </w:r>
      <w:r w:rsidR="00C869A9">
        <w:t xml:space="preserve">correct </w:t>
      </w:r>
      <w:r w:rsidR="006C06DA" w:rsidRPr="00A24EC7">
        <w:t>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There are multiple configurations of the Auto-VP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676B77">
      <w:pPr>
        <w:pStyle w:val="Heading1"/>
      </w:pPr>
      <w:bookmarkStart w:id="2137" w:name="_Password_Protection"/>
      <w:bookmarkStart w:id="2138" w:name="_Toc469335052"/>
      <w:bookmarkStart w:id="2139" w:name="_Toc504120482"/>
      <w:bookmarkStart w:id="2140" w:name="_Toc527644465"/>
      <w:bookmarkStart w:id="2141" w:name="_Toc528599564"/>
      <w:bookmarkStart w:id="2142" w:name="_Toc17993601"/>
      <w:bookmarkStart w:id="2143" w:name="_Toc37267322"/>
      <w:bookmarkStart w:id="2144" w:name="_Toc51666679"/>
      <w:bookmarkStart w:id="2145" w:name="_Toc51666888"/>
      <w:bookmarkEnd w:id="2137"/>
      <w:r>
        <w:lastRenderedPageBreak/>
        <w:t>Password P</w:t>
      </w:r>
      <w:r w:rsidR="00185FFE" w:rsidRPr="00185FFE">
        <w:t>rotection</w:t>
      </w:r>
      <w:bookmarkEnd w:id="2138"/>
      <w:bookmarkEnd w:id="2139"/>
      <w:bookmarkEnd w:id="2140"/>
      <w:bookmarkEnd w:id="2141"/>
      <w:bookmarkEnd w:id="2142"/>
      <w:bookmarkEnd w:id="2143"/>
      <w:bookmarkEnd w:id="2144"/>
      <w:bookmarkEnd w:id="2145"/>
    </w:p>
    <w:p w14:paraId="16149D94" w14:textId="17A5DCD1" w:rsidR="00185FFE" w:rsidRPr="00185FFE" w:rsidRDefault="00185FFE" w:rsidP="00185FFE">
      <w:r w:rsidRPr="00185FFE">
        <w:t xml:space="preserve">To enable the </w:t>
      </w:r>
      <w:r w:rsidR="007E2E56">
        <w:t xml:space="preserve">basic </w:t>
      </w:r>
      <w:r w:rsidRPr="00185FFE">
        <w:t xml:space="preserve">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r w:rsidRPr="00422120">
        <w:t xml:space="preserve">See </w:t>
      </w:r>
      <w:r w:rsidRPr="00422120">
        <w:fldChar w:fldCharType="begin"/>
      </w:r>
      <w:r w:rsidRPr="00422120">
        <w:instrText xml:space="preserve"> REF _Ref186043884 \h </w:instrText>
      </w:r>
      <w:r w:rsidR="00796D3D" w:rsidRPr="00422120">
        <w:instrText xml:space="preserve"> \* MERGEFORMAT </w:instrText>
      </w:r>
      <w:r w:rsidRPr="00422120">
        <w:fldChar w:fldCharType="separate"/>
      </w:r>
      <w:ins w:id="2146" w:author="Tom Bergeron" w:date="2020-09-25T15:54:00Z">
        <w:r w:rsidR="00D75DE9" w:rsidRPr="00D75DE9">
          <w:rPr>
            <w:rPrChange w:id="2147" w:author="Tom Bergeron" w:date="2020-09-25T15:54:00Z">
              <w:rPr>
                <w:rFonts w:ascii="Arial" w:hAnsi="Arial"/>
                <w:bCs/>
                <w:sz w:val="16"/>
              </w:rPr>
            </w:rPrChange>
          </w:rPr>
          <w:t xml:space="preserve">Figure </w:t>
        </w:r>
        <w:r w:rsidR="00D75DE9" w:rsidRPr="00D75DE9">
          <w:rPr>
            <w:noProof/>
            <w:rPrChange w:id="2148" w:author="Tom Bergeron" w:date="2020-09-25T15:54:00Z">
              <w:rPr>
                <w:rFonts w:ascii="Arial" w:hAnsi="Arial"/>
                <w:bCs/>
                <w:noProof/>
                <w:sz w:val="16"/>
              </w:rPr>
            </w:rPrChange>
          </w:rPr>
          <w:t>75</w:t>
        </w:r>
      </w:ins>
      <w:del w:id="2149" w:author="Tom Bergeron" w:date="2020-09-25T15:54:00Z">
        <w:r w:rsidR="00556C6F" w:rsidRPr="00556C6F" w:rsidDel="00D75DE9">
          <w:delText xml:space="preserve">Figure </w:delText>
        </w:r>
        <w:r w:rsidR="00556C6F" w:rsidRPr="00556C6F" w:rsidDel="00D75DE9">
          <w:rPr>
            <w:noProof/>
          </w:rPr>
          <w:delText>150</w:delText>
        </w:r>
      </w:del>
      <w:r w:rsidRPr="00422120">
        <w:fldChar w:fldCharType="end"/>
      </w:r>
      <w:r w:rsidRPr="00422120">
        <w:t>.</w:t>
      </w:r>
    </w:p>
    <w:p w14:paraId="2FEDE5AC" w14:textId="77777777" w:rsidR="00185FFE" w:rsidRPr="00185FFE" w:rsidRDefault="00185FFE" w:rsidP="00185FFE"/>
    <w:p w14:paraId="5490C615" w14:textId="77777777" w:rsidR="00185FFE" w:rsidRPr="00185FFE" w:rsidRDefault="00DD450D" w:rsidP="00416784">
      <w:pPr>
        <w:jc w:val="center"/>
        <w:rPr>
          <w:lang w:val="en"/>
        </w:rPr>
      </w:pPr>
      <w:r w:rsidRPr="00185FFE">
        <w:rPr>
          <w:noProof/>
        </w:rPr>
        <w:drawing>
          <wp:inline distT="0" distB="0" distL="0" distR="0" wp14:anchorId="113F1712" wp14:editId="4CE54330">
            <wp:extent cx="3886200" cy="1346200"/>
            <wp:effectExtent l="19050" t="19050" r="1905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86200" cy="1346200"/>
                    </a:xfrm>
                    <a:prstGeom prst="rect">
                      <a:avLst/>
                    </a:prstGeom>
                    <a:noFill/>
                    <a:ln w="9525" cmpd="sng">
                      <a:solidFill>
                        <a:srgbClr val="000000"/>
                      </a:solidFill>
                      <a:miter lim="800000"/>
                      <a:headEnd/>
                      <a:tailEnd/>
                    </a:ln>
                    <a:effectLst/>
                  </pic:spPr>
                </pic:pic>
              </a:graphicData>
            </a:graphic>
          </wp:inline>
        </w:drawing>
      </w:r>
    </w:p>
    <w:p w14:paraId="510C0239" w14:textId="1DA64651" w:rsidR="00185FFE" w:rsidRPr="00185FFE" w:rsidRDefault="00185FFE" w:rsidP="00185FFE">
      <w:pPr>
        <w:spacing w:before="20" w:after="20"/>
        <w:jc w:val="center"/>
        <w:rPr>
          <w:rFonts w:ascii="Arial" w:hAnsi="Arial"/>
          <w:bCs/>
          <w:sz w:val="16"/>
        </w:rPr>
      </w:pPr>
      <w:bookmarkStart w:id="2150"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2151" w:author="Tom Bergeron" w:date="2020-09-25T15:54:00Z">
        <w:r w:rsidR="00D75DE9">
          <w:rPr>
            <w:rFonts w:ascii="Arial" w:hAnsi="Arial"/>
            <w:bCs/>
            <w:noProof/>
            <w:sz w:val="16"/>
          </w:rPr>
          <w:t>75</w:t>
        </w:r>
      </w:ins>
      <w:del w:id="2152" w:author="Tom Bergeron" w:date="2020-09-25T15:54:00Z">
        <w:r w:rsidR="00556C6F" w:rsidDel="00D75DE9">
          <w:rPr>
            <w:rFonts w:ascii="Arial" w:hAnsi="Arial"/>
            <w:bCs/>
            <w:noProof/>
            <w:sz w:val="16"/>
          </w:rPr>
          <w:delText>150</w:delText>
        </w:r>
      </w:del>
      <w:r w:rsidRPr="00185FFE">
        <w:rPr>
          <w:rFonts w:ascii="Arial" w:hAnsi="Arial"/>
          <w:bCs/>
          <w:sz w:val="16"/>
        </w:rPr>
        <w:fldChar w:fldCharType="end"/>
      </w:r>
      <w:bookmarkEnd w:id="2150"/>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69D973C4"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676B77">
      <w:pPr>
        <w:pStyle w:val="Heading1"/>
      </w:pPr>
      <w:bookmarkStart w:id="2153" w:name="_Printing"/>
      <w:bookmarkStart w:id="2154" w:name="_Profile_Printing"/>
      <w:bookmarkStart w:id="2155" w:name="_Ref91061264"/>
      <w:bookmarkStart w:id="2156" w:name="_Toc141866770"/>
      <w:bookmarkStart w:id="2157" w:name="_Toc353195459"/>
      <w:bookmarkStart w:id="2158" w:name="_Toc358296391"/>
      <w:bookmarkStart w:id="2159" w:name="_Toc358298556"/>
      <w:bookmarkStart w:id="2160" w:name="_Toc469335053"/>
      <w:bookmarkStart w:id="2161" w:name="_Toc504120483"/>
      <w:bookmarkStart w:id="2162" w:name="_Toc527644466"/>
      <w:bookmarkStart w:id="2163" w:name="_Toc528599565"/>
      <w:bookmarkStart w:id="2164" w:name="_Toc17993602"/>
      <w:bookmarkStart w:id="2165" w:name="_Toc37267323"/>
      <w:bookmarkStart w:id="2166" w:name="_Toc51666680"/>
      <w:bookmarkStart w:id="2167" w:name="_Toc51666889"/>
      <w:bookmarkEnd w:id="2153"/>
      <w:bookmarkEnd w:id="2154"/>
      <w:r>
        <w:lastRenderedPageBreak/>
        <w:t>Profile P</w:t>
      </w:r>
      <w:r w:rsidR="00185FFE" w:rsidRPr="00185FFE">
        <w:t>rinting</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14:paraId="0EF760CD" w14:textId="73E72978" w:rsidR="00185FFE" w:rsidRDefault="00185FFE" w:rsidP="00185FFE">
      <w:r w:rsidRPr="00416784">
        <w:t xml:space="preserve">The </w:t>
      </w:r>
      <w:r w:rsidR="00C869A9">
        <w:t>W</w:t>
      </w:r>
      <w:r w:rsidRPr="00416784">
        <w:t xml:space="preserve">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D36D96">
      <w:pPr>
        <w:pStyle w:val="Heading2"/>
      </w:pPr>
      <w:bookmarkStart w:id="2168" w:name="_Toc353195460"/>
      <w:bookmarkStart w:id="2169" w:name="_Toc358296392"/>
      <w:bookmarkStart w:id="2170" w:name="_Toc358298557"/>
      <w:bookmarkStart w:id="2171" w:name="_Toc469335054"/>
      <w:bookmarkStart w:id="2172" w:name="_Toc504120484"/>
      <w:bookmarkStart w:id="2173" w:name="_Toc527644467"/>
      <w:bookmarkStart w:id="2174" w:name="_Toc528599566"/>
      <w:bookmarkStart w:id="2175" w:name="_Toc17993603"/>
      <w:bookmarkStart w:id="2176" w:name="_Toc37267324"/>
      <w:bookmarkStart w:id="2177" w:name="_Toc51666681"/>
      <w:bookmarkStart w:id="2178" w:name="_Toc51666890"/>
      <w:r w:rsidRPr="00706E3F">
        <w:t>P</w:t>
      </w:r>
      <w:r w:rsidR="00185FFE" w:rsidRPr="00185FFE">
        <w:t xml:space="preserve">ortrait </w:t>
      </w:r>
      <w:r w:rsidR="00706E3F">
        <w:t>M</w:t>
      </w:r>
      <w:r w:rsidR="00185FFE" w:rsidRPr="00185FFE">
        <w:t>ode</w:t>
      </w:r>
      <w:bookmarkEnd w:id="2168"/>
      <w:bookmarkEnd w:id="2169"/>
      <w:bookmarkEnd w:id="2170"/>
      <w:bookmarkEnd w:id="2171"/>
      <w:bookmarkEnd w:id="2172"/>
      <w:bookmarkEnd w:id="2173"/>
      <w:bookmarkEnd w:id="2174"/>
      <w:bookmarkEnd w:id="2175"/>
      <w:bookmarkEnd w:id="2176"/>
      <w:bookmarkEnd w:id="2177"/>
      <w:bookmarkEnd w:id="2178"/>
    </w:p>
    <w:p w14:paraId="24BBABC0" w14:textId="77777777" w:rsidR="00185FFE" w:rsidRPr="00185FFE" w:rsidRDefault="00950DE1" w:rsidP="00185FFE">
      <w:pPr>
        <w:keepNext/>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96480" behindDoc="0" locked="0" layoutInCell="1" allowOverlap="1" wp14:anchorId="002829CF" wp14:editId="124F7097">
                <wp:simplePos x="0" y="0"/>
                <wp:positionH relativeFrom="column">
                  <wp:posOffset>3784600</wp:posOffset>
                </wp:positionH>
                <wp:positionV relativeFrom="paragraph">
                  <wp:posOffset>1057910</wp:posOffset>
                </wp:positionV>
                <wp:extent cx="1668780" cy="800100"/>
                <wp:effectExtent l="76200" t="0" r="26670" b="57150"/>
                <wp:wrapNone/>
                <wp:docPr id="47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7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3F098D" w14:textId="77777777" w:rsidR="00E361CE" w:rsidRDefault="00E361CE" w:rsidP="00185FFE">
                              <w:pPr>
                                <w:jc w:val="center"/>
                              </w:pPr>
                              <w:r>
                                <w:t>Print</w:t>
                              </w:r>
                            </w:p>
                            <w:p w14:paraId="535E5437" w14:textId="77777777" w:rsidR="00E361CE" w:rsidRDefault="00E361CE" w:rsidP="00185FFE">
                              <w:pPr>
                                <w:jc w:val="center"/>
                              </w:pPr>
                              <w:r>
                                <w:t>Preview</w:t>
                              </w:r>
                            </w:p>
                          </w:txbxContent>
                        </wps:txbx>
                        <wps:bodyPr rot="0" vert="horz" wrap="square" lIns="91440" tIns="18288" rIns="91440" bIns="18288" anchor="t" anchorCtr="0" upright="1">
                          <a:noAutofit/>
                        </wps:bodyPr>
                      </wps:wsp>
                      <wps:wsp>
                        <wps:cNvPr id="47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829CF" id="Group 4578" o:spid="_x0000_s1391" style="position:absolute;left:0;text-align:left;margin-left:298pt;margin-top:83.3pt;width:131.4pt;height:63pt;z-index:251796480;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AB0HPIAQAABcLAAAOAAAAAAAAAAAAAAAAAC4CAABkcnMvZTJvRG9jLnht&#10;bFBLAQItABQABgAIAAAAIQCXeGYh4QAAAAsBAAAPAAAAAAAAAAAAAAAAAHoGAABkcnMvZG93bnJl&#10;di54bWxQSwUGAAAAAAQABADzAAAAiAcAAAAA&#10;">
                <v:shape id="Text Box 4579" o:spid="_x0000_s1392"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inset=",1.44pt,,1.44pt">
                    <w:txbxContent>
                      <w:p w14:paraId="7E3F098D" w14:textId="77777777" w:rsidR="00E361CE" w:rsidRDefault="00E361CE" w:rsidP="00185FFE">
                        <w:pPr>
                          <w:jc w:val="center"/>
                        </w:pPr>
                        <w:r>
                          <w:t>Print</w:t>
                        </w:r>
                      </w:p>
                      <w:p w14:paraId="535E5437" w14:textId="77777777" w:rsidR="00E361CE" w:rsidRDefault="00E361CE" w:rsidP="00185FFE">
                        <w:pPr>
                          <w:jc w:val="center"/>
                        </w:pPr>
                        <w:r>
                          <w:t>Preview</w:t>
                        </w:r>
                      </w:p>
                    </w:txbxContent>
                  </v:textbox>
                </v:shape>
                <v:shape id="Freeform 4580" o:spid="_x0000_s1393"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787264" behindDoc="0" locked="0" layoutInCell="1" allowOverlap="1" wp14:anchorId="565C0E0B" wp14:editId="0C9F16C4">
                <wp:simplePos x="0" y="0"/>
                <wp:positionH relativeFrom="column">
                  <wp:posOffset>3328670</wp:posOffset>
                </wp:positionH>
                <wp:positionV relativeFrom="paragraph">
                  <wp:posOffset>713105</wp:posOffset>
                </wp:positionV>
                <wp:extent cx="2125980" cy="1143000"/>
                <wp:effectExtent l="0" t="0" r="0" b="0"/>
                <wp:wrapNone/>
                <wp:docPr id="473"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74"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14276" w14:textId="77777777" w:rsidR="00E361CE" w:rsidRDefault="00E361CE" w:rsidP="00185FFE">
                              <w:pPr>
                                <w:jc w:val="center"/>
                              </w:pPr>
                              <w:r>
                                <w:t>Print</w:t>
                              </w:r>
                            </w:p>
                          </w:txbxContent>
                        </wps:txbx>
                        <wps:bodyPr rot="0" vert="horz" wrap="square" lIns="91440" tIns="18288" rIns="91440" bIns="18288" anchor="t" anchorCtr="0" upright="1">
                          <a:noAutofit/>
                        </wps:bodyPr>
                      </wps:wsp>
                      <wps:wsp>
                        <wps:cNvPr id="475"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C0E0B" id="Group 4575" o:spid="_x0000_s1394" style="position:absolute;left:0;text-align:left;margin-left:262.1pt;margin-top:56.15pt;width:167.4pt;height:90pt;z-index:251787264;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">
                <v:shape id="Text Box 4576" o:spid="_x0000_s1395"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inset=",1.44pt,,1.44pt">
                    <w:txbxContent>
                      <w:p w14:paraId="1D714276" w14:textId="77777777" w:rsidR="00E361CE" w:rsidRDefault="00E361CE" w:rsidP="00185FFE">
                        <w:pPr>
                          <w:jc w:val="center"/>
                        </w:pPr>
                        <w:r>
                          <w:t>Print</w:t>
                        </w:r>
                      </w:p>
                    </w:txbxContent>
                  </v:textbox>
                </v:shape>
                <v:shape id="Freeform 4577" o:spid="_x0000_s1396"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802624" behindDoc="0" locked="0" layoutInCell="1" allowOverlap="1" wp14:anchorId="4E101718" wp14:editId="4E3922BC">
                <wp:simplePos x="0" y="0"/>
                <wp:positionH relativeFrom="column">
                  <wp:posOffset>4357370</wp:posOffset>
                </wp:positionH>
                <wp:positionV relativeFrom="paragraph">
                  <wp:posOffset>1513205</wp:posOffset>
                </wp:positionV>
                <wp:extent cx="1097280" cy="342900"/>
                <wp:effectExtent l="0" t="0" r="0" b="0"/>
                <wp:wrapNone/>
                <wp:docPr id="467"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68"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32335B" w14:textId="77777777" w:rsidR="00E361CE" w:rsidRDefault="00E361CE" w:rsidP="00185FFE">
                              <w:pPr>
                                <w:jc w:val="center"/>
                              </w:pPr>
                              <w:r>
                                <w:t>Cancel</w:t>
                              </w:r>
                            </w:p>
                          </w:txbxContent>
                        </wps:txbx>
                        <wps:bodyPr rot="0" vert="horz" wrap="square" lIns="91440" tIns="18288" rIns="91440" bIns="18288" anchor="t" anchorCtr="0" upright="1">
                          <a:noAutofit/>
                        </wps:bodyPr>
                      </wps:wsp>
                      <wps:wsp>
                        <wps:cNvPr id="469"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01718" id="Group 4581" o:spid="_x0000_s1397" style="position:absolute;left:0;text-align:left;margin-left:343.1pt;margin-top:119.15pt;width:86.4pt;height:27pt;z-index:251802624;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">
                <v:shape id="Text Box 4582" o:spid="_x0000_s1398"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inset=",1.44pt,,1.44pt">
                    <w:txbxContent>
                      <w:p w14:paraId="4132335B" w14:textId="77777777" w:rsidR="00E361CE" w:rsidRDefault="00E361CE" w:rsidP="00185FFE">
                        <w:pPr>
                          <w:jc w:val="center"/>
                        </w:pPr>
                        <w:r>
                          <w:t>Cancel</w:t>
                        </w:r>
                      </w:p>
                    </w:txbxContent>
                  </v:textbox>
                </v:shape>
                <v:shape id="Freeform 4583" o:spid="_x0000_s1399"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DD450D" w:rsidRPr="00ED44B3">
        <w:rPr>
          <w:noProof/>
        </w:rPr>
        <w:drawing>
          <wp:inline distT="0" distB="0" distL="0" distR="0" wp14:anchorId="35349DAA" wp14:editId="00F675B8">
            <wp:extent cx="3263900" cy="21336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02413452" w:rsidR="00185FFE" w:rsidRPr="00185FFE" w:rsidRDefault="00185FFE" w:rsidP="00185FFE">
      <w:pPr>
        <w:spacing w:before="20" w:after="20"/>
        <w:jc w:val="center"/>
        <w:rPr>
          <w:rFonts w:ascii="Trebuchet MS" w:hAnsi="Trebuchet MS"/>
          <w:bCs/>
          <w:color w:val="FF0000"/>
          <w:sz w:val="24"/>
          <w:szCs w:val="24"/>
        </w:rPr>
      </w:pPr>
      <w:bookmarkStart w:id="2179"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2180" w:author="Tom Bergeron" w:date="2020-09-25T15:54:00Z">
        <w:r w:rsidR="00D75DE9">
          <w:rPr>
            <w:rFonts w:ascii="Arial" w:hAnsi="Arial"/>
            <w:bCs/>
            <w:noProof/>
            <w:sz w:val="16"/>
          </w:rPr>
          <w:t>76</w:t>
        </w:r>
      </w:ins>
      <w:del w:id="2181" w:author="Tom Bergeron" w:date="2020-09-25T15:54:00Z">
        <w:r w:rsidR="00556C6F" w:rsidDel="00D75DE9">
          <w:rPr>
            <w:rFonts w:ascii="Arial" w:hAnsi="Arial"/>
            <w:bCs/>
            <w:noProof/>
            <w:sz w:val="16"/>
          </w:rPr>
          <w:delText>151</w:delText>
        </w:r>
      </w:del>
      <w:r w:rsidRPr="00185FFE">
        <w:rPr>
          <w:rFonts w:ascii="Arial" w:hAnsi="Arial"/>
          <w:bCs/>
          <w:sz w:val="16"/>
        </w:rPr>
        <w:fldChar w:fldCharType="end"/>
      </w:r>
      <w:bookmarkEnd w:id="2179"/>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0D799DD8"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ins w:id="2182" w:author="Tom Bergeron" w:date="2020-09-25T15:54:00Z">
        <w:r w:rsidR="00D75DE9" w:rsidRPr="00D75DE9">
          <w:rPr>
            <w:rPrChange w:id="2183" w:author="Tom Bergeron" w:date="2020-09-25T15:54:00Z">
              <w:rPr>
                <w:rFonts w:ascii="Arial" w:hAnsi="Arial"/>
                <w:bCs/>
                <w:sz w:val="16"/>
              </w:rPr>
            </w:rPrChange>
          </w:rPr>
          <w:t xml:space="preserve">Figure </w:t>
        </w:r>
        <w:r w:rsidR="00D75DE9" w:rsidRPr="00D75DE9">
          <w:rPr>
            <w:noProof/>
            <w:rPrChange w:id="2184" w:author="Tom Bergeron" w:date="2020-09-25T15:54:00Z">
              <w:rPr>
                <w:rFonts w:ascii="Arial" w:hAnsi="Arial"/>
                <w:bCs/>
                <w:noProof/>
                <w:sz w:val="16"/>
              </w:rPr>
            </w:rPrChange>
          </w:rPr>
          <w:t>77</w:t>
        </w:r>
      </w:ins>
      <w:del w:id="2185" w:author="Tom Bergeron" w:date="2020-09-25T15:54:00Z">
        <w:r w:rsidR="00556C6F" w:rsidRPr="00556C6F" w:rsidDel="00D75DE9">
          <w:delText xml:space="preserve">Figure </w:delText>
        </w:r>
        <w:r w:rsidR="00556C6F" w:rsidRPr="00556C6F" w:rsidDel="00D75DE9">
          <w:rPr>
            <w:noProof/>
          </w:rPr>
          <w:delText>152</w:delText>
        </w:r>
      </w:del>
      <w:r w:rsidRPr="00185FFE">
        <w:fldChar w:fldCharType="end"/>
      </w:r>
      <w:r w:rsidRPr="00185FFE">
        <w:t>.</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0A0ECB25">
            <wp:extent cx="5495544" cy="297389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5495544" cy="2973890"/>
                    </a:xfrm>
                    <a:prstGeom prst="rect">
                      <a:avLst/>
                    </a:prstGeom>
                    <a:noFill/>
                    <a:ln>
                      <a:noFill/>
                    </a:ln>
                  </pic:spPr>
                </pic:pic>
              </a:graphicData>
            </a:graphic>
          </wp:inline>
        </w:drawing>
      </w:r>
    </w:p>
    <w:p w14:paraId="6FBF4595" w14:textId="78546606" w:rsidR="00185FFE" w:rsidRDefault="00185FFE" w:rsidP="00185FFE">
      <w:pPr>
        <w:spacing w:before="20" w:after="20"/>
        <w:jc w:val="center"/>
        <w:rPr>
          <w:rFonts w:ascii="Arial" w:hAnsi="Arial"/>
          <w:bCs/>
          <w:sz w:val="16"/>
        </w:rPr>
      </w:pPr>
      <w:bookmarkStart w:id="2186"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2187" w:author="Tom Bergeron" w:date="2020-09-25T15:54:00Z">
        <w:r w:rsidR="00D75DE9">
          <w:rPr>
            <w:rFonts w:ascii="Arial" w:hAnsi="Arial"/>
            <w:bCs/>
            <w:noProof/>
            <w:sz w:val="16"/>
          </w:rPr>
          <w:t>77</w:t>
        </w:r>
      </w:ins>
      <w:del w:id="2188" w:author="Tom Bergeron" w:date="2020-09-25T15:54:00Z">
        <w:r w:rsidR="00556C6F" w:rsidDel="00D75DE9">
          <w:rPr>
            <w:rFonts w:ascii="Arial" w:hAnsi="Arial"/>
            <w:bCs/>
            <w:noProof/>
            <w:sz w:val="16"/>
          </w:rPr>
          <w:delText>152</w:delText>
        </w:r>
      </w:del>
      <w:r w:rsidRPr="00185FFE">
        <w:rPr>
          <w:rFonts w:ascii="Arial" w:hAnsi="Arial"/>
          <w:bCs/>
          <w:sz w:val="16"/>
        </w:rPr>
        <w:fldChar w:fldCharType="end"/>
      </w:r>
      <w:bookmarkEnd w:id="2186"/>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w:t>
      </w:r>
    </w:p>
    <w:p w14:paraId="60EF2984" w14:textId="52188FB5" w:rsidR="00FE5B45" w:rsidRDefault="00FE5B45" w:rsidP="00185FFE">
      <w:pPr>
        <w:spacing w:before="20" w:after="20"/>
        <w:jc w:val="center"/>
        <w:rPr>
          <w:rFonts w:ascii="Arial" w:hAnsi="Arial"/>
          <w:bCs/>
          <w:sz w:val="16"/>
        </w:rPr>
      </w:pPr>
    </w:p>
    <w:p w14:paraId="134DFC08" w14:textId="745542E8" w:rsidR="00FE5B45" w:rsidRDefault="00FE5B45" w:rsidP="00185FFE">
      <w:pPr>
        <w:spacing w:before="20" w:after="20"/>
        <w:jc w:val="center"/>
        <w:rPr>
          <w:rFonts w:ascii="Trebuchet MS" w:hAnsi="Trebuchet MS"/>
          <w:bCs/>
          <w:color w:val="FF0000"/>
        </w:rPr>
      </w:pPr>
    </w:p>
    <w:p w14:paraId="05F4A40A" w14:textId="77777777" w:rsidR="00FE5B45" w:rsidRPr="00D37ED9" w:rsidRDefault="00FE5B45" w:rsidP="00185FFE">
      <w:pPr>
        <w:spacing w:before="20" w:after="20"/>
        <w:jc w:val="center"/>
        <w:rPr>
          <w:rFonts w:ascii="Trebuchet MS" w:hAnsi="Trebuchet MS"/>
          <w:bCs/>
          <w:color w:val="FF0000"/>
        </w:rPr>
      </w:pPr>
    </w:p>
    <w:p w14:paraId="17DD66D5" w14:textId="43AB1FBA" w:rsidR="00185FFE" w:rsidRPr="00185FFE" w:rsidRDefault="004601D1" w:rsidP="00D36D96">
      <w:pPr>
        <w:pStyle w:val="Heading2"/>
      </w:pPr>
      <w:bookmarkStart w:id="2189" w:name="_Toc353195461"/>
      <w:bookmarkStart w:id="2190" w:name="_Toc358296393"/>
      <w:bookmarkStart w:id="2191" w:name="_Toc358298558"/>
      <w:bookmarkStart w:id="2192" w:name="_Toc469335055"/>
      <w:bookmarkStart w:id="2193" w:name="_Toc504120485"/>
      <w:bookmarkStart w:id="2194" w:name="_Toc527644468"/>
      <w:bookmarkStart w:id="2195" w:name="_Toc528599567"/>
      <w:bookmarkStart w:id="2196" w:name="_Toc17993604"/>
      <w:bookmarkStart w:id="2197" w:name="_Toc37267325"/>
      <w:bookmarkStart w:id="2198" w:name="_Toc51666682"/>
      <w:bookmarkStart w:id="2199" w:name="_Toc51666891"/>
      <w:r w:rsidRPr="00A24EC7">
        <w:lastRenderedPageBreak/>
        <w:t>L</w:t>
      </w:r>
      <w:r w:rsidR="00185FFE" w:rsidRPr="00A24EC7">
        <w:t xml:space="preserve">andscape </w:t>
      </w:r>
      <w:r w:rsidR="00706E3F" w:rsidRPr="00A24EC7">
        <w:t>M</w:t>
      </w:r>
      <w:r w:rsidR="00185FFE" w:rsidRPr="00A24EC7">
        <w:t>ode</w:t>
      </w:r>
      <w:bookmarkEnd w:id="2189"/>
      <w:bookmarkEnd w:id="2190"/>
      <w:bookmarkEnd w:id="2191"/>
      <w:bookmarkEnd w:id="2192"/>
      <w:bookmarkEnd w:id="2193"/>
      <w:bookmarkEnd w:id="2194"/>
      <w:bookmarkEnd w:id="2195"/>
      <w:bookmarkEnd w:id="2196"/>
      <w:bookmarkEnd w:id="2197"/>
      <w:bookmarkEnd w:id="2198"/>
      <w:bookmarkEnd w:id="2199"/>
    </w:p>
    <w:p w14:paraId="23BEBD0B" w14:textId="77777777" w:rsidR="00185FFE" w:rsidRPr="00185FFE" w:rsidRDefault="00185FFE" w:rsidP="00185FFE"/>
    <w:p w14:paraId="6767034B" w14:textId="77777777" w:rsidR="00185FFE" w:rsidRPr="00185FFE" w:rsidRDefault="00950DE1" w:rsidP="004041D5">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824128" behindDoc="0" locked="0" layoutInCell="1" allowOverlap="1" wp14:anchorId="4997150A" wp14:editId="7493FFDD">
                <wp:simplePos x="0" y="0"/>
                <wp:positionH relativeFrom="column">
                  <wp:posOffset>3937000</wp:posOffset>
                </wp:positionH>
                <wp:positionV relativeFrom="paragraph">
                  <wp:posOffset>1083310</wp:posOffset>
                </wp:positionV>
                <wp:extent cx="1663700" cy="750570"/>
                <wp:effectExtent l="76200" t="0" r="12700" b="49530"/>
                <wp:wrapNone/>
                <wp:docPr id="461"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62"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14232" w14:textId="77777777" w:rsidR="00E361CE" w:rsidRDefault="00E361CE" w:rsidP="00185FFE">
                              <w:pPr>
                                <w:jc w:val="center"/>
                              </w:pPr>
                              <w:r>
                                <w:t>Print</w:t>
                              </w:r>
                            </w:p>
                            <w:p w14:paraId="29F5438B" w14:textId="77777777" w:rsidR="00E361CE" w:rsidRDefault="00E361CE" w:rsidP="00185FFE">
                              <w:pPr>
                                <w:jc w:val="center"/>
                              </w:pPr>
                              <w:r>
                                <w:t>Preview</w:t>
                              </w:r>
                            </w:p>
                          </w:txbxContent>
                        </wps:txbx>
                        <wps:bodyPr rot="0" vert="horz" wrap="square" lIns="91440" tIns="18288" rIns="91440" bIns="18288" anchor="t" anchorCtr="0" upright="1">
                          <a:noAutofit/>
                        </wps:bodyPr>
                      </wps:wsp>
                      <wps:wsp>
                        <wps:cNvPr id="463"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7150A" id="Group 4587" o:spid="_x0000_s1400" style="position:absolute;left:0;text-align:left;margin-left:310pt;margin-top:85.3pt;width:131pt;height:59.1pt;z-index:25182412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">
                <v:shape id="Text Box 4588" o:spid="_x0000_s1401"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inset=",1.44pt,,1.44pt">
                    <w:txbxContent>
                      <w:p w14:paraId="2F214232" w14:textId="77777777" w:rsidR="00E361CE" w:rsidRDefault="00E361CE" w:rsidP="00185FFE">
                        <w:pPr>
                          <w:jc w:val="center"/>
                        </w:pPr>
                        <w:r>
                          <w:t>Print</w:t>
                        </w:r>
                      </w:p>
                      <w:p w14:paraId="29F5438B" w14:textId="77777777" w:rsidR="00E361CE" w:rsidRDefault="00E361CE" w:rsidP="00185FFE">
                        <w:pPr>
                          <w:jc w:val="center"/>
                        </w:pPr>
                        <w:r>
                          <w:t>Preview</w:t>
                        </w:r>
                      </w:p>
                    </w:txbxContent>
                  </v:textbox>
                </v:shape>
                <v:shape id="Freeform 4589" o:spid="_x0000_s1402"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Pr="00185FFE">
        <w:rPr>
          <w:rFonts w:ascii="Arial" w:hAnsi="Arial"/>
          <w:noProof/>
          <w:sz w:val="16"/>
        </w:rPr>
        <mc:AlternateContent>
          <mc:Choice Requires="wpg">
            <w:drawing>
              <wp:anchor distT="0" distB="0" distL="114300" distR="114300" simplePos="0" relativeHeight="251811840" behindDoc="0" locked="0" layoutInCell="1" allowOverlap="1" wp14:anchorId="0F46D323" wp14:editId="6CCBBA2E">
                <wp:simplePos x="0" y="0"/>
                <wp:positionH relativeFrom="column">
                  <wp:posOffset>3365500</wp:posOffset>
                </wp:positionH>
                <wp:positionV relativeFrom="paragraph">
                  <wp:posOffset>759460</wp:posOffset>
                </wp:positionV>
                <wp:extent cx="2228850" cy="1069340"/>
                <wp:effectExtent l="76200" t="0" r="19050" b="54610"/>
                <wp:wrapNone/>
                <wp:docPr id="449"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45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53267C" w14:textId="77777777" w:rsidR="00E361CE" w:rsidRDefault="00E361CE" w:rsidP="00185FFE">
                              <w:pPr>
                                <w:jc w:val="center"/>
                              </w:pPr>
                              <w:r>
                                <w:t>Print</w:t>
                              </w:r>
                            </w:p>
                          </w:txbxContent>
                        </wps:txbx>
                        <wps:bodyPr rot="0" vert="horz" wrap="square" lIns="91440" tIns="18288" rIns="91440" bIns="18288" anchor="t" anchorCtr="0" upright="1">
                          <a:noAutofit/>
                        </wps:bodyPr>
                      </wps:wsp>
                      <wps:wsp>
                        <wps:cNvPr id="460" name="Freeform 4586"/>
                        <wps:cNvSpPr>
                          <a:spLocks/>
                        </wps:cNvSpPr>
                        <wps:spPr bwMode="auto">
                          <a:xfrm>
                            <a:off x="6381" y="3477"/>
                            <a:ext cx="251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6D323" id="Group 4584" o:spid="_x0000_s1403" style="position:absolute;left:0;text-align:left;margin-left:265pt;margin-top:59.8pt;width:175.5pt;height:84.2pt;z-index:251811840;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">
                <v:shape id="Text Box 4585" o:spid="_x0000_s1404"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inset=",1.44pt,,1.44pt">
                    <w:txbxContent>
                      <w:p w14:paraId="7653267C" w14:textId="77777777" w:rsidR="00E361CE" w:rsidRDefault="00E361CE" w:rsidP="00185FFE">
                        <w:pPr>
                          <w:jc w:val="center"/>
                        </w:pPr>
                        <w:r>
                          <w:t>Print</w:t>
                        </w:r>
                      </w:p>
                    </w:txbxContent>
                  </v:textbox>
                </v:shape>
                <v:shape id="Freeform 4586" o:spid="_x0000_s1405"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839488" behindDoc="0" locked="0" layoutInCell="1" allowOverlap="1" wp14:anchorId="538274F5" wp14:editId="5EB266BA">
                <wp:simplePos x="0" y="0"/>
                <wp:positionH relativeFrom="column">
                  <wp:posOffset>4457700</wp:posOffset>
                </wp:positionH>
                <wp:positionV relativeFrom="paragraph">
                  <wp:posOffset>1534160</wp:posOffset>
                </wp:positionV>
                <wp:extent cx="1143000" cy="297180"/>
                <wp:effectExtent l="0" t="0" r="0" b="0"/>
                <wp:wrapNone/>
                <wp:docPr id="46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465"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92465F" w14:textId="77777777" w:rsidR="00E361CE" w:rsidRDefault="00E361CE" w:rsidP="00185FFE">
                              <w:pPr>
                                <w:jc w:val="center"/>
                              </w:pPr>
                              <w:r>
                                <w:t>Cancel</w:t>
                              </w:r>
                            </w:p>
                          </w:txbxContent>
                        </wps:txbx>
                        <wps:bodyPr rot="0" vert="horz" wrap="square" lIns="91440" tIns="18288" rIns="91440" bIns="18288" anchor="t" anchorCtr="0" upright="1">
                          <a:noAutofit/>
                        </wps:bodyPr>
                      </wps:wsp>
                      <wps:wsp>
                        <wps:cNvPr id="466" name="Freeform 4592"/>
                        <wps:cNvSpPr>
                          <a:spLocks/>
                        </wps:cNvSpPr>
                        <wps:spPr bwMode="auto">
                          <a:xfrm>
                            <a:off x="8541" y="4684"/>
                            <a:ext cx="79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8274F5" id="Group 4590" o:spid="_x0000_s1406" style="position:absolute;left:0;text-align:left;margin-left:351pt;margin-top:120.8pt;width:90pt;height:23.4pt;z-index:251839488;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">
                <v:shape id="Text Box 4591" o:spid="_x0000_s140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inset=",1.44pt,,1.44pt">
                    <w:txbxContent>
                      <w:p w14:paraId="2192465F" w14:textId="77777777" w:rsidR="00E361CE" w:rsidRDefault="00E361CE" w:rsidP="00185FFE">
                        <w:pPr>
                          <w:jc w:val="center"/>
                        </w:pPr>
                        <w:r>
                          <w:t>Cancel</w:t>
                        </w:r>
                      </w:p>
                    </w:txbxContent>
                  </v:textbox>
                </v:shape>
                <v:shape id="Freeform 4592" o:spid="_x0000_s1408"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mc:Fallback>
        </mc:AlternateContent>
      </w:r>
      <w:r w:rsidR="00DD450D" w:rsidRPr="00ED44B3">
        <w:rPr>
          <w:noProof/>
        </w:rPr>
        <w:drawing>
          <wp:inline distT="0" distB="0" distL="0" distR="0" wp14:anchorId="478812A5" wp14:editId="7D1BDCB0">
            <wp:extent cx="3238500" cy="2127250"/>
            <wp:effectExtent l="0" t="0" r="0" b="635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60616DFE" w:rsidR="00185FFE" w:rsidRPr="00185FFE" w:rsidRDefault="00185FFE" w:rsidP="00185FFE">
      <w:pPr>
        <w:spacing w:before="20" w:after="20"/>
        <w:jc w:val="center"/>
        <w:rPr>
          <w:rFonts w:ascii="Arial" w:hAnsi="Arial"/>
          <w:bCs/>
          <w:sz w:val="16"/>
        </w:rPr>
      </w:pPr>
      <w:bookmarkStart w:id="2200"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2201" w:author="Tom Bergeron" w:date="2020-09-25T15:54:00Z">
        <w:r w:rsidR="00D75DE9">
          <w:rPr>
            <w:rFonts w:ascii="Arial" w:hAnsi="Arial"/>
            <w:bCs/>
            <w:noProof/>
            <w:sz w:val="16"/>
          </w:rPr>
          <w:t>78</w:t>
        </w:r>
      </w:ins>
      <w:del w:id="2202" w:author="Tom Bergeron" w:date="2020-09-25T15:54:00Z">
        <w:r w:rsidR="00556C6F" w:rsidDel="00D75DE9">
          <w:rPr>
            <w:rFonts w:ascii="Arial" w:hAnsi="Arial"/>
            <w:bCs/>
            <w:noProof/>
            <w:sz w:val="16"/>
          </w:rPr>
          <w:delText>153</w:delText>
        </w:r>
      </w:del>
      <w:r w:rsidRPr="00185FFE">
        <w:rPr>
          <w:rFonts w:ascii="Arial" w:hAnsi="Arial"/>
          <w:bCs/>
          <w:sz w:val="16"/>
        </w:rPr>
        <w:fldChar w:fldCharType="end"/>
      </w:r>
      <w:bookmarkEnd w:id="2200"/>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w:t>
      </w:r>
      <w:proofErr w:type="gramStart"/>
      <w:r w:rsidRPr="00185FFE">
        <w:t>Lead Free</w:t>
      </w:r>
      <w:proofErr w:type="gramEnd"/>
      <w:r w:rsidRPr="00185FFE">
        <w:t xml:space="preserv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30EE3417">
            <wp:extent cx="5495544" cy="297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5495544" cy="2971800"/>
                    </a:xfrm>
                    <a:prstGeom prst="rect">
                      <a:avLst/>
                    </a:prstGeom>
                    <a:noFill/>
                    <a:ln>
                      <a:noFill/>
                    </a:ln>
                  </pic:spPr>
                </pic:pic>
              </a:graphicData>
            </a:graphic>
          </wp:inline>
        </w:drawing>
      </w:r>
    </w:p>
    <w:p w14:paraId="2E80E60C" w14:textId="465A1626" w:rsidR="00185FFE" w:rsidRPr="002F1C35" w:rsidRDefault="00185FFE" w:rsidP="00185FFE">
      <w:pPr>
        <w:spacing w:before="20" w:after="20"/>
        <w:jc w:val="center"/>
        <w:rPr>
          <w:rFonts w:ascii="Trebuchet MS" w:hAnsi="Trebuchet MS"/>
          <w:bCs/>
          <w:color w:val="FF0000"/>
        </w:rPr>
      </w:pPr>
      <w:bookmarkStart w:id="2203"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2204" w:author="Tom Bergeron" w:date="2020-09-25T15:54:00Z">
        <w:r w:rsidR="00D75DE9">
          <w:rPr>
            <w:rFonts w:ascii="Arial" w:hAnsi="Arial"/>
            <w:bCs/>
            <w:noProof/>
            <w:sz w:val="16"/>
          </w:rPr>
          <w:t>79</w:t>
        </w:r>
      </w:ins>
      <w:del w:id="2205" w:author="Tom Bergeron" w:date="2020-09-25T15:54:00Z">
        <w:r w:rsidR="00556C6F" w:rsidDel="00D75DE9">
          <w:rPr>
            <w:rFonts w:ascii="Arial" w:hAnsi="Arial"/>
            <w:bCs/>
            <w:noProof/>
            <w:sz w:val="16"/>
          </w:rPr>
          <w:delText>154</w:delText>
        </w:r>
      </w:del>
      <w:r w:rsidRPr="00185FFE">
        <w:rPr>
          <w:rFonts w:ascii="Arial" w:hAnsi="Arial"/>
          <w:bCs/>
          <w:sz w:val="16"/>
        </w:rPr>
        <w:fldChar w:fldCharType="end"/>
      </w:r>
      <w:bookmarkEnd w:id="2203"/>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4CBE0319" w:rsidR="00185FFE" w:rsidRPr="00185FFE" w:rsidRDefault="00185FFE" w:rsidP="00185FFE">
      <w:r w:rsidRPr="00185FFE">
        <w:t xml:space="preserve">Optionally, you can print the contents of any screen in the </w:t>
      </w:r>
      <w:r w:rsidR="008F04CE">
        <w:t>W</w:t>
      </w:r>
      <w:r w:rsidRPr="00185FFE">
        <w:t xml:space="preserve">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185FFE">
      <w:r w:rsidRPr="00185FFE">
        <w:rPr>
          <w:b/>
        </w:rPr>
        <w:t>Note</w:t>
      </w:r>
      <w:r w:rsidRPr="00185FFE">
        <w:t>: Before printing, make sure you have defined a printer for use with Windows.</w:t>
      </w:r>
    </w:p>
    <w:p w14:paraId="5E07EF76" w14:textId="3089B923" w:rsidR="008708F9" w:rsidRDefault="008708F9" w:rsidP="00676B77">
      <w:pPr>
        <w:pStyle w:val="Heading1"/>
      </w:pPr>
      <w:bookmarkStart w:id="2206" w:name="_Toc119468185"/>
      <w:bookmarkStart w:id="2207" w:name="_Toc353195463"/>
      <w:bookmarkStart w:id="2208" w:name="_Toc358296395"/>
      <w:bookmarkStart w:id="2209" w:name="_Toc358298560"/>
      <w:bookmarkStart w:id="2210" w:name="_Toc469335056"/>
      <w:bookmarkStart w:id="2211" w:name="_Toc504120486"/>
      <w:bookmarkStart w:id="2212" w:name="_Toc527644469"/>
      <w:bookmarkStart w:id="2213" w:name="_Toc528599568"/>
      <w:bookmarkStart w:id="2214" w:name="_Toc17993605"/>
      <w:bookmarkStart w:id="2215" w:name="_Toc37267326"/>
      <w:bookmarkStart w:id="2216" w:name="_Toc51666683"/>
      <w:bookmarkStart w:id="2217" w:name="_Toc51666892"/>
      <w:bookmarkEnd w:id="2034"/>
      <w:bookmarkEnd w:id="2035"/>
      <w:bookmarkEnd w:id="2036"/>
      <w:bookmarkEnd w:id="2037"/>
      <w:bookmarkEnd w:id="2038"/>
      <w:bookmarkEnd w:id="2039"/>
      <w:r>
        <w:lastRenderedPageBreak/>
        <w:t>Writ</w:t>
      </w:r>
      <w:r w:rsidR="000C16B3">
        <w:t>e</w:t>
      </w:r>
      <w:r>
        <w:t xml:space="preserve"> </w:t>
      </w:r>
      <w:r w:rsidR="00530DA9">
        <w:t xml:space="preserve">Data </w:t>
      </w:r>
      <w:proofErr w:type="gramStart"/>
      <w:r w:rsidR="00530DA9">
        <w:t>To</w:t>
      </w:r>
      <w:proofErr w:type="gramEnd"/>
      <w:r w:rsidR="00530DA9">
        <w:t xml:space="preserve"> </w:t>
      </w:r>
      <w:r w:rsidR="00706E3F">
        <w:t>a</w:t>
      </w:r>
      <w:r w:rsidR="000C16B3">
        <w:t>nd View</w:t>
      </w:r>
      <w:r w:rsidR="00530DA9">
        <w:t xml:space="preserve"> </w:t>
      </w:r>
      <w:r w:rsidR="008F04CE">
        <w:t>W</w:t>
      </w:r>
      <w:r w:rsidR="00DF63A3">
        <w:t>PI</w:t>
      </w:r>
      <w:r w:rsidR="004F2323">
        <w:t xml:space="preserve"> </w:t>
      </w:r>
      <w:r w:rsidR="00530DA9">
        <w:t>Data Over A Network</w:t>
      </w:r>
      <w:bookmarkEnd w:id="2206"/>
      <w:bookmarkEnd w:id="2207"/>
      <w:bookmarkEnd w:id="2208"/>
      <w:bookmarkEnd w:id="2209"/>
      <w:bookmarkEnd w:id="2210"/>
      <w:bookmarkEnd w:id="2211"/>
      <w:bookmarkEnd w:id="2212"/>
      <w:bookmarkEnd w:id="2213"/>
      <w:bookmarkEnd w:id="2214"/>
      <w:bookmarkEnd w:id="2215"/>
      <w:bookmarkEnd w:id="2216"/>
      <w:bookmarkEnd w:id="2217"/>
    </w:p>
    <w:p w14:paraId="717A7361" w14:textId="77777777" w:rsidR="008708F9" w:rsidRDefault="00C3566A" w:rsidP="00C33AA5">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77777777" w:rsidR="008708F9" w:rsidRDefault="008708F9" w:rsidP="00D36D96">
      <w:pPr>
        <w:pStyle w:val="Heading2"/>
      </w:pPr>
      <w:bookmarkStart w:id="2218" w:name="_Toc119468186"/>
      <w:bookmarkStart w:id="2219" w:name="_Toc353195464"/>
      <w:bookmarkStart w:id="2220" w:name="_Toc358296396"/>
      <w:bookmarkStart w:id="2221" w:name="_Toc358298561"/>
      <w:bookmarkStart w:id="2222" w:name="_Toc469335057"/>
      <w:bookmarkStart w:id="2223" w:name="_Toc504120487"/>
      <w:bookmarkStart w:id="2224" w:name="_Toc527644470"/>
      <w:bookmarkStart w:id="2225" w:name="_Toc528599569"/>
      <w:bookmarkStart w:id="2226" w:name="_Toc17993606"/>
      <w:bookmarkStart w:id="2227" w:name="_Toc37267327"/>
      <w:bookmarkStart w:id="2228" w:name="_Toc51666684"/>
      <w:bookmarkStart w:id="2229" w:name="_Toc51666893"/>
      <w:r w:rsidRPr="00C6268F">
        <w:t>Writ</w:t>
      </w:r>
      <w:r w:rsidR="00706E3F" w:rsidRPr="007E2E56">
        <w:t>e</w:t>
      </w:r>
      <w:r w:rsidRPr="007E2E56">
        <w:t xml:space="preserve"> </w:t>
      </w:r>
      <w:r w:rsidR="00BB1720" w:rsidRPr="007E2E56">
        <w:t xml:space="preserve">Data </w:t>
      </w:r>
      <w:proofErr w:type="gramStart"/>
      <w:r w:rsidR="00BB1720" w:rsidRPr="007E2E56">
        <w:t>To</w:t>
      </w:r>
      <w:proofErr w:type="gramEnd"/>
      <w:r w:rsidR="00BB1720" w:rsidRPr="007E2E56">
        <w:t xml:space="preserve"> A Network</w:t>
      </w:r>
      <w:bookmarkEnd w:id="2218"/>
      <w:r w:rsidR="00BB1720" w:rsidRPr="007E2E56">
        <w:t xml:space="preserve"> Drive</w:t>
      </w:r>
      <w:bookmarkEnd w:id="2219"/>
      <w:bookmarkEnd w:id="2220"/>
      <w:bookmarkEnd w:id="2221"/>
      <w:bookmarkEnd w:id="2222"/>
      <w:bookmarkEnd w:id="2223"/>
      <w:bookmarkEnd w:id="2224"/>
      <w:bookmarkEnd w:id="2225"/>
      <w:bookmarkEnd w:id="2226"/>
      <w:bookmarkEnd w:id="2227"/>
      <w:bookmarkEnd w:id="2228"/>
      <w:bookmarkEnd w:id="2229"/>
    </w:p>
    <w:p w14:paraId="499E2DF4" w14:textId="16A03F67" w:rsidR="008708F9" w:rsidRPr="00F0388A" w:rsidRDefault="008708F9">
      <w:r w:rsidRPr="00F0388A">
        <w:t xml:space="preserve">The </w:t>
      </w:r>
      <w:r w:rsidR="008F04CE">
        <w:t>W</w:t>
      </w:r>
      <w:r w:rsidR="00DF63A3" w:rsidRPr="00F0388A">
        <w:t>PI</w:t>
      </w:r>
      <w:r w:rsidRPr="00F0388A">
        <w:t xml:space="preserve"> software can be configured to write the collected data (</w:t>
      </w:r>
      <w:r w:rsidR="006377A4">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5A218C8E" w:rsidR="008708F9" w:rsidRPr="00F0388A" w:rsidRDefault="008708F9" w:rsidP="00416784">
      <w:r w:rsidRPr="00F0388A">
        <w:t xml:space="preserve">The first step necessary is to map a network drive from the PC running the </w:t>
      </w:r>
      <w:r w:rsidR="00A948F0">
        <w:t>W</w:t>
      </w:r>
      <w:r w:rsidR="00DF63A3" w:rsidRPr="00F0388A">
        <w:t>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ins w:id="2230" w:author="Tom Bergeron" w:date="2020-09-25T15:54:00Z">
        <w:r w:rsidR="00D75DE9">
          <w:t xml:space="preserve">Figure </w:t>
        </w:r>
        <w:r w:rsidR="00D75DE9">
          <w:rPr>
            <w:noProof/>
          </w:rPr>
          <w:t>80</w:t>
        </w:r>
      </w:ins>
      <w:del w:id="2231" w:author="Tom Bergeron" w:date="2020-09-25T15:54:00Z">
        <w:r w:rsidR="00556C6F" w:rsidDel="00D75DE9">
          <w:delText xml:space="preserve">Figure </w:delText>
        </w:r>
        <w:r w:rsidR="00556C6F" w:rsidDel="00D75DE9">
          <w:rPr>
            <w:noProof/>
          </w:rPr>
          <w:delText>155</w:delText>
        </w:r>
      </w:del>
      <w:r w:rsidR="004B7887" w:rsidRPr="00F0388A">
        <w:fldChar w:fldCharType="end"/>
      </w:r>
      <w:r w:rsidR="00CD22E5" w:rsidRPr="00F0388A">
        <w:t>.</w:t>
      </w:r>
    </w:p>
    <w:p w14:paraId="6F4635BD" w14:textId="77777777" w:rsidR="008708F9" w:rsidRDefault="00DD450D" w:rsidP="00EC39EC">
      <w:pPr>
        <w:keepNext/>
        <w:spacing w:after="120"/>
        <w:jc w:val="center"/>
      </w:pPr>
      <w:r>
        <w:rPr>
          <w:noProof/>
        </w:rPr>
        <w:drawing>
          <wp:inline distT="0" distB="0" distL="0" distR="0" wp14:anchorId="64E0B1BD" wp14:editId="3D511C6A">
            <wp:extent cx="4543234" cy="24257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4543234" cy="2425700"/>
                    </a:xfrm>
                    <a:prstGeom prst="rect">
                      <a:avLst/>
                    </a:prstGeom>
                    <a:noFill/>
                    <a:ln>
                      <a:noFill/>
                    </a:ln>
                  </pic:spPr>
                </pic:pic>
              </a:graphicData>
            </a:graphic>
          </wp:inline>
        </w:drawing>
      </w:r>
    </w:p>
    <w:p w14:paraId="738876CA" w14:textId="14CF89F3" w:rsidR="008708F9" w:rsidRDefault="00CD22E5" w:rsidP="00F5043F">
      <w:pPr>
        <w:pStyle w:val="Caption"/>
      </w:pPr>
      <w:bookmarkStart w:id="2232"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233" w:author="Tom Bergeron" w:date="2020-09-25T15:54:00Z">
        <w:r w:rsidR="00D75DE9">
          <w:rPr>
            <w:noProof/>
          </w:rPr>
          <w:t>80</w:t>
        </w:r>
      </w:ins>
      <w:del w:id="2234" w:author="Tom Bergeron" w:date="2020-09-25T15:54:00Z">
        <w:r w:rsidR="00556C6F" w:rsidDel="00D75DE9">
          <w:rPr>
            <w:noProof/>
          </w:rPr>
          <w:delText>155</w:delText>
        </w:r>
      </w:del>
      <w:r w:rsidR="00B41E3E">
        <w:rPr>
          <w:noProof/>
        </w:rPr>
        <w:fldChar w:fldCharType="end"/>
      </w:r>
      <w:bookmarkEnd w:id="2232"/>
      <w:r w:rsidR="00DD2ED5">
        <w:t xml:space="preserve">: Example Network with </w:t>
      </w:r>
      <w:r w:rsidR="008F04CE">
        <w:t>W</w:t>
      </w:r>
      <w:r w:rsidR="00DF63A3">
        <w:t>PI</w:t>
      </w:r>
    </w:p>
    <w:p w14:paraId="55420936" w14:textId="77777777" w:rsidR="008708F9" w:rsidRDefault="008708F9" w:rsidP="00740974"/>
    <w:p w14:paraId="616830C3" w14:textId="5F22438F" w:rsidR="00554563" w:rsidRDefault="00A80978" w:rsidP="00416784">
      <w:r w:rsidRPr="00A80978">
        <w:t>Once you have mapped the drive, create a folder on the network drive and copy in the following folders from the C:\</w:t>
      </w:r>
      <w:r w:rsidR="00A948F0">
        <w:t>W</w:t>
      </w:r>
      <w:r w:rsidRPr="00A80978">
        <w:t xml:space="preserve">PI directory – Ovens, Process Specs, and Profiles. Once completed, follow the steps below on the PC where the </w:t>
      </w:r>
      <w:r w:rsidR="00A948F0">
        <w:t>W</w:t>
      </w:r>
      <w:r w:rsidRPr="00A80978">
        <w:t>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4086BC89" w:rsidR="008708F9" w:rsidRPr="00F0388A" w:rsidRDefault="00477DF4" w:rsidP="00DD2ED5">
      <w:pPr>
        <w:pStyle w:val="PlainText"/>
        <w:ind w:left="360"/>
      </w:pPr>
      <w:r>
        <w:t>C:\</w:t>
      </w:r>
      <w:r w:rsidR="00A948F0">
        <w:t>W</w:t>
      </w:r>
      <w:r w:rsidR="005C3DF8" w:rsidRPr="00F0388A">
        <w:t>PI</w:t>
      </w:r>
      <w:r w:rsidR="00071F6F">
        <w:t>\Log\KIC2000DataPath.kiccfg</w:t>
      </w:r>
    </w:p>
    <w:p w14:paraId="1DB4C71F" w14:textId="77777777" w:rsidR="008708F9" w:rsidRPr="00F0388A" w:rsidRDefault="008708F9" w:rsidP="00740974"/>
    <w:p w14:paraId="3B47B832" w14:textId="577286C6" w:rsidR="008708F9" w:rsidRPr="00F0388A"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ins w:id="2235" w:author="Tom Bergeron" w:date="2020-09-25T15:54:00Z">
        <w:r w:rsidR="00D75DE9">
          <w:t xml:space="preserve">Figure </w:t>
        </w:r>
        <w:r w:rsidR="00D75DE9">
          <w:rPr>
            <w:noProof/>
          </w:rPr>
          <w:t>81</w:t>
        </w:r>
      </w:ins>
      <w:del w:id="2236" w:author="Tom Bergeron" w:date="2020-09-25T15:54:00Z">
        <w:r w:rsidR="00556C6F" w:rsidDel="00D75DE9">
          <w:delText xml:space="preserve">Figure </w:delText>
        </w:r>
        <w:r w:rsidR="00556C6F" w:rsidDel="00D75DE9">
          <w:rPr>
            <w:noProof/>
          </w:rPr>
          <w:delText>156</w:delText>
        </w:r>
      </w:del>
      <w:r w:rsidR="00DD2ED5" w:rsidRPr="00F0388A">
        <w:fldChar w:fldCharType="end"/>
      </w:r>
      <w:r w:rsidR="00CD22E5" w:rsidRPr="00F0388A">
        <w:t>.</w:t>
      </w:r>
    </w:p>
    <w:p w14:paraId="49721807" w14:textId="77777777" w:rsidR="00CD22E5" w:rsidRDefault="00DD450D" w:rsidP="004B2B33">
      <w:pPr>
        <w:jc w:val="center"/>
      </w:pPr>
      <w:r w:rsidRPr="004B2B33">
        <w:rPr>
          <w:noProof/>
        </w:rPr>
        <w:drawing>
          <wp:inline distT="0" distB="0" distL="0" distR="0" wp14:anchorId="407A9E35" wp14:editId="6BBBE1FA">
            <wp:extent cx="3523312" cy="1587500"/>
            <wp:effectExtent l="0" t="0" r="127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3523312" cy="1587500"/>
                    </a:xfrm>
                    <a:prstGeom prst="rect">
                      <a:avLst/>
                    </a:prstGeom>
                    <a:noFill/>
                    <a:ln>
                      <a:noFill/>
                    </a:ln>
                  </pic:spPr>
                </pic:pic>
              </a:graphicData>
            </a:graphic>
          </wp:inline>
        </w:drawing>
      </w:r>
    </w:p>
    <w:p w14:paraId="3910916C" w14:textId="0AC3E5AC" w:rsidR="008708F9" w:rsidRDefault="00CD22E5" w:rsidP="00F5043F">
      <w:pPr>
        <w:pStyle w:val="Caption"/>
        <w:rPr>
          <w:noProof/>
        </w:rPr>
      </w:pPr>
      <w:bookmarkStart w:id="2237"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238" w:author="Tom Bergeron" w:date="2020-09-25T15:54:00Z">
        <w:r w:rsidR="00D75DE9">
          <w:rPr>
            <w:noProof/>
          </w:rPr>
          <w:t>81</w:t>
        </w:r>
      </w:ins>
      <w:del w:id="2239" w:author="Tom Bergeron" w:date="2020-09-25T15:54:00Z">
        <w:r w:rsidR="00556C6F" w:rsidDel="00D75DE9">
          <w:rPr>
            <w:noProof/>
          </w:rPr>
          <w:delText>156</w:delText>
        </w:r>
      </w:del>
      <w:r w:rsidR="00B41E3E">
        <w:rPr>
          <w:noProof/>
        </w:rPr>
        <w:fldChar w:fldCharType="end"/>
      </w:r>
      <w:bookmarkEnd w:id="2237"/>
    </w:p>
    <w:p w14:paraId="4BA79DA5" w14:textId="77777777" w:rsidR="002D033D" w:rsidRDefault="002D033D" w:rsidP="002D033D"/>
    <w:p w14:paraId="7857B2BB" w14:textId="77777777" w:rsidR="00444ECE" w:rsidRPr="002D033D" w:rsidRDefault="00444ECE" w:rsidP="002D033D"/>
    <w:p w14:paraId="5770B06F" w14:textId="7240720D" w:rsidR="008708F9" w:rsidRDefault="008708F9" w:rsidP="00416784">
      <w:pPr>
        <w:pStyle w:val="ListNumber4"/>
        <w:numPr>
          <w:ilvl w:val="0"/>
          <w:numId w:val="24"/>
        </w:numPr>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ins w:id="2240" w:author="Tom Bergeron" w:date="2020-09-25T15:54:00Z">
        <w:r w:rsidR="00D75DE9">
          <w:t xml:space="preserve">Figure </w:t>
        </w:r>
        <w:r w:rsidR="00D75DE9">
          <w:rPr>
            <w:noProof/>
          </w:rPr>
          <w:t>82</w:t>
        </w:r>
      </w:ins>
      <w:del w:id="2241" w:author="Tom Bergeron" w:date="2020-09-25T15:54:00Z">
        <w:r w:rsidR="00556C6F" w:rsidDel="00D75DE9">
          <w:delText xml:space="preserve">Figure </w:delText>
        </w:r>
        <w:r w:rsidR="00556C6F" w:rsidDel="00D75DE9">
          <w:rPr>
            <w:noProof/>
          </w:rPr>
          <w:delText>157</w:delText>
        </w:r>
      </w:del>
      <w:r w:rsidR="00DD2ED5">
        <w:fldChar w:fldCharType="end"/>
      </w:r>
      <w:r w:rsidR="00CD22E5" w:rsidRPr="00DD2ED5">
        <w:t>.</w:t>
      </w:r>
    </w:p>
    <w:p w14:paraId="192D7FF2" w14:textId="77777777" w:rsidR="00444ECE" w:rsidRDefault="00444ECE" w:rsidP="00764D3A">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21D91B00">
            <wp:extent cx="3861550" cy="1739900"/>
            <wp:effectExtent l="0" t="0" r="5715"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3861550" cy="1739900"/>
                    </a:xfrm>
                    <a:prstGeom prst="rect">
                      <a:avLst/>
                    </a:prstGeom>
                    <a:noFill/>
                    <a:ln>
                      <a:noFill/>
                    </a:ln>
                  </pic:spPr>
                </pic:pic>
              </a:graphicData>
            </a:graphic>
          </wp:inline>
        </w:drawing>
      </w:r>
    </w:p>
    <w:p w14:paraId="614CAEFC" w14:textId="4646E291" w:rsidR="008708F9" w:rsidRDefault="00CD22E5" w:rsidP="00F5043F">
      <w:pPr>
        <w:pStyle w:val="Caption"/>
      </w:pPr>
      <w:bookmarkStart w:id="2242"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243" w:author="Tom Bergeron" w:date="2020-09-25T15:54:00Z">
        <w:r w:rsidR="00D75DE9">
          <w:rPr>
            <w:noProof/>
          </w:rPr>
          <w:t>82</w:t>
        </w:r>
      </w:ins>
      <w:del w:id="2244" w:author="Tom Bergeron" w:date="2020-09-25T15:54:00Z">
        <w:r w:rsidR="00556C6F" w:rsidDel="00D75DE9">
          <w:rPr>
            <w:noProof/>
          </w:rPr>
          <w:delText>157</w:delText>
        </w:r>
      </w:del>
      <w:r w:rsidR="00B41E3E">
        <w:rPr>
          <w:noProof/>
        </w:rPr>
        <w:fldChar w:fldCharType="end"/>
      </w:r>
      <w:bookmarkEnd w:id="2242"/>
    </w:p>
    <w:p w14:paraId="55E1DDF3" w14:textId="77777777" w:rsidR="00E52844" w:rsidRDefault="00E52844" w:rsidP="00E52844"/>
    <w:p w14:paraId="550CA7DD" w14:textId="6D7C8CC3" w:rsidR="008708F9"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ins w:id="2245" w:author="Tom Bergeron" w:date="2020-09-25T15:54:00Z">
        <w:r w:rsidR="00D75DE9">
          <w:t xml:space="preserve">Figure </w:t>
        </w:r>
        <w:r w:rsidR="00D75DE9">
          <w:rPr>
            <w:noProof/>
          </w:rPr>
          <w:t>83</w:t>
        </w:r>
      </w:ins>
      <w:del w:id="2246" w:author="Tom Bergeron" w:date="2020-09-25T15:54:00Z">
        <w:r w:rsidR="00556C6F" w:rsidDel="00D75DE9">
          <w:delText xml:space="preserve">Figure </w:delText>
        </w:r>
        <w:r w:rsidR="00556C6F" w:rsidDel="00D75DE9">
          <w:rPr>
            <w:noProof/>
          </w:rPr>
          <w:delText>158</w:delText>
        </w:r>
      </w:del>
      <w:r w:rsidR="00DD2ED5">
        <w:fldChar w:fldCharType="end"/>
      </w:r>
      <w:r w:rsidR="00CD22E5" w:rsidRPr="00DD2ED5">
        <w:t>.</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20ED8720">
            <wp:extent cx="3908627" cy="1746250"/>
            <wp:effectExtent l="0" t="0" r="0" b="6350"/>
            <wp:docPr id="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908627" cy="1746250"/>
                    </a:xfrm>
                    <a:prstGeom prst="rect">
                      <a:avLst/>
                    </a:prstGeom>
                    <a:noFill/>
                    <a:ln>
                      <a:noFill/>
                    </a:ln>
                  </pic:spPr>
                </pic:pic>
              </a:graphicData>
            </a:graphic>
          </wp:inline>
        </w:drawing>
      </w:r>
    </w:p>
    <w:p w14:paraId="1ED14593" w14:textId="10EE93D7" w:rsidR="008708F9" w:rsidRDefault="00CD22E5" w:rsidP="00F5043F">
      <w:pPr>
        <w:pStyle w:val="Caption"/>
      </w:pPr>
      <w:bookmarkStart w:id="2247"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248" w:author="Tom Bergeron" w:date="2020-09-25T15:54:00Z">
        <w:r w:rsidR="00D75DE9">
          <w:rPr>
            <w:noProof/>
          </w:rPr>
          <w:t>83</w:t>
        </w:r>
      </w:ins>
      <w:del w:id="2249" w:author="Tom Bergeron" w:date="2020-09-25T15:54:00Z">
        <w:r w:rsidR="00556C6F" w:rsidDel="00D75DE9">
          <w:rPr>
            <w:noProof/>
          </w:rPr>
          <w:delText>158</w:delText>
        </w:r>
      </w:del>
      <w:r w:rsidR="00B41E3E">
        <w:rPr>
          <w:noProof/>
        </w:rPr>
        <w:fldChar w:fldCharType="end"/>
      </w:r>
      <w:bookmarkEnd w:id="2247"/>
    </w:p>
    <w:p w14:paraId="5D66ECEC" w14:textId="77777777" w:rsidR="008708F9" w:rsidRDefault="008708F9" w:rsidP="00740974"/>
    <w:p w14:paraId="509BEF60" w14:textId="5C82842D" w:rsidR="008708F9" w:rsidRDefault="00071F6F" w:rsidP="00DD2ED5">
      <w:pPr>
        <w:pStyle w:val="ListNumber4"/>
      </w:pPr>
      <w:r>
        <w:t xml:space="preserve">Once the </w:t>
      </w:r>
      <w:proofErr w:type="spellStart"/>
      <w:r>
        <w:t>DataPath.kiccfg</w:t>
      </w:r>
      <w:proofErr w:type="spellEnd"/>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3132212F" w:rsidR="008708F9" w:rsidRPr="00F0388A" w:rsidRDefault="00740974" w:rsidP="005A1C96">
      <w:pPr>
        <w:pStyle w:val="ListNumber4"/>
        <w:keepNext/>
        <w:spacing w:after="120"/>
      </w:pPr>
      <w:r w:rsidRPr="00F0388A">
        <w:br w:type="page"/>
      </w:r>
      <w:r w:rsidR="008708F9" w:rsidRPr="00F0388A">
        <w:lastRenderedPageBreak/>
        <w:t xml:space="preserve">With the </w:t>
      </w:r>
      <w:r w:rsidR="00A948F0">
        <w:t xml:space="preserve">WPI </w:t>
      </w:r>
      <w:r w:rsidR="008708F9" w:rsidRPr="00F0388A">
        <w:t>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0BFBA9B7" w:rsidR="005A1C96" w:rsidRPr="005A1C96" w:rsidRDefault="00DD450D" w:rsidP="005A1C96">
      <w:pPr>
        <w:jc w:val="center"/>
        <w:rPr>
          <w:lang w:val="en"/>
        </w:rPr>
      </w:pPr>
      <w:r>
        <w:rPr>
          <w:noProof/>
        </w:rPr>
        <w:drawing>
          <wp:inline distT="0" distB="0" distL="0" distR="0" wp14:anchorId="75371E39" wp14:editId="79B7B5E1">
            <wp:extent cx="3157535" cy="580579"/>
            <wp:effectExtent l="0" t="0" r="508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3266239" cy="600567"/>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263A8801" w:rsidR="008708F9" w:rsidRDefault="00CD22E5" w:rsidP="00F5043F">
      <w:pPr>
        <w:pStyle w:val="Caption"/>
      </w:pPr>
      <w:bookmarkStart w:id="2250"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251" w:author="Tom Bergeron" w:date="2020-09-25T15:54:00Z">
        <w:r w:rsidR="00D75DE9">
          <w:rPr>
            <w:noProof/>
          </w:rPr>
          <w:t>84</w:t>
        </w:r>
      </w:ins>
      <w:del w:id="2252" w:author="Tom Bergeron" w:date="2020-09-25T15:54:00Z">
        <w:r w:rsidR="00556C6F" w:rsidDel="00D75DE9">
          <w:rPr>
            <w:noProof/>
          </w:rPr>
          <w:delText>159</w:delText>
        </w:r>
      </w:del>
      <w:r w:rsidR="00B41E3E">
        <w:rPr>
          <w:noProof/>
        </w:rPr>
        <w:fldChar w:fldCharType="end"/>
      </w:r>
      <w:bookmarkEnd w:id="2250"/>
    </w:p>
    <w:p w14:paraId="2B5FD0E8" w14:textId="77777777" w:rsidR="008708F9" w:rsidRDefault="008708F9" w:rsidP="0041338C"/>
    <w:p w14:paraId="15DE22A9" w14:textId="490DA243" w:rsidR="008708F9" w:rsidRDefault="008708F9">
      <w:r>
        <w:t xml:space="preserve">Your new network drive should be displayed in the upper </w:t>
      </w:r>
      <w:r w:rsidR="00136009">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ins w:id="2253" w:author="Tom Bergeron" w:date="2020-09-25T15:54:00Z">
        <w:r w:rsidR="00D75DE9">
          <w:t xml:space="preserve">Figure </w:t>
        </w:r>
        <w:r w:rsidR="00D75DE9">
          <w:rPr>
            <w:noProof/>
          </w:rPr>
          <w:t>84</w:t>
        </w:r>
      </w:ins>
      <w:del w:id="2254" w:author="Tom Bergeron" w:date="2020-09-25T15:54:00Z">
        <w:r w:rsidR="00556C6F" w:rsidDel="00D75DE9">
          <w:delText xml:space="preserve">Figure </w:delText>
        </w:r>
        <w:r w:rsidR="00556C6F" w:rsidDel="00D75DE9">
          <w:rPr>
            <w:noProof/>
          </w:rPr>
          <w:delText>159</w:delText>
        </w:r>
      </w:del>
      <w:r w:rsidR="0050511A">
        <w:fldChar w:fldCharType="end"/>
      </w:r>
      <w:r w:rsidR="0050511A">
        <w:t>.</w:t>
      </w:r>
    </w:p>
    <w:p w14:paraId="05E460B9" w14:textId="77777777" w:rsidR="00807605" w:rsidRDefault="00807605"/>
    <w:p w14:paraId="255F5CF2" w14:textId="3603CD9B" w:rsidR="008708F9" w:rsidRPr="006034E1" w:rsidRDefault="00A6188E" w:rsidP="00C33AA5">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564D9465" w:rsidR="008708F9" w:rsidRPr="00F0388A" w:rsidRDefault="008708F9">
      <w:r w:rsidRPr="00F0388A">
        <w:t xml:space="preserve">All data collected in this </w:t>
      </w:r>
      <w:r w:rsidR="00A948F0">
        <w:t>W</w:t>
      </w:r>
      <w:r w:rsidR="00CE63F5">
        <w:t xml:space="preserve">PI </w:t>
      </w:r>
      <w:r w:rsidRPr="00F0388A">
        <w:t>application will now be written to the network folder chosen</w:t>
      </w:r>
      <w:r w:rsidR="001565AE">
        <w:t>.</w:t>
      </w:r>
    </w:p>
    <w:p w14:paraId="38DF6F05" w14:textId="77777777" w:rsidR="008708F9" w:rsidRPr="00F0388A" w:rsidRDefault="008708F9" w:rsidP="0041338C"/>
    <w:p w14:paraId="6EB2E1A3" w14:textId="7942B8F6" w:rsidR="00A80978" w:rsidRPr="003745FC" w:rsidRDefault="00A80978" w:rsidP="00A80978">
      <w:r w:rsidRPr="003745FC">
        <w:rPr>
          <w:b/>
        </w:rPr>
        <w:t>Note</w:t>
      </w:r>
      <w:r w:rsidRPr="003745FC">
        <w:t xml:space="preserve">: If you have multiple </w:t>
      </w:r>
      <w:r w:rsidR="00A948F0">
        <w:t>W</w:t>
      </w:r>
      <w:r w:rsidRPr="003745FC">
        <w:t>PI systems, you will need to create a separate folder on the Network drive for each system – e.g.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17C9848F">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250">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1F1258C6"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A948F0">
        <w:t>W</w:t>
      </w:r>
      <w:r>
        <w:t xml:space="preserve">PI). If the network connection is re-established, the </w:t>
      </w:r>
      <w:r w:rsidR="00A948F0">
        <w:t>W</w:t>
      </w:r>
      <w:r>
        <w:t>PI software must be restarted to begin writing directly to the network directory again.</w:t>
      </w:r>
    </w:p>
    <w:p w14:paraId="70FBD645" w14:textId="1DE479A6" w:rsidR="00136009" w:rsidRDefault="00136009" w:rsidP="00136009">
      <w:r>
        <w:br/>
        <w:t xml:space="preserve">Any data that was collected while the software was offline will be moved to the network directory after the connection has been re-established and the </w:t>
      </w:r>
      <w:r w:rsidR="00A948F0">
        <w:t>W</w:t>
      </w:r>
      <w:r>
        <w:t>PI software is restarted.</w:t>
      </w:r>
    </w:p>
    <w:p w14:paraId="5237ECF2" w14:textId="77777777" w:rsidR="008708F9" w:rsidRDefault="00BB1720" w:rsidP="00D36D96">
      <w:pPr>
        <w:pStyle w:val="Heading2"/>
      </w:pPr>
      <w:r>
        <w:br w:type="page"/>
      </w:r>
      <w:bookmarkStart w:id="2255" w:name="_Toc353195465"/>
      <w:bookmarkStart w:id="2256" w:name="_Toc358296397"/>
      <w:bookmarkStart w:id="2257" w:name="_Toc358298562"/>
      <w:bookmarkStart w:id="2258" w:name="_Toc469335058"/>
      <w:bookmarkStart w:id="2259" w:name="_Toc504120488"/>
      <w:bookmarkStart w:id="2260" w:name="_Toc527644471"/>
      <w:bookmarkStart w:id="2261" w:name="_Toc528599570"/>
      <w:bookmarkStart w:id="2262" w:name="_Toc17993607"/>
      <w:bookmarkStart w:id="2263" w:name="_Toc37267328"/>
      <w:bookmarkStart w:id="2264" w:name="_Toc51666685"/>
      <w:bookmarkStart w:id="2265" w:name="_Toc51666894"/>
      <w:r w:rsidR="00706E3F">
        <w:lastRenderedPageBreak/>
        <w:t>View</w:t>
      </w:r>
      <w:r w:rsidR="008708F9">
        <w:t xml:space="preserve"> </w:t>
      </w:r>
      <w:r>
        <w:t>Historical Data</w:t>
      </w:r>
      <w:bookmarkEnd w:id="2255"/>
      <w:bookmarkEnd w:id="2256"/>
      <w:bookmarkEnd w:id="2257"/>
      <w:bookmarkEnd w:id="2258"/>
      <w:bookmarkEnd w:id="2259"/>
      <w:bookmarkEnd w:id="2260"/>
      <w:bookmarkEnd w:id="2261"/>
      <w:bookmarkEnd w:id="2262"/>
      <w:bookmarkEnd w:id="2263"/>
      <w:bookmarkEnd w:id="2264"/>
      <w:bookmarkEnd w:id="2265"/>
      <w:r>
        <w:t xml:space="preserve"> </w:t>
      </w:r>
    </w:p>
    <w:p w14:paraId="4689DA81" w14:textId="611BA759"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2365F2">
        <w:t>W</w:t>
      </w:r>
      <w:r w:rsidR="00DF63A3" w:rsidRPr="00F0388A">
        <w:t>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7B7F2B1F"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2365F2">
        <w:t>W</w:t>
      </w:r>
      <w:r w:rsidR="00DF63A3" w:rsidRPr="00416784">
        <w:t>PI</w:t>
      </w:r>
      <w:r w:rsidRPr="00416784">
        <w:t xml:space="preserve"> software and click on the “I am not going to </w:t>
      </w:r>
      <w:r w:rsidR="0000286E" w:rsidRPr="00416784">
        <w:t xml:space="preserve">run profiles or live </w:t>
      </w:r>
      <w:r w:rsidR="002365F2">
        <w:t>W</w:t>
      </w:r>
      <w:r w:rsidR="0000286E" w:rsidRPr="00416784">
        <w:t>PI”</w:t>
      </w:r>
      <w:r w:rsidR="0000286E">
        <w:t xml:space="preserve"> </w:t>
      </w:r>
      <w:r w:rsidR="00807605" w:rsidRPr="00F0388A">
        <w:t>button.</w:t>
      </w:r>
      <w:r w:rsidR="00CD22E5" w:rsidRPr="00F0388A">
        <w:t xml:space="preserve">  See </w:t>
      </w:r>
      <w:r w:rsidR="002711F3" w:rsidRPr="00F0388A">
        <w:fldChar w:fldCharType="begin"/>
      </w:r>
      <w:r w:rsidR="002711F3" w:rsidRPr="00F0388A">
        <w:instrText xml:space="preserve"> REF _Ref186044796 \h </w:instrText>
      </w:r>
      <w:r w:rsidR="00F0388A" w:rsidRPr="00F0388A">
        <w:instrText xml:space="preserve"> \* MERGEFORMAT </w:instrText>
      </w:r>
      <w:r w:rsidR="002711F3" w:rsidRPr="00F0388A">
        <w:fldChar w:fldCharType="separate"/>
      </w:r>
      <w:ins w:id="2266" w:author="Tom Bergeron" w:date="2020-09-25T15:54:00Z">
        <w:r w:rsidR="00D75DE9">
          <w:t xml:space="preserve">Figure </w:t>
        </w:r>
        <w:r w:rsidR="00D75DE9">
          <w:rPr>
            <w:noProof/>
          </w:rPr>
          <w:t>85</w:t>
        </w:r>
      </w:ins>
      <w:del w:id="2267" w:author="Tom Bergeron" w:date="2020-09-25T15:54:00Z">
        <w:r w:rsidR="00556C6F" w:rsidDel="00D75DE9">
          <w:delText xml:space="preserve">Figure </w:delText>
        </w:r>
        <w:r w:rsidR="00556C6F" w:rsidDel="00D75DE9">
          <w:rPr>
            <w:noProof/>
          </w:rPr>
          <w:delText>160</w:delText>
        </w:r>
      </w:del>
      <w:r w:rsidR="002711F3" w:rsidRPr="00F0388A">
        <w:fldChar w:fldCharType="end"/>
      </w:r>
      <w:r w:rsidR="00CD22E5" w:rsidRPr="00F0388A">
        <w:t>.</w:t>
      </w:r>
    </w:p>
    <w:p w14:paraId="3D10E5BF" w14:textId="77777777" w:rsidR="00622F8F" w:rsidRPr="00F0388A" w:rsidRDefault="00622F8F" w:rsidP="00622F8F"/>
    <w:p w14:paraId="4C4A9DA3" w14:textId="1D0AFA50" w:rsidR="00E474BD" w:rsidRPr="00233FE9" w:rsidRDefault="00A6188E" w:rsidP="004E2D00">
      <w:r w:rsidRPr="004E2D00">
        <w:rPr>
          <w:b/>
        </w:rPr>
        <w:t>Caution</w:t>
      </w:r>
      <w:r w:rsidR="00E474BD" w:rsidRPr="00233FE9">
        <w:t xml:space="preserve">: Do not choose this button when working at the PC where the </w:t>
      </w:r>
      <w:r w:rsidR="002365F2">
        <w:t>W</w:t>
      </w:r>
      <w:r w:rsidR="00DF63A3" w:rsidRPr="00233FE9">
        <w:t>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77777777" w:rsidR="00CD22E5" w:rsidRPr="004B2B33" w:rsidRDefault="00DD450D" w:rsidP="004B2B33">
      <w:pPr>
        <w:jc w:val="center"/>
      </w:pPr>
      <w:r w:rsidRPr="004B2B33">
        <w:rPr>
          <w:noProof/>
        </w:rPr>
        <mc:AlternateContent>
          <mc:Choice Requires="wps">
            <w:drawing>
              <wp:anchor distT="0" distB="0" distL="114300" distR="114300" simplePos="0" relativeHeight="251430912" behindDoc="0" locked="0" layoutInCell="1" allowOverlap="1" wp14:anchorId="3DFA22B1" wp14:editId="28EF1354">
                <wp:simplePos x="0" y="0"/>
                <wp:positionH relativeFrom="column">
                  <wp:posOffset>2397418</wp:posOffset>
                </wp:positionH>
                <wp:positionV relativeFrom="paragraph">
                  <wp:posOffset>1009885</wp:posOffset>
                </wp:positionV>
                <wp:extent cx="1152531" cy="461010"/>
                <wp:effectExtent l="0" t="0" r="28575" b="15240"/>
                <wp:wrapNone/>
                <wp:docPr id="38"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31" cy="461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EC3AA6" id="Rectangle 1361" o:spid="_x0000_s1026" style="position:absolute;margin-left:188.75pt;margin-top:79.5pt;width:90.75pt;height:36.3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" filled="f" strokecolor="red" strokeweight="1.5pt"/>
            </w:pict>
          </mc:Fallback>
        </mc:AlternateContent>
      </w:r>
      <w:r w:rsidRPr="004B2B33">
        <w:rPr>
          <w:noProof/>
        </w:rPr>
        <w:drawing>
          <wp:inline distT="0" distB="0" distL="0" distR="0" wp14:anchorId="00A94514" wp14:editId="76C54BE3">
            <wp:extent cx="2749550" cy="1554745"/>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749550" cy="1554745"/>
                    </a:xfrm>
                    <a:prstGeom prst="rect">
                      <a:avLst/>
                    </a:prstGeom>
                    <a:noFill/>
                    <a:ln>
                      <a:noFill/>
                    </a:ln>
                  </pic:spPr>
                </pic:pic>
              </a:graphicData>
            </a:graphic>
          </wp:inline>
        </w:drawing>
      </w:r>
    </w:p>
    <w:p w14:paraId="04593CAC" w14:textId="25F59185" w:rsidR="008708F9" w:rsidRDefault="00CD22E5" w:rsidP="00F5043F">
      <w:pPr>
        <w:pStyle w:val="Caption"/>
      </w:pPr>
      <w:bookmarkStart w:id="2268"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ins w:id="2269" w:author="Tom Bergeron" w:date="2020-09-25T15:54:00Z">
        <w:r w:rsidR="00D75DE9">
          <w:rPr>
            <w:noProof/>
          </w:rPr>
          <w:t>85</w:t>
        </w:r>
      </w:ins>
      <w:del w:id="2270" w:author="Tom Bergeron" w:date="2020-09-25T15:54:00Z">
        <w:r w:rsidR="00556C6F" w:rsidDel="00D75DE9">
          <w:rPr>
            <w:noProof/>
          </w:rPr>
          <w:delText>160</w:delText>
        </w:r>
      </w:del>
      <w:r w:rsidR="00B41E3E">
        <w:rPr>
          <w:noProof/>
        </w:rPr>
        <w:fldChar w:fldCharType="end"/>
      </w:r>
      <w:bookmarkEnd w:id="2268"/>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click the Profile Explorer button.</w:t>
      </w:r>
    </w:p>
    <w:p w14:paraId="7C60C8A5" w14:textId="77777777" w:rsidR="008708F9" w:rsidRDefault="008708F9"/>
    <w:p w14:paraId="27FE5389" w14:textId="0B783FA1"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ins w:id="2271" w:author="Tom Bergeron" w:date="2020-09-25T15:54:00Z">
        <w:r w:rsidR="00D75DE9">
          <w:t xml:space="preserve">Figure </w:t>
        </w:r>
        <w:r w:rsidR="00D75DE9">
          <w:rPr>
            <w:noProof/>
          </w:rPr>
          <w:t>86</w:t>
        </w:r>
      </w:ins>
      <w:del w:id="2272" w:author="Tom Bergeron" w:date="2020-09-25T15:54:00Z">
        <w:r w:rsidR="00556C6F" w:rsidDel="00D75DE9">
          <w:delText xml:space="preserve">Figure </w:delText>
        </w:r>
        <w:r w:rsidR="00556C6F" w:rsidDel="00D75DE9">
          <w:rPr>
            <w:noProof/>
          </w:rPr>
          <w:delText>161</w:delText>
        </w:r>
      </w:del>
      <w:r w:rsidRPr="00F0388A">
        <w:fldChar w:fldCharType="end"/>
      </w:r>
      <w:r w:rsidRPr="00F0388A">
        <w:t>.</w:t>
      </w:r>
    </w:p>
    <w:p w14:paraId="5BE99591" w14:textId="77777777" w:rsidR="000765E5" w:rsidRPr="00082EDE" w:rsidRDefault="000765E5" w:rsidP="00EC251F">
      <w:pPr>
        <w:pStyle w:val="ListNumber4"/>
        <w:numPr>
          <w:ilvl w:val="0"/>
          <w:numId w:val="0"/>
        </w:numPr>
        <w:ind w:left="360"/>
        <w:jc w:val="center"/>
      </w:pPr>
      <w:r w:rsidRPr="00D9762D">
        <w:rPr>
          <w:noProof/>
        </w:rPr>
        <w:drawing>
          <wp:inline distT="0" distB="0" distL="0" distR="0" wp14:anchorId="635F7FFB" wp14:editId="54140920">
            <wp:extent cx="3549650" cy="514536"/>
            <wp:effectExtent l="0" t="0" r="0" b="0"/>
            <wp:docPr id="20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3549650" cy="514536"/>
                    </a:xfrm>
                    <a:prstGeom prst="rect">
                      <a:avLst/>
                    </a:prstGeom>
                    <a:noFill/>
                    <a:ln>
                      <a:noFill/>
                    </a:ln>
                  </pic:spPr>
                </pic:pic>
              </a:graphicData>
            </a:graphic>
          </wp:inline>
        </w:drawing>
      </w:r>
    </w:p>
    <w:p w14:paraId="2B1BC4F4" w14:textId="088230F1" w:rsidR="000765E5" w:rsidRDefault="000765E5" w:rsidP="00EC251F">
      <w:pPr>
        <w:pStyle w:val="ListNumber4"/>
        <w:numPr>
          <w:ilvl w:val="0"/>
          <w:numId w:val="0"/>
        </w:numPr>
        <w:ind w:left="360"/>
        <w:jc w:val="center"/>
      </w:pPr>
      <w:bookmarkStart w:id="2273" w:name="_Ref186045023"/>
      <w:r>
        <w:t xml:space="preserve">Figure </w:t>
      </w:r>
      <w:r>
        <w:rPr>
          <w:noProof/>
        </w:rPr>
        <w:fldChar w:fldCharType="begin"/>
      </w:r>
      <w:r>
        <w:rPr>
          <w:noProof/>
        </w:rPr>
        <w:instrText xml:space="preserve"> SEQ Figure \* ARABIC </w:instrText>
      </w:r>
      <w:r>
        <w:rPr>
          <w:noProof/>
        </w:rPr>
        <w:fldChar w:fldCharType="separate"/>
      </w:r>
      <w:ins w:id="2274" w:author="Tom Bergeron" w:date="2020-09-25T15:54:00Z">
        <w:r w:rsidR="00D75DE9">
          <w:rPr>
            <w:noProof/>
          </w:rPr>
          <w:t>86</w:t>
        </w:r>
      </w:ins>
      <w:del w:id="2275" w:author="Tom Bergeron" w:date="2020-09-25T15:54:00Z">
        <w:r w:rsidDel="00D75DE9">
          <w:rPr>
            <w:noProof/>
          </w:rPr>
          <w:delText>161</w:delText>
        </w:r>
      </w:del>
      <w:r>
        <w:rPr>
          <w:noProof/>
        </w:rPr>
        <w:fldChar w:fldCharType="end"/>
      </w:r>
      <w:bookmarkEnd w:id="2273"/>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22B9E948" w:rsidR="008708F9" w:rsidRDefault="002711F3" w:rsidP="002711F3">
      <w:pPr>
        <w:rPr>
          <w:rStyle w:val="PlainTextChar"/>
        </w:rPr>
      </w:pPr>
      <w:r w:rsidRPr="00F0388A">
        <w:t>For example:  I</w:t>
      </w:r>
      <w:r w:rsidR="008708F9" w:rsidRPr="00F0388A">
        <w:t>f the profiles are in</w:t>
      </w:r>
      <w:r w:rsidRPr="00F0388A">
        <w:t xml:space="preserve"> the folder </w:t>
      </w:r>
      <w:r w:rsidR="008708F9" w:rsidRPr="00F0388A">
        <w:rPr>
          <w:rStyle w:val="PlainTextChar"/>
        </w:rPr>
        <w:t>F:\</w:t>
      </w:r>
      <w:r w:rsidR="000765E5">
        <w:rPr>
          <w:rStyle w:val="PlainTextChar"/>
        </w:rPr>
        <w:t>W</w:t>
      </w:r>
      <w:r w:rsidR="005C3DF8" w:rsidRPr="00F0388A">
        <w:rPr>
          <w:rStyle w:val="PlainTextChar"/>
        </w:rPr>
        <w:t>PI</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0765E5">
        <w:rPr>
          <w:rStyle w:val="PlainTextChar"/>
        </w:rPr>
        <w:t>W</w:t>
      </w:r>
      <w:r w:rsidR="005C3DF8" w:rsidRPr="00F0388A">
        <w:rPr>
          <w:rStyle w:val="PlainTextChar"/>
        </w:rPr>
        <w:t>PI</w:t>
      </w:r>
      <w:r w:rsidRPr="00F0388A">
        <w:rPr>
          <w:rStyle w:val="PlainTextChar"/>
        </w:rPr>
        <w:t>\</w:t>
      </w:r>
      <w:r w:rsidR="002E30F0">
        <w:rPr>
          <w:rStyle w:val="PlainTextChar"/>
        </w:rPr>
        <w:t>.</w:t>
      </w:r>
    </w:p>
    <w:p w14:paraId="4E8B9250" w14:textId="77777777" w:rsidR="00706E3F" w:rsidRPr="00F0388A" w:rsidRDefault="00706E3F" w:rsidP="00706E3F"/>
    <w:p w14:paraId="7A9894F9" w14:textId="77777777" w:rsidR="0058069D" w:rsidRDefault="0058069D" w:rsidP="0058069D">
      <w:bookmarkStart w:id="2276" w:name="_Baseline_Recipe_Explained"/>
      <w:bookmarkStart w:id="2277" w:name="_KIC_24/7_without_Board_Sensor_(Belt"/>
      <w:bookmarkEnd w:id="2276"/>
      <w:bookmarkEnd w:id="2277"/>
    </w:p>
    <w:p w14:paraId="4A980CDE" w14:textId="77777777" w:rsidR="005F1B1B" w:rsidRDefault="00530DA9" w:rsidP="00676B77">
      <w:pPr>
        <w:pStyle w:val="Heading1"/>
      </w:pPr>
      <w:bookmarkStart w:id="2278" w:name="_Toc119468189"/>
      <w:bookmarkStart w:id="2279" w:name="_Toc176001820"/>
      <w:bookmarkStart w:id="2280" w:name="_Toc353195480"/>
      <w:bookmarkStart w:id="2281" w:name="_Toc358296422"/>
      <w:bookmarkStart w:id="2282" w:name="_Toc358298587"/>
      <w:bookmarkStart w:id="2283" w:name="_Toc33512795"/>
      <w:bookmarkStart w:id="2284" w:name="_Toc40509284"/>
      <w:bookmarkStart w:id="2285" w:name="_Toc119468206"/>
      <w:bookmarkStart w:id="2286" w:name="_Toc353195468"/>
      <w:bookmarkStart w:id="2287" w:name="_Toc358296401"/>
      <w:bookmarkStart w:id="2288" w:name="_Toc358298566"/>
      <w:bookmarkStart w:id="2289" w:name="_Toc469335070"/>
      <w:bookmarkStart w:id="2290" w:name="_Toc504120500"/>
      <w:bookmarkStart w:id="2291" w:name="_Toc527644483"/>
      <w:bookmarkStart w:id="2292" w:name="_Toc528599582"/>
      <w:bookmarkStart w:id="2293" w:name="_Toc17993619"/>
      <w:bookmarkStart w:id="2294" w:name="_Toc37267340"/>
      <w:bookmarkStart w:id="2295" w:name="_Toc51666686"/>
      <w:bookmarkStart w:id="2296" w:name="_Toc51666895"/>
      <w:r>
        <w:lastRenderedPageBreak/>
        <w:t>Status Messages</w:t>
      </w:r>
      <w:r w:rsidRPr="00FE49E5">
        <w:t xml:space="preserve"> </w:t>
      </w:r>
      <w:proofErr w:type="gramStart"/>
      <w:r>
        <w:t>And</w:t>
      </w:r>
      <w:proofErr w:type="gramEnd"/>
      <w:r>
        <w:t xml:space="preserve"> Alarms</w:t>
      </w:r>
      <w:bookmarkEnd w:id="2286"/>
      <w:bookmarkEnd w:id="2287"/>
      <w:bookmarkEnd w:id="2288"/>
      <w:bookmarkEnd w:id="2289"/>
      <w:bookmarkEnd w:id="2290"/>
      <w:bookmarkEnd w:id="2291"/>
      <w:bookmarkEnd w:id="2292"/>
      <w:bookmarkEnd w:id="2293"/>
      <w:bookmarkEnd w:id="2294"/>
      <w:bookmarkEnd w:id="2295"/>
      <w:bookmarkEnd w:id="2296"/>
    </w:p>
    <w:p w14:paraId="46327697" w14:textId="77777777" w:rsidR="005F1B1B" w:rsidRDefault="005F1B1B" w:rsidP="005F1B1B">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408"/>
        <w:gridCol w:w="3168"/>
      </w:tblGrid>
      <w:tr w:rsidR="005F1B1B" w14:paraId="4900866C" w14:textId="77777777" w:rsidTr="00B810DE">
        <w:tc>
          <w:tcPr>
            <w:tcW w:w="6408" w:type="dxa"/>
            <w:shd w:val="clear" w:color="auto" w:fill="auto"/>
          </w:tcPr>
          <w:p w14:paraId="25DA7FB5" w14:textId="1F9595D6" w:rsidR="005F1B1B" w:rsidRDefault="005F1B1B" w:rsidP="00B810DE">
            <w:r>
              <w:t>Alarm mes</w:t>
            </w:r>
            <w:r w:rsidR="00297629">
              <w:t xml:space="preserve">sages typically appear in red. </w:t>
            </w:r>
            <w:r>
              <w:t xml:space="preserve">An alarm status may accompany a signal from the </w:t>
            </w:r>
            <w:r w:rsidR="000765E5">
              <w:t>DAU</w:t>
            </w:r>
            <w:r>
              <w:t xml:space="preserve"> to the alarm relay, which</w:t>
            </w:r>
            <w:r w:rsidR="000765E5">
              <w:t xml:space="preserve"> </w:t>
            </w:r>
            <w:r>
              <w:t>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1D4E026D">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77777777" w:rsidR="005F1B1B" w:rsidRDefault="005F1B1B" w:rsidP="005F1B1B">
      <w:r>
        <w:t>Some status messages and alarms are specific to different functions of the software.  Some may appear when you are first running profiles to establish a baseline.  Others appear only when you begin Virtual Profiling.</w:t>
      </w:r>
    </w:p>
    <w:p w14:paraId="1AF7D2FE" w14:textId="77777777" w:rsidR="005F1B1B" w:rsidRDefault="00A24EC7" w:rsidP="00D36D96">
      <w:pPr>
        <w:pStyle w:val="Heading2"/>
      </w:pPr>
      <w:bookmarkStart w:id="2297" w:name="_Toc353195469"/>
      <w:bookmarkStart w:id="2298" w:name="_Toc358296402"/>
      <w:bookmarkStart w:id="2299" w:name="_Toc358298567"/>
      <w:bookmarkStart w:id="2300" w:name="_Toc469335071"/>
      <w:bookmarkStart w:id="2301" w:name="_Toc504120501"/>
      <w:bookmarkStart w:id="2302" w:name="_Toc527644484"/>
      <w:bookmarkStart w:id="2303" w:name="_Toc528599583"/>
      <w:bookmarkStart w:id="2304" w:name="_Toc17993620"/>
      <w:bookmarkStart w:id="2305" w:name="_Toc37267341"/>
      <w:bookmarkStart w:id="2306" w:name="_Toc51666687"/>
      <w:bookmarkStart w:id="2307" w:name="_Toc51666896"/>
      <w:r>
        <w:t>Acknowledge</w:t>
      </w:r>
      <w:r w:rsidR="005F1B1B">
        <w:t xml:space="preserve"> </w:t>
      </w:r>
      <w:r w:rsidR="00BB1720">
        <w:t>Alarms</w:t>
      </w:r>
      <w:bookmarkEnd w:id="2297"/>
      <w:bookmarkEnd w:id="2298"/>
      <w:bookmarkEnd w:id="2299"/>
      <w:bookmarkEnd w:id="2300"/>
      <w:bookmarkEnd w:id="2301"/>
      <w:bookmarkEnd w:id="2302"/>
      <w:bookmarkEnd w:id="2303"/>
      <w:bookmarkEnd w:id="2304"/>
      <w:bookmarkEnd w:id="2305"/>
      <w:bookmarkEnd w:id="2306"/>
      <w:bookmarkEnd w:id="23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54BFC40C">
                  <wp:extent cx="1301750" cy="831850"/>
                  <wp:effectExtent l="0" t="0" r="0" b="6350"/>
                  <wp:docPr id="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61DE229C" w:rsidR="005F1B1B" w:rsidRDefault="005F1B1B" w:rsidP="00A24EC7">
            <w:r>
              <w:t xml:space="preserve">You can use </w:t>
            </w:r>
            <w:r w:rsidR="000765E5">
              <w:t xml:space="preserve">the basic </w:t>
            </w:r>
            <w:r>
              <w:t>password protection to limit the ability to acknowledge alarms.  To do so, you first need to specify the following value in the KIC2000UserSettings.kiccfg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63011546" w:rsidR="005F1B1B" w:rsidRDefault="005F1B1B" w:rsidP="00B810DE">
            <w:pPr>
              <w:keepNext/>
              <w:spacing w:after="120"/>
            </w:pPr>
            <w:proofErr w:type="spellStart"/>
            <w:r>
              <w:t>UsingPasswordwithRedAlarm</w:t>
            </w:r>
            <w:proofErr w:type="spellEnd"/>
            <w:r>
              <w:t>=1</w:t>
            </w:r>
          </w:p>
          <w:p w14:paraId="03A68936" w14:textId="06CB4FBB" w:rsidR="000765E5" w:rsidRDefault="000765E5" w:rsidP="000765E5">
            <w:r w:rsidRPr="00F16046">
              <w:rPr>
                <w:b/>
              </w:rPr>
              <w:t>Note</w:t>
            </w:r>
            <w:r>
              <w:t>: Enabling this function only applies to alarms.  A simple mouse click acknowledges and clears warning messages.</w:t>
            </w:r>
          </w:p>
          <w:p w14:paraId="3B9A1A5D" w14:textId="77777777" w:rsidR="000765E5" w:rsidRDefault="000765E5" w:rsidP="00B810DE">
            <w:pPr>
              <w:keepNext/>
              <w:spacing w:after="120"/>
            </w:pP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5BD0DFE4">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772A1E5E">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0F46F629" w14:textId="77777777" w:rsidR="005F1B1B" w:rsidRDefault="005F1B1B" w:rsidP="00D36D96">
      <w:pPr>
        <w:pStyle w:val="Heading2"/>
      </w:pPr>
      <w:bookmarkStart w:id="2308" w:name="_Toc353195470"/>
      <w:bookmarkStart w:id="2309" w:name="_Toc358296403"/>
      <w:bookmarkStart w:id="2310" w:name="_Toc358298568"/>
      <w:bookmarkStart w:id="2311" w:name="_Toc469335072"/>
      <w:bookmarkStart w:id="2312" w:name="_Toc504120502"/>
      <w:bookmarkStart w:id="2313" w:name="_Toc527644485"/>
      <w:bookmarkStart w:id="2314" w:name="_Toc528599584"/>
      <w:bookmarkStart w:id="2315" w:name="_Toc17993621"/>
      <w:bookmarkStart w:id="2316" w:name="_Toc37267342"/>
      <w:bookmarkStart w:id="2317" w:name="_Toc51666688"/>
      <w:bookmarkStart w:id="2318" w:name="_Toc51666897"/>
      <w:r>
        <w:lastRenderedPageBreak/>
        <w:t xml:space="preserve">Messages </w:t>
      </w:r>
      <w:r w:rsidR="00297629">
        <w:t>During Profiling and</w:t>
      </w:r>
      <w:r w:rsidR="00BB1720">
        <w:t xml:space="preserve"> Baseline Profiling</w:t>
      </w:r>
      <w:bookmarkEnd w:id="2278"/>
      <w:bookmarkEnd w:id="2308"/>
      <w:bookmarkEnd w:id="2309"/>
      <w:bookmarkEnd w:id="2310"/>
      <w:bookmarkEnd w:id="2311"/>
      <w:bookmarkEnd w:id="2312"/>
      <w:bookmarkEnd w:id="2313"/>
      <w:bookmarkEnd w:id="2314"/>
      <w:bookmarkEnd w:id="2315"/>
      <w:bookmarkEnd w:id="2316"/>
      <w:bookmarkEnd w:id="2317"/>
      <w:bookmarkEnd w:id="2318"/>
    </w:p>
    <w:p w14:paraId="305E4B34" w14:textId="4256BF66" w:rsidR="005F1B1B" w:rsidRPr="00F0388A" w:rsidRDefault="005F1B1B" w:rsidP="005F1B1B">
      <w:bookmarkStart w:id="2319" w:name="_Toc33512786"/>
      <w:r w:rsidRPr="00F0388A">
        <w:t xml:space="preserve">During the profiling portion prior to starting a Virtual Profile, you may experience some conditions that </w:t>
      </w:r>
      <w:r w:rsidR="008166AF">
        <w:t>generate alarms or notification messages</w:t>
      </w:r>
      <w:r w:rsidRPr="00F0388A">
        <w:t xml:space="preserve">.  Below is a table </w:t>
      </w:r>
      <w:r w:rsidR="00686C6B">
        <w:t xml:space="preserve">of some of </w:t>
      </w:r>
      <w:r w:rsidRPr="00F0388A">
        <w:t>the message</w:t>
      </w:r>
      <w:r w:rsidR="00686C6B">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2320" w:author="Tom Bergeron" w:date="2020-09-25T15:54:00Z">
        <w:r w:rsidR="00D75DE9" w:rsidRPr="00F0388A">
          <w:t xml:space="preserve">Table </w:t>
        </w:r>
        <w:r w:rsidR="00D75DE9">
          <w:rPr>
            <w:noProof/>
          </w:rPr>
          <w:t>1</w:t>
        </w:r>
      </w:ins>
      <w:del w:id="2321" w:author="Tom Bergeron" w:date="2020-09-25T15:54:00Z">
        <w:r w:rsidR="00556C6F" w:rsidRPr="00F0388A" w:rsidDel="00D75DE9">
          <w:delText xml:space="preserve">Table </w:delText>
        </w:r>
        <w:r w:rsidR="00556C6F" w:rsidDel="00D75DE9">
          <w:rPr>
            <w:noProof/>
          </w:rPr>
          <w:delText>2</w:delText>
        </w:r>
      </w:del>
      <w:r w:rsidRPr="00F0388A">
        <w:fldChar w:fldCharType="end"/>
      </w:r>
      <w:r w:rsidRPr="00F0388A">
        <w:t>.</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77777777" w:rsidR="005F1B1B" w:rsidRPr="00F0388A" w:rsidRDefault="005F1B1B" w:rsidP="00B810DE">
            <w:pPr>
              <w:rPr>
                <w:rFonts w:ascii="Arial" w:hAnsi="Arial" w:cs="Arial"/>
                <w:sz w:val="18"/>
                <w:szCs w:val="18"/>
              </w:rPr>
            </w:pPr>
            <w:r w:rsidRPr="00F0388A">
              <w:rPr>
                <w:rFonts w:ascii="Arial" w:hAnsi="Arial" w:cs="Arial"/>
                <w:sz w:val="18"/>
                <w:szCs w:val="18"/>
              </w:rPr>
              <w:t>Recent profile of xxx%, PWI must be 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3839CDCB" w:rsidR="005F1B1B" w:rsidRPr="00F0388A" w:rsidRDefault="002E30F0" w:rsidP="00B810DE">
            <w:pPr>
              <w:rPr>
                <w:rFonts w:ascii="Arial" w:hAnsi="Arial" w:cs="Arial"/>
                <w:sz w:val="18"/>
                <w:szCs w:val="18"/>
              </w:rPr>
            </w:pPr>
            <w:r>
              <w:rPr>
                <w:rFonts w:ascii="Arial" w:hAnsi="Arial" w:cs="Arial"/>
                <w:sz w:val="18"/>
                <w:szCs w:val="18"/>
              </w:rPr>
              <w:t>DA</w:t>
            </w:r>
            <w:r w:rsidR="005F1B1B" w:rsidRPr="00F0388A">
              <w:rPr>
                <w:rFonts w:ascii="Arial" w:hAnsi="Arial" w:cs="Arial"/>
                <w:sz w:val="18"/>
                <w:szCs w:val="18"/>
              </w:rPr>
              <w:t>U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0E914980" w:rsidR="005F1B1B" w:rsidRPr="00F0388A" w:rsidRDefault="005F1B1B" w:rsidP="005F1B1B">
      <w:pPr>
        <w:pStyle w:val="Caption"/>
      </w:pPr>
      <w:bookmarkStart w:id="2322"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ins w:id="2323" w:author="Tom Bergeron" w:date="2020-09-25T15:54:00Z">
        <w:r w:rsidR="00D75DE9">
          <w:rPr>
            <w:noProof/>
          </w:rPr>
          <w:t>1</w:t>
        </w:r>
      </w:ins>
      <w:del w:id="2324" w:author="Tom Bergeron" w:date="2020-09-25T15:54:00Z">
        <w:r w:rsidR="00556C6F" w:rsidDel="00D75DE9">
          <w:rPr>
            <w:noProof/>
          </w:rPr>
          <w:delText>2</w:delText>
        </w:r>
      </w:del>
      <w:r w:rsidR="00B41E3E">
        <w:rPr>
          <w:noProof/>
        </w:rPr>
        <w:fldChar w:fldCharType="end"/>
      </w:r>
      <w:bookmarkEnd w:id="2322"/>
      <w:r w:rsidRPr="00F0388A">
        <w:t>: Profiling System Alarms</w:t>
      </w:r>
    </w:p>
    <w:p w14:paraId="6125E655" w14:textId="77777777" w:rsidR="00444ECE" w:rsidRDefault="00444ECE" w:rsidP="00764D3A">
      <w:bookmarkStart w:id="2325" w:name="_Toc353195471"/>
      <w:bookmarkStart w:id="2326" w:name="_Toc358296404"/>
      <w:bookmarkStart w:id="2327" w:name="_Toc358298569"/>
      <w:bookmarkStart w:id="2328" w:name="_Toc469335073"/>
    </w:p>
    <w:p w14:paraId="06022625" w14:textId="77777777" w:rsidR="005F1B1B" w:rsidRPr="00F0388A" w:rsidRDefault="005F1B1B" w:rsidP="00D36D96">
      <w:pPr>
        <w:pStyle w:val="Heading2"/>
      </w:pPr>
      <w:bookmarkStart w:id="2329" w:name="_Toc504120503"/>
      <w:bookmarkStart w:id="2330" w:name="_Toc527644486"/>
      <w:bookmarkStart w:id="2331" w:name="_Toc528599585"/>
      <w:bookmarkStart w:id="2332" w:name="_Toc17993622"/>
      <w:bookmarkStart w:id="2333" w:name="_Toc37267343"/>
      <w:bookmarkStart w:id="2334" w:name="_Toc51666689"/>
      <w:bookmarkStart w:id="2335" w:name="_Toc51666898"/>
      <w:r w:rsidRPr="00F0388A">
        <w:t xml:space="preserve">System </w:t>
      </w:r>
      <w:r w:rsidR="00BB1720" w:rsidRPr="00F0388A">
        <w:t xml:space="preserve">Message </w:t>
      </w:r>
      <w:r w:rsidR="00297629">
        <w:t xml:space="preserve">and </w:t>
      </w:r>
      <w:r w:rsidR="00BB1720" w:rsidRPr="00F0388A">
        <w:t>Alarms</w:t>
      </w:r>
      <w:bookmarkEnd w:id="2325"/>
      <w:bookmarkEnd w:id="2326"/>
      <w:bookmarkEnd w:id="2327"/>
      <w:bookmarkEnd w:id="2328"/>
      <w:bookmarkEnd w:id="2329"/>
      <w:bookmarkEnd w:id="2330"/>
      <w:bookmarkEnd w:id="2331"/>
      <w:bookmarkEnd w:id="2332"/>
      <w:bookmarkEnd w:id="2333"/>
      <w:bookmarkEnd w:id="2334"/>
      <w:bookmarkEnd w:id="2335"/>
    </w:p>
    <w:p w14:paraId="1B7E1610" w14:textId="77777777" w:rsidR="005F1B1B" w:rsidRPr="00F0388A" w:rsidRDefault="005F1B1B">
      <w:pPr>
        <w:pStyle w:val="Heading3"/>
      </w:pPr>
      <w:bookmarkStart w:id="2336" w:name="_Toc358296405"/>
      <w:bookmarkStart w:id="2337" w:name="_Toc358298570"/>
      <w:bookmarkStart w:id="2338" w:name="_Toc469335074"/>
      <w:bookmarkStart w:id="2339" w:name="_Toc504120504"/>
      <w:bookmarkStart w:id="2340" w:name="_Toc527644487"/>
      <w:bookmarkStart w:id="2341" w:name="_Toc528599586"/>
      <w:bookmarkStart w:id="2342" w:name="_Toc17993623"/>
      <w:bookmarkStart w:id="2343" w:name="_Toc37267344"/>
      <w:bookmarkStart w:id="2344" w:name="_Toc51666899"/>
      <w:r>
        <w:t>Message</w:t>
      </w:r>
      <w:r w:rsidR="008058F8">
        <w:t>, H</w:t>
      </w:r>
      <w:r w:rsidR="008058F8" w:rsidRPr="00F0388A">
        <w:t xml:space="preserve">igh </w:t>
      </w:r>
      <w:r w:rsidRPr="00F0388A">
        <w:t>PWI</w:t>
      </w:r>
      <w:bookmarkEnd w:id="2336"/>
      <w:bookmarkEnd w:id="2337"/>
      <w:bookmarkEnd w:id="2338"/>
      <w:bookmarkEnd w:id="2339"/>
      <w:bookmarkEnd w:id="2340"/>
      <w:bookmarkEnd w:id="2341"/>
      <w:bookmarkEnd w:id="2342"/>
      <w:bookmarkEnd w:id="2343"/>
      <w:bookmarkEnd w:id="2344"/>
    </w:p>
    <w:tbl>
      <w:tblPr>
        <w:tblW w:w="0" w:type="auto"/>
        <w:tblLook w:val="04A0" w:firstRow="1" w:lastRow="0" w:firstColumn="1" w:lastColumn="0" w:noHBand="0" w:noVBand="1"/>
      </w:tblPr>
      <w:tblGrid>
        <w:gridCol w:w="3850"/>
        <w:gridCol w:w="5726"/>
      </w:tblGrid>
      <w:tr w:rsidR="005F1B1B" w14:paraId="56006126" w14:textId="77777777" w:rsidTr="00416784">
        <w:tc>
          <w:tcPr>
            <w:tcW w:w="3850" w:type="dxa"/>
            <w:shd w:val="clear" w:color="auto" w:fill="auto"/>
          </w:tcPr>
          <w:p w14:paraId="4F211544" w14:textId="77777777" w:rsidR="005F1B1B" w:rsidRPr="00F0388A" w:rsidRDefault="005F1B1B" w:rsidP="00B810DE">
            <w:r w:rsidRPr="00F0388A">
              <w:t>If the verification profile PWI is &gt;= 100%, you will receive this message when starting the VP.</w:t>
            </w:r>
          </w:p>
          <w:p w14:paraId="4339A70C" w14:textId="1140EB60" w:rsidR="005F1B1B" w:rsidRDefault="005F1B1B" w:rsidP="00B810DE">
            <w:r w:rsidRPr="00F0388A">
              <w:t xml:space="preserve">If there was a problem with the most recent profile, it can be </w:t>
            </w:r>
            <w:r w:rsidR="008166AF" w:rsidRPr="00F0388A">
              <w:t>deleted,</w:t>
            </w:r>
            <w:r w:rsidRPr="00F0388A">
              <w:t xml:space="preserve"> and the system will try to use the next most recent profile as the baseline profile.  Otherwise, you are advised to run another profile.  See </w:t>
            </w:r>
            <w:r w:rsidRPr="00F0388A">
              <w:fldChar w:fldCharType="begin"/>
            </w:r>
            <w:r w:rsidRPr="00F0388A">
              <w:instrText xml:space="preserve"> REF _Ref186046059 \h  \* MERGEFORMAT </w:instrText>
            </w:r>
            <w:r w:rsidRPr="00F0388A">
              <w:fldChar w:fldCharType="separate"/>
            </w:r>
            <w:ins w:id="2345" w:author="Tom Bergeron" w:date="2020-09-25T15:54:00Z">
              <w:r w:rsidR="00D75DE9" w:rsidRPr="00D75DE9">
                <w:rPr>
                  <w:rPrChange w:id="2346" w:author="Tom Bergeron" w:date="2020-09-25T15:54:00Z">
                    <w:rPr>
                      <w:rFonts w:ascii="Arial" w:hAnsi="Arial" w:cs="Arial"/>
                      <w:sz w:val="16"/>
                      <w:szCs w:val="16"/>
                    </w:rPr>
                  </w:rPrChange>
                </w:rPr>
                <w:t xml:space="preserve">Figure </w:t>
              </w:r>
              <w:r w:rsidR="00D75DE9" w:rsidRPr="00D75DE9">
                <w:rPr>
                  <w:noProof/>
                  <w:rPrChange w:id="2347" w:author="Tom Bergeron" w:date="2020-09-25T15:54:00Z">
                    <w:rPr>
                      <w:rFonts w:ascii="Arial" w:hAnsi="Arial" w:cs="Arial"/>
                      <w:noProof/>
                      <w:sz w:val="16"/>
                      <w:szCs w:val="16"/>
                    </w:rPr>
                  </w:rPrChange>
                </w:rPr>
                <w:t>87</w:t>
              </w:r>
            </w:ins>
            <w:del w:id="2348" w:author="Tom Bergeron" w:date="2020-09-25T15:54:00Z">
              <w:r w:rsidR="00556C6F" w:rsidRPr="00556C6F" w:rsidDel="00D75DE9">
                <w:delText xml:space="preserve">Figure </w:delText>
              </w:r>
              <w:r w:rsidR="00556C6F" w:rsidRPr="00556C6F" w:rsidDel="00D75DE9">
                <w:rPr>
                  <w:noProof/>
                </w:rPr>
                <w:delText>176</w:delText>
              </w:r>
            </w:del>
            <w:r w:rsidRPr="00F0388A">
              <w:fldChar w:fldCharType="end"/>
            </w:r>
            <w:r w:rsidRPr="00F0388A">
              <w:t>.</w:t>
            </w:r>
          </w:p>
        </w:tc>
        <w:tc>
          <w:tcPr>
            <w:tcW w:w="5726" w:type="dxa"/>
            <w:shd w:val="clear" w:color="auto" w:fill="auto"/>
          </w:tcPr>
          <w:p w14:paraId="15CA4CEE" w14:textId="77777777" w:rsidR="005F1B1B" w:rsidRDefault="00DD450D" w:rsidP="00B810DE">
            <w:pPr>
              <w:jc w:val="center"/>
            </w:pPr>
            <w:r w:rsidRPr="00F0388A">
              <w:rPr>
                <w:noProof/>
              </w:rPr>
              <w:drawing>
                <wp:inline distT="0" distB="0" distL="0" distR="0" wp14:anchorId="72A1EF92" wp14:editId="25DBF59C">
                  <wp:extent cx="2099456" cy="1127362"/>
                  <wp:effectExtent l="19050" t="19050" r="15240" b="158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2139151" cy="1148677"/>
                          </a:xfrm>
                          <a:prstGeom prst="rect">
                            <a:avLst/>
                          </a:prstGeom>
                          <a:noFill/>
                          <a:ln w="9525" cmpd="sng">
                            <a:solidFill>
                              <a:srgbClr val="000000"/>
                            </a:solidFill>
                            <a:miter lim="800000"/>
                            <a:headEnd/>
                            <a:tailEnd/>
                          </a:ln>
                          <a:effectLst/>
                        </pic:spPr>
                      </pic:pic>
                    </a:graphicData>
                  </a:graphic>
                </wp:inline>
              </w:drawing>
            </w:r>
          </w:p>
          <w:p w14:paraId="0CF60A93" w14:textId="622F834A" w:rsidR="005F1B1B" w:rsidRPr="00AF1D5A" w:rsidRDefault="005F1B1B" w:rsidP="00B810DE">
            <w:pPr>
              <w:jc w:val="center"/>
              <w:rPr>
                <w:rFonts w:ascii="Arial" w:hAnsi="Arial" w:cs="Arial"/>
                <w:sz w:val="16"/>
                <w:szCs w:val="16"/>
              </w:rPr>
            </w:pPr>
            <w:bookmarkStart w:id="2349"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2350" w:author="Tom Bergeron" w:date="2020-09-25T15:54:00Z">
              <w:r w:rsidR="00D75DE9">
                <w:rPr>
                  <w:rFonts w:ascii="Arial" w:hAnsi="Arial" w:cs="Arial"/>
                  <w:noProof/>
                  <w:sz w:val="16"/>
                  <w:szCs w:val="16"/>
                </w:rPr>
                <w:t>87</w:t>
              </w:r>
            </w:ins>
            <w:del w:id="2351" w:author="Tom Bergeron" w:date="2020-09-25T15:54:00Z">
              <w:r w:rsidR="00556C6F" w:rsidDel="00D75DE9">
                <w:rPr>
                  <w:rFonts w:ascii="Arial" w:hAnsi="Arial" w:cs="Arial"/>
                  <w:noProof/>
                  <w:sz w:val="16"/>
                  <w:szCs w:val="16"/>
                </w:rPr>
                <w:delText>176</w:delText>
              </w:r>
            </w:del>
            <w:r w:rsidRPr="00AF1D5A">
              <w:rPr>
                <w:rFonts w:ascii="Arial" w:hAnsi="Arial" w:cs="Arial"/>
                <w:sz w:val="16"/>
                <w:szCs w:val="16"/>
              </w:rPr>
              <w:fldChar w:fldCharType="end"/>
            </w:r>
            <w:bookmarkEnd w:id="2349"/>
            <w:r w:rsidRPr="00AF1D5A">
              <w:rPr>
                <w:rFonts w:ascii="Arial" w:hAnsi="Arial" w:cs="Arial"/>
                <w:sz w:val="16"/>
                <w:szCs w:val="16"/>
              </w:rPr>
              <w:t>: Message High PWI</w:t>
            </w:r>
          </w:p>
        </w:tc>
      </w:tr>
    </w:tbl>
    <w:p w14:paraId="679BCE09" w14:textId="77777777" w:rsidR="00416784" w:rsidRDefault="00416784"/>
    <w:p w14:paraId="5F3C2A4D" w14:textId="5C4F780A" w:rsidR="00416784" w:rsidRPr="00F0388A" w:rsidRDefault="00416784">
      <w:pPr>
        <w:pStyle w:val="Heading3"/>
      </w:pPr>
      <w:bookmarkStart w:id="2352" w:name="_Toc358296406"/>
      <w:bookmarkStart w:id="2353" w:name="_Toc358298571"/>
      <w:bookmarkStart w:id="2354" w:name="_Toc469335075"/>
      <w:bookmarkStart w:id="2355" w:name="_Toc504120505"/>
      <w:bookmarkStart w:id="2356" w:name="_Toc527644488"/>
      <w:bookmarkStart w:id="2357" w:name="_Toc528599587"/>
      <w:bookmarkStart w:id="2358" w:name="_Toc17993624"/>
      <w:bookmarkStart w:id="2359" w:name="_Toc37267345"/>
      <w:bookmarkStart w:id="2360" w:name="_Toc51666900"/>
      <w:r>
        <w:t>Alar</w:t>
      </w:r>
      <w:r w:rsidR="003D0CF2">
        <w:t xml:space="preserve">m </w:t>
      </w:r>
      <w:r w:rsidRPr="00F0388A">
        <w:t>H1</w:t>
      </w:r>
      <w:bookmarkEnd w:id="2352"/>
      <w:bookmarkEnd w:id="2353"/>
      <w:bookmarkEnd w:id="2354"/>
      <w:bookmarkEnd w:id="2355"/>
      <w:bookmarkEnd w:id="2356"/>
      <w:bookmarkEnd w:id="2357"/>
      <w:bookmarkEnd w:id="2358"/>
      <w:bookmarkEnd w:id="2359"/>
      <w:bookmarkEnd w:id="2360"/>
    </w:p>
    <w:tbl>
      <w:tblPr>
        <w:tblW w:w="0" w:type="auto"/>
        <w:tblLook w:val="04A0" w:firstRow="1" w:lastRow="0" w:firstColumn="1" w:lastColumn="0" w:noHBand="0" w:noVBand="1"/>
      </w:tblPr>
      <w:tblGrid>
        <w:gridCol w:w="3850"/>
        <w:gridCol w:w="5726"/>
      </w:tblGrid>
      <w:tr w:rsidR="005F1B1B" w14:paraId="349EBB7B" w14:textId="77777777" w:rsidTr="00416784">
        <w:tc>
          <w:tcPr>
            <w:tcW w:w="3850" w:type="dxa"/>
            <w:shd w:val="clear" w:color="auto" w:fill="auto"/>
          </w:tcPr>
          <w:p w14:paraId="1893F278" w14:textId="2BA72F5C" w:rsidR="005F1B1B" w:rsidRDefault="005F1B1B" w:rsidP="00B810DE">
            <w:r w:rsidRPr="00F0388A">
              <w:t xml:space="preserve">No communication. This message </w:t>
            </w:r>
            <w:r w:rsidR="00176AC1">
              <w:t>can</w:t>
            </w:r>
            <w:r w:rsidRPr="00F0388A">
              <w:t xml:space="preserve"> appear </w:t>
            </w:r>
            <w:r w:rsidR="00580E20">
              <w:t>when trying to start VP and the DAU is</w:t>
            </w:r>
            <w:r w:rsidRPr="00F0388A">
              <w:t xml:space="preserve"> </w:t>
            </w:r>
            <w:r w:rsidR="008166AF">
              <w:t>disco</w:t>
            </w:r>
            <w:r w:rsidRPr="00F0388A">
              <w:t xml:space="preserve">nnected </w:t>
            </w:r>
            <w:r w:rsidR="00580E20">
              <w:t>or not communicating</w:t>
            </w:r>
            <w:r w:rsidRPr="00F0388A">
              <w:t xml:space="preserve">. </w:t>
            </w:r>
            <w:r w:rsidR="00580E20">
              <w:t>If it’s a basic timing issue, w</w:t>
            </w:r>
            <w:r w:rsidRPr="00F0388A">
              <w:t xml:space="preserve">aiting 5 seconds </w:t>
            </w:r>
            <w:r w:rsidR="00580E20">
              <w:t xml:space="preserve">can </w:t>
            </w:r>
            <w:r w:rsidRPr="00F0388A">
              <w:t xml:space="preserve">allow a connection to the </w:t>
            </w:r>
            <w:r w:rsidR="00580E20">
              <w:t>DAU</w:t>
            </w:r>
            <w:r w:rsidRPr="00F0388A">
              <w:t xml:space="preserve"> to be </w:t>
            </w:r>
            <w:r w:rsidR="00580E20">
              <w:t>re-</w:t>
            </w:r>
            <w:r w:rsidRPr="00F0388A">
              <w:t xml:space="preserve">established.  See </w:t>
            </w:r>
            <w:r w:rsidRPr="00F0388A">
              <w:fldChar w:fldCharType="begin"/>
            </w:r>
            <w:r w:rsidRPr="00F0388A">
              <w:instrText xml:space="preserve"> REF _Ref186046086 \h  \* MERGEFORMAT </w:instrText>
            </w:r>
            <w:r w:rsidRPr="00F0388A">
              <w:fldChar w:fldCharType="separate"/>
            </w:r>
            <w:ins w:id="2361" w:author="Tom Bergeron" w:date="2020-09-25T15:54:00Z">
              <w:r w:rsidR="00D75DE9" w:rsidRPr="00D75DE9">
                <w:rPr>
                  <w:rPrChange w:id="2362" w:author="Tom Bergeron" w:date="2020-09-25T15:54:00Z">
                    <w:rPr>
                      <w:rFonts w:ascii="Arial" w:hAnsi="Arial" w:cs="Arial"/>
                      <w:sz w:val="16"/>
                      <w:szCs w:val="16"/>
                    </w:rPr>
                  </w:rPrChange>
                </w:rPr>
                <w:t xml:space="preserve">Figure </w:t>
              </w:r>
              <w:r w:rsidR="00D75DE9" w:rsidRPr="00D75DE9">
                <w:rPr>
                  <w:noProof/>
                  <w:rPrChange w:id="2363" w:author="Tom Bergeron" w:date="2020-09-25T15:54:00Z">
                    <w:rPr>
                      <w:rFonts w:ascii="Arial" w:hAnsi="Arial" w:cs="Arial"/>
                      <w:noProof/>
                      <w:sz w:val="16"/>
                      <w:szCs w:val="16"/>
                    </w:rPr>
                  </w:rPrChange>
                </w:rPr>
                <w:t>88</w:t>
              </w:r>
            </w:ins>
            <w:del w:id="2364" w:author="Tom Bergeron" w:date="2020-09-25T15:54:00Z">
              <w:r w:rsidR="00556C6F" w:rsidRPr="00556C6F" w:rsidDel="00D75DE9">
                <w:delText xml:space="preserve">Figure </w:delText>
              </w:r>
              <w:r w:rsidR="00556C6F" w:rsidRPr="00556C6F" w:rsidDel="00D75DE9">
                <w:rPr>
                  <w:noProof/>
                </w:rPr>
                <w:delText>177</w:delText>
              </w:r>
            </w:del>
            <w:r w:rsidRPr="00F0388A">
              <w:fldChar w:fldCharType="end"/>
            </w:r>
            <w:r w:rsidRPr="00F0388A">
              <w:t>.</w:t>
            </w:r>
          </w:p>
          <w:p w14:paraId="1A635249" w14:textId="77777777" w:rsidR="00580E20" w:rsidRDefault="00580E20" w:rsidP="00B810DE"/>
          <w:p w14:paraId="324675DB" w14:textId="77777777" w:rsidR="00580E20" w:rsidRDefault="00580E20" w:rsidP="00B810DE"/>
          <w:p w14:paraId="0A329D75" w14:textId="77777777" w:rsidR="00580E20" w:rsidRDefault="00580E20" w:rsidP="00B810DE"/>
          <w:p w14:paraId="72237F0C" w14:textId="77777777" w:rsidR="00580E20" w:rsidRDefault="00580E20" w:rsidP="00B810DE"/>
          <w:p w14:paraId="32026060" w14:textId="77777777" w:rsidR="00580E20" w:rsidRDefault="00580E20" w:rsidP="00B810DE"/>
          <w:p w14:paraId="222FAF8E" w14:textId="56CDD8C8" w:rsidR="00580E20" w:rsidRDefault="00580E20" w:rsidP="00B810DE"/>
        </w:tc>
        <w:tc>
          <w:tcPr>
            <w:tcW w:w="5726" w:type="dxa"/>
            <w:shd w:val="clear" w:color="auto" w:fill="auto"/>
          </w:tcPr>
          <w:p w14:paraId="1A6E9D6D" w14:textId="77777777" w:rsidR="005F1B1B" w:rsidRDefault="005F1B1B" w:rsidP="00B810DE"/>
          <w:p w14:paraId="209A12FA" w14:textId="77777777" w:rsidR="005F1B1B" w:rsidRDefault="00DD450D" w:rsidP="00EC251F">
            <w:pPr>
              <w:jc w:val="center"/>
            </w:pPr>
            <w:r w:rsidRPr="00F0388A">
              <w:rPr>
                <w:noProof/>
              </w:rPr>
              <w:drawing>
                <wp:inline distT="0" distB="0" distL="0" distR="0" wp14:anchorId="009AA47C" wp14:editId="026A2616">
                  <wp:extent cx="2464959" cy="1346200"/>
                  <wp:effectExtent l="19050" t="19050" r="12065"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2464959" cy="1346200"/>
                          </a:xfrm>
                          <a:prstGeom prst="rect">
                            <a:avLst/>
                          </a:prstGeom>
                          <a:noFill/>
                          <a:ln w="9525" cmpd="sng">
                            <a:solidFill>
                              <a:srgbClr val="000000"/>
                            </a:solidFill>
                            <a:miter lim="800000"/>
                            <a:headEnd/>
                            <a:tailEnd/>
                          </a:ln>
                          <a:effectLst/>
                        </pic:spPr>
                      </pic:pic>
                    </a:graphicData>
                  </a:graphic>
                </wp:inline>
              </w:drawing>
            </w:r>
          </w:p>
          <w:p w14:paraId="51D6B306" w14:textId="7C406E19" w:rsidR="005F1B1B" w:rsidRPr="00AF1D5A" w:rsidRDefault="005F1B1B" w:rsidP="00B810DE">
            <w:pPr>
              <w:jc w:val="center"/>
              <w:rPr>
                <w:rFonts w:ascii="Arial" w:hAnsi="Arial" w:cs="Arial"/>
                <w:sz w:val="16"/>
                <w:szCs w:val="16"/>
              </w:rPr>
            </w:pPr>
            <w:bookmarkStart w:id="2365"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2366" w:author="Tom Bergeron" w:date="2020-09-25T15:54:00Z">
              <w:r w:rsidR="00D75DE9">
                <w:rPr>
                  <w:rFonts w:ascii="Arial" w:hAnsi="Arial" w:cs="Arial"/>
                  <w:noProof/>
                  <w:sz w:val="16"/>
                  <w:szCs w:val="16"/>
                </w:rPr>
                <w:t>88</w:t>
              </w:r>
            </w:ins>
            <w:del w:id="2367" w:author="Tom Bergeron" w:date="2020-09-25T15:54:00Z">
              <w:r w:rsidR="00556C6F" w:rsidDel="00D75DE9">
                <w:rPr>
                  <w:rFonts w:ascii="Arial" w:hAnsi="Arial" w:cs="Arial"/>
                  <w:noProof/>
                  <w:sz w:val="16"/>
                  <w:szCs w:val="16"/>
                </w:rPr>
                <w:delText>177</w:delText>
              </w:r>
            </w:del>
            <w:r w:rsidRPr="00AF1D5A">
              <w:rPr>
                <w:rFonts w:ascii="Arial" w:hAnsi="Arial" w:cs="Arial"/>
                <w:sz w:val="16"/>
                <w:szCs w:val="16"/>
              </w:rPr>
              <w:fldChar w:fldCharType="end"/>
            </w:r>
            <w:bookmarkEnd w:id="2365"/>
            <w:r w:rsidRPr="00AF1D5A">
              <w:rPr>
                <w:rFonts w:ascii="Arial" w:hAnsi="Arial" w:cs="Arial"/>
                <w:sz w:val="16"/>
                <w:szCs w:val="16"/>
              </w:rPr>
              <w:t>: Alarm H1</w:t>
            </w:r>
          </w:p>
        </w:tc>
      </w:tr>
    </w:tbl>
    <w:p w14:paraId="488B3067" w14:textId="77777777" w:rsidR="00416784" w:rsidRDefault="00416784"/>
    <w:p w14:paraId="1ECCCDA4" w14:textId="0BF79A74" w:rsidR="00416784" w:rsidRDefault="00416784">
      <w:pPr>
        <w:pStyle w:val="Heading3"/>
      </w:pPr>
      <w:bookmarkStart w:id="2368" w:name="_Toc358296407"/>
      <w:bookmarkStart w:id="2369" w:name="_Toc358298572"/>
      <w:bookmarkStart w:id="2370" w:name="_Toc469335076"/>
      <w:bookmarkStart w:id="2371" w:name="_Toc504120506"/>
      <w:bookmarkStart w:id="2372" w:name="_Toc527644489"/>
      <w:bookmarkStart w:id="2373" w:name="_Toc528599588"/>
      <w:bookmarkStart w:id="2374" w:name="_Toc17993625"/>
      <w:bookmarkStart w:id="2375" w:name="_Toc37267346"/>
      <w:bookmarkStart w:id="2376" w:name="_Toc51666901"/>
      <w:r w:rsidRPr="00F0388A">
        <w:t>Alarm</w:t>
      </w:r>
      <w:r w:rsidR="003D0CF2">
        <w:t xml:space="preserve"> </w:t>
      </w:r>
      <w:r w:rsidRPr="00F0388A">
        <w:t>H7</w:t>
      </w:r>
      <w:bookmarkEnd w:id="2368"/>
      <w:bookmarkEnd w:id="2369"/>
      <w:bookmarkEnd w:id="2370"/>
      <w:bookmarkEnd w:id="2371"/>
      <w:bookmarkEnd w:id="2372"/>
      <w:bookmarkEnd w:id="2373"/>
      <w:bookmarkEnd w:id="2374"/>
      <w:bookmarkEnd w:id="2375"/>
      <w:bookmarkEnd w:id="2376"/>
    </w:p>
    <w:tbl>
      <w:tblPr>
        <w:tblW w:w="0" w:type="auto"/>
        <w:tblLook w:val="04A0" w:firstRow="1" w:lastRow="0" w:firstColumn="1" w:lastColumn="0" w:noHBand="0" w:noVBand="1"/>
      </w:tblPr>
      <w:tblGrid>
        <w:gridCol w:w="3850"/>
        <w:gridCol w:w="5726"/>
      </w:tblGrid>
      <w:tr w:rsidR="005F1B1B" w14:paraId="21ACE9B5" w14:textId="77777777" w:rsidTr="00416784">
        <w:tc>
          <w:tcPr>
            <w:tcW w:w="3850" w:type="dxa"/>
            <w:shd w:val="clear" w:color="auto" w:fill="auto"/>
          </w:tcPr>
          <w:p w14:paraId="31F9C779" w14:textId="20608B49"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w:t>
            </w:r>
            <w:r w:rsidR="00580E20">
              <w:t>machine</w:t>
            </w:r>
            <w:r w:rsidRPr="00F0388A">
              <w:t xml:space="preserve"> conveyor must be running and set to the correct speed settings in order to start</w:t>
            </w:r>
            <w:r w:rsidRPr="00AF1D5A">
              <w:rPr>
                <w:iCs/>
              </w:rPr>
              <w:t xml:space="preserve"> Virtual profiling.</w:t>
            </w:r>
            <w:r w:rsidRPr="00F0388A">
              <w:t xml:space="preserve">  See </w:t>
            </w:r>
            <w:r w:rsidRPr="00F0388A">
              <w:fldChar w:fldCharType="begin"/>
            </w:r>
            <w:r w:rsidRPr="00F0388A">
              <w:instrText xml:space="preserve"> REF _Ref186046098 \h  \* MERGEFORMAT </w:instrText>
            </w:r>
            <w:r w:rsidRPr="00F0388A">
              <w:fldChar w:fldCharType="separate"/>
            </w:r>
            <w:ins w:id="2377" w:author="Tom Bergeron" w:date="2020-09-25T15:54:00Z">
              <w:r w:rsidR="00D75DE9" w:rsidRPr="00D75DE9">
                <w:rPr>
                  <w:rPrChange w:id="2378" w:author="Tom Bergeron" w:date="2020-09-25T15:54:00Z">
                    <w:rPr>
                      <w:rFonts w:ascii="Arial" w:hAnsi="Arial" w:cs="Arial"/>
                      <w:sz w:val="16"/>
                      <w:szCs w:val="16"/>
                    </w:rPr>
                  </w:rPrChange>
                </w:rPr>
                <w:t xml:space="preserve">Figure </w:t>
              </w:r>
              <w:r w:rsidR="00D75DE9" w:rsidRPr="00D75DE9">
                <w:rPr>
                  <w:noProof/>
                  <w:rPrChange w:id="2379" w:author="Tom Bergeron" w:date="2020-09-25T15:54:00Z">
                    <w:rPr>
                      <w:rFonts w:ascii="Arial" w:hAnsi="Arial" w:cs="Arial"/>
                      <w:noProof/>
                      <w:sz w:val="16"/>
                      <w:szCs w:val="16"/>
                    </w:rPr>
                  </w:rPrChange>
                </w:rPr>
                <w:t>89</w:t>
              </w:r>
            </w:ins>
            <w:del w:id="2380" w:author="Tom Bergeron" w:date="2020-09-25T15:54:00Z">
              <w:r w:rsidR="00556C6F" w:rsidRPr="00556C6F" w:rsidDel="00D75DE9">
                <w:delText xml:space="preserve">Figure </w:delText>
              </w:r>
              <w:r w:rsidR="00556C6F" w:rsidRPr="00556C6F" w:rsidDel="00D75DE9">
                <w:rPr>
                  <w:noProof/>
                </w:rPr>
                <w:delText>178</w:delText>
              </w:r>
            </w:del>
            <w:r w:rsidRPr="00F0388A">
              <w:fldChar w:fldCharType="end"/>
            </w:r>
            <w:r w:rsidRPr="00F0388A">
              <w:t>.</w:t>
            </w:r>
          </w:p>
          <w:p w14:paraId="56663DF4" w14:textId="77777777" w:rsidR="005F1B1B" w:rsidRDefault="005F1B1B" w:rsidP="00B810DE"/>
        </w:tc>
        <w:tc>
          <w:tcPr>
            <w:tcW w:w="5726" w:type="dxa"/>
            <w:shd w:val="clear" w:color="auto" w:fill="auto"/>
          </w:tcPr>
          <w:p w14:paraId="2825EFF3" w14:textId="146149CC" w:rsidR="005F1B1B" w:rsidRDefault="00580E20" w:rsidP="00EC251F">
            <w:pPr>
              <w:jc w:val="center"/>
            </w:pPr>
            <w:r w:rsidRPr="00F0388A">
              <w:rPr>
                <w:noProof/>
              </w:rPr>
              <w:drawing>
                <wp:inline distT="0" distB="0" distL="0" distR="0" wp14:anchorId="5B0139A9" wp14:editId="34FD1486">
                  <wp:extent cx="2464708" cy="1126009"/>
                  <wp:effectExtent l="19050" t="19050" r="12065" b="1714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Picture 2078"/>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2476994" cy="1131622"/>
                          </a:xfrm>
                          <a:prstGeom prst="rect">
                            <a:avLst/>
                          </a:prstGeom>
                          <a:noFill/>
                          <a:ln w="9525" cmpd="sng">
                            <a:solidFill>
                              <a:srgbClr val="000000"/>
                            </a:solidFill>
                            <a:miter lim="800000"/>
                            <a:headEnd/>
                            <a:tailEnd/>
                          </a:ln>
                          <a:effectLst/>
                        </pic:spPr>
                      </pic:pic>
                    </a:graphicData>
                  </a:graphic>
                </wp:inline>
              </w:drawing>
            </w:r>
          </w:p>
          <w:p w14:paraId="527305A8" w14:textId="1CC29415" w:rsidR="005F1B1B" w:rsidRPr="00AF1D5A" w:rsidRDefault="005F1B1B" w:rsidP="00B810DE">
            <w:pPr>
              <w:jc w:val="center"/>
              <w:rPr>
                <w:rFonts w:ascii="Arial" w:hAnsi="Arial" w:cs="Arial"/>
                <w:sz w:val="16"/>
                <w:szCs w:val="16"/>
              </w:rPr>
            </w:pPr>
            <w:bookmarkStart w:id="2381"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2382" w:author="Tom Bergeron" w:date="2020-09-25T15:54:00Z">
              <w:r w:rsidR="00D75DE9">
                <w:rPr>
                  <w:rFonts w:ascii="Arial" w:hAnsi="Arial" w:cs="Arial"/>
                  <w:noProof/>
                  <w:sz w:val="16"/>
                  <w:szCs w:val="16"/>
                </w:rPr>
                <w:t>89</w:t>
              </w:r>
            </w:ins>
            <w:del w:id="2383" w:author="Tom Bergeron" w:date="2020-09-25T15:54:00Z">
              <w:r w:rsidR="00556C6F" w:rsidDel="00D75DE9">
                <w:rPr>
                  <w:rFonts w:ascii="Arial" w:hAnsi="Arial" w:cs="Arial"/>
                  <w:noProof/>
                  <w:sz w:val="16"/>
                  <w:szCs w:val="16"/>
                </w:rPr>
                <w:delText>178</w:delText>
              </w:r>
            </w:del>
            <w:r w:rsidRPr="00AF1D5A">
              <w:rPr>
                <w:rFonts w:ascii="Arial" w:hAnsi="Arial" w:cs="Arial"/>
                <w:sz w:val="16"/>
                <w:szCs w:val="16"/>
              </w:rPr>
              <w:fldChar w:fldCharType="end"/>
            </w:r>
            <w:bookmarkEnd w:id="2381"/>
            <w:r w:rsidRPr="00AF1D5A">
              <w:rPr>
                <w:rFonts w:ascii="Arial" w:hAnsi="Arial" w:cs="Arial"/>
                <w:sz w:val="16"/>
                <w:szCs w:val="16"/>
              </w:rPr>
              <w:t>: Alarm H7</w:t>
            </w:r>
          </w:p>
        </w:tc>
      </w:tr>
    </w:tbl>
    <w:p w14:paraId="018E78E8" w14:textId="77777777" w:rsidR="005F1B1B" w:rsidRPr="00F0388A" w:rsidRDefault="005F1B1B" w:rsidP="005F1B1B"/>
    <w:p w14:paraId="51C11FF1" w14:textId="77777777" w:rsidR="00444ECE" w:rsidRDefault="00444ECE">
      <w:pPr>
        <w:rPr>
          <w:rFonts w:ascii="Arial" w:hAnsi="Arial" w:cs="Arial"/>
          <w:b/>
          <w:bCs/>
          <w:sz w:val="24"/>
          <w:szCs w:val="26"/>
        </w:rPr>
      </w:pPr>
      <w:bookmarkStart w:id="2384" w:name="_Toc119468190"/>
      <w:bookmarkStart w:id="2385" w:name="_Toc358296408"/>
      <w:bookmarkStart w:id="2386" w:name="_Toc358298573"/>
      <w:bookmarkStart w:id="2387" w:name="_Toc469335077"/>
      <w:r>
        <w:br w:type="page"/>
      </w:r>
    </w:p>
    <w:p w14:paraId="78F33B36" w14:textId="77777777" w:rsidR="005F1B1B" w:rsidRPr="00F0388A" w:rsidRDefault="005F1B1B">
      <w:pPr>
        <w:pStyle w:val="Heading3"/>
      </w:pPr>
      <w:bookmarkStart w:id="2388" w:name="_Toc504120507"/>
      <w:bookmarkStart w:id="2389" w:name="_Toc527644490"/>
      <w:bookmarkStart w:id="2390" w:name="_Toc528599589"/>
      <w:bookmarkStart w:id="2391" w:name="_Toc17993626"/>
      <w:bookmarkStart w:id="2392" w:name="_Toc37267347"/>
      <w:bookmarkStart w:id="2393" w:name="_Toc51666902"/>
      <w:r>
        <w:lastRenderedPageBreak/>
        <w:t xml:space="preserve">Alarms </w:t>
      </w:r>
      <w:r w:rsidR="00297629">
        <w:t>a</w:t>
      </w:r>
      <w:r w:rsidR="008058F8">
        <w:t xml:space="preserve">nd Messages </w:t>
      </w:r>
      <w:r w:rsidR="00297629">
        <w:t>during</w:t>
      </w:r>
      <w:r w:rsidR="008058F8">
        <w:t xml:space="preserve"> </w:t>
      </w:r>
      <w:r w:rsidRPr="00F0388A">
        <w:t>Virtual Profiling</w:t>
      </w:r>
      <w:bookmarkEnd w:id="2319"/>
      <w:bookmarkEnd w:id="2384"/>
      <w:bookmarkEnd w:id="2385"/>
      <w:bookmarkEnd w:id="2386"/>
      <w:bookmarkEnd w:id="2387"/>
      <w:bookmarkEnd w:id="2388"/>
      <w:bookmarkEnd w:id="2389"/>
      <w:bookmarkEnd w:id="2390"/>
      <w:bookmarkEnd w:id="2391"/>
      <w:bookmarkEnd w:id="2392"/>
      <w:bookmarkEnd w:id="2393"/>
    </w:p>
    <w:p w14:paraId="26338A0B" w14:textId="77777777"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3D3CE922" w14:textId="77777777" w:rsidTr="00EC251F">
        <w:trPr>
          <w:trHeight w:hRule="exact" w:val="720"/>
          <w:tblHeader/>
          <w:jc w:val="center"/>
        </w:trPr>
        <w:tc>
          <w:tcPr>
            <w:tcW w:w="1701" w:type="dxa"/>
            <w:shd w:val="clear" w:color="auto" w:fill="FF0000"/>
            <w:noWrap/>
            <w:vAlign w:val="center"/>
          </w:tcPr>
          <w:p w14:paraId="1559FACD"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37F73A34"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2280AB6B"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4E7EFD41" w14:textId="77777777" w:rsidTr="00EC251F">
        <w:trPr>
          <w:trHeight w:val="255"/>
          <w:jc w:val="center"/>
        </w:trPr>
        <w:tc>
          <w:tcPr>
            <w:tcW w:w="1701" w:type="dxa"/>
            <w:noWrap/>
          </w:tcPr>
          <w:p w14:paraId="64C89F35" w14:textId="77777777" w:rsidR="005F1B1B" w:rsidRPr="00F0388A" w:rsidRDefault="005F1B1B" w:rsidP="00416784">
            <w:pPr>
              <w:ind w:left="234"/>
              <w:rPr>
                <w:rFonts w:ascii="Arial" w:hAnsi="Arial" w:cs="Arial"/>
                <w:b/>
                <w:bCs/>
              </w:rPr>
            </w:pPr>
            <w:r w:rsidRPr="00F0388A">
              <w:rPr>
                <w:rFonts w:ascii="Arial" w:hAnsi="Arial" w:cs="Arial"/>
                <w:b/>
                <w:bCs/>
              </w:rPr>
              <w:t>Alarm # 1</w:t>
            </w:r>
          </w:p>
        </w:tc>
        <w:tc>
          <w:tcPr>
            <w:tcW w:w="5859" w:type="dxa"/>
            <w:noWrap/>
          </w:tcPr>
          <w:p w14:paraId="7F9096A2" w14:textId="77777777" w:rsidR="005F1B1B" w:rsidRPr="00F0388A" w:rsidRDefault="005F1B1B" w:rsidP="00B810DE">
            <w:pPr>
              <w:rPr>
                <w:rFonts w:ascii="Arial" w:hAnsi="Arial" w:cs="Arial"/>
              </w:rPr>
            </w:pPr>
            <w:r w:rsidRPr="00F0388A">
              <w:rPr>
                <w:rFonts w:ascii="Arial" w:hAnsi="Arial" w:cs="Arial"/>
              </w:rPr>
              <w:t>PWI=x% - Process is out of spec</w:t>
            </w:r>
          </w:p>
        </w:tc>
        <w:tc>
          <w:tcPr>
            <w:tcW w:w="1512" w:type="dxa"/>
            <w:noWrap/>
          </w:tcPr>
          <w:p w14:paraId="68EFB1A5"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2BE9885F" w14:textId="77777777" w:rsidTr="00EC251F">
        <w:trPr>
          <w:trHeight w:val="255"/>
          <w:jc w:val="center"/>
        </w:trPr>
        <w:tc>
          <w:tcPr>
            <w:tcW w:w="1701" w:type="dxa"/>
            <w:noWrap/>
          </w:tcPr>
          <w:p w14:paraId="78C6792E" w14:textId="77777777" w:rsidR="005F1B1B" w:rsidRPr="00F0388A" w:rsidRDefault="005F1B1B" w:rsidP="00416784">
            <w:pPr>
              <w:ind w:left="234"/>
              <w:rPr>
                <w:rFonts w:ascii="Arial" w:hAnsi="Arial" w:cs="Arial"/>
                <w:b/>
                <w:bCs/>
              </w:rPr>
            </w:pPr>
            <w:r w:rsidRPr="00F0388A">
              <w:rPr>
                <w:rFonts w:ascii="Arial" w:hAnsi="Arial" w:cs="Arial"/>
                <w:b/>
                <w:bCs/>
              </w:rPr>
              <w:t>Alarm # 5</w:t>
            </w:r>
          </w:p>
        </w:tc>
        <w:tc>
          <w:tcPr>
            <w:tcW w:w="5859" w:type="dxa"/>
            <w:noWrap/>
          </w:tcPr>
          <w:p w14:paraId="7123E05B" w14:textId="77777777" w:rsidR="005F1B1B" w:rsidRPr="00F0388A" w:rsidRDefault="005F1B1B" w:rsidP="00B810DE">
            <w:pPr>
              <w:rPr>
                <w:rFonts w:ascii="Arial" w:hAnsi="Arial" w:cs="Arial"/>
              </w:rPr>
            </w:pPr>
            <w:r w:rsidRPr="00F0388A">
              <w:rPr>
                <w:rFonts w:ascii="Arial" w:hAnsi="Arial" w:cs="Arial"/>
              </w:rPr>
              <w:t>No Barcode read for this board.  –or–</w:t>
            </w:r>
          </w:p>
          <w:p w14:paraId="0862ECA3" w14:textId="77777777" w:rsidR="005F1B1B" w:rsidRPr="00F0388A" w:rsidRDefault="005F1B1B" w:rsidP="00B810DE">
            <w:pPr>
              <w:rPr>
                <w:rFonts w:ascii="Arial" w:hAnsi="Arial" w:cs="Arial"/>
              </w:rPr>
            </w:pPr>
            <w:r w:rsidRPr="00F0388A">
              <w:rPr>
                <w:rFonts w:ascii="Arial" w:hAnsi="Arial" w:cs="Arial"/>
              </w:rPr>
              <w:t>No Barcode read for xxx boards.</w:t>
            </w:r>
          </w:p>
        </w:tc>
        <w:tc>
          <w:tcPr>
            <w:tcW w:w="1512" w:type="dxa"/>
            <w:noWrap/>
          </w:tcPr>
          <w:p w14:paraId="561CDA2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1BDF5E0D" w14:textId="77777777" w:rsidTr="00EC251F">
        <w:trPr>
          <w:trHeight w:val="255"/>
          <w:jc w:val="center"/>
        </w:trPr>
        <w:tc>
          <w:tcPr>
            <w:tcW w:w="1701" w:type="dxa"/>
            <w:noWrap/>
          </w:tcPr>
          <w:p w14:paraId="39217091" w14:textId="77777777" w:rsidR="005F1B1B" w:rsidRPr="00F0388A" w:rsidRDefault="005F1B1B" w:rsidP="00416784">
            <w:pPr>
              <w:ind w:left="234"/>
              <w:rPr>
                <w:rFonts w:ascii="Arial" w:hAnsi="Arial" w:cs="Arial"/>
                <w:b/>
                <w:bCs/>
              </w:rPr>
            </w:pPr>
            <w:r w:rsidRPr="00F0388A">
              <w:rPr>
                <w:rFonts w:ascii="Arial" w:hAnsi="Arial" w:cs="Arial"/>
                <w:b/>
                <w:bCs/>
              </w:rPr>
              <w:t>Alarm # 5A</w:t>
            </w:r>
          </w:p>
        </w:tc>
        <w:tc>
          <w:tcPr>
            <w:tcW w:w="5859" w:type="dxa"/>
            <w:noWrap/>
          </w:tcPr>
          <w:p w14:paraId="52E82C2A" w14:textId="77777777" w:rsidR="005F1B1B" w:rsidRPr="00F0388A" w:rsidRDefault="005F1B1B" w:rsidP="00B810DE">
            <w:pPr>
              <w:rPr>
                <w:rFonts w:ascii="Arial" w:hAnsi="Arial" w:cs="Arial"/>
              </w:rPr>
            </w:pPr>
            <w:r w:rsidRPr="00F0388A">
              <w:rPr>
                <w:rFonts w:ascii="Arial" w:hAnsi="Arial" w:cs="Arial"/>
              </w:rPr>
              <w:t>Process Traceability barcode scan failed</w:t>
            </w:r>
          </w:p>
        </w:tc>
        <w:tc>
          <w:tcPr>
            <w:tcW w:w="1512" w:type="dxa"/>
            <w:noWrap/>
          </w:tcPr>
          <w:p w14:paraId="2FF317A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36906F1" w14:textId="77777777" w:rsidTr="00EC251F">
        <w:trPr>
          <w:trHeight w:val="255"/>
          <w:jc w:val="center"/>
        </w:trPr>
        <w:tc>
          <w:tcPr>
            <w:tcW w:w="1701" w:type="dxa"/>
            <w:noWrap/>
          </w:tcPr>
          <w:p w14:paraId="6327E047" w14:textId="77777777" w:rsidR="005F1B1B" w:rsidRPr="00F0388A" w:rsidRDefault="005F1B1B" w:rsidP="00416784">
            <w:pPr>
              <w:ind w:left="234"/>
              <w:rPr>
                <w:rFonts w:ascii="Arial" w:hAnsi="Arial" w:cs="Arial"/>
                <w:b/>
                <w:bCs/>
              </w:rPr>
            </w:pPr>
            <w:r w:rsidRPr="00F0388A">
              <w:rPr>
                <w:rFonts w:ascii="Arial" w:hAnsi="Arial" w:cs="Arial"/>
                <w:b/>
                <w:bCs/>
              </w:rPr>
              <w:t>Alarm # 5C</w:t>
            </w:r>
          </w:p>
        </w:tc>
        <w:tc>
          <w:tcPr>
            <w:tcW w:w="5859" w:type="dxa"/>
            <w:noWrap/>
          </w:tcPr>
          <w:p w14:paraId="0BD3EF8B" w14:textId="77777777" w:rsidR="005F1B1B" w:rsidRPr="00F0388A" w:rsidRDefault="005F1B1B" w:rsidP="00B810DE">
            <w:pPr>
              <w:rPr>
                <w:rFonts w:ascii="Arial" w:hAnsi="Arial" w:cs="Arial"/>
              </w:rPr>
            </w:pPr>
            <w:r w:rsidRPr="00F0388A">
              <w:rPr>
                <w:rFonts w:ascii="Arial" w:hAnsi="Arial" w:cs="Arial"/>
              </w:rPr>
              <w:t>Process Control barcode scan failed</w:t>
            </w:r>
          </w:p>
        </w:tc>
        <w:tc>
          <w:tcPr>
            <w:tcW w:w="1512" w:type="dxa"/>
            <w:noWrap/>
          </w:tcPr>
          <w:p w14:paraId="5C99629D"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D2671CD" w14:textId="77777777" w:rsidTr="00EC251F">
        <w:trPr>
          <w:trHeight w:val="255"/>
          <w:jc w:val="center"/>
        </w:trPr>
        <w:tc>
          <w:tcPr>
            <w:tcW w:w="1701" w:type="dxa"/>
            <w:noWrap/>
          </w:tcPr>
          <w:p w14:paraId="6F3C0039" w14:textId="77777777" w:rsidR="005F1B1B" w:rsidRPr="00F0388A" w:rsidRDefault="005F1B1B" w:rsidP="00416784">
            <w:pPr>
              <w:ind w:left="234"/>
              <w:rPr>
                <w:rFonts w:ascii="Arial" w:hAnsi="Arial" w:cs="Arial"/>
                <w:b/>
                <w:bCs/>
              </w:rPr>
            </w:pPr>
            <w:r w:rsidRPr="00F0388A">
              <w:rPr>
                <w:rFonts w:ascii="Arial" w:hAnsi="Arial" w:cs="Arial"/>
                <w:b/>
                <w:bCs/>
              </w:rPr>
              <w:t>Alarm # 8</w:t>
            </w:r>
          </w:p>
        </w:tc>
        <w:tc>
          <w:tcPr>
            <w:tcW w:w="5859" w:type="dxa"/>
            <w:noWrap/>
          </w:tcPr>
          <w:p w14:paraId="6BE17F25" w14:textId="77777777" w:rsidR="005F1B1B" w:rsidRPr="00F0388A" w:rsidRDefault="005F1B1B" w:rsidP="00B810DE">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44D792C5" w14:textId="77777777" w:rsidR="005F1B1B" w:rsidRPr="00F0388A" w:rsidRDefault="005F1B1B" w:rsidP="00B810DE">
            <w:pPr>
              <w:jc w:val="center"/>
              <w:rPr>
                <w:rFonts w:ascii="Arial" w:hAnsi="Arial" w:cs="Arial"/>
                <w:b/>
              </w:rPr>
            </w:pPr>
            <w:r w:rsidRPr="00F0388A">
              <w:rPr>
                <w:rFonts w:ascii="Arial" w:hAnsi="Arial" w:cs="Arial"/>
                <w:b/>
              </w:rPr>
              <w:t>No</w:t>
            </w:r>
          </w:p>
        </w:tc>
      </w:tr>
      <w:tr w:rsidR="00580E20" w:rsidRPr="00F0388A" w14:paraId="68776DEE" w14:textId="77777777" w:rsidTr="00EC251F">
        <w:trPr>
          <w:trHeight w:val="255"/>
          <w:jc w:val="center"/>
        </w:trPr>
        <w:tc>
          <w:tcPr>
            <w:tcW w:w="1701" w:type="dxa"/>
            <w:noWrap/>
          </w:tcPr>
          <w:p w14:paraId="66E87DF7" w14:textId="7358D513" w:rsidR="00580E20" w:rsidRPr="00F0388A" w:rsidRDefault="00580E20" w:rsidP="00416784">
            <w:pPr>
              <w:ind w:left="234"/>
              <w:rPr>
                <w:rFonts w:ascii="Arial" w:hAnsi="Arial" w:cs="Arial"/>
                <w:b/>
                <w:bCs/>
              </w:rPr>
            </w:pPr>
            <w:r w:rsidRPr="00F0388A">
              <w:rPr>
                <w:rFonts w:ascii="Arial" w:hAnsi="Arial" w:cs="Arial"/>
                <w:b/>
                <w:bCs/>
              </w:rPr>
              <w:t>Alarm # 11</w:t>
            </w:r>
          </w:p>
        </w:tc>
        <w:tc>
          <w:tcPr>
            <w:tcW w:w="5859" w:type="dxa"/>
            <w:noWrap/>
          </w:tcPr>
          <w:p w14:paraId="00356B4A" w14:textId="4491FCA9" w:rsidR="00580E20" w:rsidRPr="00F0388A" w:rsidRDefault="00580E20" w:rsidP="00B810DE">
            <w:pPr>
              <w:rPr>
                <w:rFonts w:ascii="Arial" w:hAnsi="Arial" w:cs="Arial"/>
              </w:rPr>
            </w:pPr>
            <w:r w:rsidRPr="00F0388A">
              <w:rPr>
                <w:rFonts w:ascii="Arial" w:hAnsi="Arial" w:cs="Arial"/>
              </w:rPr>
              <w:t>The KIC speed sensor has detected that the conveyor speed has changed significantly since the baseline.</w:t>
            </w:r>
          </w:p>
        </w:tc>
        <w:tc>
          <w:tcPr>
            <w:tcW w:w="1512" w:type="dxa"/>
            <w:noWrap/>
          </w:tcPr>
          <w:p w14:paraId="1C61A158" w14:textId="2F96A89A" w:rsidR="00580E20" w:rsidRPr="00F0388A" w:rsidRDefault="00580E20" w:rsidP="00B810DE">
            <w:pPr>
              <w:jc w:val="center"/>
              <w:rPr>
                <w:rFonts w:ascii="Arial" w:hAnsi="Arial" w:cs="Arial"/>
                <w:b/>
              </w:rPr>
            </w:pPr>
            <w:r w:rsidRPr="00F0388A">
              <w:rPr>
                <w:rFonts w:ascii="Arial" w:hAnsi="Arial" w:cs="Arial"/>
                <w:b/>
              </w:rPr>
              <w:t>Yes</w:t>
            </w:r>
          </w:p>
        </w:tc>
      </w:tr>
      <w:tr w:rsidR="00580E20" w:rsidRPr="00F0388A" w14:paraId="0B2B7F1F" w14:textId="77777777" w:rsidTr="00EC251F">
        <w:trPr>
          <w:trHeight w:val="255"/>
          <w:jc w:val="center"/>
        </w:trPr>
        <w:tc>
          <w:tcPr>
            <w:tcW w:w="1701" w:type="dxa"/>
            <w:noWrap/>
          </w:tcPr>
          <w:p w14:paraId="48C13E31" w14:textId="41CEE12E" w:rsidR="00580E20" w:rsidRPr="00F0388A" w:rsidRDefault="00580E20" w:rsidP="00416784">
            <w:pPr>
              <w:ind w:left="234"/>
              <w:rPr>
                <w:rFonts w:ascii="Arial" w:hAnsi="Arial" w:cs="Arial"/>
                <w:b/>
                <w:bCs/>
              </w:rPr>
            </w:pPr>
            <w:r w:rsidRPr="00F0388A">
              <w:rPr>
                <w:rFonts w:ascii="Arial" w:hAnsi="Arial" w:cs="Arial"/>
                <w:b/>
                <w:bCs/>
              </w:rPr>
              <w:t>Alarm # 12</w:t>
            </w:r>
          </w:p>
        </w:tc>
        <w:tc>
          <w:tcPr>
            <w:tcW w:w="5859" w:type="dxa"/>
            <w:noWrap/>
          </w:tcPr>
          <w:p w14:paraId="387BCBDF" w14:textId="38A17542" w:rsidR="00580E20" w:rsidRPr="00F0388A" w:rsidRDefault="00580E20" w:rsidP="00B810DE">
            <w:pPr>
              <w:rPr>
                <w:rFonts w:ascii="Arial" w:hAnsi="Arial" w:cs="Arial"/>
              </w:rPr>
            </w:pPr>
            <w:r w:rsidRPr="00F0388A">
              <w:rPr>
                <w:rFonts w:ascii="Arial" w:hAnsi="Arial" w:cs="Arial"/>
              </w:rPr>
              <w:t>Incorrect Process Control String (Barcode Option).</w:t>
            </w:r>
          </w:p>
        </w:tc>
        <w:tc>
          <w:tcPr>
            <w:tcW w:w="1512" w:type="dxa"/>
            <w:noWrap/>
          </w:tcPr>
          <w:p w14:paraId="0048FD56" w14:textId="251C2CC3" w:rsidR="00580E20" w:rsidRPr="00F0388A" w:rsidRDefault="00580E20" w:rsidP="00B810DE">
            <w:pPr>
              <w:jc w:val="center"/>
              <w:rPr>
                <w:rFonts w:ascii="Arial" w:hAnsi="Arial" w:cs="Arial"/>
                <w:b/>
              </w:rPr>
            </w:pPr>
            <w:r w:rsidRPr="00F0388A">
              <w:rPr>
                <w:rFonts w:ascii="Arial" w:hAnsi="Arial" w:cs="Arial"/>
                <w:b/>
              </w:rPr>
              <w:t>Yes</w:t>
            </w:r>
          </w:p>
        </w:tc>
      </w:tr>
    </w:tbl>
    <w:p w14:paraId="20E5A534" w14:textId="27CCAA90"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ins w:id="2394" w:author="Tom Bergeron" w:date="2020-09-25T15:54:00Z">
        <w:r w:rsidR="00D75DE9">
          <w:rPr>
            <w:noProof/>
          </w:rPr>
          <w:t>2</w:t>
        </w:r>
      </w:ins>
      <w:del w:id="2395" w:author="Tom Bergeron" w:date="2020-09-25T15:54:00Z">
        <w:r w:rsidR="00556C6F" w:rsidDel="00D75DE9">
          <w:rPr>
            <w:noProof/>
          </w:rPr>
          <w:delText>3</w:delText>
        </w:r>
      </w:del>
      <w:r w:rsidR="00B41E3E">
        <w:rPr>
          <w:noProof/>
        </w:rPr>
        <w:fldChar w:fldCharType="end"/>
      </w:r>
      <w:r w:rsidRPr="00F0388A">
        <w:t>: Virtual Profiling – Process Alarms</w:t>
      </w:r>
    </w:p>
    <w:p w14:paraId="24FF85FF"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2BAF673C" w:rsidR="005F1B1B" w:rsidRPr="00F0388A" w:rsidRDefault="00580E20" w:rsidP="00B810DE">
            <w:pPr>
              <w:rPr>
                <w:rFonts w:ascii="Arial" w:hAnsi="Arial" w:cs="Arial"/>
              </w:rPr>
            </w:pPr>
            <w:r>
              <w:rPr>
                <w:rFonts w:ascii="Arial" w:hAnsi="Arial" w:cs="Arial"/>
              </w:rPr>
              <w:t>DAU</w:t>
            </w:r>
            <w:r w:rsidR="005F1B1B" w:rsidRPr="00F0388A">
              <w:rPr>
                <w:rFonts w:ascii="Arial" w:hAnsi="Arial" w:cs="Arial"/>
              </w:rPr>
              <w:t xml:space="preserve"> 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537987A1" w:rsidR="005F1B1B" w:rsidRPr="00F0388A" w:rsidRDefault="00580E20" w:rsidP="00B810DE">
            <w:pPr>
              <w:rPr>
                <w:rFonts w:ascii="Arial" w:hAnsi="Arial" w:cs="Arial"/>
              </w:rPr>
            </w:pPr>
            <w:r>
              <w:rPr>
                <w:rFonts w:ascii="Arial" w:hAnsi="Arial" w:cs="Arial"/>
              </w:rPr>
              <w:t>DAU</w:t>
            </w:r>
            <w:r w:rsidR="005F1B1B" w:rsidRPr="00F0388A">
              <w:rPr>
                <w:rFonts w:ascii="Arial" w:hAnsi="Arial" w:cs="Arial"/>
              </w:rPr>
              <w:t xml:space="preserve"> Lost Communication with PC.</w:t>
            </w:r>
          </w:p>
          <w:p w14:paraId="2ADE0679" w14:textId="721340AB" w:rsidR="005F1B1B" w:rsidRPr="00F0388A" w:rsidRDefault="005F1B1B" w:rsidP="00686C6B">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86C6B">
              <w:rPr>
                <w:rFonts w:ascii="Arial" w:hAnsi="Arial" w:cs="Arial"/>
              </w:rPr>
              <w:t xml:space="preserve">the </w:t>
            </w:r>
            <w:r w:rsidR="00580E20">
              <w:rPr>
                <w:rFonts w:ascii="Arial" w:hAnsi="Arial" w:cs="Arial"/>
              </w:rPr>
              <w:t>DAU</w:t>
            </w:r>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Yes or No</w:t>
            </w:r>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735203B2"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ins w:id="2396" w:author="Tom Bergeron" w:date="2020-09-25T15:54:00Z">
        <w:r w:rsidR="00D75DE9">
          <w:rPr>
            <w:noProof/>
          </w:rPr>
          <w:t>3</w:t>
        </w:r>
      </w:ins>
      <w:del w:id="2397" w:author="Tom Bergeron" w:date="2020-09-25T15:54:00Z">
        <w:r w:rsidR="00556C6F" w:rsidDel="00D75DE9">
          <w:rPr>
            <w:noProof/>
          </w:rPr>
          <w:delText>4</w:delText>
        </w:r>
      </w:del>
      <w:r w:rsidR="00B41E3E">
        <w:rPr>
          <w:noProof/>
        </w:rPr>
        <w:fldChar w:fldCharType="end"/>
      </w:r>
      <w:r w:rsidRPr="00F0388A">
        <w:t>: Virtual Profiling – Hardware Alarms</w:t>
      </w:r>
    </w:p>
    <w:p w14:paraId="3D6327C2"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B810DE">
        <w:trPr>
          <w:trHeight w:hRule="exact" w:val="720"/>
          <w:jc w:val="center"/>
        </w:trPr>
        <w:tc>
          <w:tcPr>
            <w:tcW w:w="1296"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B810DE">
        <w:trPr>
          <w:trHeight w:val="255"/>
          <w:jc w:val="center"/>
        </w:trPr>
        <w:tc>
          <w:tcPr>
            <w:tcW w:w="1296"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4464"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15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B810DE">
        <w:trPr>
          <w:trHeight w:val="255"/>
          <w:jc w:val="center"/>
        </w:trPr>
        <w:tc>
          <w:tcPr>
            <w:tcW w:w="1296"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4464"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15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B810DE">
        <w:trPr>
          <w:trHeight w:val="255"/>
          <w:jc w:val="center"/>
        </w:trPr>
        <w:tc>
          <w:tcPr>
            <w:tcW w:w="1296"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4464" w:type="dxa"/>
            <w:noWrap/>
          </w:tcPr>
          <w:p w14:paraId="1E740783" w14:textId="67A4DB14" w:rsidR="005F1B1B" w:rsidRPr="00F0388A" w:rsidRDefault="00580E20" w:rsidP="00B810DE">
            <w:pPr>
              <w:rPr>
                <w:rFonts w:ascii="Arial" w:hAnsi="Arial" w:cs="Arial"/>
              </w:rPr>
            </w:pPr>
            <w:r>
              <w:rPr>
                <w:rFonts w:ascii="Arial" w:hAnsi="Arial" w:cs="Arial"/>
              </w:rPr>
              <w:t>Machine</w:t>
            </w:r>
            <w:r w:rsidR="005F1B1B" w:rsidRPr="00F0388A">
              <w:rPr>
                <w:rFonts w:ascii="Arial" w:hAnsi="Arial" w:cs="Arial"/>
              </w:rPr>
              <w:t xml:space="preserve"> temps have changed significantly since baseline.</w:t>
            </w:r>
          </w:p>
        </w:tc>
        <w:tc>
          <w:tcPr>
            <w:tcW w:w="115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bl>
    <w:p w14:paraId="3885507E" w14:textId="460350F4"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ins w:id="2398" w:author="Tom Bergeron" w:date="2020-09-25T15:54:00Z">
        <w:r w:rsidR="00D75DE9">
          <w:rPr>
            <w:noProof/>
          </w:rPr>
          <w:t>4</w:t>
        </w:r>
      </w:ins>
      <w:del w:id="2399" w:author="Tom Bergeron" w:date="2020-09-25T15:54:00Z">
        <w:r w:rsidR="00556C6F" w:rsidDel="00D75DE9">
          <w:rPr>
            <w:noProof/>
          </w:rPr>
          <w:delText>5</w:delText>
        </w:r>
      </w:del>
      <w:r w:rsidR="00B41E3E">
        <w:rPr>
          <w:noProof/>
        </w:rPr>
        <w:fldChar w:fldCharType="end"/>
      </w:r>
      <w:r w:rsidRPr="00F0388A">
        <w:t>: Virtual Profiling – Warnings</w:t>
      </w:r>
    </w:p>
    <w:p w14:paraId="7178121C" w14:textId="6D2A2CE6" w:rsidR="005F1B1B" w:rsidRDefault="00706E3F">
      <w:pPr>
        <w:pStyle w:val="Heading3"/>
      </w:pPr>
      <w:bookmarkStart w:id="2400" w:name="_Toc358296409"/>
      <w:bookmarkStart w:id="2401" w:name="_Toc358298574"/>
      <w:r>
        <w:br w:type="page"/>
      </w:r>
      <w:bookmarkStart w:id="2402" w:name="_Toc469335079"/>
      <w:bookmarkStart w:id="2403" w:name="_Toc504120509"/>
      <w:bookmarkStart w:id="2404" w:name="_Toc527644492"/>
      <w:bookmarkStart w:id="2405" w:name="_Toc528599591"/>
      <w:bookmarkStart w:id="2406" w:name="_Toc17993628"/>
      <w:bookmarkStart w:id="2407" w:name="_Toc37267349"/>
      <w:bookmarkStart w:id="2408" w:name="_Toc51666903"/>
      <w:r w:rsidR="008058F8">
        <w:lastRenderedPageBreak/>
        <w:t>When Alarm #5a Occurs</w:t>
      </w:r>
      <w:bookmarkEnd w:id="2402"/>
      <w:bookmarkEnd w:id="2403"/>
      <w:bookmarkEnd w:id="2404"/>
      <w:bookmarkEnd w:id="2405"/>
      <w:bookmarkEnd w:id="2406"/>
      <w:bookmarkEnd w:id="2407"/>
      <w:bookmarkEnd w:id="2408"/>
    </w:p>
    <w:p w14:paraId="265B9DBB" w14:textId="55F7A527" w:rsidR="005F1B1B" w:rsidRDefault="005F1B1B" w:rsidP="005F1B1B">
      <w:r w:rsidRPr="002E1A43">
        <w:t xml:space="preserve">When </w:t>
      </w:r>
      <w:r>
        <w:t>the</w:t>
      </w:r>
      <w:r w:rsidR="00F407E7">
        <w:t xml:space="preserve"> Barcode Traceability feature is enabled and the</w:t>
      </w:r>
      <w:r>
        <w:t xml:space="preserv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 xml:space="preserve">canner, </w:t>
      </w:r>
      <w:proofErr w:type="gramStart"/>
      <w:r w:rsidRPr="002E6C1B">
        <w:rPr>
          <w:b/>
        </w:rPr>
        <w:t>Rescan</w:t>
      </w:r>
      <w:proofErr w:type="gramEnd"/>
      <w:r w:rsidRPr="002E6C1B">
        <w:rPr>
          <w:b/>
        </w:rPr>
        <w:t xml:space="preserve">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062A0A">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33" type="#_x0000_t75" style="width:57.45pt;height:29.1pt" o:ole="">
                  <v:imagedata r:id="rId259" o:title=""/>
                </v:shape>
                <o:OLEObject Type="Embed" ProgID="PBrush" ShapeID="_x0000_i1033" DrawAspect="Content" ObjectID="_1662856723" r:id="rId260"/>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34" type="#_x0000_t75" style="width:4in;height:186.9pt" o:ole="">
                  <v:imagedata r:id="rId261" o:title=""/>
                </v:shape>
                <o:OLEObject Type="Embed" ProgID="PBrush" ShapeID="_x0000_i1034" DrawAspect="Content" ObjectID="_1662856724" r:id="rId262"/>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060968E5"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2C2FE2A1">
                  <wp:extent cx="3695700" cy="2374900"/>
                  <wp:effectExtent l="0" t="0" r="0" b="635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3209DE0D" w:rsidR="005F1B1B" w:rsidRDefault="005F1B1B" w:rsidP="00B810DE">
            <w:pPr>
              <w:rPr>
                <w:lang w:eastAsia="zh-CN"/>
              </w:rPr>
            </w:pPr>
            <w:r>
              <w:rPr>
                <w:lang w:eastAsia="zh-CN"/>
              </w:rPr>
              <w:lastRenderedPageBreak/>
              <w:t xml:space="preserve">The barcode </w:t>
            </w:r>
            <w:r w:rsidR="00580E20">
              <w:rPr>
                <w:lang w:eastAsia="zh-CN"/>
              </w:rPr>
              <w:t xml:space="preserve">string </w:t>
            </w:r>
            <w:r>
              <w:rPr>
                <w:lang w:eastAsia="zh-CN"/>
              </w:rPr>
              <w:t xml:space="preserve">will be added to the </w:t>
            </w:r>
            <w:r w:rsidR="00580E20">
              <w:rPr>
                <w:lang w:eastAsia="zh-CN"/>
              </w:rPr>
              <w:t xml:space="preserve">VP data for that </w:t>
            </w:r>
            <w:r>
              <w:rPr>
                <w:lang w:eastAsia="zh-CN"/>
              </w:rPr>
              <w:t>board</w:t>
            </w:r>
            <w:r w:rsidR="00580E20">
              <w:rPr>
                <w:lang w:eastAsia="zh-CN"/>
              </w:rPr>
              <w:t>:</w:t>
            </w:r>
          </w:p>
          <w:p w14:paraId="79069E0C" w14:textId="77777777" w:rsidR="005F1B1B" w:rsidRDefault="005F1B1B" w:rsidP="00B810DE">
            <w:pPr>
              <w:rPr>
                <w:lang w:eastAsia="zh-CN"/>
              </w:rPr>
            </w:pPr>
          </w:p>
          <w:p w14:paraId="0DEA1DE3" w14:textId="77777777" w:rsidR="005F1B1B" w:rsidRDefault="00DD450D" w:rsidP="00EC251F">
            <w:pPr>
              <w:jc w:val="center"/>
              <w:rPr>
                <w:noProof/>
              </w:rPr>
            </w:pPr>
            <w:r w:rsidRPr="00B849E2">
              <w:rPr>
                <w:noProof/>
              </w:rPr>
              <w:drawing>
                <wp:inline distT="0" distB="0" distL="0" distR="0" wp14:anchorId="4EDDDABD" wp14:editId="44161347">
                  <wp:extent cx="3214048" cy="4298950"/>
                  <wp:effectExtent l="0" t="0" r="5715" b="6350"/>
                  <wp:docPr id="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4">
                            <a:extLst>
                              <a:ext uri="{28A0092B-C50C-407E-A947-70E740481C1C}">
                                <a14:useLocalDpi xmlns:a14="http://schemas.microsoft.com/office/drawing/2010/main" val="0"/>
                              </a:ext>
                            </a:extLst>
                          </a:blip>
                          <a:srcRect r="45866" b="9419"/>
                          <a:stretch/>
                        </pic:blipFill>
                        <pic:spPr bwMode="auto">
                          <a:xfrm>
                            <a:off x="0" y="0"/>
                            <a:ext cx="3214048" cy="4298950"/>
                          </a:xfrm>
                          <a:prstGeom prst="rect">
                            <a:avLst/>
                          </a:prstGeom>
                          <a:noFill/>
                          <a:ln>
                            <a:noFill/>
                          </a:ln>
                          <a:extLst>
                            <a:ext uri="{53640926-AAD7-44D8-BBD7-CCE9431645EC}">
                              <a14:shadowObscured xmlns:a14="http://schemas.microsoft.com/office/drawing/2010/main"/>
                            </a:ext>
                          </a:extLst>
                        </pic:spPr>
                      </pic:pic>
                    </a:graphicData>
                  </a:graphic>
                </wp:inline>
              </w:drawing>
            </w:r>
          </w:p>
          <w:p w14:paraId="698933C0" w14:textId="77777777" w:rsidR="005F1B1B" w:rsidRDefault="005F1B1B" w:rsidP="00B810DE">
            <w:pPr>
              <w:rPr>
                <w:noProof/>
              </w:rPr>
            </w:pPr>
          </w:p>
        </w:tc>
      </w:tr>
    </w:tbl>
    <w:p w14:paraId="5FF0AA57" w14:textId="77777777" w:rsidR="005F1B1B" w:rsidRPr="004B2B33" w:rsidRDefault="005F1B1B" w:rsidP="004B2B33"/>
    <w:p w14:paraId="2EC3A49F" w14:textId="77777777" w:rsidR="005F1B1B" w:rsidRPr="004B2B33" w:rsidRDefault="005F1B1B" w:rsidP="004B2B33"/>
    <w:p w14:paraId="228F3983" w14:textId="77777777" w:rsidR="005F1B1B" w:rsidRDefault="005F1B1B" w:rsidP="007A64EF">
      <w:pPr>
        <w:rPr>
          <w:lang w:eastAsia="zh-CN"/>
        </w:rPr>
      </w:pPr>
    </w:p>
    <w:p w14:paraId="6B9E1095" w14:textId="77777777" w:rsidR="005F1B1B" w:rsidRDefault="005F1B1B" w:rsidP="005F1B1B">
      <w:pPr>
        <w:pStyle w:val="ListParagraph"/>
        <w:ind w:left="0"/>
        <w:rPr>
          <w:lang w:eastAsia="zh-CN"/>
        </w:rPr>
      </w:pPr>
    </w:p>
    <w:p w14:paraId="29EF1499" w14:textId="77777777" w:rsidR="005F1B1B" w:rsidRDefault="005F1B1B" w:rsidP="00062A0A">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35" type="#_x0000_t75" style="width:1in;height:36.4pt" o:ole="">
                  <v:imagedata r:id="rId265" o:title=""/>
                </v:shape>
                <o:OLEObject Type="Embed" ProgID="PBrush" ShapeID="_x0000_i1035" DrawAspect="Content" ObjectID="_1662856725" r:id="rId266"/>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36" type="#_x0000_t75" style="width:4in;height:186.9pt" o:ole="">
                  <v:imagedata r:id="rId261" o:title=""/>
                </v:shape>
                <o:OLEObject Type="Embed" ProgID="PBrush" ShapeID="_x0000_i1036" DrawAspect="Content" ObjectID="_1662856726" r:id="rId267"/>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1DEE6E00">
                  <wp:extent cx="3676650" cy="2381250"/>
                  <wp:effectExtent l="0" t="0" r="0" b="0"/>
                  <wp:docPr id="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3F986FCA"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w:t>
            </w:r>
            <w:r w:rsidR="00580E20">
              <w:rPr>
                <w:lang w:eastAsia="zh-CN"/>
              </w:rPr>
              <w:t>machine</w:t>
            </w:r>
            <w:r>
              <w:rPr>
                <w:lang w:eastAsia="zh-CN"/>
              </w:rPr>
              <w:t xml:space="preserve">. </w:t>
            </w:r>
          </w:p>
          <w:p w14:paraId="4058403B" w14:textId="77777777" w:rsidR="005F1B1B" w:rsidRDefault="005F1B1B" w:rsidP="005F1B1B">
            <w:pPr>
              <w:rPr>
                <w:lang w:eastAsia="zh-CN"/>
              </w:rPr>
            </w:pPr>
          </w:p>
          <w:p w14:paraId="14A4E211" w14:textId="560574C5" w:rsidR="005F1B1B" w:rsidRDefault="005F1B1B" w:rsidP="005F1B1B">
            <w:pPr>
              <w:rPr>
                <w:lang w:eastAsia="zh-CN"/>
              </w:rPr>
            </w:pPr>
            <w:r>
              <w:rPr>
                <w:lang w:eastAsia="zh-CN"/>
              </w:rPr>
              <w:t xml:space="preserve">This barcode </w:t>
            </w:r>
            <w:r w:rsidR="00580E20">
              <w:rPr>
                <w:lang w:eastAsia="zh-CN"/>
              </w:rPr>
              <w:t xml:space="preserve">string </w:t>
            </w:r>
            <w:r>
              <w:rPr>
                <w:lang w:eastAsia="zh-CN"/>
              </w:rPr>
              <w:t xml:space="preserve">will </w:t>
            </w:r>
            <w:r w:rsidR="00580E20">
              <w:rPr>
                <w:lang w:eastAsia="zh-CN"/>
              </w:rPr>
              <w:t xml:space="preserve">be </w:t>
            </w:r>
            <w:r>
              <w:rPr>
                <w:lang w:eastAsia="zh-CN"/>
              </w:rPr>
              <w:t xml:space="preserve">added to the </w:t>
            </w:r>
            <w:r w:rsidR="00580E20">
              <w:rPr>
                <w:lang w:eastAsia="zh-CN"/>
              </w:rPr>
              <w:t xml:space="preserve">VP data for that </w:t>
            </w:r>
            <w:r>
              <w:rPr>
                <w:lang w:eastAsia="zh-CN"/>
              </w:rPr>
              <w:t>board</w:t>
            </w:r>
            <w:r w:rsidR="00580E20">
              <w:rPr>
                <w:lang w:eastAsia="zh-CN"/>
              </w:rPr>
              <w:t>:</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5EFEBC5B">
                  <wp:extent cx="3220871" cy="4311650"/>
                  <wp:effectExtent l="0" t="0" r="0" b="0"/>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9">
                            <a:extLst>
                              <a:ext uri="{28A0092B-C50C-407E-A947-70E740481C1C}">
                                <a14:useLocalDpi xmlns:a14="http://schemas.microsoft.com/office/drawing/2010/main" val="0"/>
                              </a:ext>
                            </a:extLst>
                          </a:blip>
                          <a:srcRect l="230" t="-288" r="45521" b="9506"/>
                          <a:stretch/>
                        </pic:blipFill>
                        <pic:spPr bwMode="auto">
                          <a:xfrm>
                            <a:off x="0" y="0"/>
                            <a:ext cx="3220871" cy="43116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245AAF0" w14:textId="77777777" w:rsidR="005F1B1B" w:rsidRPr="004B2B33" w:rsidRDefault="005F1B1B" w:rsidP="004B2B33"/>
    <w:p w14:paraId="75BBACCD" w14:textId="77777777" w:rsidR="005F1B1B" w:rsidRDefault="005F1B1B" w:rsidP="00062A0A">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37" type="#_x0000_t75" style="width:65.55pt;height:29.1pt" o:ole="">
                  <v:imagedata r:id="rId270" o:title=""/>
                </v:shape>
                <o:OLEObject Type="Embed" ProgID="PBrush" ShapeID="_x0000_i1037" DrawAspect="Content" ObjectID="_1662856727" r:id="rId271"/>
              </w:object>
            </w:r>
            <w:r>
              <w:rPr>
                <w:lang w:eastAsia="zh-CN"/>
              </w:rPr>
              <w:t xml:space="preserve"> button.</w:t>
            </w:r>
          </w:p>
          <w:p w14:paraId="27BDC697" w14:textId="77777777" w:rsidR="005F1B1B" w:rsidRDefault="005F1B1B" w:rsidP="00B810DE">
            <w:pPr>
              <w:ind w:left="360"/>
            </w:pPr>
          </w:p>
          <w:p w14:paraId="36785B5C" w14:textId="2A5D81FC"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00580E20">
              <w:rPr>
                <w:lang w:eastAsia="zh-CN"/>
              </w:rPr>
              <w:t>machine</w:t>
            </w:r>
            <w:r w:rsidRPr="00B20E33">
              <w:rPr>
                <w:lang w:eastAsia="zh-CN"/>
              </w:rPr>
              <w:t xml:space="preserve">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38" type="#_x0000_t75" style="width:4in;height:186.9pt" o:ole="">
                  <v:imagedata r:id="rId261" o:title=""/>
                </v:shape>
                <o:OLEObject Type="Embed" ProgID="PBrush" ShapeID="_x0000_i1038" DrawAspect="Content" ObjectID="_1662856728" r:id="rId272"/>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6D8CDE66">
                  <wp:extent cx="3248167" cy="4311650"/>
                  <wp:effectExtent l="0" t="0" r="9525"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3">
                            <a:extLst>
                              <a:ext uri="{28A0092B-C50C-407E-A947-70E740481C1C}">
                                <a14:useLocalDpi xmlns:a14="http://schemas.microsoft.com/office/drawing/2010/main" val="0"/>
                              </a:ext>
                            </a:extLst>
                          </a:blip>
                          <a:srcRect r="45292" b="9218"/>
                          <a:stretch/>
                        </pic:blipFill>
                        <pic:spPr bwMode="auto">
                          <a:xfrm>
                            <a:off x="0" y="0"/>
                            <a:ext cx="3248167" cy="4311650"/>
                          </a:xfrm>
                          <a:prstGeom prst="rect">
                            <a:avLst/>
                          </a:prstGeom>
                          <a:noFill/>
                          <a:ln>
                            <a:noFill/>
                          </a:ln>
                          <a:extLst>
                            <a:ext uri="{53640926-AAD7-44D8-BBD7-CCE9431645EC}">
                              <a14:shadowObscured xmlns:a14="http://schemas.microsoft.com/office/drawing/2010/main"/>
                            </a:ext>
                          </a:extLst>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77777777" w:rsidR="005F1B1B" w:rsidRDefault="005F1B1B" w:rsidP="00062A0A">
      <w:pPr>
        <w:pStyle w:val="Heading4"/>
      </w:pPr>
      <w:r>
        <w:br w:type="page"/>
      </w:r>
      <w:r>
        <w:lastRenderedPageBreak/>
        <w:t>Remove this board from Line</w:t>
      </w:r>
    </w:p>
    <w:p w14:paraId="18EFD2C2" w14:textId="4C371A77" w:rsidR="005F1B1B" w:rsidRDefault="00F407E7" w:rsidP="005F1B1B">
      <w:r>
        <w:t xml:space="preserve">Select this button if this board will </w:t>
      </w:r>
      <w:r w:rsidRPr="00EC251F">
        <w:rPr>
          <w:i/>
          <w:iCs/>
        </w:rPr>
        <w:t>not</w:t>
      </w:r>
      <w:r>
        <w:t xml:space="preserve"> be going into the machine at this time. </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39" type="#_x0000_t75" style="width:65.55pt;height:36.4pt" o:ole="">
                  <v:imagedata r:id="rId274" o:title=""/>
                </v:shape>
                <o:OLEObject Type="Embed" ProgID="PBrush" ShapeID="_x0000_i1039" DrawAspect="Content" ObjectID="_1662856729" r:id="rId275"/>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0" type="#_x0000_t75" style="width:4in;height:186.9pt" o:ole="">
                  <v:imagedata r:id="rId261" o:title=""/>
                </v:shape>
                <o:OLEObject Type="Embed" ProgID="PBrush" ShapeID="_x0000_i1040" DrawAspect="Content" ObjectID="_1662856730" r:id="rId276"/>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503CEC1C">
                  <wp:extent cx="381000" cy="203200"/>
                  <wp:effectExtent l="0" t="0" r="0" b="6350"/>
                  <wp:docPr id="39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4C3ACE28">
                  <wp:extent cx="3695700" cy="2374900"/>
                  <wp:effectExtent l="0" t="0" r="0" b="635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6DE4C447" w14:textId="5CF3C27C" w:rsidR="00F407E7" w:rsidRDefault="00F407E7">
      <w:pPr>
        <w:pStyle w:val="Heading3"/>
      </w:pPr>
    </w:p>
    <w:p w14:paraId="0E78FD58" w14:textId="529BDAD4" w:rsidR="00F407E7" w:rsidRDefault="00F407E7" w:rsidP="00F407E7"/>
    <w:p w14:paraId="4026EA41" w14:textId="2FF5A764" w:rsidR="00F407E7" w:rsidRDefault="00F407E7" w:rsidP="00F407E7"/>
    <w:p w14:paraId="7E2370C1" w14:textId="30A99C9E" w:rsidR="00F407E7" w:rsidRDefault="00F407E7" w:rsidP="00F407E7"/>
    <w:p w14:paraId="75EA20A7" w14:textId="31F39CE8" w:rsidR="00F407E7" w:rsidRDefault="00F407E7" w:rsidP="00F407E7"/>
    <w:p w14:paraId="69D73C08" w14:textId="11B2FE7F" w:rsidR="00F407E7" w:rsidRDefault="00F407E7" w:rsidP="00F407E7"/>
    <w:p w14:paraId="1ADA07C2" w14:textId="3A5852D2" w:rsidR="00F407E7" w:rsidRDefault="00F407E7"/>
    <w:p w14:paraId="696E0E7D" w14:textId="77777777" w:rsidR="002E30F0" w:rsidRPr="00F407E7" w:rsidRDefault="002E30F0"/>
    <w:p w14:paraId="3B24B879" w14:textId="77777777" w:rsidR="005F1B1B" w:rsidRDefault="005F1B1B" w:rsidP="005F1B1B">
      <w:pPr>
        <w:rPr>
          <w:lang w:eastAsia="zh-CN"/>
        </w:rPr>
      </w:pPr>
    </w:p>
    <w:p w14:paraId="0AC5BF45" w14:textId="5180665B" w:rsidR="005F1B1B" w:rsidRDefault="008058F8">
      <w:pPr>
        <w:pStyle w:val="Heading3"/>
      </w:pPr>
      <w:bookmarkStart w:id="2409" w:name="_Toc469335081"/>
      <w:bookmarkStart w:id="2410" w:name="_Toc504120511"/>
      <w:bookmarkStart w:id="2411" w:name="_Toc527644494"/>
      <w:bookmarkStart w:id="2412" w:name="_Toc528599593"/>
      <w:bookmarkStart w:id="2413" w:name="_Toc17993630"/>
      <w:bookmarkStart w:id="2414" w:name="_Toc37267351"/>
      <w:bookmarkStart w:id="2415" w:name="_Toc51666904"/>
      <w:r>
        <w:lastRenderedPageBreak/>
        <w:t>When Alarm #5c Occurs</w:t>
      </w:r>
      <w:bookmarkEnd w:id="2409"/>
      <w:bookmarkEnd w:id="2410"/>
      <w:bookmarkEnd w:id="2411"/>
      <w:bookmarkEnd w:id="2412"/>
      <w:bookmarkEnd w:id="2413"/>
      <w:bookmarkEnd w:id="2414"/>
      <w:bookmarkEnd w:id="2415"/>
    </w:p>
    <w:p w14:paraId="5F476E37" w14:textId="2EDF490C" w:rsidR="005F1B1B" w:rsidRPr="00FD71E5" w:rsidRDefault="005F1B1B" w:rsidP="005F1B1B">
      <w:r w:rsidRPr="00FD71E5">
        <w:t xml:space="preserve">When the </w:t>
      </w:r>
      <w:r w:rsidR="00F407E7">
        <w:t xml:space="preserve">Barcode-Process Control feature is enabled and the </w:t>
      </w:r>
      <w:r w:rsidRPr="00FD71E5">
        <w:t>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 xml:space="preserve">Manual Entry Keyboard/Handheld Scanner, </w:t>
      </w:r>
      <w:proofErr w:type="gramStart"/>
      <w:r w:rsidRPr="00B810DE">
        <w:rPr>
          <w:b/>
        </w:rPr>
        <w:t>Rescan</w:t>
      </w:r>
      <w:proofErr w:type="gramEnd"/>
      <w:r w:rsidRPr="00B810DE">
        <w:rPr>
          <w:b/>
        </w:rPr>
        <w:t xml:space="preserve">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062A0A">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41" type="#_x0000_t75" style="width:57.45pt;height:29.1pt" o:ole="">
                  <v:imagedata r:id="rId259" o:title=""/>
                </v:shape>
                <o:OLEObject Type="Embed" ProgID="PBrush" ShapeID="_x0000_i1041" DrawAspect="Content" ObjectID="_1662856731" r:id="rId278"/>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4C802C49">
                  <wp:extent cx="3695700" cy="2374900"/>
                  <wp:effectExtent l="0" t="0" r="0" b="6350"/>
                  <wp:docPr id="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45E3879A"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w:t>
            </w:r>
            <w:r w:rsidR="00F407E7">
              <w:rPr>
                <w:lang w:eastAsia="zh-CN"/>
              </w:rPr>
              <w:t>machine</w:t>
            </w:r>
            <w:r>
              <w:rPr>
                <w:lang w:eastAsia="zh-CN"/>
              </w:rPr>
              <w:t xml:space="preserve">.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6C2FCA67">
                  <wp:extent cx="3695700" cy="2374900"/>
                  <wp:effectExtent l="0" t="0" r="0" b="635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4896E6C1" w14:textId="0DB81A06" w:rsidR="005F1B1B" w:rsidRDefault="00F407E7">
            <w:pPr>
              <w:rPr>
                <w:noProof/>
              </w:rPr>
            </w:pPr>
            <w:r>
              <w:rPr>
                <w:b/>
                <w:bCs/>
                <w:lang w:eastAsia="zh-CN"/>
              </w:rPr>
              <w:t xml:space="preserve">NOTE: </w:t>
            </w:r>
            <w:r w:rsidR="005F1B1B" w:rsidRPr="00FD71E5">
              <w:rPr>
                <w:lang w:eastAsia="zh-CN"/>
              </w:rPr>
              <w:t xml:space="preserve">This barcode will </w:t>
            </w:r>
            <w:r w:rsidR="005F1B1B">
              <w:rPr>
                <w:lang w:eastAsia="zh-CN"/>
              </w:rPr>
              <w:t xml:space="preserve">be </w:t>
            </w:r>
            <w:r w:rsidR="005F1B1B" w:rsidRPr="00FD71E5">
              <w:rPr>
                <w:lang w:eastAsia="zh-CN"/>
              </w:rPr>
              <w:t>add</w:t>
            </w:r>
            <w:r w:rsidR="005F1B1B">
              <w:rPr>
                <w:lang w:eastAsia="zh-CN"/>
              </w:rPr>
              <w:t>ed</w:t>
            </w:r>
            <w:r w:rsidR="005F1B1B" w:rsidRPr="00FD71E5">
              <w:rPr>
                <w:lang w:eastAsia="zh-CN"/>
              </w:rPr>
              <w:t xml:space="preserve"> to </w:t>
            </w:r>
            <w:r w:rsidR="005F1B1B">
              <w:rPr>
                <w:lang w:eastAsia="zh-CN"/>
              </w:rPr>
              <w:t xml:space="preserve">the </w:t>
            </w:r>
            <w:r w:rsidR="005F1B1B" w:rsidRPr="00FD71E5">
              <w:rPr>
                <w:lang w:eastAsia="zh-CN"/>
              </w:rPr>
              <w:t xml:space="preserve">board if </w:t>
            </w:r>
            <w:r w:rsidR="005F1B1B">
              <w:rPr>
                <w:lang w:eastAsia="zh-CN"/>
              </w:rPr>
              <w:t xml:space="preserve">the software </w:t>
            </w:r>
            <w:r w:rsidR="005F1B1B" w:rsidRPr="00EC251F">
              <w:rPr>
                <w:i/>
                <w:iCs/>
                <w:lang w:eastAsia="zh-CN"/>
              </w:rPr>
              <w:t>also</w:t>
            </w:r>
            <w:r w:rsidR="005F1B1B" w:rsidRPr="00FD71E5">
              <w:rPr>
                <w:lang w:eastAsia="zh-CN"/>
              </w:rPr>
              <w:t xml:space="preserve"> is using </w:t>
            </w:r>
            <w:r w:rsidR="005F1B1B">
              <w:rPr>
                <w:lang w:eastAsia="zh-CN"/>
              </w:rPr>
              <w:t xml:space="preserve">the </w:t>
            </w:r>
            <w:r>
              <w:rPr>
                <w:lang w:eastAsia="zh-CN"/>
              </w:rPr>
              <w:t>Barcode-</w:t>
            </w:r>
            <w:r w:rsidR="005F1B1B" w:rsidRPr="00FD71E5">
              <w:rPr>
                <w:lang w:eastAsia="zh-CN"/>
              </w:rPr>
              <w:t xml:space="preserve">Traceability </w:t>
            </w:r>
            <w:r>
              <w:rPr>
                <w:lang w:eastAsia="zh-CN"/>
              </w:rPr>
              <w:t>feature</w:t>
            </w:r>
            <w:r w:rsidR="005F1B1B" w:rsidRPr="00FD71E5">
              <w:rPr>
                <w:lang w:eastAsia="zh-CN"/>
              </w:rPr>
              <w:t xml:space="preserve">. </w:t>
            </w:r>
          </w:p>
        </w:tc>
      </w:tr>
    </w:tbl>
    <w:p w14:paraId="2ED2F312" w14:textId="77777777" w:rsidR="005F1B1B" w:rsidRPr="00661588" w:rsidRDefault="005F1B1B" w:rsidP="005F1B1B"/>
    <w:p w14:paraId="6DC3C0A5" w14:textId="6ACB2282" w:rsidR="005F1B1B" w:rsidRDefault="005F1B1B" w:rsidP="00062A0A">
      <w:pPr>
        <w:pStyle w:val="Heading4"/>
      </w:pPr>
      <w:r>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42" type="#_x0000_t75" style="width:1in;height:36.4pt" o:ole="">
                  <v:imagedata r:id="rId265" o:title=""/>
                </v:shape>
                <o:OLEObject Type="Embed" ProgID="PBrush" ShapeID="_x0000_i1042" DrawAspect="Content" ObjectID="_1662856732" r:id="rId281"/>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1A478D35">
                  <wp:extent cx="3695700" cy="2374900"/>
                  <wp:effectExtent l="0" t="0" r="0" b="6350"/>
                  <wp:docPr id="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4600E659">
                  <wp:extent cx="3708400" cy="2374900"/>
                  <wp:effectExtent l="0" t="0" r="6350" b="6350"/>
                  <wp:docPr id="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0DF7B643"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317E481" w:rsidR="005F1B1B" w:rsidRDefault="005F1B1B" w:rsidP="00B810DE">
            <w:pPr>
              <w:rPr>
                <w:lang w:eastAsia="zh-CN"/>
              </w:rPr>
            </w:pPr>
            <w:r>
              <w:rPr>
                <w:lang w:eastAsia="zh-CN"/>
              </w:rPr>
              <w:t>Once the barcode is scanned, the software will clear the alarm message and d</w:t>
            </w:r>
            <w:r w:rsidRPr="00053854">
              <w:rPr>
                <w:lang w:eastAsia="zh-CN"/>
              </w:rPr>
              <w:t xml:space="preserve">eactivate </w:t>
            </w:r>
            <w:r>
              <w:rPr>
                <w:lang w:eastAsia="zh-CN"/>
              </w:rPr>
              <w:t xml:space="preserve">the Alarm relay to allow the board into the </w:t>
            </w:r>
            <w:r w:rsidR="00F407E7">
              <w:rPr>
                <w:lang w:eastAsia="zh-CN"/>
              </w:rPr>
              <w:t>machine</w:t>
            </w:r>
            <w:r>
              <w:rPr>
                <w:lang w:eastAsia="zh-CN"/>
              </w:rPr>
              <w:t xml:space="preserve">. </w:t>
            </w:r>
          </w:p>
          <w:p w14:paraId="6C122492" w14:textId="77777777" w:rsidR="005F1B1B" w:rsidRDefault="005F1B1B" w:rsidP="00B810DE">
            <w:pPr>
              <w:rPr>
                <w:lang w:eastAsia="zh-CN"/>
              </w:rPr>
            </w:pPr>
          </w:p>
          <w:p w14:paraId="0F11E50F" w14:textId="5EB06C70" w:rsidR="005F1B1B" w:rsidRDefault="00F407E7" w:rsidP="00B810DE">
            <w:pPr>
              <w:rPr>
                <w:lang w:eastAsia="zh-CN"/>
              </w:rPr>
            </w:pPr>
            <w:r>
              <w:rPr>
                <w:b/>
                <w:bCs/>
                <w:lang w:eastAsia="zh-CN"/>
              </w:rPr>
              <w:t xml:space="preserve">NOTE: </w:t>
            </w:r>
            <w:r w:rsidR="005F1B1B" w:rsidRPr="00FD71E5">
              <w:rPr>
                <w:lang w:eastAsia="zh-CN"/>
              </w:rPr>
              <w:t xml:space="preserve">This barcode will </w:t>
            </w:r>
            <w:r w:rsidR="005F1B1B">
              <w:rPr>
                <w:lang w:eastAsia="zh-CN"/>
              </w:rPr>
              <w:t xml:space="preserve">be </w:t>
            </w:r>
            <w:r w:rsidR="005F1B1B" w:rsidRPr="00FD71E5">
              <w:rPr>
                <w:lang w:eastAsia="zh-CN"/>
              </w:rPr>
              <w:t>add</w:t>
            </w:r>
            <w:r w:rsidR="005F1B1B">
              <w:rPr>
                <w:lang w:eastAsia="zh-CN"/>
              </w:rPr>
              <w:t>ed</w:t>
            </w:r>
            <w:r w:rsidR="005F1B1B" w:rsidRPr="00FD71E5">
              <w:rPr>
                <w:lang w:eastAsia="zh-CN"/>
              </w:rPr>
              <w:t xml:space="preserve"> to </w:t>
            </w:r>
            <w:r w:rsidR="005F1B1B">
              <w:rPr>
                <w:lang w:eastAsia="zh-CN"/>
              </w:rPr>
              <w:t xml:space="preserve">the </w:t>
            </w:r>
            <w:r w:rsidR="005F1B1B" w:rsidRPr="00FD71E5">
              <w:rPr>
                <w:lang w:eastAsia="zh-CN"/>
              </w:rPr>
              <w:t xml:space="preserve">board if </w:t>
            </w:r>
            <w:r w:rsidR="005F1B1B">
              <w:rPr>
                <w:lang w:eastAsia="zh-CN"/>
              </w:rPr>
              <w:t xml:space="preserve">the software </w:t>
            </w:r>
            <w:r w:rsidR="005F1B1B" w:rsidRPr="00FD71E5">
              <w:rPr>
                <w:lang w:eastAsia="zh-CN"/>
              </w:rPr>
              <w:t xml:space="preserve">also is using </w:t>
            </w:r>
            <w:r w:rsidR="005F1B1B">
              <w:rPr>
                <w:lang w:eastAsia="zh-CN"/>
              </w:rPr>
              <w:t>the</w:t>
            </w:r>
            <w:r>
              <w:rPr>
                <w:lang w:eastAsia="zh-CN"/>
              </w:rPr>
              <w:t xml:space="preserve"> Barcode-</w:t>
            </w:r>
            <w:r w:rsidR="005F1B1B" w:rsidRPr="00FD71E5">
              <w:rPr>
                <w:lang w:eastAsia="zh-CN"/>
              </w:rPr>
              <w:t xml:space="preserve">Traceability </w:t>
            </w:r>
            <w:r>
              <w:rPr>
                <w:lang w:eastAsia="zh-CN"/>
              </w:rPr>
              <w:t>feature</w:t>
            </w:r>
            <w:r w:rsidR="005F1B1B" w:rsidRPr="00FD71E5">
              <w:rPr>
                <w:lang w:eastAsia="zh-CN"/>
              </w:rPr>
              <w:t xml:space="preserve">. </w:t>
            </w:r>
          </w:p>
          <w:p w14:paraId="3C8D3935" w14:textId="77777777" w:rsidR="005F1B1B" w:rsidRDefault="005F1B1B" w:rsidP="00B810DE">
            <w:pPr>
              <w:jc w:val="center"/>
            </w:pPr>
          </w:p>
          <w:p w14:paraId="10D8680B" w14:textId="313CE605" w:rsidR="005F1B1B" w:rsidRDefault="005F1B1B" w:rsidP="00B810DE">
            <w:pPr>
              <w:jc w:val="center"/>
            </w:pPr>
          </w:p>
        </w:tc>
      </w:tr>
    </w:tbl>
    <w:p w14:paraId="2A0010D1" w14:textId="77777777" w:rsidR="005F1B1B" w:rsidRDefault="005F1B1B" w:rsidP="005F1B1B"/>
    <w:p w14:paraId="5F91EAFB" w14:textId="77777777" w:rsidR="005F1B1B" w:rsidRPr="0035002B" w:rsidRDefault="005F1B1B" w:rsidP="005F1B1B"/>
    <w:p w14:paraId="7BF07CD7" w14:textId="085125C9" w:rsidR="005F1B1B" w:rsidRDefault="005F1B1B" w:rsidP="00062A0A">
      <w:pPr>
        <w:pStyle w:val="Heading4"/>
      </w:pPr>
      <w:r>
        <w:br w:type="page"/>
      </w:r>
      <w:r>
        <w:lastRenderedPageBreak/>
        <w:t>Proce</w:t>
      </w:r>
      <w:r w:rsidR="001B2759">
        <w:t>ed</w:t>
      </w:r>
      <w:r>
        <w:t xml:space="preserve">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43" type="#_x0000_t75" style="width:65.55pt;height:29.1pt" o:ole="">
                  <v:imagedata r:id="rId270" o:title=""/>
                </v:shape>
                <o:OLEObject Type="Embed" ProgID="PBrush" ShapeID="_x0000_i1043" DrawAspect="Content" ObjectID="_1662856733" r:id="rId283"/>
              </w:object>
            </w:r>
            <w:r>
              <w:rPr>
                <w:lang w:eastAsia="zh-CN"/>
              </w:rPr>
              <w:t xml:space="preserve"> button.</w:t>
            </w:r>
          </w:p>
          <w:p w14:paraId="6F88AAF5" w14:textId="77777777" w:rsidR="005F1B1B" w:rsidRDefault="005F1B1B" w:rsidP="00B810DE">
            <w:pPr>
              <w:ind w:left="360"/>
            </w:pPr>
          </w:p>
          <w:p w14:paraId="691358E9" w14:textId="2C234CF0"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00F407E7">
              <w:rPr>
                <w:lang w:eastAsia="zh-CN"/>
              </w:rPr>
              <w:t>machine</w:t>
            </w:r>
            <w:r w:rsidRPr="00B20E33">
              <w:rPr>
                <w:lang w:eastAsia="zh-CN"/>
              </w:rPr>
              <w:t xml:space="preserve"> without a barcode.</w:t>
            </w:r>
          </w:p>
        </w:tc>
        <w:tc>
          <w:tcPr>
            <w:tcW w:w="6030" w:type="dxa"/>
            <w:shd w:val="clear" w:color="auto" w:fill="auto"/>
          </w:tcPr>
          <w:p w14:paraId="2646CFAB" w14:textId="77777777" w:rsidR="005F1B1B" w:rsidRDefault="005F1B1B" w:rsidP="00B810DE">
            <w:pPr>
              <w:jc w:val="center"/>
            </w:pPr>
          </w:p>
          <w:p w14:paraId="4F53FDEE" w14:textId="3DD832E0" w:rsidR="005F1B1B" w:rsidRDefault="00DD450D" w:rsidP="00B810DE">
            <w:r w:rsidRPr="00B849E2">
              <w:rPr>
                <w:noProof/>
              </w:rPr>
              <w:drawing>
                <wp:inline distT="0" distB="0" distL="0" distR="0" wp14:anchorId="1563475A" wp14:editId="11158150">
                  <wp:extent cx="3695700" cy="2374900"/>
                  <wp:effectExtent l="0" t="0" r="0" b="6350"/>
                  <wp:docPr id="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1791BAA8" w14:textId="77777777" w:rsidR="005F1B1B" w:rsidRDefault="005F1B1B" w:rsidP="00EC251F"/>
        </w:tc>
      </w:tr>
    </w:tbl>
    <w:p w14:paraId="758C2F23" w14:textId="77777777" w:rsidR="005F1B1B" w:rsidRDefault="005F1B1B" w:rsidP="00062A0A">
      <w:pPr>
        <w:pStyle w:val="Heading4"/>
      </w:pPr>
      <w:r>
        <w:t>Remove this board from Line.</w:t>
      </w:r>
    </w:p>
    <w:p w14:paraId="46780EFB" w14:textId="757651A9" w:rsidR="00F407E7" w:rsidRDefault="00F407E7" w:rsidP="00F407E7">
      <w:r>
        <w:t xml:space="preserve">Select this button if this board will </w:t>
      </w:r>
      <w:r w:rsidRPr="00B40B1C">
        <w:rPr>
          <w:i/>
          <w:iCs/>
        </w:rPr>
        <w:t>not</w:t>
      </w:r>
      <w:r>
        <w:t xml:space="preserve"> be going into the machine at this time. </w:t>
      </w:r>
    </w:p>
    <w:p w14:paraId="06E39066" w14:textId="77777777" w:rsidR="00F407E7" w:rsidRDefault="00F407E7" w:rsidP="00F407E7"/>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44" type="#_x0000_t75" style="width:65.55pt;height:36.4pt" o:ole="">
                  <v:imagedata r:id="rId274" o:title=""/>
                </v:shape>
                <o:OLEObject Type="Embed" ProgID="PBrush" ShapeID="_x0000_i1044" DrawAspect="Content" ObjectID="_1662856734" r:id="rId284"/>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EC251F">
            <w:pPr>
              <w:jc w:val="center"/>
            </w:pPr>
            <w:r w:rsidRPr="00B849E2">
              <w:rPr>
                <w:noProof/>
              </w:rPr>
              <w:drawing>
                <wp:inline distT="0" distB="0" distL="0" distR="0" wp14:anchorId="1FEA57B4" wp14:editId="28C59CDF">
                  <wp:extent cx="2675983" cy="1719618"/>
                  <wp:effectExtent l="0" t="0" r="0" b="0"/>
                  <wp:docPr id="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2071" cy="1762087"/>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77777777" w:rsidR="005F1B1B" w:rsidRDefault="005F1B1B" w:rsidP="00A97125">
            <w:pPr>
              <w:pStyle w:val="ListParagraph"/>
              <w:numPr>
                <w:ilvl w:val="0"/>
                <w:numId w:val="70"/>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5619A42A" wp14:editId="401FE89C">
                  <wp:extent cx="381000" cy="203200"/>
                  <wp:effectExtent l="0" t="0" r="0" b="6350"/>
                  <wp:docPr id="41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“Cancel”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232B8699">
                  <wp:extent cx="2675982" cy="1719617"/>
                  <wp:effectExtent l="0" t="0" r="0" b="0"/>
                  <wp:docPr id="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81586" cy="1723218"/>
                          </a:xfrm>
                          <a:prstGeom prst="rect">
                            <a:avLst/>
                          </a:prstGeom>
                          <a:noFill/>
                          <a:ln>
                            <a:noFill/>
                          </a:ln>
                        </pic:spPr>
                      </pic:pic>
                    </a:graphicData>
                  </a:graphic>
                </wp:inline>
              </w:drawing>
            </w:r>
          </w:p>
          <w:p w14:paraId="59EC507C" w14:textId="77777777" w:rsidR="005F1B1B" w:rsidRDefault="005F1B1B" w:rsidP="00B810DE">
            <w:pPr>
              <w:jc w:val="center"/>
            </w:pPr>
          </w:p>
        </w:tc>
      </w:tr>
    </w:tbl>
    <w:p w14:paraId="390D7DE8" w14:textId="24CDB1F0" w:rsidR="005F1B1B" w:rsidRPr="000A6455" w:rsidRDefault="008058F8">
      <w:pPr>
        <w:pStyle w:val="Heading3"/>
      </w:pPr>
      <w:bookmarkStart w:id="2416" w:name="_Toc469335083"/>
      <w:bookmarkStart w:id="2417" w:name="_Toc504120513"/>
      <w:bookmarkStart w:id="2418" w:name="_Toc527644496"/>
      <w:bookmarkStart w:id="2419" w:name="_Toc528599595"/>
      <w:bookmarkStart w:id="2420" w:name="_Toc17993632"/>
      <w:bookmarkStart w:id="2421" w:name="_Toc37267353"/>
      <w:bookmarkStart w:id="2422" w:name="_Toc51666905"/>
      <w:r w:rsidRPr="000A6455">
        <w:lastRenderedPageBreak/>
        <w:t>When Alarm#12 Occurs</w:t>
      </w:r>
      <w:bookmarkEnd w:id="2416"/>
      <w:bookmarkEnd w:id="2417"/>
      <w:bookmarkEnd w:id="2418"/>
      <w:bookmarkEnd w:id="2419"/>
      <w:bookmarkEnd w:id="2420"/>
      <w:bookmarkEnd w:id="2421"/>
      <w:bookmarkEnd w:id="2422"/>
    </w:p>
    <w:p w14:paraId="55A40492" w14:textId="023014E4" w:rsidR="000A6455" w:rsidRPr="000A6455" w:rsidRDefault="00843CC7" w:rsidP="007A42D7">
      <w:pPr>
        <w:rPr>
          <w:rFonts w:ascii="Trebuchet MS" w:hAnsi="Trebuchet MS"/>
          <w:sz w:val="24"/>
          <w:szCs w:val="24"/>
          <w:lang w:eastAsia="zh-CN"/>
        </w:rPr>
      </w:pPr>
      <w:r w:rsidRPr="000A6455">
        <w:rPr>
          <w:lang w:eastAsia="zh-CN"/>
        </w:rPr>
        <w:t>When</w:t>
      </w:r>
      <w:r w:rsidR="002B2031">
        <w:rPr>
          <w:lang w:eastAsia="zh-CN"/>
        </w:rPr>
        <w:t xml:space="preserve"> the Process Control feature is in use, and</w:t>
      </w:r>
      <w:r w:rsidRPr="000A6455">
        <w:rPr>
          <w:lang w:eastAsia="zh-CN"/>
        </w:rPr>
        <w:t xml:space="preserve"> a barcode string is received that differs in format </w:t>
      </w:r>
      <w:r w:rsidR="007E2E56">
        <w:rPr>
          <w:lang w:eastAsia="zh-CN"/>
        </w:rPr>
        <w:t xml:space="preserve">specified </w:t>
      </w:r>
      <w:r w:rsidRPr="000A6455">
        <w:rPr>
          <w:lang w:eastAsia="zh-CN"/>
        </w:rPr>
        <w:t>f</w:t>
      </w:r>
      <w:r w:rsidR="007E2E56">
        <w:rPr>
          <w:lang w:eastAsia="zh-CN"/>
        </w:rPr>
        <w:t>or</w:t>
      </w:r>
      <w:r w:rsidRPr="000A6455">
        <w:rPr>
          <w:lang w:eastAsia="zh-CN"/>
        </w:rPr>
        <w:t xml:space="preserve">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062A0A">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51DAA946">
                  <wp:extent cx="781050" cy="368300"/>
                  <wp:effectExtent l="0" t="0" r="0"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4E8D0C5B" w14:textId="77777777" w:rsidR="005F1B1B" w:rsidRDefault="005F1B1B" w:rsidP="00B810DE"/>
          <w:p w14:paraId="25FBB3C7" w14:textId="77777777" w:rsidR="002B2031" w:rsidRDefault="002B2031" w:rsidP="00B810DE"/>
          <w:p w14:paraId="00D2BD2F" w14:textId="77777777" w:rsidR="002B2031" w:rsidRDefault="002B2031" w:rsidP="00B810DE"/>
          <w:p w14:paraId="1DFFD835" w14:textId="77777777" w:rsidR="002B2031" w:rsidRDefault="002B2031" w:rsidP="00B810DE"/>
          <w:p w14:paraId="1D936E6D" w14:textId="77777777" w:rsidR="002B2031" w:rsidRDefault="002B2031" w:rsidP="00B810DE"/>
          <w:p w14:paraId="6A64657B" w14:textId="77777777" w:rsidR="002B2031" w:rsidRDefault="002B2031" w:rsidP="00B810DE"/>
          <w:p w14:paraId="20862DD5" w14:textId="77777777" w:rsidR="002B2031" w:rsidRDefault="002B2031" w:rsidP="00B810DE"/>
          <w:p w14:paraId="466C1297" w14:textId="77777777" w:rsidR="002B2031" w:rsidRDefault="002B2031" w:rsidP="00B810DE"/>
          <w:p w14:paraId="3F225D20" w14:textId="77777777" w:rsidR="002B2031" w:rsidRDefault="002B2031" w:rsidP="00B810DE"/>
          <w:p w14:paraId="64CBC454" w14:textId="77777777" w:rsidR="002B2031" w:rsidRDefault="002B2031" w:rsidP="00B810DE"/>
          <w:p w14:paraId="76D6600B" w14:textId="77777777" w:rsidR="002B2031" w:rsidRDefault="002B2031" w:rsidP="00B810DE"/>
          <w:p w14:paraId="33F42DA1" w14:textId="1FE03177" w:rsidR="002B2031" w:rsidRPr="00423EFF" w:rsidRDefault="002B2031"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4C9CC689">
                  <wp:extent cx="3168650" cy="2044700"/>
                  <wp:effectExtent l="0" t="0" r="0" b="0"/>
                  <wp:docPr id="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460FB895" w:rsidR="005F1B1B" w:rsidRDefault="002B2031" w:rsidP="00A97125">
            <w:pPr>
              <w:pStyle w:val="ListParagraph"/>
              <w:numPr>
                <w:ilvl w:val="0"/>
                <w:numId w:val="76"/>
              </w:numPr>
              <w:contextualSpacing/>
              <w:rPr>
                <w:lang w:eastAsia="zh-CN"/>
              </w:rPr>
            </w:pPr>
            <w:r>
              <w:rPr>
                <w:lang w:eastAsia="zh-CN"/>
              </w:rPr>
              <w:t>If there is still product in the machine, an additional message will display to wait until they all exit.</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009C78E2" w:rsidR="005F1B1B" w:rsidRPr="00312D6F" w:rsidRDefault="002B2031" w:rsidP="00EC251F">
            <w:pPr>
              <w:jc w:val="center"/>
              <w:rPr>
                <w:noProof/>
                <w:sz w:val="24"/>
                <w:szCs w:val="24"/>
              </w:rPr>
            </w:pPr>
            <w:r w:rsidRPr="00C850AC">
              <w:rPr>
                <w:noProof/>
              </w:rPr>
              <w:drawing>
                <wp:inline distT="0" distB="0" distL="0" distR="0" wp14:anchorId="0DD61C78" wp14:editId="080CFB13">
                  <wp:extent cx="1846838" cy="1266092"/>
                  <wp:effectExtent l="0" t="0" r="1270" b="0"/>
                  <wp:docPr id="2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7">
                            <a:extLst>
                              <a:ext uri="{28A0092B-C50C-407E-A947-70E740481C1C}">
                                <a14:useLocalDpi xmlns:a14="http://schemas.microsoft.com/office/drawing/2010/main" val="0"/>
                              </a:ext>
                            </a:extLst>
                          </a:blip>
                          <a:srcRect l="28880" t="28846" r="28620" b="22781"/>
                          <a:stretch/>
                        </pic:blipFill>
                        <pic:spPr bwMode="auto">
                          <a:xfrm>
                            <a:off x="0" y="0"/>
                            <a:ext cx="1895566" cy="1299497"/>
                          </a:xfrm>
                          <a:prstGeom prst="rect">
                            <a:avLst/>
                          </a:prstGeom>
                          <a:noFill/>
                          <a:ln>
                            <a:noFill/>
                          </a:ln>
                          <a:extLst>
                            <a:ext uri="{53640926-AAD7-44D8-BBD7-CCE9431645EC}">
                              <a14:shadowObscured xmlns:a14="http://schemas.microsoft.com/office/drawing/2010/main"/>
                            </a:ext>
                          </a:extLst>
                        </pic:spPr>
                      </pic:pic>
                    </a:graphicData>
                  </a:graphic>
                </wp:inline>
              </w:drawing>
            </w:r>
          </w:p>
          <w:p w14:paraId="3E3347D2" w14:textId="642912A1" w:rsidR="005F1B1B" w:rsidRPr="00312D6F" w:rsidRDefault="005F1B1B" w:rsidP="009A076B">
            <w:pPr>
              <w:jc w:val="center"/>
              <w:rPr>
                <w:noProof/>
                <w:sz w:val="24"/>
                <w:szCs w:val="24"/>
              </w:rPr>
            </w:pPr>
          </w:p>
        </w:tc>
      </w:tr>
      <w:tr w:rsidR="005F1B1B" w:rsidRPr="00423EFF" w14:paraId="44BFF8EA" w14:textId="77777777" w:rsidTr="00B810DE">
        <w:tc>
          <w:tcPr>
            <w:tcW w:w="3337" w:type="dxa"/>
            <w:shd w:val="clear" w:color="auto" w:fill="auto"/>
          </w:tcPr>
          <w:p w14:paraId="3A1C201E" w14:textId="106D0BB7" w:rsidR="005F1B1B" w:rsidRDefault="005F1B1B" w:rsidP="00B810DE">
            <w:pPr>
              <w:rPr>
                <w:lang w:eastAsia="zh-CN"/>
              </w:rPr>
            </w:pPr>
          </w:p>
        </w:tc>
        <w:tc>
          <w:tcPr>
            <w:tcW w:w="6030" w:type="dxa"/>
            <w:shd w:val="clear" w:color="auto" w:fill="auto"/>
          </w:tcPr>
          <w:p w14:paraId="6408E82D" w14:textId="42672387" w:rsidR="005F1B1B" w:rsidRPr="00312D6F" w:rsidRDefault="005F1B1B" w:rsidP="00B810DE">
            <w:pPr>
              <w:jc w:val="center"/>
              <w:rPr>
                <w:noProof/>
                <w:sz w:val="24"/>
                <w:szCs w:val="24"/>
              </w:rPr>
            </w:pPr>
          </w:p>
        </w:tc>
      </w:tr>
    </w:tbl>
    <w:p w14:paraId="13BCF86F" w14:textId="77777777" w:rsidR="0089264F" w:rsidRDefault="0089264F" w:rsidP="0089264F"/>
    <w:p w14:paraId="5393827B" w14:textId="77777777" w:rsidR="0089264F" w:rsidRDefault="0089264F">
      <w:pPr>
        <w:rPr>
          <w:rFonts w:ascii="Arial" w:hAnsi="Arial"/>
          <w:b/>
          <w:bCs/>
          <w:szCs w:val="28"/>
        </w:rPr>
      </w:pPr>
      <w:r>
        <w:br w:type="page"/>
      </w:r>
    </w:p>
    <w:p w14:paraId="5D017F73" w14:textId="77777777" w:rsidR="005F1B1B" w:rsidRDefault="005F1B1B" w:rsidP="00062A0A">
      <w:pPr>
        <w:pStyle w:val="Heading4"/>
      </w:pPr>
      <w:r>
        <w:lastRenderedPageBreak/>
        <w:t xml:space="preserve">Process with </w:t>
      </w:r>
      <w:r w:rsidR="000A6455">
        <w:t>C</w:t>
      </w:r>
      <w:r>
        <w:t>urrent Barcode</w:t>
      </w:r>
    </w:p>
    <w:p w14:paraId="1D8345A8" w14:textId="09CAC6CA"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w:t>
      </w:r>
      <w:r w:rsidR="00DF37F9">
        <w:rPr>
          <w:lang w:eastAsia="zh-CN"/>
        </w:rPr>
        <w:t>machine</w:t>
      </w:r>
      <w:r>
        <w:rPr>
          <w:lang w:eastAsia="zh-CN"/>
        </w:rPr>
        <w:t xml:space="preserve">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1F58BB11">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2A0D5039">
                  <wp:extent cx="3168650" cy="2044700"/>
                  <wp:effectExtent l="0" t="0" r="0" b="0"/>
                  <wp:docPr id="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B7E5AC0" w:rsidR="005F1B1B" w:rsidRDefault="005F1B1B" w:rsidP="00B810DE">
            <w:r>
              <w:rPr>
                <w:lang w:eastAsia="zh-CN"/>
              </w:rPr>
              <w:t xml:space="preserve">This barcode will be added to the board if </w:t>
            </w:r>
            <w:r>
              <w:t xml:space="preserve">the </w:t>
            </w:r>
            <w:r w:rsidRPr="00312D6F">
              <w:rPr>
                <w:b/>
              </w:rPr>
              <w:t>Traceability</w:t>
            </w:r>
            <w:r>
              <w:t xml:space="preserve"> </w:t>
            </w:r>
            <w:r w:rsidR="002B2031">
              <w:t>feature is also enabled i</w:t>
            </w:r>
            <w:r>
              <w:t xml:space="preserve">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5BCB5467">
                  <wp:extent cx="2514307" cy="3175840"/>
                  <wp:effectExtent l="0" t="0" r="635" b="5715"/>
                  <wp:docPr id="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9">
                            <a:extLst>
                              <a:ext uri="{28A0092B-C50C-407E-A947-70E740481C1C}">
                                <a14:useLocalDpi xmlns:a14="http://schemas.microsoft.com/office/drawing/2010/main" val="0"/>
                              </a:ext>
                            </a:extLst>
                          </a:blip>
                          <a:srcRect r="45880" b="1965"/>
                          <a:stretch/>
                        </pic:blipFill>
                        <pic:spPr bwMode="auto">
                          <a:xfrm>
                            <a:off x="0" y="0"/>
                            <a:ext cx="2550324" cy="3221333"/>
                          </a:xfrm>
                          <a:prstGeom prst="rect">
                            <a:avLst/>
                          </a:prstGeom>
                          <a:noFill/>
                          <a:ln>
                            <a:noFill/>
                          </a:ln>
                          <a:extLst>
                            <a:ext uri="{53640926-AAD7-44D8-BBD7-CCE9431645EC}">
                              <a14:shadowObscured xmlns:a14="http://schemas.microsoft.com/office/drawing/2010/main"/>
                            </a:ext>
                          </a:extLst>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062A0A">
      <w:pPr>
        <w:pStyle w:val="Heading4"/>
      </w:pPr>
      <w:r>
        <w:br w:type="page"/>
      </w:r>
      <w:r w:rsidR="00416784" w:rsidRPr="00416784">
        <w:lastRenderedPageBreak/>
        <w:t xml:space="preserve">Remove This Board </w:t>
      </w:r>
      <w:proofErr w:type="gramStart"/>
      <w:r w:rsidR="00416784" w:rsidRPr="00416784">
        <w:t>From</w:t>
      </w:r>
      <w:proofErr w:type="gramEnd"/>
      <w:r w:rsidR="00416784" w:rsidRPr="00416784">
        <w:t xml:space="preserve"> </w:t>
      </w:r>
      <w:r w:rsidR="005F1B1B" w:rsidRPr="00416784">
        <w:t>Line</w:t>
      </w:r>
    </w:p>
    <w:p w14:paraId="1FE338B8" w14:textId="396C793A"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w:t>
      </w:r>
      <w:r w:rsidR="00DF37F9">
        <w:rPr>
          <w:lang w:eastAsia="zh-CN"/>
        </w:rPr>
        <w:t>machine</w:t>
      </w:r>
      <w:r w:rsidRPr="0089264F">
        <w:rPr>
          <w:lang w:eastAsia="zh-CN"/>
        </w:rPr>
        <w:t xml:space="preserve">, but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2271C804">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0212F7B5">
                  <wp:extent cx="3695700" cy="2374900"/>
                  <wp:effectExtent l="0" t="0" r="0" b="6350"/>
                  <wp:docPr id="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t xml:space="preserve">green check button </w:t>
            </w:r>
            <w:r w:rsidR="00DD450D" w:rsidRPr="00312D6F">
              <w:rPr>
                <w:noProof/>
                <w:position w:val="-8"/>
              </w:rPr>
              <w:drawing>
                <wp:inline distT="0" distB="0" distL="0" distR="0" wp14:anchorId="681419D5" wp14:editId="2CB57B59">
                  <wp:extent cx="381000" cy="203200"/>
                  <wp:effectExtent l="0" t="0" r="0" b="6350"/>
                  <wp:docPr id="42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4949DFB3">
                  <wp:extent cx="3695700" cy="2374900"/>
                  <wp:effectExtent l="0" t="0" r="0" b="6350"/>
                  <wp:docPr id="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484718D3" w14:textId="77777777" w:rsidR="005F1B1B" w:rsidRPr="00CE6BCE" w:rsidRDefault="005F1B1B" w:rsidP="005F1B1B"/>
    <w:p w14:paraId="5CF6A248" w14:textId="77777777" w:rsidR="00860434" w:rsidRDefault="00401C4C" w:rsidP="00747103">
      <w:pPr>
        <w:pStyle w:val="Heading1"/>
        <w:rPr>
          <w:rStyle w:val="Heading1Char"/>
          <w:b/>
        </w:rPr>
      </w:pPr>
      <w:bookmarkStart w:id="2423" w:name="_Light_Tower_Operation"/>
      <w:bookmarkStart w:id="2424" w:name="_Light_Tower"/>
      <w:bookmarkStart w:id="2425" w:name="_Toc469335087"/>
      <w:bookmarkStart w:id="2426" w:name="_Toc504120517"/>
      <w:bookmarkStart w:id="2427" w:name="_Toc527644497"/>
      <w:bookmarkStart w:id="2428" w:name="_Toc528599596"/>
      <w:bookmarkStart w:id="2429" w:name="_Toc17993633"/>
      <w:bookmarkStart w:id="2430" w:name="_Toc37267354"/>
      <w:bookmarkStart w:id="2431" w:name="_Toc51666690"/>
      <w:bookmarkStart w:id="2432" w:name="_Toc51666906"/>
      <w:bookmarkEnd w:id="2400"/>
      <w:bookmarkEnd w:id="2401"/>
      <w:bookmarkEnd w:id="2423"/>
      <w:bookmarkEnd w:id="2424"/>
      <w:r>
        <w:lastRenderedPageBreak/>
        <w:t>Light Tower</w:t>
      </w:r>
      <w:bookmarkEnd w:id="2425"/>
      <w:bookmarkEnd w:id="2426"/>
      <w:bookmarkEnd w:id="2427"/>
      <w:bookmarkEnd w:id="2428"/>
      <w:bookmarkEnd w:id="2429"/>
      <w:bookmarkEnd w:id="2430"/>
      <w:bookmarkEnd w:id="2431"/>
      <w:bookmarkEnd w:id="2432"/>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Red light; the other connects to the USB port of the PC, and uses 3 colored lights – Red, Yellow, and Green. </w:t>
      </w:r>
    </w:p>
    <w:p w14:paraId="67B5E03C" w14:textId="77777777" w:rsidR="00EC089D" w:rsidRDefault="00EC089D" w:rsidP="00EC089D"/>
    <w:p w14:paraId="476856CE" w14:textId="11737B1E" w:rsidR="00EC089D" w:rsidRPr="009B047B" w:rsidRDefault="00EC089D" w:rsidP="009B047B">
      <w:r>
        <w:t>Both lights are a means of providing an audio or visual cue when the automatic system software has determined that the process has reached an out-of-control condit</w:t>
      </w:r>
      <w:r w:rsidR="00120127">
        <w:t xml:space="preserve">ion. </w:t>
      </w:r>
    </w:p>
    <w:p w14:paraId="08D70417" w14:textId="77777777" w:rsidR="00C32EAE" w:rsidRDefault="00C32EAE" w:rsidP="00D36D96">
      <w:pPr>
        <w:pStyle w:val="Heading2"/>
      </w:pPr>
      <w:bookmarkStart w:id="2433" w:name="_Toc469335088"/>
      <w:bookmarkStart w:id="2434" w:name="_Toc504120518"/>
      <w:bookmarkStart w:id="2435" w:name="_Toc527644498"/>
      <w:bookmarkStart w:id="2436" w:name="_Toc528599597"/>
      <w:bookmarkStart w:id="2437" w:name="_Toc17993634"/>
      <w:bookmarkStart w:id="2438" w:name="_Toc37267355"/>
      <w:bookmarkStart w:id="2439" w:name="_Toc51666691"/>
      <w:bookmarkStart w:id="2440" w:name="_Toc51666907"/>
      <w:r>
        <w:t>Standard Light Tower</w:t>
      </w:r>
      <w:bookmarkEnd w:id="2433"/>
      <w:bookmarkEnd w:id="2434"/>
      <w:bookmarkEnd w:id="2435"/>
      <w:bookmarkEnd w:id="2436"/>
      <w:bookmarkEnd w:id="2437"/>
      <w:bookmarkEnd w:id="2438"/>
      <w:bookmarkEnd w:id="2439"/>
      <w:bookmarkEnd w:id="2440"/>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Red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D36D96">
      <w:pPr>
        <w:pStyle w:val="Heading2"/>
      </w:pPr>
      <w:bookmarkStart w:id="2441" w:name="_Toc469335089"/>
      <w:bookmarkStart w:id="2442" w:name="_Toc504120519"/>
      <w:bookmarkStart w:id="2443" w:name="_Toc527644499"/>
      <w:bookmarkStart w:id="2444" w:name="_Toc528599598"/>
      <w:bookmarkStart w:id="2445" w:name="_Toc17993635"/>
      <w:bookmarkStart w:id="2446" w:name="_Toc37267356"/>
      <w:bookmarkStart w:id="2447" w:name="_Toc51666692"/>
      <w:bookmarkStart w:id="2448" w:name="_Toc51666908"/>
      <w:r>
        <w:t>3 Color USB Light Tower</w:t>
      </w:r>
      <w:bookmarkEnd w:id="2441"/>
      <w:bookmarkEnd w:id="2442"/>
      <w:bookmarkEnd w:id="2443"/>
      <w:bookmarkEnd w:id="2444"/>
      <w:bookmarkEnd w:id="2445"/>
      <w:bookmarkEnd w:id="2446"/>
      <w:bookmarkEnd w:id="2447"/>
      <w:bookmarkEnd w:id="2448"/>
    </w:p>
    <w:p w14:paraId="5BA9E3FD" w14:textId="1646E799" w:rsidR="005E192D" w:rsidRDefault="000561A4" w:rsidP="00860434">
      <w:r>
        <w:t xml:space="preserve">As this light tower connects to a USB port on the PC running the </w:t>
      </w:r>
      <w:r w:rsidR="002B2031">
        <w:t>W</w:t>
      </w:r>
      <w:r>
        <w:t xml:space="preserve">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xml:space="preserve">, a small button will appear in the upper left corner of the Crystal Ball. Clicking on this button will mute the audible buzzer. Clicking the </w:t>
      </w:r>
      <w:proofErr w:type="gramStart"/>
      <w:r w:rsidR="00F32697">
        <w:t>button</w:t>
      </w:r>
      <w:proofErr w:type="gramEnd"/>
      <w:r w:rsidR="00F32697">
        <w:t xml:space="preserve"> a second time will un-mute the buzzer. If left muted, and the process returns to an in-spec condition, the buzzer will be automatically be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3217A2C1">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pPr>
        <w:pStyle w:val="Heading3"/>
      </w:pPr>
      <w:bookmarkStart w:id="2449" w:name="_Toc469335090"/>
      <w:bookmarkStart w:id="2450" w:name="_Toc504120520"/>
      <w:bookmarkStart w:id="2451" w:name="_Toc527644500"/>
      <w:bookmarkStart w:id="2452" w:name="_Toc528599599"/>
      <w:bookmarkStart w:id="2453" w:name="_Toc17993636"/>
      <w:bookmarkStart w:id="2454" w:name="_Toc37267357"/>
      <w:bookmarkStart w:id="2455" w:name="_Toc51666909"/>
      <w:r>
        <w:t>LED Light Status</w:t>
      </w:r>
      <w:bookmarkEnd w:id="2449"/>
      <w:bookmarkEnd w:id="2450"/>
      <w:bookmarkEnd w:id="2451"/>
      <w:bookmarkEnd w:id="2452"/>
      <w:bookmarkEnd w:id="2453"/>
      <w:bookmarkEnd w:id="2454"/>
      <w:bookmarkEnd w:id="2455"/>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6F53B62C" w:rsidR="00860434" w:rsidRDefault="00860434" w:rsidP="00860434">
      <w:r>
        <w:t xml:space="preserve">When </w:t>
      </w:r>
      <w:r w:rsidRPr="00860434">
        <w:t>VP</w:t>
      </w:r>
      <w:r>
        <w:t xml:space="preserve"> is</w:t>
      </w:r>
      <w:r w:rsidRPr="00860434">
        <w:t xml:space="preserve"> running</w:t>
      </w:r>
      <w:r>
        <w:t xml:space="preserve"> and the process is i</w:t>
      </w:r>
      <w:r w:rsidR="005E192D">
        <w:t>n-</w:t>
      </w:r>
      <w:r w:rsidR="002E30F0">
        <w:t>spec,</w:t>
      </w:r>
      <w:r w:rsidR="005E192D">
        <w:t xml:space="preserve"> but the </w:t>
      </w:r>
      <w:r w:rsidR="00DF37F9">
        <w:t>machine</w:t>
      </w:r>
      <w:r w:rsidR="005E192D">
        <w:t xml:space="preserve"> is empty</w:t>
      </w:r>
      <w:r w:rsidRPr="00860434">
        <w:t xml:space="preserve"> – GREEN LED flashing</w:t>
      </w:r>
    </w:p>
    <w:p w14:paraId="25E25864" w14:textId="77777777" w:rsidR="00860434" w:rsidRPr="00860434" w:rsidRDefault="00860434" w:rsidP="00860434"/>
    <w:p w14:paraId="7765B344" w14:textId="7980A34D" w:rsidR="00860434" w:rsidRDefault="00860434" w:rsidP="00860434">
      <w:r>
        <w:t xml:space="preserve">When </w:t>
      </w:r>
      <w:r w:rsidRPr="00860434">
        <w:t>VP</w:t>
      </w:r>
      <w:r>
        <w:t xml:space="preserve"> is</w:t>
      </w:r>
      <w:r w:rsidRPr="00860434">
        <w:t xml:space="preserve"> running </w:t>
      </w:r>
      <w:r>
        <w:t>and the process is i</w:t>
      </w:r>
      <w:r w:rsidR="00C90534">
        <w:t>n-spec with product</w:t>
      </w:r>
      <w:r w:rsidRPr="00860434">
        <w:t xml:space="preserve"> in the </w:t>
      </w:r>
      <w:r w:rsidR="00DF37F9">
        <w:t>machine</w:t>
      </w:r>
      <w:r w:rsidRPr="00860434">
        <w:t xml:space="preserve">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running</w:t>
      </w:r>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26AA797C"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676B77">
      <w:pPr>
        <w:pStyle w:val="Heading1"/>
      </w:pPr>
      <w:bookmarkStart w:id="2456" w:name="_Toc469334812"/>
      <w:bookmarkStart w:id="2457" w:name="_Toc504148853"/>
      <w:bookmarkStart w:id="2458" w:name="_Toc528599320"/>
      <w:bookmarkStart w:id="2459" w:name="_Toc17993361"/>
      <w:bookmarkStart w:id="2460" w:name="_Toc19132387"/>
      <w:bookmarkStart w:id="2461" w:name="_Toc37267079"/>
      <w:bookmarkStart w:id="2462" w:name="_Toc51666693"/>
      <w:bookmarkStart w:id="2463" w:name="_Toc51666910"/>
      <w:r w:rsidRPr="00646FC2">
        <w:rPr>
          <w:rStyle w:val="Heading1Char"/>
          <w:b/>
        </w:rPr>
        <w:lastRenderedPageBreak/>
        <w:t xml:space="preserve">Appendix A: </w:t>
      </w:r>
      <w:bookmarkStart w:id="2464" w:name="_Toc486307496"/>
      <w:bookmarkStart w:id="2465" w:name="_Toc486325588"/>
      <w:bookmarkStart w:id="2466" w:name="_Toc488490458"/>
      <w:bookmarkStart w:id="2467" w:name="_Toc119468204"/>
      <w:r w:rsidRPr="00646FC2">
        <w:rPr>
          <w:rStyle w:val="Heading1Char"/>
          <w:b/>
        </w:rPr>
        <w:t>The Process Window Index</w:t>
      </w:r>
      <w:bookmarkEnd w:id="2279"/>
      <w:bookmarkEnd w:id="2280"/>
      <w:bookmarkEnd w:id="2281"/>
      <w:bookmarkEnd w:id="2282"/>
      <w:bookmarkEnd w:id="2456"/>
      <w:bookmarkEnd w:id="2457"/>
      <w:bookmarkEnd w:id="2458"/>
      <w:bookmarkEnd w:id="2459"/>
      <w:bookmarkEnd w:id="2460"/>
      <w:bookmarkEnd w:id="2461"/>
      <w:bookmarkEnd w:id="2462"/>
      <w:bookmarkEnd w:id="2463"/>
      <w:bookmarkEnd w:id="2464"/>
      <w:bookmarkEnd w:id="2465"/>
      <w:bookmarkEnd w:id="2466"/>
      <w:bookmarkEnd w:id="2467"/>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2468" w:name="_Toc176001821"/>
      <w:bookmarkStart w:id="2469" w:name="_Toc469334813"/>
    </w:p>
    <w:p w14:paraId="57A72437" w14:textId="77777777" w:rsidR="00281EA2" w:rsidRPr="002D78E7" w:rsidRDefault="00281EA2" w:rsidP="00D36D96">
      <w:pPr>
        <w:pStyle w:val="Heading2"/>
      </w:pPr>
      <w:bookmarkStart w:id="2470" w:name="_Toc504148854"/>
      <w:bookmarkStart w:id="2471" w:name="_Toc528599321"/>
      <w:bookmarkStart w:id="2472" w:name="_Toc17993362"/>
      <w:bookmarkStart w:id="2473" w:name="_Toc19132388"/>
      <w:bookmarkStart w:id="2474" w:name="_Toc37267080"/>
      <w:bookmarkStart w:id="2475" w:name="_Toc51666694"/>
      <w:bookmarkStart w:id="2476" w:name="_Toc51666911"/>
      <w:r w:rsidRPr="002D78E7">
        <w:t>The Problem</w:t>
      </w:r>
      <w:bookmarkEnd w:id="2468"/>
      <w:bookmarkEnd w:id="2469"/>
      <w:bookmarkEnd w:id="2470"/>
      <w:bookmarkEnd w:id="2471"/>
      <w:bookmarkEnd w:id="2472"/>
      <w:bookmarkEnd w:id="2473"/>
      <w:bookmarkEnd w:id="2474"/>
      <w:bookmarkEnd w:id="2475"/>
      <w:bookmarkEnd w:id="2476"/>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D36D96">
      <w:pPr>
        <w:pStyle w:val="Heading2"/>
      </w:pPr>
      <w:bookmarkStart w:id="2477" w:name="_Toc176001822"/>
      <w:bookmarkStart w:id="2478" w:name="_Toc469334814"/>
      <w:bookmarkStart w:id="2479" w:name="_Toc504148855"/>
      <w:bookmarkStart w:id="2480" w:name="_Toc528599322"/>
      <w:bookmarkStart w:id="2481" w:name="_Toc17993363"/>
      <w:bookmarkStart w:id="2482" w:name="_Toc19132389"/>
      <w:bookmarkStart w:id="2483" w:name="_Toc37267081"/>
      <w:bookmarkStart w:id="2484" w:name="_Toc51666695"/>
      <w:bookmarkStart w:id="2485" w:name="_Toc51666912"/>
      <w:r>
        <w:t>Define</w:t>
      </w:r>
      <w:r w:rsidR="00281EA2" w:rsidRPr="002D78E7">
        <w:t xml:space="preserve"> the Process Window Index</w:t>
      </w:r>
      <w:bookmarkEnd w:id="2477"/>
      <w:bookmarkEnd w:id="2478"/>
      <w:bookmarkEnd w:id="2479"/>
      <w:bookmarkEnd w:id="2480"/>
      <w:bookmarkEnd w:id="2481"/>
      <w:bookmarkEnd w:id="2482"/>
      <w:bookmarkEnd w:id="2483"/>
      <w:bookmarkEnd w:id="2484"/>
      <w:bookmarkEnd w:id="2485"/>
    </w:p>
    <w:tbl>
      <w:tblPr>
        <w:tblW w:w="0" w:type="auto"/>
        <w:tblLook w:val="04A0" w:firstRow="1" w:lastRow="0" w:firstColumn="1" w:lastColumn="0" w:noHBand="0" w:noVBand="1"/>
      </w:tblPr>
      <w:tblGrid>
        <w:gridCol w:w="4788"/>
        <w:gridCol w:w="4788"/>
      </w:tblGrid>
      <w:tr w:rsidR="002D78E7" w14:paraId="097CE49D" w14:textId="77777777" w:rsidTr="00AF1D5A">
        <w:tc>
          <w:tcPr>
            <w:tcW w:w="4788" w:type="dxa"/>
            <w:shd w:val="clear" w:color="auto" w:fill="auto"/>
          </w:tcPr>
          <w:p w14:paraId="7381C31B" w14:textId="591CAB7F" w:rsidR="002D78E7" w:rsidRDefault="002D78E7" w:rsidP="00281EA2">
            <w:r w:rsidRPr="00B1186A">
              <w:t xml:space="preserve">The Process Window Index is a measure of how well a profile fits within user defined process limits.  See </w:t>
            </w:r>
            <w:fldSimple w:instr=" REF _Ref173159105  \* MERGEFORMAT ">
              <w:ins w:id="2486" w:author="Tom Bergeron" w:date="2020-09-25T15:54:00Z">
                <w:r w:rsidR="00D75DE9" w:rsidRPr="00D75DE9">
                  <w:rPr>
                    <w:rPrChange w:id="2487" w:author="Tom Bergeron" w:date="2020-09-25T15:54:00Z">
                      <w:rPr>
                        <w:rFonts w:ascii="Arial" w:hAnsi="Arial" w:cs="Arial"/>
                        <w:sz w:val="16"/>
                        <w:szCs w:val="16"/>
                      </w:rPr>
                    </w:rPrChange>
                  </w:rPr>
                  <w:t xml:space="preserve">Figure </w:t>
                </w:r>
                <w:r w:rsidR="00D75DE9" w:rsidRPr="00D75DE9">
                  <w:rPr>
                    <w:noProof/>
                    <w:rPrChange w:id="2488" w:author="Tom Bergeron" w:date="2020-09-25T15:54:00Z">
                      <w:rPr>
                        <w:rFonts w:ascii="Arial" w:hAnsi="Arial" w:cs="Arial"/>
                        <w:noProof/>
                        <w:sz w:val="16"/>
                        <w:szCs w:val="16"/>
                      </w:rPr>
                    </w:rPrChange>
                  </w:rPr>
                  <w:t>90</w:t>
                </w:r>
              </w:ins>
              <w:del w:id="2489" w:author="Tom Bergeron" w:date="2020-09-25T15:54:00Z">
                <w:r w:rsidR="00556C6F" w:rsidRPr="00556C6F" w:rsidDel="00D75DE9">
                  <w:delText xml:space="preserve">Figure </w:delText>
                </w:r>
                <w:r w:rsidR="00556C6F" w:rsidRPr="00556C6F" w:rsidDel="00D75DE9">
                  <w:rPr>
                    <w:noProof/>
                  </w:rPr>
                  <w:delText>179</w:delText>
                </w:r>
              </w:del>
            </w:fldSimple>
            <w:r w:rsidRPr="00B1186A">
              <w:t>.</w:t>
            </w:r>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4FCB9FF4">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293"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0C06B2AC" w:rsidR="002D78E7" w:rsidRPr="00AF1D5A" w:rsidRDefault="002D78E7" w:rsidP="00AF1D5A">
            <w:pPr>
              <w:jc w:val="center"/>
              <w:rPr>
                <w:rFonts w:ascii="Arial" w:hAnsi="Arial" w:cs="Arial"/>
                <w:sz w:val="16"/>
                <w:szCs w:val="16"/>
              </w:rPr>
            </w:pPr>
            <w:bookmarkStart w:id="2490"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2491" w:author="Tom Bergeron" w:date="2020-09-25T15:54:00Z">
              <w:r w:rsidR="00D75DE9">
                <w:rPr>
                  <w:rFonts w:ascii="Arial" w:hAnsi="Arial" w:cs="Arial"/>
                  <w:noProof/>
                  <w:sz w:val="16"/>
                  <w:szCs w:val="16"/>
                </w:rPr>
                <w:t>90</w:t>
              </w:r>
            </w:ins>
            <w:del w:id="2492" w:author="Tom Bergeron" w:date="2020-09-25T15:54:00Z">
              <w:r w:rsidR="00556C6F" w:rsidDel="00D75DE9">
                <w:rPr>
                  <w:rFonts w:ascii="Arial" w:hAnsi="Arial" w:cs="Arial"/>
                  <w:noProof/>
                  <w:sz w:val="16"/>
                  <w:szCs w:val="16"/>
                </w:rPr>
                <w:delText>179</w:delText>
              </w:r>
            </w:del>
            <w:r w:rsidRPr="00AF1D5A">
              <w:rPr>
                <w:rFonts w:ascii="Arial" w:hAnsi="Arial" w:cs="Arial"/>
                <w:sz w:val="16"/>
                <w:szCs w:val="16"/>
              </w:rPr>
              <w:fldChar w:fldCharType="end"/>
            </w:r>
            <w:bookmarkEnd w:id="2490"/>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77777777" w:rsidR="002D78E7" w:rsidRPr="00B1186A" w:rsidRDefault="002D78E7" w:rsidP="002D78E7"/>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51C42550">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294"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02463B9B" w:rsidR="002D78E7" w:rsidRPr="00AF1D5A" w:rsidRDefault="002D78E7" w:rsidP="00AF1D5A">
            <w:pPr>
              <w:jc w:val="center"/>
              <w:rPr>
                <w:rFonts w:ascii="Arial" w:hAnsi="Arial" w:cs="Arial"/>
                <w:sz w:val="16"/>
                <w:szCs w:val="16"/>
              </w:rPr>
            </w:pPr>
            <w:bookmarkStart w:id="2493"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2494" w:author="Tom Bergeron" w:date="2020-09-25T15:54:00Z">
              <w:r w:rsidR="00D75DE9">
                <w:rPr>
                  <w:rFonts w:ascii="Arial" w:hAnsi="Arial" w:cs="Arial"/>
                  <w:noProof/>
                  <w:sz w:val="16"/>
                  <w:szCs w:val="16"/>
                </w:rPr>
                <w:t>91</w:t>
              </w:r>
            </w:ins>
            <w:del w:id="2495" w:author="Tom Bergeron" w:date="2020-09-25T15:54:00Z">
              <w:r w:rsidR="00556C6F" w:rsidDel="00D75DE9">
                <w:rPr>
                  <w:rFonts w:ascii="Arial" w:hAnsi="Arial" w:cs="Arial"/>
                  <w:noProof/>
                  <w:sz w:val="16"/>
                  <w:szCs w:val="16"/>
                </w:rPr>
                <w:delText>180</w:delText>
              </w:r>
            </w:del>
            <w:r w:rsidRPr="00AF1D5A">
              <w:rPr>
                <w:rFonts w:ascii="Arial" w:hAnsi="Arial" w:cs="Arial"/>
                <w:sz w:val="16"/>
                <w:szCs w:val="16"/>
              </w:rPr>
              <w:fldChar w:fldCharType="end"/>
            </w:r>
            <w:bookmarkEnd w:id="2493"/>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5C8B5299" w:rsidR="00281EA2" w:rsidRPr="00B1186A" w:rsidRDefault="00281EA2" w:rsidP="00281EA2">
      <w:r w:rsidRPr="00B1186A">
        <w:fldChar w:fldCharType="begin"/>
      </w:r>
      <w:r w:rsidRPr="00B1186A">
        <w:instrText xml:space="preserve"> REF _Ref173159125 </w:instrText>
      </w:r>
      <w:r w:rsidR="00B1186A" w:rsidRPr="00B1186A">
        <w:instrText xml:space="preserve"> \* MERGEFORMAT </w:instrText>
      </w:r>
      <w:r w:rsidRPr="00B1186A">
        <w:fldChar w:fldCharType="separate"/>
      </w:r>
      <w:ins w:id="2496" w:author="Tom Bergeron" w:date="2020-09-25T15:54:00Z">
        <w:r w:rsidR="00D75DE9" w:rsidRPr="00D75DE9">
          <w:rPr>
            <w:rPrChange w:id="2497" w:author="Tom Bergeron" w:date="2020-09-25T15:54:00Z">
              <w:rPr>
                <w:rFonts w:ascii="Arial" w:hAnsi="Arial" w:cs="Arial"/>
                <w:sz w:val="16"/>
                <w:szCs w:val="16"/>
              </w:rPr>
            </w:rPrChange>
          </w:rPr>
          <w:t xml:space="preserve">Figure </w:t>
        </w:r>
        <w:r w:rsidR="00D75DE9" w:rsidRPr="00D75DE9">
          <w:rPr>
            <w:noProof/>
            <w:rPrChange w:id="2498" w:author="Tom Bergeron" w:date="2020-09-25T15:54:00Z">
              <w:rPr>
                <w:rFonts w:ascii="Arial" w:hAnsi="Arial" w:cs="Arial"/>
                <w:noProof/>
                <w:sz w:val="16"/>
                <w:szCs w:val="16"/>
              </w:rPr>
            </w:rPrChange>
          </w:rPr>
          <w:t>91</w:t>
        </w:r>
      </w:ins>
      <w:del w:id="2499" w:author="Tom Bergeron" w:date="2020-09-25T15:54:00Z">
        <w:r w:rsidR="00556C6F" w:rsidRPr="00556C6F" w:rsidDel="00D75DE9">
          <w:delText xml:space="preserve">Figure </w:delText>
        </w:r>
        <w:r w:rsidR="00556C6F" w:rsidRPr="00556C6F" w:rsidDel="00D75DE9">
          <w:rPr>
            <w:noProof/>
          </w:rPr>
          <w:delText>180</w:delText>
        </w:r>
      </w:del>
      <w:r w:rsidRPr="00B1186A">
        <w:fldChar w:fldCharType="end"/>
      </w:r>
      <w:r w:rsidRPr="00B1186A">
        <w:t xml:space="preserve"> 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45CBE307"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Pr="00B1186A">
        <w:fldChar w:fldCharType="begin"/>
      </w:r>
      <w:r w:rsidRPr="00B1186A">
        <w:instrText xml:space="preserve"> REF _Ref173159248 </w:instrText>
      </w:r>
      <w:r w:rsidR="00B1186A" w:rsidRPr="00B1186A">
        <w:instrText xml:space="preserve"> \* MERGEFORMAT </w:instrText>
      </w:r>
      <w:r w:rsidRPr="00B1186A">
        <w:fldChar w:fldCharType="separate"/>
      </w:r>
      <w:ins w:id="2500" w:author="Tom Bergeron" w:date="2020-09-25T15:54:00Z">
        <w:r w:rsidR="00D75DE9" w:rsidRPr="00B1186A">
          <w:t xml:space="preserve">Figure </w:t>
        </w:r>
        <w:r w:rsidR="00D75DE9">
          <w:rPr>
            <w:noProof/>
          </w:rPr>
          <w:t>92</w:t>
        </w:r>
      </w:ins>
      <w:del w:id="2501" w:author="Tom Bergeron" w:date="2020-09-25T15:54:00Z">
        <w:r w:rsidR="00556C6F" w:rsidRPr="00B1186A" w:rsidDel="00D75DE9">
          <w:delText xml:space="preserve">Figure </w:delText>
        </w:r>
        <w:r w:rsidR="00556C6F" w:rsidDel="00D75DE9">
          <w:rPr>
            <w:noProof/>
          </w:rPr>
          <w:delText>181</w:delText>
        </w:r>
      </w:del>
      <w:r w:rsidRPr="00B1186A">
        <w:fldChar w:fldCharType="end"/>
      </w:r>
      <w:r w:rsidR="00865B8D">
        <w:t xml:space="preserve"> 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6CD84773">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295"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2540528B" w:rsidR="00281EA2" w:rsidRPr="00B1186A" w:rsidRDefault="00281EA2" w:rsidP="00F5043F">
      <w:pPr>
        <w:pStyle w:val="Caption"/>
      </w:pPr>
      <w:bookmarkStart w:id="2502"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ins w:id="2503" w:author="Tom Bergeron" w:date="2020-09-25T15:54:00Z">
        <w:r w:rsidR="00D75DE9">
          <w:rPr>
            <w:noProof/>
          </w:rPr>
          <w:t>92</w:t>
        </w:r>
      </w:ins>
      <w:del w:id="2504" w:author="Tom Bergeron" w:date="2020-09-25T15:54:00Z">
        <w:r w:rsidR="00556C6F" w:rsidDel="00D75DE9">
          <w:rPr>
            <w:noProof/>
          </w:rPr>
          <w:delText>181</w:delText>
        </w:r>
      </w:del>
      <w:r w:rsidR="00B41E3E">
        <w:rPr>
          <w:noProof/>
        </w:rPr>
        <w:fldChar w:fldCharType="end"/>
      </w:r>
      <w:bookmarkEnd w:id="2502"/>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D36D96">
      <w:pPr>
        <w:pStyle w:val="Heading2"/>
      </w:pPr>
      <w:bookmarkStart w:id="2505" w:name="_Toc176001823"/>
      <w:bookmarkStart w:id="2506" w:name="_Toc469334815"/>
      <w:bookmarkStart w:id="2507" w:name="_Toc504148856"/>
      <w:bookmarkStart w:id="2508" w:name="_Toc528599323"/>
      <w:bookmarkStart w:id="2509" w:name="_Toc17993364"/>
      <w:bookmarkStart w:id="2510" w:name="_Toc19132390"/>
      <w:bookmarkStart w:id="2511" w:name="_Toc37267082"/>
      <w:bookmarkStart w:id="2512" w:name="_Toc51666696"/>
      <w:bookmarkStart w:id="2513" w:name="_Toc51666913"/>
      <w:r>
        <w:t>Calculate</w:t>
      </w:r>
      <w:r w:rsidR="00281EA2" w:rsidRPr="002D78E7">
        <w:t xml:space="preserve"> the PWI</w:t>
      </w:r>
      <w:bookmarkEnd w:id="2505"/>
      <w:bookmarkEnd w:id="2506"/>
      <w:bookmarkEnd w:id="2507"/>
      <w:bookmarkEnd w:id="2508"/>
      <w:bookmarkEnd w:id="2509"/>
      <w:bookmarkEnd w:id="2510"/>
      <w:bookmarkEnd w:id="2511"/>
      <w:bookmarkEnd w:id="2512"/>
      <w:bookmarkEnd w:id="2513"/>
    </w:p>
    <w:p w14:paraId="4C6E711D" w14:textId="77777777" w:rsidR="00281EA2" w:rsidRPr="00B1186A" w:rsidRDefault="00281EA2" w:rsidP="00281EA2">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4039FB5E">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7EDF9A91"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ins w:id="2514" w:author="Tom Bergeron" w:date="2020-09-25T15:54:00Z">
        <w:r w:rsidR="00D75DE9">
          <w:rPr>
            <w:noProof/>
          </w:rPr>
          <w:t>93</w:t>
        </w:r>
      </w:ins>
      <w:del w:id="2515" w:author="Tom Bergeron" w:date="2020-09-25T15:54:00Z">
        <w:r w:rsidR="00556C6F" w:rsidDel="00D75DE9">
          <w:rPr>
            <w:noProof/>
          </w:rPr>
          <w:delText>182</w:delText>
        </w:r>
      </w:del>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281EA2">
      <w:pPr>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D36D96">
      <w:pPr>
        <w:pStyle w:val="Heading2"/>
      </w:pPr>
      <w:bookmarkStart w:id="2516" w:name="_Toc176001824"/>
      <w:r>
        <w:br w:type="page"/>
      </w:r>
      <w:bookmarkStart w:id="2517" w:name="_Toc469334816"/>
      <w:bookmarkStart w:id="2518" w:name="_Toc504148857"/>
      <w:bookmarkStart w:id="2519" w:name="_Toc528599324"/>
      <w:bookmarkStart w:id="2520" w:name="_Toc17993365"/>
      <w:bookmarkStart w:id="2521" w:name="_Toc19132391"/>
      <w:bookmarkStart w:id="2522" w:name="_Toc37267083"/>
      <w:bookmarkStart w:id="2523" w:name="_Toc51666697"/>
      <w:bookmarkStart w:id="2524" w:name="_Toc51666914"/>
      <w:r w:rsidR="00281EA2" w:rsidRPr="002D78E7">
        <w:lastRenderedPageBreak/>
        <w:t>Benefits of Ranking Thermal Profile Performance</w:t>
      </w:r>
      <w:bookmarkEnd w:id="2516"/>
      <w:bookmarkEnd w:id="2517"/>
      <w:bookmarkEnd w:id="2518"/>
      <w:bookmarkEnd w:id="2519"/>
      <w:bookmarkEnd w:id="2520"/>
      <w:bookmarkEnd w:id="2521"/>
      <w:bookmarkEnd w:id="2522"/>
      <w:bookmarkEnd w:id="2523"/>
      <w:bookmarkEnd w:id="2524"/>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6CC22AB6"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ins w:id="2525" w:author="Tom Bergeron" w:date="2020-09-25T15:54:00Z">
        <w:r w:rsidR="00D75DE9" w:rsidRPr="00B1186A">
          <w:t xml:space="preserve">Table </w:t>
        </w:r>
        <w:r w:rsidR="00D75DE9">
          <w:rPr>
            <w:noProof/>
          </w:rPr>
          <w:t>5</w:t>
        </w:r>
      </w:ins>
      <w:del w:id="2526" w:author="Tom Bergeron" w:date="2020-09-25T15:54:00Z">
        <w:r w:rsidR="00556C6F" w:rsidRPr="00B1186A" w:rsidDel="00D75DE9">
          <w:delText xml:space="preserve">Table </w:delText>
        </w:r>
        <w:r w:rsidR="00556C6F" w:rsidDel="00D75DE9">
          <w:rPr>
            <w:noProof/>
          </w:rPr>
          <w:delText>6</w:delText>
        </w:r>
      </w:del>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ins w:id="2527" w:author="Tom Bergeron" w:date="2020-09-25T15:54:00Z">
        <w:r w:rsidR="00D75DE9" w:rsidRPr="00B1186A">
          <w:t xml:space="preserve">Table </w:t>
        </w:r>
        <w:r w:rsidR="00D75DE9">
          <w:rPr>
            <w:noProof/>
          </w:rPr>
          <w:t>5</w:t>
        </w:r>
      </w:ins>
      <w:del w:id="2528" w:author="Tom Bergeron" w:date="2020-09-25T15:54:00Z">
        <w:r w:rsidR="00556C6F" w:rsidRPr="00B1186A" w:rsidDel="00D75DE9">
          <w:delText xml:space="preserve">Table </w:delText>
        </w:r>
        <w:r w:rsidR="00556C6F" w:rsidDel="00D75DE9">
          <w:rPr>
            <w:noProof/>
          </w:rPr>
          <w:delText>6</w:delText>
        </w:r>
      </w:del>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78FB323A" w:rsidR="00281EA2" w:rsidRPr="00B1186A" w:rsidRDefault="00281EA2" w:rsidP="00F5043F">
      <w:pPr>
        <w:pStyle w:val="Caption"/>
      </w:pPr>
      <w:bookmarkStart w:id="2529"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ins w:id="2530" w:author="Tom Bergeron" w:date="2020-09-25T15:54:00Z">
        <w:r w:rsidR="00D75DE9">
          <w:rPr>
            <w:noProof/>
          </w:rPr>
          <w:t>5</w:t>
        </w:r>
      </w:ins>
      <w:del w:id="2531" w:author="Tom Bergeron" w:date="2020-09-25T15:54:00Z">
        <w:r w:rsidR="00556C6F" w:rsidDel="00D75DE9">
          <w:rPr>
            <w:noProof/>
          </w:rPr>
          <w:delText>6</w:delText>
        </w:r>
      </w:del>
      <w:r w:rsidR="00B41E3E">
        <w:rPr>
          <w:noProof/>
        </w:rPr>
        <w:fldChar w:fldCharType="end"/>
      </w:r>
      <w:bookmarkEnd w:id="2529"/>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2532" w:name="_Toc176001825"/>
      <w:bookmarkStart w:id="2533" w:name="_Toc469334817"/>
    </w:p>
    <w:p w14:paraId="29058710" w14:textId="77777777" w:rsidR="00281EA2" w:rsidRPr="002D78E7" w:rsidRDefault="00281EA2" w:rsidP="00D36D96">
      <w:pPr>
        <w:pStyle w:val="Heading2"/>
      </w:pPr>
      <w:bookmarkStart w:id="2534" w:name="_Toc504148858"/>
      <w:bookmarkStart w:id="2535" w:name="_Toc528599325"/>
      <w:bookmarkStart w:id="2536" w:name="_Toc17993366"/>
      <w:bookmarkStart w:id="2537" w:name="_Toc19132392"/>
      <w:bookmarkStart w:id="2538" w:name="_Toc37267084"/>
      <w:bookmarkStart w:id="2539" w:name="_Toc51666698"/>
      <w:bookmarkStart w:id="2540" w:name="_Toc51666915"/>
      <w:r w:rsidRPr="002D78E7">
        <w:t>Conclusion</w:t>
      </w:r>
      <w:bookmarkEnd w:id="2532"/>
      <w:bookmarkEnd w:id="2533"/>
      <w:bookmarkEnd w:id="2534"/>
      <w:bookmarkEnd w:id="2535"/>
      <w:bookmarkEnd w:id="2536"/>
      <w:bookmarkEnd w:id="2537"/>
      <w:bookmarkEnd w:id="2538"/>
      <w:bookmarkEnd w:id="2539"/>
      <w:bookmarkEnd w:id="2540"/>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299E3E41" w14:textId="77777777" w:rsidR="00646FC2" w:rsidRDefault="00646FC2"/>
    <w:p w14:paraId="30C2FE6E" w14:textId="77777777" w:rsidR="007C3C18" w:rsidRDefault="00B13050" w:rsidP="00281EA2">
      <w:r>
        <w:br w:type="page"/>
      </w:r>
    </w:p>
    <w:p w14:paraId="43A78BC4" w14:textId="19488864" w:rsidR="00B13050" w:rsidRDefault="00B13050" w:rsidP="00676B77">
      <w:pPr>
        <w:pStyle w:val="Heading1"/>
      </w:pPr>
      <w:bookmarkStart w:id="2541" w:name="_Appendix_C:_Configuration"/>
      <w:bookmarkStart w:id="2542" w:name="_Toc468897468"/>
      <w:bookmarkStart w:id="2543" w:name="_Toc469334821"/>
      <w:bookmarkStart w:id="2544" w:name="_Toc504148862"/>
      <w:bookmarkStart w:id="2545" w:name="_Toc528599329"/>
      <w:bookmarkStart w:id="2546" w:name="_Toc17993370"/>
      <w:bookmarkStart w:id="2547" w:name="_Toc19132396"/>
      <w:bookmarkStart w:id="2548" w:name="_Toc37267088"/>
      <w:bookmarkStart w:id="2549" w:name="_Toc51666699"/>
      <w:bookmarkStart w:id="2550" w:name="_Toc51666916"/>
      <w:bookmarkStart w:id="2551" w:name="_Toc320007106"/>
      <w:bookmarkStart w:id="2552" w:name="_Toc325034205"/>
      <w:bookmarkStart w:id="2553" w:name="_Toc353195482"/>
      <w:bookmarkStart w:id="2554" w:name="_Toc358296424"/>
      <w:bookmarkStart w:id="2555" w:name="_Toc358298589"/>
      <w:bookmarkEnd w:id="2283"/>
      <w:bookmarkEnd w:id="2284"/>
      <w:bookmarkEnd w:id="2285"/>
      <w:bookmarkEnd w:id="2541"/>
      <w:r>
        <w:lastRenderedPageBreak/>
        <w:t xml:space="preserve">Appendix </w:t>
      </w:r>
      <w:r w:rsidR="00BA1C64">
        <w:t>B</w:t>
      </w:r>
      <w:r>
        <w:t>: Configuration Program</w:t>
      </w:r>
      <w:bookmarkEnd w:id="2542"/>
      <w:bookmarkEnd w:id="2543"/>
      <w:bookmarkEnd w:id="2544"/>
      <w:bookmarkEnd w:id="2545"/>
      <w:bookmarkEnd w:id="2546"/>
      <w:bookmarkEnd w:id="2547"/>
      <w:bookmarkEnd w:id="2548"/>
      <w:bookmarkEnd w:id="2549"/>
      <w:bookmarkEnd w:id="2550"/>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B13050">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0EA5175C" w:rsidR="00B13050" w:rsidRDefault="00B13050" w:rsidP="00B13050">
      <w:pPr>
        <w:pStyle w:val="PlainText"/>
      </w:pPr>
      <w:r>
        <w:t>C:\</w:t>
      </w:r>
      <w:r w:rsidR="00F25F7B">
        <w:t>W</w:t>
      </w:r>
      <w:r>
        <w:t>PI\</w:t>
      </w:r>
      <w:r w:rsidRPr="00F0388A">
        <w:t>Config</w:t>
      </w:r>
      <w:r>
        <w:t>urationProgram</w:t>
      </w:r>
      <w:r w:rsidRPr="00F0388A">
        <w:t>.exe</w:t>
      </w:r>
    </w:p>
    <w:p w14:paraId="02CBCFD1" w14:textId="77777777" w:rsidR="00444ECE" w:rsidRPr="00F0388A" w:rsidRDefault="00444ECE" w:rsidP="00B13050">
      <w:pPr>
        <w:pStyle w:val="PlainText"/>
      </w:pPr>
    </w:p>
    <w:p w14:paraId="5FF02E36" w14:textId="77777777" w:rsidR="00B13050" w:rsidRDefault="00B13050" w:rsidP="00D36D96">
      <w:pPr>
        <w:pStyle w:val="Heading2"/>
      </w:pPr>
      <w:bookmarkStart w:id="2556" w:name="_Toc468897469"/>
      <w:bookmarkStart w:id="2557" w:name="_Toc469334822"/>
      <w:bookmarkStart w:id="2558" w:name="_Toc504148863"/>
      <w:bookmarkStart w:id="2559" w:name="_Toc528599330"/>
      <w:bookmarkStart w:id="2560" w:name="_Toc17993371"/>
      <w:bookmarkStart w:id="2561" w:name="_Toc19132397"/>
      <w:bookmarkStart w:id="2562" w:name="_Toc37267089"/>
      <w:bookmarkStart w:id="2563" w:name="_Toc51666700"/>
      <w:bookmarkStart w:id="2564" w:name="_Toc51666917"/>
      <w:bookmarkStart w:id="2565" w:name="_Hlk526969909"/>
      <w:r w:rsidRPr="00F0388A">
        <w:t xml:space="preserve">User Settings </w:t>
      </w:r>
      <w:r>
        <w:t>T</w:t>
      </w:r>
      <w:r w:rsidRPr="00F0388A">
        <w:t>ab</w:t>
      </w:r>
      <w:bookmarkEnd w:id="2556"/>
      <w:bookmarkEnd w:id="2557"/>
      <w:bookmarkEnd w:id="2558"/>
      <w:bookmarkEnd w:id="2559"/>
      <w:bookmarkEnd w:id="2560"/>
      <w:bookmarkEnd w:id="2561"/>
      <w:bookmarkEnd w:id="2562"/>
      <w:bookmarkEnd w:id="2563"/>
      <w:bookmarkEnd w:id="2564"/>
    </w:p>
    <w:bookmarkEnd w:id="2565"/>
    <w:p w14:paraId="1C29AAAF" w14:textId="77777777" w:rsidR="00B13050" w:rsidRPr="00AD4DC4" w:rsidRDefault="00B13050" w:rsidP="00B13050">
      <w:pPr>
        <w:rPr>
          <w:sz w:val="8"/>
        </w:rPr>
      </w:pPr>
    </w:p>
    <w:p w14:paraId="75BBAA54" w14:textId="6E7DCC48" w:rsidR="00B13050" w:rsidRPr="004D6ABC" w:rsidRDefault="00B13050" w:rsidP="00B13050">
      <w:pPr>
        <w:rPr>
          <w:sz w:val="10"/>
          <w:szCs w:val="10"/>
        </w:rPr>
      </w:pPr>
      <w:r>
        <w:rPr>
          <w:b/>
        </w:rPr>
        <w:t xml:space="preserve">Allowable Change </w:t>
      </w:r>
      <w:r>
        <w:t xml:space="preserve">– Defines how much deviation is allowed in any one of the </w:t>
      </w:r>
      <w:proofErr w:type="gramStart"/>
      <w:r>
        <w:t>probe</w:t>
      </w:r>
      <w:proofErr w:type="gramEnd"/>
      <w:r>
        <w:t xml:space="preserv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692032" behindDoc="1" locked="0" layoutInCell="1" allowOverlap="1" wp14:anchorId="46351892" wp14:editId="366F3C02">
            <wp:simplePos x="0" y="0"/>
            <wp:positionH relativeFrom="column">
              <wp:posOffset>2181225</wp:posOffset>
            </wp:positionH>
            <wp:positionV relativeFrom="paragraph">
              <wp:posOffset>60960</wp:posOffset>
            </wp:positionV>
            <wp:extent cx="3561715" cy="3382645"/>
            <wp:effectExtent l="0" t="0" r="635" b="8255"/>
            <wp:wrapTight wrapText="left">
              <wp:wrapPolygon edited="0">
                <wp:start x="0" y="0"/>
                <wp:lineTo x="0" y="21531"/>
                <wp:lineTo x="21488" y="21531"/>
                <wp:lineTo x="21488"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4828"/>
                    <pic:cNvPicPr/>
                  </pic:nvPicPr>
                  <pic:blipFill>
                    <a:blip r:embed="rId297">
                      <a:extLst>
                        <a:ext uri="{28A0092B-C50C-407E-A947-70E740481C1C}">
                          <a14:useLocalDpi xmlns:a14="http://schemas.microsoft.com/office/drawing/2010/main" val="0"/>
                        </a:ext>
                      </a:extLst>
                    </a:blip>
                    <a:stretch>
                      <a:fillRect/>
                    </a:stretch>
                  </pic:blipFill>
                  <pic:spPr>
                    <a:xfrm>
                      <a:off x="0" y="0"/>
                      <a:ext cx="3561715" cy="3382645"/>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6B12D845" w:rsidR="00B13050" w:rsidRPr="009A0C57" w:rsidRDefault="00B13050" w:rsidP="00B13050">
      <w:r w:rsidRPr="002E30F0">
        <w:rPr>
          <w:b/>
        </w:rPr>
        <w:t>VP Idle Mode</w:t>
      </w:r>
      <w:r w:rsidRPr="002E30F0">
        <w:t xml:space="preserve"> – Optional feature that can be used along with energy savings features of so</w:t>
      </w:r>
      <w:r w:rsidR="002E30F0">
        <w:t>me machine</w:t>
      </w:r>
      <w:r w:rsidRPr="002E30F0">
        <w:t>s.</w:t>
      </w:r>
    </w:p>
    <w:p w14:paraId="37A52086" w14:textId="77777777" w:rsidR="00B13050" w:rsidRPr="004D6ABC" w:rsidRDefault="00B13050" w:rsidP="00B13050">
      <w:pPr>
        <w:rPr>
          <w:b/>
          <w:sz w:val="10"/>
          <w:szCs w:val="10"/>
        </w:rPr>
      </w:pPr>
    </w:p>
    <w:p w14:paraId="54DD7471" w14:textId="3C62EBBB"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9FA3B1A" w14:textId="4C67DA99" w:rsidR="00CD05FC" w:rsidRDefault="00CD05FC" w:rsidP="00B13050"/>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0B3BD798" w14:textId="700D5C28" w:rsidR="00B9008F" w:rsidRDefault="00B9008F" w:rsidP="00B13050"/>
    <w:p w14:paraId="4B95645D" w14:textId="2189821A" w:rsidR="00B9008F" w:rsidRDefault="00B9008F" w:rsidP="00B13050">
      <w:r>
        <w:rPr>
          <w:b/>
        </w:rPr>
        <w:t>Use Baseline Profile Expiration</w:t>
      </w:r>
      <w:r>
        <w:t xml:space="preserve"> – Automatically require new baseline profiles after specified number of days.</w:t>
      </w:r>
    </w:p>
    <w:p w14:paraId="3350F10B" w14:textId="433C056B" w:rsidR="00F25F7B" w:rsidRDefault="00F25F7B" w:rsidP="00B13050"/>
    <w:p w14:paraId="70A8AC37" w14:textId="77777777" w:rsidR="00F25F7B" w:rsidRPr="00764D3A" w:rsidRDefault="00F25F7B" w:rsidP="00B13050"/>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5332EF5E" w:rsidR="00B13050" w:rsidRPr="00B1186A" w:rsidRDefault="00B13050" w:rsidP="00B13050">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point temperature trigger must be higher than the start trigger, and the End trigger.  Be sure the temperature in you</w:t>
      </w:r>
      <w:r w:rsidR="00F25F7B">
        <w:t>r</w:t>
      </w:r>
      <w:r w:rsidRPr="00B1186A">
        <w:t xml:space="preserve"> process will achieve this </w:t>
      </w:r>
      <w:r w:rsidR="00F25F7B" w:rsidRPr="00B1186A">
        <w:t>setting,</w:t>
      </w:r>
      <w:r w:rsidRPr="00B1186A">
        <w:t xml:space="preserve"> or the profile will fail</w:t>
      </w:r>
      <w:r w:rsidR="00F25F7B">
        <w:t xml:space="preserve"> to download</w:t>
      </w:r>
      <w:r w:rsidRPr="00B1186A">
        <w:t xml:space="preserve">.  </w:t>
      </w:r>
    </w:p>
    <w:p w14:paraId="072EBCD4" w14:textId="77777777" w:rsidR="00B13050" w:rsidRDefault="00B13050" w:rsidP="00B13050">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70EB941" w14:textId="77777777" w:rsidR="00B13050" w:rsidRPr="00AD4DC4" w:rsidRDefault="00B13050" w:rsidP="00B13050">
      <w:pPr>
        <w:spacing w:before="60" w:after="60"/>
        <w:rPr>
          <w:sz w:val="4"/>
        </w:rPr>
      </w:pPr>
    </w:p>
    <w:p w14:paraId="7AE5BAD7" w14:textId="77777777" w:rsidR="00B13050" w:rsidRPr="00B1186A"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A3DCE34" w14:textId="469EC990" w:rsidR="00B13050" w:rsidRDefault="00B13050" w:rsidP="00B13050">
      <w:r>
        <w:br w:type="page"/>
      </w:r>
    </w:p>
    <w:p w14:paraId="5085456E" w14:textId="2D9E9CFD" w:rsidR="00B9008F" w:rsidRDefault="00B9008F">
      <w:pPr>
        <w:pStyle w:val="Heading3"/>
      </w:pPr>
      <w:bookmarkStart w:id="2566" w:name="_Toc51666918"/>
      <w:r>
        <w:lastRenderedPageBreak/>
        <w:t>Use Baseline Profile Expiration</w:t>
      </w:r>
      <w:bookmarkEnd w:id="2566"/>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581440" behindDoc="1" locked="0" layoutInCell="1" allowOverlap="1" wp14:anchorId="75E58954" wp14:editId="645DF530">
            <wp:simplePos x="0" y="0"/>
            <wp:positionH relativeFrom="column">
              <wp:posOffset>2512695</wp:posOffset>
            </wp:positionH>
            <wp:positionV relativeFrom="paragraph">
              <wp:posOffset>46355</wp:posOffset>
            </wp:positionV>
            <wp:extent cx="3403600" cy="2860675"/>
            <wp:effectExtent l="0" t="0" r="6350" b="0"/>
            <wp:wrapTight wrapText="left">
              <wp:wrapPolygon edited="0">
                <wp:start x="0" y="0"/>
                <wp:lineTo x="0" y="21432"/>
                <wp:lineTo x="21519" y="21432"/>
                <wp:lineTo x="21519"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98">
                      <a:extLst>
                        <a:ext uri="{28A0092B-C50C-407E-A947-70E740481C1C}">
                          <a14:useLocalDpi xmlns:a14="http://schemas.microsoft.com/office/drawing/2010/main" val="0"/>
                        </a:ext>
                      </a:extLst>
                    </a:blip>
                    <a:stretch>
                      <a:fillRect/>
                    </a:stretch>
                  </pic:blipFill>
                  <pic:spPr>
                    <a:xfrm>
                      <a:off x="0" y="0"/>
                      <a:ext cx="3403600" cy="286067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2567" w:name="_Hlk526970594"/>
    </w:p>
    <w:p w14:paraId="59E6E292" w14:textId="35306FB1" w:rsidR="00E74353" w:rsidRDefault="00E74353" w:rsidP="00764D3A">
      <w:r>
        <w:rPr>
          <w:b/>
        </w:rPr>
        <w:t>Global Preferences/</w:t>
      </w:r>
      <w:r w:rsidR="00F25F7B">
        <w:rPr>
          <w:b/>
        </w:rPr>
        <w:t>WPI</w:t>
      </w:r>
      <w:r>
        <w:rPr>
          <w:b/>
        </w:rPr>
        <w:t xml:space="preserve"> Tab</w:t>
      </w:r>
      <w:r>
        <w:t xml:space="preserve"> </w:t>
      </w:r>
      <w:bookmarkEnd w:id="2567"/>
      <w:r>
        <w:t>– When it is enabled</w:t>
      </w:r>
      <w:r w:rsidR="007A4B59">
        <w:t xml:space="preserve"> in the Configuration Program</w:t>
      </w:r>
      <w:r>
        <w:t xml:space="preserve">, it adds an additional selection </w:t>
      </w:r>
      <w:r w:rsidR="00064B03">
        <w:t>to</w:t>
      </w:r>
      <w:r>
        <w:t xml:space="preserve"> this tab. Selecting the checkbox allows you to define the number of days after a baseline profile is run that it will automatically expire. This feature can be used to ensure that the system is always using an up to date profile as the baseline.</w:t>
      </w:r>
    </w:p>
    <w:p w14:paraId="1EDB4B80" w14:textId="262B213C" w:rsidR="00E74353" w:rsidRDefault="00E74353" w:rsidP="00764D3A"/>
    <w:p w14:paraId="47580161" w14:textId="1E39A07C" w:rsidR="00E74353" w:rsidRPr="00BC10C1" w:rsidRDefault="00064B03" w:rsidP="00764D3A">
      <w:r>
        <w:rPr>
          <w:noProof/>
        </w:rPr>
        <mc:AlternateContent>
          <mc:Choice Requires="wps">
            <w:drawing>
              <wp:anchor distT="0" distB="0" distL="114300" distR="114300" simplePos="0" relativeHeight="251814912" behindDoc="0" locked="0" layoutInCell="1" allowOverlap="1" wp14:anchorId="4DA3168C" wp14:editId="039411D3">
                <wp:simplePos x="0" y="0"/>
                <wp:positionH relativeFrom="column">
                  <wp:posOffset>2620108</wp:posOffset>
                </wp:positionH>
                <wp:positionV relativeFrom="paragraph">
                  <wp:posOffset>157626</wp:posOffset>
                </wp:positionV>
                <wp:extent cx="1969477" cy="316523"/>
                <wp:effectExtent l="19050" t="19050" r="12065" b="26670"/>
                <wp:wrapNone/>
                <wp:docPr id="2105" name="Rectangle 2105"/>
                <wp:cNvGraphicFramePr/>
                <a:graphic xmlns:a="http://schemas.openxmlformats.org/drawingml/2006/main">
                  <a:graphicData uri="http://schemas.microsoft.com/office/word/2010/wordprocessingShape">
                    <wps:wsp>
                      <wps:cNvSpPr/>
                      <wps:spPr>
                        <a:xfrm>
                          <a:off x="0" y="0"/>
                          <a:ext cx="1969477" cy="3165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4DA4C" id="Rectangle 2105" o:spid="_x0000_s1026" style="position:absolute;margin-left:206.3pt;margin-top:12.4pt;width:155.1pt;height:24.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" filled="f" strokecolor="red" strokeweight="2.25pt"/>
            </w:pict>
          </mc:Fallback>
        </mc:AlternateContent>
      </w:r>
      <w:r w:rsidR="00E74353">
        <w:t>Note: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613184" behindDoc="1" locked="0" layoutInCell="1" allowOverlap="1" wp14:anchorId="23B225D7" wp14:editId="5E763787">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99">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638784" behindDoc="1" locked="0" layoutInCell="1" allowOverlap="1" wp14:anchorId="66CE3D9F" wp14:editId="783D1FFD">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300">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3CE7DF4" w:rsidR="007A4B59" w:rsidRDefault="00B75CB0" w:rsidP="00764D3A">
      <w:pPr>
        <w:pStyle w:val="ListParagraph"/>
        <w:numPr>
          <w:ilvl w:val="0"/>
          <w:numId w:val="163"/>
        </w:numPr>
      </w:pPr>
      <w:r>
        <w:t>All</w:t>
      </w:r>
      <w:r w:rsidR="007A4B59">
        <w:t xml:space="preserve"> products with a baseline</w:t>
      </w:r>
      <w:r>
        <w:t xml:space="preserve"> profile set to expire within the specified </w:t>
      </w:r>
      <w:r w:rsidR="00064B03">
        <w:t>timeframe</w:t>
      </w:r>
      <w:r>
        <w:t xml:space="preserve"> will be displayed. </w:t>
      </w:r>
    </w:p>
    <w:p w14:paraId="21B3B76C" w14:textId="712E9213" w:rsidR="007A4B59" w:rsidRDefault="007A4B59" w:rsidP="00764D3A">
      <w:pPr>
        <w:pStyle w:val="ListParagraph"/>
        <w:numPr>
          <w:ilvl w:val="0"/>
          <w:numId w:val="163"/>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B3CF740" w14:textId="76221071" w:rsidR="00B9008F" w:rsidRDefault="00B9008F" w:rsidP="00764D3A">
      <w:pPr>
        <w:pStyle w:val="ListParagraph"/>
      </w:pPr>
      <w:r>
        <w:br w:type="page"/>
      </w:r>
    </w:p>
    <w:p w14:paraId="3F7305CA" w14:textId="1AAAA5BD" w:rsidR="00E74353" w:rsidRPr="00916D39" w:rsidRDefault="00E74353" w:rsidP="00B13050"/>
    <w:p w14:paraId="101C83B9" w14:textId="1FA50886" w:rsidR="00B13050" w:rsidRPr="00B1186A" w:rsidRDefault="00064B03" w:rsidP="00D36D96">
      <w:pPr>
        <w:pStyle w:val="Heading2"/>
      </w:pPr>
      <w:bookmarkStart w:id="2568" w:name="_Toc468897470"/>
      <w:bookmarkStart w:id="2569" w:name="_Toc469334823"/>
      <w:bookmarkStart w:id="2570" w:name="_Toc504148864"/>
      <w:bookmarkStart w:id="2571" w:name="_Toc528599331"/>
      <w:bookmarkStart w:id="2572" w:name="_Toc17993372"/>
      <w:bookmarkStart w:id="2573" w:name="_Toc19132398"/>
      <w:bookmarkStart w:id="2574" w:name="_Toc37267090"/>
      <w:bookmarkStart w:id="2575" w:name="_Hlk526969889"/>
      <w:bookmarkStart w:id="2576" w:name="_Toc51666701"/>
      <w:bookmarkStart w:id="2577" w:name="_Toc51666919"/>
      <w:r>
        <w:rPr>
          <w:noProof/>
        </w:rPr>
        <w:drawing>
          <wp:anchor distT="0" distB="0" distL="114300" distR="114300" simplePos="0" relativeHeight="251486208" behindDoc="1" locked="0" layoutInCell="1" allowOverlap="1" wp14:anchorId="56C4CAF2" wp14:editId="5C0126F8">
            <wp:simplePos x="0" y="0"/>
            <wp:positionH relativeFrom="column">
              <wp:posOffset>2382520</wp:posOffset>
            </wp:positionH>
            <wp:positionV relativeFrom="line">
              <wp:posOffset>6350</wp:posOffset>
            </wp:positionV>
            <wp:extent cx="3261995" cy="2021840"/>
            <wp:effectExtent l="0" t="0" r="0" b="0"/>
            <wp:wrapTight wrapText="left">
              <wp:wrapPolygon edited="0">
                <wp:start x="0" y="0"/>
                <wp:lineTo x="0" y="21369"/>
                <wp:lineTo x="21444" y="21369"/>
                <wp:lineTo x="21444"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a:extLst>
                        <a:ext uri="{28A0092B-C50C-407E-A947-70E740481C1C}">
                          <a14:useLocalDpi xmlns:a14="http://schemas.microsoft.com/office/drawing/2010/main" val="0"/>
                        </a:ext>
                      </a:extLst>
                    </a:blip>
                    <a:srcRect b="34732"/>
                    <a:stretch/>
                  </pic:blipFill>
                  <pic:spPr bwMode="auto">
                    <a:xfrm>
                      <a:off x="0" y="0"/>
                      <a:ext cx="3261995"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3050" w:rsidRPr="00B1186A">
        <w:t xml:space="preserve">Shifting </w:t>
      </w:r>
      <w:r w:rsidR="00B13050">
        <w:t>T</w:t>
      </w:r>
      <w:r w:rsidR="00B13050" w:rsidRPr="00B1186A">
        <w:t>ab</w:t>
      </w:r>
      <w:bookmarkEnd w:id="2568"/>
      <w:bookmarkEnd w:id="2569"/>
      <w:bookmarkEnd w:id="2570"/>
      <w:bookmarkEnd w:id="2571"/>
      <w:bookmarkEnd w:id="2572"/>
      <w:bookmarkEnd w:id="2573"/>
      <w:bookmarkEnd w:id="2574"/>
      <w:bookmarkEnd w:id="2575"/>
      <w:bookmarkEnd w:id="2576"/>
      <w:bookmarkEnd w:id="2577"/>
    </w:p>
    <w:p w14:paraId="30F61A16" w14:textId="3510C1FB" w:rsidR="00B13050" w:rsidRPr="00B1186A" w:rsidRDefault="00064B03" w:rsidP="00B13050">
      <w:bookmarkStart w:id="2578" w:name="_Hlk44407168"/>
      <w:r>
        <w:t xml:space="preserve">The information entered in this area is used for proper alignment of the profile data, as well as the installed </w:t>
      </w:r>
      <w:bookmarkEnd w:id="2578"/>
      <w:r>
        <w:t>sensors, relative to the layout of the Wave Solder machine the system is installed in</w:t>
      </w:r>
      <w:r w:rsidR="00B13050" w:rsidRPr="00B1186A">
        <w:t xml:space="preserve">.  </w:t>
      </w:r>
    </w:p>
    <w:p w14:paraId="6C539B93" w14:textId="77777777" w:rsidR="00B13050" w:rsidRPr="00B1186A" w:rsidRDefault="00B13050" w:rsidP="00B13050"/>
    <w:p w14:paraId="5E845195" w14:textId="5EEE9346" w:rsidR="00B13050" w:rsidRDefault="00B13050" w:rsidP="00B13050">
      <w:r w:rsidRPr="00B1186A">
        <w:t xml:space="preserve">Select the check box and then enter the required measurements.  </w:t>
      </w:r>
      <w:r>
        <w:t xml:space="preserve">Contact </w:t>
      </w:r>
      <w:r w:rsidR="00064B03">
        <w:t>KIC Technical Support</w:t>
      </w:r>
      <w:r>
        <w:t xml:space="preserve"> for assistance. </w:t>
      </w:r>
    </w:p>
    <w:p w14:paraId="153AB2A6" w14:textId="77777777" w:rsidR="00B13050" w:rsidRDefault="00B13050" w:rsidP="00B13050"/>
    <w:p w14:paraId="07E444E7" w14:textId="77777777" w:rsidR="00B13050" w:rsidRDefault="00B13050" w:rsidP="00B13050"/>
    <w:p w14:paraId="476F9539" w14:textId="77777777" w:rsidR="00064B03" w:rsidRPr="00B1186A" w:rsidRDefault="00064B03" w:rsidP="00B13050"/>
    <w:p w14:paraId="75FF0284" w14:textId="50D58473" w:rsidR="00B13050" w:rsidRDefault="00B13050" w:rsidP="00B13050"/>
    <w:p w14:paraId="3EC71938" w14:textId="2C2EF375" w:rsidR="00064B03" w:rsidRDefault="00064B03" w:rsidP="00C6268F">
      <w:pPr>
        <w:pStyle w:val="Heading2"/>
      </w:pPr>
      <w:bookmarkStart w:id="2579" w:name="_Toc51666702"/>
      <w:bookmarkStart w:id="2580" w:name="_Toc51666920"/>
      <w:bookmarkStart w:id="2581" w:name="_Toc468897471"/>
      <w:bookmarkStart w:id="2582" w:name="_Toc469334824"/>
      <w:bookmarkStart w:id="2583" w:name="_Toc504148865"/>
      <w:bookmarkStart w:id="2584" w:name="_Toc528599332"/>
      <w:bookmarkStart w:id="2585" w:name="_Toc17993373"/>
      <w:bookmarkStart w:id="2586" w:name="_Toc19132399"/>
      <w:bookmarkStart w:id="2587" w:name="_Toc37267091"/>
      <w:r>
        <w:rPr>
          <w:noProof/>
        </w:rPr>
        <w:drawing>
          <wp:anchor distT="0" distB="0" distL="114300" distR="114300" simplePos="0" relativeHeight="251833344" behindDoc="1" locked="0" layoutInCell="1" allowOverlap="1" wp14:anchorId="65B18EB9" wp14:editId="3340CDE3">
            <wp:simplePos x="0" y="0"/>
            <wp:positionH relativeFrom="column">
              <wp:posOffset>2400300</wp:posOffset>
            </wp:positionH>
            <wp:positionV relativeFrom="paragraph">
              <wp:posOffset>10795</wp:posOffset>
            </wp:positionV>
            <wp:extent cx="3261360" cy="2584450"/>
            <wp:effectExtent l="0" t="0" r="0" b="6350"/>
            <wp:wrapTight wrapText="left">
              <wp:wrapPolygon edited="0">
                <wp:start x="0" y="0"/>
                <wp:lineTo x="0" y="21494"/>
                <wp:lineTo x="21449" y="21494"/>
                <wp:lineTo x="21449" y="0"/>
                <wp:lineTo x="0" y="0"/>
              </wp:wrapPolygon>
            </wp:wrapTight>
            <wp:docPr id="2106" name="Picture 2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WPI - Config Machine Config.png"/>
                    <pic:cNvPicPr/>
                  </pic:nvPicPr>
                  <pic:blipFill rotWithShape="1">
                    <a:blip r:embed="rId302">
                      <a:extLst>
                        <a:ext uri="{28A0092B-C50C-407E-A947-70E740481C1C}">
                          <a14:useLocalDpi xmlns:a14="http://schemas.microsoft.com/office/drawing/2010/main" val="0"/>
                        </a:ext>
                      </a:extLst>
                    </a:blip>
                    <a:srcRect b="16508"/>
                    <a:stretch/>
                  </pic:blipFill>
                  <pic:spPr bwMode="auto">
                    <a:xfrm>
                      <a:off x="0" y="0"/>
                      <a:ext cx="3261360" cy="258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Machine Configuration</w:t>
      </w:r>
      <w:bookmarkEnd w:id="2579"/>
      <w:bookmarkEnd w:id="2580"/>
    </w:p>
    <w:p w14:paraId="203E9989" w14:textId="27D34129" w:rsidR="00C6268F" w:rsidRPr="00C6268F" w:rsidRDefault="00C6268F" w:rsidP="00C6268F">
      <w:r>
        <w:t xml:space="preserve">This tab is used for specifying the layout of the Wave Solder machine. The units of measure of the different areas are selected, the number, and configuration, of the preheat zones, as well as the number and labels for the solder waves.  </w:t>
      </w:r>
    </w:p>
    <w:p w14:paraId="709A8B34" w14:textId="73DB42D2" w:rsidR="00064B03" w:rsidRDefault="00064B03" w:rsidP="00064B03"/>
    <w:p w14:paraId="3D9F7916" w14:textId="29F51224" w:rsidR="00064B03" w:rsidRDefault="00064B03" w:rsidP="00064B03"/>
    <w:p w14:paraId="39C5BE0E" w14:textId="7218E3CB" w:rsidR="00064B03" w:rsidRDefault="00064B03" w:rsidP="00064B03"/>
    <w:p w14:paraId="3FE7D23D" w14:textId="3B7952CA" w:rsidR="00064B03" w:rsidRDefault="00064B03" w:rsidP="00064B03"/>
    <w:p w14:paraId="3869E70D" w14:textId="51D1A521" w:rsidR="00064B03" w:rsidRDefault="00064B03" w:rsidP="00064B03"/>
    <w:p w14:paraId="72B8C0CC" w14:textId="34C93BD6" w:rsidR="00064B03" w:rsidRDefault="00064B03" w:rsidP="00064B03"/>
    <w:p w14:paraId="27093F9C" w14:textId="28DA065C" w:rsidR="00064B03" w:rsidRDefault="00064B03" w:rsidP="00064B03"/>
    <w:p w14:paraId="4F32C439" w14:textId="699E9F83" w:rsidR="00064B03" w:rsidRDefault="00064B03" w:rsidP="00064B03"/>
    <w:p w14:paraId="6E5C64E7" w14:textId="77777777" w:rsidR="00064B03" w:rsidRPr="00C6268F" w:rsidRDefault="00064B03" w:rsidP="00EC251F"/>
    <w:p w14:paraId="50AEB324" w14:textId="77777777" w:rsidR="00C6268F" w:rsidRDefault="00C6268F" w:rsidP="00D36D96">
      <w:pPr>
        <w:pStyle w:val="Heading2"/>
      </w:pPr>
    </w:p>
    <w:p w14:paraId="531073C5" w14:textId="0A8A42FF" w:rsidR="00B13050" w:rsidRDefault="00C6268F" w:rsidP="00D36D96">
      <w:pPr>
        <w:pStyle w:val="Heading2"/>
      </w:pPr>
      <w:bookmarkStart w:id="2588" w:name="_Toc51666703"/>
      <w:bookmarkStart w:id="2589" w:name="_Toc51666921"/>
      <w:r>
        <w:rPr>
          <w:noProof/>
        </w:rPr>
        <w:drawing>
          <wp:anchor distT="0" distB="0" distL="114300" distR="114300" simplePos="0" relativeHeight="251467776" behindDoc="1" locked="0" layoutInCell="1" allowOverlap="1" wp14:anchorId="690D3D17" wp14:editId="5827567A">
            <wp:simplePos x="0" y="0"/>
            <wp:positionH relativeFrom="column">
              <wp:posOffset>2414074</wp:posOffset>
            </wp:positionH>
            <wp:positionV relativeFrom="line">
              <wp:posOffset>6448</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3050">
        <w:t>Decimal</w:t>
      </w:r>
      <w:r w:rsidR="00B13050" w:rsidRPr="00B1186A">
        <w:t xml:space="preserve"> </w:t>
      </w:r>
      <w:r w:rsidR="00B13050">
        <w:t>T</w:t>
      </w:r>
      <w:r w:rsidR="00B13050" w:rsidRPr="00B1186A">
        <w:t>ab</w:t>
      </w:r>
      <w:bookmarkEnd w:id="2581"/>
      <w:bookmarkEnd w:id="2582"/>
      <w:bookmarkEnd w:id="2583"/>
      <w:bookmarkEnd w:id="2584"/>
      <w:bookmarkEnd w:id="2585"/>
      <w:bookmarkEnd w:id="2586"/>
      <w:bookmarkEnd w:id="2587"/>
      <w:bookmarkEnd w:id="2588"/>
      <w:bookmarkEnd w:id="2589"/>
    </w:p>
    <w:p w14:paraId="3936231C" w14:textId="1F07D530" w:rsidR="00B13050" w:rsidRDefault="00B13050" w:rsidP="00B13050">
      <w:r>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695EE44C" w14:textId="4668AF0B" w:rsidR="00B13050" w:rsidRDefault="00B13050" w:rsidP="00B13050"/>
    <w:p w14:paraId="78693137" w14:textId="39101D8D" w:rsidR="00B13050" w:rsidRDefault="00C6268F" w:rsidP="00D36D96">
      <w:pPr>
        <w:pStyle w:val="Heading2"/>
      </w:pPr>
      <w:bookmarkStart w:id="2590" w:name="_Toc468897472"/>
      <w:bookmarkStart w:id="2591" w:name="_Toc469334825"/>
      <w:bookmarkStart w:id="2592" w:name="_Toc504148866"/>
      <w:bookmarkStart w:id="2593" w:name="_Toc528599333"/>
      <w:bookmarkStart w:id="2594" w:name="_Toc17993374"/>
      <w:bookmarkStart w:id="2595" w:name="_Toc19132400"/>
      <w:bookmarkStart w:id="2596" w:name="_Toc37267092"/>
      <w:bookmarkStart w:id="2597" w:name="_Toc51666704"/>
      <w:bookmarkStart w:id="2598" w:name="_Toc51666922"/>
      <w:r>
        <w:rPr>
          <w:noProof/>
        </w:rPr>
        <w:drawing>
          <wp:anchor distT="0" distB="0" distL="114300" distR="114300" simplePos="0" relativeHeight="251535360" behindDoc="1" locked="0" layoutInCell="1" allowOverlap="1" wp14:anchorId="21A9FA56" wp14:editId="6407498A">
            <wp:simplePos x="0" y="0"/>
            <wp:positionH relativeFrom="column">
              <wp:posOffset>2400300</wp:posOffset>
            </wp:positionH>
            <wp:positionV relativeFrom="line">
              <wp:posOffset>50165</wp:posOffset>
            </wp:positionV>
            <wp:extent cx="3291840" cy="962025"/>
            <wp:effectExtent l="0" t="0" r="3810" b="9525"/>
            <wp:wrapTight wrapText="bothSides">
              <wp:wrapPolygon edited="0">
                <wp:start x="0" y="0"/>
                <wp:lineTo x="0" y="21386"/>
                <wp:lineTo x="21500" y="21386"/>
                <wp:lineTo x="21500"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304">
                      <a:extLst>
                        <a:ext uri="{28A0092B-C50C-407E-A947-70E740481C1C}">
                          <a14:useLocalDpi xmlns:a14="http://schemas.microsoft.com/office/drawing/2010/main" val="0"/>
                        </a:ext>
                      </a:extLst>
                    </a:blip>
                    <a:stretch>
                      <a:fillRect/>
                    </a:stretch>
                  </pic:blipFill>
                  <pic:spPr bwMode="auto">
                    <a:xfrm>
                      <a:off x="0" y="0"/>
                      <a:ext cx="3291840"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3050">
        <w:t>Hardware Tab</w:t>
      </w:r>
      <w:bookmarkEnd w:id="2590"/>
      <w:bookmarkEnd w:id="2591"/>
      <w:bookmarkEnd w:id="2592"/>
      <w:bookmarkEnd w:id="2593"/>
      <w:bookmarkEnd w:id="2594"/>
      <w:bookmarkEnd w:id="2595"/>
      <w:bookmarkEnd w:id="2596"/>
      <w:bookmarkEnd w:id="2597"/>
      <w:bookmarkEnd w:id="2598"/>
    </w:p>
    <w:p w14:paraId="7692039D" w14:textId="49167BBD" w:rsidR="00B13050" w:rsidRDefault="00B13050" w:rsidP="00B13050">
      <w:r>
        <w:t xml:space="preserve">This area </w:t>
      </w:r>
      <w:r w:rsidR="00C6268F">
        <w:t xml:space="preserve">specifies </w:t>
      </w:r>
      <w:r>
        <w:t xml:space="preserve">the configuration of the </w:t>
      </w:r>
      <w:r w:rsidR="00C6268F">
        <w:t>DAU</w:t>
      </w:r>
      <w:r>
        <w:t xml:space="preserve"> network address.</w:t>
      </w:r>
    </w:p>
    <w:p w14:paraId="5AA188F5" w14:textId="232EE143"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23B2FFA0" w14:textId="77777777" w:rsidR="00B13050" w:rsidRDefault="00B13050" w:rsidP="00B13050"/>
    <w:p w14:paraId="03A8A3A0" w14:textId="00154F96" w:rsidR="00C6268F" w:rsidRDefault="00C6268F" w:rsidP="00C6268F">
      <w:pPr>
        <w:pStyle w:val="Heading2"/>
      </w:pPr>
      <w:bookmarkStart w:id="2599" w:name="_Toc51666705"/>
      <w:bookmarkStart w:id="2600" w:name="_Toc51666923"/>
      <w:r>
        <w:t>LDO Tab</w:t>
      </w:r>
      <w:bookmarkEnd w:id="2599"/>
      <w:bookmarkEnd w:id="2600"/>
    </w:p>
    <w:p w14:paraId="4C9AD787" w14:textId="10B3E5F7" w:rsidR="00C6268F" w:rsidRPr="00C6268F" w:rsidRDefault="00C6268F" w:rsidP="00C6268F">
      <w:r>
        <w:t xml:space="preserve">See </w:t>
      </w:r>
      <w:hyperlink w:anchor="_Configure_LDO" w:history="1">
        <w:r w:rsidRPr="00C6268F">
          <w:rPr>
            <w:rStyle w:val="Hyperlink"/>
          </w:rPr>
          <w:t>LDO Co</w:t>
        </w:r>
        <w:r w:rsidRPr="00C6268F">
          <w:rPr>
            <w:rStyle w:val="Hyperlink"/>
          </w:rPr>
          <w:t>n</w:t>
        </w:r>
        <w:r w:rsidRPr="00C6268F">
          <w:rPr>
            <w:rStyle w:val="Hyperlink"/>
          </w:rPr>
          <w:t>figuration</w:t>
        </w:r>
      </w:hyperlink>
      <w:r>
        <w:t xml:space="preserve"> section</w:t>
      </w:r>
    </w:p>
    <w:p w14:paraId="3F88C1D3" w14:textId="4C63C624" w:rsidR="00C6268F" w:rsidRPr="00C6268F" w:rsidRDefault="00C6268F" w:rsidP="00C6268F"/>
    <w:p w14:paraId="59DD7F80" w14:textId="77777777" w:rsidR="00B13050" w:rsidRDefault="00B13050" w:rsidP="00D36D96">
      <w:pPr>
        <w:pStyle w:val="Heading2"/>
      </w:pPr>
      <w:bookmarkStart w:id="2601" w:name="_Toc468897473"/>
      <w:bookmarkStart w:id="2602" w:name="_Toc469334826"/>
      <w:bookmarkStart w:id="2603" w:name="_Toc504148867"/>
      <w:bookmarkStart w:id="2604" w:name="_Toc528599334"/>
      <w:bookmarkStart w:id="2605" w:name="_Toc17993375"/>
      <w:bookmarkStart w:id="2606" w:name="_Toc19132401"/>
      <w:bookmarkStart w:id="2607" w:name="_Toc37267093"/>
      <w:bookmarkStart w:id="2608" w:name="_Toc51666706"/>
      <w:bookmarkStart w:id="2609" w:name="_Toc51666924"/>
      <w:r>
        <w:t>Auto-VP Tab</w:t>
      </w:r>
      <w:bookmarkEnd w:id="2601"/>
      <w:bookmarkEnd w:id="2602"/>
      <w:bookmarkEnd w:id="2603"/>
      <w:bookmarkEnd w:id="2604"/>
      <w:bookmarkEnd w:id="2605"/>
      <w:bookmarkEnd w:id="2606"/>
      <w:bookmarkEnd w:id="2607"/>
      <w:bookmarkEnd w:id="2608"/>
      <w:bookmarkEnd w:id="2609"/>
    </w:p>
    <w:p w14:paraId="21714318" w14:textId="5B7D9750" w:rsidR="00B13050" w:rsidRDefault="00B13050" w:rsidP="00B13050">
      <w:r>
        <w:t xml:space="preserve">Auto-VP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w:t>
      </w:r>
      <w:r w:rsidR="00CC768C">
        <w:t xml:space="preserve"> or KIC Technical Support</w:t>
      </w:r>
      <w:r>
        <w:t xml:space="preserve">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D36D96">
      <w:pPr>
        <w:pStyle w:val="Heading2"/>
      </w:pPr>
      <w:bookmarkStart w:id="2610" w:name="_Toc468897474"/>
      <w:bookmarkStart w:id="2611" w:name="_Toc469334827"/>
      <w:bookmarkStart w:id="2612" w:name="_Toc504148868"/>
      <w:bookmarkStart w:id="2613" w:name="_Toc528599335"/>
      <w:bookmarkStart w:id="2614" w:name="_Toc17993376"/>
      <w:bookmarkStart w:id="2615" w:name="_Toc19132402"/>
      <w:bookmarkStart w:id="2616" w:name="_Toc37267094"/>
      <w:bookmarkStart w:id="2617" w:name="_Toc51666707"/>
      <w:bookmarkStart w:id="2618" w:name="_Toc51666925"/>
      <w:r>
        <w:t>RPM Tab</w:t>
      </w:r>
      <w:bookmarkEnd w:id="2610"/>
      <w:bookmarkEnd w:id="2611"/>
      <w:bookmarkEnd w:id="2612"/>
      <w:bookmarkEnd w:id="2613"/>
      <w:bookmarkEnd w:id="2614"/>
      <w:bookmarkEnd w:id="2615"/>
      <w:bookmarkEnd w:id="2616"/>
      <w:bookmarkEnd w:id="2617"/>
      <w:bookmarkEnd w:id="2618"/>
    </w:p>
    <w:p w14:paraId="69B361B2" w14:textId="38AB367E"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77777777" w:rsidR="00B13050" w:rsidRDefault="00B13050" w:rsidP="00B13050"/>
    <w:p w14:paraId="23FBE4B5" w14:textId="77777777" w:rsidR="00B13050" w:rsidRPr="00883023" w:rsidRDefault="00B13050" w:rsidP="00B13050"/>
    <w:p w14:paraId="1181B52B" w14:textId="77777777" w:rsidR="00B13050" w:rsidRDefault="00B13050" w:rsidP="00D36D96">
      <w:pPr>
        <w:pStyle w:val="Heading2"/>
      </w:pPr>
      <w:bookmarkStart w:id="2619" w:name="_Toc468897475"/>
      <w:bookmarkStart w:id="2620" w:name="_Toc469334828"/>
      <w:bookmarkStart w:id="2621" w:name="_Toc504148869"/>
      <w:bookmarkStart w:id="2622" w:name="_Toc528599336"/>
      <w:bookmarkStart w:id="2623" w:name="_Toc17993377"/>
      <w:bookmarkStart w:id="2624" w:name="_Toc19132403"/>
      <w:bookmarkStart w:id="2625" w:name="_Toc37267095"/>
      <w:bookmarkStart w:id="2626" w:name="_Toc51666708"/>
      <w:bookmarkStart w:id="2627" w:name="_Toc51666926"/>
      <w:r>
        <w:rPr>
          <w:noProof/>
        </w:rPr>
        <w:drawing>
          <wp:anchor distT="0" distB="0" distL="114300" distR="114300" simplePos="0" relativeHeight="251569152" behindDoc="1" locked="0" layoutInCell="1" allowOverlap="1" wp14:anchorId="337418DC" wp14:editId="04582253">
            <wp:simplePos x="0" y="0"/>
            <wp:positionH relativeFrom="column">
              <wp:posOffset>2396392</wp:posOffset>
            </wp:positionH>
            <wp:positionV relativeFrom="line">
              <wp:posOffset>11430</wp:posOffset>
            </wp:positionV>
            <wp:extent cx="3314700" cy="1705610"/>
            <wp:effectExtent l="0" t="0" r="0" b="8890"/>
            <wp:wrapTight wrapText="bothSides">
              <wp:wrapPolygon edited="0">
                <wp:start x="0" y="0"/>
                <wp:lineTo x="0" y="21471"/>
                <wp:lineTo x="21476" y="21471"/>
                <wp:lineTo x="21476" y="0"/>
                <wp:lineTo x="0" y="0"/>
              </wp:wrapPolygon>
            </wp:wrapTight>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extLst>
                        <a:ext uri="{28A0092B-C50C-407E-A947-70E740481C1C}">
                          <a14:useLocalDpi xmlns:a14="http://schemas.microsoft.com/office/drawing/2010/main" val="0"/>
                        </a:ext>
                      </a:extLst>
                    </a:blip>
                    <a:srcRect b="45804"/>
                    <a:stretch/>
                  </pic:blipFill>
                  <pic:spPr bwMode="auto">
                    <a:xfrm>
                      <a:off x="0" y="0"/>
                      <a:ext cx="3314700" cy="1705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2619"/>
      <w:bookmarkEnd w:id="2620"/>
      <w:bookmarkEnd w:id="2621"/>
      <w:bookmarkEnd w:id="2622"/>
      <w:bookmarkEnd w:id="2623"/>
      <w:bookmarkEnd w:id="2624"/>
      <w:bookmarkEnd w:id="2625"/>
      <w:bookmarkEnd w:id="2626"/>
      <w:bookmarkEnd w:id="2627"/>
    </w:p>
    <w:p w14:paraId="380FFC0D" w14:textId="77777777" w:rsidR="00B13050" w:rsidRPr="00BD207B" w:rsidRDefault="00B13050" w:rsidP="00B13050">
      <w:r>
        <w:t>When certain messages are displayed in the software, the user can select a checkbox for “Do not show this again”. If checked, that message box becomes “disabled”. This area allows the user to enable or disable those messages.</w:t>
      </w:r>
    </w:p>
    <w:p w14:paraId="584558DC" w14:textId="77777777" w:rsidR="00B13050" w:rsidRDefault="00B13050" w:rsidP="00B13050"/>
    <w:p w14:paraId="776EDD77" w14:textId="77777777" w:rsidR="00B13050" w:rsidRDefault="00B13050" w:rsidP="00B13050"/>
    <w:p w14:paraId="73330D7F" w14:textId="77777777" w:rsidR="00B13050" w:rsidRDefault="00B13050" w:rsidP="00B13050"/>
    <w:p w14:paraId="0899B74D" w14:textId="77777777" w:rsidR="00B13050" w:rsidRDefault="00B13050" w:rsidP="00B13050"/>
    <w:p w14:paraId="0C19C9AF" w14:textId="77777777"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603298AC" w:rsidR="000D657A" w:rsidRDefault="000D657A" w:rsidP="00D36D96">
      <w:pPr>
        <w:pStyle w:val="Heading2"/>
      </w:pPr>
      <w:bookmarkStart w:id="2628" w:name="_Password_Control_–"/>
      <w:bookmarkStart w:id="2629" w:name="_Ref502912537"/>
      <w:bookmarkStart w:id="2630" w:name="_Toc504148870"/>
      <w:bookmarkStart w:id="2631" w:name="_Toc528599337"/>
      <w:bookmarkStart w:id="2632" w:name="_Toc17993378"/>
      <w:bookmarkStart w:id="2633" w:name="_Toc19132404"/>
      <w:bookmarkStart w:id="2634" w:name="_Toc37267096"/>
      <w:bookmarkStart w:id="2635" w:name="_Toc51666709"/>
      <w:bookmarkStart w:id="2636" w:name="_Toc51666927"/>
      <w:bookmarkEnd w:id="2628"/>
      <w:r>
        <w:lastRenderedPageBreak/>
        <w:t>Password Control</w:t>
      </w:r>
      <w:bookmarkEnd w:id="2629"/>
      <w:r w:rsidR="00856EFC">
        <w:t xml:space="preserve"> – Multi</w:t>
      </w:r>
      <w:r w:rsidR="00CC768C">
        <w:t>-</w:t>
      </w:r>
      <w:r w:rsidR="00856EFC">
        <w:t>User</w:t>
      </w:r>
      <w:bookmarkEnd w:id="2630"/>
      <w:bookmarkEnd w:id="2631"/>
      <w:bookmarkEnd w:id="2632"/>
      <w:bookmarkEnd w:id="2633"/>
      <w:bookmarkEnd w:id="2634"/>
      <w:bookmarkEnd w:id="2635"/>
      <w:bookmarkEnd w:id="2636"/>
    </w:p>
    <w:p w14:paraId="11AA47F4" w14:textId="1017F1E1" w:rsidR="009857AF" w:rsidRDefault="000D657A">
      <w:r>
        <w:t xml:space="preserve">The </w:t>
      </w:r>
      <w:r w:rsidR="003F1FEA">
        <w:t>software offers</w:t>
      </w:r>
      <w:r w:rsidR="00B953BD">
        <w:t xml:space="preserve"> a</w:t>
      </w:r>
      <w:r w:rsidR="003F1FEA">
        <w:t xml:space="preserve"> </w:t>
      </w:r>
      <w:r w:rsidR="00CC768C">
        <w:t>Multi-User</w:t>
      </w:r>
      <w:r w:rsidR="003F1FEA">
        <w:t xml:space="preserve">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pPr>
        <w:pStyle w:val="Heading3"/>
      </w:pPr>
      <w:bookmarkStart w:id="2637" w:name="_Toc504120539"/>
      <w:bookmarkStart w:id="2638" w:name="_Toc51666928"/>
      <w:r w:rsidRPr="00A47A01">
        <w:t xml:space="preserve">Access to the </w:t>
      </w:r>
      <w:r w:rsidR="00D11DC8">
        <w:t>Password Control Tab</w:t>
      </w:r>
      <w:bookmarkEnd w:id="2637"/>
      <w:bookmarkEnd w:id="2638"/>
    </w:p>
    <w:p w14:paraId="34404A75" w14:textId="01A6EDBA" w:rsidR="00AC57FD" w:rsidRDefault="00AC57FD" w:rsidP="00AC57FD">
      <w:r w:rsidRPr="0035776C">
        <w:t xml:space="preserve">By default, the </w:t>
      </w:r>
      <w:r>
        <w:t>Multi</w:t>
      </w:r>
      <w:r w:rsidR="00CC768C">
        <w:t>-</w:t>
      </w:r>
      <w:r>
        <w:t>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CB5225D" w:rsidR="00AC57FD" w:rsidRDefault="00AC57FD" w:rsidP="00AC57FD">
      <w:r w:rsidRPr="0035776C">
        <w:t xml:space="preserve">If the </w:t>
      </w:r>
      <w:r>
        <w:t>Multi</w:t>
      </w:r>
      <w:r w:rsidR="00CC768C">
        <w:t>-</w:t>
      </w:r>
      <w:r>
        <w:t>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w:t>
      </w:r>
      <w:r w:rsidR="00CC768C" w:rsidRPr="0035776C">
        <w:t>password,</w:t>
      </w:r>
      <w:r w:rsidRPr="0035776C">
        <w:t xml:space="preserve"> they can Cancel and close the </w:t>
      </w:r>
      <w:r>
        <w:t>u</w:t>
      </w:r>
      <w:r w:rsidRPr="0035776C">
        <w:t>tility.</w:t>
      </w:r>
    </w:p>
    <w:p w14:paraId="54ADF059" w14:textId="77777777" w:rsidR="0035776C" w:rsidRDefault="0035776C" w:rsidP="0035776C"/>
    <w:p w14:paraId="2FEA741A" w14:textId="77777777" w:rsidR="0035776C" w:rsidRDefault="0035776C" w:rsidP="000843D2">
      <w:pPr>
        <w:jc w:val="center"/>
      </w:pPr>
      <w:r w:rsidRPr="0035776C">
        <w:rPr>
          <w:noProof/>
        </w:rPr>
        <w:drawing>
          <wp:inline distT="0" distB="0" distL="0" distR="0" wp14:anchorId="49BFA604" wp14:editId="06A1F39C">
            <wp:extent cx="5252075" cy="4987635"/>
            <wp:effectExtent l="0" t="0" r="635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06">
                      <a:extLst>
                        <a:ext uri="{28A0092B-C50C-407E-A947-70E740481C1C}">
                          <a14:useLocalDpi xmlns:a14="http://schemas.microsoft.com/office/drawing/2010/main" val="0"/>
                        </a:ext>
                      </a:extLst>
                    </a:blip>
                    <a:stretch>
                      <a:fillRect/>
                    </a:stretch>
                  </pic:blipFill>
                  <pic:spPr>
                    <a:xfrm>
                      <a:off x="0" y="0"/>
                      <a:ext cx="5252075" cy="4987635"/>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2BF43BE7" w:rsidR="0035776C" w:rsidRPr="008A479B" w:rsidRDefault="0035776C">
      <w:pPr>
        <w:pStyle w:val="Heading3"/>
      </w:pPr>
      <w:bookmarkStart w:id="2639" w:name="_Toc504120540"/>
      <w:bookmarkStart w:id="2640" w:name="_Toc51666929"/>
      <w:r w:rsidRPr="008A479B">
        <w:lastRenderedPageBreak/>
        <w:t>Multi</w:t>
      </w:r>
      <w:r w:rsidR="00CC768C">
        <w:t>-</w:t>
      </w:r>
      <w:r w:rsidRPr="008A479B">
        <w:t>User Control</w:t>
      </w:r>
      <w:bookmarkEnd w:id="2639"/>
      <w:bookmarkEnd w:id="2640"/>
    </w:p>
    <w:p w14:paraId="2272D266" w14:textId="53AAD8E5" w:rsidR="0035776C" w:rsidRDefault="0035776C" w:rsidP="0035776C">
      <w:r>
        <w:t>To apply Multi</w:t>
      </w:r>
      <w:r w:rsidR="00CC768C">
        <w:t>-</w:t>
      </w:r>
      <w:r>
        <w:t xml:space="preserve">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C20D2DB" w14:textId="77777777" w:rsidR="0035776C" w:rsidRDefault="0035776C" w:rsidP="0035776C">
      <w:r>
        <w:t xml:space="preserve">The confirmation dialog is answered, and then the utility must be restarted. </w:t>
      </w:r>
    </w:p>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679A311C">
            <wp:extent cx="5469028" cy="5193665"/>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307">
                      <a:extLst>
                        <a:ext uri="{28A0092B-C50C-407E-A947-70E740481C1C}">
                          <a14:useLocalDpi xmlns:a14="http://schemas.microsoft.com/office/drawing/2010/main" val="0"/>
                        </a:ext>
                      </a:extLst>
                    </a:blip>
                    <a:stretch>
                      <a:fillRect/>
                    </a:stretch>
                  </pic:blipFill>
                  <pic:spPr>
                    <a:xfrm>
                      <a:off x="0" y="0"/>
                      <a:ext cx="5469028" cy="5193665"/>
                    </a:xfrm>
                    <a:prstGeom prst="rect">
                      <a:avLst/>
                    </a:prstGeom>
                  </pic:spPr>
                </pic:pic>
              </a:graphicData>
            </a:graphic>
          </wp:inline>
        </w:drawing>
      </w:r>
    </w:p>
    <w:p w14:paraId="65692651" w14:textId="77777777" w:rsidR="0035776C" w:rsidRDefault="0035776C" w:rsidP="0035776C"/>
    <w:p w14:paraId="0DEFE09F" w14:textId="77777777" w:rsidR="0035776C" w:rsidRDefault="0035776C" w:rsidP="0035776C">
      <w:r>
        <w:t>When the administrator logs back in, a password is required.</w:t>
      </w:r>
    </w:p>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pPr>
        <w:pStyle w:val="Heading3"/>
      </w:pPr>
      <w:bookmarkStart w:id="2641" w:name="_Toc504120541"/>
      <w:bookmarkStart w:id="2642" w:name="_Toc51666930"/>
      <w:r>
        <w:lastRenderedPageBreak/>
        <w:t>Password Control Tab</w:t>
      </w:r>
      <w:bookmarkEnd w:id="2641"/>
      <w:bookmarkEnd w:id="2642"/>
    </w:p>
    <w:p w14:paraId="47716161" w14:textId="5C4FAA13"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w:t>
      </w:r>
      <w:r w:rsidR="000C1737">
        <w:t>-</w:t>
      </w:r>
      <w:r>
        <w:t xml:space="preserve">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610C70A3" w:rsidR="0035776C" w:rsidRDefault="00020B60" w:rsidP="0035776C">
      <w:r>
        <w:rPr>
          <w:noProof/>
        </w:rPr>
        <mc:AlternateContent>
          <mc:Choice Requires="wps">
            <w:drawing>
              <wp:anchor distT="0" distB="0" distL="114300" distR="114300" simplePos="0" relativeHeight="251495424" behindDoc="0" locked="0" layoutInCell="1" allowOverlap="1" wp14:anchorId="78891EC7" wp14:editId="43110407">
                <wp:simplePos x="0" y="0"/>
                <wp:positionH relativeFrom="column">
                  <wp:posOffset>2178996</wp:posOffset>
                </wp:positionH>
                <wp:positionV relativeFrom="paragraph">
                  <wp:posOffset>558475</wp:posOffset>
                </wp:positionV>
                <wp:extent cx="3574415" cy="4260715"/>
                <wp:effectExtent l="19050" t="19050" r="26035" b="26035"/>
                <wp:wrapNone/>
                <wp:docPr id="327" name="Rectangle 327"/>
                <wp:cNvGraphicFramePr/>
                <a:graphic xmlns:a="http://schemas.openxmlformats.org/drawingml/2006/main">
                  <a:graphicData uri="http://schemas.microsoft.com/office/word/2010/wordprocessingShape">
                    <wps:wsp>
                      <wps:cNvSpPr/>
                      <wps:spPr>
                        <a:xfrm>
                          <a:off x="0" y="0"/>
                          <a:ext cx="3574415" cy="42607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0C9A90" id="Rectangle 327" o:spid="_x0000_s1026" style="position:absolute;margin-left:171.55pt;margin-top:43.95pt;width:281.45pt;height:335.5pt;z-index:25149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" filled="f" strokecolor="#ed7d31 [3205]" strokeweight="2.25pt"/>
            </w:pict>
          </mc:Fallback>
        </mc:AlternateContent>
      </w:r>
      <w:r w:rsidR="0035776C">
        <w:rPr>
          <w:noProof/>
        </w:rPr>
        <mc:AlternateContent>
          <mc:Choice Requires="wps">
            <w:drawing>
              <wp:anchor distT="0" distB="0" distL="114300" distR="114300" simplePos="0" relativeHeight="251498496" behindDoc="0" locked="0" layoutInCell="1" allowOverlap="1" wp14:anchorId="5EB138CF" wp14:editId="7ED44D91">
                <wp:simplePos x="0" y="0"/>
                <wp:positionH relativeFrom="column">
                  <wp:posOffset>253040</wp:posOffset>
                </wp:positionH>
                <wp:positionV relativeFrom="paragraph">
                  <wp:posOffset>394267</wp:posOffset>
                </wp:positionV>
                <wp:extent cx="1779905" cy="782320"/>
                <wp:effectExtent l="0" t="0" r="10795" b="17780"/>
                <wp:wrapNone/>
                <wp:docPr id="453" name="Rectangle 453"/>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42380" id="Rectangle 453" o:spid="_x0000_s1026" style="position:absolute;margin-left:19.9pt;margin-top:31.05pt;width:140.15pt;height:61.6pt;z-index:25149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" filled="f" strokecolor="#ed7d31 [3205]" strokeweight="1.5pt"/>
            </w:pict>
          </mc:Fallback>
        </mc:AlternateContent>
      </w:r>
      <w:r w:rsidR="0035776C">
        <w:rPr>
          <w:noProof/>
        </w:rPr>
        <mc:AlternateContent>
          <mc:Choice Requires="wps">
            <w:drawing>
              <wp:anchor distT="0" distB="0" distL="114300" distR="114300" simplePos="0" relativeHeight="251510784" behindDoc="0" locked="0" layoutInCell="1" allowOverlap="1" wp14:anchorId="16AB663F" wp14:editId="31B0A964">
                <wp:simplePos x="0" y="0"/>
                <wp:positionH relativeFrom="column">
                  <wp:posOffset>623397</wp:posOffset>
                </wp:positionH>
                <wp:positionV relativeFrom="paragraph">
                  <wp:posOffset>892464</wp:posOffset>
                </wp:positionV>
                <wp:extent cx="249382" cy="360219"/>
                <wp:effectExtent l="19050" t="19050" r="36830" b="20955"/>
                <wp:wrapNone/>
                <wp:docPr id="335" name="Down Arrow 33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3F8A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1026" type="#_x0000_t67" style="position:absolute;margin-left:49.1pt;margin-top:70.25pt;width:19.65pt;height:28.35pt;rotation:180;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" adj="14123" fillcolor="#ed7d31 [3205]" strokecolor="#ed7d31 [3205]" strokeweight="1pt"/>
            </w:pict>
          </mc:Fallback>
        </mc:AlternateContent>
      </w:r>
      <w:r w:rsidR="0035776C">
        <w:rPr>
          <w:noProof/>
        </w:rPr>
        <w:drawing>
          <wp:inline distT="0" distB="0" distL="0" distR="0" wp14:anchorId="2F41AA39" wp14:editId="5F1F0FEC">
            <wp:extent cx="5935750" cy="5636887"/>
            <wp:effectExtent l="0" t="0" r="825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8">
                      <a:extLst>
                        <a:ext uri="{28A0092B-C50C-407E-A947-70E740481C1C}">
                          <a14:useLocalDpi xmlns:a14="http://schemas.microsoft.com/office/drawing/2010/main" val="0"/>
                        </a:ext>
                      </a:extLst>
                    </a:blip>
                    <a:stretch>
                      <a:fillRect/>
                    </a:stretch>
                  </pic:blipFill>
                  <pic:spPr>
                    <a:xfrm>
                      <a:off x="0" y="0"/>
                      <a:ext cx="5935750" cy="5636887"/>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2643" w:name="_Hlk526979160"/>
      <w:r>
        <w:rPr>
          <w:b/>
        </w:rPr>
        <w:t>Stop VP</w:t>
      </w:r>
      <w:r w:rsidR="00377651">
        <w:rPr>
          <w:b/>
        </w:rPr>
        <w:t xml:space="preserve"> Selections</w:t>
      </w:r>
      <w:bookmarkEnd w:id="2643"/>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648B57E0" w:rsidR="007A4B59" w:rsidRDefault="00377651" w:rsidP="00764D3A">
      <w:pPr>
        <w:pStyle w:val="ListParagraph"/>
        <w:numPr>
          <w:ilvl w:val="0"/>
          <w:numId w:val="164"/>
        </w:numPr>
      </w:pPr>
      <w:bookmarkStart w:id="2644" w:name="_Hlk526979188"/>
      <w:r>
        <w:t>Stop VP with Empty</w:t>
      </w:r>
      <w:r w:rsidR="006A5A04">
        <w:t xml:space="preserve"> Machine</w:t>
      </w:r>
      <w:r>
        <w:t xml:space="preserve">: </w:t>
      </w:r>
      <w:bookmarkEnd w:id="2644"/>
      <w:r>
        <w:t xml:space="preserve">User can stop the VP only when there is no product in the </w:t>
      </w:r>
      <w:r w:rsidR="00CC768C">
        <w:t>machine</w:t>
      </w:r>
      <w:r>
        <w:t>.</w:t>
      </w:r>
    </w:p>
    <w:p w14:paraId="75883BFF" w14:textId="2A12BE82" w:rsidR="00377651" w:rsidRDefault="00377651" w:rsidP="00764D3A">
      <w:pPr>
        <w:pStyle w:val="ListParagraph"/>
        <w:numPr>
          <w:ilvl w:val="0"/>
          <w:numId w:val="164"/>
        </w:numPr>
      </w:pPr>
      <w:r>
        <w:t xml:space="preserve">Stop VP with Product in </w:t>
      </w:r>
      <w:r w:rsidR="006A5A04">
        <w:t>Machine</w:t>
      </w:r>
      <w:r>
        <w:t xml:space="preserve">: When user clicks Stop button, they have a choice to wait for products to exit the </w:t>
      </w:r>
      <w:r w:rsidR="00CC768C">
        <w:t>machine</w:t>
      </w:r>
      <w:r>
        <w:t>, or they can force a stop even if there is still product in</w:t>
      </w:r>
      <w:r w:rsidR="00CC768C">
        <w:t>side</w:t>
      </w:r>
      <w:r>
        <w:t xml:space="preserve">. </w:t>
      </w:r>
    </w:p>
    <w:p w14:paraId="2F3A7DFE" w14:textId="58F1F9D4" w:rsidR="00377651" w:rsidRDefault="00377651">
      <w:r>
        <w:t xml:space="preserve">NOTE: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45013783" w:rsidR="0035776C" w:rsidRDefault="0035776C" w:rsidP="0035776C"/>
    <w:p w14:paraId="5402C4AA" w14:textId="6C21D423" w:rsidR="000C1737" w:rsidRDefault="000C1737" w:rsidP="0035776C">
      <w:pPr>
        <w:rPr>
          <w:b/>
        </w:rPr>
      </w:pPr>
      <w:r>
        <w:rPr>
          <w:noProof/>
        </w:rPr>
        <w:drawing>
          <wp:anchor distT="0" distB="0" distL="114300" distR="114300" simplePos="0" relativeHeight="251931648" behindDoc="1" locked="0" layoutInCell="1" allowOverlap="1" wp14:anchorId="4D726F25" wp14:editId="19BEDCB7">
            <wp:simplePos x="0" y="0"/>
            <wp:positionH relativeFrom="column">
              <wp:posOffset>2549867</wp:posOffset>
            </wp:positionH>
            <wp:positionV relativeFrom="paragraph">
              <wp:posOffset>4445</wp:posOffset>
            </wp:positionV>
            <wp:extent cx="3178175" cy="988060"/>
            <wp:effectExtent l="0" t="0" r="3175" b="2540"/>
            <wp:wrapTight wrapText="left">
              <wp:wrapPolygon edited="0">
                <wp:start x="0" y="0"/>
                <wp:lineTo x="0" y="21239"/>
                <wp:lineTo x="21492" y="21239"/>
                <wp:lineTo x="21492" y="0"/>
                <wp:lineTo x="0" y="0"/>
              </wp:wrapPolygon>
            </wp:wrapTight>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309">
                      <a:extLst>
                        <a:ext uri="{28A0092B-C50C-407E-A947-70E740481C1C}">
                          <a14:useLocalDpi xmlns:a14="http://schemas.microsoft.com/office/drawing/2010/main" val="0"/>
                        </a:ext>
                      </a:extLst>
                    </a:blip>
                    <a:stretch>
                      <a:fillRect/>
                    </a:stretch>
                  </pic:blipFill>
                  <pic:spPr>
                    <a:xfrm>
                      <a:off x="0" y="0"/>
                      <a:ext cx="3178175" cy="988060"/>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 xml:space="preserve">Stop VP with </w:t>
      </w:r>
      <w:r>
        <w:rPr>
          <w:b/>
        </w:rPr>
        <w:t>Empty</w:t>
      </w:r>
      <w:r w:rsidR="00DF37F9">
        <w:rPr>
          <w:b/>
        </w:rPr>
        <w:t xml:space="preserve"> Machine</w:t>
      </w:r>
      <w:r>
        <w:rPr>
          <w:b/>
        </w:rPr>
        <w:t>:</w:t>
      </w:r>
    </w:p>
    <w:p w14:paraId="663EBEDF" w14:textId="6A5350B4" w:rsidR="000C1737" w:rsidRDefault="000C1737" w:rsidP="0035776C">
      <w:pPr>
        <w:rPr>
          <w:bCs/>
        </w:rPr>
      </w:pPr>
      <w:r>
        <w:rPr>
          <w:bCs/>
        </w:rPr>
        <w:t>Clicking yes will immediately stop the</w:t>
      </w:r>
    </w:p>
    <w:p w14:paraId="194C0C5E" w14:textId="37F329C4" w:rsidR="000C1737" w:rsidRDefault="000C1737" w:rsidP="0035776C">
      <w:pPr>
        <w:rPr>
          <w:bCs/>
        </w:rPr>
      </w:pPr>
      <w:r>
        <w:rPr>
          <w:bCs/>
        </w:rPr>
        <w:t xml:space="preserve">current VP and return to the Profile </w:t>
      </w:r>
    </w:p>
    <w:p w14:paraId="06961AE6" w14:textId="0664E194" w:rsidR="000C1737" w:rsidRPr="00EC251F" w:rsidRDefault="000C1737" w:rsidP="0035776C">
      <w:pPr>
        <w:rPr>
          <w:bCs/>
        </w:rPr>
      </w:pPr>
      <w:r>
        <w:rPr>
          <w:bCs/>
        </w:rPr>
        <w:t>Explorer screen.</w:t>
      </w:r>
    </w:p>
    <w:p w14:paraId="37B0FB6F" w14:textId="667B5A62" w:rsidR="000C1737" w:rsidRDefault="000C1737" w:rsidP="0035776C">
      <w:pPr>
        <w:rPr>
          <w:b/>
        </w:rPr>
      </w:pPr>
    </w:p>
    <w:p w14:paraId="7AE5D96A" w14:textId="75D78BA9" w:rsidR="000C1737" w:rsidRDefault="000C1737" w:rsidP="0035776C">
      <w:pPr>
        <w:rPr>
          <w:b/>
        </w:rPr>
      </w:pPr>
    </w:p>
    <w:p w14:paraId="70679C5B" w14:textId="77777777" w:rsidR="000C1737" w:rsidRDefault="000C1737" w:rsidP="0035776C">
      <w:pPr>
        <w:rPr>
          <w:b/>
        </w:rPr>
      </w:pPr>
    </w:p>
    <w:p w14:paraId="7EDD0928" w14:textId="69156F06" w:rsidR="000C1737" w:rsidRDefault="000C1737" w:rsidP="0035776C">
      <w:pPr>
        <w:rPr>
          <w:b/>
        </w:rPr>
      </w:pPr>
    </w:p>
    <w:p w14:paraId="6FCA30BA" w14:textId="622A5B33" w:rsidR="002F4025" w:rsidRPr="00764D3A" w:rsidRDefault="000C1737" w:rsidP="0035776C">
      <w:pPr>
        <w:rPr>
          <w:b/>
        </w:rPr>
      </w:pPr>
      <w:r>
        <w:rPr>
          <w:noProof/>
        </w:rPr>
        <w:drawing>
          <wp:anchor distT="0" distB="0" distL="114300" distR="114300" simplePos="0" relativeHeight="251707392" behindDoc="1" locked="0" layoutInCell="1" allowOverlap="1" wp14:anchorId="30B3D454" wp14:editId="7F186351">
            <wp:simplePos x="0" y="0"/>
            <wp:positionH relativeFrom="column">
              <wp:posOffset>2286000</wp:posOffset>
            </wp:positionH>
            <wp:positionV relativeFrom="paragraph">
              <wp:posOffset>8255</wp:posOffset>
            </wp:positionV>
            <wp:extent cx="3654425" cy="982980"/>
            <wp:effectExtent l="0" t="0" r="3175" b="7620"/>
            <wp:wrapTight wrapText="left">
              <wp:wrapPolygon edited="0">
                <wp:start x="0" y="0"/>
                <wp:lineTo x="0" y="21349"/>
                <wp:lineTo x="21506" y="2134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310">
                      <a:extLst>
                        <a:ext uri="{28A0092B-C50C-407E-A947-70E740481C1C}">
                          <a14:useLocalDpi xmlns:a14="http://schemas.microsoft.com/office/drawing/2010/main" val="0"/>
                        </a:ext>
                      </a:extLst>
                    </a:blip>
                    <a:stretch>
                      <a:fillRect/>
                    </a:stretch>
                  </pic:blipFill>
                  <pic:spPr>
                    <a:xfrm>
                      <a:off x="0" y="0"/>
                      <a:ext cx="3654425" cy="982980"/>
                    </a:xfrm>
                    <a:prstGeom prst="rect">
                      <a:avLst/>
                    </a:prstGeom>
                  </pic:spPr>
                </pic:pic>
              </a:graphicData>
            </a:graphic>
            <wp14:sizeRelH relativeFrom="margin">
              <wp14:pctWidth>0</wp14:pctWidth>
            </wp14:sizeRelH>
            <wp14:sizeRelV relativeFrom="margin">
              <wp14:pctHeight>0</wp14:pctHeight>
            </wp14:sizeRelV>
          </wp:anchor>
        </w:drawing>
      </w:r>
      <w:r w:rsidR="002F4025" w:rsidRPr="00764D3A">
        <w:rPr>
          <w:b/>
        </w:rPr>
        <w:t>S</w:t>
      </w:r>
      <w:r w:rsidR="007337CC" w:rsidRPr="00764D3A">
        <w:rPr>
          <w:b/>
        </w:rPr>
        <w:t xml:space="preserve">top VP with </w:t>
      </w:r>
      <w:r w:rsidR="00762E65">
        <w:rPr>
          <w:b/>
        </w:rPr>
        <w:t xml:space="preserve">Product in </w:t>
      </w:r>
      <w:r w:rsidR="00DF37F9">
        <w:rPr>
          <w:b/>
        </w:rPr>
        <w:t>Machine</w:t>
      </w:r>
      <w:r w:rsidR="00762E65">
        <w:rPr>
          <w:b/>
        </w:rPr>
        <w:t xml:space="preserve"> (Not Authorized)</w:t>
      </w:r>
      <w:r w:rsidR="00FE652F" w:rsidRPr="00764D3A">
        <w:rPr>
          <w:b/>
        </w:rPr>
        <w:t>:</w:t>
      </w:r>
    </w:p>
    <w:p w14:paraId="3AF1A1D3" w14:textId="0DF9B05C" w:rsidR="00FE652F" w:rsidRDefault="00FE652F" w:rsidP="0035776C">
      <w:r>
        <w:t xml:space="preserve">OK – Clicking OK will acknowledge this message window and the VP will stop automatically once the last board exits the </w:t>
      </w:r>
      <w:r w:rsidR="00762E65">
        <w:t>machine</w:t>
      </w:r>
      <w:r>
        <w:t>.</w:t>
      </w:r>
    </w:p>
    <w:p w14:paraId="602EA90F" w14:textId="2880C129" w:rsidR="00FE652F" w:rsidRPr="00FE652F" w:rsidRDefault="00FE652F" w:rsidP="0035776C">
      <w:r>
        <w:t xml:space="preserve">Cancel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05B81C9F" w:rsidR="00FE652F" w:rsidRDefault="00FE652F" w:rsidP="0035776C">
      <w:pPr>
        <w:rPr>
          <w:b/>
        </w:rPr>
      </w:pPr>
      <w:r>
        <w:rPr>
          <w:b/>
          <w:noProof/>
        </w:rPr>
        <w:drawing>
          <wp:anchor distT="0" distB="0" distL="114300" distR="114300" simplePos="0" relativeHeight="251719680" behindDoc="1" locked="0" layoutInCell="1" allowOverlap="1" wp14:anchorId="6EB3D577" wp14:editId="6608AFC9">
            <wp:simplePos x="0" y="0"/>
            <wp:positionH relativeFrom="column">
              <wp:posOffset>2286000</wp:posOffset>
            </wp:positionH>
            <wp:positionV relativeFrom="paragraph">
              <wp:posOffset>74295</wp:posOffset>
            </wp:positionV>
            <wp:extent cx="3627755" cy="975995"/>
            <wp:effectExtent l="0" t="0" r="0" b="0"/>
            <wp:wrapTight wrapText="left">
              <wp:wrapPolygon edited="0">
                <wp:start x="0" y="0"/>
                <wp:lineTo x="0" y="21080"/>
                <wp:lineTo x="21437" y="2108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311">
                      <a:extLst>
                        <a:ext uri="{28A0092B-C50C-407E-A947-70E740481C1C}">
                          <a14:useLocalDpi xmlns:a14="http://schemas.microsoft.com/office/drawing/2010/main" val="0"/>
                        </a:ext>
                      </a:extLst>
                    </a:blip>
                    <a:stretch>
                      <a:fillRect/>
                    </a:stretch>
                  </pic:blipFill>
                  <pic:spPr>
                    <a:xfrm>
                      <a:off x="0" y="0"/>
                      <a:ext cx="3627755" cy="97599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 xml:space="preserve">Stop VP with Product in </w:t>
      </w:r>
      <w:r w:rsidR="00DF37F9">
        <w:rPr>
          <w:b/>
        </w:rPr>
        <w:t>Machine</w:t>
      </w:r>
      <w:r w:rsidR="00762E65">
        <w:rPr>
          <w:b/>
        </w:rPr>
        <w:t xml:space="preserve"> (Authorized)</w:t>
      </w:r>
      <w:r w:rsidRPr="00764D3A">
        <w:rPr>
          <w:b/>
        </w:rPr>
        <w:t>:</w:t>
      </w:r>
      <w:r>
        <w:rPr>
          <w:b/>
        </w:rPr>
        <w:t xml:space="preserve"> </w:t>
      </w:r>
    </w:p>
    <w:p w14:paraId="118D548C" w14:textId="032EBD22" w:rsidR="00FE652F" w:rsidRDefault="00FE652F" w:rsidP="00FE652F">
      <w:r>
        <w:t xml:space="preserve">OK – Clicking OK will acknowledge this message window and the VP will stop automatically once the last board exits the </w:t>
      </w:r>
      <w:r w:rsidR="00762E65">
        <w:t>machine</w:t>
      </w:r>
      <w:r>
        <w:t>.</w:t>
      </w:r>
    </w:p>
    <w:p w14:paraId="75F13E8C" w14:textId="72B31BD9" w:rsidR="00FE652F" w:rsidRDefault="00FE652F" w:rsidP="00FE652F">
      <w:r>
        <w:t xml:space="preserve">Cancel – The </w:t>
      </w:r>
      <w:r>
        <w:rPr>
          <w:i/>
        </w:rPr>
        <w:t>Stop</w:t>
      </w:r>
      <w:r>
        <w:t xml:space="preserve"> request will be cancelled, and the VP will continue to run.</w:t>
      </w:r>
    </w:p>
    <w:p w14:paraId="5C405070" w14:textId="2A377782" w:rsidR="00FE652F" w:rsidRDefault="00FE652F" w:rsidP="00FE652F">
      <w:r>
        <w:t>Force Stop – The VP will stop immediately and return to the Profile Explorer screen.</w:t>
      </w:r>
    </w:p>
    <w:p w14:paraId="0F04E4A2" w14:textId="19FEFD7E" w:rsidR="00FE652F" w:rsidRDefault="00FE652F" w:rsidP="00FE652F"/>
    <w:p w14:paraId="1C153BD5" w14:textId="4230F671" w:rsidR="00FE652F" w:rsidRDefault="00547224" w:rsidP="00FE652F">
      <w:r>
        <w:rPr>
          <w:noProof/>
        </w:rPr>
        <w:drawing>
          <wp:anchor distT="0" distB="0" distL="114300" distR="114300" simplePos="0" relativeHeight="251753472" behindDoc="1" locked="0" layoutInCell="1" allowOverlap="1" wp14:anchorId="020958D7" wp14:editId="2E05D070">
            <wp:simplePos x="0" y="0"/>
            <wp:positionH relativeFrom="column">
              <wp:posOffset>2303145</wp:posOffset>
            </wp:positionH>
            <wp:positionV relativeFrom="paragraph">
              <wp:posOffset>150495</wp:posOffset>
            </wp:positionV>
            <wp:extent cx="3607435" cy="525780"/>
            <wp:effectExtent l="0" t="0" r="0" b="7620"/>
            <wp:wrapTight wrapText="left">
              <wp:wrapPolygon edited="0">
                <wp:start x="0" y="0"/>
                <wp:lineTo x="0" y="21130"/>
                <wp:lineTo x="21444" y="21130"/>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312">
                      <a:extLst>
                        <a:ext uri="{28A0092B-C50C-407E-A947-70E740481C1C}">
                          <a14:useLocalDpi xmlns:a14="http://schemas.microsoft.com/office/drawing/2010/main" val="0"/>
                        </a:ext>
                      </a:extLst>
                    </a:blip>
                    <a:stretch>
                      <a:fillRect/>
                    </a:stretch>
                  </pic:blipFill>
                  <pic:spPr>
                    <a:xfrm>
                      <a:off x="0" y="0"/>
                      <a:ext cx="3607435" cy="525780"/>
                    </a:xfrm>
                    <a:prstGeom prst="rect">
                      <a:avLst/>
                    </a:prstGeom>
                  </pic:spPr>
                </pic:pic>
              </a:graphicData>
            </a:graphic>
            <wp14:sizeRelH relativeFrom="margin">
              <wp14:pctWidth>0</wp14:pctWidth>
            </wp14:sizeRelH>
            <wp14:sizeRelV relativeFrom="margin">
              <wp14:pctHeight>0</wp14:pctHeight>
            </wp14:sizeRelV>
          </wp:anchor>
        </w:drawing>
      </w:r>
    </w:p>
    <w:p w14:paraId="6F70DB15" w14:textId="331A6BC3" w:rsidR="00FE652F" w:rsidRPr="00FE652F" w:rsidRDefault="00FE652F" w:rsidP="00FE652F">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w:t>
      </w:r>
      <w:r w:rsidR="00762E65">
        <w:t>machine</w:t>
      </w:r>
      <w:r>
        <w:t xml:space="preserve">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pPr>
        <w:pStyle w:val="Heading3"/>
      </w:pPr>
      <w:bookmarkStart w:id="2645" w:name="_Toc504120542"/>
      <w:bookmarkStart w:id="2646" w:name="_Toc51666931"/>
      <w:r w:rsidRPr="00F845DD">
        <w:lastRenderedPageBreak/>
        <w:t xml:space="preserve">User Type </w:t>
      </w:r>
      <w:r>
        <w:t>Area</w:t>
      </w:r>
      <w:bookmarkEnd w:id="2645"/>
      <w:bookmarkEnd w:id="2646"/>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t>Administrator = All columns enabled</w:t>
      </w:r>
    </w:p>
    <w:p w14:paraId="5F897DB6" w14:textId="77777777" w:rsidR="00057711" w:rsidRDefault="00057711" w:rsidP="00057711">
      <w:r>
        <w:t>Engineer = All columns enabled</w:t>
      </w:r>
    </w:p>
    <w:p w14:paraId="38A88A15" w14:textId="77777777" w:rsidR="00057711" w:rsidRDefault="00057711" w:rsidP="00057711">
      <w:r>
        <w:t>Tech = Only Tech and Operator columns enabled</w:t>
      </w:r>
    </w:p>
    <w:p w14:paraId="34C61A33" w14:textId="77777777" w:rsidR="00057711" w:rsidRDefault="00057711" w:rsidP="00FA3EA2"/>
    <w:p w14:paraId="2EE7F6D0" w14:textId="77777777" w:rsidR="00B953BD" w:rsidRDefault="00057711" w:rsidP="00FA3EA2">
      <w:r>
        <w:rPr>
          <w:noProof/>
        </w:rPr>
        <mc:AlternateContent>
          <mc:Choice Requires="wps">
            <w:drawing>
              <wp:anchor distT="0" distB="0" distL="114300" distR="114300" simplePos="0" relativeHeight="251664384" behindDoc="0" locked="0" layoutInCell="1" allowOverlap="1" wp14:anchorId="06406388" wp14:editId="512D9680">
                <wp:simplePos x="0" y="0"/>
                <wp:positionH relativeFrom="column">
                  <wp:posOffset>374073</wp:posOffset>
                </wp:positionH>
                <wp:positionV relativeFrom="paragraph">
                  <wp:posOffset>1424363</wp:posOffset>
                </wp:positionV>
                <wp:extent cx="1801091" cy="1066800"/>
                <wp:effectExtent l="19050" t="19050" r="27940" b="19050"/>
                <wp:wrapNone/>
                <wp:docPr id="395" name="Rectangle 395"/>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F096F" id="Rectangle 395" o:spid="_x0000_s1026" style="position:absolute;margin-left:29.45pt;margin-top:112.15pt;width:141.8pt;height:8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" filled="f" strokecolor="#ed7d31 [3205]" strokeweight="2.25pt"/>
            </w:pict>
          </mc:Fallback>
        </mc:AlternateContent>
      </w:r>
      <w:r>
        <w:rPr>
          <w:noProof/>
        </w:rPr>
        <w:drawing>
          <wp:inline distT="0" distB="0" distL="0" distR="0" wp14:anchorId="2E0C0C0F" wp14:editId="30D3CE4F">
            <wp:extent cx="5935750" cy="5636887"/>
            <wp:effectExtent l="0" t="0" r="8255"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08">
                      <a:extLst>
                        <a:ext uri="{28A0092B-C50C-407E-A947-70E740481C1C}">
                          <a14:useLocalDpi xmlns:a14="http://schemas.microsoft.com/office/drawing/2010/main" val="0"/>
                        </a:ext>
                      </a:extLst>
                    </a:blip>
                    <a:stretch>
                      <a:fillRect/>
                    </a:stretch>
                  </pic:blipFill>
                  <pic:spPr>
                    <a:xfrm>
                      <a:off x="0" y="0"/>
                      <a:ext cx="5935750" cy="5636887"/>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pPr>
        <w:pStyle w:val="Heading3"/>
      </w:pPr>
      <w:bookmarkStart w:id="2647" w:name="_Toc504120543"/>
      <w:bookmarkStart w:id="2648" w:name="_Toc51666932"/>
      <w:bookmarkStart w:id="2649" w:name="_Hlk17974428"/>
      <w:r w:rsidRPr="004D4ABF">
        <w:lastRenderedPageBreak/>
        <w:t>Password Area</w:t>
      </w:r>
      <w:bookmarkEnd w:id="2647"/>
      <w:bookmarkEnd w:id="2648"/>
    </w:p>
    <w:bookmarkEnd w:id="2649"/>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Apply button before changing to another U</w:t>
      </w:r>
      <w:r w:rsidR="001D7B01">
        <w:t>ser Type.</w:t>
      </w:r>
    </w:p>
    <w:p w14:paraId="460DEA74" w14:textId="77777777" w:rsidR="000D657A" w:rsidRDefault="000D657A" w:rsidP="00FA3EA2"/>
    <w:p w14:paraId="1EE82FE5" w14:textId="2397D752" w:rsidR="00FB2C8A" w:rsidRPr="00FA3EA2" w:rsidRDefault="001D7B01" w:rsidP="00FA3EA2">
      <w:r>
        <w:rPr>
          <w:noProof/>
        </w:rPr>
        <mc:AlternateContent>
          <mc:Choice Requires="wps">
            <w:drawing>
              <wp:anchor distT="0" distB="0" distL="114300" distR="114300" simplePos="0" relativeHeight="251480064" behindDoc="0" locked="0" layoutInCell="1" allowOverlap="1" wp14:anchorId="2C147B25" wp14:editId="06727DE7">
                <wp:simplePos x="0" y="0"/>
                <wp:positionH relativeFrom="column">
                  <wp:posOffset>388255</wp:posOffset>
                </wp:positionH>
                <wp:positionV relativeFrom="paragraph">
                  <wp:posOffset>4502839</wp:posOffset>
                </wp:positionV>
                <wp:extent cx="1787236" cy="561109"/>
                <wp:effectExtent l="19050" t="19050" r="22860" b="10795"/>
                <wp:wrapNone/>
                <wp:docPr id="452" name="Rectangle 452"/>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C492" id="Rectangle 452" o:spid="_x0000_s1026" style="position:absolute;margin-left:30.55pt;margin-top:354.55pt;width:140.75pt;height:44.2pt;z-index:25148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" filled="f" strokecolor="#ed7d31 [3205]" strokeweight="2.25pt"/>
            </w:pict>
          </mc:Fallback>
        </mc:AlternateContent>
      </w:r>
      <w:r>
        <w:rPr>
          <w:noProof/>
        </w:rPr>
        <mc:AlternateContent>
          <mc:Choice Requires="wps">
            <w:drawing>
              <wp:anchor distT="0" distB="0" distL="114300" distR="114300" simplePos="0" relativeHeight="251470848" behindDoc="0" locked="0" layoutInCell="1" allowOverlap="1" wp14:anchorId="2957BA79" wp14:editId="7154A88F">
                <wp:simplePos x="0" y="0"/>
                <wp:positionH relativeFrom="column">
                  <wp:posOffset>423181</wp:posOffset>
                </wp:positionH>
                <wp:positionV relativeFrom="paragraph">
                  <wp:posOffset>2839072</wp:posOffset>
                </wp:positionV>
                <wp:extent cx="1752369" cy="1149927"/>
                <wp:effectExtent l="19050" t="19050" r="19685" b="12700"/>
                <wp:wrapNone/>
                <wp:docPr id="450" name="Rectangle 45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ACD9" id="Rectangle 450" o:spid="_x0000_s1026" style="position:absolute;margin-left:33.3pt;margin-top:223.55pt;width:138pt;height:90.5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" filled="f" strokecolor="#ed7d31 [3205]" strokeweight="2.25pt"/>
            </w:pict>
          </mc:Fallback>
        </mc:AlternateContent>
      </w:r>
      <w:r w:rsidR="00FB2C8A">
        <w:rPr>
          <w:noProof/>
        </w:rPr>
        <w:drawing>
          <wp:inline distT="0" distB="0" distL="0" distR="0" wp14:anchorId="09CE573D" wp14:editId="013534FF">
            <wp:extent cx="5940974" cy="5641847"/>
            <wp:effectExtent l="0" t="0" r="317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13">
                      <a:extLst>
                        <a:ext uri="{28A0092B-C50C-407E-A947-70E740481C1C}">
                          <a14:useLocalDpi xmlns:a14="http://schemas.microsoft.com/office/drawing/2010/main" val="0"/>
                        </a:ext>
                      </a:extLst>
                    </a:blip>
                    <a:stretch>
                      <a:fillRect/>
                    </a:stretch>
                  </pic:blipFill>
                  <pic:spPr>
                    <a:xfrm>
                      <a:off x="0" y="0"/>
                      <a:ext cx="5940974" cy="5641847"/>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pPr>
        <w:pStyle w:val="Heading3"/>
      </w:pPr>
      <w:bookmarkStart w:id="2650" w:name="_Toc504120544"/>
      <w:bookmarkStart w:id="2651" w:name="_Toc51666933"/>
      <w:r w:rsidRPr="004D4ABF">
        <w:t>Password Timer</w:t>
      </w:r>
      <w:r>
        <w:t xml:space="preserve"> Area</w:t>
      </w:r>
      <w:bookmarkEnd w:id="2650"/>
      <w:bookmarkEnd w:id="2651"/>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77777777" w:rsidR="00DC4FD2" w:rsidRDefault="005B0A24">
      <w:pPr>
        <w:pStyle w:val="Heading3"/>
      </w:pPr>
      <w:bookmarkStart w:id="2652" w:name="_Toc504120545"/>
      <w:bookmarkStart w:id="2653" w:name="_Toc51666934"/>
      <w:r>
        <w:lastRenderedPageBreak/>
        <w:t xml:space="preserve">Main Screen </w:t>
      </w:r>
      <w:proofErr w:type="gramStart"/>
      <w:r>
        <w:t>With</w:t>
      </w:r>
      <w:proofErr w:type="gramEnd"/>
      <w:r>
        <w:t xml:space="preserve"> Password Control</w:t>
      </w:r>
      <w:bookmarkEnd w:id="2652"/>
      <w:bookmarkEnd w:id="2653"/>
    </w:p>
    <w:p w14:paraId="5F6FC549" w14:textId="77777777" w:rsidR="005B0A24" w:rsidRDefault="005B0A24" w:rsidP="005B0A24">
      <w:r>
        <w:t>With Password Control enabled, the software Main Screen with display a Log In button with a letter on it.</w:t>
      </w:r>
    </w:p>
    <w:p w14:paraId="5DF076DB" w14:textId="77777777" w:rsidR="005B0A24" w:rsidRDefault="005B0A24" w:rsidP="005B0A24"/>
    <w:p w14:paraId="6D0C9AA1" w14:textId="77777777" w:rsidR="005B0A24" w:rsidRDefault="005B0A24" w:rsidP="005B0A24">
      <w:r>
        <w:t>O = Operator</w:t>
      </w:r>
      <w:r w:rsidR="00AC57FD">
        <w:t xml:space="preserve"> (default)</w:t>
      </w:r>
    </w:p>
    <w:p w14:paraId="179501FC" w14:textId="77777777" w:rsidR="005B0A24" w:rsidRDefault="005B0A24" w:rsidP="005B0A24">
      <w:r>
        <w:t>A = Administrator</w:t>
      </w:r>
    </w:p>
    <w:p w14:paraId="4A79DED0" w14:textId="77777777" w:rsidR="005B0A24" w:rsidRDefault="005B0A24" w:rsidP="005B0A24">
      <w:r>
        <w:t>E = Engineer</w:t>
      </w:r>
    </w:p>
    <w:p w14:paraId="4065A93B" w14:textId="77777777" w:rsidR="005B0A24" w:rsidRDefault="005B0A24" w:rsidP="005B0A24">
      <w:r>
        <w:t>T = Tech</w:t>
      </w:r>
    </w:p>
    <w:p w14:paraId="171A03D8" w14:textId="77777777" w:rsidR="005B0A24" w:rsidRPr="005B0A24" w:rsidRDefault="005B0A24"/>
    <w:p w14:paraId="5C122CEA" w14:textId="77777777" w:rsidR="005B0A24" w:rsidRDefault="005B0A24" w:rsidP="00EC251F">
      <w:pPr>
        <w:jc w:val="center"/>
      </w:pPr>
      <w:r>
        <w:rPr>
          <w:noProof/>
        </w:rPr>
        <w:drawing>
          <wp:inline distT="0" distB="0" distL="0" distR="0" wp14:anchorId="255AC4F0" wp14:editId="63DC0532">
            <wp:extent cx="5251940" cy="3938954"/>
            <wp:effectExtent l="0" t="0" r="635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314">
                      <a:extLst>
                        <a:ext uri="{28A0092B-C50C-407E-A947-70E740481C1C}">
                          <a14:useLocalDpi xmlns:a14="http://schemas.microsoft.com/office/drawing/2010/main" val="0"/>
                        </a:ext>
                      </a:extLst>
                    </a:blip>
                    <a:stretch>
                      <a:fillRect/>
                    </a:stretch>
                  </pic:blipFill>
                  <pic:spPr>
                    <a:xfrm>
                      <a:off x="0" y="0"/>
                      <a:ext cx="5262249" cy="3946686"/>
                    </a:xfrm>
                    <a:prstGeom prst="rect">
                      <a:avLst/>
                    </a:prstGeom>
                  </pic:spPr>
                </pic:pic>
              </a:graphicData>
            </a:graphic>
          </wp:inline>
        </w:drawing>
      </w:r>
    </w:p>
    <w:p w14:paraId="4051F6BB" w14:textId="77777777" w:rsidR="005B0A24" w:rsidRDefault="005B0A24"/>
    <w:p w14:paraId="23734917" w14:textId="77777777" w:rsidR="005B0A24" w:rsidRDefault="005B0A24">
      <w:r>
        <w:t>Note that 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EC251F">
      <w:pPr>
        <w:pStyle w:val="Heading4"/>
      </w:pPr>
      <w:bookmarkStart w:id="2654" w:name="_Toc504120546"/>
      <w:r>
        <w:lastRenderedPageBreak/>
        <w:t>Main Screen Log In</w:t>
      </w:r>
      <w:bookmarkEnd w:id="2654"/>
    </w:p>
    <w:p w14:paraId="474F042F" w14:textId="17A4EA57" w:rsidR="005B0A24" w:rsidRDefault="005B0A24">
      <w:r>
        <w:t xml:space="preserve">When the Log in button is clicked, the software displays a </w:t>
      </w:r>
      <w:r w:rsidR="000C1737">
        <w:t>drop-down</w:t>
      </w:r>
      <w:r>
        <w:t xml:space="preserve"> menu, as shown here.</w:t>
      </w:r>
    </w:p>
    <w:p w14:paraId="3D6047E8" w14:textId="77777777" w:rsidR="005B0A24" w:rsidRPr="000843D2" w:rsidRDefault="005B0A24">
      <w:pPr>
        <w:rPr>
          <w:sz w:val="8"/>
        </w:rPr>
      </w:pPr>
    </w:p>
    <w:p w14:paraId="31B3580A" w14:textId="77777777" w:rsidR="005B0A24" w:rsidRDefault="005B0A24" w:rsidP="00EC251F">
      <w:pPr>
        <w:jc w:val="center"/>
      </w:pPr>
      <w:r>
        <w:rPr>
          <w:noProof/>
        </w:rPr>
        <w:drawing>
          <wp:inline distT="0" distB="0" distL="0" distR="0" wp14:anchorId="48BFE927" wp14:editId="0AC03751">
            <wp:extent cx="5533295" cy="4149970"/>
            <wp:effectExtent l="0" t="0" r="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315">
                      <a:extLst>
                        <a:ext uri="{28A0092B-C50C-407E-A947-70E740481C1C}">
                          <a14:useLocalDpi xmlns:a14="http://schemas.microsoft.com/office/drawing/2010/main" val="0"/>
                        </a:ext>
                      </a:extLst>
                    </a:blip>
                    <a:stretch>
                      <a:fillRect/>
                    </a:stretch>
                  </pic:blipFill>
                  <pic:spPr>
                    <a:xfrm>
                      <a:off x="0" y="0"/>
                      <a:ext cx="5558533" cy="4168899"/>
                    </a:xfrm>
                    <a:prstGeom prst="rect">
                      <a:avLst/>
                    </a:prstGeom>
                  </pic:spPr>
                </pic:pic>
              </a:graphicData>
            </a:graphic>
          </wp:inline>
        </w:drawing>
      </w:r>
    </w:p>
    <w:p w14:paraId="4845396B" w14:textId="77777777" w:rsidR="005B0A24" w:rsidRPr="000843D2" w:rsidRDefault="005B0A24">
      <w:pPr>
        <w:rPr>
          <w:sz w:val="10"/>
        </w:rPr>
      </w:pPr>
    </w:p>
    <w:p w14:paraId="6B3E4C5C" w14:textId="77777777" w:rsidR="000C1737" w:rsidRDefault="000C1737"/>
    <w:p w14:paraId="22B8AA25" w14:textId="74152BCD" w:rsidR="005B0A24" w:rsidRDefault="005B0A24">
      <w:r>
        <w:t>Note that you can log in from most screens, such as from the Log in button in the lower left of the Graph screen.</w:t>
      </w:r>
    </w:p>
    <w:p w14:paraId="216412FA" w14:textId="2CBED590" w:rsidR="005B0A24" w:rsidRDefault="000C1737" w:rsidP="000843D2">
      <w:pPr>
        <w:jc w:val="center"/>
      </w:pPr>
      <w:r>
        <w:rPr>
          <w:noProof/>
        </w:rPr>
        <mc:AlternateContent>
          <mc:Choice Requires="wps">
            <w:drawing>
              <wp:anchor distT="0" distB="0" distL="114300" distR="114300" simplePos="0" relativeHeight="251934720" behindDoc="0" locked="0" layoutInCell="1" allowOverlap="1" wp14:anchorId="11B0C7AF" wp14:editId="0B16E456">
                <wp:simplePos x="0" y="0"/>
                <wp:positionH relativeFrom="column">
                  <wp:posOffset>159727</wp:posOffset>
                </wp:positionH>
                <wp:positionV relativeFrom="paragraph">
                  <wp:posOffset>2770700</wp:posOffset>
                </wp:positionV>
                <wp:extent cx="402981" cy="254977"/>
                <wp:effectExtent l="19050" t="19050" r="16510" b="12065"/>
                <wp:wrapNone/>
                <wp:docPr id="2108" name="Rectangle 2108"/>
                <wp:cNvGraphicFramePr/>
                <a:graphic xmlns:a="http://schemas.openxmlformats.org/drawingml/2006/main">
                  <a:graphicData uri="http://schemas.microsoft.com/office/word/2010/wordprocessingShape">
                    <wps:wsp>
                      <wps:cNvSpPr/>
                      <wps:spPr>
                        <a:xfrm>
                          <a:off x="0" y="0"/>
                          <a:ext cx="402981" cy="254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0443D" id="Rectangle 2108" o:spid="_x0000_s1026" style="position:absolute;margin-left:12.6pt;margin-top:218.15pt;width:31.75pt;height:20.1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" filled="f" strokecolor="red" strokeweight="2.25pt"/>
            </w:pict>
          </mc:Fallback>
        </mc:AlternateContent>
      </w:r>
      <w:r w:rsidR="005B0A24">
        <w:rPr>
          <w:noProof/>
        </w:rPr>
        <w:drawing>
          <wp:inline distT="0" distB="0" distL="0" distR="0" wp14:anchorId="42F8AA66" wp14:editId="79B9A758">
            <wp:extent cx="5628727" cy="3048894"/>
            <wp:effectExtent l="0" t="0" r="0" b="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628727" cy="3048894"/>
                    </a:xfrm>
                    <a:prstGeom prst="rect">
                      <a:avLst/>
                    </a:prstGeom>
                  </pic:spPr>
                </pic:pic>
              </a:graphicData>
            </a:graphic>
          </wp:inline>
        </w:drawing>
      </w:r>
    </w:p>
    <w:p w14:paraId="1738C9E1" w14:textId="77777777" w:rsidR="004D4ABF" w:rsidRDefault="004D4ABF">
      <w:r>
        <w:br w:type="page"/>
      </w:r>
    </w:p>
    <w:p w14:paraId="78A57408" w14:textId="77777777" w:rsidR="00FF2460" w:rsidRDefault="00FF2460" w:rsidP="00EC251F">
      <w:pPr>
        <w:pStyle w:val="Heading3"/>
      </w:pPr>
      <w:bookmarkStart w:id="2655" w:name="_Toc51666935"/>
      <w:bookmarkStart w:id="2656" w:name="_Toc469334829"/>
      <w:r>
        <w:lastRenderedPageBreak/>
        <w:t>Example of Limited Access to Functions</w:t>
      </w:r>
      <w:bookmarkEnd w:id="2655"/>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EC251F">
      <w:pPr>
        <w:jc w:val="center"/>
      </w:pPr>
      <w:r>
        <w:rPr>
          <w:noProof/>
        </w:rPr>
        <w:drawing>
          <wp:inline distT="0" distB="0" distL="0" distR="0" wp14:anchorId="23F9226F" wp14:editId="6255DEFE">
            <wp:extent cx="3487097" cy="3261947"/>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317">
                      <a:extLst>
                        <a:ext uri="{28A0092B-C50C-407E-A947-70E740481C1C}">
                          <a14:useLocalDpi xmlns:a14="http://schemas.microsoft.com/office/drawing/2010/main" val="0"/>
                        </a:ext>
                      </a:extLst>
                    </a:blip>
                    <a:stretch>
                      <a:fillRect/>
                    </a:stretch>
                  </pic:blipFill>
                  <pic:spPr>
                    <a:xfrm>
                      <a:off x="0" y="0"/>
                      <a:ext cx="3502687" cy="3276531"/>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E163878" w14:textId="77777777" w:rsidR="00883030" w:rsidRDefault="00883030">
      <w:pPr>
        <w:pStyle w:val="Heading3"/>
      </w:pPr>
      <w:bookmarkStart w:id="2657" w:name="_Toc504120547"/>
      <w:bookmarkStart w:id="2658" w:name="_Toc51666936"/>
      <w:r>
        <w:t>Responding to an Alarm</w:t>
      </w:r>
      <w:bookmarkEnd w:id="2657"/>
      <w:bookmarkEnd w:id="2658"/>
    </w:p>
    <w:p w14:paraId="3F7DF394" w14:textId="43EEEFA2" w:rsidR="00883030" w:rsidRDefault="00883030" w:rsidP="00FF2460"/>
    <w:p w14:paraId="5DF6483C" w14:textId="6E3B8C8A" w:rsidR="00883030" w:rsidRDefault="000C1737" w:rsidP="00EC251F">
      <w:pPr>
        <w:jc w:val="center"/>
      </w:pPr>
      <w:r>
        <w:rPr>
          <w:noProof/>
        </w:rPr>
        <w:drawing>
          <wp:inline distT="0" distB="0" distL="0" distR="0" wp14:anchorId="7D8B7CEB" wp14:editId="47EDF696">
            <wp:extent cx="4123592" cy="2654178"/>
            <wp:effectExtent l="0" t="0" r="0" b="0"/>
            <wp:docPr id="2110" name="Picture 2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WPI - Password Alarm.png"/>
                    <pic:cNvPicPr/>
                  </pic:nvPicPr>
                  <pic:blipFill>
                    <a:blip r:embed="rId318">
                      <a:extLst>
                        <a:ext uri="{28A0092B-C50C-407E-A947-70E740481C1C}">
                          <a14:useLocalDpi xmlns:a14="http://schemas.microsoft.com/office/drawing/2010/main" val="0"/>
                        </a:ext>
                      </a:extLst>
                    </a:blip>
                    <a:stretch>
                      <a:fillRect/>
                    </a:stretch>
                  </pic:blipFill>
                  <pic:spPr>
                    <a:xfrm>
                      <a:off x="0" y="0"/>
                      <a:ext cx="4136034" cy="2662187"/>
                    </a:xfrm>
                    <a:prstGeom prst="rect">
                      <a:avLst/>
                    </a:prstGeom>
                  </pic:spPr>
                </pic:pic>
              </a:graphicData>
            </a:graphic>
          </wp:inline>
        </w:drawing>
      </w:r>
    </w:p>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764D3A">
      <w:pPr>
        <w:pStyle w:val="Heading2"/>
      </w:pPr>
      <w:bookmarkStart w:id="2659" w:name="_Barcode"/>
      <w:bookmarkStart w:id="2660" w:name="_Alarm_Tab"/>
      <w:bookmarkStart w:id="2661" w:name="_Toc528599338"/>
      <w:bookmarkStart w:id="2662" w:name="_Toc17993379"/>
      <w:bookmarkStart w:id="2663" w:name="_Toc19132405"/>
      <w:bookmarkStart w:id="2664" w:name="_Toc37267097"/>
      <w:bookmarkStart w:id="2665" w:name="_Toc51666710"/>
      <w:bookmarkStart w:id="2666" w:name="_Toc51666937"/>
      <w:bookmarkStart w:id="2667" w:name="_Toc504148871"/>
      <w:bookmarkEnd w:id="2659"/>
      <w:bookmarkEnd w:id="2660"/>
      <w:r w:rsidRPr="00277CCB">
        <w:lastRenderedPageBreak/>
        <w:t>A</w:t>
      </w:r>
      <w:r w:rsidR="00717862">
        <w:t>larm</w:t>
      </w:r>
      <w:r w:rsidRPr="00277CCB">
        <w:t xml:space="preserve"> Tab</w:t>
      </w:r>
      <w:bookmarkEnd w:id="2661"/>
      <w:bookmarkEnd w:id="2662"/>
      <w:bookmarkEnd w:id="2663"/>
      <w:bookmarkEnd w:id="2664"/>
      <w:bookmarkEnd w:id="2665"/>
      <w:bookmarkEnd w:id="2666"/>
    </w:p>
    <w:p w14:paraId="35A4DADA" w14:textId="3E6134A2" w:rsidR="00F603DA" w:rsidRPr="00277CCB" w:rsidRDefault="00F603DA" w:rsidP="00F603DA"/>
    <w:p w14:paraId="5E85EE55" w14:textId="7C4C2E24" w:rsidR="00097D95" w:rsidRDefault="00717862" w:rsidP="00F603DA">
      <w:r>
        <w:t xml:space="preserve">The Alarm tab allows </w:t>
      </w:r>
      <w:r w:rsidR="00775D35">
        <w:t xml:space="preserve">for enabling of the USB Light Tower, and for customizing the operation of the </w:t>
      </w:r>
      <w:r w:rsidR="00775D35">
        <w:rPr>
          <w:i/>
        </w:rPr>
        <w:t>Alarm</w:t>
      </w:r>
      <w:r w:rsidR="00775D35" w:rsidRPr="00775D35">
        <w:rPr>
          <w:i/>
        </w:rPr>
        <w:t xml:space="preserve"> Relay</w:t>
      </w:r>
      <w:r w:rsidR="00775D35">
        <w:t xml:space="preserve"> functions. </w:t>
      </w:r>
    </w:p>
    <w:p w14:paraId="6D3BF67B" w14:textId="0155FC8C" w:rsidR="00097D95" w:rsidRDefault="00097D95" w:rsidP="00F603DA"/>
    <w:p w14:paraId="0A32E907" w14:textId="67342C7F" w:rsidR="00097D95" w:rsidRDefault="00097D95">
      <w:pPr>
        <w:pStyle w:val="Heading3"/>
      </w:pPr>
      <w:bookmarkStart w:id="2668" w:name="_Toc51666938"/>
      <w:r>
        <w:t>Alarm Relay Matrix configuration</w:t>
      </w:r>
      <w:bookmarkEnd w:id="2668"/>
    </w:p>
    <w:p w14:paraId="67708F29" w14:textId="77777777" w:rsidR="00097D95" w:rsidRDefault="00097D95" w:rsidP="00F603DA"/>
    <w:p w14:paraId="106CA9B3" w14:textId="406BFA22" w:rsidR="00F603DA" w:rsidRPr="00277CCB" w:rsidRDefault="00097D95" w:rsidP="00F603DA">
      <w:r w:rsidRPr="00277CCB">
        <w:rPr>
          <w:noProof/>
        </w:rPr>
        <w:drawing>
          <wp:anchor distT="0" distB="0" distL="114300" distR="114300" simplePos="0" relativeHeight="251553792" behindDoc="1" locked="0" layoutInCell="1" allowOverlap="1" wp14:anchorId="0410C38F" wp14:editId="0F19B196">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319">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277CCB">
        <w:rPr>
          <w:i/>
        </w:rPr>
        <w:t xml:space="preserve">Alarm Relay </w:t>
      </w:r>
      <w:r w:rsidR="00F603DA" w:rsidRPr="00277CCB">
        <w:t>is in use, you can match the alarm output behavior to your specific production needs</w:t>
      </w:r>
      <w:r w:rsidR="00F603DA">
        <w:t xml:space="preserve"> through the Alarm Relay</w:t>
      </w:r>
      <w:r w:rsidR="00775D35">
        <w:t xml:space="preserve"> (AR)</w:t>
      </w:r>
      <w:r w:rsidR="00F603DA">
        <w:t xml:space="preserve"> Matrix</w:t>
      </w:r>
      <w:r w:rsidR="00F603DA" w:rsidRPr="00277CCB">
        <w:t xml:space="preserve">.  By default, the system only outputs a signal to the relay when it is running Virtual Profiling and an alarm (red crystal ball) condition.  The alarm condition prompts the </w:t>
      </w:r>
      <w:r w:rsidR="00AF0EDA">
        <w:t>DAU</w:t>
      </w:r>
      <w:r w:rsidR="00F603DA" w:rsidRPr="00277CCB">
        <w:t xml:space="preserve"> to send a signal that energizes the </w:t>
      </w:r>
      <w:r w:rsidR="00F603DA" w:rsidRPr="00277CCB">
        <w:rPr>
          <w:i/>
        </w:rPr>
        <w:t>Alarm Relay</w:t>
      </w:r>
      <w:r w:rsidR="00F603DA" w:rsidRPr="00277CCB">
        <w:t xml:space="preserve">, letting it power an audible or light indicator or stop an infeed conveyor </w:t>
      </w:r>
    </w:p>
    <w:p w14:paraId="037675DA" w14:textId="5CBAF839" w:rsidR="00775D35" w:rsidRDefault="00775D35" w:rsidP="00775D35">
      <w:pPr>
        <w:jc w:val="center"/>
      </w:pPr>
    </w:p>
    <w:p w14:paraId="64A72101" w14:textId="13AA48C0" w:rsidR="00775D35" w:rsidRDefault="00775D35" w:rsidP="00E23C91">
      <w:pPr>
        <w:jc w:val="center"/>
      </w:pPr>
    </w:p>
    <w:p w14:paraId="2AC98D1E" w14:textId="497FFFEB" w:rsidR="00097D95" w:rsidRDefault="00097D95" w:rsidP="00F603DA">
      <w:r>
        <w:rPr>
          <w:noProof/>
        </w:rPr>
        <w:drawing>
          <wp:anchor distT="0" distB="0" distL="114300" distR="114300" simplePos="0" relativeHeight="251725824" behindDoc="1" locked="0" layoutInCell="1" allowOverlap="1" wp14:anchorId="011ED237" wp14:editId="67BE79D8">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320">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p>
    <w:p w14:paraId="0E134768" w14:textId="7E83A0CC"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AF0EDA">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w:t>
      </w:r>
      <w:r w:rsidR="00AF0EDA">
        <w:t>machine</w:t>
      </w:r>
      <w:r w:rsidR="00F603DA" w:rsidRPr="00277CCB">
        <w:t xml:space="preserve"> except when the Virtual Profile is in a green or yellow crystal ball state.  </w:t>
      </w:r>
      <w:r w:rsidR="00AF0EDA">
        <w:t xml:space="preserve">Selecting all other items except those two will result in </w:t>
      </w:r>
      <w:r w:rsidR="00F603DA" w:rsidRPr="00277CCB">
        <w:t>stopping the infeed conveyor from allowing boards to enter</w:t>
      </w:r>
      <w:r w:rsidR="00AF0EDA">
        <w:t xml:space="preserve"> under any other condition.</w:t>
      </w:r>
    </w:p>
    <w:p w14:paraId="453B0C0D" w14:textId="6E05E95B" w:rsidR="00775D35" w:rsidRDefault="00775D35" w:rsidP="00F603DA"/>
    <w:p w14:paraId="14A712B0" w14:textId="0E456B7F" w:rsidR="00F603DA" w:rsidRPr="00277CCB" w:rsidRDefault="00F603DA" w:rsidP="00F603DA"/>
    <w:p w14:paraId="68849C5D" w14:textId="0692F4DC"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p>
    <w:p w14:paraId="426F7EFE" w14:textId="4E89B7A8" w:rsidR="00F603DA" w:rsidRDefault="00F603DA" w:rsidP="00F603DA"/>
    <w:p w14:paraId="14578758" w14:textId="77777777" w:rsidR="00097D95" w:rsidRPr="00277CCB" w:rsidRDefault="00097D95" w:rsidP="00F603DA"/>
    <w:p w14:paraId="4A679CA1" w14:textId="77777777" w:rsidR="00F603DA" w:rsidRPr="00277CCB" w:rsidRDefault="00F603DA" w:rsidP="00F603DA">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0C007BB" w14:textId="28B6855A" w:rsidR="00097D95" w:rsidRDefault="007A4B59">
      <w:pPr>
        <w:pStyle w:val="Heading3"/>
      </w:pPr>
      <w:r w:rsidRPr="00277CCB">
        <w:br w:type="page"/>
      </w:r>
      <w:bookmarkStart w:id="2669" w:name="_Toc51666939"/>
      <w:r w:rsidR="00097D95">
        <w:lastRenderedPageBreak/>
        <w:t>USB Light Tower configuration</w:t>
      </w:r>
      <w:bookmarkEnd w:id="2669"/>
    </w:p>
    <w:p w14:paraId="1493B07B" w14:textId="77777777" w:rsidR="00097D95" w:rsidRDefault="00097D95" w:rsidP="00097D95"/>
    <w:p w14:paraId="0A6B566D" w14:textId="0C5420C4" w:rsidR="00097D95" w:rsidRDefault="00097D95" w:rsidP="00E23C91">
      <w:pPr>
        <w:pStyle w:val="Heading4"/>
      </w:pPr>
      <w:r>
        <w:t>Enable/Disable USB Light Tower</w:t>
      </w:r>
    </w:p>
    <w:p w14:paraId="134AC5E8" w14:textId="516BBE36" w:rsidR="00097D95" w:rsidRDefault="00097D95" w:rsidP="00097D95">
      <w:r w:rsidRPr="00277CCB">
        <w:rPr>
          <w:noProof/>
        </w:rPr>
        <w:drawing>
          <wp:anchor distT="0" distB="0" distL="114300" distR="114300" simplePos="0" relativeHeight="251736064" behindDoc="1" locked="0" layoutInCell="1" allowOverlap="1" wp14:anchorId="415BB8AE" wp14:editId="11552FB5">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319">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AAC95" w14:textId="76EBDC34" w:rsidR="00097D95" w:rsidRDefault="00097D95" w:rsidP="00097D95">
      <w:r>
        <w:t>To enable the use of the USB Light Tower, enable the checkbox on the Alarm tab. This will enable the default operation of the USB Light Tower as previously described.</w:t>
      </w:r>
    </w:p>
    <w:p w14:paraId="0B090857" w14:textId="77777777" w:rsidR="00097D95" w:rsidRPr="00E23C91" w:rsidRDefault="00097D95" w:rsidP="00E23C91"/>
    <w:p w14:paraId="259C0570" w14:textId="4F6C16A4" w:rsidR="007A4B59" w:rsidRDefault="007A4B59">
      <w:pPr>
        <w:pStyle w:val="Heading3"/>
      </w:pPr>
    </w:p>
    <w:p w14:paraId="4211E417" w14:textId="519241E8" w:rsidR="00097D95" w:rsidRDefault="00097D95" w:rsidP="00097D95">
      <w:r>
        <w:rPr>
          <w:noProof/>
        </w:rPr>
        <w:drawing>
          <wp:anchor distT="0" distB="0" distL="114300" distR="114300" simplePos="0" relativeHeight="251739136" behindDoc="1" locked="0" layoutInCell="1" allowOverlap="1" wp14:anchorId="0E825E99" wp14:editId="0C13FD3C">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321">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B30A6" w14:textId="338A0944" w:rsidR="00097D95" w:rsidRDefault="00097D95" w:rsidP="00097D95">
      <w:r>
        <w:t xml:space="preserve">When enabled, you will also have the ability to customize the operation of the USB Light Tower. Select the </w:t>
      </w:r>
      <w:r>
        <w:rPr>
          <w:i/>
        </w:rPr>
        <w:t>Use USB Light Tower Matrix</w:t>
      </w:r>
      <w:r>
        <w:t xml:space="preserve"> checkbox to activate the matrix functions.</w:t>
      </w:r>
    </w:p>
    <w:p w14:paraId="2D369C4F" w14:textId="23175AD1" w:rsidR="00097D95" w:rsidRDefault="00097D95" w:rsidP="00097D95"/>
    <w:p w14:paraId="5203CEC7" w14:textId="772093BD" w:rsidR="00097D95" w:rsidRDefault="00097D95" w:rsidP="00097D95"/>
    <w:p w14:paraId="37D0A5A2" w14:textId="0AF21F62" w:rsidR="00097D95" w:rsidRDefault="00097D95" w:rsidP="00097D95"/>
    <w:p w14:paraId="7090D5C8" w14:textId="22073F62" w:rsidR="00097D95" w:rsidRDefault="00097D95" w:rsidP="00097D95"/>
    <w:p w14:paraId="144D21C7" w14:textId="351E8BE7" w:rsidR="00097D95" w:rsidRPr="00E23C91" w:rsidRDefault="00097D95" w:rsidP="00E23C91">
      <w:pPr>
        <w:pStyle w:val="Heading4"/>
      </w:pPr>
      <w:r>
        <w:t>USB Light Tower Matrix</w:t>
      </w:r>
    </w:p>
    <w:p w14:paraId="451EB42D" w14:textId="6FE9F9E7" w:rsidR="00097D95" w:rsidRDefault="00097D95" w:rsidP="00097D95">
      <w:r>
        <w:rPr>
          <w:noProof/>
        </w:rPr>
        <w:drawing>
          <wp:anchor distT="0" distB="0" distL="114300" distR="114300" simplePos="0" relativeHeight="251748352" behindDoc="1" locked="0" layoutInCell="1" allowOverlap="1" wp14:anchorId="1D46E5D8" wp14:editId="75E6AF66">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322">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64767214" w14:textId="1ABCA86C" w:rsidR="00097D95" w:rsidRDefault="00097D95" w:rsidP="00097D95">
      <w:r>
        <w:t>When enabled,</w:t>
      </w:r>
      <w:r w:rsidRPr="00277CCB">
        <w:t xml:space="preserve"> </w:t>
      </w:r>
      <w:r>
        <w:t>a list of</w:t>
      </w:r>
      <w:r w:rsidRPr="00277CCB">
        <w:t xml:space="preserve"> operational conditions</w:t>
      </w:r>
      <w:r>
        <w:t xml:space="preserve"> </w:t>
      </w:r>
      <w:r w:rsidR="00AF0EDA">
        <w:t>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150DEC3E" w14:textId="522CD619" w:rsidR="00097D95" w:rsidRDefault="00097D95" w:rsidP="00097D95"/>
    <w:p w14:paraId="1D1E532D" w14:textId="4499806F" w:rsidR="00097D95" w:rsidRDefault="00097D95" w:rsidP="00097D95">
      <w:r>
        <w:t xml:space="preserve">When the Light function is enabled for a condition, one of three colors can be chosen to appear. </w:t>
      </w:r>
    </w:p>
    <w:p w14:paraId="2C7CC59C" w14:textId="77777777" w:rsidR="00097D95" w:rsidRPr="00277CCB" w:rsidRDefault="00097D95" w:rsidP="00097D95"/>
    <w:p w14:paraId="02FC6BA1" w14:textId="1E6793CD" w:rsidR="00097D95" w:rsidRDefault="00097D95" w:rsidP="00097D95"/>
    <w:p w14:paraId="00B8210F" w14:textId="32D8E8E2" w:rsidR="00097D95" w:rsidRDefault="00097D95" w:rsidP="00097D95"/>
    <w:p w14:paraId="466AF4ED" w14:textId="77777777" w:rsidR="00097D95" w:rsidRDefault="00097D95" w:rsidP="00097D95"/>
    <w:p w14:paraId="6377BC8D" w14:textId="03895980" w:rsidR="00097D95" w:rsidRDefault="00097D95" w:rsidP="00097D95"/>
    <w:p w14:paraId="473B22AC" w14:textId="6A8B1EE7" w:rsidR="00097D95" w:rsidRDefault="00097D95" w:rsidP="00097D95"/>
    <w:p w14:paraId="24E530CC" w14:textId="078DB789" w:rsidR="00097D95" w:rsidRDefault="00097D95" w:rsidP="00097D95"/>
    <w:p w14:paraId="62C6C9CD" w14:textId="7F389ECD" w:rsidR="00097D95" w:rsidRDefault="00097D95" w:rsidP="00097D95"/>
    <w:p w14:paraId="3A311CCD" w14:textId="092AC7E8" w:rsidR="00097D95" w:rsidRDefault="00097D95" w:rsidP="00097D95"/>
    <w:p w14:paraId="4943C42E" w14:textId="77777777" w:rsidR="00097D95" w:rsidRPr="00E23C91" w:rsidRDefault="00097D95" w:rsidP="00E23C91"/>
    <w:p w14:paraId="6D895840" w14:textId="77777777" w:rsidR="00F603DA" w:rsidRPr="00277CCB" w:rsidRDefault="00F603DA" w:rsidP="00F603DA">
      <w:pPr>
        <w:ind w:left="360"/>
      </w:pPr>
    </w:p>
    <w:p w14:paraId="37E6AB2C" w14:textId="77777777" w:rsidR="00F603DA" w:rsidRPr="00277CCB" w:rsidRDefault="00F603DA" w:rsidP="00F603DA"/>
    <w:p w14:paraId="226E56C3" w14:textId="77777777" w:rsidR="00F603DA" w:rsidRPr="00277CCB" w:rsidRDefault="00F603DA" w:rsidP="00F603DA"/>
    <w:p w14:paraId="2B254BA7" w14:textId="77777777" w:rsidR="00F603DA" w:rsidRDefault="00F603DA" w:rsidP="00D36D96">
      <w:pPr>
        <w:pStyle w:val="Heading2"/>
      </w:pPr>
    </w:p>
    <w:p w14:paraId="73E67A1D" w14:textId="77777777" w:rsidR="00F603DA" w:rsidRDefault="00F603DA">
      <w:pPr>
        <w:rPr>
          <w:rFonts w:ascii="Arial" w:hAnsi="Arial" w:cs="Arial"/>
          <w:b/>
          <w:bCs/>
          <w:iCs/>
          <w:sz w:val="32"/>
          <w:szCs w:val="28"/>
        </w:rPr>
      </w:pPr>
      <w:r>
        <w:br w:type="page"/>
      </w:r>
    </w:p>
    <w:p w14:paraId="03848ADF" w14:textId="50D41996" w:rsidR="00883030" w:rsidRDefault="00D046F9" w:rsidP="00D36D96">
      <w:pPr>
        <w:pStyle w:val="Heading2"/>
      </w:pPr>
      <w:bookmarkStart w:id="2670" w:name="_Barcode_Tab_1"/>
      <w:bookmarkStart w:id="2671" w:name="_Toc528599339"/>
      <w:bookmarkStart w:id="2672" w:name="_Toc17993380"/>
      <w:bookmarkStart w:id="2673" w:name="_Toc19132406"/>
      <w:bookmarkStart w:id="2674" w:name="_Toc37267098"/>
      <w:bookmarkStart w:id="2675" w:name="_Toc51666711"/>
      <w:bookmarkStart w:id="2676" w:name="_Toc51666940"/>
      <w:bookmarkEnd w:id="2670"/>
      <w:r>
        <w:lastRenderedPageBreak/>
        <w:t>Barcode</w:t>
      </w:r>
      <w:r w:rsidR="00D11DC8">
        <w:t xml:space="preserve"> Tab</w:t>
      </w:r>
      <w:bookmarkEnd w:id="2667"/>
      <w:bookmarkEnd w:id="2671"/>
      <w:bookmarkEnd w:id="2672"/>
      <w:bookmarkEnd w:id="2673"/>
      <w:bookmarkEnd w:id="2674"/>
      <w:bookmarkEnd w:id="2675"/>
      <w:bookmarkEnd w:id="2676"/>
    </w:p>
    <w:p w14:paraId="0ED03B65" w14:textId="77777777" w:rsidR="00C77EF2" w:rsidRDefault="00C77EF2"/>
    <w:p w14:paraId="658355E0" w14:textId="77777777"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some of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77777777" w:rsidR="00D046F9" w:rsidRDefault="00F05C52" w:rsidP="000843D2">
      <w:pPr>
        <w:jc w:val="center"/>
      </w:pPr>
      <w:r>
        <w:rPr>
          <w:noProof/>
        </w:rPr>
        <w:drawing>
          <wp:inline distT="0" distB="0" distL="0" distR="0" wp14:anchorId="1234543B" wp14:editId="519B18C1">
            <wp:extent cx="5940973" cy="5641846"/>
            <wp:effectExtent l="0" t="0" r="3175" b="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323">
                      <a:extLst>
                        <a:ext uri="{28A0092B-C50C-407E-A947-70E740481C1C}">
                          <a14:useLocalDpi xmlns:a14="http://schemas.microsoft.com/office/drawing/2010/main" val="0"/>
                        </a:ext>
                      </a:extLst>
                    </a:blip>
                    <a:stretch>
                      <a:fillRect/>
                    </a:stretch>
                  </pic:blipFill>
                  <pic:spPr>
                    <a:xfrm>
                      <a:off x="0" y="0"/>
                      <a:ext cx="5940973" cy="5641846"/>
                    </a:xfrm>
                    <a:prstGeom prst="rect">
                      <a:avLst/>
                    </a:prstGeom>
                  </pic:spPr>
                </pic:pic>
              </a:graphicData>
            </a:graphic>
          </wp:inline>
        </w:drawing>
      </w:r>
    </w:p>
    <w:p w14:paraId="45B20AA8" w14:textId="77777777" w:rsidR="00D046F9" w:rsidRDefault="00D046F9" w:rsidP="00FF2460"/>
    <w:p w14:paraId="5A4FAF2A" w14:textId="77777777" w:rsidR="00A40CF7" w:rsidRDefault="00A40CF7">
      <w:pPr>
        <w:rPr>
          <w:rFonts w:ascii="Arial" w:hAnsi="Arial" w:cs="Arial"/>
          <w:b/>
          <w:bCs/>
          <w:sz w:val="24"/>
          <w:szCs w:val="26"/>
        </w:rPr>
      </w:pPr>
      <w:r>
        <w:br w:type="page"/>
      </w:r>
    </w:p>
    <w:p w14:paraId="3DFFB9D2" w14:textId="77777777" w:rsidR="00D046F9" w:rsidRPr="00A40CF7" w:rsidRDefault="00D046F9">
      <w:pPr>
        <w:pStyle w:val="Heading3"/>
      </w:pPr>
      <w:bookmarkStart w:id="2677" w:name="_Toc504120549"/>
      <w:bookmarkStart w:id="2678" w:name="_Toc51666941"/>
      <w:bookmarkStart w:id="2679" w:name="_Hlk527642483"/>
      <w:r w:rsidRPr="00A40CF7">
        <w:lastRenderedPageBreak/>
        <w:t>Barcode Interface Method</w:t>
      </w:r>
      <w:r w:rsidR="00A40CF7">
        <w:t xml:space="preserve"> Area</w:t>
      </w:r>
      <w:bookmarkEnd w:id="2677"/>
      <w:bookmarkEnd w:id="2678"/>
    </w:p>
    <w:p w14:paraId="168885C8" w14:textId="77777777"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576B3F28" w:rsidR="00A40CF7" w:rsidRPr="000843D2" w:rsidRDefault="005908BC" w:rsidP="00D046F9">
      <w:r>
        <w:rPr>
          <w:noProof/>
          <w:sz w:val="24"/>
        </w:rPr>
        <w:drawing>
          <wp:anchor distT="0" distB="0" distL="114300" distR="114300" simplePos="0" relativeHeight="251520000" behindDoc="1" locked="0" layoutInCell="1" allowOverlap="1" wp14:anchorId="3D03590B" wp14:editId="51F5DD7B">
            <wp:simplePos x="0" y="0"/>
            <wp:positionH relativeFrom="column">
              <wp:posOffset>2461260</wp:posOffset>
            </wp:positionH>
            <wp:positionV relativeFrom="line">
              <wp:posOffset>123825</wp:posOffset>
            </wp:positionV>
            <wp:extent cx="3310890" cy="1499870"/>
            <wp:effectExtent l="0" t="0" r="3810" b="5080"/>
            <wp:wrapTight wrapText="left">
              <wp:wrapPolygon edited="0">
                <wp:start x="0" y="0"/>
                <wp:lineTo x="0" y="21399"/>
                <wp:lineTo x="21501" y="21399"/>
                <wp:lineTo x="21501"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Picture 2764"/>
                    <pic:cNvPicPr/>
                  </pic:nvPicPr>
                  <pic:blipFill>
                    <a:blip r:embed="rId324">
                      <a:extLst>
                        <a:ext uri="{28A0092B-C50C-407E-A947-70E740481C1C}">
                          <a14:useLocalDpi xmlns:a14="http://schemas.microsoft.com/office/drawing/2010/main" val="0"/>
                        </a:ext>
                      </a:extLst>
                    </a:blip>
                    <a:stretch>
                      <a:fillRect/>
                    </a:stretch>
                  </pic:blipFill>
                  <pic:spPr>
                    <a:xfrm>
                      <a:off x="0" y="0"/>
                      <a:ext cx="3310890" cy="1499870"/>
                    </a:xfrm>
                    <a:prstGeom prst="rect">
                      <a:avLst/>
                    </a:prstGeom>
                  </pic:spPr>
                </pic:pic>
              </a:graphicData>
            </a:graphic>
            <wp14:sizeRelH relativeFrom="page">
              <wp14:pctWidth>0</wp14:pctWidth>
            </wp14:sizeRelH>
            <wp14:sizeRelV relativeFrom="page">
              <wp14:pctHeight>0</wp14:pctHeight>
            </wp14:sizeRelV>
          </wp:anchor>
        </w:drawing>
      </w:r>
    </w:p>
    <w:p w14:paraId="087590C1" w14:textId="6105E3FD" w:rsidR="00F05C52" w:rsidRPr="00062A0A" w:rsidRDefault="00315E05">
      <w:r>
        <w:rPr>
          <w:b/>
        </w:rPr>
        <w:t>DAU</w:t>
      </w:r>
      <w:r w:rsidR="00A40CF7" w:rsidRPr="000843D2">
        <w:rPr>
          <w:b/>
        </w:rPr>
        <w:t xml:space="preserve"> Barcode Port</w:t>
      </w:r>
      <w:r w:rsidR="009F611D">
        <w:t xml:space="preserve"> – via 9 pin serial connection on </w:t>
      </w:r>
      <w:r>
        <w:t>DAU</w:t>
      </w:r>
      <w:r w:rsidR="00547224">
        <w:t xml:space="preserve"> or DAU USB port</w:t>
      </w:r>
    </w:p>
    <w:p w14:paraId="0979C300" w14:textId="71D29881"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3B45F552" w14:textId="77777777" w:rsidR="00315E05" w:rsidRPr="00062A0A" w:rsidRDefault="00315E05" w:rsidP="00863A4D">
      <w:pPr>
        <w:spacing w:before="60"/>
      </w:pPr>
    </w:p>
    <w:p w14:paraId="25A287B1" w14:textId="77777777" w:rsidR="00D046F9" w:rsidRPr="000843D2" w:rsidRDefault="00D046F9" w:rsidP="00D046F9"/>
    <w:p w14:paraId="673C497F" w14:textId="1D90F83F" w:rsidR="009F611D" w:rsidRDefault="009F611D" w:rsidP="00D046F9">
      <w:pPr>
        <w:rPr>
          <w:sz w:val="24"/>
        </w:rPr>
      </w:pPr>
    </w:p>
    <w:p w14:paraId="6E298668" w14:textId="77777777" w:rsidR="00051D43" w:rsidRDefault="00051D43" w:rsidP="00D046F9"/>
    <w:p w14:paraId="4A163C57" w14:textId="0C069DE7"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315E05">
        <w:t xml:space="preserve"> and connecting directly to the PC</w:t>
      </w:r>
      <w:r w:rsidR="009F611D">
        <w:t>:</w:t>
      </w:r>
    </w:p>
    <w:p w14:paraId="5215B97C" w14:textId="77777777" w:rsidR="009F611D" w:rsidRPr="00062A0A" w:rsidRDefault="009F611D" w:rsidP="00D046F9">
      <w:r>
        <w:rPr>
          <w:noProof/>
        </w:rPr>
        <w:drawing>
          <wp:inline distT="0" distB="0" distL="0" distR="0" wp14:anchorId="5B2E439B" wp14:editId="5DF74825">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325">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E201AC9" w:rsidR="00A40CF7" w:rsidRDefault="00863A4D">
      <w:pPr>
        <w:pStyle w:val="Heading3"/>
      </w:pPr>
      <w:bookmarkStart w:id="2680" w:name="_Toc504120550"/>
      <w:bookmarkStart w:id="2681" w:name="_Toc51666942"/>
      <w:r>
        <w:rPr>
          <w:noProof/>
        </w:rPr>
        <w:drawing>
          <wp:anchor distT="0" distB="0" distL="114300" distR="114300" simplePos="0" relativeHeight="251541504" behindDoc="1" locked="0" layoutInCell="1" allowOverlap="1" wp14:anchorId="077A319B" wp14:editId="7297A9E6">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326">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2680"/>
      <w:bookmarkEnd w:id="2681"/>
    </w:p>
    <w:p w14:paraId="6B6B64EA" w14:textId="6F132FDD" w:rsidR="00A50771" w:rsidRDefault="00A50771" w:rsidP="00D046F9"/>
    <w:p w14:paraId="120B5554" w14:textId="77777777"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3C05F622" w:rsidR="00D046F9" w:rsidRPr="00062A0A" w:rsidRDefault="00863A4D" w:rsidP="00D046F9">
      <w:r>
        <w:rPr>
          <w:noProof/>
          <w:sz w:val="24"/>
        </w:rPr>
        <w:drawing>
          <wp:anchor distT="0" distB="0" distL="114300" distR="114300" simplePos="0" relativeHeight="251550720" behindDoc="1" locked="0" layoutInCell="1" allowOverlap="1" wp14:anchorId="7343C301" wp14:editId="3F5DE36D">
            <wp:simplePos x="0" y="0"/>
            <wp:positionH relativeFrom="column">
              <wp:posOffset>3005455</wp:posOffset>
            </wp:positionH>
            <wp:positionV relativeFrom="paragraph">
              <wp:posOffset>517525</wp:posOffset>
            </wp:positionV>
            <wp:extent cx="2941955" cy="2442210"/>
            <wp:effectExtent l="0" t="0" r="0" b="0"/>
            <wp:wrapTight wrapText="left">
              <wp:wrapPolygon edited="0">
                <wp:start x="0" y="0"/>
                <wp:lineTo x="0" y="21398"/>
                <wp:lineTo x="21400" y="21398"/>
                <wp:lineTo x="21400" y="0"/>
                <wp:lineTo x="0" y="0"/>
              </wp:wrapPolygon>
            </wp:wrapTight>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327">
                      <a:extLst>
                        <a:ext uri="{28A0092B-C50C-407E-A947-70E740481C1C}">
                          <a14:useLocalDpi xmlns:a14="http://schemas.microsoft.com/office/drawing/2010/main" val="0"/>
                        </a:ext>
                      </a:extLst>
                    </a:blip>
                    <a:stretch>
                      <a:fillRect/>
                    </a:stretch>
                  </pic:blipFill>
                  <pic:spPr>
                    <a:xfrm>
                      <a:off x="0" y="0"/>
                      <a:ext cx="2941955" cy="2442210"/>
                    </a:xfrm>
                    <a:prstGeom prst="rect">
                      <a:avLst/>
                    </a:prstGeom>
                  </pic:spPr>
                </pic:pic>
              </a:graphicData>
            </a:graphic>
            <wp14:sizeRelH relativeFrom="margin">
              <wp14:pctWidth>0</wp14:pctWidth>
            </wp14:sizeRelH>
            <wp14:sizeRelV relativeFrom="margin">
              <wp14:pctHeight>0</wp14:pctHeight>
            </wp14:sizeRelV>
          </wp:anchor>
        </w:drawing>
      </w:r>
      <w:r w:rsidR="00D046F9"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59EEDFA0" w:rsidR="00AC57FD" w:rsidRPr="000843D2" w:rsidRDefault="00AC57FD" w:rsidP="00D046F9"/>
    <w:p w14:paraId="49349FC2" w14:textId="2B79BE37" w:rsidR="00D046F9" w:rsidRPr="000843D2" w:rsidRDefault="00D046F9" w:rsidP="00D046F9">
      <w:r w:rsidRPr="000843D2">
        <w:rPr>
          <w:b/>
        </w:rPr>
        <w:t>No Read</w:t>
      </w:r>
      <w:r w:rsidR="00AC57FD" w:rsidRPr="000843D2">
        <w:rPr>
          <w:b/>
        </w:rPr>
        <w:t xml:space="preserve"> </w:t>
      </w:r>
      <w:proofErr w:type="gramStart"/>
      <w:r w:rsidR="00AD04D6">
        <w:rPr>
          <w:b/>
        </w:rPr>
        <w:t>F</w:t>
      </w:r>
      <w:r w:rsidR="00AC57FD" w:rsidRPr="000843D2">
        <w:rPr>
          <w:b/>
        </w:rPr>
        <w:t>rom</w:t>
      </w:r>
      <w:proofErr w:type="gramEnd"/>
      <w:r w:rsidR="00AC57FD" w:rsidRPr="000843D2">
        <w:rPr>
          <w:b/>
        </w:rPr>
        <w:t xml:space="preserve">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p w14:paraId="7C3D17F9" w14:textId="265FC01F" w:rsidR="00495002" w:rsidRPr="00986E9E" w:rsidRDefault="00863A4D" w:rsidP="000843D2">
      <w:r>
        <w:t xml:space="preserve">NOTE: </w:t>
      </w:r>
      <w:r w:rsidR="00AD04D6">
        <w:t xml:space="preserve">When either </w:t>
      </w:r>
      <w:r w:rsidR="00AD04D6">
        <w:rPr>
          <w:b/>
        </w:rPr>
        <w:t xml:space="preserve">“No Read </w:t>
      </w:r>
      <w:proofErr w:type="gramStart"/>
      <w:r w:rsidR="00AD04D6">
        <w:rPr>
          <w:b/>
        </w:rPr>
        <w:t>From</w:t>
      </w:r>
      <w:proofErr w:type="gramEnd"/>
      <w:r w:rsidR="00AD04D6">
        <w:rPr>
          <w:b/>
        </w:rPr>
        <w:t xml:space="preserve"> Scanner”</w:t>
      </w:r>
      <w:r w:rsidR="00AD04D6">
        <w:t xml:space="preserve"> or </w:t>
      </w:r>
      <w:r w:rsidR="00AD04D6">
        <w:rPr>
          <w:b/>
        </w:rPr>
        <w:t>“Disable”</w:t>
      </w:r>
      <w:r w:rsidR="00AD04D6">
        <w:t xml:space="preserve"> is selected, some of the configurations previously referenced in the </w:t>
      </w:r>
      <w:hyperlink w:anchor="_Barcode_Tab" w:history="1">
        <w:r w:rsidR="00AD04D6" w:rsidRPr="00AD04D6">
          <w:rPr>
            <w:rStyle w:val="Hyperlink"/>
            <w:i/>
          </w:rPr>
          <w:t>Barcode Section</w:t>
        </w:r>
      </w:hyperlink>
      <w:r w:rsidR="00AD04D6">
        <w:t xml:space="preserve"> will automatically be disabled</w:t>
      </w:r>
      <w:r>
        <w:t>.</w:t>
      </w:r>
    </w:p>
    <w:bookmarkEnd w:id="2679"/>
    <w:p w14:paraId="4ECD92EF" w14:textId="77777777" w:rsidR="008E6F13" w:rsidRPr="000843D2" w:rsidRDefault="008E6F13" w:rsidP="008E6F13">
      <w:pPr>
        <w:rPr>
          <w:sz w:val="24"/>
        </w:rPr>
      </w:pPr>
    </w:p>
    <w:p w14:paraId="247FA4E1" w14:textId="77777777" w:rsidR="00FE58C0" w:rsidRDefault="00FE58C0" w:rsidP="008E6F13">
      <w:pPr>
        <w:rPr>
          <w:sz w:val="24"/>
        </w:rPr>
      </w:pPr>
    </w:p>
    <w:p w14:paraId="7A8A1531" w14:textId="26633077" w:rsidR="00151568" w:rsidRDefault="00151568">
      <w:pPr>
        <w:pStyle w:val="Heading3"/>
      </w:pPr>
      <w:bookmarkStart w:id="2682" w:name="_Toc51666943"/>
      <w:r>
        <w:lastRenderedPageBreak/>
        <w:t>Process Control String Area</w:t>
      </w:r>
      <w:bookmarkEnd w:id="2682"/>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759616" behindDoc="1" locked="0" layoutInCell="1" allowOverlap="1" wp14:anchorId="4F3829F2" wp14:editId="0FEAA4A4">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328">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14F5E74C" w14:textId="7E3CF912" w:rsidR="00151568" w:rsidRDefault="00151568" w:rsidP="00151568">
      <w:pPr>
        <w:rPr>
          <w:i/>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pPr>
        <w:pStyle w:val="Heading3"/>
      </w:pPr>
      <w:bookmarkStart w:id="2683" w:name="_Toc51666944"/>
      <w:r>
        <w:t>Disable Missing Barcode Option Area</w:t>
      </w:r>
      <w:bookmarkEnd w:id="2683"/>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704320" behindDoc="1" locked="0" layoutInCell="1" allowOverlap="1" wp14:anchorId="1B364F83" wp14:editId="37BAEB77">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329">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05711447" w:rsidR="00445E9C" w:rsidRDefault="00445E9C" w:rsidP="005908BC">
      <w:r>
        <w:t xml:space="preserve">For example, when the barcode option is in use, and you never want a product to be allowed to enter the </w:t>
      </w:r>
      <w:r w:rsidR="006A5A04">
        <w:t>machine</w:t>
      </w:r>
      <w:r>
        <w:t xml:space="preserve"> without the associated barcode string attached to the data, you can select the ‘Proceed without a Barcode’ checkbox. This will prevent that button from being accessible. Below is an example of a Missing Barcode Alarm condition, when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8E7FD70">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330">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2EC6EEAD" w:rsidR="005908BC" w:rsidRDefault="005908BC" w:rsidP="005908BC"/>
    <w:p w14:paraId="741C34E5" w14:textId="1B6394A4" w:rsidR="00AA0FDD" w:rsidRDefault="00AA0FDD">
      <w:pPr>
        <w:pStyle w:val="Heading3"/>
      </w:pPr>
      <w:bookmarkStart w:id="2684" w:name="_Toc51666945"/>
      <w:r>
        <w:rPr>
          <w:noProof/>
        </w:rPr>
        <w:drawing>
          <wp:anchor distT="0" distB="0" distL="114300" distR="114300" simplePos="0" relativeHeight="251768832" behindDoc="1" locked="0" layoutInCell="1" allowOverlap="1" wp14:anchorId="09CDF37D" wp14:editId="16F276ED">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331">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t>Barcode Filter Area</w:t>
      </w:r>
      <w:bookmarkEnd w:id="2684"/>
    </w:p>
    <w:p w14:paraId="564A0848" w14:textId="77777777" w:rsidR="00AA0FDD" w:rsidRPr="00343699" w:rsidRDefault="00AA0FDD" w:rsidP="00343699"/>
    <w:p w14:paraId="28BE753C" w14:textId="555BC0C0" w:rsidR="00495002" w:rsidRDefault="00AA0FDD">
      <w:r>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2DD14A3A" w14:textId="77777777" w:rsidR="009740E0" w:rsidRPr="00E23C91" w:rsidRDefault="009740E0" w:rsidP="00E23C91">
      <w:bookmarkStart w:id="2685" w:name="_Toc504148872"/>
      <w:bookmarkStart w:id="2686" w:name="_Toc528599340"/>
      <w:bookmarkStart w:id="2687" w:name="_Toc17993381"/>
    </w:p>
    <w:p w14:paraId="446A245E" w14:textId="77777777" w:rsidR="00665FCA" w:rsidRDefault="000C16B3" w:rsidP="00676B77">
      <w:pPr>
        <w:pStyle w:val="Heading1"/>
      </w:pPr>
      <w:bookmarkStart w:id="2688" w:name="_Contact_KIC"/>
      <w:bookmarkStart w:id="2689" w:name="_Toc19132407"/>
      <w:bookmarkStart w:id="2690" w:name="_Toc37267099"/>
      <w:bookmarkStart w:id="2691" w:name="_Toc51666712"/>
      <w:bookmarkStart w:id="2692" w:name="_Toc51666946"/>
      <w:bookmarkEnd w:id="2688"/>
      <w:r>
        <w:lastRenderedPageBreak/>
        <w:t>Contact</w:t>
      </w:r>
      <w:r w:rsidR="00665FCA">
        <w:t xml:space="preserve"> KIC</w:t>
      </w:r>
      <w:bookmarkEnd w:id="2551"/>
      <w:bookmarkEnd w:id="2552"/>
      <w:bookmarkEnd w:id="2553"/>
      <w:bookmarkEnd w:id="2554"/>
      <w:bookmarkEnd w:id="2555"/>
      <w:bookmarkEnd w:id="2656"/>
      <w:bookmarkEnd w:id="2685"/>
      <w:bookmarkEnd w:id="2686"/>
      <w:bookmarkEnd w:id="2687"/>
      <w:bookmarkEnd w:id="2689"/>
      <w:bookmarkEnd w:id="2690"/>
      <w:bookmarkEnd w:id="2691"/>
      <w:bookmarkEnd w:id="2692"/>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2693" w:name="_Toc314830967"/>
            <w:r w:rsidRPr="00A65BF8">
              <w:rPr>
                <w:rFonts w:ascii="Arial" w:hAnsi="Arial" w:cs="Arial"/>
                <w:b/>
                <w:sz w:val="32"/>
                <w:szCs w:val="32"/>
              </w:rPr>
              <w:t>On the Web</w:t>
            </w:r>
            <w:bookmarkEnd w:id="2693"/>
          </w:p>
          <w:p w14:paraId="34E5B2DA" w14:textId="77777777" w:rsidR="00665FCA" w:rsidRDefault="00665FCA" w:rsidP="009818D8">
            <w:r>
              <w:t>You can find the latest KIC product news along with a library of useful information at our website:</w:t>
            </w:r>
          </w:p>
          <w:p w14:paraId="6B0B13E8" w14:textId="77777777" w:rsidR="00665FCA" w:rsidRPr="0089147A" w:rsidRDefault="00E361CE" w:rsidP="009818D8">
            <w:hyperlink r:id="rId332" w:history="1">
              <w:r w:rsidR="00665FCA">
                <w:rPr>
                  <w:rStyle w:val="Hyperlink"/>
                </w:rPr>
                <w:t>www.kicthermal.com</w:t>
              </w:r>
            </w:hyperlink>
            <w:r w:rsidR="00665FCA">
              <w:t xml:space="preserve"> or </w:t>
            </w:r>
            <w:hyperlink r:id="rId333"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2694" w:name="_Toc176001837"/>
      <w:r w:rsidRPr="00B1186A">
        <w:rPr>
          <w:rFonts w:ascii="Arial" w:hAnsi="Arial" w:cs="Arial"/>
          <w:b/>
          <w:sz w:val="32"/>
          <w:szCs w:val="32"/>
        </w:rPr>
        <w:t>KIC Technical Support</w:t>
      </w:r>
      <w:bookmarkEnd w:id="2694"/>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77777777" w:rsidR="0020293B" w:rsidRPr="00B1186A" w:rsidRDefault="0020293B" w:rsidP="0020293B">
      <w:pPr>
        <w:rPr>
          <w:lang w:val="it-IT"/>
        </w:rPr>
      </w:pPr>
      <w:r w:rsidRPr="00B1186A">
        <w:rPr>
          <w:lang w:val="it-IT"/>
        </w:rPr>
        <w:t xml:space="preserve">USA: </w:t>
      </w:r>
      <w:hyperlink r:id="rId335" w:history="1">
        <w:r w:rsidRPr="00B1186A">
          <w:rPr>
            <w:rStyle w:val="Hyperlink"/>
            <w:lang w:val="it-IT"/>
          </w:rPr>
          <w:t>tech@kicmail.com</w:t>
        </w:r>
      </w:hyperlink>
    </w:p>
    <w:p w14:paraId="3AC8AD02" w14:textId="77777777" w:rsidR="0020293B" w:rsidRPr="00B1186A" w:rsidRDefault="0020293B" w:rsidP="0020293B">
      <w:pPr>
        <w:rPr>
          <w:lang w:val="it-IT"/>
        </w:rPr>
      </w:pPr>
      <w:r w:rsidRPr="00B1186A">
        <w:rPr>
          <w:lang w:val="it-IT"/>
        </w:rPr>
        <w:t xml:space="preserve">Europe: </w:t>
      </w:r>
      <w:hyperlink r:id="rId336" w:history="1">
        <w:r w:rsidRPr="00B1186A">
          <w:rPr>
            <w:rStyle w:val="Hyperlink"/>
            <w:lang w:val="it-IT"/>
          </w:rPr>
          <w:t>europe.tech@kicmail.com</w:t>
        </w:r>
      </w:hyperlink>
    </w:p>
    <w:p w14:paraId="3FA205DC" w14:textId="77777777" w:rsidR="0020293B" w:rsidRPr="00B1186A" w:rsidRDefault="0020293B" w:rsidP="0020293B">
      <w:r w:rsidRPr="00B1186A">
        <w:t xml:space="preserve">Asia: </w:t>
      </w:r>
      <w:hyperlink r:id="rId337"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2695" w:name="_Toc176001838"/>
      <w:r w:rsidRPr="00B1186A">
        <w:rPr>
          <w:rFonts w:ascii="Arial" w:hAnsi="Arial" w:cs="Arial"/>
          <w:b/>
          <w:sz w:val="32"/>
          <w:szCs w:val="32"/>
        </w:rPr>
        <w:t>KIC Product Training</w:t>
      </w:r>
      <w:bookmarkEnd w:id="2695"/>
    </w:p>
    <w:p w14:paraId="40CFF613" w14:textId="77777777" w:rsidR="0020293B" w:rsidRPr="00231E95" w:rsidRDefault="0020293B" w:rsidP="0020293B"/>
    <w:p w14:paraId="051FFE63" w14:textId="77777777" w:rsidR="0020293B" w:rsidRPr="00B1186A" w:rsidRDefault="0020293B" w:rsidP="0020293B">
      <w:r w:rsidRPr="00B1186A">
        <w:t xml:space="preserve">Contact KIC Customer Support by email, </w:t>
      </w:r>
      <w:hyperlink r:id="rId338"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2696" w:name="_Toc176001839"/>
      <w:r w:rsidRPr="00B1186A">
        <w:rPr>
          <w:rFonts w:ascii="Arial" w:hAnsi="Arial" w:cs="Arial"/>
          <w:b/>
          <w:sz w:val="32"/>
          <w:szCs w:val="32"/>
        </w:rPr>
        <w:t>KIC Sales</w:t>
      </w:r>
      <w:bookmarkEnd w:id="2696"/>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77777777" w:rsidR="0020293B" w:rsidRPr="00B1186A" w:rsidRDefault="0020293B" w:rsidP="0020293B">
      <w:r w:rsidRPr="00B1186A">
        <w:t xml:space="preserve">USA: </w:t>
      </w:r>
      <w:hyperlink r:id="rId339" w:history="1">
        <w:r w:rsidRPr="00B1186A">
          <w:rPr>
            <w:rStyle w:val="Hyperlink"/>
          </w:rPr>
          <w:t>sales@kicmail.com</w:t>
        </w:r>
      </w:hyperlink>
    </w:p>
    <w:p w14:paraId="21BBB0D5" w14:textId="77777777" w:rsidR="0020293B" w:rsidRPr="00B1186A" w:rsidRDefault="0020293B" w:rsidP="0020293B">
      <w:r w:rsidRPr="00B1186A">
        <w:t xml:space="preserve">Europe: </w:t>
      </w:r>
      <w:hyperlink r:id="rId340" w:history="1">
        <w:r w:rsidRPr="00B1186A">
          <w:rPr>
            <w:rStyle w:val="Hyperlink"/>
          </w:rPr>
          <w:t>europe.sales@kicmail.com</w:t>
        </w:r>
      </w:hyperlink>
    </w:p>
    <w:p w14:paraId="387BAF73" w14:textId="77777777" w:rsidR="0020293B" w:rsidRPr="00B1186A" w:rsidRDefault="0020293B" w:rsidP="0020293B">
      <w:r w:rsidRPr="00B1186A">
        <w:t xml:space="preserve">Asia: </w:t>
      </w:r>
      <w:hyperlink r:id="rId341" w:history="1">
        <w:r w:rsidRPr="00B1186A">
          <w:rPr>
            <w:rStyle w:val="Hyperlink"/>
          </w:rPr>
          <w:t>asia.sales@kicmail.com</w:t>
        </w:r>
      </w:hyperlink>
    </w:p>
    <w:p w14:paraId="7C06A0F8" w14:textId="77777777" w:rsidR="0020293B" w:rsidRPr="00B1186A" w:rsidRDefault="0020293B" w:rsidP="0020293B">
      <w:r w:rsidRPr="00B1186A">
        <w:t xml:space="preserve">China: </w:t>
      </w:r>
      <w:hyperlink r:id="rId342"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2697" w:name="_Toc176001840"/>
      <w:r w:rsidRPr="00B1186A">
        <w:rPr>
          <w:rFonts w:ascii="Arial" w:hAnsi="Arial" w:cs="Arial"/>
          <w:b/>
          <w:sz w:val="32"/>
          <w:szCs w:val="32"/>
        </w:rPr>
        <w:t>Find the KIC Representative in Your Area</w:t>
      </w:r>
      <w:bookmarkEnd w:id="2697"/>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78AC622D"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CC10F" w14:textId="77777777" w:rsidR="003C248E" w:rsidRDefault="003C248E">
      <w:r>
        <w:separator/>
      </w:r>
    </w:p>
  </w:endnote>
  <w:endnote w:type="continuationSeparator" w:id="0">
    <w:p w14:paraId="507E0E50" w14:textId="77777777" w:rsidR="003C248E" w:rsidRDefault="003C2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75E69" w14:textId="6E2C4550" w:rsidR="00E361CE" w:rsidRDefault="00E361CE"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WPI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91A84" w14:textId="336BF40A" w:rsidR="00E361CE" w:rsidRPr="00B61459" w:rsidRDefault="00E361CE" w:rsidP="00AD3949">
    <w:pPr>
      <w:pStyle w:val="Footer"/>
    </w:pPr>
    <w:r>
      <w:t>WPI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9F77D" w14:textId="77777777" w:rsidR="00E361CE" w:rsidRDefault="00E361CE">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B04EEF" w14:textId="77777777" w:rsidR="003C248E" w:rsidRDefault="003C248E">
      <w:r>
        <w:separator/>
      </w:r>
    </w:p>
  </w:footnote>
  <w:footnote w:type="continuationSeparator" w:id="0">
    <w:p w14:paraId="49C37D17" w14:textId="77777777" w:rsidR="003C248E" w:rsidRDefault="003C2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44710" w14:textId="5F9E2E83" w:rsidR="00E361CE" w:rsidRPr="00AD3949" w:rsidRDefault="00E361CE" w:rsidP="00BF3E7F">
    <w:pPr>
      <w:pStyle w:val="Header"/>
    </w:pPr>
    <w:r>
      <w:t>Version 3.</w:t>
    </w:r>
    <w:ins w:id="5" w:author="Tom Bergeron" w:date="2020-09-25T15:48:00Z">
      <w:r>
        <w:t>4</w:t>
      </w:r>
    </w:ins>
    <w:del w:id="6" w:author="Tom Bergeron" w:date="2020-09-25T15:48:00Z">
      <w:r w:rsidDel="00271365">
        <w:delText>5</w:delText>
      </w:r>
    </w:del>
    <w:r>
      <w:tab/>
    </w:r>
    <w:r>
      <w:tab/>
      <w:t>WPI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A6DFC" w14:textId="4B34F58D" w:rsidR="00E361CE" w:rsidRPr="00AD3949" w:rsidRDefault="00E361CE" w:rsidP="00AD3949">
    <w:pPr>
      <w:pStyle w:val="Header"/>
    </w:pPr>
    <w:r>
      <w:t>Version 3.</w:t>
    </w:r>
    <w:ins w:id="7" w:author="Tom Bergeron" w:date="2020-09-25T15:48:00Z">
      <w:r>
        <w:t>4</w:t>
      </w:r>
    </w:ins>
    <w:del w:id="8" w:author="Tom Bergeron" w:date="2020-09-25T15:48:00Z">
      <w:r w:rsidDel="00271365">
        <w:delText>5</w:delText>
      </w:r>
    </w:del>
    <w:r>
      <w:tab/>
    </w:r>
    <w:r>
      <w:tab/>
      <w:t>WPI 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269A" w14:textId="77777777" w:rsidR="00E361CE" w:rsidRDefault="00E361CE">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22.65pt;height:21.85pt"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EEECB8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7F"/>
    <w:multiLevelType w:val="singleLevel"/>
    <w:tmpl w:val="751E7514"/>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478F"/>
    <w:multiLevelType w:val="hybridMultilevel"/>
    <w:tmpl w:val="44F84D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8"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3935D22"/>
    <w:multiLevelType w:val="hybridMultilevel"/>
    <w:tmpl w:val="B882D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7"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84C5D7A"/>
    <w:multiLevelType w:val="hybridMultilevel"/>
    <w:tmpl w:val="CED089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97856E7"/>
    <w:multiLevelType w:val="hybridMultilevel"/>
    <w:tmpl w:val="1D92F2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A9C69DA"/>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5"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F575F5F"/>
    <w:multiLevelType w:val="hybridMultilevel"/>
    <w:tmpl w:val="79E4C294"/>
    <w:lvl w:ilvl="0" w:tplc="5192E196">
      <w:start w:val="1"/>
      <w:numFmt w:val="bullet"/>
      <w:lvlText w:val=""/>
      <w:lvlPicBulletId w:val="0"/>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07"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9"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7AF7CEA"/>
    <w:multiLevelType w:val="hybridMultilevel"/>
    <w:tmpl w:val="A002E0E4"/>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6"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4"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E034284"/>
    <w:multiLevelType w:val="hybridMultilevel"/>
    <w:tmpl w:val="966C1292"/>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9"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64F7D91"/>
    <w:multiLevelType w:val="hybridMultilevel"/>
    <w:tmpl w:val="8360860C"/>
    <w:lvl w:ilvl="0" w:tplc="4D7CEC44">
      <w:start w:val="1"/>
      <w:numFmt w:val="decimal"/>
      <w:pStyle w:val="ListNumber"/>
      <w:lvlText w:val="%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6"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9895375"/>
    <w:multiLevelType w:val="hybridMultilevel"/>
    <w:tmpl w:val="3962EB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5"/>
  </w:num>
  <w:num w:numId="2">
    <w:abstractNumId w:val="26"/>
  </w:num>
  <w:num w:numId="3">
    <w:abstractNumId w:val="112"/>
  </w:num>
  <w:num w:numId="4">
    <w:abstractNumId w:val="20"/>
  </w:num>
  <w:num w:numId="5">
    <w:abstractNumId w:val="4"/>
  </w:num>
  <w:num w:numId="6">
    <w:abstractNumId w:val="3"/>
  </w:num>
  <w:num w:numId="7">
    <w:abstractNumId w:val="32"/>
  </w:num>
  <w:num w:numId="8">
    <w:abstractNumId w:val="123"/>
  </w:num>
  <w:num w:numId="9">
    <w:abstractNumId w:val="128"/>
  </w:num>
  <w:num w:numId="10">
    <w:abstractNumId w:val="0"/>
  </w:num>
  <w:num w:numId="11">
    <w:abstractNumId w:val="135"/>
  </w:num>
  <w:num w:numId="12">
    <w:abstractNumId w:val="128"/>
    <w:lvlOverride w:ilvl="0">
      <w:startOverride w:val="1"/>
    </w:lvlOverride>
  </w:num>
  <w:num w:numId="13">
    <w:abstractNumId w:val="128"/>
    <w:lvlOverride w:ilvl="0">
      <w:startOverride w:val="1"/>
    </w:lvlOverride>
  </w:num>
  <w:num w:numId="14">
    <w:abstractNumId w:val="128"/>
    <w:lvlOverride w:ilvl="0">
      <w:startOverride w:val="1"/>
    </w:lvlOverride>
  </w:num>
  <w:num w:numId="15">
    <w:abstractNumId w:val="1"/>
    <w:lvlOverride w:ilvl="0">
      <w:startOverride w:val="1"/>
    </w:lvlOverride>
  </w:num>
  <w:num w:numId="16">
    <w:abstractNumId w:val="128"/>
    <w:lvlOverride w:ilvl="0">
      <w:startOverride w:val="1"/>
    </w:lvlOverride>
  </w:num>
  <w:num w:numId="17">
    <w:abstractNumId w:val="128"/>
    <w:lvlOverride w:ilvl="0">
      <w:startOverride w:val="1"/>
    </w:lvlOverride>
  </w:num>
  <w:num w:numId="18">
    <w:abstractNumId w:val="128"/>
    <w:lvlOverride w:ilvl="0">
      <w:startOverride w:val="1"/>
    </w:lvlOverride>
  </w:num>
  <w:num w:numId="19">
    <w:abstractNumId w:val="128"/>
    <w:lvlOverride w:ilvl="0">
      <w:startOverride w:val="1"/>
    </w:lvlOverride>
  </w:num>
  <w:num w:numId="20">
    <w:abstractNumId w:val="128"/>
    <w:lvlOverride w:ilvl="0">
      <w:startOverride w:val="1"/>
    </w:lvlOverride>
  </w:num>
  <w:num w:numId="21">
    <w:abstractNumId w:val="128"/>
    <w:lvlOverride w:ilvl="0">
      <w:startOverride w:val="1"/>
    </w:lvlOverride>
  </w:num>
  <w:num w:numId="22">
    <w:abstractNumId w:val="128"/>
    <w:lvlOverride w:ilvl="0">
      <w:startOverride w:val="1"/>
    </w:lvlOverride>
  </w:num>
  <w:num w:numId="23">
    <w:abstractNumId w:val="128"/>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num>
  <w:num w:numId="29">
    <w:abstractNumId w:val="1"/>
    <w:lvlOverride w:ilvl="0">
      <w:startOverride w:val="1"/>
    </w:lvlOverride>
  </w:num>
  <w:num w:numId="30">
    <w:abstractNumId w:val="1"/>
    <w:lvlOverride w:ilvl="0">
      <w:startOverride w:val="1"/>
    </w:lvlOverride>
  </w:num>
  <w:num w:numId="31">
    <w:abstractNumId w:val="130"/>
  </w:num>
  <w:num w:numId="32">
    <w:abstractNumId w:val="74"/>
  </w:num>
  <w:num w:numId="33">
    <w:abstractNumId w:val="6"/>
  </w:num>
  <w:num w:numId="34">
    <w:abstractNumId w:val="65"/>
  </w:num>
  <w:num w:numId="35">
    <w:abstractNumId w:val="95"/>
  </w:num>
  <w:num w:numId="36">
    <w:abstractNumId w:val="107"/>
  </w:num>
  <w:num w:numId="37">
    <w:abstractNumId w:val="58"/>
  </w:num>
  <w:num w:numId="38">
    <w:abstractNumId w:val="133"/>
  </w:num>
  <w:num w:numId="39">
    <w:abstractNumId w:val="40"/>
  </w:num>
  <w:num w:numId="40">
    <w:abstractNumId w:val="33"/>
  </w:num>
  <w:num w:numId="41">
    <w:abstractNumId w:val="88"/>
  </w:num>
  <w:num w:numId="42">
    <w:abstractNumId w:val="138"/>
  </w:num>
  <w:num w:numId="43">
    <w:abstractNumId w:val="1"/>
    <w:lvlOverride w:ilvl="0">
      <w:startOverride w:val="1"/>
    </w:lvlOverride>
  </w:num>
  <w:num w:numId="44">
    <w:abstractNumId w:val="96"/>
  </w:num>
  <w:num w:numId="45">
    <w:abstractNumId w:val="77"/>
  </w:num>
  <w:num w:numId="46">
    <w:abstractNumId w:val="84"/>
  </w:num>
  <w:num w:numId="47">
    <w:abstractNumId w:val="9"/>
  </w:num>
  <w:num w:numId="48">
    <w:abstractNumId w:val="69"/>
  </w:num>
  <w:num w:numId="49">
    <w:abstractNumId w:val="125"/>
  </w:num>
  <w:num w:numId="50">
    <w:abstractNumId w:val="76"/>
  </w:num>
  <w:num w:numId="51">
    <w:abstractNumId w:val="94"/>
  </w:num>
  <w:num w:numId="52">
    <w:abstractNumId w:val="30"/>
  </w:num>
  <w:num w:numId="53">
    <w:abstractNumId w:val="5"/>
  </w:num>
  <w:num w:numId="54">
    <w:abstractNumId w:val="114"/>
  </w:num>
  <w:num w:numId="55">
    <w:abstractNumId w:val="70"/>
  </w:num>
  <w:num w:numId="56">
    <w:abstractNumId w:val="15"/>
  </w:num>
  <w:num w:numId="57">
    <w:abstractNumId w:val="1"/>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71"/>
  </w:num>
  <w:num w:numId="61">
    <w:abstractNumId w:val="78"/>
  </w:num>
  <w:num w:numId="62">
    <w:abstractNumId w:val="55"/>
  </w:num>
  <w:num w:numId="63">
    <w:abstractNumId w:val="59"/>
  </w:num>
  <w:num w:numId="64">
    <w:abstractNumId w:val="46"/>
  </w:num>
  <w:num w:numId="65">
    <w:abstractNumId w:val="1"/>
    <w:lvlOverride w:ilvl="0">
      <w:startOverride w:val="1"/>
    </w:lvlOverride>
  </w:num>
  <w:num w:numId="66">
    <w:abstractNumId w:val="1"/>
    <w:lvlOverride w:ilvl="0">
      <w:startOverride w:val="1"/>
    </w:lvlOverride>
  </w:num>
  <w:num w:numId="67">
    <w:abstractNumId w:val="116"/>
  </w:num>
  <w:num w:numId="68">
    <w:abstractNumId w:val="90"/>
  </w:num>
  <w:num w:numId="69">
    <w:abstractNumId w:val="124"/>
  </w:num>
  <w:num w:numId="70">
    <w:abstractNumId w:val="75"/>
  </w:num>
  <w:num w:numId="71">
    <w:abstractNumId w:val="117"/>
  </w:num>
  <w:num w:numId="72">
    <w:abstractNumId w:val="91"/>
  </w:num>
  <w:num w:numId="73">
    <w:abstractNumId w:val="62"/>
  </w:num>
  <w:num w:numId="74">
    <w:abstractNumId w:val="72"/>
  </w:num>
  <w:num w:numId="75">
    <w:abstractNumId w:val="45"/>
  </w:num>
  <w:num w:numId="76">
    <w:abstractNumId w:val="56"/>
  </w:num>
  <w:num w:numId="77">
    <w:abstractNumId w:val="68"/>
  </w:num>
  <w:num w:numId="78">
    <w:abstractNumId w:val="1"/>
  </w:num>
  <w:num w:numId="79">
    <w:abstractNumId w:val="139"/>
  </w:num>
  <w:num w:numId="80">
    <w:abstractNumId w:val="79"/>
  </w:num>
  <w:num w:numId="81">
    <w:abstractNumId w:val="47"/>
  </w:num>
  <w:num w:numId="82">
    <w:abstractNumId w:val="27"/>
  </w:num>
  <w:num w:numId="83">
    <w:abstractNumId w:val="53"/>
  </w:num>
  <w:num w:numId="84">
    <w:abstractNumId w:val="10"/>
  </w:num>
  <w:num w:numId="85">
    <w:abstractNumId w:val="141"/>
  </w:num>
  <w:num w:numId="86">
    <w:abstractNumId w:val="83"/>
  </w:num>
  <w:num w:numId="87">
    <w:abstractNumId w:val="35"/>
  </w:num>
  <w:num w:numId="88">
    <w:abstractNumId w:val="93"/>
  </w:num>
  <w:num w:numId="89">
    <w:abstractNumId w:val="92"/>
  </w:num>
  <w:num w:numId="90">
    <w:abstractNumId w:val="19"/>
  </w:num>
  <w:num w:numId="91">
    <w:abstractNumId w:val="37"/>
  </w:num>
  <w:num w:numId="92">
    <w:abstractNumId w:val="24"/>
  </w:num>
  <w:num w:numId="93">
    <w:abstractNumId w:val="99"/>
  </w:num>
  <w:num w:numId="94">
    <w:abstractNumId w:val="41"/>
  </w:num>
  <w:num w:numId="95">
    <w:abstractNumId w:val="108"/>
  </w:num>
  <w:num w:numId="96">
    <w:abstractNumId w:val="120"/>
  </w:num>
  <w:num w:numId="97">
    <w:abstractNumId w:val="25"/>
  </w:num>
  <w:num w:numId="98">
    <w:abstractNumId w:val="111"/>
  </w:num>
  <w:num w:numId="99">
    <w:abstractNumId w:val="39"/>
  </w:num>
  <w:num w:numId="100">
    <w:abstractNumId w:val="110"/>
  </w:num>
  <w:num w:numId="101">
    <w:abstractNumId w:val="21"/>
  </w:num>
  <w:num w:numId="102">
    <w:abstractNumId w:val="34"/>
  </w:num>
  <w:num w:numId="103">
    <w:abstractNumId w:val="64"/>
  </w:num>
  <w:num w:numId="104">
    <w:abstractNumId w:val="16"/>
  </w:num>
  <w:num w:numId="105">
    <w:abstractNumId w:val="43"/>
  </w:num>
  <w:num w:numId="106">
    <w:abstractNumId w:val="121"/>
  </w:num>
  <w:num w:numId="107">
    <w:abstractNumId w:val="119"/>
  </w:num>
  <w:num w:numId="108">
    <w:abstractNumId w:val="29"/>
  </w:num>
  <w:num w:numId="109">
    <w:abstractNumId w:val="23"/>
  </w:num>
  <w:num w:numId="110">
    <w:abstractNumId w:val="103"/>
  </w:num>
  <w:num w:numId="111">
    <w:abstractNumId w:val="142"/>
  </w:num>
  <w:num w:numId="112">
    <w:abstractNumId w:val="22"/>
  </w:num>
  <w:num w:numId="113">
    <w:abstractNumId w:val="80"/>
  </w:num>
  <w:num w:numId="114">
    <w:abstractNumId w:val="136"/>
  </w:num>
  <w:num w:numId="115">
    <w:abstractNumId w:val="8"/>
  </w:num>
  <w:num w:numId="116">
    <w:abstractNumId w:val="38"/>
  </w:num>
  <w:num w:numId="117">
    <w:abstractNumId w:val="48"/>
  </w:num>
  <w:num w:numId="118">
    <w:abstractNumId w:val="73"/>
  </w:num>
  <w:num w:numId="119">
    <w:abstractNumId w:val="85"/>
  </w:num>
  <w:num w:numId="120">
    <w:abstractNumId w:val="63"/>
  </w:num>
  <w:num w:numId="121">
    <w:abstractNumId w:val="97"/>
  </w:num>
  <w:num w:numId="122">
    <w:abstractNumId w:val="129"/>
  </w:num>
  <w:num w:numId="123">
    <w:abstractNumId w:val="11"/>
  </w:num>
  <w:num w:numId="124">
    <w:abstractNumId w:val="66"/>
  </w:num>
  <w:num w:numId="125">
    <w:abstractNumId w:val="50"/>
  </w:num>
  <w:num w:numId="126">
    <w:abstractNumId w:val="60"/>
  </w:num>
  <w:num w:numId="127">
    <w:abstractNumId w:val="126"/>
  </w:num>
  <w:num w:numId="128">
    <w:abstractNumId w:val="44"/>
  </w:num>
  <w:num w:numId="129">
    <w:abstractNumId w:val="67"/>
  </w:num>
  <w:num w:numId="130">
    <w:abstractNumId w:val="122"/>
  </w:num>
  <w:num w:numId="131">
    <w:abstractNumId w:val="51"/>
  </w:num>
  <w:num w:numId="132">
    <w:abstractNumId w:val="7"/>
  </w:num>
  <w:num w:numId="133">
    <w:abstractNumId w:val="14"/>
  </w:num>
  <w:num w:numId="134">
    <w:abstractNumId w:val="132"/>
  </w:num>
  <w:num w:numId="135">
    <w:abstractNumId w:val="106"/>
  </w:num>
  <w:num w:numId="136">
    <w:abstractNumId w:val="118"/>
  </w:num>
  <w:num w:numId="137">
    <w:abstractNumId w:val="102"/>
  </w:num>
  <w:num w:numId="138">
    <w:abstractNumId w:val="101"/>
  </w:num>
  <w:num w:numId="139">
    <w:abstractNumId w:val="49"/>
  </w:num>
  <w:num w:numId="140">
    <w:abstractNumId w:val="134"/>
  </w:num>
  <w:num w:numId="141">
    <w:abstractNumId w:val="52"/>
  </w:num>
  <w:num w:numId="142">
    <w:abstractNumId w:val="105"/>
  </w:num>
  <w:num w:numId="143">
    <w:abstractNumId w:val="17"/>
  </w:num>
  <w:num w:numId="144">
    <w:abstractNumId w:val="12"/>
  </w:num>
  <w:num w:numId="145">
    <w:abstractNumId w:val="140"/>
  </w:num>
  <w:num w:numId="146">
    <w:abstractNumId w:val="113"/>
  </w:num>
  <w:num w:numId="147">
    <w:abstractNumId w:val="57"/>
  </w:num>
  <w:num w:numId="148">
    <w:abstractNumId w:val="87"/>
  </w:num>
  <w:num w:numId="149">
    <w:abstractNumId w:val="81"/>
  </w:num>
  <w:num w:numId="150">
    <w:abstractNumId w:val="13"/>
  </w:num>
  <w:num w:numId="151">
    <w:abstractNumId w:val="98"/>
  </w:num>
  <w:num w:numId="152">
    <w:abstractNumId w:val="109"/>
  </w:num>
  <w:num w:numId="153">
    <w:abstractNumId w:val="28"/>
  </w:num>
  <w:num w:numId="154">
    <w:abstractNumId w:val="54"/>
  </w:num>
  <w:num w:numId="155">
    <w:abstractNumId w:val="127"/>
  </w:num>
  <w:num w:numId="156">
    <w:abstractNumId w:val="36"/>
  </w:num>
  <w:num w:numId="157">
    <w:abstractNumId w:val="42"/>
  </w:num>
  <w:num w:numId="158">
    <w:abstractNumId w:val="100"/>
  </w:num>
  <w:num w:numId="159">
    <w:abstractNumId w:val="104"/>
  </w:num>
  <w:num w:numId="160">
    <w:abstractNumId w:val="31"/>
  </w:num>
  <w:num w:numId="161">
    <w:abstractNumId w:val="131"/>
  </w:num>
  <w:num w:numId="162">
    <w:abstractNumId w:val="137"/>
  </w:num>
  <w:num w:numId="163">
    <w:abstractNumId w:val="82"/>
  </w:num>
  <w:num w:numId="164">
    <w:abstractNumId w:val="89"/>
  </w:num>
  <w:num w:numId="165">
    <w:abstractNumId w:val="61"/>
  </w:num>
  <w:num w:numId="166">
    <w:abstractNumId w:val="18"/>
  </w:num>
  <w:num w:numId="167">
    <w:abstractNumId w:val="86"/>
  </w:num>
  <w:num w:numId="168">
    <w:abstractNumId w:val="2"/>
  </w:num>
  <w:numIdMacAtCleanup w:val="1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11B8"/>
    <w:rsid w:val="000011F6"/>
    <w:rsid w:val="0000177E"/>
    <w:rsid w:val="0000286E"/>
    <w:rsid w:val="00003D05"/>
    <w:rsid w:val="00003ECC"/>
    <w:rsid w:val="0000442A"/>
    <w:rsid w:val="000044EA"/>
    <w:rsid w:val="00004A71"/>
    <w:rsid w:val="00005D10"/>
    <w:rsid w:val="00005D69"/>
    <w:rsid w:val="00006ACA"/>
    <w:rsid w:val="000071C4"/>
    <w:rsid w:val="0000790C"/>
    <w:rsid w:val="00007AD7"/>
    <w:rsid w:val="00010040"/>
    <w:rsid w:val="00011336"/>
    <w:rsid w:val="000131EA"/>
    <w:rsid w:val="0001325D"/>
    <w:rsid w:val="000138F7"/>
    <w:rsid w:val="00013911"/>
    <w:rsid w:val="00014077"/>
    <w:rsid w:val="00014778"/>
    <w:rsid w:val="00014CB1"/>
    <w:rsid w:val="0001527E"/>
    <w:rsid w:val="00016190"/>
    <w:rsid w:val="00016DC1"/>
    <w:rsid w:val="00016FD3"/>
    <w:rsid w:val="000177C5"/>
    <w:rsid w:val="000178AE"/>
    <w:rsid w:val="000179F3"/>
    <w:rsid w:val="00017AE5"/>
    <w:rsid w:val="00017EB4"/>
    <w:rsid w:val="0002014D"/>
    <w:rsid w:val="00020B57"/>
    <w:rsid w:val="00020B60"/>
    <w:rsid w:val="000216FA"/>
    <w:rsid w:val="000240B6"/>
    <w:rsid w:val="000242F0"/>
    <w:rsid w:val="00024933"/>
    <w:rsid w:val="00025045"/>
    <w:rsid w:val="00025889"/>
    <w:rsid w:val="000260C2"/>
    <w:rsid w:val="0002675A"/>
    <w:rsid w:val="00031865"/>
    <w:rsid w:val="00032AC8"/>
    <w:rsid w:val="00032AEB"/>
    <w:rsid w:val="00032C44"/>
    <w:rsid w:val="0003430A"/>
    <w:rsid w:val="00034FEE"/>
    <w:rsid w:val="0003508E"/>
    <w:rsid w:val="0003585B"/>
    <w:rsid w:val="000372EC"/>
    <w:rsid w:val="00037584"/>
    <w:rsid w:val="0003775A"/>
    <w:rsid w:val="00037AF2"/>
    <w:rsid w:val="00037E1F"/>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5612"/>
    <w:rsid w:val="00046A1A"/>
    <w:rsid w:val="00046CBE"/>
    <w:rsid w:val="0004795B"/>
    <w:rsid w:val="000479AA"/>
    <w:rsid w:val="00047E07"/>
    <w:rsid w:val="0005086A"/>
    <w:rsid w:val="0005103A"/>
    <w:rsid w:val="00051D43"/>
    <w:rsid w:val="00051E57"/>
    <w:rsid w:val="00052862"/>
    <w:rsid w:val="00052CDB"/>
    <w:rsid w:val="00054371"/>
    <w:rsid w:val="00055167"/>
    <w:rsid w:val="000558EC"/>
    <w:rsid w:val="000559C3"/>
    <w:rsid w:val="000561A4"/>
    <w:rsid w:val="00056248"/>
    <w:rsid w:val="00056654"/>
    <w:rsid w:val="00056678"/>
    <w:rsid w:val="00057711"/>
    <w:rsid w:val="00057721"/>
    <w:rsid w:val="000600E3"/>
    <w:rsid w:val="00060101"/>
    <w:rsid w:val="000601C0"/>
    <w:rsid w:val="00060482"/>
    <w:rsid w:val="000611F1"/>
    <w:rsid w:val="0006228B"/>
    <w:rsid w:val="00062A0A"/>
    <w:rsid w:val="000631E2"/>
    <w:rsid w:val="00063DB1"/>
    <w:rsid w:val="00064603"/>
    <w:rsid w:val="00064A5D"/>
    <w:rsid w:val="00064B03"/>
    <w:rsid w:val="0006567A"/>
    <w:rsid w:val="00065714"/>
    <w:rsid w:val="00065B02"/>
    <w:rsid w:val="00065C21"/>
    <w:rsid w:val="00065FEA"/>
    <w:rsid w:val="000664F4"/>
    <w:rsid w:val="00066E32"/>
    <w:rsid w:val="00066EF3"/>
    <w:rsid w:val="00067733"/>
    <w:rsid w:val="000679D0"/>
    <w:rsid w:val="000704B0"/>
    <w:rsid w:val="00070D76"/>
    <w:rsid w:val="00070E42"/>
    <w:rsid w:val="000719FB"/>
    <w:rsid w:val="00071F6F"/>
    <w:rsid w:val="0007374B"/>
    <w:rsid w:val="00073D99"/>
    <w:rsid w:val="000743F5"/>
    <w:rsid w:val="000751E9"/>
    <w:rsid w:val="00075201"/>
    <w:rsid w:val="000765E5"/>
    <w:rsid w:val="00076EF0"/>
    <w:rsid w:val="00077207"/>
    <w:rsid w:val="0007750F"/>
    <w:rsid w:val="000810F4"/>
    <w:rsid w:val="000814B1"/>
    <w:rsid w:val="00081649"/>
    <w:rsid w:val="000822DD"/>
    <w:rsid w:val="00082604"/>
    <w:rsid w:val="00082EDE"/>
    <w:rsid w:val="00082EE6"/>
    <w:rsid w:val="000843D2"/>
    <w:rsid w:val="00084BB7"/>
    <w:rsid w:val="00084CB7"/>
    <w:rsid w:val="00084D3F"/>
    <w:rsid w:val="00085DF3"/>
    <w:rsid w:val="00086783"/>
    <w:rsid w:val="00086845"/>
    <w:rsid w:val="00087520"/>
    <w:rsid w:val="00090076"/>
    <w:rsid w:val="00090B6F"/>
    <w:rsid w:val="00090DB9"/>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A64"/>
    <w:rsid w:val="000A386E"/>
    <w:rsid w:val="000A38B8"/>
    <w:rsid w:val="000A39BF"/>
    <w:rsid w:val="000A4BBA"/>
    <w:rsid w:val="000A4C5C"/>
    <w:rsid w:val="000A613F"/>
    <w:rsid w:val="000A6455"/>
    <w:rsid w:val="000A6871"/>
    <w:rsid w:val="000A6C70"/>
    <w:rsid w:val="000A7187"/>
    <w:rsid w:val="000A7625"/>
    <w:rsid w:val="000A7A44"/>
    <w:rsid w:val="000A7ED9"/>
    <w:rsid w:val="000A7F70"/>
    <w:rsid w:val="000B13D2"/>
    <w:rsid w:val="000B19F9"/>
    <w:rsid w:val="000B1E86"/>
    <w:rsid w:val="000B2B39"/>
    <w:rsid w:val="000B3D53"/>
    <w:rsid w:val="000B42A1"/>
    <w:rsid w:val="000B5722"/>
    <w:rsid w:val="000B658C"/>
    <w:rsid w:val="000B662A"/>
    <w:rsid w:val="000B71CB"/>
    <w:rsid w:val="000C07D3"/>
    <w:rsid w:val="000C16B3"/>
    <w:rsid w:val="000C1737"/>
    <w:rsid w:val="000C2749"/>
    <w:rsid w:val="000C28E3"/>
    <w:rsid w:val="000C2A37"/>
    <w:rsid w:val="000C42DF"/>
    <w:rsid w:val="000C4F8D"/>
    <w:rsid w:val="000C6246"/>
    <w:rsid w:val="000C686D"/>
    <w:rsid w:val="000C7709"/>
    <w:rsid w:val="000D0973"/>
    <w:rsid w:val="000D1CD3"/>
    <w:rsid w:val="000D2248"/>
    <w:rsid w:val="000D238F"/>
    <w:rsid w:val="000D2B69"/>
    <w:rsid w:val="000D2BD6"/>
    <w:rsid w:val="000D3058"/>
    <w:rsid w:val="000D35E3"/>
    <w:rsid w:val="000D3E72"/>
    <w:rsid w:val="000D4FB5"/>
    <w:rsid w:val="000D5327"/>
    <w:rsid w:val="000D5F21"/>
    <w:rsid w:val="000D62C4"/>
    <w:rsid w:val="000D657A"/>
    <w:rsid w:val="000D6BEB"/>
    <w:rsid w:val="000D76A6"/>
    <w:rsid w:val="000D7ABD"/>
    <w:rsid w:val="000D7E8C"/>
    <w:rsid w:val="000E0B6B"/>
    <w:rsid w:val="000E16D3"/>
    <w:rsid w:val="000E1D9C"/>
    <w:rsid w:val="000E1E96"/>
    <w:rsid w:val="000E1F37"/>
    <w:rsid w:val="000E38AF"/>
    <w:rsid w:val="000E4B99"/>
    <w:rsid w:val="000E4E6F"/>
    <w:rsid w:val="000E524E"/>
    <w:rsid w:val="000E52A9"/>
    <w:rsid w:val="000E5C74"/>
    <w:rsid w:val="000E5EDB"/>
    <w:rsid w:val="000E5F19"/>
    <w:rsid w:val="000E6D3B"/>
    <w:rsid w:val="000E6DED"/>
    <w:rsid w:val="000E7084"/>
    <w:rsid w:val="000F0089"/>
    <w:rsid w:val="000F01A5"/>
    <w:rsid w:val="000F1656"/>
    <w:rsid w:val="000F1D16"/>
    <w:rsid w:val="000F1EC1"/>
    <w:rsid w:val="000F26D0"/>
    <w:rsid w:val="000F270B"/>
    <w:rsid w:val="000F46BC"/>
    <w:rsid w:val="000F4F2E"/>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7ED9"/>
    <w:rsid w:val="0011088C"/>
    <w:rsid w:val="00110D01"/>
    <w:rsid w:val="00110D46"/>
    <w:rsid w:val="00110D56"/>
    <w:rsid w:val="00110D6C"/>
    <w:rsid w:val="00110EFE"/>
    <w:rsid w:val="0011148D"/>
    <w:rsid w:val="00112059"/>
    <w:rsid w:val="00112103"/>
    <w:rsid w:val="00112294"/>
    <w:rsid w:val="0011474B"/>
    <w:rsid w:val="001148B7"/>
    <w:rsid w:val="001151CD"/>
    <w:rsid w:val="00115611"/>
    <w:rsid w:val="001161EE"/>
    <w:rsid w:val="001162B0"/>
    <w:rsid w:val="00117CD0"/>
    <w:rsid w:val="00120127"/>
    <w:rsid w:val="00120CFF"/>
    <w:rsid w:val="001217C8"/>
    <w:rsid w:val="00121C18"/>
    <w:rsid w:val="001229EC"/>
    <w:rsid w:val="00123EEF"/>
    <w:rsid w:val="00124300"/>
    <w:rsid w:val="001243CE"/>
    <w:rsid w:val="00124C5C"/>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920"/>
    <w:rsid w:val="0014090B"/>
    <w:rsid w:val="00140B84"/>
    <w:rsid w:val="00141100"/>
    <w:rsid w:val="00141839"/>
    <w:rsid w:val="001421B5"/>
    <w:rsid w:val="001428AB"/>
    <w:rsid w:val="0014307A"/>
    <w:rsid w:val="00143527"/>
    <w:rsid w:val="001435A0"/>
    <w:rsid w:val="00144311"/>
    <w:rsid w:val="001454D0"/>
    <w:rsid w:val="00145999"/>
    <w:rsid w:val="00145DD9"/>
    <w:rsid w:val="001461D4"/>
    <w:rsid w:val="001469D3"/>
    <w:rsid w:val="0014710F"/>
    <w:rsid w:val="00147A7A"/>
    <w:rsid w:val="0015128F"/>
    <w:rsid w:val="0015147F"/>
    <w:rsid w:val="00151568"/>
    <w:rsid w:val="00151C40"/>
    <w:rsid w:val="00152A02"/>
    <w:rsid w:val="00152E55"/>
    <w:rsid w:val="0015362C"/>
    <w:rsid w:val="00153E96"/>
    <w:rsid w:val="00154528"/>
    <w:rsid w:val="00154DC8"/>
    <w:rsid w:val="00155C8D"/>
    <w:rsid w:val="00155D8C"/>
    <w:rsid w:val="001565AE"/>
    <w:rsid w:val="0015794D"/>
    <w:rsid w:val="00160310"/>
    <w:rsid w:val="00160607"/>
    <w:rsid w:val="001617C4"/>
    <w:rsid w:val="00161F3E"/>
    <w:rsid w:val="001627E3"/>
    <w:rsid w:val="0016322E"/>
    <w:rsid w:val="00165087"/>
    <w:rsid w:val="00165306"/>
    <w:rsid w:val="00165516"/>
    <w:rsid w:val="00165E68"/>
    <w:rsid w:val="00166C48"/>
    <w:rsid w:val="0017336E"/>
    <w:rsid w:val="00173882"/>
    <w:rsid w:val="00174F96"/>
    <w:rsid w:val="001750CD"/>
    <w:rsid w:val="00175724"/>
    <w:rsid w:val="00175C8C"/>
    <w:rsid w:val="001762CD"/>
    <w:rsid w:val="00176764"/>
    <w:rsid w:val="00176A0A"/>
    <w:rsid w:val="00176AC1"/>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0BF9"/>
    <w:rsid w:val="001B1330"/>
    <w:rsid w:val="001B191D"/>
    <w:rsid w:val="001B22B4"/>
    <w:rsid w:val="001B2759"/>
    <w:rsid w:val="001B490B"/>
    <w:rsid w:val="001B4ACA"/>
    <w:rsid w:val="001B5391"/>
    <w:rsid w:val="001B54A9"/>
    <w:rsid w:val="001B5DCD"/>
    <w:rsid w:val="001B616B"/>
    <w:rsid w:val="001B627C"/>
    <w:rsid w:val="001B62AA"/>
    <w:rsid w:val="001B6735"/>
    <w:rsid w:val="001B6965"/>
    <w:rsid w:val="001B7292"/>
    <w:rsid w:val="001B7361"/>
    <w:rsid w:val="001B7E50"/>
    <w:rsid w:val="001B7ED6"/>
    <w:rsid w:val="001C0371"/>
    <w:rsid w:val="001C0982"/>
    <w:rsid w:val="001C19EF"/>
    <w:rsid w:val="001C1A1B"/>
    <w:rsid w:val="001C2342"/>
    <w:rsid w:val="001C2E6E"/>
    <w:rsid w:val="001C2F09"/>
    <w:rsid w:val="001C3096"/>
    <w:rsid w:val="001C35D5"/>
    <w:rsid w:val="001C38B4"/>
    <w:rsid w:val="001C3F41"/>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266"/>
    <w:rsid w:val="001D63DB"/>
    <w:rsid w:val="001D690A"/>
    <w:rsid w:val="001D6EB5"/>
    <w:rsid w:val="001D7B01"/>
    <w:rsid w:val="001D7DB2"/>
    <w:rsid w:val="001E01AD"/>
    <w:rsid w:val="001E0AB0"/>
    <w:rsid w:val="001E0AFC"/>
    <w:rsid w:val="001E0D86"/>
    <w:rsid w:val="001E1191"/>
    <w:rsid w:val="001E126C"/>
    <w:rsid w:val="001E140A"/>
    <w:rsid w:val="001E1547"/>
    <w:rsid w:val="001E1673"/>
    <w:rsid w:val="001E27BE"/>
    <w:rsid w:val="001E3A7A"/>
    <w:rsid w:val="001E41A1"/>
    <w:rsid w:val="001E5B3C"/>
    <w:rsid w:val="001E5D5B"/>
    <w:rsid w:val="001E60DE"/>
    <w:rsid w:val="001E7042"/>
    <w:rsid w:val="001E71AF"/>
    <w:rsid w:val="001E7D54"/>
    <w:rsid w:val="001F05C5"/>
    <w:rsid w:val="001F0ED1"/>
    <w:rsid w:val="001F218A"/>
    <w:rsid w:val="001F36C0"/>
    <w:rsid w:val="001F37D9"/>
    <w:rsid w:val="001F3C5D"/>
    <w:rsid w:val="001F4484"/>
    <w:rsid w:val="001F458F"/>
    <w:rsid w:val="001F57B4"/>
    <w:rsid w:val="001F608A"/>
    <w:rsid w:val="001F64C7"/>
    <w:rsid w:val="001F67CC"/>
    <w:rsid w:val="001F681B"/>
    <w:rsid w:val="001F69DE"/>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102D4"/>
    <w:rsid w:val="002102EB"/>
    <w:rsid w:val="002110BD"/>
    <w:rsid w:val="00211D74"/>
    <w:rsid w:val="00211EC5"/>
    <w:rsid w:val="00212E04"/>
    <w:rsid w:val="00213B08"/>
    <w:rsid w:val="00214598"/>
    <w:rsid w:val="00214714"/>
    <w:rsid w:val="00214D88"/>
    <w:rsid w:val="00214E08"/>
    <w:rsid w:val="00214F88"/>
    <w:rsid w:val="00216248"/>
    <w:rsid w:val="0021664E"/>
    <w:rsid w:val="002166E2"/>
    <w:rsid w:val="00216C25"/>
    <w:rsid w:val="00216E24"/>
    <w:rsid w:val="002174B3"/>
    <w:rsid w:val="002202BE"/>
    <w:rsid w:val="00220376"/>
    <w:rsid w:val="00220CAC"/>
    <w:rsid w:val="002217A5"/>
    <w:rsid w:val="002218F3"/>
    <w:rsid w:val="002219CA"/>
    <w:rsid w:val="00221F37"/>
    <w:rsid w:val="002220BB"/>
    <w:rsid w:val="002220E4"/>
    <w:rsid w:val="002221FA"/>
    <w:rsid w:val="00222284"/>
    <w:rsid w:val="0022244C"/>
    <w:rsid w:val="002224EF"/>
    <w:rsid w:val="00222995"/>
    <w:rsid w:val="00222DB9"/>
    <w:rsid w:val="002233F2"/>
    <w:rsid w:val="00223D66"/>
    <w:rsid w:val="00224600"/>
    <w:rsid w:val="002263CC"/>
    <w:rsid w:val="00226533"/>
    <w:rsid w:val="00226BF3"/>
    <w:rsid w:val="00226CF1"/>
    <w:rsid w:val="002270A9"/>
    <w:rsid w:val="00227A70"/>
    <w:rsid w:val="0023148D"/>
    <w:rsid w:val="002314CA"/>
    <w:rsid w:val="002317AA"/>
    <w:rsid w:val="00232229"/>
    <w:rsid w:val="00232568"/>
    <w:rsid w:val="00232785"/>
    <w:rsid w:val="00232870"/>
    <w:rsid w:val="00232C16"/>
    <w:rsid w:val="00232CB1"/>
    <w:rsid w:val="002332CB"/>
    <w:rsid w:val="00233FE9"/>
    <w:rsid w:val="00234C0A"/>
    <w:rsid w:val="00235120"/>
    <w:rsid w:val="0023518D"/>
    <w:rsid w:val="00235B06"/>
    <w:rsid w:val="00235B6C"/>
    <w:rsid w:val="00235F76"/>
    <w:rsid w:val="00236412"/>
    <w:rsid w:val="002365F2"/>
    <w:rsid w:val="00237657"/>
    <w:rsid w:val="00237AB8"/>
    <w:rsid w:val="00237C28"/>
    <w:rsid w:val="002401B7"/>
    <w:rsid w:val="00240C2A"/>
    <w:rsid w:val="0024177D"/>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7F11"/>
    <w:rsid w:val="00260581"/>
    <w:rsid w:val="00261465"/>
    <w:rsid w:val="00262B51"/>
    <w:rsid w:val="00262B6A"/>
    <w:rsid w:val="00262C07"/>
    <w:rsid w:val="00263617"/>
    <w:rsid w:val="0026418C"/>
    <w:rsid w:val="00264968"/>
    <w:rsid w:val="00264F6C"/>
    <w:rsid w:val="002651C5"/>
    <w:rsid w:val="00265668"/>
    <w:rsid w:val="00265B37"/>
    <w:rsid w:val="00265BBD"/>
    <w:rsid w:val="0026697D"/>
    <w:rsid w:val="00266D17"/>
    <w:rsid w:val="00266D81"/>
    <w:rsid w:val="00270394"/>
    <w:rsid w:val="0027112C"/>
    <w:rsid w:val="00271132"/>
    <w:rsid w:val="002711F3"/>
    <w:rsid w:val="00271365"/>
    <w:rsid w:val="002713C5"/>
    <w:rsid w:val="00271F23"/>
    <w:rsid w:val="002723E7"/>
    <w:rsid w:val="00272667"/>
    <w:rsid w:val="0027302E"/>
    <w:rsid w:val="00274849"/>
    <w:rsid w:val="0027501D"/>
    <w:rsid w:val="00275059"/>
    <w:rsid w:val="002750BF"/>
    <w:rsid w:val="002753C6"/>
    <w:rsid w:val="002757F3"/>
    <w:rsid w:val="00276B04"/>
    <w:rsid w:val="00276E20"/>
    <w:rsid w:val="0027782E"/>
    <w:rsid w:val="00277A40"/>
    <w:rsid w:val="002804F2"/>
    <w:rsid w:val="00280C71"/>
    <w:rsid w:val="00280E7D"/>
    <w:rsid w:val="00281049"/>
    <w:rsid w:val="002811CF"/>
    <w:rsid w:val="002811D4"/>
    <w:rsid w:val="00281EA2"/>
    <w:rsid w:val="002821C7"/>
    <w:rsid w:val="0028299F"/>
    <w:rsid w:val="00282F3E"/>
    <w:rsid w:val="0028339E"/>
    <w:rsid w:val="002836B3"/>
    <w:rsid w:val="00283748"/>
    <w:rsid w:val="00284275"/>
    <w:rsid w:val="002855A7"/>
    <w:rsid w:val="00285889"/>
    <w:rsid w:val="00285A30"/>
    <w:rsid w:val="00285E42"/>
    <w:rsid w:val="002875D7"/>
    <w:rsid w:val="00287687"/>
    <w:rsid w:val="00287D78"/>
    <w:rsid w:val="002908FA"/>
    <w:rsid w:val="00290D6C"/>
    <w:rsid w:val="00291612"/>
    <w:rsid w:val="00291D51"/>
    <w:rsid w:val="002920E7"/>
    <w:rsid w:val="00294110"/>
    <w:rsid w:val="00294945"/>
    <w:rsid w:val="002952FB"/>
    <w:rsid w:val="002955D8"/>
    <w:rsid w:val="0029588B"/>
    <w:rsid w:val="002959B5"/>
    <w:rsid w:val="00295FD5"/>
    <w:rsid w:val="00296539"/>
    <w:rsid w:val="00297005"/>
    <w:rsid w:val="0029738D"/>
    <w:rsid w:val="00297629"/>
    <w:rsid w:val="00297AF4"/>
    <w:rsid w:val="002A0147"/>
    <w:rsid w:val="002A0C25"/>
    <w:rsid w:val="002A14B1"/>
    <w:rsid w:val="002A16FD"/>
    <w:rsid w:val="002A1995"/>
    <w:rsid w:val="002A2433"/>
    <w:rsid w:val="002A4053"/>
    <w:rsid w:val="002A44AC"/>
    <w:rsid w:val="002A452A"/>
    <w:rsid w:val="002A5D3D"/>
    <w:rsid w:val="002A6399"/>
    <w:rsid w:val="002A6F01"/>
    <w:rsid w:val="002A7D60"/>
    <w:rsid w:val="002B061D"/>
    <w:rsid w:val="002B07CF"/>
    <w:rsid w:val="002B0842"/>
    <w:rsid w:val="002B2006"/>
    <w:rsid w:val="002B2031"/>
    <w:rsid w:val="002B2A80"/>
    <w:rsid w:val="002B2CF2"/>
    <w:rsid w:val="002B33B3"/>
    <w:rsid w:val="002B357C"/>
    <w:rsid w:val="002B365B"/>
    <w:rsid w:val="002B3BD7"/>
    <w:rsid w:val="002B3C85"/>
    <w:rsid w:val="002B3FC3"/>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AEB"/>
    <w:rsid w:val="002D033D"/>
    <w:rsid w:val="002D1BB8"/>
    <w:rsid w:val="002D1C3B"/>
    <w:rsid w:val="002D1DE1"/>
    <w:rsid w:val="002D214C"/>
    <w:rsid w:val="002D2205"/>
    <w:rsid w:val="002D22BF"/>
    <w:rsid w:val="002D290C"/>
    <w:rsid w:val="002D39F4"/>
    <w:rsid w:val="002D4137"/>
    <w:rsid w:val="002D4401"/>
    <w:rsid w:val="002D47EA"/>
    <w:rsid w:val="002D533E"/>
    <w:rsid w:val="002D54F5"/>
    <w:rsid w:val="002D59A2"/>
    <w:rsid w:val="002D637E"/>
    <w:rsid w:val="002D78E7"/>
    <w:rsid w:val="002E12FE"/>
    <w:rsid w:val="002E20C9"/>
    <w:rsid w:val="002E2535"/>
    <w:rsid w:val="002E2848"/>
    <w:rsid w:val="002E30F0"/>
    <w:rsid w:val="002E4428"/>
    <w:rsid w:val="002E44AB"/>
    <w:rsid w:val="002E56B6"/>
    <w:rsid w:val="002E5DA4"/>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26D"/>
    <w:rsid w:val="002F65A0"/>
    <w:rsid w:val="002F700B"/>
    <w:rsid w:val="002F73DE"/>
    <w:rsid w:val="002F73E9"/>
    <w:rsid w:val="002F7670"/>
    <w:rsid w:val="002F7683"/>
    <w:rsid w:val="002F7C17"/>
    <w:rsid w:val="0030107F"/>
    <w:rsid w:val="0030140D"/>
    <w:rsid w:val="00302370"/>
    <w:rsid w:val="00302743"/>
    <w:rsid w:val="003032DB"/>
    <w:rsid w:val="00303D77"/>
    <w:rsid w:val="00304248"/>
    <w:rsid w:val="00304730"/>
    <w:rsid w:val="00304D59"/>
    <w:rsid w:val="0030501C"/>
    <w:rsid w:val="003056F5"/>
    <w:rsid w:val="00305CEC"/>
    <w:rsid w:val="00305F32"/>
    <w:rsid w:val="00306833"/>
    <w:rsid w:val="00306903"/>
    <w:rsid w:val="00307345"/>
    <w:rsid w:val="00310024"/>
    <w:rsid w:val="0031087C"/>
    <w:rsid w:val="00310B8D"/>
    <w:rsid w:val="00311055"/>
    <w:rsid w:val="0031143C"/>
    <w:rsid w:val="003115D9"/>
    <w:rsid w:val="00311AA5"/>
    <w:rsid w:val="00311E47"/>
    <w:rsid w:val="003124FA"/>
    <w:rsid w:val="00312D6F"/>
    <w:rsid w:val="003130FB"/>
    <w:rsid w:val="00313F4F"/>
    <w:rsid w:val="00314166"/>
    <w:rsid w:val="00314A2E"/>
    <w:rsid w:val="00315030"/>
    <w:rsid w:val="0031598D"/>
    <w:rsid w:val="00315E05"/>
    <w:rsid w:val="00316A61"/>
    <w:rsid w:val="00316A94"/>
    <w:rsid w:val="00316D4B"/>
    <w:rsid w:val="003172AD"/>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5FA"/>
    <w:rsid w:val="00327AAB"/>
    <w:rsid w:val="00330388"/>
    <w:rsid w:val="00330F30"/>
    <w:rsid w:val="003315D5"/>
    <w:rsid w:val="00332BCB"/>
    <w:rsid w:val="0033367E"/>
    <w:rsid w:val="00333E67"/>
    <w:rsid w:val="003346F9"/>
    <w:rsid w:val="00334BB9"/>
    <w:rsid w:val="00334D2E"/>
    <w:rsid w:val="0033530A"/>
    <w:rsid w:val="003359C6"/>
    <w:rsid w:val="00335C11"/>
    <w:rsid w:val="00337C70"/>
    <w:rsid w:val="00337DF5"/>
    <w:rsid w:val="00337EDD"/>
    <w:rsid w:val="00340195"/>
    <w:rsid w:val="00340CDC"/>
    <w:rsid w:val="00341819"/>
    <w:rsid w:val="00342AE8"/>
    <w:rsid w:val="003431AD"/>
    <w:rsid w:val="00343573"/>
    <w:rsid w:val="00343699"/>
    <w:rsid w:val="00343A11"/>
    <w:rsid w:val="00343E84"/>
    <w:rsid w:val="00344591"/>
    <w:rsid w:val="00345081"/>
    <w:rsid w:val="003456EC"/>
    <w:rsid w:val="003457A4"/>
    <w:rsid w:val="00345FBF"/>
    <w:rsid w:val="003465E7"/>
    <w:rsid w:val="0034681F"/>
    <w:rsid w:val="003473E6"/>
    <w:rsid w:val="0034752D"/>
    <w:rsid w:val="00347753"/>
    <w:rsid w:val="003510F0"/>
    <w:rsid w:val="00351520"/>
    <w:rsid w:val="0035226D"/>
    <w:rsid w:val="00352E80"/>
    <w:rsid w:val="003531DB"/>
    <w:rsid w:val="003535B5"/>
    <w:rsid w:val="00353E09"/>
    <w:rsid w:val="0035424D"/>
    <w:rsid w:val="003547E1"/>
    <w:rsid w:val="00354D50"/>
    <w:rsid w:val="00354F75"/>
    <w:rsid w:val="003552E0"/>
    <w:rsid w:val="00355529"/>
    <w:rsid w:val="00355C07"/>
    <w:rsid w:val="00356CF1"/>
    <w:rsid w:val="00357474"/>
    <w:rsid w:val="0035776C"/>
    <w:rsid w:val="00357E36"/>
    <w:rsid w:val="00360249"/>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44E"/>
    <w:rsid w:val="0037568C"/>
    <w:rsid w:val="00375F50"/>
    <w:rsid w:val="00377651"/>
    <w:rsid w:val="00377873"/>
    <w:rsid w:val="003805BC"/>
    <w:rsid w:val="003805F8"/>
    <w:rsid w:val="00381EA6"/>
    <w:rsid w:val="00382072"/>
    <w:rsid w:val="00382D0D"/>
    <w:rsid w:val="00382F28"/>
    <w:rsid w:val="00382FA0"/>
    <w:rsid w:val="00384E85"/>
    <w:rsid w:val="0038503A"/>
    <w:rsid w:val="003854B9"/>
    <w:rsid w:val="003857E2"/>
    <w:rsid w:val="003868F3"/>
    <w:rsid w:val="003870D7"/>
    <w:rsid w:val="00387330"/>
    <w:rsid w:val="0039024C"/>
    <w:rsid w:val="003904AC"/>
    <w:rsid w:val="00390A3C"/>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192B"/>
    <w:rsid w:val="003A2D74"/>
    <w:rsid w:val="003A2FD2"/>
    <w:rsid w:val="003A31CF"/>
    <w:rsid w:val="003A39C3"/>
    <w:rsid w:val="003A3E10"/>
    <w:rsid w:val="003A3F27"/>
    <w:rsid w:val="003A4529"/>
    <w:rsid w:val="003A55A6"/>
    <w:rsid w:val="003A5D79"/>
    <w:rsid w:val="003A70A7"/>
    <w:rsid w:val="003A70D1"/>
    <w:rsid w:val="003A7954"/>
    <w:rsid w:val="003A7B8A"/>
    <w:rsid w:val="003B11BA"/>
    <w:rsid w:val="003B276D"/>
    <w:rsid w:val="003B28C3"/>
    <w:rsid w:val="003B35A2"/>
    <w:rsid w:val="003B3B64"/>
    <w:rsid w:val="003B43C6"/>
    <w:rsid w:val="003B4BB6"/>
    <w:rsid w:val="003B53D4"/>
    <w:rsid w:val="003B58EA"/>
    <w:rsid w:val="003B5CDF"/>
    <w:rsid w:val="003B6FD6"/>
    <w:rsid w:val="003B7EA8"/>
    <w:rsid w:val="003C08BA"/>
    <w:rsid w:val="003C1A35"/>
    <w:rsid w:val="003C248E"/>
    <w:rsid w:val="003C25E3"/>
    <w:rsid w:val="003C3760"/>
    <w:rsid w:val="003C3E21"/>
    <w:rsid w:val="003C4EB9"/>
    <w:rsid w:val="003C5022"/>
    <w:rsid w:val="003C561E"/>
    <w:rsid w:val="003C56A4"/>
    <w:rsid w:val="003C5DF3"/>
    <w:rsid w:val="003C7B14"/>
    <w:rsid w:val="003D0623"/>
    <w:rsid w:val="003D0CF2"/>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1AED"/>
    <w:rsid w:val="003E2A83"/>
    <w:rsid w:val="003E3615"/>
    <w:rsid w:val="003E3E15"/>
    <w:rsid w:val="003E4F8C"/>
    <w:rsid w:val="003E56CD"/>
    <w:rsid w:val="003E5DA9"/>
    <w:rsid w:val="003E6083"/>
    <w:rsid w:val="003E6541"/>
    <w:rsid w:val="003E65A2"/>
    <w:rsid w:val="003E6AAE"/>
    <w:rsid w:val="003E733B"/>
    <w:rsid w:val="003F1FEA"/>
    <w:rsid w:val="003F20A1"/>
    <w:rsid w:val="003F330D"/>
    <w:rsid w:val="003F4F59"/>
    <w:rsid w:val="003F51C4"/>
    <w:rsid w:val="003F6797"/>
    <w:rsid w:val="003F6821"/>
    <w:rsid w:val="003F6839"/>
    <w:rsid w:val="003F6A15"/>
    <w:rsid w:val="003F6D7C"/>
    <w:rsid w:val="00400BAA"/>
    <w:rsid w:val="0040121B"/>
    <w:rsid w:val="00401C4C"/>
    <w:rsid w:val="00402698"/>
    <w:rsid w:val="004028AC"/>
    <w:rsid w:val="00403375"/>
    <w:rsid w:val="004034C4"/>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502D"/>
    <w:rsid w:val="004150E3"/>
    <w:rsid w:val="004151AA"/>
    <w:rsid w:val="00415DC7"/>
    <w:rsid w:val="004164FE"/>
    <w:rsid w:val="00416784"/>
    <w:rsid w:val="004167EE"/>
    <w:rsid w:val="00417BD6"/>
    <w:rsid w:val="00420272"/>
    <w:rsid w:val="00421812"/>
    <w:rsid w:val="00422120"/>
    <w:rsid w:val="00422296"/>
    <w:rsid w:val="004225A7"/>
    <w:rsid w:val="00422C17"/>
    <w:rsid w:val="00423FB7"/>
    <w:rsid w:val="004244E9"/>
    <w:rsid w:val="00424AE2"/>
    <w:rsid w:val="00424F8F"/>
    <w:rsid w:val="004252C8"/>
    <w:rsid w:val="00426412"/>
    <w:rsid w:val="004264A6"/>
    <w:rsid w:val="00427626"/>
    <w:rsid w:val="0042769E"/>
    <w:rsid w:val="00430075"/>
    <w:rsid w:val="004305E1"/>
    <w:rsid w:val="00430EBD"/>
    <w:rsid w:val="004310C8"/>
    <w:rsid w:val="004325BF"/>
    <w:rsid w:val="00432885"/>
    <w:rsid w:val="00432A06"/>
    <w:rsid w:val="00433307"/>
    <w:rsid w:val="00433B22"/>
    <w:rsid w:val="0043429F"/>
    <w:rsid w:val="0043489E"/>
    <w:rsid w:val="00434902"/>
    <w:rsid w:val="00435384"/>
    <w:rsid w:val="00435DA0"/>
    <w:rsid w:val="00435EB3"/>
    <w:rsid w:val="004363DE"/>
    <w:rsid w:val="00436EB9"/>
    <w:rsid w:val="004408E8"/>
    <w:rsid w:val="00440E13"/>
    <w:rsid w:val="00441830"/>
    <w:rsid w:val="00442304"/>
    <w:rsid w:val="0044266E"/>
    <w:rsid w:val="004427A4"/>
    <w:rsid w:val="00442C13"/>
    <w:rsid w:val="00443B10"/>
    <w:rsid w:val="0044438F"/>
    <w:rsid w:val="00444844"/>
    <w:rsid w:val="00444B51"/>
    <w:rsid w:val="00444ECE"/>
    <w:rsid w:val="00445E9C"/>
    <w:rsid w:val="004463C1"/>
    <w:rsid w:val="00447054"/>
    <w:rsid w:val="00447F88"/>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999"/>
    <w:rsid w:val="00460BDD"/>
    <w:rsid w:val="00460CCE"/>
    <w:rsid w:val="00460E17"/>
    <w:rsid w:val="00461367"/>
    <w:rsid w:val="004613ED"/>
    <w:rsid w:val="00461792"/>
    <w:rsid w:val="00461D11"/>
    <w:rsid w:val="004623C9"/>
    <w:rsid w:val="004625EC"/>
    <w:rsid w:val="004627D3"/>
    <w:rsid w:val="004631BC"/>
    <w:rsid w:val="00463841"/>
    <w:rsid w:val="0046385F"/>
    <w:rsid w:val="00463949"/>
    <w:rsid w:val="00463A76"/>
    <w:rsid w:val="00464569"/>
    <w:rsid w:val="00464644"/>
    <w:rsid w:val="00464ED5"/>
    <w:rsid w:val="00464F8E"/>
    <w:rsid w:val="00465AFF"/>
    <w:rsid w:val="004663C1"/>
    <w:rsid w:val="0046733D"/>
    <w:rsid w:val="004703C6"/>
    <w:rsid w:val="00470BAB"/>
    <w:rsid w:val="004716AA"/>
    <w:rsid w:val="00471758"/>
    <w:rsid w:val="00471ABF"/>
    <w:rsid w:val="00472C07"/>
    <w:rsid w:val="00473A39"/>
    <w:rsid w:val="00473E92"/>
    <w:rsid w:val="0047518F"/>
    <w:rsid w:val="00475726"/>
    <w:rsid w:val="00475D84"/>
    <w:rsid w:val="00475FE8"/>
    <w:rsid w:val="004762D9"/>
    <w:rsid w:val="00477349"/>
    <w:rsid w:val="00477470"/>
    <w:rsid w:val="00477DF4"/>
    <w:rsid w:val="004804AF"/>
    <w:rsid w:val="00480E8A"/>
    <w:rsid w:val="00481F72"/>
    <w:rsid w:val="00481F89"/>
    <w:rsid w:val="004833FC"/>
    <w:rsid w:val="00484713"/>
    <w:rsid w:val="00484BF4"/>
    <w:rsid w:val="0048636F"/>
    <w:rsid w:val="00486DAB"/>
    <w:rsid w:val="00487341"/>
    <w:rsid w:val="00487DFA"/>
    <w:rsid w:val="00490583"/>
    <w:rsid w:val="00490A6D"/>
    <w:rsid w:val="004912E3"/>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3B4"/>
    <w:rsid w:val="004A0A79"/>
    <w:rsid w:val="004A1404"/>
    <w:rsid w:val="004A1A9F"/>
    <w:rsid w:val="004A27DA"/>
    <w:rsid w:val="004A2D1A"/>
    <w:rsid w:val="004A3602"/>
    <w:rsid w:val="004A4194"/>
    <w:rsid w:val="004A4BBF"/>
    <w:rsid w:val="004A5880"/>
    <w:rsid w:val="004A6510"/>
    <w:rsid w:val="004B0261"/>
    <w:rsid w:val="004B05CE"/>
    <w:rsid w:val="004B09ED"/>
    <w:rsid w:val="004B0C50"/>
    <w:rsid w:val="004B0D31"/>
    <w:rsid w:val="004B1116"/>
    <w:rsid w:val="004B26E6"/>
    <w:rsid w:val="004B2B33"/>
    <w:rsid w:val="004B3148"/>
    <w:rsid w:val="004B3295"/>
    <w:rsid w:val="004B4458"/>
    <w:rsid w:val="004B4566"/>
    <w:rsid w:val="004B51AC"/>
    <w:rsid w:val="004B716C"/>
    <w:rsid w:val="004B723F"/>
    <w:rsid w:val="004B7887"/>
    <w:rsid w:val="004B799F"/>
    <w:rsid w:val="004C00F0"/>
    <w:rsid w:val="004C0100"/>
    <w:rsid w:val="004C052D"/>
    <w:rsid w:val="004C09DD"/>
    <w:rsid w:val="004C0F60"/>
    <w:rsid w:val="004C25D0"/>
    <w:rsid w:val="004C2828"/>
    <w:rsid w:val="004C3B83"/>
    <w:rsid w:val="004C4757"/>
    <w:rsid w:val="004C5E09"/>
    <w:rsid w:val="004C67D8"/>
    <w:rsid w:val="004C696D"/>
    <w:rsid w:val="004C746F"/>
    <w:rsid w:val="004D0B8F"/>
    <w:rsid w:val="004D0DA3"/>
    <w:rsid w:val="004D0F9A"/>
    <w:rsid w:val="004D0FA0"/>
    <w:rsid w:val="004D1234"/>
    <w:rsid w:val="004D1F9F"/>
    <w:rsid w:val="004D2D31"/>
    <w:rsid w:val="004D3E91"/>
    <w:rsid w:val="004D42DC"/>
    <w:rsid w:val="004D4640"/>
    <w:rsid w:val="004D4ABF"/>
    <w:rsid w:val="004D5F1C"/>
    <w:rsid w:val="004D5FE9"/>
    <w:rsid w:val="004D66E1"/>
    <w:rsid w:val="004D6CF9"/>
    <w:rsid w:val="004D7148"/>
    <w:rsid w:val="004D72B8"/>
    <w:rsid w:val="004E06B3"/>
    <w:rsid w:val="004E1758"/>
    <w:rsid w:val="004E1C1A"/>
    <w:rsid w:val="004E21B8"/>
    <w:rsid w:val="004E2D00"/>
    <w:rsid w:val="004E30ED"/>
    <w:rsid w:val="004E32EC"/>
    <w:rsid w:val="004E3549"/>
    <w:rsid w:val="004E4011"/>
    <w:rsid w:val="004E45E8"/>
    <w:rsid w:val="004E67AC"/>
    <w:rsid w:val="004E6E10"/>
    <w:rsid w:val="004E7163"/>
    <w:rsid w:val="004E75B2"/>
    <w:rsid w:val="004E7CB0"/>
    <w:rsid w:val="004E7CEA"/>
    <w:rsid w:val="004F0854"/>
    <w:rsid w:val="004F08FC"/>
    <w:rsid w:val="004F0E19"/>
    <w:rsid w:val="004F20F4"/>
    <w:rsid w:val="004F2323"/>
    <w:rsid w:val="004F2642"/>
    <w:rsid w:val="004F27DC"/>
    <w:rsid w:val="004F297C"/>
    <w:rsid w:val="004F3EB4"/>
    <w:rsid w:val="004F54C9"/>
    <w:rsid w:val="004F54FC"/>
    <w:rsid w:val="004F5A44"/>
    <w:rsid w:val="004F611A"/>
    <w:rsid w:val="004F65AF"/>
    <w:rsid w:val="004F65E9"/>
    <w:rsid w:val="005009D4"/>
    <w:rsid w:val="0050187A"/>
    <w:rsid w:val="00502963"/>
    <w:rsid w:val="0050323F"/>
    <w:rsid w:val="005040B3"/>
    <w:rsid w:val="00504571"/>
    <w:rsid w:val="00504735"/>
    <w:rsid w:val="0050511A"/>
    <w:rsid w:val="005058BE"/>
    <w:rsid w:val="005067A9"/>
    <w:rsid w:val="00506A67"/>
    <w:rsid w:val="00506DE9"/>
    <w:rsid w:val="00507549"/>
    <w:rsid w:val="005107CF"/>
    <w:rsid w:val="00511FBF"/>
    <w:rsid w:val="00511FF7"/>
    <w:rsid w:val="00512BD7"/>
    <w:rsid w:val="005131F7"/>
    <w:rsid w:val="0051382D"/>
    <w:rsid w:val="00513BAC"/>
    <w:rsid w:val="005141A6"/>
    <w:rsid w:val="00514314"/>
    <w:rsid w:val="00514517"/>
    <w:rsid w:val="00514B7D"/>
    <w:rsid w:val="00515761"/>
    <w:rsid w:val="00515EF8"/>
    <w:rsid w:val="005168D7"/>
    <w:rsid w:val="00517599"/>
    <w:rsid w:val="00517953"/>
    <w:rsid w:val="005209D9"/>
    <w:rsid w:val="005213F7"/>
    <w:rsid w:val="00522191"/>
    <w:rsid w:val="005229C2"/>
    <w:rsid w:val="00523298"/>
    <w:rsid w:val="0052405E"/>
    <w:rsid w:val="00526C01"/>
    <w:rsid w:val="00526E67"/>
    <w:rsid w:val="005272C8"/>
    <w:rsid w:val="005303DA"/>
    <w:rsid w:val="005304D5"/>
    <w:rsid w:val="00530DA9"/>
    <w:rsid w:val="00530E32"/>
    <w:rsid w:val="00531103"/>
    <w:rsid w:val="005311F4"/>
    <w:rsid w:val="005315F6"/>
    <w:rsid w:val="00531FBC"/>
    <w:rsid w:val="005321F8"/>
    <w:rsid w:val="005327B0"/>
    <w:rsid w:val="00532DED"/>
    <w:rsid w:val="00533321"/>
    <w:rsid w:val="00533563"/>
    <w:rsid w:val="0053452A"/>
    <w:rsid w:val="005357BE"/>
    <w:rsid w:val="005359EA"/>
    <w:rsid w:val="00535A70"/>
    <w:rsid w:val="005368EA"/>
    <w:rsid w:val="00537202"/>
    <w:rsid w:val="00537A06"/>
    <w:rsid w:val="00537D3B"/>
    <w:rsid w:val="00540844"/>
    <w:rsid w:val="00541B70"/>
    <w:rsid w:val="00542180"/>
    <w:rsid w:val="005426C9"/>
    <w:rsid w:val="005426CF"/>
    <w:rsid w:val="00542A44"/>
    <w:rsid w:val="00542AE7"/>
    <w:rsid w:val="00543125"/>
    <w:rsid w:val="005441EB"/>
    <w:rsid w:val="00544D11"/>
    <w:rsid w:val="00544D69"/>
    <w:rsid w:val="00544E04"/>
    <w:rsid w:val="0054544F"/>
    <w:rsid w:val="00545BEA"/>
    <w:rsid w:val="00545E06"/>
    <w:rsid w:val="00546217"/>
    <w:rsid w:val="00547224"/>
    <w:rsid w:val="00547F9C"/>
    <w:rsid w:val="00550286"/>
    <w:rsid w:val="00550411"/>
    <w:rsid w:val="00550A23"/>
    <w:rsid w:val="00550E3E"/>
    <w:rsid w:val="00550F97"/>
    <w:rsid w:val="00551956"/>
    <w:rsid w:val="00551A83"/>
    <w:rsid w:val="0055255E"/>
    <w:rsid w:val="00552B0C"/>
    <w:rsid w:val="00553248"/>
    <w:rsid w:val="00553AD0"/>
    <w:rsid w:val="00553E94"/>
    <w:rsid w:val="00554465"/>
    <w:rsid w:val="00554563"/>
    <w:rsid w:val="005547E3"/>
    <w:rsid w:val="00554E89"/>
    <w:rsid w:val="005553BB"/>
    <w:rsid w:val="0055554B"/>
    <w:rsid w:val="005568E9"/>
    <w:rsid w:val="00556C6F"/>
    <w:rsid w:val="005619EF"/>
    <w:rsid w:val="00561C50"/>
    <w:rsid w:val="00561E99"/>
    <w:rsid w:val="0056236D"/>
    <w:rsid w:val="0056245C"/>
    <w:rsid w:val="005629B6"/>
    <w:rsid w:val="00562EC2"/>
    <w:rsid w:val="00563D62"/>
    <w:rsid w:val="0056414D"/>
    <w:rsid w:val="0056513C"/>
    <w:rsid w:val="00565502"/>
    <w:rsid w:val="00566ABC"/>
    <w:rsid w:val="00566FC7"/>
    <w:rsid w:val="005702CF"/>
    <w:rsid w:val="00570DA9"/>
    <w:rsid w:val="00571048"/>
    <w:rsid w:val="00571481"/>
    <w:rsid w:val="00571B85"/>
    <w:rsid w:val="00572502"/>
    <w:rsid w:val="00574117"/>
    <w:rsid w:val="0057610B"/>
    <w:rsid w:val="00576128"/>
    <w:rsid w:val="00576D2A"/>
    <w:rsid w:val="00577D36"/>
    <w:rsid w:val="0058069D"/>
    <w:rsid w:val="00580A10"/>
    <w:rsid w:val="00580E20"/>
    <w:rsid w:val="00581D28"/>
    <w:rsid w:val="005826A8"/>
    <w:rsid w:val="00582A18"/>
    <w:rsid w:val="00582A34"/>
    <w:rsid w:val="00582A6D"/>
    <w:rsid w:val="005840BB"/>
    <w:rsid w:val="005844D8"/>
    <w:rsid w:val="005851ED"/>
    <w:rsid w:val="005857BD"/>
    <w:rsid w:val="00585AB2"/>
    <w:rsid w:val="00586540"/>
    <w:rsid w:val="00586614"/>
    <w:rsid w:val="00586F96"/>
    <w:rsid w:val="0058719B"/>
    <w:rsid w:val="005873CF"/>
    <w:rsid w:val="00590599"/>
    <w:rsid w:val="005908BC"/>
    <w:rsid w:val="00590B19"/>
    <w:rsid w:val="00590B57"/>
    <w:rsid w:val="00590C43"/>
    <w:rsid w:val="0059250B"/>
    <w:rsid w:val="00593BE5"/>
    <w:rsid w:val="00593CCC"/>
    <w:rsid w:val="005941AF"/>
    <w:rsid w:val="005942E7"/>
    <w:rsid w:val="0059493B"/>
    <w:rsid w:val="005968CA"/>
    <w:rsid w:val="0059710B"/>
    <w:rsid w:val="00597827"/>
    <w:rsid w:val="005A006A"/>
    <w:rsid w:val="005A0E0D"/>
    <w:rsid w:val="005A1C96"/>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07C"/>
    <w:rsid w:val="005B0A24"/>
    <w:rsid w:val="005B140F"/>
    <w:rsid w:val="005B2C5B"/>
    <w:rsid w:val="005B387D"/>
    <w:rsid w:val="005B43D7"/>
    <w:rsid w:val="005B44B5"/>
    <w:rsid w:val="005B4E42"/>
    <w:rsid w:val="005B5265"/>
    <w:rsid w:val="005B5769"/>
    <w:rsid w:val="005B57DD"/>
    <w:rsid w:val="005B5DB9"/>
    <w:rsid w:val="005B61FA"/>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D20"/>
    <w:rsid w:val="005C3DF8"/>
    <w:rsid w:val="005C3E83"/>
    <w:rsid w:val="005C4E68"/>
    <w:rsid w:val="005C52B9"/>
    <w:rsid w:val="005C5495"/>
    <w:rsid w:val="005C65D0"/>
    <w:rsid w:val="005C66A0"/>
    <w:rsid w:val="005C68C6"/>
    <w:rsid w:val="005C7870"/>
    <w:rsid w:val="005D0172"/>
    <w:rsid w:val="005D1994"/>
    <w:rsid w:val="005D1CAA"/>
    <w:rsid w:val="005D2764"/>
    <w:rsid w:val="005D2A37"/>
    <w:rsid w:val="005D2E43"/>
    <w:rsid w:val="005D330B"/>
    <w:rsid w:val="005D35FD"/>
    <w:rsid w:val="005D5F8C"/>
    <w:rsid w:val="005D6C67"/>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5B19"/>
    <w:rsid w:val="005F6E3D"/>
    <w:rsid w:val="005F7C3F"/>
    <w:rsid w:val="006000CC"/>
    <w:rsid w:val="00601159"/>
    <w:rsid w:val="00601872"/>
    <w:rsid w:val="006028F5"/>
    <w:rsid w:val="006030B8"/>
    <w:rsid w:val="0060328D"/>
    <w:rsid w:val="006033A3"/>
    <w:rsid w:val="006034E1"/>
    <w:rsid w:val="00603F4B"/>
    <w:rsid w:val="006042A9"/>
    <w:rsid w:val="00604D32"/>
    <w:rsid w:val="00606052"/>
    <w:rsid w:val="0060668B"/>
    <w:rsid w:val="00606D2B"/>
    <w:rsid w:val="0060705A"/>
    <w:rsid w:val="006072FC"/>
    <w:rsid w:val="0060761B"/>
    <w:rsid w:val="0060794A"/>
    <w:rsid w:val="0061091D"/>
    <w:rsid w:val="00610BFF"/>
    <w:rsid w:val="00610FF0"/>
    <w:rsid w:val="0061182D"/>
    <w:rsid w:val="00611B12"/>
    <w:rsid w:val="006120A5"/>
    <w:rsid w:val="00612EAC"/>
    <w:rsid w:val="00614295"/>
    <w:rsid w:val="00615423"/>
    <w:rsid w:val="006159A9"/>
    <w:rsid w:val="00617055"/>
    <w:rsid w:val="006171D1"/>
    <w:rsid w:val="00617508"/>
    <w:rsid w:val="006176C5"/>
    <w:rsid w:val="00617853"/>
    <w:rsid w:val="00617920"/>
    <w:rsid w:val="0062000D"/>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033"/>
    <w:rsid w:val="00635973"/>
    <w:rsid w:val="006365D7"/>
    <w:rsid w:val="006366E7"/>
    <w:rsid w:val="00636AC3"/>
    <w:rsid w:val="006377A4"/>
    <w:rsid w:val="0064255F"/>
    <w:rsid w:val="00642CC2"/>
    <w:rsid w:val="00642DA8"/>
    <w:rsid w:val="00642F7B"/>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3288"/>
    <w:rsid w:val="0065452A"/>
    <w:rsid w:val="0065561C"/>
    <w:rsid w:val="00655836"/>
    <w:rsid w:val="006558FA"/>
    <w:rsid w:val="00655E9F"/>
    <w:rsid w:val="00655F09"/>
    <w:rsid w:val="00656670"/>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39D"/>
    <w:rsid w:val="00665BC9"/>
    <w:rsid w:val="00665FCA"/>
    <w:rsid w:val="006667EB"/>
    <w:rsid w:val="00666CA5"/>
    <w:rsid w:val="00667105"/>
    <w:rsid w:val="0066779A"/>
    <w:rsid w:val="006679E5"/>
    <w:rsid w:val="00667BE1"/>
    <w:rsid w:val="00667E30"/>
    <w:rsid w:val="00670249"/>
    <w:rsid w:val="006711B4"/>
    <w:rsid w:val="00671EFD"/>
    <w:rsid w:val="00672150"/>
    <w:rsid w:val="006722A4"/>
    <w:rsid w:val="00672AA1"/>
    <w:rsid w:val="006733BA"/>
    <w:rsid w:val="00673430"/>
    <w:rsid w:val="00674DA9"/>
    <w:rsid w:val="00674E9E"/>
    <w:rsid w:val="00675E70"/>
    <w:rsid w:val="00676080"/>
    <w:rsid w:val="00676399"/>
    <w:rsid w:val="006764E2"/>
    <w:rsid w:val="00676B77"/>
    <w:rsid w:val="00676BFC"/>
    <w:rsid w:val="00677895"/>
    <w:rsid w:val="00677A76"/>
    <w:rsid w:val="00680C3F"/>
    <w:rsid w:val="006810C6"/>
    <w:rsid w:val="00682173"/>
    <w:rsid w:val="00682523"/>
    <w:rsid w:val="0068259C"/>
    <w:rsid w:val="00683143"/>
    <w:rsid w:val="00683AC4"/>
    <w:rsid w:val="00683DE4"/>
    <w:rsid w:val="00684209"/>
    <w:rsid w:val="00684B43"/>
    <w:rsid w:val="00685028"/>
    <w:rsid w:val="006852A6"/>
    <w:rsid w:val="006860DB"/>
    <w:rsid w:val="00686C6B"/>
    <w:rsid w:val="00686E98"/>
    <w:rsid w:val="00686F81"/>
    <w:rsid w:val="006873D2"/>
    <w:rsid w:val="00687C3D"/>
    <w:rsid w:val="00687CA0"/>
    <w:rsid w:val="00691D1B"/>
    <w:rsid w:val="00691D7D"/>
    <w:rsid w:val="0069332B"/>
    <w:rsid w:val="00693829"/>
    <w:rsid w:val="006939CA"/>
    <w:rsid w:val="006941AF"/>
    <w:rsid w:val="00694201"/>
    <w:rsid w:val="0069449D"/>
    <w:rsid w:val="00695771"/>
    <w:rsid w:val="00695972"/>
    <w:rsid w:val="00696BF5"/>
    <w:rsid w:val="00696F56"/>
    <w:rsid w:val="00696FE5"/>
    <w:rsid w:val="0069773D"/>
    <w:rsid w:val="006A0F73"/>
    <w:rsid w:val="006A107C"/>
    <w:rsid w:val="006A1248"/>
    <w:rsid w:val="006A24C1"/>
    <w:rsid w:val="006A2877"/>
    <w:rsid w:val="006A3234"/>
    <w:rsid w:val="006A32C1"/>
    <w:rsid w:val="006A3615"/>
    <w:rsid w:val="006A3DD5"/>
    <w:rsid w:val="006A451F"/>
    <w:rsid w:val="006A4A36"/>
    <w:rsid w:val="006A4B08"/>
    <w:rsid w:val="006A508E"/>
    <w:rsid w:val="006A5A04"/>
    <w:rsid w:val="006A5E4D"/>
    <w:rsid w:val="006A5EFB"/>
    <w:rsid w:val="006A715A"/>
    <w:rsid w:val="006B04F8"/>
    <w:rsid w:val="006B1665"/>
    <w:rsid w:val="006B18F7"/>
    <w:rsid w:val="006B1BB9"/>
    <w:rsid w:val="006B21F3"/>
    <w:rsid w:val="006B27A6"/>
    <w:rsid w:val="006B2B7B"/>
    <w:rsid w:val="006B3E21"/>
    <w:rsid w:val="006B4275"/>
    <w:rsid w:val="006B4FF1"/>
    <w:rsid w:val="006B505B"/>
    <w:rsid w:val="006B5680"/>
    <w:rsid w:val="006B59B0"/>
    <w:rsid w:val="006B6ECB"/>
    <w:rsid w:val="006B710F"/>
    <w:rsid w:val="006B71F1"/>
    <w:rsid w:val="006C06DA"/>
    <w:rsid w:val="006C1324"/>
    <w:rsid w:val="006C1BAA"/>
    <w:rsid w:val="006C3364"/>
    <w:rsid w:val="006C35E8"/>
    <w:rsid w:val="006C4A6B"/>
    <w:rsid w:val="006C5171"/>
    <w:rsid w:val="006C5606"/>
    <w:rsid w:val="006C5748"/>
    <w:rsid w:val="006C627F"/>
    <w:rsid w:val="006C62C4"/>
    <w:rsid w:val="006C6326"/>
    <w:rsid w:val="006C64BC"/>
    <w:rsid w:val="006C6B02"/>
    <w:rsid w:val="006D05B9"/>
    <w:rsid w:val="006D1527"/>
    <w:rsid w:val="006D18F5"/>
    <w:rsid w:val="006D224C"/>
    <w:rsid w:val="006D2A87"/>
    <w:rsid w:val="006D3425"/>
    <w:rsid w:val="006D358B"/>
    <w:rsid w:val="006D45DB"/>
    <w:rsid w:val="006D460F"/>
    <w:rsid w:val="006D531F"/>
    <w:rsid w:val="006D53B0"/>
    <w:rsid w:val="006D54DF"/>
    <w:rsid w:val="006D5CC7"/>
    <w:rsid w:val="006D6188"/>
    <w:rsid w:val="006D68D0"/>
    <w:rsid w:val="006D7481"/>
    <w:rsid w:val="006D7517"/>
    <w:rsid w:val="006E1828"/>
    <w:rsid w:val="006E207C"/>
    <w:rsid w:val="006E270F"/>
    <w:rsid w:val="006E3F6F"/>
    <w:rsid w:val="006E47A4"/>
    <w:rsid w:val="006E47E7"/>
    <w:rsid w:val="006E4936"/>
    <w:rsid w:val="006E50F0"/>
    <w:rsid w:val="006E55E7"/>
    <w:rsid w:val="006E5694"/>
    <w:rsid w:val="006E5C68"/>
    <w:rsid w:val="006E6C80"/>
    <w:rsid w:val="006F011D"/>
    <w:rsid w:val="006F185F"/>
    <w:rsid w:val="006F225D"/>
    <w:rsid w:val="006F330E"/>
    <w:rsid w:val="006F3949"/>
    <w:rsid w:val="006F40AF"/>
    <w:rsid w:val="006F43F1"/>
    <w:rsid w:val="006F4BF1"/>
    <w:rsid w:val="006F626C"/>
    <w:rsid w:val="006F629D"/>
    <w:rsid w:val="006F79A3"/>
    <w:rsid w:val="006F7A3E"/>
    <w:rsid w:val="006F7D79"/>
    <w:rsid w:val="00700C3C"/>
    <w:rsid w:val="00700F14"/>
    <w:rsid w:val="00701570"/>
    <w:rsid w:val="007018C7"/>
    <w:rsid w:val="007025E0"/>
    <w:rsid w:val="00702DB9"/>
    <w:rsid w:val="00703C91"/>
    <w:rsid w:val="00704271"/>
    <w:rsid w:val="007046CF"/>
    <w:rsid w:val="00704E8E"/>
    <w:rsid w:val="0070640A"/>
    <w:rsid w:val="00706499"/>
    <w:rsid w:val="00706600"/>
    <w:rsid w:val="00706E0C"/>
    <w:rsid w:val="00706E3F"/>
    <w:rsid w:val="00710E06"/>
    <w:rsid w:val="00710F55"/>
    <w:rsid w:val="007124BF"/>
    <w:rsid w:val="007126DA"/>
    <w:rsid w:val="00713412"/>
    <w:rsid w:val="0071391E"/>
    <w:rsid w:val="007139B5"/>
    <w:rsid w:val="0071458E"/>
    <w:rsid w:val="00715DBB"/>
    <w:rsid w:val="00716BD7"/>
    <w:rsid w:val="00716FB6"/>
    <w:rsid w:val="00717862"/>
    <w:rsid w:val="00721E4C"/>
    <w:rsid w:val="007223DD"/>
    <w:rsid w:val="00722462"/>
    <w:rsid w:val="007224CE"/>
    <w:rsid w:val="007226DF"/>
    <w:rsid w:val="00722B66"/>
    <w:rsid w:val="00722C85"/>
    <w:rsid w:val="00723E03"/>
    <w:rsid w:val="007249BC"/>
    <w:rsid w:val="00725325"/>
    <w:rsid w:val="00725BD4"/>
    <w:rsid w:val="00726AA8"/>
    <w:rsid w:val="00727FAA"/>
    <w:rsid w:val="0073072E"/>
    <w:rsid w:val="007309F8"/>
    <w:rsid w:val="00730A28"/>
    <w:rsid w:val="00730A42"/>
    <w:rsid w:val="00730C30"/>
    <w:rsid w:val="00731B2A"/>
    <w:rsid w:val="00731E2B"/>
    <w:rsid w:val="00731FBB"/>
    <w:rsid w:val="00732797"/>
    <w:rsid w:val="007337CC"/>
    <w:rsid w:val="007338C5"/>
    <w:rsid w:val="00734F17"/>
    <w:rsid w:val="007351BB"/>
    <w:rsid w:val="0073547B"/>
    <w:rsid w:val="007362A3"/>
    <w:rsid w:val="00736B23"/>
    <w:rsid w:val="00737487"/>
    <w:rsid w:val="00737BAE"/>
    <w:rsid w:val="00740070"/>
    <w:rsid w:val="007403D7"/>
    <w:rsid w:val="0074059A"/>
    <w:rsid w:val="007408EB"/>
    <w:rsid w:val="00740974"/>
    <w:rsid w:val="00741F6E"/>
    <w:rsid w:val="00742496"/>
    <w:rsid w:val="007427CE"/>
    <w:rsid w:val="00743BBC"/>
    <w:rsid w:val="00743C96"/>
    <w:rsid w:val="007444DA"/>
    <w:rsid w:val="00744848"/>
    <w:rsid w:val="00744AE5"/>
    <w:rsid w:val="00744D89"/>
    <w:rsid w:val="00747103"/>
    <w:rsid w:val="00747E60"/>
    <w:rsid w:val="00747F18"/>
    <w:rsid w:val="007508C3"/>
    <w:rsid w:val="00752E78"/>
    <w:rsid w:val="0075312E"/>
    <w:rsid w:val="00754906"/>
    <w:rsid w:val="0075532B"/>
    <w:rsid w:val="007554AC"/>
    <w:rsid w:val="0075696F"/>
    <w:rsid w:val="00756A7F"/>
    <w:rsid w:val="007570DC"/>
    <w:rsid w:val="007573D6"/>
    <w:rsid w:val="007575E2"/>
    <w:rsid w:val="0075789B"/>
    <w:rsid w:val="00757D58"/>
    <w:rsid w:val="00757E64"/>
    <w:rsid w:val="007600D0"/>
    <w:rsid w:val="00760132"/>
    <w:rsid w:val="00760BBF"/>
    <w:rsid w:val="00760DFC"/>
    <w:rsid w:val="00761BB8"/>
    <w:rsid w:val="00762494"/>
    <w:rsid w:val="00762E65"/>
    <w:rsid w:val="007633A0"/>
    <w:rsid w:val="0076381B"/>
    <w:rsid w:val="00763EBD"/>
    <w:rsid w:val="00764167"/>
    <w:rsid w:val="00764D3A"/>
    <w:rsid w:val="00765E83"/>
    <w:rsid w:val="00765F06"/>
    <w:rsid w:val="007662B7"/>
    <w:rsid w:val="00767E44"/>
    <w:rsid w:val="00770195"/>
    <w:rsid w:val="00770692"/>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8027F"/>
    <w:rsid w:val="00782505"/>
    <w:rsid w:val="0078357E"/>
    <w:rsid w:val="00783CBC"/>
    <w:rsid w:val="00784D93"/>
    <w:rsid w:val="007853C1"/>
    <w:rsid w:val="0078652B"/>
    <w:rsid w:val="0078685A"/>
    <w:rsid w:val="00787E1C"/>
    <w:rsid w:val="0079022D"/>
    <w:rsid w:val="00790562"/>
    <w:rsid w:val="00790C90"/>
    <w:rsid w:val="00792BBF"/>
    <w:rsid w:val="00792C57"/>
    <w:rsid w:val="007936C3"/>
    <w:rsid w:val="00793A8D"/>
    <w:rsid w:val="00794877"/>
    <w:rsid w:val="00794EAE"/>
    <w:rsid w:val="00795476"/>
    <w:rsid w:val="0079569E"/>
    <w:rsid w:val="00796C4D"/>
    <w:rsid w:val="00796D3D"/>
    <w:rsid w:val="00796FE4"/>
    <w:rsid w:val="00797915"/>
    <w:rsid w:val="0079797A"/>
    <w:rsid w:val="00797EEB"/>
    <w:rsid w:val="007A0150"/>
    <w:rsid w:val="007A0BC8"/>
    <w:rsid w:val="007A0E43"/>
    <w:rsid w:val="007A19D2"/>
    <w:rsid w:val="007A19DB"/>
    <w:rsid w:val="007A1C78"/>
    <w:rsid w:val="007A2015"/>
    <w:rsid w:val="007A2512"/>
    <w:rsid w:val="007A2C5C"/>
    <w:rsid w:val="007A2EC4"/>
    <w:rsid w:val="007A41DC"/>
    <w:rsid w:val="007A4250"/>
    <w:rsid w:val="007A42D7"/>
    <w:rsid w:val="007A44D8"/>
    <w:rsid w:val="007A4B59"/>
    <w:rsid w:val="007A506B"/>
    <w:rsid w:val="007A64EF"/>
    <w:rsid w:val="007A65C1"/>
    <w:rsid w:val="007A660C"/>
    <w:rsid w:val="007A6622"/>
    <w:rsid w:val="007A67C3"/>
    <w:rsid w:val="007A6902"/>
    <w:rsid w:val="007A6C5F"/>
    <w:rsid w:val="007A6CB8"/>
    <w:rsid w:val="007A6F64"/>
    <w:rsid w:val="007A746E"/>
    <w:rsid w:val="007A79B5"/>
    <w:rsid w:val="007B0F19"/>
    <w:rsid w:val="007B13FD"/>
    <w:rsid w:val="007B1C54"/>
    <w:rsid w:val="007B1D2F"/>
    <w:rsid w:val="007B2E68"/>
    <w:rsid w:val="007B3C0A"/>
    <w:rsid w:val="007B3C31"/>
    <w:rsid w:val="007B3FF9"/>
    <w:rsid w:val="007B4365"/>
    <w:rsid w:val="007B478B"/>
    <w:rsid w:val="007B5B99"/>
    <w:rsid w:val="007B737D"/>
    <w:rsid w:val="007B7853"/>
    <w:rsid w:val="007B7AFC"/>
    <w:rsid w:val="007C04E5"/>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E26"/>
    <w:rsid w:val="007D1FA1"/>
    <w:rsid w:val="007D2AF2"/>
    <w:rsid w:val="007D350F"/>
    <w:rsid w:val="007D45DB"/>
    <w:rsid w:val="007D4B89"/>
    <w:rsid w:val="007D6A0C"/>
    <w:rsid w:val="007D6E63"/>
    <w:rsid w:val="007D7956"/>
    <w:rsid w:val="007D7A66"/>
    <w:rsid w:val="007D7D93"/>
    <w:rsid w:val="007E069A"/>
    <w:rsid w:val="007E0F66"/>
    <w:rsid w:val="007E2389"/>
    <w:rsid w:val="007E263C"/>
    <w:rsid w:val="007E2BA1"/>
    <w:rsid w:val="007E2DCF"/>
    <w:rsid w:val="007E2E56"/>
    <w:rsid w:val="007E3C06"/>
    <w:rsid w:val="007E46C2"/>
    <w:rsid w:val="007E4962"/>
    <w:rsid w:val="007E4CEB"/>
    <w:rsid w:val="007E5A3B"/>
    <w:rsid w:val="007E6B5B"/>
    <w:rsid w:val="007E778B"/>
    <w:rsid w:val="007E7F1B"/>
    <w:rsid w:val="007F0AE1"/>
    <w:rsid w:val="007F0BEB"/>
    <w:rsid w:val="007F1478"/>
    <w:rsid w:val="007F1548"/>
    <w:rsid w:val="007F1980"/>
    <w:rsid w:val="007F1F4C"/>
    <w:rsid w:val="007F2842"/>
    <w:rsid w:val="007F2AFD"/>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1264"/>
    <w:rsid w:val="008016A4"/>
    <w:rsid w:val="00801854"/>
    <w:rsid w:val="008019A9"/>
    <w:rsid w:val="00801D01"/>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0E0D"/>
    <w:rsid w:val="0081254A"/>
    <w:rsid w:val="00812A5B"/>
    <w:rsid w:val="00812E2E"/>
    <w:rsid w:val="00812FD8"/>
    <w:rsid w:val="008131F6"/>
    <w:rsid w:val="00813248"/>
    <w:rsid w:val="00813B83"/>
    <w:rsid w:val="00814467"/>
    <w:rsid w:val="008151A9"/>
    <w:rsid w:val="008166AF"/>
    <w:rsid w:val="008169ED"/>
    <w:rsid w:val="008171E4"/>
    <w:rsid w:val="008173BF"/>
    <w:rsid w:val="00817F72"/>
    <w:rsid w:val="0082115B"/>
    <w:rsid w:val="00822322"/>
    <w:rsid w:val="00822450"/>
    <w:rsid w:val="0082274F"/>
    <w:rsid w:val="008251B2"/>
    <w:rsid w:val="00826223"/>
    <w:rsid w:val="0082662A"/>
    <w:rsid w:val="008269A2"/>
    <w:rsid w:val="00827914"/>
    <w:rsid w:val="00827C2A"/>
    <w:rsid w:val="00830006"/>
    <w:rsid w:val="00830700"/>
    <w:rsid w:val="00830EFE"/>
    <w:rsid w:val="00831778"/>
    <w:rsid w:val="008323A9"/>
    <w:rsid w:val="008331E9"/>
    <w:rsid w:val="00833592"/>
    <w:rsid w:val="00833831"/>
    <w:rsid w:val="00834113"/>
    <w:rsid w:val="0083450A"/>
    <w:rsid w:val="0083468D"/>
    <w:rsid w:val="00834F9B"/>
    <w:rsid w:val="008354AC"/>
    <w:rsid w:val="00836356"/>
    <w:rsid w:val="00836E74"/>
    <w:rsid w:val="00837521"/>
    <w:rsid w:val="0084002F"/>
    <w:rsid w:val="008405BB"/>
    <w:rsid w:val="00841A24"/>
    <w:rsid w:val="0084269A"/>
    <w:rsid w:val="0084290F"/>
    <w:rsid w:val="00843375"/>
    <w:rsid w:val="00843B20"/>
    <w:rsid w:val="00843B56"/>
    <w:rsid w:val="00843CC7"/>
    <w:rsid w:val="00844E13"/>
    <w:rsid w:val="00845193"/>
    <w:rsid w:val="008458EB"/>
    <w:rsid w:val="00846441"/>
    <w:rsid w:val="00846CC4"/>
    <w:rsid w:val="00847269"/>
    <w:rsid w:val="008479B3"/>
    <w:rsid w:val="00847BE8"/>
    <w:rsid w:val="00847DBD"/>
    <w:rsid w:val="00850365"/>
    <w:rsid w:val="008503EF"/>
    <w:rsid w:val="00850FF6"/>
    <w:rsid w:val="008511FF"/>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232F"/>
    <w:rsid w:val="00862BF3"/>
    <w:rsid w:val="00863274"/>
    <w:rsid w:val="0086342D"/>
    <w:rsid w:val="008637F3"/>
    <w:rsid w:val="00863A4D"/>
    <w:rsid w:val="00863D28"/>
    <w:rsid w:val="00864B2D"/>
    <w:rsid w:val="008658BD"/>
    <w:rsid w:val="00865B8D"/>
    <w:rsid w:val="00866843"/>
    <w:rsid w:val="00866BCB"/>
    <w:rsid w:val="008676E7"/>
    <w:rsid w:val="008708F9"/>
    <w:rsid w:val="00870B26"/>
    <w:rsid w:val="00870F65"/>
    <w:rsid w:val="0087409C"/>
    <w:rsid w:val="008747DF"/>
    <w:rsid w:val="0087482D"/>
    <w:rsid w:val="00874A05"/>
    <w:rsid w:val="008758A6"/>
    <w:rsid w:val="00875FEC"/>
    <w:rsid w:val="0087690F"/>
    <w:rsid w:val="00877182"/>
    <w:rsid w:val="008813CF"/>
    <w:rsid w:val="0088247C"/>
    <w:rsid w:val="00882638"/>
    <w:rsid w:val="00882921"/>
    <w:rsid w:val="00883030"/>
    <w:rsid w:val="0088347C"/>
    <w:rsid w:val="0088395C"/>
    <w:rsid w:val="008842C5"/>
    <w:rsid w:val="00884C56"/>
    <w:rsid w:val="0088532F"/>
    <w:rsid w:val="00885856"/>
    <w:rsid w:val="0088636D"/>
    <w:rsid w:val="00887FBD"/>
    <w:rsid w:val="0089027E"/>
    <w:rsid w:val="00890305"/>
    <w:rsid w:val="008911CF"/>
    <w:rsid w:val="0089147A"/>
    <w:rsid w:val="008919BD"/>
    <w:rsid w:val="0089264F"/>
    <w:rsid w:val="0089266D"/>
    <w:rsid w:val="008932F4"/>
    <w:rsid w:val="008935A0"/>
    <w:rsid w:val="008939C8"/>
    <w:rsid w:val="00894C24"/>
    <w:rsid w:val="00895ACA"/>
    <w:rsid w:val="00895D7A"/>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53C"/>
    <w:rsid w:val="008B20F2"/>
    <w:rsid w:val="008B2CFE"/>
    <w:rsid w:val="008B3114"/>
    <w:rsid w:val="008B3B95"/>
    <w:rsid w:val="008B58E1"/>
    <w:rsid w:val="008B58E9"/>
    <w:rsid w:val="008B6EF3"/>
    <w:rsid w:val="008B6EF9"/>
    <w:rsid w:val="008B6F19"/>
    <w:rsid w:val="008C04C0"/>
    <w:rsid w:val="008C079E"/>
    <w:rsid w:val="008C14B0"/>
    <w:rsid w:val="008C25EE"/>
    <w:rsid w:val="008C29CB"/>
    <w:rsid w:val="008C2AE2"/>
    <w:rsid w:val="008C2EEA"/>
    <w:rsid w:val="008C395C"/>
    <w:rsid w:val="008C3F24"/>
    <w:rsid w:val="008C4C3E"/>
    <w:rsid w:val="008C4F9E"/>
    <w:rsid w:val="008C53DA"/>
    <w:rsid w:val="008C75A6"/>
    <w:rsid w:val="008D0F68"/>
    <w:rsid w:val="008D11C4"/>
    <w:rsid w:val="008D1F5C"/>
    <w:rsid w:val="008D2573"/>
    <w:rsid w:val="008D3363"/>
    <w:rsid w:val="008D4456"/>
    <w:rsid w:val="008D4B05"/>
    <w:rsid w:val="008D5336"/>
    <w:rsid w:val="008D5F00"/>
    <w:rsid w:val="008D70AC"/>
    <w:rsid w:val="008D7FDB"/>
    <w:rsid w:val="008E0029"/>
    <w:rsid w:val="008E2484"/>
    <w:rsid w:val="008E316A"/>
    <w:rsid w:val="008E325D"/>
    <w:rsid w:val="008E32DD"/>
    <w:rsid w:val="008E3F99"/>
    <w:rsid w:val="008E48E4"/>
    <w:rsid w:val="008E55C1"/>
    <w:rsid w:val="008E5660"/>
    <w:rsid w:val="008E6F13"/>
    <w:rsid w:val="008E6F14"/>
    <w:rsid w:val="008E7EB2"/>
    <w:rsid w:val="008F04CE"/>
    <w:rsid w:val="008F0733"/>
    <w:rsid w:val="008F160E"/>
    <w:rsid w:val="008F2709"/>
    <w:rsid w:val="008F59B6"/>
    <w:rsid w:val="008F71E2"/>
    <w:rsid w:val="008F742D"/>
    <w:rsid w:val="008F74EE"/>
    <w:rsid w:val="008F7AF1"/>
    <w:rsid w:val="009010BD"/>
    <w:rsid w:val="0090132E"/>
    <w:rsid w:val="0090134B"/>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21C7"/>
    <w:rsid w:val="00912375"/>
    <w:rsid w:val="0091356E"/>
    <w:rsid w:val="00913825"/>
    <w:rsid w:val="00913B00"/>
    <w:rsid w:val="00913B68"/>
    <w:rsid w:val="009142B4"/>
    <w:rsid w:val="00914FEB"/>
    <w:rsid w:val="00915A67"/>
    <w:rsid w:val="00915AB3"/>
    <w:rsid w:val="00915B44"/>
    <w:rsid w:val="0091655D"/>
    <w:rsid w:val="009165F8"/>
    <w:rsid w:val="00916BB2"/>
    <w:rsid w:val="009172F7"/>
    <w:rsid w:val="00917A73"/>
    <w:rsid w:val="00917D1B"/>
    <w:rsid w:val="00917D9D"/>
    <w:rsid w:val="00917DB7"/>
    <w:rsid w:val="00917F94"/>
    <w:rsid w:val="00921737"/>
    <w:rsid w:val="00922305"/>
    <w:rsid w:val="00922C22"/>
    <w:rsid w:val="009232DC"/>
    <w:rsid w:val="009234BA"/>
    <w:rsid w:val="009236A0"/>
    <w:rsid w:val="00923CE7"/>
    <w:rsid w:val="00923F10"/>
    <w:rsid w:val="0092410D"/>
    <w:rsid w:val="00924B1A"/>
    <w:rsid w:val="00925F83"/>
    <w:rsid w:val="009274E2"/>
    <w:rsid w:val="00927EFA"/>
    <w:rsid w:val="0093061E"/>
    <w:rsid w:val="00930782"/>
    <w:rsid w:val="00930D64"/>
    <w:rsid w:val="00931AEF"/>
    <w:rsid w:val="00931D91"/>
    <w:rsid w:val="00932052"/>
    <w:rsid w:val="00932A5C"/>
    <w:rsid w:val="009330B1"/>
    <w:rsid w:val="0093338C"/>
    <w:rsid w:val="00933839"/>
    <w:rsid w:val="00933A35"/>
    <w:rsid w:val="00934045"/>
    <w:rsid w:val="00934772"/>
    <w:rsid w:val="00935653"/>
    <w:rsid w:val="009367C5"/>
    <w:rsid w:val="009372F4"/>
    <w:rsid w:val="00937315"/>
    <w:rsid w:val="00937DD5"/>
    <w:rsid w:val="009409DE"/>
    <w:rsid w:val="0094100D"/>
    <w:rsid w:val="0094218B"/>
    <w:rsid w:val="00942266"/>
    <w:rsid w:val="009425C3"/>
    <w:rsid w:val="00942E5B"/>
    <w:rsid w:val="00943277"/>
    <w:rsid w:val="00944DA4"/>
    <w:rsid w:val="00944FB5"/>
    <w:rsid w:val="00947402"/>
    <w:rsid w:val="009506B5"/>
    <w:rsid w:val="00950A11"/>
    <w:rsid w:val="00950DE1"/>
    <w:rsid w:val="0095103B"/>
    <w:rsid w:val="009519BE"/>
    <w:rsid w:val="00951CDE"/>
    <w:rsid w:val="0095238B"/>
    <w:rsid w:val="009530DD"/>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FB0"/>
    <w:rsid w:val="00963277"/>
    <w:rsid w:val="00963423"/>
    <w:rsid w:val="009637FF"/>
    <w:rsid w:val="00963AEB"/>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7544"/>
    <w:rsid w:val="009777E6"/>
    <w:rsid w:val="00977B3C"/>
    <w:rsid w:val="00980B77"/>
    <w:rsid w:val="00980BD3"/>
    <w:rsid w:val="009818D8"/>
    <w:rsid w:val="009822ED"/>
    <w:rsid w:val="009824F2"/>
    <w:rsid w:val="00983FFA"/>
    <w:rsid w:val="009844BE"/>
    <w:rsid w:val="009857AF"/>
    <w:rsid w:val="00986E9E"/>
    <w:rsid w:val="00987E1D"/>
    <w:rsid w:val="00987F2F"/>
    <w:rsid w:val="009908A2"/>
    <w:rsid w:val="009918B0"/>
    <w:rsid w:val="00991F0C"/>
    <w:rsid w:val="00992ECE"/>
    <w:rsid w:val="00993C24"/>
    <w:rsid w:val="0099424F"/>
    <w:rsid w:val="009947E4"/>
    <w:rsid w:val="00995265"/>
    <w:rsid w:val="00995451"/>
    <w:rsid w:val="009962C0"/>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4C0"/>
    <w:rsid w:val="009A7B06"/>
    <w:rsid w:val="009B0102"/>
    <w:rsid w:val="009B0341"/>
    <w:rsid w:val="009B047B"/>
    <w:rsid w:val="009B241C"/>
    <w:rsid w:val="009B24AB"/>
    <w:rsid w:val="009B2E62"/>
    <w:rsid w:val="009B32F4"/>
    <w:rsid w:val="009B3C12"/>
    <w:rsid w:val="009B3EF2"/>
    <w:rsid w:val="009B43CF"/>
    <w:rsid w:val="009B6057"/>
    <w:rsid w:val="009B65B5"/>
    <w:rsid w:val="009C0427"/>
    <w:rsid w:val="009C3E7E"/>
    <w:rsid w:val="009C3F72"/>
    <w:rsid w:val="009C56A3"/>
    <w:rsid w:val="009C5B07"/>
    <w:rsid w:val="009C6842"/>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06C"/>
    <w:rsid w:val="009E14F8"/>
    <w:rsid w:val="009E33EC"/>
    <w:rsid w:val="009E450B"/>
    <w:rsid w:val="009E4C71"/>
    <w:rsid w:val="009E4EC0"/>
    <w:rsid w:val="009E4FD4"/>
    <w:rsid w:val="009E5BE4"/>
    <w:rsid w:val="009E60C8"/>
    <w:rsid w:val="009E6FAA"/>
    <w:rsid w:val="009F0022"/>
    <w:rsid w:val="009F005A"/>
    <w:rsid w:val="009F0323"/>
    <w:rsid w:val="009F0B9C"/>
    <w:rsid w:val="009F0ED0"/>
    <w:rsid w:val="009F0FAC"/>
    <w:rsid w:val="009F15D5"/>
    <w:rsid w:val="009F1B3F"/>
    <w:rsid w:val="009F25DC"/>
    <w:rsid w:val="009F2823"/>
    <w:rsid w:val="009F2879"/>
    <w:rsid w:val="009F2E11"/>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828"/>
    <w:rsid w:val="00A05A41"/>
    <w:rsid w:val="00A05A88"/>
    <w:rsid w:val="00A06D70"/>
    <w:rsid w:val="00A0770B"/>
    <w:rsid w:val="00A07CAF"/>
    <w:rsid w:val="00A103A0"/>
    <w:rsid w:val="00A106F6"/>
    <w:rsid w:val="00A10EB2"/>
    <w:rsid w:val="00A112AD"/>
    <w:rsid w:val="00A114F1"/>
    <w:rsid w:val="00A1164C"/>
    <w:rsid w:val="00A11BA5"/>
    <w:rsid w:val="00A11E44"/>
    <w:rsid w:val="00A126CF"/>
    <w:rsid w:val="00A1379D"/>
    <w:rsid w:val="00A14DF8"/>
    <w:rsid w:val="00A1686B"/>
    <w:rsid w:val="00A173D3"/>
    <w:rsid w:val="00A2072C"/>
    <w:rsid w:val="00A21500"/>
    <w:rsid w:val="00A21571"/>
    <w:rsid w:val="00A234D3"/>
    <w:rsid w:val="00A23B45"/>
    <w:rsid w:val="00A245CC"/>
    <w:rsid w:val="00A24EC7"/>
    <w:rsid w:val="00A25237"/>
    <w:rsid w:val="00A2640A"/>
    <w:rsid w:val="00A2658A"/>
    <w:rsid w:val="00A27F88"/>
    <w:rsid w:val="00A30021"/>
    <w:rsid w:val="00A303E1"/>
    <w:rsid w:val="00A308B8"/>
    <w:rsid w:val="00A30E54"/>
    <w:rsid w:val="00A30F7B"/>
    <w:rsid w:val="00A31A78"/>
    <w:rsid w:val="00A321DA"/>
    <w:rsid w:val="00A324E6"/>
    <w:rsid w:val="00A3273C"/>
    <w:rsid w:val="00A327B4"/>
    <w:rsid w:val="00A32C16"/>
    <w:rsid w:val="00A33C89"/>
    <w:rsid w:val="00A342DE"/>
    <w:rsid w:val="00A35A3B"/>
    <w:rsid w:val="00A35E1C"/>
    <w:rsid w:val="00A35FD1"/>
    <w:rsid w:val="00A36463"/>
    <w:rsid w:val="00A37451"/>
    <w:rsid w:val="00A40B25"/>
    <w:rsid w:val="00A40CF7"/>
    <w:rsid w:val="00A41426"/>
    <w:rsid w:val="00A42061"/>
    <w:rsid w:val="00A42407"/>
    <w:rsid w:val="00A42A7D"/>
    <w:rsid w:val="00A4313F"/>
    <w:rsid w:val="00A43F87"/>
    <w:rsid w:val="00A443C4"/>
    <w:rsid w:val="00A452BC"/>
    <w:rsid w:val="00A45C29"/>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DF1"/>
    <w:rsid w:val="00A64504"/>
    <w:rsid w:val="00A64B04"/>
    <w:rsid w:val="00A64FD6"/>
    <w:rsid w:val="00A6523B"/>
    <w:rsid w:val="00A655BE"/>
    <w:rsid w:val="00A6583A"/>
    <w:rsid w:val="00A65846"/>
    <w:rsid w:val="00A65B6C"/>
    <w:rsid w:val="00A65BF8"/>
    <w:rsid w:val="00A66FB9"/>
    <w:rsid w:val="00A67276"/>
    <w:rsid w:val="00A7059F"/>
    <w:rsid w:val="00A70E2E"/>
    <w:rsid w:val="00A71119"/>
    <w:rsid w:val="00A71AE0"/>
    <w:rsid w:val="00A72852"/>
    <w:rsid w:val="00A72D78"/>
    <w:rsid w:val="00A72F2C"/>
    <w:rsid w:val="00A732A3"/>
    <w:rsid w:val="00A736D5"/>
    <w:rsid w:val="00A73B2E"/>
    <w:rsid w:val="00A74DC0"/>
    <w:rsid w:val="00A751E4"/>
    <w:rsid w:val="00A755F1"/>
    <w:rsid w:val="00A756A7"/>
    <w:rsid w:val="00A758EE"/>
    <w:rsid w:val="00A767CD"/>
    <w:rsid w:val="00A76F7A"/>
    <w:rsid w:val="00A778DF"/>
    <w:rsid w:val="00A77D18"/>
    <w:rsid w:val="00A77ECC"/>
    <w:rsid w:val="00A800BE"/>
    <w:rsid w:val="00A8036E"/>
    <w:rsid w:val="00A80978"/>
    <w:rsid w:val="00A80E66"/>
    <w:rsid w:val="00A81639"/>
    <w:rsid w:val="00A818E2"/>
    <w:rsid w:val="00A81AC8"/>
    <w:rsid w:val="00A829DC"/>
    <w:rsid w:val="00A82F9B"/>
    <w:rsid w:val="00A83032"/>
    <w:rsid w:val="00A8342C"/>
    <w:rsid w:val="00A83C5E"/>
    <w:rsid w:val="00A8505C"/>
    <w:rsid w:val="00A85159"/>
    <w:rsid w:val="00A851DF"/>
    <w:rsid w:val="00A8785B"/>
    <w:rsid w:val="00A9050E"/>
    <w:rsid w:val="00A908FB"/>
    <w:rsid w:val="00A92790"/>
    <w:rsid w:val="00A92EDC"/>
    <w:rsid w:val="00A9357C"/>
    <w:rsid w:val="00A941F7"/>
    <w:rsid w:val="00A948F0"/>
    <w:rsid w:val="00A94A01"/>
    <w:rsid w:val="00A95060"/>
    <w:rsid w:val="00A955D5"/>
    <w:rsid w:val="00A96182"/>
    <w:rsid w:val="00A965E2"/>
    <w:rsid w:val="00A96C59"/>
    <w:rsid w:val="00A97125"/>
    <w:rsid w:val="00A97313"/>
    <w:rsid w:val="00AA0FDD"/>
    <w:rsid w:val="00AA1B08"/>
    <w:rsid w:val="00AA1FB7"/>
    <w:rsid w:val="00AA2599"/>
    <w:rsid w:val="00AA2B27"/>
    <w:rsid w:val="00AA2B49"/>
    <w:rsid w:val="00AA3F01"/>
    <w:rsid w:val="00AA4BE8"/>
    <w:rsid w:val="00AA4CD1"/>
    <w:rsid w:val="00AA5244"/>
    <w:rsid w:val="00AA696A"/>
    <w:rsid w:val="00AA6F7F"/>
    <w:rsid w:val="00AA7A87"/>
    <w:rsid w:val="00AB031A"/>
    <w:rsid w:val="00AB0993"/>
    <w:rsid w:val="00AB0AE2"/>
    <w:rsid w:val="00AB0EBF"/>
    <w:rsid w:val="00AB1163"/>
    <w:rsid w:val="00AB128D"/>
    <w:rsid w:val="00AB1E42"/>
    <w:rsid w:val="00AB4EC6"/>
    <w:rsid w:val="00AB682C"/>
    <w:rsid w:val="00AB6DBF"/>
    <w:rsid w:val="00AB7108"/>
    <w:rsid w:val="00AC012C"/>
    <w:rsid w:val="00AC0577"/>
    <w:rsid w:val="00AC08FC"/>
    <w:rsid w:val="00AC25EB"/>
    <w:rsid w:val="00AC3190"/>
    <w:rsid w:val="00AC3580"/>
    <w:rsid w:val="00AC39B5"/>
    <w:rsid w:val="00AC3A74"/>
    <w:rsid w:val="00AC57FD"/>
    <w:rsid w:val="00AC5954"/>
    <w:rsid w:val="00AC6100"/>
    <w:rsid w:val="00AC61AF"/>
    <w:rsid w:val="00AD04D6"/>
    <w:rsid w:val="00AD0C62"/>
    <w:rsid w:val="00AD0F4E"/>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5DB"/>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E32"/>
    <w:rsid w:val="00AE5290"/>
    <w:rsid w:val="00AE53C5"/>
    <w:rsid w:val="00AE54C4"/>
    <w:rsid w:val="00AE5845"/>
    <w:rsid w:val="00AE5F52"/>
    <w:rsid w:val="00AE6454"/>
    <w:rsid w:val="00AE6D54"/>
    <w:rsid w:val="00AE7710"/>
    <w:rsid w:val="00AE7999"/>
    <w:rsid w:val="00AE7D0F"/>
    <w:rsid w:val="00AF06FD"/>
    <w:rsid w:val="00AF0734"/>
    <w:rsid w:val="00AF0A2E"/>
    <w:rsid w:val="00AF0EDA"/>
    <w:rsid w:val="00AF0EE5"/>
    <w:rsid w:val="00AF1D5A"/>
    <w:rsid w:val="00AF2430"/>
    <w:rsid w:val="00AF2F7C"/>
    <w:rsid w:val="00AF2F84"/>
    <w:rsid w:val="00AF335D"/>
    <w:rsid w:val="00AF37F1"/>
    <w:rsid w:val="00AF3805"/>
    <w:rsid w:val="00AF3BCF"/>
    <w:rsid w:val="00AF3F29"/>
    <w:rsid w:val="00AF5751"/>
    <w:rsid w:val="00AF6D53"/>
    <w:rsid w:val="00AF75F5"/>
    <w:rsid w:val="00B003D7"/>
    <w:rsid w:val="00B00F7F"/>
    <w:rsid w:val="00B011ED"/>
    <w:rsid w:val="00B012B9"/>
    <w:rsid w:val="00B01BC9"/>
    <w:rsid w:val="00B01F6D"/>
    <w:rsid w:val="00B021CA"/>
    <w:rsid w:val="00B02507"/>
    <w:rsid w:val="00B02927"/>
    <w:rsid w:val="00B02C10"/>
    <w:rsid w:val="00B03250"/>
    <w:rsid w:val="00B036A6"/>
    <w:rsid w:val="00B03AB2"/>
    <w:rsid w:val="00B03DFF"/>
    <w:rsid w:val="00B04241"/>
    <w:rsid w:val="00B04740"/>
    <w:rsid w:val="00B04E56"/>
    <w:rsid w:val="00B04EE7"/>
    <w:rsid w:val="00B05D68"/>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B53"/>
    <w:rsid w:val="00B15C4F"/>
    <w:rsid w:val="00B16845"/>
    <w:rsid w:val="00B16A23"/>
    <w:rsid w:val="00B1754D"/>
    <w:rsid w:val="00B21470"/>
    <w:rsid w:val="00B2165D"/>
    <w:rsid w:val="00B21896"/>
    <w:rsid w:val="00B21DF6"/>
    <w:rsid w:val="00B2303F"/>
    <w:rsid w:val="00B23D07"/>
    <w:rsid w:val="00B25D67"/>
    <w:rsid w:val="00B261C1"/>
    <w:rsid w:val="00B261D6"/>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60A4"/>
    <w:rsid w:val="00B37E36"/>
    <w:rsid w:val="00B37FCE"/>
    <w:rsid w:val="00B402A7"/>
    <w:rsid w:val="00B402F8"/>
    <w:rsid w:val="00B40358"/>
    <w:rsid w:val="00B40A75"/>
    <w:rsid w:val="00B40D43"/>
    <w:rsid w:val="00B415A1"/>
    <w:rsid w:val="00B41E3E"/>
    <w:rsid w:val="00B41E96"/>
    <w:rsid w:val="00B42AE8"/>
    <w:rsid w:val="00B43085"/>
    <w:rsid w:val="00B434A6"/>
    <w:rsid w:val="00B4366C"/>
    <w:rsid w:val="00B44D26"/>
    <w:rsid w:val="00B470E9"/>
    <w:rsid w:val="00B47608"/>
    <w:rsid w:val="00B47AEE"/>
    <w:rsid w:val="00B47F39"/>
    <w:rsid w:val="00B5074C"/>
    <w:rsid w:val="00B50CBE"/>
    <w:rsid w:val="00B510FF"/>
    <w:rsid w:val="00B51377"/>
    <w:rsid w:val="00B5142D"/>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6A0"/>
    <w:rsid w:val="00B632E6"/>
    <w:rsid w:val="00B64628"/>
    <w:rsid w:val="00B65058"/>
    <w:rsid w:val="00B650CB"/>
    <w:rsid w:val="00B6521A"/>
    <w:rsid w:val="00B65421"/>
    <w:rsid w:val="00B656D9"/>
    <w:rsid w:val="00B65817"/>
    <w:rsid w:val="00B66649"/>
    <w:rsid w:val="00B66962"/>
    <w:rsid w:val="00B67568"/>
    <w:rsid w:val="00B70C8D"/>
    <w:rsid w:val="00B71302"/>
    <w:rsid w:val="00B71955"/>
    <w:rsid w:val="00B71AA8"/>
    <w:rsid w:val="00B71AB8"/>
    <w:rsid w:val="00B72FB5"/>
    <w:rsid w:val="00B733B5"/>
    <w:rsid w:val="00B7388D"/>
    <w:rsid w:val="00B759A6"/>
    <w:rsid w:val="00B75CB0"/>
    <w:rsid w:val="00B76062"/>
    <w:rsid w:val="00B762EC"/>
    <w:rsid w:val="00B76F1C"/>
    <w:rsid w:val="00B779E6"/>
    <w:rsid w:val="00B807BC"/>
    <w:rsid w:val="00B80DF7"/>
    <w:rsid w:val="00B810DE"/>
    <w:rsid w:val="00B81CAE"/>
    <w:rsid w:val="00B82DC2"/>
    <w:rsid w:val="00B82EEA"/>
    <w:rsid w:val="00B83361"/>
    <w:rsid w:val="00B83B43"/>
    <w:rsid w:val="00B83D18"/>
    <w:rsid w:val="00B842CD"/>
    <w:rsid w:val="00B85287"/>
    <w:rsid w:val="00B85723"/>
    <w:rsid w:val="00B85835"/>
    <w:rsid w:val="00B87626"/>
    <w:rsid w:val="00B9008F"/>
    <w:rsid w:val="00B903CD"/>
    <w:rsid w:val="00B90558"/>
    <w:rsid w:val="00B905C4"/>
    <w:rsid w:val="00B90AC6"/>
    <w:rsid w:val="00B918D7"/>
    <w:rsid w:val="00B91D25"/>
    <w:rsid w:val="00B9211A"/>
    <w:rsid w:val="00B92295"/>
    <w:rsid w:val="00B93832"/>
    <w:rsid w:val="00B93C34"/>
    <w:rsid w:val="00B94200"/>
    <w:rsid w:val="00B94EF6"/>
    <w:rsid w:val="00B94F54"/>
    <w:rsid w:val="00B94F8A"/>
    <w:rsid w:val="00B95267"/>
    <w:rsid w:val="00B953BD"/>
    <w:rsid w:val="00B959A1"/>
    <w:rsid w:val="00B97DCB"/>
    <w:rsid w:val="00BA01FF"/>
    <w:rsid w:val="00BA086A"/>
    <w:rsid w:val="00BA0CDA"/>
    <w:rsid w:val="00BA13D0"/>
    <w:rsid w:val="00BA1C64"/>
    <w:rsid w:val="00BA2488"/>
    <w:rsid w:val="00BA2CA3"/>
    <w:rsid w:val="00BA39C7"/>
    <w:rsid w:val="00BA3DE4"/>
    <w:rsid w:val="00BA44F9"/>
    <w:rsid w:val="00BA454F"/>
    <w:rsid w:val="00BA4782"/>
    <w:rsid w:val="00BA48B6"/>
    <w:rsid w:val="00BA52F4"/>
    <w:rsid w:val="00BA5505"/>
    <w:rsid w:val="00BA5862"/>
    <w:rsid w:val="00BA66B3"/>
    <w:rsid w:val="00BA6724"/>
    <w:rsid w:val="00BA6DFC"/>
    <w:rsid w:val="00BA72CB"/>
    <w:rsid w:val="00BA7AC0"/>
    <w:rsid w:val="00BA7C51"/>
    <w:rsid w:val="00BB0353"/>
    <w:rsid w:val="00BB0397"/>
    <w:rsid w:val="00BB1139"/>
    <w:rsid w:val="00BB11A2"/>
    <w:rsid w:val="00BB125E"/>
    <w:rsid w:val="00BB145F"/>
    <w:rsid w:val="00BB1720"/>
    <w:rsid w:val="00BB1AEC"/>
    <w:rsid w:val="00BB1B4C"/>
    <w:rsid w:val="00BB2DDB"/>
    <w:rsid w:val="00BB477D"/>
    <w:rsid w:val="00BB4F58"/>
    <w:rsid w:val="00BB4F6C"/>
    <w:rsid w:val="00BB51D7"/>
    <w:rsid w:val="00BB5C3E"/>
    <w:rsid w:val="00BC0C9E"/>
    <w:rsid w:val="00BC10C1"/>
    <w:rsid w:val="00BC194A"/>
    <w:rsid w:val="00BC1977"/>
    <w:rsid w:val="00BC363E"/>
    <w:rsid w:val="00BC3E0D"/>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2F8E"/>
    <w:rsid w:val="00BD33C9"/>
    <w:rsid w:val="00BD3E33"/>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10F4"/>
    <w:rsid w:val="00BF1796"/>
    <w:rsid w:val="00BF1CC1"/>
    <w:rsid w:val="00BF21F4"/>
    <w:rsid w:val="00BF23FA"/>
    <w:rsid w:val="00BF2AC8"/>
    <w:rsid w:val="00BF33D8"/>
    <w:rsid w:val="00BF3428"/>
    <w:rsid w:val="00BF3DC0"/>
    <w:rsid w:val="00BF3E7F"/>
    <w:rsid w:val="00BF54AB"/>
    <w:rsid w:val="00BF5A26"/>
    <w:rsid w:val="00BF5D10"/>
    <w:rsid w:val="00BF60A3"/>
    <w:rsid w:val="00BF65E9"/>
    <w:rsid w:val="00BF671C"/>
    <w:rsid w:val="00BF6891"/>
    <w:rsid w:val="00BF68A9"/>
    <w:rsid w:val="00BF6D50"/>
    <w:rsid w:val="00BF7588"/>
    <w:rsid w:val="00BF7CDA"/>
    <w:rsid w:val="00C001DE"/>
    <w:rsid w:val="00C00FF1"/>
    <w:rsid w:val="00C01F8B"/>
    <w:rsid w:val="00C02B09"/>
    <w:rsid w:val="00C03E9C"/>
    <w:rsid w:val="00C04C14"/>
    <w:rsid w:val="00C05228"/>
    <w:rsid w:val="00C0592E"/>
    <w:rsid w:val="00C06C70"/>
    <w:rsid w:val="00C07019"/>
    <w:rsid w:val="00C07386"/>
    <w:rsid w:val="00C110E2"/>
    <w:rsid w:val="00C1149D"/>
    <w:rsid w:val="00C115E5"/>
    <w:rsid w:val="00C11998"/>
    <w:rsid w:val="00C12062"/>
    <w:rsid w:val="00C1224E"/>
    <w:rsid w:val="00C127DE"/>
    <w:rsid w:val="00C131F6"/>
    <w:rsid w:val="00C13392"/>
    <w:rsid w:val="00C15257"/>
    <w:rsid w:val="00C1555D"/>
    <w:rsid w:val="00C162D5"/>
    <w:rsid w:val="00C16F22"/>
    <w:rsid w:val="00C178B5"/>
    <w:rsid w:val="00C17F5D"/>
    <w:rsid w:val="00C20003"/>
    <w:rsid w:val="00C21036"/>
    <w:rsid w:val="00C213F4"/>
    <w:rsid w:val="00C221C3"/>
    <w:rsid w:val="00C22A1F"/>
    <w:rsid w:val="00C22E05"/>
    <w:rsid w:val="00C22EF5"/>
    <w:rsid w:val="00C23AF9"/>
    <w:rsid w:val="00C24358"/>
    <w:rsid w:val="00C24793"/>
    <w:rsid w:val="00C24C24"/>
    <w:rsid w:val="00C25E3F"/>
    <w:rsid w:val="00C261E6"/>
    <w:rsid w:val="00C268EF"/>
    <w:rsid w:val="00C26B49"/>
    <w:rsid w:val="00C275FE"/>
    <w:rsid w:val="00C300AB"/>
    <w:rsid w:val="00C3043F"/>
    <w:rsid w:val="00C317D1"/>
    <w:rsid w:val="00C31B2F"/>
    <w:rsid w:val="00C32796"/>
    <w:rsid w:val="00C32EAE"/>
    <w:rsid w:val="00C33191"/>
    <w:rsid w:val="00C3393C"/>
    <w:rsid w:val="00C33AA5"/>
    <w:rsid w:val="00C340D6"/>
    <w:rsid w:val="00C3566A"/>
    <w:rsid w:val="00C35E62"/>
    <w:rsid w:val="00C36F0C"/>
    <w:rsid w:val="00C37927"/>
    <w:rsid w:val="00C406AE"/>
    <w:rsid w:val="00C40A54"/>
    <w:rsid w:val="00C418EA"/>
    <w:rsid w:val="00C41FEA"/>
    <w:rsid w:val="00C42FFB"/>
    <w:rsid w:val="00C438B6"/>
    <w:rsid w:val="00C43A70"/>
    <w:rsid w:val="00C442F2"/>
    <w:rsid w:val="00C4486E"/>
    <w:rsid w:val="00C450C1"/>
    <w:rsid w:val="00C45640"/>
    <w:rsid w:val="00C45770"/>
    <w:rsid w:val="00C45838"/>
    <w:rsid w:val="00C47015"/>
    <w:rsid w:val="00C47102"/>
    <w:rsid w:val="00C4779D"/>
    <w:rsid w:val="00C47906"/>
    <w:rsid w:val="00C47EB3"/>
    <w:rsid w:val="00C47F6C"/>
    <w:rsid w:val="00C510BA"/>
    <w:rsid w:val="00C5241C"/>
    <w:rsid w:val="00C5291E"/>
    <w:rsid w:val="00C52D41"/>
    <w:rsid w:val="00C54FEF"/>
    <w:rsid w:val="00C55314"/>
    <w:rsid w:val="00C55C45"/>
    <w:rsid w:val="00C56067"/>
    <w:rsid w:val="00C56713"/>
    <w:rsid w:val="00C57286"/>
    <w:rsid w:val="00C57303"/>
    <w:rsid w:val="00C577BD"/>
    <w:rsid w:val="00C6064A"/>
    <w:rsid w:val="00C622C6"/>
    <w:rsid w:val="00C6268F"/>
    <w:rsid w:val="00C626A2"/>
    <w:rsid w:val="00C62A46"/>
    <w:rsid w:val="00C63E73"/>
    <w:rsid w:val="00C64011"/>
    <w:rsid w:val="00C64A68"/>
    <w:rsid w:val="00C6692D"/>
    <w:rsid w:val="00C67312"/>
    <w:rsid w:val="00C6787A"/>
    <w:rsid w:val="00C67E41"/>
    <w:rsid w:val="00C70673"/>
    <w:rsid w:val="00C70697"/>
    <w:rsid w:val="00C70766"/>
    <w:rsid w:val="00C7094E"/>
    <w:rsid w:val="00C7118C"/>
    <w:rsid w:val="00C71B2D"/>
    <w:rsid w:val="00C71B35"/>
    <w:rsid w:val="00C72C18"/>
    <w:rsid w:val="00C73380"/>
    <w:rsid w:val="00C7357B"/>
    <w:rsid w:val="00C741F4"/>
    <w:rsid w:val="00C74B58"/>
    <w:rsid w:val="00C767FD"/>
    <w:rsid w:val="00C76CA8"/>
    <w:rsid w:val="00C770D0"/>
    <w:rsid w:val="00C77B78"/>
    <w:rsid w:val="00C77EF2"/>
    <w:rsid w:val="00C804D0"/>
    <w:rsid w:val="00C80C0F"/>
    <w:rsid w:val="00C80D56"/>
    <w:rsid w:val="00C81512"/>
    <w:rsid w:val="00C81B37"/>
    <w:rsid w:val="00C8370E"/>
    <w:rsid w:val="00C84079"/>
    <w:rsid w:val="00C84213"/>
    <w:rsid w:val="00C84503"/>
    <w:rsid w:val="00C85EE1"/>
    <w:rsid w:val="00C869A9"/>
    <w:rsid w:val="00C87771"/>
    <w:rsid w:val="00C87A51"/>
    <w:rsid w:val="00C90534"/>
    <w:rsid w:val="00C90785"/>
    <w:rsid w:val="00C91097"/>
    <w:rsid w:val="00C9207B"/>
    <w:rsid w:val="00C92B35"/>
    <w:rsid w:val="00C95B1C"/>
    <w:rsid w:val="00C96B21"/>
    <w:rsid w:val="00C97F91"/>
    <w:rsid w:val="00CA015A"/>
    <w:rsid w:val="00CA13D0"/>
    <w:rsid w:val="00CA177A"/>
    <w:rsid w:val="00CA2F96"/>
    <w:rsid w:val="00CA357B"/>
    <w:rsid w:val="00CA490C"/>
    <w:rsid w:val="00CA5F13"/>
    <w:rsid w:val="00CA6025"/>
    <w:rsid w:val="00CA6234"/>
    <w:rsid w:val="00CA6312"/>
    <w:rsid w:val="00CA72B2"/>
    <w:rsid w:val="00CA7CCB"/>
    <w:rsid w:val="00CB2BA8"/>
    <w:rsid w:val="00CB3905"/>
    <w:rsid w:val="00CB3A8F"/>
    <w:rsid w:val="00CB3BB1"/>
    <w:rsid w:val="00CB4306"/>
    <w:rsid w:val="00CB52E5"/>
    <w:rsid w:val="00CB547C"/>
    <w:rsid w:val="00CB5ED2"/>
    <w:rsid w:val="00CB5FF4"/>
    <w:rsid w:val="00CB7418"/>
    <w:rsid w:val="00CB7BA9"/>
    <w:rsid w:val="00CB7FB8"/>
    <w:rsid w:val="00CC1026"/>
    <w:rsid w:val="00CC1838"/>
    <w:rsid w:val="00CC2300"/>
    <w:rsid w:val="00CC3569"/>
    <w:rsid w:val="00CC3CFA"/>
    <w:rsid w:val="00CC463E"/>
    <w:rsid w:val="00CC4936"/>
    <w:rsid w:val="00CC5E6B"/>
    <w:rsid w:val="00CC5FFD"/>
    <w:rsid w:val="00CC768C"/>
    <w:rsid w:val="00CD05FC"/>
    <w:rsid w:val="00CD082A"/>
    <w:rsid w:val="00CD12E0"/>
    <w:rsid w:val="00CD1423"/>
    <w:rsid w:val="00CD1BFA"/>
    <w:rsid w:val="00CD22E5"/>
    <w:rsid w:val="00CD24C4"/>
    <w:rsid w:val="00CD2BDD"/>
    <w:rsid w:val="00CD3803"/>
    <w:rsid w:val="00CD3FF6"/>
    <w:rsid w:val="00CD542E"/>
    <w:rsid w:val="00CD58CB"/>
    <w:rsid w:val="00CD6060"/>
    <w:rsid w:val="00CD687D"/>
    <w:rsid w:val="00CE012E"/>
    <w:rsid w:val="00CE0584"/>
    <w:rsid w:val="00CE06C0"/>
    <w:rsid w:val="00CE0C3A"/>
    <w:rsid w:val="00CE0FC5"/>
    <w:rsid w:val="00CE10C3"/>
    <w:rsid w:val="00CE119F"/>
    <w:rsid w:val="00CE12AE"/>
    <w:rsid w:val="00CE3F15"/>
    <w:rsid w:val="00CE40B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1DD3"/>
    <w:rsid w:val="00D12137"/>
    <w:rsid w:val="00D12894"/>
    <w:rsid w:val="00D12A0E"/>
    <w:rsid w:val="00D142C7"/>
    <w:rsid w:val="00D16D8C"/>
    <w:rsid w:val="00D16E33"/>
    <w:rsid w:val="00D17334"/>
    <w:rsid w:val="00D17611"/>
    <w:rsid w:val="00D176A6"/>
    <w:rsid w:val="00D176BB"/>
    <w:rsid w:val="00D17836"/>
    <w:rsid w:val="00D200C7"/>
    <w:rsid w:val="00D206D7"/>
    <w:rsid w:val="00D2079E"/>
    <w:rsid w:val="00D21694"/>
    <w:rsid w:val="00D218E5"/>
    <w:rsid w:val="00D2267C"/>
    <w:rsid w:val="00D22BD5"/>
    <w:rsid w:val="00D23393"/>
    <w:rsid w:val="00D23765"/>
    <w:rsid w:val="00D250AC"/>
    <w:rsid w:val="00D25278"/>
    <w:rsid w:val="00D25762"/>
    <w:rsid w:val="00D25AC9"/>
    <w:rsid w:val="00D25D8D"/>
    <w:rsid w:val="00D27ACE"/>
    <w:rsid w:val="00D3062A"/>
    <w:rsid w:val="00D30ADF"/>
    <w:rsid w:val="00D30D92"/>
    <w:rsid w:val="00D30FEC"/>
    <w:rsid w:val="00D312FE"/>
    <w:rsid w:val="00D31928"/>
    <w:rsid w:val="00D321BF"/>
    <w:rsid w:val="00D34F16"/>
    <w:rsid w:val="00D35414"/>
    <w:rsid w:val="00D3620B"/>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2798"/>
    <w:rsid w:val="00D435C3"/>
    <w:rsid w:val="00D437E9"/>
    <w:rsid w:val="00D43D28"/>
    <w:rsid w:val="00D447EF"/>
    <w:rsid w:val="00D45546"/>
    <w:rsid w:val="00D4557A"/>
    <w:rsid w:val="00D45FC4"/>
    <w:rsid w:val="00D46786"/>
    <w:rsid w:val="00D46B45"/>
    <w:rsid w:val="00D46CAE"/>
    <w:rsid w:val="00D47779"/>
    <w:rsid w:val="00D50090"/>
    <w:rsid w:val="00D519C5"/>
    <w:rsid w:val="00D52243"/>
    <w:rsid w:val="00D54B8E"/>
    <w:rsid w:val="00D54BC0"/>
    <w:rsid w:val="00D55806"/>
    <w:rsid w:val="00D56372"/>
    <w:rsid w:val="00D57247"/>
    <w:rsid w:val="00D601AB"/>
    <w:rsid w:val="00D60BB7"/>
    <w:rsid w:val="00D62601"/>
    <w:rsid w:val="00D6266F"/>
    <w:rsid w:val="00D628B6"/>
    <w:rsid w:val="00D6290E"/>
    <w:rsid w:val="00D62D17"/>
    <w:rsid w:val="00D63375"/>
    <w:rsid w:val="00D635C1"/>
    <w:rsid w:val="00D63A3E"/>
    <w:rsid w:val="00D64437"/>
    <w:rsid w:val="00D6510E"/>
    <w:rsid w:val="00D659D3"/>
    <w:rsid w:val="00D65BAA"/>
    <w:rsid w:val="00D65F20"/>
    <w:rsid w:val="00D6600B"/>
    <w:rsid w:val="00D67E8A"/>
    <w:rsid w:val="00D707F7"/>
    <w:rsid w:val="00D717DA"/>
    <w:rsid w:val="00D71815"/>
    <w:rsid w:val="00D71F69"/>
    <w:rsid w:val="00D73269"/>
    <w:rsid w:val="00D73864"/>
    <w:rsid w:val="00D75034"/>
    <w:rsid w:val="00D75B8F"/>
    <w:rsid w:val="00D75DE9"/>
    <w:rsid w:val="00D75F62"/>
    <w:rsid w:val="00D75F65"/>
    <w:rsid w:val="00D7764D"/>
    <w:rsid w:val="00D777BD"/>
    <w:rsid w:val="00D77FE8"/>
    <w:rsid w:val="00D801AD"/>
    <w:rsid w:val="00D802DB"/>
    <w:rsid w:val="00D808EA"/>
    <w:rsid w:val="00D80B83"/>
    <w:rsid w:val="00D81172"/>
    <w:rsid w:val="00D81358"/>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83A"/>
    <w:rsid w:val="00D909BB"/>
    <w:rsid w:val="00D90BBA"/>
    <w:rsid w:val="00D90F58"/>
    <w:rsid w:val="00D90F99"/>
    <w:rsid w:val="00D920FD"/>
    <w:rsid w:val="00D9249E"/>
    <w:rsid w:val="00D926D1"/>
    <w:rsid w:val="00D92976"/>
    <w:rsid w:val="00D9356C"/>
    <w:rsid w:val="00D93BB5"/>
    <w:rsid w:val="00D93BBC"/>
    <w:rsid w:val="00D94244"/>
    <w:rsid w:val="00D944A3"/>
    <w:rsid w:val="00D95091"/>
    <w:rsid w:val="00D952F9"/>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7211"/>
    <w:rsid w:val="00DA78C4"/>
    <w:rsid w:val="00DA7A6D"/>
    <w:rsid w:val="00DA7E0E"/>
    <w:rsid w:val="00DB069E"/>
    <w:rsid w:val="00DB0D73"/>
    <w:rsid w:val="00DB1082"/>
    <w:rsid w:val="00DB11BA"/>
    <w:rsid w:val="00DB221C"/>
    <w:rsid w:val="00DB22DD"/>
    <w:rsid w:val="00DB2A0B"/>
    <w:rsid w:val="00DB2C99"/>
    <w:rsid w:val="00DB386F"/>
    <w:rsid w:val="00DB4A3F"/>
    <w:rsid w:val="00DB5A2C"/>
    <w:rsid w:val="00DB63F7"/>
    <w:rsid w:val="00DB7058"/>
    <w:rsid w:val="00DB743E"/>
    <w:rsid w:val="00DC0059"/>
    <w:rsid w:val="00DC3585"/>
    <w:rsid w:val="00DC395F"/>
    <w:rsid w:val="00DC3DD0"/>
    <w:rsid w:val="00DC4130"/>
    <w:rsid w:val="00DC4FD2"/>
    <w:rsid w:val="00DC6B75"/>
    <w:rsid w:val="00DC717A"/>
    <w:rsid w:val="00DC7249"/>
    <w:rsid w:val="00DC75C2"/>
    <w:rsid w:val="00DD0B94"/>
    <w:rsid w:val="00DD1346"/>
    <w:rsid w:val="00DD1476"/>
    <w:rsid w:val="00DD17CB"/>
    <w:rsid w:val="00DD238D"/>
    <w:rsid w:val="00DD2ED5"/>
    <w:rsid w:val="00DD4418"/>
    <w:rsid w:val="00DD450D"/>
    <w:rsid w:val="00DD4C67"/>
    <w:rsid w:val="00DD64C1"/>
    <w:rsid w:val="00DD6509"/>
    <w:rsid w:val="00DD65F2"/>
    <w:rsid w:val="00DD6F0C"/>
    <w:rsid w:val="00DE13D2"/>
    <w:rsid w:val="00DE1934"/>
    <w:rsid w:val="00DE1D48"/>
    <w:rsid w:val="00DE1FD7"/>
    <w:rsid w:val="00DE287B"/>
    <w:rsid w:val="00DE306C"/>
    <w:rsid w:val="00DE4BB4"/>
    <w:rsid w:val="00DE54D3"/>
    <w:rsid w:val="00DE57A2"/>
    <w:rsid w:val="00DE5926"/>
    <w:rsid w:val="00DE63DF"/>
    <w:rsid w:val="00DE67C6"/>
    <w:rsid w:val="00DE6A59"/>
    <w:rsid w:val="00DE6D07"/>
    <w:rsid w:val="00DE713E"/>
    <w:rsid w:val="00DE7E50"/>
    <w:rsid w:val="00DF1678"/>
    <w:rsid w:val="00DF1D50"/>
    <w:rsid w:val="00DF25CB"/>
    <w:rsid w:val="00DF3768"/>
    <w:rsid w:val="00DF37F9"/>
    <w:rsid w:val="00DF3950"/>
    <w:rsid w:val="00DF3FE2"/>
    <w:rsid w:val="00DF4D9A"/>
    <w:rsid w:val="00DF50C1"/>
    <w:rsid w:val="00DF514C"/>
    <w:rsid w:val="00DF5263"/>
    <w:rsid w:val="00DF52F2"/>
    <w:rsid w:val="00DF63A3"/>
    <w:rsid w:val="00DF6864"/>
    <w:rsid w:val="00DF69E5"/>
    <w:rsid w:val="00DF6CF0"/>
    <w:rsid w:val="00DF7363"/>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8AA"/>
    <w:rsid w:val="00E17912"/>
    <w:rsid w:val="00E17A5E"/>
    <w:rsid w:val="00E20BC5"/>
    <w:rsid w:val="00E20ED1"/>
    <w:rsid w:val="00E21577"/>
    <w:rsid w:val="00E2192C"/>
    <w:rsid w:val="00E21B9A"/>
    <w:rsid w:val="00E21FE0"/>
    <w:rsid w:val="00E227E6"/>
    <w:rsid w:val="00E228F4"/>
    <w:rsid w:val="00E23971"/>
    <w:rsid w:val="00E23C91"/>
    <w:rsid w:val="00E2418A"/>
    <w:rsid w:val="00E24454"/>
    <w:rsid w:val="00E24E4B"/>
    <w:rsid w:val="00E251A8"/>
    <w:rsid w:val="00E26227"/>
    <w:rsid w:val="00E27944"/>
    <w:rsid w:val="00E30736"/>
    <w:rsid w:val="00E30C38"/>
    <w:rsid w:val="00E3181A"/>
    <w:rsid w:val="00E31955"/>
    <w:rsid w:val="00E32F44"/>
    <w:rsid w:val="00E33067"/>
    <w:rsid w:val="00E33D4B"/>
    <w:rsid w:val="00E342DD"/>
    <w:rsid w:val="00E34494"/>
    <w:rsid w:val="00E35861"/>
    <w:rsid w:val="00E361CE"/>
    <w:rsid w:val="00E362C8"/>
    <w:rsid w:val="00E40040"/>
    <w:rsid w:val="00E40F4E"/>
    <w:rsid w:val="00E412FE"/>
    <w:rsid w:val="00E4175C"/>
    <w:rsid w:val="00E426E9"/>
    <w:rsid w:val="00E42BC6"/>
    <w:rsid w:val="00E4313F"/>
    <w:rsid w:val="00E43264"/>
    <w:rsid w:val="00E43695"/>
    <w:rsid w:val="00E44AD9"/>
    <w:rsid w:val="00E4594D"/>
    <w:rsid w:val="00E46BD0"/>
    <w:rsid w:val="00E46D28"/>
    <w:rsid w:val="00E471B4"/>
    <w:rsid w:val="00E474BD"/>
    <w:rsid w:val="00E47953"/>
    <w:rsid w:val="00E50631"/>
    <w:rsid w:val="00E50EE2"/>
    <w:rsid w:val="00E511F5"/>
    <w:rsid w:val="00E513C0"/>
    <w:rsid w:val="00E51527"/>
    <w:rsid w:val="00E519FA"/>
    <w:rsid w:val="00E51B77"/>
    <w:rsid w:val="00E51D2C"/>
    <w:rsid w:val="00E51D5E"/>
    <w:rsid w:val="00E51F16"/>
    <w:rsid w:val="00E52844"/>
    <w:rsid w:val="00E5356C"/>
    <w:rsid w:val="00E53742"/>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D45"/>
    <w:rsid w:val="00E64D5D"/>
    <w:rsid w:val="00E662A1"/>
    <w:rsid w:val="00E6792B"/>
    <w:rsid w:val="00E67D7D"/>
    <w:rsid w:val="00E710D7"/>
    <w:rsid w:val="00E719F2"/>
    <w:rsid w:val="00E722DC"/>
    <w:rsid w:val="00E7276D"/>
    <w:rsid w:val="00E739C5"/>
    <w:rsid w:val="00E73EEC"/>
    <w:rsid w:val="00E74353"/>
    <w:rsid w:val="00E744D4"/>
    <w:rsid w:val="00E7523C"/>
    <w:rsid w:val="00E75E61"/>
    <w:rsid w:val="00E766AF"/>
    <w:rsid w:val="00E77029"/>
    <w:rsid w:val="00E80B6C"/>
    <w:rsid w:val="00E80C32"/>
    <w:rsid w:val="00E81070"/>
    <w:rsid w:val="00E814AC"/>
    <w:rsid w:val="00E8286A"/>
    <w:rsid w:val="00E85905"/>
    <w:rsid w:val="00E85A74"/>
    <w:rsid w:val="00E870A0"/>
    <w:rsid w:val="00E8730D"/>
    <w:rsid w:val="00E87BEE"/>
    <w:rsid w:val="00E9024D"/>
    <w:rsid w:val="00E90343"/>
    <w:rsid w:val="00E9076F"/>
    <w:rsid w:val="00E90A47"/>
    <w:rsid w:val="00E911FE"/>
    <w:rsid w:val="00E916BB"/>
    <w:rsid w:val="00E91D3F"/>
    <w:rsid w:val="00E92616"/>
    <w:rsid w:val="00E93591"/>
    <w:rsid w:val="00E937BB"/>
    <w:rsid w:val="00E93A67"/>
    <w:rsid w:val="00E9422F"/>
    <w:rsid w:val="00E9434E"/>
    <w:rsid w:val="00E9435F"/>
    <w:rsid w:val="00E95409"/>
    <w:rsid w:val="00E95FAE"/>
    <w:rsid w:val="00EA021B"/>
    <w:rsid w:val="00EA069A"/>
    <w:rsid w:val="00EA0C50"/>
    <w:rsid w:val="00EA16F4"/>
    <w:rsid w:val="00EA1B47"/>
    <w:rsid w:val="00EA4196"/>
    <w:rsid w:val="00EA525D"/>
    <w:rsid w:val="00EA5CF2"/>
    <w:rsid w:val="00EA6284"/>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C08"/>
    <w:rsid w:val="00EC0416"/>
    <w:rsid w:val="00EC089D"/>
    <w:rsid w:val="00EC1362"/>
    <w:rsid w:val="00EC251F"/>
    <w:rsid w:val="00EC2531"/>
    <w:rsid w:val="00EC2C76"/>
    <w:rsid w:val="00EC2EF4"/>
    <w:rsid w:val="00EC39EC"/>
    <w:rsid w:val="00EC3C81"/>
    <w:rsid w:val="00EC41D0"/>
    <w:rsid w:val="00EC424F"/>
    <w:rsid w:val="00EC5544"/>
    <w:rsid w:val="00EC58D8"/>
    <w:rsid w:val="00EC6A54"/>
    <w:rsid w:val="00EC74A9"/>
    <w:rsid w:val="00EC78ED"/>
    <w:rsid w:val="00ED06F9"/>
    <w:rsid w:val="00ED0CAF"/>
    <w:rsid w:val="00ED11C4"/>
    <w:rsid w:val="00ED1318"/>
    <w:rsid w:val="00ED2009"/>
    <w:rsid w:val="00ED419F"/>
    <w:rsid w:val="00ED447D"/>
    <w:rsid w:val="00ED453A"/>
    <w:rsid w:val="00ED4D5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306"/>
    <w:rsid w:val="00EE687B"/>
    <w:rsid w:val="00EE6A35"/>
    <w:rsid w:val="00EE7B5E"/>
    <w:rsid w:val="00EF041C"/>
    <w:rsid w:val="00EF1B64"/>
    <w:rsid w:val="00EF224C"/>
    <w:rsid w:val="00EF2C3C"/>
    <w:rsid w:val="00EF3D2E"/>
    <w:rsid w:val="00EF3F9A"/>
    <w:rsid w:val="00EF40F4"/>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3783"/>
    <w:rsid w:val="00F0388A"/>
    <w:rsid w:val="00F04AF5"/>
    <w:rsid w:val="00F04C3E"/>
    <w:rsid w:val="00F04D3A"/>
    <w:rsid w:val="00F058F6"/>
    <w:rsid w:val="00F05C52"/>
    <w:rsid w:val="00F05EDB"/>
    <w:rsid w:val="00F072F3"/>
    <w:rsid w:val="00F07460"/>
    <w:rsid w:val="00F109AD"/>
    <w:rsid w:val="00F11359"/>
    <w:rsid w:val="00F113ED"/>
    <w:rsid w:val="00F11523"/>
    <w:rsid w:val="00F117EB"/>
    <w:rsid w:val="00F11C5D"/>
    <w:rsid w:val="00F11FDA"/>
    <w:rsid w:val="00F12267"/>
    <w:rsid w:val="00F127D8"/>
    <w:rsid w:val="00F127FB"/>
    <w:rsid w:val="00F12CD4"/>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4D6"/>
    <w:rsid w:val="00F2126F"/>
    <w:rsid w:val="00F21DDB"/>
    <w:rsid w:val="00F227BF"/>
    <w:rsid w:val="00F22E4E"/>
    <w:rsid w:val="00F233A7"/>
    <w:rsid w:val="00F23DFE"/>
    <w:rsid w:val="00F242CE"/>
    <w:rsid w:val="00F243F1"/>
    <w:rsid w:val="00F25AB9"/>
    <w:rsid w:val="00F25F7B"/>
    <w:rsid w:val="00F2645B"/>
    <w:rsid w:val="00F26E04"/>
    <w:rsid w:val="00F2740C"/>
    <w:rsid w:val="00F27A79"/>
    <w:rsid w:val="00F30063"/>
    <w:rsid w:val="00F304E6"/>
    <w:rsid w:val="00F3051B"/>
    <w:rsid w:val="00F30AD7"/>
    <w:rsid w:val="00F3112F"/>
    <w:rsid w:val="00F31260"/>
    <w:rsid w:val="00F32697"/>
    <w:rsid w:val="00F32BB6"/>
    <w:rsid w:val="00F33B7B"/>
    <w:rsid w:val="00F33EC6"/>
    <w:rsid w:val="00F33FFF"/>
    <w:rsid w:val="00F3418A"/>
    <w:rsid w:val="00F34F73"/>
    <w:rsid w:val="00F35427"/>
    <w:rsid w:val="00F36A09"/>
    <w:rsid w:val="00F3727E"/>
    <w:rsid w:val="00F374F9"/>
    <w:rsid w:val="00F37A87"/>
    <w:rsid w:val="00F37B10"/>
    <w:rsid w:val="00F407E7"/>
    <w:rsid w:val="00F41518"/>
    <w:rsid w:val="00F41B0C"/>
    <w:rsid w:val="00F42C57"/>
    <w:rsid w:val="00F43FF9"/>
    <w:rsid w:val="00F44992"/>
    <w:rsid w:val="00F45ADC"/>
    <w:rsid w:val="00F45D36"/>
    <w:rsid w:val="00F46B89"/>
    <w:rsid w:val="00F4754A"/>
    <w:rsid w:val="00F501EF"/>
    <w:rsid w:val="00F5043F"/>
    <w:rsid w:val="00F5187C"/>
    <w:rsid w:val="00F51CD8"/>
    <w:rsid w:val="00F53435"/>
    <w:rsid w:val="00F53568"/>
    <w:rsid w:val="00F53888"/>
    <w:rsid w:val="00F54796"/>
    <w:rsid w:val="00F54F4B"/>
    <w:rsid w:val="00F558E8"/>
    <w:rsid w:val="00F55C28"/>
    <w:rsid w:val="00F56A7C"/>
    <w:rsid w:val="00F576AB"/>
    <w:rsid w:val="00F603DA"/>
    <w:rsid w:val="00F615A2"/>
    <w:rsid w:val="00F617B4"/>
    <w:rsid w:val="00F62E4E"/>
    <w:rsid w:val="00F63263"/>
    <w:rsid w:val="00F6336A"/>
    <w:rsid w:val="00F63985"/>
    <w:rsid w:val="00F639E2"/>
    <w:rsid w:val="00F63CE8"/>
    <w:rsid w:val="00F63EB4"/>
    <w:rsid w:val="00F641DC"/>
    <w:rsid w:val="00F64D47"/>
    <w:rsid w:val="00F656BE"/>
    <w:rsid w:val="00F66AE0"/>
    <w:rsid w:val="00F67337"/>
    <w:rsid w:val="00F6776C"/>
    <w:rsid w:val="00F701DE"/>
    <w:rsid w:val="00F703E6"/>
    <w:rsid w:val="00F70D9E"/>
    <w:rsid w:val="00F71223"/>
    <w:rsid w:val="00F7311A"/>
    <w:rsid w:val="00F73480"/>
    <w:rsid w:val="00F73B14"/>
    <w:rsid w:val="00F73C96"/>
    <w:rsid w:val="00F743CD"/>
    <w:rsid w:val="00F75B7B"/>
    <w:rsid w:val="00F7603A"/>
    <w:rsid w:val="00F76C57"/>
    <w:rsid w:val="00F7737A"/>
    <w:rsid w:val="00F80BC9"/>
    <w:rsid w:val="00F80C5F"/>
    <w:rsid w:val="00F8141D"/>
    <w:rsid w:val="00F81CE5"/>
    <w:rsid w:val="00F821D8"/>
    <w:rsid w:val="00F82BB0"/>
    <w:rsid w:val="00F83946"/>
    <w:rsid w:val="00F83EA3"/>
    <w:rsid w:val="00F84E89"/>
    <w:rsid w:val="00F85B77"/>
    <w:rsid w:val="00F86522"/>
    <w:rsid w:val="00F865A9"/>
    <w:rsid w:val="00F8670A"/>
    <w:rsid w:val="00F8776F"/>
    <w:rsid w:val="00F87834"/>
    <w:rsid w:val="00F87E2D"/>
    <w:rsid w:val="00F907C3"/>
    <w:rsid w:val="00F9107E"/>
    <w:rsid w:val="00F915E3"/>
    <w:rsid w:val="00F91CCC"/>
    <w:rsid w:val="00F91E22"/>
    <w:rsid w:val="00F92BF3"/>
    <w:rsid w:val="00F94B97"/>
    <w:rsid w:val="00F95854"/>
    <w:rsid w:val="00F95AD0"/>
    <w:rsid w:val="00F9653E"/>
    <w:rsid w:val="00F96E59"/>
    <w:rsid w:val="00F97EEB"/>
    <w:rsid w:val="00FA00F4"/>
    <w:rsid w:val="00FA0228"/>
    <w:rsid w:val="00FA0F4B"/>
    <w:rsid w:val="00FA1124"/>
    <w:rsid w:val="00FA13F8"/>
    <w:rsid w:val="00FA1B7F"/>
    <w:rsid w:val="00FA233C"/>
    <w:rsid w:val="00FA2549"/>
    <w:rsid w:val="00FA28DD"/>
    <w:rsid w:val="00FA2933"/>
    <w:rsid w:val="00FA37D0"/>
    <w:rsid w:val="00FA382E"/>
    <w:rsid w:val="00FA3A47"/>
    <w:rsid w:val="00FA3EA2"/>
    <w:rsid w:val="00FA49D5"/>
    <w:rsid w:val="00FA5130"/>
    <w:rsid w:val="00FA57B5"/>
    <w:rsid w:val="00FA5A2C"/>
    <w:rsid w:val="00FA5C82"/>
    <w:rsid w:val="00FA75E1"/>
    <w:rsid w:val="00FA7735"/>
    <w:rsid w:val="00FA78F6"/>
    <w:rsid w:val="00FB068E"/>
    <w:rsid w:val="00FB1D70"/>
    <w:rsid w:val="00FB2C8A"/>
    <w:rsid w:val="00FB365E"/>
    <w:rsid w:val="00FB3D16"/>
    <w:rsid w:val="00FB427D"/>
    <w:rsid w:val="00FB5131"/>
    <w:rsid w:val="00FB594D"/>
    <w:rsid w:val="00FB5F8C"/>
    <w:rsid w:val="00FB710B"/>
    <w:rsid w:val="00FB7876"/>
    <w:rsid w:val="00FC015A"/>
    <w:rsid w:val="00FC03A8"/>
    <w:rsid w:val="00FC0415"/>
    <w:rsid w:val="00FC1348"/>
    <w:rsid w:val="00FC1434"/>
    <w:rsid w:val="00FC1F96"/>
    <w:rsid w:val="00FC24C6"/>
    <w:rsid w:val="00FC330B"/>
    <w:rsid w:val="00FC3A55"/>
    <w:rsid w:val="00FC3B54"/>
    <w:rsid w:val="00FC47E7"/>
    <w:rsid w:val="00FC4BA6"/>
    <w:rsid w:val="00FC6580"/>
    <w:rsid w:val="00FC6582"/>
    <w:rsid w:val="00FC68E5"/>
    <w:rsid w:val="00FC7CDF"/>
    <w:rsid w:val="00FC7FD2"/>
    <w:rsid w:val="00FD08CD"/>
    <w:rsid w:val="00FD0D87"/>
    <w:rsid w:val="00FD1E38"/>
    <w:rsid w:val="00FD30D0"/>
    <w:rsid w:val="00FD469D"/>
    <w:rsid w:val="00FD4785"/>
    <w:rsid w:val="00FD58CF"/>
    <w:rsid w:val="00FD599A"/>
    <w:rsid w:val="00FD6396"/>
    <w:rsid w:val="00FD640D"/>
    <w:rsid w:val="00FD70F0"/>
    <w:rsid w:val="00FE03DB"/>
    <w:rsid w:val="00FE0450"/>
    <w:rsid w:val="00FE04C5"/>
    <w:rsid w:val="00FE087E"/>
    <w:rsid w:val="00FE227B"/>
    <w:rsid w:val="00FE27B2"/>
    <w:rsid w:val="00FE2E6E"/>
    <w:rsid w:val="00FE32EA"/>
    <w:rsid w:val="00FE35F7"/>
    <w:rsid w:val="00FE3757"/>
    <w:rsid w:val="00FE4897"/>
    <w:rsid w:val="00FE4FE7"/>
    <w:rsid w:val="00FE58C0"/>
    <w:rsid w:val="00FE59C0"/>
    <w:rsid w:val="00FE5B45"/>
    <w:rsid w:val="00FE652F"/>
    <w:rsid w:val="00FF060C"/>
    <w:rsid w:val="00FF070D"/>
    <w:rsid w:val="00FF12CE"/>
    <w:rsid w:val="00FF2460"/>
    <w:rsid w:val="00FF27D5"/>
    <w:rsid w:val="00FF2B0F"/>
    <w:rsid w:val="00FF3259"/>
    <w:rsid w:val="00FF3737"/>
    <w:rsid w:val="00FF41C7"/>
    <w:rsid w:val="00FF4408"/>
    <w:rsid w:val="00FF6014"/>
    <w:rsid w:val="00FF6193"/>
    <w:rsid w:val="00FF6363"/>
    <w:rsid w:val="00FF63FD"/>
    <w:rsid w:val="00FF6D25"/>
    <w:rsid w:val="00FF6F1A"/>
    <w:rsid w:val="00FF7456"/>
    <w:rsid w:val="00FF75B6"/>
    <w:rsid w:val="00FF7651"/>
    <w:rsid w:val="00FF7B75"/>
    <w:rsid w:val="00FF7B97"/>
    <w:rsid w:val="00FF7CA9"/>
    <w:rsid w:val="00FF7D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5A0FB7AB"/>
  <w15:docId w15:val="{B6A7D545-BA05-4F28-A811-76ADF20F9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79A3"/>
  </w:style>
  <w:style w:type="paragraph" w:styleId="Heading1">
    <w:name w:val="heading 1"/>
    <w:basedOn w:val="Normal"/>
    <w:next w:val="Normal"/>
    <w:link w:val="Heading1Char"/>
    <w:autoRedefine/>
    <w:qFormat/>
    <w:rsid w:val="00676B77"/>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D36D96"/>
    <w:pPr>
      <w:keepNext/>
      <w:outlineLvl w:val="1"/>
    </w:pPr>
    <w:rPr>
      <w:rFonts w:ascii="Arial" w:hAnsi="Arial" w:cs="Arial"/>
      <w:b/>
      <w:bCs/>
      <w:iCs/>
      <w:sz w:val="32"/>
      <w:szCs w:val="28"/>
    </w:rPr>
  </w:style>
  <w:style w:type="paragraph" w:styleId="Heading3">
    <w:name w:val="heading 3"/>
    <w:basedOn w:val="Normal"/>
    <w:next w:val="Normal"/>
    <w:link w:val="Heading3Char"/>
    <w:autoRedefine/>
    <w:qFormat/>
    <w:rsid w:val="00F701DE"/>
    <w:pPr>
      <w:keepNext/>
      <w:spacing w:before="160" w:after="60"/>
      <w:outlineLvl w:val="2"/>
    </w:pPr>
    <w:rPr>
      <w:rFonts w:ascii="Arial" w:hAnsi="Arial" w:cs="Arial"/>
      <w:b/>
      <w:bCs/>
    </w:rPr>
  </w:style>
  <w:style w:type="paragraph" w:styleId="Heading4">
    <w:name w:val="heading 4"/>
    <w:basedOn w:val="Normal"/>
    <w:next w:val="Normal"/>
    <w:link w:val="Heading4Char"/>
    <w:autoRedefine/>
    <w:qFormat/>
    <w:rsid w:val="00062A0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76B77"/>
    <w:rPr>
      <w:rFonts w:ascii="Arial" w:hAnsi="Arial"/>
      <w:b/>
      <w:kern w:val="28"/>
      <w:sz w:val="40"/>
      <w:szCs w:val="36"/>
    </w:rPr>
  </w:style>
  <w:style w:type="character" w:customStyle="1" w:styleId="Heading2Char">
    <w:name w:val="Heading 2 Char"/>
    <w:link w:val="Heading2"/>
    <w:rsid w:val="00D36D96"/>
    <w:rPr>
      <w:rFonts w:ascii="Arial" w:hAnsi="Arial" w:cs="Arial"/>
      <w:b/>
      <w:bCs/>
      <w:iCs/>
      <w:sz w:val="32"/>
      <w:szCs w:val="28"/>
    </w:rPr>
  </w:style>
  <w:style w:type="character" w:customStyle="1" w:styleId="Heading3Char">
    <w:name w:val="Heading 3 Char"/>
    <w:link w:val="Heading3"/>
    <w:rsid w:val="00F701DE"/>
    <w:rPr>
      <w:rFonts w:ascii="Arial" w:hAnsi="Arial" w:cs="Arial"/>
      <w:b/>
      <w:bCs/>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9"/>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7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6F79A3"/>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99" Type="http://schemas.openxmlformats.org/officeDocument/2006/relationships/image" Target="media/image262.png"/><Relationship Id="rId21" Type="http://schemas.openxmlformats.org/officeDocument/2006/relationships/image" Target="media/image5.png"/><Relationship Id="rId63" Type="http://schemas.openxmlformats.org/officeDocument/2006/relationships/image" Target="media/image46.png"/><Relationship Id="rId159" Type="http://schemas.openxmlformats.org/officeDocument/2006/relationships/oleObject" Target="embeddings/oleObject5.bin"/><Relationship Id="rId324" Type="http://schemas.openxmlformats.org/officeDocument/2006/relationships/image" Target="media/image287.png"/><Relationship Id="rId170" Type="http://schemas.openxmlformats.org/officeDocument/2006/relationships/image" Target="media/image148.png"/><Relationship Id="rId226" Type="http://schemas.openxmlformats.org/officeDocument/2006/relationships/image" Target="media/image202.png"/><Relationship Id="rId268" Type="http://schemas.openxmlformats.org/officeDocument/2006/relationships/image" Target="media/image239.png"/><Relationship Id="rId32" Type="http://schemas.openxmlformats.org/officeDocument/2006/relationships/image" Target="media/image16.png"/><Relationship Id="rId74" Type="http://schemas.openxmlformats.org/officeDocument/2006/relationships/image" Target="media/image57.png"/><Relationship Id="rId128" Type="http://schemas.openxmlformats.org/officeDocument/2006/relationships/image" Target="media/image108.png"/><Relationship Id="rId335" Type="http://schemas.openxmlformats.org/officeDocument/2006/relationships/hyperlink" Target="mailto:tech@kicmail.com" TargetMode="External"/><Relationship Id="rId5" Type="http://schemas.openxmlformats.org/officeDocument/2006/relationships/numbering" Target="numbering.xml"/><Relationship Id="rId181" Type="http://schemas.openxmlformats.org/officeDocument/2006/relationships/image" Target="media/image159.png"/><Relationship Id="rId237" Type="http://schemas.openxmlformats.org/officeDocument/2006/relationships/image" Target="media/image212.png"/><Relationship Id="rId279" Type="http://schemas.openxmlformats.org/officeDocument/2006/relationships/image" Target="media/image245.png"/><Relationship Id="rId43" Type="http://schemas.openxmlformats.org/officeDocument/2006/relationships/image" Target="media/image27.png"/><Relationship Id="rId139" Type="http://schemas.openxmlformats.org/officeDocument/2006/relationships/image" Target="media/image119.png"/><Relationship Id="rId290" Type="http://schemas.openxmlformats.org/officeDocument/2006/relationships/image" Target="media/image253.png"/><Relationship Id="rId304" Type="http://schemas.openxmlformats.org/officeDocument/2006/relationships/image" Target="media/image267.png"/><Relationship Id="rId85" Type="http://schemas.openxmlformats.org/officeDocument/2006/relationships/image" Target="media/image68.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2.png"/><Relationship Id="rId248" Type="http://schemas.openxmlformats.org/officeDocument/2006/relationships/image" Target="media/image223.png"/><Relationship Id="rId12" Type="http://schemas.openxmlformats.org/officeDocument/2006/relationships/image" Target="media/image3.png"/><Relationship Id="rId108" Type="http://schemas.openxmlformats.org/officeDocument/2006/relationships/image" Target="media/image91.png"/><Relationship Id="rId315" Type="http://schemas.openxmlformats.org/officeDocument/2006/relationships/image" Target="media/image278.pn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39.png"/><Relationship Id="rId217" Type="http://schemas.openxmlformats.org/officeDocument/2006/relationships/image" Target="media/image193.png"/><Relationship Id="rId259" Type="http://schemas.openxmlformats.org/officeDocument/2006/relationships/image" Target="media/image234.png"/><Relationship Id="rId23" Type="http://schemas.openxmlformats.org/officeDocument/2006/relationships/image" Target="media/image7.png"/><Relationship Id="rId119" Type="http://schemas.openxmlformats.org/officeDocument/2006/relationships/image" Target="media/image102.emf"/><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image" Target="media/image48.png"/><Relationship Id="rId130" Type="http://schemas.openxmlformats.org/officeDocument/2006/relationships/image" Target="media/image110.png"/><Relationship Id="rId172" Type="http://schemas.openxmlformats.org/officeDocument/2006/relationships/image" Target="media/image150.png"/><Relationship Id="rId228" Type="http://schemas.openxmlformats.org/officeDocument/2006/relationships/image" Target="media/image204.png"/><Relationship Id="rId281" Type="http://schemas.openxmlformats.org/officeDocument/2006/relationships/oleObject" Target="embeddings/oleObject17.bin"/><Relationship Id="rId337" Type="http://schemas.openxmlformats.org/officeDocument/2006/relationships/hyperlink" Target="mailto:asia.tech@kicmail.com" TargetMode="External"/><Relationship Id="rId34" Type="http://schemas.openxmlformats.org/officeDocument/2006/relationships/image" Target="media/image18.png"/><Relationship Id="rId76" Type="http://schemas.openxmlformats.org/officeDocument/2006/relationships/image" Target="media/image59.png"/><Relationship Id="rId141" Type="http://schemas.openxmlformats.org/officeDocument/2006/relationships/image" Target="media/image121.png"/><Relationship Id="rId7" Type="http://schemas.openxmlformats.org/officeDocument/2006/relationships/settings" Target="settings.xml"/><Relationship Id="rId183" Type="http://schemas.openxmlformats.org/officeDocument/2006/relationships/image" Target="media/image161.png"/><Relationship Id="rId239" Type="http://schemas.openxmlformats.org/officeDocument/2006/relationships/image" Target="media/image214.png"/><Relationship Id="rId250" Type="http://schemas.openxmlformats.org/officeDocument/2006/relationships/image" Target="media/image225.png"/><Relationship Id="rId292" Type="http://schemas.openxmlformats.org/officeDocument/2006/relationships/image" Target="media/image255.png"/><Relationship Id="rId306" Type="http://schemas.openxmlformats.org/officeDocument/2006/relationships/image" Target="media/image269.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4.png"/><Relationship Id="rId261" Type="http://schemas.openxmlformats.org/officeDocument/2006/relationships/image" Target="media/image235.png"/><Relationship Id="rId14" Type="http://schemas.openxmlformats.org/officeDocument/2006/relationships/header" Target="header2.xml"/><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47.png"/><Relationship Id="rId317" Type="http://schemas.openxmlformats.org/officeDocument/2006/relationships/image" Target="media/image280.png"/><Relationship Id="rId338" Type="http://schemas.openxmlformats.org/officeDocument/2006/relationships/hyperlink" Target="mailto:training@kicmail.com" TargetMode="External"/><Relationship Id="rId8" Type="http://schemas.openxmlformats.org/officeDocument/2006/relationships/webSettings" Target="web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5.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oleObject" Target="embeddings/oleObject13.bin"/><Relationship Id="rId293" Type="http://schemas.openxmlformats.org/officeDocument/2006/relationships/image" Target="media/image256.wmf"/><Relationship Id="rId307" Type="http://schemas.openxmlformats.org/officeDocument/2006/relationships/image" Target="media/image270.png"/><Relationship Id="rId328" Type="http://schemas.openxmlformats.org/officeDocument/2006/relationships/image" Target="media/image29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6.png"/><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image" Target="media/image40.png"/><Relationship Id="rId262" Type="http://schemas.openxmlformats.org/officeDocument/2006/relationships/oleObject" Target="embeddings/oleObject9.bin"/><Relationship Id="rId283" Type="http://schemas.openxmlformats.org/officeDocument/2006/relationships/oleObject" Target="embeddings/oleObject18.bin"/><Relationship Id="rId318" Type="http://schemas.openxmlformats.org/officeDocument/2006/relationships/image" Target="media/image281.png"/><Relationship Id="rId339" Type="http://schemas.openxmlformats.org/officeDocument/2006/relationships/hyperlink" Target="mailto:sales@kicmail.com" TargetMode="External"/><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oleObject" Target="embeddings/oleObject2.bin"/><Relationship Id="rId143" Type="http://schemas.openxmlformats.org/officeDocument/2006/relationships/image" Target="media/image123.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footnotes" Target="footnotes.xml"/><Relationship Id="rId210" Type="http://schemas.openxmlformats.org/officeDocument/2006/relationships/image" Target="media/image186.png"/><Relationship Id="rId26" Type="http://schemas.openxmlformats.org/officeDocument/2006/relationships/image" Target="media/image10.png"/><Relationship Id="rId231" Type="http://schemas.openxmlformats.org/officeDocument/2006/relationships/image" Target="media/image206.png"/><Relationship Id="rId252" Type="http://schemas.openxmlformats.org/officeDocument/2006/relationships/image" Target="media/image227.emf"/><Relationship Id="rId273" Type="http://schemas.openxmlformats.org/officeDocument/2006/relationships/image" Target="media/image242.png"/><Relationship Id="rId294" Type="http://schemas.openxmlformats.org/officeDocument/2006/relationships/image" Target="media/image257.wmf"/><Relationship Id="rId308" Type="http://schemas.openxmlformats.org/officeDocument/2006/relationships/image" Target="media/image271.png"/><Relationship Id="rId329" Type="http://schemas.openxmlformats.org/officeDocument/2006/relationships/image" Target="media/image29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emf"/><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hyperlink" Target="mailto:europe.sales@kicmail.com"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footer" Target="footer2.xml"/><Relationship Id="rId221" Type="http://schemas.openxmlformats.org/officeDocument/2006/relationships/image" Target="media/image197.png"/><Relationship Id="rId242" Type="http://schemas.openxmlformats.org/officeDocument/2006/relationships/image" Target="media/image217.png"/><Relationship Id="rId263" Type="http://schemas.openxmlformats.org/officeDocument/2006/relationships/image" Target="media/image236.png"/><Relationship Id="rId284" Type="http://schemas.openxmlformats.org/officeDocument/2006/relationships/oleObject" Target="embeddings/oleObject19.bin"/><Relationship Id="rId319" Type="http://schemas.openxmlformats.org/officeDocument/2006/relationships/image" Target="media/image282.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4.png"/><Relationship Id="rId330" Type="http://schemas.openxmlformats.org/officeDocument/2006/relationships/image" Target="media/image293.png"/><Relationship Id="rId90" Type="http://schemas.openxmlformats.org/officeDocument/2006/relationships/image" Target="media/image73.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7.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3.png"/><Relationship Id="rId295" Type="http://schemas.openxmlformats.org/officeDocument/2006/relationships/image" Target="media/image258.wmf"/><Relationship Id="rId309" Type="http://schemas.openxmlformats.org/officeDocument/2006/relationships/image" Target="media/image272.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emf"/><Relationship Id="rId134" Type="http://schemas.openxmlformats.org/officeDocument/2006/relationships/image" Target="media/image114.png"/><Relationship Id="rId320" Type="http://schemas.openxmlformats.org/officeDocument/2006/relationships/image" Target="media/image283.png"/><Relationship Id="rId80" Type="http://schemas.openxmlformats.org/officeDocument/2006/relationships/image" Target="media/image63.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hyperlink" Target="mailto:asia.sales@kicmail.com" TargetMode="External"/><Relationship Id="rId201" Type="http://schemas.openxmlformats.org/officeDocument/2006/relationships/image" Target="media/image179.png"/><Relationship Id="rId222" Type="http://schemas.openxmlformats.org/officeDocument/2006/relationships/image" Target="media/image198.png"/><Relationship Id="rId243" Type="http://schemas.openxmlformats.org/officeDocument/2006/relationships/image" Target="media/image218.png"/><Relationship Id="rId264" Type="http://schemas.openxmlformats.org/officeDocument/2006/relationships/image" Target="media/image237.png"/><Relationship Id="rId285" Type="http://schemas.openxmlformats.org/officeDocument/2006/relationships/image" Target="media/image248.png"/><Relationship Id="rId17" Type="http://schemas.openxmlformats.org/officeDocument/2006/relationships/header" Target="header3.xm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oleObject" Target="embeddings/oleObject3.bin"/><Relationship Id="rId310" Type="http://schemas.openxmlformats.org/officeDocument/2006/relationships/image" Target="media/image27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65.png"/><Relationship Id="rId331" Type="http://schemas.openxmlformats.org/officeDocument/2006/relationships/image" Target="media/image29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oleObject" Target="embeddings/oleObject14.bin"/><Relationship Id="rId296" Type="http://schemas.openxmlformats.org/officeDocument/2006/relationships/image" Target="media/image259.wmf"/><Relationship Id="rId300" Type="http://schemas.openxmlformats.org/officeDocument/2006/relationships/image" Target="media/image263.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84.png"/><Relationship Id="rId342" Type="http://schemas.openxmlformats.org/officeDocument/2006/relationships/hyperlink" Target="mailto:asia.sales@kicmail.com" TargetMode="External"/><Relationship Id="rId202" Type="http://schemas.openxmlformats.org/officeDocument/2006/relationships/image" Target="media/image180.png"/><Relationship Id="rId223" Type="http://schemas.openxmlformats.org/officeDocument/2006/relationships/image" Target="media/image199.png"/><Relationship Id="rId244" Type="http://schemas.openxmlformats.org/officeDocument/2006/relationships/image" Target="media/image219.png"/><Relationship Id="rId18" Type="http://schemas.openxmlformats.org/officeDocument/2006/relationships/footer" Target="footer3.xml"/><Relationship Id="rId39" Type="http://schemas.openxmlformats.org/officeDocument/2006/relationships/image" Target="media/image23.png"/><Relationship Id="rId265" Type="http://schemas.openxmlformats.org/officeDocument/2006/relationships/image" Target="media/image238.png"/><Relationship Id="rId286" Type="http://schemas.openxmlformats.org/officeDocument/2006/relationships/image" Target="media/image249.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hyperlink" Target="mailto:tech@kicmail.com" TargetMode="External"/><Relationship Id="rId167" Type="http://schemas.openxmlformats.org/officeDocument/2006/relationships/image" Target="media/image145.png"/><Relationship Id="rId188" Type="http://schemas.openxmlformats.org/officeDocument/2006/relationships/image" Target="media/image166.png"/><Relationship Id="rId311" Type="http://schemas.openxmlformats.org/officeDocument/2006/relationships/image" Target="media/image274.png"/><Relationship Id="rId332" Type="http://schemas.openxmlformats.org/officeDocument/2006/relationships/hyperlink" Target="http://www.kicthermal.com" TargetMode="External"/><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9.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0.png"/><Relationship Id="rId276" Type="http://schemas.openxmlformats.org/officeDocument/2006/relationships/oleObject" Target="embeddings/oleObject15.bin"/><Relationship Id="rId297" Type="http://schemas.openxmlformats.org/officeDocument/2006/relationships/image" Target="media/image260.png"/><Relationship Id="rId40" Type="http://schemas.openxmlformats.org/officeDocument/2006/relationships/image" Target="media/image24.png"/><Relationship Id="rId115" Type="http://schemas.openxmlformats.org/officeDocument/2006/relationships/image" Target="media/image98.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image" Target="media/image264.png"/><Relationship Id="rId322" Type="http://schemas.openxmlformats.org/officeDocument/2006/relationships/image" Target="media/image285.png"/><Relationship Id="rId343"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7.png"/><Relationship Id="rId203" Type="http://schemas.openxmlformats.org/officeDocument/2006/relationships/oleObject" Target="embeddings/oleObject6.bin"/><Relationship Id="rId19" Type="http://schemas.openxmlformats.org/officeDocument/2006/relationships/image" Target="media/image4.png"/><Relationship Id="rId224" Type="http://schemas.openxmlformats.org/officeDocument/2006/relationships/image" Target="media/image200.png"/><Relationship Id="rId245" Type="http://schemas.openxmlformats.org/officeDocument/2006/relationships/image" Target="media/image220.png"/><Relationship Id="rId266" Type="http://schemas.openxmlformats.org/officeDocument/2006/relationships/oleObject" Target="embeddings/oleObject10.bin"/><Relationship Id="rId287" Type="http://schemas.openxmlformats.org/officeDocument/2006/relationships/image" Target="media/image250.png"/><Relationship Id="rId30" Type="http://schemas.openxmlformats.org/officeDocument/2006/relationships/image" Target="media/image14.png"/><Relationship Id="rId105" Type="http://schemas.openxmlformats.org/officeDocument/2006/relationships/image" Target="media/image88.png"/><Relationship Id="rId126" Type="http://schemas.openxmlformats.org/officeDocument/2006/relationships/oleObject" Target="embeddings/oleObject4.bin"/><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75.png"/><Relationship Id="rId333" Type="http://schemas.openxmlformats.org/officeDocument/2006/relationships/hyperlink" Target="http://www.kic.cn"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7.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44.png"/><Relationship Id="rId298" Type="http://schemas.openxmlformats.org/officeDocument/2006/relationships/image" Target="media/image261.png"/><Relationship Id="rId116" Type="http://schemas.openxmlformats.org/officeDocument/2006/relationships/image" Target="media/image99.emf"/><Relationship Id="rId137" Type="http://schemas.openxmlformats.org/officeDocument/2006/relationships/image" Target="media/image117.png"/><Relationship Id="rId158" Type="http://schemas.openxmlformats.org/officeDocument/2006/relationships/image" Target="media/image137.png"/><Relationship Id="rId302" Type="http://schemas.openxmlformats.org/officeDocument/2006/relationships/image" Target="media/image265.png"/><Relationship Id="rId323" Type="http://schemas.openxmlformats.org/officeDocument/2006/relationships/image" Target="media/image286.png"/><Relationship Id="rId344" Type="http://schemas.microsoft.com/office/2011/relationships/people" Target="people.xml"/><Relationship Id="rId20" Type="http://schemas.openxmlformats.org/officeDocument/2006/relationships/hyperlink" Target="http://kicthermal.com/support-download/os-compatibility-chart" TargetMode="External"/><Relationship Id="rId41" Type="http://schemas.openxmlformats.org/officeDocument/2006/relationships/image" Target="media/image25.jpe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7.png"/><Relationship Id="rId190" Type="http://schemas.openxmlformats.org/officeDocument/2006/relationships/image" Target="media/image168.wmf"/><Relationship Id="rId204" Type="http://schemas.openxmlformats.org/officeDocument/2006/relationships/image" Target="media/image181.png"/><Relationship Id="rId225" Type="http://schemas.openxmlformats.org/officeDocument/2006/relationships/image" Target="media/image201.png"/><Relationship Id="rId246" Type="http://schemas.openxmlformats.org/officeDocument/2006/relationships/image" Target="media/image221.png"/><Relationship Id="rId267" Type="http://schemas.openxmlformats.org/officeDocument/2006/relationships/oleObject" Target="embeddings/oleObject11.bin"/><Relationship Id="rId288" Type="http://schemas.openxmlformats.org/officeDocument/2006/relationships/image" Target="media/image251.png"/><Relationship Id="rId106" Type="http://schemas.openxmlformats.org/officeDocument/2006/relationships/image" Target="media/image89.png"/><Relationship Id="rId127" Type="http://schemas.openxmlformats.org/officeDocument/2006/relationships/image" Target="media/image107.png"/><Relationship Id="rId313" Type="http://schemas.openxmlformats.org/officeDocument/2006/relationships/image" Target="media/image276.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295.png"/><Relationship Id="rId4" Type="http://schemas.openxmlformats.org/officeDocument/2006/relationships/customXml" Target="../customXml/item4.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oleObject" Target="embeddings/oleObject16.bin"/><Relationship Id="rId303" Type="http://schemas.openxmlformats.org/officeDocument/2006/relationships/image" Target="media/image266.png"/><Relationship Id="rId42" Type="http://schemas.openxmlformats.org/officeDocument/2006/relationships/image" Target="media/image26.png"/><Relationship Id="rId84" Type="http://schemas.openxmlformats.org/officeDocument/2006/relationships/image" Target="media/image67.png"/><Relationship Id="rId138" Type="http://schemas.openxmlformats.org/officeDocument/2006/relationships/image" Target="media/image118.png"/><Relationship Id="rId345" Type="http://schemas.openxmlformats.org/officeDocument/2006/relationships/theme" Target="theme/theme1.xml"/><Relationship Id="rId191" Type="http://schemas.openxmlformats.org/officeDocument/2006/relationships/image" Target="media/image169.png"/><Relationship Id="rId205" Type="http://schemas.openxmlformats.org/officeDocument/2006/relationships/oleObject" Target="embeddings/oleObject7.bin"/><Relationship Id="rId247" Type="http://schemas.openxmlformats.org/officeDocument/2006/relationships/image" Target="media/image222.png"/><Relationship Id="rId107" Type="http://schemas.openxmlformats.org/officeDocument/2006/relationships/image" Target="media/image90.png"/><Relationship Id="rId289" Type="http://schemas.openxmlformats.org/officeDocument/2006/relationships/image" Target="media/image252.png"/><Relationship Id="rId11" Type="http://schemas.openxmlformats.org/officeDocument/2006/relationships/image" Target="media/image2.png"/><Relationship Id="rId53" Type="http://schemas.openxmlformats.org/officeDocument/2006/relationships/image" Target="media/image36.png"/><Relationship Id="rId149" Type="http://schemas.openxmlformats.org/officeDocument/2006/relationships/image" Target="media/image128.png"/><Relationship Id="rId314" Type="http://schemas.openxmlformats.org/officeDocument/2006/relationships/image" Target="media/image277.png"/><Relationship Id="rId95" Type="http://schemas.openxmlformats.org/officeDocument/2006/relationships/image" Target="media/image78.png"/><Relationship Id="rId160" Type="http://schemas.openxmlformats.org/officeDocument/2006/relationships/image" Target="media/image138.png"/><Relationship Id="rId216" Type="http://schemas.openxmlformats.org/officeDocument/2006/relationships/image" Target="media/image192.png"/><Relationship Id="rId258" Type="http://schemas.openxmlformats.org/officeDocument/2006/relationships/image" Target="media/image233.png"/><Relationship Id="rId22" Type="http://schemas.openxmlformats.org/officeDocument/2006/relationships/image" Target="media/image6.png"/><Relationship Id="rId64" Type="http://schemas.openxmlformats.org/officeDocument/2006/relationships/image" Target="media/image47.png"/><Relationship Id="rId118" Type="http://schemas.openxmlformats.org/officeDocument/2006/relationships/image" Target="media/image101.emf"/><Relationship Id="rId325" Type="http://schemas.openxmlformats.org/officeDocument/2006/relationships/image" Target="media/image288.png"/><Relationship Id="rId171" Type="http://schemas.openxmlformats.org/officeDocument/2006/relationships/image" Target="media/image149.wmf"/><Relationship Id="rId227" Type="http://schemas.openxmlformats.org/officeDocument/2006/relationships/image" Target="media/image203.png"/><Relationship Id="rId269" Type="http://schemas.openxmlformats.org/officeDocument/2006/relationships/image" Target="media/image240.png"/><Relationship Id="rId33" Type="http://schemas.openxmlformats.org/officeDocument/2006/relationships/image" Target="media/image17.png"/><Relationship Id="rId129" Type="http://schemas.openxmlformats.org/officeDocument/2006/relationships/image" Target="media/image109.png"/><Relationship Id="rId280" Type="http://schemas.openxmlformats.org/officeDocument/2006/relationships/image" Target="media/image246.png"/><Relationship Id="rId336" Type="http://schemas.openxmlformats.org/officeDocument/2006/relationships/hyperlink" Target="mailto:europe.tech@kicmail.com" TargetMode="External"/><Relationship Id="rId75" Type="http://schemas.openxmlformats.org/officeDocument/2006/relationships/image" Target="media/image58.png"/><Relationship Id="rId140" Type="http://schemas.openxmlformats.org/officeDocument/2006/relationships/image" Target="media/image120.png"/><Relationship Id="rId182" Type="http://schemas.openxmlformats.org/officeDocument/2006/relationships/image" Target="media/image160.png"/><Relationship Id="rId6" Type="http://schemas.openxmlformats.org/officeDocument/2006/relationships/styles" Target="styles.xml"/><Relationship Id="rId238" Type="http://schemas.openxmlformats.org/officeDocument/2006/relationships/image" Target="media/image213.png"/><Relationship Id="rId291" Type="http://schemas.openxmlformats.org/officeDocument/2006/relationships/image" Target="media/image254.png"/><Relationship Id="rId305" Type="http://schemas.openxmlformats.org/officeDocument/2006/relationships/image" Target="media/image268.png"/><Relationship Id="rId44" Type="http://schemas.openxmlformats.org/officeDocument/2006/relationships/oleObject" Target="embeddings/oleObject1.bin"/><Relationship Id="rId86" Type="http://schemas.openxmlformats.org/officeDocument/2006/relationships/image" Target="media/image69.png"/><Relationship Id="rId151" Type="http://schemas.openxmlformats.org/officeDocument/2006/relationships/image" Target="media/image130.png"/><Relationship Id="rId193" Type="http://schemas.openxmlformats.org/officeDocument/2006/relationships/image" Target="media/image171.png"/><Relationship Id="rId207" Type="http://schemas.openxmlformats.org/officeDocument/2006/relationships/image" Target="media/image183.png"/><Relationship Id="rId249" Type="http://schemas.openxmlformats.org/officeDocument/2006/relationships/image" Target="media/image224.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oleObject" Target="embeddings/oleObject8.bin"/><Relationship Id="rId316" Type="http://schemas.openxmlformats.org/officeDocument/2006/relationships/image" Target="media/image279.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emf"/><Relationship Id="rId162" Type="http://schemas.openxmlformats.org/officeDocument/2006/relationships/image" Target="media/image140.png"/><Relationship Id="rId218" Type="http://schemas.openxmlformats.org/officeDocument/2006/relationships/image" Target="media/image194.png"/><Relationship Id="rId271" Type="http://schemas.openxmlformats.org/officeDocument/2006/relationships/oleObject" Target="embeddings/oleObject12.bin"/><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1.png"/><Relationship Id="rId327" Type="http://schemas.openxmlformats.org/officeDocument/2006/relationships/image" Target="media/image290.png"/><Relationship Id="rId173" Type="http://schemas.openxmlformats.org/officeDocument/2006/relationships/image" Target="media/image151.png"/><Relationship Id="rId229" Type="http://schemas.openxmlformats.org/officeDocument/2006/relationships/hyperlink" Target="http://www.realvnc.com/download.html" TargetMode="External"/><Relationship Id="rId240" Type="http://schemas.openxmlformats.org/officeDocument/2006/relationships/image" Target="media/image21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3DA9761D07A54284AE61B4604CFA0B" ma:contentTypeVersion="13" ma:contentTypeDescription="Create a new document." ma:contentTypeScope="" ma:versionID="5a3db2bbcdb4b2e89dc3071dea1fc84b">
  <xsd:schema xmlns:xsd="http://www.w3.org/2001/XMLSchema" xmlns:xs="http://www.w3.org/2001/XMLSchema" xmlns:p="http://schemas.microsoft.com/office/2006/metadata/properties" xmlns:ns3="ff4893ef-4a80-4b06-9b3f-6d6a4c7b71a0" xmlns:ns4="137906e2-3410-4b7f-9fda-a6b5fc7fa545" targetNamespace="http://schemas.microsoft.com/office/2006/metadata/properties" ma:root="true" ma:fieldsID="006a45a41d50035889f1e7ad1318edb2" ns3:_="" ns4:_="">
    <xsd:import namespace="ff4893ef-4a80-4b06-9b3f-6d6a4c7b71a0"/>
    <xsd:import namespace="137906e2-3410-4b7f-9fda-a6b5fc7fa54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EventHashCode" minOccurs="0"/>
                <xsd:element ref="ns3:MediaServiceGenerationTim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893ef-4a80-4b06-9b3f-6d6a4c7b71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37906e2-3410-4b7f-9fda-a6b5fc7fa54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C8A067-B2B0-4ECF-8294-71D3BCE64F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893ef-4a80-4b06-9b3f-6d6a4c7b71a0"/>
    <ds:schemaRef ds:uri="137906e2-3410-4b7f-9fda-a6b5fc7fa5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C1FE21-A5A9-4B09-AF25-188D2EB76A74}">
  <ds:schemaRefs>
    <ds:schemaRef ds:uri="http://schemas.openxmlformats.org/officeDocument/2006/bibliography"/>
  </ds:schemaRefs>
</ds:datastoreItem>
</file>

<file path=customXml/itemProps3.xml><?xml version="1.0" encoding="utf-8"?>
<ds:datastoreItem xmlns:ds="http://schemas.openxmlformats.org/officeDocument/2006/customXml" ds:itemID="{EA5B908B-3961-476F-A88A-66BC8A275F57}">
  <ds:schemaRefs>
    <ds:schemaRef ds:uri="http://schemas.microsoft.com/sharepoint/v3/contenttype/forms"/>
  </ds:schemaRefs>
</ds:datastoreItem>
</file>

<file path=customXml/itemProps4.xml><?xml version="1.0" encoding="utf-8"?>
<ds:datastoreItem xmlns:ds="http://schemas.openxmlformats.org/officeDocument/2006/customXml" ds:itemID="{D33ADCC4-0B0B-49E6-947D-86C24D0B84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161</Pages>
  <Words>32590</Words>
  <Characters>185766</Characters>
  <Application>Microsoft Office Word</Application>
  <DocSecurity>0</DocSecurity>
  <Lines>1548</Lines>
  <Paragraphs>435</Paragraphs>
  <ScaleCrop>false</ScaleCrop>
  <HeadingPairs>
    <vt:vector size="2" baseType="variant">
      <vt:variant>
        <vt:lpstr>Title</vt:lpstr>
      </vt:variant>
      <vt:variant>
        <vt:i4>1</vt:i4>
      </vt:variant>
    </vt:vector>
  </HeadingPairs>
  <TitlesOfParts>
    <vt:vector size="1" baseType="lpstr">
      <vt:lpstr>KIC WPI User Manual</vt:lpstr>
    </vt:vector>
  </TitlesOfParts>
  <Company>KIC</Company>
  <LinksUpToDate>false</LinksUpToDate>
  <CharactersWithSpaces>217921</CharactersWithSpaces>
  <SharedDoc>false</SharedDoc>
  <HLinks>
    <vt:vector size="91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1581</vt:i4>
      </vt:variant>
      <vt:variant>
        <vt:i4>0</vt:i4>
      </vt:variant>
      <vt:variant>
        <vt:i4>5</vt:i4>
      </vt:variant>
      <vt:variant>
        <vt:lpwstr>http://www.realvnc.com/download.html</vt:lpwstr>
      </vt:variant>
      <vt:variant>
        <vt:lpwstr/>
      </vt:variant>
      <vt:variant>
        <vt:i4>7078010</vt:i4>
      </vt:variant>
      <vt:variant>
        <vt:i4>1497</vt:i4>
      </vt:variant>
      <vt:variant>
        <vt:i4>0</vt:i4>
      </vt:variant>
      <vt:variant>
        <vt:i4>5</vt:i4>
      </vt:variant>
      <vt:variant>
        <vt:lpwstr/>
      </vt:variant>
      <vt:variant>
        <vt:lpwstr>_KIC_Server</vt:lpwstr>
      </vt:variant>
      <vt:variant>
        <vt:i4>7078010</vt:i4>
      </vt:variant>
      <vt:variant>
        <vt:i4>1470</vt:i4>
      </vt:variant>
      <vt:variant>
        <vt:i4>0</vt:i4>
      </vt:variant>
      <vt:variant>
        <vt:i4>5</vt:i4>
      </vt:variant>
      <vt:variant>
        <vt:lpwstr/>
      </vt:variant>
      <vt:variant>
        <vt:lpwstr>_KIC_Server</vt:lpwstr>
      </vt:variant>
      <vt:variant>
        <vt:i4>2818073</vt:i4>
      </vt:variant>
      <vt:variant>
        <vt:i4>1452</vt:i4>
      </vt:variant>
      <vt:variant>
        <vt:i4>0</vt:i4>
      </vt:variant>
      <vt:variant>
        <vt:i4>5</vt:i4>
      </vt:variant>
      <vt:variant>
        <vt:lpwstr/>
      </vt:variant>
      <vt:variant>
        <vt:lpwstr>_Live_Data_Output</vt:lpwstr>
      </vt:variant>
      <vt:variant>
        <vt:i4>7143546</vt:i4>
      </vt:variant>
      <vt:variant>
        <vt:i4>1401</vt:i4>
      </vt:variant>
      <vt:variant>
        <vt:i4>0</vt:i4>
      </vt:variant>
      <vt:variant>
        <vt:i4>5</vt:i4>
      </vt:variant>
      <vt:variant>
        <vt:lpwstr/>
      </vt:variant>
      <vt:variant>
        <vt:lpwstr>_Barcode_Types</vt:lpwstr>
      </vt:variant>
      <vt:variant>
        <vt:i4>6619242</vt:i4>
      </vt:variant>
      <vt:variant>
        <vt:i4>1281</vt:i4>
      </vt:variant>
      <vt:variant>
        <vt:i4>0</vt:i4>
      </vt:variant>
      <vt:variant>
        <vt:i4>5</vt:i4>
      </vt:variant>
      <vt:variant>
        <vt:lpwstr/>
      </vt:variant>
      <vt:variant>
        <vt:lpwstr>_Virtual_Profiling</vt:lpwstr>
      </vt:variant>
      <vt:variant>
        <vt:i4>786482</vt:i4>
      </vt:variant>
      <vt:variant>
        <vt:i4>1254</vt:i4>
      </vt:variant>
      <vt:variant>
        <vt:i4>0</vt:i4>
      </vt:variant>
      <vt:variant>
        <vt:i4>5</vt:i4>
      </vt:variant>
      <vt:variant>
        <vt:lpwstr/>
      </vt:variant>
      <vt:variant>
        <vt:lpwstr>_Get_A_Valid</vt:lpwstr>
      </vt:variant>
      <vt:variant>
        <vt:i4>1638433</vt:i4>
      </vt:variant>
      <vt:variant>
        <vt:i4>1194</vt:i4>
      </vt:variant>
      <vt:variant>
        <vt:i4>0</vt:i4>
      </vt:variant>
      <vt:variant>
        <vt:i4>5</vt:i4>
      </vt:variant>
      <vt:variant>
        <vt:lpwstr>mailto:tech@kicmail.com</vt:lpwstr>
      </vt:variant>
      <vt:variant>
        <vt:lpwstr/>
      </vt:variant>
      <vt:variant>
        <vt:i4>1572925</vt:i4>
      </vt:variant>
      <vt:variant>
        <vt:i4>1167</vt:i4>
      </vt:variant>
      <vt:variant>
        <vt:i4>0</vt:i4>
      </vt:variant>
      <vt:variant>
        <vt:i4>5</vt:i4>
      </vt:variant>
      <vt:variant>
        <vt:lpwstr/>
      </vt:variant>
      <vt:variant>
        <vt:lpwstr>_Integrate_Empty_Oven</vt:lpwstr>
      </vt:variant>
      <vt:variant>
        <vt:i4>4522098</vt:i4>
      </vt:variant>
      <vt:variant>
        <vt:i4>1140</vt:i4>
      </vt:variant>
      <vt:variant>
        <vt:i4>0</vt:i4>
      </vt:variant>
      <vt:variant>
        <vt:i4>5</vt:i4>
      </vt:variant>
      <vt:variant>
        <vt:lpwstr/>
      </vt:variant>
      <vt:variant>
        <vt:lpwstr>_Monitor_Production_In</vt:lpwstr>
      </vt:variant>
      <vt:variant>
        <vt:i4>3538983</vt:i4>
      </vt:variant>
      <vt:variant>
        <vt:i4>837</vt:i4>
      </vt:variant>
      <vt:variant>
        <vt:i4>0</vt:i4>
      </vt:variant>
      <vt:variant>
        <vt:i4>5</vt:i4>
      </vt:variant>
      <vt:variant>
        <vt:lpwstr>http://www.kicthermal.com/</vt:lpwstr>
      </vt:variant>
      <vt:variant>
        <vt:lpwstr/>
      </vt:variant>
      <vt:variant>
        <vt:i4>3866663</vt:i4>
      </vt:variant>
      <vt:variant>
        <vt:i4>795</vt:i4>
      </vt:variant>
      <vt:variant>
        <vt:i4>0</vt:i4>
      </vt:variant>
      <vt:variant>
        <vt:i4>5</vt:i4>
      </vt:variant>
      <vt:variant>
        <vt:lpwstr/>
      </vt:variant>
      <vt:variant>
        <vt:lpwstr>_Password_Protection</vt:lpwstr>
      </vt:variant>
      <vt:variant>
        <vt:i4>131161</vt:i4>
      </vt:variant>
      <vt:variant>
        <vt:i4>777</vt:i4>
      </vt:variant>
      <vt:variant>
        <vt:i4>0</vt:i4>
      </vt:variant>
      <vt:variant>
        <vt:i4>5</vt:i4>
      </vt:variant>
      <vt:variant>
        <vt:lpwstr>http://kicthermal.com/support-download/os-compatibility-chart</vt:lpwstr>
      </vt:variant>
      <vt:variant>
        <vt:lpwstr/>
      </vt:variant>
      <vt:variant>
        <vt:i4>1638433</vt:i4>
      </vt:variant>
      <vt:variant>
        <vt:i4>774</vt:i4>
      </vt:variant>
      <vt:variant>
        <vt:i4>0</vt:i4>
      </vt:variant>
      <vt:variant>
        <vt:i4>5</vt:i4>
      </vt:variant>
      <vt:variant>
        <vt:lpwstr>mailto:tech@kicmail.com</vt:lpwstr>
      </vt:variant>
      <vt:variant>
        <vt:lpwstr/>
      </vt:variant>
      <vt:variant>
        <vt:i4>4718715</vt:i4>
      </vt:variant>
      <vt:variant>
        <vt:i4>768</vt:i4>
      </vt:variant>
      <vt:variant>
        <vt:i4>0</vt:i4>
      </vt:variant>
      <vt:variant>
        <vt:i4>5</vt:i4>
      </vt:variant>
      <vt:variant>
        <vt:lpwstr/>
      </vt:variant>
      <vt:variant>
        <vt:lpwstr>_Dual_Lane_Systems</vt:lpwstr>
      </vt:variant>
      <vt:variant>
        <vt:i4>3080233</vt:i4>
      </vt:variant>
      <vt:variant>
        <vt:i4>765</vt:i4>
      </vt:variant>
      <vt:variant>
        <vt:i4>0</vt:i4>
      </vt:variant>
      <vt:variant>
        <vt:i4>5</vt:i4>
      </vt:variant>
      <vt:variant>
        <vt:lpwstr/>
      </vt:variant>
      <vt:variant>
        <vt:lpwstr>_Hardware_Diagram</vt:lpwstr>
      </vt:variant>
      <vt:variant>
        <vt:i4>1310780</vt:i4>
      </vt:variant>
      <vt:variant>
        <vt:i4>758</vt:i4>
      </vt:variant>
      <vt:variant>
        <vt:i4>0</vt:i4>
      </vt:variant>
      <vt:variant>
        <vt:i4>5</vt:i4>
      </vt:variant>
      <vt:variant>
        <vt:lpwstr/>
      </vt:variant>
      <vt:variant>
        <vt:lpwstr>_Toc467166926</vt:lpwstr>
      </vt:variant>
      <vt:variant>
        <vt:i4>1310780</vt:i4>
      </vt:variant>
      <vt:variant>
        <vt:i4>752</vt:i4>
      </vt:variant>
      <vt:variant>
        <vt:i4>0</vt:i4>
      </vt:variant>
      <vt:variant>
        <vt:i4>5</vt:i4>
      </vt:variant>
      <vt:variant>
        <vt:lpwstr/>
      </vt:variant>
      <vt:variant>
        <vt:lpwstr>_Toc467166925</vt:lpwstr>
      </vt:variant>
      <vt:variant>
        <vt:i4>1310780</vt:i4>
      </vt:variant>
      <vt:variant>
        <vt:i4>746</vt:i4>
      </vt:variant>
      <vt:variant>
        <vt:i4>0</vt:i4>
      </vt:variant>
      <vt:variant>
        <vt:i4>5</vt:i4>
      </vt:variant>
      <vt:variant>
        <vt:lpwstr/>
      </vt:variant>
      <vt:variant>
        <vt:lpwstr>_Toc467166924</vt:lpwstr>
      </vt:variant>
      <vt:variant>
        <vt:i4>1310780</vt:i4>
      </vt:variant>
      <vt:variant>
        <vt:i4>740</vt:i4>
      </vt:variant>
      <vt:variant>
        <vt:i4>0</vt:i4>
      </vt:variant>
      <vt:variant>
        <vt:i4>5</vt:i4>
      </vt:variant>
      <vt:variant>
        <vt:lpwstr/>
      </vt:variant>
      <vt:variant>
        <vt:lpwstr>_Toc467166923</vt:lpwstr>
      </vt:variant>
      <vt:variant>
        <vt:i4>1310780</vt:i4>
      </vt:variant>
      <vt:variant>
        <vt:i4>734</vt:i4>
      </vt:variant>
      <vt:variant>
        <vt:i4>0</vt:i4>
      </vt:variant>
      <vt:variant>
        <vt:i4>5</vt:i4>
      </vt:variant>
      <vt:variant>
        <vt:lpwstr/>
      </vt:variant>
      <vt:variant>
        <vt:lpwstr>_Toc467166922</vt:lpwstr>
      </vt:variant>
      <vt:variant>
        <vt:i4>1310780</vt:i4>
      </vt:variant>
      <vt:variant>
        <vt:i4>728</vt:i4>
      </vt:variant>
      <vt:variant>
        <vt:i4>0</vt:i4>
      </vt:variant>
      <vt:variant>
        <vt:i4>5</vt:i4>
      </vt:variant>
      <vt:variant>
        <vt:lpwstr/>
      </vt:variant>
      <vt:variant>
        <vt:lpwstr>_Toc467166921</vt:lpwstr>
      </vt:variant>
      <vt:variant>
        <vt:i4>1310780</vt:i4>
      </vt:variant>
      <vt:variant>
        <vt:i4>722</vt:i4>
      </vt:variant>
      <vt:variant>
        <vt:i4>0</vt:i4>
      </vt:variant>
      <vt:variant>
        <vt:i4>5</vt:i4>
      </vt:variant>
      <vt:variant>
        <vt:lpwstr/>
      </vt:variant>
      <vt:variant>
        <vt:lpwstr>_Toc467166920</vt:lpwstr>
      </vt:variant>
      <vt:variant>
        <vt:i4>1507388</vt:i4>
      </vt:variant>
      <vt:variant>
        <vt:i4>716</vt:i4>
      </vt:variant>
      <vt:variant>
        <vt:i4>0</vt:i4>
      </vt:variant>
      <vt:variant>
        <vt:i4>5</vt:i4>
      </vt:variant>
      <vt:variant>
        <vt:lpwstr/>
      </vt:variant>
      <vt:variant>
        <vt:lpwstr>_Toc467166919</vt:lpwstr>
      </vt:variant>
      <vt:variant>
        <vt:i4>1507388</vt:i4>
      </vt:variant>
      <vt:variant>
        <vt:i4>710</vt:i4>
      </vt:variant>
      <vt:variant>
        <vt:i4>0</vt:i4>
      </vt:variant>
      <vt:variant>
        <vt:i4>5</vt:i4>
      </vt:variant>
      <vt:variant>
        <vt:lpwstr/>
      </vt:variant>
      <vt:variant>
        <vt:lpwstr>_Toc467166918</vt:lpwstr>
      </vt:variant>
      <vt:variant>
        <vt:i4>1507388</vt:i4>
      </vt:variant>
      <vt:variant>
        <vt:i4>704</vt:i4>
      </vt:variant>
      <vt:variant>
        <vt:i4>0</vt:i4>
      </vt:variant>
      <vt:variant>
        <vt:i4>5</vt:i4>
      </vt:variant>
      <vt:variant>
        <vt:lpwstr/>
      </vt:variant>
      <vt:variant>
        <vt:lpwstr>_Toc467166917</vt:lpwstr>
      </vt:variant>
      <vt:variant>
        <vt:i4>1507388</vt:i4>
      </vt:variant>
      <vt:variant>
        <vt:i4>698</vt:i4>
      </vt:variant>
      <vt:variant>
        <vt:i4>0</vt:i4>
      </vt:variant>
      <vt:variant>
        <vt:i4>5</vt:i4>
      </vt:variant>
      <vt:variant>
        <vt:lpwstr/>
      </vt:variant>
      <vt:variant>
        <vt:lpwstr>_Toc467166916</vt:lpwstr>
      </vt:variant>
      <vt:variant>
        <vt:i4>1507388</vt:i4>
      </vt:variant>
      <vt:variant>
        <vt:i4>692</vt:i4>
      </vt:variant>
      <vt:variant>
        <vt:i4>0</vt:i4>
      </vt:variant>
      <vt:variant>
        <vt:i4>5</vt:i4>
      </vt:variant>
      <vt:variant>
        <vt:lpwstr/>
      </vt:variant>
      <vt:variant>
        <vt:lpwstr>_Toc467166915</vt:lpwstr>
      </vt:variant>
      <vt:variant>
        <vt:i4>1507388</vt:i4>
      </vt:variant>
      <vt:variant>
        <vt:i4>686</vt:i4>
      </vt:variant>
      <vt:variant>
        <vt:i4>0</vt:i4>
      </vt:variant>
      <vt:variant>
        <vt:i4>5</vt:i4>
      </vt:variant>
      <vt:variant>
        <vt:lpwstr/>
      </vt:variant>
      <vt:variant>
        <vt:lpwstr>_Toc467166914</vt:lpwstr>
      </vt:variant>
      <vt:variant>
        <vt:i4>1507388</vt:i4>
      </vt:variant>
      <vt:variant>
        <vt:i4>680</vt:i4>
      </vt:variant>
      <vt:variant>
        <vt:i4>0</vt:i4>
      </vt:variant>
      <vt:variant>
        <vt:i4>5</vt:i4>
      </vt:variant>
      <vt:variant>
        <vt:lpwstr/>
      </vt:variant>
      <vt:variant>
        <vt:lpwstr>_Toc467166913</vt:lpwstr>
      </vt:variant>
      <vt:variant>
        <vt:i4>1507388</vt:i4>
      </vt:variant>
      <vt:variant>
        <vt:i4>674</vt:i4>
      </vt:variant>
      <vt:variant>
        <vt:i4>0</vt:i4>
      </vt:variant>
      <vt:variant>
        <vt:i4>5</vt:i4>
      </vt:variant>
      <vt:variant>
        <vt:lpwstr/>
      </vt:variant>
      <vt:variant>
        <vt:lpwstr>_Toc467166912</vt:lpwstr>
      </vt:variant>
      <vt:variant>
        <vt:i4>1507388</vt:i4>
      </vt:variant>
      <vt:variant>
        <vt:i4>668</vt:i4>
      </vt:variant>
      <vt:variant>
        <vt:i4>0</vt:i4>
      </vt:variant>
      <vt:variant>
        <vt:i4>5</vt:i4>
      </vt:variant>
      <vt:variant>
        <vt:lpwstr/>
      </vt:variant>
      <vt:variant>
        <vt:lpwstr>_Toc467166911</vt:lpwstr>
      </vt:variant>
      <vt:variant>
        <vt:i4>1507388</vt:i4>
      </vt:variant>
      <vt:variant>
        <vt:i4>662</vt:i4>
      </vt:variant>
      <vt:variant>
        <vt:i4>0</vt:i4>
      </vt:variant>
      <vt:variant>
        <vt:i4>5</vt:i4>
      </vt:variant>
      <vt:variant>
        <vt:lpwstr/>
      </vt:variant>
      <vt:variant>
        <vt:lpwstr>_Toc467166910</vt:lpwstr>
      </vt:variant>
      <vt:variant>
        <vt:i4>1441852</vt:i4>
      </vt:variant>
      <vt:variant>
        <vt:i4>656</vt:i4>
      </vt:variant>
      <vt:variant>
        <vt:i4>0</vt:i4>
      </vt:variant>
      <vt:variant>
        <vt:i4>5</vt:i4>
      </vt:variant>
      <vt:variant>
        <vt:lpwstr/>
      </vt:variant>
      <vt:variant>
        <vt:lpwstr>_Toc467166909</vt:lpwstr>
      </vt:variant>
      <vt:variant>
        <vt:i4>1441852</vt:i4>
      </vt:variant>
      <vt:variant>
        <vt:i4>650</vt:i4>
      </vt:variant>
      <vt:variant>
        <vt:i4>0</vt:i4>
      </vt:variant>
      <vt:variant>
        <vt:i4>5</vt:i4>
      </vt:variant>
      <vt:variant>
        <vt:lpwstr/>
      </vt:variant>
      <vt:variant>
        <vt:lpwstr>_Toc467166908</vt:lpwstr>
      </vt:variant>
      <vt:variant>
        <vt:i4>1441852</vt:i4>
      </vt:variant>
      <vt:variant>
        <vt:i4>644</vt:i4>
      </vt:variant>
      <vt:variant>
        <vt:i4>0</vt:i4>
      </vt:variant>
      <vt:variant>
        <vt:i4>5</vt:i4>
      </vt:variant>
      <vt:variant>
        <vt:lpwstr/>
      </vt:variant>
      <vt:variant>
        <vt:lpwstr>_Toc467166907</vt:lpwstr>
      </vt:variant>
      <vt:variant>
        <vt:i4>1441852</vt:i4>
      </vt:variant>
      <vt:variant>
        <vt:i4>638</vt:i4>
      </vt:variant>
      <vt:variant>
        <vt:i4>0</vt:i4>
      </vt:variant>
      <vt:variant>
        <vt:i4>5</vt:i4>
      </vt:variant>
      <vt:variant>
        <vt:lpwstr/>
      </vt:variant>
      <vt:variant>
        <vt:lpwstr>_Toc467166906</vt:lpwstr>
      </vt:variant>
      <vt:variant>
        <vt:i4>1441852</vt:i4>
      </vt:variant>
      <vt:variant>
        <vt:i4>632</vt:i4>
      </vt:variant>
      <vt:variant>
        <vt:i4>0</vt:i4>
      </vt:variant>
      <vt:variant>
        <vt:i4>5</vt:i4>
      </vt:variant>
      <vt:variant>
        <vt:lpwstr/>
      </vt:variant>
      <vt:variant>
        <vt:lpwstr>_Toc467166905</vt:lpwstr>
      </vt:variant>
      <vt:variant>
        <vt:i4>1441852</vt:i4>
      </vt:variant>
      <vt:variant>
        <vt:i4>626</vt:i4>
      </vt:variant>
      <vt:variant>
        <vt:i4>0</vt:i4>
      </vt:variant>
      <vt:variant>
        <vt:i4>5</vt:i4>
      </vt:variant>
      <vt:variant>
        <vt:lpwstr/>
      </vt:variant>
      <vt:variant>
        <vt:lpwstr>_Toc467166904</vt:lpwstr>
      </vt:variant>
      <vt:variant>
        <vt:i4>1441852</vt:i4>
      </vt:variant>
      <vt:variant>
        <vt:i4>620</vt:i4>
      </vt:variant>
      <vt:variant>
        <vt:i4>0</vt:i4>
      </vt:variant>
      <vt:variant>
        <vt:i4>5</vt:i4>
      </vt:variant>
      <vt:variant>
        <vt:lpwstr/>
      </vt:variant>
      <vt:variant>
        <vt:lpwstr>_Toc467166903</vt:lpwstr>
      </vt:variant>
      <vt:variant>
        <vt:i4>1441852</vt:i4>
      </vt:variant>
      <vt:variant>
        <vt:i4>614</vt:i4>
      </vt:variant>
      <vt:variant>
        <vt:i4>0</vt:i4>
      </vt:variant>
      <vt:variant>
        <vt:i4>5</vt:i4>
      </vt:variant>
      <vt:variant>
        <vt:lpwstr/>
      </vt:variant>
      <vt:variant>
        <vt:lpwstr>_Toc467166902</vt:lpwstr>
      </vt:variant>
      <vt:variant>
        <vt:i4>1441852</vt:i4>
      </vt:variant>
      <vt:variant>
        <vt:i4>608</vt:i4>
      </vt:variant>
      <vt:variant>
        <vt:i4>0</vt:i4>
      </vt:variant>
      <vt:variant>
        <vt:i4>5</vt:i4>
      </vt:variant>
      <vt:variant>
        <vt:lpwstr/>
      </vt:variant>
      <vt:variant>
        <vt:lpwstr>_Toc467166901</vt:lpwstr>
      </vt:variant>
      <vt:variant>
        <vt:i4>1441852</vt:i4>
      </vt:variant>
      <vt:variant>
        <vt:i4>602</vt:i4>
      </vt:variant>
      <vt:variant>
        <vt:i4>0</vt:i4>
      </vt:variant>
      <vt:variant>
        <vt:i4>5</vt:i4>
      </vt:variant>
      <vt:variant>
        <vt:lpwstr/>
      </vt:variant>
      <vt:variant>
        <vt:lpwstr>_Toc467166900</vt:lpwstr>
      </vt:variant>
      <vt:variant>
        <vt:i4>2031677</vt:i4>
      </vt:variant>
      <vt:variant>
        <vt:i4>596</vt:i4>
      </vt:variant>
      <vt:variant>
        <vt:i4>0</vt:i4>
      </vt:variant>
      <vt:variant>
        <vt:i4>5</vt:i4>
      </vt:variant>
      <vt:variant>
        <vt:lpwstr/>
      </vt:variant>
      <vt:variant>
        <vt:lpwstr>_Toc467166899</vt:lpwstr>
      </vt:variant>
      <vt:variant>
        <vt:i4>2031677</vt:i4>
      </vt:variant>
      <vt:variant>
        <vt:i4>590</vt:i4>
      </vt:variant>
      <vt:variant>
        <vt:i4>0</vt:i4>
      </vt:variant>
      <vt:variant>
        <vt:i4>5</vt:i4>
      </vt:variant>
      <vt:variant>
        <vt:lpwstr/>
      </vt:variant>
      <vt:variant>
        <vt:lpwstr>_Toc467166898</vt:lpwstr>
      </vt:variant>
      <vt:variant>
        <vt:i4>2031677</vt:i4>
      </vt:variant>
      <vt:variant>
        <vt:i4>584</vt:i4>
      </vt:variant>
      <vt:variant>
        <vt:i4>0</vt:i4>
      </vt:variant>
      <vt:variant>
        <vt:i4>5</vt:i4>
      </vt:variant>
      <vt:variant>
        <vt:lpwstr/>
      </vt:variant>
      <vt:variant>
        <vt:lpwstr>_Toc467166897</vt:lpwstr>
      </vt:variant>
      <vt:variant>
        <vt:i4>2031677</vt:i4>
      </vt:variant>
      <vt:variant>
        <vt:i4>578</vt:i4>
      </vt:variant>
      <vt:variant>
        <vt:i4>0</vt:i4>
      </vt:variant>
      <vt:variant>
        <vt:i4>5</vt:i4>
      </vt:variant>
      <vt:variant>
        <vt:lpwstr/>
      </vt:variant>
      <vt:variant>
        <vt:lpwstr>_Toc467166896</vt:lpwstr>
      </vt:variant>
      <vt:variant>
        <vt:i4>2031677</vt:i4>
      </vt:variant>
      <vt:variant>
        <vt:i4>572</vt:i4>
      </vt:variant>
      <vt:variant>
        <vt:i4>0</vt:i4>
      </vt:variant>
      <vt:variant>
        <vt:i4>5</vt:i4>
      </vt:variant>
      <vt:variant>
        <vt:lpwstr/>
      </vt:variant>
      <vt:variant>
        <vt:lpwstr>_Toc467166895</vt:lpwstr>
      </vt:variant>
      <vt:variant>
        <vt:i4>2031677</vt:i4>
      </vt:variant>
      <vt:variant>
        <vt:i4>566</vt:i4>
      </vt:variant>
      <vt:variant>
        <vt:i4>0</vt:i4>
      </vt:variant>
      <vt:variant>
        <vt:i4>5</vt:i4>
      </vt:variant>
      <vt:variant>
        <vt:lpwstr/>
      </vt:variant>
      <vt:variant>
        <vt:lpwstr>_Toc467166894</vt:lpwstr>
      </vt:variant>
      <vt:variant>
        <vt:i4>2031677</vt:i4>
      </vt:variant>
      <vt:variant>
        <vt:i4>560</vt:i4>
      </vt:variant>
      <vt:variant>
        <vt:i4>0</vt:i4>
      </vt:variant>
      <vt:variant>
        <vt:i4>5</vt:i4>
      </vt:variant>
      <vt:variant>
        <vt:lpwstr/>
      </vt:variant>
      <vt:variant>
        <vt:lpwstr>_Toc467166893</vt:lpwstr>
      </vt:variant>
      <vt:variant>
        <vt:i4>2031677</vt:i4>
      </vt:variant>
      <vt:variant>
        <vt:i4>554</vt:i4>
      </vt:variant>
      <vt:variant>
        <vt:i4>0</vt:i4>
      </vt:variant>
      <vt:variant>
        <vt:i4>5</vt:i4>
      </vt:variant>
      <vt:variant>
        <vt:lpwstr/>
      </vt:variant>
      <vt:variant>
        <vt:lpwstr>_Toc467166892</vt:lpwstr>
      </vt:variant>
      <vt:variant>
        <vt:i4>2031677</vt:i4>
      </vt:variant>
      <vt:variant>
        <vt:i4>548</vt:i4>
      </vt:variant>
      <vt:variant>
        <vt:i4>0</vt:i4>
      </vt:variant>
      <vt:variant>
        <vt:i4>5</vt:i4>
      </vt:variant>
      <vt:variant>
        <vt:lpwstr/>
      </vt:variant>
      <vt:variant>
        <vt:lpwstr>_Toc467166891</vt:lpwstr>
      </vt:variant>
      <vt:variant>
        <vt:i4>2031677</vt:i4>
      </vt:variant>
      <vt:variant>
        <vt:i4>542</vt:i4>
      </vt:variant>
      <vt:variant>
        <vt:i4>0</vt:i4>
      </vt:variant>
      <vt:variant>
        <vt:i4>5</vt:i4>
      </vt:variant>
      <vt:variant>
        <vt:lpwstr/>
      </vt:variant>
      <vt:variant>
        <vt:lpwstr>_Toc467166890</vt:lpwstr>
      </vt:variant>
      <vt:variant>
        <vt:i4>1966141</vt:i4>
      </vt:variant>
      <vt:variant>
        <vt:i4>536</vt:i4>
      </vt:variant>
      <vt:variant>
        <vt:i4>0</vt:i4>
      </vt:variant>
      <vt:variant>
        <vt:i4>5</vt:i4>
      </vt:variant>
      <vt:variant>
        <vt:lpwstr/>
      </vt:variant>
      <vt:variant>
        <vt:lpwstr>_Toc467166889</vt:lpwstr>
      </vt:variant>
      <vt:variant>
        <vt:i4>1966141</vt:i4>
      </vt:variant>
      <vt:variant>
        <vt:i4>530</vt:i4>
      </vt:variant>
      <vt:variant>
        <vt:i4>0</vt:i4>
      </vt:variant>
      <vt:variant>
        <vt:i4>5</vt:i4>
      </vt:variant>
      <vt:variant>
        <vt:lpwstr/>
      </vt:variant>
      <vt:variant>
        <vt:lpwstr>_Toc467166888</vt:lpwstr>
      </vt:variant>
      <vt:variant>
        <vt:i4>1966141</vt:i4>
      </vt:variant>
      <vt:variant>
        <vt:i4>524</vt:i4>
      </vt:variant>
      <vt:variant>
        <vt:i4>0</vt:i4>
      </vt:variant>
      <vt:variant>
        <vt:i4>5</vt:i4>
      </vt:variant>
      <vt:variant>
        <vt:lpwstr/>
      </vt:variant>
      <vt:variant>
        <vt:lpwstr>_Toc467166887</vt:lpwstr>
      </vt:variant>
      <vt:variant>
        <vt:i4>1966141</vt:i4>
      </vt:variant>
      <vt:variant>
        <vt:i4>518</vt:i4>
      </vt:variant>
      <vt:variant>
        <vt:i4>0</vt:i4>
      </vt:variant>
      <vt:variant>
        <vt:i4>5</vt:i4>
      </vt:variant>
      <vt:variant>
        <vt:lpwstr/>
      </vt:variant>
      <vt:variant>
        <vt:lpwstr>_Toc467166886</vt:lpwstr>
      </vt:variant>
      <vt:variant>
        <vt:i4>1966141</vt:i4>
      </vt:variant>
      <vt:variant>
        <vt:i4>512</vt:i4>
      </vt:variant>
      <vt:variant>
        <vt:i4>0</vt:i4>
      </vt:variant>
      <vt:variant>
        <vt:i4>5</vt:i4>
      </vt:variant>
      <vt:variant>
        <vt:lpwstr/>
      </vt:variant>
      <vt:variant>
        <vt:lpwstr>_Toc467166885</vt:lpwstr>
      </vt:variant>
      <vt:variant>
        <vt:i4>1966141</vt:i4>
      </vt:variant>
      <vt:variant>
        <vt:i4>506</vt:i4>
      </vt:variant>
      <vt:variant>
        <vt:i4>0</vt:i4>
      </vt:variant>
      <vt:variant>
        <vt:i4>5</vt:i4>
      </vt:variant>
      <vt:variant>
        <vt:lpwstr/>
      </vt:variant>
      <vt:variant>
        <vt:lpwstr>_Toc467166884</vt:lpwstr>
      </vt:variant>
      <vt:variant>
        <vt:i4>1966141</vt:i4>
      </vt:variant>
      <vt:variant>
        <vt:i4>500</vt:i4>
      </vt:variant>
      <vt:variant>
        <vt:i4>0</vt:i4>
      </vt:variant>
      <vt:variant>
        <vt:i4>5</vt:i4>
      </vt:variant>
      <vt:variant>
        <vt:lpwstr/>
      </vt:variant>
      <vt:variant>
        <vt:lpwstr>_Toc467166883</vt:lpwstr>
      </vt:variant>
      <vt:variant>
        <vt:i4>1966141</vt:i4>
      </vt:variant>
      <vt:variant>
        <vt:i4>494</vt:i4>
      </vt:variant>
      <vt:variant>
        <vt:i4>0</vt:i4>
      </vt:variant>
      <vt:variant>
        <vt:i4>5</vt:i4>
      </vt:variant>
      <vt:variant>
        <vt:lpwstr/>
      </vt:variant>
      <vt:variant>
        <vt:lpwstr>_Toc467166882</vt:lpwstr>
      </vt:variant>
      <vt:variant>
        <vt:i4>1966141</vt:i4>
      </vt:variant>
      <vt:variant>
        <vt:i4>488</vt:i4>
      </vt:variant>
      <vt:variant>
        <vt:i4>0</vt:i4>
      </vt:variant>
      <vt:variant>
        <vt:i4>5</vt:i4>
      </vt:variant>
      <vt:variant>
        <vt:lpwstr/>
      </vt:variant>
      <vt:variant>
        <vt:lpwstr>_Toc467166881</vt:lpwstr>
      </vt:variant>
      <vt:variant>
        <vt:i4>1966141</vt:i4>
      </vt:variant>
      <vt:variant>
        <vt:i4>482</vt:i4>
      </vt:variant>
      <vt:variant>
        <vt:i4>0</vt:i4>
      </vt:variant>
      <vt:variant>
        <vt:i4>5</vt:i4>
      </vt:variant>
      <vt:variant>
        <vt:lpwstr/>
      </vt:variant>
      <vt:variant>
        <vt:lpwstr>_Toc467166880</vt:lpwstr>
      </vt:variant>
      <vt:variant>
        <vt:i4>1114173</vt:i4>
      </vt:variant>
      <vt:variant>
        <vt:i4>476</vt:i4>
      </vt:variant>
      <vt:variant>
        <vt:i4>0</vt:i4>
      </vt:variant>
      <vt:variant>
        <vt:i4>5</vt:i4>
      </vt:variant>
      <vt:variant>
        <vt:lpwstr/>
      </vt:variant>
      <vt:variant>
        <vt:lpwstr>_Toc467166879</vt:lpwstr>
      </vt:variant>
      <vt:variant>
        <vt:i4>1114173</vt:i4>
      </vt:variant>
      <vt:variant>
        <vt:i4>470</vt:i4>
      </vt:variant>
      <vt:variant>
        <vt:i4>0</vt:i4>
      </vt:variant>
      <vt:variant>
        <vt:i4>5</vt:i4>
      </vt:variant>
      <vt:variant>
        <vt:lpwstr/>
      </vt:variant>
      <vt:variant>
        <vt:lpwstr>_Toc467166878</vt:lpwstr>
      </vt:variant>
      <vt:variant>
        <vt:i4>1114173</vt:i4>
      </vt:variant>
      <vt:variant>
        <vt:i4>464</vt:i4>
      </vt:variant>
      <vt:variant>
        <vt:i4>0</vt:i4>
      </vt:variant>
      <vt:variant>
        <vt:i4>5</vt:i4>
      </vt:variant>
      <vt:variant>
        <vt:lpwstr/>
      </vt:variant>
      <vt:variant>
        <vt:lpwstr>_Toc467166877</vt:lpwstr>
      </vt:variant>
      <vt:variant>
        <vt:i4>1114173</vt:i4>
      </vt:variant>
      <vt:variant>
        <vt:i4>458</vt:i4>
      </vt:variant>
      <vt:variant>
        <vt:i4>0</vt:i4>
      </vt:variant>
      <vt:variant>
        <vt:i4>5</vt:i4>
      </vt:variant>
      <vt:variant>
        <vt:lpwstr/>
      </vt:variant>
      <vt:variant>
        <vt:lpwstr>_Toc467166876</vt:lpwstr>
      </vt:variant>
      <vt:variant>
        <vt:i4>1114173</vt:i4>
      </vt:variant>
      <vt:variant>
        <vt:i4>452</vt:i4>
      </vt:variant>
      <vt:variant>
        <vt:i4>0</vt:i4>
      </vt:variant>
      <vt:variant>
        <vt:i4>5</vt:i4>
      </vt:variant>
      <vt:variant>
        <vt:lpwstr/>
      </vt:variant>
      <vt:variant>
        <vt:lpwstr>_Toc467166875</vt:lpwstr>
      </vt:variant>
      <vt:variant>
        <vt:i4>1114173</vt:i4>
      </vt:variant>
      <vt:variant>
        <vt:i4>446</vt:i4>
      </vt:variant>
      <vt:variant>
        <vt:i4>0</vt:i4>
      </vt:variant>
      <vt:variant>
        <vt:i4>5</vt:i4>
      </vt:variant>
      <vt:variant>
        <vt:lpwstr/>
      </vt:variant>
      <vt:variant>
        <vt:lpwstr>_Toc467166874</vt:lpwstr>
      </vt:variant>
      <vt:variant>
        <vt:i4>1114173</vt:i4>
      </vt:variant>
      <vt:variant>
        <vt:i4>440</vt:i4>
      </vt:variant>
      <vt:variant>
        <vt:i4>0</vt:i4>
      </vt:variant>
      <vt:variant>
        <vt:i4>5</vt:i4>
      </vt:variant>
      <vt:variant>
        <vt:lpwstr/>
      </vt:variant>
      <vt:variant>
        <vt:lpwstr>_Toc467166873</vt:lpwstr>
      </vt:variant>
      <vt:variant>
        <vt:i4>1114173</vt:i4>
      </vt:variant>
      <vt:variant>
        <vt:i4>434</vt:i4>
      </vt:variant>
      <vt:variant>
        <vt:i4>0</vt:i4>
      </vt:variant>
      <vt:variant>
        <vt:i4>5</vt:i4>
      </vt:variant>
      <vt:variant>
        <vt:lpwstr/>
      </vt:variant>
      <vt:variant>
        <vt:lpwstr>_Toc467166872</vt:lpwstr>
      </vt:variant>
      <vt:variant>
        <vt:i4>1114173</vt:i4>
      </vt:variant>
      <vt:variant>
        <vt:i4>428</vt:i4>
      </vt:variant>
      <vt:variant>
        <vt:i4>0</vt:i4>
      </vt:variant>
      <vt:variant>
        <vt:i4>5</vt:i4>
      </vt:variant>
      <vt:variant>
        <vt:lpwstr/>
      </vt:variant>
      <vt:variant>
        <vt:lpwstr>_Toc467166871</vt:lpwstr>
      </vt:variant>
      <vt:variant>
        <vt:i4>1114173</vt:i4>
      </vt:variant>
      <vt:variant>
        <vt:i4>422</vt:i4>
      </vt:variant>
      <vt:variant>
        <vt:i4>0</vt:i4>
      </vt:variant>
      <vt:variant>
        <vt:i4>5</vt:i4>
      </vt:variant>
      <vt:variant>
        <vt:lpwstr/>
      </vt:variant>
      <vt:variant>
        <vt:lpwstr>_Toc467166870</vt:lpwstr>
      </vt:variant>
      <vt:variant>
        <vt:i4>1048637</vt:i4>
      </vt:variant>
      <vt:variant>
        <vt:i4>416</vt:i4>
      </vt:variant>
      <vt:variant>
        <vt:i4>0</vt:i4>
      </vt:variant>
      <vt:variant>
        <vt:i4>5</vt:i4>
      </vt:variant>
      <vt:variant>
        <vt:lpwstr/>
      </vt:variant>
      <vt:variant>
        <vt:lpwstr>_Toc467166869</vt:lpwstr>
      </vt:variant>
      <vt:variant>
        <vt:i4>1048637</vt:i4>
      </vt:variant>
      <vt:variant>
        <vt:i4>410</vt:i4>
      </vt:variant>
      <vt:variant>
        <vt:i4>0</vt:i4>
      </vt:variant>
      <vt:variant>
        <vt:i4>5</vt:i4>
      </vt:variant>
      <vt:variant>
        <vt:lpwstr/>
      </vt:variant>
      <vt:variant>
        <vt:lpwstr>_Toc467166868</vt:lpwstr>
      </vt:variant>
      <vt:variant>
        <vt:i4>1048637</vt:i4>
      </vt:variant>
      <vt:variant>
        <vt:i4>404</vt:i4>
      </vt:variant>
      <vt:variant>
        <vt:i4>0</vt:i4>
      </vt:variant>
      <vt:variant>
        <vt:i4>5</vt:i4>
      </vt:variant>
      <vt:variant>
        <vt:lpwstr/>
      </vt:variant>
      <vt:variant>
        <vt:lpwstr>_Toc467166867</vt:lpwstr>
      </vt:variant>
      <vt:variant>
        <vt:i4>1048637</vt:i4>
      </vt:variant>
      <vt:variant>
        <vt:i4>398</vt:i4>
      </vt:variant>
      <vt:variant>
        <vt:i4>0</vt:i4>
      </vt:variant>
      <vt:variant>
        <vt:i4>5</vt:i4>
      </vt:variant>
      <vt:variant>
        <vt:lpwstr/>
      </vt:variant>
      <vt:variant>
        <vt:lpwstr>_Toc467166866</vt:lpwstr>
      </vt:variant>
      <vt:variant>
        <vt:i4>1048637</vt:i4>
      </vt:variant>
      <vt:variant>
        <vt:i4>392</vt:i4>
      </vt:variant>
      <vt:variant>
        <vt:i4>0</vt:i4>
      </vt:variant>
      <vt:variant>
        <vt:i4>5</vt:i4>
      </vt:variant>
      <vt:variant>
        <vt:lpwstr/>
      </vt:variant>
      <vt:variant>
        <vt:lpwstr>_Toc467166865</vt:lpwstr>
      </vt:variant>
      <vt:variant>
        <vt:i4>1048637</vt:i4>
      </vt:variant>
      <vt:variant>
        <vt:i4>386</vt:i4>
      </vt:variant>
      <vt:variant>
        <vt:i4>0</vt:i4>
      </vt:variant>
      <vt:variant>
        <vt:i4>5</vt:i4>
      </vt:variant>
      <vt:variant>
        <vt:lpwstr/>
      </vt:variant>
      <vt:variant>
        <vt:lpwstr>_Toc467166864</vt:lpwstr>
      </vt:variant>
      <vt:variant>
        <vt:i4>1048637</vt:i4>
      </vt:variant>
      <vt:variant>
        <vt:i4>380</vt:i4>
      </vt:variant>
      <vt:variant>
        <vt:i4>0</vt:i4>
      </vt:variant>
      <vt:variant>
        <vt:i4>5</vt:i4>
      </vt:variant>
      <vt:variant>
        <vt:lpwstr/>
      </vt:variant>
      <vt:variant>
        <vt:lpwstr>_Toc467166863</vt:lpwstr>
      </vt:variant>
      <vt:variant>
        <vt:i4>1048637</vt:i4>
      </vt:variant>
      <vt:variant>
        <vt:i4>374</vt:i4>
      </vt:variant>
      <vt:variant>
        <vt:i4>0</vt:i4>
      </vt:variant>
      <vt:variant>
        <vt:i4>5</vt:i4>
      </vt:variant>
      <vt:variant>
        <vt:lpwstr/>
      </vt:variant>
      <vt:variant>
        <vt:lpwstr>_Toc467166862</vt:lpwstr>
      </vt:variant>
      <vt:variant>
        <vt:i4>1048637</vt:i4>
      </vt:variant>
      <vt:variant>
        <vt:i4>368</vt:i4>
      </vt:variant>
      <vt:variant>
        <vt:i4>0</vt:i4>
      </vt:variant>
      <vt:variant>
        <vt:i4>5</vt:i4>
      </vt:variant>
      <vt:variant>
        <vt:lpwstr/>
      </vt:variant>
      <vt:variant>
        <vt:lpwstr>_Toc467166861</vt:lpwstr>
      </vt:variant>
      <vt:variant>
        <vt:i4>1048637</vt:i4>
      </vt:variant>
      <vt:variant>
        <vt:i4>362</vt:i4>
      </vt:variant>
      <vt:variant>
        <vt:i4>0</vt:i4>
      </vt:variant>
      <vt:variant>
        <vt:i4>5</vt:i4>
      </vt:variant>
      <vt:variant>
        <vt:lpwstr/>
      </vt:variant>
      <vt:variant>
        <vt:lpwstr>_Toc467166860</vt:lpwstr>
      </vt:variant>
      <vt:variant>
        <vt:i4>1245245</vt:i4>
      </vt:variant>
      <vt:variant>
        <vt:i4>356</vt:i4>
      </vt:variant>
      <vt:variant>
        <vt:i4>0</vt:i4>
      </vt:variant>
      <vt:variant>
        <vt:i4>5</vt:i4>
      </vt:variant>
      <vt:variant>
        <vt:lpwstr/>
      </vt:variant>
      <vt:variant>
        <vt:lpwstr>_Toc467166859</vt:lpwstr>
      </vt:variant>
      <vt:variant>
        <vt:i4>1245245</vt:i4>
      </vt:variant>
      <vt:variant>
        <vt:i4>350</vt:i4>
      </vt:variant>
      <vt:variant>
        <vt:i4>0</vt:i4>
      </vt:variant>
      <vt:variant>
        <vt:i4>5</vt:i4>
      </vt:variant>
      <vt:variant>
        <vt:lpwstr/>
      </vt:variant>
      <vt:variant>
        <vt:lpwstr>_Toc467166858</vt:lpwstr>
      </vt:variant>
      <vt:variant>
        <vt:i4>1245245</vt:i4>
      </vt:variant>
      <vt:variant>
        <vt:i4>344</vt:i4>
      </vt:variant>
      <vt:variant>
        <vt:i4>0</vt:i4>
      </vt:variant>
      <vt:variant>
        <vt:i4>5</vt:i4>
      </vt:variant>
      <vt:variant>
        <vt:lpwstr/>
      </vt:variant>
      <vt:variant>
        <vt:lpwstr>_Toc467166857</vt:lpwstr>
      </vt:variant>
      <vt:variant>
        <vt:i4>1245245</vt:i4>
      </vt:variant>
      <vt:variant>
        <vt:i4>338</vt:i4>
      </vt:variant>
      <vt:variant>
        <vt:i4>0</vt:i4>
      </vt:variant>
      <vt:variant>
        <vt:i4>5</vt:i4>
      </vt:variant>
      <vt:variant>
        <vt:lpwstr/>
      </vt:variant>
      <vt:variant>
        <vt:lpwstr>_Toc467166856</vt:lpwstr>
      </vt:variant>
      <vt:variant>
        <vt:i4>1245245</vt:i4>
      </vt:variant>
      <vt:variant>
        <vt:i4>332</vt:i4>
      </vt:variant>
      <vt:variant>
        <vt:i4>0</vt:i4>
      </vt:variant>
      <vt:variant>
        <vt:i4>5</vt:i4>
      </vt:variant>
      <vt:variant>
        <vt:lpwstr/>
      </vt:variant>
      <vt:variant>
        <vt:lpwstr>_Toc467166855</vt:lpwstr>
      </vt:variant>
      <vt:variant>
        <vt:i4>1245245</vt:i4>
      </vt:variant>
      <vt:variant>
        <vt:i4>326</vt:i4>
      </vt:variant>
      <vt:variant>
        <vt:i4>0</vt:i4>
      </vt:variant>
      <vt:variant>
        <vt:i4>5</vt:i4>
      </vt:variant>
      <vt:variant>
        <vt:lpwstr/>
      </vt:variant>
      <vt:variant>
        <vt:lpwstr>_Toc467166854</vt:lpwstr>
      </vt:variant>
      <vt:variant>
        <vt:i4>1245245</vt:i4>
      </vt:variant>
      <vt:variant>
        <vt:i4>320</vt:i4>
      </vt:variant>
      <vt:variant>
        <vt:i4>0</vt:i4>
      </vt:variant>
      <vt:variant>
        <vt:i4>5</vt:i4>
      </vt:variant>
      <vt:variant>
        <vt:lpwstr/>
      </vt:variant>
      <vt:variant>
        <vt:lpwstr>_Toc467166853</vt:lpwstr>
      </vt:variant>
      <vt:variant>
        <vt:i4>1245245</vt:i4>
      </vt:variant>
      <vt:variant>
        <vt:i4>314</vt:i4>
      </vt:variant>
      <vt:variant>
        <vt:i4>0</vt:i4>
      </vt:variant>
      <vt:variant>
        <vt:i4>5</vt:i4>
      </vt:variant>
      <vt:variant>
        <vt:lpwstr/>
      </vt:variant>
      <vt:variant>
        <vt:lpwstr>_Toc467166852</vt:lpwstr>
      </vt:variant>
      <vt:variant>
        <vt:i4>1245245</vt:i4>
      </vt:variant>
      <vt:variant>
        <vt:i4>308</vt:i4>
      </vt:variant>
      <vt:variant>
        <vt:i4>0</vt:i4>
      </vt:variant>
      <vt:variant>
        <vt:i4>5</vt:i4>
      </vt:variant>
      <vt:variant>
        <vt:lpwstr/>
      </vt:variant>
      <vt:variant>
        <vt:lpwstr>_Toc467166851</vt:lpwstr>
      </vt:variant>
      <vt:variant>
        <vt:i4>1245245</vt:i4>
      </vt:variant>
      <vt:variant>
        <vt:i4>302</vt:i4>
      </vt:variant>
      <vt:variant>
        <vt:i4>0</vt:i4>
      </vt:variant>
      <vt:variant>
        <vt:i4>5</vt:i4>
      </vt:variant>
      <vt:variant>
        <vt:lpwstr/>
      </vt:variant>
      <vt:variant>
        <vt:lpwstr>_Toc467166850</vt:lpwstr>
      </vt:variant>
      <vt:variant>
        <vt:i4>1179709</vt:i4>
      </vt:variant>
      <vt:variant>
        <vt:i4>296</vt:i4>
      </vt:variant>
      <vt:variant>
        <vt:i4>0</vt:i4>
      </vt:variant>
      <vt:variant>
        <vt:i4>5</vt:i4>
      </vt:variant>
      <vt:variant>
        <vt:lpwstr/>
      </vt:variant>
      <vt:variant>
        <vt:lpwstr>_Toc467166849</vt:lpwstr>
      </vt:variant>
      <vt:variant>
        <vt:i4>1179709</vt:i4>
      </vt:variant>
      <vt:variant>
        <vt:i4>290</vt:i4>
      </vt:variant>
      <vt:variant>
        <vt:i4>0</vt:i4>
      </vt:variant>
      <vt:variant>
        <vt:i4>5</vt:i4>
      </vt:variant>
      <vt:variant>
        <vt:lpwstr/>
      </vt:variant>
      <vt:variant>
        <vt:lpwstr>_Toc467166848</vt:lpwstr>
      </vt:variant>
      <vt:variant>
        <vt:i4>1179709</vt:i4>
      </vt:variant>
      <vt:variant>
        <vt:i4>284</vt:i4>
      </vt:variant>
      <vt:variant>
        <vt:i4>0</vt:i4>
      </vt:variant>
      <vt:variant>
        <vt:i4>5</vt:i4>
      </vt:variant>
      <vt:variant>
        <vt:lpwstr/>
      </vt:variant>
      <vt:variant>
        <vt:lpwstr>_Toc467166847</vt:lpwstr>
      </vt:variant>
      <vt:variant>
        <vt:i4>1179709</vt:i4>
      </vt:variant>
      <vt:variant>
        <vt:i4>278</vt:i4>
      </vt:variant>
      <vt:variant>
        <vt:i4>0</vt:i4>
      </vt:variant>
      <vt:variant>
        <vt:i4>5</vt:i4>
      </vt:variant>
      <vt:variant>
        <vt:lpwstr/>
      </vt:variant>
      <vt:variant>
        <vt:lpwstr>_Toc467166846</vt:lpwstr>
      </vt:variant>
      <vt:variant>
        <vt:i4>1179709</vt:i4>
      </vt:variant>
      <vt:variant>
        <vt:i4>272</vt:i4>
      </vt:variant>
      <vt:variant>
        <vt:i4>0</vt:i4>
      </vt:variant>
      <vt:variant>
        <vt:i4>5</vt:i4>
      </vt:variant>
      <vt:variant>
        <vt:lpwstr/>
      </vt:variant>
      <vt:variant>
        <vt:lpwstr>_Toc467166845</vt:lpwstr>
      </vt:variant>
      <vt:variant>
        <vt:i4>1179709</vt:i4>
      </vt:variant>
      <vt:variant>
        <vt:i4>266</vt:i4>
      </vt:variant>
      <vt:variant>
        <vt:i4>0</vt:i4>
      </vt:variant>
      <vt:variant>
        <vt:i4>5</vt:i4>
      </vt:variant>
      <vt:variant>
        <vt:lpwstr/>
      </vt:variant>
      <vt:variant>
        <vt:lpwstr>_Toc467166844</vt:lpwstr>
      </vt:variant>
      <vt:variant>
        <vt:i4>1179709</vt:i4>
      </vt:variant>
      <vt:variant>
        <vt:i4>260</vt:i4>
      </vt:variant>
      <vt:variant>
        <vt:i4>0</vt:i4>
      </vt:variant>
      <vt:variant>
        <vt:i4>5</vt:i4>
      </vt:variant>
      <vt:variant>
        <vt:lpwstr/>
      </vt:variant>
      <vt:variant>
        <vt:lpwstr>_Toc467166843</vt:lpwstr>
      </vt:variant>
      <vt:variant>
        <vt:i4>1179709</vt:i4>
      </vt:variant>
      <vt:variant>
        <vt:i4>254</vt:i4>
      </vt:variant>
      <vt:variant>
        <vt:i4>0</vt:i4>
      </vt:variant>
      <vt:variant>
        <vt:i4>5</vt:i4>
      </vt:variant>
      <vt:variant>
        <vt:lpwstr/>
      </vt:variant>
      <vt:variant>
        <vt:lpwstr>_Toc467166842</vt:lpwstr>
      </vt:variant>
      <vt:variant>
        <vt:i4>1179709</vt:i4>
      </vt:variant>
      <vt:variant>
        <vt:i4>248</vt:i4>
      </vt:variant>
      <vt:variant>
        <vt:i4>0</vt:i4>
      </vt:variant>
      <vt:variant>
        <vt:i4>5</vt:i4>
      </vt:variant>
      <vt:variant>
        <vt:lpwstr/>
      </vt:variant>
      <vt:variant>
        <vt:lpwstr>_Toc467166841</vt:lpwstr>
      </vt:variant>
      <vt:variant>
        <vt:i4>1179709</vt:i4>
      </vt:variant>
      <vt:variant>
        <vt:i4>242</vt:i4>
      </vt:variant>
      <vt:variant>
        <vt:i4>0</vt:i4>
      </vt:variant>
      <vt:variant>
        <vt:i4>5</vt:i4>
      </vt:variant>
      <vt:variant>
        <vt:lpwstr/>
      </vt:variant>
      <vt:variant>
        <vt:lpwstr>_Toc467166840</vt:lpwstr>
      </vt:variant>
      <vt:variant>
        <vt:i4>1376317</vt:i4>
      </vt:variant>
      <vt:variant>
        <vt:i4>236</vt:i4>
      </vt:variant>
      <vt:variant>
        <vt:i4>0</vt:i4>
      </vt:variant>
      <vt:variant>
        <vt:i4>5</vt:i4>
      </vt:variant>
      <vt:variant>
        <vt:lpwstr/>
      </vt:variant>
      <vt:variant>
        <vt:lpwstr>_Toc467166839</vt:lpwstr>
      </vt:variant>
      <vt:variant>
        <vt:i4>1376317</vt:i4>
      </vt:variant>
      <vt:variant>
        <vt:i4>230</vt:i4>
      </vt:variant>
      <vt:variant>
        <vt:i4>0</vt:i4>
      </vt:variant>
      <vt:variant>
        <vt:i4>5</vt:i4>
      </vt:variant>
      <vt:variant>
        <vt:lpwstr/>
      </vt:variant>
      <vt:variant>
        <vt:lpwstr>_Toc467166838</vt:lpwstr>
      </vt:variant>
      <vt:variant>
        <vt:i4>1376317</vt:i4>
      </vt:variant>
      <vt:variant>
        <vt:i4>224</vt:i4>
      </vt:variant>
      <vt:variant>
        <vt:i4>0</vt:i4>
      </vt:variant>
      <vt:variant>
        <vt:i4>5</vt:i4>
      </vt:variant>
      <vt:variant>
        <vt:lpwstr/>
      </vt:variant>
      <vt:variant>
        <vt:lpwstr>_Toc467166837</vt:lpwstr>
      </vt:variant>
      <vt:variant>
        <vt:i4>1376317</vt:i4>
      </vt:variant>
      <vt:variant>
        <vt:i4>218</vt:i4>
      </vt:variant>
      <vt:variant>
        <vt:i4>0</vt:i4>
      </vt:variant>
      <vt:variant>
        <vt:i4>5</vt:i4>
      </vt:variant>
      <vt:variant>
        <vt:lpwstr/>
      </vt:variant>
      <vt:variant>
        <vt:lpwstr>_Toc467166836</vt:lpwstr>
      </vt:variant>
      <vt:variant>
        <vt:i4>1376317</vt:i4>
      </vt:variant>
      <vt:variant>
        <vt:i4>212</vt:i4>
      </vt:variant>
      <vt:variant>
        <vt:i4>0</vt:i4>
      </vt:variant>
      <vt:variant>
        <vt:i4>5</vt:i4>
      </vt:variant>
      <vt:variant>
        <vt:lpwstr/>
      </vt:variant>
      <vt:variant>
        <vt:lpwstr>_Toc467166835</vt:lpwstr>
      </vt:variant>
      <vt:variant>
        <vt:i4>1376317</vt:i4>
      </vt:variant>
      <vt:variant>
        <vt:i4>206</vt:i4>
      </vt:variant>
      <vt:variant>
        <vt:i4>0</vt:i4>
      </vt:variant>
      <vt:variant>
        <vt:i4>5</vt:i4>
      </vt:variant>
      <vt:variant>
        <vt:lpwstr/>
      </vt:variant>
      <vt:variant>
        <vt:lpwstr>_Toc467166834</vt:lpwstr>
      </vt:variant>
      <vt:variant>
        <vt:i4>1376317</vt:i4>
      </vt:variant>
      <vt:variant>
        <vt:i4>200</vt:i4>
      </vt:variant>
      <vt:variant>
        <vt:i4>0</vt:i4>
      </vt:variant>
      <vt:variant>
        <vt:i4>5</vt:i4>
      </vt:variant>
      <vt:variant>
        <vt:lpwstr/>
      </vt:variant>
      <vt:variant>
        <vt:lpwstr>_Toc467166833</vt:lpwstr>
      </vt:variant>
      <vt:variant>
        <vt:i4>1376317</vt:i4>
      </vt:variant>
      <vt:variant>
        <vt:i4>194</vt:i4>
      </vt:variant>
      <vt:variant>
        <vt:i4>0</vt:i4>
      </vt:variant>
      <vt:variant>
        <vt:i4>5</vt:i4>
      </vt:variant>
      <vt:variant>
        <vt:lpwstr/>
      </vt:variant>
      <vt:variant>
        <vt:lpwstr>_Toc467166832</vt:lpwstr>
      </vt:variant>
      <vt:variant>
        <vt:i4>1376317</vt:i4>
      </vt:variant>
      <vt:variant>
        <vt:i4>188</vt:i4>
      </vt:variant>
      <vt:variant>
        <vt:i4>0</vt:i4>
      </vt:variant>
      <vt:variant>
        <vt:i4>5</vt:i4>
      </vt:variant>
      <vt:variant>
        <vt:lpwstr/>
      </vt:variant>
      <vt:variant>
        <vt:lpwstr>_Toc467166831</vt:lpwstr>
      </vt:variant>
      <vt:variant>
        <vt:i4>1376317</vt:i4>
      </vt:variant>
      <vt:variant>
        <vt:i4>182</vt:i4>
      </vt:variant>
      <vt:variant>
        <vt:i4>0</vt:i4>
      </vt:variant>
      <vt:variant>
        <vt:i4>5</vt:i4>
      </vt:variant>
      <vt:variant>
        <vt:lpwstr/>
      </vt:variant>
      <vt:variant>
        <vt:lpwstr>_Toc467166830</vt:lpwstr>
      </vt:variant>
      <vt:variant>
        <vt:i4>1310781</vt:i4>
      </vt:variant>
      <vt:variant>
        <vt:i4>176</vt:i4>
      </vt:variant>
      <vt:variant>
        <vt:i4>0</vt:i4>
      </vt:variant>
      <vt:variant>
        <vt:i4>5</vt:i4>
      </vt:variant>
      <vt:variant>
        <vt:lpwstr/>
      </vt:variant>
      <vt:variant>
        <vt:lpwstr>_Toc467166829</vt:lpwstr>
      </vt:variant>
      <vt:variant>
        <vt:i4>1310781</vt:i4>
      </vt:variant>
      <vt:variant>
        <vt:i4>170</vt:i4>
      </vt:variant>
      <vt:variant>
        <vt:i4>0</vt:i4>
      </vt:variant>
      <vt:variant>
        <vt:i4>5</vt:i4>
      </vt:variant>
      <vt:variant>
        <vt:lpwstr/>
      </vt:variant>
      <vt:variant>
        <vt:lpwstr>_Toc467166828</vt:lpwstr>
      </vt:variant>
      <vt:variant>
        <vt:i4>1310781</vt:i4>
      </vt:variant>
      <vt:variant>
        <vt:i4>164</vt:i4>
      </vt:variant>
      <vt:variant>
        <vt:i4>0</vt:i4>
      </vt:variant>
      <vt:variant>
        <vt:i4>5</vt:i4>
      </vt:variant>
      <vt:variant>
        <vt:lpwstr/>
      </vt:variant>
      <vt:variant>
        <vt:lpwstr>_Toc467166827</vt:lpwstr>
      </vt:variant>
      <vt:variant>
        <vt:i4>1310781</vt:i4>
      </vt:variant>
      <vt:variant>
        <vt:i4>158</vt:i4>
      </vt:variant>
      <vt:variant>
        <vt:i4>0</vt:i4>
      </vt:variant>
      <vt:variant>
        <vt:i4>5</vt:i4>
      </vt:variant>
      <vt:variant>
        <vt:lpwstr/>
      </vt:variant>
      <vt:variant>
        <vt:lpwstr>_Toc467166826</vt:lpwstr>
      </vt:variant>
      <vt:variant>
        <vt:i4>1310781</vt:i4>
      </vt:variant>
      <vt:variant>
        <vt:i4>152</vt:i4>
      </vt:variant>
      <vt:variant>
        <vt:i4>0</vt:i4>
      </vt:variant>
      <vt:variant>
        <vt:i4>5</vt:i4>
      </vt:variant>
      <vt:variant>
        <vt:lpwstr/>
      </vt:variant>
      <vt:variant>
        <vt:lpwstr>_Toc467166825</vt:lpwstr>
      </vt:variant>
      <vt:variant>
        <vt:i4>1310781</vt:i4>
      </vt:variant>
      <vt:variant>
        <vt:i4>146</vt:i4>
      </vt:variant>
      <vt:variant>
        <vt:i4>0</vt:i4>
      </vt:variant>
      <vt:variant>
        <vt:i4>5</vt:i4>
      </vt:variant>
      <vt:variant>
        <vt:lpwstr/>
      </vt:variant>
      <vt:variant>
        <vt:lpwstr>_Toc467166824</vt:lpwstr>
      </vt:variant>
      <vt:variant>
        <vt:i4>1310781</vt:i4>
      </vt:variant>
      <vt:variant>
        <vt:i4>140</vt:i4>
      </vt:variant>
      <vt:variant>
        <vt:i4>0</vt:i4>
      </vt:variant>
      <vt:variant>
        <vt:i4>5</vt:i4>
      </vt:variant>
      <vt:variant>
        <vt:lpwstr/>
      </vt:variant>
      <vt:variant>
        <vt:lpwstr>_Toc467166823</vt:lpwstr>
      </vt:variant>
      <vt:variant>
        <vt:i4>1310781</vt:i4>
      </vt:variant>
      <vt:variant>
        <vt:i4>134</vt:i4>
      </vt:variant>
      <vt:variant>
        <vt:i4>0</vt:i4>
      </vt:variant>
      <vt:variant>
        <vt:i4>5</vt:i4>
      </vt:variant>
      <vt:variant>
        <vt:lpwstr/>
      </vt:variant>
      <vt:variant>
        <vt:lpwstr>_Toc467166822</vt:lpwstr>
      </vt:variant>
      <vt:variant>
        <vt:i4>1310781</vt:i4>
      </vt:variant>
      <vt:variant>
        <vt:i4>128</vt:i4>
      </vt:variant>
      <vt:variant>
        <vt:i4>0</vt:i4>
      </vt:variant>
      <vt:variant>
        <vt:i4>5</vt:i4>
      </vt:variant>
      <vt:variant>
        <vt:lpwstr/>
      </vt:variant>
      <vt:variant>
        <vt:lpwstr>_Toc467166821</vt:lpwstr>
      </vt:variant>
      <vt:variant>
        <vt:i4>1310781</vt:i4>
      </vt:variant>
      <vt:variant>
        <vt:i4>122</vt:i4>
      </vt:variant>
      <vt:variant>
        <vt:i4>0</vt:i4>
      </vt:variant>
      <vt:variant>
        <vt:i4>5</vt:i4>
      </vt:variant>
      <vt:variant>
        <vt:lpwstr/>
      </vt:variant>
      <vt:variant>
        <vt:lpwstr>_Toc467166820</vt:lpwstr>
      </vt:variant>
      <vt:variant>
        <vt:i4>1507389</vt:i4>
      </vt:variant>
      <vt:variant>
        <vt:i4>116</vt:i4>
      </vt:variant>
      <vt:variant>
        <vt:i4>0</vt:i4>
      </vt:variant>
      <vt:variant>
        <vt:i4>5</vt:i4>
      </vt:variant>
      <vt:variant>
        <vt:lpwstr/>
      </vt:variant>
      <vt:variant>
        <vt:lpwstr>_Toc467166819</vt:lpwstr>
      </vt:variant>
      <vt:variant>
        <vt:i4>1507389</vt:i4>
      </vt:variant>
      <vt:variant>
        <vt:i4>110</vt:i4>
      </vt:variant>
      <vt:variant>
        <vt:i4>0</vt:i4>
      </vt:variant>
      <vt:variant>
        <vt:i4>5</vt:i4>
      </vt:variant>
      <vt:variant>
        <vt:lpwstr/>
      </vt:variant>
      <vt:variant>
        <vt:lpwstr>_Toc467166818</vt:lpwstr>
      </vt:variant>
      <vt:variant>
        <vt:i4>1507389</vt:i4>
      </vt:variant>
      <vt:variant>
        <vt:i4>104</vt:i4>
      </vt:variant>
      <vt:variant>
        <vt:i4>0</vt:i4>
      </vt:variant>
      <vt:variant>
        <vt:i4>5</vt:i4>
      </vt:variant>
      <vt:variant>
        <vt:lpwstr/>
      </vt:variant>
      <vt:variant>
        <vt:lpwstr>_Toc467166817</vt:lpwstr>
      </vt:variant>
      <vt:variant>
        <vt:i4>1507389</vt:i4>
      </vt:variant>
      <vt:variant>
        <vt:i4>98</vt:i4>
      </vt:variant>
      <vt:variant>
        <vt:i4>0</vt:i4>
      </vt:variant>
      <vt:variant>
        <vt:i4>5</vt:i4>
      </vt:variant>
      <vt:variant>
        <vt:lpwstr/>
      </vt:variant>
      <vt:variant>
        <vt:lpwstr>_Toc467166816</vt:lpwstr>
      </vt:variant>
      <vt:variant>
        <vt:i4>1507389</vt:i4>
      </vt:variant>
      <vt:variant>
        <vt:i4>92</vt:i4>
      </vt:variant>
      <vt:variant>
        <vt:i4>0</vt:i4>
      </vt:variant>
      <vt:variant>
        <vt:i4>5</vt:i4>
      </vt:variant>
      <vt:variant>
        <vt:lpwstr/>
      </vt:variant>
      <vt:variant>
        <vt:lpwstr>_Toc467166815</vt:lpwstr>
      </vt:variant>
      <vt:variant>
        <vt:i4>1507389</vt:i4>
      </vt:variant>
      <vt:variant>
        <vt:i4>86</vt:i4>
      </vt:variant>
      <vt:variant>
        <vt:i4>0</vt:i4>
      </vt:variant>
      <vt:variant>
        <vt:i4>5</vt:i4>
      </vt:variant>
      <vt:variant>
        <vt:lpwstr/>
      </vt:variant>
      <vt:variant>
        <vt:lpwstr>_Toc467166814</vt:lpwstr>
      </vt:variant>
      <vt:variant>
        <vt:i4>1507389</vt:i4>
      </vt:variant>
      <vt:variant>
        <vt:i4>80</vt:i4>
      </vt:variant>
      <vt:variant>
        <vt:i4>0</vt:i4>
      </vt:variant>
      <vt:variant>
        <vt:i4>5</vt:i4>
      </vt:variant>
      <vt:variant>
        <vt:lpwstr/>
      </vt:variant>
      <vt:variant>
        <vt:lpwstr>_Toc467166813</vt:lpwstr>
      </vt:variant>
      <vt:variant>
        <vt:i4>1507389</vt:i4>
      </vt:variant>
      <vt:variant>
        <vt:i4>74</vt:i4>
      </vt:variant>
      <vt:variant>
        <vt:i4>0</vt:i4>
      </vt:variant>
      <vt:variant>
        <vt:i4>5</vt:i4>
      </vt:variant>
      <vt:variant>
        <vt:lpwstr/>
      </vt:variant>
      <vt:variant>
        <vt:lpwstr>_Toc467166812</vt:lpwstr>
      </vt:variant>
      <vt:variant>
        <vt:i4>1507389</vt:i4>
      </vt:variant>
      <vt:variant>
        <vt:i4>68</vt:i4>
      </vt:variant>
      <vt:variant>
        <vt:i4>0</vt:i4>
      </vt:variant>
      <vt:variant>
        <vt:i4>5</vt:i4>
      </vt:variant>
      <vt:variant>
        <vt:lpwstr/>
      </vt:variant>
      <vt:variant>
        <vt:lpwstr>_Toc467166811</vt:lpwstr>
      </vt:variant>
      <vt:variant>
        <vt:i4>1507389</vt:i4>
      </vt:variant>
      <vt:variant>
        <vt:i4>62</vt:i4>
      </vt:variant>
      <vt:variant>
        <vt:i4>0</vt:i4>
      </vt:variant>
      <vt:variant>
        <vt:i4>5</vt:i4>
      </vt:variant>
      <vt:variant>
        <vt:lpwstr/>
      </vt:variant>
      <vt:variant>
        <vt:lpwstr>_Toc467166810</vt:lpwstr>
      </vt:variant>
      <vt:variant>
        <vt:i4>1441853</vt:i4>
      </vt:variant>
      <vt:variant>
        <vt:i4>56</vt:i4>
      </vt:variant>
      <vt:variant>
        <vt:i4>0</vt:i4>
      </vt:variant>
      <vt:variant>
        <vt:i4>5</vt:i4>
      </vt:variant>
      <vt:variant>
        <vt:lpwstr/>
      </vt:variant>
      <vt:variant>
        <vt:lpwstr>_Toc467166809</vt:lpwstr>
      </vt:variant>
      <vt:variant>
        <vt:i4>1441853</vt:i4>
      </vt:variant>
      <vt:variant>
        <vt:i4>50</vt:i4>
      </vt:variant>
      <vt:variant>
        <vt:i4>0</vt:i4>
      </vt:variant>
      <vt:variant>
        <vt:i4>5</vt:i4>
      </vt:variant>
      <vt:variant>
        <vt:lpwstr/>
      </vt:variant>
      <vt:variant>
        <vt:lpwstr>_Toc467166808</vt:lpwstr>
      </vt:variant>
      <vt:variant>
        <vt:i4>1441853</vt:i4>
      </vt:variant>
      <vt:variant>
        <vt:i4>44</vt:i4>
      </vt:variant>
      <vt:variant>
        <vt:i4>0</vt:i4>
      </vt:variant>
      <vt:variant>
        <vt:i4>5</vt:i4>
      </vt:variant>
      <vt:variant>
        <vt:lpwstr/>
      </vt:variant>
      <vt:variant>
        <vt:lpwstr>_Toc467166807</vt:lpwstr>
      </vt:variant>
      <vt:variant>
        <vt:i4>1441853</vt:i4>
      </vt:variant>
      <vt:variant>
        <vt:i4>38</vt:i4>
      </vt:variant>
      <vt:variant>
        <vt:i4>0</vt:i4>
      </vt:variant>
      <vt:variant>
        <vt:i4>5</vt:i4>
      </vt:variant>
      <vt:variant>
        <vt:lpwstr/>
      </vt:variant>
      <vt:variant>
        <vt:lpwstr>_Toc467166806</vt:lpwstr>
      </vt:variant>
      <vt:variant>
        <vt:i4>1441853</vt:i4>
      </vt:variant>
      <vt:variant>
        <vt:i4>32</vt:i4>
      </vt:variant>
      <vt:variant>
        <vt:i4>0</vt:i4>
      </vt:variant>
      <vt:variant>
        <vt:i4>5</vt:i4>
      </vt:variant>
      <vt:variant>
        <vt:lpwstr/>
      </vt:variant>
      <vt:variant>
        <vt:lpwstr>_Toc467166805</vt:lpwstr>
      </vt:variant>
      <vt:variant>
        <vt:i4>1441853</vt:i4>
      </vt:variant>
      <vt:variant>
        <vt:i4>26</vt:i4>
      </vt:variant>
      <vt:variant>
        <vt:i4>0</vt:i4>
      </vt:variant>
      <vt:variant>
        <vt:i4>5</vt:i4>
      </vt:variant>
      <vt:variant>
        <vt:lpwstr/>
      </vt:variant>
      <vt:variant>
        <vt:lpwstr>_Toc467166804</vt:lpwstr>
      </vt:variant>
      <vt:variant>
        <vt:i4>1441853</vt:i4>
      </vt:variant>
      <vt:variant>
        <vt:i4>20</vt:i4>
      </vt:variant>
      <vt:variant>
        <vt:i4>0</vt:i4>
      </vt:variant>
      <vt:variant>
        <vt:i4>5</vt:i4>
      </vt:variant>
      <vt:variant>
        <vt:lpwstr/>
      </vt:variant>
      <vt:variant>
        <vt:lpwstr>_Toc467166803</vt:lpwstr>
      </vt:variant>
      <vt:variant>
        <vt:i4>1441853</vt:i4>
      </vt:variant>
      <vt:variant>
        <vt:i4>14</vt:i4>
      </vt:variant>
      <vt:variant>
        <vt:i4>0</vt:i4>
      </vt:variant>
      <vt:variant>
        <vt:i4>5</vt:i4>
      </vt:variant>
      <vt:variant>
        <vt:lpwstr/>
      </vt:variant>
      <vt:variant>
        <vt:lpwstr>_Toc467166802</vt:lpwstr>
      </vt:variant>
      <vt:variant>
        <vt:i4>1441853</vt:i4>
      </vt:variant>
      <vt:variant>
        <vt:i4>8</vt:i4>
      </vt:variant>
      <vt:variant>
        <vt:i4>0</vt:i4>
      </vt:variant>
      <vt:variant>
        <vt:i4>5</vt:i4>
      </vt:variant>
      <vt:variant>
        <vt:lpwstr/>
      </vt:variant>
      <vt:variant>
        <vt:lpwstr>_Toc467166801</vt:lpwstr>
      </vt:variant>
      <vt:variant>
        <vt:i4>1441853</vt:i4>
      </vt:variant>
      <vt:variant>
        <vt:i4>2</vt:i4>
      </vt:variant>
      <vt:variant>
        <vt:i4>0</vt:i4>
      </vt:variant>
      <vt:variant>
        <vt:i4>5</vt:i4>
      </vt:variant>
      <vt:variant>
        <vt:lpwstr/>
      </vt:variant>
      <vt:variant>
        <vt:lpwstr>_Toc467166800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WPI User Manual</dc:title>
  <dc:subject>Version 2.0</dc:subject>
  <dc:creator>Copyright © KIC.  All rights reserved.</dc:creator>
  <cp:keywords/>
  <dc:description/>
  <cp:lastModifiedBy>DIEUNGUYEN</cp:lastModifiedBy>
  <cp:revision>6</cp:revision>
  <cp:lastPrinted>2020-09-25T20:54:00Z</cp:lastPrinted>
  <dcterms:created xsi:type="dcterms:W3CDTF">2020-09-25T20:54:00Z</dcterms:created>
  <dcterms:modified xsi:type="dcterms:W3CDTF">2020-09-29T10:51:00Z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0x010100113DA9761D07A54284AE61B4604CFA0B</vt:lpwstr>
  </property>
</Properties>
</file>