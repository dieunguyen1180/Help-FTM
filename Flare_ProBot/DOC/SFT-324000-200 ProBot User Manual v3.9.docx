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490C" w14:textId="77777777" w:rsidR="00915900" w:rsidRPr="00915900" w:rsidRDefault="007B2E90" w:rsidP="00E03779">
      <w:pPr>
        <w:ind w:right="-450"/>
        <w:jc w:val="center"/>
        <w:rPr>
          <w:b/>
          <w:color w:val="000080"/>
          <w:sz w:val="72"/>
          <w:szCs w:val="72"/>
        </w:rPr>
      </w:pPr>
      <w:bookmarkStart w:id="0" w:name="_Hlk528424568"/>
      <w:bookmarkStart w:id="1" w:name="_Toc486325555"/>
      <w:bookmarkEnd w:id="0"/>
      <w:r>
        <w:rPr>
          <w:b/>
          <w:color w:val="000080"/>
          <w:sz w:val="72"/>
          <w:szCs w:val="72"/>
        </w:rPr>
        <w:t xml:space="preserve">ProBot </w:t>
      </w:r>
      <w:r w:rsidR="00915900"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3827A545" w:rsidR="00B61459" w:rsidRDefault="00655B31" w:rsidP="00E03779">
      <w:pPr>
        <w:ind w:right="-450"/>
        <w:jc w:val="center"/>
        <w:rPr>
          <w:noProof/>
        </w:rPr>
      </w:pPr>
      <w:r>
        <w:rPr>
          <w:noProof/>
        </w:rPr>
        <w:drawing>
          <wp:inline distT="0" distB="0" distL="0" distR="0" wp14:anchorId="2AD44666" wp14:editId="16192E98">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6CD99578" w:rsidR="009232DC" w:rsidRDefault="006011A0" w:rsidP="00110D46">
      <w:pPr>
        <w:pStyle w:val="CoverSubtitle"/>
        <w:rPr>
          <w:noProof/>
        </w:rPr>
      </w:pPr>
      <w:r>
        <w:rPr>
          <w:noProof/>
        </w:rPr>
        <w:t xml:space="preserve">Version </w:t>
      </w:r>
      <w:r w:rsidR="00655B31">
        <w:rPr>
          <w:noProof/>
        </w:rPr>
        <w:t>3</w:t>
      </w:r>
      <w:r w:rsidR="007224D2" w:rsidRPr="00B51B6E">
        <w:rPr>
          <w:noProof/>
        </w:rPr>
        <w:t>.</w:t>
      </w:r>
      <w:ins w:id="2" w:author="Tom Bergeron" w:date="2022-03-29T19:05:00Z">
        <w:r w:rsidR="000660B9">
          <w:rPr>
            <w:noProof/>
          </w:rPr>
          <w:t>9</w:t>
        </w:r>
      </w:ins>
      <w:del w:id="3" w:author="Tom Bergeron" w:date="2022-03-29T19:04:00Z">
        <w:r w:rsidR="00202D10" w:rsidDel="000660B9">
          <w:rPr>
            <w:noProof/>
          </w:rPr>
          <w:delText>8</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5D2BD51" w:rsidR="00C45154" w:rsidRDefault="00E52FFD" w:rsidP="00E03779">
      <w:pPr>
        <w:ind w:right="-450"/>
        <w:jc w:val="center"/>
      </w:pPr>
      <w:r>
        <w:rPr>
          <w:noProof/>
        </w:rPr>
        <w:drawing>
          <wp:inline distT="0" distB="0" distL="0" distR="0" wp14:anchorId="53809A46" wp14:editId="07AB4B5F">
            <wp:extent cx="2560320" cy="1399032"/>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0"/>
          <w:headerReference w:type="default" r:id="rId11"/>
          <w:footerReference w:type="even" r:id="rId12"/>
          <w:footerReference w:type="default" r:id="rId13"/>
          <w:type w:val="continuous"/>
          <w:pgSz w:w="12240" w:h="15840" w:code="1"/>
          <w:pgMar w:top="1296" w:right="189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77777777" w:rsidR="00DB2DA8" w:rsidRPr="00F7798D" w:rsidRDefault="00F57EDF" w:rsidP="00E03779">
      <w:pPr>
        <w:ind w:right="-450"/>
        <w:jc w:val="center"/>
        <w:rPr>
          <w:b/>
          <w:sz w:val="36"/>
          <w:szCs w:val="36"/>
        </w:rPr>
      </w:pPr>
      <w:r>
        <w:rPr>
          <w:b/>
          <w:sz w:val="36"/>
          <w:szCs w:val="36"/>
        </w:rPr>
        <w:t>ProBot</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673AE568" w:rsidR="00F57EDF" w:rsidRPr="00754243" w:rsidRDefault="002B4F6A" w:rsidP="00E03779">
      <w:pPr>
        <w:pStyle w:val="Subtitle"/>
        <w:ind w:right="-450"/>
      </w:pPr>
      <w:r w:rsidRPr="00754243">
        <w:t xml:space="preserve">Copyright © </w:t>
      </w:r>
      <w:del w:id="4" w:author="Tom Bergeron" w:date="2022-03-29T19:05:00Z">
        <w:r w:rsidR="007224D2" w:rsidRPr="00754243" w:rsidDel="000660B9">
          <w:delText>20</w:delText>
        </w:r>
        <w:r w:rsidR="000A77DC" w:rsidDel="000660B9">
          <w:delText>2</w:delText>
        </w:r>
        <w:r w:rsidR="00AC1103" w:rsidDel="000660B9">
          <w:delText>1</w:delText>
        </w:r>
        <w:r w:rsidR="00F57EDF" w:rsidRPr="00754243" w:rsidDel="000660B9">
          <w:delText xml:space="preserve"> </w:delText>
        </w:r>
      </w:del>
      <w:ins w:id="5" w:author="Tom Bergeron" w:date="2022-03-29T19:05:00Z">
        <w:r w:rsidR="000660B9">
          <w:t>202</w:t>
        </w:r>
        <w:r w:rsidR="000660B9" w:rsidRPr="00754243">
          <w:t xml:space="preserve"> </w:t>
        </w:r>
      </w:ins>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5DD6311" w:rsidR="00F57EDF" w:rsidRDefault="00F57EDF" w:rsidP="00E03779">
      <w:pPr>
        <w:ind w:right="-450"/>
      </w:pPr>
      <w:r>
        <w:t>This document contains information that is propri</w:t>
      </w:r>
      <w:r w:rsidR="0012576C">
        <w:t>etary to KIC.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77777777"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6" w:name="_Toc343602321"/>
      <w:bookmarkStart w:id="7" w:name="_Toc343602430"/>
    </w:p>
    <w:bookmarkEnd w:id="6"/>
    <w:bookmarkEnd w:id="7"/>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6A3F4911"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77777777"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77777777"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77777777"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33F34F8B" w:rsidR="00776839" w:rsidRPr="00CC3E3C" w:rsidRDefault="00776839" w:rsidP="00AA5614">
      <w:pPr>
        <w:numPr>
          <w:ilvl w:val="1"/>
          <w:numId w:val="3"/>
        </w:numPr>
        <w:spacing w:before="40" w:after="40"/>
        <w:rPr>
          <w:sz w:val="18"/>
        </w:rPr>
      </w:pPr>
      <w:r w:rsidRPr="00CC3E3C">
        <w:rPr>
          <w:sz w:val="18"/>
        </w:rPr>
        <w:t xml:space="preserve">Obligations of KIC during </w:t>
      </w:r>
      <w:r w:rsidR="00BA179A">
        <w:rPr>
          <w:sz w:val="18"/>
        </w:rPr>
        <w:t>t</w:t>
      </w:r>
      <w:r w:rsidRPr="00CC3E3C">
        <w:rPr>
          <w:sz w:val="18"/>
        </w:rPr>
        <w:t>he warranty period:</w:t>
      </w:r>
    </w:p>
    <w:p w14:paraId="3EE7FA90" w14:textId="77777777"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77777777"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777777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777777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5FF67E51" w14:textId="1AA1E2BD" w:rsidR="002C32B4" w:rsidRDefault="002C32B4" w:rsidP="00D17D97">
      <w:pPr>
        <w:spacing w:after="120"/>
        <w:jc w:val="center"/>
      </w:pPr>
      <w:r>
        <w:rPr>
          <w:b/>
          <w:sz w:val="44"/>
          <w:szCs w:val="44"/>
        </w:rPr>
        <w:lastRenderedPageBreak/>
        <w:t>Part 1 – The Basic System</w:t>
      </w:r>
    </w:p>
    <w:p w14:paraId="7CBF7EE3" w14:textId="1C4DE0D1" w:rsidR="00E30A95" w:rsidRDefault="0061755A">
      <w:pPr>
        <w:pStyle w:val="TOC1"/>
        <w:tabs>
          <w:tab w:val="right" w:leader="dot" w:pos="8900"/>
        </w:tabs>
        <w:rPr>
          <w:ins w:id="8" w:author="Tom Bergeron" w:date="2022-03-30T09:51: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9" w:author="Tom Bergeron" w:date="2022-03-30T09:51:00Z">
        <w:r w:rsidR="00E30A95" w:rsidRPr="009C6B00">
          <w:rPr>
            <w:rStyle w:val="Hyperlink"/>
            <w:noProof/>
          </w:rPr>
          <w:fldChar w:fldCharType="begin"/>
        </w:r>
        <w:r w:rsidR="00E30A95" w:rsidRPr="009C6B00">
          <w:rPr>
            <w:rStyle w:val="Hyperlink"/>
            <w:noProof/>
          </w:rPr>
          <w:instrText xml:space="preserve"> </w:instrText>
        </w:r>
        <w:r w:rsidR="00E30A95">
          <w:rPr>
            <w:noProof/>
          </w:rPr>
          <w:instrText>HYPERLINK \l "_Toc99526302"</w:instrText>
        </w:r>
        <w:r w:rsidR="00E30A95" w:rsidRPr="009C6B00">
          <w:rPr>
            <w:rStyle w:val="Hyperlink"/>
            <w:noProof/>
          </w:rPr>
          <w:instrText xml:space="preserve"> </w:instrText>
        </w:r>
        <w:r w:rsidR="00E30A95" w:rsidRPr="009C6B00">
          <w:rPr>
            <w:rStyle w:val="Hyperlink"/>
            <w:noProof/>
          </w:rPr>
        </w:r>
        <w:r w:rsidR="00E30A95" w:rsidRPr="009C6B00">
          <w:rPr>
            <w:rStyle w:val="Hyperlink"/>
            <w:noProof/>
          </w:rPr>
          <w:fldChar w:fldCharType="separate"/>
        </w:r>
        <w:r w:rsidR="00E30A95" w:rsidRPr="009C6B00">
          <w:rPr>
            <w:rStyle w:val="Hyperlink"/>
            <w:rFonts w:cs="Arial"/>
            <w:bCs/>
            <w:iCs/>
            <w:noProof/>
          </w:rPr>
          <w:t>The Hardware</w:t>
        </w:r>
        <w:r w:rsidR="00E30A95">
          <w:rPr>
            <w:noProof/>
            <w:webHidden/>
          </w:rPr>
          <w:tab/>
        </w:r>
        <w:r w:rsidR="00E30A95">
          <w:rPr>
            <w:noProof/>
            <w:webHidden/>
          </w:rPr>
          <w:fldChar w:fldCharType="begin"/>
        </w:r>
        <w:r w:rsidR="00E30A95">
          <w:rPr>
            <w:noProof/>
            <w:webHidden/>
          </w:rPr>
          <w:instrText xml:space="preserve"> PAGEREF _Toc99526302 \h </w:instrText>
        </w:r>
        <w:r w:rsidR="00E30A95">
          <w:rPr>
            <w:noProof/>
            <w:webHidden/>
          </w:rPr>
        </w:r>
      </w:ins>
      <w:r w:rsidR="00E30A95">
        <w:rPr>
          <w:noProof/>
          <w:webHidden/>
        </w:rPr>
        <w:fldChar w:fldCharType="separate"/>
      </w:r>
      <w:ins w:id="10" w:author="Tom Bergeron" w:date="2022-03-30T09:51:00Z">
        <w:r w:rsidR="00E30A95">
          <w:rPr>
            <w:noProof/>
            <w:webHidden/>
          </w:rPr>
          <w:t>3</w:t>
        </w:r>
        <w:r w:rsidR="00E30A95">
          <w:rPr>
            <w:noProof/>
            <w:webHidden/>
          </w:rPr>
          <w:fldChar w:fldCharType="end"/>
        </w:r>
        <w:r w:rsidR="00E30A95" w:rsidRPr="009C6B00">
          <w:rPr>
            <w:rStyle w:val="Hyperlink"/>
            <w:noProof/>
          </w:rPr>
          <w:fldChar w:fldCharType="end"/>
        </w:r>
      </w:ins>
    </w:p>
    <w:p w14:paraId="5973D30F" w14:textId="7942C5DB" w:rsidR="00E30A95" w:rsidRDefault="00E30A95">
      <w:pPr>
        <w:pStyle w:val="TOC2"/>
        <w:tabs>
          <w:tab w:val="right" w:leader="dot" w:pos="8900"/>
        </w:tabs>
        <w:rPr>
          <w:ins w:id="11" w:author="Tom Bergeron" w:date="2022-03-30T09:51:00Z"/>
          <w:rFonts w:asciiTheme="minorHAnsi" w:eastAsiaTheme="minorEastAsia" w:hAnsiTheme="minorHAnsi" w:cstheme="minorBidi"/>
          <w:smallCaps w:val="0"/>
          <w:noProof/>
          <w:sz w:val="22"/>
          <w:szCs w:val="22"/>
        </w:rPr>
      </w:pPr>
      <w:ins w:id="12"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"_Toc99526303"</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Hardware Diagram</w:t>
        </w:r>
        <w:r>
          <w:rPr>
            <w:noProof/>
            <w:webHidden/>
          </w:rPr>
          <w:tab/>
        </w:r>
        <w:r>
          <w:rPr>
            <w:noProof/>
            <w:webHidden/>
          </w:rPr>
          <w:fldChar w:fldCharType="begin"/>
        </w:r>
        <w:r>
          <w:rPr>
            <w:noProof/>
            <w:webHidden/>
          </w:rPr>
          <w:instrText xml:space="preserve"> PAGEREF _Toc99526303 \h </w:instrText>
        </w:r>
        <w:r>
          <w:rPr>
            <w:noProof/>
            <w:webHidden/>
          </w:rPr>
        </w:r>
      </w:ins>
      <w:r>
        <w:rPr>
          <w:noProof/>
          <w:webHidden/>
        </w:rPr>
        <w:fldChar w:fldCharType="separate"/>
      </w:r>
      <w:ins w:id="13" w:author="Tom Bergeron" w:date="2022-03-30T09:51:00Z">
        <w:r>
          <w:rPr>
            <w:noProof/>
            <w:webHidden/>
          </w:rPr>
          <w:t>5</w:t>
        </w:r>
        <w:r>
          <w:rPr>
            <w:noProof/>
            <w:webHidden/>
          </w:rPr>
          <w:fldChar w:fldCharType="end"/>
        </w:r>
        <w:r w:rsidRPr="009C6B00">
          <w:rPr>
            <w:rStyle w:val="Hyperlink"/>
            <w:noProof/>
          </w:rPr>
          <w:fldChar w:fldCharType="end"/>
        </w:r>
      </w:ins>
    </w:p>
    <w:p w14:paraId="4B74C562" w14:textId="08D1F63C" w:rsidR="00E30A95" w:rsidRDefault="00E30A95">
      <w:pPr>
        <w:pStyle w:val="TOC2"/>
        <w:tabs>
          <w:tab w:val="right" w:leader="dot" w:pos="8900"/>
        </w:tabs>
        <w:rPr>
          <w:ins w:id="14" w:author="Tom Bergeron" w:date="2022-03-30T09:51:00Z"/>
          <w:rFonts w:asciiTheme="minorHAnsi" w:eastAsiaTheme="minorEastAsia" w:hAnsiTheme="minorHAnsi" w:cstheme="minorBidi"/>
          <w:smallCaps w:val="0"/>
          <w:noProof/>
          <w:sz w:val="22"/>
          <w:szCs w:val="22"/>
        </w:rPr>
      </w:pPr>
      <w:ins w:id="15"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"_Toc99526304"</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Dual Lane Systems</w:t>
        </w:r>
        <w:r>
          <w:rPr>
            <w:noProof/>
            <w:webHidden/>
          </w:rPr>
          <w:tab/>
        </w:r>
        <w:r>
          <w:rPr>
            <w:noProof/>
            <w:webHidden/>
          </w:rPr>
          <w:fldChar w:fldCharType="begin"/>
        </w:r>
        <w:r>
          <w:rPr>
            <w:noProof/>
            <w:webHidden/>
          </w:rPr>
          <w:instrText xml:space="preserve"> PAGEREF _Toc99526304 \h </w:instrText>
        </w:r>
        <w:r>
          <w:rPr>
            <w:noProof/>
            <w:webHidden/>
          </w:rPr>
        </w:r>
      </w:ins>
      <w:r>
        <w:rPr>
          <w:noProof/>
          <w:webHidden/>
        </w:rPr>
        <w:fldChar w:fldCharType="separate"/>
      </w:r>
      <w:ins w:id="16" w:author="Tom Bergeron" w:date="2022-03-30T09:51:00Z">
        <w:r>
          <w:rPr>
            <w:noProof/>
            <w:webHidden/>
          </w:rPr>
          <w:t>6</w:t>
        </w:r>
        <w:r>
          <w:rPr>
            <w:noProof/>
            <w:webHidden/>
          </w:rPr>
          <w:fldChar w:fldCharType="end"/>
        </w:r>
        <w:r w:rsidRPr="009C6B00">
          <w:rPr>
            <w:rStyle w:val="Hyperlink"/>
            <w:noProof/>
          </w:rPr>
          <w:fldChar w:fldCharType="end"/>
        </w:r>
      </w:ins>
    </w:p>
    <w:p w14:paraId="59C51FC2" w14:textId="50F61226" w:rsidR="00E30A95" w:rsidRDefault="00E30A95">
      <w:pPr>
        <w:pStyle w:val="TOC2"/>
        <w:tabs>
          <w:tab w:val="right" w:leader="dot" w:pos="8900"/>
        </w:tabs>
        <w:rPr>
          <w:ins w:id="17" w:author="Tom Bergeron" w:date="2022-03-30T09:51:00Z"/>
          <w:rFonts w:asciiTheme="minorHAnsi" w:eastAsiaTheme="minorEastAsia" w:hAnsiTheme="minorHAnsi" w:cstheme="minorBidi"/>
          <w:smallCaps w:val="0"/>
          <w:noProof/>
          <w:sz w:val="22"/>
          <w:szCs w:val="22"/>
        </w:rPr>
      </w:pPr>
      <w:ins w:id="18"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"_Toc99526305"</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Install the Software</w:t>
        </w:r>
        <w:r>
          <w:rPr>
            <w:noProof/>
            <w:webHidden/>
          </w:rPr>
          <w:tab/>
        </w:r>
        <w:r>
          <w:rPr>
            <w:noProof/>
            <w:webHidden/>
          </w:rPr>
          <w:fldChar w:fldCharType="begin"/>
        </w:r>
        <w:r>
          <w:rPr>
            <w:noProof/>
            <w:webHidden/>
          </w:rPr>
          <w:instrText xml:space="preserve"> PAGEREF _Toc99526305 \h </w:instrText>
        </w:r>
        <w:r>
          <w:rPr>
            <w:noProof/>
            <w:webHidden/>
          </w:rPr>
        </w:r>
      </w:ins>
      <w:r>
        <w:rPr>
          <w:noProof/>
          <w:webHidden/>
        </w:rPr>
        <w:fldChar w:fldCharType="separate"/>
      </w:r>
      <w:ins w:id="19" w:author="Tom Bergeron" w:date="2022-03-30T09:51:00Z">
        <w:r>
          <w:rPr>
            <w:noProof/>
            <w:webHidden/>
          </w:rPr>
          <w:t>7</w:t>
        </w:r>
        <w:r>
          <w:rPr>
            <w:noProof/>
            <w:webHidden/>
          </w:rPr>
          <w:fldChar w:fldCharType="end"/>
        </w:r>
        <w:r w:rsidRPr="009C6B00">
          <w:rPr>
            <w:rStyle w:val="Hyperlink"/>
            <w:noProof/>
          </w:rPr>
          <w:fldChar w:fldCharType="end"/>
        </w:r>
      </w:ins>
    </w:p>
    <w:p w14:paraId="7A60498A" w14:textId="36E899BC" w:rsidR="00E30A95" w:rsidRDefault="00E30A95">
      <w:pPr>
        <w:pStyle w:val="TOC1"/>
        <w:tabs>
          <w:tab w:val="right" w:leader="dot" w:pos="8900"/>
        </w:tabs>
        <w:rPr>
          <w:ins w:id="20" w:author="Tom Bergeron" w:date="2022-03-30T09:51:00Z"/>
          <w:rFonts w:asciiTheme="minorHAnsi" w:eastAsiaTheme="minorEastAsia" w:hAnsiTheme="minorHAnsi" w:cstheme="minorBidi"/>
          <w:b w:val="0"/>
          <w:caps w:val="0"/>
          <w:noProof/>
          <w:sz w:val="22"/>
          <w:szCs w:val="22"/>
        </w:rPr>
      </w:pPr>
      <w:ins w:id="21"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"_Toc99526306"</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The Main Screen</w:t>
        </w:r>
        <w:r>
          <w:rPr>
            <w:noProof/>
            <w:webHidden/>
          </w:rPr>
          <w:tab/>
        </w:r>
        <w:r>
          <w:rPr>
            <w:noProof/>
            <w:webHidden/>
          </w:rPr>
          <w:fldChar w:fldCharType="begin"/>
        </w:r>
        <w:r>
          <w:rPr>
            <w:noProof/>
            <w:webHidden/>
          </w:rPr>
          <w:instrText xml:space="preserve"> PAGEREF _Toc99526306 \h </w:instrText>
        </w:r>
        <w:r>
          <w:rPr>
            <w:noProof/>
            <w:webHidden/>
          </w:rPr>
        </w:r>
      </w:ins>
      <w:r>
        <w:rPr>
          <w:noProof/>
          <w:webHidden/>
        </w:rPr>
        <w:fldChar w:fldCharType="separate"/>
      </w:r>
      <w:ins w:id="22" w:author="Tom Bergeron" w:date="2022-03-30T09:51:00Z">
        <w:r>
          <w:rPr>
            <w:noProof/>
            <w:webHidden/>
          </w:rPr>
          <w:t>10</w:t>
        </w:r>
        <w:r>
          <w:rPr>
            <w:noProof/>
            <w:webHidden/>
          </w:rPr>
          <w:fldChar w:fldCharType="end"/>
        </w:r>
        <w:r w:rsidRPr="009C6B00">
          <w:rPr>
            <w:rStyle w:val="Hyperlink"/>
            <w:noProof/>
          </w:rPr>
          <w:fldChar w:fldCharType="end"/>
        </w:r>
      </w:ins>
    </w:p>
    <w:p w14:paraId="5AF21AD5" w14:textId="146CDEA8" w:rsidR="00E30A95" w:rsidRDefault="00E30A95">
      <w:pPr>
        <w:pStyle w:val="TOC1"/>
        <w:tabs>
          <w:tab w:val="right" w:leader="dot" w:pos="8900"/>
        </w:tabs>
        <w:rPr>
          <w:ins w:id="23" w:author="Tom Bergeron" w:date="2022-03-30T09:51:00Z"/>
          <w:rFonts w:asciiTheme="minorHAnsi" w:eastAsiaTheme="minorEastAsia" w:hAnsiTheme="minorHAnsi" w:cstheme="minorBidi"/>
          <w:b w:val="0"/>
          <w:caps w:val="0"/>
          <w:noProof/>
          <w:sz w:val="22"/>
          <w:szCs w:val="22"/>
        </w:rPr>
      </w:pPr>
      <w:ins w:id="24"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"_Toc99526307"</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Global Preferences</w:t>
        </w:r>
        <w:r>
          <w:rPr>
            <w:noProof/>
            <w:webHidden/>
          </w:rPr>
          <w:tab/>
        </w:r>
        <w:r>
          <w:rPr>
            <w:noProof/>
            <w:webHidden/>
          </w:rPr>
          <w:fldChar w:fldCharType="begin"/>
        </w:r>
        <w:r>
          <w:rPr>
            <w:noProof/>
            <w:webHidden/>
          </w:rPr>
          <w:instrText xml:space="preserve"> PAGEREF _Toc99526307 \h </w:instrText>
        </w:r>
        <w:r>
          <w:rPr>
            <w:noProof/>
            <w:webHidden/>
          </w:rPr>
        </w:r>
      </w:ins>
      <w:r>
        <w:rPr>
          <w:noProof/>
          <w:webHidden/>
        </w:rPr>
        <w:fldChar w:fldCharType="separate"/>
      </w:r>
      <w:ins w:id="25" w:author="Tom Bergeron" w:date="2022-03-30T09:51:00Z">
        <w:r>
          <w:rPr>
            <w:noProof/>
            <w:webHidden/>
          </w:rPr>
          <w:t>11</w:t>
        </w:r>
        <w:r>
          <w:rPr>
            <w:noProof/>
            <w:webHidden/>
          </w:rPr>
          <w:fldChar w:fldCharType="end"/>
        </w:r>
        <w:r w:rsidRPr="009C6B00">
          <w:rPr>
            <w:rStyle w:val="Hyperlink"/>
            <w:noProof/>
          </w:rPr>
          <w:fldChar w:fldCharType="end"/>
        </w:r>
      </w:ins>
    </w:p>
    <w:p w14:paraId="14FC4635" w14:textId="6959D646" w:rsidR="00E30A95" w:rsidRDefault="00E30A95">
      <w:pPr>
        <w:pStyle w:val="TOC2"/>
        <w:tabs>
          <w:tab w:val="right" w:leader="dot" w:pos="8900"/>
        </w:tabs>
        <w:rPr>
          <w:ins w:id="26" w:author="Tom Bergeron" w:date="2022-03-30T09:51:00Z"/>
          <w:rFonts w:asciiTheme="minorHAnsi" w:eastAsiaTheme="minorEastAsia" w:hAnsiTheme="minorHAnsi" w:cstheme="minorBidi"/>
          <w:smallCaps w:val="0"/>
          <w:noProof/>
          <w:sz w:val="22"/>
          <w:szCs w:val="22"/>
        </w:rPr>
      </w:pPr>
      <w:ins w:id="27"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"_Toc99526308"</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Global Tab</w:t>
        </w:r>
        <w:r>
          <w:rPr>
            <w:noProof/>
            <w:webHidden/>
          </w:rPr>
          <w:tab/>
        </w:r>
        <w:r>
          <w:rPr>
            <w:noProof/>
            <w:webHidden/>
          </w:rPr>
          <w:fldChar w:fldCharType="begin"/>
        </w:r>
        <w:r>
          <w:rPr>
            <w:noProof/>
            <w:webHidden/>
          </w:rPr>
          <w:instrText xml:space="preserve"> PAGEREF _Toc99526308 \h </w:instrText>
        </w:r>
        <w:r>
          <w:rPr>
            <w:noProof/>
            <w:webHidden/>
          </w:rPr>
        </w:r>
      </w:ins>
      <w:r>
        <w:rPr>
          <w:noProof/>
          <w:webHidden/>
        </w:rPr>
        <w:fldChar w:fldCharType="separate"/>
      </w:r>
      <w:ins w:id="28" w:author="Tom Bergeron" w:date="2022-03-30T09:51:00Z">
        <w:r>
          <w:rPr>
            <w:noProof/>
            <w:webHidden/>
          </w:rPr>
          <w:t>11</w:t>
        </w:r>
        <w:r>
          <w:rPr>
            <w:noProof/>
            <w:webHidden/>
          </w:rPr>
          <w:fldChar w:fldCharType="end"/>
        </w:r>
        <w:r w:rsidRPr="009C6B00">
          <w:rPr>
            <w:rStyle w:val="Hyperlink"/>
            <w:noProof/>
          </w:rPr>
          <w:fldChar w:fldCharType="end"/>
        </w:r>
      </w:ins>
    </w:p>
    <w:p w14:paraId="2D1E1727" w14:textId="00DFDCF6" w:rsidR="00E30A95" w:rsidRDefault="00E30A95">
      <w:pPr>
        <w:pStyle w:val="TOC2"/>
        <w:tabs>
          <w:tab w:val="right" w:leader="dot" w:pos="8900"/>
        </w:tabs>
        <w:rPr>
          <w:ins w:id="29" w:author="Tom Bergeron" w:date="2022-03-30T09:51:00Z"/>
          <w:rFonts w:asciiTheme="minorHAnsi" w:eastAsiaTheme="minorEastAsia" w:hAnsiTheme="minorHAnsi" w:cstheme="minorBidi"/>
          <w:smallCaps w:val="0"/>
          <w:noProof/>
          <w:sz w:val="22"/>
          <w:szCs w:val="22"/>
        </w:rPr>
      </w:pPr>
      <w:ins w:id="30"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"_Toc99526309"</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Control Limits Tab</w:t>
        </w:r>
        <w:r>
          <w:rPr>
            <w:noProof/>
            <w:webHidden/>
          </w:rPr>
          <w:tab/>
        </w:r>
        <w:r>
          <w:rPr>
            <w:noProof/>
            <w:webHidden/>
          </w:rPr>
          <w:fldChar w:fldCharType="begin"/>
        </w:r>
        <w:r>
          <w:rPr>
            <w:noProof/>
            <w:webHidden/>
          </w:rPr>
          <w:instrText xml:space="preserve"> PAGEREF _Toc99526309 \h </w:instrText>
        </w:r>
        <w:r>
          <w:rPr>
            <w:noProof/>
            <w:webHidden/>
          </w:rPr>
        </w:r>
      </w:ins>
      <w:r>
        <w:rPr>
          <w:noProof/>
          <w:webHidden/>
        </w:rPr>
        <w:fldChar w:fldCharType="separate"/>
      </w:r>
      <w:ins w:id="31" w:author="Tom Bergeron" w:date="2022-03-30T09:51:00Z">
        <w:r>
          <w:rPr>
            <w:noProof/>
            <w:webHidden/>
          </w:rPr>
          <w:t>13</w:t>
        </w:r>
        <w:r>
          <w:rPr>
            <w:noProof/>
            <w:webHidden/>
          </w:rPr>
          <w:fldChar w:fldCharType="end"/>
        </w:r>
        <w:r w:rsidRPr="009C6B00">
          <w:rPr>
            <w:rStyle w:val="Hyperlink"/>
            <w:noProof/>
          </w:rPr>
          <w:fldChar w:fldCharType="end"/>
        </w:r>
      </w:ins>
    </w:p>
    <w:p w14:paraId="766AF9F9" w14:textId="109DBF32" w:rsidR="00E30A95" w:rsidRDefault="00E30A95">
      <w:pPr>
        <w:pStyle w:val="TOC2"/>
        <w:tabs>
          <w:tab w:val="right" w:leader="dot" w:pos="8900"/>
        </w:tabs>
        <w:rPr>
          <w:ins w:id="32" w:author="Tom Bergeron" w:date="2022-03-30T09:51:00Z"/>
          <w:rFonts w:asciiTheme="minorHAnsi" w:eastAsiaTheme="minorEastAsia" w:hAnsiTheme="minorHAnsi" w:cstheme="minorBidi"/>
          <w:smallCaps w:val="0"/>
          <w:noProof/>
          <w:sz w:val="22"/>
          <w:szCs w:val="22"/>
        </w:rPr>
      </w:pPr>
      <w:ins w:id="33"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"_Toc99526310"</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Disable Alarm Tab</w:t>
        </w:r>
        <w:r>
          <w:rPr>
            <w:noProof/>
            <w:webHidden/>
          </w:rPr>
          <w:tab/>
        </w:r>
        <w:r>
          <w:rPr>
            <w:noProof/>
            <w:webHidden/>
          </w:rPr>
          <w:fldChar w:fldCharType="begin"/>
        </w:r>
        <w:r>
          <w:rPr>
            <w:noProof/>
            <w:webHidden/>
          </w:rPr>
          <w:instrText xml:space="preserve"> PAGEREF _Toc99526310 \h </w:instrText>
        </w:r>
        <w:r>
          <w:rPr>
            <w:noProof/>
            <w:webHidden/>
          </w:rPr>
        </w:r>
      </w:ins>
      <w:r>
        <w:rPr>
          <w:noProof/>
          <w:webHidden/>
        </w:rPr>
        <w:fldChar w:fldCharType="separate"/>
      </w:r>
      <w:ins w:id="34" w:author="Tom Bergeron" w:date="2022-03-30T09:51:00Z">
        <w:r>
          <w:rPr>
            <w:noProof/>
            <w:webHidden/>
          </w:rPr>
          <w:t>16</w:t>
        </w:r>
        <w:r>
          <w:rPr>
            <w:noProof/>
            <w:webHidden/>
          </w:rPr>
          <w:fldChar w:fldCharType="end"/>
        </w:r>
        <w:r w:rsidRPr="009C6B00">
          <w:rPr>
            <w:rStyle w:val="Hyperlink"/>
            <w:noProof/>
          </w:rPr>
          <w:fldChar w:fldCharType="end"/>
        </w:r>
      </w:ins>
    </w:p>
    <w:p w14:paraId="0104B840" w14:textId="1E249CE4" w:rsidR="00E30A95" w:rsidRDefault="00E30A95">
      <w:pPr>
        <w:pStyle w:val="TOC2"/>
        <w:tabs>
          <w:tab w:val="right" w:leader="dot" w:pos="8900"/>
        </w:tabs>
        <w:rPr>
          <w:ins w:id="35" w:author="Tom Bergeron" w:date="2022-03-30T09:51:00Z"/>
          <w:rFonts w:asciiTheme="minorHAnsi" w:eastAsiaTheme="minorEastAsia" w:hAnsiTheme="minorHAnsi" w:cstheme="minorBidi"/>
          <w:smallCaps w:val="0"/>
          <w:noProof/>
          <w:sz w:val="22"/>
          <w:szCs w:val="22"/>
        </w:rPr>
      </w:pPr>
      <w:ins w:id="36"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"_Toc99526311"</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Barcode Option Tab</w:t>
        </w:r>
        <w:r>
          <w:rPr>
            <w:noProof/>
            <w:webHidden/>
          </w:rPr>
          <w:tab/>
        </w:r>
        <w:r>
          <w:rPr>
            <w:noProof/>
            <w:webHidden/>
          </w:rPr>
          <w:fldChar w:fldCharType="begin"/>
        </w:r>
        <w:r>
          <w:rPr>
            <w:noProof/>
            <w:webHidden/>
          </w:rPr>
          <w:instrText xml:space="preserve"> PAGEREF _Toc99526311 \h </w:instrText>
        </w:r>
        <w:r>
          <w:rPr>
            <w:noProof/>
            <w:webHidden/>
          </w:rPr>
        </w:r>
      </w:ins>
      <w:r>
        <w:rPr>
          <w:noProof/>
          <w:webHidden/>
        </w:rPr>
        <w:fldChar w:fldCharType="separate"/>
      </w:r>
      <w:ins w:id="37" w:author="Tom Bergeron" w:date="2022-03-30T09:51:00Z">
        <w:r>
          <w:rPr>
            <w:noProof/>
            <w:webHidden/>
          </w:rPr>
          <w:t>17</w:t>
        </w:r>
        <w:r>
          <w:rPr>
            <w:noProof/>
            <w:webHidden/>
          </w:rPr>
          <w:fldChar w:fldCharType="end"/>
        </w:r>
        <w:r w:rsidRPr="009C6B00">
          <w:rPr>
            <w:rStyle w:val="Hyperlink"/>
            <w:noProof/>
          </w:rPr>
          <w:fldChar w:fldCharType="end"/>
        </w:r>
      </w:ins>
    </w:p>
    <w:p w14:paraId="2D1D2D38" w14:textId="406F7265" w:rsidR="00E30A95" w:rsidRDefault="00E30A95">
      <w:pPr>
        <w:pStyle w:val="TOC2"/>
        <w:tabs>
          <w:tab w:val="right" w:leader="dot" w:pos="8900"/>
        </w:tabs>
        <w:rPr>
          <w:ins w:id="38" w:author="Tom Bergeron" w:date="2022-03-30T09:51:00Z"/>
          <w:rFonts w:asciiTheme="minorHAnsi" w:eastAsiaTheme="minorEastAsia" w:hAnsiTheme="minorHAnsi" w:cstheme="minorBidi"/>
          <w:smallCaps w:val="0"/>
          <w:noProof/>
          <w:sz w:val="22"/>
          <w:szCs w:val="22"/>
        </w:rPr>
      </w:pPr>
      <w:ins w:id="39"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"_Toc99526312"</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Outputs Tab</w:t>
        </w:r>
        <w:r>
          <w:rPr>
            <w:noProof/>
            <w:webHidden/>
          </w:rPr>
          <w:tab/>
        </w:r>
        <w:r>
          <w:rPr>
            <w:noProof/>
            <w:webHidden/>
          </w:rPr>
          <w:fldChar w:fldCharType="begin"/>
        </w:r>
        <w:r>
          <w:rPr>
            <w:noProof/>
            <w:webHidden/>
          </w:rPr>
          <w:instrText xml:space="preserve"> PAGEREF _Toc99526312 \h </w:instrText>
        </w:r>
        <w:r>
          <w:rPr>
            <w:noProof/>
            <w:webHidden/>
          </w:rPr>
        </w:r>
      </w:ins>
      <w:r>
        <w:rPr>
          <w:noProof/>
          <w:webHidden/>
        </w:rPr>
        <w:fldChar w:fldCharType="separate"/>
      </w:r>
      <w:ins w:id="40" w:author="Tom Bergeron" w:date="2022-03-30T09:51:00Z">
        <w:r>
          <w:rPr>
            <w:noProof/>
            <w:webHidden/>
          </w:rPr>
          <w:t>17</w:t>
        </w:r>
        <w:r>
          <w:rPr>
            <w:noProof/>
            <w:webHidden/>
          </w:rPr>
          <w:fldChar w:fldCharType="end"/>
        </w:r>
        <w:r w:rsidRPr="009C6B00">
          <w:rPr>
            <w:rStyle w:val="Hyperlink"/>
            <w:noProof/>
          </w:rPr>
          <w:fldChar w:fldCharType="end"/>
        </w:r>
      </w:ins>
    </w:p>
    <w:p w14:paraId="535C7923" w14:textId="6AD7AB86" w:rsidR="00E30A95" w:rsidRDefault="00E30A95">
      <w:pPr>
        <w:pStyle w:val="TOC1"/>
        <w:tabs>
          <w:tab w:val="right" w:leader="dot" w:pos="8900"/>
        </w:tabs>
        <w:rPr>
          <w:ins w:id="41" w:author="Tom Bergeron" w:date="2022-03-30T09:51:00Z"/>
          <w:rFonts w:asciiTheme="minorHAnsi" w:eastAsiaTheme="minorEastAsia" w:hAnsiTheme="minorHAnsi" w:cstheme="minorBidi"/>
          <w:b w:val="0"/>
          <w:caps w:val="0"/>
          <w:noProof/>
          <w:sz w:val="22"/>
          <w:szCs w:val="22"/>
        </w:rPr>
      </w:pPr>
      <w:ins w:id="42"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"_Toc99526313"</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Define/Edit Process Window</w:t>
        </w:r>
        <w:r>
          <w:rPr>
            <w:noProof/>
            <w:webHidden/>
          </w:rPr>
          <w:tab/>
        </w:r>
        <w:r>
          <w:rPr>
            <w:noProof/>
            <w:webHidden/>
          </w:rPr>
          <w:fldChar w:fldCharType="begin"/>
        </w:r>
        <w:r>
          <w:rPr>
            <w:noProof/>
            <w:webHidden/>
          </w:rPr>
          <w:instrText xml:space="preserve"> PAGEREF _Toc99526313 \h </w:instrText>
        </w:r>
        <w:r>
          <w:rPr>
            <w:noProof/>
            <w:webHidden/>
          </w:rPr>
        </w:r>
      </w:ins>
      <w:r>
        <w:rPr>
          <w:noProof/>
          <w:webHidden/>
        </w:rPr>
        <w:fldChar w:fldCharType="separate"/>
      </w:r>
      <w:ins w:id="43" w:author="Tom Bergeron" w:date="2022-03-30T09:51:00Z">
        <w:r>
          <w:rPr>
            <w:noProof/>
            <w:webHidden/>
          </w:rPr>
          <w:t>19</w:t>
        </w:r>
        <w:r>
          <w:rPr>
            <w:noProof/>
            <w:webHidden/>
          </w:rPr>
          <w:fldChar w:fldCharType="end"/>
        </w:r>
        <w:r w:rsidRPr="009C6B00">
          <w:rPr>
            <w:rStyle w:val="Hyperlink"/>
            <w:noProof/>
          </w:rPr>
          <w:fldChar w:fldCharType="end"/>
        </w:r>
      </w:ins>
    </w:p>
    <w:p w14:paraId="1DA0171C" w14:textId="3B39415B" w:rsidR="00E30A95" w:rsidRDefault="00E30A95">
      <w:pPr>
        <w:pStyle w:val="TOC2"/>
        <w:tabs>
          <w:tab w:val="right" w:leader="dot" w:pos="8900"/>
        </w:tabs>
        <w:rPr>
          <w:ins w:id="44" w:author="Tom Bergeron" w:date="2022-03-30T09:51:00Z"/>
          <w:rFonts w:asciiTheme="minorHAnsi" w:eastAsiaTheme="minorEastAsia" w:hAnsiTheme="minorHAnsi" w:cstheme="minorBidi"/>
          <w:smallCaps w:val="0"/>
          <w:noProof/>
          <w:sz w:val="22"/>
          <w:szCs w:val="22"/>
        </w:rPr>
      </w:pPr>
      <w:ins w:id="45"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"_Toc99526314"</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Solder Paste Menu</w:t>
        </w:r>
        <w:r>
          <w:rPr>
            <w:noProof/>
            <w:webHidden/>
          </w:rPr>
          <w:tab/>
        </w:r>
        <w:r>
          <w:rPr>
            <w:noProof/>
            <w:webHidden/>
          </w:rPr>
          <w:fldChar w:fldCharType="begin"/>
        </w:r>
        <w:r>
          <w:rPr>
            <w:noProof/>
            <w:webHidden/>
          </w:rPr>
          <w:instrText xml:space="preserve"> PAGEREF _Toc99526314 \h </w:instrText>
        </w:r>
        <w:r>
          <w:rPr>
            <w:noProof/>
            <w:webHidden/>
          </w:rPr>
        </w:r>
      </w:ins>
      <w:r>
        <w:rPr>
          <w:noProof/>
          <w:webHidden/>
        </w:rPr>
        <w:fldChar w:fldCharType="separate"/>
      </w:r>
      <w:ins w:id="46" w:author="Tom Bergeron" w:date="2022-03-30T09:51:00Z">
        <w:r>
          <w:rPr>
            <w:noProof/>
            <w:webHidden/>
          </w:rPr>
          <w:t>20</w:t>
        </w:r>
        <w:r>
          <w:rPr>
            <w:noProof/>
            <w:webHidden/>
          </w:rPr>
          <w:fldChar w:fldCharType="end"/>
        </w:r>
        <w:r w:rsidRPr="009C6B00">
          <w:rPr>
            <w:rStyle w:val="Hyperlink"/>
            <w:noProof/>
          </w:rPr>
          <w:fldChar w:fldCharType="end"/>
        </w:r>
      </w:ins>
    </w:p>
    <w:p w14:paraId="21A351CF" w14:textId="40F7D914" w:rsidR="00E30A95" w:rsidRDefault="00E30A95">
      <w:pPr>
        <w:pStyle w:val="TOC2"/>
        <w:tabs>
          <w:tab w:val="right" w:leader="dot" w:pos="8900"/>
        </w:tabs>
        <w:rPr>
          <w:ins w:id="47" w:author="Tom Bergeron" w:date="2022-03-30T09:51:00Z"/>
          <w:rFonts w:asciiTheme="minorHAnsi" w:eastAsiaTheme="minorEastAsia" w:hAnsiTheme="minorHAnsi" w:cstheme="minorBidi"/>
          <w:smallCaps w:val="0"/>
          <w:noProof/>
          <w:sz w:val="22"/>
          <w:szCs w:val="22"/>
        </w:rPr>
      </w:pPr>
      <w:ins w:id="48"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"_Toc99526315"</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Edit Specs</w:t>
        </w:r>
        <w:r>
          <w:rPr>
            <w:noProof/>
            <w:webHidden/>
          </w:rPr>
          <w:tab/>
        </w:r>
        <w:r>
          <w:rPr>
            <w:noProof/>
            <w:webHidden/>
          </w:rPr>
          <w:fldChar w:fldCharType="begin"/>
        </w:r>
        <w:r>
          <w:rPr>
            <w:noProof/>
            <w:webHidden/>
          </w:rPr>
          <w:instrText xml:space="preserve"> PAGEREF _Toc99526315 \h </w:instrText>
        </w:r>
        <w:r>
          <w:rPr>
            <w:noProof/>
            <w:webHidden/>
          </w:rPr>
        </w:r>
      </w:ins>
      <w:r>
        <w:rPr>
          <w:noProof/>
          <w:webHidden/>
        </w:rPr>
        <w:fldChar w:fldCharType="separate"/>
      </w:r>
      <w:ins w:id="49" w:author="Tom Bergeron" w:date="2022-03-30T09:51:00Z">
        <w:r>
          <w:rPr>
            <w:noProof/>
            <w:webHidden/>
          </w:rPr>
          <w:t>21</w:t>
        </w:r>
        <w:r>
          <w:rPr>
            <w:noProof/>
            <w:webHidden/>
          </w:rPr>
          <w:fldChar w:fldCharType="end"/>
        </w:r>
        <w:r w:rsidRPr="009C6B00">
          <w:rPr>
            <w:rStyle w:val="Hyperlink"/>
            <w:noProof/>
          </w:rPr>
          <w:fldChar w:fldCharType="end"/>
        </w:r>
      </w:ins>
    </w:p>
    <w:p w14:paraId="1186345D" w14:textId="49F64F28" w:rsidR="00E30A95" w:rsidRDefault="00E30A95">
      <w:pPr>
        <w:pStyle w:val="TOC2"/>
        <w:tabs>
          <w:tab w:val="right" w:leader="dot" w:pos="8900"/>
        </w:tabs>
        <w:rPr>
          <w:ins w:id="50" w:author="Tom Bergeron" w:date="2022-03-30T09:51:00Z"/>
          <w:rFonts w:asciiTheme="minorHAnsi" w:eastAsiaTheme="minorEastAsia" w:hAnsiTheme="minorHAnsi" w:cstheme="minorBidi"/>
          <w:smallCaps w:val="0"/>
          <w:noProof/>
          <w:sz w:val="22"/>
          <w:szCs w:val="22"/>
        </w:rPr>
      </w:pPr>
      <w:ins w:id="51"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"_Toc99526316"</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Save Process Window</w:t>
        </w:r>
        <w:r>
          <w:rPr>
            <w:noProof/>
            <w:webHidden/>
          </w:rPr>
          <w:tab/>
        </w:r>
        <w:r>
          <w:rPr>
            <w:noProof/>
            <w:webHidden/>
          </w:rPr>
          <w:fldChar w:fldCharType="begin"/>
        </w:r>
        <w:r>
          <w:rPr>
            <w:noProof/>
            <w:webHidden/>
          </w:rPr>
          <w:instrText xml:space="preserve"> PAGEREF _Toc99526316 \h </w:instrText>
        </w:r>
        <w:r>
          <w:rPr>
            <w:noProof/>
            <w:webHidden/>
          </w:rPr>
        </w:r>
      </w:ins>
      <w:r>
        <w:rPr>
          <w:noProof/>
          <w:webHidden/>
        </w:rPr>
        <w:fldChar w:fldCharType="separate"/>
      </w:r>
      <w:ins w:id="52" w:author="Tom Bergeron" w:date="2022-03-30T09:51:00Z">
        <w:r>
          <w:rPr>
            <w:noProof/>
            <w:webHidden/>
          </w:rPr>
          <w:t>24</w:t>
        </w:r>
        <w:r>
          <w:rPr>
            <w:noProof/>
            <w:webHidden/>
          </w:rPr>
          <w:fldChar w:fldCharType="end"/>
        </w:r>
        <w:r w:rsidRPr="009C6B00">
          <w:rPr>
            <w:rStyle w:val="Hyperlink"/>
            <w:noProof/>
          </w:rPr>
          <w:fldChar w:fldCharType="end"/>
        </w:r>
      </w:ins>
    </w:p>
    <w:p w14:paraId="6493962B" w14:textId="36657865" w:rsidR="00E30A95" w:rsidRDefault="00E30A95">
      <w:pPr>
        <w:pStyle w:val="TOC2"/>
        <w:tabs>
          <w:tab w:val="right" w:leader="dot" w:pos="8900"/>
        </w:tabs>
        <w:rPr>
          <w:ins w:id="53" w:author="Tom Bergeron" w:date="2022-03-30T09:51:00Z"/>
          <w:rFonts w:asciiTheme="minorHAnsi" w:eastAsiaTheme="minorEastAsia" w:hAnsiTheme="minorHAnsi" w:cstheme="minorBidi"/>
          <w:smallCaps w:val="0"/>
          <w:noProof/>
          <w:sz w:val="22"/>
          <w:szCs w:val="22"/>
        </w:rPr>
      </w:pPr>
      <w:ins w:id="54"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"_Toc99526317"</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Import Legacy Process Windows</w:t>
        </w:r>
        <w:r>
          <w:rPr>
            <w:noProof/>
            <w:webHidden/>
          </w:rPr>
          <w:tab/>
        </w:r>
        <w:r>
          <w:rPr>
            <w:noProof/>
            <w:webHidden/>
          </w:rPr>
          <w:fldChar w:fldCharType="begin"/>
        </w:r>
        <w:r>
          <w:rPr>
            <w:noProof/>
            <w:webHidden/>
          </w:rPr>
          <w:instrText xml:space="preserve"> PAGEREF _Toc99526317 \h </w:instrText>
        </w:r>
        <w:r>
          <w:rPr>
            <w:noProof/>
            <w:webHidden/>
          </w:rPr>
        </w:r>
      </w:ins>
      <w:r>
        <w:rPr>
          <w:noProof/>
          <w:webHidden/>
        </w:rPr>
        <w:fldChar w:fldCharType="separate"/>
      </w:r>
      <w:ins w:id="55" w:author="Tom Bergeron" w:date="2022-03-30T09:51:00Z">
        <w:r>
          <w:rPr>
            <w:noProof/>
            <w:webHidden/>
          </w:rPr>
          <w:t>25</w:t>
        </w:r>
        <w:r>
          <w:rPr>
            <w:noProof/>
            <w:webHidden/>
          </w:rPr>
          <w:fldChar w:fldCharType="end"/>
        </w:r>
        <w:r w:rsidRPr="009C6B00">
          <w:rPr>
            <w:rStyle w:val="Hyperlink"/>
            <w:noProof/>
          </w:rPr>
          <w:fldChar w:fldCharType="end"/>
        </w:r>
      </w:ins>
    </w:p>
    <w:p w14:paraId="0CF4ED47" w14:textId="6EA52D77" w:rsidR="00E30A95" w:rsidRDefault="00E30A95">
      <w:pPr>
        <w:pStyle w:val="TOC1"/>
        <w:tabs>
          <w:tab w:val="right" w:leader="dot" w:pos="8900"/>
        </w:tabs>
        <w:rPr>
          <w:ins w:id="56" w:author="Tom Bergeron" w:date="2022-03-30T09:51:00Z"/>
          <w:rFonts w:asciiTheme="minorHAnsi" w:eastAsiaTheme="minorEastAsia" w:hAnsiTheme="minorHAnsi" w:cstheme="minorBidi"/>
          <w:b w:val="0"/>
          <w:caps w:val="0"/>
          <w:noProof/>
          <w:sz w:val="22"/>
          <w:szCs w:val="22"/>
        </w:rPr>
      </w:pPr>
      <w:ins w:id="57"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"_Toc99526318"</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Hardware Status Screen</w:t>
        </w:r>
        <w:r>
          <w:rPr>
            <w:noProof/>
            <w:webHidden/>
          </w:rPr>
          <w:tab/>
        </w:r>
        <w:r>
          <w:rPr>
            <w:noProof/>
            <w:webHidden/>
          </w:rPr>
          <w:fldChar w:fldCharType="begin"/>
        </w:r>
        <w:r>
          <w:rPr>
            <w:noProof/>
            <w:webHidden/>
          </w:rPr>
          <w:instrText xml:space="preserve"> PAGEREF _Toc99526318 \h </w:instrText>
        </w:r>
        <w:r>
          <w:rPr>
            <w:noProof/>
            <w:webHidden/>
          </w:rPr>
        </w:r>
      </w:ins>
      <w:r>
        <w:rPr>
          <w:noProof/>
          <w:webHidden/>
        </w:rPr>
        <w:fldChar w:fldCharType="separate"/>
      </w:r>
      <w:ins w:id="58" w:author="Tom Bergeron" w:date="2022-03-30T09:51:00Z">
        <w:r>
          <w:rPr>
            <w:noProof/>
            <w:webHidden/>
          </w:rPr>
          <w:t>26</w:t>
        </w:r>
        <w:r>
          <w:rPr>
            <w:noProof/>
            <w:webHidden/>
          </w:rPr>
          <w:fldChar w:fldCharType="end"/>
        </w:r>
        <w:r w:rsidRPr="009C6B00">
          <w:rPr>
            <w:rStyle w:val="Hyperlink"/>
            <w:noProof/>
          </w:rPr>
          <w:fldChar w:fldCharType="end"/>
        </w:r>
      </w:ins>
    </w:p>
    <w:p w14:paraId="2B3F87B9" w14:textId="5DDE8006" w:rsidR="00E30A95" w:rsidRDefault="00E30A95">
      <w:pPr>
        <w:pStyle w:val="TOC1"/>
        <w:tabs>
          <w:tab w:val="right" w:leader="dot" w:pos="8900"/>
        </w:tabs>
        <w:rPr>
          <w:ins w:id="59" w:author="Tom Bergeron" w:date="2022-03-30T09:51:00Z"/>
          <w:rFonts w:asciiTheme="minorHAnsi" w:eastAsiaTheme="minorEastAsia" w:hAnsiTheme="minorHAnsi" w:cstheme="minorBidi"/>
          <w:b w:val="0"/>
          <w:caps w:val="0"/>
          <w:noProof/>
          <w:sz w:val="22"/>
          <w:szCs w:val="22"/>
        </w:rPr>
      </w:pPr>
      <w:ins w:id="60"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"_Toc99526319"</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Run a Profile</w:t>
        </w:r>
        <w:r>
          <w:rPr>
            <w:noProof/>
            <w:webHidden/>
          </w:rPr>
          <w:tab/>
        </w:r>
        <w:r>
          <w:rPr>
            <w:noProof/>
            <w:webHidden/>
          </w:rPr>
          <w:fldChar w:fldCharType="begin"/>
        </w:r>
        <w:r>
          <w:rPr>
            <w:noProof/>
            <w:webHidden/>
          </w:rPr>
          <w:instrText xml:space="preserve"> PAGEREF _Toc99526319 \h </w:instrText>
        </w:r>
        <w:r>
          <w:rPr>
            <w:noProof/>
            <w:webHidden/>
          </w:rPr>
        </w:r>
      </w:ins>
      <w:r>
        <w:rPr>
          <w:noProof/>
          <w:webHidden/>
        </w:rPr>
        <w:fldChar w:fldCharType="separate"/>
      </w:r>
      <w:ins w:id="61" w:author="Tom Bergeron" w:date="2022-03-30T09:51:00Z">
        <w:r>
          <w:rPr>
            <w:noProof/>
            <w:webHidden/>
          </w:rPr>
          <w:t>27</w:t>
        </w:r>
        <w:r>
          <w:rPr>
            <w:noProof/>
            <w:webHidden/>
          </w:rPr>
          <w:fldChar w:fldCharType="end"/>
        </w:r>
        <w:r w:rsidRPr="009C6B00">
          <w:rPr>
            <w:rStyle w:val="Hyperlink"/>
            <w:noProof/>
          </w:rPr>
          <w:fldChar w:fldCharType="end"/>
        </w:r>
      </w:ins>
    </w:p>
    <w:p w14:paraId="3F469042" w14:textId="5608C2C0" w:rsidR="00E30A95" w:rsidRDefault="00E30A95">
      <w:pPr>
        <w:pStyle w:val="TOC2"/>
        <w:tabs>
          <w:tab w:val="right" w:leader="dot" w:pos="8900"/>
        </w:tabs>
        <w:rPr>
          <w:ins w:id="62" w:author="Tom Bergeron" w:date="2022-03-30T09:51:00Z"/>
          <w:rFonts w:asciiTheme="minorHAnsi" w:eastAsiaTheme="minorEastAsia" w:hAnsiTheme="minorHAnsi" w:cstheme="minorBidi"/>
          <w:smallCaps w:val="0"/>
          <w:noProof/>
          <w:sz w:val="22"/>
          <w:szCs w:val="22"/>
        </w:rPr>
      </w:pPr>
      <w:ins w:id="63"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"_Toc99526320"</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Specify Oven Characteristics</w:t>
        </w:r>
        <w:r>
          <w:rPr>
            <w:noProof/>
            <w:webHidden/>
          </w:rPr>
          <w:tab/>
        </w:r>
        <w:r>
          <w:rPr>
            <w:noProof/>
            <w:webHidden/>
          </w:rPr>
          <w:fldChar w:fldCharType="begin"/>
        </w:r>
        <w:r>
          <w:rPr>
            <w:noProof/>
            <w:webHidden/>
          </w:rPr>
          <w:instrText xml:space="preserve"> PAGEREF _Toc99526320 \h </w:instrText>
        </w:r>
        <w:r>
          <w:rPr>
            <w:noProof/>
            <w:webHidden/>
          </w:rPr>
        </w:r>
      </w:ins>
      <w:r>
        <w:rPr>
          <w:noProof/>
          <w:webHidden/>
        </w:rPr>
        <w:fldChar w:fldCharType="separate"/>
      </w:r>
      <w:ins w:id="64" w:author="Tom Bergeron" w:date="2022-03-30T09:51:00Z">
        <w:r>
          <w:rPr>
            <w:noProof/>
            <w:webHidden/>
          </w:rPr>
          <w:t>28</w:t>
        </w:r>
        <w:r>
          <w:rPr>
            <w:noProof/>
            <w:webHidden/>
          </w:rPr>
          <w:fldChar w:fldCharType="end"/>
        </w:r>
        <w:r w:rsidRPr="009C6B00">
          <w:rPr>
            <w:rStyle w:val="Hyperlink"/>
            <w:noProof/>
          </w:rPr>
          <w:fldChar w:fldCharType="end"/>
        </w:r>
      </w:ins>
    </w:p>
    <w:p w14:paraId="11191BD5" w14:textId="748DD462" w:rsidR="00E30A95" w:rsidRDefault="00E30A95">
      <w:pPr>
        <w:pStyle w:val="TOC2"/>
        <w:tabs>
          <w:tab w:val="right" w:leader="dot" w:pos="8900"/>
        </w:tabs>
        <w:rPr>
          <w:ins w:id="65" w:author="Tom Bergeron" w:date="2022-03-30T09:51:00Z"/>
          <w:rFonts w:asciiTheme="minorHAnsi" w:eastAsiaTheme="minorEastAsia" w:hAnsiTheme="minorHAnsi" w:cstheme="minorBidi"/>
          <w:smallCaps w:val="0"/>
          <w:noProof/>
          <w:sz w:val="22"/>
          <w:szCs w:val="22"/>
        </w:rPr>
      </w:pPr>
      <w:ins w:id="66"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"_Toc99526321"</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Attach Thermocouples</w:t>
        </w:r>
        <w:r>
          <w:rPr>
            <w:noProof/>
            <w:webHidden/>
          </w:rPr>
          <w:tab/>
        </w:r>
        <w:r>
          <w:rPr>
            <w:noProof/>
            <w:webHidden/>
          </w:rPr>
          <w:fldChar w:fldCharType="begin"/>
        </w:r>
        <w:r>
          <w:rPr>
            <w:noProof/>
            <w:webHidden/>
          </w:rPr>
          <w:instrText xml:space="preserve"> PAGEREF _Toc99526321 \h </w:instrText>
        </w:r>
        <w:r>
          <w:rPr>
            <w:noProof/>
            <w:webHidden/>
          </w:rPr>
        </w:r>
      </w:ins>
      <w:r>
        <w:rPr>
          <w:noProof/>
          <w:webHidden/>
        </w:rPr>
        <w:fldChar w:fldCharType="separate"/>
      </w:r>
      <w:ins w:id="67" w:author="Tom Bergeron" w:date="2022-03-30T09:51:00Z">
        <w:r>
          <w:rPr>
            <w:noProof/>
            <w:webHidden/>
          </w:rPr>
          <w:t>30</w:t>
        </w:r>
        <w:r>
          <w:rPr>
            <w:noProof/>
            <w:webHidden/>
          </w:rPr>
          <w:fldChar w:fldCharType="end"/>
        </w:r>
        <w:r w:rsidRPr="009C6B00">
          <w:rPr>
            <w:rStyle w:val="Hyperlink"/>
            <w:noProof/>
          </w:rPr>
          <w:fldChar w:fldCharType="end"/>
        </w:r>
      </w:ins>
    </w:p>
    <w:p w14:paraId="0B4D646B" w14:textId="0C560124" w:rsidR="00E30A95" w:rsidRDefault="00E30A95">
      <w:pPr>
        <w:pStyle w:val="TOC2"/>
        <w:tabs>
          <w:tab w:val="right" w:leader="dot" w:pos="8900"/>
        </w:tabs>
        <w:rPr>
          <w:ins w:id="68" w:author="Tom Bergeron" w:date="2022-03-30T09:51:00Z"/>
          <w:rFonts w:asciiTheme="minorHAnsi" w:eastAsiaTheme="minorEastAsia" w:hAnsiTheme="minorHAnsi" w:cstheme="minorBidi"/>
          <w:smallCaps w:val="0"/>
          <w:noProof/>
          <w:sz w:val="22"/>
          <w:szCs w:val="22"/>
        </w:rPr>
      </w:pPr>
      <w:ins w:id="69"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"_Toc99526322"</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Attach Thermocouples To Semiconductor Wafers</w:t>
        </w:r>
        <w:r>
          <w:rPr>
            <w:noProof/>
            <w:webHidden/>
          </w:rPr>
          <w:tab/>
        </w:r>
        <w:r>
          <w:rPr>
            <w:noProof/>
            <w:webHidden/>
          </w:rPr>
          <w:fldChar w:fldCharType="begin"/>
        </w:r>
        <w:r>
          <w:rPr>
            <w:noProof/>
            <w:webHidden/>
          </w:rPr>
          <w:instrText xml:space="preserve"> PAGEREF _Toc99526322 \h </w:instrText>
        </w:r>
        <w:r>
          <w:rPr>
            <w:noProof/>
            <w:webHidden/>
          </w:rPr>
        </w:r>
      </w:ins>
      <w:r>
        <w:rPr>
          <w:noProof/>
          <w:webHidden/>
        </w:rPr>
        <w:fldChar w:fldCharType="separate"/>
      </w:r>
      <w:ins w:id="70" w:author="Tom Bergeron" w:date="2022-03-30T09:51:00Z">
        <w:r>
          <w:rPr>
            <w:noProof/>
            <w:webHidden/>
          </w:rPr>
          <w:t>31</w:t>
        </w:r>
        <w:r>
          <w:rPr>
            <w:noProof/>
            <w:webHidden/>
          </w:rPr>
          <w:fldChar w:fldCharType="end"/>
        </w:r>
        <w:r w:rsidRPr="009C6B00">
          <w:rPr>
            <w:rStyle w:val="Hyperlink"/>
            <w:noProof/>
          </w:rPr>
          <w:fldChar w:fldCharType="end"/>
        </w:r>
      </w:ins>
    </w:p>
    <w:p w14:paraId="33120C87" w14:textId="63132C10" w:rsidR="00E30A95" w:rsidRDefault="00E30A95">
      <w:pPr>
        <w:pStyle w:val="TOC2"/>
        <w:tabs>
          <w:tab w:val="right" w:leader="dot" w:pos="8900"/>
        </w:tabs>
        <w:rPr>
          <w:ins w:id="71" w:author="Tom Bergeron" w:date="2022-03-30T09:51:00Z"/>
          <w:rFonts w:asciiTheme="minorHAnsi" w:eastAsiaTheme="minorEastAsia" w:hAnsiTheme="minorHAnsi" w:cstheme="minorBidi"/>
          <w:smallCaps w:val="0"/>
          <w:noProof/>
          <w:sz w:val="22"/>
          <w:szCs w:val="22"/>
        </w:rPr>
      </w:pPr>
      <w:ins w:id="72"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"_Toc99526323"</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Select Thermocouples to Start a Profile</w:t>
        </w:r>
        <w:r>
          <w:rPr>
            <w:noProof/>
            <w:webHidden/>
          </w:rPr>
          <w:tab/>
        </w:r>
        <w:r>
          <w:rPr>
            <w:noProof/>
            <w:webHidden/>
          </w:rPr>
          <w:fldChar w:fldCharType="begin"/>
        </w:r>
        <w:r>
          <w:rPr>
            <w:noProof/>
            <w:webHidden/>
          </w:rPr>
          <w:instrText xml:space="preserve"> PAGEREF _Toc99526323 \h </w:instrText>
        </w:r>
        <w:r>
          <w:rPr>
            <w:noProof/>
            <w:webHidden/>
          </w:rPr>
        </w:r>
      </w:ins>
      <w:r>
        <w:rPr>
          <w:noProof/>
          <w:webHidden/>
        </w:rPr>
        <w:fldChar w:fldCharType="separate"/>
      </w:r>
      <w:ins w:id="73" w:author="Tom Bergeron" w:date="2022-03-30T09:51:00Z">
        <w:r>
          <w:rPr>
            <w:noProof/>
            <w:webHidden/>
          </w:rPr>
          <w:t>32</w:t>
        </w:r>
        <w:r>
          <w:rPr>
            <w:noProof/>
            <w:webHidden/>
          </w:rPr>
          <w:fldChar w:fldCharType="end"/>
        </w:r>
        <w:r w:rsidRPr="009C6B00">
          <w:rPr>
            <w:rStyle w:val="Hyperlink"/>
            <w:noProof/>
          </w:rPr>
          <w:fldChar w:fldCharType="end"/>
        </w:r>
      </w:ins>
    </w:p>
    <w:p w14:paraId="56775E99" w14:textId="19B4BA9D" w:rsidR="00E30A95" w:rsidRDefault="00E30A95">
      <w:pPr>
        <w:pStyle w:val="TOC2"/>
        <w:tabs>
          <w:tab w:val="right" w:leader="dot" w:pos="8900"/>
        </w:tabs>
        <w:rPr>
          <w:ins w:id="74" w:author="Tom Bergeron" w:date="2022-03-30T09:51:00Z"/>
          <w:rFonts w:asciiTheme="minorHAnsi" w:eastAsiaTheme="minorEastAsia" w:hAnsiTheme="minorHAnsi" w:cstheme="minorBidi"/>
          <w:smallCaps w:val="0"/>
          <w:noProof/>
          <w:sz w:val="22"/>
          <w:szCs w:val="22"/>
        </w:rPr>
      </w:pPr>
      <w:ins w:id="75"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"_Toc99526324"</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Start The Profile</w:t>
        </w:r>
        <w:r>
          <w:rPr>
            <w:noProof/>
            <w:webHidden/>
          </w:rPr>
          <w:tab/>
        </w:r>
        <w:r>
          <w:rPr>
            <w:noProof/>
            <w:webHidden/>
          </w:rPr>
          <w:fldChar w:fldCharType="begin"/>
        </w:r>
        <w:r>
          <w:rPr>
            <w:noProof/>
            <w:webHidden/>
          </w:rPr>
          <w:instrText xml:space="preserve"> PAGEREF _Toc99526324 \h </w:instrText>
        </w:r>
        <w:r>
          <w:rPr>
            <w:noProof/>
            <w:webHidden/>
          </w:rPr>
        </w:r>
      </w:ins>
      <w:r>
        <w:rPr>
          <w:noProof/>
          <w:webHidden/>
        </w:rPr>
        <w:fldChar w:fldCharType="separate"/>
      </w:r>
      <w:ins w:id="76" w:author="Tom Bergeron" w:date="2022-03-30T09:51:00Z">
        <w:r>
          <w:rPr>
            <w:noProof/>
            <w:webHidden/>
          </w:rPr>
          <w:t>33</w:t>
        </w:r>
        <w:r>
          <w:rPr>
            <w:noProof/>
            <w:webHidden/>
          </w:rPr>
          <w:fldChar w:fldCharType="end"/>
        </w:r>
        <w:r w:rsidRPr="009C6B00">
          <w:rPr>
            <w:rStyle w:val="Hyperlink"/>
            <w:noProof/>
          </w:rPr>
          <w:fldChar w:fldCharType="end"/>
        </w:r>
      </w:ins>
    </w:p>
    <w:p w14:paraId="3C74FF54" w14:textId="0395F66A" w:rsidR="00E30A95" w:rsidRDefault="00E30A95">
      <w:pPr>
        <w:pStyle w:val="TOC2"/>
        <w:tabs>
          <w:tab w:val="right" w:leader="dot" w:pos="8900"/>
        </w:tabs>
        <w:rPr>
          <w:ins w:id="77" w:author="Tom Bergeron" w:date="2022-03-30T09:51:00Z"/>
          <w:rFonts w:asciiTheme="minorHAnsi" w:eastAsiaTheme="minorEastAsia" w:hAnsiTheme="minorHAnsi" w:cstheme="minorBidi"/>
          <w:smallCaps w:val="0"/>
          <w:noProof/>
          <w:sz w:val="22"/>
          <w:szCs w:val="22"/>
        </w:rPr>
      </w:pPr>
      <w:ins w:id="78"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"_Toc99526325"</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Live Profile Graph</w:t>
        </w:r>
        <w:r>
          <w:rPr>
            <w:noProof/>
            <w:webHidden/>
          </w:rPr>
          <w:tab/>
        </w:r>
        <w:r>
          <w:rPr>
            <w:noProof/>
            <w:webHidden/>
          </w:rPr>
          <w:fldChar w:fldCharType="begin"/>
        </w:r>
        <w:r>
          <w:rPr>
            <w:noProof/>
            <w:webHidden/>
          </w:rPr>
          <w:instrText xml:space="preserve"> PAGEREF _Toc99526325 \h </w:instrText>
        </w:r>
        <w:r>
          <w:rPr>
            <w:noProof/>
            <w:webHidden/>
          </w:rPr>
        </w:r>
      </w:ins>
      <w:r>
        <w:rPr>
          <w:noProof/>
          <w:webHidden/>
        </w:rPr>
        <w:fldChar w:fldCharType="separate"/>
      </w:r>
      <w:ins w:id="79" w:author="Tom Bergeron" w:date="2022-03-30T09:51:00Z">
        <w:r>
          <w:rPr>
            <w:noProof/>
            <w:webHidden/>
          </w:rPr>
          <w:t>35</w:t>
        </w:r>
        <w:r>
          <w:rPr>
            <w:noProof/>
            <w:webHidden/>
          </w:rPr>
          <w:fldChar w:fldCharType="end"/>
        </w:r>
        <w:r w:rsidRPr="009C6B00">
          <w:rPr>
            <w:rStyle w:val="Hyperlink"/>
            <w:noProof/>
          </w:rPr>
          <w:fldChar w:fldCharType="end"/>
        </w:r>
      </w:ins>
    </w:p>
    <w:p w14:paraId="6F741AFF" w14:textId="66F5AB17" w:rsidR="00E30A95" w:rsidRDefault="00E30A95">
      <w:pPr>
        <w:pStyle w:val="TOC2"/>
        <w:tabs>
          <w:tab w:val="right" w:leader="dot" w:pos="8900"/>
        </w:tabs>
        <w:rPr>
          <w:ins w:id="80" w:author="Tom Bergeron" w:date="2022-03-30T09:51:00Z"/>
          <w:rFonts w:asciiTheme="minorHAnsi" w:eastAsiaTheme="minorEastAsia" w:hAnsiTheme="minorHAnsi" w:cstheme="minorBidi"/>
          <w:smallCaps w:val="0"/>
          <w:noProof/>
          <w:sz w:val="22"/>
          <w:szCs w:val="22"/>
        </w:rPr>
      </w:pPr>
      <w:ins w:id="81"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"_Toc99526326"</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View the Profile and Statistics</w:t>
        </w:r>
        <w:r>
          <w:rPr>
            <w:noProof/>
            <w:webHidden/>
          </w:rPr>
          <w:tab/>
        </w:r>
        <w:r>
          <w:rPr>
            <w:noProof/>
            <w:webHidden/>
          </w:rPr>
          <w:fldChar w:fldCharType="begin"/>
        </w:r>
        <w:r>
          <w:rPr>
            <w:noProof/>
            <w:webHidden/>
          </w:rPr>
          <w:instrText xml:space="preserve"> PAGEREF _Toc99526326 \h </w:instrText>
        </w:r>
        <w:r>
          <w:rPr>
            <w:noProof/>
            <w:webHidden/>
          </w:rPr>
        </w:r>
      </w:ins>
      <w:r>
        <w:rPr>
          <w:noProof/>
          <w:webHidden/>
        </w:rPr>
        <w:fldChar w:fldCharType="separate"/>
      </w:r>
      <w:ins w:id="82" w:author="Tom Bergeron" w:date="2022-03-30T09:51:00Z">
        <w:r>
          <w:rPr>
            <w:noProof/>
            <w:webHidden/>
          </w:rPr>
          <w:t>38</w:t>
        </w:r>
        <w:r>
          <w:rPr>
            <w:noProof/>
            <w:webHidden/>
          </w:rPr>
          <w:fldChar w:fldCharType="end"/>
        </w:r>
        <w:r w:rsidRPr="009C6B00">
          <w:rPr>
            <w:rStyle w:val="Hyperlink"/>
            <w:noProof/>
          </w:rPr>
          <w:fldChar w:fldCharType="end"/>
        </w:r>
      </w:ins>
    </w:p>
    <w:p w14:paraId="543C8E8A" w14:textId="4F5A946E" w:rsidR="00E30A95" w:rsidRDefault="00E30A95">
      <w:pPr>
        <w:pStyle w:val="TOC2"/>
        <w:tabs>
          <w:tab w:val="right" w:leader="dot" w:pos="8900"/>
        </w:tabs>
        <w:rPr>
          <w:ins w:id="83" w:author="Tom Bergeron" w:date="2022-03-30T09:51:00Z"/>
          <w:rFonts w:asciiTheme="minorHAnsi" w:eastAsiaTheme="minorEastAsia" w:hAnsiTheme="minorHAnsi" w:cstheme="minorBidi"/>
          <w:smallCaps w:val="0"/>
          <w:noProof/>
          <w:sz w:val="22"/>
          <w:szCs w:val="22"/>
        </w:rPr>
      </w:pPr>
      <w:ins w:id="84"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"_Toc99526327"</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Manual Profile Prediction</w:t>
        </w:r>
        <w:r>
          <w:rPr>
            <w:noProof/>
            <w:webHidden/>
          </w:rPr>
          <w:tab/>
        </w:r>
        <w:r>
          <w:rPr>
            <w:noProof/>
            <w:webHidden/>
          </w:rPr>
          <w:fldChar w:fldCharType="begin"/>
        </w:r>
        <w:r>
          <w:rPr>
            <w:noProof/>
            <w:webHidden/>
          </w:rPr>
          <w:instrText xml:space="preserve"> PAGEREF _Toc99526327 \h </w:instrText>
        </w:r>
        <w:r>
          <w:rPr>
            <w:noProof/>
            <w:webHidden/>
          </w:rPr>
        </w:r>
      </w:ins>
      <w:r>
        <w:rPr>
          <w:noProof/>
          <w:webHidden/>
        </w:rPr>
        <w:fldChar w:fldCharType="separate"/>
      </w:r>
      <w:ins w:id="85" w:author="Tom Bergeron" w:date="2022-03-30T09:51:00Z">
        <w:r>
          <w:rPr>
            <w:noProof/>
            <w:webHidden/>
          </w:rPr>
          <w:t>46</w:t>
        </w:r>
        <w:r>
          <w:rPr>
            <w:noProof/>
            <w:webHidden/>
          </w:rPr>
          <w:fldChar w:fldCharType="end"/>
        </w:r>
        <w:r w:rsidRPr="009C6B00">
          <w:rPr>
            <w:rStyle w:val="Hyperlink"/>
            <w:noProof/>
          </w:rPr>
          <w:fldChar w:fldCharType="end"/>
        </w:r>
      </w:ins>
    </w:p>
    <w:p w14:paraId="32351F2C" w14:textId="208DA9B3" w:rsidR="00E30A95" w:rsidRDefault="00E30A95">
      <w:pPr>
        <w:pStyle w:val="TOC2"/>
        <w:tabs>
          <w:tab w:val="right" w:leader="dot" w:pos="8900"/>
        </w:tabs>
        <w:rPr>
          <w:ins w:id="86" w:author="Tom Bergeron" w:date="2022-03-30T09:51:00Z"/>
          <w:rFonts w:asciiTheme="minorHAnsi" w:eastAsiaTheme="minorEastAsia" w:hAnsiTheme="minorHAnsi" w:cstheme="minorBidi"/>
          <w:smallCaps w:val="0"/>
          <w:noProof/>
          <w:sz w:val="22"/>
          <w:szCs w:val="22"/>
        </w:rPr>
      </w:pPr>
      <w:ins w:id="87"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"_Toc99526328"</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Set Different Top and Bottom Set Point Temperatures</w:t>
        </w:r>
        <w:r>
          <w:rPr>
            <w:noProof/>
            <w:webHidden/>
          </w:rPr>
          <w:tab/>
        </w:r>
        <w:r>
          <w:rPr>
            <w:noProof/>
            <w:webHidden/>
          </w:rPr>
          <w:fldChar w:fldCharType="begin"/>
        </w:r>
        <w:r>
          <w:rPr>
            <w:noProof/>
            <w:webHidden/>
          </w:rPr>
          <w:instrText xml:space="preserve"> PAGEREF _Toc99526328 \h </w:instrText>
        </w:r>
        <w:r>
          <w:rPr>
            <w:noProof/>
            <w:webHidden/>
          </w:rPr>
        </w:r>
      </w:ins>
      <w:r>
        <w:rPr>
          <w:noProof/>
          <w:webHidden/>
        </w:rPr>
        <w:fldChar w:fldCharType="separate"/>
      </w:r>
      <w:ins w:id="88" w:author="Tom Bergeron" w:date="2022-03-30T09:51:00Z">
        <w:r>
          <w:rPr>
            <w:noProof/>
            <w:webHidden/>
          </w:rPr>
          <w:t>47</w:t>
        </w:r>
        <w:r>
          <w:rPr>
            <w:noProof/>
            <w:webHidden/>
          </w:rPr>
          <w:fldChar w:fldCharType="end"/>
        </w:r>
        <w:r w:rsidRPr="009C6B00">
          <w:rPr>
            <w:rStyle w:val="Hyperlink"/>
            <w:noProof/>
          </w:rPr>
          <w:fldChar w:fldCharType="end"/>
        </w:r>
      </w:ins>
    </w:p>
    <w:p w14:paraId="3AF9A90F" w14:textId="236E8828" w:rsidR="00E30A95" w:rsidRDefault="00E30A95">
      <w:pPr>
        <w:pStyle w:val="TOC1"/>
        <w:tabs>
          <w:tab w:val="right" w:leader="dot" w:pos="8900"/>
        </w:tabs>
        <w:rPr>
          <w:ins w:id="89" w:author="Tom Bergeron" w:date="2022-03-30T09:51:00Z"/>
          <w:rFonts w:asciiTheme="minorHAnsi" w:eastAsiaTheme="minorEastAsia" w:hAnsiTheme="minorHAnsi" w:cstheme="minorBidi"/>
          <w:b w:val="0"/>
          <w:caps w:val="0"/>
          <w:noProof/>
          <w:sz w:val="22"/>
          <w:szCs w:val="22"/>
        </w:rPr>
      </w:pPr>
      <w:ins w:id="90"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"_Toc99526329"</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Profile Explorer</w:t>
        </w:r>
        <w:r>
          <w:rPr>
            <w:noProof/>
            <w:webHidden/>
          </w:rPr>
          <w:tab/>
        </w:r>
        <w:r>
          <w:rPr>
            <w:noProof/>
            <w:webHidden/>
          </w:rPr>
          <w:fldChar w:fldCharType="begin"/>
        </w:r>
        <w:r>
          <w:rPr>
            <w:noProof/>
            <w:webHidden/>
          </w:rPr>
          <w:instrText xml:space="preserve"> PAGEREF _Toc99526329 \h </w:instrText>
        </w:r>
        <w:r>
          <w:rPr>
            <w:noProof/>
            <w:webHidden/>
          </w:rPr>
        </w:r>
      </w:ins>
      <w:r>
        <w:rPr>
          <w:noProof/>
          <w:webHidden/>
        </w:rPr>
        <w:fldChar w:fldCharType="separate"/>
      </w:r>
      <w:ins w:id="91" w:author="Tom Bergeron" w:date="2022-03-30T09:51:00Z">
        <w:r>
          <w:rPr>
            <w:noProof/>
            <w:webHidden/>
          </w:rPr>
          <w:t>51</w:t>
        </w:r>
        <w:r>
          <w:rPr>
            <w:noProof/>
            <w:webHidden/>
          </w:rPr>
          <w:fldChar w:fldCharType="end"/>
        </w:r>
        <w:r w:rsidRPr="009C6B00">
          <w:rPr>
            <w:rStyle w:val="Hyperlink"/>
            <w:noProof/>
          </w:rPr>
          <w:fldChar w:fldCharType="end"/>
        </w:r>
      </w:ins>
    </w:p>
    <w:p w14:paraId="16D788A2" w14:textId="7AFC7AB5" w:rsidR="00E30A95" w:rsidRDefault="00E30A95">
      <w:pPr>
        <w:pStyle w:val="TOC2"/>
        <w:tabs>
          <w:tab w:val="right" w:leader="dot" w:pos="8900"/>
        </w:tabs>
        <w:rPr>
          <w:ins w:id="92" w:author="Tom Bergeron" w:date="2022-03-30T09:51:00Z"/>
          <w:rFonts w:asciiTheme="minorHAnsi" w:eastAsiaTheme="minorEastAsia" w:hAnsiTheme="minorHAnsi" w:cstheme="minorBidi"/>
          <w:smallCaps w:val="0"/>
          <w:noProof/>
          <w:sz w:val="22"/>
          <w:szCs w:val="22"/>
        </w:rPr>
      </w:pPr>
      <w:ins w:id="93"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"_Toc99526330"</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Browse for Historical Data</w:t>
        </w:r>
        <w:r>
          <w:rPr>
            <w:noProof/>
            <w:webHidden/>
          </w:rPr>
          <w:tab/>
        </w:r>
        <w:r>
          <w:rPr>
            <w:noProof/>
            <w:webHidden/>
          </w:rPr>
          <w:fldChar w:fldCharType="begin"/>
        </w:r>
        <w:r>
          <w:rPr>
            <w:noProof/>
            <w:webHidden/>
          </w:rPr>
          <w:instrText xml:space="preserve"> PAGEREF _Toc99526330 \h </w:instrText>
        </w:r>
        <w:r>
          <w:rPr>
            <w:noProof/>
            <w:webHidden/>
          </w:rPr>
        </w:r>
      </w:ins>
      <w:r>
        <w:rPr>
          <w:noProof/>
          <w:webHidden/>
        </w:rPr>
        <w:fldChar w:fldCharType="separate"/>
      </w:r>
      <w:ins w:id="94" w:author="Tom Bergeron" w:date="2022-03-30T09:51:00Z">
        <w:r>
          <w:rPr>
            <w:noProof/>
            <w:webHidden/>
          </w:rPr>
          <w:t>52</w:t>
        </w:r>
        <w:r>
          <w:rPr>
            <w:noProof/>
            <w:webHidden/>
          </w:rPr>
          <w:fldChar w:fldCharType="end"/>
        </w:r>
        <w:r w:rsidRPr="009C6B00">
          <w:rPr>
            <w:rStyle w:val="Hyperlink"/>
            <w:noProof/>
          </w:rPr>
          <w:fldChar w:fldCharType="end"/>
        </w:r>
      </w:ins>
    </w:p>
    <w:p w14:paraId="65A15CB5" w14:textId="415C02E6" w:rsidR="00E30A95" w:rsidRDefault="00E30A95">
      <w:pPr>
        <w:pStyle w:val="TOC2"/>
        <w:tabs>
          <w:tab w:val="right" w:leader="dot" w:pos="8900"/>
        </w:tabs>
        <w:rPr>
          <w:ins w:id="95" w:author="Tom Bergeron" w:date="2022-03-30T09:51:00Z"/>
          <w:rFonts w:asciiTheme="minorHAnsi" w:eastAsiaTheme="minorEastAsia" w:hAnsiTheme="minorHAnsi" w:cstheme="minorBidi"/>
          <w:smallCaps w:val="0"/>
          <w:noProof/>
          <w:sz w:val="22"/>
          <w:szCs w:val="22"/>
        </w:rPr>
      </w:pPr>
      <w:ins w:id="96"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"_Toc99526331"</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View Historical Data Over a Network (History Mode)</w:t>
        </w:r>
        <w:r>
          <w:rPr>
            <w:noProof/>
            <w:webHidden/>
          </w:rPr>
          <w:tab/>
        </w:r>
        <w:r>
          <w:rPr>
            <w:noProof/>
            <w:webHidden/>
          </w:rPr>
          <w:fldChar w:fldCharType="begin"/>
        </w:r>
        <w:r>
          <w:rPr>
            <w:noProof/>
            <w:webHidden/>
          </w:rPr>
          <w:instrText xml:space="preserve"> PAGEREF _Toc99526331 \h </w:instrText>
        </w:r>
        <w:r>
          <w:rPr>
            <w:noProof/>
            <w:webHidden/>
          </w:rPr>
        </w:r>
      </w:ins>
      <w:r>
        <w:rPr>
          <w:noProof/>
          <w:webHidden/>
        </w:rPr>
        <w:fldChar w:fldCharType="separate"/>
      </w:r>
      <w:ins w:id="97" w:author="Tom Bergeron" w:date="2022-03-30T09:51:00Z">
        <w:r>
          <w:rPr>
            <w:noProof/>
            <w:webHidden/>
          </w:rPr>
          <w:t>52</w:t>
        </w:r>
        <w:r>
          <w:rPr>
            <w:noProof/>
            <w:webHidden/>
          </w:rPr>
          <w:fldChar w:fldCharType="end"/>
        </w:r>
        <w:r w:rsidRPr="009C6B00">
          <w:rPr>
            <w:rStyle w:val="Hyperlink"/>
            <w:noProof/>
          </w:rPr>
          <w:fldChar w:fldCharType="end"/>
        </w:r>
      </w:ins>
    </w:p>
    <w:p w14:paraId="7A6E6BE2" w14:textId="0FFB2D5D" w:rsidR="00E30A95" w:rsidRDefault="00E30A95">
      <w:pPr>
        <w:pStyle w:val="TOC2"/>
        <w:tabs>
          <w:tab w:val="right" w:leader="dot" w:pos="8900"/>
        </w:tabs>
        <w:rPr>
          <w:ins w:id="98" w:author="Tom Bergeron" w:date="2022-03-30T09:51:00Z"/>
          <w:rFonts w:asciiTheme="minorHAnsi" w:eastAsiaTheme="minorEastAsia" w:hAnsiTheme="minorHAnsi" w:cstheme="minorBidi"/>
          <w:smallCaps w:val="0"/>
          <w:noProof/>
          <w:sz w:val="22"/>
          <w:szCs w:val="22"/>
        </w:rPr>
      </w:pPr>
      <w:ins w:id="99"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"_Toc99526332"</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Profile Explorer – Virtual Profiling</w:t>
        </w:r>
        <w:r>
          <w:rPr>
            <w:noProof/>
            <w:webHidden/>
          </w:rPr>
          <w:tab/>
        </w:r>
        <w:r>
          <w:rPr>
            <w:noProof/>
            <w:webHidden/>
          </w:rPr>
          <w:fldChar w:fldCharType="begin"/>
        </w:r>
        <w:r>
          <w:rPr>
            <w:noProof/>
            <w:webHidden/>
          </w:rPr>
          <w:instrText xml:space="preserve"> PAGEREF _Toc99526332 \h </w:instrText>
        </w:r>
        <w:r>
          <w:rPr>
            <w:noProof/>
            <w:webHidden/>
          </w:rPr>
        </w:r>
      </w:ins>
      <w:r>
        <w:rPr>
          <w:noProof/>
          <w:webHidden/>
        </w:rPr>
        <w:fldChar w:fldCharType="separate"/>
      </w:r>
      <w:ins w:id="100" w:author="Tom Bergeron" w:date="2022-03-30T09:51:00Z">
        <w:r>
          <w:rPr>
            <w:noProof/>
            <w:webHidden/>
          </w:rPr>
          <w:t>54</w:t>
        </w:r>
        <w:r>
          <w:rPr>
            <w:noProof/>
            <w:webHidden/>
          </w:rPr>
          <w:fldChar w:fldCharType="end"/>
        </w:r>
        <w:r w:rsidRPr="009C6B00">
          <w:rPr>
            <w:rStyle w:val="Hyperlink"/>
            <w:noProof/>
          </w:rPr>
          <w:fldChar w:fldCharType="end"/>
        </w:r>
      </w:ins>
    </w:p>
    <w:p w14:paraId="792DBF06" w14:textId="3A6C118A" w:rsidR="00E30A95" w:rsidRDefault="00E30A95">
      <w:pPr>
        <w:pStyle w:val="TOC2"/>
        <w:tabs>
          <w:tab w:val="right" w:leader="dot" w:pos="8900"/>
        </w:tabs>
        <w:rPr>
          <w:ins w:id="101" w:author="Tom Bergeron" w:date="2022-03-30T09:51:00Z"/>
          <w:rFonts w:asciiTheme="minorHAnsi" w:eastAsiaTheme="minorEastAsia" w:hAnsiTheme="minorHAnsi" w:cstheme="minorBidi"/>
          <w:smallCaps w:val="0"/>
          <w:noProof/>
          <w:sz w:val="22"/>
          <w:szCs w:val="22"/>
        </w:rPr>
      </w:pPr>
      <w:ins w:id="102"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"_Toc99526333"</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Access History Data Backup Files</w:t>
        </w:r>
        <w:r>
          <w:rPr>
            <w:noProof/>
            <w:webHidden/>
          </w:rPr>
          <w:tab/>
        </w:r>
        <w:r>
          <w:rPr>
            <w:noProof/>
            <w:webHidden/>
          </w:rPr>
          <w:fldChar w:fldCharType="begin"/>
        </w:r>
        <w:r>
          <w:rPr>
            <w:noProof/>
            <w:webHidden/>
          </w:rPr>
          <w:instrText xml:space="preserve"> PAGEREF _Toc99526333 \h </w:instrText>
        </w:r>
        <w:r>
          <w:rPr>
            <w:noProof/>
            <w:webHidden/>
          </w:rPr>
        </w:r>
      </w:ins>
      <w:r>
        <w:rPr>
          <w:noProof/>
          <w:webHidden/>
        </w:rPr>
        <w:fldChar w:fldCharType="separate"/>
      </w:r>
      <w:ins w:id="103" w:author="Tom Bergeron" w:date="2022-03-30T09:51:00Z">
        <w:r>
          <w:rPr>
            <w:noProof/>
            <w:webHidden/>
          </w:rPr>
          <w:t>56</w:t>
        </w:r>
        <w:r>
          <w:rPr>
            <w:noProof/>
            <w:webHidden/>
          </w:rPr>
          <w:fldChar w:fldCharType="end"/>
        </w:r>
        <w:r w:rsidRPr="009C6B00">
          <w:rPr>
            <w:rStyle w:val="Hyperlink"/>
            <w:noProof/>
          </w:rPr>
          <w:fldChar w:fldCharType="end"/>
        </w:r>
      </w:ins>
    </w:p>
    <w:p w14:paraId="6B06482E" w14:textId="064DEF78" w:rsidR="00E30A95" w:rsidRDefault="00E30A95">
      <w:pPr>
        <w:pStyle w:val="TOC2"/>
        <w:tabs>
          <w:tab w:val="right" w:leader="dot" w:pos="8900"/>
        </w:tabs>
        <w:rPr>
          <w:ins w:id="104" w:author="Tom Bergeron" w:date="2022-03-30T09:51:00Z"/>
          <w:rFonts w:asciiTheme="minorHAnsi" w:eastAsiaTheme="minorEastAsia" w:hAnsiTheme="minorHAnsi" w:cstheme="minorBidi"/>
          <w:smallCaps w:val="0"/>
          <w:noProof/>
          <w:sz w:val="22"/>
          <w:szCs w:val="22"/>
        </w:rPr>
      </w:pPr>
      <w:ins w:id="105"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"_Toc99526334"</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Insert Data Files from an Outside Source</w:t>
        </w:r>
        <w:r>
          <w:rPr>
            <w:noProof/>
            <w:webHidden/>
          </w:rPr>
          <w:tab/>
        </w:r>
        <w:r>
          <w:rPr>
            <w:noProof/>
            <w:webHidden/>
          </w:rPr>
          <w:fldChar w:fldCharType="begin"/>
        </w:r>
        <w:r>
          <w:rPr>
            <w:noProof/>
            <w:webHidden/>
          </w:rPr>
          <w:instrText xml:space="preserve"> PAGEREF _Toc99526334 \h </w:instrText>
        </w:r>
        <w:r>
          <w:rPr>
            <w:noProof/>
            <w:webHidden/>
          </w:rPr>
        </w:r>
      </w:ins>
      <w:r>
        <w:rPr>
          <w:noProof/>
          <w:webHidden/>
        </w:rPr>
        <w:fldChar w:fldCharType="separate"/>
      </w:r>
      <w:ins w:id="106" w:author="Tom Bergeron" w:date="2022-03-30T09:51:00Z">
        <w:r>
          <w:rPr>
            <w:noProof/>
            <w:webHidden/>
          </w:rPr>
          <w:t>56</w:t>
        </w:r>
        <w:r>
          <w:rPr>
            <w:noProof/>
            <w:webHidden/>
          </w:rPr>
          <w:fldChar w:fldCharType="end"/>
        </w:r>
        <w:r w:rsidRPr="009C6B00">
          <w:rPr>
            <w:rStyle w:val="Hyperlink"/>
            <w:noProof/>
          </w:rPr>
          <w:fldChar w:fldCharType="end"/>
        </w:r>
      </w:ins>
    </w:p>
    <w:p w14:paraId="6B0C086A" w14:textId="75B90E1D" w:rsidR="00E30A95" w:rsidRDefault="00E30A95">
      <w:pPr>
        <w:pStyle w:val="TOC2"/>
        <w:tabs>
          <w:tab w:val="right" w:leader="dot" w:pos="8900"/>
        </w:tabs>
        <w:rPr>
          <w:ins w:id="107" w:author="Tom Bergeron" w:date="2022-03-30T09:51:00Z"/>
          <w:rFonts w:asciiTheme="minorHAnsi" w:eastAsiaTheme="minorEastAsia" w:hAnsiTheme="minorHAnsi" w:cstheme="minorBidi"/>
          <w:smallCaps w:val="0"/>
          <w:noProof/>
          <w:sz w:val="22"/>
          <w:szCs w:val="22"/>
        </w:rPr>
      </w:pPr>
      <w:ins w:id="108"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"_Toc99526335"</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Rename Profiles</w:t>
        </w:r>
        <w:r>
          <w:rPr>
            <w:noProof/>
            <w:webHidden/>
          </w:rPr>
          <w:tab/>
        </w:r>
        <w:r>
          <w:rPr>
            <w:noProof/>
            <w:webHidden/>
          </w:rPr>
          <w:fldChar w:fldCharType="begin"/>
        </w:r>
        <w:r>
          <w:rPr>
            <w:noProof/>
            <w:webHidden/>
          </w:rPr>
          <w:instrText xml:space="preserve"> PAGEREF _Toc99526335 \h </w:instrText>
        </w:r>
        <w:r>
          <w:rPr>
            <w:noProof/>
            <w:webHidden/>
          </w:rPr>
        </w:r>
      </w:ins>
      <w:r>
        <w:rPr>
          <w:noProof/>
          <w:webHidden/>
        </w:rPr>
        <w:fldChar w:fldCharType="separate"/>
      </w:r>
      <w:ins w:id="109" w:author="Tom Bergeron" w:date="2022-03-30T09:51:00Z">
        <w:r>
          <w:rPr>
            <w:noProof/>
            <w:webHidden/>
          </w:rPr>
          <w:t>56</w:t>
        </w:r>
        <w:r>
          <w:rPr>
            <w:noProof/>
            <w:webHidden/>
          </w:rPr>
          <w:fldChar w:fldCharType="end"/>
        </w:r>
        <w:r w:rsidRPr="009C6B00">
          <w:rPr>
            <w:rStyle w:val="Hyperlink"/>
            <w:noProof/>
          </w:rPr>
          <w:fldChar w:fldCharType="end"/>
        </w:r>
      </w:ins>
    </w:p>
    <w:p w14:paraId="47ABC684" w14:textId="1B3B54BD" w:rsidR="00E30A95" w:rsidRDefault="00E30A95">
      <w:pPr>
        <w:pStyle w:val="TOC1"/>
        <w:tabs>
          <w:tab w:val="right" w:leader="dot" w:pos="8900"/>
        </w:tabs>
        <w:rPr>
          <w:ins w:id="110" w:author="Tom Bergeron" w:date="2022-03-30T09:51:00Z"/>
          <w:rFonts w:asciiTheme="minorHAnsi" w:eastAsiaTheme="minorEastAsia" w:hAnsiTheme="minorHAnsi" w:cstheme="minorBidi"/>
          <w:b w:val="0"/>
          <w:caps w:val="0"/>
          <w:noProof/>
          <w:sz w:val="22"/>
          <w:szCs w:val="22"/>
        </w:rPr>
      </w:pPr>
      <w:ins w:id="111"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"_Toc99526336"</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Virtual Profiling</w:t>
        </w:r>
        <w:r>
          <w:rPr>
            <w:noProof/>
            <w:webHidden/>
          </w:rPr>
          <w:tab/>
        </w:r>
        <w:r>
          <w:rPr>
            <w:noProof/>
            <w:webHidden/>
          </w:rPr>
          <w:fldChar w:fldCharType="begin"/>
        </w:r>
        <w:r>
          <w:rPr>
            <w:noProof/>
            <w:webHidden/>
          </w:rPr>
          <w:instrText xml:space="preserve"> PAGEREF _Toc99526336 \h </w:instrText>
        </w:r>
        <w:r>
          <w:rPr>
            <w:noProof/>
            <w:webHidden/>
          </w:rPr>
        </w:r>
      </w:ins>
      <w:r>
        <w:rPr>
          <w:noProof/>
          <w:webHidden/>
        </w:rPr>
        <w:fldChar w:fldCharType="separate"/>
      </w:r>
      <w:ins w:id="112" w:author="Tom Bergeron" w:date="2022-03-30T09:51:00Z">
        <w:r>
          <w:rPr>
            <w:noProof/>
            <w:webHidden/>
          </w:rPr>
          <w:t>57</w:t>
        </w:r>
        <w:r>
          <w:rPr>
            <w:noProof/>
            <w:webHidden/>
          </w:rPr>
          <w:fldChar w:fldCharType="end"/>
        </w:r>
        <w:r w:rsidRPr="009C6B00">
          <w:rPr>
            <w:rStyle w:val="Hyperlink"/>
            <w:noProof/>
          </w:rPr>
          <w:fldChar w:fldCharType="end"/>
        </w:r>
      </w:ins>
    </w:p>
    <w:p w14:paraId="23EB811C" w14:textId="13101444" w:rsidR="00E30A95" w:rsidRDefault="00E30A95">
      <w:pPr>
        <w:pStyle w:val="TOC2"/>
        <w:tabs>
          <w:tab w:val="right" w:leader="dot" w:pos="8900"/>
        </w:tabs>
        <w:rPr>
          <w:ins w:id="113" w:author="Tom Bergeron" w:date="2022-03-30T09:51:00Z"/>
          <w:rFonts w:asciiTheme="minorHAnsi" w:eastAsiaTheme="minorEastAsia" w:hAnsiTheme="minorHAnsi" w:cstheme="minorBidi"/>
          <w:smallCaps w:val="0"/>
          <w:noProof/>
          <w:sz w:val="22"/>
          <w:szCs w:val="22"/>
        </w:rPr>
      </w:pPr>
      <w:ins w:id="114"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"_Toc99526337"</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Get a Valid Baseline Profile</w:t>
        </w:r>
        <w:r>
          <w:rPr>
            <w:noProof/>
            <w:webHidden/>
          </w:rPr>
          <w:tab/>
        </w:r>
        <w:r>
          <w:rPr>
            <w:noProof/>
            <w:webHidden/>
          </w:rPr>
          <w:fldChar w:fldCharType="begin"/>
        </w:r>
        <w:r>
          <w:rPr>
            <w:noProof/>
            <w:webHidden/>
          </w:rPr>
          <w:instrText xml:space="preserve"> PAGEREF _Toc99526337 \h </w:instrText>
        </w:r>
        <w:r>
          <w:rPr>
            <w:noProof/>
            <w:webHidden/>
          </w:rPr>
        </w:r>
      </w:ins>
      <w:r>
        <w:rPr>
          <w:noProof/>
          <w:webHidden/>
        </w:rPr>
        <w:fldChar w:fldCharType="separate"/>
      </w:r>
      <w:ins w:id="115" w:author="Tom Bergeron" w:date="2022-03-30T09:51:00Z">
        <w:r>
          <w:rPr>
            <w:noProof/>
            <w:webHidden/>
          </w:rPr>
          <w:t>57</w:t>
        </w:r>
        <w:r>
          <w:rPr>
            <w:noProof/>
            <w:webHidden/>
          </w:rPr>
          <w:fldChar w:fldCharType="end"/>
        </w:r>
        <w:r w:rsidRPr="009C6B00">
          <w:rPr>
            <w:rStyle w:val="Hyperlink"/>
            <w:noProof/>
          </w:rPr>
          <w:fldChar w:fldCharType="end"/>
        </w:r>
      </w:ins>
    </w:p>
    <w:p w14:paraId="1CC4C9C5" w14:textId="41B15576" w:rsidR="00E30A95" w:rsidRDefault="00E30A95">
      <w:pPr>
        <w:pStyle w:val="TOC2"/>
        <w:tabs>
          <w:tab w:val="right" w:leader="dot" w:pos="8900"/>
        </w:tabs>
        <w:rPr>
          <w:ins w:id="116" w:author="Tom Bergeron" w:date="2022-03-30T09:51:00Z"/>
          <w:rFonts w:asciiTheme="minorHAnsi" w:eastAsiaTheme="minorEastAsia" w:hAnsiTheme="minorHAnsi" w:cstheme="minorBidi"/>
          <w:smallCaps w:val="0"/>
          <w:noProof/>
          <w:sz w:val="22"/>
          <w:szCs w:val="22"/>
        </w:rPr>
      </w:pPr>
      <w:ins w:id="117"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"_Toc99526338"</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Create/Load a Virtual Profile</w:t>
        </w:r>
        <w:r>
          <w:rPr>
            <w:noProof/>
            <w:webHidden/>
          </w:rPr>
          <w:tab/>
        </w:r>
        <w:r>
          <w:rPr>
            <w:noProof/>
            <w:webHidden/>
          </w:rPr>
          <w:fldChar w:fldCharType="begin"/>
        </w:r>
        <w:r>
          <w:rPr>
            <w:noProof/>
            <w:webHidden/>
          </w:rPr>
          <w:instrText xml:space="preserve"> PAGEREF _Toc99526338 \h </w:instrText>
        </w:r>
        <w:r>
          <w:rPr>
            <w:noProof/>
            <w:webHidden/>
          </w:rPr>
        </w:r>
      </w:ins>
      <w:r>
        <w:rPr>
          <w:noProof/>
          <w:webHidden/>
        </w:rPr>
        <w:fldChar w:fldCharType="separate"/>
      </w:r>
      <w:ins w:id="118" w:author="Tom Bergeron" w:date="2022-03-30T09:51:00Z">
        <w:r>
          <w:rPr>
            <w:noProof/>
            <w:webHidden/>
          </w:rPr>
          <w:t>58</w:t>
        </w:r>
        <w:r>
          <w:rPr>
            <w:noProof/>
            <w:webHidden/>
          </w:rPr>
          <w:fldChar w:fldCharType="end"/>
        </w:r>
        <w:r w:rsidRPr="009C6B00">
          <w:rPr>
            <w:rStyle w:val="Hyperlink"/>
            <w:noProof/>
          </w:rPr>
          <w:fldChar w:fldCharType="end"/>
        </w:r>
      </w:ins>
    </w:p>
    <w:p w14:paraId="447D3FB1" w14:textId="3E1B2600" w:rsidR="00E30A95" w:rsidRDefault="00E30A95">
      <w:pPr>
        <w:pStyle w:val="TOC2"/>
        <w:tabs>
          <w:tab w:val="right" w:leader="dot" w:pos="8900"/>
        </w:tabs>
        <w:rPr>
          <w:ins w:id="119" w:author="Tom Bergeron" w:date="2022-03-30T09:51:00Z"/>
          <w:rFonts w:asciiTheme="minorHAnsi" w:eastAsiaTheme="minorEastAsia" w:hAnsiTheme="minorHAnsi" w:cstheme="minorBidi"/>
          <w:smallCaps w:val="0"/>
          <w:noProof/>
          <w:sz w:val="22"/>
          <w:szCs w:val="22"/>
        </w:rPr>
      </w:pPr>
      <w:ins w:id="120"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"_Toc99526339"</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Use the Profile Grouping Utility</w:t>
        </w:r>
        <w:r>
          <w:rPr>
            <w:noProof/>
            <w:webHidden/>
          </w:rPr>
          <w:tab/>
        </w:r>
        <w:r>
          <w:rPr>
            <w:noProof/>
            <w:webHidden/>
          </w:rPr>
          <w:fldChar w:fldCharType="begin"/>
        </w:r>
        <w:r>
          <w:rPr>
            <w:noProof/>
            <w:webHidden/>
          </w:rPr>
          <w:instrText xml:space="preserve"> PAGEREF _Toc99526339 \h </w:instrText>
        </w:r>
        <w:r>
          <w:rPr>
            <w:noProof/>
            <w:webHidden/>
          </w:rPr>
        </w:r>
      </w:ins>
      <w:r>
        <w:rPr>
          <w:noProof/>
          <w:webHidden/>
        </w:rPr>
        <w:fldChar w:fldCharType="separate"/>
      </w:r>
      <w:ins w:id="121" w:author="Tom Bergeron" w:date="2022-03-30T09:51:00Z">
        <w:r>
          <w:rPr>
            <w:noProof/>
            <w:webHidden/>
          </w:rPr>
          <w:t>59</w:t>
        </w:r>
        <w:r>
          <w:rPr>
            <w:noProof/>
            <w:webHidden/>
          </w:rPr>
          <w:fldChar w:fldCharType="end"/>
        </w:r>
        <w:r w:rsidRPr="009C6B00">
          <w:rPr>
            <w:rStyle w:val="Hyperlink"/>
            <w:noProof/>
          </w:rPr>
          <w:fldChar w:fldCharType="end"/>
        </w:r>
      </w:ins>
    </w:p>
    <w:p w14:paraId="14013AD3" w14:textId="3C8B98F0" w:rsidR="00E30A95" w:rsidRDefault="00E30A95">
      <w:pPr>
        <w:pStyle w:val="TOC1"/>
        <w:tabs>
          <w:tab w:val="right" w:leader="dot" w:pos="8900"/>
        </w:tabs>
        <w:rPr>
          <w:ins w:id="122" w:author="Tom Bergeron" w:date="2022-03-30T09:51:00Z"/>
          <w:rFonts w:asciiTheme="minorHAnsi" w:eastAsiaTheme="minorEastAsia" w:hAnsiTheme="minorHAnsi" w:cstheme="minorBidi"/>
          <w:b w:val="0"/>
          <w:caps w:val="0"/>
          <w:noProof/>
          <w:sz w:val="22"/>
          <w:szCs w:val="22"/>
        </w:rPr>
      </w:pPr>
      <w:ins w:id="123"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"_Toc99526340"</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Monitor Production In Live Mode</w:t>
        </w:r>
        <w:r>
          <w:rPr>
            <w:noProof/>
            <w:webHidden/>
          </w:rPr>
          <w:tab/>
        </w:r>
        <w:r>
          <w:rPr>
            <w:noProof/>
            <w:webHidden/>
          </w:rPr>
          <w:fldChar w:fldCharType="begin"/>
        </w:r>
        <w:r>
          <w:rPr>
            <w:noProof/>
            <w:webHidden/>
          </w:rPr>
          <w:instrText xml:space="preserve"> PAGEREF _Toc99526340 \h </w:instrText>
        </w:r>
        <w:r>
          <w:rPr>
            <w:noProof/>
            <w:webHidden/>
          </w:rPr>
        </w:r>
      </w:ins>
      <w:r>
        <w:rPr>
          <w:noProof/>
          <w:webHidden/>
        </w:rPr>
        <w:fldChar w:fldCharType="separate"/>
      </w:r>
      <w:ins w:id="124" w:author="Tom Bergeron" w:date="2022-03-30T09:51:00Z">
        <w:r>
          <w:rPr>
            <w:noProof/>
            <w:webHidden/>
          </w:rPr>
          <w:t>64</w:t>
        </w:r>
        <w:r>
          <w:rPr>
            <w:noProof/>
            <w:webHidden/>
          </w:rPr>
          <w:fldChar w:fldCharType="end"/>
        </w:r>
        <w:r w:rsidRPr="009C6B00">
          <w:rPr>
            <w:rStyle w:val="Hyperlink"/>
            <w:noProof/>
          </w:rPr>
          <w:fldChar w:fldCharType="end"/>
        </w:r>
      </w:ins>
    </w:p>
    <w:p w14:paraId="0E3A7C1C" w14:textId="6C3F5249" w:rsidR="00E30A95" w:rsidRDefault="00E30A95">
      <w:pPr>
        <w:pStyle w:val="TOC2"/>
        <w:tabs>
          <w:tab w:val="right" w:leader="dot" w:pos="8900"/>
        </w:tabs>
        <w:rPr>
          <w:ins w:id="125" w:author="Tom Bergeron" w:date="2022-03-30T09:51:00Z"/>
          <w:rFonts w:asciiTheme="minorHAnsi" w:eastAsiaTheme="minorEastAsia" w:hAnsiTheme="minorHAnsi" w:cstheme="minorBidi"/>
          <w:smallCaps w:val="0"/>
          <w:noProof/>
          <w:sz w:val="22"/>
          <w:szCs w:val="22"/>
        </w:rPr>
      </w:pPr>
      <w:ins w:id="126"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"_Toc99526341"</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Live Mode - General Tab</w:t>
        </w:r>
        <w:r>
          <w:rPr>
            <w:noProof/>
            <w:webHidden/>
          </w:rPr>
          <w:tab/>
        </w:r>
        <w:r>
          <w:rPr>
            <w:noProof/>
            <w:webHidden/>
          </w:rPr>
          <w:fldChar w:fldCharType="begin"/>
        </w:r>
        <w:r>
          <w:rPr>
            <w:noProof/>
            <w:webHidden/>
          </w:rPr>
          <w:instrText xml:space="preserve"> PAGEREF _Toc99526341 \h </w:instrText>
        </w:r>
        <w:r>
          <w:rPr>
            <w:noProof/>
            <w:webHidden/>
          </w:rPr>
        </w:r>
      </w:ins>
      <w:r>
        <w:rPr>
          <w:noProof/>
          <w:webHidden/>
        </w:rPr>
        <w:fldChar w:fldCharType="separate"/>
      </w:r>
      <w:ins w:id="127" w:author="Tom Bergeron" w:date="2022-03-30T09:51:00Z">
        <w:r>
          <w:rPr>
            <w:noProof/>
            <w:webHidden/>
          </w:rPr>
          <w:t>65</w:t>
        </w:r>
        <w:r>
          <w:rPr>
            <w:noProof/>
            <w:webHidden/>
          </w:rPr>
          <w:fldChar w:fldCharType="end"/>
        </w:r>
        <w:r w:rsidRPr="009C6B00">
          <w:rPr>
            <w:rStyle w:val="Hyperlink"/>
            <w:noProof/>
          </w:rPr>
          <w:fldChar w:fldCharType="end"/>
        </w:r>
      </w:ins>
    </w:p>
    <w:p w14:paraId="74B7EE46" w14:textId="4A818281" w:rsidR="00E30A95" w:rsidRDefault="00E30A95">
      <w:pPr>
        <w:pStyle w:val="TOC2"/>
        <w:tabs>
          <w:tab w:val="right" w:leader="dot" w:pos="8900"/>
        </w:tabs>
        <w:rPr>
          <w:ins w:id="128" w:author="Tom Bergeron" w:date="2022-03-30T09:51:00Z"/>
          <w:rFonts w:asciiTheme="minorHAnsi" w:eastAsiaTheme="minorEastAsia" w:hAnsiTheme="minorHAnsi" w:cstheme="minorBidi"/>
          <w:smallCaps w:val="0"/>
          <w:noProof/>
          <w:sz w:val="22"/>
          <w:szCs w:val="22"/>
        </w:rPr>
      </w:pPr>
      <w:ins w:id="129"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"_Toc99526342"</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Live Mode - Description Tab</w:t>
        </w:r>
        <w:r>
          <w:rPr>
            <w:noProof/>
            <w:webHidden/>
          </w:rPr>
          <w:tab/>
        </w:r>
        <w:r>
          <w:rPr>
            <w:noProof/>
            <w:webHidden/>
          </w:rPr>
          <w:fldChar w:fldCharType="begin"/>
        </w:r>
        <w:r>
          <w:rPr>
            <w:noProof/>
            <w:webHidden/>
          </w:rPr>
          <w:instrText xml:space="preserve"> PAGEREF _Toc99526342 \h </w:instrText>
        </w:r>
        <w:r>
          <w:rPr>
            <w:noProof/>
            <w:webHidden/>
          </w:rPr>
        </w:r>
      </w:ins>
      <w:r>
        <w:rPr>
          <w:noProof/>
          <w:webHidden/>
        </w:rPr>
        <w:fldChar w:fldCharType="separate"/>
      </w:r>
      <w:ins w:id="130" w:author="Tom Bergeron" w:date="2022-03-30T09:51:00Z">
        <w:r>
          <w:rPr>
            <w:noProof/>
            <w:webHidden/>
          </w:rPr>
          <w:t>68</w:t>
        </w:r>
        <w:r>
          <w:rPr>
            <w:noProof/>
            <w:webHidden/>
          </w:rPr>
          <w:fldChar w:fldCharType="end"/>
        </w:r>
        <w:r w:rsidRPr="009C6B00">
          <w:rPr>
            <w:rStyle w:val="Hyperlink"/>
            <w:noProof/>
          </w:rPr>
          <w:fldChar w:fldCharType="end"/>
        </w:r>
      </w:ins>
    </w:p>
    <w:p w14:paraId="4F3CE4CC" w14:textId="00AAA753" w:rsidR="00E30A95" w:rsidRDefault="00E30A95">
      <w:pPr>
        <w:pStyle w:val="TOC2"/>
        <w:tabs>
          <w:tab w:val="right" w:leader="dot" w:pos="8900"/>
        </w:tabs>
        <w:rPr>
          <w:ins w:id="131" w:author="Tom Bergeron" w:date="2022-03-30T09:51:00Z"/>
          <w:rFonts w:asciiTheme="minorHAnsi" w:eastAsiaTheme="minorEastAsia" w:hAnsiTheme="minorHAnsi" w:cstheme="minorBidi"/>
          <w:smallCaps w:val="0"/>
          <w:noProof/>
          <w:sz w:val="22"/>
          <w:szCs w:val="22"/>
        </w:rPr>
      </w:pPr>
      <w:ins w:id="132"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"_Toc99526343"</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Verify the Virtual Profile</w:t>
        </w:r>
        <w:r>
          <w:rPr>
            <w:noProof/>
            <w:webHidden/>
          </w:rPr>
          <w:tab/>
        </w:r>
        <w:r>
          <w:rPr>
            <w:noProof/>
            <w:webHidden/>
          </w:rPr>
          <w:fldChar w:fldCharType="begin"/>
        </w:r>
        <w:r>
          <w:rPr>
            <w:noProof/>
            <w:webHidden/>
          </w:rPr>
          <w:instrText xml:space="preserve"> PAGEREF _Toc99526343 \h </w:instrText>
        </w:r>
        <w:r>
          <w:rPr>
            <w:noProof/>
            <w:webHidden/>
          </w:rPr>
        </w:r>
      </w:ins>
      <w:r>
        <w:rPr>
          <w:noProof/>
          <w:webHidden/>
        </w:rPr>
        <w:fldChar w:fldCharType="separate"/>
      </w:r>
      <w:ins w:id="133" w:author="Tom Bergeron" w:date="2022-03-30T09:51:00Z">
        <w:r>
          <w:rPr>
            <w:noProof/>
            <w:webHidden/>
          </w:rPr>
          <w:t>68</w:t>
        </w:r>
        <w:r>
          <w:rPr>
            <w:noProof/>
            <w:webHidden/>
          </w:rPr>
          <w:fldChar w:fldCharType="end"/>
        </w:r>
        <w:r w:rsidRPr="009C6B00">
          <w:rPr>
            <w:rStyle w:val="Hyperlink"/>
            <w:noProof/>
          </w:rPr>
          <w:fldChar w:fldCharType="end"/>
        </w:r>
      </w:ins>
    </w:p>
    <w:p w14:paraId="6E223934" w14:textId="05FD058A" w:rsidR="00E30A95" w:rsidRDefault="00E30A95">
      <w:pPr>
        <w:pStyle w:val="TOC2"/>
        <w:tabs>
          <w:tab w:val="right" w:leader="dot" w:pos="8900"/>
        </w:tabs>
        <w:rPr>
          <w:ins w:id="134" w:author="Tom Bergeron" w:date="2022-03-30T09:51:00Z"/>
          <w:rFonts w:asciiTheme="minorHAnsi" w:eastAsiaTheme="minorEastAsia" w:hAnsiTheme="minorHAnsi" w:cstheme="minorBidi"/>
          <w:smallCaps w:val="0"/>
          <w:noProof/>
          <w:sz w:val="22"/>
          <w:szCs w:val="22"/>
        </w:rPr>
      </w:pPr>
      <w:ins w:id="135"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"_Toc99526344"</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Historical Mode</w:t>
        </w:r>
        <w:r>
          <w:rPr>
            <w:noProof/>
            <w:webHidden/>
          </w:rPr>
          <w:tab/>
        </w:r>
        <w:r>
          <w:rPr>
            <w:noProof/>
            <w:webHidden/>
          </w:rPr>
          <w:fldChar w:fldCharType="begin"/>
        </w:r>
        <w:r>
          <w:rPr>
            <w:noProof/>
            <w:webHidden/>
          </w:rPr>
          <w:instrText xml:space="preserve"> PAGEREF _Toc99526344 \h </w:instrText>
        </w:r>
        <w:r>
          <w:rPr>
            <w:noProof/>
            <w:webHidden/>
          </w:rPr>
        </w:r>
      </w:ins>
      <w:r>
        <w:rPr>
          <w:noProof/>
          <w:webHidden/>
        </w:rPr>
        <w:fldChar w:fldCharType="separate"/>
      </w:r>
      <w:ins w:id="136" w:author="Tom Bergeron" w:date="2022-03-30T09:51:00Z">
        <w:r>
          <w:rPr>
            <w:noProof/>
            <w:webHidden/>
          </w:rPr>
          <w:t>71</w:t>
        </w:r>
        <w:r>
          <w:rPr>
            <w:noProof/>
            <w:webHidden/>
          </w:rPr>
          <w:fldChar w:fldCharType="end"/>
        </w:r>
        <w:r w:rsidRPr="009C6B00">
          <w:rPr>
            <w:rStyle w:val="Hyperlink"/>
            <w:noProof/>
          </w:rPr>
          <w:fldChar w:fldCharType="end"/>
        </w:r>
      </w:ins>
    </w:p>
    <w:p w14:paraId="31F96A97" w14:textId="426BD677" w:rsidR="00E30A95" w:rsidRDefault="00E30A95">
      <w:pPr>
        <w:pStyle w:val="TOC2"/>
        <w:tabs>
          <w:tab w:val="right" w:leader="dot" w:pos="8900"/>
        </w:tabs>
        <w:rPr>
          <w:ins w:id="137" w:author="Tom Bergeron" w:date="2022-03-30T09:51:00Z"/>
          <w:rFonts w:asciiTheme="minorHAnsi" w:eastAsiaTheme="minorEastAsia" w:hAnsiTheme="minorHAnsi" w:cstheme="minorBidi"/>
          <w:smallCaps w:val="0"/>
          <w:noProof/>
          <w:sz w:val="22"/>
          <w:szCs w:val="22"/>
        </w:rPr>
      </w:pPr>
      <w:ins w:id="138"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"_Toc99526345"</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Historical Mode - General Tab</w:t>
        </w:r>
        <w:r>
          <w:rPr>
            <w:noProof/>
            <w:webHidden/>
          </w:rPr>
          <w:tab/>
        </w:r>
        <w:r>
          <w:rPr>
            <w:noProof/>
            <w:webHidden/>
          </w:rPr>
          <w:fldChar w:fldCharType="begin"/>
        </w:r>
        <w:r>
          <w:rPr>
            <w:noProof/>
            <w:webHidden/>
          </w:rPr>
          <w:instrText xml:space="preserve"> PAGEREF _Toc99526345 \h </w:instrText>
        </w:r>
        <w:r>
          <w:rPr>
            <w:noProof/>
            <w:webHidden/>
          </w:rPr>
        </w:r>
      </w:ins>
      <w:r>
        <w:rPr>
          <w:noProof/>
          <w:webHidden/>
        </w:rPr>
        <w:fldChar w:fldCharType="separate"/>
      </w:r>
      <w:ins w:id="139" w:author="Tom Bergeron" w:date="2022-03-30T09:51:00Z">
        <w:r>
          <w:rPr>
            <w:noProof/>
            <w:webHidden/>
          </w:rPr>
          <w:t>71</w:t>
        </w:r>
        <w:r>
          <w:rPr>
            <w:noProof/>
            <w:webHidden/>
          </w:rPr>
          <w:fldChar w:fldCharType="end"/>
        </w:r>
        <w:r w:rsidRPr="009C6B00">
          <w:rPr>
            <w:rStyle w:val="Hyperlink"/>
            <w:noProof/>
          </w:rPr>
          <w:fldChar w:fldCharType="end"/>
        </w:r>
      </w:ins>
    </w:p>
    <w:p w14:paraId="487AEF82" w14:textId="07D82343" w:rsidR="00E30A95" w:rsidRDefault="00E30A95">
      <w:pPr>
        <w:pStyle w:val="TOC2"/>
        <w:tabs>
          <w:tab w:val="right" w:leader="dot" w:pos="8900"/>
        </w:tabs>
        <w:rPr>
          <w:ins w:id="140" w:author="Tom Bergeron" w:date="2022-03-30T09:51:00Z"/>
          <w:rFonts w:asciiTheme="minorHAnsi" w:eastAsiaTheme="minorEastAsia" w:hAnsiTheme="minorHAnsi" w:cstheme="minorBidi"/>
          <w:smallCaps w:val="0"/>
          <w:noProof/>
          <w:sz w:val="22"/>
          <w:szCs w:val="22"/>
        </w:rPr>
      </w:pPr>
      <w:ins w:id="141"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"_Toc99526346"</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Historical Mode - Description Tab</w:t>
        </w:r>
        <w:r>
          <w:rPr>
            <w:noProof/>
            <w:webHidden/>
          </w:rPr>
          <w:tab/>
        </w:r>
        <w:r>
          <w:rPr>
            <w:noProof/>
            <w:webHidden/>
          </w:rPr>
          <w:fldChar w:fldCharType="begin"/>
        </w:r>
        <w:r>
          <w:rPr>
            <w:noProof/>
            <w:webHidden/>
          </w:rPr>
          <w:instrText xml:space="preserve"> PAGEREF _Toc99526346 \h </w:instrText>
        </w:r>
        <w:r>
          <w:rPr>
            <w:noProof/>
            <w:webHidden/>
          </w:rPr>
        </w:r>
      </w:ins>
      <w:r>
        <w:rPr>
          <w:noProof/>
          <w:webHidden/>
        </w:rPr>
        <w:fldChar w:fldCharType="separate"/>
      </w:r>
      <w:ins w:id="142" w:author="Tom Bergeron" w:date="2022-03-30T09:51:00Z">
        <w:r>
          <w:rPr>
            <w:noProof/>
            <w:webHidden/>
          </w:rPr>
          <w:t>74</w:t>
        </w:r>
        <w:r>
          <w:rPr>
            <w:noProof/>
            <w:webHidden/>
          </w:rPr>
          <w:fldChar w:fldCharType="end"/>
        </w:r>
        <w:r w:rsidRPr="009C6B00">
          <w:rPr>
            <w:rStyle w:val="Hyperlink"/>
            <w:noProof/>
          </w:rPr>
          <w:fldChar w:fldCharType="end"/>
        </w:r>
      </w:ins>
    </w:p>
    <w:p w14:paraId="2F432119" w14:textId="62E31E8D" w:rsidR="00E30A95" w:rsidRDefault="00E30A95">
      <w:pPr>
        <w:pStyle w:val="TOC1"/>
        <w:tabs>
          <w:tab w:val="right" w:leader="dot" w:pos="8900"/>
        </w:tabs>
        <w:rPr>
          <w:ins w:id="143" w:author="Tom Bergeron" w:date="2022-03-30T09:51:00Z"/>
          <w:rFonts w:asciiTheme="minorHAnsi" w:eastAsiaTheme="minorEastAsia" w:hAnsiTheme="minorHAnsi" w:cstheme="minorBidi"/>
          <w:b w:val="0"/>
          <w:caps w:val="0"/>
          <w:noProof/>
          <w:sz w:val="22"/>
          <w:szCs w:val="22"/>
        </w:rPr>
      </w:pPr>
      <w:ins w:id="144"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"_Toc99526347"</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Password Protection</w:t>
        </w:r>
        <w:r>
          <w:rPr>
            <w:noProof/>
            <w:webHidden/>
          </w:rPr>
          <w:tab/>
        </w:r>
        <w:r>
          <w:rPr>
            <w:noProof/>
            <w:webHidden/>
          </w:rPr>
          <w:fldChar w:fldCharType="begin"/>
        </w:r>
        <w:r>
          <w:rPr>
            <w:noProof/>
            <w:webHidden/>
          </w:rPr>
          <w:instrText xml:space="preserve"> PAGEREF _Toc99526347 \h </w:instrText>
        </w:r>
        <w:r>
          <w:rPr>
            <w:noProof/>
            <w:webHidden/>
          </w:rPr>
        </w:r>
      </w:ins>
      <w:r>
        <w:rPr>
          <w:noProof/>
          <w:webHidden/>
        </w:rPr>
        <w:fldChar w:fldCharType="separate"/>
      </w:r>
      <w:ins w:id="145" w:author="Tom Bergeron" w:date="2022-03-30T09:51:00Z">
        <w:r>
          <w:rPr>
            <w:noProof/>
            <w:webHidden/>
          </w:rPr>
          <w:t>75</w:t>
        </w:r>
        <w:r>
          <w:rPr>
            <w:noProof/>
            <w:webHidden/>
          </w:rPr>
          <w:fldChar w:fldCharType="end"/>
        </w:r>
        <w:r w:rsidRPr="009C6B00">
          <w:rPr>
            <w:rStyle w:val="Hyperlink"/>
            <w:noProof/>
          </w:rPr>
          <w:fldChar w:fldCharType="end"/>
        </w:r>
      </w:ins>
    </w:p>
    <w:p w14:paraId="3D5991E0" w14:textId="518CCB83" w:rsidR="00E30A95" w:rsidRDefault="00E30A95">
      <w:pPr>
        <w:pStyle w:val="TOC1"/>
        <w:tabs>
          <w:tab w:val="right" w:leader="dot" w:pos="8900"/>
        </w:tabs>
        <w:rPr>
          <w:ins w:id="146" w:author="Tom Bergeron" w:date="2022-03-30T09:51:00Z"/>
          <w:rFonts w:asciiTheme="minorHAnsi" w:eastAsiaTheme="minorEastAsia" w:hAnsiTheme="minorHAnsi" w:cstheme="minorBidi"/>
          <w:b w:val="0"/>
          <w:caps w:val="0"/>
          <w:noProof/>
          <w:sz w:val="22"/>
          <w:szCs w:val="22"/>
        </w:rPr>
      </w:pPr>
      <w:ins w:id="147"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"_Toc99526348"</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Printing</w:t>
        </w:r>
        <w:r>
          <w:rPr>
            <w:noProof/>
            <w:webHidden/>
          </w:rPr>
          <w:tab/>
        </w:r>
        <w:r>
          <w:rPr>
            <w:noProof/>
            <w:webHidden/>
          </w:rPr>
          <w:fldChar w:fldCharType="begin"/>
        </w:r>
        <w:r>
          <w:rPr>
            <w:noProof/>
            <w:webHidden/>
          </w:rPr>
          <w:instrText xml:space="preserve"> PAGEREF _Toc99526348 \h </w:instrText>
        </w:r>
        <w:r>
          <w:rPr>
            <w:noProof/>
            <w:webHidden/>
          </w:rPr>
        </w:r>
      </w:ins>
      <w:r>
        <w:rPr>
          <w:noProof/>
          <w:webHidden/>
        </w:rPr>
        <w:fldChar w:fldCharType="separate"/>
      </w:r>
      <w:ins w:id="148" w:author="Tom Bergeron" w:date="2022-03-30T09:51:00Z">
        <w:r>
          <w:rPr>
            <w:noProof/>
            <w:webHidden/>
          </w:rPr>
          <w:t>76</w:t>
        </w:r>
        <w:r>
          <w:rPr>
            <w:noProof/>
            <w:webHidden/>
          </w:rPr>
          <w:fldChar w:fldCharType="end"/>
        </w:r>
        <w:r w:rsidRPr="009C6B00">
          <w:rPr>
            <w:rStyle w:val="Hyperlink"/>
            <w:noProof/>
          </w:rPr>
          <w:fldChar w:fldCharType="end"/>
        </w:r>
      </w:ins>
    </w:p>
    <w:p w14:paraId="303E1764" w14:textId="093D3947" w:rsidR="00E30A95" w:rsidRDefault="00E30A95">
      <w:pPr>
        <w:pStyle w:val="TOC2"/>
        <w:tabs>
          <w:tab w:val="right" w:leader="dot" w:pos="8900"/>
        </w:tabs>
        <w:rPr>
          <w:ins w:id="149" w:author="Tom Bergeron" w:date="2022-03-30T09:51:00Z"/>
          <w:rFonts w:asciiTheme="minorHAnsi" w:eastAsiaTheme="minorEastAsia" w:hAnsiTheme="minorHAnsi" w:cstheme="minorBidi"/>
          <w:smallCaps w:val="0"/>
          <w:noProof/>
          <w:sz w:val="22"/>
          <w:szCs w:val="22"/>
        </w:rPr>
      </w:pPr>
      <w:ins w:id="150"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"_Toc99526349"</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Portrait Mode</w:t>
        </w:r>
        <w:r>
          <w:rPr>
            <w:noProof/>
            <w:webHidden/>
          </w:rPr>
          <w:tab/>
        </w:r>
        <w:r>
          <w:rPr>
            <w:noProof/>
            <w:webHidden/>
          </w:rPr>
          <w:fldChar w:fldCharType="begin"/>
        </w:r>
        <w:r>
          <w:rPr>
            <w:noProof/>
            <w:webHidden/>
          </w:rPr>
          <w:instrText xml:space="preserve"> PAGEREF _Toc99526349 \h </w:instrText>
        </w:r>
        <w:r>
          <w:rPr>
            <w:noProof/>
            <w:webHidden/>
          </w:rPr>
        </w:r>
      </w:ins>
      <w:r>
        <w:rPr>
          <w:noProof/>
          <w:webHidden/>
        </w:rPr>
        <w:fldChar w:fldCharType="separate"/>
      </w:r>
      <w:ins w:id="151" w:author="Tom Bergeron" w:date="2022-03-30T09:51:00Z">
        <w:r>
          <w:rPr>
            <w:noProof/>
            <w:webHidden/>
          </w:rPr>
          <w:t>76</w:t>
        </w:r>
        <w:r>
          <w:rPr>
            <w:noProof/>
            <w:webHidden/>
          </w:rPr>
          <w:fldChar w:fldCharType="end"/>
        </w:r>
        <w:r w:rsidRPr="009C6B00">
          <w:rPr>
            <w:rStyle w:val="Hyperlink"/>
            <w:noProof/>
          </w:rPr>
          <w:fldChar w:fldCharType="end"/>
        </w:r>
      </w:ins>
    </w:p>
    <w:p w14:paraId="59142913" w14:textId="2924A957" w:rsidR="00E30A95" w:rsidRDefault="00E30A95">
      <w:pPr>
        <w:pStyle w:val="TOC2"/>
        <w:tabs>
          <w:tab w:val="right" w:leader="dot" w:pos="8900"/>
        </w:tabs>
        <w:rPr>
          <w:ins w:id="152" w:author="Tom Bergeron" w:date="2022-03-30T09:51:00Z"/>
          <w:rFonts w:asciiTheme="minorHAnsi" w:eastAsiaTheme="minorEastAsia" w:hAnsiTheme="minorHAnsi" w:cstheme="minorBidi"/>
          <w:smallCaps w:val="0"/>
          <w:noProof/>
          <w:sz w:val="22"/>
          <w:szCs w:val="22"/>
        </w:rPr>
      </w:pPr>
      <w:ins w:id="153"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"_Toc99526350"</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Landscape Mode</w:t>
        </w:r>
        <w:r>
          <w:rPr>
            <w:noProof/>
            <w:webHidden/>
          </w:rPr>
          <w:tab/>
        </w:r>
        <w:r>
          <w:rPr>
            <w:noProof/>
            <w:webHidden/>
          </w:rPr>
          <w:fldChar w:fldCharType="begin"/>
        </w:r>
        <w:r>
          <w:rPr>
            <w:noProof/>
            <w:webHidden/>
          </w:rPr>
          <w:instrText xml:space="preserve"> PAGEREF _Toc99526350 \h </w:instrText>
        </w:r>
        <w:r>
          <w:rPr>
            <w:noProof/>
            <w:webHidden/>
          </w:rPr>
        </w:r>
      </w:ins>
      <w:r>
        <w:rPr>
          <w:noProof/>
          <w:webHidden/>
        </w:rPr>
        <w:fldChar w:fldCharType="separate"/>
      </w:r>
      <w:ins w:id="154" w:author="Tom Bergeron" w:date="2022-03-30T09:51:00Z">
        <w:r>
          <w:rPr>
            <w:noProof/>
            <w:webHidden/>
          </w:rPr>
          <w:t>77</w:t>
        </w:r>
        <w:r>
          <w:rPr>
            <w:noProof/>
            <w:webHidden/>
          </w:rPr>
          <w:fldChar w:fldCharType="end"/>
        </w:r>
        <w:r w:rsidRPr="009C6B00">
          <w:rPr>
            <w:rStyle w:val="Hyperlink"/>
            <w:noProof/>
          </w:rPr>
          <w:fldChar w:fldCharType="end"/>
        </w:r>
      </w:ins>
    </w:p>
    <w:p w14:paraId="75789E42" w14:textId="7FE7963A" w:rsidR="00E30A95" w:rsidRDefault="00E30A95">
      <w:pPr>
        <w:pStyle w:val="TOC1"/>
        <w:tabs>
          <w:tab w:val="right" w:leader="dot" w:pos="8900"/>
        </w:tabs>
        <w:rPr>
          <w:ins w:id="155" w:author="Tom Bergeron" w:date="2022-03-30T09:51:00Z"/>
          <w:rFonts w:asciiTheme="minorHAnsi" w:eastAsiaTheme="minorEastAsia" w:hAnsiTheme="minorHAnsi" w:cstheme="minorBidi"/>
          <w:b w:val="0"/>
          <w:caps w:val="0"/>
          <w:noProof/>
          <w:sz w:val="22"/>
          <w:szCs w:val="22"/>
        </w:rPr>
      </w:pPr>
      <w:ins w:id="156" w:author="Tom Bergeron" w:date="2022-03-30T09:51:00Z">
        <w:r w:rsidRPr="009C6B00">
          <w:rPr>
            <w:rStyle w:val="Hyperlink"/>
            <w:noProof/>
          </w:rPr>
          <w:lastRenderedPageBreak/>
          <w:fldChar w:fldCharType="begin"/>
        </w:r>
        <w:r w:rsidRPr="009C6B00">
          <w:rPr>
            <w:rStyle w:val="Hyperlink"/>
            <w:noProof/>
          </w:rPr>
          <w:instrText xml:space="preserve"> </w:instrText>
        </w:r>
        <w:r>
          <w:rPr>
            <w:noProof/>
          </w:rPr>
          <w:instrText>HYPERLINK \l "_Toc99526351"</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Write Data to and View Data Over a Network</w:t>
        </w:r>
        <w:r>
          <w:rPr>
            <w:noProof/>
            <w:webHidden/>
          </w:rPr>
          <w:tab/>
        </w:r>
        <w:r>
          <w:rPr>
            <w:noProof/>
            <w:webHidden/>
          </w:rPr>
          <w:fldChar w:fldCharType="begin"/>
        </w:r>
        <w:r>
          <w:rPr>
            <w:noProof/>
            <w:webHidden/>
          </w:rPr>
          <w:instrText xml:space="preserve"> PAGEREF _Toc99526351 \h </w:instrText>
        </w:r>
        <w:r>
          <w:rPr>
            <w:noProof/>
            <w:webHidden/>
          </w:rPr>
        </w:r>
      </w:ins>
      <w:r>
        <w:rPr>
          <w:noProof/>
          <w:webHidden/>
        </w:rPr>
        <w:fldChar w:fldCharType="separate"/>
      </w:r>
      <w:ins w:id="157" w:author="Tom Bergeron" w:date="2022-03-30T09:51:00Z">
        <w:r>
          <w:rPr>
            <w:noProof/>
            <w:webHidden/>
          </w:rPr>
          <w:t>78</w:t>
        </w:r>
        <w:r>
          <w:rPr>
            <w:noProof/>
            <w:webHidden/>
          </w:rPr>
          <w:fldChar w:fldCharType="end"/>
        </w:r>
        <w:r w:rsidRPr="009C6B00">
          <w:rPr>
            <w:rStyle w:val="Hyperlink"/>
            <w:noProof/>
          </w:rPr>
          <w:fldChar w:fldCharType="end"/>
        </w:r>
      </w:ins>
    </w:p>
    <w:p w14:paraId="2F5C3A72" w14:textId="56A962D5" w:rsidR="00E30A95" w:rsidRDefault="00E30A95">
      <w:pPr>
        <w:pStyle w:val="TOC2"/>
        <w:tabs>
          <w:tab w:val="right" w:leader="dot" w:pos="8900"/>
        </w:tabs>
        <w:rPr>
          <w:ins w:id="158" w:author="Tom Bergeron" w:date="2022-03-30T09:51:00Z"/>
          <w:rFonts w:asciiTheme="minorHAnsi" w:eastAsiaTheme="minorEastAsia" w:hAnsiTheme="minorHAnsi" w:cstheme="minorBidi"/>
          <w:smallCaps w:val="0"/>
          <w:noProof/>
          <w:sz w:val="22"/>
          <w:szCs w:val="22"/>
        </w:rPr>
      </w:pPr>
      <w:ins w:id="159"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"_Toc99526352"</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Write Data to a Network Drive</w:t>
        </w:r>
        <w:r>
          <w:rPr>
            <w:noProof/>
            <w:webHidden/>
          </w:rPr>
          <w:tab/>
        </w:r>
        <w:r>
          <w:rPr>
            <w:noProof/>
            <w:webHidden/>
          </w:rPr>
          <w:fldChar w:fldCharType="begin"/>
        </w:r>
        <w:r>
          <w:rPr>
            <w:noProof/>
            <w:webHidden/>
          </w:rPr>
          <w:instrText xml:space="preserve"> PAGEREF _Toc99526352 \h </w:instrText>
        </w:r>
        <w:r>
          <w:rPr>
            <w:noProof/>
            <w:webHidden/>
          </w:rPr>
        </w:r>
      </w:ins>
      <w:r>
        <w:rPr>
          <w:noProof/>
          <w:webHidden/>
        </w:rPr>
        <w:fldChar w:fldCharType="separate"/>
      </w:r>
      <w:ins w:id="160" w:author="Tom Bergeron" w:date="2022-03-30T09:51:00Z">
        <w:r>
          <w:rPr>
            <w:noProof/>
            <w:webHidden/>
          </w:rPr>
          <w:t>78</w:t>
        </w:r>
        <w:r>
          <w:rPr>
            <w:noProof/>
            <w:webHidden/>
          </w:rPr>
          <w:fldChar w:fldCharType="end"/>
        </w:r>
        <w:r w:rsidRPr="009C6B00">
          <w:rPr>
            <w:rStyle w:val="Hyperlink"/>
            <w:noProof/>
          </w:rPr>
          <w:fldChar w:fldCharType="end"/>
        </w:r>
      </w:ins>
    </w:p>
    <w:p w14:paraId="003AF39F" w14:textId="11735ED2" w:rsidR="00E30A95" w:rsidRDefault="00E30A95">
      <w:pPr>
        <w:pStyle w:val="TOC2"/>
        <w:tabs>
          <w:tab w:val="right" w:leader="dot" w:pos="8900"/>
        </w:tabs>
        <w:rPr>
          <w:ins w:id="161" w:author="Tom Bergeron" w:date="2022-03-30T09:51:00Z"/>
          <w:rFonts w:asciiTheme="minorHAnsi" w:eastAsiaTheme="minorEastAsia" w:hAnsiTheme="minorHAnsi" w:cstheme="minorBidi"/>
          <w:smallCaps w:val="0"/>
          <w:noProof/>
          <w:sz w:val="22"/>
          <w:szCs w:val="22"/>
        </w:rPr>
      </w:pPr>
      <w:ins w:id="162"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"_Toc99526353"</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Viewing Historical Data</w:t>
        </w:r>
        <w:r>
          <w:rPr>
            <w:noProof/>
            <w:webHidden/>
          </w:rPr>
          <w:tab/>
        </w:r>
        <w:r>
          <w:rPr>
            <w:noProof/>
            <w:webHidden/>
          </w:rPr>
          <w:fldChar w:fldCharType="begin"/>
        </w:r>
        <w:r>
          <w:rPr>
            <w:noProof/>
            <w:webHidden/>
          </w:rPr>
          <w:instrText xml:space="preserve"> PAGEREF _Toc99526353 \h </w:instrText>
        </w:r>
        <w:r>
          <w:rPr>
            <w:noProof/>
            <w:webHidden/>
          </w:rPr>
        </w:r>
      </w:ins>
      <w:r>
        <w:rPr>
          <w:noProof/>
          <w:webHidden/>
        </w:rPr>
        <w:fldChar w:fldCharType="separate"/>
      </w:r>
      <w:ins w:id="163" w:author="Tom Bergeron" w:date="2022-03-30T09:51:00Z">
        <w:r>
          <w:rPr>
            <w:noProof/>
            <w:webHidden/>
          </w:rPr>
          <w:t>81</w:t>
        </w:r>
        <w:r>
          <w:rPr>
            <w:noProof/>
            <w:webHidden/>
          </w:rPr>
          <w:fldChar w:fldCharType="end"/>
        </w:r>
        <w:r w:rsidRPr="009C6B00">
          <w:rPr>
            <w:rStyle w:val="Hyperlink"/>
            <w:noProof/>
          </w:rPr>
          <w:fldChar w:fldCharType="end"/>
        </w:r>
      </w:ins>
    </w:p>
    <w:p w14:paraId="70A0C3D2" w14:textId="0D683DF7" w:rsidR="00E30A95" w:rsidRDefault="00E30A95">
      <w:pPr>
        <w:pStyle w:val="TOC1"/>
        <w:tabs>
          <w:tab w:val="right" w:leader="dot" w:pos="8900"/>
        </w:tabs>
        <w:rPr>
          <w:ins w:id="164" w:author="Tom Bergeron" w:date="2022-03-30T09:51:00Z"/>
          <w:rFonts w:asciiTheme="minorHAnsi" w:eastAsiaTheme="minorEastAsia" w:hAnsiTheme="minorHAnsi" w:cstheme="minorBidi"/>
          <w:b w:val="0"/>
          <w:caps w:val="0"/>
          <w:noProof/>
          <w:sz w:val="22"/>
          <w:szCs w:val="22"/>
        </w:rPr>
      </w:pPr>
      <w:ins w:id="165"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"_Toc99526354"</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Status Messages and Alarms With the Basic System</w:t>
        </w:r>
        <w:r>
          <w:rPr>
            <w:noProof/>
            <w:webHidden/>
          </w:rPr>
          <w:tab/>
        </w:r>
        <w:r>
          <w:rPr>
            <w:noProof/>
            <w:webHidden/>
          </w:rPr>
          <w:fldChar w:fldCharType="begin"/>
        </w:r>
        <w:r>
          <w:rPr>
            <w:noProof/>
            <w:webHidden/>
          </w:rPr>
          <w:instrText xml:space="preserve"> PAGEREF _Toc99526354 \h </w:instrText>
        </w:r>
        <w:r>
          <w:rPr>
            <w:noProof/>
            <w:webHidden/>
          </w:rPr>
        </w:r>
      </w:ins>
      <w:r>
        <w:rPr>
          <w:noProof/>
          <w:webHidden/>
        </w:rPr>
        <w:fldChar w:fldCharType="separate"/>
      </w:r>
      <w:ins w:id="166" w:author="Tom Bergeron" w:date="2022-03-30T09:51:00Z">
        <w:r>
          <w:rPr>
            <w:noProof/>
            <w:webHidden/>
          </w:rPr>
          <w:t>82</w:t>
        </w:r>
        <w:r>
          <w:rPr>
            <w:noProof/>
            <w:webHidden/>
          </w:rPr>
          <w:fldChar w:fldCharType="end"/>
        </w:r>
        <w:r w:rsidRPr="009C6B00">
          <w:rPr>
            <w:rStyle w:val="Hyperlink"/>
            <w:noProof/>
          </w:rPr>
          <w:fldChar w:fldCharType="end"/>
        </w:r>
      </w:ins>
    </w:p>
    <w:p w14:paraId="62853DCF" w14:textId="728FBA1F" w:rsidR="00E30A95" w:rsidRDefault="00E30A95">
      <w:pPr>
        <w:pStyle w:val="TOC2"/>
        <w:tabs>
          <w:tab w:val="right" w:leader="dot" w:pos="8900"/>
        </w:tabs>
        <w:rPr>
          <w:ins w:id="167" w:author="Tom Bergeron" w:date="2022-03-30T09:51:00Z"/>
          <w:rFonts w:asciiTheme="minorHAnsi" w:eastAsiaTheme="minorEastAsia" w:hAnsiTheme="minorHAnsi" w:cstheme="minorBidi"/>
          <w:smallCaps w:val="0"/>
          <w:noProof/>
          <w:sz w:val="22"/>
          <w:szCs w:val="22"/>
        </w:rPr>
      </w:pPr>
      <w:ins w:id="168"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"_Toc99526355"</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Acknowledge Alarms</w:t>
        </w:r>
        <w:r>
          <w:rPr>
            <w:noProof/>
            <w:webHidden/>
          </w:rPr>
          <w:tab/>
        </w:r>
        <w:r>
          <w:rPr>
            <w:noProof/>
            <w:webHidden/>
          </w:rPr>
          <w:fldChar w:fldCharType="begin"/>
        </w:r>
        <w:r>
          <w:rPr>
            <w:noProof/>
            <w:webHidden/>
          </w:rPr>
          <w:instrText xml:space="preserve"> PAGEREF _Toc99526355 \h </w:instrText>
        </w:r>
        <w:r>
          <w:rPr>
            <w:noProof/>
            <w:webHidden/>
          </w:rPr>
        </w:r>
      </w:ins>
      <w:r>
        <w:rPr>
          <w:noProof/>
          <w:webHidden/>
        </w:rPr>
        <w:fldChar w:fldCharType="separate"/>
      </w:r>
      <w:ins w:id="169" w:author="Tom Bergeron" w:date="2022-03-30T09:51:00Z">
        <w:r>
          <w:rPr>
            <w:noProof/>
            <w:webHidden/>
          </w:rPr>
          <w:t>82</w:t>
        </w:r>
        <w:r>
          <w:rPr>
            <w:noProof/>
            <w:webHidden/>
          </w:rPr>
          <w:fldChar w:fldCharType="end"/>
        </w:r>
        <w:r w:rsidRPr="009C6B00">
          <w:rPr>
            <w:rStyle w:val="Hyperlink"/>
            <w:noProof/>
          </w:rPr>
          <w:fldChar w:fldCharType="end"/>
        </w:r>
      </w:ins>
    </w:p>
    <w:p w14:paraId="2CA1136E" w14:textId="6CC1B76D" w:rsidR="00E30A95" w:rsidRDefault="00E30A95">
      <w:pPr>
        <w:pStyle w:val="TOC2"/>
        <w:tabs>
          <w:tab w:val="right" w:leader="dot" w:pos="8900"/>
        </w:tabs>
        <w:rPr>
          <w:ins w:id="170" w:author="Tom Bergeron" w:date="2022-03-30T09:51:00Z"/>
          <w:rFonts w:asciiTheme="minorHAnsi" w:eastAsiaTheme="minorEastAsia" w:hAnsiTheme="minorHAnsi" w:cstheme="minorBidi"/>
          <w:smallCaps w:val="0"/>
          <w:noProof/>
          <w:sz w:val="22"/>
          <w:szCs w:val="22"/>
        </w:rPr>
      </w:pPr>
      <w:ins w:id="171"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"_Toc99526356"</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Messages During Profiling and Baseline Profiling</w:t>
        </w:r>
        <w:r>
          <w:rPr>
            <w:noProof/>
            <w:webHidden/>
          </w:rPr>
          <w:tab/>
        </w:r>
        <w:r>
          <w:rPr>
            <w:noProof/>
            <w:webHidden/>
          </w:rPr>
          <w:fldChar w:fldCharType="begin"/>
        </w:r>
        <w:r>
          <w:rPr>
            <w:noProof/>
            <w:webHidden/>
          </w:rPr>
          <w:instrText xml:space="preserve"> PAGEREF _Toc99526356 \h </w:instrText>
        </w:r>
        <w:r>
          <w:rPr>
            <w:noProof/>
            <w:webHidden/>
          </w:rPr>
        </w:r>
      </w:ins>
      <w:r>
        <w:rPr>
          <w:noProof/>
          <w:webHidden/>
        </w:rPr>
        <w:fldChar w:fldCharType="separate"/>
      </w:r>
      <w:ins w:id="172" w:author="Tom Bergeron" w:date="2022-03-30T09:51:00Z">
        <w:r>
          <w:rPr>
            <w:noProof/>
            <w:webHidden/>
          </w:rPr>
          <w:t>83</w:t>
        </w:r>
        <w:r>
          <w:rPr>
            <w:noProof/>
            <w:webHidden/>
          </w:rPr>
          <w:fldChar w:fldCharType="end"/>
        </w:r>
        <w:r w:rsidRPr="009C6B00">
          <w:rPr>
            <w:rStyle w:val="Hyperlink"/>
            <w:noProof/>
          </w:rPr>
          <w:fldChar w:fldCharType="end"/>
        </w:r>
      </w:ins>
    </w:p>
    <w:p w14:paraId="3A7325A6" w14:textId="0A0B3F83" w:rsidR="00E30A95" w:rsidRDefault="00E30A95">
      <w:pPr>
        <w:pStyle w:val="TOC2"/>
        <w:tabs>
          <w:tab w:val="right" w:leader="dot" w:pos="8900"/>
        </w:tabs>
        <w:rPr>
          <w:ins w:id="173" w:author="Tom Bergeron" w:date="2022-03-30T09:51:00Z"/>
          <w:rFonts w:asciiTheme="minorHAnsi" w:eastAsiaTheme="minorEastAsia" w:hAnsiTheme="minorHAnsi" w:cstheme="minorBidi"/>
          <w:smallCaps w:val="0"/>
          <w:noProof/>
          <w:sz w:val="22"/>
          <w:szCs w:val="22"/>
        </w:rPr>
      </w:pPr>
      <w:ins w:id="174"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"_Toc99526357"</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System Messages and Alarms</w:t>
        </w:r>
        <w:r>
          <w:rPr>
            <w:noProof/>
            <w:webHidden/>
          </w:rPr>
          <w:tab/>
        </w:r>
        <w:r>
          <w:rPr>
            <w:noProof/>
            <w:webHidden/>
          </w:rPr>
          <w:fldChar w:fldCharType="begin"/>
        </w:r>
        <w:r>
          <w:rPr>
            <w:noProof/>
            <w:webHidden/>
          </w:rPr>
          <w:instrText xml:space="preserve"> PAGEREF _Toc99526357 \h </w:instrText>
        </w:r>
        <w:r>
          <w:rPr>
            <w:noProof/>
            <w:webHidden/>
          </w:rPr>
        </w:r>
      </w:ins>
      <w:r>
        <w:rPr>
          <w:noProof/>
          <w:webHidden/>
        </w:rPr>
        <w:fldChar w:fldCharType="separate"/>
      </w:r>
      <w:ins w:id="175" w:author="Tom Bergeron" w:date="2022-03-30T09:51:00Z">
        <w:r>
          <w:rPr>
            <w:noProof/>
            <w:webHidden/>
          </w:rPr>
          <w:t>83</w:t>
        </w:r>
        <w:r>
          <w:rPr>
            <w:noProof/>
            <w:webHidden/>
          </w:rPr>
          <w:fldChar w:fldCharType="end"/>
        </w:r>
        <w:r w:rsidRPr="009C6B00">
          <w:rPr>
            <w:rStyle w:val="Hyperlink"/>
            <w:noProof/>
          </w:rPr>
          <w:fldChar w:fldCharType="end"/>
        </w:r>
      </w:ins>
    </w:p>
    <w:p w14:paraId="6E781E1B" w14:textId="3F908F59" w:rsidR="00E30A95" w:rsidRDefault="00E30A95">
      <w:pPr>
        <w:pStyle w:val="TOC2"/>
        <w:tabs>
          <w:tab w:val="right" w:leader="dot" w:pos="8900"/>
        </w:tabs>
        <w:rPr>
          <w:ins w:id="176" w:author="Tom Bergeron" w:date="2022-03-30T09:51:00Z"/>
          <w:rFonts w:asciiTheme="minorHAnsi" w:eastAsiaTheme="minorEastAsia" w:hAnsiTheme="minorHAnsi" w:cstheme="minorBidi"/>
          <w:smallCaps w:val="0"/>
          <w:noProof/>
          <w:sz w:val="22"/>
          <w:szCs w:val="22"/>
        </w:rPr>
      </w:pPr>
      <w:ins w:id="177"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"_Toc99526358"</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Alarms and Messages During Virtual Profiling</w:t>
        </w:r>
        <w:r>
          <w:rPr>
            <w:noProof/>
            <w:webHidden/>
          </w:rPr>
          <w:tab/>
        </w:r>
        <w:r>
          <w:rPr>
            <w:noProof/>
            <w:webHidden/>
          </w:rPr>
          <w:fldChar w:fldCharType="begin"/>
        </w:r>
        <w:r>
          <w:rPr>
            <w:noProof/>
            <w:webHidden/>
          </w:rPr>
          <w:instrText xml:space="preserve"> PAGEREF _Toc99526358 \h </w:instrText>
        </w:r>
        <w:r>
          <w:rPr>
            <w:noProof/>
            <w:webHidden/>
          </w:rPr>
        </w:r>
      </w:ins>
      <w:r>
        <w:rPr>
          <w:noProof/>
          <w:webHidden/>
        </w:rPr>
        <w:fldChar w:fldCharType="separate"/>
      </w:r>
      <w:ins w:id="178" w:author="Tom Bergeron" w:date="2022-03-30T09:51:00Z">
        <w:r>
          <w:rPr>
            <w:noProof/>
            <w:webHidden/>
          </w:rPr>
          <w:t>84</w:t>
        </w:r>
        <w:r>
          <w:rPr>
            <w:noProof/>
            <w:webHidden/>
          </w:rPr>
          <w:fldChar w:fldCharType="end"/>
        </w:r>
        <w:r w:rsidRPr="009C6B00">
          <w:rPr>
            <w:rStyle w:val="Hyperlink"/>
            <w:noProof/>
          </w:rPr>
          <w:fldChar w:fldCharType="end"/>
        </w:r>
      </w:ins>
    </w:p>
    <w:p w14:paraId="1127D29E" w14:textId="0F29DE05" w:rsidR="00E30A95" w:rsidRDefault="00E30A95">
      <w:pPr>
        <w:pStyle w:val="TOC2"/>
        <w:tabs>
          <w:tab w:val="right" w:leader="dot" w:pos="8900"/>
        </w:tabs>
        <w:rPr>
          <w:ins w:id="179" w:author="Tom Bergeron" w:date="2022-03-30T09:51:00Z"/>
          <w:rFonts w:asciiTheme="minorHAnsi" w:eastAsiaTheme="minorEastAsia" w:hAnsiTheme="minorHAnsi" w:cstheme="minorBidi"/>
          <w:smallCaps w:val="0"/>
          <w:noProof/>
          <w:sz w:val="22"/>
          <w:szCs w:val="22"/>
        </w:rPr>
      </w:pPr>
      <w:ins w:id="180"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"_Toc99526359"</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eTPU Communication</w:t>
        </w:r>
        <w:r>
          <w:rPr>
            <w:noProof/>
            <w:webHidden/>
          </w:rPr>
          <w:tab/>
        </w:r>
        <w:r>
          <w:rPr>
            <w:noProof/>
            <w:webHidden/>
          </w:rPr>
          <w:fldChar w:fldCharType="begin"/>
        </w:r>
        <w:r>
          <w:rPr>
            <w:noProof/>
            <w:webHidden/>
          </w:rPr>
          <w:instrText xml:space="preserve"> PAGEREF _Toc99526359 \h </w:instrText>
        </w:r>
        <w:r>
          <w:rPr>
            <w:noProof/>
            <w:webHidden/>
          </w:rPr>
        </w:r>
      </w:ins>
      <w:r>
        <w:rPr>
          <w:noProof/>
          <w:webHidden/>
        </w:rPr>
        <w:fldChar w:fldCharType="separate"/>
      </w:r>
      <w:ins w:id="181" w:author="Tom Bergeron" w:date="2022-03-30T09:51:00Z">
        <w:r>
          <w:rPr>
            <w:noProof/>
            <w:webHidden/>
          </w:rPr>
          <w:t>85</w:t>
        </w:r>
        <w:r>
          <w:rPr>
            <w:noProof/>
            <w:webHidden/>
          </w:rPr>
          <w:fldChar w:fldCharType="end"/>
        </w:r>
        <w:r w:rsidRPr="009C6B00">
          <w:rPr>
            <w:rStyle w:val="Hyperlink"/>
            <w:noProof/>
          </w:rPr>
          <w:fldChar w:fldCharType="end"/>
        </w:r>
      </w:ins>
    </w:p>
    <w:p w14:paraId="3FC7C4F3" w14:textId="670C5E81" w:rsidR="00E30A95" w:rsidRDefault="00E30A95">
      <w:pPr>
        <w:pStyle w:val="TOC2"/>
        <w:tabs>
          <w:tab w:val="right" w:leader="dot" w:pos="8900"/>
        </w:tabs>
        <w:rPr>
          <w:ins w:id="182" w:author="Tom Bergeron" w:date="2022-03-30T09:51:00Z"/>
          <w:rFonts w:asciiTheme="minorHAnsi" w:eastAsiaTheme="minorEastAsia" w:hAnsiTheme="minorHAnsi" w:cstheme="minorBidi"/>
          <w:smallCaps w:val="0"/>
          <w:noProof/>
          <w:sz w:val="22"/>
          <w:szCs w:val="22"/>
        </w:rPr>
      </w:pPr>
      <w:ins w:id="183"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"_Toc99526360"</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Alarm#16 – Maximum allowable back-to-back boards has been exceeded</w:t>
        </w:r>
        <w:r>
          <w:rPr>
            <w:noProof/>
            <w:webHidden/>
          </w:rPr>
          <w:tab/>
        </w:r>
        <w:r>
          <w:rPr>
            <w:noProof/>
            <w:webHidden/>
          </w:rPr>
          <w:fldChar w:fldCharType="begin"/>
        </w:r>
        <w:r>
          <w:rPr>
            <w:noProof/>
            <w:webHidden/>
          </w:rPr>
          <w:instrText xml:space="preserve"> PAGEREF _Toc99526360 \h </w:instrText>
        </w:r>
        <w:r>
          <w:rPr>
            <w:noProof/>
            <w:webHidden/>
          </w:rPr>
        </w:r>
      </w:ins>
      <w:r>
        <w:rPr>
          <w:noProof/>
          <w:webHidden/>
        </w:rPr>
        <w:fldChar w:fldCharType="separate"/>
      </w:r>
      <w:ins w:id="184" w:author="Tom Bergeron" w:date="2022-03-30T09:51:00Z">
        <w:r>
          <w:rPr>
            <w:noProof/>
            <w:webHidden/>
          </w:rPr>
          <w:t>85</w:t>
        </w:r>
        <w:r>
          <w:rPr>
            <w:noProof/>
            <w:webHidden/>
          </w:rPr>
          <w:fldChar w:fldCharType="end"/>
        </w:r>
        <w:r w:rsidRPr="009C6B00">
          <w:rPr>
            <w:rStyle w:val="Hyperlink"/>
            <w:noProof/>
          </w:rPr>
          <w:fldChar w:fldCharType="end"/>
        </w:r>
      </w:ins>
    </w:p>
    <w:p w14:paraId="6DDB780A" w14:textId="531688A8" w:rsidR="00E30A95" w:rsidRDefault="00E30A95">
      <w:pPr>
        <w:pStyle w:val="TOC1"/>
        <w:tabs>
          <w:tab w:val="right" w:leader="dot" w:pos="8900"/>
        </w:tabs>
        <w:rPr>
          <w:ins w:id="185" w:author="Tom Bergeron" w:date="2022-03-30T09:51:00Z"/>
          <w:rFonts w:asciiTheme="minorHAnsi" w:eastAsiaTheme="minorEastAsia" w:hAnsiTheme="minorHAnsi" w:cstheme="minorBidi"/>
          <w:b w:val="0"/>
          <w:caps w:val="0"/>
          <w:noProof/>
          <w:sz w:val="22"/>
          <w:szCs w:val="22"/>
        </w:rPr>
      </w:pPr>
      <w:ins w:id="186"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"_Toc99526361"</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Communicate with Oven Controllers</w:t>
        </w:r>
        <w:r>
          <w:rPr>
            <w:noProof/>
            <w:webHidden/>
          </w:rPr>
          <w:tab/>
        </w:r>
        <w:r>
          <w:rPr>
            <w:noProof/>
            <w:webHidden/>
          </w:rPr>
          <w:fldChar w:fldCharType="begin"/>
        </w:r>
        <w:r>
          <w:rPr>
            <w:noProof/>
            <w:webHidden/>
          </w:rPr>
          <w:instrText xml:space="preserve"> PAGEREF _Toc99526361 \h </w:instrText>
        </w:r>
        <w:r>
          <w:rPr>
            <w:noProof/>
            <w:webHidden/>
          </w:rPr>
        </w:r>
      </w:ins>
      <w:r>
        <w:rPr>
          <w:noProof/>
          <w:webHidden/>
        </w:rPr>
        <w:fldChar w:fldCharType="separate"/>
      </w:r>
      <w:ins w:id="187" w:author="Tom Bergeron" w:date="2022-03-30T09:51:00Z">
        <w:r>
          <w:rPr>
            <w:noProof/>
            <w:webHidden/>
          </w:rPr>
          <w:t>87</w:t>
        </w:r>
        <w:r>
          <w:rPr>
            <w:noProof/>
            <w:webHidden/>
          </w:rPr>
          <w:fldChar w:fldCharType="end"/>
        </w:r>
        <w:r w:rsidRPr="009C6B00">
          <w:rPr>
            <w:rStyle w:val="Hyperlink"/>
            <w:noProof/>
          </w:rPr>
          <w:fldChar w:fldCharType="end"/>
        </w:r>
      </w:ins>
    </w:p>
    <w:p w14:paraId="179908B4" w14:textId="640AB567" w:rsidR="00E30A95" w:rsidRDefault="00E30A95">
      <w:pPr>
        <w:pStyle w:val="TOC2"/>
        <w:tabs>
          <w:tab w:val="right" w:leader="dot" w:pos="8900"/>
        </w:tabs>
        <w:rPr>
          <w:ins w:id="188" w:author="Tom Bergeron" w:date="2022-03-30T09:51:00Z"/>
          <w:rFonts w:asciiTheme="minorHAnsi" w:eastAsiaTheme="minorEastAsia" w:hAnsiTheme="minorHAnsi" w:cstheme="minorBidi"/>
          <w:smallCaps w:val="0"/>
          <w:noProof/>
          <w:sz w:val="22"/>
          <w:szCs w:val="22"/>
        </w:rPr>
      </w:pPr>
      <w:ins w:id="189"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"_Toc99526362"</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Confirm Oven Communications</w:t>
        </w:r>
        <w:r>
          <w:rPr>
            <w:noProof/>
            <w:webHidden/>
          </w:rPr>
          <w:tab/>
        </w:r>
        <w:r>
          <w:rPr>
            <w:noProof/>
            <w:webHidden/>
          </w:rPr>
          <w:fldChar w:fldCharType="begin"/>
        </w:r>
        <w:r>
          <w:rPr>
            <w:noProof/>
            <w:webHidden/>
          </w:rPr>
          <w:instrText xml:space="preserve"> PAGEREF _Toc99526362 \h </w:instrText>
        </w:r>
        <w:r>
          <w:rPr>
            <w:noProof/>
            <w:webHidden/>
          </w:rPr>
        </w:r>
      </w:ins>
      <w:r>
        <w:rPr>
          <w:noProof/>
          <w:webHidden/>
        </w:rPr>
        <w:fldChar w:fldCharType="separate"/>
      </w:r>
      <w:ins w:id="190" w:author="Tom Bergeron" w:date="2022-03-30T09:51:00Z">
        <w:r>
          <w:rPr>
            <w:noProof/>
            <w:webHidden/>
          </w:rPr>
          <w:t>88</w:t>
        </w:r>
        <w:r>
          <w:rPr>
            <w:noProof/>
            <w:webHidden/>
          </w:rPr>
          <w:fldChar w:fldCharType="end"/>
        </w:r>
        <w:r w:rsidRPr="009C6B00">
          <w:rPr>
            <w:rStyle w:val="Hyperlink"/>
            <w:noProof/>
          </w:rPr>
          <w:fldChar w:fldCharType="end"/>
        </w:r>
      </w:ins>
    </w:p>
    <w:p w14:paraId="64EF989C" w14:textId="011B04BD" w:rsidR="00E30A95" w:rsidRDefault="00E30A95">
      <w:pPr>
        <w:pStyle w:val="TOC2"/>
        <w:tabs>
          <w:tab w:val="right" w:leader="dot" w:pos="8900"/>
        </w:tabs>
        <w:rPr>
          <w:ins w:id="191" w:author="Tom Bergeron" w:date="2022-03-30T09:51:00Z"/>
          <w:rFonts w:asciiTheme="minorHAnsi" w:eastAsiaTheme="minorEastAsia" w:hAnsiTheme="minorHAnsi" w:cstheme="minorBidi"/>
          <w:smallCaps w:val="0"/>
          <w:noProof/>
          <w:sz w:val="22"/>
          <w:szCs w:val="22"/>
        </w:rPr>
      </w:pPr>
      <w:ins w:id="192"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"_Toc99526363"</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Configure Software for Oven Communication</w:t>
        </w:r>
        <w:r>
          <w:rPr>
            <w:noProof/>
            <w:webHidden/>
          </w:rPr>
          <w:tab/>
        </w:r>
        <w:r>
          <w:rPr>
            <w:noProof/>
            <w:webHidden/>
          </w:rPr>
          <w:fldChar w:fldCharType="begin"/>
        </w:r>
        <w:r>
          <w:rPr>
            <w:noProof/>
            <w:webHidden/>
          </w:rPr>
          <w:instrText xml:space="preserve"> PAGEREF _Toc99526363 \h </w:instrText>
        </w:r>
        <w:r>
          <w:rPr>
            <w:noProof/>
            <w:webHidden/>
          </w:rPr>
        </w:r>
      </w:ins>
      <w:r>
        <w:rPr>
          <w:noProof/>
          <w:webHidden/>
        </w:rPr>
        <w:fldChar w:fldCharType="separate"/>
      </w:r>
      <w:ins w:id="193" w:author="Tom Bergeron" w:date="2022-03-30T09:51:00Z">
        <w:r>
          <w:rPr>
            <w:noProof/>
            <w:webHidden/>
          </w:rPr>
          <w:t>88</w:t>
        </w:r>
        <w:r>
          <w:rPr>
            <w:noProof/>
            <w:webHidden/>
          </w:rPr>
          <w:fldChar w:fldCharType="end"/>
        </w:r>
        <w:r w:rsidRPr="009C6B00">
          <w:rPr>
            <w:rStyle w:val="Hyperlink"/>
            <w:noProof/>
          </w:rPr>
          <w:fldChar w:fldCharType="end"/>
        </w:r>
      </w:ins>
    </w:p>
    <w:p w14:paraId="56BE93DA" w14:textId="0B4ED24B" w:rsidR="00E30A95" w:rsidRDefault="00E30A95">
      <w:pPr>
        <w:pStyle w:val="TOC2"/>
        <w:tabs>
          <w:tab w:val="right" w:leader="dot" w:pos="8900"/>
        </w:tabs>
        <w:rPr>
          <w:ins w:id="194" w:author="Tom Bergeron" w:date="2022-03-30T09:51:00Z"/>
          <w:rFonts w:asciiTheme="minorHAnsi" w:eastAsiaTheme="minorEastAsia" w:hAnsiTheme="minorHAnsi" w:cstheme="minorBidi"/>
          <w:smallCaps w:val="0"/>
          <w:noProof/>
          <w:sz w:val="22"/>
          <w:szCs w:val="22"/>
        </w:rPr>
      </w:pPr>
      <w:ins w:id="195"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"_Toc99526364"</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Use a Base Oven Recipe With Oven Communication</w:t>
        </w:r>
        <w:r>
          <w:rPr>
            <w:noProof/>
            <w:webHidden/>
          </w:rPr>
          <w:tab/>
        </w:r>
        <w:r>
          <w:rPr>
            <w:noProof/>
            <w:webHidden/>
          </w:rPr>
          <w:fldChar w:fldCharType="begin"/>
        </w:r>
        <w:r>
          <w:rPr>
            <w:noProof/>
            <w:webHidden/>
          </w:rPr>
          <w:instrText xml:space="preserve"> PAGEREF _Toc99526364 \h </w:instrText>
        </w:r>
        <w:r>
          <w:rPr>
            <w:noProof/>
            <w:webHidden/>
          </w:rPr>
        </w:r>
      </w:ins>
      <w:r>
        <w:rPr>
          <w:noProof/>
          <w:webHidden/>
        </w:rPr>
        <w:fldChar w:fldCharType="separate"/>
      </w:r>
      <w:ins w:id="196" w:author="Tom Bergeron" w:date="2022-03-30T09:51:00Z">
        <w:r>
          <w:rPr>
            <w:noProof/>
            <w:webHidden/>
          </w:rPr>
          <w:t>89</w:t>
        </w:r>
        <w:r>
          <w:rPr>
            <w:noProof/>
            <w:webHidden/>
          </w:rPr>
          <w:fldChar w:fldCharType="end"/>
        </w:r>
        <w:r w:rsidRPr="009C6B00">
          <w:rPr>
            <w:rStyle w:val="Hyperlink"/>
            <w:noProof/>
          </w:rPr>
          <w:fldChar w:fldCharType="end"/>
        </w:r>
      </w:ins>
    </w:p>
    <w:p w14:paraId="683B03B6" w14:textId="32C8309B" w:rsidR="00E30A95" w:rsidRDefault="00E30A95">
      <w:pPr>
        <w:pStyle w:val="TOC2"/>
        <w:tabs>
          <w:tab w:val="right" w:leader="dot" w:pos="8900"/>
        </w:tabs>
        <w:rPr>
          <w:ins w:id="197" w:author="Tom Bergeron" w:date="2022-03-30T09:51:00Z"/>
          <w:rFonts w:asciiTheme="minorHAnsi" w:eastAsiaTheme="minorEastAsia" w:hAnsiTheme="minorHAnsi" w:cstheme="minorBidi"/>
          <w:smallCaps w:val="0"/>
          <w:noProof/>
          <w:sz w:val="22"/>
          <w:szCs w:val="22"/>
        </w:rPr>
      </w:pPr>
      <w:ins w:id="198"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"_Toc99526365"</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Run a Profile Using Oven Communication</w:t>
        </w:r>
        <w:r>
          <w:rPr>
            <w:noProof/>
            <w:webHidden/>
          </w:rPr>
          <w:tab/>
        </w:r>
        <w:r>
          <w:rPr>
            <w:noProof/>
            <w:webHidden/>
          </w:rPr>
          <w:fldChar w:fldCharType="begin"/>
        </w:r>
        <w:r>
          <w:rPr>
            <w:noProof/>
            <w:webHidden/>
          </w:rPr>
          <w:instrText xml:space="preserve"> PAGEREF _Toc99526365 \h </w:instrText>
        </w:r>
        <w:r>
          <w:rPr>
            <w:noProof/>
            <w:webHidden/>
          </w:rPr>
        </w:r>
      </w:ins>
      <w:r>
        <w:rPr>
          <w:noProof/>
          <w:webHidden/>
        </w:rPr>
        <w:fldChar w:fldCharType="separate"/>
      </w:r>
      <w:ins w:id="199" w:author="Tom Bergeron" w:date="2022-03-30T09:51:00Z">
        <w:r>
          <w:rPr>
            <w:noProof/>
            <w:webHidden/>
          </w:rPr>
          <w:t>90</w:t>
        </w:r>
        <w:r>
          <w:rPr>
            <w:noProof/>
            <w:webHidden/>
          </w:rPr>
          <w:fldChar w:fldCharType="end"/>
        </w:r>
        <w:r w:rsidRPr="009C6B00">
          <w:rPr>
            <w:rStyle w:val="Hyperlink"/>
            <w:noProof/>
          </w:rPr>
          <w:fldChar w:fldCharType="end"/>
        </w:r>
      </w:ins>
    </w:p>
    <w:p w14:paraId="3B0A3E13" w14:textId="19E61985" w:rsidR="00E30A95" w:rsidRDefault="00E30A95">
      <w:pPr>
        <w:pStyle w:val="TOC2"/>
        <w:tabs>
          <w:tab w:val="right" w:leader="dot" w:pos="8900"/>
        </w:tabs>
        <w:rPr>
          <w:ins w:id="200" w:author="Tom Bergeron" w:date="2022-03-30T09:51:00Z"/>
          <w:rFonts w:asciiTheme="minorHAnsi" w:eastAsiaTheme="minorEastAsia" w:hAnsiTheme="minorHAnsi" w:cstheme="minorBidi"/>
          <w:smallCaps w:val="0"/>
          <w:noProof/>
          <w:sz w:val="22"/>
          <w:szCs w:val="22"/>
        </w:rPr>
      </w:pPr>
      <w:ins w:id="201"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"_Toc99526366"</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Start a Virtual Profile With Oven Communication</w:t>
        </w:r>
        <w:r>
          <w:rPr>
            <w:noProof/>
            <w:webHidden/>
          </w:rPr>
          <w:tab/>
        </w:r>
        <w:r>
          <w:rPr>
            <w:noProof/>
            <w:webHidden/>
          </w:rPr>
          <w:fldChar w:fldCharType="begin"/>
        </w:r>
        <w:r>
          <w:rPr>
            <w:noProof/>
            <w:webHidden/>
          </w:rPr>
          <w:instrText xml:space="preserve"> PAGEREF _Toc99526366 \h </w:instrText>
        </w:r>
        <w:r>
          <w:rPr>
            <w:noProof/>
            <w:webHidden/>
          </w:rPr>
        </w:r>
      </w:ins>
      <w:r>
        <w:rPr>
          <w:noProof/>
          <w:webHidden/>
        </w:rPr>
        <w:fldChar w:fldCharType="separate"/>
      </w:r>
      <w:ins w:id="202" w:author="Tom Bergeron" w:date="2022-03-30T09:51:00Z">
        <w:r>
          <w:rPr>
            <w:noProof/>
            <w:webHidden/>
          </w:rPr>
          <w:t>92</w:t>
        </w:r>
        <w:r>
          <w:rPr>
            <w:noProof/>
            <w:webHidden/>
          </w:rPr>
          <w:fldChar w:fldCharType="end"/>
        </w:r>
        <w:r w:rsidRPr="009C6B00">
          <w:rPr>
            <w:rStyle w:val="Hyperlink"/>
            <w:noProof/>
          </w:rPr>
          <w:fldChar w:fldCharType="end"/>
        </w:r>
      </w:ins>
    </w:p>
    <w:p w14:paraId="12FC3A65" w14:textId="451B7082" w:rsidR="00E30A95" w:rsidRDefault="00E30A95">
      <w:pPr>
        <w:pStyle w:val="TOC2"/>
        <w:tabs>
          <w:tab w:val="right" w:leader="dot" w:pos="8900"/>
        </w:tabs>
        <w:rPr>
          <w:ins w:id="203" w:author="Tom Bergeron" w:date="2022-03-30T09:51:00Z"/>
          <w:rFonts w:asciiTheme="minorHAnsi" w:eastAsiaTheme="minorEastAsia" w:hAnsiTheme="minorHAnsi" w:cstheme="minorBidi"/>
          <w:smallCaps w:val="0"/>
          <w:noProof/>
          <w:sz w:val="22"/>
          <w:szCs w:val="22"/>
        </w:rPr>
      </w:pPr>
      <w:ins w:id="204"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"_Toc99526367"</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Base Oven Recipe Automatic Verification</w:t>
        </w:r>
        <w:r>
          <w:rPr>
            <w:noProof/>
            <w:webHidden/>
          </w:rPr>
          <w:tab/>
        </w:r>
        <w:r>
          <w:rPr>
            <w:noProof/>
            <w:webHidden/>
          </w:rPr>
          <w:fldChar w:fldCharType="begin"/>
        </w:r>
        <w:r>
          <w:rPr>
            <w:noProof/>
            <w:webHidden/>
          </w:rPr>
          <w:instrText xml:space="preserve"> PAGEREF _Toc99526367 \h </w:instrText>
        </w:r>
        <w:r>
          <w:rPr>
            <w:noProof/>
            <w:webHidden/>
          </w:rPr>
        </w:r>
      </w:ins>
      <w:r>
        <w:rPr>
          <w:noProof/>
          <w:webHidden/>
        </w:rPr>
        <w:fldChar w:fldCharType="separate"/>
      </w:r>
      <w:ins w:id="205" w:author="Tom Bergeron" w:date="2022-03-30T09:51:00Z">
        <w:r>
          <w:rPr>
            <w:noProof/>
            <w:webHidden/>
          </w:rPr>
          <w:t>93</w:t>
        </w:r>
        <w:r>
          <w:rPr>
            <w:noProof/>
            <w:webHidden/>
          </w:rPr>
          <w:fldChar w:fldCharType="end"/>
        </w:r>
        <w:r w:rsidRPr="009C6B00">
          <w:rPr>
            <w:rStyle w:val="Hyperlink"/>
            <w:noProof/>
          </w:rPr>
          <w:fldChar w:fldCharType="end"/>
        </w:r>
      </w:ins>
    </w:p>
    <w:p w14:paraId="7158DFD9" w14:textId="0A444118" w:rsidR="00E30A95" w:rsidRDefault="00E30A95">
      <w:pPr>
        <w:pStyle w:val="TOC1"/>
        <w:tabs>
          <w:tab w:val="right" w:leader="dot" w:pos="8900"/>
        </w:tabs>
        <w:rPr>
          <w:ins w:id="206" w:author="Tom Bergeron" w:date="2022-03-30T09:51:00Z"/>
          <w:rFonts w:asciiTheme="minorHAnsi" w:eastAsiaTheme="minorEastAsia" w:hAnsiTheme="minorHAnsi" w:cstheme="minorBidi"/>
          <w:b w:val="0"/>
          <w:caps w:val="0"/>
          <w:noProof/>
          <w:sz w:val="22"/>
          <w:szCs w:val="22"/>
        </w:rPr>
      </w:pPr>
      <w:ins w:id="207"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"_Toc99526368"</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Run the Software Without the Board Sensor</w:t>
        </w:r>
        <w:r>
          <w:rPr>
            <w:noProof/>
            <w:webHidden/>
          </w:rPr>
          <w:tab/>
        </w:r>
        <w:r>
          <w:rPr>
            <w:noProof/>
            <w:webHidden/>
          </w:rPr>
          <w:fldChar w:fldCharType="begin"/>
        </w:r>
        <w:r>
          <w:rPr>
            <w:noProof/>
            <w:webHidden/>
          </w:rPr>
          <w:instrText xml:space="preserve"> PAGEREF _Toc99526368 \h </w:instrText>
        </w:r>
        <w:r>
          <w:rPr>
            <w:noProof/>
            <w:webHidden/>
          </w:rPr>
        </w:r>
      </w:ins>
      <w:r>
        <w:rPr>
          <w:noProof/>
          <w:webHidden/>
        </w:rPr>
        <w:fldChar w:fldCharType="separate"/>
      </w:r>
      <w:ins w:id="208" w:author="Tom Bergeron" w:date="2022-03-30T09:51:00Z">
        <w:r>
          <w:rPr>
            <w:noProof/>
            <w:webHidden/>
          </w:rPr>
          <w:t>94</w:t>
        </w:r>
        <w:r>
          <w:rPr>
            <w:noProof/>
            <w:webHidden/>
          </w:rPr>
          <w:fldChar w:fldCharType="end"/>
        </w:r>
        <w:r w:rsidRPr="009C6B00">
          <w:rPr>
            <w:rStyle w:val="Hyperlink"/>
            <w:noProof/>
          </w:rPr>
          <w:fldChar w:fldCharType="end"/>
        </w:r>
      </w:ins>
    </w:p>
    <w:p w14:paraId="799079A5" w14:textId="278B4DD6" w:rsidR="00E30A95" w:rsidRDefault="00E30A95">
      <w:pPr>
        <w:pStyle w:val="TOC1"/>
        <w:tabs>
          <w:tab w:val="right" w:leader="dot" w:pos="8900"/>
        </w:tabs>
        <w:rPr>
          <w:ins w:id="209" w:author="Tom Bergeron" w:date="2022-03-30T09:51:00Z"/>
          <w:rFonts w:asciiTheme="minorHAnsi" w:eastAsiaTheme="minorEastAsia" w:hAnsiTheme="minorHAnsi" w:cstheme="minorBidi"/>
          <w:b w:val="0"/>
          <w:caps w:val="0"/>
          <w:noProof/>
          <w:sz w:val="22"/>
          <w:szCs w:val="22"/>
        </w:rPr>
      </w:pPr>
      <w:ins w:id="210"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"_Toc99526369"</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Dual Lane Systems And Functionality</w:t>
        </w:r>
        <w:r>
          <w:rPr>
            <w:noProof/>
            <w:webHidden/>
          </w:rPr>
          <w:tab/>
        </w:r>
        <w:r>
          <w:rPr>
            <w:noProof/>
            <w:webHidden/>
          </w:rPr>
          <w:fldChar w:fldCharType="begin"/>
        </w:r>
        <w:r>
          <w:rPr>
            <w:noProof/>
            <w:webHidden/>
          </w:rPr>
          <w:instrText xml:space="preserve"> PAGEREF _Toc99526369 \h </w:instrText>
        </w:r>
        <w:r>
          <w:rPr>
            <w:noProof/>
            <w:webHidden/>
          </w:rPr>
        </w:r>
      </w:ins>
      <w:r>
        <w:rPr>
          <w:noProof/>
          <w:webHidden/>
        </w:rPr>
        <w:fldChar w:fldCharType="separate"/>
      </w:r>
      <w:ins w:id="211" w:author="Tom Bergeron" w:date="2022-03-30T09:51:00Z">
        <w:r>
          <w:rPr>
            <w:noProof/>
            <w:webHidden/>
          </w:rPr>
          <w:t>95</w:t>
        </w:r>
        <w:r>
          <w:rPr>
            <w:noProof/>
            <w:webHidden/>
          </w:rPr>
          <w:fldChar w:fldCharType="end"/>
        </w:r>
        <w:r w:rsidRPr="009C6B00">
          <w:rPr>
            <w:rStyle w:val="Hyperlink"/>
            <w:noProof/>
          </w:rPr>
          <w:fldChar w:fldCharType="end"/>
        </w:r>
      </w:ins>
    </w:p>
    <w:p w14:paraId="3697ABD9" w14:textId="26B3998E" w:rsidR="00E30A95" w:rsidRDefault="00E30A95">
      <w:pPr>
        <w:pStyle w:val="TOC2"/>
        <w:tabs>
          <w:tab w:val="right" w:leader="dot" w:pos="8900"/>
        </w:tabs>
        <w:rPr>
          <w:ins w:id="212" w:author="Tom Bergeron" w:date="2022-03-30T09:51:00Z"/>
          <w:rFonts w:asciiTheme="minorHAnsi" w:eastAsiaTheme="minorEastAsia" w:hAnsiTheme="minorHAnsi" w:cstheme="minorBidi"/>
          <w:smallCaps w:val="0"/>
          <w:noProof/>
          <w:sz w:val="22"/>
          <w:szCs w:val="22"/>
        </w:rPr>
      </w:pPr>
      <w:ins w:id="213"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"_Toc99526370"</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Dual Lane Dual Systems</w:t>
        </w:r>
        <w:r>
          <w:rPr>
            <w:noProof/>
            <w:webHidden/>
          </w:rPr>
          <w:tab/>
        </w:r>
        <w:r>
          <w:rPr>
            <w:noProof/>
            <w:webHidden/>
          </w:rPr>
          <w:fldChar w:fldCharType="begin"/>
        </w:r>
        <w:r>
          <w:rPr>
            <w:noProof/>
            <w:webHidden/>
          </w:rPr>
          <w:instrText xml:space="preserve"> PAGEREF _Toc99526370 \h </w:instrText>
        </w:r>
        <w:r>
          <w:rPr>
            <w:noProof/>
            <w:webHidden/>
          </w:rPr>
        </w:r>
      </w:ins>
      <w:r>
        <w:rPr>
          <w:noProof/>
          <w:webHidden/>
        </w:rPr>
        <w:fldChar w:fldCharType="separate"/>
      </w:r>
      <w:ins w:id="214" w:author="Tom Bergeron" w:date="2022-03-30T09:51:00Z">
        <w:r>
          <w:rPr>
            <w:noProof/>
            <w:webHidden/>
          </w:rPr>
          <w:t>95</w:t>
        </w:r>
        <w:r>
          <w:rPr>
            <w:noProof/>
            <w:webHidden/>
          </w:rPr>
          <w:fldChar w:fldCharType="end"/>
        </w:r>
        <w:r w:rsidRPr="009C6B00">
          <w:rPr>
            <w:rStyle w:val="Hyperlink"/>
            <w:noProof/>
          </w:rPr>
          <w:fldChar w:fldCharType="end"/>
        </w:r>
      </w:ins>
    </w:p>
    <w:p w14:paraId="73A875E0" w14:textId="6AE6D761" w:rsidR="00E30A95" w:rsidRDefault="00E30A95">
      <w:pPr>
        <w:pStyle w:val="TOC2"/>
        <w:tabs>
          <w:tab w:val="right" w:leader="dot" w:pos="8900"/>
        </w:tabs>
        <w:rPr>
          <w:ins w:id="215" w:author="Tom Bergeron" w:date="2022-03-30T09:51:00Z"/>
          <w:rFonts w:asciiTheme="minorHAnsi" w:eastAsiaTheme="minorEastAsia" w:hAnsiTheme="minorHAnsi" w:cstheme="minorBidi"/>
          <w:smallCaps w:val="0"/>
          <w:noProof/>
          <w:sz w:val="22"/>
          <w:szCs w:val="22"/>
        </w:rPr>
      </w:pPr>
      <w:ins w:id="216"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"_Toc99526371"</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Dual Lane Single Systems</w:t>
        </w:r>
        <w:r>
          <w:rPr>
            <w:noProof/>
            <w:webHidden/>
          </w:rPr>
          <w:tab/>
        </w:r>
        <w:r>
          <w:rPr>
            <w:noProof/>
            <w:webHidden/>
          </w:rPr>
          <w:fldChar w:fldCharType="begin"/>
        </w:r>
        <w:r>
          <w:rPr>
            <w:noProof/>
            <w:webHidden/>
          </w:rPr>
          <w:instrText xml:space="preserve"> PAGEREF _Toc99526371 \h </w:instrText>
        </w:r>
        <w:r>
          <w:rPr>
            <w:noProof/>
            <w:webHidden/>
          </w:rPr>
        </w:r>
      </w:ins>
      <w:r>
        <w:rPr>
          <w:noProof/>
          <w:webHidden/>
        </w:rPr>
        <w:fldChar w:fldCharType="separate"/>
      </w:r>
      <w:ins w:id="217" w:author="Tom Bergeron" w:date="2022-03-30T09:51:00Z">
        <w:r>
          <w:rPr>
            <w:noProof/>
            <w:webHidden/>
          </w:rPr>
          <w:t>96</w:t>
        </w:r>
        <w:r>
          <w:rPr>
            <w:noProof/>
            <w:webHidden/>
          </w:rPr>
          <w:fldChar w:fldCharType="end"/>
        </w:r>
        <w:r w:rsidRPr="009C6B00">
          <w:rPr>
            <w:rStyle w:val="Hyperlink"/>
            <w:noProof/>
          </w:rPr>
          <w:fldChar w:fldCharType="end"/>
        </w:r>
      </w:ins>
    </w:p>
    <w:p w14:paraId="20BF0E9C" w14:textId="4C6C04B8" w:rsidR="00E30A95" w:rsidRDefault="00E30A95">
      <w:pPr>
        <w:pStyle w:val="TOC2"/>
        <w:tabs>
          <w:tab w:val="right" w:leader="dot" w:pos="8900"/>
        </w:tabs>
        <w:rPr>
          <w:ins w:id="218" w:author="Tom Bergeron" w:date="2022-03-30T09:51:00Z"/>
          <w:rFonts w:asciiTheme="minorHAnsi" w:eastAsiaTheme="minorEastAsia" w:hAnsiTheme="minorHAnsi" w:cstheme="minorBidi"/>
          <w:smallCaps w:val="0"/>
          <w:noProof/>
          <w:sz w:val="22"/>
          <w:szCs w:val="22"/>
        </w:rPr>
      </w:pPr>
      <w:ins w:id="219" w:author="Tom Bergeron" w:date="2022-03-30T09:51:00Z">
        <w:r w:rsidRPr="009C6B00">
          <w:rPr>
            <w:rStyle w:val="Hyperlink"/>
            <w:noProof/>
          </w:rPr>
          <w:fldChar w:fldCharType="begin"/>
        </w:r>
        <w:r w:rsidRPr="009C6B00">
          <w:rPr>
            <w:rStyle w:val="Hyperlink"/>
            <w:noProof/>
          </w:rPr>
          <w:instrText xml:space="preserve"> </w:instrText>
        </w:r>
        <w:r>
          <w:rPr>
            <w:noProof/>
          </w:rPr>
          <w:instrText>HYPERLINK \l "_Toc99526372"</w:instrText>
        </w:r>
        <w:r w:rsidRPr="009C6B00">
          <w:rPr>
            <w:rStyle w:val="Hyperlink"/>
            <w:noProof/>
          </w:rPr>
          <w:instrText xml:space="preserve"> </w:instrText>
        </w:r>
        <w:r w:rsidRPr="009C6B00">
          <w:rPr>
            <w:rStyle w:val="Hyperlink"/>
            <w:noProof/>
          </w:rPr>
        </w:r>
        <w:r w:rsidRPr="009C6B00">
          <w:rPr>
            <w:rStyle w:val="Hyperlink"/>
            <w:noProof/>
          </w:rPr>
          <w:fldChar w:fldCharType="separate"/>
        </w:r>
        <w:r w:rsidRPr="009C6B00">
          <w:rPr>
            <w:rStyle w:val="Hyperlink"/>
            <w:noProof/>
          </w:rPr>
          <w:t>Configure Dual Lane Systems</w:t>
        </w:r>
        <w:r>
          <w:rPr>
            <w:noProof/>
            <w:webHidden/>
          </w:rPr>
          <w:tab/>
        </w:r>
        <w:r>
          <w:rPr>
            <w:noProof/>
            <w:webHidden/>
          </w:rPr>
          <w:fldChar w:fldCharType="begin"/>
        </w:r>
        <w:r>
          <w:rPr>
            <w:noProof/>
            <w:webHidden/>
          </w:rPr>
          <w:instrText xml:space="preserve"> PAGEREF _Toc99526372 \h </w:instrText>
        </w:r>
        <w:r>
          <w:rPr>
            <w:noProof/>
            <w:webHidden/>
          </w:rPr>
        </w:r>
      </w:ins>
      <w:r>
        <w:rPr>
          <w:noProof/>
          <w:webHidden/>
        </w:rPr>
        <w:fldChar w:fldCharType="separate"/>
      </w:r>
      <w:ins w:id="220" w:author="Tom Bergeron" w:date="2022-03-30T09:51:00Z">
        <w:r>
          <w:rPr>
            <w:noProof/>
            <w:webHidden/>
          </w:rPr>
          <w:t>97</w:t>
        </w:r>
        <w:r>
          <w:rPr>
            <w:noProof/>
            <w:webHidden/>
          </w:rPr>
          <w:fldChar w:fldCharType="end"/>
        </w:r>
        <w:r w:rsidRPr="009C6B00">
          <w:rPr>
            <w:rStyle w:val="Hyperlink"/>
            <w:noProof/>
          </w:rPr>
          <w:fldChar w:fldCharType="end"/>
        </w:r>
      </w:ins>
    </w:p>
    <w:p w14:paraId="2D5150DF" w14:textId="42EE67FA" w:rsidR="00E30A95" w:rsidRPr="00E30A95" w:rsidRDefault="00E30A95" w:rsidP="00E30A95">
      <w:pPr>
        <w:pStyle w:val="UnresolvedMention"/>
        <w:keepNext/>
        <w:tabs>
          <w:tab w:val="right" w:leader="dot" w:pos="8900"/>
        </w:tabs>
        <w:spacing w:before="120"/>
        <w:rPr>
          <w:ins w:id="221" w:author="Tom Bergeron" w:date="2022-03-30T09:51:00Z"/>
          <w:rFonts w:asciiTheme="minorHAnsi" w:eastAsiaTheme="minorEastAsia" w:hAnsiTheme="minorHAnsi" w:cstheme="minorBidi"/>
          <w:noProof/>
          <w:sz w:val="22"/>
          <w:szCs w:val="22"/>
          <w:rPrChange w:id="222" w:author="Tom Bergeron" w:date="2022-03-30T09:52:00Z">
            <w:rPr>
              <w:ins w:id="223" w:author="Tom Bergeron" w:date="2022-03-30T09:51:00Z"/>
              <w:rFonts w:asciiTheme="minorHAnsi" w:eastAsiaTheme="minorEastAsia" w:hAnsiTheme="minorHAnsi" w:cstheme="minorBidi"/>
              <w:smallCaps w:val="0"/>
              <w:noProof/>
              <w:sz w:val="22"/>
              <w:szCs w:val="22"/>
            </w:rPr>
          </w:rPrChange>
        </w:rPr>
        <w:pPrChange w:id="224" w:author="Tom Bergeron" w:date="2022-03-30T09:52:00Z">
          <w:pPr>
            <w:pStyle w:val="TOC2"/>
            <w:tabs>
              <w:tab w:val="right" w:leader="dot" w:pos="8900"/>
            </w:tabs>
          </w:pPr>
        </w:pPrChange>
      </w:pPr>
    </w:p>
    <w:p w14:paraId="6B2D1C97" w14:textId="2398500F" w:rsidR="00C34BA8" w:rsidDel="00E30A95" w:rsidRDefault="00C34BA8">
      <w:pPr>
        <w:pStyle w:val="TOC1"/>
        <w:tabs>
          <w:tab w:val="right" w:leader="dot" w:pos="8900"/>
        </w:tabs>
        <w:rPr>
          <w:del w:id="225" w:author="Tom Bergeron" w:date="2022-03-30T09:51:00Z"/>
          <w:rFonts w:asciiTheme="minorHAnsi" w:eastAsiaTheme="minorEastAsia" w:hAnsiTheme="minorHAnsi" w:cstheme="minorBidi"/>
          <w:b w:val="0"/>
          <w:caps w:val="0"/>
          <w:noProof/>
          <w:sz w:val="22"/>
          <w:szCs w:val="22"/>
        </w:rPr>
      </w:pPr>
      <w:del w:id="226" w:author="Tom Bergeron" w:date="2022-03-30T09:51:00Z">
        <w:r w:rsidRPr="00E30A95" w:rsidDel="00E30A95">
          <w:rPr>
            <w:rFonts w:cs="Arial"/>
            <w:bCs/>
            <w:iCs/>
            <w:noProof/>
            <w:rPrChange w:id="227" w:author="Tom Bergeron" w:date="2022-03-30T09:51:00Z">
              <w:rPr>
                <w:rStyle w:val="Hyperlink"/>
                <w:rFonts w:cs="Arial"/>
                <w:bCs/>
                <w:iCs/>
                <w:noProof/>
              </w:rPr>
            </w:rPrChange>
          </w:rPr>
          <w:delText>The Hardware</w:delText>
        </w:r>
        <w:r w:rsidDel="00E30A95">
          <w:rPr>
            <w:noProof/>
            <w:webHidden/>
          </w:rPr>
          <w:tab/>
        </w:r>
        <w:r w:rsidR="00DF7684" w:rsidDel="00E30A95">
          <w:rPr>
            <w:noProof/>
            <w:webHidden/>
          </w:rPr>
          <w:delText>3</w:delText>
        </w:r>
      </w:del>
    </w:p>
    <w:p w14:paraId="3CAEB9BA" w14:textId="701462E4" w:rsidR="00C34BA8" w:rsidDel="00E30A95" w:rsidRDefault="00C34BA8">
      <w:pPr>
        <w:pStyle w:val="TOC2"/>
        <w:tabs>
          <w:tab w:val="right" w:leader="dot" w:pos="8900"/>
        </w:tabs>
        <w:rPr>
          <w:del w:id="228" w:author="Tom Bergeron" w:date="2022-03-30T09:51:00Z"/>
          <w:rFonts w:asciiTheme="minorHAnsi" w:eastAsiaTheme="minorEastAsia" w:hAnsiTheme="minorHAnsi" w:cstheme="minorBidi"/>
          <w:smallCaps w:val="0"/>
          <w:noProof/>
          <w:sz w:val="22"/>
          <w:szCs w:val="22"/>
        </w:rPr>
      </w:pPr>
      <w:del w:id="229" w:author="Tom Bergeron" w:date="2022-03-30T09:51:00Z">
        <w:r w:rsidRPr="00E30A95" w:rsidDel="00E30A95">
          <w:rPr>
            <w:noProof/>
            <w:rPrChange w:id="230" w:author="Tom Bergeron" w:date="2022-03-30T09:51:00Z">
              <w:rPr>
                <w:rStyle w:val="Hyperlink"/>
                <w:noProof/>
              </w:rPr>
            </w:rPrChange>
          </w:rPr>
          <w:delText>Hardware Diagram</w:delText>
        </w:r>
        <w:r w:rsidDel="00E30A95">
          <w:rPr>
            <w:noProof/>
            <w:webHidden/>
          </w:rPr>
          <w:tab/>
        </w:r>
        <w:r w:rsidR="00DF7684" w:rsidDel="00E30A95">
          <w:rPr>
            <w:noProof/>
            <w:webHidden/>
          </w:rPr>
          <w:delText>5</w:delText>
        </w:r>
      </w:del>
    </w:p>
    <w:p w14:paraId="1617EB91" w14:textId="3932096C" w:rsidR="00C34BA8" w:rsidDel="00E30A95" w:rsidRDefault="00C34BA8">
      <w:pPr>
        <w:pStyle w:val="TOC2"/>
        <w:tabs>
          <w:tab w:val="right" w:leader="dot" w:pos="8900"/>
        </w:tabs>
        <w:rPr>
          <w:del w:id="231" w:author="Tom Bergeron" w:date="2022-03-30T09:51:00Z"/>
          <w:rFonts w:asciiTheme="minorHAnsi" w:eastAsiaTheme="minorEastAsia" w:hAnsiTheme="minorHAnsi" w:cstheme="minorBidi"/>
          <w:smallCaps w:val="0"/>
          <w:noProof/>
          <w:sz w:val="22"/>
          <w:szCs w:val="22"/>
        </w:rPr>
      </w:pPr>
      <w:del w:id="232" w:author="Tom Bergeron" w:date="2022-03-30T09:51:00Z">
        <w:r w:rsidRPr="00E30A95" w:rsidDel="00E30A95">
          <w:rPr>
            <w:noProof/>
            <w:rPrChange w:id="233" w:author="Tom Bergeron" w:date="2022-03-30T09:51:00Z">
              <w:rPr>
                <w:rStyle w:val="Hyperlink"/>
                <w:noProof/>
              </w:rPr>
            </w:rPrChange>
          </w:rPr>
          <w:delText>Dual Lane Systems</w:delText>
        </w:r>
        <w:r w:rsidDel="00E30A95">
          <w:rPr>
            <w:noProof/>
            <w:webHidden/>
          </w:rPr>
          <w:tab/>
        </w:r>
        <w:r w:rsidR="00DF7684" w:rsidDel="00E30A95">
          <w:rPr>
            <w:noProof/>
            <w:webHidden/>
          </w:rPr>
          <w:delText>6</w:delText>
        </w:r>
      </w:del>
    </w:p>
    <w:p w14:paraId="2EB4C8BB" w14:textId="62A44239" w:rsidR="00C34BA8" w:rsidDel="00E30A95" w:rsidRDefault="00C34BA8">
      <w:pPr>
        <w:pStyle w:val="TOC2"/>
        <w:tabs>
          <w:tab w:val="right" w:leader="dot" w:pos="8900"/>
        </w:tabs>
        <w:rPr>
          <w:del w:id="234" w:author="Tom Bergeron" w:date="2022-03-30T09:51:00Z"/>
          <w:rFonts w:asciiTheme="minorHAnsi" w:eastAsiaTheme="minorEastAsia" w:hAnsiTheme="minorHAnsi" w:cstheme="minorBidi"/>
          <w:smallCaps w:val="0"/>
          <w:noProof/>
          <w:sz w:val="22"/>
          <w:szCs w:val="22"/>
        </w:rPr>
      </w:pPr>
      <w:del w:id="235" w:author="Tom Bergeron" w:date="2022-03-30T09:51:00Z">
        <w:r w:rsidRPr="00E30A95" w:rsidDel="00E30A95">
          <w:rPr>
            <w:noProof/>
            <w:rPrChange w:id="236" w:author="Tom Bergeron" w:date="2022-03-30T09:51:00Z">
              <w:rPr>
                <w:rStyle w:val="Hyperlink"/>
                <w:noProof/>
              </w:rPr>
            </w:rPrChange>
          </w:rPr>
          <w:delText>Install the Software</w:delText>
        </w:r>
        <w:r w:rsidDel="00E30A95">
          <w:rPr>
            <w:noProof/>
            <w:webHidden/>
          </w:rPr>
          <w:tab/>
        </w:r>
        <w:r w:rsidR="00DF7684" w:rsidDel="00E30A95">
          <w:rPr>
            <w:noProof/>
            <w:webHidden/>
          </w:rPr>
          <w:delText>7</w:delText>
        </w:r>
      </w:del>
    </w:p>
    <w:p w14:paraId="68858A78" w14:textId="5AFF61FA" w:rsidR="00C34BA8" w:rsidDel="00E30A95" w:rsidRDefault="00C34BA8">
      <w:pPr>
        <w:pStyle w:val="TOC1"/>
        <w:tabs>
          <w:tab w:val="right" w:leader="dot" w:pos="8900"/>
        </w:tabs>
        <w:rPr>
          <w:del w:id="237" w:author="Tom Bergeron" w:date="2022-03-30T09:51:00Z"/>
          <w:rFonts w:asciiTheme="minorHAnsi" w:eastAsiaTheme="minorEastAsia" w:hAnsiTheme="minorHAnsi" w:cstheme="minorBidi"/>
          <w:b w:val="0"/>
          <w:caps w:val="0"/>
          <w:noProof/>
          <w:sz w:val="22"/>
          <w:szCs w:val="22"/>
        </w:rPr>
      </w:pPr>
      <w:del w:id="238" w:author="Tom Bergeron" w:date="2022-03-30T09:51:00Z">
        <w:r w:rsidRPr="00E30A95" w:rsidDel="00E30A95">
          <w:rPr>
            <w:noProof/>
            <w:rPrChange w:id="239" w:author="Tom Bergeron" w:date="2022-03-30T09:51:00Z">
              <w:rPr>
                <w:rStyle w:val="Hyperlink"/>
                <w:noProof/>
              </w:rPr>
            </w:rPrChange>
          </w:rPr>
          <w:delText>The Main Screen</w:delText>
        </w:r>
        <w:r w:rsidDel="00E30A95">
          <w:rPr>
            <w:noProof/>
            <w:webHidden/>
          </w:rPr>
          <w:tab/>
        </w:r>
        <w:r w:rsidR="00DF7684" w:rsidDel="00E30A95">
          <w:rPr>
            <w:noProof/>
            <w:webHidden/>
          </w:rPr>
          <w:delText>10</w:delText>
        </w:r>
      </w:del>
    </w:p>
    <w:p w14:paraId="661E03F2" w14:textId="5DB48DBE" w:rsidR="00C34BA8" w:rsidDel="00E30A95" w:rsidRDefault="00C34BA8">
      <w:pPr>
        <w:pStyle w:val="TOC1"/>
        <w:tabs>
          <w:tab w:val="right" w:leader="dot" w:pos="8900"/>
        </w:tabs>
        <w:rPr>
          <w:del w:id="240" w:author="Tom Bergeron" w:date="2022-03-30T09:51:00Z"/>
          <w:rFonts w:asciiTheme="minorHAnsi" w:eastAsiaTheme="minorEastAsia" w:hAnsiTheme="minorHAnsi" w:cstheme="minorBidi"/>
          <w:b w:val="0"/>
          <w:caps w:val="0"/>
          <w:noProof/>
          <w:sz w:val="22"/>
          <w:szCs w:val="22"/>
        </w:rPr>
      </w:pPr>
      <w:del w:id="241" w:author="Tom Bergeron" w:date="2022-03-30T09:51:00Z">
        <w:r w:rsidRPr="00E30A95" w:rsidDel="00E30A95">
          <w:rPr>
            <w:noProof/>
            <w:rPrChange w:id="242" w:author="Tom Bergeron" w:date="2022-03-30T09:51:00Z">
              <w:rPr>
                <w:rStyle w:val="Hyperlink"/>
                <w:noProof/>
              </w:rPr>
            </w:rPrChange>
          </w:rPr>
          <w:delText>Global Preferences</w:delText>
        </w:r>
        <w:r w:rsidDel="00E30A95">
          <w:rPr>
            <w:noProof/>
            <w:webHidden/>
          </w:rPr>
          <w:tab/>
        </w:r>
        <w:r w:rsidR="00DF7684" w:rsidDel="00E30A95">
          <w:rPr>
            <w:noProof/>
            <w:webHidden/>
          </w:rPr>
          <w:delText>11</w:delText>
        </w:r>
      </w:del>
    </w:p>
    <w:p w14:paraId="288A3967" w14:textId="19FC7609" w:rsidR="00C34BA8" w:rsidDel="00E30A95" w:rsidRDefault="00C34BA8">
      <w:pPr>
        <w:pStyle w:val="TOC2"/>
        <w:tabs>
          <w:tab w:val="right" w:leader="dot" w:pos="8900"/>
        </w:tabs>
        <w:rPr>
          <w:del w:id="243" w:author="Tom Bergeron" w:date="2022-03-30T09:51:00Z"/>
          <w:rFonts w:asciiTheme="minorHAnsi" w:eastAsiaTheme="minorEastAsia" w:hAnsiTheme="minorHAnsi" w:cstheme="minorBidi"/>
          <w:smallCaps w:val="0"/>
          <w:noProof/>
          <w:sz w:val="22"/>
          <w:szCs w:val="22"/>
        </w:rPr>
      </w:pPr>
      <w:del w:id="244" w:author="Tom Bergeron" w:date="2022-03-30T09:51:00Z">
        <w:r w:rsidRPr="00E30A95" w:rsidDel="00E30A95">
          <w:rPr>
            <w:noProof/>
            <w:rPrChange w:id="245" w:author="Tom Bergeron" w:date="2022-03-30T09:51:00Z">
              <w:rPr>
                <w:rStyle w:val="Hyperlink"/>
                <w:noProof/>
              </w:rPr>
            </w:rPrChange>
          </w:rPr>
          <w:delText>Global Tab</w:delText>
        </w:r>
        <w:r w:rsidDel="00E30A95">
          <w:rPr>
            <w:noProof/>
            <w:webHidden/>
          </w:rPr>
          <w:tab/>
        </w:r>
        <w:r w:rsidR="00DF7684" w:rsidDel="00E30A95">
          <w:rPr>
            <w:noProof/>
            <w:webHidden/>
          </w:rPr>
          <w:delText>11</w:delText>
        </w:r>
      </w:del>
    </w:p>
    <w:p w14:paraId="59C8D9C4" w14:textId="0CC21FEE" w:rsidR="00C34BA8" w:rsidDel="00E30A95" w:rsidRDefault="00C34BA8">
      <w:pPr>
        <w:pStyle w:val="TOC2"/>
        <w:tabs>
          <w:tab w:val="right" w:leader="dot" w:pos="8900"/>
        </w:tabs>
        <w:rPr>
          <w:del w:id="246" w:author="Tom Bergeron" w:date="2022-03-30T09:51:00Z"/>
          <w:rFonts w:asciiTheme="minorHAnsi" w:eastAsiaTheme="minorEastAsia" w:hAnsiTheme="minorHAnsi" w:cstheme="minorBidi"/>
          <w:smallCaps w:val="0"/>
          <w:noProof/>
          <w:sz w:val="22"/>
          <w:szCs w:val="22"/>
        </w:rPr>
      </w:pPr>
      <w:del w:id="247" w:author="Tom Bergeron" w:date="2022-03-30T09:51:00Z">
        <w:r w:rsidRPr="00E30A95" w:rsidDel="00E30A95">
          <w:rPr>
            <w:noProof/>
            <w:rPrChange w:id="248" w:author="Tom Bergeron" w:date="2022-03-30T09:51:00Z">
              <w:rPr>
                <w:rStyle w:val="Hyperlink"/>
                <w:noProof/>
              </w:rPr>
            </w:rPrChange>
          </w:rPr>
          <w:delText>Control Limits Tab</w:delText>
        </w:r>
        <w:r w:rsidDel="00E30A95">
          <w:rPr>
            <w:noProof/>
            <w:webHidden/>
          </w:rPr>
          <w:tab/>
        </w:r>
        <w:r w:rsidR="00DF7684" w:rsidDel="00E30A95">
          <w:rPr>
            <w:noProof/>
            <w:webHidden/>
          </w:rPr>
          <w:delText>13</w:delText>
        </w:r>
      </w:del>
    </w:p>
    <w:p w14:paraId="09571AA2" w14:textId="7D803F81" w:rsidR="00C34BA8" w:rsidDel="00E30A95" w:rsidRDefault="00C34BA8">
      <w:pPr>
        <w:pStyle w:val="TOC2"/>
        <w:tabs>
          <w:tab w:val="right" w:leader="dot" w:pos="8900"/>
        </w:tabs>
        <w:rPr>
          <w:del w:id="249" w:author="Tom Bergeron" w:date="2022-03-30T09:51:00Z"/>
          <w:rFonts w:asciiTheme="minorHAnsi" w:eastAsiaTheme="minorEastAsia" w:hAnsiTheme="minorHAnsi" w:cstheme="minorBidi"/>
          <w:smallCaps w:val="0"/>
          <w:noProof/>
          <w:sz w:val="22"/>
          <w:szCs w:val="22"/>
        </w:rPr>
      </w:pPr>
      <w:del w:id="250" w:author="Tom Bergeron" w:date="2022-03-30T09:51:00Z">
        <w:r w:rsidRPr="00E30A95" w:rsidDel="00E30A95">
          <w:rPr>
            <w:noProof/>
            <w:rPrChange w:id="251" w:author="Tom Bergeron" w:date="2022-03-30T09:51:00Z">
              <w:rPr>
                <w:rStyle w:val="Hyperlink"/>
                <w:noProof/>
              </w:rPr>
            </w:rPrChange>
          </w:rPr>
          <w:delText>Disable Alarm Tab</w:delText>
        </w:r>
        <w:r w:rsidDel="00E30A95">
          <w:rPr>
            <w:noProof/>
            <w:webHidden/>
          </w:rPr>
          <w:tab/>
        </w:r>
        <w:r w:rsidR="00DF7684" w:rsidDel="00E30A95">
          <w:rPr>
            <w:noProof/>
            <w:webHidden/>
          </w:rPr>
          <w:delText>16</w:delText>
        </w:r>
      </w:del>
    </w:p>
    <w:p w14:paraId="6DA577F0" w14:textId="2E251A70" w:rsidR="00C34BA8" w:rsidDel="00E30A95" w:rsidRDefault="00C34BA8">
      <w:pPr>
        <w:pStyle w:val="TOC2"/>
        <w:tabs>
          <w:tab w:val="right" w:leader="dot" w:pos="8900"/>
        </w:tabs>
        <w:rPr>
          <w:del w:id="252" w:author="Tom Bergeron" w:date="2022-03-30T09:51:00Z"/>
          <w:rFonts w:asciiTheme="minorHAnsi" w:eastAsiaTheme="minorEastAsia" w:hAnsiTheme="minorHAnsi" w:cstheme="minorBidi"/>
          <w:smallCaps w:val="0"/>
          <w:noProof/>
          <w:sz w:val="22"/>
          <w:szCs w:val="22"/>
        </w:rPr>
      </w:pPr>
      <w:del w:id="253" w:author="Tom Bergeron" w:date="2022-03-30T09:51:00Z">
        <w:r w:rsidRPr="00E30A95" w:rsidDel="00E30A95">
          <w:rPr>
            <w:noProof/>
            <w:rPrChange w:id="254" w:author="Tom Bergeron" w:date="2022-03-30T09:51:00Z">
              <w:rPr>
                <w:rStyle w:val="Hyperlink"/>
                <w:noProof/>
              </w:rPr>
            </w:rPrChange>
          </w:rPr>
          <w:delText>Barcode Option Tab</w:delText>
        </w:r>
        <w:r w:rsidDel="00E30A95">
          <w:rPr>
            <w:noProof/>
            <w:webHidden/>
          </w:rPr>
          <w:tab/>
        </w:r>
        <w:r w:rsidR="00DF7684" w:rsidDel="00E30A95">
          <w:rPr>
            <w:noProof/>
            <w:webHidden/>
          </w:rPr>
          <w:delText>17</w:delText>
        </w:r>
      </w:del>
    </w:p>
    <w:p w14:paraId="7FF73023" w14:textId="438FAA23" w:rsidR="00C34BA8" w:rsidDel="00E30A95" w:rsidRDefault="00C34BA8">
      <w:pPr>
        <w:pStyle w:val="TOC2"/>
        <w:tabs>
          <w:tab w:val="right" w:leader="dot" w:pos="8900"/>
        </w:tabs>
        <w:rPr>
          <w:del w:id="255" w:author="Tom Bergeron" w:date="2022-03-30T09:51:00Z"/>
          <w:rFonts w:asciiTheme="minorHAnsi" w:eastAsiaTheme="minorEastAsia" w:hAnsiTheme="minorHAnsi" w:cstheme="minorBidi"/>
          <w:smallCaps w:val="0"/>
          <w:noProof/>
          <w:sz w:val="22"/>
          <w:szCs w:val="22"/>
        </w:rPr>
      </w:pPr>
      <w:del w:id="256" w:author="Tom Bergeron" w:date="2022-03-30T09:51:00Z">
        <w:r w:rsidRPr="00E30A95" w:rsidDel="00E30A95">
          <w:rPr>
            <w:noProof/>
            <w:rPrChange w:id="257" w:author="Tom Bergeron" w:date="2022-03-30T09:51:00Z">
              <w:rPr>
                <w:rStyle w:val="Hyperlink"/>
                <w:noProof/>
              </w:rPr>
            </w:rPrChange>
          </w:rPr>
          <w:delText>Outputs Tab</w:delText>
        </w:r>
        <w:r w:rsidDel="00E30A95">
          <w:rPr>
            <w:noProof/>
            <w:webHidden/>
          </w:rPr>
          <w:tab/>
        </w:r>
        <w:r w:rsidR="00DF7684" w:rsidDel="00E30A95">
          <w:rPr>
            <w:noProof/>
            <w:webHidden/>
          </w:rPr>
          <w:delText>17</w:delText>
        </w:r>
      </w:del>
    </w:p>
    <w:p w14:paraId="48FEBBF4" w14:textId="33F1EA18" w:rsidR="00C34BA8" w:rsidDel="00E30A95" w:rsidRDefault="00C34BA8">
      <w:pPr>
        <w:pStyle w:val="TOC1"/>
        <w:tabs>
          <w:tab w:val="right" w:leader="dot" w:pos="8900"/>
        </w:tabs>
        <w:rPr>
          <w:del w:id="258" w:author="Tom Bergeron" w:date="2022-03-30T09:51:00Z"/>
          <w:rFonts w:asciiTheme="minorHAnsi" w:eastAsiaTheme="minorEastAsia" w:hAnsiTheme="minorHAnsi" w:cstheme="minorBidi"/>
          <w:b w:val="0"/>
          <w:caps w:val="0"/>
          <w:noProof/>
          <w:sz w:val="22"/>
          <w:szCs w:val="22"/>
        </w:rPr>
      </w:pPr>
      <w:del w:id="259" w:author="Tom Bergeron" w:date="2022-03-30T09:51:00Z">
        <w:r w:rsidRPr="00E30A95" w:rsidDel="00E30A95">
          <w:rPr>
            <w:noProof/>
            <w:rPrChange w:id="260" w:author="Tom Bergeron" w:date="2022-03-30T09:51:00Z">
              <w:rPr>
                <w:rStyle w:val="Hyperlink"/>
                <w:noProof/>
              </w:rPr>
            </w:rPrChange>
          </w:rPr>
          <w:delText>Define/Edit Process Window</w:delText>
        </w:r>
        <w:r w:rsidDel="00E30A95">
          <w:rPr>
            <w:noProof/>
            <w:webHidden/>
          </w:rPr>
          <w:tab/>
        </w:r>
        <w:r w:rsidR="00DF7684" w:rsidDel="00E30A95">
          <w:rPr>
            <w:noProof/>
            <w:webHidden/>
          </w:rPr>
          <w:delText>19</w:delText>
        </w:r>
      </w:del>
    </w:p>
    <w:p w14:paraId="6F7D689D" w14:textId="5FE9DB6D" w:rsidR="00C34BA8" w:rsidDel="00E30A95" w:rsidRDefault="00C34BA8">
      <w:pPr>
        <w:pStyle w:val="TOC2"/>
        <w:tabs>
          <w:tab w:val="right" w:leader="dot" w:pos="8900"/>
        </w:tabs>
        <w:rPr>
          <w:del w:id="261" w:author="Tom Bergeron" w:date="2022-03-30T09:51:00Z"/>
          <w:rFonts w:asciiTheme="minorHAnsi" w:eastAsiaTheme="minorEastAsia" w:hAnsiTheme="minorHAnsi" w:cstheme="minorBidi"/>
          <w:smallCaps w:val="0"/>
          <w:noProof/>
          <w:sz w:val="22"/>
          <w:szCs w:val="22"/>
        </w:rPr>
      </w:pPr>
      <w:del w:id="262" w:author="Tom Bergeron" w:date="2022-03-30T09:51:00Z">
        <w:r w:rsidRPr="00E30A95" w:rsidDel="00E30A95">
          <w:rPr>
            <w:noProof/>
            <w:rPrChange w:id="263" w:author="Tom Bergeron" w:date="2022-03-30T09:51:00Z">
              <w:rPr>
                <w:rStyle w:val="Hyperlink"/>
                <w:noProof/>
              </w:rPr>
            </w:rPrChange>
          </w:rPr>
          <w:delText>Solder Paste Menu</w:delText>
        </w:r>
        <w:r w:rsidDel="00E30A95">
          <w:rPr>
            <w:noProof/>
            <w:webHidden/>
          </w:rPr>
          <w:tab/>
        </w:r>
        <w:r w:rsidR="00DF7684" w:rsidDel="00E30A95">
          <w:rPr>
            <w:noProof/>
            <w:webHidden/>
          </w:rPr>
          <w:delText>20</w:delText>
        </w:r>
      </w:del>
    </w:p>
    <w:p w14:paraId="39233B3B" w14:textId="34A317F5" w:rsidR="00C34BA8" w:rsidDel="00E30A95" w:rsidRDefault="00C34BA8">
      <w:pPr>
        <w:pStyle w:val="TOC2"/>
        <w:tabs>
          <w:tab w:val="right" w:leader="dot" w:pos="8900"/>
        </w:tabs>
        <w:rPr>
          <w:del w:id="264" w:author="Tom Bergeron" w:date="2022-03-30T09:51:00Z"/>
          <w:rFonts w:asciiTheme="minorHAnsi" w:eastAsiaTheme="minorEastAsia" w:hAnsiTheme="minorHAnsi" w:cstheme="minorBidi"/>
          <w:smallCaps w:val="0"/>
          <w:noProof/>
          <w:sz w:val="22"/>
          <w:szCs w:val="22"/>
        </w:rPr>
      </w:pPr>
      <w:del w:id="265" w:author="Tom Bergeron" w:date="2022-03-30T09:51:00Z">
        <w:r w:rsidRPr="00E30A95" w:rsidDel="00E30A95">
          <w:rPr>
            <w:noProof/>
            <w:rPrChange w:id="266" w:author="Tom Bergeron" w:date="2022-03-30T09:51:00Z">
              <w:rPr>
                <w:rStyle w:val="Hyperlink"/>
                <w:noProof/>
              </w:rPr>
            </w:rPrChange>
          </w:rPr>
          <w:delText>Edit Specs</w:delText>
        </w:r>
        <w:r w:rsidDel="00E30A95">
          <w:rPr>
            <w:noProof/>
            <w:webHidden/>
          </w:rPr>
          <w:tab/>
        </w:r>
        <w:r w:rsidR="00DF7684" w:rsidDel="00E30A95">
          <w:rPr>
            <w:noProof/>
            <w:webHidden/>
          </w:rPr>
          <w:delText>21</w:delText>
        </w:r>
      </w:del>
    </w:p>
    <w:p w14:paraId="17A42B5D" w14:textId="03724247" w:rsidR="00C34BA8" w:rsidDel="00E30A95" w:rsidRDefault="00C34BA8">
      <w:pPr>
        <w:pStyle w:val="TOC2"/>
        <w:tabs>
          <w:tab w:val="right" w:leader="dot" w:pos="8900"/>
        </w:tabs>
        <w:rPr>
          <w:del w:id="267" w:author="Tom Bergeron" w:date="2022-03-30T09:51:00Z"/>
          <w:rFonts w:asciiTheme="minorHAnsi" w:eastAsiaTheme="minorEastAsia" w:hAnsiTheme="minorHAnsi" w:cstheme="minorBidi"/>
          <w:smallCaps w:val="0"/>
          <w:noProof/>
          <w:sz w:val="22"/>
          <w:szCs w:val="22"/>
        </w:rPr>
      </w:pPr>
      <w:del w:id="268" w:author="Tom Bergeron" w:date="2022-03-30T09:51:00Z">
        <w:r w:rsidRPr="00E30A95" w:rsidDel="00E30A95">
          <w:rPr>
            <w:noProof/>
            <w:rPrChange w:id="269" w:author="Tom Bergeron" w:date="2022-03-30T09:51:00Z">
              <w:rPr>
                <w:rStyle w:val="Hyperlink"/>
                <w:noProof/>
              </w:rPr>
            </w:rPrChange>
          </w:rPr>
          <w:delText>Save Process Window</w:delText>
        </w:r>
        <w:r w:rsidDel="00E30A95">
          <w:rPr>
            <w:noProof/>
            <w:webHidden/>
          </w:rPr>
          <w:tab/>
        </w:r>
        <w:r w:rsidR="00DF7684" w:rsidDel="00E30A95">
          <w:rPr>
            <w:noProof/>
            <w:webHidden/>
          </w:rPr>
          <w:delText>24</w:delText>
        </w:r>
      </w:del>
    </w:p>
    <w:p w14:paraId="10205BF7" w14:textId="243A1736" w:rsidR="00C34BA8" w:rsidDel="00E30A95" w:rsidRDefault="00C34BA8">
      <w:pPr>
        <w:pStyle w:val="TOC2"/>
        <w:tabs>
          <w:tab w:val="right" w:leader="dot" w:pos="8900"/>
        </w:tabs>
        <w:rPr>
          <w:del w:id="270" w:author="Tom Bergeron" w:date="2022-03-30T09:51:00Z"/>
          <w:rFonts w:asciiTheme="minorHAnsi" w:eastAsiaTheme="minorEastAsia" w:hAnsiTheme="minorHAnsi" w:cstheme="minorBidi"/>
          <w:smallCaps w:val="0"/>
          <w:noProof/>
          <w:sz w:val="22"/>
          <w:szCs w:val="22"/>
        </w:rPr>
      </w:pPr>
      <w:del w:id="271" w:author="Tom Bergeron" w:date="2022-03-30T09:51:00Z">
        <w:r w:rsidRPr="00E30A95" w:rsidDel="00E30A95">
          <w:rPr>
            <w:noProof/>
            <w:rPrChange w:id="272" w:author="Tom Bergeron" w:date="2022-03-30T09:51:00Z">
              <w:rPr>
                <w:rStyle w:val="Hyperlink"/>
                <w:noProof/>
              </w:rPr>
            </w:rPrChange>
          </w:rPr>
          <w:delText>Import Legacy Process Windows</w:delText>
        </w:r>
        <w:r w:rsidDel="00E30A95">
          <w:rPr>
            <w:noProof/>
            <w:webHidden/>
          </w:rPr>
          <w:tab/>
        </w:r>
        <w:r w:rsidR="00DF7684" w:rsidDel="00E30A95">
          <w:rPr>
            <w:noProof/>
            <w:webHidden/>
          </w:rPr>
          <w:delText>25</w:delText>
        </w:r>
      </w:del>
    </w:p>
    <w:p w14:paraId="4474C9A7" w14:textId="4019248E" w:rsidR="00C34BA8" w:rsidDel="00E30A95" w:rsidRDefault="00C34BA8">
      <w:pPr>
        <w:pStyle w:val="TOC1"/>
        <w:tabs>
          <w:tab w:val="right" w:leader="dot" w:pos="8900"/>
        </w:tabs>
        <w:rPr>
          <w:del w:id="273" w:author="Tom Bergeron" w:date="2022-03-30T09:51:00Z"/>
          <w:rFonts w:asciiTheme="minorHAnsi" w:eastAsiaTheme="minorEastAsia" w:hAnsiTheme="minorHAnsi" w:cstheme="minorBidi"/>
          <w:b w:val="0"/>
          <w:caps w:val="0"/>
          <w:noProof/>
          <w:sz w:val="22"/>
          <w:szCs w:val="22"/>
        </w:rPr>
      </w:pPr>
      <w:del w:id="274" w:author="Tom Bergeron" w:date="2022-03-30T09:51:00Z">
        <w:r w:rsidRPr="00E30A95" w:rsidDel="00E30A95">
          <w:rPr>
            <w:noProof/>
            <w:rPrChange w:id="275" w:author="Tom Bergeron" w:date="2022-03-30T09:51:00Z">
              <w:rPr>
                <w:rStyle w:val="Hyperlink"/>
                <w:noProof/>
              </w:rPr>
            </w:rPrChange>
          </w:rPr>
          <w:delText>Hardware Status Screen</w:delText>
        </w:r>
        <w:r w:rsidDel="00E30A95">
          <w:rPr>
            <w:noProof/>
            <w:webHidden/>
          </w:rPr>
          <w:tab/>
        </w:r>
        <w:r w:rsidR="00DF7684" w:rsidDel="00E30A95">
          <w:rPr>
            <w:noProof/>
            <w:webHidden/>
          </w:rPr>
          <w:delText>26</w:delText>
        </w:r>
      </w:del>
    </w:p>
    <w:p w14:paraId="4F68EAFA" w14:textId="0B0AAAB4" w:rsidR="00C34BA8" w:rsidDel="00E30A95" w:rsidRDefault="00C34BA8">
      <w:pPr>
        <w:pStyle w:val="TOC1"/>
        <w:tabs>
          <w:tab w:val="right" w:leader="dot" w:pos="8900"/>
        </w:tabs>
        <w:rPr>
          <w:del w:id="276" w:author="Tom Bergeron" w:date="2022-03-30T09:51:00Z"/>
          <w:rFonts w:asciiTheme="minorHAnsi" w:eastAsiaTheme="minorEastAsia" w:hAnsiTheme="minorHAnsi" w:cstheme="minorBidi"/>
          <w:b w:val="0"/>
          <w:caps w:val="0"/>
          <w:noProof/>
          <w:sz w:val="22"/>
          <w:szCs w:val="22"/>
        </w:rPr>
      </w:pPr>
      <w:del w:id="277" w:author="Tom Bergeron" w:date="2022-03-30T09:51:00Z">
        <w:r w:rsidRPr="00E30A95" w:rsidDel="00E30A95">
          <w:rPr>
            <w:noProof/>
            <w:rPrChange w:id="278" w:author="Tom Bergeron" w:date="2022-03-30T09:51:00Z">
              <w:rPr>
                <w:rStyle w:val="Hyperlink"/>
                <w:noProof/>
              </w:rPr>
            </w:rPrChange>
          </w:rPr>
          <w:delText>Run a Profile</w:delText>
        </w:r>
        <w:r w:rsidDel="00E30A95">
          <w:rPr>
            <w:noProof/>
            <w:webHidden/>
          </w:rPr>
          <w:tab/>
        </w:r>
        <w:r w:rsidR="00DF7684" w:rsidDel="00E30A95">
          <w:rPr>
            <w:noProof/>
            <w:webHidden/>
          </w:rPr>
          <w:delText>27</w:delText>
        </w:r>
      </w:del>
    </w:p>
    <w:p w14:paraId="070B5476" w14:textId="1CADC949" w:rsidR="00C34BA8" w:rsidDel="00E30A95" w:rsidRDefault="00C34BA8">
      <w:pPr>
        <w:pStyle w:val="TOC2"/>
        <w:tabs>
          <w:tab w:val="right" w:leader="dot" w:pos="8900"/>
        </w:tabs>
        <w:rPr>
          <w:del w:id="279" w:author="Tom Bergeron" w:date="2022-03-30T09:51:00Z"/>
          <w:rFonts w:asciiTheme="minorHAnsi" w:eastAsiaTheme="minorEastAsia" w:hAnsiTheme="minorHAnsi" w:cstheme="minorBidi"/>
          <w:smallCaps w:val="0"/>
          <w:noProof/>
          <w:sz w:val="22"/>
          <w:szCs w:val="22"/>
        </w:rPr>
      </w:pPr>
      <w:del w:id="280" w:author="Tom Bergeron" w:date="2022-03-30T09:51:00Z">
        <w:r w:rsidRPr="00E30A95" w:rsidDel="00E30A95">
          <w:rPr>
            <w:noProof/>
            <w:rPrChange w:id="281" w:author="Tom Bergeron" w:date="2022-03-30T09:51:00Z">
              <w:rPr>
                <w:rStyle w:val="Hyperlink"/>
                <w:noProof/>
              </w:rPr>
            </w:rPrChange>
          </w:rPr>
          <w:delText>Specify Oven Characteristics</w:delText>
        </w:r>
        <w:r w:rsidDel="00E30A95">
          <w:rPr>
            <w:noProof/>
            <w:webHidden/>
          </w:rPr>
          <w:tab/>
        </w:r>
        <w:r w:rsidR="00DF7684" w:rsidDel="00E30A95">
          <w:rPr>
            <w:noProof/>
            <w:webHidden/>
          </w:rPr>
          <w:delText>28</w:delText>
        </w:r>
      </w:del>
    </w:p>
    <w:p w14:paraId="58B3EBF6" w14:textId="441B5C7D" w:rsidR="00C34BA8" w:rsidDel="00E30A95" w:rsidRDefault="00C34BA8">
      <w:pPr>
        <w:pStyle w:val="TOC2"/>
        <w:tabs>
          <w:tab w:val="right" w:leader="dot" w:pos="8900"/>
        </w:tabs>
        <w:rPr>
          <w:del w:id="282" w:author="Tom Bergeron" w:date="2022-03-30T09:51:00Z"/>
          <w:rFonts w:asciiTheme="minorHAnsi" w:eastAsiaTheme="minorEastAsia" w:hAnsiTheme="minorHAnsi" w:cstheme="minorBidi"/>
          <w:smallCaps w:val="0"/>
          <w:noProof/>
          <w:sz w:val="22"/>
          <w:szCs w:val="22"/>
        </w:rPr>
      </w:pPr>
      <w:del w:id="283" w:author="Tom Bergeron" w:date="2022-03-30T09:51:00Z">
        <w:r w:rsidRPr="00E30A95" w:rsidDel="00E30A95">
          <w:rPr>
            <w:noProof/>
            <w:rPrChange w:id="284" w:author="Tom Bergeron" w:date="2022-03-30T09:51:00Z">
              <w:rPr>
                <w:rStyle w:val="Hyperlink"/>
                <w:noProof/>
              </w:rPr>
            </w:rPrChange>
          </w:rPr>
          <w:delText>Attach Thermocouples</w:delText>
        </w:r>
        <w:r w:rsidDel="00E30A95">
          <w:rPr>
            <w:noProof/>
            <w:webHidden/>
          </w:rPr>
          <w:tab/>
        </w:r>
        <w:r w:rsidR="00DF7684" w:rsidDel="00E30A95">
          <w:rPr>
            <w:noProof/>
            <w:webHidden/>
          </w:rPr>
          <w:delText>30</w:delText>
        </w:r>
      </w:del>
    </w:p>
    <w:p w14:paraId="097025F2" w14:textId="771C792E" w:rsidR="00C34BA8" w:rsidDel="00E30A95" w:rsidRDefault="00C34BA8">
      <w:pPr>
        <w:pStyle w:val="TOC2"/>
        <w:tabs>
          <w:tab w:val="right" w:leader="dot" w:pos="8900"/>
        </w:tabs>
        <w:rPr>
          <w:del w:id="285" w:author="Tom Bergeron" w:date="2022-03-30T09:51:00Z"/>
          <w:rFonts w:asciiTheme="minorHAnsi" w:eastAsiaTheme="minorEastAsia" w:hAnsiTheme="minorHAnsi" w:cstheme="minorBidi"/>
          <w:smallCaps w:val="0"/>
          <w:noProof/>
          <w:sz w:val="22"/>
          <w:szCs w:val="22"/>
        </w:rPr>
      </w:pPr>
      <w:del w:id="286" w:author="Tom Bergeron" w:date="2022-03-30T09:51:00Z">
        <w:r w:rsidRPr="00E30A95" w:rsidDel="00E30A95">
          <w:rPr>
            <w:noProof/>
            <w:rPrChange w:id="287" w:author="Tom Bergeron" w:date="2022-03-30T09:51:00Z">
              <w:rPr>
                <w:rStyle w:val="Hyperlink"/>
                <w:noProof/>
              </w:rPr>
            </w:rPrChange>
          </w:rPr>
          <w:delText>Attach Thermocouples To Semiconductor Wafers</w:delText>
        </w:r>
        <w:r w:rsidDel="00E30A95">
          <w:rPr>
            <w:noProof/>
            <w:webHidden/>
          </w:rPr>
          <w:tab/>
        </w:r>
        <w:r w:rsidR="00DF7684" w:rsidDel="00E30A95">
          <w:rPr>
            <w:noProof/>
            <w:webHidden/>
          </w:rPr>
          <w:delText>31</w:delText>
        </w:r>
      </w:del>
    </w:p>
    <w:p w14:paraId="2E6C65C5" w14:textId="7EC78E8C" w:rsidR="00C34BA8" w:rsidDel="00E30A95" w:rsidRDefault="00C34BA8">
      <w:pPr>
        <w:pStyle w:val="TOC2"/>
        <w:tabs>
          <w:tab w:val="right" w:leader="dot" w:pos="8900"/>
        </w:tabs>
        <w:rPr>
          <w:del w:id="288" w:author="Tom Bergeron" w:date="2022-03-30T09:51:00Z"/>
          <w:rFonts w:asciiTheme="minorHAnsi" w:eastAsiaTheme="minorEastAsia" w:hAnsiTheme="minorHAnsi" w:cstheme="minorBidi"/>
          <w:smallCaps w:val="0"/>
          <w:noProof/>
          <w:sz w:val="22"/>
          <w:szCs w:val="22"/>
        </w:rPr>
      </w:pPr>
      <w:del w:id="289" w:author="Tom Bergeron" w:date="2022-03-30T09:51:00Z">
        <w:r w:rsidRPr="00E30A95" w:rsidDel="00E30A95">
          <w:rPr>
            <w:noProof/>
            <w:rPrChange w:id="290" w:author="Tom Bergeron" w:date="2022-03-30T09:51:00Z">
              <w:rPr>
                <w:rStyle w:val="Hyperlink"/>
                <w:noProof/>
              </w:rPr>
            </w:rPrChange>
          </w:rPr>
          <w:delText>Select Thermocouples to Start a Profile</w:delText>
        </w:r>
        <w:r w:rsidDel="00E30A95">
          <w:rPr>
            <w:noProof/>
            <w:webHidden/>
          </w:rPr>
          <w:tab/>
        </w:r>
        <w:r w:rsidR="00DF7684" w:rsidDel="00E30A95">
          <w:rPr>
            <w:noProof/>
            <w:webHidden/>
          </w:rPr>
          <w:delText>32</w:delText>
        </w:r>
      </w:del>
    </w:p>
    <w:p w14:paraId="0F88FA88" w14:textId="11474AD6" w:rsidR="00C34BA8" w:rsidDel="00E30A95" w:rsidRDefault="00C34BA8">
      <w:pPr>
        <w:pStyle w:val="TOC2"/>
        <w:tabs>
          <w:tab w:val="right" w:leader="dot" w:pos="8900"/>
        </w:tabs>
        <w:rPr>
          <w:del w:id="291" w:author="Tom Bergeron" w:date="2022-03-30T09:51:00Z"/>
          <w:rFonts w:asciiTheme="minorHAnsi" w:eastAsiaTheme="minorEastAsia" w:hAnsiTheme="minorHAnsi" w:cstheme="minorBidi"/>
          <w:smallCaps w:val="0"/>
          <w:noProof/>
          <w:sz w:val="22"/>
          <w:szCs w:val="22"/>
        </w:rPr>
      </w:pPr>
      <w:del w:id="292" w:author="Tom Bergeron" w:date="2022-03-30T09:51:00Z">
        <w:r w:rsidRPr="00E30A95" w:rsidDel="00E30A95">
          <w:rPr>
            <w:noProof/>
            <w:rPrChange w:id="293" w:author="Tom Bergeron" w:date="2022-03-30T09:51:00Z">
              <w:rPr>
                <w:rStyle w:val="Hyperlink"/>
                <w:noProof/>
              </w:rPr>
            </w:rPrChange>
          </w:rPr>
          <w:delText>Start The Profile</w:delText>
        </w:r>
        <w:r w:rsidDel="00E30A95">
          <w:rPr>
            <w:noProof/>
            <w:webHidden/>
          </w:rPr>
          <w:tab/>
        </w:r>
        <w:r w:rsidR="00DF7684" w:rsidDel="00E30A95">
          <w:rPr>
            <w:noProof/>
            <w:webHidden/>
          </w:rPr>
          <w:delText>33</w:delText>
        </w:r>
      </w:del>
    </w:p>
    <w:p w14:paraId="14FFDD38" w14:textId="610A2F0D" w:rsidR="00C34BA8" w:rsidDel="00E30A95" w:rsidRDefault="00C34BA8">
      <w:pPr>
        <w:pStyle w:val="TOC2"/>
        <w:tabs>
          <w:tab w:val="right" w:leader="dot" w:pos="8900"/>
        </w:tabs>
        <w:rPr>
          <w:del w:id="294" w:author="Tom Bergeron" w:date="2022-03-30T09:51:00Z"/>
          <w:rFonts w:asciiTheme="minorHAnsi" w:eastAsiaTheme="minorEastAsia" w:hAnsiTheme="minorHAnsi" w:cstheme="minorBidi"/>
          <w:smallCaps w:val="0"/>
          <w:noProof/>
          <w:sz w:val="22"/>
          <w:szCs w:val="22"/>
        </w:rPr>
      </w:pPr>
      <w:del w:id="295" w:author="Tom Bergeron" w:date="2022-03-30T09:51:00Z">
        <w:r w:rsidRPr="00E30A95" w:rsidDel="00E30A95">
          <w:rPr>
            <w:noProof/>
            <w:rPrChange w:id="296" w:author="Tom Bergeron" w:date="2022-03-30T09:51:00Z">
              <w:rPr>
                <w:rStyle w:val="Hyperlink"/>
                <w:noProof/>
              </w:rPr>
            </w:rPrChange>
          </w:rPr>
          <w:delText>Live Profile Graph</w:delText>
        </w:r>
        <w:r w:rsidDel="00E30A95">
          <w:rPr>
            <w:noProof/>
            <w:webHidden/>
          </w:rPr>
          <w:tab/>
        </w:r>
        <w:r w:rsidR="00DF7684" w:rsidDel="00E30A95">
          <w:rPr>
            <w:noProof/>
            <w:webHidden/>
          </w:rPr>
          <w:delText>35</w:delText>
        </w:r>
      </w:del>
    </w:p>
    <w:p w14:paraId="36D66E75" w14:textId="4C4D88CA" w:rsidR="00C34BA8" w:rsidDel="00E30A95" w:rsidRDefault="00C34BA8">
      <w:pPr>
        <w:pStyle w:val="TOC2"/>
        <w:tabs>
          <w:tab w:val="right" w:leader="dot" w:pos="8900"/>
        </w:tabs>
        <w:rPr>
          <w:del w:id="297" w:author="Tom Bergeron" w:date="2022-03-30T09:51:00Z"/>
          <w:rFonts w:asciiTheme="minorHAnsi" w:eastAsiaTheme="minorEastAsia" w:hAnsiTheme="minorHAnsi" w:cstheme="minorBidi"/>
          <w:smallCaps w:val="0"/>
          <w:noProof/>
          <w:sz w:val="22"/>
          <w:szCs w:val="22"/>
        </w:rPr>
      </w:pPr>
      <w:del w:id="298" w:author="Tom Bergeron" w:date="2022-03-30T09:51:00Z">
        <w:r w:rsidRPr="00E30A95" w:rsidDel="00E30A95">
          <w:rPr>
            <w:noProof/>
            <w:rPrChange w:id="299" w:author="Tom Bergeron" w:date="2022-03-30T09:51:00Z">
              <w:rPr>
                <w:rStyle w:val="Hyperlink"/>
                <w:noProof/>
              </w:rPr>
            </w:rPrChange>
          </w:rPr>
          <w:delText>View the Profile and Statistics</w:delText>
        </w:r>
        <w:r w:rsidDel="00E30A95">
          <w:rPr>
            <w:noProof/>
            <w:webHidden/>
          </w:rPr>
          <w:tab/>
        </w:r>
        <w:r w:rsidR="00DF7684" w:rsidDel="00E30A95">
          <w:rPr>
            <w:noProof/>
            <w:webHidden/>
          </w:rPr>
          <w:delText>38</w:delText>
        </w:r>
      </w:del>
    </w:p>
    <w:p w14:paraId="5B58526C" w14:textId="3EFA4DE4" w:rsidR="00C34BA8" w:rsidDel="00E30A95" w:rsidRDefault="00C34BA8">
      <w:pPr>
        <w:pStyle w:val="TOC2"/>
        <w:tabs>
          <w:tab w:val="right" w:leader="dot" w:pos="8900"/>
        </w:tabs>
        <w:rPr>
          <w:del w:id="300" w:author="Tom Bergeron" w:date="2022-03-30T09:51:00Z"/>
          <w:rFonts w:asciiTheme="minorHAnsi" w:eastAsiaTheme="minorEastAsia" w:hAnsiTheme="minorHAnsi" w:cstheme="minorBidi"/>
          <w:smallCaps w:val="0"/>
          <w:noProof/>
          <w:sz w:val="22"/>
          <w:szCs w:val="22"/>
        </w:rPr>
      </w:pPr>
      <w:del w:id="301" w:author="Tom Bergeron" w:date="2022-03-30T09:51:00Z">
        <w:r w:rsidRPr="00E30A95" w:rsidDel="00E30A95">
          <w:rPr>
            <w:noProof/>
            <w:rPrChange w:id="302" w:author="Tom Bergeron" w:date="2022-03-30T09:51:00Z">
              <w:rPr>
                <w:rStyle w:val="Hyperlink"/>
                <w:noProof/>
              </w:rPr>
            </w:rPrChange>
          </w:rPr>
          <w:delText>Manual Profile Prediction</w:delText>
        </w:r>
        <w:r w:rsidDel="00E30A95">
          <w:rPr>
            <w:noProof/>
            <w:webHidden/>
          </w:rPr>
          <w:tab/>
        </w:r>
        <w:r w:rsidR="00DF7684" w:rsidDel="00E30A95">
          <w:rPr>
            <w:noProof/>
            <w:webHidden/>
          </w:rPr>
          <w:delText>46</w:delText>
        </w:r>
      </w:del>
    </w:p>
    <w:p w14:paraId="665EE3DB" w14:textId="244718E8" w:rsidR="00C34BA8" w:rsidDel="00E30A95" w:rsidRDefault="00C34BA8">
      <w:pPr>
        <w:pStyle w:val="TOC2"/>
        <w:tabs>
          <w:tab w:val="right" w:leader="dot" w:pos="8900"/>
        </w:tabs>
        <w:rPr>
          <w:del w:id="303" w:author="Tom Bergeron" w:date="2022-03-30T09:51:00Z"/>
          <w:rFonts w:asciiTheme="minorHAnsi" w:eastAsiaTheme="minorEastAsia" w:hAnsiTheme="minorHAnsi" w:cstheme="minorBidi"/>
          <w:smallCaps w:val="0"/>
          <w:noProof/>
          <w:sz w:val="22"/>
          <w:szCs w:val="22"/>
        </w:rPr>
      </w:pPr>
      <w:del w:id="304" w:author="Tom Bergeron" w:date="2022-03-30T09:51:00Z">
        <w:r w:rsidRPr="00E30A95" w:rsidDel="00E30A95">
          <w:rPr>
            <w:noProof/>
            <w:rPrChange w:id="305" w:author="Tom Bergeron" w:date="2022-03-30T09:51:00Z">
              <w:rPr>
                <w:rStyle w:val="Hyperlink"/>
                <w:noProof/>
              </w:rPr>
            </w:rPrChange>
          </w:rPr>
          <w:delText>Set Different Top and Bottom Set Point Temperatures</w:delText>
        </w:r>
        <w:r w:rsidDel="00E30A95">
          <w:rPr>
            <w:noProof/>
            <w:webHidden/>
          </w:rPr>
          <w:tab/>
        </w:r>
        <w:r w:rsidR="00DF7684" w:rsidDel="00E30A95">
          <w:rPr>
            <w:noProof/>
            <w:webHidden/>
          </w:rPr>
          <w:delText>47</w:delText>
        </w:r>
      </w:del>
    </w:p>
    <w:p w14:paraId="6158349A" w14:textId="7AE001AB" w:rsidR="00C34BA8" w:rsidDel="00E30A95" w:rsidRDefault="00C34BA8">
      <w:pPr>
        <w:pStyle w:val="TOC1"/>
        <w:tabs>
          <w:tab w:val="right" w:leader="dot" w:pos="8900"/>
        </w:tabs>
        <w:rPr>
          <w:del w:id="306" w:author="Tom Bergeron" w:date="2022-03-30T09:51:00Z"/>
          <w:rFonts w:asciiTheme="minorHAnsi" w:eastAsiaTheme="minorEastAsia" w:hAnsiTheme="minorHAnsi" w:cstheme="minorBidi"/>
          <w:b w:val="0"/>
          <w:caps w:val="0"/>
          <w:noProof/>
          <w:sz w:val="22"/>
          <w:szCs w:val="22"/>
        </w:rPr>
      </w:pPr>
      <w:del w:id="307" w:author="Tom Bergeron" w:date="2022-03-30T09:51:00Z">
        <w:r w:rsidRPr="00E30A95" w:rsidDel="00E30A95">
          <w:rPr>
            <w:noProof/>
            <w:rPrChange w:id="308" w:author="Tom Bergeron" w:date="2022-03-30T09:51:00Z">
              <w:rPr>
                <w:rStyle w:val="Hyperlink"/>
                <w:noProof/>
              </w:rPr>
            </w:rPrChange>
          </w:rPr>
          <w:delText>Profile Explorer</w:delText>
        </w:r>
        <w:r w:rsidDel="00E30A95">
          <w:rPr>
            <w:noProof/>
            <w:webHidden/>
          </w:rPr>
          <w:tab/>
        </w:r>
        <w:r w:rsidR="00DF7684" w:rsidDel="00E30A95">
          <w:rPr>
            <w:noProof/>
            <w:webHidden/>
          </w:rPr>
          <w:delText>51</w:delText>
        </w:r>
      </w:del>
    </w:p>
    <w:p w14:paraId="0FE6F54E" w14:textId="38AB85FD" w:rsidR="00C34BA8" w:rsidDel="00E30A95" w:rsidRDefault="00C34BA8">
      <w:pPr>
        <w:pStyle w:val="TOC2"/>
        <w:tabs>
          <w:tab w:val="right" w:leader="dot" w:pos="8900"/>
        </w:tabs>
        <w:rPr>
          <w:del w:id="309" w:author="Tom Bergeron" w:date="2022-03-30T09:51:00Z"/>
          <w:rFonts w:asciiTheme="minorHAnsi" w:eastAsiaTheme="minorEastAsia" w:hAnsiTheme="minorHAnsi" w:cstheme="minorBidi"/>
          <w:smallCaps w:val="0"/>
          <w:noProof/>
          <w:sz w:val="22"/>
          <w:szCs w:val="22"/>
        </w:rPr>
      </w:pPr>
      <w:del w:id="310" w:author="Tom Bergeron" w:date="2022-03-30T09:51:00Z">
        <w:r w:rsidRPr="00E30A95" w:rsidDel="00E30A95">
          <w:rPr>
            <w:noProof/>
            <w:rPrChange w:id="311" w:author="Tom Bergeron" w:date="2022-03-30T09:51:00Z">
              <w:rPr>
                <w:rStyle w:val="Hyperlink"/>
                <w:noProof/>
              </w:rPr>
            </w:rPrChange>
          </w:rPr>
          <w:delText>Browse for Historical Data</w:delText>
        </w:r>
        <w:r w:rsidDel="00E30A95">
          <w:rPr>
            <w:noProof/>
            <w:webHidden/>
          </w:rPr>
          <w:tab/>
        </w:r>
        <w:r w:rsidR="00DF7684" w:rsidDel="00E30A95">
          <w:rPr>
            <w:noProof/>
            <w:webHidden/>
          </w:rPr>
          <w:delText>52</w:delText>
        </w:r>
      </w:del>
    </w:p>
    <w:p w14:paraId="2A5D6064" w14:textId="36D05870" w:rsidR="00C34BA8" w:rsidDel="00E30A95" w:rsidRDefault="00C34BA8">
      <w:pPr>
        <w:pStyle w:val="TOC2"/>
        <w:tabs>
          <w:tab w:val="right" w:leader="dot" w:pos="8900"/>
        </w:tabs>
        <w:rPr>
          <w:del w:id="312" w:author="Tom Bergeron" w:date="2022-03-30T09:51:00Z"/>
          <w:rFonts w:asciiTheme="minorHAnsi" w:eastAsiaTheme="minorEastAsia" w:hAnsiTheme="minorHAnsi" w:cstheme="minorBidi"/>
          <w:smallCaps w:val="0"/>
          <w:noProof/>
          <w:sz w:val="22"/>
          <w:szCs w:val="22"/>
        </w:rPr>
      </w:pPr>
      <w:del w:id="313" w:author="Tom Bergeron" w:date="2022-03-30T09:51:00Z">
        <w:r w:rsidRPr="00E30A95" w:rsidDel="00E30A95">
          <w:rPr>
            <w:noProof/>
            <w:rPrChange w:id="314" w:author="Tom Bergeron" w:date="2022-03-30T09:51:00Z">
              <w:rPr>
                <w:rStyle w:val="Hyperlink"/>
                <w:noProof/>
              </w:rPr>
            </w:rPrChange>
          </w:rPr>
          <w:delText>View Historical Data Over a Network (History Mode)</w:delText>
        </w:r>
        <w:r w:rsidDel="00E30A95">
          <w:rPr>
            <w:noProof/>
            <w:webHidden/>
          </w:rPr>
          <w:tab/>
        </w:r>
        <w:r w:rsidR="00DF7684" w:rsidDel="00E30A95">
          <w:rPr>
            <w:noProof/>
            <w:webHidden/>
          </w:rPr>
          <w:delText>52</w:delText>
        </w:r>
      </w:del>
    </w:p>
    <w:p w14:paraId="5B47B8DD" w14:textId="2AB9C7BE" w:rsidR="00C34BA8" w:rsidDel="00E30A95" w:rsidRDefault="00C34BA8">
      <w:pPr>
        <w:pStyle w:val="TOC2"/>
        <w:tabs>
          <w:tab w:val="right" w:leader="dot" w:pos="8900"/>
        </w:tabs>
        <w:rPr>
          <w:del w:id="315" w:author="Tom Bergeron" w:date="2022-03-30T09:51:00Z"/>
          <w:rFonts w:asciiTheme="minorHAnsi" w:eastAsiaTheme="minorEastAsia" w:hAnsiTheme="minorHAnsi" w:cstheme="minorBidi"/>
          <w:smallCaps w:val="0"/>
          <w:noProof/>
          <w:sz w:val="22"/>
          <w:szCs w:val="22"/>
        </w:rPr>
      </w:pPr>
      <w:del w:id="316" w:author="Tom Bergeron" w:date="2022-03-30T09:51:00Z">
        <w:r w:rsidRPr="00E30A95" w:rsidDel="00E30A95">
          <w:rPr>
            <w:noProof/>
            <w:rPrChange w:id="317" w:author="Tom Bergeron" w:date="2022-03-30T09:51:00Z">
              <w:rPr>
                <w:rStyle w:val="Hyperlink"/>
                <w:noProof/>
              </w:rPr>
            </w:rPrChange>
          </w:rPr>
          <w:delText>Profile Explorer – Virtual Profiling</w:delText>
        </w:r>
        <w:r w:rsidDel="00E30A95">
          <w:rPr>
            <w:noProof/>
            <w:webHidden/>
          </w:rPr>
          <w:tab/>
        </w:r>
        <w:r w:rsidR="00DF7684" w:rsidDel="00E30A95">
          <w:rPr>
            <w:noProof/>
            <w:webHidden/>
          </w:rPr>
          <w:delText>54</w:delText>
        </w:r>
      </w:del>
    </w:p>
    <w:p w14:paraId="698BDCA3" w14:textId="4395C7DB" w:rsidR="00C34BA8" w:rsidDel="00E30A95" w:rsidRDefault="00C34BA8">
      <w:pPr>
        <w:pStyle w:val="TOC2"/>
        <w:tabs>
          <w:tab w:val="right" w:leader="dot" w:pos="8900"/>
        </w:tabs>
        <w:rPr>
          <w:del w:id="318" w:author="Tom Bergeron" w:date="2022-03-30T09:51:00Z"/>
          <w:rFonts w:asciiTheme="minorHAnsi" w:eastAsiaTheme="minorEastAsia" w:hAnsiTheme="minorHAnsi" w:cstheme="minorBidi"/>
          <w:smallCaps w:val="0"/>
          <w:noProof/>
          <w:sz w:val="22"/>
          <w:szCs w:val="22"/>
        </w:rPr>
      </w:pPr>
      <w:del w:id="319" w:author="Tom Bergeron" w:date="2022-03-30T09:51:00Z">
        <w:r w:rsidRPr="00E30A95" w:rsidDel="00E30A95">
          <w:rPr>
            <w:noProof/>
            <w:rPrChange w:id="320" w:author="Tom Bergeron" w:date="2022-03-30T09:51:00Z">
              <w:rPr>
                <w:rStyle w:val="Hyperlink"/>
                <w:noProof/>
              </w:rPr>
            </w:rPrChange>
          </w:rPr>
          <w:delText>Access History Data Backup Files</w:delText>
        </w:r>
        <w:r w:rsidDel="00E30A95">
          <w:rPr>
            <w:noProof/>
            <w:webHidden/>
          </w:rPr>
          <w:tab/>
        </w:r>
        <w:r w:rsidR="00DF7684" w:rsidDel="00E30A95">
          <w:rPr>
            <w:noProof/>
            <w:webHidden/>
          </w:rPr>
          <w:delText>56</w:delText>
        </w:r>
      </w:del>
    </w:p>
    <w:p w14:paraId="359C37B3" w14:textId="65A9EBFA" w:rsidR="00C34BA8" w:rsidDel="00E30A95" w:rsidRDefault="00C34BA8">
      <w:pPr>
        <w:pStyle w:val="TOC2"/>
        <w:tabs>
          <w:tab w:val="right" w:leader="dot" w:pos="8900"/>
        </w:tabs>
        <w:rPr>
          <w:del w:id="321" w:author="Tom Bergeron" w:date="2022-03-30T09:51:00Z"/>
          <w:rFonts w:asciiTheme="minorHAnsi" w:eastAsiaTheme="minorEastAsia" w:hAnsiTheme="minorHAnsi" w:cstheme="minorBidi"/>
          <w:smallCaps w:val="0"/>
          <w:noProof/>
          <w:sz w:val="22"/>
          <w:szCs w:val="22"/>
        </w:rPr>
      </w:pPr>
      <w:del w:id="322" w:author="Tom Bergeron" w:date="2022-03-30T09:51:00Z">
        <w:r w:rsidRPr="00E30A95" w:rsidDel="00E30A95">
          <w:rPr>
            <w:noProof/>
            <w:rPrChange w:id="323" w:author="Tom Bergeron" w:date="2022-03-30T09:51:00Z">
              <w:rPr>
                <w:rStyle w:val="Hyperlink"/>
                <w:noProof/>
              </w:rPr>
            </w:rPrChange>
          </w:rPr>
          <w:delText>Insert Data Files from an Outside Source</w:delText>
        </w:r>
        <w:r w:rsidDel="00E30A95">
          <w:rPr>
            <w:noProof/>
            <w:webHidden/>
          </w:rPr>
          <w:tab/>
        </w:r>
        <w:r w:rsidR="00DF7684" w:rsidDel="00E30A95">
          <w:rPr>
            <w:noProof/>
            <w:webHidden/>
          </w:rPr>
          <w:delText>56</w:delText>
        </w:r>
      </w:del>
    </w:p>
    <w:p w14:paraId="4511A9BD" w14:textId="79DE0FB3" w:rsidR="00C34BA8" w:rsidDel="00E30A95" w:rsidRDefault="00C34BA8">
      <w:pPr>
        <w:pStyle w:val="TOC2"/>
        <w:tabs>
          <w:tab w:val="right" w:leader="dot" w:pos="8900"/>
        </w:tabs>
        <w:rPr>
          <w:del w:id="324" w:author="Tom Bergeron" w:date="2022-03-30T09:51:00Z"/>
          <w:rFonts w:asciiTheme="minorHAnsi" w:eastAsiaTheme="minorEastAsia" w:hAnsiTheme="minorHAnsi" w:cstheme="minorBidi"/>
          <w:smallCaps w:val="0"/>
          <w:noProof/>
          <w:sz w:val="22"/>
          <w:szCs w:val="22"/>
        </w:rPr>
      </w:pPr>
      <w:del w:id="325" w:author="Tom Bergeron" w:date="2022-03-30T09:51:00Z">
        <w:r w:rsidRPr="00E30A95" w:rsidDel="00E30A95">
          <w:rPr>
            <w:noProof/>
            <w:rPrChange w:id="326" w:author="Tom Bergeron" w:date="2022-03-30T09:51:00Z">
              <w:rPr>
                <w:rStyle w:val="Hyperlink"/>
                <w:noProof/>
              </w:rPr>
            </w:rPrChange>
          </w:rPr>
          <w:delText>Rename Profiles</w:delText>
        </w:r>
        <w:r w:rsidDel="00E30A95">
          <w:rPr>
            <w:noProof/>
            <w:webHidden/>
          </w:rPr>
          <w:tab/>
        </w:r>
        <w:r w:rsidR="00DF7684" w:rsidDel="00E30A95">
          <w:rPr>
            <w:noProof/>
            <w:webHidden/>
          </w:rPr>
          <w:delText>56</w:delText>
        </w:r>
      </w:del>
    </w:p>
    <w:p w14:paraId="51A99E16" w14:textId="1572D983" w:rsidR="00C34BA8" w:rsidDel="00E30A95" w:rsidRDefault="00C34BA8">
      <w:pPr>
        <w:pStyle w:val="TOC1"/>
        <w:tabs>
          <w:tab w:val="right" w:leader="dot" w:pos="8900"/>
        </w:tabs>
        <w:rPr>
          <w:del w:id="327" w:author="Tom Bergeron" w:date="2022-03-30T09:51:00Z"/>
          <w:rFonts w:asciiTheme="minorHAnsi" w:eastAsiaTheme="minorEastAsia" w:hAnsiTheme="minorHAnsi" w:cstheme="minorBidi"/>
          <w:b w:val="0"/>
          <w:caps w:val="0"/>
          <w:noProof/>
          <w:sz w:val="22"/>
          <w:szCs w:val="22"/>
        </w:rPr>
      </w:pPr>
      <w:del w:id="328" w:author="Tom Bergeron" w:date="2022-03-30T09:51:00Z">
        <w:r w:rsidRPr="00E30A95" w:rsidDel="00E30A95">
          <w:rPr>
            <w:noProof/>
            <w:rPrChange w:id="329" w:author="Tom Bergeron" w:date="2022-03-30T09:51:00Z">
              <w:rPr>
                <w:rStyle w:val="Hyperlink"/>
                <w:noProof/>
              </w:rPr>
            </w:rPrChange>
          </w:rPr>
          <w:delText>Virtual Profiling</w:delText>
        </w:r>
        <w:r w:rsidDel="00E30A95">
          <w:rPr>
            <w:noProof/>
            <w:webHidden/>
          </w:rPr>
          <w:tab/>
        </w:r>
        <w:r w:rsidR="00DF7684" w:rsidDel="00E30A95">
          <w:rPr>
            <w:noProof/>
            <w:webHidden/>
          </w:rPr>
          <w:delText>57</w:delText>
        </w:r>
      </w:del>
    </w:p>
    <w:p w14:paraId="73229771" w14:textId="60566446" w:rsidR="00C34BA8" w:rsidDel="00E30A95" w:rsidRDefault="00C34BA8">
      <w:pPr>
        <w:pStyle w:val="TOC2"/>
        <w:tabs>
          <w:tab w:val="right" w:leader="dot" w:pos="8900"/>
        </w:tabs>
        <w:rPr>
          <w:del w:id="330" w:author="Tom Bergeron" w:date="2022-03-30T09:51:00Z"/>
          <w:rFonts w:asciiTheme="minorHAnsi" w:eastAsiaTheme="minorEastAsia" w:hAnsiTheme="minorHAnsi" w:cstheme="minorBidi"/>
          <w:smallCaps w:val="0"/>
          <w:noProof/>
          <w:sz w:val="22"/>
          <w:szCs w:val="22"/>
        </w:rPr>
      </w:pPr>
      <w:del w:id="331" w:author="Tom Bergeron" w:date="2022-03-30T09:51:00Z">
        <w:r w:rsidRPr="00E30A95" w:rsidDel="00E30A95">
          <w:rPr>
            <w:noProof/>
            <w:rPrChange w:id="332" w:author="Tom Bergeron" w:date="2022-03-30T09:51:00Z">
              <w:rPr>
                <w:rStyle w:val="Hyperlink"/>
                <w:noProof/>
              </w:rPr>
            </w:rPrChange>
          </w:rPr>
          <w:delText>Get a Valid Baseline Profile</w:delText>
        </w:r>
        <w:r w:rsidDel="00E30A95">
          <w:rPr>
            <w:noProof/>
            <w:webHidden/>
          </w:rPr>
          <w:tab/>
        </w:r>
        <w:r w:rsidR="00DF7684" w:rsidDel="00E30A95">
          <w:rPr>
            <w:noProof/>
            <w:webHidden/>
          </w:rPr>
          <w:delText>57</w:delText>
        </w:r>
      </w:del>
    </w:p>
    <w:p w14:paraId="1118C802" w14:textId="77F17F20" w:rsidR="00C34BA8" w:rsidDel="00E30A95" w:rsidRDefault="00C34BA8">
      <w:pPr>
        <w:pStyle w:val="TOC2"/>
        <w:tabs>
          <w:tab w:val="right" w:leader="dot" w:pos="8900"/>
        </w:tabs>
        <w:rPr>
          <w:del w:id="333" w:author="Tom Bergeron" w:date="2022-03-30T09:51:00Z"/>
          <w:rFonts w:asciiTheme="minorHAnsi" w:eastAsiaTheme="minorEastAsia" w:hAnsiTheme="minorHAnsi" w:cstheme="minorBidi"/>
          <w:smallCaps w:val="0"/>
          <w:noProof/>
          <w:sz w:val="22"/>
          <w:szCs w:val="22"/>
        </w:rPr>
      </w:pPr>
      <w:del w:id="334" w:author="Tom Bergeron" w:date="2022-03-30T09:51:00Z">
        <w:r w:rsidRPr="00E30A95" w:rsidDel="00E30A95">
          <w:rPr>
            <w:noProof/>
            <w:rPrChange w:id="335" w:author="Tom Bergeron" w:date="2022-03-30T09:51:00Z">
              <w:rPr>
                <w:rStyle w:val="Hyperlink"/>
                <w:noProof/>
              </w:rPr>
            </w:rPrChange>
          </w:rPr>
          <w:delText>Create/Load a Virtual Profile</w:delText>
        </w:r>
        <w:r w:rsidDel="00E30A95">
          <w:rPr>
            <w:noProof/>
            <w:webHidden/>
          </w:rPr>
          <w:tab/>
        </w:r>
        <w:r w:rsidR="00DF7684" w:rsidDel="00E30A95">
          <w:rPr>
            <w:noProof/>
            <w:webHidden/>
          </w:rPr>
          <w:delText>58</w:delText>
        </w:r>
      </w:del>
    </w:p>
    <w:p w14:paraId="7EBDB53C" w14:textId="2D746903" w:rsidR="00C34BA8" w:rsidDel="00E30A95" w:rsidRDefault="00C34BA8">
      <w:pPr>
        <w:pStyle w:val="TOC2"/>
        <w:tabs>
          <w:tab w:val="right" w:leader="dot" w:pos="8900"/>
        </w:tabs>
        <w:rPr>
          <w:del w:id="336" w:author="Tom Bergeron" w:date="2022-03-30T09:51:00Z"/>
          <w:rFonts w:asciiTheme="minorHAnsi" w:eastAsiaTheme="minorEastAsia" w:hAnsiTheme="minorHAnsi" w:cstheme="minorBidi"/>
          <w:smallCaps w:val="0"/>
          <w:noProof/>
          <w:sz w:val="22"/>
          <w:szCs w:val="22"/>
        </w:rPr>
      </w:pPr>
      <w:del w:id="337" w:author="Tom Bergeron" w:date="2022-03-30T09:51:00Z">
        <w:r w:rsidRPr="00E30A95" w:rsidDel="00E30A95">
          <w:rPr>
            <w:noProof/>
            <w:rPrChange w:id="338" w:author="Tom Bergeron" w:date="2022-03-30T09:51:00Z">
              <w:rPr>
                <w:rStyle w:val="Hyperlink"/>
                <w:noProof/>
              </w:rPr>
            </w:rPrChange>
          </w:rPr>
          <w:delText>Use the Profile Grouping Utility</w:delText>
        </w:r>
        <w:r w:rsidDel="00E30A95">
          <w:rPr>
            <w:noProof/>
            <w:webHidden/>
          </w:rPr>
          <w:tab/>
        </w:r>
        <w:r w:rsidR="00DF7684" w:rsidDel="00E30A95">
          <w:rPr>
            <w:noProof/>
            <w:webHidden/>
          </w:rPr>
          <w:delText>59</w:delText>
        </w:r>
      </w:del>
    </w:p>
    <w:p w14:paraId="4EDECE0F" w14:textId="04E6D457" w:rsidR="00C34BA8" w:rsidDel="00E30A95" w:rsidRDefault="00C34BA8">
      <w:pPr>
        <w:pStyle w:val="TOC1"/>
        <w:tabs>
          <w:tab w:val="right" w:leader="dot" w:pos="8900"/>
        </w:tabs>
        <w:rPr>
          <w:del w:id="339" w:author="Tom Bergeron" w:date="2022-03-30T09:51:00Z"/>
          <w:rFonts w:asciiTheme="minorHAnsi" w:eastAsiaTheme="minorEastAsia" w:hAnsiTheme="minorHAnsi" w:cstheme="minorBidi"/>
          <w:b w:val="0"/>
          <w:caps w:val="0"/>
          <w:noProof/>
          <w:sz w:val="22"/>
          <w:szCs w:val="22"/>
        </w:rPr>
      </w:pPr>
      <w:del w:id="340" w:author="Tom Bergeron" w:date="2022-03-30T09:51:00Z">
        <w:r w:rsidRPr="00E30A95" w:rsidDel="00E30A95">
          <w:rPr>
            <w:noProof/>
            <w:rPrChange w:id="341" w:author="Tom Bergeron" w:date="2022-03-30T09:51:00Z">
              <w:rPr>
                <w:rStyle w:val="Hyperlink"/>
                <w:noProof/>
              </w:rPr>
            </w:rPrChange>
          </w:rPr>
          <w:delText>Monitor Production In Live Mode</w:delText>
        </w:r>
        <w:r w:rsidDel="00E30A95">
          <w:rPr>
            <w:noProof/>
            <w:webHidden/>
          </w:rPr>
          <w:tab/>
        </w:r>
        <w:r w:rsidR="00DF7684" w:rsidDel="00E30A95">
          <w:rPr>
            <w:noProof/>
            <w:webHidden/>
          </w:rPr>
          <w:delText>64</w:delText>
        </w:r>
      </w:del>
    </w:p>
    <w:p w14:paraId="5493FAAD" w14:textId="2E7EDB32" w:rsidR="00C34BA8" w:rsidDel="00E30A95" w:rsidRDefault="00C34BA8">
      <w:pPr>
        <w:pStyle w:val="TOC2"/>
        <w:tabs>
          <w:tab w:val="right" w:leader="dot" w:pos="8900"/>
        </w:tabs>
        <w:rPr>
          <w:del w:id="342" w:author="Tom Bergeron" w:date="2022-03-30T09:51:00Z"/>
          <w:rFonts w:asciiTheme="minorHAnsi" w:eastAsiaTheme="minorEastAsia" w:hAnsiTheme="minorHAnsi" w:cstheme="minorBidi"/>
          <w:smallCaps w:val="0"/>
          <w:noProof/>
          <w:sz w:val="22"/>
          <w:szCs w:val="22"/>
        </w:rPr>
      </w:pPr>
      <w:del w:id="343" w:author="Tom Bergeron" w:date="2022-03-30T09:51:00Z">
        <w:r w:rsidRPr="00E30A95" w:rsidDel="00E30A95">
          <w:rPr>
            <w:noProof/>
            <w:rPrChange w:id="344" w:author="Tom Bergeron" w:date="2022-03-30T09:51:00Z">
              <w:rPr>
                <w:rStyle w:val="Hyperlink"/>
                <w:noProof/>
              </w:rPr>
            </w:rPrChange>
          </w:rPr>
          <w:delText>Live Mode - General Tab</w:delText>
        </w:r>
        <w:r w:rsidDel="00E30A95">
          <w:rPr>
            <w:noProof/>
            <w:webHidden/>
          </w:rPr>
          <w:tab/>
        </w:r>
        <w:r w:rsidR="00DF7684" w:rsidDel="00E30A95">
          <w:rPr>
            <w:noProof/>
            <w:webHidden/>
          </w:rPr>
          <w:delText>65</w:delText>
        </w:r>
      </w:del>
    </w:p>
    <w:p w14:paraId="4C04A7E6" w14:textId="1D762AD2" w:rsidR="00C34BA8" w:rsidDel="00E30A95" w:rsidRDefault="00C34BA8">
      <w:pPr>
        <w:pStyle w:val="TOC2"/>
        <w:tabs>
          <w:tab w:val="right" w:leader="dot" w:pos="8900"/>
        </w:tabs>
        <w:rPr>
          <w:del w:id="345" w:author="Tom Bergeron" w:date="2022-03-30T09:51:00Z"/>
          <w:rFonts w:asciiTheme="minorHAnsi" w:eastAsiaTheme="minorEastAsia" w:hAnsiTheme="minorHAnsi" w:cstheme="minorBidi"/>
          <w:smallCaps w:val="0"/>
          <w:noProof/>
          <w:sz w:val="22"/>
          <w:szCs w:val="22"/>
        </w:rPr>
      </w:pPr>
      <w:del w:id="346" w:author="Tom Bergeron" w:date="2022-03-30T09:51:00Z">
        <w:r w:rsidRPr="00E30A95" w:rsidDel="00E30A95">
          <w:rPr>
            <w:noProof/>
            <w:rPrChange w:id="347" w:author="Tom Bergeron" w:date="2022-03-30T09:51:00Z">
              <w:rPr>
                <w:rStyle w:val="Hyperlink"/>
                <w:noProof/>
              </w:rPr>
            </w:rPrChange>
          </w:rPr>
          <w:delText>Live Mode - Description Tab</w:delText>
        </w:r>
        <w:r w:rsidDel="00E30A95">
          <w:rPr>
            <w:noProof/>
            <w:webHidden/>
          </w:rPr>
          <w:tab/>
        </w:r>
        <w:r w:rsidR="00DF7684" w:rsidDel="00E30A95">
          <w:rPr>
            <w:noProof/>
            <w:webHidden/>
          </w:rPr>
          <w:delText>68</w:delText>
        </w:r>
      </w:del>
    </w:p>
    <w:p w14:paraId="69A9EF5B" w14:textId="379B2D83" w:rsidR="00C34BA8" w:rsidDel="00E30A95" w:rsidRDefault="00C34BA8">
      <w:pPr>
        <w:pStyle w:val="TOC2"/>
        <w:tabs>
          <w:tab w:val="right" w:leader="dot" w:pos="8900"/>
        </w:tabs>
        <w:rPr>
          <w:del w:id="348" w:author="Tom Bergeron" w:date="2022-03-30T09:51:00Z"/>
          <w:rFonts w:asciiTheme="minorHAnsi" w:eastAsiaTheme="minorEastAsia" w:hAnsiTheme="minorHAnsi" w:cstheme="minorBidi"/>
          <w:smallCaps w:val="0"/>
          <w:noProof/>
          <w:sz w:val="22"/>
          <w:szCs w:val="22"/>
        </w:rPr>
      </w:pPr>
      <w:del w:id="349" w:author="Tom Bergeron" w:date="2022-03-30T09:51:00Z">
        <w:r w:rsidRPr="00E30A95" w:rsidDel="00E30A95">
          <w:rPr>
            <w:noProof/>
            <w:rPrChange w:id="350" w:author="Tom Bergeron" w:date="2022-03-30T09:51:00Z">
              <w:rPr>
                <w:rStyle w:val="Hyperlink"/>
                <w:noProof/>
              </w:rPr>
            </w:rPrChange>
          </w:rPr>
          <w:delText>Verify the Virtual Profile</w:delText>
        </w:r>
        <w:r w:rsidDel="00E30A95">
          <w:rPr>
            <w:noProof/>
            <w:webHidden/>
          </w:rPr>
          <w:tab/>
        </w:r>
        <w:r w:rsidR="00DF7684" w:rsidDel="00E30A95">
          <w:rPr>
            <w:noProof/>
            <w:webHidden/>
          </w:rPr>
          <w:delText>68</w:delText>
        </w:r>
      </w:del>
    </w:p>
    <w:p w14:paraId="375056DE" w14:textId="6DA026C6" w:rsidR="00C34BA8" w:rsidDel="00E30A95" w:rsidRDefault="00C34BA8">
      <w:pPr>
        <w:pStyle w:val="TOC2"/>
        <w:tabs>
          <w:tab w:val="right" w:leader="dot" w:pos="8900"/>
        </w:tabs>
        <w:rPr>
          <w:del w:id="351" w:author="Tom Bergeron" w:date="2022-03-30T09:51:00Z"/>
          <w:rFonts w:asciiTheme="minorHAnsi" w:eastAsiaTheme="minorEastAsia" w:hAnsiTheme="minorHAnsi" w:cstheme="minorBidi"/>
          <w:smallCaps w:val="0"/>
          <w:noProof/>
          <w:sz w:val="22"/>
          <w:szCs w:val="22"/>
        </w:rPr>
      </w:pPr>
      <w:del w:id="352" w:author="Tom Bergeron" w:date="2022-03-30T09:51:00Z">
        <w:r w:rsidRPr="00E30A95" w:rsidDel="00E30A95">
          <w:rPr>
            <w:noProof/>
            <w:rPrChange w:id="353" w:author="Tom Bergeron" w:date="2022-03-30T09:51:00Z">
              <w:rPr>
                <w:rStyle w:val="Hyperlink"/>
                <w:noProof/>
              </w:rPr>
            </w:rPrChange>
          </w:rPr>
          <w:delText>Historical Mode</w:delText>
        </w:r>
        <w:r w:rsidDel="00E30A95">
          <w:rPr>
            <w:noProof/>
            <w:webHidden/>
          </w:rPr>
          <w:tab/>
        </w:r>
        <w:r w:rsidR="00DF7684" w:rsidDel="00E30A95">
          <w:rPr>
            <w:noProof/>
            <w:webHidden/>
          </w:rPr>
          <w:delText>71</w:delText>
        </w:r>
      </w:del>
    </w:p>
    <w:p w14:paraId="20215034" w14:textId="33B24CE5" w:rsidR="00C34BA8" w:rsidDel="00E30A95" w:rsidRDefault="00C34BA8">
      <w:pPr>
        <w:pStyle w:val="TOC2"/>
        <w:tabs>
          <w:tab w:val="right" w:leader="dot" w:pos="8900"/>
        </w:tabs>
        <w:rPr>
          <w:del w:id="354" w:author="Tom Bergeron" w:date="2022-03-30T09:51:00Z"/>
          <w:rFonts w:asciiTheme="minorHAnsi" w:eastAsiaTheme="minorEastAsia" w:hAnsiTheme="minorHAnsi" w:cstheme="minorBidi"/>
          <w:smallCaps w:val="0"/>
          <w:noProof/>
          <w:sz w:val="22"/>
          <w:szCs w:val="22"/>
        </w:rPr>
      </w:pPr>
      <w:del w:id="355" w:author="Tom Bergeron" w:date="2022-03-30T09:51:00Z">
        <w:r w:rsidRPr="00E30A95" w:rsidDel="00E30A95">
          <w:rPr>
            <w:noProof/>
            <w:rPrChange w:id="356" w:author="Tom Bergeron" w:date="2022-03-30T09:51:00Z">
              <w:rPr>
                <w:rStyle w:val="Hyperlink"/>
                <w:noProof/>
              </w:rPr>
            </w:rPrChange>
          </w:rPr>
          <w:delText>Historical Mode - General Tab</w:delText>
        </w:r>
        <w:r w:rsidDel="00E30A95">
          <w:rPr>
            <w:noProof/>
            <w:webHidden/>
          </w:rPr>
          <w:tab/>
        </w:r>
        <w:r w:rsidR="00DF7684" w:rsidDel="00E30A95">
          <w:rPr>
            <w:noProof/>
            <w:webHidden/>
          </w:rPr>
          <w:delText>71</w:delText>
        </w:r>
      </w:del>
    </w:p>
    <w:p w14:paraId="390E8E4B" w14:textId="13BD3EBB" w:rsidR="00C34BA8" w:rsidDel="00E30A95" w:rsidRDefault="00C34BA8">
      <w:pPr>
        <w:pStyle w:val="TOC2"/>
        <w:tabs>
          <w:tab w:val="right" w:leader="dot" w:pos="8900"/>
        </w:tabs>
        <w:rPr>
          <w:del w:id="357" w:author="Tom Bergeron" w:date="2022-03-30T09:51:00Z"/>
          <w:rFonts w:asciiTheme="minorHAnsi" w:eastAsiaTheme="minorEastAsia" w:hAnsiTheme="minorHAnsi" w:cstheme="minorBidi"/>
          <w:smallCaps w:val="0"/>
          <w:noProof/>
          <w:sz w:val="22"/>
          <w:szCs w:val="22"/>
        </w:rPr>
      </w:pPr>
      <w:del w:id="358" w:author="Tom Bergeron" w:date="2022-03-30T09:51:00Z">
        <w:r w:rsidRPr="00E30A95" w:rsidDel="00E30A95">
          <w:rPr>
            <w:noProof/>
            <w:rPrChange w:id="359" w:author="Tom Bergeron" w:date="2022-03-30T09:51:00Z">
              <w:rPr>
                <w:rStyle w:val="Hyperlink"/>
                <w:noProof/>
              </w:rPr>
            </w:rPrChange>
          </w:rPr>
          <w:delText>Historical Mode - Description Tab</w:delText>
        </w:r>
        <w:r w:rsidDel="00E30A95">
          <w:rPr>
            <w:noProof/>
            <w:webHidden/>
          </w:rPr>
          <w:tab/>
        </w:r>
        <w:r w:rsidR="00DF7684" w:rsidDel="00E30A95">
          <w:rPr>
            <w:noProof/>
            <w:webHidden/>
          </w:rPr>
          <w:delText>74</w:delText>
        </w:r>
      </w:del>
    </w:p>
    <w:p w14:paraId="7E759DF2" w14:textId="20183B60" w:rsidR="00C34BA8" w:rsidDel="00E30A95" w:rsidRDefault="00C34BA8">
      <w:pPr>
        <w:pStyle w:val="TOC1"/>
        <w:tabs>
          <w:tab w:val="right" w:leader="dot" w:pos="8900"/>
        </w:tabs>
        <w:rPr>
          <w:del w:id="360" w:author="Tom Bergeron" w:date="2022-03-30T09:51:00Z"/>
          <w:rFonts w:asciiTheme="minorHAnsi" w:eastAsiaTheme="minorEastAsia" w:hAnsiTheme="minorHAnsi" w:cstheme="minorBidi"/>
          <w:b w:val="0"/>
          <w:caps w:val="0"/>
          <w:noProof/>
          <w:sz w:val="22"/>
          <w:szCs w:val="22"/>
        </w:rPr>
      </w:pPr>
      <w:del w:id="361" w:author="Tom Bergeron" w:date="2022-03-30T09:51:00Z">
        <w:r w:rsidRPr="00E30A95" w:rsidDel="00E30A95">
          <w:rPr>
            <w:noProof/>
            <w:rPrChange w:id="362" w:author="Tom Bergeron" w:date="2022-03-30T09:51:00Z">
              <w:rPr>
                <w:rStyle w:val="Hyperlink"/>
                <w:noProof/>
              </w:rPr>
            </w:rPrChange>
          </w:rPr>
          <w:delText>Password Protection</w:delText>
        </w:r>
        <w:r w:rsidDel="00E30A95">
          <w:rPr>
            <w:noProof/>
            <w:webHidden/>
          </w:rPr>
          <w:tab/>
        </w:r>
        <w:r w:rsidR="00DF7684" w:rsidDel="00E30A95">
          <w:rPr>
            <w:noProof/>
            <w:webHidden/>
          </w:rPr>
          <w:delText>75</w:delText>
        </w:r>
      </w:del>
    </w:p>
    <w:p w14:paraId="013950CB" w14:textId="6DFCD550" w:rsidR="00C34BA8" w:rsidDel="00E30A95" w:rsidRDefault="00C34BA8">
      <w:pPr>
        <w:pStyle w:val="TOC1"/>
        <w:tabs>
          <w:tab w:val="right" w:leader="dot" w:pos="8900"/>
        </w:tabs>
        <w:rPr>
          <w:del w:id="363" w:author="Tom Bergeron" w:date="2022-03-30T09:51:00Z"/>
          <w:rFonts w:asciiTheme="minorHAnsi" w:eastAsiaTheme="minorEastAsia" w:hAnsiTheme="minorHAnsi" w:cstheme="minorBidi"/>
          <w:b w:val="0"/>
          <w:caps w:val="0"/>
          <w:noProof/>
          <w:sz w:val="22"/>
          <w:szCs w:val="22"/>
        </w:rPr>
      </w:pPr>
      <w:del w:id="364" w:author="Tom Bergeron" w:date="2022-03-30T09:51:00Z">
        <w:r w:rsidRPr="00E30A95" w:rsidDel="00E30A95">
          <w:rPr>
            <w:noProof/>
            <w:rPrChange w:id="365" w:author="Tom Bergeron" w:date="2022-03-30T09:51:00Z">
              <w:rPr>
                <w:rStyle w:val="Hyperlink"/>
                <w:noProof/>
              </w:rPr>
            </w:rPrChange>
          </w:rPr>
          <w:delText>Printing</w:delText>
        </w:r>
        <w:r w:rsidDel="00E30A95">
          <w:rPr>
            <w:noProof/>
            <w:webHidden/>
          </w:rPr>
          <w:tab/>
        </w:r>
        <w:r w:rsidR="00DF7684" w:rsidDel="00E30A95">
          <w:rPr>
            <w:noProof/>
            <w:webHidden/>
          </w:rPr>
          <w:delText>76</w:delText>
        </w:r>
      </w:del>
    </w:p>
    <w:p w14:paraId="0EDD233D" w14:textId="6B16E885" w:rsidR="00C34BA8" w:rsidDel="00E30A95" w:rsidRDefault="00C34BA8">
      <w:pPr>
        <w:pStyle w:val="TOC2"/>
        <w:tabs>
          <w:tab w:val="right" w:leader="dot" w:pos="8900"/>
        </w:tabs>
        <w:rPr>
          <w:del w:id="366" w:author="Tom Bergeron" w:date="2022-03-30T09:51:00Z"/>
          <w:rFonts w:asciiTheme="minorHAnsi" w:eastAsiaTheme="minorEastAsia" w:hAnsiTheme="minorHAnsi" w:cstheme="minorBidi"/>
          <w:smallCaps w:val="0"/>
          <w:noProof/>
          <w:sz w:val="22"/>
          <w:szCs w:val="22"/>
        </w:rPr>
      </w:pPr>
      <w:del w:id="367" w:author="Tom Bergeron" w:date="2022-03-30T09:51:00Z">
        <w:r w:rsidRPr="00E30A95" w:rsidDel="00E30A95">
          <w:rPr>
            <w:noProof/>
            <w:rPrChange w:id="368" w:author="Tom Bergeron" w:date="2022-03-30T09:51:00Z">
              <w:rPr>
                <w:rStyle w:val="Hyperlink"/>
                <w:noProof/>
              </w:rPr>
            </w:rPrChange>
          </w:rPr>
          <w:delText>Portrait Mode</w:delText>
        </w:r>
        <w:r w:rsidDel="00E30A95">
          <w:rPr>
            <w:noProof/>
            <w:webHidden/>
          </w:rPr>
          <w:tab/>
        </w:r>
        <w:r w:rsidR="00DF7684" w:rsidDel="00E30A95">
          <w:rPr>
            <w:noProof/>
            <w:webHidden/>
          </w:rPr>
          <w:delText>76</w:delText>
        </w:r>
      </w:del>
    </w:p>
    <w:p w14:paraId="549D8412" w14:textId="00E4F7A9" w:rsidR="00C34BA8" w:rsidDel="00E30A95" w:rsidRDefault="00C34BA8">
      <w:pPr>
        <w:pStyle w:val="TOC2"/>
        <w:tabs>
          <w:tab w:val="right" w:leader="dot" w:pos="8900"/>
        </w:tabs>
        <w:rPr>
          <w:del w:id="369" w:author="Tom Bergeron" w:date="2022-03-30T09:51:00Z"/>
          <w:rFonts w:asciiTheme="minorHAnsi" w:eastAsiaTheme="minorEastAsia" w:hAnsiTheme="minorHAnsi" w:cstheme="minorBidi"/>
          <w:smallCaps w:val="0"/>
          <w:noProof/>
          <w:sz w:val="22"/>
          <w:szCs w:val="22"/>
        </w:rPr>
      </w:pPr>
      <w:del w:id="370" w:author="Tom Bergeron" w:date="2022-03-30T09:51:00Z">
        <w:r w:rsidRPr="00E30A95" w:rsidDel="00E30A95">
          <w:rPr>
            <w:noProof/>
            <w:rPrChange w:id="371" w:author="Tom Bergeron" w:date="2022-03-30T09:51:00Z">
              <w:rPr>
                <w:rStyle w:val="Hyperlink"/>
                <w:noProof/>
              </w:rPr>
            </w:rPrChange>
          </w:rPr>
          <w:delText>Landscape Mode</w:delText>
        </w:r>
        <w:r w:rsidDel="00E30A95">
          <w:rPr>
            <w:noProof/>
            <w:webHidden/>
          </w:rPr>
          <w:tab/>
        </w:r>
        <w:r w:rsidR="00DF7684" w:rsidDel="00E30A95">
          <w:rPr>
            <w:noProof/>
            <w:webHidden/>
          </w:rPr>
          <w:delText>77</w:delText>
        </w:r>
      </w:del>
    </w:p>
    <w:p w14:paraId="39E092A0" w14:textId="7635AC92" w:rsidR="00C34BA8" w:rsidDel="00E30A95" w:rsidRDefault="00C34BA8">
      <w:pPr>
        <w:pStyle w:val="TOC1"/>
        <w:tabs>
          <w:tab w:val="right" w:leader="dot" w:pos="8900"/>
        </w:tabs>
        <w:rPr>
          <w:del w:id="372" w:author="Tom Bergeron" w:date="2022-03-30T09:51:00Z"/>
          <w:rFonts w:asciiTheme="minorHAnsi" w:eastAsiaTheme="minorEastAsia" w:hAnsiTheme="minorHAnsi" w:cstheme="minorBidi"/>
          <w:b w:val="0"/>
          <w:caps w:val="0"/>
          <w:noProof/>
          <w:sz w:val="22"/>
          <w:szCs w:val="22"/>
        </w:rPr>
      </w:pPr>
      <w:del w:id="373" w:author="Tom Bergeron" w:date="2022-03-30T09:51:00Z">
        <w:r w:rsidRPr="00E30A95" w:rsidDel="00E30A95">
          <w:rPr>
            <w:noProof/>
            <w:rPrChange w:id="374" w:author="Tom Bergeron" w:date="2022-03-30T09:51:00Z">
              <w:rPr>
                <w:rStyle w:val="Hyperlink"/>
                <w:noProof/>
              </w:rPr>
            </w:rPrChange>
          </w:rPr>
          <w:delText>Write Data to and View Data Over a Network</w:delText>
        </w:r>
        <w:r w:rsidDel="00E30A95">
          <w:rPr>
            <w:noProof/>
            <w:webHidden/>
          </w:rPr>
          <w:tab/>
        </w:r>
        <w:r w:rsidR="00DF7684" w:rsidDel="00E30A95">
          <w:rPr>
            <w:noProof/>
            <w:webHidden/>
          </w:rPr>
          <w:delText>78</w:delText>
        </w:r>
      </w:del>
    </w:p>
    <w:p w14:paraId="7765CB74" w14:textId="5CBBB970" w:rsidR="00C34BA8" w:rsidDel="00E30A95" w:rsidRDefault="00C34BA8">
      <w:pPr>
        <w:pStyle w:val="TOC2"/>
        <w:tabs>
          <w:tab w:val="right" w:leader="dot" w:pos="8900"/>
        </w:tabs>
        <w:rPr>
          <w:del w:id="375" w:author="Tom Bergeron" w:date="2022-03-30T09:51:00Z"/>
          <w:rFonts w:asciiTheme="minorHAnsi" w:eastAsiaTheme="minorEastAsia" w:hAnsiTheme="minorHAnsi" w:cstheme="minorBidi"/>
          <w:smallCaps w:val="0"/>
          <w:noProof/>
          <w:sz w:val="22"/>
          <w:szCs w:val="22"/>
        </w:rPr>
      </w:pPr>
      <w:del w:id="376" w:author="Tom Bergeron" w:date="2022-03-30T09:51:00Z">
        <w:r w:rsidRPr="00E30A95" w:rsidDel="00E30A95">
          <w:rPr>
            <w:noProof/>
            <w:rPrChange w:id="377" w:author="Tom Bergeron" w:date="2022-03-30T09:51:00Z">
              <w:rPr>
                <w:rStyle w:val="Hyperlink"/>
                <w:noProof/>
              </w:rPr>
            </w:rPrChange>
          </w:rPr>
          <w:delText>Write Data to a Network Drive</w:delText>
        </w:r>
        <w:r w:rsidDel="00E30A95">
          <w:rPr>
            <w:noProof/>
            <w:webHidden/>
          </w:rPr>
          <w:tab/>
        </w:r>
        <w:r w:rsidR="00DF7684" w:rsidDel="00E30A95">
          <w:rPr>
            <w:noProof/>
            <w:webHidden/>
          </w:rPr>
          <w:delText>78</w:delText>
        </w:r>
      </w:del>
    </w:p>
    <w:p w14:paraId="173B1E59" w14:textId="6519D5EB" w:rsidR="00C34BA8" w:rsidDel="00E30A95" w:rsidRDefault="00C34BA8">
      <w:pPr>
        <w:pStyle w:val="TOC2"/>
        <w:tabs>
          <w:tab w:val="right" w:leader="dot" w:pos="8900"/>
        </w:tabs>
        <w:rPr>
          <w:del w:id="378" w:author="Tom Bergeron" w:date="2022-03-30T09:51:00Z"/>
          <w:rFonts w:asciiTheme="minorHAnsi" w:eastAsiaTheme="minorEastAsia" w:hAnsiTheme="minorHAnsi" w:cstheme="minorBidi"/>
          <w:smallCaps w:val="0"/>
          <w:noProof/>
          <w:sz w:val="22"/>
          <w:szCs w:val="22"/>
        </w:rPr>
      </w:pPr>
      <w:del w:id="379" w:author="Tom Bergeron" w:date="2022-03-30T09:51:00Z">
        <w:r w:rsidRPr="00E30A95" w:rsidDel="00E30A95">
          <w:rPr>
            <w:noProof/>
            <w:rPrChange w:id="380" w:author="Tom Bergeron" w:date="2022-03-30T09:51:00Z">
              <w:rPr>
                <w:rStyle w:val="Hyperlink"/>
                <w:noProof/>
              </w:rPr>
            </w:rPrChange>
          </w:rPr>
          <w:delText>Viewing Historical Data</w:delText>
        </w:r>
        <w:r w:rsidDel="00E30A95">
          <w:rPr>
            <w:noProof/>
            <w:webHidden/>
          </w:rPr>
          <w:tab/>
        </w:r>
        <w:r w:rsidR="00DF7684" w:rsidDel="00E30A95">
          <w:rPr>
            <w:noProof/>
            <w:webHidden/>
          </w:rPr>
          <w:delText>81</w:delText>
        </w:r>
      </w:del>
    </w:p>
    <w:p w14:paraId="520803E3" w14:textId="64B5C13B" w:rsidR="00C34BA8" w:rsidDel="00E30A95" w:rsidRDefault="00C34BA8">
      <w:pPr>
        <w:pStyle w:val="TOC1"/>
        <w:tabs>
          <w:tab w:val="right" w:leader="dot" w:pos="8900"/>
        </w:tabs>
        <w:rPr>
          <w:del w:id="381" w:author="Tom Bergeron" w:date="2022-03-30T09:51:00Z"/>
          <w:rFonts w:asciiTheme="minorHAnsi" w:eastAsiaTheme="minorEastAsia" w:hAnsiTheme="minorHAnsi" w:cstheme="minorBidi"/>
          <w:b w:val="0"/>
          <w:caps w:val="0"/>
          <w:noProof/>
          <w:sz w:val="22"/>
          <w:szCs w:val="22"/>
        </w:rPr>
      </w:pPr>
      <w:del w:id="382" w:author="Tom Bergeron" w:date="2022-03-30T09:51:00Z">
        <w:r w:rsidRPr="00E30A95" w:rsidDel="00E30A95">
          <w:rPr>
            <w:noProof/>
            <w:rPrChange w:id="383" w:author="Tom Bergeron" w:date="2022-03-30T09:51:00Z">
              <w:rPr>
                <w:rStyle w:val="Hyperlink"/>
                <w:noProof/>
              </w:rPr>
            </w:rPrChange>
          </w:rPr>
          <w:delText>Status Messages and Alarms With the Basic System</w:delText>
        </w:r>
        <w:r w:rsidDel="00E30A95">
          <w:rPr>
            <w:noProof/>
            <w:webHidden/>
          </w:rPr>
          <w:tab/>
        </w:r>
        <w:r w:rsidR="00DF7684" w:rsidDel="00E30A95">
          <w:rPr>
            <w:noProof/>
            <w:webHidden/>
          </w:rPr>
          <w:delText>82</w:delText>
        </w:r>
      </w:del>
    </w:p>
    <w:p w14:paraId="188A0737" w14:textId="294C335D" w:rsidR="00C34BA8" w:rsidDel="00E30A95" w:rsidRDefault="00C34BA8">
      <w:pPr>
        <w:pStyle w:val="TOC2"/>
        <w:tabs>
          <w:tab w:val="right" w:leader="dot" w:pos="8900"/>
        </w:tabs>
        <w:rPr>
          <w:del w:id="384" w:author="Tom Bergeron" w:date="2022-03-30T09:51:00Z"/>
          <w:rFonts w:asciiTheme="minorHAnsi" w:eastAsiaTheme="minorEastAsia" w:hAnsiTheme="minorHAnsi" w:cstheme="minorBidi"/>
          <w:smallCaps w:val="0"/>
          <w:noProof/>
          <w:sz w:val="22"/>
          <w:szCs w:val="22"/>
        </w:rPr>
      </w:pPr>
      <w:del w:id="385" w:author="Tom Bergeron" w:date="2022-03-30T09:51:00Z">
        <w:r w:rsidRPr="00E30A95" w:rsidDel="00E30A95">
          <w:rPr>
            <w:noProof/>
            <w:rPrChange w:id="386" w:author="Tom Bergeron" w:date="2022-03-30T09:51:00Z">
              <w:rPr>
                <w:rStyle w:val="Hyperlink"/>
                <w:noProof/>
              </w:rPr>
            </w:rPrChange>
          </w:rPr>
          <w:delText>Acknowledge Alarms</w:delText>
        </w:r>
        <w:r w:rsidDel="00E30A95">
          <w:rPr>
            <w:noProof/>
            <w:webHidden/>
          </w:rPr>
          <w:tab/>
        </w:r>
        <w:r w:rsidR="00DF7684" w:rsidDel="00E30A95">
          <w:rPr>
            <w:noProof/>
            <w:webHidden/>
          </w:rPr>
          <w:delText>82</w:delText>
        </w:r>
      </w:del>
    </w:p>
    <w:p w14:paraId="0243841A" w14:textId="00BDC560" w:rsidR="00C34BA8" w:rsidDel="00E30A95" w:rsidRDefault="00C34BA8">
      <w:pPr>
        <w:pStyle w:val="TOC2"/>
        <w:tabs>
          <w:tab w:val="right" w:leader="dot" w:pos="8900"/>
        </w:tabs>
        <w:rPr>
          <w:del w:id="387" w:author="Tom Bergeron" w:date="2022-03-30T09:51:00Z"/>
          <w:rFonts w:asciiTheme="minorHAnsi" w:eastAsiaTheme="minorEastAsia" w:hAnsiTheme="minorHAnsi" w:cstheme="minorBidi"/>
          <w:smallCaps w:val="0"/>
          <w:noProof/>
          <w:sz w:val="22"/>
          <w:szCs w:val="22"/>
        </w:rPr>
      </w:pPr>
      <w:del w:id="388" w:author="Tom Bergeron" w:date="2022-03-30T09:51:00Z">
        <w:r w:rsidRPr="00E30A95" w:rsidDel="00E30A95">
          <w:rPr>
            <w:noProof/>
            <w:rPrChange w:id="389" w:author="Tom Bergeron" w:date="2022-03-30T09:51:00Z">
              <w:rPr>
                <w:rStyle w:val="Hyperlink"/>
                <w:noProof/>
              </w:rPr>
            </w:rPrChange>
          </w:rPr>
          <w:delText>Messages During Profiling and Baseline Profiling</w:delText>
        </w:r>
        <w:r w:rsidDel="00E30A95">
          <w:rPr>
            <w:noProof/>
            <w:webHidden/>
          </w:rPr>
          <w:tab/>
        </w:r>
        <w:r w:rsidR="00DF7684" w:rsidDel="00E30A95">
          <w:rPr>
            <w:noProof/>
            <w:webHidden/>
          </w:rPr>
          <w:delText>83</w:delText>
        </w:r>
      </w:del>
    </w:p>
    <w:p w14:paraId="732F98FB" w14:textId="52F0658D" w:rsidR="00C34BA8" w:rsidDel="00E30A95" w:rsidRDefault="00C34BA8">
      <w:pPr>
        <w:pStyle w:val="TOC2"/>
        <w:tabs>
          <w:tab w:val="right" w:leader="dot" w:pos="8900"/>
        </w:tabs>
        <w:rPr>
          <w:del w:id="390" w:author="Tom Bergeron" w:date="2022-03-30T09:51:00Z"/>
          <w:rFonts w:asciiTheme="minorHAnsi" w:eastAsiaTheme="minorEastAsia" w:hAnsiTheme="minorHAnsi" w:cstheme="minorBidi"/>
          <w:smallCaps w:val="0"/>
          <w:noProof/>
          <w:sz w:val="22"/>
          <w:szCs w:val="22"/>
        </w:rPr>
      </w:pPr>
      <w:del w:id="391" w:author="Tom Bergeron" w:date="2022-03-30T09:51:00Z">
        <w:r w:rsidRPr="00E30A95" w:rsidDel="00E30A95">
          <w:rPr>
            <w:noProof/>
            <w:rPrChange w:id="392" w:author="Tom Bergeron" w:date="2022-03-30T09:51:00Z">
              <w:rPr>
                <w:rStyle w:val="Hyperlink"/>
                <w:noProof/>
              </w:rPr>
            </w:rPrChange>
          </w:rPr>
          <w:delText>System Messages and Alarms</w:delText>
        </w:r>
        <w:r w:rsidDel="00E30A95">
          <w:rPr>
            <w:noProof/>
            <w:webHidden/>
          </w:rPr>
          <w:tab/>
        </w:r>
        <w:r w:rsidR="00DF7684" w:rsidDel="00E30A95">
          <w:rPr>
            <w:noProof/>
            <w:webHidden/>
          </w:rPr>
          <w:delText>83</w:delText>
        </w:r>
      </w:del>
    </w:p>
    <w:p w14:paraId="040CD697" w14:textId="6BED1997" w:rsidR="00C34BA8" w:rsidDel="00E30A95" w:rsidRDefault="00C34BA8">
      <w:pPr>
        <w:pStyle w:val="TOC2"/>
        <w:tabs>
          <w:tab w:val="right" w:leader="dot" w:pos="8900"/>
        </w:tabs>
        <w:rPr>
          <w:del w:id="393" w:author="Tom Bergeron" w:date="2022-03-30T09:51:00Z"/>
          <w:rFonts w:asciiTheme="minorHAnsi" w:eastAsiaTheme="minorEastAsia" w:hAnsiTheme="minorHAnsi" w:cstheme="minorBidi"/>
          <w:smallCaps w:val="0"/>
          <w:noProof/>
          <w:sz w:val="22"/>
          <w:szCs w:val="22"/>
        </w:rPr>
      </w:pPr>
      <w:del w:id="394" w:author="Tom Bergeron" w:date="2022-03-30T09:51:00Z">
        <w:r w:rsidRPr="00E30A95" w:rsidDel="00E30A95">
          <w:rPr>
            <w:noProof/>
            <w:rPrChange w:id="395" w:author="Tom Bergeron" w:date="2022-03-30T09:51:00Z">
              <w:rPr>
                <w:rStyle w:val="Hyperlink"/>
                <w:noProof/>
              </w:rPr>
            </w:rPrChange>
          </w:rPr>
          <w:delText>Alarms and Messages During Virtual Profiling</w:delText>
        </w:r>
        <w:r w:rsidDel="00E30A95">
          <w:rPr>
            <w:noProof/>
            <w:webHidden/>
          </w:rPr>
          <w:tab/>
        </w:r>
        <w:r w:rsidR="00DF7684" w:rsidDel="00E30A95">
          <w:rPr>
            <w:noProof/>
            <w:webHidden/>
          </w:rPr>
          <w:delText>84</w:delText>
        </w:r>
      </w:del>
    </w:p>
    <w:p w14:paraId="7B911D91" w14:textId="6FBA962F" w:rsidR="00C34BA8" w:rsidDel="00E30A95" w:rsidRDefault="00C34BA8">
      <w:pPr>
        <w:pStyle w:val="TOC2"/>
        <w:tabs>
          <w:tab w:val="right" w:leader="dot" w:pos="8900"/>
        </w:tabs>
        <w:rPr>
          <w:del w:id="396" w:author="Tom Bergeron" w:date="2022-03-30T09:51:00Z"/>
          <w:rFonts w:asciiTheme="minorHAnsi" w:eastAsiaTheme="minorEastAsia" w:hAnsiTheme="minorHAnsi" w:cstheme="minorBidi"/>
          <w:smallCaps w:val="0"/>
          <w:noProof/>
          <w:sz w:val="22"/>
          <w:szCs w:val="22"/>
        </w:rPr>
      </w:pPr>
      <w:del w:id="397" w:author="Tom Bergeron" w:date="2022-03-30T09:51:00Z">
        <w:r w:rsidRPr="00E30A95" w:rsidDel="00E30A95">
          <w:rPr>
            <w:noProof/>
            <w:rPrChange w:id="398" w:author="Tom Bergeron" w:date="2022-03-30T09:51:00Z">
              <w:rPr>
                <w:rStyle w:val="Hyperlink"/>
                <w:noProof/>
              </w:rPr>
            </w:rPrChange>
          </w:rPr>
          <w:delText>eTPU Communication</w:delText>
        </w:r>
        <w:r w:rsidDel="00E30A95">
          <w:rPr>
            <w:noProof/>
            <w:webHidden/>
          </w:rPr>
          <w:tab/>
        </w:r>
        <w:r w:rsidR="00DF7684" w:rsidDel="00E30A95">
          <w:rPr>
            <w:noProof/>
            <w:webHidden/>
          </w:rPr>
          <w:delText>85</w:delText>
        </w:r>
      </w:del>
    </w:p>
    <w:p w14:paraId="09284528" w14:textId="16A5C5FA" w:rsidR="00C34BA8" w:rsidDel="00E30A95" w:rsidRDefault="00C34BA8">
      <w:pPr>
        <w:pStyle w:val="TOC2"/>
        <w:tabs>
          <w:tab w:val="right" w:leader="dot" w:pos="8900"/>
        </w:tabs>
        <w:rPr>
          <w:del w:id="399" w:author="Tom Bergeron" w:date="2022-03-30T09:51:00Z"/>
          <w:rFonts w:asciiTheme="minorHAnsi" w:eastAsiaTheme="minorEastAsia" w:hAnsiTheme="minorHAnsi" w:cstheme="minorBidi"/>
          <w:smallCaps w:val="0"/>
          <w:noProof/>
          <w:sz w:val="22"/>
          <w:szCs w:val="22"/>
        </w:rPr>
      </w:pPr>
      <w:del w:id="400" w:author="Tom Bergeron" w:date="2022-03-30T09:51:00Z">
        <w:r w:rsidRPr="00E30A95" w:rsidDel="00E30A95">
          <w:rPr>
            <w:noProof/>
            <w:rPrChange w:id="401" w:author="Tom Bergeron" w:date="2022-03-30T09:51:00Z">
              <w:rPr>
                <w:rStyle w:val="Hyperlink"/>
                <w:noProof/>
              </w:rPr>
            </w:rPrChange>
          </w:rPr>
          <w:delText>Alarm#16 – Maximum allowable back-to-back boards has been exceeded</w:delText>
        </w:r>
        <w:r w:rsidDel="00E30A95">
          <w:rPr>
            <w:noProof/>
            <w:webHidden/>
          </w:rPr>
          <w:tab/>
        </w:r>
        <w:r w:rsidR="00DF7684" w:rsidDel="00E30A95">
          <w:rPr>
            <w:noProof/>
            <w:webHidden/>
          </w:rPr>
          <w:delText>85</w:delText>
        </w:r>
      </w:del>
    </w:p>
    <w:p w14:paraId="68F1BE36" w14:textId="2A8A3F7B" w:rsidR="00C34BA8" w:rsidDel="00E30A95" w:rsidRDefault="00C34BA8">
      <w:pPr>
        <w:pStyle w:val="TOC1"/>
        <w:tabs>
          <w:tab w:val="right" w:leader="dot" w:pos="8900"/>
        </w:tabs>
        <w:rPr>
          <w:del w:id="402" w:author="Tom Bergeron" w:date="2022-03-30T09:51:00Z"/>
          <w:rFonts w:asciiTheme="minorHAnsi" w:eastAsiaTheme="minorEastAsia" w:hAnsiTheme="minorHAnsi" w:cstheme="minorBidi"/>
          <w:b w:val="0"/>
          <w:caps w:val="0"/>
          <w:noProof/>
          <w:sz w:val="22"/>
          <w:szCs w:val="22"/>
        </w:rPr>
      </w:pPr>
      <w:del w:id="403" w:author="Tom Bergeron" w:date="2022-03-30T09:51:00Z">
        <w:r w:rsidRPr="00E30A95" w:rsidDel="00E30A95">
          <w:rPr>
            <w:noProof/>
            <w:rPrChange w:id="404" w:author="Tom Bergeron" w:date="2022-03-30T09:51:00Z">
              <w:rPr>
                <w:rStyle w:val="Hyperlink"/>
                <w:noProof/>
              </w:rPr>
            </w:rPrChange>
          </w:rPr>
          <w:delText>Communicate with Oven Controllers</w:delText>
        </w:r>
        <w:r w:rsidDel="00E30A95">
          <w:rPr>
            <w:noProof/>
            <w:webHidden/>
          </w:rPr>
          <w:tab/>
        </w:r>
        <w:r w:rsidR="00DF7684" w:rsidDel="00E30A95">
          <w:rPr>
            <w:noProof/>
            <w:webHidden/>
          </w:rPr>
          <w:delText>87</w:delText>
        </w:r>
      </w:del>
    </w:p>
    <w:p w14:paraId="1D1AFDAD" w14:textId="4BE5CCE6" w:rsidR="00C34BA8" w:rsidDel="00E30A95" w:rsidRDefault="00C34BA8">
      <w:pPr>
        <w:pStyle w:val="TOC2"/>
        <w:tabs>
          <w:tab w:val="right" w:leader="dot" w:pos="8900"/>
        </w:tabs>
        <w:rPr>
          <w:del w:id="405" w:author="Tom Bergeron" w:date="2022-03-30T09:51:00Z"/>
          <w:rFonts w:asciiTheme="minorHAnsi" w:eastAsiaTheme="minorEastAsia" w:hAnsiTheme="minorHAnsi" w:cstheme="minorBidi"/>
          <w:smallCaps w:val="0"/>
          <w:noProof/>
          <w:sz w:val="22"/>
          <w:szCs w:val="22"/>
        </w:rPr>
      </w:pPr>
      <w:del w:id="406" w:author="Tom Bergeron" w:date="2022-03-30T09:51:00Z">
        <w:r w:rsidRPr="00E30A95" w:rsidDel="00E30A95">
          <w:rPr>
            <w:noProof/>
            <w:rPrChange w:id="407" w:author="Tom Bergeron" w:date="2022-03-30T09:51:00Z">
              <w:rPr>
                <w:rStyle w:val="Hyperlink"/>
                <w:noProof/>
              </w:rPr>
            </w:rPrChange>
          </w:rPr>
          <w:delText>Confirm Oven Communications</w:delText>
        </w:r>
        <w:r w:rsidDel="00E30A95">
          <w:rPr>
            <w:noProof/>
            <w:webHidden/>
          </w:rPr>
          <w:tab/>
        </w:r>
        <w:r w:rsidR="00DF7684" w:rsidDel="00E30A95">
          <w:rPr>
            <w:noProof/>
            <w:webHidden/>
          </w:rPr>
          <w:delText>88</w:delText>
        </w:r>
      </w:del>
    </w:p>
    <w:p w14:paraId="2F82AA71" w14:textId="2723CAF9" w:rsidR="00C34BA8" w:rsidDel="00E30A95" w:rsidRDefault="00C34BA8">
      <w:pPr>
        <w:pStyle w:val="TOC2"/>
        <w:tabs>
          <w:tab w:val="right" w:leader="dot" w:pos="8900"/>
        </w:tabs>
        <w:rPr>
          <w:del w:id="408" w:author="Tom Bergeron" w:date="2022-03-30T09:51:00Z"/>
          <w:rFonts w:asciiTheme="minorHAnsi" w:eastAsiaTheme="minorEastAsia" w:hAnsiTheme="minorHAnsi" w:cstheme="minorBidi"/>
          <w:smallCaps w:val="0"/>
          <w:noProof/>
          <w:sz w:val="22"/>
          <w:szCs w:val="22"/>
        </w:rPr>
      </w:pPr>
      <w:del w:id="409" w:author="Tom Bergeron" w:date="2022-03-30T09:51:00Z">
        <w:r w:rsidRPr="00E30A95" w:rsidDel="00E30A95">
          <w:rPr>
            <w:noProof/>
            <w:rPrChange w:id="410" w:author="Tom Bergeron" w:date="2022-03-30T09:51:00Z">
              <w:rPr>
                <w:rStyle w:val="Hyperlink"/>
                <w:noProof/>
              </w:rPr>
            </w:rPrChange>
          </w:rPr>
          <w:delText>Configure Software for Oven Communication</w:delText>
        </w:r>
        <w:r w:rsidDel="00E30A95">
          <w:rPr>
            <w:noProof/>
            <w:webHidden/>
          </w:rPr>
          <w:tab/>
        </w:r>
        <w:r w:rsidR="00DF7684" w:rsidDel="00E30A95">
          <w:rPr>
            <w:noProof/>
            <w:webHidden/>
          </w:rPr>
          <w:delText>88</w:delText>
        </w:r>
      </w:del>
    </w:p>
    <w:p w14:paraId="42D18DAA" w14:textId="2DF23BB2" w:rsidR="00C34BA8" w:rsidDel="00E30A95" w:rsidRDefault="00C34BA8">
      <w:pPr>
        <w:pStyle w:val="TOC2"/>
        <w:tabs>
          <w:tab w:val="right" w:leader="dot" w:pos="8900"/>
        </w:tabs>
        <w:rPr>
          <w:del w:id="411" w:author="Tom Bergeron" w:date="2022-03-30T09:51:00Z"/>
          <w:rFonts w:asciiTheme="minorHAnsi" w:eastAsiaTheme="minorEastAsia" w:hAnsiTheme="minorHAnsi" w:cstheme="minorBidi"/>
          <w:smallCaps w:val="0"/>
          <w:noProof/>
          <w:sz w:val="22"/>
          <w:szCs w:val="22"/>
        </w:rPr>
      </w:pPr>
      <w:del w:id="412" w:author="Tom Bergeron" w:date="2022-03-30T09:51:00Z">
        <w:r w:rsidRPr="00E30A95" w:rsidDel="00E30A95">
          <w:rPr>
            <w:noProof/>
            <w:rPrChange w:id="413" w:author="Tom Bergeron" w:date="2022-03-30T09:51:00Z">
              <w:rPr>
                <w:rStyle w:val="Hyperlink"/>
                <w:noProof/>
              </w:rPr>
            </w:rPrChange>
          </w:rPr>
          <w:delText>Use a Base Oven Recipe With Oven Communication</w:delText>
        </w:r>
        <w:r w:rsidDel="00E30A95">
          <w:rPr>
            <w:noProof/>
            <w:webHidden/>
          </w:rPr>
          <w:tab/>
        </w:r>
        <w:r w:rsidR="00DF7684" w:rsidDel="00E30A95">
          <w:rPr>
            <w:noProof/>
            <w:webHidden/>
          </w:rPr>
          <w:delText>89</w:delText>
        </w:r>
      </w:del>
    </w:p>
    <w:p w14:paraId="7C3479B6" w14:textId="5DBF8E55" w:rsidR="00C34BA8" w:rsidDel="00E30A95" w:rsidRDefault="00C34BA8">
      <w:pPr>
        <w:pStyle w:val="TOC2"/>
        <w:tabs>
          <w:tab w:val="right" w:leader="dot" w:pos="8900"/>
        </w:tabs>
        <w:rPr>
          <w:del w:id="414" w:author="Tom Bergeron" w:date="2022-03-30T09:51:00Z"/>
          <w:rFonts w:asciiTheme="minorHAnsi" w:eastAsiaTheme="minorEastAsia" w:hAnsiTheme="minorHAnsi" w:cstheme="minorBidi"/>
          <w:smallCaps w:val="0"/>
          <w:noProof/>
          <w:sz w:val="22"/>
          <w:szCs w:val="22"/>
        </w:rPr>
      </w:pPr>
      <w:del w:id="415" w:author="Tom Bergeron" w:date="2022-03-30T09:51:00Z">
        <w:r w:rsidRPr="00E30A95" w:rsidDel="00E30A95">
          <w:rPr>
            <w:noProof/>
            <w:rPrChange w:id="416" w:author="Tom Bergeron" w:date="2022-03-30T09:51:00Z">
              <w:rPr>
                <w:rStyle w:val="Hyperlink"/>
                <w:noProof/>
              </w:rPr>
            </w:rPrChange>
          </w:rPr>
          <w:delText>Run a Profile Using Oven Communication</w:delText>
        </w:r>
        <w:r w:rsidDel="00E30A95">
          <w:rPr>
            <w:noProof/>
            <w:webHidden/>
          </w:rPr>
          <w:tab/>
        </w:r>
        <w:r w:rsidR="00DF7684" w:rsidDel="00E30A95">
          <w:rPr>
            <w:noProof/>
            <w:webHidden/>
          </w:rPr>
          <w:delText>90</w:delText>
        </w:r>
      </w:del>
    </w:p>
    <w:p w14:paraId="042E3BD9" w14:textId="7762536E" w:rsidR="00C34BA8" w:rsidDel="00E30A95" w:rsidRDefault="00C34BA8">
      <w:pPr>
        <w:pStyle w:val="TOC2"/>
        <w:tabs>
          <w:tab w:val="right" w:leader="dot" w:pos="8900"/>
        </w:tabs>
        <w:rPr>
          <w:del w:id="417" w:author="Tom Bergeron" w:date="2022-03-30T09:51:00Z"/>
          <w:rFonts w:asciiTheme="minorHAnsi" w:eastAsiaTheme="minorEastAsia" w:hAnsiTheme="minorHAnsi" w:cstheme="minorBidi"/>
          <w:smallCaps w:val="0"/>
          <w:noProof/>
          <w:sz w:val="22"/>
          <w:szCs w:val="22"/>
        </w:rPr>
      </w:pPr>
      <w:del w:id="418" w:author="Tom Bergeron" w:date="2022-03-30T09:51:00Z">
        <w:r w:rsidRPr="00E30A95" w:rsidDel="00E30A95">
          <w:rPr>
            <w:noProof/>
            <w:rPrChange w:id="419" w:author="Tom Bergeron" w:date="2022-03-30T09:51:00Z">
              <w:rPr>
                <w:rStyle w:val="Hyperlink"/>
                <w:noProof/>
              </w:rPr>
            </w:rPrChange>
          </w:rPr>
          <w:delText>Start a Virtual Profile With Oven Communication</w:delText>
        </w:r>
        <w:r w:rsidDel="00E30A95">
          <w:rPr>
            <w:noProof/>
            <w:webHidden/>
          </w:rPr>
          <w:tab/>
        </w:r>
        <w:r w:rsidR="00DF7684" w:rsidDel="00E30A95">
          <w:rPr>
            <w:noProof/>
            <w:webHidden/>
          </w:rPr>
          <w:delText>92</w:delText>
        </w:r>
      </w:del>
    </w:p>
    <w:p w14:paraId="7CBAA9B4" w14:textId="2746071B" w:rsidR="00C34BA8" w:rsidDel="00E30A95" w:rsidRDefault="00C34BA8">
      <w:pPr>
        <w:pStyle w:val="TOC2"/>
        <w:tabs>
          <w:tab w:val="right" w:leader="dot" w:pos="8900"/>
        </w:tabs>
        <w:rPr>
          <w:del w:id="420" w:author="Tom Bergeron" w:date="2022-03-30T09:51:00Z"/>
          <w:rFonts w:asciiTheme="minorHAnsi" w:eastAsiaTheme="minorEastAsia" w:hAnsiTheme="minorHAnsi" w:cstheme="minorBidi"/>
          <w:smallCaps w:val="0"/>
          <w:noProof/>
          <w:sz w:val="22"/>
          <w:szCs w:val="22"/>
        </w:rPr>
      </w:pPr>
      <w:del w:id="421" w:author="Tom Bergeron" w:date="2022-03-30T09:51:00Z">
        <w:r w:rsidRPr="00E30A95" w:rsidDel="00E30A95">
          <w:rPr>
            <w:noProof/>
            <w:rPrChange w:id="422" w:author="Tom Bergeron" w:date="2022-03-30T09:51:00Z">
              <w:rPr>
                <w:rStyle w:val="Hyperlink"/>
                <w:noProof/>
              </w:rPr>
            </w:rPrChange>
          </w:rPr>
          <w:delText>Base Oven Recipe Automatic Verification</w:delText>
        </w:r>
        <w:r w:rsidDel="00E30A95">
          <w:rPr>
            <w:noProof/>
            <w:webHidden/>
          </w:rPr>
          <w:tab/>
        </w:r>
        <w:r w:rsidR="00DF7684" w:rsidDel="00E30A95">
          <w:rPr>
            <w:noProof/>
            <w:webHidden/>
          </w:rPr>
          <w:delText>93</w:delText>
        </w:r>
      </w:del>
    </w:p>
    <w:p w14:paraId="200D4F3C" w14:textId="1A9E80C8" w:rsidR="00C34BA8" w:rsidDel="00E30A95" w:rsidRDefault="00C34BA8">
      <w:pPr>
        <w:pStyle w:val="TOC1"/>
        <w:tabs>
          <w:tab w:val="right" w:leader="dot" w:pos="8900"/>
        </w:tabs>
        <w:rPr>
          <w:del w:id="423" w:author="Tom Bergeron" w:date="2022-03-30T09:51:00Z"/>
          <w:rFonts w:asciiTheme="minorHAnsi" w:eastAsiaTheme="minorEastAsia" w:hAnsiTheme="minorHAnsi" w:cstheme="minorBidi"/>
          <w:b w:val="0"/>
          <w:caps w:val="0"/>
          <w:noProof/>
          <w:sz w:val="22"/>
          <w:szCs w:val="22"/>
        </w:rPr>
      </w:pPr>
      <w:del w:id="424" w:author="Tom Bergeron" w:date="2022-03-30T09:51:00Z">
        <w:r w:rsidRPr="00E30A95" w:rsidDel="00E30A95">
          <w:rPr>
            <w:noProof/>
            <w:rPrChange w:id="425" w:author="Tom Bergeron" w:date="2022-03-30T09:51:00Z">
              <w:rPr>
                <w:rStyle w:val="Hyperlink"/>
                <w:noProof/>
              </w:rPr>
            </w:rPrChange>
          </w:rPr>
          <w:delText>Run the Software Without the Board Sensor</w:delText>
        </w:r>
        <w:r w:rsidDel="00E30A95">
          <w:rPr>
            <w:noProof/>
            <w:webHidden/>
          </w:rPr>
          <w:tab/>
        </w:r>
        <w:r w:rsidR="00DF7684" w:rsidDel="00E30A95">
          <w:rPr>
            <w:noProof/>
            <w:webHidden/>
          </w:rPr>
          <w:delText>94</w:delText>
        </w:r>
      </w:del>
    </w:p>
    <w:p w14:paraId="39A5798E" w14:textId="5D1A9BCB" w:rsidR="00C34BA8" w:rsidDel="00E30A95" w:rsidRDefault="00C34BA8">
      <w:pPr>
        <w:pStyle w:val="TOC1"/>
        <w:tabs>
          <w:tab w:val="right" w:leader="dot" w:pos="8900"/>
        </w:tabs>
        <w:rPr>
          <w:del w:id="426" w:author="Tom Bergeron" w:date="2022-03-30T09:51:00Z"/>
          <w:rFonts w:asciiTheme="minorHAnsi" w:eastAsiaTheme="minorEastAsia" w:hAnsiTheme="minorHAnsi" w:cstheme="minorBidi"/>
          <w:b w:val="0"/>
          <w:caps w:val="0"/>
          <w:noProof/>
          <w:sz w:val="22"/>
          <w:szCs w:val="22"/>
        </w:rPr>
      </w:pPr>
      <w:del w:id="427" w:author="Tom Bergeron" w:date="2022-03-30T09:51:00Z">
        <w:r w:rsidRPr="00E30A95" w:rsidDel="00E30A95">
          <w:rPr>
            <w:noProof/>
            <w:rPrChange w:id="428" w:author="Tom Bergeron" w:date="2022-03-30T09:51:00Z">
              <w:rPr>
                <w:rStyle w:val="Hyperlink"/>
                <w:noProof/>
              </w:rPr>
            </w:rPrChange>
          </w:rPr>
          <w:delText>Dual Lane Systems And Functionality</w:delText>
        </w:r>
        <w:r w:rsidDel="00E30A95">
          <w:rPr>
            <w:noProof/>
            <w:webHidden/>
          </w:rPr>
          <w:tab/>
        </w:r>
        <w:r w:rsidR="00DF7684" w:rsidDel="00E30A95">
          <w:rPr>
            <w:noProof/>
            <w:webHidden/>
          </w:rPr>
          <w:delText>95</w:delText>
        </w:r>
      </w:del>
    </w:p>
    <w:p w14:paraId="1C34FE60" w14:textId="669A899C" w:rsidR="00C34BA8" w:rsidDel="00E30A95" w:rsidRDefault="00C34BA8">
      <w:pPr>
        <w:pStyle w:val="TOC2"/>
        <w:tabs>
          <w:tab w:val="right" w:leader="dot" w:pos="8900"/>
        </w:tabs>
        <w:rPr>
          <w:del w:id="429" w:author="Tom Bergeron" w:date="2022-03-30T09:51:00Z"/>
          <w:rFonts w:asciiTheme="minorHAnsi" w:eastAsiaTheme="minorEastAsia" w:hAnsiTheme="minorHAnsi" w:cstheme="minorBidi"/>
          <w:smallCaps w:val="0"/>
          <w:noProof/>
          <w:sz w:val="22"/>
          <w:szCs w:val="22"/>
        </w:rPr>
      </w:pPr>
      <w:del w:id="430" w:author="Tom Bergeron" w:date="2022-03-30T09:51:00Z">
        <w:r w:rsidRPr="00E30A95" w:rsidDel="00E30A95">
          <w:rPr>
            <w:noProof/>
            <w:rPrChange w:id="431" w:author="Tom Bergeron" w:date="2022-03-30T09:51:00Z">
              <w:rPr>
                <w:rStyle w:val="Hyperlink"/>
                <w:noProof/>
              </w:rPr>
            </w:rPrChange>
          </w:rPr>
          <w:delText>Dual Lane Dual Systems</w:delText>
        </w:r>
        <w:r w:rsidDel="00E30A95">
          <w:rPr>
            <w:noProof/>
            <w:webHidden/>
          </w:rPr>
          <w:tab/>
        </w:r>
        <w:r w:rsidR="00DF7684" w:rsidDel="00E30A95">
          <w:rPr>
            <w:noProof/>
            <w:webHidden/>
          </w:rPr>
          <w:delText>95</w:delText>
        </w:r>
      </w:del>
    </w:p>
    <w:p w14:paraId="380F6EC9" w14:textId="2521F6EF" w:rsidR="00C34BA8" w:rsidDel="00E30A95" w:rsidRDefault="00C34BA8">
      <w:pPr>
        <w:pStyle w:val="TOC2"/>
        <w:tabs>
          <w:tab w:val="right" w:leader="dot" w:pos="8900"/>
        </w:tabs>
        <w:rPr>
          <w:del w:id="432" w:author="Tom Bergeron" w:date="2022-03-30T09:51:00Z"/>
          <w:rFonts w:asciiTheme="minorHAnsi" w:eastAsiaTheme="minorEastAsia" w:hAnsiTheme="minorHAnsi" w:cstheme="minorBidi"/>
          <w:smallCaps w:val="0"/>
          <w:noProof/>
          <w:sz w:val="22"/>
          <w:szCs w:val="22"/>
        </w:rPr>
      </w:pPr>
      <w:del w:id="433" w:author="Tom Bergeron" w:date="2022-03-30T09:51:00Z">
        <w:r w:rsidRPr="00E30A95" w:rsidDel="00E30A95">
          <w:rPr>
            <w:noProof/>
            <w:rPrChange w:id="434" w:author="Tom Bergeron" w:date="2022-03-30T09:51:00Z">
              <w:rPr>
                <w:rStyle w:val="Hyperlink"/>
                <w:noProof/>
              </w:rPr>
            </w:rPrChange>
          </w:rPr>
          <w:delText>Dual Lane Single Systems</w:delText>
        </w:r>
        <w:r w:rsidDel="00E30A95">
          <w:rPr>
            <w:noProof/>
            <w:webHidden/>
          </w:rPr>
          <w:tab/>
        </w:r>
        <w:r w:rsidR="00DF7684" w:rsidDel="00E30A95">
          <w:rPr>
            <w:noProof/>
            <w:webHidden/>
          </w:rPr>
          <w:delText>96</w:delText>
        </w:r>
      </w:del>
    </w:p>
    <w:p w14:paraId="4319DA8E" w14:textId="220874DB" w:rsidR="00C34BA8" w:rsidDel="00E30A95" w:rsidRDefault="00C34BA8">
      <w:pPr>
        <w:pStyle w:val="TOC2"/>
        <w:tabs>
          <w:tab w:val="right" w:leader="dot" w:pos="8900"/>
        </w:tabs>
        <w:rPr>
          <w:del w:id="435" w:author="Tom Bergeron" w:date="2022-03-30T09:51:00Z"/>
          <w:rFonts w:asciiTheme="minorHAnsi" w:eastAsiaTheme="minorEastAsia" w:hAnsiTheme="minorHAnsi" w:cstheme="minorBidi"/>
          <w:smallCaps w:val="0"/>
          <w:noProof/>
          <w:sz w:val="22"/>
          <w:szCs w:val="22"/>
        </w:rPr>
      </w:pPr>
      <w:del w:id="436" w:author="Tom Bergeron" w:date="2022-03-30T09:51:00Z">
        <w:r w:rsidRPr="00E30A95" w:rsidDel="00E30A95">
          <w:rPr>
            <w:noProof/>
            <w:rPrChange w:id="437" w:author="Tom Bergeron" w:date="2022-03-30T09:51:00Z">
              <w:rPr>
                <w:rStyle w:val="Hyperlink"/>
                <w:noProof/>
              </w:rPr>
            </w:rPrChange>
          </w:rPr>
          <w:delText>Configure Dual Lane Systems</w:delText>
        </w:r>
        <w:r w:rsidDel="00E30A95">
          <w:rPr>
            <w:noProof/>
            <w:webHidden/>
          </w:rPr>
          <w:tab/>
        </w:r>
        <w:r w:rsidR="00DF7684" w:rsidDel="00E30A95">
          <w:rPr>
            <w:noProof/>
            <w:webHidden/>
          </w:rPr>
          <w:delText>97</w:delText>
        </w:r>
      </w:del>
    </w:p>
    <w:p w14:paraId="53469940" w14:textId="3AF933FC" w:rsidR="00C34BA8" w:rsidRPr="00C34BA8" w:rsidDel="00E30A95" w:rsidRDefault="00C34BA8" w:rsidP="000B6B97">
      <w:pPr>
        <w:keepNext/>
        <w:tabs>
          <w:tab w:val="right" w:leader="dot" w:pos="8900"/>
        </w:tabs>
        <w:spacing w:before="120"/>
        <w:rPr>
          <w:del w:id="438" w:author="Tom Bergeron" w:date="2022-03-30T09:51:00Z"/>
          <w:rFonts w:asciiTheme="minorHAnsi" w:eastAsiaTheme="minorEastAsia" w:hAnsiTheme="minorHAnsi" w:cstheme="minorBidi"/>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08C70EFA" w14:textId="77777777" w:rsidR="00582EFB" w:rsidRPr="000B6B97" w:rsidRDefault="002C32B4" w:rsidP="000B6B97">
      <w:pPr>
        <w:jc w:val="center"/>
        <w:rPr>
          <w:bCs/>
          <w:sz w:val="44"/>
          <w:szCs w:val="44"/>
        </w:rPr>
      </w:pPr>
      <w:r w:rsidRPr="000B6B97">
        <w:rPr>
          <w:b/>
          <w:bCs/>
          <w:sz w:val="44"/>
          <w:szCs w:val="44"/>
        </w:rPr>
        <w:lastRenderedPageBreak/>
        <w:t>Part 2 – Software and Hardware Options</w:t>
      </w:r>
    </w:p>
    <w:p w14:paraId="5B3B981D" w14:textId="055AA086" w:rsidR="00F813E3" w:rsidRPr="00F813E3" w:rsidRDefault="002C32B4" w:rsidP="00F813E3">
      <w:pPr>
        <w:pStyle w:val="UnresolvedMention"/>
        <w:keepNext/>
        <w:tabs>
          <w:tab w:val="right" w:leader="dot" w:pos="8900"/>
        </w:tabs>
        <w:spacing w:before="120"/>
        <w:rPr>
          <w:ins w:id="439" w:author="Tom Bergeron" w:date="2022-03-30T09:53:00Z"/>
          <w:rFonts w:asciiTheme="minorHAnsi" w:eastAsiaTheme="minorEastAsia" w:hAnsiTheme="minorHAnsi" w:cstheme="minorBidi"/>
          <w:noProof/>
          <w:sz w:val="22"/>
          <w:szCs w:val="22"/>
          <w:rPrChange w:id="440" w:author="Tom Bergeron" w:date="2022-03-30T09:55:00Z">
            <w:rPr>
              <w:ins w:id="441" w:author="Tom Bergeron" w:date="2022-03-30T09:53:00Z"/>
              <w:rFonts w:asciiTheme="minorHAnsi" w:eastAsiaTheme="minorEastAsia" w:hAnsiTheme="minorHAnsi" w:cstheme="minorBidi"/>
              <w:smallCaps w:val="0"/>
              <w:noProof/>
              <w:sz w:val="22"/>
              <w:szCs w:val="22"/>
            </w:rPr>
          </w:rPrChange>
        </w:rPr>
        <w:pPrChange w:id="442" w:author="Tom Bergeron" w:date="2022-03-30T09:55:00Z">
          <w:pPr>
            <w:pStyle w:val="TOC3"/>
            <w:tabs>
              <w:tab w:val="right" w:leader="dot" w:pos="8900"/>
            </w:tabs>
          </w:pPr>
        </w:pPrChange>
      </w:pPr>
      <w:r>
        <w:fldChar w:fldCharType="begin"/>
      </w:r>
      <w:r>
        <w:instrText xml:space="preserve"> TOC \o "1-3" \h \z \u </w:instrText>
      </w:r>
      <w:r>
        <w:fldChar w:fldCharType="separate"/>
      </w:r>
    </w:p>
    <w:p w14:paraId="75D99553" w14:textId="7CA8ACCC" w:rsidR="00F813E3" w:rsidRDefault="00F813E3">
      <w:pPr>
        <w:pStyle w:val="TOC1"/>
        <w:tabs>
          <w:tab w:val="right" w:leader="dot" w:pos="8900"/>
        </w:tabs>
        <w:rPr>
          <w:ins w:id="443" w:author="Tom Bergeron" w:date="2022-03-30T09:53:00Z"/>
          <w:rFonts w:asciiTheme="minorHAnsi" w:eastAsiaTheme="minorEastAsia" w:hAnsiTheme="minorHAnsi" w:cstheme="minorBidi"/>
          <w:b w:val="0"/>
          <w:caps w:val="0"/>
          <w:noProof/>
          <w:sz w:val="22"/>
          <w:szCs w:val="22"/>
        </w:rPr>
      </w:pPr>
      <w:ins w:id="44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"_Toc99526604"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Software Options</w:t>
        </w:r>
        <w:r>
          <w:rPr>
            <w:noProof/>
            <w:webHidden/>
          </w:rPr>
          <w:tab/>
        </w:r>
        <w:r>
          <w:rPr>
            <w:noProof/>
            <w:webHidden/>
          </w:rPr>
          <w:fldChar w:fldCharType="begin"/>
        </w:r>
        <w:r>
          <w:rPr>
            <w:noProof/>
            <w:webHidden/>
          </w:rPr>
          <w:instrText xml:space="preserve"> PAGEREF _Toc99526604 \h </w:instrText>
        </w:r>
        <w:r>
          <w:rPr>
            <w:noProof/>
            <w:webHidden/>
          </w:rPr>
        </w:r>
      </w:ins>
      <w:r>
        <w:rPr>
          <w:noProof/>
          <w:webHidden/>
        </w:rPr>
        <w:fldChar w:fldCharType="separate"/>
      </w:r>
      <w:ins w:id="445" w:author="Tom Bergeron" w:date="2022-03-30T09:53:00Z">
        <w:r>
          <w:rPr>
            <w:noProof/>
            <w:webHidden/>
          </w:rPr>
          <w:t>100</w:t>
        </w:r>
        <w:r>
          <w:rPr>
            <w:noProof/>
            <w:webHidden/>
          </w:rPr>
          <w:fldChar w:fldCharType="end"/>
        </w:r>
        <w:r w:rsidRPr="002263E9">
          <w:rPr>
            <w:rStyle w:val="Hyperlink"/>
            <w:noProof/>
          </w:rPr>
          <w:fldChar w:fldCharType="end"/>
        </w:r>
      </w:ins>
    </w:p>
    <w:p w14:paraId="3742782E" w14:textId="7B1235C5" w:rsidR="00F813E3" w:rsidRDefault="00F813E3">
      <w:pPr>
        <w:pStyle w:val="TOC2"/>
        <w:tabs>
          <w:tab w:val="right" w:leader="dot" w:pos="8900"/>
        </w:tabs>
        <w:rPr>
          <w:ins w:id="446" w:author="Tom Bergeron" w:date="2022-03-30T09:53:00Z"/>
          <w:rFonts w:asciiTheme="minorHAnsi" w:eastAsiaTheme="minorEastAsia" w:hAnsiTheme="minorHAnsi" w:cstheme="minorBidi"/>
          <w:smallCaps w:val="0"/>
          <w:noProof/>
          <w:sz w:val="22"/>
          <w:szCs w:val="22"/>
        </w:rPr>
      </w:pPr>
      <w:ins w:id="44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"_Toc99526605"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Navigator</w:t>
        </w:r>
        <w:r>
          <w:rPr>
            <w:noProof/>
            <w:webHidden/>
          </w:rPr>
          <w:tab/>
        </w:r>
        <w:r>
          <w:rPr>
            <w:noProof/>
            <w:webHidden/>
          </w:rPr>
          <w:fldChar w:fldCharType="begin"/>
        </w:r>
        <w:r>
          <w:rPr>
            <w:noProof/>
            <w:webHidden/>
          </w:rPr>
          <w:instrText xml:space="preserve"> PAGEREF _Toc99526605 \h </w:instrText>
        </w:r>
        <w:r>
          <w:rPr>
            <w:noProof/>
            <w:webHidden/>
          </w:rPr>
        </w:r>
      </w:ins>
      <w:r>
        <w:rPr>
          <w:noProof/>
          <w:webHidden/>
        </w:rPr>
        <w:fldChar w:fldCharType="separate"/>
      </w:r>
      <w:ins w:id="448" w:author="Tom Bergeron" w:date="2022-03-30T09:53:00Z">
        <w:r>
          <w:rPr>
            <w:noProof/>
            <w:webHidden/>
          </w:rPr>
          <w:t>100</w:t>
        </w:r>
        <w:r>
          <w:rPr>
            <w:noProof/>
            <w:webHidden/>
          </w:rPr>
          <w:fldChar w:fldCharType="end"/>
        </w:r>
        <w:r w:rsidRPr="002263E9">
          <w:rPr>
            <w:rStyle w:val="Hyperlink"/>
            <w:noProof/>
          </w:rPr>
          <w:fldChar w:fldCharType="end"/>
        </w:r>
      </w:ins>
    </w:p>
    <w:p w14:paraId="0C094D43" w14:textId="32A870B6" w:rsidR="00F813E3" w:rsidRDefault="00F813E3">
      <w:pPr>
        <w:pStyle w:val="TOC2"/>
        <w:tabs>
          <w:tab w:val="right" w:leader="dot" w:pos="8900"/>
        </w:tabs>
        <w:rPr>
          <w:ins w:id="449" w:author="Tom Bergeron" w:date="2022-03-30T09:53:00Z"/>
          <w:rFonts w:asciiTheme="minorHAnsi" w:eastAsiaTheme="minorEastAsia" w:hAnsiTheme="minorHAnsi" w:cstheme="minorBidi"/>
          <w:smallCaps w:val="0"/>
          <w:noProof/>
          <w:sz w:val="22"/>
          <w:szCs w:val="22"/>
        </w:rPr>
      </w:pPr>
      <w:ins w:id="45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"_Toc99526606"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Auto-Focus</w:t>
        </w:r>
        <w:r>
          <w:rPr>
            <w:noProof/>
            <w:webHidden/>
          </w:rPr>
          <w:tab/>
        </w:r>
        <w:r>
          <w:rPr>
            <w:noProof/>
            <w:webHidden/>
          </w:rPr>
          <w:fldChar w:fldCharType="begin"/>
        </w:r>
        <w:r>
          <w:rPr>
            <w:noProof/>
            <w:webHidden/>
          </w:rPr>
          <w:instrText xml:space="preserve"> PAGEREF _Toc99526606 \h </w:instrText>
        </w:r>
        <w:r>
          <w:rPr>
            <w:noProof/>
            <w:webHidden/>
          </w:rPr>
        </w:r>
      </w:ins>
      <w:r>
        <w:rPr>
          <w:noProof/>
          <w:webHidden/>
        </w:rPr>
        <w:fldChar w:fldCharType="separate"/>
      </w:r>
      <w:ins w:id="451" w:author="Tom Bergeron" w:date="2022-03-30T09:53:00Z">
        <w:r>
          <w:rPr>
            <w:noProof/>
            <w:webHidden/>
          </w:rPr>
          <w:t>100</w:t>
        </w:r>
        <w:r>
          <w:rPr>
            <w:noProof/>
            <w:webHidden/>
          </w:rPr>
          <w:fldChar w:fldCharType="end"/>
        </w:r>
        <w:r w:rsidRPr="002263E9">
          <w:rPr>
            <w:rStyle w:val="Hyperlink"/>
            <w:noProof/>
          </w:rPr>
          <w:fldChar w:fldCharType="end"/>
        </w:r>
      </w:ins>
    </w:p>
    <w:p w14:paraId="5BE5C0EE" w14:textId="1001A6F4" w:rsidR="00F813E3" w:rsidRDefault="00F813E3">
      <w:pPr>
        <w:pStyle w:val="TOC2"/>
        <w:tabs>
          <w:tab w:val="right" w:leader="dot" w:pos="8900"/>
        </w:tabs>
        <w:rPr>
          <w:ins w:id="452" w:author="Tom Bergeron" w:date="2022-03-30T09:53:00Z"/>
          <w:rFonts w:asciiTheme="minorHAnsi" w:eastAsiaTheme="minorEastAsia" w:hAnsiTheme="minorHAnsi" w:cstheme="minorBidi"/>
          <w:smallCaps w:val="0"/>
          <w:noProof/>
          <w:sz w:val="22"/>
          <w:szCs w:val="22"/>
        </w:rPr>
      </w:pPr>
      <w:ins w:id="45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"_Toc99526607"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Navigator/Auto</w:t>
        </w:r>
        <w:r w:rsidRPr="002263E9">
          <w:rPr>
            <w:rStyle w:val="Hyperlink"/>
            <w:noProof/>
          </w:rPr>
          <w:noBreakHyphen/>
          <w:t>Focus Power</w:t>
        </w:r>
        <w:r>
          <w:rPr>
            <w:noProof/>
            <w:webHidden/>
          </w:rPr>
          <w:tab/>
        </w:r>
        <w:r>
          <w:rPr>
            <w:noProof/>
            <w:webHidden/>
          </w:rPr>
          <w:fldChar w:fldCharType="begin"/>
        </w:r>
        <w:r>
          <w:rPr>
            <w:noProof/>
            <w:webHidden/>
          </w:rPr>
          <w:instrText xml:space="preserve"> PAGEREF _Toc99526607 \h </w:instrText>
        </w:r>
        <w:r>
          <w:rPr>
            <w:noProof/>
            <w:webHidden/>
          </w:rPr>
        </w:r>
      </w:ins>
      <w:r>
        <w:rPr>
          <w:noProof/>
          <w:webHidden/>
        </w:rPr>
        <w:fldChar w:fldCharType="separate"/>
      </w:r>
      <w:ins w:id="454" w:author="Tom Bergeron" w:date="2022-03-30T09:53:00Z">
        <w:r>
          <w:rPr>
            <w:noProof/>
            <w:webHidden/>
          </w:rPr>
          <w:t>100</w:t>
        </w:r>
        <w:r>
          <w:rPr>
            <w:noProof/>
            <w:webHidden/>
          </w:rPr>
          <w:fldChar w:fldCharType="end"/>
        </w:r>
        <w:r w:rsidRPr="002263E9">
          <w:rPr>
            <w:rStyle w:val="Hyperlink"/>
            <w:noProof/>
          </w:rPr>
          <w:fldChar w:fldCharType="end"/>
        </w:r>
      </w:ins>
    </w:p>
    <w:p w14:paraId="18275024" w14:textId="4C211D2E" w:rsidR="00F813E3" w:rsidRDefault="00F813E3">
      <w:pPr>
        <w:pStyle w:val="TOC2"/>
        <w:tabs>
          <w:tab w:val="right" w:leader="dot" w:pos="8900"/>
        </w:tabs>
        <w:rPr>
          <w:ins w:id="455" w:author="Tom Bergeron" w:date="2022-03-30T09:53:00Z"/>
          <w:rFonts w:asciiTheme="minorHAnsi" w:eastAsiaTheme="minorEastAsia" w:hAnsiTheme="minorHAnsi" w:cstheme="minorBidi"/>
          <w:smallCaps w:val="0"/>
          <w:noProof/>
          <w:sz w:val="22"/>
          <w:szCs w:val="22"/>
        </w:rPr>
      </w:pPr>
      <w:ins w:id="45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"_Toc99526608"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Sweet Spot</w:t>
        </w:r>
        <w:r>
          <w:rPr>
            <w:noProof/>
            <w:webHidden/>
          </w:rPr>
          <w:tab/>
        </w:r>
        <w:r>
          <w:rPr>
            <w:noProof/>
            <w:webHidden/>
          </w:rPr>
          <w:fldChar w:fldCharType="begin"/>
        </w:r>
        <w:r>
          <w:rPr>
            <w:noProof/>
            <w:webHidden/>
          </w:rPr>
          <w:instrText xml:space="preserve"> PAGEREF _Toc99526608 \h </w:instrText>
        </w:r>
        <w:r>
          <w:rPr>
            <w:noProof/>
            <w:webHidden/>
          </w:rPr>
        </w:r>
      </w:ins>
      <w:r>
        <w:rPr>
          <w:noProof/>
          <w:webHidden/>
        </w:rPr>
        <w:fldChar w:fldCharType="separate"/>
      </w:r>
      <w:ins w:id="457" w:author="Tom Bergeron" w:date="2022-03-30T09:53:00Z">
        <w:r>
          <w:rPr>
            <w:noProof/>
            <w:webHidden/>
          </w:rPr>
          <w:t>100</w:t>
        </w:r>
        <w:r>
          <w:rPr>
            <w:noProof/>
            <w:webHidden/>
          </w:rPr>
          <w:fldChar w:fldCharType="end"/>
        </w:r>
        <w:r w:rsidRPr="002263E9">
          <w:rPr>
            <w:rStyle w:val="Hyperlink"/>
            <w:noProof/>
          </w:rPr>
          <w:fldChar w:fldCharType="end"/>
        </w:r>
      </w:ins>
    </w:p>
    <w:p w14:paraId="373A3B36" w14:textId="481AB4DF" w:rsidR="00F813E3" w:rsidRDefault="00F813E3">
      <w:pPr>
        <w:pStyle w:val="TOC2"/>
        <w:tabs>
          <w:tab w:val="right" w:leader="dot" w:pos="8900"/>
        </w:tabs>
        <w:rPr>
          <w:ins w:id="458" w:author="Tom Bergeron" w:date="2022-03-30T09:53:00Z"/>
          <w:rFonts w:asciiTheme="minorHAnsi" w:eastAsiaTheme="minorEastAsia" w:hAnsiTheme="minorHAnsi" w:cstheme="minorBidi"/>
          <w:smallCaps w:val="0"/>
          <w:noProof/>
          <w:sz w:val="22"/>
          <w:szCs w:val="22"/>
        </w:rPr>
      </w:pPr>
      <w:ins w:id="45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"_Toc99526609"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Index Screen And Production Reports</w:t>
        </w:r>
        <w:r>
          <w:rPr>
            <w:noProof/>
            <w:webHidden/>
          </w:rPr>
          <w:tab/>
        </w:r>
        <w:r>
          <w:rPr>
            <w:noProof/>
            <w:webHidden/>
          </w:rPr>
          <w:fldChar w:fldCharType="begin"/>
        </w:r>
        <w:r>
          <w:rPr>
            <w:noProof/>
            <w:webHidden/>
          </w:rPr>
          <w:instrText xml:space="preserve"> PAGEREF _Toc99526609 \h </w:instrText>
        </w:r>
        <w:r>
          <w:rPr>
            <w:noProof/>
            <w:webHidden/>
          </w:rPr>
        </w:r>
      </w:ins>
      <w:r>
        <w:rPr>
          <w:noProof/>
          <w:webHidden/>
        </w:rPr>
        <w:fldChar w:fldCharType="separate"/>
      </w:r>
      <w:ins w:id="460" w:author="Tom Bergeron" w:date="2022-03-30T09:53:00Z">
        <w:r>
          <w:rPr>
            <w:noProof/>
            <w:webHidden/>
          </w:rPr>
          <w:t>100</w:t>
        </w:r>
        <w:r>
          <w:rPr>
            <w:noProof/>
            <w:webHidden/>
          </w:rPr>
          <w:fldChar w:fldCharType="end"/>
        </w:r>
        <w:r w:rsidRPr="002263E9">
          <w:rPr>
            <w:rStyle w:val="Hyperlink"/>
            <w:noProof/>
          </w:rPr>
          <w:fldChar w:fldCharType="end"/>
        </w:r>
      </w:ins>
    </w:p>
    <w:p w14:paraId="4FFE610E" w14:textId="0945A5A1" w:rsidR="00F813E3" w:rsidRDefault="00F813E3">
      <w:pPr>
        <w:pStyle w:val="TOC2"/>
        <w:tabs>
          <w:tab w:val="right" w:leader="dot" w:pos="8900"/>
        </w:tabs>
        <w:rPr>
          <w:ins w:id="461" w:author="Tom Bergeron" w:date="2022-03-30T09:53:00Z"/>
          <w:rFonts w:asciiTheme="minorHAnsi" w:eastAsiaTheme="minorEastAsia" w:hAnsiTheme="minorHAnsi" w:cstheme="minorBidi"/>
          <w:smallCaps w:val="0"/>
          <w:noProof/>
          <w:sz w:val="22"/>
          <w:szCs w:val="22"/>
        </w:rPr>
      </w:pPr>
      <w:ins w:id="46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Statistical Process Control Charts</w:t>
        </w:r>
        <w:r>
          <w:rPr>
            <w:noProof/>
            <w:webHidden/>
          </w:rPr>
          <w:tab/>
        </w:r>
        <w:r>
          <w:rPr>
            <w:noProof/>
            <w:webHidden/>
          </w:rPr>
          <w:fldChar w:fldCharType="begin"/>
        </w:r>
        <w:r>
          <w:rPr>
            <w:noProof/>
            <w:webHidden/>
          </w:rPr>
          <w:instrText xml:space="preserve"> PAGEREF _Toc99526610 \h </w:instrText>
        </w:r>
        <w:r>
          <w:rPr>
            <w:noProof/>
            <w:webHidden/>
          </w:rPr>
        </w:r>
      </w:ins>
      <w:r>
        <w:rPr>
          <w:noProof/>
          <w:webHidden/>
        </w:rPr>
        <w:fldChar w:fldCharType="separate"/>
      </w:r>
      <w:ins w:id="463" w:author="Tom Bergeron" w:date="2022-03-30T09:53:00Z">
        <w:r>
          <w:rPr>
            <w:noProof/>
            <w:webHidden/>
          </w:rPr>
          <w:t>100</w:t>
        </w:r>
        <w:r>
          <w:rPr>
            <w:noProof/>
            <w:webHidden/>
          </w:rPr>
          <w:fldChar w:fldCharType="end"/>
        </w:r>
        <w:r w:rsidRPr="002263E9">
          <w:rPr>
            <w:rStyle w:val="Hyperlink"/>
            <w:noProof/>
          </w:rPr>
          <w:fldChar w:fldCharType="end"/>
        </w:r>
      </w:ins>
    </w:p>
    <w:p w14:paraId="6CDE3924" w14:textId="01DDBDAC" w:rsidR="00F813E3" w:rsidRDefault="00F813E3">
      <w:pPr>
        <w:pStyle w:val="TOC2"/>
        <w:tabs>
          <w:tab w:val="right" w:leader="dot" w:pos="8900"/>
        </w:tabs>
        <w:rPr>
          <w:ins w:id="464" w:author="Tom Bergeron" w:date="2022-03-30T09:53:00Z"/>
          <w:rFonts w:asciiTheme="minorHAnsi" w:eastAsiaTheme="minorEastAsia" w:hAnsiTheme="minorHAnsi" w:cstheme="minorBidi"/>
          <w:smallCaps w:val="0"/>
          <w:noProof/>
          <w:sz w:val="22"/>
          <w:szCs w:val="22"/>
        </w:rPr>
      </w:pPr>
      <w:ins w:id="46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Troubleshooting Screen</w:t>
        </w:r>
        <w:r>
          <w:rPr>
            <w:noProof/>
            <w:webHidden/>
          </w:rPr>
          <w:tab/>
        </w:r>
        <w:r>
          <w:rPr>
            <w:noProof/>
            <w:webHidden/>
          </w:rPr>
          <w:fldChar w:fldCharType="begin"/>
        </w:r>
        <w:r>
          <w:rPr>
            <w:noProof/>
            <w:webHidden/>
          </w:rPr>
          <w:instrText xml:space="preserve"> PAGEREF _Toc99526611 \h </w:instrText>
        </w:r>
        <w:r>
          <w:rPr>
            <w:noProof/>
            <w:webHidden/>
          </w:rPr>
        </w:r>
      </w:ins>
      <w:r>
        <w:rPr>
          <w:noProof/>
          <w:webHidden/>
        </w:rPr>
        <w:fldChar w:fldCharType="separate"/>
      </w:r>
      <w:ins w:id="466" w:author="Tom Bergeron" w:date="2022-03-30T09:53:00Z">
        <w:r>
          <w:rPr>
            <w:noProof/>
            <w:webHidden/>
          </w:rPr>
          <w:t>101</w:t>
        </w:r>
        <w:r>
          <w:rPr>
            <w:noProof/>
            <w:webHidden/>
          </w:rPr>
          <w:fldChar w:fldCharType="end"/>
        </w:r>
        <w:r w:rsidRPr="002263E9">
          <w:rPr>
            <w:rStyle w:val="Hyperlink"/>
            <w:noProof/>
          </w:rPr>
          <w:fldChar w:fldCharType="end"/>
        </w:r>
      </w:ins>
    </w:p>
    <w:p w14:paraId="2442F8DD" w14:textId="119DF918" w:rsidR="00F813E3" w:rsidRDefault="00F813E3">
      <w:pPr>
        <w:pStyle w:val="TOC2"/>
        <w:tabs>
          <w:tab w:val="right" w:leader="dot" w:pos="8900"/>
        </w:tabs>
        <w:rPr>
          <w:ins w:id="467" w:author="Tom Bergeron" w:date="2022-03-30T09:53:00Z"/>
          <w:rFonts w:asciiTheme="minorHAnsi" w:eastAsiaTheme="minorEastAsia" w:hAnsiTheme="minorHAnsi" w:cstheme="minorBidi"/>
          <w:smallCaps w:val="0"/>
          <w:noProof/>
          <w:sz w:val="22"/>
          <w:szCs w:val="22"/>
        </w:rPr>
      </w:pPr>
      <w:ins w:id="46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O2 Live</w:t>
        </w:r>
        <w:r>
          <w:rPr>
            <w:noProof/>
            <w:webHidden/>
          </w:rPr>
          <w:tab/>
        </w:r>
        <w:r>
          <w:rPr>
            <w:noProof/>
            <w:webHidden/>
          </w:rPr>
          <w:fldChar w:fldCharType="begin"/>
        </w:r>
        <w:r>
          <w:rPr>
            <w:noProof/>
            <w:webHidden/>
          </w:rPr>
          <w:instrText xml:space="preserve"> PAGEREF _Toc99526612 \h </w:instrText>
        </w:r>
        <w:r>
          <w:rPr>
            <w:noProof/>
            <w:webHidden/>
          </w:rPr>
        </w:r>
      </w:ins>
      <w:r>
        <w:rPr>
          <w:noProof/>
          <w:webHidden/>
        </w:rPr>
        <w:fldChar w:fldCharType="separate"/>
      </w:r>
      <w:ins w:id="469" w:author="Tom Bergeron" w:date="2022-03-30T09:53:00Z">
        <w:r>
          <w:rPr>
            <w:noProof/>
            <w:webHidden/>
          </w:rPr>
          <w:t>101</w:t>
        </w:r>
        <w:r>
          <w:rPr>
            <w:noProof/>
            <w:webHidden/>
          </w:rPr>
          <w:fldChar w:fldCharType="end"/>
        </w:r>
        <w:r w:rsidRPr="002263E9">
          <w:rPr>
            <w:rStyle w:val="Hyperlink"/>
            <w:noProof/>
          </w:rPr>
          <w:fldChar w:fldCharType="end"/>
        </w:r>
      </w:ins>
    </w:p>
    <w:p w14:paraId="38520795" w14:textId="240A58C4" w:rsidR="00F813E3" w:rsidRDefault="00F813E3">
      <w:pPr>
        <w:pStyle w:val="TOC2"/>
        <w:tabs>
          <w:tab w:val="right" w:leader="dot" w:pos="8900"/>
        </w:tabs>
        <w:rPr>
          <w:ins w:id="470" w:author="Tom Bergeron" w:date="2022-03-30T09:53:00Z"/>
          <w:rFonts w:asciiTheme="minorHAnsi" w:eastAsiaTheme="minorEastAsia" w:hAnsiTheme="minorHAnsi" w:cstheme="minorBidi"/>
          <w:smallCaps w:val="0"/>
          <w:noProof/>
          <w:sz w:val="22"/>
          <w:szCs w:val="22"/>
        </w:rPr>
      </w:pPr>
      <w:ins w:id="47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VP Idle Mode</w:t>
        </w:r>
        <w:r>
          <w:rPr>
            <w:noProof/>
            <w:webHidden/>
          </w:rPr>
          <w:tab/>
        </w:r>
        <w:r>
          <w:rPr>
            <w:noProof/>
            <w:webHidden/>
          </w:rPr>
          <w:fldChar w:fldCharType="begin"/>
        </w:r>
        <w:r>
          <w:rPr>
            <w:noProof/>
            <w:webHidden/>
          </w:rPr>
          <w:instrText xml:space="preserve"> PAGEREF _Toc99526613 \h </w:instrText>
        </w:r>
        <w:r>
          <w:rPr>
            <w:noProof/>
            <w:webHidden/>
          </w:rPr>
        </w:r>
      </w:ins>
      <w:r>
        <w:rPr>
          <w:noProof/>
          <w:webHidden/>
        </w:rPr>
        <w:fldChar w:fldCharType="separate"/>
      </w:r>
      <w:ins w:id="472" w:author="Tom Bergeron" w:date="2022-03-30T09:53:00Z">
        <w:r>
          <w:rPr>
            <w:noProof/>
            <w:webHidden/>
          </w:rPr>
          <w:t>101</w:t>
        </w:r>
        <w:r>
          <w:rPr>
            <w:noProof/>
            <w:webHidden/>
          </w:rPr>
          <w:fldChar w:fldCharType="end"/>
        </w:r>
        <w:r w:rsidRPr="002263E9">
          <w:rPr>
            <w:rStyle w:val="Hyperlink"/>
            <w:noProof/>
          </w:rPr>
          <w:fldChar w:fldCharType="end"/>
        </w:r>
      </w:ins>
    </w:p>
    <w:p w14:paraId="3DF9BC0A" w14:textId="17092DA5" w:rsidR="00F813E3" w:rsidRDefault="00F813E3">
      <w:pPr>
        <w:pStyle w:val="TOC2"/>
        <w:tabs>
          <w:tab w:val="right" w:leader="dot" w:pos="8900"/>
        </w:tabs>
        <w:rPr>
          <w:ins w:id="473" w:author="Tom Bergeron" w:date="2022-03-30T09:53:00Z"/>
          <w:rFonts w:asciiTheme="minorHAnsi" w:eastAsiaTheme="minorEastAsia" w:hAnsiTheme="minorHAnsi" w:cstheme="minorBidi"/>
          <w:smallCaps w:val="0"/>
          <w:noProof/>
          <w:sz w:val="22"/>
          <w:szCs w:val="22"/>
        </w:rPr>
      </w:pPr>
      <w:ins w:id="47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Barcode</w:t>
        </w:r>
        <w:r>
          <w:rPr>
            <w:noProof/>
            <w:webHidden/>
          </w:rPr>
          <w:tab/>
        </w:r>
        <w:r>
          <w:rPr>
            <w:noProof/>
            <w:webHidden/>
          </w:rPr>
          <w:fldChar w:fldCharType="begin"/>
        </w:r>
        <w:r>
          <w:rPr>
            <w:noProof/>
            <w:webHidden/>
          </w:rPr>
          <w:instrText xml:space="preserve"> PAGEREF _Toc99526614 \h </w:instrText>
        </w:r>
        <w:r>
          <w:rPr>
            <w:noProof/>
            <w:webHidden/>
          </w:rPr>
        </w:r>
      </w:ins>
      <w:r>
        <w:rPr>
          <w:noProof/>
          <w:webHidden/>
        </w:rPr>
        <w:fldChar w:fldCharType="separate"/>
      </w:r>
      <w:ins w:id="475" w:author="Tom Bergeron" w:date="2022-03-30T09:53:00Z">
        <w:r>
          <w:rPr>
            <w:noProof/>
            <w:webHidden/>
          </w:rPr>
          <w:t>101</w:t>
        </w:r>
        <w:r>
          <w:rPr>
            <w:noProof/>
            <w:webHidden/>
          </w:rPr>
          <w:fldChar w:fldCharType="end"/>
        </w:r>
        <w:r w:rsidRPr="002263E9">
          <w:rPr>
            <w:rStyle w:val="Hyperlink"/>
            <w:noProof/>
          </w:rPr>
          <w:fldChar w:fldCharType="end"/>
        </w:r>
      </w:ins>
    </w:p>
    <w:p w14:paraId="30AFAE77" w14:textId="2D0F6E05" w:rsidR="00F813E3" w:rsidRDefault="00F813E3">
      <w:pPr>
        <w:pStyle w:val="TOC2"/>
        <w:tabs>
          <w:tab w:val="right" w:leader="dot" w:pos="8900"/>
        </w:tabs>
        <w:rPr>
          <w:ins w:id="476" w:author="Tom Bergeron" w:date="2022-03-30T09:53:00Z"/>
          <w:rFonts w:asciiTheme="minorHAnsi" w:eastAsiaTheme="minorEastAsia" w:hAnsiTheme="minorHAnsi" w:cstheme="minorBidi"/>
          <w:smallCaps w:val="0"/>
          <w:noProof/>
          <w:sz w:val="22"/>
          <w:szCs w:val="22"/>
        </w:rPr>
      </w:pPr>
      <w:ins w:id="47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Lot ID</w:t>
        </w:r>
        <w:r>
          <w:rPr>
            <w:noProof/>
            <w:webHidden/>
          </w:rPr>
          <w:tab/>
        </w:r>
        <w:r>
          <w:rPr>
            <w:noProof/>
            <w:webHidden/>
          </w:rPr>
          <w:fldChar w:fldCharType="begin"/>
        </w:r>
        <w:r>
          <w:rPr>
            <w:noProof/>
            <w:webHidden/>
          </w:rPr>
          <w:instrText xml:space="preserve"> PAGEREF _Toc99526615 \h </w:instrText>
        </w:r>
        <w:r>
          <w:rPr>
            <w:noProof/>
            <w:webHidden/>
          </w:rPr>
        </w:r>
      </w:ins>
      <w:r>
        <w:rPr>
          <w:noProof/>
          <w:webHidden/>
        </w:rPr>
        <w:fldChar w:fldCharType="separate"/>
      </w:r>
      <w:ins w:id="478" w:author="Tom Bergeron" w:date="2022-03-30T09:53:00Z">
        <w:r>
          <w:rPr>
            <w:noProof/>
            <w:webHidden/>
          </w:rPr>
          <w:t>101</w:t>
        </w:r>
        <w:r>
          <w:rPr>
            <w:noProof/>
            <w:webHidden/>
          </w:rPr>
          <w:fldChar w:fldCharType="end"/>
        </w:r>
        <w:r w:rsidRPr="002263E9">
          <w:rPr>
            <w:rStyle w:val="Hyperlink"/>
            <w:noProof/>
          </w:rPr>
          <w:fldChar w:fldCharType="end"/>
        </w:r>
      </w:ins>
    </w:p>
    <w:p w14:paraId="5EC4D51C" w14:textId="140915B0" w:rsidR="00F813E3" w:rsidRDefault="00F813E3">
      <w:pPr>
        <w:pStyle w:val="TOC2"/>
        <w:tabs>
          <w:tab w:val="right" w:leader="dot" w:pos="8900"/>
        </w:tabs>
        <w:rPr>
          <w:ins w:id="479" w:author="Tom Bergeron" w:date="2022-03-30T09:53:00Z"/>
          <w:rFonts w:asciiTheme="minorHAnsi" w:eastAsiaTheme="minorEastAsia" w:hAnsiTheme="minorHAnsi" w:cstheme="minorBidi"/>
          <w:smallCaps w:val="0"/>
          <w:noProof/>
          <w:sz w:val="22"/>
          <w:szCs w:val="22"/>
        </w:rPr>
      </w:pPr>
      <w:ins w:id="48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Remote Process Monitoring</w:t>
        </w:r>
        <w:r>
          <w:rPr>
            <w:noProof/>
            <w:webHidden/>
          </w:rPr>
          <w:tab/>
        </w:r>
        <w:r>
          <w:rPr>
            <w:noProof/>
            <w:webHidden/>
          </w:rPr>
          <w:fldChar w:fldCharType="begin"/>
        </w:r>
        <w:r>
          <w:rPr>
            <w:noProof/>
            <w:webHidden/>
          </w:rPr>
          <w:instrText xml:space="preserve"> PAGEREF _Toc99526616 \h </w:instrText>
        </w:r>
        <w:r>
          <w:rPr>
            <w:noProof/>
            <w:webHidden/>
          </w:rPr>
        </w:r>
      </w:ins>
      <w:r>
        <w:rPr>
          <w:noProof/>
          <w:webHidden/>
        </w:rPr>
        <w:fldChar w:fldCharType="separate"/>
      </w:r>
      <w:ins w:id="481" w:author="Tom Bergeron" w:date="2022-03-30T09:53:00Z">
        <w:r>
          <w:rPr>
            <w:noProof/>
            <w:webHidden/>
          </w:rPr>
          <w:t>101</w:t>
        </w:r>
        <w:r>
          <w:rPr>
            <w:noProof/>
            <w:webHidden/>
          </w:rPr>
          <w:fldChar w:fldCharType="end"/>
        </w:r>
        <w:r w:rsidRPr="002263E9">
          <w:rPr>
            <w:rStyle w:val="Hyperlink"/>
            <w:noProof/>
          </w:rPr>
          <w:fldChar w:fldCharType="end"/>
        </w:r>
      </w:ins>
    </w:p>
    <w:p w14:paraId="403070C2" w14:textId="0060AE27" w:rsidR="00F813E3" w:rsidRDefault="00F813E3">
      <w:pPr>
        <w:pStyle w:val="TOC2"/>
        <w:tabs>
          <w:tab w:val="right" w:leader="dot" w:pos="8900"/>
        </w:tabs>
        <w:rPr>
          <w:ins w:id="482" w:author="Tom Bergeron" w:date="2022-03-30T09:53:00Z"/>
          <w:rFonts w:asciiTheme="minorHAnsi" w:eastAsiaTheme="minorEastAsia" w:hAnsiTheme="minorHAnsi" w:cstheme="minorBidi"/>
          <w:smallCaps w:val="0"/>
          <w:noProof/>
          <w:sz w:val="22"/>
          <w:szCs w:val="22"/>
        </w:rPr>
      </w:pPr>
      <w:ins w:id="48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Live Data Output</w:t>
        </w:r>
        <w:r>
          <w:rPr>
            <w:noProof/>
            <w:webHidden/>
          </w:rPr>
          <w:tab/>
        </w:r>
        <w:r>
          <w:rPr>
            <w:noProof/>
            <w:webHidden/>
          </w:rPr>
          <w:fldChar w:fldCharType="begin"/>
        </w:r>
        <w:r>
          <w:rPr>
            <w:noProof/>
            <w:webHidden/>
          </w:rPr>
          <w:instrText xml:space="preserve"> PAGEREF _Toc99526617 \h </w:instrText>
        </w:r>
        <w:r>
          <w:rPr>
            <w:noProof/>
            <w:webHidden/>
          </w:rPr>
        </w:r>
      </w:ins>
      <w:r>
        <w:rPr>
          <w:noProof/>
          <w:webHidden/>
        </w:rPr>
        <w:fldChar w:fldCharType="separate"/>
      </w:r>
      <w:ins w:id="484" w:author="Tom Bergeron" w:date="2022-03-30T09:53:00Z">
        <w:r>
          <w:rPr>
            <w:noProof/>
            <w:webHidden/>
          </w:rPr>
          <w:t>101</w:t>
        </w:r>
        <w:r>
          <w:rPr>
            <w:noProof/>
            <w:webHidden/>
          </w:rPr>
          <w:fldChar w:fldCharType="end"/>
        </w:r>
        <w:r w:rsidRPr="002263E9">
          <w:rPr>
            <w:rStyle w:val="Hyperlink"/>
            <w:noProof/>
          </w:rPr>
          <w:fldChar w:fldCharType="end"/>
        </w:r>
      </w:ins>
    </w:p>
    <w:p w14:paraId="1D62974C" w14:textId="6E0A25C7" w:rsidR="00F813E3" w:rsidRDefault="00F813E3">
      <w:pPr>
        <w:pStyle w:val="TOC2"/>
        <w:tabs>
          <w:tab w:val="right" w:leader="dot" w:pos="8900"/>
        </w:tabs>
        <w:rPr>
          <w:ins w:id="485" w:author="Tom Bergeron" w:date="2022-03-30T09:53:00Z"/>
          <w:rFonts w:asciiTheme="minorHAnsi" w:eastAsiaTheme="minorEastAsia" w:hAnsiTheme="minorHAnsi" w:cstheme="minorBidi"/>
          <w:smallCaps w:val="0"/>
          <w:noProof/>
          <w:sz w:val="22"/>
          <w:szCs w:val="22"/>
        </w:rPr>
      </w:pPr>
      <w:ins w:id="48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Centralized Process Window Control</w:t>
        </w:r>
        <w:r>
          <w:rPr>
            <w:noProof/>
            <w:webHidden/>
          </w:rPr>
          <w:tab/>
        </w:r>
        <w:r>
          <w:rPr>
            <w:noProof/>
            <w:webHidden/>
          </w:rPr>
          <w:fldChar w:fldCharType="begin"/>
        </w:r>
        <w:r>
          <w:rPr>
            <w:noProof/>
            <w:webHidden/>
          </w:rPr>
          <w:instrText xml:space="preserve"> PAGEREF _Toc99526618 \h </w:instrText>
        </w:r>
        <w:r>
          <w:rPr>
            <w:noProof/>
            <w:webHidden/>
          </w:rPr>
        </w:r>
      </w:ins>
      <w:r>
        <w:rPr>
          <w:noProof/>
          <w:webHidden/>
        </w:rPr>
        <w:fldChar w:fldCharType="separate"/>
      </w:r>
      <w:ins w:id="487" w:author="Tom Bergeron" w:date="2022-03-30T09:53:00Z">
        <w:r>
          <w:rPr>
            <w:noProof/>
            <w:webHidden/>
          </w:rPr>
          <w:t>101</w:t>
        </w:r>
        <w:r>
          <w:rPr>
            <w:noProof/>
            <w:webHidden/>
          </w:rPr>
          <w:fldChar w:fldCharType="end"/>
        </w:r>
        <w:r w:rsidRPr="002263E9">
          <w:rPr>
            <w:rStyle w:val="Hyperlink"/>
            <w:noProof/>
          </w:rPr>
          <w:fldChar w:fldCharType="end"/>
        </w:r>
      </w:ins>
    </w:p>
    <w:p w14:paraId="6A5309C3" w14:textId="0D28BDE7" w:rsidR="00F813E3" w:rsidRDefault="00F813E3">
      <w:pPr>
        <w:pStyle w:val="TOC1"/>
        <w:tabs>
          <w:tab w:val="right" w:leader="dot" w:pos="8900"/>
        </w:tabs>
        <w:rPr>
          <w:ins w:id="488" w:author="Tom Bergeron" w:date="2022-03-30T09:53:00Z"/>
          <w:rFonts w:asciiTheme="minorHAnsi" w:eastAsiaTheme="minorEastAsia" w:hAnsiTheme="minorHAnsi" w:cstheme="minorBidi"/>
          <w:b w:val="0"/>
          <w:caps w:val="0"/>
          <w:noProof/>
          <w:sz w:val="22"/>
          <w:szCs w:val="22"/>
        </w:rPr>
      </w:pPr>
      <w:ins w:id="48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"_Toc99526619"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Use Navigator to Optimize Profiles</w:t>
        </w:r>
        <w:r>
          <w:rPr>
            <w:noProof/>
            <w:webHidden/>
          </w:rPr>
          <w:tab/>
        </w:r>
        <w:r>
          <w:rPr>
            <w:noProof/>
            <w:webHidden/>
          </w:rPr>
          <w:fldChar w:fldCharType="begin"/>
        </w:r>
        <w:r>
          <w:rPr>
            <w:noProof/>
            <w:webHidden/>
          </w:rPr>
          <w:instrText xml:space="preserve"> PAGEREF _Toc99526619 \h </w:instrText>
        </w:r>
        <w:r>
          <w:rPr>
            <w:noProof/>
            <w:webHidden/>
          </w:rPr>
        </w:r>
      </w:ins>
      <w:r>
        <w:rPr>
          <w:noProof/>
          <w:webHidden/>
        </w:rPr>
        <w:fldChar w:fldCharType="separate"/>
      </w:r>
      <w:ins w:id="490" w:author="Tom Bergeron" w:date="2022-03-30T09:53:00Z">
        <w:r>
          <w:rPr>
            <w:noProof/>
            <w:webHidden/>
          </w:rPr>
          <w:t>102</w:t>
        </w:r>
        <w:r>
          <w:rPr>
            <w:noProof/>
            <w:webHidden/>
          </w:rPr>
          <w:fldChar w:fldCharType="end"/>
        </w:r>
        <w:r w:rsidRPr="002263E9">
          <w:rPr>
            <w:rStyle w:val="Hyperlink"/>
            <w:noProof/>
          </w:rPr>
          <w:fldChar w:fldCharType="end"/>
        </w:r>
      </w:ins>
    </w:p>
    <w:p w14:paraId="0EAA5ECD" w14:textId="39AA62BE" w:rsidR="00F813E3" w:rsidRDefault="00F813E3">
      <w:pPr>
        <w:pStyle w:val="TOC3"/>
        <w:tabs>
          <w:tab w:val="right" w:leader="dot" w:pos="8900"/>
        </w:tabs>
        <w:rPr>
          <w:ins w:id="491" w:author="Tom Bergeron" w:date="2022-03-30T09:53:00Z"/>
          <w:rFonts w:asciiTheme="minorHAnsi" w:eastAsiaTheme="minorEastAsia" w:hAnsiTheme="minorHAnsi" w:cstheme="minorBidi"/>
          <w:smallCaps w:val="0"/>
          <w:noProof/>
          <w:sz w:val="22"/>
          <w:szCs w:val="22"/>
        </w:rPr>
      </w:pPr>
      <w:ins w:id="49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Search Mode For Optimization</w:t>
        </w:r>
        <w:r>
          <w:rPr>
            <w:noProof/>
            <w:webHidden/>
          </w:rPr>
          <w:tab/>
        </w:r>
        <w:r>
          <w:rPr>
            <w:noProof/>
            <w:webHidden/>
          </w:rPr>
          <w:fldChar w:fldCharType="begin"/>
        </w:r>
        <w:r>
          <w:rPr>
            <w:noProof/>
            <w:webHidden/>
          </w:rPr>
          <w:instrText xml:space="preserve"> PAGEREF _Toc99526620 \h </w:instrText>
        </w:r>
        <w:r>
          <w:rPr>
            <w:noProof/>
            <w:webHidden/>
          </w:rPr>
        </w:r>
      </w:ins>
      <w:r>
        <w:rPr>
          <w:noProof/>
          <w:webHidden/>
        </w:rPr>
        <w:fldChar w:fldCharType="separate"/>
      </w:r>
      <w:ins w:id="493" w:author="Tom Bergeron" w:date="2022-03-30T09:53:00Z">
        <w:r>
          <w:rPr>
            <w:noProof/>
            <w:webHidden/>
          </w:rPr>
          <w:t>102</w:t>
        </w:r>
        <w:r>
          <w:rPr>
            <w:noProof/>
            <w:webHidden/>
          </w:rPr>
          <w:fldChar w:fldCharType="end"/>
        </w:r>
        <w:r w:rsidRPr="002263E9">
          <w:rPr>
            <w:rStyle w:val="Hyperlink"/>
            <w:noProof/>
          </w:rPr>
          <w:fldChar w:fldCharType="end"/>
        </w:r>
      </w:ins>
    </w:p>
    <w:p w14:paraId="39039399" w14:textId="26AFF39D" w:rsidR="00F813E3" w:rsidRDefault="00F813E3">
      <w:pPr>
        <w:pStyle w:val="TOC3"/>
        <w:tabs>
          <w:tab w:val="right" w:leader="dot" w:pos="8900"/>
        </w:tabs>
        <w:rPr>
          <w:ins w:id="494" w:author="Tom Bergeron" w:date="2022-03-30T09:53:00Z"/>
          <w:rFonts w:asciiTheme="minorHAnsi" w:eastAsiaTheme="minorEastAsia" w:hAnsiTheme="minorHAnsi" w:cstheme="minorBidi"/>
          <w:smallCaps w:val="0"/>
          <w:noProof/>
          <w:sz w:val="22"/>
          <w:szCs w:val="22"/>
        </w:rPr>
      </w:pPr>
      <w:ins w:id="49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Conveyor Speed Constraints</w:t>
        </w:r>
        <w:r>
          <w:rPr>
            <w:noProof/>
            <w:webHidden/>
          </w:rPr>
          <w:tab/>
        </w:r>
        <w:r>
          <w:rPr>
            <w:noProof/>
            <w:webHidden/>
          </w:rPr>
          <w:fldChar w:fldCharType="begin"/>
        </w:r>
        <w:r>
          <w:rPr>
            <w:noProof/>
            <w:webHidden/>
          </w:rPr>
          <w:instrText xml:space="preserve"> PAGEREF _Toc99526621 \h </w:instrText>
        </w:r>
        <w:r>
          <w:rPr>
            <w:noProof/>
            <w:webHidden/>
          </w:rPr>
        </w:r>
      </w:ins>
      <w:r>
        <w:rPr>
          <w:noProof/>
          <w:webHidden/>
        </w:rPr>
        <w:fldChar w:fldCharType="separate"/>
      </w:r>
      <w:ins w:id="496" w:author="Tom Bergeron" w:date="2022-03-30T09:53:00Z">
        <w:r>
          <w:rPr>
            <w:noProof/>
            <w:webHidden/>
          </w:rPr>
          <w:t>102</w:t>
        </w:r>
        <w:r>
          <w:rPr>
            <w:noProof/>
            <w:webHidden/>
          </w:rPr>
          <w:fldChar w:fldCharType="end"/>
        </w:r>
        <w:r w:rsidRPr="002263E9">
          <w:rPr>
            <w:rStyle w:val="Hyperlink"/>
            <w:noProof/>
          </w:rPr>
          <w:fldChar w:fldCharType="end"/>
        </w:r>
      </w:ins>
    </w:p>
    <w:p w14:paraId="5942261A" w14:textId="3CAA2221" w:rsidR="00F813E3" w:rsidRDefault="00F813E3">
      <w:pPr>
        <w:pStyle w:val="TOC1"/>
        <w:tabs>
          <w:tab w:val="right" w:leader="dot" w:pos="8900"/>
        </w:tabs>
        <w:rPr>
          <w:ins w:id="497" w:author="Tom Bergeron" w:date="2022-03-30T09:53:00Z"/>
          <w:rFonts w:asciiTheme="minorHAnsi" w:eastAsiaTheme="minorEastAsia" w:hAnsiTheme="minorHAnsi" w:cstheme="minorBidi"/>
          <w:b w:val="0"/>
          <w:caps w:val="0"/>
          <w:noProof/>
          <w:sz w:val="22"/>
          <w:szCs w:val="22"/>
        </w:rPr>
      </w:pPr>
      <w:ins w:id="49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Use Auto-Focus</w:t>
        </w:r>
        <w:r>
          <w:rPr>
            <w:noProof/>
            <w:webHidden/>
          </w:rPr>
          <w:tab/>
        </w:r>
        <w:r>
          <w:rPr>
            <w:noProof/>
            <w:webHidden/>
          </w:rPr>
          <w:fldChar w:fldCharType="begin"/>
        </w:r>
        <w:r>
          <w:rPr>
            <w:noProof/>
            <w:webHidden/>
          </w:rPr>
          <w:instrText xml:space="preserve"> PAGEREF _Toc99526622 \h </w:instrText>
        </w:r>
        <w:r>
          <w:rPr>
            <w:noProof/>
            <w:webHidden/>
          </w:rPr>
        </w:r>
      </w:ins>
      <w:r>
        <w:rPr>
          <w:noProof/>
          <w:webHidden/>
        </w:rPr>
        <w:fldChar w:fldCharType="separate"/>
      </w:r>
      <w:ins w:id="499" w:author="Tom Bergeron" w:date="2022-03-30T09:53:00Z">
        <w:r>
          <w:rPr>
            <w:noProof/>
            <w:webHidden/>
          </w:rPr>
          <w:t>103</w:t>
        </w:r>
        <w:r>
          <w:rPr>
            <w:noProof/>
            <w:webHidden/>
          </w:rPr>
          <w:fldChar w:fldCharType="end"/>
        </w:r>
        <w:r w:rsidRPr="002263E9">
          <w:rPr>
            <w:rStyle w:val="Hyperlink"/>
            <w:noProof/>
          </w:rPr>
          <w:fldChar w:fldCharType="end"/>
        </w:r>
      </w:ins>
    </w:p>
    <w:p w14:paraId="59BCA543" w14:textId="62685027" w:rsidR="00F813E3" w:rsidRDefault="00F813E3">
      <w:pPr>
        <w:pStyle w:val="TOC2"/>
        <w:tabs>
          <w:tab w:val="right" w:leader="dot" w:pos="8900"/>
        </w:tabs>
        <w:rPr>
          <w:ins w:id="500" w:author="Tom Bergeron" w:date="2022-03-30T09:53:00Z"/>
          <w:rFonts w:asciiTheme="minorHAnsi" w:eastAsiaTheme="minorEastAsia" w:hAnsiTheme="minorHAnsi" w:cstheme="minorBidi"/>
          <w:smallCaps w:val="0"/>
          <w:noProof/>
          <w:sz w:val="22"/>
          <w:szCs w:val="22"/>
        </w:rPr>
      </w:pPr>
      <w:ins w:id="50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Auto-Focus Tab</w:t>
        </w:r>
        <w:r>
          <w:rPr>
            <w:noProof/>
            <w:webHidden/>
          </w:rPr>
          <w:tab/>
        </w:r>
        <w:r>
          <w:rPr>
            <w:noProof/>
            <w:webHidden/>
          </w:rPr>
          <w:fldChar w:fldCharType="begin"/>
        </w:r>
        <w:r>
          <w:rPr>
            <w:noProof/>
            <w:webHidden/>
          </w:rPr>
          <w:instrText xml:space="preserve"> PAGEREF _Toc99526623 \h </w:instrText>
        </w:r>
        <w:r>
          <w:rPr>
            <w:noProof/>
            <w:webHidden/>
          </w:rPr>
        </w:r>
      </w:ins>
      <w:r>
        <w:rPr>
          <w:noProof/>
          <w:webHidden/>
        </w:rPr>
        <w:fldChar w:fldCharType="separate"/>
      </w:r>
      <w:ins w:id="502" w:author="Tom Bergeron" w:date="2022-03-30T09:53:00Z">
        <w:r>
          <w:rPr>
            <w:noProof/>
            <w:webHidden/>
          </w:rPr>
          <w:t>103</w:t>
        </w:r>
        <w:r>
          <w:rPr>
            <w:noProof/>
            <w:webHidden/>
          </w:rPr>
          <w:fldChar w:fldCharType="end"/>
        </w:r>
        <w:r w:rsidRPr="002263E9">
          <w:rPr>
            <w:rStyle w:val="Hyperlink"/>
            <w:noProof/>
          </w:rPr>
          <w:fldChar w:fldCharType="end"/>
        </w:r>
      </w:ins>
    </w:p>
    <w:p w14:paraId="351CD1CF" w14:textId="292AA6B4" w:rsidR="00F813E3" w:rsidRDefault="00F813E3">
      <w:pPr>
        <w:pStyle w:val="TOC3"/>
        <w:tabs>
          <w:tab w:val="right" w:leader="dot" w:pos="8900"/>
        </w:tabs>
        <w:rPr>
          <w:ins w:id="503" w:author="Tom Bergeron" w:date="2022-03-30T09:53:00Z"/>
          <w:rFonts w:asciiTheme="minorHAnsi" w:eastAsiaTheme="minorEastAsia" w:hAnsiTheme="minorHAnsi" w:cstheme="minorBidi"/>
          <w:smallCaps w:val="0"/>
          <w:noProof/>
          <w:sz w:val="22"/>
          <w:szCs w:val="22"/>
        </w:rPr>
      </w:pPr>
      <w:ins w:id="50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Profile Optimization Settings—Search Mode</w:t>
        </w:r>
        <w:r>
          <w:rPr>
            <w:noProof/>
            <w:webHidden/>
          </w:rPr>
          <w:tab/>
        </w:r>
        <w:r>
          <w:rPr>
            <w:noProof/>
            <w:webHidden/>
          </w:rPr>
          <w:fldChar w:fldCharType="begin"/>
        </w:r>
        <w:r>
          <w:rPr>
            <w:noProof/>
            <w:webHidden/>
          </w:rPr>
          <w:instrText xml:space="preserve"> PAGEREF _Toc99526624 \h </w:instrText>
        </w:r>
        <w:r>
          <w:rPr>
            <w:noProof/>
            <w:webHidden/>
          </w:rPr>
        </w:r>
      </w:ins>
      <w:r>
        <w:rPr>
          <w:noProof/>
          <w:webHidden/>
        </w:rPr>
        <w:fldChar w:fldCharType="separate"/>
      </w:r>
      <w:ins w:id="505" w:author="Tom Bergeron" w:date="2022-03-30T09:53:00Z">
        <w:r>
          <w:rPr>
            <w:noProof/>
            <w:webHidden/>
          </w:rPr>
          <w:t>103</w:t>
        </w:r>
        <w:r>
          <w:rPr>
            <w:noProof/>
            <w:webHidden/>
          </w:rPr>
          <w:fldChar w:fldCharType="end"/>
        </w:r>
        <w:r w:rsidRPr="002263E9">
          <w:rPr>
            <w:rStyle w:val="Hyperlink"/>
            <w:noProof/>
          </w:rPr>
          <w:fldChar w:fldCharType="end"/>
        </w:r>
      </w:ins>
    </w:p>
    <w:p w14:paraId="2DA9BD34" w14:textId="4875C01F" w:rsidR="00F813E3" w:rsidRDefault="00F813E3">
      <w:pPr>
        <w:pStyle w:val="TOC2"/>
        <w:tabs>
          <w:tab w:val="right" w:leader="dot" w:pos="8900"/>
        </w:tabs>
        <w:rPr>
          <w:ins w:id="506" w:author="Tom Bergeron" w:date="2022-03-30T09:53:00Z"/>
          <w:rFonts w:asciiTheme="minorHAnsi" w:eastAsiaTheme="minorEastAsia" w:hAnsiTheme="minorHAnsi" w:cstheme="minorBidi"/>
          <w:smallCaps w:val="0"/>
          <w:noProof/>
          <w:sz w:val="22"/>
          <w:szCs w:val="22"/>
        </w:rPr>
      </w:pPr>
      <w:ins w:id="50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Conveyor Speed Constraints</w:t>
        </w:r>
        <w:r>
          <w:rPr>
            <w:noProof/>
            <w:webHidden/>
          </w:rPr>
          <w:tab/>
        </w:r>
        <w:r>
          <w:rPr>
            <w:noProof/>
            <w:webHidden/>
          </w:rPr>
          <w:fldChar w:fldCharType="begin"/>
        </w:r>
        <w:r>
          <w:rPr>
            <w:noProof/>
            <w:webHidden/>
          </w:rPr>
          <w:instrText xml:space="preserve"> PAGEREF _Toc99526625 \h </w:instrText>
        </w:r>
        <w:r>
          <w:rPr>
            <w:noProof/>
            <w:webHidden/>
          </w:rPr>
        </w:r>
      </w:ins>
      <w:r>
        <w:rPr>
          <w:noProof/>
          <w:webHidden/>
        </w:rPr>
        <w:fldChar w:fldCharType="separate"/>
      </w:r>
      <w:ins w:id="508" w:author="Tom Bergeron" w:date="2022-03-30T09:53:00Z">
        <w:r>
          <w:rPr>
            <w:noProof/>
            <w:webHidden/>
          </w:rPr>
          <w:t>103</w:t>
        </w:r>
        <w:r>
          <w:rPr>
            <w:noProof/>
            <w:webHidden/>
          </w:rPr>
          <w:fldChar w:fldCharType="end"/>
        </w:r>
        <w:r w:rsidRPr="002263E9">
          <w:rPr>
            <w:rStyle w:val="Hyperlink"/>
            <w:noProof/>
          </w:rPr>
          <w:fldChar w:fldCharType="end"/>
        </w:r>
      </w:ins>
    </w:p>
    <w:p w14:paraId="63CC46E9" w14:textId="7E2AFB28" w:rsidR="00F813E3" w:rsidRDefault="00F813E3">
      <w:pPr>
        <w:pStyle w:val="TOC2"/>
        <w:tabs>
          <w:tab w:val="right" w:leader="dot" w:pos="8900"/>
        </w:tabs>
        <w:rPr>
          <w:ins w:id="509" w:author="Tom Bergeron" w:date="2022-03-30T09:53:00Z"/>
          <w:rFonts w:asciiTheme="minorHAnsi" w:eastAsiaTheme="minorEastAsia" w:hAnsiTheme="minorHAnsi" w:cstheme="minorBidi"/>
          <w:smallCaps w:val="0"/>
          <w:noProof/>
          <w:sz w:val="22"/>
          <w:szCs w:val="22"/>
        </w:rPr>
      </w:pPr>
      <w:ins w:id="51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Auto-Focus, Run A Profile</w:t>
        </w:r>
        <w:r>
          <w:rPr>
            <w:noProof/>
            <w:webHidden/>
          </w:rPr>
          <w:tab/>
        </w:r>
        <w:r>
          <w:rPr>
            <w:noProof/>
            <w:webHidden/>
          </w:rPr>
          <w:fldChar w:fldCharType="begin"/>
        </w:r>
        <w:r>
          <w:rPr>
            <w:noProof/>
            <w:webHidden/>
          </w:rPr>
          <w:instrText xml:space="preserve"> PAGEREF _Toc99526626 \h </w:instrText>
        </w:r>
        <w:r>
          <w:rPr>
            <w:noProof/>
            <w:webHidden/>
          </w:rPr>
        </w:r>
      </w:ins>
      <w:r>
        <w:rPr>
          <w:noProof/>
          <w:webHidden/>
        </w:rPr>
        <w:fldChar w:fldCharType="separate"/>
      </w:r>
      <w:ins w:id="511" w:author="Tom Bergeron" w:date="2022-03-30T09:53:00Z">
        <w:r>
          <w:rPr>
            <w:noProof/>
            <w:webHidden/>
          </w:rPr>
          <w:t>104</w:t>
        </w:r>
        <w:r>
          <w:rPr>
            <w:noProof/>
            <w:webHidden/>
          </w:rPr>
          <w:fldChar w:fldCharType="end"/>
        </w:r>
        <w:r w:rsidRPr="002263E9">
          <w:rPr>
            <w:rStyle w:val="Hyperlink"/>
            <w:noProof/>
          </w:rPr>
          <w:fldChar w:fldCharType="end"/>
        </w:r>
      </w:ins>
    </w:p>
    <w:p w14:paraId="2EC93C60" w14:textId="55CFACAA" w:rsidR="00F813E3" w:rsidRDefault="00F813E3">
      <w:pPr>
        <w:pStyle w:val="TOC2"/>
        <w:tabs>
          <w:tab w:val="right" w:leader="dot" w:pos="8900"/>
        </w:tabs>
        <w:rPr>
          <w:ins w:id="512" w:author="Tom Bergeron" w:date="2022-03-30T09:53:00Z"/>
          <w:rFonts w:asciiTheme="minorHAnsi" w:eastAsiaTheme="minorEastAsia" w:hAnsiTheme="minorHAnsi" w:cstheme="minorBidi"/>
          <w:smallCaps w:val="0"/>
          <w:noProof/>
          <w:sz w:val="22"/>
          <w:szCs w:val="22"/>
        </w:rPr>
      </w:pPr>
      <w:ins w:id="51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Auto-Focus, Product Dimensions</w:t>
        </w:r>
        <w:r>
          <w:rPr>
            <w:noProof/>
            <w:webHidden/>
          </w:rPr>
          <w:tab/>
        </w:r>
        <w:r>
          <w:rPr>
            <w:noProof/>
            <w:webHidden/>
          </w:rPr>
          <w:fldChar w:fldCharType="begin"/>
        </w:r>
        <w:r>
          <w:rPr>
            <w:noProof/>
            <w:webHidden/>
          </w:rPr>
          <w:instrText xml:space="preserve"> PAGEREF _Toc99526627 \h </w:instrText>
        </w:r>
        <w:r>
          <w:rPr>
            <w:noProof/>
            <w:webHidden/>
          </w:rPr>
        </w:r>
      </w:ins>
      <w:r>
        <w:rPr>
          <w:noProof/>
          <w:webHidden/>
        </w:rPr>
        <w:fldChar w:fldCharType="separate"/>
      </w:r>
      <w:ins w:id="514" w:author="Tom Bergeron" w:date="2022-03-30T09:53:00Z">
        <w:r>
          <w:rPr>
            <w:noProof/>
            <w:webHidden/>
          </w:rPr>
          <w:t>104</w:t>
        </w:r>
        <w:r>
          <w:rPr>
            <w:noProof/>
            <w:webHidden/>
          </w:rPr>
          <w:fldChar w:fldCharType="end"/>
        </w:r>
        <w:r w:rsidRPr="002263E9">
          <w:rPr>
            <w:rStyle w:val="Hyperlink"/>
            <w:noProof/>
          </w:rPr>
          <w:fldChar w:fldCharType="end"/>
        </w:r>
      </w:ins>
    </w:p>
    <w:p w14:paraId="791DFFA5" w14:textId="3C2772AE" w:rsidR="00F813E3" w:rsidRDefault="00F813E3">
      <w:pPr>
        <w:pStyle w:val="TOC2"/>
        <w:tabs>
          <w:tab w:val="right" w:leader="dot" w:pos="8900"/>
        </w:tabs>
        <w:rPr>
          <w:ins w:id="515" w:author="Tom Bergeron" w:date="2022-03-30T09:53:00Z"/>
          <w:rFonts w:asciiTheme="minorHAnsi" w:eastAsiaTheme="minorEastAsia" w:hAnsiTheme="minorHAnsi" w:cstheme="minorBidi"/>
          <w:smallCaps w:val="0"/>
          <w:noProof/>
          <w:sz w:val="22"/>
          <w:szCs w:val="22"/>
        </w:rPr>
      </w:pPr>
      <w:ins w:id="51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rFonts w:cs="Arial"/>
            <w:b/>
            <w:bCs/>
            <w:iCs/>
            <w:noProof/>
          </w:rPr>
          <w:t>Auto-Focus, Confirm</w:t>
        </w:r>
        <w:r>
          <w:rPr>
            <w:noProof/>
            <w:webHidden/>
          </w:rPr>
          <w:tab/>
        </w:r>
        <w:r>
          <w:rPr>
            <w:noProof/>
            <w:webHidden/>
          </w:rPr>
          <w:fldChar w:fldCharType="begin"/>
        </w:r>
        <w:r>
          <w:rPr>
            <w:noProof/>
            <w:webHidden/>
          </w:rPr>
          <w:instrText xml:space="preserve"> PAGEREF _Toc99526628 \h </w:instrText>
        </w:r>
        <w:r>
          <w:rPr>
            <w:noProof/>
            <w:webHidden/>
          </w:rPr>
        </w:r>
      </w:ins>
      <w:r>
        <w:rPr>
          <w:noProof/>
          <w:webHidden/>
        </w:rPr>
        <w:fldChar w:fldCharType="separate"/>
      </w:r>
      <w:ins w:id="517" w:author="Tom Bergeron" w:date="2022-03-30T09:53:00Z">
        <w:r>
          <w:rPr>
            <w:noProof/>
            <w:webHidden/>
          </w:rPr>
          <w:t>105</w:t>
        </w:r>
        <w:r>
          <w:rPr>
            <w:noProof/>
            <w:webHidden/>
          </w:rPr>
          <w:fldChar w:fldCharType="end"/>
        </w:r>
        <w:r w:rsidRPr="002263E9">
          <w:rPr>
            <w:rStyle w:val="Hyperlink"/>
            <w:noProof/>
          </w:rPr>
          <w:fldChar w:fldCharType="end"/>
        </w:r>
      </w:ins>
    </w:p>
    <w:p w14:paraId="0EE555CE" w14:textId="648549CD" w:rsidR="00F813E3" w:rsidRDefault="00F813E3">
      <w:pPr>
        <w:pStyle w:val="TOC1"/>
        <w:tabs>
          <w:tab w:val="right" w:leader="dot" w:pos="8900"/>
        </w:tabs>
        <w:rPr>
          <w:ins w:id="518" w:author="Tom Bergeron" w:date="2022-03-30T09:53:00Z"/>
          <w:rFonts w:asciiTheme="minorHAnsi" w:eastAsiaTheme="minorEastAsia" w:hAnsiTheme="minorHAnsi" w:cstheme="minorBidi"/>
          <w:b w:val="0"/>
          <w:caps w:val="0"/>
          <w:noProof/>
          <w:sz w:val="22"/>
          <w:szCs w:val="22"/>
        </w:rPr>
      </w:pPr>
      <w:ins w:id="51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"_Toc99526629"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Save Energy With Navigator and Auto-Focus Power</w:t>
        </w:r>
        <w:r>
          <w:rPr>
            <w:noProof/>
            <w:webHidden/>
          </w:rPr>
          <w:tab/>
        </w:r>
        <w:r>
          <w:rPr>
            <w:noProof/>
            <w:webHidden/>
          </w:rPr>
          <w:fldChar w:fldCharType="begin"/>
        </w:r>
        <w:r>
          <w:rPr>
            <w:noProof/>
            <w:webHidden/>
          </w:rPr>
          <w:instrText xml:space="preserve"> PAGEREF _Toc99526629 \h </w:instrText>
        </w:r>
        <w:r>
          <w:rPr>
            <w:noProof/>
            <w:webHidden/>
          </w:rPr>
        </w:r>
      </w:ins>
      <w:r>
        <w:rPr>
          <w:noProof/>
          <w:webHidden/>
        </w:rPr>
        <w:fldChar w:fldCharType="separate"/>
      </w:r>
      <w:ins w:id="520" w:author="Tom Bergeron" w:date="2022-03-30T09:53:00Z">
        <w:r>
          <w:rPr>
            <w:noProof/>
            <w:webHidden/>
          </w:rPr>
          <w:t>107</w:t>
        </w:r>
        <w:r>
          <w:rPr>
            <w:noProof/>
            <w:webHidden/>
          </w:rPr>
          <w:fldChar w:fldCharType="end"/>
        </w:r>
        <w:r w:rsidRPr="002263E9">
          <w:rPr>
            <w:rStyle w:val="Hyperlink"/>
            <w:noProof/>
          </w:rPr>
          <w:fldChar w:fldCharType="end"/>
        </w:r>
      </w:ins>
    </w:p>
    <w:p w14:paraId="0F1972DE" w14:textId="2D32D506" w:rsidR="00F813E3" w:rsidRDefault="00F813E3">
      <w:pPr>
        <w:pStyle w:val="TOC2"/>
        <w:tabs>
          <w:tab w:val="right" w:leader="dot" w:pos="8900"/>
        </w:tabs>
        <w:rPr>
          <w:ins w:id="521" w:author="Tom Bergeron" w:date="2022-03-30T09:53:00Z"/>
          <w:rFonts w:asciiTheme="minorHAnsi" w:eastAsiaTheme="minorEastAsia" w:hAnsiTheme="minorHAnsi" w:cstheme="minorBidi"/>
          <w:smallCaps w:val="0"/>
          <w:noProof/>
          <w:sz w:val="22"/>
          <w:szCs w:val="22"/>
        </w:rPr>
      </w:pPr>
      <w:ins w:id="52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Enable the Power Feature in Auto-Focus</w:t>
        </w:r>
        <w:r>
          <w:rPr>
            <w:noProof/>
            <w:webHidden/>
          </w:rPr>
          <w:tab/>
        </w:r>
        <w:r>
          <w:rPr>
            <w:noProof/>
            <w:webHidden/>
          </w:rPr>
          <w:fldChar w:fldCharType="begin"/>
        </w:r>
        <w:r>
          <w:rPr>
            <w:noProof/>
            <w:webHidden/>
          </w:rPr>
          <w:instrText xml:space="preserve"> PAGEREF _Toc99526630 \h </w:instrText>
        </w:r>
        <w:r>
          <w:rPr>
            <w:noProof/>
            <w:webHidden/>
          </w:rPr>
        </w:r>
      </w:ins>
      <w:r>
        <w:rPr>
          <w:noProof/>
          <w:webHidden/>
        </w:rPr>
        <w:fldChar w:fldCharType="separate"/>
      </w:r>
      <w:ins w:id="523" w:author="Tom Bergeron" w:date="2022-03-30T09:53:00Z">
        <w:r>
          <w:rPr>
            <w:noProof/>
            <w:webHidden/>
          </w:rPr>
          <w:t>107</w:t>
        </w:r>
        <w:r>
          <w:rPr>
            <w:noProof/>
            <w:webHidden/>
          </w:rPr>
          <w:fldChar w:fldCharType="end"/>
        </w:r>
        <w:r w:rsidRPr="002263E9">
          <w:rPr>
            <w:rStyle w:val="Hyperlink"/>
            <w:noProof/>
          </w:rPr>
          <w:fldChar w:fldCharType="end"/>
        </w:r>
      </w:ins>
    </w:p>
    <w:p w14:paraId="5E585682" w14:textId="1888C0C0" w:rsidR="00F813E3" w:rsidRDefault="00F813E3">
      <w:pPr>
        <w:pStyle w:val="TOC2"/>
        <w:tabs>
          <w:tab w:val="right" w:leader="dot" w:pos="8900"/>
        </w:tabs>
        <w:rPr>
          <w:ins w:id="524" w:author="Tom Bergeron" w:date="2022-03-30T09:53:00Z"/>
          <w:rFonts w:asciiTheme="minorHAnsi" w:eastAsiaTheme="minorEastAsia" w:hAnsiTheme="minorHAnsi" w:cstheme="minorBidi"/>
          <w:smallCaps w:val="0"/>
          <w:noProof/>
          <w:sz w:val="22"/>
          <w:szCs w:val="22"/>
        </w:rPr>
      </w:pPr>
      <w:ins w:id="52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Enable the Power Feature in Navigator</w:t>
        </w:r>
        <w:r>
          <w:rPr>
            <w:noProof/>
            <w:webHidden/>
          </w:rPr>
          <w:tab/>
        </w:r>
        <w:r>
          <w:rPr>
            <w:noProof/>
            <w:webHidden/>
          </w:rPr>
          <w:fldChar w:fldCharType="begin"/>
        </w:r>
        <w:r>
          <w:rPr>
            <w:noProof/>
            <w:webHidden/>
          </w:rPr>
          <w:instrText xml:space="preserve"> PAGEREF _Toc99526631 \h </w:instrText>
        </w:r>
        <w:r>
          <w:rPr>
            <w:noProof/>
            <w:webHidden/>
          </w:rPr>
        </w:r>
      </w:ins>
      <w:r>
        <w:rPr>
          <w:noProof/>
          <w:webHidden/>
        </w:rPr>
        <w:fldChar w:fldCharType="separate"/>
      </w:r>
      <w:ins w:id="526" w:author="Tom Bergeron" w:date="2022-03-30T09:53:00Z">
        <w:r>
          <w:rPr>
            <w:noProof/>
            <w:webHidden/>
          </w:rPr>
          <w:t>107</w:t>
        </w:r>
        <w:r>
          <w:rPr>
            <w:noProof/>
            <w:webHidden/>
          </w:rPr>
          <w:fldChar w:fldCharType="end"/>
        </w:r>
        <w:r w:rsidRPr="002263E9">
          <w:rPr>
            <w:rStyle w:val="Hyperlink"/>
            <w:noProof/>
          </w:rPr>
          <w:fldChar w:fldCharType="end"/>
        </w:r>
      </w:ins>
    </w:p>
    <w:p w14:paraId="7DFBAB57" w14:textId="0DAA499A" w:rsidR="00F813E3" w:rsidRDefault="00F813E3">
      <w:pPr>
        <w:pStyle w:val="TOC1"/>
        <w:tabs>
          <w:tab w:val="right" w:leader="dot" w:pos="8900"/>
        </w:tabs>
        <w:rPr>
          <w:ins w:id="527" w:author="Tom Bergeron" w:date="2022-03-30T09:53:00Z"/>
          <w:rFonts w:asciiTheme="minorHAnsi" w:eastAsiaTheme="minorEastAsia" w:hAnsiTheme="minorHAnsi" w:cstheme="minorBidi"/>
          <w:b w:val="0"/>
          <w:caps w:val="0"/>
          <w:noProof/>
          <w:sz w:val="22"/>
          <w:szCs w:val="22"/>
        </w:rPr>
      </w:pPr>
      <w:ins w:id="52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Use Sweet Spot Target</w:t>
        </w:r>
        <w:r>
          <w:rPr>
            <w:noProof/>
            <w:webHidden/>
          </w:rPr>
          <w:tab/>
        </w:r>
        <w:r>
          <w:rPr>
            <w:noProof/>
            <w:webHidden/>
          </w:rPr>
          <w:fldChar w:fldCharType="begin"/>
        </w:r>
        <w:r>
          <w:rPr>
            <w:noProof/>
            <w:webHidden/>
          </w:rPr>
          <w:instrText xml:space="preserve"> PAGEREF _Toc99526632 \h </w:instrText>
        </w:r>
        <w:r>
          <w:rPr>
            <w:noProof/>
            <w:webHidden/>
          </w:rPr>
        </w:r>
      </w:ins>
      <w:r>
        <w:rPr>
          <w:noProof/>
          <w:webHidden/>
        </w:rPr>
        <w:fldChar w:fldCharType="separate"/>
      </w:r>
      <w:ins w:id="529" w:author="Tom Bergeron" w:date="2022-03-30T09:53:00Z">
        <w:r>
          <w:rPr>
            <w:noProof/>
            <w:webHidden/>
          </w:rPr>
          <w:t>108</w:t>
        </w:r>
        <w:r>
          <w:rPr>
            <w:noProof/>
            <w:webHidden/>
          </w:rPr>
          <w:fldChar w:fldCharType="end"/>
        </w:r>
        <w:r w:rsidRPr="002263E9">
          <w:rPr>
            <w:rStyle w:val="Hyperlink"/>
            <w:noProof/>
          </w:rPr>
          <w:fldChar w:fldCharType="end"/>
        </w:r>
      </w:ins>
    </w:p>
    <w:p w14:paraId="3AE91AF2" w14:textId="6F6D3B0F" w:rsidR="00F813E3" w:rsidRDefault="00F813E3">
      <w:pPr>
        <w:pStyle w:val="TOC1"/>
        <w:tabs>
          <w:tab w:val="right" w:leader="dot" w:pos="8900"/>
        </w:tabs>
        <w:rPr>
          <w:ins w:id="530" w:author="Tom Bergeron" w:date="2022-03-30T09:53:00Z"/>
          <w:rFonts w:asciiTheme="minorHAnsi" w:eastAsiaTheme="minorEastAsia" w:hAnsiTheme="minorHAnsi" w:cstheme="minorBidi"/>
          <w:b w:val="0"/>
          <w:caps w:val="0"/>
          <w:noProof/>
          <w:sz w:val="22"/>
          <w:szCs w:val="22"/>
        </w:rPr>
      </w:pPr>
      <w:ins w:id="53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Using The Live Index Screen</w:t>
        </w:r>
        <w:r>
          <w:rPr>
            <w:noProof/>
            <w:webHidden/>
          </w:rPr>
          <w:tab/>
        </w:r>
        <w:r>
          <w:rPr>
            <w:noProof/>
            <w:webHidden/>
          </w:rPr>
          <w:fldChar w:fldCharType="begin"/>
        </w:r>
        <w:r>
          <w:rPr>
            <w:noProof/>
            <w:webHidden/>
          </w:rPr>
          <w:instrText xml:space="preserve"> PAGEREF _Toc99526633 \h </w:instrText>
        </w:r>
        <w:r>
          <w:rPr>
            <w:noProof/>
            <w:webHidden/>
          </w:rPr>
        </w:r>
      </w:ins>
      <w:r>
        <w:rPr>
          <w:noProof/>
          <w:webHidden/>
        </w:rPr>
        <w:fldChar w:fldCharType="separate"/>
      </w:r>
      <w:ins w:id="532" w:author="Tom Bergeron" w:date="2022-03-30T09:53:00Z">
        <w:r>
          <w:rPr>
            <w:noProof/>
            <w:webHidden/>
          </w:rPr>
          <w:t>109</w:t>
        </w:r>
        <w:r>
          <w:rPr>
            <w:noProof/>
            <w:webHidden/>
          </w:rPr>
          <w:fldChar w:fldCharType="end"/>
        </w:r>
        <w:r w:rsidRPr="002263E9">
          <w:rPr>
            <w:rStyle w:val="Hyperlink"/>
            <w:noProof/>
          </w:rPr>
          <w:fldChar w:fldCharType="end"/>
        </w:r>
      </w:ins>
    </w:p>
    <w:p w14:paraId="1BBB96F3" w14:textId="7CE4D699" w:rsidR="00F813E3" w:rsidRDefault="00F813E3">
      <w:pPr>
        <w:pStyle w:val="TOC2"/>
        <w:tabs>
          <w:tab w:val="right" w:leader="dot" w:pos="8900"/>
        </w:tabs>
        <w:rPr>
          <w:ins w:id="533" w:author="Tom Bergeron" w:date="2022-03-30T09:53:00Z"/>
          <w:rFonts w:asciiTheme="minorHAnsi" w:eastAsiaTheme="minorEastAsia" w:hAnsiTheme="minorHAnsi" w:cstheme="minorBidi"/>
          <w:smallCaps w:val="0"/>
          <w:noProof/>
          <w:sz w:val="22"/>
          <w:szCs w:val="22"/>
        </w:rPr>
      </w:pPr>
      <w:ins w:id="53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Access the Live Profile Data from the Index Screen:</w:t>
        </w:r>
        <w:r>
          <w:rPr>
            <w:noProof/>
            <w:webHidden/>
          </w:rPr>
          <w:tab/>
        </w:r>
        <w:r>
          <w:rPr>
            <w:noProof/>
            <w:webHidden/>
          </w:rPr>
          <w:fldChar w:fldCharType="begin"/>
        </w:r>
        <w:r>
          <w:rPr>
            <w:noProof/>
            <w:webHidden/>
          </w:rPr>
          <w:instrText xml:space="preserve"> PAGEREF _Toc99526634 \h </w:instrText>
        </w:r>
        <w:r>
          <w:rPr>
            <w:noProof/>
            <w:webHidden/>
          </w:rPr>
        </w:r>
      </w:ins>
      <w:r>
        <w:rPr>
          <w:noProof/>
          <w:webHidden/>
        </w:rPr>
        <w:fldChar w:fldCharType="separate"/>
      </w:r>
      <w:ins w:id="535" w:author="Tom Bergeron" w:date="2022-03-30T09:53:00Z">
        <w:r>
          <w:rPr>
            <w:noProof/>
            <w:webHidden/>
          </w:rPr>
          <w:t>110</w:t>
        </w:r>
        <w:r>
          <w:rPr>
            <w:noProof/>
            <w:webHidden/>
          </w:rPr>
          <w:fldChar w:fldCharType="end"/>
        </w:r>
        <w:r w:rsidRPr="002263E9">
          <w:rPr>
            <w:rStyle w:val="Hyperlink"/>
            <w:noProof/>
          </w:rPr>
          <w:fldChar w:fldCharType="end"/>
        </w:r>
      </w:ins>
    </w:p>
    <w:p w14:paraId="069AA460" w14:textId="307C138B" w:rsidR="00F813E3" w:rsidRDefault="00F813E3">
      <w:pPr>
        <w:pStyle w:val="TOC2"/>
        <w:tabs>
          <w:tab w:val="right" w:leader="dot" w:pos="8900"/>
        </w:tabs>
        <w:rPr>
          <w:ins w:id="536" w:author="Tom Bergeron" w:date="2022-03-30T09:53:00Z"/>
          <w:rFonts w:asciiTheme="minorHAnsi" w:eastAsiaTheme="minorEastAsia" w:hAnsiTheme="minorHAnsi" w:cstheme="minorBidi"/>
          <w:smallCaps w:val="0"/>
          <w:noProof/>
          <w:sz w:val="22"/>
          <w:szCs w:val="22"/>
        </w:rPr>
      </w:pPr>
      <w:ins w:id="53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Use Production Reports</w:t>
        </w:r>
        <w:r>
          <w:rPr>
            <w:noProof/>
            <w:webHidden/>
          </w:rPr>
          <w:tab/>
        </w:r>
        <w:r>
          <w:rPr>
            <w:noProof/>
            <w:webHidden/>
          </w:rPr>
          <w:fldChar w:fldCharType="begin"/>
        </w:r>
        <w:r>
          <w:rPr>
            <w:noProof/>
            <w:webHidden/>
          </w:rPr>
          <w:instrText xml:space="preserve"> PAGEREF _Toc99526635 \h </w:instrText>
        </w:r>
        <w:r>
          <w:rPr>
            <w:noProof/>
            <w:webHidden/>
          </w:rPr>
        </w:r>
      </w:ins>
      <w:r>
        <w:rPr>
          <w:noProof/>
          <w:webHidden/>
        </w:rPr>
        <w:fldChar w:fldCharType="separate"/>
      </w:r>
      <w:ins w:id="538" w:author="Tom Bergeron" w:date="2022-03-30T09:53:00Z">
        <w:r>
          <w:rPr>
            <w:noProof/>
            <w:webHidden/>
          </w:rPr>
          <w:t>111</w:t>
        </w:r>
        <w:r>
          <w:rPr>
            <w:noProof/>
            <w:webHidden/>
          </w:rPr>
          <w:fldChar w:fldCharType="end"/>
        </w:r>
        <w:r w:rsidRPr="002263E9">
          <w:rPr>
            <w:rStyle w:val="Hyperlink"/>
            <w:noProof/>
          </w:rPr>
          <w:fldChar w:fldCharType="end"/>
        </w:r>
      </w:ins>
    </w:p>
    <w:p w14:paraId="75A09DE9" w14:textId="3876925B" w:rsidR="00F813E3" w:rsidRDefault="00F813E3">
      <w:pPr>
        <w:pStyle w:val="TOC3"/>
        <w:tabs>
          <w:tab w:val="right" w:leader="dot" w:pos="8900"/>
        </w:tabs>
        <w:rPr>
          <w:ins w:id="539" w:author="Tom Bergeron" w:date="2022-03-30T09:53:00Z"/>
          <w:rFonts w:asciiTheme="minorHAnsi" w:eastAsiaTheme="minorEastAsia" w:hAnsiTheme="minorHAnsi" w:cstheme="minorBidi"/>
          <w:smallCaps w:val="0"/>
          <w:noProof/>
          <w:sz w:val="22"/>
          <w:szCs w:val="22"/>
        </w:rPr>
      </w:pPr>
      <w:ins w:id="54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Tips</w:t>
        </w:r>
        <w:r>
          <w:rPr>
            <w:noProof/>
            <w:webHidden/>
          </w:rPr>
          <w:tab/>
        </w:r>
        <w:r>
          <w:rPr>
            <w:noProof/>
            <w:webHidden/>
          </w:rPr>
          <w:fldChar w:fldCharType="begin"/>
        </w:r>
        <w:r>
          <w:rPr>
            <w:noProof/>
            <w:webHidden/>
          </w:rPr>
          <w:instrText xml:space="preserve"> PAGEREF _Toc99526636 \h </w:instrText>
        </w:r>
        <w:r>
          <w:rPr>
            <w:noProof/>
            <w:webHidden/>
          </w:rPr>
        </w:r>
      </w:ins>
      <w:r>
        <w:rPr>
          <w:noProof/>
          <w:webHidden/>
        </w:rPr>
        <w:fldChar w:fldCharType="separate"/>
      </w:r>
      <w:ins w:id="541" w:author="Tom Bergeron" w:date="2022-03-30T09:53:00Z">
        <w:r>
          <w:rPr>
            <w:noProof/>
            <w:webHidden/>
          </w:rPr>
          <w:t>111</w:t>
        </w:r>
        <w:r>
          <w:rPr>
            <w:noProof/>
            <w:webHidden/>
          </w:rPr>
          <w:fldChar w:fldCharType="end"/>
        </w:r>
        <w:r w:rsidRPr="002263E9">
          <w:rPr>
            <w:rStyle w:val="Hyperlink"/>
            <w:noProof/>
          </w:rPr>
          <w:fldChar w:fldCharType="end"/>
        </w:r>
      </w:ins>
    </w:p>
    <w:p w14:paraId="2DD6E5D6" w14:textId="1191E28A" w:rsidR="00F813E3" w:rsidRDefault="00F813E3">
      <w:pPr>
        <w:pStyle w:val="TOC3"/>
        <w:tabs>
          <w:tab w:val="right" w:leader="dot" w:pos="8900"/>
        </w:tabs>
        <w:rPr>
          <w:ins w:id="542" w:author="Tom Bergeron" w:date="2022-03-30T09:53:00Z"/>
          <w:rFonts w:asciiTheme="minorHAnsi" w:eastAsiaTheme="minorEastAsia" w:hAnsiTheme="minorHAnsi" w:cstheme="minorBidi"/>
          <w:smallCaps w:val="0"/>
          <w:noProof/>
          <w:sz w:val="22"/>
          <w:szCs w:val="22"/>
        </w:rPr>
      </w:pPr>
      <w:ins w:id="54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Production Report Viewer</w:t>
        </w:r>
        <w:r>
          <w:rPr>
            <w:noProof/>
            <w:webHidden/>
          </w:rPr>
          <w:tab/>
        </w:r>
        <w:r>
          <w:rPr>
            <w:noProof/>
            <w:webHidden/>
          </w:rPr>
          <w:fldChar w:fldCharType="begin"/>
        </w:r>
        <w:r>
          <w:rPr>
            <w:noProof/>
            <w:webHidden/>
          </w:rPr>
          <w:instrText xml:space="preserve"> PAGEREF _Toc99526637 \h </w:instrText>
        </w:r>
        <w:r>
          <w:rPr>
            <w:noProof/>
            <w:webHidden/>
          </w:rPr>
        </w:r>
      </w:ins>
      <w:r>
        <w:rPr>
          <w:noProof/>
          <w:webHidden/>
        </w:rPr>
        <w:fldChar w:fldCharType="separate"/>
      </w:r>
      <w:ins w:id="544" w:author="Tom Bergeron" w:date="2022-03-30T09:53:00Z">
        <w:r>
          <w:rPr>
            <w:noProof/>
            <w:webHidden/>
          </w:rPr>
          <w:t>112</w:t>
        </w:r>
        <w:r>
          <w:rPr>
            <w:noProof/>
            <w:webHidden/>
          </w:rPr>
          <w:fldChar w:fldCharType="end"/>
        </w:r>
        <w:r w:rsidRPr="002263E9">
          <w:rPr>
            <w:rStyle w:val="Hyperlink"/>
            <w:noProof/>
          </w:rPr>
          <w:fldChar w:fldCharType="end"/>
        </w:r>
      </w:ins>
    </w:p>
    <w:p w14:paraId="283C15B1" w14:textId="41B0D12D" w:rsidR="00F813E3" w:rsidRDefault="00F813E3">
      <w:pPr>
        <w:pStyle w:val="TOC3"/>
        <w:tabs>
          <w:tab w:val="right" w:leader="dot" w:pos="8900"/>
        </w:tabs>
        <w:rPr>
          <w:ins w:id="545" w:author="Tom Bergeron" w:date="2022-03-30T09:53:00Z"/>
          <w:rFonts w:asciiTheme="minorHAnsi" w:eastAsiaTheme="minorEastAsia" w:hAnsiTheme="minorHAnsi" w:cstheme="minorBidi"/>
          <w:smallCaps w:val="0"/>
          <w:noProof/>
          <w:sz w:val="22"/>
          <w:szCs w:val="22"/>
        </w:rPr>
      </w:pPr>
      <w:ins w:id="54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DPMO Chart</w:t>
        </w:r>
        <w:r>
          <w:rPr>
            <w:noProof/>
            <w:webHidden/>
          </w:rPr>
          <w:tab/>
        </w:r>
        <w:r>
          <w:rPr>
            <w:noProof/>
            <w:webHidden/>
          </w:rPr>
          <w:fldChar w:fldCharType="begin"/>
        </w:r>
        <w:r>
          <w:rPr>
            <w:noProof/>
            <w:webHidden/>
          </w:rPr>
          <w:instrText xml:space="preserve"> PAGEREF _Toc99526638 \h </w:instrText>
        </w:r>
        <w:r>
          <w:rPr>
            <w:noProof/>
            <w:webHidden/>
          </w:rPr>
        </w:r>
      </w:ins>
      <w:r>
        <w:rPr>
          <w:noProof/>
          <w:webHidden/>
        </w:rPr>
        <w:fldChar w:fldCharType="separate"/>
      </w:r>
      <w:ins w:id="547" w:author="Tom Bergeron" w:date="2022-03-30T09:53:00Z">
        <w:r>
          <w:rPr>
            <w:noProof/>
            <w:webHidden/>
          </w:rPr>
          <w:t>113</w:t>
        </w:r>
        <w:r>
          <w:rPr>
            <w:noProof/>
            <w:webHidden/>
          </w:rPr>
          <w:fldChar w:fldCharType="end"/>
        </w:r>
        <w:r w:rsidRPr="002263E9">
          <w:rPr>
            <w:rStyle w:val="Hyperlink"/>
            <w:noProof/>
          </w:rPr>
          <w:fldChar w:fldCharType="end"/>
        </w:r>
      </w:ins>
    </w:p>
    <w:p w14:paraId="2418DDB3" w14:textId="06E13F36" w:rsidR="00F813E3" w:rsidRDefault="00F813E3">
      <w:pPr>
        <w:pStyle w:val="TOC3"/>
        <w:tabs>
          <w:tab w:val="right" w:leader="dot" w:pos="8900"/>
        </w:tabs>
        <w:rPr>
          <w:ins w:id="548" w:author="Tom Bergeron" w:date="2022-03-30T09:53:00Z"/>
          <w:rFonts w:asciiTheme="minorHAnsi" w:eastAsiaTheme="minorEastAsia" w:hAnsiTheme="minorHAnsi" w:cstheme="minorBidi"/>
          <w:smallCaps w:val="0"/>
          <w:noProof/>
          <w:sz w:val="22"/>
          <w:szCs w:val="22"/>
        </w:rPr>
      </w:pPr>
      <w:ins w:id="54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"_Toc99526639"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Reflow Yield Chart</w:t>
        </w:r>
        <w:r>
          <w:rPr>
            <w:noProof/>
            <w:webHidden/>
          </w:rPr>
          <w:tab/>
        </w:r>
        <w:r>
          <w:rPr>
            <w:noProof/>
            <w:webHidden/>
          </w:rPr>
          <w:fldChar w:fldCharType="begin"/>
        </w:r>
        <w:r>
          <w:rPr>
            <w:noProof/>
            <w:webHidden/>
          </w:rPr>
          <w:instrText xml:space="preserve"> PAGEREF _Toc99526639 \h </w:instrText>
        </w:r>
        <w:r>
          <w:rPr>
            <w:noProof/>
            <w:webHidden/>
          </w:rPr>
        </w:r>
      </w:ins>
      <w:r>
        <w:rPr>
          <w:noProof/>
          <w:webHidden/>
        </w:rPr>
        <w:fldChar w:fldCharType="separate"/>
      </w:r>
      <w:ins w:id="550" w:author="Tom Bergeron" w:date="2022-03-30T09:53:00Z">
        <w:r>
          <w:rPr>
            <w:noProof/>
            <w:webHidden/>
          </w:rPr>
          <w:t>117</w:t>
        </w:r>
        <w:r>
          <w:rPr>
            <w:noProof/>
            <w:webHidden/>
          </w:rPr>
          <w:fldChar w:fldCharType="end"/>
        </w:r>
        <w:r w:rsidRPr="002263E9">
          <w:rPr>
            <w:rStyle w:val="Hyperlink"/>
            <w:noProof/>
          </w:rPr>
          <w:fldChar w:fldCharType="end"/>
        </w:r>
      </w:ins>
    </w:p>
    <w:p w14:paraId="68FDF0EB" w14:textId="3B4D6A4B" w:rsidR="00F813E3" w:rsidRDefault="00F813E3">
      <w:pPr>
        <w:pStyle w:val="TOC1"/>
        <w:tabs>
          <w:tab w:val="right" w:leader="dot" w:pos="8900"/>
        </w:tabs>
        <w:rPr>
          <w:ins w:id="551" w:author="Tom Bergeron" w:date="2022-03-30T09:53:00Z"/>
          <w:rFonts w:asciiTheme="minorHAnsi" w:eastAsiaTheme="minorEastAsia" w:hAnsiTheme="minorHAnsi" w:cstheme="minorBidi"/>
          <w:b w:val="0"/>
          <w:caps w:val="0"/>
          <w:noProof/>
          <w:sz w:val="22"/>
          <w:szCs w:val="22"/>
        </w:rPr>
      </w:pPr>
      <w:ins w:id="55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Use Statistical Process Control Charts</w:t>
        </w:r>
        <w:r>
          <w:rPr>
            <w:noProof/>
            <w:webHidden/>
          </w:rPr>
          <w:tab/>
        </w:r>
        <w:r>
          <w:rPr>
            <w:noProof/>
            <w:webHidden/>
          </w:rPr>
          <w:fldChar w:fldCharType="begin"/>
        </w:r>
        <w:r>
          <w:rPr>
            <w:noProof/>
            <w:webHidden/>
          </w:rPr>
          <w:instrText xml:space="preserve"> PAGEREF _Toc99526640 \h </w:instrText>
        </w:r>
        <w:r>
          <w:rPr>
            <w:noProof/>
            <w:webHidden/>
          </w:rPr>
        </w:r>
      </w:ins>
      <w:r>
        <w:rPr>
          <w:noProof/>
          <w:webHidden/>
        </w:rPr>
        <w:fldChar w:fldCharType="separate"/>
      </w:r>
      <w:ins w:id="553" w:author="Tom Bergeron" w:date="2022-03-30T09:53:00Z">
        <w:r>
          <w:rPr>
            <w:noProof/>
            <w:webHidden/>
          </w:rPr>
          <w:t>121</w:t>
        </w:r>
        <w:r>
          <w:rPr>
            <w:noProof/>
            <w:webHidden/>
          </w:rPr>
          <w:fldChar w:fldCharType="end"/>
        </w:r>
        <w:r w:rsidRPr="002263E9">
          <w:rPr>
            <w:rStyle w:val="Hyperlink"/>
            <w:noProof/>
          </w:rPr>
          <w:fldChar w:fldCharType="end"/>
        </w:r>
      </w:ins>
    </w:p>
    <w:p w14:paraId="71105FDA" w14:textId="5EA1F372" w:rsidR="00F813E3" w:rsidRDefault="00F813E3">
      <w:pPr>
        <w:pStyle w:val="TOC2"/>
        <w:tabs>
          <w:tab w:val="right" w:leader="dot" w:pos="8900"/>
        </w:tabs>
        <w:rPr>
          <w:ins w:id="554" w:author="Tom Bergeron" w:date="2022-03-30T09:53:00Z"/>
          <w:rFonts w:asciiTheme="minorHAnsi" w:eastAsiaTheme="minorEastAsia" w:hAnsiTheme="minorHAnsi" w:cstheme="minorBidi"/>
          <w:smallCaps w:val="0"/>
          <w:noProof/>
          <w:sz w:val="22"/>
          <w:szCs w:val="22"/>
        </w:rPr>
      </w:pPr>
      <w:ins w:id="55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Live Mode - Charts Tab</w:t>
        </w:r>
        <w:r>
          <w:rPr>
            <w:noProof/>
            <w:webHidden/>
          </w:rPr>
          <w:tab/>
        </w:r>
        <w:r>
          <w:rPr>
            <w:noProof/>
            <w:webHidden/>
          </w:rPr>
          <w:fldChar w:fldCharType="begin"/>
        </w:r>
        <w:r>
          <w:rPr>
            <w:noProof/>
            <w:webHidden/>
          </w:rPr>
          <w:instrText xml:space="preserve"> PAGEREF _Toc99526641 \h </w:instrText>
        </w:r>
        <w:r>
          <w:rPr>
            <w:noProof/>
            <w:webHidden/>
          </w:rPr>
        </w:r>
      </w:ins>
      <w:r>
        <w:rPr>
          <w:noProof/>
          <w:webHidden/>
        </w:rPr>
        <w:fldChar w:fldCharType="separate"/>
      </w:r>
      <w:ins w:id="556" w:author="Tom Bergeron" w:date="2022-03-30T09:53:00Z">
        <w:r>
          <w:rPr>
            <w:noProof/>
            <w:webHidden/>
          </w:rPr>
          <w:t>121</w:t>
        </w:r>
        <w:r>
          <w:rPr>
            <w:noProof/>
            <w:webHidden/>
          </w:rPr>
          <w:fldChar w:fldCharType="end"/>
        </w:r>
        <w:r w:rsidRPr="002263E9">
          <w:rPr>
            <w:rStyle w:val="Hyperlink"/>
            <w:noProof/>
          </w:rPr>
          <w:fldChar w:fldCharType="end"/>
        </w:r>
      </w:ins>
    </w:p>
    <w:p w14:paraId="1C3A3166" w14:textId="03C722CD" w:rsidR="00F813E3" w:rsidRDefault="00F813E3">
      <w:pPr>
        <w:pStyle w:val="TOC3"/>
        <w:tabs>
          <w:tab w:val="right" w:leader="dot" w:pos="8900"/>
        </w:tabs>
        <w:rPr>
          <w:ins w:id="557" w:author="Tom Bergeron" w:date="2022-03-30T09:53:00Z"/>
          <w:rFonts w:asciiTheme="minorHAnsi" w:eastAsiaTheme="minorEastAsia" w:hAnsiTheme="minorHAnsi" w:cstheme="minorBidi"/>
          <w:smallCaps w:val="0"/>
          <w:noProof/>
          <w:sz w:val="22"/>
          <w:szCs w:val="22"/>
        </w:rPr>
      </w:pPr>
      <w:ins w:id="55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View Chart Data</w:t>
        </w:r>
        <w:r>
          <w:rPr>
            <w:noProof/>
            <w:webHidden/>
          </w:rPr>
          <w:tab/>
        </w:r>
        <w:r>
          <w:rPr>
            <w:noProof/>
            <w:webHidden/>
          </w:rPr>
          <w:fldChar w:fldCharType="begin"/>
        </w:r>
        <w:r>
          <w:rPr>
            <w:noProof/>
            <w:webHidden/>
          </w:rPr>
          <w:instrText xml:space="preserve"> PAGEREF _Toc99526642 \h </w:instrText>
        </w:r>
        <w:r>
          <w:rPr>
            <w:noProof/>
            <w:webHidden/>
          </w:rPr>
        </w:r>
      </w:ins>
      <w:r>
        <w:rPr>
          <w:noProof/>
          <w:webHidden/>
        </w:rPr>
        <w:fldChar w:fldCharType="separate"/>
      </w:r>
      <w:ins w:id="559" w:author="Tom Bergeron" w:date="2022-03-30T09:53:00Z">
        <w:r>
          <w:rPr>
            <w:noProof/>
            <w:webHidden/>
          </w:rPr>
          <w:t>122</w:t>
        </w:r>
        <w:r>
          <w:rPr>
            <w:noProof/>
            <w:webHidden/>
          </w:rPr>
          <w:fldChar w:fldCharType="end"/>
        </w:r>
        <w:r w:rsidRPr="002263E9">
          <w:rPr>
            <w:rStyle w:val="Hyperlink"/>
            <w:noProof/>
          </w:rPr>
          <w:fldChar w:fldCharType="end"/>
        </w:r>
      </w:ins>
    </w:p>
    <w:p w14:paraId="7F85CBA0" w14:textId="0A1F5618" w:rsidR="00F813E3" w:rsidRDefault="00F813E3">
      <w:pPr>
        <w:pStyle w:val="TOC2"/>
        <w:tabs>
          <w:tab w:val="right" w:leader="dot" w:pos="8900"/>
        </w:tabs>
        <w:rPr>
          <w:ins w:id="560" w:author="Tom Bergeron" w:date="2022-03-30T09:53:00Z"/>
          <w:rFonts w:asciiTheme="minorHAnsi" w:eastAsiaTheme="minorEastAsia" w:hAnsiTheme="minorHAnsi" w:cstheme="minorBidi"/>
          <w:smallCaps w:val="0"/>
          <w:noProof/>
          <w:sz w:val="22"/>
          <w:szCs w:val="22"/>
        </w:rPr>
      </w:pPr>
      <w:ins w:id="56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Historical Mode - Chart Tab</w:t>
        </w:r>
        <w:r>
          <w:rPr>
            <w:noProof/>
            <w:webHidden/>
          </w:rPr>
          <w:tab/>
        </w:r>
        <w:r>
          <w:rPr>
            <w:noProof/>
            <w:webHidden/>
          </w:rPr>
          <w:fldChar w:fldCharType="begin"/>
        </w:r>
        <w:r>
          <w:rPr>
            <w:noProof/>
            <w:webHidden/>
          </w:rPr>
          <w:instrText xml:space="preserve"> PAGEREF _Toc99526643 \h </w:instrText>
        </w:r>
        <w:r>
          <w:rPr>
            <w:noProof/>
            <w:webHidden/>
          </w:rPr>
        </w:r>
      </w:ins>
      <w:r>
        <w:rPr>
          <w:noProof/>
          <w:webHidden/>
        </w:rPr>
        <w:fldChar w:fldCharType="separate"/>
      </w:r>
      <w:ins w:id="562" w:author="Tom Bergeron" w:date="2022-03-30T09:53:00Z">
        <w:r>
          <w:rPr>
            <w:noProof/>
            <w:webHidden/>
          </w:rPr>
          <w:t>123</w:t>
        </w:r>
        <w:r>
          <w:rPr>
            <w:noProof/>
            <w:webHidden/>
          </w:rPr>
          <w:fldChar w:fldCharType="end"/>
        </w:r>
        <w:r w:rsidRPr="002263E9">
          <w:rPr>
            <w:rStyle w:val="Hyperlink"/>
            <w:noProof/>
          </w:rPr>
          <w:fldChar w:fldCharType="end"/>
        </w:r>
      </w:ins>
    </w:p>
    <w:p w14:paraId="4AE1B475" w14:textId="084C0BD2" w:rsidR="00F813E3" w:rsidRDefault="00F813E3">
      <w:pPr>
        <w:pStyle w:val="TOC3"/>
        <w:tabs>
          <w:tab w:val="right" w:leader="dot" w:pos="8900"/>
        </w:tabs>
        <w:rPr>
          <w:ins w:id="563" w:author="Tom Bergeron" w:date="2022-03-30T09:53:00Z"/>
          <w:rFonts w:asciiTheme="minorHAnsi" w:eastAsiaTheme="minorEastAsia" w:hAnsiTheme="minorHAnsi" w:cstheme="minorBidi"/>
          <w:smallCaps w:val="0"/>
          <w:noProof/>
          <w:sz w:val="22"/>
          <w:szCs w:val="22"/>
        </w:rPr>
      </w:pPr>
      <w:ins w:id="56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View Control Charts</w:t>
        </w:r>
        <w:r>
          <w:rPr>
            <w:noProof/>
            <w:webHidden/>
          </w:rPr>
          <w:tab/>
        </w:r>
        <w:r>
          <w:rPr>
            <w:noProof/>
            <w:webHidden/>
          </w:rPr>
          <w:fldChar w:fldCharType="begin"/>
        </w:r>
        <w:r>
          <w:rPr>
            <w:noProof/>
            <w:webHidden/>
          </w:rPr>
          <w:instrText xml:space="preserve"> PAGEREF _Toc99526644 \h </w:instrText>
        </w:r>
        <w:r>
          <w:rPr>
            <w:noProof/>
            <w:webHidden/>
          </w:rPr>
        </w:r>
      </w:ins>
      <w:r>
        <w:rPr>
          <w:noProof/>
          <w:webHidden/>
        </w:rPr>
        <w:fldChar w:fldCharType="separate"/>
      </w:r>
      <w:ins w:id="565" w:author="Tom Bergeron" w:date="2022-03-30T09:53:00Z">
        <w:r>
          <w:rPr>
            <w:noProof/>
            <w:webHidden/>
          </w:rPr>
          <w:t>123</w:t>
        </w:r>
        <w:r>
          <w:rPr>
            <w:noProof/>
            <w:webHidden/>
          </w:rPr>
          <w:fldChar w:fldCharType="end"/>
        </w:r>
        <w:r w:rsidRPr="002263E9">
          <w:rPr>
            <w:rStyle w:val="Hyperlink"/>
            <w:noProof/>
          </w:rPr>
          <w:fldChar w:fldCharType="end"/>
        </w:r>
      </w:ins>
    </w:p>
    <w:p w14:paraId="4FD4C5BE" w14:textId="2B02AE6D" w:rsidR="00F813E3" w:rsidRDefault="00F813E3">
      <w:pPr>
        <w:pStyle w:val="TOC3"/>
        <w:tabs>
          <w:tab w:val="right" w:leader="dot" w:pos="8900"/>
        </w:tabs>
        <w:rPr>
          <w:ins w:id="566" w:author="Tom Bergeron" w:date="2022-03-30T09:53:00Z"/>
          <w:rFonts w:asciiTheme="minorHAnsi" w:eastAsiaTheme="minorEastAsia" w:hAnsiTheme="minorHAnsi" w:cstheme="minorBidi"/>
          <w:smallCaps w:val="0"/>
          <w:noProof/>
          <w:sz w:val="22"/>
          <w:szCs w:val="22"/>
        </w:rPr>
      </w:pPr>
      <w:ins w:id="56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Viewing Chart Data</w:t>
        </w:r>
        <w:r>
          <w:rPr>
            <w:noProof/>
            <w:webHidden/>
          </w:rPr>
          <w:tab/>
        </w:r>
        <w:r>
          <w:rPr>
            <w:noProof/>
            <w:webHidden/>
          </w:rPr>
          <w:fldChar w:fldCharType="begin"/>
        </w:r>
        <w:r>
          <w:rPr>
            <w:noProof/>
            <w:webHidden/>
          </w:rPr>
          <w:instrText xml:space="preserve"> PAGEREF _Toc99526645 \h </w:instrText>
        </w:r>
        <w:r>
          <w:rPr>
            <w:noProof/>
            <w:webHidden/>
          </w:rPr>
        </w:r>
      </w:ins>
      <w:r>
        <w:rPr>
          <w:noProof/>
          <w:webHidden/>
        </w:rPr>
        <w:fldChar w:fldCharType="separate"/>
      </w:r>
      <w:ins w:id="568" w:author="Tom Bergeron" w:date="2022-03-30T09:53:00Z">
        <w:r>
          <w:rPr>
            <w:noProof/>
            <w:webHidden/>
          </w:rPr>
          <w:t>124</w:t>
        </w:r>
        <w:r>
          <w:rPr>
            <w:noProof/>
            <w:webHidden/>
          </w:rPr>
          <w:fldChar w:fldCharType="end"/>
        </w:r>
        <w:r w:rsidRPr="002263E9">
          <w:rPr>
            <w:rStyle w:val="Hyperlink"/>
            <w:noProof/>
          </w:rPr>
          <w:fldChar w:fldCharType="end"/>
        </w:r>
      </w:ins>
    </w:p>
    <w:p w14:paraId="30B2F0AD" w14:textId="2A59FC8E" w:rsidR="00F813E3" w:rsidRDefault="00F813E3">
      <w:pPr>
        <w:pStyle w:val="TOC3"/>
        <w:tabs>
          <w:tab w:val="right" w:leader="dot" w:pos="8900"/>
        </w:tabs>
        <w:rPr>
          <w:ins w:id="569" w:author="Tom Bergeron" w:date="2022-03-30T09:53:00Z"/>
          <w:rFonts w:asciiTheme="minorHAnsi" w:eastAsiaTheme="minorEastAsia" w:hAnsiTheme="minorHAnsi" w:cstheme="minorBidi"/>
          <w:smallCaps w:val="0"/>
          <w:noProof/>
          <w:sz w:val="22"/>
          <w:szCs w:val="22"/>
        </w:rPr>
      </w:pPr>
      <w:ins w:id="57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History Mode Chart Options Menu</w:t>
        </w:r>
        <w:r>
          <w:rPr>
            <w:noProof/>
            <w:webHidden/>
          </w:rPr>
          <w:tab/>
        </w:r>
        <w:r>
          <w:rPr>
            <w:noProof/>
            <w:webHidden/>
          </w:rPr>
          <w:fldChar w:fldCharType="begin"/>
        </w:r>
        <w:r>
          <w:rPr>
            <w:noProof/>
            <w:webHidden/>
          </w:rPr>
          <w:instrText xml:space="preserve"> PAGEREF _Toc99526646 \h </w:instrText>
        </w:r>
        <w:r>
          <w:rPr>
            <w:noProof/>
            <w:webHidden/>
          </w:rPr>
        </w:r>
      </w:ins>
      <w:r>
        <w:rPr>
          <w:noProof/>
          <w:webHidden/>
        </w:rPr>
        <w:fldChar w:fldCharType="separate"/>
      </w:r>
      <w:ins w:id="571" w:author="Tom Bergeron" w:date="2022-03-30T09:53:00Z">
        <w:r>
          <w:rPr>
            <w:noProof/>
            <w:webHidden/>
          </w:rPr>
          <w:t>124</w:t>
        </w:r>
        <w:r>
          <w:rPr>
            <w:noProof/>
            <w:webHidden/>
          </w:rPr>
          <w:fldChar w:fldCharType="end"/>
        </w:r>
        <w:r w:rsidRPr="002263E9">
          <w:rPr>
            <w:rStyle w:val="Hyperlink"/>
            <w:noProof/>
          </w:rPr>
          <w:fldChar w:fldCharType="end"/>
        </w:r>
      </w:ins>
    </w:p>
    <w:p w14:paraId="5BC7F0D7" w14:textId="379FA209" w:rsidR="00F813E3" w:rsidRDefault="00F813E3">
      <w:pPr>
        <w:pStyle w:val="TOC1"/>
        <w:tabs>
          <w:tab w:val="right" w:leader="dot" w:pos="8900"/>
        </w:tabs>
        <w:rPr>
          <w:ins w:id="572" w:author="Tom Bergeron" w:date="2022-03-30T09:53:00Z"/>
          <w:rFonts w:asciiTheme="minorHAnsi" w:eastAsiaTheme="minorEastAsia" w:hAnsiTheme="minorHAnsi" w:cstheme="minorBidi"/>
          <w:b w:val="0"/>
          <w:caps w:val="0"/>
          <w:noProof/>
          <w:sz w:val="22"/>
          <w:szCs w:val="22"/>
        </w:rPr>
      </w:pPr>
      <w:ins w:id="57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Troubleshoot In Live Mode</w:t>
        </w:r>
        <w:r>
          <w:rPr>
            <w:noProof/>
            <w:webHidden/>
          </w:rPr>
          <w:tab/>
        </w:r>
        <w:r>
          <w:rPr>
            <w:noProof/>
            <w:webHidden/>
          </w:rPr>
          <w:fldChar w:fldCharType="begin"/>
        </w:r>
        <w:r>
          <w:rPr>
            <w:noProof/>
            <w:webHidden/>
          </w:rPr>
          <w:instrText xml:space="preserve"> PAGEREF _Toc99526647 \h </w:instrText>
        </w:r>
        <w:r>
          <w:rPr>
            <w:noProof/>
            <w:webHidden/>
          </w:rPr>
        </w:r>
      </w:ins>
      <w:r>
        <w:rPr>
          <w:noProof/>
          <w:webHidden/>
        </w:rPr>
        <w:fldChar w:fldCharType="separate"/>
      </w:r>
      <w:ins w:id="574" w:author="Tom Bergeron" w:date="2022-03-30T09:53:00Z">
        <w:r>
          <w:rPr>
            <w:noProof/>
            <w:webHidden/>
          </w:rPr>
          <w:t>125</w:t>
        </w:r>
        <w:r>
          <w:rPr>
            <w:noProof/>
            <w:webHidden/>
          </w:rPr>
          <w:fldChar w:fldCharType="end"/>
        </w:r>
        <w:r w:rsidRPr="002263E9">
          <w:rPr>
            <w:rStyle w:val="Hyperlink"/>
            <w:noProof/>
          </w:rPr>
          <w:fldChar w:fldCharType="end"/>
        </w:r>
      </w:ins>
    </w:p>
    <w:p w14:paraId="206F59B3" w14:textId="38C91FCB" w:rsidR="00F813E3" w:rsidRDefault="00F813E3">
      <w:pPr>
        <w:pStyle w:val="TOC2"/>
        <w:tabs>
          <w:tab w:val="right" w:leader="dot" w:pos="8900"/>
        </w:tabs>
        <w:rPr>
          <w:ins w:id="575" w:author="Tom Bergeron" w:date="2022-03-30T09:53:00Z"/>
          <w:rFonts w:asciiTheme="minorHAnsi" w:eastAsiaTheme="minorEastAsia" w:hAnsiTheme="minorHAnsi" w:cstheme="minorBidi"/>
          <w:smallCaps w:val="0"/>
          <w:noProof/>
          <w:sz w:val="22"/>
          <w:szCs w:val="22"/>
        </w:rPr>
      </w:pPr>
      <w:ins w:id="57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Buttons</w:t>
        </w:r>
        <w:r>
          <w:rPr>
            <w:noProof/>
            <w:webHidden/>
          </w:rPr>
          <w:tab/>
        </w:r>
        <w:r>
          <w:rPr>
            <w:noProof/>
            <w:webHidden/>
          </w:rPr>
          <w:fldChar w:fldCharType="begin"/>
        </w:r>
        <w:r>
          <w:rPr>
            <w:noProof/>
            <w:webHidden/>
          </w:rPr>
          <w:instrText xml:space="preserve"> PAGEREF _Toc99526648 \h </w:instrText>
        </w:r>
        <w:r>
          <w:rPr>
            <w:noProof/>
            <w:webHidden/>
          </w:rPr>
        </w:r>
      </w:ins>
      <w:r>
        <w:rPr>
          <w:noProof/>
          <w:webHidden/>
        </w:rPr>
        <w:fldChar w:fldCharType="separate"/>
      </w:r>
      <w:ins w:id="577" w:author="Tom Bergeron" w:date="2022-03-30T09:53:00Z">
        <w:r>
          <w:rPr>
            <w:noProof/>
            <w:webHidden/>
          </w:rPr>
          <w:t>126</w:t>
        </w:r>
        <w:r>
          <w:rPr>
            <w:noProof/>
            <w:webHidden/>
          </w:rPr>
          <w:fldChar w:fldCharType="end"/>
        </w:r>
        <w:r w:rsidRPr="002263E9">
          <w:rPr>
            <w:rStyle w:val="Hyperlink"/>
            <w:noProof/>
          </w:rPr>
          <w:fldChar w:fldCharType="end"/>
        </w:r>
      </w:ins>
    </w:p>
    <w:p w14:paraId="6AD0E996" w14:textId="2D4E167A" w:rsidR="00F813E3" w:rsidRDefault="00F813E3">
      <w:pPr>
        <w:pStyle w:val="TOC1"/>
        <w:tabs>
          <w:tab w:val="right" w:leader="dot" w:pos="8900"/>
        </w:tabs>
        <w:rPr>
          <w:ins w:id="578" w:author="Tom Bergeron" w:date="2022-03-30T09:53:00Z"/>
          <w:rFonts w:asciiTheme="minorHAnsi" w:eastAsiaTheme="minorEastAsia" w:hAnsiTheme="minorHAnsi" w:cstheme="minorBidi"/>
          <w:b w:val="0"/>
          <w:caps w:val="0"/>
          <w:noProof/>
          <w:sz w:val="22"/>
          <w:szCs w:val="22"/>
        </w:rPr>
      </w:pPr>
      <w:ins w:id="57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"_Toc99526649"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O2 Live</w:t>
        </w:r>
        <w:r>
          <w:rPr>
            <w:noProof/>
            <w:webHidden/>
          </w:rPr>
          <w:tab/>
        </w:r>
        <w:r>
          <w:rPr>
            <w:noProof/>
            <w:webHidden/>
          </w:rPr>
          <w:fldChar w:fldCharType="begin"/>
        </w:r>
        <w:r>
          <w:rPr>
            <w:noProof/>
            <w:webHidden/>
          </w:rPr>
          <w:instrText xml:space="preserve"> PAGEREF _Toc99526649 \h </w:instrText>
        </w:r>
        <w:r>
          <w:rPr>
            <w:noProof/>
            <w:webHidden/>
          </w:rPr>
        </w:r>
      </w:ins>
      <w:r>
        <w:rPr>
          <w:noProof/>
          <w:webHidden/>
        </w:rPr>
        <w:fldChar w:fldCharType="separate"/>
      </w:r>
      <w:ins w:id="580" w:author="Tom Bergeron" w:date="2022-03-30T09:53:00Z">
        <w:r>
          <w:rPr>
            <w:noProof/>
            <w:webHidden/>
          </w:rPr>
          <w:t>127</w:t>
        </w:r>
        <w:r>
          <w:rPr>
            <w:noProof/>
            <w:webHidden/>
          </w:rPr>
          <w:fldChar w:fldCharType="end"/>
        </w:r>
        <w:r w:rsidRPr="002263E9">
          <w:rPr>
            <w:rStyle w:val="Hyperlink"/>
            <w:noProof/>
          </w:rPr>
          <w:fldChar w:fldCharType="end"/>
        </w:r>
      </w:ins>
    </w:p>
    <w:p w14:paraId="6B9E1D38" w14:textId="61FA1864" w:rsidR="00F813E3" w:rsidRDefault="00F813E3">
      <w:pPr>
        <w:pStyle w:val="TOC2"/>
        <w:tabs>
          <w:tab w:val="right" w:leader="dot" w:pos="8900"/>
        </w:tabs>
        <w:rPr>
          <w:ins w:id="581" w:author="Tom Bergeron" w:date="2022-03-30T09:53:00Z"/>
          <w:rFonts w:asciiTheme="minorHAnsi" w:eastAsiaTheme="minorEastAsia" w:hAnsiTheme="minorHAnsi" w:cstheme="minorBidi"/>
          <w:smallCaps w:val="0"/>
          <w:noProof/>
          <w:sz w:val="22"/>
          <w:szCs w:val="22"/>
        </w:rPr>
      </w:pPr>
      <w:ins w:id="58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"_Toc99526650"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Configuration</w:t>
        </w:r>
        <w:r>
          <w:rPr>
            <w:noProof/>
            <w:webHidden/>
          </w:rPr>
          <w:tab/>
        </w:r>
        <w:r>
          <w:rPr>
            <w:noProof/>
            <w:webHidden/>
          </w:rPr>
          <w:fldChar w:fldCharType="begin"/>
        </w:r>
        <w:r>
          <w:rPr>
            <w:noProof/>
            <w:webHidden/>
          </w:rPr>
          <w:instrText xml:space="preserve"> PAGEREF _Toc99526650 \h </w:instrText>
        </w:r>
        <w:r>
          <w:rPr>
            <w:noProof/>
            <w:webHidden/>
          </w:rPr>
        </w:r>
      </w:ins>
      <w:r>
        <w:rPr>
          <w:noProof/>
          <w:webHidden/>
        </w:rPr>
        <w:fldChar w:fldCharType="separate"/>
      </w:r>
      <w:ins w:id="583" w:author="Tom Bergeron" w:date="2022-03-30T09:53:00Z">
        <w:r>
          <w:rPr>
            <w:noProof/>
            <w:webHidden/>
          </w:rPr>
          <w:t>127</w:t>
        </w:r>
        <w:r>
          <w:rPr>
            <w:noProof/>
            <w:webHidden/>
          </w:rPr>
          <w:fldChar w:fldCharType="end"/>
        </w:r>
        <w:r w:rsidRPr="002263E9">
          <w:rPr>
            <w:rStyle w:val="Hyperlink"/>
            <w:noProof/>
          </w:rPr>
          <w:fldChar w:fldCharType="end"/>
        </w:r>
      </w:ins>
    </w:p>
    <w:p w14:paraId="2BD3E5C1" w14:textId="0723439C" w:rsidR="00F813E3" w:rsidRDefault="00F813E3">
      <w:pPr>
        <w:pStyle w:val="TOC2"/>
        <w:tabs>
          <w:tab w:val="right" w:leader="dot" w:pos="8900"/>
        </w:tabs>
        <w:rPr>
          <w:ins w:id="584" w:author="Tom Bergeron" w:date="2022-03-30T09:53:00Z"/>
          <w:rFonts w:asciiTheme="minorHAnsi" w:eastAsiaTheme="minorEastAsia" w:hAnsiTheme="minorHAnsi" w:cstheme="minorBidi"/>
          <w:smallCaps w:val="0"/>
          <w:noProof/>
          <w:sz w:val="22"/>
          <w:szCs w:val="22"/>
        </w:rPr>
      </w:pPr>
      <w:ins w:id="58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"_Toc99526651"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Operation</w:t>
        </w:r>
        <w:r>
          <w:rPr>
            <w:noProof/>
            <w:webHidden/>
          </w:rPr>
          <w:tab/>
        </w:r>
        <w:r>
          <w:rPr>
            <w:noProof/>
            <w:webHidden/>
          </w:rPr>
          <w:fldChar w:fldCharType="begin"/>
        </w:r>
        <w:r>
          <w:rPr>
            <w:noProof/>
            <w:webHidden/>
          </w:rPr>
          <w:instrText xml:space="preserve"> PAGEREF _Toc99526651 \h </w:instrText>
        </w:r>
        <w:r>
          <w:rPr>
            <w:noProof/>
            <w:webHidden/>
          </w:rPr>
        </w:r>
      </w:ins>
      <w:r>
        <w:rPr>
          <w:noProof/>
          <w:webHidden/>
        </w:rPr>
        <w:fldChar w:fldCharType="separate"/>
      </w:r>
      <w:ins w:id="586" w:author="Tom Bergeron" w:date="2022-03-30T09:53:00Z">
        <w:r>
          <w:rPr>
            <w:noProof/>
            <w:webHidden/>
          </w:rPr>
          <w:t>129</w:t>
        </w:r>
        <w:r>
          <w:rPr>
            <w:noProof/>
            <w:webHidden/>
          </w:rPr>
          <w:fldChar w:fldCharType="end"/>
        </w:r>
        <w:r w:rsidRPr="002263E9">
          <w:rPr>
            <w:rStyle w:val="Hyperlink"/>
            <w:noProof/>
          </w:rPr>
          <w:fldChar w:fldCharType="end"/>
        </w:r>
      </w:ins>
    </w:p>
    <w:p w14:paraId="7B21F30E" w14:textId="5B363894" w:rsidR="00F813E3" w:rsidRDefault="00F813E3">
      <w:pPr>
        <w:pStyle w:val="TOC1"/>
        <w:tabs>
          <w:tab w:val="right" w:leader="dot" w:pos="8900"/>
        </w:tabs>
        <w:rPr>
          <w:ins w:id="587" w:author="Tom Bergeron" w:date="2022-03-30T09:53:00Z"/>
          <w:rFonts w:asciiTheme="minorHAnsi" w:eastAsiaTheme="minorEastAsia" w:hAnsiTheme="minorHAnsi" w:cstheme="minorBidi"/>
          <w:b w:val="0"/>
          <w:caps w:val="0"/>
          <w:noProof/>
          <w:sz w:val="22"/>
          <w:szCs w:val="22"/>
        </w:rPr>
      </w:pPr>
      <w:ins w:id="588" w:author="Tom Bergeron" w:date="2022-03-30T09:53:00Z">
        <w:r w:rsidRPr="002263E9">
          <w:rPr>
            <w:rStyle w:val="Hyperlink"/>
            <w:noProof/>
          </w:rPr>
          <w:lastRenderedPageBreak/>
          <w:fldChar w:fldCharType="begin"/>
        </w:r>
        <w:r w:rsidRPr="002263E9">
          <w:rPr>
            <w:rStyle w:val="Hyperlink"/>
            <w:noProof/>
          </w:rPr>
          <w:instrText xml:space="preserve"> </w:instrText>
        </w:r>
        <w:r>
          <w:rPr>
            <w:noProof/>
          </w:rPr>
          <w:instrText>HYPERLINK \l "_Toc99526652"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VP Idle Mode</w:t>
        </w:r>
        <w:r>
          <w:rPr>
            <w:noProof/>
            <w:webHidden/>
          </w:rPr>
          <w:tab/>
        </w:r>
        <w:r>
          <w:rPr>
            <w:noProof/>
            <w:webHidden/>
          </w:rPr>
          <w:fldChar w:fldCharType="begin"/>
        </w:r>
        <w:r>
          <w:rPr>
            <w:noProof/>
            <w:webHidden/>
          </w:rPr>
          <w:instrText xml:space="preserve"> PAGEREF _Toc99526652 \h </w:instrText>
        </w:r>
        <w:r>
          <w:rPr>
            <w:noProof/>
            <w:webHidden/>
          </w:rPr>
        </w:r>
      </w:ins>
      <w:r>
        <w:rPr>
          <w:noProof/>
          <w:webHidden/>
        </w:rPr>
        <w:fldChar w:fldCharType="separate"/>
      </w:r>
      <w:ins w:id="589" w:author="Tom Bergeron" w:date="2022-03-30T09:53:00Z">
        <w:r>
          <w:rPr>
            <w:noProof/>
            <w:webHidden/>
          </w:rPr>
          <w:t>131</w:t>
        </w:r>
        <w:r>
          <w:rPr>
            <w:noProof/>
            <w:webHidden/>
          </w:rPr>
          <w:fldChar w:fldCharType="end"/>
        </w:r>
        <w:r w:rsidRPr="002263E9">
          <w:rPr>
            <w:rStyle w:val="Hyperlink"/>
            <w:noProof/>
          </w:rPr>
          <w:fldChar w:fldCharType="end"/>
        </w:r>
      </w:ins>
    </w:p>
    <w:p w14:paraId="60764709" w14:textId="32DA389B" w:rsidR="00F813E3" w:rsidRDefault="00F813E3">
      <w:pPr>
        <w:pStyle w:val="TOC2"/>
        <w:tabs>
          <w:tab w:val="right" w:leader="dot" w:pos="8900"/>
        </w:tabs>
        <w:rPr>
          <w:ins w:id="590" w:author="Tom Bergeron" w:date="2022-03-30T09:53:00Z"/>
          <w:rFonts w:asciiTheme="minorHAnsi" w:eastAsiaTheme="minorEastAsia" w:hAnsiTheme="minorHAnsi" w:cstheme="minorBidi"/>
          <w:smallCaps w:val="0"/>
          <w:noProof/>
          <w:sz w:val="22"/>
          <w:szCs w:val="22"/>
        </w:rPr>
      </w:pPr>
      <w:ins w:id="59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"_Toc99526653"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Configuration</w:t>
        </w:r>
        <w:r>
          <w:rPr>
            <w:noProof/>
            <w:webHidden/>
          </w:rPr>
          <w:tab/>
        </w:r>
        <w:r>
          <w:rPr>
            <w:noProof/>
            <w:webHidden/>
          </w:rPr>
          <w:fldChar w:fldCharType="begin"/>
        </w:r>
        <w:r>
          <w:rPr>
            <w:noProof/>
            <w:webHidden/>
          </w:rPr>
          <w:instrText xml:space="preserve"> PAGEREF _Toc99526653 \h </w:instrText>
        </w:r>
        <w:r>
          <w:rPr>
            <w:noProof/>
            <w:webHidden/>
          </w:rPr>
        </w:r>
      </w:ins>
      <w:r>
        <w:rPr>
          <w:noProof/>
          <w:webHidden/>
        </w:rPr>
        <w:fldChar w:fldCharType="separate"/>
      </w:r>
      <w:ins w:id="592" w:author="Tom Bergeron" w:date="2022-03-30T09:53:00Z">
        <w:r>
          <w:rPr>
            <w:noProof/>
            <w:webHidden/>
          </w:rPr>
          <w:t>131</w:t>
        </w:r>
        <w:r>
          <w:rPr>
            <w:noProof/>
            <w:webHidden/>
          </w:rPr>
          <w:fldChar w:fldCharType="end"/>
        </w:r>
        <w:r w:rsidRPr="002263E9">
          <w:rPr>
            <w:rStyle w:val="Hyperlink"/>
            <w:noProof/>
          </w:rPr>
          <w:fldChar w:fldCharType="end"/>
        </w:r>
      </w:ins>
    </w:p>
    <w:p w14:paraId="3490144A" w14:textId="31F9CE7F" w:rsidR="00F813E3" w:rsidRDefault="00F813E3">
      <w:pPr>
        <w:pStyle w:val="TOC1"/>
        <w:tabs>
          <w:tab w:val="right" w:leader="dot" w:pos="8900"/>
        </w:tabs>
        <w:rPr>
          <w:ins w:id="593" w:author="Tom Bergeron" w:date="2022-03-30T09:53:00Z"/>
          <w:rFonts w:asciiTheme="minorHAnsi" w:eastAsiaTheme="minorEastAsia" w:hAnsiTheme="minorHAnsi" w:cstheme="minorBidi"/>
          <w:b w:val="0"/>
          <w:caps w:val="0"/>
          <w:noProof/>
          <w:sz w:val="22"/>
          <w:szCs w:val="22"/>
        </w:rPr>
      </w:pPr>
      <w:ins w:id="59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"_Toc99526654"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Using Barcodes</w:t>
        </w:r>
        <w:r>
          <w:rPr>
            <w:noProof/>
            <w:webHidden/>
          </w:rPr>
          <w:tab/>
        </w:r>
        <w:r>
          <w:rPr>
            <w:noProof/>
            <w:webHidden/>
          </w:rPr>
          <w:fldChar w:fldCharType="begin"/>
        </w:r>
        <w:r>
          <w:rPr>
            <w:noProof/>
            <w:webHidden/>
          </w:rPr>
          <w:instrText xml:space="preserve"> PAGEREF _Toc99526654 \h </w:instrText>
        </w:r>
        <w:r>
          <w:rPr>
            <w:noProof/>
            <w:webHidden/>
          </w:rPr>
        </w:r>
      </w:ins>
      <w:r>
        <w:rPr>
          <w:noProof/>
          <w:webHidden/>
        </w:rPr>
        <w:fldChar w:fldCharType="separate"/>
      </w:r>
      <w:ins w:id="595" w:author="Tom Bergeron" w:date="2022-03-30T09:53:00Z">
        <w:r>
          <w:rPr>
            <w:noProof/>
            <w:webHidden/>
          </w:rPr>
          <w:t>132</w:t>
        </w:r>
        <w:r>
          <w:rPr>
            <w:noProof/>
            <w:webHidden/>
          </w:rPr>
          <w:fldChar w:fldCharType="end"/>
        </w:r>
        <w:r w:rsidRPr="002263E9">
          <w:rPr>
            <w:rStyle w:val="Hyperlink"/>
            <w:noProof/>
          </w:rPr>
          <w:fldChar w:fldCharType="end"/>
        </w:r>
      </w:ins>
    </w:p>
    <w:p w14:paraId="16672391" w14:textId="509D303A" w:rsidR="00F813E3" w:rsidRDefault="00F813E3">
      <w:pPr>
        <w:pStyle w:val="TOC2"/>
        <w:tabs>
          <w:tab w:val="right" w:leader="dot" w:pos="8900"/>
        </w:tabs>
        <w:rPr>
          <w:ins w:id="596" w:author="Tom Bergeron" w:date="2022-03-30T09:53:00Z"/>
          <w:rFonts w:asciiTheme="minorHAnsi" w:eastAsiaTheme="minorEastAsia" w:hAnsiTheme="minorHAnsi" w:cstheme="minorBidi"/>
          <w:smallCaps w:val="0"/>
          <w:noProof/>
          <w:sz w:val="22"/>
          <w:szCs w:val="22"/>
        </w:rPr>
      </w:pPr>
      <w:ins w:id="59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"_Toc99526655"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Barcode Option Tab</w:t>
        </w:r>
        <w:r>
          <w:rPr>
            <w:noProof/>
            <w:webHidden/>
          </w:rPr>
          <w:tab/>
        </w:r>
        <w:r>
          <w:rPr>
            <w:noProof/>
            <w:webHidden/>
          </w:rPr>
          <w:fldChar w:fldCharType="begin"/>
        </w:r>
        <w:r>
          <w:rPr>
            <w:noProof/>
            <w:webHidden/>
          </w:rPr>
          <w:instrText xml:space="preserve"> PAGEREF _Toc99526655 \h </w:instrText>
        </w:r>
        <w:r>
          <w:rPr>
            <w:noProof/>
            <w:webHidden/>
          </w:rPr>
        </w:r>
      </w:ins>
      <w:r>
        <w:rPr>
          <w:noProof/>
          <w:webHidden/>
        </w:rPr>
        <w:fldChar w:fldCharType="separate"/>
      </w:r>
      <w:ins w:id="598" w:author="Tom Bergeron" w:date="2022-03-30T09:53:00Z">
        <w:r>
          <w:rPr>
            <w:noProof/>
            <w:webHidden/>
          </w:rPr>
          <w:t>132</w:t>
        </w:r>
        <w:r>
          <w:rPr>
            <w:noProof/>
            <w:webHidden/>
          </w:rPr>
          <w:fldChar w:fldCharType="end"/>
        </w:r>
        <w:r w:rsidRPr="002263E9">
          <w:rPr>
            <w:rStyle w:val="Hyperlink"/>
            <w:noProof/>
          </w:rPr>
          <w:fldChar w:fldCharType="end"/>
        </w:r>
      </w:ins>
    </w:p>
    <w:p w14:paraId="0DCC2C7F" w14:textId="590806D2" w:rsidR="00F813E3" w:rsidRDefault="00F813E3">
      <w:pPr>
        <w:pStyle w:val="TOC2"/>
        <w:tabs>
          <w:tab w:val="right" w:leader="dot" w:pos="8900"/>
        </w:tabs>
        <w:rPr>
          <w:ins w:id="599" w:author="Tom Bergeron" w:date="2022-03-30T09:53:00Z"/>
          <w:rFonts w:asciiTheme="minorHAnsi" w:eastAsiaTheme="minorEastAsia" w:hAnsiTheme="minorHAnsi" w:cstheme="minorBidi"/>
          <w:smallCaps w:val="0"/>
          <w:noProof/>
          <w:sz w:val="22"/>
          <w:szCs w:val="22"/>
        </w:rPr>
      </w:pPr>
      <w:ins w:id="60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"_Toc99526656"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Barcode Functions</w:t>
        </w:r>
        <w:r>
          <w:rPr>
            <w:noProof/>
            <w:webHidden/>
          </w:rPr>
          <w:tab/>
        </w:r>
        <w:r>
          <w:rPr>
            <w:noProof/>
            <w:webHidden/>
          </w:rPr>
          <w:fldChar w:fldCharType="begin"/>
        </w:r>
        <w:r>
          <w:rPr>
            <w:noProof/>
            <w:webHidden/>
          </w:rPr>
          <w:instrText xml:space="preserve"> PAGEREF _Toc99526656 \h </w:instrText>
        </w:r>
        <w:r>
          <w:rPr>
            <w:noProof/>
            <w:webHidden/>
          </w:rPr>
        </w:r>
      </w:ins>
      <w:r>
        <w:rPr>
          <w:noProof/>
          <w:webHidden/>
        </w:rPr>
        <w:fldChar w:fldCharType="separate"/>
      </w:r>
      <w:ins w:id="601" w:author="Tom Bergeron" w:date="2022-03-30T09:53:00Z">
        <w:r>
          <w:rPr>
            <w:noProof/>
            <w:webHidden/>
          </w:rPr>
          <w:t>133</w:t>
        </w:r>
        <w:r>
          <w:rPr>
            <w:noProof/>
            <w:webHidden/>
          </w:rPr>
          <w:fldChar w:fldCharType="end"/>
        </w:r>
        <w:r w:rsidRPr="002263E9">
          <w:rPr>
            <w:rStyle w:val="Hyperlink"/>
            <w:noProof/>
          </w:rPr>
          <w:fldChar w:fldCharType="end"/>
        </w:r>
      </w:ins>
    </w:p>
    <w:p w14:paraId="6CD3CE2A" w14:textId="0765E75C" w:rsidR="00F813E3" w:rsidRDefault="00F813E3">
      <w:pPr>
        <w:pStyle w:val="TOC3"/>
        <w:tabs>
          <w:tab w:val="right" w:leader="dot" w:pos="8900"/>
        </w:tabs>
        <w:rPr>
          <w:ins w:id="602" w:author="Tom Bergeron" w:date="2022-03-30T09:53:00Z"/>
          <w:rFonts w:asciiTheme="minorHAnsi" w:eastAsiaTheme="minorEastAsia" w:hAnsiTheme="minorHAnsi" w:cstheme="minorBidi"/>
          <w:smallCaps w:val="0"/>
          <w:noProof/>
          <w:sz w:val="22"/>
          <w:szCs w:val="22"/>
        </w:rPr>
      </w:pPr>
      <w:ins w:id="60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"_Toc99526657"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Process Traceability (PT)</w:t>
        </w:r>
        <w:r>
          <w:rPr>
            <w:noProof/>
            <w:webHidden/>
          </w:rPr>
          <w:tab/>
        </w:r>
        <w:r>
          <w:rPr>
            <w:noProof/>
            <w:webHidden/>
          </w:rPr>
          <w:fldChar w:fldCharType="begin"/>
        </w:r>
        <w:r>
          <w:rPr>
            <w:noProof/>
            <w:webHidden/>
          </w:rPr>
          <w:instrText xml:space="preserve"> PAGEREF _Toc99526657 \h </w:instrText>
        </w:r>
        <w:r>
          <w:rPr>
            <w:noProof/>
            <w:webHidden/>
          </w:rPr>
        </w:r>
      </w:ins>
      <w:r>
        <w:rPr>
          <w:noProof/>
          <w:webHidden/>
        </w:rPr>
        <w:fldChar w:fldCharType="separate"/>
      </w:r>
      <w:ins w:id="604" w:author="Tom Bergeron" w:date="2022-03-30T09:53:00Z">
        <w:r>
          <w:rPr>
            <w:noProof/>
            <w:webHidden/>
          </w:rPr>
          <w:t>133</w:t>
        </w:r>
        <w:r>
          <w:rPr>
            <w:noProof/>
            <w:webHidden/>
          </w:rPr>
          <w:fldChar w:fldCharType="end"/>
        </w:r>
        <w:r w:rsidRPr="002263E9">
          <w:rPr>
            <w:rStyle w:val="Hyperlink"/>
            <w:noProof/>
          </w:rPr>
          <w:fldChar w:fldCharType="end"/>
        </w:r>
      </w:ins>
    </w:p>
    <w:p w14:paraId="14990CC8" w14:textId="46F266D3" w:rsidR="00F813E3" w:rsidRDefault="00F813E3">
      <w:pPr>
        <w:pStyle w:val="TOC3"/>
        <w:tabs>
          <w:tab w:val="right" w:leader="dot" w:pos="8900"/>
        </w:tabs>
        <w:rPr>
          <w:ins w:id="605" w:author="Tom Bergeron" w:date="2022-03-30T09:53:00Z"/>
          <w:rFonts w:asciiTheme="minorHAnsi" w:eastAsiaTheme="minorEastAsia" w:hAnsiTheme="minorHAnsi" w:cstheme="minorBidi"/>
          <w:smallCaps w:val="0"/>
          <w:noProof/>
          <w:sz w:val="22"/>
          <w:szCs w:val="22"/>
        </w:rPr>
      </w:pPr>
      <w:ins w:id="60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"_Toc99526658"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Process Control (PC)</w:t>
        </w:r>
        <w:r>
          <w:rPr>
            <w:noProof/>
            <w:webHidden/>
          </w:rPr>
          <w:tab/>
        </w:r>
        <w:r>
          <w:rPr>
            <w:noProof/>
            <w:webHidden/>
          </w:rPr>
          <w:fldChar w:fldCharType="begin"/>
        </w:r>
        <w:r>
          <w:rPr>
            <w:noProof/>
            <w:webHidden/>
          </w:rPr>
          <w:instrText xml:space="preserve"> PAGEREF _Toc99526658 \h </w:instrText>
        </w:r>
        <w:r>
          <w:rPr>
            <w:noProof/>
            <w:webHidden/>
          </w:rPr>
        </w:r>
      </w:ins>
      <w:r>
        <w:rPr>
          <w:noProof/>
          <w:webHidden/>
        </w:rPr>
        <w:fldChar w:fldCharType="separate"/>
      </w:r>
      <w:ins w:id="607" w:author="Tom Bergeron" w:date="2022-03-30T09:53:00Z">
        <w:r>
          <w:rPr>
            <w:noProof/>
            <w:webHidden/>
          </w:rPr>
          <w:t>133</w:t>
        </w:r>
        <w:r>
          <w:rPr>
            <w:noProof/>
            <w:webHidden/>
          </w:rPr>
          <w:fldChar w:fldCharType="end"/>
        </w:r>
        <w:r w:rsidRPr="002263E9">
          <w:rPr>
            <w:rStyle w:val="Hyperlink"/>
            <w:noProof/>
          </w:rPr>
          <w:fldChar w:fldCharType="end"/>
        </w:r>
      </w:ins>
    </w:p>
    <w:p w14:paraId="4E8C214F" w14:textId="377A641F" w:rsidR="00F813E3" w:rsidRDefault="00F813E3">
      <w:pPr>
        <w:pStyle w:val="TOC3"/>
        <w:tabs>
          <w:tab w:val="right" w:leader="dot" w:pos="8900"/>
        </w:tabs>
        <w:rPr>
          <w:ins w:id="608" w:author="Tom Bergeron" w:date="2022-03-30T09:53:00Z"/>
          <w:rFonts w:asciiTheme="minorHAnsi" w:eastAsiaTheme="minorEastAsia" w:hAnsiTheme="minorHAnsi" w:cstheme="minorBidi"/>
          <w:smallCaps w:val="0"/>
          <w:noProof/>
          <w:sz w:val="22"/>
          <w:szCs w:val="22"/>
        </w:rPr>
      </w:pPr>
      <w:ins w:id="60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"_Toc99526659"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Trigger sensors</w:t>
        </w:r>
        <w:r>
          <w:rPr>
            <w:noProof/>
            <w:webHidden/>
          </w:rPr>
          <w:tab/>
        </w:r>
        <w:r>
          <w:rPr>
            <w:noProof/>
            <w:webHidden/>
          </w:rPr>
          <w:fldChar w:fldCharType="begin"/>
        </w:r>
        <w:r>
          <w:rPr>
            <w:noProof/>
            <w:webHidden/>
          </w:rPr>
          <w:instrText xml:space="preserve"> PAGEREF _Toc99526659 \h </w:instrText>
        </w:r>
        <w:r>
          <w:rPr>
            <w:noProof/>
            <w:webHidden/>
          </w:rPr>
        </w:r>
      </w:ins>
      <w:r>
        <w:rPr>
          <w:noProof/>
          <w:webHidden/>
        </w:rPr>
        <w:fldChar w:fldCharType="separate"/>
      </w:r>
      <w:ins w:id="610" w:author="Tom Bergeron" w:date="2022-03-30T09:53:00Z">
        <w:r>
          <w:rPr>
            <w:noProof/>
            <w:webHidden/>
          </w:rPr>
          <w:t>133</w:t>
        </w:r>
        <w:r>
          <w:rPr>
            <w:noProof/>
            <w:webHidden/>
          </w:rPr>
          <w:fldChar w:fldCharType="end"/>
        </w:r>
        <w:r w:rsidRPr="002263E9">
          <w:rPr>
            <w:rStyle w:val="Hyperlink"/>
            <w:noProof/>
          </w:rPr>
          <w:fldChar w:fldCharType="end"/>
        </w:r>
      </w:ins>
    </w:p>
    <w:p w14:paraId="70E6A691" w14:textId="7D95F92D" w:rsidR="00F813E3" w:rsidRDefault="00F813E3">
      <w:pPr>
        <w:pStyle w:val="TOC3"/>
        <w:tabs>
          <w:tab w:val="right" w:leader="dot" w:pos="8900"/>
        </w:tabs>
        <w:rPr>
          <w:ins w:id="611" w:author="Tom Bergeron" w:date="2022-03-30T09:53:00Z"/>
          <w:rFonts w:asciiTheme="minorHAnsi" w:eastAsiaTheme="minorEastAsia" w:hAnsiTheme="minorHAnsi" w:cstheme="minorBidi"/>
          <w:smallCaps w:val="0"/>
          <w:noProof/>
          <w:sz w:val="22"/>
          <w:szCs w:val="22"/>
        </w:rPr>
      </w:pPr>
      <w:ins w:id="61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Scanner Settings</w:t>
        </w:r>
        <w:r>
          <w:rPr>
            <w:noProof/>
            <w:webHidden/>
          </w:rPr>
          <w:tab/>
        </w:r>
        <w:r>
          <w:rPr>
            <w:noProof/>
            <w:webHidden/>
          </w:rPr>
          <w:fldChar w:fldCharType="begin"/>
        </w:r>
        <w:r>
          <w:rPr>
            <w:noProof/>
            <w:webHidden/>
          </w:rPr>
          <w:instrText xml:space="preserve"> PAGEREF _Toc99526660 \h </w:instrText>
        </w:r>
        <w:r>
          <w:rPr>
            <w:noProof/>
            <w:webHidden/>
          </w:rPr>
        </w:r>
      </w:ins>
      <w:r>
        <w:rPr>
          <w:noProof/>
          <w:webHidden/>
        </w:rPr>
        <w:fldChar w:fldCharType="separate"/>
      </w:r>
      <w:ins w:id="613" w:author="Tom Bergeron" w:date="2022-03-30T09:53:00Z">
        <w:r>
          <w:rPr>
            <w:noProof/>
            <w:webHidden/>
          </w:rPr>
          <w:t>134</w:t>
        </w:r>
        <w:r>
          <w:rPr>
            <w:noProof/>
            <w:webHidden/>
          </w:rPr>
          <w:fldChar w:fldCharType="end"/>
        </w:r>
        <w:r w:rsidRPr="002263E9">
          <w:rPr>
            <w:rStyle w:val="Hyperlink"/>
            <w:noProof/>
          </w:rPr>
          <w:fldChar w:fldCharType="end"/>
        </w:r>
      </w:ins>
    </w:p>
    <w:p w14:paraId="5B9104D5" w14:textId="02D4C5E5" w:rsidR="00F813E3" w:rsidRDefault="00F813E3">
      <w:pPr>
        <w:pStyle w:val="TOC2"/>
        <w:tabs>
          <w:tab w:val="right" w:leader="dot" w:pos="8900"/>
        </w:tabs>
        <w:rPr>
          <w:ins w:id="614" w:author="Tom Bergeron" w:date="2022-03-30T09:53:00Z"/>
          <w:rFonts w:asciiTheme="minorHAnsi" w:eastAsiaTheme="minorEastAsia" w:hAnsiTheme="minorHAnsi" w:cstheme="minorBidi"/>
          <w:smallCaps w:val="0"/>
          <w:noProof/>
          <w:sz w:val="22"/>
          <w:szCs w:val="22"/>
        </w:rPr>
      </w:pPr>
      <w:ins w:id="61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Barcode Types</w:t>
        </w:r>
        <w:r>
          <w:rPr>
            <w:noProof/>
            <w:webHidden/>
          </w:rPr>
          <w:tab/>
        </w:r>
        <w:r>
          <w:rPr>
            <w:noProof/>
            <w:webHidden/>
          </w:rPr>
          <w:fldChar w:fldCharType="begin"/>
        </w:r>
        <w:r>
          <w:rPr>
            <w:noProof/>
            <w:webHidden/>
          </w:rPr>
          <w:instrText xml:space="preserve"> PAGEREF _Toc99526661 \h </w:instrText>
        </w:r>
        <w:r>
          <w:rPr>
            <w:noProof/>
            <w:webHidden/>
          </w:rPr>
        </w:r>
      </w:ins>
      <w:r>
        <w:rPr>
          <w:noProof/>
          <w:webHidden/>
        </w:rPr>
        <w:fldChar w:fldCharType="separate"/>
      </w:r>
      <w:ins w:id="616" w:author="Tom Bergeron" w:date="2022-03-30T09:53:00Z">
        <w:r>
          <w:rPr>
            <w:noProof/>
            <w:webHidden/>
          </w:rPr>
          <w:t>134</w:t>
        </w:r>
        <w:r>
          <w:rPr>
            <w:noProof/>
            <w:webHidden/>
          </w:rPr>
          <w:fldChar w:fldCharType="end"/>
        </w:r>
        <w:r w:rsidRPr="002263E9">
          <w:rPr>
            <w:rStyle w:val="Hyperlink"/>
            <w:noProof/>
          </w:rPr>
          <w:fldChar w:fldCharType="end"/>
        </w:r>
      </w:ins>
    </w:p>
    <w:p w14:paraId="65733877" w14:textId="182A5476" w:rsidR="00F813E3" w:rsidRDefault="00F813E3">
      <w:pPr>
        <w:pStyle w:val="TOC3"/>
        <w:tabs>
          <w:tab w:val="right" w:leader="dot" w:pos="8900"/>
        </w:tabs>
        <w:rPr>
          <w:ins w:id="617" w:author="Tom Bergeron" w:date="2022-03-30T09:53:00Z"/>
          <w:rFonts w:asciiTheme="minorHAnsi" w:eastAsiaTheme="minorEastAsia" w:hAnsiTheme="minorHAnsi" w:cstheme="minorBidi"/>
          <w:smallCaps w:val="0"/>
          <w:noProof/>
          <w:sz w:val="22"/>
          <w:szCs w:val="22"/>
        </w:rPr>
      </w:pPr>
      <w:ins w:id="61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Configuration Overview</w:t>
        </w:r>
        <w:r>
          <w:rPr>
            <w:noProof/>
            <w:webHidden/>
          </w:rPr>
          <w:tab/>
        </w:r>
        <w:r>
          <w:rPr>
            <w:noProof/>
            <w:webHidden/>
          </w:rPr>
          <w:fldChar w:fldCharType="begin"/>
        </w:r>
        <w:r>
          <w:rPr>
            <w:noProof/>
            <w:webHidden/>
          </w:rPr>
          <w:instrText xml:space="preserve"> PAGEREF _Toc99526662 \h </w:instrText>
        </w:r>
        <w:r>
          <w:rPr>
            <w:noProof/>
            <w:webHidden/>
          </w:rPr>
        </w:r>
      </w:ins>
      <w:r>
        <w:rPr>
          <w:noProof/>
          <w:webHidden/>
        </w:rPr>
        <w:fldChar w:fldCharType="separate"/>
      </w:r>
      <w:ins w:id="619" w:author="Tom Bergeron" w:date="2022-03-30T09:53:00Z">
        <w:r>
          <w:rPr>
            <w:noProof/>
            <w:webHidden/>
          </w:rPr>
          <w:t>134</w:t>
        </w:r>
        <w:r>
          <w:rPr>
            <w:noProof/>
            <w:webHidden/>
          </w:rPr>
          <w:fldChar w:fldCharType="end"/>
        </w:r>
        <w:r w:rsidRPr="002263E9">
          <w:rPr>
            <w:rStyle w:val="Hyperlink"/>
            <w:noProof/>
          </w:rPr>
          <w:fldChar w:fldCharType="end"/>
        </w:r>
      </w:ins>
    </w:p>
    <w:p w14:paraId="104A2C50" w14:textId="7FBC2640" w:rsidR="00F813E3" w:rsidRDefault="00F813E3">
      <w:pPr>
        <w:pStyle w:val="TOC3"/>
        <w:tabs>
          <w:tab w:val="right" w:leader="dot" w:pos="8900"/>
        </w:tabs>
        <w:rPr>
          <w:ins w:id="620" w:author="Tom Bergeron" w:date="2022-03-30T09:53:00Z"/>
          <w:rFonts w:asciiTheme="minorHAnsi" w:eastAsiaTheme="minorEastAsia" w:hAnsiTheme="minorHAnsi" w:cstheme="minorBidi"/>
          <w:smallCaps w:val="0"/>
          <w:noProof/>
          <w:sz w:val="22"/>
          <w:szCs w:val="22"/>
        </w:rPr>
      </w:pPr>
      <w:ins w:id="62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Configure and Test the System</w:t>
        </w:r>
        <w:r>
          <w:rPr>
            <w:noProof/>
            <w:webHidden/>
          </w:rPr>
          <w:tab/>
        </w:r>
        <w:r>
          <w:rPr>
            <w:noProof/>
            <w:webHidden/>
          </w:rPr>
          <w:fldChar w:fldCharType="begin"/>
        </w:r>
        <w:r>
          <w:rPr>
            <w:noProof/>
            <w:webHidden/>
          </w:rPr>
          <w:instrText xml:space="preserve"> PAGEREF _Toc99526663 \h </w:instrText>
        </w:r>
        <w:r>
          <w:rPr>
            <w:noProof/>
            <w:webHidden/>
          </w:rPr>
        </w:r>
      </w:ins>
      <w:r>
        <w:rPr>
          <w:noProof/>
          <w:webHidden/>
        </w:rPr>
        <w:fldChar w:fldCharType="separate"/>
      </w:r>
      <w:ins w:id="622" w:author="Tom Bergeron" w:date="2022-03-30T09:53:00Z">
        <w:r>
          <w:rPr>
            <w:noProof/>
            <w:webHidden/>
          </w:rPr>
          <w:t>134</w:t>
        </w:r>
        <w:r>
          <w:rPr>
            <w:noProof/>
            <w:webHidden/>
          </w:rPr>
          <w:fldChar w:fldCharType="end"/>
        </w:r>
        <w:r w:rsidRPr="002263E9">
          <w:rPr>
            <w:rStyle w:val="Hyperlink"/>
            <w:noProof/>
          </w:rPr>
          <w:fldChar w:fldCharType="end"/>
        </w:r>
      </w:ins>
    </w:p>
    <w:p w14:paraId="0892AEF1" w14:textId="2F4E6EC3" w:rsidR="00F813E3" w:rsidRDefault="00F813E3">
      <w:pPr>
        <w:pStyle w:val="TOC3"/>
        <w:tabs>
          <w:tab w:val="right" w:leader="dot" w:pos="8900"/>
        </w:tabs>
        <w:rPr>
          <w:ins w:id="623" w:author="Tom Bergeron" w:date="2022-03-30T09:53:00Z"/>
          <w:rFonts w:asciiTheme="minorHAnsi" w:eastAsiaTheme="minorEastAsia" w:hAnsiTheme="minorHAnsi" w:cstheme="minorBidi"/>
          <w:smallCaps w:val="0"/>
          <w:noProof/>
          <w:sz w:val="22"/>
          <w:szCs w:val="22"/>
        </w:rPr>
      </w:pPr>
      <w:ins w:id="62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Test Sensor Inputs With eTPU Utility</w:t>
        </w:r>
        <w:r>
          <w:rPr>
            <w:noProof/>
            <w:webHidden/>
          </w:rPr>
          <w:tab/>
        </w:r>
        <w:r>
          <w:rPr>
            <w:noProof/>
            <w:webHidden/>
          </w:rPr>
          <w:fldChar w:fldCharType="begin"/>
        </w:r>
        <w:r>
          <w:rPr>
            <w:noProof/>
            <w:webHidden/>
          </w:rPr>
          <w:instrText xml:space="preserve"> PAGEREF _Toc99526664 \h </w:instrText>
        </w:r>
        <w:r>
          <w:rPr>
            <w:noProof/>
            <w:webHidden/>
          </w:rPr>
        </w:r>
      </w:ins>
      <w:r>
        <w:rPr>
          <w:noProof/>
          <w:webHidden/>
        </w:rPr>
        <w:fldChar w:fldCharType="separate"/>
      </w:r>
      <w:ins w:id="625" w:author="Tom Bergeron" w:date="2022-03-30T09:53:00Z">
        <w:r>
          <w:rPr>
            <w:noProof/>
            <w:webHidden/>
          </w:rPr>
          <w:t>136</w:t>
        </w:r>
        <w:r>
          <w:rPr>
            <w:noProof/>
            <w:webHidden/>
          </w:rPr>
          <w:fldChar w:fldCharType="end"/>
        </w:r>
        <w:r w:rsidRPr="002263E9">
          <w:rPr>
            <w:rStyle w:val="Hyperlink"/>
            <w:noProof/>
          </w:rPr>
          <w:fldChar w:fldCharType="end"/>
        </w:r>
      </w:ins>
    </w:p>
    <w:p w14:paraId="7E4DF7AA" w14:textId="1409BF81" w:rsidR="00F813E3" w:rsidRDefault="00F813E3">
      <w:pPr>
        <w:pStyle w:val="TOC2"/>
        <w:tabs>
          <w:tab w:val="right" w:leader="dot" w:pos="8900"/>
        </w:tabs>
        <w:rPr>
          <w:ins w:id="626" w:author="Tom Bergeron" w:date="2022-03-30T09:53:00Z"/>
          <w:rFonts w:asciiTheme="minorHAnsi" w:eastAsiaTheme="minorEastAsia" w:hAnsiTheme="minorHAnsi" w:cstheme="minorBidi"/>
          <w:smallCaps w:val="0"/>
          <w:noProof/>
          <w:sz w:val="22"/>
          <w:szCs w:val="22"/>
        </w:rPr>
      </w:pPr>
      <w:ins w:id="62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Scanner Installation</w:t>
        </w:r>
        <w:r>
          <w:rPr>
            <w:noProof/>
            <w:webHidden/>
          </w:rPr>
          <w:tab/>
        </w:r>
        <w:r>
          <w:rPr>
            <w:noProof/>
            <w:webHidden/>
          </w:rPr>
          <w:fldChar w:fldCharType="begin"/>
        </w:r>
        <w:r>
          <w:rPr>
            <w:noProof/>
            <w:webHidden/>
          </w:rPr>
          <w:instrText xml:space="preserve"> PAGEREF _Toc99526665 \h </w:instrText>
        </w:r>
        <w:r>
          <w:rPr>
            <w:noProof/>
            <w:webHidden/>
          </w:rPr>
        </w:r>
      </w:ins>
      <w:r>
        <w:rPr>
          <w:noProof/>
          <w:webHidden/>
        </w:rPr>
        <w:fldChar w:fldCharType="separate"/>
      </w:r>
      <w:ins w:id="628" w:author="Tom Bergeron" w:date="2022-03-30T09:53:00Z">
        <w:r>
          <w:rPr>
            <w:noProof/>
            <w:webHidden/>
          </w:rPr>
          <w:t>137</w:t>
        </w:r>
        <w:r>
          <w:rPr>
            <w:noProof/>
            <w:webHidden/>
          </w:rPr>
          <w:fldChar w:fldCharType="end"/>
        </w:r>
        <w:r w:rsidRPr="002263E9">
          <w:rPr>
            <w:rStyle w:val="Hyperlink"/>
            <w:noProof/>
          </w:rPr>
          <w:fldChar w:fldCharType="end"/>
        </w:r>
      </w:ins>
    </w:p>
    <w:p w14:paraId="102323BB" w14:textId="63C94AB7" w:rsidR="00F813E3" w:rsidRDefault="00F813E3">
      <w:pPr>
        <w:pStyle w:val="TOC2"/>
        <w:tabs>
          <w:tab w:val="right" w:leader="dot" w:pos="8900"/>
        </w:tabs>
        <w:rPr>
          <w:ins w:id="629" w:author="Tom Bergeron" w:date="2022-03-30T09:53:00Z"/>
          <w:rFonts w:asciiTheme="minorHAnsi" w:eastAsiaTheme="minorEastAsia" w:hAnsiTheme="minorHAnsi" w:cstheme="minorBidi"/>
          <w:smallCaps w:val="0"/>
          <w:noProof/>
          <w:sz w:val="22"/>
          <w:szCs w:val="22"/>
        </w:rPr>
      </w:pPr>
      <w:ins w:id="63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Virtual Profiling And Barcodes</w:t>
        </w:r>
        <w:r>
          <w:rPr>
            <w:noProof/>
            <w:webHidden/>
          </w:rPr>
          <w:tab/>
        </w:r>
        <w:r>
          <w:rPr>
            <w:noProof/>
            <w:webHidden/>
          </w:rPr>
          <w:fldChar w:fldCharType="begin"/>
        </w:r>
        <w:r>
          <w:rPr>
            <w:noProof/>
            <w:webHidden/>
          </w:rPr>
          <w:instrText xml:space="preserve"> PAGEREF _Toc99526666 \h </w:instrText>
        </w:r>
        <w:r>
          <w:rPr>
            <w:noProof/>
            <w:webHidden/>
          </w:rPr>
        </w:r>
      </w:ins>
      <w:r>
        <w:rPr>
          <w:noProof/>
          <w:webHidden/>
        </w:rPr>
        <w:fldChar w:fldCharType="separate"/>
      </w:r>
      <w:ins w:id="631" w:author="Tom Bergeron" w:date="2022-03-30T09:53:00Z">
        <w:r>
          <w:rPr>
            <w:noProof/>
            <w:webHidden/>
          </w:rPr>
          <w:t>138</w:t>
        </w:r>
        <w:r>
          <w:rPr>
            <w:noProof/>
            <w:webHidden/>
          </w:rPr>
          <w:fldChar w:fldCharType="end"/>
        </w:r>
        <w:r w:rsidRPr="002263E9">
          <w:rPr>
            <w:rStyle w:val="Hyperlink"/>
            <w:noProof/>
          </w:rPr>
          <w:fldChar w:fldCharType="end"/>
        </w:r>
      </w:ins>
    </w:p>
    <w:p w14:paraId="2F1E70DC" w14:textId="60902130" w:rsidR="00F813E3" w:rsidRDefault="00F813E3">
      <w:pPr>
        <w:pStyle w:val="TOC3"/>
        <w:tabs>
          <w:tab w:val="right" w:leader="dot" w:pos="8900"/>
        </w:tabs>
        <w:rPr>
          <w:ins w:id="632" w:author="Tom Bergeron" w:date="2022-03-30T09:53:00Z"/>
          <w:rFonts w:asciiTheme="minorHAnsi" w:eastAsiaTheme="minorEastAsia" w:hAnsiTheme="minorHAnsi" w:cstheme="minorBidi"/>
          <w:smallCaps w:val="0"/>
          <w:noProof/>
          <w:sz w:val="22"/>
          <w:szCs w:val="22"/>
        </w:rPr>
      </w:pPr>
      <w:ins w:id="63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Process Control</w:t>
        </w:r>
        <w:r>
          <w:rPr>
            <w:noProof/>
            <w:webHidden/>
          </w:rPr>
          <w:tab/>
        </w:r>
        <w:r>
          <w:rPr>
            <w:noProof/>
            <w:webHidden/>
          </w:rPr>
          <w:fldChar w:fldCharType="begin"/>
        </w:r>
        <w:r>
          <w:rPr>
            <w:noProof/>
            <w:webHidden/>
          </w:rPr>
          <w:instrText xml:space="preserve"> PAGEREF _Toc99526667 \h </w:instrText>
        </w:r>
        <w:r>
          <w:rPr>
            <w:noProof/>
            <w:webHidden/>
          </w:rPr>
        </w:r>
      </w:ins>
      <w:r>
        <w:rPr>
          <w:noProof/>
          <w:webHidden/>
        </w:rPr>
        <w:fldChar w:fldCharType="separate"/>
      </w:r>
      <w:ins w:id="634" w:author="Tom Bergeron" w:date="2022-03-30T09:53:00Z">
        <w:r>
          <w:rPr>
            <w:noProof/>
            <w:webHidden/>
          </w:rPr>
          <w:t>138</w:t>
        </w:r>
        <w:r>
          <w:rPr>
            <w:noProof/>
            <w:webHidden/>
          </w:rPr>
          <w:fldChar w:fldCharType="end"/>
        </w:r>
        <w:r w:rsidRPr="002263E9">
          <w:rPr>
            <w:rStyle w:val="Hyperlink"/>
            <w:noProof/>
          </w:rPr>
          <w:fldChar w:fldCharType="end"/>
        </w:r>
      </w:ins>
    </w:p>
    <w:p w14:paraId="3DDC7D0A" w14:textId="38C9AE9E" w:rsidR="00F813E3" w:rsidRDefault="00F813E3">
      <w:pPr>
        <w:pStyle w:val="TOC3"/>
        <w:tabs>
          <w:tab w:val="right" w:leader="dot" w:pos="8900"/>
        </w:tabs>
        <w:rPr>
          <w:ins w:id="635" w:author="Tom Bergeron" w:date="2022-03-30T09:53:00Z"/>
          <w:rFonts w:asciiTheme="minorHAnsi" w:eastAsiaTheme="minorEastAsia" w:hAnsiTheme="minorHAnsi" w:cstheme="minorBidi"/>
          <w:smallCaps w:val="0"/>
          <w:noProof/>
          <w:sz w:val="22"/>
          <w:szCs w:val="22"/>
        </w:rPr>
      </w:pPr>
      <w:ins w:id="63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Barcode Product Sensor (BPS)/Barcode Stop Sensor (BSS) operation</w:t>
        </w:r>
        <w:r>
          <w:rPr>
            <w:noProof/>
            <w:webHidden/>
          </w:rPr>
          <w:tab/>
        </w:r>
        <w:r>
          <w:rPr>
            <w:noProof/>
            <w:webHidden/>
          </w:rPr>
          <w:fldChar w:fldCharType="begin"/>
        </w:r>
        <w:r>
          <w:rPr>
            <w:noProof/>
            <w:webHidden/>
          </w:rPr>
          <w:instrText xml:space="preserve"> PAGEREF _Toc99526668 \h </w:instrText>
        </w:r>
        <w:r>
          <w:rPr>
            <w:noProof/>
            <w:webHidden/>
          </w:rPr>
        </w:r>
      </w:ins>
      <w:r>
        <w:rPr>
          <w:noProof/>
          <w:webHidden/>
        </w:rPr>
        <w:fldChar w:fldCharType="separate"/>
      </w:r>
      <w:ins w:id="637" w:author="Tom Bergeron" w:date="2022-03-30T09:53:00Z">
        <w:r>
          <w:rPr>
            <w:noProof/>
            <w:webHidden/>
          </w:rPr>
          <w:t>140</w:t>
        </w:r>
        <w:r>
          <w:rPr>
            <w:noProof/>
            <w:webHidden/>
          </w:rPr>
          <w:fldChar w:fldCharType="end"/>
        </w:r>
        <w:r w:rsidRPr="002263E9">
          <w:rPr>
            <w:rStyle w:val="Hyperlink"/>
            <w:noProof/>
          </w:rPr>
          <w:fldChar w:fldCharType="end"/>
        </w:r>
      </w:ins>
    </w:p>
    <w:p w14:paraId="4EB5CFA9" w14:textId="60C4480C" w:rsidR="00F813E3" w:rsidRDefault="00F813E3">
      <w:pPr>
        <w:pStyle w:val="TOC2"/>
        <w:tabs>
          <w:tab w:val="right" w:leader="dot" w:pos="8900"/>
        </w:tabs>
        <w:rPr>
          <w:ins w:id="638" w:author="Tom Bergeron" w:date="2022-03-30T09:53:00Z"/>
          <w:rFonts w:asciiTheme="minorHAnsi" w:eastAsiaTheme="minorEastAsia" w:hAnsiTheme="minorHAnsi" w:cstheme="minorBidi"/>
          <w:smallCaps w:val="0"/>
          <w:noProof/>
          <w:sz w:val="22"/>
          <w:szCs w:val="22"/>
        </w:rPr>
      </w:pPr>
      <w:ins w:id="63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"_Toc99526669"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Reading Barcodes With A Product Traceability Scanner</w:t>
        </w:r>
        <w:r>
          <w:rPr>
            <w:noProof/>
            <w:webHidden/>
          </w:rPr>
          <w:tab/>
        </w:r>
        <w:r>
          <w:rPr>
            <w:noProof/>
            <w:webHidden/>
          </w:rPr>
          <w:fldChar w:fldCharType="begin"/>
        </w:r>
        <w:r>
          <w:rPr>
            <w:noProof/>
            <w:webHidden/>
          </w:rPr>
          <w:instrText xml:space="preserve"> PAGEREF _Toc99526669 \h </w:instrText>
        </w:r>
        <w:r>
          <w:rPr>
            <w:noProof/>
            <w:webHidden/>
          </w:rPr>
        </w:r>
      </w:ins>
      <w:r>
        <w:rPr>
          <w:noProof/>
          <w:webHidden/>
        </w:rPr>
        <w:fldChar w:fldCharType="separate"/>
      </w:r>
      <w:ins w:id="640" w:author="Tom Bergeron" w:date="2022-03-30T09:53:00Z">
        <w:r>
          <w:rPr>
            <w:noProof/>
            <w:webHidden/>
          </w:rPr>
          <w:t>140</w:t>
        </w:r>
        <w:r>
          <w:rPr>
            <w:noProof/>
            <w:webHidden/>
          </w:rPr>
          <w:fldChar w:fldCharType="end"/>
        </w:r>
        <w:r w:rsidRPr="002263E9">
          <w:rPr>
            <w:rStyle w:val="Hyperlink"/>
            <w:noProof/>
          </w:rPr>
          <w:fldChar w:fldCharType="end"/>
        </w:r>
      </w:ins>
    </w:p>
    <w:p w14:paraId="2FEC56DE" w14:textId="7B9403C3" w:rsidR="00F813E3" w:rsidRDefault="00F813E3">
      <w:pPr>
        <w:pStyle w:val="TOC3"/>
        <w:tabs>
          <w:tab w:val="right" w:leader="dot" w:pos="8900"/>
        </w:tabs>
        <w:rPr>
          <w:ins w:id="641" w:author="Tom Bergeron" w:date="2022-03-30T09:53:00Z"/>
          <w:rFonts w:asciiTheme="minorHAnsi" w:eastAsiaTheme="minorEastAsia" w:hAnsiTheme="minorHAnsi" w:cstheme="minorBidi"/>
          <w:smallCaps w:val="0"/>
          <w:noProof/>
          <w:sz w:val="22"/>
          <w:szCs w:val="22"/>
        </w:rPr>
      </w:pPr>
      <w:ins w:id="64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Use a PTS at the Oven Entrance</w:t>
        </w:r>
        <w:r>
          <w:rPr>
            <w:noProof/>
            <w:webHidden/>
          </w:rPr>
          <w:tab/>
        </w:r>
        <w:r>
          <w:rPr>
            <w:noProof/>
            <w:webHidden/>
          </w:rPr>
          <w:fldChar w:fldCharType="begin"/>
        </w:r>
        <w:r>
          <w:rPr>
            <w:noProof/>
            <w:webHidden/>
          </w:rPr>
          <w:instrText xml:space="preserve"> PAGEREF _Toc99526670 \h </w:instrText>
        </w:r>
        <w:r>
          <w:rPr>
            <w:noProof/>
            <w:webHidden/>
          </w:rPr>
        </w:r>
      </w:ins>
      <w:r>
        <w:rPr>
          <w:noProof/>
          <w:webHidden/>
        </w:rPr>
        <w:fldChar w:fldCharType="separate"/>
      </w:r>
      <w:ins w:id="643" w:author="Tom Bergeron" w:date="2022-03-30T09:53:00Z">
        <w:r>
          <w:rPr>
            <w:noProof/>
            <w:webHidden/>
          </w:rPr>
          <w:t>140</w:t>
        </w:r>
        <w:r>
          <w:rPr>
            <w:noProof/>
            <w:webHidden/>
          </w:rPr>
          <w:fldChar w:fldCharType="end"/>
        </w:r>
        <w:r w:rsidRPr="002263E9">
          <w:rPr>
            <w:rStyle w:val="Hyperlink"/>
            <w:noProof/>
          </w:rPr>
          <w:fldChar w:fldCharType="end"/>
        </w:r>
      </w:ins>
    </w:p>
    <w:p w14:paraId="18CD5FA3" w14:textId="2E11343A" w:rsidR="00F813E3" w:rsidRDefault="00F813E3">
      <w:pPr>
        <w:pStyle w:val="TOC2"/>
        <w:tabs>
          <w:tab w:val="right" w:leader="dot" w:pos="8900"/>
        </w:tabs>
        <w:rPr>
          <w:ins w:id="644" w:author="Tom Bergeron" w:date="2022-03-30T09:53:00Z"/>
          <w:rFonts w:asciiTheme="minorHAnsi" w:eastAsiaTheme="minorEastAsia" w:hAnsiTheme="minorHAnsi" w:cstheme="minorBidi"/>
          <w:smallCaps w:val="0"/>
          <w:noProof/>
          <w:sz w:val="22"/>
          <w:szCs w:val="22"/>
        </w:rPr>
      </w:pPr>
      <w:ins w:id="64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Enable Barcoding Per Product</w:t>
        </w:r>
        <w:r>
          <w:rPr>
            <w:noProof/>
            <w:webHidden/>
          </w:rPr>
          <w:tab/>
        </w:r>
        <w:r>
          <w:rPr>
            <w:noProof/>
            <w:webHidden/>
          </w:rPr>
          <w:fldChar w:fldCharType="begin"/>
        </w:r>
        <w:r>
          <w:rPr>
            <w:noProof/>
            <w:webHidden/>
          </w:rPr>
          <w:instrText xml:space="preserve"> PAGEREF _Toc99526671 \h </w:instrText>
        </w:r>
        <w:r>
          <w:rPr>
            <w:noProof/>
            <w:webHidden/>
          </w:rPr>
        </w:r>
      </w:ins>
      <w:r>
        <w:rPr>
          <w:noProof/>
          <w:webHidden/>
        </w:rPr>
        <w:fldChar w:fldCharType="separate"/>
      </w:r>
      <w:ins w:id="646" w:author="Tom Bergeron" w:date="2022-03-30T09:53:00Z">
        <w:r>
          <w:rPr>
            <w:noProof/>
            <w:webHidden/>
          </w:rPr>
          <w:t>141</w:t>
        </w:r>
        <w:r>
          <w:rPr>
            <w:noProof/>
            <w:webHidden/>
          </w:rPr>
          <w:fldChar w:fldCharType="end"/>
        </w:r>
        <w:r w:rsidRPr="002263E9">
          <w:rPr>
            <w:rStyle w:val="Hyperlink"/>
            <w:noProof/>
          </w:rPr>
          <w:fldChar w:fldCharType="end"/>
        </w:r>
      </w:ins>
    </w:p>
    <w:p w14:paraId="19DAB3A7" w14:textId="491D5C9B" w:rsidR="00F813E3" w:rsidRDefault="00F813E3">
      <w:pPr>
        <w:pStyle w:val="TOC2"/>
        <w:tabs>
          <w:tab w:val="right" w:leader="dot" w:pos="8900"/>
        </w:tabs>
        <w:rPr>
          <w:ins w:id="647" w:author="Tom Bergeron" w:date="2022-03-30T09:53:00Z"/>
          <w:rFonts w:asciiTheme="minorHAnsi" w:eastAsiaTheme="minorEastAsia" w:hAnsiTheme="minorHAnsi" w:cstheme="minorBidi"/>
          <w:smallCaps w:val="0"/>
          <w:noProof/>
          <w:sz w:val="22"/>
          <w:szCs w:val="22"/>
        </w:rPr>
      </w:pPr>
      <w:ins w:id="64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Display the Current Barcode Queue</w:t>
        </w:r>
        <w:r>
          <w:rPr>
            <w:noProof/>
            <w:webHidden/>
          </w:rPr>
          <w:tab/>
        </w:r>
        <w:r>
          <w:rPr>
            <w:noProof/>
            <w:webHidden/>
          </w:rPr>
          <w:fldChar w:fldCharType="begin"/>
        </w:r>
        <w:r>
          <w:rPr>
            <w:noProof/>
            <w:webHidden/>
          </w:rPr>
          <w:instrText xml:space="preserve"> PAGEREF _Toc99526672 \h </w:instrText>
        </w:r>
        <w:r>
          <w:rPr>
            <w:noProof/>
            <w:webHidden/>
          </w:rPr>
        </w:r>
      </w:ins>
      <w:r>
        <w:rPr>
          <w:noProof/>
          <w:webHidden/>
        </w:rPr>
        <w:fldChar w:fldCharType="separate"/>
      </w:r>
      <w:ins w:id="649" w:author="Tom Bergeron" w:date="2022-03-30T09:53:00Z">
        <w:r>
          <w:rPr>
            <w:noProof/>
            <w:webHidden/>
          </w:rPr>
          <w:t>141</w:t>
        </w:r>
        <w:r>
          <w:rPr>
            <w:noProof/>
            <w:webHidden/>
          </w:rPr>
          <w:fldChar w:fldCharType="end"/>
        </w:r>
        <w:r w:rsidRPr="002263E9">
          <w:rPr>
            <w:rStyle w:val="Hyperlink"/>
            <w:noProof/>
          </w:rPr>
          <w:fldChar w:fldCharType="end"/>
        </w:r>
      </w:ins>
    </w:p>
    <w:p w14:paraId="762AD36C" w14:textId="59B33AF8" w:rsidR="00F813E3" w:rsidRDefault="00F813E3">
      <w:pPr>
        <w:pStyle w:val="TOC3"/>
        <w:tabs>
          <w:tab w:val="right" w:leader="dot" w:pos="8900"/>
        </w:tabs>
        <w:rPr>
          <w:ins w:id="650" w:author="Tom Bergeron" w:date="2022-03-30T09:53:00Z"/>
          <w:rFonts w:asciiTheme="minorHAnsi" w:eastAsiaTheme="minorEastAsia" w:hAnsiTheme="minorHAnsi" w:cstheme="minorBidi"/>
          <w:smallCaps w:val="0"/>
          <w:noProof/>
          <w:sz w:val="22"/>
          <w:szCs w:val="22"/>
        </w:rPr>
      </w:pPr>
      <w:ins w:id="65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Barcode Queue Dialog</w:t>
        </w:r>
        <w:r>
          <w:rPr>
            <w:noProof/>
            <w:webHidden/>
          </w:rPr>
          <w:tab/>
        </w:r>
        <w:r>
          <w:rPr>
            <w:noProof/>
            <w:webHidden/>
          </w:rPr>
          <w:fldChar w:fldCharType="begin"/>
        </w:r>
        <w:r>
          <w:rPr>
            <w:noProof/>
            <w:webHidden/>
          </w:rPr>
          <w:instrText xml:space="preserve"> PAGEREF _Toc99526673 \h </w:instrText>
        </w:r>
        <w:r>
          <w:rPr>
            <w:noProof/>
            <w:webHidden/>
          </w:rPr>
        </w:r>
      </w:ins>
      <w:r>
        <w:rPr>
          <w:noProof/>
          <w:webHidden/>
        </w:rPr>
        <w:fldChar w:fldCharType="separate"/>
      </w:r>
      <w:ins w:id="652" w:author="Tom Bergeron" w:date="2022-03-30T09:53:00Z">
        <w:r>
          <w:rPr>
            <w:noProof/>
            <w:webHidden/>
          </w:rPr>
          <w:t>142</w:t>
        </w:r>
        <w:r>
          <w:rPr>
            <w:noProof/>
            <w:webHidden/>
          </w:rPr>
          <w:fldChar w:fldCharType="end"/>
        </w:r>
        <w:r w:rsidRPr="002263E9">
          <w:rPr>
            <w:rStyle w:val="Hyperlink"/>
            <w:noProof/>
          </w:rPr>
          <w:fldChar w:fldCharType="end"/>
        </w:r>
      </w:ins>
    </w:p>
    <w:p w14:paraId="63FDDA8E" w14:textId="239D5459" w:rsidR="00F813E3" w:rsidRDefault="00F813E3">
      <w:pPr>
        <w:pStyle w:val="TOC3"/>
        <w:tabs>
          <w:tab w:val="right" w:leader="dot" w:pos="8900"/>
        </w:tabs>
        <w:rPr>
          <w:ins w:id="653" w:author="Tom Bergeron" w:date="2022-03-30T09:53:00Z"/>
          <w:rFonts w:asciiTheme="minorHAnsi" w:eastAsiaTheme="minorEastAsia" w:hAnsiTheme="minorHAnsi" w:cstheme="minorBidi"/>
          <w:smallCaps w:val="0"/>
          <w:noProof/>
          <w:sz w:val="22"/>
          <w:szCs w:val="22"/>
        </w:rPr>
      </w:pPr>
      <w:ins w:id="65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Remove Barcode</w:t>
        </w:r>
        <w:r>
          <w:rPr>
            <w:noProof/>
            <w:webHidden/>
          </w:rPr>
          <w:tab/>
        </w:r>
        <w:r>
          <w:rPr>
            <w:noProof/>
            <w:webHidden/>
          </w:rPr>
          <w:fldChar w:fldCharType="begin"/>
        </w:r>
        <w:r>
          <w:rPr>
            <w:noProof/>
            <w:webHidden/>
          </w:rPr>
          <w:instrText xml:space="preserve"> PAGEREF _Toc99526674 \h </w:instrText>
        </w:r>
        <w:r>
          <w:rPr>
            <w:noProof/>
            <w:webHidden/>
          </w:rPr>
        </w:r>
      </w:ins>
      <w:r>
        <w:rPr>
          <w:noProof/>
          <w:webHidden/>
        </w:rPr>
        <w:fldChar w:fldCharType="separate"/>
      </w:r>
      <w:ins w:id="655" w:author="Tom Bergeron" w:date="2022-03-30T09:53:00Z">
        <w:r>
          <w:rPr>
            <w:noProof/>
            <w:webHidden/>
          </w:rPr>
          <w:t>143</w:t>
        </w:r>
        <w:r>
          <w:rPr>
            <w:noProof/>
            <w:webHidden/>
          </w:rPr>
          <w:fldChar w:fldCharType="end"/>
        </w:r>
        <w:r w:rsidRPr="002263E9">
          <w:rPr>
            <w:rStyle w:val="Hyperlink"/>
            <w:noProof/>
          </w:rPr>
          <w:fldChar w:fldCharType="end"/>
        </w:r>
      </w:ins>
    </w:p>
    <w:p w14:paraId="1CB67166" w14:textId="7A151D5F" w:rsidR="00F813E3" w:rsidRDefault="00F813E3">
      <w:pPr>
        <w:pStyle w:val="TOC2"/>
        <w:tabs>
          <w:tab w:val="right" w:leader="dot" w:pos="8900"/>
        </w:tabs>
        <w:rPr>
          <w:ins w:id="656" w:author="Tom Bergeron" w:date="2022-03-30T09:53:00Z"/>
          <w:rFonts w:asciiTheme="minorHAnsi" w:eastAsiaTheme="minorEastAsia" w:hAnsiTheme="minorHAnsi" w:cstheme="minorBidi"/>
          <w:smallCaps w:val="0"/>
          <w:noProof/>
          <w:sz w:val="22"/>
          <w:szCs w:val="22"/>
        </w:rPr>
      </w:pPr>
      <w:ins w:id="65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_Toc99526675 \h </w:instrText>
        </w:r>
        <w:r>
          <w:rPr>
            <w:noProof/>
            <w:webHidden/>
          </w:rPr>
        </w:r>
      </w:ins>
      <w:r>
        <w:rPr>
          <w:noProof/>
          <w:webHidden/>
        </w:rPr>
        <w:fldChar w:fldCharType="separate"/>
      </w:r>
      <w:ins w:id="658" w:author="Tom Bergeron" w:date="2022-03-30T09:53:00Z">
        <w:r>
          <w:rPr>
            <w:noProof/>
            <w:webHidden/>
          </w:rPr>
          <w:t>144</w:t>
        </w:r>
        <w:r>
          <w:rPr>
            <w:noProof/>
            <w:webHidden/>
          </w:rPr>
          <w:fldChar w:fldCharType="end"/>
        </w:r>
        <w:r w:rsidRPr="002263E9">
          <w:rPr>
            <w:rStyle w:val="Hyperlink"/>
            <w:noProof/>
          </w:rPr>
          <w:fldChar w:fldCharType="end"/>
        </w:r>
      </w:ins>
    </w:p>
    <w:p w14:paraId="1E291A8B" w14:textId="7EE4A75F" w:rsidR="00F813E3" w:rsidRDefault="00F813E3">
      <w:pPr>
        <w:pStyle w:val="TOC2"/>
        <w:tabs>
          <w:tab w:val="right" w:leader="dot" w:pos="8900"/>
        </w:tabs>
        <w:rPr>
          <w:ins w:id="659" w:author="Tom Bergeron" w:date="2022-03-30T09:53:00Z"/>
          <w:rFonts w:asciiTheme="minorHAnsi" w:eastAsiaTheme="minorEastAsia" w:hAnsiTheme="minorHAnsi" w:cstheme="minorBidi"/>
          <w:smallCaps w:val="0"/>
          <w:noProof/>
          <w:sz w:val="22"/>
          <w:szCs w:val="22"/>
        </w:rPr>
      </w:pPr>
      <w:ins w:id="66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Search For Barcode Entries</w:t>
        </w:r>
        <w:r>
          <w:rPr>
            <w:noProof/>
            <w:webHidden/>
          </w:rPr>
          <w:tab/>
        </w:r>
        <w:r>
          <w:rPr>
            <w:noProof/>
            <w:webHidden/>
          </w:rPr>
          <w:fldChar w:fldCharType="begin"/>
        </w:r>
        <w:r>
          <w:rPr>
            <w:noProof/>
            <w:webHidden/>
          </w:rPr>
          <w:instrText xml:space="preserve"> PAGEREF _Toc99526676 \h </w:instrText>
        </w:r>
        <w:r>
          <w:rPr>
            <w:noProof/>
            <w:webHidden/>
          </w:rPr>
        </w:r>
      </w:ins>
      <w:r>
        <w:rPr>
          <w:noProof/>
          <w:webHidden/>
        </w:rPr>
        <w:fldChar w:fldCharType="separate"/>
      </w:r>
      <w:ins w:id="661" w:author="Tom Bergeron" w:date="2022-03-30T09:53:00Z">
        <w:r>
          <w:rPr>
            <w:noProof/>
            <w:webHidden/>
          </w:rPr>
          <w:t>144</w:t>
        </w:r>
        <w:r>
          <w:rPr>
            <w:noProof/>
            <w:webHidden/>
          </w:rPr>
          <w:fldChar w:fldCharType="end"/>
        </w:r>
        <w:r w:rsidRPr="002263E9">
          <w:rPr>
            <w:rStyle w:val="Hyperlink"/>
            <w:noProof/>
          </w:rPr>
          <w:fldChar w:fldCharType="end"/>
        </w:r>
      </w:ins>
    </w:p>
    <w:p w14:paraId="29EBFAB9" w14:textId="34A96B51" w:rsidR="00F813E3" w:rsidRDefault="00F813E3">
      <w:pPr>
        <w:pStyle w:val="TOC1"/>
        <w:tabs>
          <w:tab w:val="right" w:leader="dot" w:pos="8900"/>
        </w:tabs>
        <w:rPr>
          <w:ins w:id="662" w:author="Tom Bergeron" w:date="2022-03-30T09:53:00Z"/>
          <w:rFonts w:asciiTheme="minorHAnsi" w:eastAsiaTheme="minorEastAsia" w:hAnsiTheme="minorHAnsi" w:cstheme="minorBidi"/>
          <w:b w:val="0"/>
          <w:caps w:val="0"/>
          <w:noProof/>
          <w:sz w:val="22"/>
          <w:szCs w:val="22"/>
        </w:rPr>
      </w:pPr>
      <w:ins w:id="66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Use Lot ID Codes</w:t>
        </w:r>
        <w:r>
          <w:rPr>
            <w:noProof/>
            <w:webHidden/>
          </w:rPr>
          <w:tab/>
        </w:r>
        <w:r>
          <w:rPr>
            <w:noProof/>
            <w:webHidden/>
          </w:rPr>
          <w:fldChar w:fldCharType="begin"/>
        </w:r>
        <w:r>
          <w:rPr>
            <w:noProof/>
            <w:webHidden/>
          </w:rPr>
          <w:instrText xml:space="preserve"> PAGEREF _Toc99526677 \h </w:instrText>
        </w:r>
        <w:r>
          <w:rPr>
            <w:noProof/>
            <w:webHidden/>
          </w:rPr>
        </w:r>
      </w:ins>
      <w:r>
        <w:rPr>
          <w:noProof/>
          <w:webHidden/>
        </w:rPr>
        <w:fldChar w:fldCharType="separate"/>
      </w:r>
      <w:ins w:id="664" w:author="Tom Bergeron" w:date="2022-03-30T09:53:00Z">
        <w:r>
          <w:rPr>
            <w:noProof/>
            <w:webHidden/>
          </w:rPr>
          <w:t>145</w:t>
        </w:r>
        <w:r>
          <w:rPr>
            <w:noProof/>
            <w:webHidden/>
          </w:rPr>
          <w:fldChar w:fldCharType="end"/>
        </w:r>
        <w:r w:rsidRPr="002263E9">
          <w:rPr>
            <w:rStyle w:val="Hyperlink"/>
            <w:noProof/>
          </w:rPr>
          <w:fldChar w:fldCharType="end"/>
        </w:r>
      </w:ins>
    </w:p>
    <w:p w14:paraId="5CFE55D6" w14:textId="04E1BF08" w:rsidR="00F813E3" w:rsidRDefault="00F813E3">
      <w:pPr>
        <w:pStyle w:val="TOC1"/>
        <w:tabs>
          <w:tab w:val="right" w:leader="dot" w:pos="8900"/>
        </w:tabs>
        <w:rPr>
          <w:ins w:id="665" w:author="Tom Bergeron" w:date="2022-03-30T09:53:00Z"/>
          <w:rFonts w:asciiTheme="minorHAnsi" w:eastAsiaTheme="minorEastAsia" w:hAnsiTheme="minorHAnsi" w:cstheme="minorBidi"/>
          <w:b w:val="0"/>
          <w:caps w:val="0"/>
          <w:noProof/>
          <w:sz w:val="22"/>
          <w:szCs w:val="22"/>
        </w:rPr>
      </w:pPr>
      <w:ins w:id="66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Use Remote Process Monitoring</w:t>
        </w:r>
        <w:r>
          <w:rPr>
            <w:noProof/>
            <w:webHidden/>
          </w:rPr>
          <w:tab/>
        </w:r>
        <w:r>
          <w:rPr>
            <w:noProof/>
            <w:webHidden/>
          </w:rPr>
          <w:fldChar w:fldCharType="begin"/>
        </w:r>
        <w:r>
          <w:rPr>
            <w:noProof/>
            <w:webHidden/>
          </w:rPr>
          <w:instrText xml:space="preserve"> PAGEREF _Toc99526678 \h </w:instrText>
        </w:r>
        <w:r>
          <w:rPr>
            <w:noProof/>
            <w:webHidden/>
          </w:rPr>
        </w:r>
      </w:ins>
      <w:r>
        <w:rPr>
          <w:noProof/>
          <w:webHidden/>
        </w:rPr>
        <w:fldChar w:fldCharType="separate"/>
      </w:r>
      <w:ins w:id="667" w:author="Tom Bergeron" w:date="2022-03-30T09:53:00Z">
        <w:r>
          <w:rPr>
            <w:noProof/>
            <w:webHidden/>
          </w:rPr>
          <w:t>146</w:t>
        </w:r>
        <w:r>
          <w:rPr>
            <w:noProof/>
            <w:webHidden/>
          </w:rPr>
          <w:fldChar w:fldCharType="end"/>
        </w:r>
        <w:r w:rsidRPr="002263E9">
          <w:rPr>
            <w:rStyle w:val="Hyperlink"/>
            <w:noProof/>
          </w:rPr>
          <w:fldChar w:fldCharType="end"/>
        </w:r>
      </w:ins>
    </w:p>
    <w:p w14:paraId="242FC949" w14:textId="6206B928" w:rsidR="00F813E3" w:rsidRDefault="00F813E3">
      <w:pPr>
        <w:pStyle w:val="TOC2"/>
        <w:tabs>
          <w:tab w:val="right" w:leader="dot" w:pos="8900"/>
        </w:tabs>
        <w:rPr>
          <w:ins w:id="668" w:author="Tom Bergeron" w:date="2022-03-30T09:53:00Z"/>
          <w:rFonts w:asciiTheme="minorHAnsi" w:eastAsiaTheme="minorEastAsia" w:hAnsiTheme="minorHAnsi" w:cstheme="minorBidi"/>
          <w:smallCaps w:val="0"/>
          <w:noProof/>
          <w:sz w:val="22"/>
          <w:szCs w:val="22"/>
        </w:rPr>
      </w:pPr>
      <w:ins w:id="66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"_Toc99526679"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Run RPM</w:t>
        </w:r>
        <w:r>
          <w:rPr>
            <w:noProof/>
            <w:webHidden/>
          </w:rPr>
          <w:tab/>
        </w:r>
        <w:r>
          <w:rPr>
            <w:noProof/>
            <w:webHidden/>
          </w:rPr>
          <w:fldChar w:fldCharType="begin"/>
        </w:r>
        <w:r>
          <w:rPr>
            <w:noProof/>
            <w:webHidden/>
          </w:rPr>
          <w:instrText xml:space="preserve"> PAGEREF _Toc99526679 \h </w:instrText>
        </w:r>
        <w:r>
          <w:rPr>
            <w:noProof/>
            <w:webHidden/>
          </w:rPr>
        </w:r>
      </w:ins>
      <w:r>
        <w:rPr>
          <w:noProof/>
          <w:webHidden/>
        </w:rPr>
        <w:fldChar w:fldCharType="separate"/>
      </w:r>
      <w:ins w:id="670" w:author="Tom Bergeron" w:date="2022-03-30T09:53:00Z">
        <w:r>
          <w:rPr>
            <w:noProof/>
            <w:webHidden/>
          </w:rPr>
          <w:t>148</w:t>
        </w:r>
        <w:r>
          <w:rPr>
            <w:noProof/>
            <w:webHidden/>
          </w:rPr>
          <w:fldChar w:fldCharType="end"/>
        </w:r>
        <w:r w:rsidRPr="002263E9">
          <w:rPr>
            <w:rStyle w:val="Hyperlink"/>
            <w:noProof/>
          </w:rPr>
          <w:fldChar w:fldCharType="end"/>
        </w:r>
      </w:ins>
    </w:p>
    <w:p w14:paraId="5849C77D" w14:textId="628CD476" w:rsidR="00F813E3" w:rsidRDefault="00F813E3">
      <w:pPr>
        <w:pStyle w:val="TOC3"/>
        <w:tabs>
          <w:tab w:val="right" w:leader="dot" w:pos="8900"/>
        </w:tabs>
        <w:rPr>
          <w:ins w:id="671" w:author="Tom Bergeron" w:date="2022-03-30T09:53:00Z"/>
          <w:rFonts w:asciiTheme="minorHAnsi" w:eastAsiaTheme="minorEastAsia" w:hAnsiTheme="minorHAnsi" w:cstheme="minorBidi"/>
          <w:smallCaps w:val="0"/>
          <w:noProof/>
          <w:sz w:val="22"/>
          <w:szCs w:val="22"/>
        </w:rPr>
      </w:pPr>
      <w:ins w:id="67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The Software Client PC</w:t>
        </w:r>
        <w:r>
          <w:rPr>
            <w:noProof/>
            <w:webHidden/>
          </w:rPr>
          <w:tab/>
        </w:r>
        <w:r>
          <w:rPr>
            <w:noProof/>
            <w:webHidden/>
          </w:rPr>
          <w:fldChar w:fldCharType="begin"/>
        </w:r>
        <w:r>
          <w:rPr>
            <w:noProof/>
            <w:webHidden/>
          </w:rPr>
          <w:instrText xml:space="preserve"> PAGEREF _Toc99526680 \h </w:instrText>
        </w:r>
        <w:r>
          <w:rPr>
            <w:noProof/>
            <w:webHidden/>
          </w:rPr>
        </w:r>
      </w:ins>
      <w:r>
        <w:rPr>
          <w:noProof/>
          <w:webHidden/>
        </w:rPr>
        <w:fldChar w:fldCharType="separate"/>
      </w:r>
      <w:ins w:id="673" w:author="Tom Bergeron" w:date="2022-03-30T09:53:00Z">
        <w:r>
          <w:rPr>
            <w:noProof/>
            <w:webHidden/>
          </w:rPr>
          <w:t>148</w:t>
        </w:r>
        <w:r>
          <w:rPr>
            <w:noProof/>
            <w:webHidden/>
          </w:rPr>
          <w:fldChar w:fldCharType="end"/>
        </w:r>
        <w:r w:rsidRPr="002263E9">
          <w:rPr>
            <w:rStyle w:val="Hyperlink"/>
            <w:noProof/>
          </w:rPr>
          <w:fldChar w:fldCharType="end"/>
        </w:r>
      </w:ins>
    </w:p>
    <w:p w14:paraId="2176FBAD" w14:textId="25821628" w:rsidR="00F813E3" w:rsidRDefault="00F813E3">
      <w:pPr>
        <w:pStyle w:val="TOC3"/>
        <w:tabs>
          <w:tab w:val="right" w:leader="dot" w:pos="8900"/>
        </w:tabs>
        <w:rPr>
          <w:ins w:id="674" w:author="Tom Bergeron" w:date="2022-03-30T09:53:00Z"/>
          <w:rFonts w:asciiTheme="minorHAnsi" w:eastAsiaTheme="minorEastAsia" w:hAnsiTheme="minorHAnsi" w:cstheme="minorBidi"/>
          <w:smallCaps w:val="0"/>
          <w:noProof/>
          <w:sz w:val="22"/>
          <w:szCs w:val="22"/>
        </w:rPr>
      </w:pPr>
      <w:ins w:id="67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KIC Watchdog</w:t>
        </w:r>
        <w:r>
          <w:rPr>
            <w:noProof/>
            <w:webHidden/>
          </w:rPr>
          <w:tab/>
        </w:r>
        <w:r>
          <w:rPr>
            <w:noProof/>
            <w:webHidden/>
          </w:rPr>
          <w:fldChar w:fldCharType="begin"/>
        </w:r>
        <w:r>
          <w:rPr>
            <w:noProof/>
            <w:webHidden/>
          </w:rPr>
          <w:instrText xml:space="preserve"> PAGEREF _Toc99526681 \h </w:instrText>
        </w:r>
        <w:r>
          <w:rPr>
            <w:noProof/>
            <w:webHidden/>
          </w:rPr>
        </w:r>
      </w:ins>
      <w:r>
        <w:rPr>
          <w:noProof/>
          <w:webHidden/>
        </w:rPr>
        <w:fldChar w:fldCharType="separate"/>
      </w:r>
      <w:ins w:id="676" w:author="Tom Bergeron" w:date="2022-03-30T09:53:00Z">
        <w:r>
          <w:rPr>
            <w:noProof/>
            <w:webHidden/>
          </w:rPr>
          <w:t>149</w:t>
        </w:r>
        <w:r>
          <w:rPr>
            <w:noProof/>
            <w:webHidden/>
          </w:rPr>
          <w:fldChar w:fldCharType="end"/>
        </w:r>
        <w:r w:rsidRPr="002263E9">
          <w:rPr>
            <w:rStyle w:val="Hyperlink"/>
            <w:noProof/>
          </w:rPr>
          <w:fldChar w:fldCharType="end"/>
        </w:r>
      </w:ins>
    </w:p>
    <w:p w14:paraId="6CA1D996" w14:textId="656D95BE" w:rsidR="00F813E3" w:rsidRDefault="00F813E3">
      <w:pPr>
        <w:pStyle w:val="TOC3"/>
        <w:tabs>
          <w:tab w:val="right" w:leader="dot" w:pos="8900"/>
        </w:tabs>
        <w:rPr>
          <w:ins w:id="677" w:author="Tom Bergeron" w:date="2022-03-30T09:53:00Z"/>
          <w:rFonts w:asciiTheme="minorHAnsi" w:eastAsiaTheme="minorEastAsia" w:hAnsiTheme="minorHAnsi" w:cstheme="minorBidi"/>
          <w:smallCaps w:val="0"/>
          <w:noProof/>
          <w:sz w:val="22"/>
          <w:szCs w:val="22"/>
        </w:rPr>
      </w:pPr>
      <w:ins w:id="67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WinVNC</w:t>
        </w:r>
        <w:r>
          <w:rPr>
            <w:noProof/>
            <w:webHidden/>
          </w:rPr>
          <w:tab/>
        </w:r>
        <w:r>
          <w:rPr>
            <w:noProof/>
            <w:webHidden/>
          </w:rPr>
          <w:fldChar w:fldCharType="begin"/>
        </w:r>
        <w:r>
          <w:rPr>
            <w:noProof/>
            <w:webHidden/>
          </w:rPr>
          <w:instrText xml:space="preserve"> PAGEREF _Toc99526682 \h </w:instrText>
        </w:r>
        <w:r>
          <w:rPr>
            <w:noProof/>
            <w:webHidden/>
          </w:rPr>
        </w:r>
      </w:ins>
      <w:r>
        <w:rPr>
          <w:noProof/>
          <w:webHidden/>
        </w:rPr>
        <w:fldChar w:fldCharType="separate"/>
      </w:r>
      <w:ins w:id="679" w:author="Tom Bergeron" w:date="2022-03-30T09:53:00Z">
        <w:r>
          <w:rPr>
            <w:noProof/>
            <w:webHidden/>
          </w:rPr>
          <w:t>149</w:t>
        </w:r>
        <w:r>
          <w:rPr>
            <w:noProof/>
            <w:webHidden/>
          </w:rPr>
          <w:fldChar w:fldCharType="end"/>
        </w:r>
        <w:r w:rsidRPr="002263E9">
          <w:rPr>
            <w:rStyle w:val="Hyperlink"/>
            <w:noProof/>
          </w:rPr>
          <w:fldChar w:fldCharType="end"/>
        </w:r>
      </w:ins>
    </w:p>
    <w:p w14:paraId="1825431C" w14:textId="4FDFF642" w:rsidR="00F813E3" w:rsidRDefault="00F813E3">
      <w:pPr>
        <w:pStyle w:val="TOC2"/>
        <w:tabs>
          <w:tab w:val="right" w:leader="dot" w:pos="8900"/>
        </w:tabs>
        <w:rPr>
          <w:ins w:id="680" w:author="Tom Bergeron" w:date="2022-03-30T09:53:00Z"/>
          <w:rFonts w:asciiTheme="minorHAnsi" w:eastAsiaTheme="minorEastAsia" w:hAnsiTheme="minorHAnsi" w:cstheme="minorBidi"/>
          <w:smallCaps w:val="0"/>
          <w:noProof/>
          <w:sz w:val="22"/>
          <w:szCs w:val="22"/>
        </w:rPr>
      </w:pPr>
      <w:ins w:id="68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KIC Server</w:t>
        </w:r>
        <w:r>
          <w:rPr>
            <w:noProof/>
            <w:webHidden/>
          </w:rPr>
          <w:tab/>
        </w:r>
        <w:r>
          <w:rPr>
            <w:noProof/>
            <w:webHidden/>
          </w:rPr>
          <w:fldChar w:fldCharType="begin"/>
        </w:r>
        <w:r>
          <w:rPr>
            <w:noProof/>
            <w:webHidden/>
          </w:rPr>
          <w:instrText xml:space="preserve"> PAGEREF _Toc99526683 \h </w:instrText>
        </w:r>
        <w:r>
          <w:rPr>
            <w:noProof/>
            <w:webHidden/>
          </w:rPr>
        </w:r>
      </w:ins>
      <w:r>
        <w:rPr>
          <w:noProof/>
          <w:webHidden/>
        </w:rPr>
        <w:fldChar w:fldCharType="separate"/>
      </w:r>
      <w:ins w:id="682" w:author="Tom Bergeron" w:date="2022-03-30T09:53:00Z">
        <w:r>
          <w:rPr>
            <w:noProof/>
            <w:webHidden/>
          </w:rPr>
          <w:t>150</w:t>
        </w:r>
        <w:r>
          <w:rPr>
            <w:noProof/>
            <w:webHidden/>
          </w:rPr>
          <w:fldChar w:fldCharType="end"/>
        </w:r>
        <w:r w:rsidRPr="002263E9">
          <w:rPr>
            <w:rStyle w:val="Hyperlink"/>
            <w:noProof/>
          </w:rPr>
          <w:fldChar w:fldCharType="end"/>
        </w:r>
      </w:ins>
    </w:p>
    <w:p w14:paraId="688C4723" w14:textId="26C2241F" w:rsidR="00F813E3" w:rsidRDefault="00F813E3">
      <w:pPr>
        <w:pStyle w:val="TOC3"/>
        <w:tabs>
          <w:tab w:val="right" w:leader="dot" w:pos="8900"/>
        </w:tabs>
        <w:rPr>
          <w:ins w:id="683" w:author="Tom Bergeron" w:date="2022-03-30T09:53:00Z"/>
          <w:rFonts w:asciiTheme="minorHAnsi" w:eastAsiaTheme="minorEastAsia" w:hAnsiTheme="minorHAnsi" w:cstheme="minorBidi"/>
          <w:smallCaps w:val="0"/>
          <w:noProof/>
          <w:sz w:val="22"/>
          <w:szCs w:val="22"/>
        </w:rPr>
      </w:pPr>
      <w:ins w:id="68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Install the KIC Server</w:t>
        </w:r>
        <w:r>
          <w:rPr>
            <w:noProof/>
            <w:webHidden/>
          </w:rPr>
          <w:tab/>
        </w:r>
        <w:r>
          <w:rPr>
            <w:noProof/>
            <w:webHidden/>
          </w:rPr>
          <w:fldChar w:fldCharType="begin"/>
        </w:r>
        <w:r>
          <w:rPr>
            <w:noProof/>
            <w:webHidden/>
          </w:rPr>
          <w:instrText xml:space="preserve"> PAGEREF _Toc99526684 \h </w:instrText>
        </w:r>
        <w:r>
          <w:rPr>
            <w:noProof/>
            <w:webHidden/>
          </w:rPr>
        </w:r>
      </w:ins>
      <w:r>
        <w:rPr>
          <w:noProof/>
          <w:webHidden/>
        </w:rPr>
        <w:fldChar w:fldCharType="separate"/>
      </w:r>
      <w:ins w:id="685" w:author="Tom Bergeron" w:date="2022-03-30T09:53:00Z">
        <w:r>
          <w:rPr>
            <w:noProof/>
            <w:webHidden/>
          </w:rPr>
          <w:t>150</w:t>
        </w:r>
        <w:r>
          <w:rPr>
            <w:noProof/>
            <w:webHidden/>
          </w:rPr>
          <w:fldChar w:fldCharType="end"/>
        </w:r>
        <w:r w:rsidRPr="002263E9">
          <w:rPr>
            <w:rStyle w:val="Hyperlink"/>
            <w:noProof/>
          </w:rPr>
          <w:fldChar w:fldCharType="end"/>
        </w:r>
      </w:ins>
    </w:p>
    <w:p w14:paraId="6891EBDE" w14:textId="50CB1CAE" w:rsidR="00F813E3" w:rsidRDefault="00F813E3">
      <w:pPr>
        <w:pStyle w:val="TOC3"/>
        <w:tabs>
          <w:tab w:val="right" w:leader="dot" w:pos="8900"/>
        </w:tabs>
        <w:rPr>
          <w:ins w:id="686" w:author="Tom Bergeron" w:date="2022-03-30T09:53:00Z"/>
          <w:rFonts w:asciiTheme="minorHAnsi" w:eastAsiaTheme="minorEastAsia" w:hAnsiTheme="minorHAnsi" w:cstheme="minorBidi"/>
          <w:smallCaps w:val="0"/>
          <w:noProof/>
          <w:sz w:val="22"/>
          <w:szCs w:val="22"/>
        </w:rPr>
      </w:pPr>
      <w:ins w:id="68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Launch the KIC Server</w:t>
        </w:r>
        <w:r>
          <w:rPr>
            <w:noProof/>
            <w:webHidden/>
          </w:rPr>
          <w:tab/>
        </w:r>
        <w:r>
          <w:rPr>
            <w:noProof/>
            <w:webHidden/>
          </w:rPr>
          <w:fldChar w:fldCharType="begin"/>
        </w:r>
        <w:r>
          <w:rPr>
            <w:noProof/>
            <w:webHidden/>
          </w:rPr>
          <w:instrText xml:space="preserve"> PAGEREF _Toc99526685 \h </w:instrText>
        </w:r>
        <w:r>
          <w:rPr>
            <w:noProof/>
            <w:webHidden/>
          </w:rPr>
        </w:r>
      </w:ins>
      <w:r>
        <w:rPr>
          <w:noProof/>
          <w:webHidden/>
        </w:rPr>
        <w:fldChar w:fldCharType="separate"/>
      </w:r>
      <w:ins w:id="688" w:author="Tom Bergeron" w:date="2022-03-30T09:53:00Z">
        <w:r>
          <w:rPr>
            <w:noProof/>
            <w:webHidden/>
          </w:rPr>
          <w:t>150</w:t>
        </w:r>
        <w:r>
          <w:rPr>
            <w:noProof/>
            <w:webHidden/>
          </w:rPr>
          <w:fldChar w:fldCharType="end"/>
        </w:r>
        <w:r w:rsidRPr="002263E9">
          <w:rPr>
            <w:rStyle w:val="Hyperlink"/>
            <w:noProof/>
          </w:rPr>
          <w:fldChar w:fldCharType="end"/>
        </w:r>
      </w:ins>
    </w:p>
    <w:p w14:paraId="4112A1E7" w14:textId="54976381" w:rsidR="00F813E3" w:rsidRDefault="00F813E3">
      <w:pPr>
        <w:pStyle w:val="TOC3"/>
        <w:tabs>
          <w:tab w:val="right" w:leader="dot" w:pos="8900"/>
        </w:tabs>
        <w:rPr>
          <w:ins w:id="689" w:author="Tom Bergeron" w:date="2022-03-30T09:53:00Z"/>
          <w:rFonts w:asciiTheme="minorHAnsi" w:eastAsiaTheme="minorEastAsia" w:hAnsiTheme="minorHAnsi" w:cstheme="minorBidi"/>
          <w:smallCaps w:val="0"/>
          <w:noProof/>
          <w:sz w:val="22"/>
          <w:szCs w:val="22"/>
        </w:rPr>
      </w:pPr>
      <w:ins w:id="69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KIC Server Icons</w:t>
        </w:r>
        <w:r>
          <w:rPr>
            <w:noProof/>
            <w:webHidden/>
          </w:rPr>
          <w:tab/>
        </w:r>
        <w:r>
          <w:rPr>
            <w:noProof/>
            <w:webHidden/>
          </w:rPr>
          <w:fldChar w:fldCharType="begin"/>
        </w:r>
        <w:r>
          <w:rPr>
            <w:noProof/>
            <w:webHidden/>
          </w:rPr>
          <w:instrText xml:space="preserve"> PAGEREF _Toc99526686 \h </w:instrText>
        </w:r>
        <w:r>
          <w:rPr>
            <w:noProof/>
            <w:webHidden/>
          </w:rPr>
        </w:r>
      </w:ins>
      <w:r>
        <w:rPr>
          <w:noProof/>
          <w:webHidden/>
        </w:rPr>
        <w:fldChar w:fldCharType="separate"/>
      </w:r>
      <w:ins w:id="691" w:author="Tom Bergeron" w:date="2022-03-30T09:53:00Z">
        <w:r>
          <w:rPr>
            <w:noProof/>
            <w:webHidden/>
          </w:rPr>
          <w:t>150</w:t>
        </w:r>
        <w:r>
          <w:rPr>
            <w:noProof/>
            <w:webHidden/>
          </w:rPr>
          <w:fldChar w:fldCharType="end"/>
        </w:r>
        <w:r w:rsidRPr="002263E9">
          <w:rPr>
            <w:rStyle w:val="Hyperlink"/>
            <w:noProof/>
          </w:rPr>
          <w:fldChar w:fldCharType="end"/>
        </w:r>
      </w:ins>
    </w:p>
    <w:p w14:paraId="02D9F73C" w14:textId="3D67C473" w:rsidR="00F813E3" w:rsidRDefault="00F813E3">
      <w:pPr>
        <w:pStyle w:val="TOC3"/>
        <w:tabs>
          <w:tab w:val="right" w:leader="dot" w:pos="8900"/>
        </w:tabs>
        <w:rPr>
          <w:ins w:id="692" w:author="Tom Bergeron" w:date="2022-03-30T09:53:00Z"/>
          <w:rFonts w:asciiTheme="minorHAnsi" w:eastAsiaTheme="minorEastAsia" w:hAnsiTheme="minorHAnsi" w:cstheme="minorBidi"/>
          <w:smallCaps w:val="0"/>
          <w:noProof/>
          <w:sz w:val="22"/>
          <w:szCs w:val="22"/>
        </w:rPr>
      </w:pPr>
      <w:ins w:id="69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Add a New User</w:t>
        </w:r>
        <w:r>
          <w:rPr>
            <w:noProof/>
            <w:webHidden/>
          </w:rPr>
          <w:tab/>
        </w:r>
        <w:r>
          <w:rPr>
            <w:noProof/>
            <w:webHidden/>
          </w:rPr>
          <w:fldChar w:fldCharType="begin"/>
        </w:r>
        <w:r>
          <w:rPr>
            <w:noProof/>
            <w:webHidden/>
          </w:rPr>
          <w:instrText xml:space="preserve"> PAGEREF _Toc99526687 \h </w:instrText>
        </w:r>
        <w:r>
          <w:rPr>
            <w:noProof/>
            <w:webHidden/>
          </w:rPr>
        </w:r>
      </w:ins>
      <w:r>
        <w:rPr>
          <w:noProof/>
          <w:webHidden/>
        </w:rPr>
        <w:fldChar w:fldCharType="separate"/>
      </w:r>
      <w:ins w:id="694" w:author="Tom Bergeron" w:date="2022-03-30T09:53:00Z">
        <w:r>
          <w:rPr>
            <w:noProof/>
            <w:webHidden/>
          </w:rPr>
          <w:t>151</w:t>
        </w:r>
        <w:r>
          <w:rPr>
            <w:noProof/>
            <w:webHidden/>
          </w:rPr>
          <w:fldChar w:fldCharType="end"/>
        </w:r>
        <w:r w:rsidRPr="002263E9">
          <w:rPr>
            <w:rStyle w:val="Hyperlink"/>
            <w:noProof/>
          </w:rPr>
          <w:fldChar w:fldCharType="end"/>
        </w:r>
      </w:ins>
    </w:p>
    <w:p w14:paraId="7EEE63E1" w14:textId="56145CA6" w:rsidR="00F813E3" w:rsidRDefault="00F813E3">
      <w:pPr>
        <w:pStyle w:val="TOC3"/>
        <w:tabs>
          <w:tab w:val="right" w:leader="dot" w:pos="8900"/>
        </w:tabs>
        <w:rPr>
          <w:ins w:id="695" w:author="Tom Bergeron" w:date="2022-03-30T09:53:00Z"/>
          <w:rFonts w:asciiTheme="minorHAnsi" w:eastAsiaTheme="minorEastAsia" w:hAnsiTheme="minorHAnsi" w:cstheme="minorBidi"/>
          <w:smallCaps w:val="0"/>
          <w:noProof/>
          <w:sz w:val="22"/>
          <w:szCs w:val="22"/>
        </w:rPr>
      </w:pPr>
      <w:ins w:id="69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Change a Password</w:t>
        </w:r>
        <w:r>
          <w:rPr>
            <w:noProof/>
            <w:webHidden/>
          </w:rPr>
          <w:tab/>
        </w:r>
        <w:r>
          <w:rPr>
            <w:noProof/>
            <w:webHidden/>
          </w:rPr>
          <w:fldChar w:fldCharType="begin"/>
        </w:r>
        <w:r>
          <w:rPr>
            <w:noProof/>
            <w:webHidden/>
          </w:rPr>
          <w:instrText xml:space="preserve"> PAGEREF _Toc99526688 \h </w:instrText>
        </w:r>
        <w:r>
          <w:rPr>
            <w:noProof/>
            <w:webHidden/>
          </w:rPr>
        </w:r>
      </w:ins>
      <w:r>
        <w:rPr>
          <w:noProof/>
          <w:webHidden/>
        </w:rPr>
        <w:fldChar w:fldCharType="separate"/>
      </w:r>
      <w:ins w:id="697" w:author="Tom Bergeron" w:date="2022-03-30T09:53:00Z">
        <w:r>
          <w:rPr>
            <w:noProof/>
            <w:webHidden/>
          </w:rPr>
          <w:t>151</w:t>
        </w:r>
        <w:r>
          <w:rPr>
            <w:noProof/>
            <w:webHidden/>
          </w:rPr>
          <w:fldChar w:fldCharType="end"/>
        </w:r>
        <w:r w:rsidRPr="002263E9">
          <w:rPr>
            <w:rStyle w:val="Hyperlink"/>
            <w:noProof/>
          </w:rPr>
          <w:fldChar w:fldCharType="end"/>
        </w:r>
      </w:ins>
    </w:p>
    <w:p w14:paraId="1A7A9997" w14:textId="35D7BF99" w:rsidR="00F813E3" w:rsidRDefault="00F813E3">
      <w:pPr>
        <w:pStyle w:val="TOC3"/>
        <w:tabs>
          <w:tab w:val="right" w:leader="dot" w:pos="8900"/>
        </w:tabs>
        <w:rPr>
          <w:ins w:id="698" w:author="Tom Bergeron" w:date="2022-03-30T09:53:00Z"/>
          <w:rFonts w:asciiTheme="minorHAnsi" w:eastAsiaTheme="minorEastAsia" w:hAnsiTheme="minorHAnsi" w:cstheme="minorBidi"/>
          <w:smallCaps w:val="0"/>
          <w:noProof/>
          <w:sz w:val="22"/>
          <w:szCs w:val="22"/>
        </w:rPr>
      </w:pPr>
      <w:ins w:id="69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"_Toc99526689"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Delete a User</w:t>
        </w:r>
        <w:r>
          <w:rPr>
            <w:noProof/>
            <w:webHidden/>
          </w:rPr>
          <w:tab/>
        </w:r>
        <w:r>
          <w:rPr>
            <w:noProof/>
            <w:webHidden/>
          </w:rPr>
          <w:fldChar w:fldCharType="begin"/>
        </w:r>
        <w:r>
          <w:rPr>
            <w:noProof/>
            <w:webHidden/>
          </w:rPr>
          <w:instrText xml:space="preserve"> PAGEREF _Toc99526689 \h </w:instrText>
        </w:r>
        <w:r>
          <w:rPr>
            <w:noProof/>
            <w:webHidden/>
          </w:rPr>
        </w:r>
      </w:ins>
      <w:r>
        <w:rPr>
          <w:noProof/>
          <w:webHidden/>
        </w:rPr>
        <w:fldChar w:fldCharType="separate"/>
      </w:r>
      <w:ins w:id="700" w:author="Tom Bergeron" w:date="2022-03-30T09:53:00Z">
        <w:r>
          <w:rPr>
            <w:noProof/>
            <w:webHidden/>
          </w:rPr>
          <w:t>151</w:t>
        </w:r>
        <w:r>
          <w:rPr>
            <w:noProof/>
            <w:webHidden/>
          </w:rPr>
          <w:fldChar w:fldCharType="end"/>
        </w:r>
        <w:r w:rsidRPr="002263E9">
          <w:rPr>
            <w:rStyle w:val="Hyperlink"/>
            <w:noProof/>
          </w:rPr>
          <w:fldChar w:fldCharType="end"/>
        </w:r>
      </w:ins>
    </w:p>
    <w:p w14:paraId="6C630128" w14:textId="56AAE992" w:rsidR="00F813E3" w:rsidRDefault="00F813E3">
      <w:pPr>
        <w:pStyle w:val="TOC2"/>
        <w:tabs>
          <w:tab w:val="right" w:leader="dot" w:pos="8900"/>
        </w:tabs>
        <w:rPr>
          <w:ins w:id="701" w:author="Tom Bergeron" w:date="2022-03-30T09:53:00Z"/>
          <w:rFonts w:asciiTheme="minorHAnsi" w:eastAsiaTheme="minorEastAsia" w:hAnsiTheme="minorHAnsi" w:cstheme="minorBidi"/>
          <w:smallCaps w:val="0"/>
          <w:noProof/>
          <w:sz w:val="22"/>
          <w:szCs w:val="22"/>
        </w:rPr>
      </w:pPr>
      <w:ins w:id="70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KIC Viewer</w:t>
        </w:r>
        <w:r>
          <w:rPr>
            <w:noProof/>
            <w:webHidden/>
          </w:rPr>
          <w:tab/>
        </w:r>
        <w:r>
          <w:rPr>
            <w:noProof/>
            <w:webHidden/>
          </w:rPr>
          <w:fldChar w:fldCharType="begin"/>
        </w:r>
        <w:r>
          <w:rPr>
            <w:noProof/>
            <w:webHidden/>
          </w:rPr>
          <w:instrText xml:space="preserve"> PAGEREF _Toc99526690 \h </w:instrText>
        </w:r>
        <w:r>
          <w:rPr>
            <w:noProof/>
            <w:webHidden/>
          </w:rPr>
        </w:r>
      </w:ins>
      <w:r>
        <w:rPr>
          <w:noProof/>
          <w:webHidden/>
        </w:rPr>
        <w:fldChar w:fldCharType="separate"/>
      </w:r>
      <w:ins w:id="703" w:author="Tom Bergeron" w:date="2022-03-30T09:53:00Z">
        <w:r>
          <w:rPr>
            <w:noProof/>
            <w:webHidden/>
          </w:rPr>
          <w:t>152</w:t>
        </w:r>
        <w:r>
          <w:rPr>
            <w:noProof/>
            <w:webHidden/>
          </w:rPr>
          <w:fldChar w:fldCharType="end"/>
        </w:r>
        <w:r w:rsidRPr="002263E9">
          <w:rPr>
            <w:rStyle w:val="Hyperlink"/>
            <w:noProof/>
          </w:rPr>
          <w:fldChar w:fldCharType="end"/>
        </w:r>
      </w:ins>
    </w:p>
    <w:p w14:paraId="2D304A6D" w14:textId="53215214" w:rsidR="00F813E3" w:rsidRDefault="00F813E3">
      <w:pPr>
        <w:pStyle w:val="TOC3"/>
        <w:tabs>
          <w:tab w:val="right" w:leader="dot" w:pos="8900"/>
        </w:tabs>
        <w:rPr>
          <w:ins w:id="704" w:author="Tom Bergeron" w:date="2022-03-30T09:53:00Z"/>
          <w:rFonts w:asciiTheme="minorHAnsi" w:eastAsiaTheme="minorEastAsia" w:hAnsiTheme="minorHAnsi" w:cstheme="minorBidi"/>
          <w:smallCaps w:val="0"/>
          <w:noProof/>
          <w:sz w:val="22"/>
          <w:szCs w:val="22"/>
        </w:rPr>
      </w:pPr>
      <w:ins w:id="70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Install the KIC Viewer</w:t>
        </w:r>
        <w:r>
          <w:rPr>
            <w:noProof/>
            <w:webHidden/>
          </w:rPr>
          <w:tab/>
        </w:r>
        <w:r>
          <w:rPr>
            <w:noProof/>
            <w:webHidden/>
          </w:rPr>
          <w:fldChar w:fldCharType="begin"/>
        </w:r>
        <w:r>
          <w:rPr>
            <w:noProof/>
            <w:webHidden/>
          </w:rPr>
          <w:instrText xml:space="preserve"> PAGEREF _Toc99526691 \h </w:instrText>
        </w:r>
        <w:r>
          <w:rPr>
            <w:noProof/>
            <w:webHidden/>
          </w:rPr>
        </w:r>
      </w:ins>
      <w:r>
        <w:rPr>
          <w:noProof/>
          <w:webHidden/>
        </w:rPr>
        <w:fldChar w:fldCharType="separate"/>
      </w:r>
      <w:ins w:id="706" w:author="Tom Bergeron" w:date="2022-03-30T09:53:00Z">
        <w:r>
          <w:rPr>
            <w:noProof/>
            <w:webHidden/>
          </w:rPr>
          <w:t>152</w:t>
        </w:r>
        <w:r>
          <w:rPr>
            <w:noProof/>
            <w:webHidden/>
          </w:rPr>
          <w:fldChar w:fldCharType="end"/>
        </w:r>
        <w:r w:rsidRPr="002263E9">
          <w:rPr>
            <w:rStyle w:val="Hyperlink"/>
            <w:noProof/>
          </w:rPr>
          <w:fldChar w:fldCharType="end"/>
        </w:r>
      </w:ins>
    </w:p>
    <w:p w14:paraId="30A40AD8" w14:textId="447895CD" w:rsidR="00F813E3" w:rsidRDefault="00F813E3">
      <w:pPr>
        <w:pStyle w:val="TOC3"/>
        <w:tabs>
          <w:tab w:val="right" w:leader="dot" w:pos="8900"/>
        </w:tabs>
        <w:rPr>
          <w:ins w:id="707" w:author="Tom Bergeron" w:date="2022-03-30T09:53:00Z"/>
          <w:rFonts w:asciiTheme="minorHAnsi" w:eastAsiaTheme="minorEastAsia" w:hAnsiTheme="minorHAnsi" w:cstheme="minorBidi"/>
          <w:smallCaps w:val="0"/>
          <w:noProof/>
          <w:sz w:val="22"/>
          <w:szCs w:val="22"/>
        </w:rPr>
      </w:pPr>
      <w:ins w:id="70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Configure the KIC Viewer Application</w:t>
        </w:r>
        <w:r>
          <w:rPr>
            <w:noProof/>
            <w:webHidden/>
          </w:rPr>
          <w:tab/>
        </w:r>
        <w:r>
          <w:rPr>
            <w:noProof/>
            <w:webHidden/>
          </w:rPr>
          <w:fldChar w:fldCharType="begin"/>
        </w:r>
        <w:r>
          <w:rPr>
            <w:noProof/>
            <w:webHidden/>
          </w:rPr>
          <w:instrText xml:space="preserve"> PAGEREF _Toc99526692 \h </w:instrText>
        </w:r>
        <w:r>
          <w:rPr>
            <w:noProof/>
            <w:webHidden/>
          </w:rPr>
        </w:r>
      </w:ins>
      <w:r>
        <w:rPr>
          <w:noProof/>
          <w:webHidden/>
        </w:rPr>
        <w:fldChar w:fldCharType="separate"/>
      </w:r>
      <w:ins w:id="709" w:author="Tom Bergeron" w:date="2022-03-30T09:53:00Z">
        <w:r>
          <w:rPr>
            <w:noProof/>
            <w:webHidden/>
          </w:rPr>
          <w:t>152</w:t>
        </w:r>
        <w:r>
          <w:rPr>
            <w:noProof/>
            <w:webHidden/>
          </w:rPr>
          <w:fldChar w:fldCharType="end"/>
        </w:r>
        <w:r w:rsidRPr="002263E9">
          <w:rPr>
            <w:rStyle w:val="Hyperlink"/>
            <w:noProof/>
          </w:rPr>
          <w:fldChar w:fldCharType="end"/>
        </w:r>
      </w:ins>
    </w:p>
    <w:p w14:paraId="2040D2BE" w14:textId="6D1ECA3D" w:rsidR="00F813E3" w:rsidRDefault="00F813E3">
      <w:pPr>
        <w:pStyle w:val="TOC3"/>
        <w:tabs>
          <w:tab w:val="right" w:leader="dot" w:pos="8900"/>
        </w:tabs>
        <w:rPr>
          <w:ins w:id="710" w:author="Tom Bergeron" w:date="2022-03-30T09:53:00Z"/>
          <w:rFonts w:asciiTheme="minorHAnsi" w:eastAsiaTheme="minorEastAsia" w:hAnsiTheme="minorHAnsi" w:cstheme="minorBidi"/>
          <w:smallCaps w:val="0"/>
          <w:noProof/>
          <w:sz w:val="22"/>
          <w:szCs w:val="22"/>
        </w:rPr>
      </w:pPr>
      <w:ins w:id="71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Connect to the KIC Server</w:t>
        </w:r>
        <w:r>
          <w:rPr>
            <w:noProof/>
            <w:webHidden/>
          </w:rPr>
          <w:tab/>
        </w:r>
        <w:r>
          <w:rPr>
            <w:noProof/>
            <w:webHidden/>
          </w:rPr>
          <w:fldChar w:fldCharType="begin"/>
        </w:r>
        <w:r>
          <w:rPr>
            <w:noProof/>
            <w:webHidden/>
          </w:rPr>
          <w:instrText xml:space="preserve"> PAGEREF _Toc99526693 \h </w:instrText>
        </w:r>
        <w:r>
          <w:rPr>
            <w:noProof/>
            <w:webHidden/>
          </w:rPr>
        </w:r>
      </w:ins>
      <w:r>
        <w:rPr>
          <w:noProof/>
          <w:webHidden/>
        </w:rPr>
        <w:fldChar w:fldCharType="separate"/>
      </w:r>
      <w:ins w:id="712" w:author="Tom Bergeron" w:date="2022-03-30T09:53:00Z">
        <w:r>
          <w:rPr>
            <w:noProof/>
            <w:webHidden/>
          </w:rPr>
          <w:t>153</w:t>
        </w:r>
        <w:r>
          <w:rPr>
            <w:noProof/>
            <w:webHidden/>
          </w:rPr>
          <w:fldChar w:fldCharType="end"/>
        </w:r>
        <w:r w:rsidRPr="002263E9">
          <w:rPr>
            <w:rStyle w:val="Hyperlink"/>
            <w:noProof/>
          </w:rPr>
          <w:fldChar w:fldCharType="end"/>
        </w:r>
      </w:ins>
    </w:p>
    <w:p w14:paraId="71E1876E" w14:textId="6C814F59" w:rsidR="00F813E3" w:rsidRDefault="00F813E3">
      <w:pPr>
        <w:pStyle w:val="TOC3"/>
        <w:tabs>
          <w:tab w:val="right" w:leader="dot" w:pos="8900"/>
        </w:tabs>
        <w:rPr>
          <w:ins w:id="713" w:author="Tom Bergeron" w:date="2022-03-30T09:53:00Z"/>
          <w:rFonts w:asciiTheme="minorHAnsi" w:eastAsiaTheme="minorEastAsia" w:hAnsiTheme="minorHAnsi" w:cstheme="minorBidi"/>
          <w:smallCaps w:val="0"/>
          <w:noProof/>
          <w:sz w:val="22"/>
          <w:szCs w:val="22"/>
        </w:rPr>
      </w:pPr>
      <w:ins w:id="71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View Historical Data</w:t>
        </w:r>
        <w:r>
          <w:rPr>
            <w:noProof/>
            <w:webHidden/>
          </w:rPr>
          <w:tab/>
        </w:r>
        <w:r>
          <w:rPr>
            <w:noProof/>
            <w:webHidden/>
          </w:rPr>
          <w:fldChar w:fldCharType="begin"/>
        </w:r>
        <w:r>
          <w:rPr>
            <w:noProof/>
            <w:webHidden/>
          </w:rPr>
          <w:instrText xml:space="preserve"> PAGEREF _Toc99526694 \h </w:instrText>
        </w:r>
        <w:r>
          <w:rPr>
            <w:noProof/>
            <w:webHidden/>
          </w:rPr>
        </w:r>
      </w:ins>
      <w:r>
        <w:rPr>
          <w:noProof/>
          <w:webHidden/>
        </w:rPr>
        <w:fldChar w:fldCharType="separate"/>
      </w:r>
      <w:ins w:id="715" w:author="Tom Bergeron" w:date="2022-03-30T09:53:00Z">
        <w:r>
          <w:rPr>
            <w:noProof/>
            <w:webHidden/>
          </w:rPr>
          <w:t>156</w:t>
        </w:r>
        <w:r>
          <w:rPr>
            <w:noProof/>
            <w:webHidden/>
          </w:rPr>
          <w:fldChar w:fldCharType="end"/>
        </w:r>
        <w:r w:rsidRPr="002263E9">
          <w:rPr>
            <w:rStyle w:val="Hyperlink"/>
            <w:noProof/>
          </w:rPr>
          <w:fldChar w:fldCharType="end"/>
        </w:r>
      </w:ins>
    </w:p>
    <w:p w14:paraId="741580F1" w14:textId="532D622A" w:rsidR="00F813E3" w:rsidRDefault="00F813E3">
      <w:pPr>
        <w:pStyle w:val="TOC3"/>
        <w:tabs>
          <w:tab w:val="right" w:leader="dot" w:pos="8900"/>
        </w:tabs>
        <w:rPr>
          <w:ins w:id="716" w:author="Tom Bergeron" w:date="2022-03-30T09:53:00Z"/>
          <w:rFonts w:asciiTheme="minorHAnsi" w:eastAsiaTheme="minorEastAsia" w:hAnsiTheme="minorHAnsi" w:cstheme="minorBidi"/>
          <w:smallCaps w:val="0"/>
          <w:noProof/>
          <w:sz w:val="22"/>
          <w:szCs w:val="22"/>
        </w:rPr>
      </w:pPr>
      <w:ins w:id="71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Remotely Control a System Software Client PC</w:t>
        </w:r>
        <w:r>
          <w:rPr>
            <w:noProof/>
            <w:webHidden/>
          </w:rPr>
          <w:tab/>
        </w:r>
        <w:r>
          <w:rPr>
            <w:noProof/>
            <w:webHidden/>
          </w:rPr>
          <w:fldChar w:fldCharType="begin"/>
        </w:r>
        <w:r>
          <w:rPr>
            <w:noProof/>
            <w:webHidden/>
          </w:rPr>
          <w:instrText xml:space="preserve"> PAGEREF _Toc99526695 \h </w:instrText>
        </w:r>
        <w:r>
          <w:rPr>
            <w:noProof/>
            <w:webHidden/>
          </w:rPr>
        </w:r>
      </w:ins>
      <w:r>
        <w:rPr>
          <w:noProof/>
          <w:webHidden/>
        </w:rPr>
        <w:fldChar w:fldCharType="separate"/>
      </w:r>
      <w:ins w:id="718" w:author="Tom Bergeron" w:date="2022-03-30T09:53:00Z">
        <w:r>
          <w:rPr>
            <w:noProof/>
            <w:webHidden/>
          </w:rPr>
          <w:t>157</w:t>
        </w:r>
        <w:r>
          <w:rPr>
            <w:noProof/>
            <w:webHidden/>
          </w:rPr>
          <w:fldChar w:fldCharType="end"/>
        </w:r>
        <w:r w:rsidRPr="002263E9">
          <w:rPr>
            <w:rStyle w:val="Hyperlink"/>
            <w:noProof/>
          </w:rPr>
          <w:fldChar w:fldCharType="end"/>
        </w:r>
      </w:ins>
    </w:p>
    <w:p w14:paraId="780092A9" w14:textId="6E432D7E" w:rsidR="00F813E3" w:rsidRDefault="00F813E3">
      <w:pPr>
        <w:pStyle w:val="TOC3"/>
        <w:tabs>
          <w:tab w:val="right" w:leader="dot" w:pos="8900"/>
        </w:tabs>
        <w:rPr>
          <w:ins w:id="719" w:author="Tom Bergeron" w:date="2022-03-30T09:53:00Z"/>
          <w:rFonts w:asciiTheme="minorHAnsi" w:eastAsiaTheme="minorEastAsia" w:hAnsiTheme="minorHAnsi" w:cstheme="minorBidi"/>
          <w:smallCaps w:val="0"/>
          <w:noProof/>
          <w:sz w:val="22"/>
          <w:szCs w:val="22"/>
        </w:rPr>
      </w:pPr>
      <w:ins w:id="72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Chart View</w:t>
        </w:r>
        <w:r>
          <w:rPr>
            <w:noProof/>
            <w:webHidden/>
          </w:rPr>
          <w:tab/>
        </w:r>
        <w:r>
          <w:rPr>
            <w:noProof/>
            <w:webHidden/>
          </w:rPr>
          <w:fldChar w:fldCharType="begin"/>
        </w:r>
        <w:r>
          <w:rPr>
            <w:noProof/>
            <w:webHidden/>
          </w:rPr>
          <w:instrText xml:space="preserve"> PAGEREF _Toc99526696 \h </w:instrText>
        </w:r>
        <w:r>
          <w:rPr>
            <w:noProof/>
            <w:webHidden/>
          </w:rPr>
        </w:r>
      </w:ins>
      <w:r>
        <w:rPr>
          <w:noProof/>
          <w:webHidden/>
        </w:rPr>
        <w:fldChar w:fldCharType="separate"/>
      </w:r>
      <w:ins w:id="721" w:author="Tom Bergeron" w:date="2022-03-30T09:53:00Z">
        <w:r>
          <w:rPr>
            <w:noProof/>
            <w:webHidden/>
          </w:rPr>
          <w:t>158</w:t>
        </w:r>
        <w:r>
          <w:rPr>
            <w:noProof/>
            <w:webHidden/>
          </w:rPr>
          <w:fldChar w:fldCharType="end"/>
        </w:r>
        <w:r w:rsidRPr="002263E9">
          <w:rPr>
            <w:rStyle w:val="Hyperlink"/>
            <w:noProof/>
          </w:rPr>
          <w:fldChar w:fldCharType="end"/>
        </w:r>
      </w:ins>
    </w:p>
    <w:p w14:paraId="49075A00" w14:textId="180B3ED6" w:rsidR="00F813E3" w:rsidRDefault="00F813E3">
      <w:pPr>
        <w:pStyle w:val="TOC1"/>
        <w:tabs>
          <w:tab w:val="right" w:leader="dot" w:pos="8900"/>
        </w:tabs>
        <w:rPr>
          <w:ins w:id="722" w:author="Tom Bergeron" w:date="2022-03-30T09:53:00Z"/>
          <w:rFonts w:asciiTheme="minorHAnsi" w:eastAsiaTheme="minorEastAsia" w:hAnsiTheme="minorHAnsi" w:cstheme="minorBidi"/>
          <w:b w:val="0"/>
          <w:caps w:val="0"/>
          <w:noProof/>
          <w:sz w:val="22"/>
          <w:szCs w:val="22"/>
        </w:rPr>
      </w:pPr>
      <w:ins w:id="72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Using Live Data Output</w:t>
        </w:r>
        <w:r>
          <w:rPr>
            <w:noProof/>
            <w:webHidden/>
          </w:rPr>
          <w:tab/>
        </w:r>
        <w:r>
          <w:rPr>
            <w:noProof/>
            <w:webHidden/>
          </w:rPr>
          <w:fldChar w:fldCharType="begin"/>
        </w:r>
        <w:r>
          <w:rPr>
            <w:noProof/>
            <w:webHidden/>
          </w:rPr>
          <w:instrText xml:space="preserve"> PAGEREF _Toc99526697 \h </w:instrText>
        </w:r>
        <w:r>
          <w:rPr>
            <w:noProof/>
            <w:webHidden/>
          </w:rPr>
        </w:r>
      </w:ins>
      <w:r>
        <w:rPr>
          <w:noProof/>
          <w:webHidden/>
        </w:rPr>
        <w:fldChar w:fldCharType="separate"/>
      </w:r>
      <w:ins w:id="724" w:author="Tom Bergeron" w:date="2022-03-30T09:53:00Z">
        <w:r>
          <w:rPr>
            <w:noProof/>
            <w:webHidden/>
          </w:rPr>
          <w:t>159</w:t>
        </w:r>
        <w:r>
          <w:rPr>
            <w:noProof/>
            <w:webHidden/>
          </w:rPr>
          <w:fldChar w:fldCharType="end"/>
        </w:r>
        <w:r w:rsidRPr="002263E9">
          <w:rPr>
            <w:rStyle w:val="Hyperlink"/>
            <w:noProof/>
          </w:rPr>
          <w:fldChar w:fldCharType="end"/>
        </w:r>
      </w:ins>
    </w:p>
    <w:p w14:paraId="3A148E8A" w14:textId="5547D81E" w:rsidR="00F813E3" w:rsidRDefault="00F813E3">
      <w:pPr>
        <w:pStyle w:val="TOC2"/>
        <w:tabs>
          <w:tab w:val="right" w:leader="dot" w:pos="8900"/>
        </w:tabs>
        <w:rPr>
          <w:ins w:id="725" w:author="Tom Bergeron" w:date="2022-03-30T09:53:00Z"/>
          <w:rFonts w:asciiTheme="minorHAnsi" w:eastAsiaTheme="minorEastAsia" w:hAnsiTheme="minorHAnsi" w:cstheme="minorBidi"/>
          <w:smallCaps w:val="0"/>
          <w:noProof/>
          <w:sz w:val="22"/>
          <w:szCs w:val="22"/>
        </w:rPr>
      </w:pPr>
      <w:ins w:id="72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LDO Formats</w:t>
        </w:r>
        <w:r>
          <w:rPr>
            <w:noProof/>
            <w:webHidden/>
          </w:rPr>
          <w:tab/>
        </w:r>
        <w:r>
          <w:rPr>
            <w:noProof/>
            <w:webHidden/>
          </w:rPr>
          <w:fldChar w:fldCharType="begin"/>
        </w:r>
        <w:r>
          <w:rPr>
            <w:noProof/>
            <w:webHidden/>
          </w:rPr>
          <w:instrText xml:space="preserve"> PAGEREF _Toc99526698 \h </w:instrText>
        </w:r>
        <w:r>
          <w:rPr>
            <w:noProof/>
            <w:webHidden/>
          </w:rPr>
        </w:r>
      </w:ins>
      <w:r>
        <w:rPr>
          <w:noProof/>
          <w:webHidden/>
        </w:rPr>
        <w:fldChar w:fldCharType="separate"/>
      </w:r>
      <w:ins w:id="727" w:author="Tom Bergeron" w:date="2022-03-30T09:53:00Z">
        <w:r>
          <w:rPr>
            <w:noProof/>
            <w:webHidden/>
          </w:rPr>
          <w:t>160</w:t>
        </w:r>
        <w:r>
          <w:rPr>
            <w:noProof/>
            <w:webHidden/>
          </w:rPr>
          <w:fldChar w:fldCharType="end"/>
        </w:r>
        <w:r w:rsidRPr="002263E9">
          <w:rPr>
            <w:rStyle w:val="Hyperlink"/>
            <w:noProof/>
          </w:rPr>
          <w:fldChar w:fldCharType="end"/>
        </w:r>
      </w:ins>
    </w:p>
    <w:p w14:paraId="41AD041F" w14:textId="3181FA14" w:rsidR="00F813E3" w:rsidRDefault="00F813E3">
      <w:pPr>
        <w:pStyle w:val="TOC2"/>
        <w:tabs>
          <w:tab w:val="right" w:leader="dot" w:pos="8900"/>
        </w:tabs>
        <w:rPr>
          <w:ins w:id="728" w:author="Tom Bergeron" w:date="2022-03-30T09:53:00Z"/>
          <w:rFonts w:asciiTheme="minorHAnsi" w:eastAsiaTheme="minorEastAsia" w:hAnsiTheme="minorHAnsi" w:cstheme="minorBidi"/>
          <w:smallCaps w:val="0"/>
          <w:noProof/>
          <w:sz w:val="22"/>
          <w:szCs w:val="22"/>
        </w:rPr>
      </w:pPr>
      <w:ins w:id="72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"_Toc99526699"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Details of Output Files</w:t>
        </w:r>
        <w:r>
          <w:rPr>
            <w:noProof/>
            <w:webHidden/>
          </w:rPr>
          <w:tab/>
        </w:r>
        <w:r>
          <w:rPr>
            <w:noProof/>
            <w:webHidden/>
          </w:rPr>
          <w:fldChar w:fldCharType="begin"/>
        </w:r>
        <w:r>
          <w:rPr>
            <w:noProof/>
            <w:webHidden/>
          </w:rPr>
          <w:instrText xml:space="preserve"> PAGEREF _Toc99526699 \h </w:instrText>
        </w:r>
        <w:r>
          <w:rPr>
            <w:noProof/>
            <w:webHidden/>
          </w:rPr>
        </w:r>
      </w:ins>
      <w:r>
        <w:rPr>
          <w:noProof/>
          <w:webHidden/>
        </w:rPr>
        <w:fldChar w:fldCharType="separate"/>
      </w:r>
      <w:ins w:id="730" w:author="Tom Bergeron" w:date="2022-03-30T09:53:00Z">
        <w:r>
          <w:rPr>
            <w:noProof/>
            <w:webHidden/>
          </w:rPr>
          <w:t>160</w:t>
        </w:r>
        <w:r>
          <w:rPr>
            <w:noProof/>
            <w:webHidden/>
          </w:rPr>
          <w:fldChar w:fldCharType="end"/>
        </w:r>
        <w:r w:rsidRPr="002263E9">
          <w:rPr>
            <w:rStyle w:val="Hyperlink"/>
            <w:noProof/>
          </w:rPr>
          <w:fldChar w:fldCharType="end"/>
        </w:r>
      </w:ins>
    </w:p>
    <w:p w14:paraId="2583F7C0" w14:textId="64651117" w:rsidR="00F813E3" w:rsidRDefault="00F813E3">
      <w:pPr>
        <w:pStyle w:val="TOC3"/>
        <w:tabs>
          <w:tab w:val="right" w:leader="dot" w:pos="8900"/>
        </w:tabs>
        <w:rPr>
          <w:ins w:id="731" w:author="Tom Bergeron" w:date="2022-03-30T09:53:00Z"/>
          <w:rFonts w:asciiTheme="minorHAnsi" w:eastAsiaTheme="minorEastAsia" w:hAnsiTheme="minorHAnsi" w:cstheme="minorBidi"/>
          <w:smallCaps w:val="0"/>
          <w:noProof/>
          <w:sz w:val="22"/>
          <w:szCs w:val="22"/>
        </w:rPr>
      </w:pPr>
      <w:ins w:id="73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"_Toc99526700"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LDO Standard TSV And CSV for WordPad</w:t>
        </w:r>
        <w:r>
          <w:rPr>
            <w:noProof/>
            <w:webHidden/>
          </w:rPr>
          <w:tab/>
        </w:r>
        <w:r>
          <w:rPr>
            <w:noProof/>
            <w:webHidden/>
          </w:rPr>
          <w:fldChar w:fldCharType="begin"/>
        </w:r>
        <w:r>
          <w:rPr>
            <w:noProof/>
            <w:webHidden/>
          </w:rPr>
          <w:instrText xml:space="preserve"> PAGEREF _Toc99526700 \h </w:instrText>
        </w:r>
        <w:r>
          <w:rPr>
            <w:noProof/>
            <w:webHidden/>
          </w:rPr>
        </w:r>
      </w:ins>
      <w:r>
        <w:rPr>
          <w:noProof/>
          <w:webHidden/>
        </w:rPr>
        <w:fldChar w:fldCharType="separate"/>
      </w:r>
      <w:ins w:id="733" w:author="Tom Bergeron" w:date="2022-03-30T09:53:00Z">
        <w:r>
          <w:rPr>
            <w:noProof/>
            <w:webHidden/>
          </w:rPr>
          <w:t>160</w:t>
        </w:r>
        <w:r>
          <w:rPr>
            <w:noProof/>
            <w:webHidden/>
          </w:rPr>
          <w:fldChar w:fldCharType="end"/>
        </w:r>
        <w:r w:rsidRPr="002263E9">
          <w:rPr>
            <w:rStyle w:val="Hyperlink"/>
            <w:noProof/>
          </w:rPr>
          <w:fldChar w:fldCharType="end"/>
        </w:r>
      </w:ins>
    </w:p>
    <w:p w14:paraId="52C43619" w14:textId="24E92335" w:rsidR="00F813E3" w:rsidRDefault="00F813E3">
      <w:pPr>
        <w:pStyle w:val="TOC3"/>
        <w:tabs>
          <w:tab w:val="right" w:leader="dot" w:pos="8900"/>
        </w:tabs>
        <w:rPr>
          <w:ins w:id="734" w:author="Tom Bergeron" w:date="2022-03-30T09:53:00Z"/>
          <w:rFonts w:asciiTheme="minorHAnsi" w:eastAsiaTheme="minorEastAsia" w:hAnsiTheme="minorHAnsi" w:cstheme="minorBidi"/>
          <w:smallCaps w:val="0"/>
          <w:noProof/>
          <w:sz w:val="22"/>
          <w:szCs w:val="22"/>
        </w:rPr>
      </w:pPr>
      <w:ins w:id="73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"_Toc99526701"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LDO Standard TSV And CSV For Excel</w:t>
        </w:r>
        <w:r>
          <w:rPr>
            <w:noProof/>
            <w:webHidden/>
          </w:rPr>
          <w:tab/>
        </w:r>
        <w:r>
          <w:rPr>
            <w:noProof/>
            <w:webHidden/>
          </w:rPr>
          <w:fldChar w:fldCharType="begin"/>
        </w:r>
        <w:r>
          <w:rPr>
            <w:noProof/>
            <w:webHidden/>
          </w:rPr>
          <w:instrText xml:space="preserve"> PAGEREF _Toc99526701 \h </w:instrText>
        </w:r>
        <w:r>
          <w:rPr>
            <w:noProof/>
            <w:webHidden/>
          </w:rPr>
        </w:r>
      </w:ins>
      <w:r>
        <w:rPr>
          <w:noProof/>
          <w:webHidden/>
        </w:rPr>
        <w:fldChar w:fldCharType="separate"/>
      </w:r>
      <w:ins w:id="736" w:author="Tom Bergeron" w:date="2022-03-30T09:53:00Z">
        <w:r>
          <w:rPr>
            <w:noProof/>
            <w:webHidden/>
          </w:rPr>
          <w:t>160</w:t>
        </w:r>
        <w:r>
          <w:rPr>
            <w:noProof/>
            <w:webHidden/>
          </w:rPr>
          <w:fldChar w:fldCharType="end"/>
        </w:r>
        <w:r w:rsidRPr="002263E9">
          <w:rPr>
            <w:rStyle w:val="Hyperlink"/>
            <w:noProof/>
          </w:rPr>
          <w:fldChar w:fldCharType="end"/>
        </w:r>
      </w:ins>
    </w:p>
    <w:p w14:paraId="4C5C4382" w14:textId="6A1A2379" w:rsidR="00F813E3" w:rsidRDefault="00F813E3">
      <w:pPr>
        <w:pStyle w:val="TOC3"/>
        <w:tabs>
          <w:tab w:val="right" w:leader="dot" w:pos="8900"/>
        </w:tabs>
        <w:rPr>
          <w:ins w:id="737" w:author="Tom Bergeron" w:date="2022-03-30T09:53:00Z"/>
          <w:rFonts w:asciiTheme="minorHAnsi" w:eastAsiaTheme="minorEastAsia" w:hAnsiTheme="minorHAnsi" w:cstheme="minorBidi"/>
          <w:smallCaps w:val="0"/>
          <w:noProof/>
          <w:sz w:val="22"/>
          <w:szCs w:val="22"/>
        </w:rPr>
      </w:pPr>
      <w:ins w:id="73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"_Toc99526702"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LDO 1 Board 1 File (TXT format)</w:t>
        </w:r>
        <w:r>
          <w:rPr>
            <w:noProof/>
            <w:webHidden/>
          </w:rPr>
          <w:tab/>
        </w:r>
        <w:r>
          <w:rPr>
            <w:noProof/>
            <w:webHidden/>
          </w:rPr>
          <w:fldChar w:fldCharType="begin"/>
        </w:r>
        <w:r>
          <w:rPr>
            <w:noProof/>
            <w:webHidden/>
          </w:rPr>
          <w:instrText xml:space="preserve"> PAGEREF _Toc99526702 \h </w:instrText>
        </w:r>
        <w:r>
          <w:rPr>
            <w:noProof/>
            <w:webHidden/>
          </w:rPr>
        </w:r>
      </w:ins>
      <w:r>
        <w:rPr>
          <w:noProof/>
          <w:webHidden/>
        </w:rPr>
        <w:fldChar w:fldCharType="separate"/>
      </w:r>
      <w:ins w:id="739" w:author="Tom Bergeron" w:date="2022-03-30T09:53:00Z">
        <w:r>
          <w:rPr>
            <w:noProof/>
            <w:webHidden/>
          </w:rPr>
          <w:t>160</w:t>
        </w:r>
        <w:r>
          <w:rPr>
            <w:noProof/>
            <w:webHidden/>
          </w:rPr>
          <w:fldChar w:fldCharType="end"/>
        </w:r>
        <w:r w:rsidRPr="002263E9">
          <w:rPr>
            <w:rStyle w:val="Hyperlink"/>
            <w:noProof/>
          </w:rPr>
          <w:fldChar w:fldCharType="end"/>
        </w:r>
      </w:ins>
    </w:p>
    <w:p w14:paraId="0A96B7AF" w14:textId="72CBB278" w:rsidR="00F813E3" w:rsidRDefault="00F813E3">
      <w:pPr>
        <w:pStyle w:val="TOC3"/>
        <w:tabs>
          <w:tab w:val="right" w:leader="dot" w:pos="8900"/>
        </w:tabs>
        <w:rPr>
          <w:ins w:id="740" w:author="Tom Bergeron" w:date="2022-03-30T09:53:00Z"/>
          <w:rFonts w:asciiTheme="minorHAnsi" w:eastAsiaTheme="minorEastAsia" w:hAnsiTheme="minorHAnsi" w:cstheme="minorBidi"/>
          <w:smallCaps w:val="0"/>
          <w:noProof/>
          <w:sz w:val="22"/>
          <w:szCs w:val="22"/>
        </w:rPr>
      </w:pPr>
      <w:ins w:id="74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"_Toc99526703"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LDO 1 Board 1 File (XML format)</w:t>
        </w:r>
        <w:r>
          <w:rPr>
            <w:noProof/>
            <w:webHidden/>
          </w:rPr>
          <w:tab/>
        </w:r>
        <w:r>
          <w:rPr>
            <w:noProof/>
            <w:webHidden/>
          </w:rPr>
          <w:fldChar w:fldCharType="begin"/>
        </w:r>
        <w:r>
          <w:rPr>
            <w:noProof/>
            <w:webHidden/>
          </w:rPr>
          <w:instrText xml:space="preserve"> PAGEREF _Toc99526703 \h </w:instrText>
        </w:r>
        <w:r>
          <w:rPr>
            <w:noProof/>
            <w:webHidden/>
          </w:rPr>
        </w:r>
      </w:ins>
      <w:r>
        <w:rPr>
          <w:noProof/>
          <w:webHidden/>
        </w:rPr>
        <w:fldChar w:fldCharType="separate"/>
      </w:r>
      <w:ins w:id="742" w:author="Tom Bergeron" w:date="2022-03-30T09:53:00Z">
        <w:r>
          <w:rPr>
            <w:noProof/>
            <w:webHidden/>
          </w:rPr>
          <w:t>160</w:t>
        </w:r>
        <w:r>
          <w:rPr>
            <w:noProof/>
            <w:webHidden/>
          </w:rPr>
          <w:fldChar w:fldCharType="end"/>
        </w:r>
        <w:r w:rsidRPr="002263E9">
          <w:rPr>
            <w:rStyle w:val="Hyperlink"/>
            <w:noProof/>
          </w:rPr>
          <w:fldChar w:fldCharType="end"/>
        </w:r>
      </w:ins>
    </w:p>
    <w:p w14:paraId="531165CD" w14:textId="2F74DC1D" w:rsidR="00F813E3" w:rsidRDefault="00F813E3">
      <w:pPr>
        <w:pStyle w:val="TOC3"/>
        <w:tabs>
          <w:tab w:val="right" w:leader="dot" w:pos="8900"/>
        </w:tabs>
        <w:rPr>
          <w:ins w:id="743" w:author="Tom Bergeron" w:date="2022-03-30T09:53:00Z"/>
          <w:rFonts w:asciiTheme="minorHAnsi" w:eastAsiaTheme="minorEastAsia" w:hAnsiTheme="minorHAnsi" w:cstheme="minorBidi"/>
          <w:smallCaps w:val="0"/>
          <w:noProof/>
          <w:sz w:val="22"/>
          <w:szCs w:val="22"/>
        </w:rPr>
      </w:pPr>
      <w:ins w:id="74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"_Toc99526704"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LDO 1 Board 1 File (CSV format)</w:t>
        </w:r>
        <w:r>
          <w:rPr>
            <w:noProof/>
            <w:webHidden/>
          </w:rPr>
          <w:tab/>
        </w:r>
        <w:r>
          <w:rPr>
            <w:noProof/>
            <w:webHidden/>
          </w:rPr>
          <w:fldChar w:fldCharType="begin"/>
        </w:r>
        <w:r>
          <w:rPr>
            <w:noProof/>
            <w:webHidden/>
          </w:rPr>
          <w:instrText xml:space="preserve"> PAGEREF _Toc99526704 \h </w:instrText>
        </w:r>
        <w:r>
          <w:rPr>
            <w:noProof/>
            <w:webHidden/>
          </w:rPr>
        </w:r>
      </w:ins>
      <w:r>
        <w:rPr>
          <w:noProof/>
          <w:webHidden/>
        </w:rPr>
        <w:fldChar w:fldCharType="separate"/>
      </w:r>
      <w:ins w:id="745" w:author="Tom Bergeron" w:date="2022-03-30T09:53:00Z">
        <w:r>
          <w:rPr>
            <w:noProof/>
            <w:webHidden/>
          </w:rPr>
          <w:t>161</w:t>
        </w:r>
        <w:r>
          <w:rPr>
            <w:noProof/>
            <w:webHidden/>
          </w:rPr>
          <w:fldChar w:fldCharType="end"/>
        </w:r>
        <w:r w:rsidRPr="002263E9">
          <w:rPr>
            <w:rStyle w:val="Hyperlink"/>
            <w:noProof/>
          </w:rPr>
          <w:fldChar w:fldCharType="end"/>
        </w:r>
      </w:ins>
    </w:p>
    <w:p w14:paraId="5D7B5046" w14:textId="513C37F8" w:rsidR="00F813E3" w:rsidRDefault="00F813E3">
      <w:pPr>
        <w:pStyle w:val="TOC3"/>
        <w:tabs>
          <w:tab w:val="right" w:leader="dot" w:pos="8900"/>
        </w:tabs>
        <w:rPr>
          <w:ins w:id="746" w:author="Tom Bergeron" w:date="2022-03-30T09:53:00Z"/>
          <w:rFonts w:asciiTheme="minorHAnsi" w:eastAsiaTheme="minorEastAsia" w:hAnsiTheme="minorHAnsi" w:cstheme="minorBidi"/>
          <w:smallCaps w:val="0"/>
          <w:noProof/>
          <w:sz w:val="22"/>
          <w:szCs w:val="22"/>
        </w:rPr>
      </w:pPr>
      <w:ins w:id="74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"_Toc99526705"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One board per file – TXT - Alternate</w:t>
        </w:r>
        <w:r>
          <w:rPr>
            <w:noProof/>
            <w:webHidden/>
          </w:rPr>
          <w:tab/>
        </w:r>
        <w:r>
          <w:rPr>
            <w:noProof/>
            <w:webHidden/>
          </w:rPr>
          <w:fldChar w:fldCharType="begin"/>
        </w:r>
        <w:r>
          <w:rPr>
            <w:noProof/>
            <w:webHidden/>
          </w:rPr>
          <w:instrText xml:space="preserve"> PAGEREF _Toc99526705 \h </w:instrText>
        </w:r>
        <w:r>
          <w:rPr>
            <w:noProof/>
            <w:webHidden/>
          </w:rPr>
        </w:r>
      </w:ins>
      <w:r>
        <w:rPr>
          <w:noProof/>
          <w:webHidden/>
        </w:rPr>
        <w:fldChar w:fldCharType="separate"/>
      </w:r>
      <w:ins w:id="748" w:author="Tom Bergeron" w:date="2022-03-30T09:53:00Z">
        <w:r>
          <w:rPr>
            <w:noProof/>
            <w:webHidden/>
          </w:rPr>
          <w:t>161</w:t>
        </w:r>
        <w:r>
          <w:rPr>
            <w:noProof/>
            <w:webHidden/>
          </w:rPr>
          <w:fldChar w:fldCharType="end"/>
        </w:r>
        <w:r w:rsidRPr="002263E9">
          <w:rPr>
            <w:rStyle w:val="Hyperlink"/>
            <w:noProof/>
          </w:rPr>
          <w:fldChar w:fldCharType="end"/>
        </w:r>
      </w:ins>
    </w:p>
    <w:p w14:paraId="5EC36F5C" w14:textId="100E4F4B" w:rsidR="00F813E3" w:rsidRDefault="00F813E3">
      <w:pPr>
        <w:pStyle w:val="TOC3"/>
        <w:tabs>
          <w:tab w:val="right" w:leader="dot" w:pos="8900"/>
        </w:tabs>
        <w:rPr>
          <w:ins w:id="749" w:author="Tom Bergeron" w:date="2022-03-30T09:53:00Z"/>
          <w:rFonts w:asciiTheme="minorHAnsi" w:eastAsiaTheme="minorEastAsia" w:hAnsiTheme="minorHAnsi" w:cstheme="minorBidi"/>
          <w:smallCaps w:val="0"/>
          <w:noProof/>
          <w:sz w:val="22"/>
          <w:szCs w:val="22"/>
        </w:rPr>
      </w:pPr>
      <w:ins w:id="750" w:author="Tom Bergeron" w:date="2022-03-30T09:53:00Z">
        <w:r w:rsidRPr="002263E9">
          <w:rPr>
            <w:rStyle w:val="Hyperlink"/>
            <w:noProof/>
          </w:rPr>
          <w:lastRenderedPageBreak/>
          <w:fldChar w:fldCharType="begin"/>
        </w:r>
        <w:r w:rsidRPr="002263E9">
          <w:rPr>
            <w:rStyle w:val="Hyperlink"/>
            <w:noProof/>
          </w:rPr>
          <w:instrText xml:space="preserve"> </w:instrText>
        </w:r>
        <w:r>
          <w:rPr>
            <w:noProof/>
          </w:rPr>
          <w:instrText>HYPERLINK \l "_Toc99526706"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One board per file – TXT - Custom</w:t>
        </w:r>
        <w:r>
          <w:rPr>
            <w:noProof/>
            <w:webHidden/>
          </w:rPr>
          <w:tab/>
        </w:r>
        <w:r>
          <w:rPr>
            <w:noProof/>
            <w:webHidden/>
          </w:rPr>
          <w:fldChar w:fldCharType="begin"/>
        </w:r>
        <w:r>
          <w:rPr>
            <w:noProof/>
            <w:webHidden/>
          </w:rPr>
          <w:instrText xml:space="preserve"> PAGEREF _Toc99526706 \h </w:instrText>
        </w:r>
        <w:r>
          <w:rPr>
            <w:noProof/>
            <w:webHidden/>
          </w:rPr>
        </w:r>
      </w:ins>
      <w:r>
        <w:rPr>
          <w:noProof/>
          <w:webHidden/>
        </w:rPr>
        <w:fldChar w:fldCharType="separate"/>
      </w:r>
      <w:ins w:id="751" w:author="Tom Bergeron" w:date="2022-03-30T09:53:00Z">
        <w:r>
          <w:rPr>
            <w:noProof/>
            <w:webHidden/>
          </w:rPr>
          <w:t>161</w:t>
        </w:r>
        <w:r>
          <w:rPr>
            <w:noProof/>
            <w:webHidden/>
          </w:rPr>
          <w:fldChar w:fldCharType="end"/>
        </w:r>
        <w:r w:rsidRPr="002263E9">
          <w:rPr>
            <w:rStyle w:val="Hyperlink"/>
            <w:noProof/>
          </w:rPr>
          <w:fldChar w:fldCharType="end"/>
        </w:r>
      </w:ins>
    </w:p>
    <w:p w14:paraId="0A9405C6" w14:textId="414CA44F" w:rsidR="00F813E3" w:rsidRDefault="00F813E3">
      <w:pPr>
        <w:pStyle w:val="TOC2"/>
        <w:tabs>
          <w:tab w:val="right" w:leader="dot" w:pos="8900"/>
        </w:tabs>
        <w:rPr>
          <w:ins w:id="752" w:author="Tom Bergeron" w:date="2022-03-30T09:53:00Z"/>
          <w:rFonts w:asciiTheme="minorHAnsi" w:eastAsiaTheme="minorEastAsia" w:hAnsiTheme="minorHAnsi" w:cstheme="minorBidi"/>
          <w:smallCaps w:val="0"/>
          <w:noProof/>
          <w:sz w:val="22"/>
          <w:szCs w:val="22"/>
        </w:rPr>
      </w:pPr>
      <w:ins w:id="75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"_Toc99526707"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Configure LDO</w:t>
        </w:r>
        <w:r>
          <w:rPr>
            <w:noProof/>
            <w:webHidden/>
          </w:rPr>
          <w:tab/>
        </w:r>
        <w:r>
          <w:rPr>
            <w:noProof/>
            <w:webHidden/>
          </w:rPr>
          <w:fldChar w:fldCharType="begin"/>
        </w:r>
        <w:r>
          <w:rPr>
            <w:noProof/>
            <w:webHidden/>
          </w:rPr>
          <w:instrText xml:space="preserve"> PAGEREF _Toc99526707 \h </w:instrText>
        </w:r>
        <w:r>
          <w:rPr>
            <w:noProof/>
            <w:webHidden/>
          </w:rPr>
        </w:r>
      </w:ins>
      <w:r>
        <w:rPr>
          <w:noProof/>
          <w:webHidden/>
        </w:rPr>
        <w:fldChar w:fldCharType="separate"/>
      </w:r>
      <w:ins w:id="754" w:author="Tom Bergeron" w:date="2022-03-30T09:53:00Z">
        <w:r>
          <w:rPr>
            <w:noProof/>
            <w:webHidden/>
          </w:rPr>
          <w:t>161</w:t>
        </w:r>
        <w:r>
          <w:rPr>
            <w:noProof/>
            <w:webHidden/>
          </w:rPr>
          <w:fldChar w:fldCharType="end"/>
        </w:r>
        <w:r w:rsidRPr="002263E9">
          <w:rPr>
            <w:rStyle w:val="Hyperlink"/>
            <w:noProof/>
          </w:rPr>
          <w:fldChar w:fldCharType="end"/>
        </w:r>
      </w:ins>
    </w:p>
    <w:p w14:paraId="6BAE3F3D" w14:textId="53DE7071" w:rsidR="00F813E3" w:rsidRDefault="00F813E3">
      <w:pPr>
        <w:pStyle w:val="TOC3"/>
        <w:tabs>
          <w:tab w:val="right" w:leader="dot" w:pos="8900"/>
        </w:tabs>
        <w:rPr>
          <w:ins w:id="755" w:author="Tom Bergeron" w:date="2022-03-30T09:53:00Z"/>
          <w:rFonts w:asciiTheme="minorHAnsi" w:eastAsiaTheme="minorEastAsia" w:hAnsiTheme="minorHAnsi" w:cstheme="minorBidi"/>
          <w:smallCaps w:val="0"/>
          <w:noProof/>
          <w:sz w:val="22"/>
          <w:szCs w:val="22"/>
        </w:rPr>
      </w:pPr>
      <w:ins w:id="75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"_Toc99526708"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Include Alarm Events in the Output File</w:t>
        </w:r>
        <w:r>
          <w:rPr>
            <w:noProof/>
            <w:webHidden/>
          </w:rPr>
          <w:tab/>
        </w:r>
        <w:r>
          <w:rPr>
            <w:noProof/>
            <w:webHidden/>
          </w:rPr>
          <w:fldChar w:fldCharType="begin"/>
        </w:r>
        <w:r>
          <w:rPr>
            <w:noProof/>
            <w:webHidden/>
          </w:rPr>
          <w:instrText xml:space="preserve"> PAGEREF _Toc99526708 \h </w:instrText>
        </w:r>
        <w:r>
          <w:rPr>
            <w:noProof/>
            <w:webHidden/>
          </w:rPr>
        </w:r>
      </w:ins>
      <w:r>
        <w:rPr>
          <w:noProof/>
          <w:webHidden/>
        </w:rPr>
        <w:fldChar w:fldCharType="separate"/>
      </w:r>
      <w:ins w:id="757" w:author="Tom Bergeron" w:date="2022-03-30T09:53:00Z">
        <w:r>
          <w:rPr>
            <w:noProof/>
            <w:webHidden/>
          </w:rPr>
          <w:t>162</w:t>
        </w:r>
        <w:r>
          <w:rPr>
            <w:noProof/>
            <w:webHidden/>
          </w:rPr>
          <w:fldChar w:fldCharType="end"/>
        </w:r>
        <w:r w:rsidRPr="002263E9">
          <w:rPr>
            <w:rStyle w:val="Hyperlink"/>
            <w:noProof/>
          </w:rPr>
          <w:fldChar w:fldCharType="end"/>
        </w:r>
      </w:ins>
    </w:p>
    <w:p w14:paraId="16BCFDD9" w14:textId="675D43EE" w:rsidR="00F813E3" w:rsidRDefault="00F813E3">
      <w:pPr>
        <w:pStyle w:val="TOC3"/>
        <w:tabs>
          <w:tab w:val="right" w:leader="dot" w:pos="8900"/>
        </w:tabs>
        <w:rPr>
          <w:ins w:id="758" w:author="Tom Bergeron" w:date="2022-03-30T09:53:00Z"/>
          <w:rFonts w:asciiTheme="minorHAnsi" w:eastAsiaTheme="minorEastAsia" w:hAnsiTheme="minorHAnsi" w:cstheme="minorBidi"/>
          <w:smallCaps w:val="0"/>
          <w:noProof/>
          <w:sz w:val="22"/>
          <w:szCs w:val="22"/>
        </w:rPr>
      </w:pPr>
      <w:ins w:id="75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"_Toc99526709"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Delete Accumulated LDO Files</w:t>
        </w:r>
        <w:r>
          <w:rPr>
            <w:noProof/>
            <w:webHidden/>
          </w:rPr>
          <w:tab/>
        </w:r>
        <w:r>
          <w:rPr>
            <w:noProof/>
            <w:webHidden/>
          </w:rPr>
          <w:fldChar w:fldCharType="begin"/>
        </w:r>
        <w:r>
          <w:rPr>
            <w:noProof/>
            <w:webHidden/>
          </w:rPr>
          <w:instrText xml:space="preserve"> PAGEREF _Toc99526709 \h </w:instrText>
        </w:r>
        <w:r>
          <w:rPr>
            <w:noProof/>
            <w:webHidden/>
          </w:rPr>
        </w:r>
      </w:ins>
      <w:r>
        <w:rPr>
          <w:noProof/>
          <w:webHidden/>
        </w:rPr>
        <w:fldChar w:fldCharType="separate"/>
      </w:r>
      <w:ins w:id="760" w:author="Tom Bergeron" w:date="2022-03-30T09:53:00Z">
        <w:r>
          <w:rPr>
            <w:noProof/>
            <w:webHidden/>
          </w:rPr>
          <w:t>163</w:t>
        </w:r>
        <w:r>
          <w:rPr>
            <w:noProof/>
            <w:webHidden/>
          </w:rPr>
          <w:fldChar w:fldCharType="end"/>
        </w:r>
        <w:r w:rsidRPr="002263E9">
          <w:rPr>
            <w:rStyle w:val="Hyperlink"/>
            <w:noProof/>
          </w:rPr>
          <w:fldChar w:fldCharType="end"/>
        </w:r>
      </w:ins>
    </w:p>
    <w:p w14:paraId="6B633CE1" w14:textId="704BC168" w:rsidR="00F813E3" w:rsidRDefault="00F813E3">
      <w:pPr>
        <w:pStyle w:val="TOC1"/>
        <w:tabs>
          <w:tab w:val="right" w:leader="dot" w:pos="8900"/>
        </w:tabs>
        <w:rPr>
          <w:ins w:id="761" w:author="Tom Bergeron" w:date="2022-03-30T09:53:00Z"/>
          <w:rFonts w:asciiTheme="minorHAnsi" w:eastAsiaTheme="minorEastAsia" w:hAnsiTheme="minorHAnsi" w:cstheme="minorBidi"/>
          <w:b w:val="0"/>
          <w:caps w:val="0"/>
          <w:noProof/>
          <w:sz w:val="22"/>
          <w:szCs w:val="22"/>
        </w:rPr>
      </w:pPr>
      <w:ins w:id="76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Centralized Process Window Control</w:t>
        </w:r>
        <w:r>
          <w:rPr>
            <w:noProof/>
            <w:webHidden/>
          </w:rPr>
          <w:tab/>
        </w:r>
        <w:r>
          <w:rPr>
            <w:noProof/>
            <w:webHidden/>
          </w:rPr>
          <w:fldChar w:fldCharType="begin"/>
        </w:r>
        <w:r>
          <w:rPr>
            <w:noProof/>
            <w:webHidden/>
          </w:rPr>
          <w:instrText xml:space="preserve"> PAGEREF _Toc99526710 \h </w:instrText>
        </w:r>
        <w:r>
          <w:rPr>
            <w:noProof/>
            <w:webHidden/>
          </w:rPr>
        </w:r>
      </w:ins>
      <w:r>
        <w:rPr>
          <w:noProof/>
          <w:webHidden/>
        </w:rPr>
        <w:fldChar w:fldCharType="separate"/>
      </w:r>
      <w:ins w:id="763" w:author="Tom Bergeron" w:date="2022-03-30T09:53:00Z">
        <w:r>
          <w:rPr>
            <w:noProof/>
            <w:webHidden/>
          </w:rPr>
          <w:t>164</w:t>
        </w:r>
        <w:r>
          <w:rPr>
            <w:noProof/>
            <w:webHidden/>
          </w:rPr>
          <w:fldChar w:fldCharType="end"/>
        </w:r>
        <w:r w:rsidRPr="002263E9">
          <w:rPr>
            <w:rStyle w:val="Hyperlink"/>
            <w:noProof/>
          </w:rPr>
          <w:fldChar w:fldCharType="end"/>
        </w:r>
      </w:ins>
    </w:p>
    <w:p w14:paraId="592375C7" w14:textId="584B6BEC" w:rsidR="00F813E3" w:rsidRDefault="00F813E3">
      <w:pPr>
        <w:pStyle w:val="TOC2"/>
        <w:tabs>
          <w:tab w:val="right" w:leader="dot" w:pos="8900"/>
        </w:tabs>
        <w:rPr>
          <w:ins w:id="764" w:author="Tom Bergeron" w:date="2022-03-30T09:53:00Z"/>
          <w:rFonts w:asciiTheme="minorHAnsi" w:eastAsiaTheme="minorEastAsia" w:hAnsiTheme="minorHAnsi" w:cstheme="minorBidi"/>
          <w:smallCaps w:val="0"/>
          <w:noProof/>
          <w:sz w:val="22"/>
          <w:szCs w:val="22"/>
        </w:rPr>
      </w:pPr>
      <w:ins w:id="76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KIC File Administrator</w:t>
        </w:r>
        <w:r>
          <w:rPr>
            <w:noProof/>
            <w:webHidden/>
          </w:rPr>
          <w:tab/>
        </w:r>
        <w:r>
          <w:rPr>
            <w:noProof/>
            <w:webHidden/>
          </w:rPr>
          <w:fldChar w:fldCharType="begin"/>
        </w:r>
        <w:r>
          <w:rPr>
            <w:noProof/>
            <w:webHidden/>
          </w:rPr>
          <w:instrText xml:space="preserve"> PAGEREF _Toc99526711 \h </w:instrText>
        </w:r>
        <w:r>
          <w:rPr>
            <w:noProof/>
            <w:webHidden/>
          </w:rPr>
        </w:r>
      </w:ins>
      <w:r>
        <w:rPr>
          <w:noProof/>
          <w:webHidden/>
        </w:rPr>
        <w:fldChar w:fldCharType="separate"/>
      </w:r>
      <w:ins w:id="766" w:author="Tom Bergeron" w:date="2022-03-30T09:53:00Z">
        <w:r>
          <w:rPr>
            <w:noProof/>
            <w:webHidden/>
          </w:rPr>
          <w:t>164</w:t>
        </w:r>
        <w:r>
          <w:rPr>
            <w:noProof/>
            <w:webHidden/>
          </w:rPr>
          <w:fldChar w:fldCharType="end"/>
        </w:r>
        <w:r w:rsidRPr="002263E9">
          <w:rPr>
            <w:rStyle w:val="Hyperlink"/>
            <w:noProof/>
          </w:rPr>
          <w:fldChar w:fldCharType="end"/>
        </w:r>
      </w:ins>
    </w:p>
    <w:p w14:paraId="406A3ED1" w14:textId="146246EC" w:rsidR="00F813E3" w:rsidRDefault="00F813E3">
      <w:pPr>
        <w:pStyle w:val="TOC2"/>
        <w:tabs>
          <w:tab w:val="right" w:leader="dot" w:pos="8900"/>
        </w:tabs>
        <w:rPr>
          <w:ins w:id="767" w:author="Tom Bergeron" w:date="2022-03-30T09:53:00Z"/>
          <w:rFonts w:asciiTheme="minorHAnsi" w:eastAsiaTheme="minorEastAsia" w:hAnsiTheme="minorHAnsi" w:cstheme="minorBidi"/>
          <w:smallCaps w:val="0"/>
          <w:noProof/>
          <w:sz w:val="22"/>
          <w:szCs w:val="22"/>
        </w:rPr>
      </w:pPr>
      <w:ins w:id="76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Configuration of software</w:t>
        </w:r>
        <w:r>
          <w:rPr>
            <w:noProof/>
            <w:webHidden/>
          </w:rPr>
          <w:tab/>
        </w:r>
        <w:r>
          <w:rPr>
            <w:noProof/>
            <w:webHidden/>
          </w:rPr>
          <w:fldChar w:fldCharType="begin"/>
        </w:r>
        <w:r>
          <w:rPr>
            <w:noProof/>
            <w:webHidden/>
          </w:rPr>
          <w:instrText xml:space="preserve"> PAGEREF _Toc99526712 \h </w:instrText>
        </w:r>
        <w:r>
          <w:rPr>
            <w:noProof/>
            <w:webHidden/>
          </w:rPr>
        </w:r>
      </w:ins>
      <w:r>
        <w:rPr>
          <w:noProof/>
          <w:webHidden/>
        </w:rPr>
        <w:fldChar w:fldCharType="separate"/>
      </w:r>
      <w:ins w:id="769" w:author="Tom Bergeron" w:date="2022-03-30T09:53:00Z">
        <w:r>
          <w:rPr>
            <w:noProof/>
            <w:webHidden/>
          </w:rPr>
          <w:t>167</w:t>
        </w:r>
        <w:r>
          <w:rPr>
            <w:noProof/>
            <w:webHidden/>
          </w:rPr>
          <w:fldChar w:fldCharType="end"/>
        </w:r>
        <w:r w:rsidRPr="002263E9">
          <w:rPr>
            <w:rStyle w:val="Hyperlink"/>
            <w:noProof/>
          </w:rPr>
          <w:fldChar w:fldCharType="end"/>
        </w:r>
      </w:ins>
    </w:p>
    <w:p w14:paraId="46F8A481" w14:textId="21712857" w:rsidR="00F813E3" w:rsidRDefault="00F813E3">
      <w:pPr>
        <w:pStyle w:val="TOC2"/>
        <w:tabs>
          <w:tab w:val="right" w:leader="dot" w:pos="8900"/>
        </w:tabs>
        <w:rPr>
          <w:ins w:id="770" w:author="Tom Bergeron" w:date="2022-03-30T09:53:00Z"/>
          <w:rFonts w:asciiTheme="minorHAnsi" w:eastAsiaTheme="minorEastAsia" w:hAnsiTheme="minorHAnsi" w:cstheme="minorBidi"/>
          <w:smallCaps w:val="0"/>
          <w:noProof/>
          <w:sz w:val="22"/>
          <w:szCs w:val="22"/>
        </w:rPr>
      </w:pPr>
      <w:ins w:id="77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Operation of software</w:t>
        </w:r>
        <w:r>
          <w:rPr>
            <w:noProof/>
            <w:webHidden/>
          </w:rPr>
          <w:tab/>
        </w:r>
        <w:r>
          <w:rPr>
            <w:noProof/>
            <w:webHidden/>
          </w:rPr>
          <w:fldChar w:fldCharType="begin"/>
        </w:r>
        <w:r>
          <w:rPr>
            <w:noProof/>
            <w:webHidden/>
          </w:rPr>
          <w:instrText xml:space="preserve"> PAGEREF _Toc99526713 \h </w:instrText>
        </w:r>
        <w:r>
          <w:rPr>
            <w:noProof/>
            <w:webHidden/>
          </w:rPr>
        </w:r>
      </w:ins>
      <w:r>
        <w:rPr>
          <w:noProof/>
          <w:webHidden/>
        </w:rPr>
        <w:fldChar w:fldCharType="separate"/>
      </w:r>
      <w:ins w:id="772" w:author="Tom Bergeron" w:date="2022-03-30T09:53:00Z">
        <w:r>
          <w:rPr>
            <w:noProof/>
            <w:webHidden/>
          </w:rPr>
          <w:t>168</w:t>
        </w:r>
        <w:r>
          <w:rPr>
            <w:noProof/>
            <w:webHidden/>
          </w:rPr>
          <w:fldChar w:fldCharType="end"/>
        </w:r>
        <w:r w:rsidRPr="002263E9">
          <w:rPr>
            <w:rStyle w:val="Hyperlink"/>
            <w:noProof/>
          </w:rPr>
          <w:fldChar w:fldCharType="end"/>
        </w:r>
      </w:ins>
    </w:p>
    <w:p w14:paraId="4BCBB4C4" w14:textId="1A5A3A28" w:rsidR="00F813E3" w:rsidRDefault="00F813E3">
      <w:pPr>
        <w:pStyle w:val="TOC1"/>
        <w:tabs>
          <w:tab w:val="right" w:leader="dot" w:pos="8900"/>
        </w:tabs>
        <w:rPr>
          <w:ins w:id="773" w:author="Tom Bergeron" w:date="2022-03-30T09:53:00Z"/>
          <w:rFonts w:asciiTheme="minorHAnsi" w:eastAsiaTheme="minorEastAsia" w:hAnsiTheme="minorHAnsi" w:cstheme="minorBidi"/>
          <w:b w:val="0"/>
          <w:caps w:val="0"/>
          <w:noProof/>
          <w:sz w:val="22"/>
          <w:szCs w:val="22"/>
        </w:rPr>
      </w:pPr>
      <w:ins w:id="77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Footprint</w:t>
        </w:r>
        <w:r>
          <w:rPr>
            <w:noProof/>
            <w:webHidden/>
          </w:rPr>
          <w:tab/>
        </w:r>
        <w:r>
          <w:rPr>
            <w:noProof/>
            <w:webHidden/>
          </w:rPr>
          <w:fldChar w:fldCharType="begin"/>
        </w:r>
        <w:r>
          <w:rPr>
            <w:noProof/>
            <w:webHidden/>
          </w:rPr>
          <w:instrText xml:space="preserve"> PAGEREF _Toc99526714 \h </w:instrText>
        </w:r>
        <w:r>
          <w:rPr>
            <w:noProof/>
            <w:webHidden/>
          </w:rPr>
        </w:r>
      </w:ins>
      <w:r>
        <w:rPr>
          <w:noProof/>
          <w:webHidden/>
        </w:rPr>
        <w:fldChar w:fldCharType="separate"/>
      </w:r>
      <w:ins w:id="775" w:author="Tom Bergeron" w:date="2022-03-30T09:53:00Z">
        <w:r>
          <w:rPr>
            <w:noProof/>
            <w:webHidden/>
          </w:rPr>
          <w:t>169</w:t>
        </w:r>
        <w:r>
          <w:rPr>
            <w:noProof/>
            <w:webHidden/>
          </w:rPr>
          <w:fldChar w:fldCharType="end"/>
        </w:r>
        <w:r w:rsidRPr="002263E9">
          <w:rPr>
            <w:rStyle w:val="Hyperlink"/>
            <w:noProof/>
          </w:rPr>
          <w:fldChar w:fldCharType="end"/>
        </w:r>
      </w:ins>
    </w:p>
    <w:p w14:paraId="60E29D1E" w14:textId="45494BF3" w:rsidR="00F813E3" w:rsidRDefault="00F813E3">
      <w:pPr>
        <w:pStyle w:val="TOC2"/>
        <w:tabs>
          <w:tab w:val="right" w:leader="dot" w:pos="8900"/>
        </w:tabs>
        <w:rPr>
          <w:ins w:id="776" w:author="Tom Bergeron" w:date="2022-03-30T09:53:00Z"/>
          <w:rFonts w:asciiTheme="minorHAnsi" w:eastAsiaTheme="minorEastAsia" w:hAnsiTheme="minorHAnsi" w:cstheme="minorBidi"/>
          <w:smallCaps w:val="0"/>
          <w:noProof/>
          <w:sz w:val="22"/>
          <w:szCs w:val="22"/>
        </w:rPr>
      </w:pPr>
      <w:ins w:id="77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Live Viewing</w:t>
        </w:r>
        <w:r>
          <w:rPr>
            <w:noProof/>
            <w:webHidden/>
          </w:rPr>
          <w:tab/>
        </w:r>
        <w:r>
          <w:rPr>
            <w:noProof/>
            <w:webHidden/>
          </w:rPr>
          <w:fldChar w:fldCharType="begin"/>
        </w:r>
        <w:r>
          <w:rPr>
            <w:noProof/>
            <w:webHidden/>
          </w:rPr>
          <w:instrText xml:space="preserve"> PAGEREF _Toc99526715 \h </w:instrText>
        </w:r>
        <w:r>
          <w:rPr>
            <w:noProof/>
            <w:webHidden/>
          </w:rPr>
        </w:r>
      </w:ins>
      <w:r>
        <w:rPr>
          <w:noProof/>
          <w:webHidden/>
        </w:rPr>
        <w:fldChar w:fldCharType="separate"/>
      </w:r>
      <w:ins w:id="778" w:author="Tom Bergeron" w:date="2022-03-30T09:53:00Z">
        <w:r>
          <w:rPr>
            <w:noProof/>
            <w:webHidden/>
          </w:rPr>
          <w:t>169</w:t>
        </w:r>
        <w:r>
          <w:rPr>
            <w:noProof/>
            <w:webHidden/>
          </w:rPr>
          <w:fldChar w:fldCharType="end"/>
        </w:r>
        <w:r w:rsidRPr="002263E9">
          <w:rPr>
            <w:rStyle w:val="Hyperlink"/>
            <w:noProof/>
          </w:rPr>
          <w:fldChar w:fldCharType="end"/>
        </w:r>
      </w:ins>
    </w:p>
    <w:p w14:paraId="70B26089" w14:textId="2617B4FB" w:rsidR="00F813E3" w:rsidRDefault="00F813E3">
      <w:pPr>
        <w:pStyle w:val="TOC2"/>
        <w:tabs>
          <w:tab w:val="right" w:leader="dot" w:pos="8900"/>
        </w:tabs>
        <w:rPr>
          <w:ins w:id="779" w:author="Tom Bergeron" w:date="2022-03-30T09:53:00Z"/>
          <w:rFonts w:asciiTheme="minorHAnsi" w:eastAsiaTheme="minorEastAsia" w:hAnsiTheme="minorHAnsi" w:cstheme="minorBidi"/>
          <w:smallCaps w:val="0"/>
          <w:noProof/>
          <w:sz w:val="22"/>
          <w:szCs w:val="22"/>
        </w:rPr>
      </w:pPr>
      <w:ins w:id="78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Historical Viewing</w:t>
        </w:r>
        <w:r>
          <w:rPr>
            <w:noProof/>
            <w:webHidden/>
          </w:rPr>
          <w:tab/>
        </w:r>
        <w:r>
          <w:rPr>
            <w:noProof/>
            <w:webHidden/>
          </w:rPr>
          <w:fldChar w:fldCharType="begin"/>
        </w:r>
        <w:r>
          <w:rPr>
            <w:noProof/>
            <w:webHidden/>
          </w:rPr>
          <w:instrText xml:space="preserve"> PAGEREF _Toc99526716 \h </w:instrText>
        </w:r>
        <w:r>
          <w:rPr>
            <w:noProof/>
            <w:webHidden/>
          </w:rPr>
        </w:r>
      </w:ins>
      <w:r>
        <w:rPr>
          <w:noProof/>
          <w:webHidden/>
        </w:rPr>
        <w:fldChar w:fldCharType="separate"/>
      </w:r>
      <w:ins w:id="781" w:author="Tom Bergeron" w:date="2022-03-30T09:53:00Z">
        <w:r>
          <w:rPr>
            <w:noProof/>
            <w:webHidden/>
          </w:rPr>
          <w:t>170</w:t>
        </w:r>
        <w:r>
          <w:rPr>
            <w:noProof/>
            <w:webHidden/>
          </w:rPr>
          <w:fldChar w:fldCharType="end"/>
        </w:r>
        <w:r w:rsidRPr="002263E9">
          <w:rPr>
            <w:rStyle w:val="Hyperlink"/>
            <w:noProof/>
          </w:rPr>
          <w:fldChar w:fldCharType="end"/>
        </w:r>
      </w:ins>
    </w:p>
    <w:p w14:paraId="062E6368" w14:textId="3FA9B16E" w:rsidR="00F813E3" w:rsidRDefault="00F813E3">
      <w:pPr>
        <w:pStyle w:val="TOC1"/>
        <w:tabs>
          <w:tab w:val="right" w:leader="dot" w:pos="8900"/>
        </w:tabs>
        <w:rPr>
          <w:ins w:id="782" w:author="Tom Bergeron" w:date="2022-03-30T09:53:00Z"/>
          <w:rFonts w:asciiTheme="minorHAnsi" w:eastAsiaTheme="minorEastAsia" w:hAnsiTheme="minorHAnsi" w:cstheme="minorBidi"/>
          <w:b w:val="0"/>
          <w:caps w:val="0"/>
          <w:noProof/>
          <w:sz w:val="22"/>
          <w:szCs w:val="22"/>
        </w:rPr>
      </w:pPr>
      <w:ins w:id="78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_Toc99526717 \h </w:instrText>
        </w:r>
        <w:r>
          <w:rPr>
            <w:noProof/>
            <w:webHidden/>
          </w:rPr>
        </w:r>
      </w:ins>
      <w:r>
        <w:rPr>
          <w:noProof/>
          <w:webHidden/>
        </w:rPr>
        <w:fldChar w:fldCharType="separate"/>
      </w:r>
      <w:ins w:id="784" w:author="Tom Bergeron" w:date="2022-03-30T09:53:00Z">
        <w:r>
          <w:rPr>
            <w:noProof/>
            <w:webHidden/>
          </w:rPr>
          <w:t>171</w:t>
        </w:r>
        <w:r>
          <w:rPr>
            <w:noProof/>
            <w:webHidden/>
          </w:rPr>
          <w:fldChar w:fldCharType="end"/>
        </w:r>
        <w:r w:rsidRPr="002263E9">
          <w:rPr>
            <w:rStyle w:val="Hyperlink"/>
            <w:noProof/>
          </w:rPr>
          <w:fldChar w:fldCharType="end"/>
        </w:r>
      </w:ins>
    </w:p>
    <w:p w14:paraId="3CA8352B" w14:textId="52A92430" w:rsidR="00F813E3" w:rsidRDefault="00F813E3">
      <w:pPr>
        <w:pStyle w:val="TOC2"/>
        <w:tabs>
          <w:tab w:val="right" w:leader="dot" w:pos="8900"/>
        </w:tabs>
        <w:rPr>
          <w:ins w:id="785" w:author="Tom Bergeron" w:date="2022-03-30T09:53:00Z"/>
          <w:rFonts w:asciiTheme="minorHAnsi" w:eastAsiaTheme="minorEastAsia" w:hAnsiTheme="minorHAnsi" w:cstheme="minorBidi"/>
          <w:smallCaps w:val="0"/>
          <w:noProof/>
          <w:sz w:val="22"/>
          <w:szCs w:val="22"/>
        </w:rPr>
      </w:pPr>
      <w:ins w:id="78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Acknowledge Alarms</w:t>
        </w:r>
        <w:r>
          <w:rPr>
            <w:noProof/>
            <w:webHidden/>
          </w:rPr>
          <w:tab/>
        </w:r>
        <w:r>
          <w:rPr>
            <w:noProof/>
            <w:webHidden/>
          </w:rPr>
          <w:fldChar w:fldCharType="begin"/>
        </w:r>
        <w:r>
          <w:rPr>
            <w:noProof/>
            <w:webHidden/>
          </w:rPr>
          <w:instrText xml:space="preserve"> PAGEREF _Toc99526718 \h </w:instrText>
        </w:r>
        <w:r>
          <w:rPr>
            <w:noProof/>
            <w:webHidden/>
          </w:rPr>
        </w:r>
      </w:ins>
      <w:r>
        <w:rPr>
          <w:noProof/>
          <w:webHidden/>
        </w:rPr>
        <w:fldChar w:fldCharType="separate"/>
      </w:r>
      <w:ins w:id="787" w:author="Tom Bergeron" w:date="2022-03-30T09:53:00Z">
        <w:r>
          <w:rPr>
            <w:noProof/>
            <w:webHidden/>
          </w:rPr>
          <w:t>171</w:t>
        </w:r>
        <w:r>
          <w:rPr>
            <w:noProof/>
            <w:webHidden/>
          </w:rPr>
          <w:fldChar w:fldCharType="end"/>
        </w:r>
        <w:r w:rsidRPr="002263E9">
          <w:rPr>
            <w:rStyle w:val="Hyperlink"/>
            <w:noProof/>
          </w:rPr>
          <w:fldChar w:fldCharType="end"/>
        </w:r>
      </w:ins>
    </w:p>
    <w:p w14:paraId="1C0C88CB" w14:textId="4BB7E7C7" w:rsidR="00F813E3" w:rsidRDefault="00F813E3">
      <w:pPr>
        <w:pStyle w:val="TOC2"/>
        <w:tabs>
          <w:tab w:val="right" w:leader="dot" w:pos="8900"/>
        </w:tabs>
        <w:rPr>
          <w:ins w:id="788" w:author="Tom Bergeron" w:date="2022-03-30T09:53:00Z"/>
          <w:rFonts w:asciiTheme="minorHAnsi" w:eastAsiaTheme="minorEastAsia" w:hAnsiTheme="minorHAnsi" w:cstheme="minorBidi"/>
          <w:smallCaps w:val="0"/>
          <w:noProof/>
          <w:sz w:val="22"/>
          <w:szCs w:val="22"/>
        </w:rPr>
      </w:pPr>
      <w:ins w:id="78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"_Toc99526719"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Messages During Profiling and Baseline Profiling</w:t>
        </w:r>
        <w:r>
          <w:rPr>
            <w:noProof/>
            <w:webHidden/>
          </w:rPr>
          <w:tab/>
        </w:r>
        <w:r>
          <w:rPr>
            <w:noProof/>
            <w:webHidden/>
          </w:rPr>
          <w:fldChar w:fldCharType="begin"/>
        </w:r>
        <w:r>
          <w:rPr>
            <w:noProof/>
            <w:webHidden/>
          </w:rPr>
          <w:instrText xml:space="preserve"> PAGEREF _Toc99526719 \h </w:instrText>
        </w:r>
        <w:r>
          <w:rPr>
            <w:noProof/>
            <w:webHidden/>
          </w:rPr>
        </w:r>
      </w:ins>
      <w:r>
        <w:rPr>
          <w:noProof/>
          <w:webHidden/>
        </w:rPr>
        <w:fldChar w:fldCharType="separate"/>
      </w:r>
      <w:ins w:id="790" w:author="Tom Bergeron" w:date="2022-03-30T09:53:00Z">
        <w:r>
          <w:rPr>
            <w:noProof/>
            <w:webHidden/>
          </w:rPr>
          <w:t>172</w:t>
        </w:r>
        <w:r>
          <w:rPr>
            <w:noProof/>
            <w:webHidden/>
          </w:rPr>
          <w:fldChar w:fldCharType="end"/>
        </w:r>
        <w:r w:rsidRPr="002263E9">
          <w:rPr>
            <w:rStyle w:val="Hyperlink"/>
            <w:noProof/>
          </w:rPr>
          <w:fldChar w:fldCharType="end"/>
        </w:r>
      </w:ins>
    </w:p>
    <w:p w14:paraId="27E882E1" w14:textId="6D03C9A3" w:rsidR="00F813E3" w:rsidRDefault="00F813E3">
      <w:pPr>
        <w:pStyle w:val="TOC2"/>
        <w:tabs>
          <w:tab w:val="right" w:leader="dot" w:pos="8900"/>
        </w:tabs>
        <w:rPr>
          <w:ins w:id="791" w:author="Tom Bergeron" w:date="2022-03-30T09:53:00Z"/>
          <w:rFonts w:asciiTheme="minorHAnsi" w:eastAsiaTheme="minorEastAsia" w:hAnsiTheme="minorHAnsi" w:cstheme="minorBidi"/>
          <w:smallCaps w:val="0"/>
          <w:noProof/>
          <w:sz w:val="22"/>
          <w:szCs w:val="22"/>
        </w:rPr>
      </w:pPr>
      <w:ins w:id="79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System Messages And Alarms</w:t>
        </w:r>
        <w:r>
          <w:rPr>
            <w:noProof/>
            <w:webHidden/>
          </w:rPr>
          <w:tab/>
        </w:r>
        <w:r>
          <w:rPr>
            <w:noProof/>
            <w:webHidden/>
          </w:rPr>
          <w:fldChar w:fldCharType="begin"/>
        </w:r>
        <w:r>
          <w:rPr>
            <w:noProof/>
            <w:webHidden/>
          </w:rPr>
          <w:instrText xml:space="preserve"> PAGEREF _Toc99526720 \h </w:instrText>
        </w:r>
        <w:r>
          <w:rPr>
            <w:noProof/>
            <w:webHidden/>
          </w:rPr>
        </w:r>
      </w:ins>
      <w:r>
        <w:rPr>
          <w:noProof/>
          <w:webHidden/>
        </w:rPr>
        <w:fldChar w:fldCharType="separate"/>
      </w:r>
      <w:ins w:id="793" w:author="Tom Bergeron" w:date="2022-03-30T09:53:00Z">
        <w:r>
          <w:rPr>
            <w:noProof/>
            <w:webHidden/>
          </w:rPr>
          <w:t>172</w:t>
        </w:r>
        <w:r>
          <w:rPr>
            <w:noProof/>
            <w:webHidden/>
          </w:rPr>
          <w:fldChar w:fldCharType="end"/>
        </w:r>
        <w:r w:rsidRPr="002263E9">
          <w:rPr>
            <w:rStyle w:val="Hyperlink"/>
            <w:noProof/>
          </w:rPr>
          <w:fldChar w:fldCharType="end"/>
        </w:r>
      </w:ins>
    </w:p>
    <w:p w14:paraId="1DF1AEE2" w14:textId="332E9157" w:rsidR="00F813E3" w:rsidRDefault="00F813E3">
      <w:pPr>
        <w:pStyle w:val="TOC3"/>
        <w:tabs>
          <w:tab w:val="right" w:leader="dot" w:pos="8900"/>
        </w:tabs>
        <w:rPr>
          <w:ins w:id="794" w:author="Tom Bergeron" w:date="2022-03-30T09:53:00Z"/>
          <w:rFonts w:asciiTheme="minorHAnsi" w:eastAsiaTheme="minorEastAsia" w:hAnsiTheme="minorHAnsi" w:cstheme="minorBidi"/>
          <w:smallCaps w:val="0"/>
          <w:noProof/>
          <w:sz w:val="22"/>
          <w:szCs w:val="22"/>
        </w:rPr>
      </w:pPr>
      <w:ins w:id="79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Message, High PWI</w:t>
        </w:r>
        <w:r>
          <w:rPr>
            <w:noProof/>
            <w:webHidden/>
          </w:rPr>
          <w:tab/>
        </w:r>
        <w:r>
          <w:rPr>
            <w:noProof/>
            <w:webHidden/>
          </w:rPr>
          <w:fldChar w:fldCharType="begin"/>
        </w:r>
        <w:r>
          <w:rPr>
            <w:noProof/>
            <w:webHidden/>
          </w:rPr>
          <w:instrText xml:space="preserve"> PAGEREF _Toc99526721 \h </w:instrText>
        </w:r>
        <w:r>
          <w:rPr>
            <w:noProof/>
            <w:webHidden/>
          </w:rPr>
        </w:r>
      </w:ins>
      <w:r>
        <w:rPr>
          <w:noProof/>
          <w:webHidden/>
        </w:rPr>
        <w:fldChar w:fldCharType="separate"/>
      </w:r>
      <w:ins w:id="796" w:author="Tom Bergeron" w:date="2022-03-30T09:53:00Z">
        <w:r>
          <w:rPr>
            <w:noProof/>
            <w:webHidden/>
          </w:rPr>
          <w:t>172</w:t>
        </w:r>
        <w:r>
          <w:rPr>
            <w:noProof/>
            <w:webHidden/>
          </w:rPr>
          <w:fldChar w:fldCharType="end"/>
        </w:r>
        <w:r w:rsidRPr="002263E9">
          <w:rPr>
            <w:rStyle w:val="Hyperlink"/>
            <w:noProof/>
          </w:rPr>
          <w:fldChar w:fldCharType="end"/>
        </w:r>
      </w:ins>
    </w:p>
    <w:p w14:paraId="5BCECFF8" w14:textId="4FD59728" w:rsidR="00F813E3" w:rsidRDefault="00F813E3">
      <w:pPr>
        <w:pStyle w:val="TOC3"/>
        <w:tabs>
          <w:tab w:val="right" w:leader="dot" w:pos="8900"/>
        </w:tabs>
        <w:rPr>
          <w:ins w:id="797" w:author="Tom Bergeron" w:date="2022-03-30T09:53:00Z"/>
          <w:rFonts w:asciiTheme="minorHAnsi" w:eastAsiaTheme="minorEastAsia" w:hAnsiTheme="minorHAnsi" w:cstheme="minorBidi"/>
          <w:smallCaps w:val="0"/>
          <w:noProof/>
          <w:sz w:val="22"/>
          <w:szCs w:val="22"/>
        </w:rPr>
      </w:pPr>
      <w:ins w:id="79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Alarm Message H2</w:t>
        </w:r>
        <w:r>
          <w:rPr>
            <w:noProof/>
            <w:webHidden/>
          </w:rPr>
          <w:tab/>
        </w:r>
        <w:r>
          <w:rPr>
            <w:noProof/>
            <w:webHidden/>
          </w:rPr>
          <w:fldChar w:fldCharType="begin"/>
        </w:r>
        <w:r>
          <w:rPr>
            <w:noProof/>
            <w:webHidden/>
          </w:rPr>
          <w:instrText xml:space="preserve"> PAGEREF _Toc99526722 \h </w:instrText>
        </w:r>
        <w:r>
          <w:rPr>
            <w:noProof/>
            <w:webHidden/>
          </w:rPr>
        </w:r>
      </w:ins>
      <w:r>
        <w:rPr>
          <w:noProof/>
          <w:webHidden/>
        </w:rPr>
        <w:fldChar w:fldCharType="separate"/>
      </w:r>
      <w:ins w:id="799" w:author="Tom Bergeron" w:date="2022-03-30T09:53:00Z">
        <w:r>
          <w:rPr>
            <w:noProof/>
            <w:webHidden/>
          </w:rPr>
          <w:t>172</w:t>
        </w:r>
        <w:r>
          <w:rPr>
            <w:noProof/>
            <w:webHidden/>
          </w:rPr>
          <w:fldChar w:fldCharType="end"/>
        </w:r>
        <w:r w:rsidRPr="002263E9">
          <w:rPr>
            <w:rStyle w:val="Hyperlink"/>
            <w:noProof/>
          </w:rPr>
          <w:fldChar w:fldCharType="end"/>
        </w:r>
      </w:ins>
    </w:p>
    <w:p w14:paraId="280D3BF4" w14:textId="14DE55FB" w:rsidR="00F813E3" w:rsidRDefault="00F813E3">
      <w:pPr>
        <w:pStyle w:val="TOC3"/>
        <w:tabs>
          <w:tab w:val="right" w:leader="dot" w:pos="8900"/>
        </w:tabs>
        <w:rPr>
          <w:ins w:id="800" w:author="Tom Bergeron" w:date="2022-03-30T09:53:00Z"/>
          <w:rFonts w:asciiTheme="minorHAnsi" w:eastAsiaTheme="minorEastAsia" w:hAnsiTheme="minorHAnsi" w:cstheme="minorBidi"/>
          <w:smallCaps w:val="0"/>
          <w:noProof/>
          <w:sz w:val="22"/>
          <w:szCs w:val="22"/>
        </w:rPr>
      </w:pPr>
      <w:ins w:id="80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Alarm H7</w:t>
        </w:r>
        <w:r>
          <w:rPr>
            <w:noProof/>
            <w:webHidden/>
          </w:rPr>
          <w:tab/>
        </w:r>
        <w:r>
          <w:rPr>
            <w:noProof/>
            <w:webHidden/>
          </w:rPr>
          <w:fldChar w:fldCharType="begin"/>
        </w:r>
        <w:r>
          <w:rPr>
            <w:noProof/>
            <w:webHidden/>
          </w:rPr>
          <w:instrText xml:space="preserve"> PAGEREF _Toc99526723 \h </w:instrText>
        </w:r>
        <w:r>
          <w:rPr>
            <w:noProof/>
            <w:webHidden/>
          </w:rPr>
        </w:r>
      </w:ins>
      <w:r>
        <w:rPr>
          <w:noProof/>
          <w:webHidden/>
        </w:rPr>
        <w:fldChar w:fldCharType="separate"/>
      </w:r>
      <w:ins w:id="802" w:author="Tom Bergeron" w:date="2022-03-30T09:53:00Z">
        <w:r>
          <w:rPr>
            <w:noProof/>
            <w:webHidden/>
          </w:rPr>
          <w:t>172</w:t>
        </w:r>
        <w:r>
          <w:rPr>
            <w:noProof/>
            <w:webHidden/>
          </w:rPr>
          <w:fldChar w:fldCharType="end"/>
        </w:r>
        <w:r w:rsidRPr="002263E9">
          <w:rPr>
            <w:rStyle w:val="Hyperlink"/>
            <w:noProof/>
          </w:rPr>
          <w:fldChar w:fldCharType="end"/>
        </w:r>
      </w:ins>
    </w:p>
    <w:p w14:paraId="1EC1D7D5" w14:textId="5895D5EA" w:rsidR="00F813E3" w:rsidRDefault="00F813E3">
      <w:pPr>
        <w:pStyle w:val="TOC3"/>
        <w:tabs>
          <w:tab w:val="right" w:leader="dot" w:pos="8900"/>
        </w:tabs>
        <w:rPr>
          <w:ins w:id="803" w:author="Tom Bergeron" w:date="2022-03-30T09:53:00Z"/>
          <w:rFonts w:asciiTheme="minorHAnsi" w:eastAsiaTheme="minorEastAsia" w:hAnsiTheme="minorHAnsi" w:cstheme="minorBidi"/>
          <w:smallCaps w:val="0"/>
          <w:noProof/>
          <w:sz w:val="22"/>
          <w:szCs w:val="22"/>
        </w:rPr>
      </w:pPr>
      <w:ins w:id="80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Alarms And Messages For Virtual Profiling</w:t>
        </w:r>
        <w:r>
          <w:rPr>
            <w:noProof/>
            <w:webHidden/>
          </w:rPr>
          <w:tab/>
        </w:r>
        <w:r>
          <w:rPr>
            <w:noProof/>
            <w:webHidden/>
          </w:rPr>
          <w:fldChar w:fldCharType="begin"/>
        </w:r>
        <w:r>
          <w:rPr>
            <w:noProof/>
            <w:webHidden/>
          </w:rPr>
          <w:instrText xml:space="preserve"> PAGEREF _Toc99526724 \h </w:instrText>
        </w:r>
        <w:r>
          <w:rPr>
            <w:noProof/>
            <w:webHidden/>
          </w:rPr>
        </w:r>
      </w:ins>
      <w:r>
        <w:rPr>
          <w:noProof/>
          <w:webHidden/>
        </w:rPr>
        <w:fldChar w:fldCharType="separate"/>
      </w:r>
      <w:ins w:id="805" w:author="Tom Bergeron" w:date="2022-03-30T09:53:00Z">
        <w:r>
          <w:rPr>
            <w:noProof/>
            <w:webHidden/>
          </w:rPr>
          <w:t>173</w:t>
        </w:r>
        <w:r>
          <w:rPr>
            <w:noProof/>
            <w:webHidden/>
          </w:rPr>
          <w:fldChar w:fldCharType="end"/>
        </w:r>
        <w:r w:rsidRPr="002263E9">
          <w:rPr>
            <w:rStyle w:val="Hyperlink"/>
            <w:noProof/>
          </w:rPr>
          <w:fldChar w:fldCharType="end"/>
        </w:r>
      </w:ins>
    </w:p>
    <w:p w14:paraId="0D81D834" w14:textId="4DDC8A5A" w:rsidR="00F813E3" w:rsidRDefault="00F813E3">
      <w:pPr>
        <w:pStyle w:val="TOC3"/>
        <w:tabs>
          <w:tab w:val="right" w:leader="dot" w:pos="8900"/>
        </w:tabs>
        <w:rPr>
          <w:ins w:id="806" w:author="Tom Bergeron" w:date="2022-03-30T09:53:00Z"/>
          <w:rFonts w:asciiTheme="minorHAnsi" w:eastAsiaTheme="minorEastAsia" w:hAnsiTheme="minorHAnsi" w:cstheme="minorBidi"/>
          <w:smallCaps w:val="0"/>
          <w:noProof/>
          <w:sz w:val="22"/>
          <w:szCs w:val="22"/>
        </w:rPr>
      </w:pPr>
      <w:ins w:id="80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Activate Alarm #5a</w:t>
        </w:r>
        <w:r>
          <w:rPr>
            <w:noProof/>
            <w:webHidden/>
          </w:rPr>
          <w:tab/>
        </w:r>
        <w:r>
          <w:rPr>
            <w:noProof/>
            <w:webHidden/>
          </w:rPr>
          <w:fldChar w:fldCharType="begin"/>
        </w:r>
        <w:r>
          <w:rPr>
            <w:noProof/>
            <w:webHidden/>
          </w:rPr>
          <w:instrText xml:space="preserve"> PAGEREF _Toc99526725 \h </w:instrText>
        </w:r>
        <w:r>
          <w:rPr>
            <w:noProof/>
            <w:webHidden/>
          </w:rPr>
        </w:r>
      </w:ins>
      <w:r>
        <w:rPr>
          <w:noProof/>
          <w:webHidden/>
        </w:rPr>
        <w:fldChar w:fldCharType="separate"/>
      </w:r>
      <w:ins w:id="808" w:author="Tom Bergeron" w:date="2022-03-30T09:53:00Z">
        <w:r>
          <w:rPr>
            <w:noProof/>
            <w:webHidden/>
          </w:rPr>
          <w:t>174</w:t>
        </w:r>
        <w:r>
          <w:rPr>
            <w:noProof/>
            <w:webHidden/>
          </w:rPr>
          <w:fldChar w:fldCharType="end"/>
        </w:r>
        <w:r w:rsidRPr="002263E9">
          <w:rPr>
            <w:rStyle w:val="Hyperlink"/>
            <w:noProof/>
          </w:rPr>
          <w:fldChar w:fldCharType="end"/>
        </w:r>
      </w:ins>
    </w:p>
    <w:p w14:paraId="495003DA" w14:textId="1FD9D989" w:rsidR="00F813E3" w:rsidRDefault="00F813E3">
      <w:pPr>
        <w:pStyle w:val="TOC3"/>
        <w:tabs>
          <w:tab w:val="right" w:leader="dot" w:pos="8900"/>
        </w:tabs>
        <w:rPr>
          <w:ins w:id="809" w:author="Tom Bergeron" w:date="2022-03-30T09:53:00Z"/>
          <w:rFonts w:asciiTheme="minorHAnsi" w:eastAsiaTheme="minorEastAsia" w:hAnsiTheme="minorHAnsi" w:cstheme="minorBidi"/>
          <w:smallCaps w:val="0"/>
          <w:noProof/>
          <w:sz w:val="22"/>
          <w:szCs w:val="22"/>
        </w:rPr>
      </w:pPr>
      <w:ins w:id="81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When Alarm #5a Occurs</w:t>
        </w:r>
        <w:r>
          <w:rPr>
            <w:noProof/>
            <w:webHidden/>
          </w:rPr>
          <w:tab/>
        </w:r>
        <w:r>
          <w:rPr>
            <w:noProof/>
            <w:webHidden/>
          </w:rPr>
          <w:fldChar w:fldCharType="begin"/>
        </w:r>
        <w:r>
          <w:rPr>
            <w:noProof/>
            <w:webHidden/>
          </w:rPr>
          <w:instrText xml:space="preserve"> PAGEREF _Toc99526726 \h </w:instrText>
        </w:r>
        <w:r>
          <w:rPr>
            <w:noProof/>
            <w:webHidden/>
          </w:rPr>
        </w:r>
      </w:ins>
      <w:r>
        <w:rPr>
          <w:noProof/>
          <w:webHidden/>
        </w:rPr>
        <w:fldChar w:fldCharType="separate"/>
      </w:r>
      <w:ins w:id="811" w:author="Tom Bergeron" w:date="2022-03-30T09:53:00Z">
        <w:r>
          <w:rPr>
            <w:noProof/>
            <w:webHidden/>
          </w:rPr>
          <w:t>175</w:t>
        </w:r>
        <w:r>
          <w:rPr>
            <w:noProof/>
            <w:webHidden/>
          </w:rPr>
          <w:fldChar w:fldCharType="end"/>
        </w:r>
        <w:r w:rsidRPr="002263E9">
          <w:rPr>
            <w:rStyle w:val="Hyperlink"/>
            <w:noProof/>
          </w:rPr>
          <w:fldChar w:fldCharType="end"/>
        </w:r>
      </w:ins>
    </w:p>
    <w:p w14:paraId="1DB0AE8B" w14:textId="3A215A8A" w:rsidR="00F813E3" w:rsidRDefault="00F813E3">
      <w:pPr>
        <w:pStyle w:val="TOC3"/>
        <w:tabs>
          <w:tab w:val="right" w:leader="dot" w:pos="8900"/>
        </w:tabs>
        <w:rPr>
          <w:ins w:id="812" w:author="Tom Bergeron" w:date="2022-03-30T09:53:00Z"/>
          <w:rFonts w:asciiTheme="minorHAnsi" w:eastAsiaTheme="minorEastAsia" w:hAnsiTheme="minorHAnsi" w:cstheme="minorBidi"/>
          <w:smallCaps w:val="0"/>
          <w:noProof/>
          <w:sz w:val="22"/>
          <w:szCs w:val="22"/>
        </w:rPr>
      </w:pPr>
      <w:ins w:id="813"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"_Toc99526727"</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Activate Alarm #5c</w:t>
        </w:r>
        <w:r>
          <w:rPr>
            <w:noProof/>
            <w:webHidden/>
          </w:rPr>
          <w:tab/>
        </w:r>
        <w:r>
          <w:rPr>
            <w:noProof/>
            <w:webHidden/>
          </w:rPr>
          <w:fldChar w:fldCharType="begin"/>
        </w:r>
        <w:r>
          <w:rPr>
            <w:noProof/>
            <w:webHidden/>
          </w:rPr>
          <w:instrText xml:space="preserve"> PAGEREF _Toc99526727 \h </w:instrText>
        </w:r>
        <w:r>
          <w:rPr>
            <w:noProof/>
            <w:webHidden/>
          </w:rPr>
        </w:r>
      </w:ins>
      <w:r>
        <w:rPr>
          <w:noProof/>
          <w:webHidden/>
        </w:rPr>
        <w:fldChar w:fldCharType="separate"/>
      </w:r>
      <w:ins w:id="814" w:author="Tom Bergeron" w:date="2022-03-30T09:53:00Z">
        <w:r>
          <w:rPr>
            <w:noProof/>
            <w:webHidden/>
          </w:rPr>
          <w:t>181</w:t>
        </w:r>
        <w:r>
          <w:rPr>
            <w:noProof/>
            <w:webHidden/>
          </w:rPr>
          <w:fldChar w:fldCharType="end"/>
        </w:r>
        <w:r w:rsidRPr="002263E9">
          <w:rPr>
            <w:rStyle w:val="Hyperlink"/>
            <w:noProof/>
          </w:rPr>
          <w:fldChar w:fldCharType="end"/>
        </w:r>
      </w:ins>
    </w:p>
    <w:p w14:paraId="1E24D700" w14:textId="6559902F" w:rsidR="00F813E3" w:rsidRDefault="00F813E3">
      <w:pPr>
        <w:pStyle w:val="TOC3"/>
        <w:tabs>
          <w:tab w:val="right" w:leader="dot" w:pos="8900"/>
        </w:tabs>
        <w:rPr>
          <w:ins w:id="815" w:author="Tom Bergeron" w:date="2022-03-30T09:53:00Z"/>
          <w:rFonts w:asciiTheme="minorHAnsi" w:eastAsiaTheme="minorEastAsia" w:hAnsiTheme="minorHAnsi" w:cstheme="minorBidi"/>
          <w:smallCaps w:val="0"/>
          <w:noProof/>
          <w:sz w:val="22"/>
          <w:szCs w:val="22"/>
        </w:rPr>
      </w:pPr>
      <w:ins w:id="816"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"_Toc99526728"</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When Alarm #5c Occurs</w:t>
        </w:r>
        <w:r>
          <w:rPr>
            <w:noProof/>
            <w:webHidden/>
          </w:rPr>
          <w:tab/>
        </w:r>
        <w:r>
          <w:rPr>
            <w:noProof/>
            <w:webHidden/>
          </w:rPr>
          <w:fldChar w:fldCharType="begin"/>
        </w:r>
        <w:r>
          <w:rPr>
            <w:noProof/>
            <w:webHidden/>
          </w:rPr>
          <w:instrText xml:space="preserve"> PAGEREF _Toc99526728 \h </w:instrText>
        </w:r>
        <w:r>
          <w:rPr>
            <w:noProof/>
            <w:webHidden/>
          </w:rPr>
        </w:r>
      </w:ins>
      <w:r>
        <w:rPr>
          <w:noProof/>
          <w:webHidden/>
        </w:rPr>
        <w:fldChar w:fldCharType="separate"/>
      </w:r>
      <w:ins w:id="817" w:author="Tom Bergeron" w:date="2022-03-30T09:53:00Z">
        <w:r>
          <w:rPr>
            <w:noProof/>
            <w:webHidden/>
          </w:rPr>
          <w:t>182</w:t>
        </w:r>
        <w:r>
          <w:rPr>
            <w:noProof/>
            <w:webHidden/>
          </w:rPr>
          <w:fldChar w:fldCharType="end"/>
        </w:r>
        <w:r w:rsidRPr="002263E9">
          <w:rPr>
            <w:rStyle w:val="Hyperlink"/>
            <w:noProof/>
          </w:rPr>
          <w:fldChar w:fldCharType="end"/>
        </w:r>
      </w:ins>
    </w:p>
    <w:p w14:paraId="0658DFF0" w14:textId="0610BC2E" w:rsidR="00F813E3" w:rsidRDefault="00F813E3">
      <w:pPr>
        <w:pStyle w:val="TOC3"/>
        <w:tabs>
          <w:tab w:val="right" w:leader="dot" w:pos="8900"/>
        </w:tabs>
        <w:rPr>
          <w:ins w:id="818" w:author="Tom Bergeron" w:date="2022-03-30T09:53:00Z"/>
          <w:rFonts w:asciiTheme="minorHAnsi" w:eastAsiaTheme="minorEastAsia" w:hAnsiTheme="minorHAnsi" w:cstheme="minorBidi"/>
          <w:smallCaps w:val="0"/>
          <w:noProof/>
          <w:sz w:val="22"/>
          <w:szCs w:val="22"/>
        </w:rPr>
      </w:pPr>
      <w:ins w:id="819"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"_Toc99526729"</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Activate Alarm #12</w:t>
        </w:r>
        <w:r>
          <w:rPr>
            <w:noProof/>
            <w:webHidden/>
          </w:rPr>
          <w:tab/>
        </w:r>
        <w:r>
          <w:rPr>
            <w:noProof/>
            <w:webHidden/>
          </w:rPr>
          <w:fldChar w:fldCharType="begin"/>
        </w:r>
        <w:r>
          <w:rPr>
            <w:noProof/>
            <w:webHidden/>
          </w:rPr>
          <w:instrText xml:space="preserve"> PAGEREF _Toc99526729 \h </w:instrText>
        </w:r>
        <w:r>
          <w:rPr>
            <w:noProof/>
            <w:webHidden/>
          </w:rPr>
        </w:r>
      </w:ins>
      <w:r>
        <w:rPr>
          <w:noProof/>
          <w:webHidden/>
        </w:rPr>
        <w:fldChar w:fldCharType="separate"/>
      </w:r>
      <w:ins w:id="820" w:author="Tom Bergeron" w:date="2022-03-30T09:53:00Z">
        <w:r>
          <w:rPr>
            <w:noProof/>
            <w:webHidden/>
          </w:rPr>
          <w:t>188</w:t>
        </w:r>
        <w:r>
          <w:rPr>
            <w:noProof/>
            <w:webHidden/>
          </w:rPr>
          <w:fldChar w:fldCharType="end"/>
        </w:r>
        <w:r w:rsidRPr="002263E9">
          <w:rPr>
            <w:rStyle w:val="Hyperlink"/>
            <w:noProof/>
          </w:rPr>
          <w:fldChar w:fldCharType="end"/>
        </w:r>
      </w:ins>
    </w:p>
    <w:p w14:paraId="1A93B1DD" w14:textId="4357DDAC" w:rsidR="00F813E3" w:rsidRDefault="00F813E3">
      <w:pPr>
        <w:pStyle w:val="TOC3"/>
        <w:tabs>
          <w:tab w:val="right" w:leader="dot" w:pos="8900"/>
        </w:tabs>
        <w:rPr>
          <w:ins w:id="821" w:author="Tom Bergeron" w:date="2022-03-30T09:53:00Z"/>
          <w:rFonts w:asciiTheme="minorHAnsi" w:eastAsiaTheme="minorEastAsia" w:hAnsiTheme="minorHAnsi" w:cstheme="minorBidi"/>
          <w:smallCaps w:val="0"/>
          <w:noProof/>
          <w:sz w:val="22"/>
          <w:szCs w:val="22"/>
        </w:rPr>
      </w:pPr>
      <w:ins w:id="822"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"_Toc99526730"</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When Alarm#12 Occurs</w:t>
        </w:r>
        <w:r>
          <w:rPr>
            <w:noProof/>
            <w:webHidden/>
          </w:rPr>
          <w:tab/>
        </w:r>
        <w:r>
          <w:rPr>
            <w:noProof/>
            <w:webHidden/>
          </w:rPr>
          <w:fldChar w:fldCharType="begin"/>
        </w:r>
        <w:r>
          <w:rPr>
            <w:noProof/>
            <w:webHidden/>
          </w:rPr>
          <w:instrText xml:space="preserve"> PAGEREF _Toc99526730 \h </w:instrText>
        </w:r>
        <w:r>
          <w:rPr>
            <w:noProof/>
            <w:webHidden/>
          </w:rPr>
        </w:r>
      </w:ins>
      <w:r>
        <w:rPr>
          <w:noProof/>
          <w:webHidden/>
        </w:rPr>
        <w:fldChar w:fldCharType="separate"/>
      </w:r>
      <w:ins w:id="823" w:author="Tom Bergeron" w:date="2022-03-30T09:53:00Z">
        <w:r>
          <w:rPr>
            <w:noProof/>
            <w:webHidden/>
          </w:rPr>
          <w:t>190</w:t>
        </w:r>
        <w:r>
          <w:rPr>
            <w:noProof/>
            <w:webHidden/>
          </w:rPr>
          <w:fldChar w:fldCharType="end"/>
        </w:r>
        <w:r w:rsidRPr="002263E9">
          <w:rPr>
            <w:rStyle w:val="Hyperlink"/>
            <w:noProof/>
          </w:rPr>
          <w:fldChar w:fldCharType="end"/>
        </w:r>
      </w:ins>
    </w:p>
    <w:p w14:paraId="2F1B1D30" w14:textId="15E74CA2" w:rsidR="00F813E3" w:rsidRDefault="00F813E3">
      <w:pPr>
        <w:pStyle w:val="TOC1"/>
        <w:tabs>
          <w:tab w:val="right" w:leader="dot" w:pos="8900"/>
        </w:tabs>
        <w:rPr>
          <w:ins w:id="824" w:author="Tom Bergeron" w:date="2022-03-30T09:53:00Z"/>
          <w:rFonts w:asciiTheme="minorHAnsi" w:eastAsiaTheme="minorEastAsia" w:hAnsiTheme="minorHAnsi" w:cstheme="minorBidi"/>
          <w:b w:val="0"/>
          <w:caps w:val="0"/>
          <w:noProof/>
          <w:sz w:val="22"/>
          <w:szCs w:val="22"/>
        </w:rPr>
      </w:pPr>
      <w:ins w:id="825"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"_Toc99526731"</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Hardware Options</w:t>
        </w:r>
        <w:r>
          <w:rPr>
            <w:noProof/>
            <w:webHidden/>
          </w:rPr>
          <w:tab/>
        </w:r>
        <w:r>
          <w:rPr>
            <w:noProof/>
            <w:webHidden/>
          </w:rPr>
          <w:fldChar w:fldCharType="begin"/>
        </w:r>
        <w:r>
          <w:rPr>
            <w:noProof/>
            <w:webHidden/>
          </w:rPr>
          <w:instrText xml:space="preserve"> PAGEREF _Toc99526731 \h </w:instrText>
        </w:r>
        <w:r>
          <w:rPr>
            <w:noProof/>
            <w:webHidden/>
          </w:rPr>
        </w:r>
      </w:ins>
      <w:r>
        <w:rPr>
          <w:noProof/>
          <w:webHidden/>
        </w:rPr>
        <w:fldChar w:fldCharType="separate"/>
      </w:r>
      <w:ins w:id="826" w:author="Tom Bergeron" w:date="2022-03-30T09:53:00Z">
        <w:r>
          <w:rPr>
            <w:noProof/>
            <w:webHidden/>
          </w:rPr>
          <w:t>193</w:t>
        </w:r>
        <w:r>
          <w:rPr>
            <w:noProof/>
            <w:webHidden/>
          </w:rPr>
          <w:fldChar w:fldCharType="end"/>
        </w:r>
        <w:r w:rsidRPr="002263E9">
          <w:rPr>
            <w:rStyle w:val="Hyperlink"/>
            <w:noProof/>
          </w:rPr>
          <w:fldChar w:fldCharType="end"/>
        </w:r>
      </w:ins>
    </w:p>
    <w:p w14:paraId="3E3B933A" w14:textId="6BB3A0EC" w:rsidR="00F813E3" w:rsidRDefault="00F813E3">
      <w:pPr>
        <w:pStyle w:val="TOC2"/>
        <w:tabs>
          <w:tab w:val="right" w:leader="dot" w:pos="8900"/>
        </w:tabs>
        <w:rPr>
          <w:ins w:id="827" w:author="Tom Bergeron" w:date="2022-03-30T09:53:00Z"/>
          <w:rFonts w:asciiTheme="minorHAnsi" w:eastAsiaTheme="minorEastAsia" w:hAnsiTheme="minorHAnsi" w:cstheme="minorBidi"/>
          <w:smallCaps w:val="0"/>
          <w:noProof/>
          <w:sz w:val="22"/>
          <w:szCs w:val="22"/>
        </w:rPr>
      </w:pPr>
      <w:ins w:id="828"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"_Toc99526732"</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Alarm Relay</w:t>
        </w:r>
        <w:r>
          <w:rPr>
            <w:noProof/>
            <w:webHidden/>
          </w:rPr>
          <w:tab/>
        </w:r>
        <w:r>
          <w:rPr>
            <w:noProof/>
            <w:webHidden/>
          </w:rPr>
          <w:fldChar w:fldCharType="begin"/>
        </w:r>
        <w:r>
          <w:rPr>
            <w:noProof/>
            <w:webHidden/>
          </w:rPr>
          <w:instrText xml:space="preserve"> PAGEREF _Toc99526732 \h </w:instrText>
        </w:r>
        <w:r>
          <w:rPr>
            <w:noProof/>
            <w:webHidden/>
          </w:rPr>
        </w:r>
      </w:ins>
      <w:r>
        <w:rPr>
          <w:noProof/>
          <w:webHidden/>
        </w:rPr>
        <w:fldChar w:fldCharType="separate"/>
      </w:r>
      <w:ins w:id="829" w:author="Tom Bergeron" w:date="2022-03-30T09:53:00Z">
        <w:r>
          <w:rPr>
            <w:noProof/>
            <w:webHidden/>
          </w:rPr>
          <w:t>193</w:t>
        </w:r>
        <w:r>
          <w:rPr>
            <w:noProof/>
            <w:webHidden/>
          </w:rPr>
          <w:fldChar w:fldCharType="end"/>
        </w:r>
        <w:r w:rsidRPr="002263E9">
          <w:rPr>
            <w:rStyle w:val="Hyperlink"/>
            <w:noProof/>
          </w:rPr>
          <w:fldChar w:fldCharType="end"/>
        </w:r>
      </w:ins>
    </w:p>
    <w:p w14:paraId="0E8BFB47" w14:textId="379C917F" w:rsidR="00F813E3" w:rsidRDefault="00F813E3">
      <w:pPr>
        <w:pStyle w:val="TOC2"/>
        <w:tabs>
          <w:tab w:val="right" w:leader="dot" w:pos="8900"/>
        </w:tabs>
        <w:rPr>
          <w:ins w:id="830" w:author="Tom Bergeron" w:date="2022-03-30T09:53:00Z"/>
          <w:rFonts w:asciiTheme="minorHAnsi" w:eastAsiaTheme="minorEastAsia" w:hAnsiTheme="minorHAnsi" w:cstheme="minorBidi"/>
          <w:smallCaps w:val="0"/>
          <w:noProof/>
          <w:sz w:val="22"/>
          <w:szCs w:val="22"/>
        </w:rPr>
      </w:pPr>
      <w:ins w:id="831"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"_Toc99526733"</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Light Tower</w:t>
        </w:r>
        <w:r>
          <w:rPr>
            <w:noProof/>
            <w:webHidden/>
          </w:rPr>
          <w:tab/>
        </w:r>
        <w:r>
          <w:rPr>
            <w:noProof/>
            <w:webHidden/>
          </w:rPr>
          <w:fldChar w:fldCharType="begin"/>
        </w:r>
        <w:r>
          <w:rPr>
            <w:noProof/>
            <w:webHidden/>
          </w:rPr>
          <w:instrText xml:space="preserve"> PAGEREF _Toc99526733 \h </w:instrText>
        </w:r>
        <w:r>
          <w:rPr>
            <w:noProof/>
            <w:webHidden/>
          </w:rPr>
        </w:r>
      </w:ins>
      <w:r>
        <w:rPr>
          <w:noProof/>
          <w:webHidden/>
        </w:rPr>
        <w:fldChar w:fldCharType="separate"/>
      </w:r>
      <w:ins w:id="832" w:author="Tom Bergeron" w:date="2022-03-30T09:53:00Z">
        <w:r>
          <w:rPr>
            <w:noProof/>
            <w:webHidden/>
          </w:rPr>
          <w:t>193</w:t>
        </w:r>
        <w:r>
          <w:rPr>
            <w:noProof/>
            <w:webHidden/>
          </w:rPr>
          <w:fldChar w:fldCharType="end"/>
        </w:r>
        <w:r w:rsidRPr="002263E9">
          <w:rPr>
            <w:rStyle w:val="Hyperlink"/>
            <w:noProof/>
          </w:rPr>
          <w:fldChar w:fldCharType="end"/>
        </w:r>
      </w:ins>
    </w:p>
    <w:p w14:paraId="2B339927" w14:textId="7196B5FE" w:rsidR="00F813E3" w:rsidRDefault="00F813E3">
      <w:pPr>
        <w:pStyle w:val="TOC3"/>
        <w:tabs>
          <w:tab w:val="right" w:leader="dot" w:pos="8900"/>
        </w:tabs>
        <w:rPr>
          <w:ins w:id="833" w:author="Tom Bergeron" w:date="2022-03-30T09:53:00Z"/>
          <w:rFonts w:asciiTheme="minorHAnsi" w:eastAsiaTheme="minorEastAsia" w:hAnsiTheme="minorHAnsi" w:cstheme="minorBidi"/>
          <w:smallCaps w:val="0"/>
          <w:noProof/>
          <w:sz w:val="22"/>
          <w:szCs w:val="22"/>
        </w:rPr>
      </w:pPr>
      <w:ins w:id="834"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"_Toc99526734"</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Standard Light Tower</w:t>
        </w:r>
        <w:r>
          <w:rPr>
            <w:noProof/>
            <w:webHidden/>
          </w:rPr>
          <w:tab/>
        </w:r>
        <w:r>
          <w:rPr>
            <w:noProof/>
            <w:webHidden/>
          </w:rPr>
          <w:fldChar w:fldCharType="begin"/>
        </w:r>
        <w:r>
          <w:rPr>
            <w:noProof/>
            <w:webHidden/>
          </w:rPr>
          <w:instrText xml:space="preserve"> PAGEREF _Toc99526734 \h </w:instrText>
        </w:r>
        <w:r>
          <w:rPr>
            <w:noProof/>
            <w:webHidden/>
          </w:rPr>
        </w:r>
      </w:ins>
      <w:r>
        <w:rPr>
          <w:noProof/>
          <w:webHidden/>
        </w:rPr>
        <w:fldChar w:fldCharType="separate"/>
      </w:r>
      <w:ins w:id="835" w:author="Tom Bergeron" w:date="2022-03-30T09:53:00Z">
        <w:r>
          <w:rPr>
            <w:noProof/>
            <w:webHidden/>
          </w:rPr>
          <w:t>193</w:t>
        </w:r>
        <w:r>
          <w:rPr>
            <w:noProof/>
            <w:webHidden/>
          </w:rPr>
          <w:fldChar w:fldCharType="end"/>
        </w:r>
        <w:r w:rsidRPr="002263E9">
          <w:rPr>
            <w:rStyle w:val="Hyperlink"/>
            <w:noProof/>
          </w:rPr>
          <w:fldChar w:fldCharType="end"/>
        </w:r>
      </w:ins>
    </w:p>
    <w:p w14:paraId="75873625" w14:textId="4D19E0E6" w:rsidR="00F813E3" w:rsidRDefault="00F813E3">
      <w:pPr>
        <w:pStyle w:val="TOC3"/>
        <w:tabs>
          <w:tab w:val="right" w:leader="dot" w:pos="8900"/>
        </w:tabs>
        <w:rPr>
          <w:ins w:id="836" w:author="Tom Bergeron" w:date="2022-03-30T09:53:00Z"/>
          <w:rFonts w:asciiTheme="minorHAnsi" w:eastAsiaTheme="minorEastAsia" w:hAnsiTheme="minorHAnsi" w:cstheme="minorBidi"/>
          <w:smallCaps w:val="0"/>
          <w:noProof/>
          <w:sz w:val="22"/>
          <w:szCs w:val="22"/>
        </w:rPr>
      </w:pPr>
      <w:ins w:id="837"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"_Toc99526735"</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3 Color USB Light Tower</w:t>
        </w:r>
        <w:r>
          <w:rPr>
            <w:noProof/>
            <w:webHidden/>
          </w:rPr>
          <w:tab/>
        </w:r>
        <w:r>
          <w:rPr>
            <w:noProof/>
            <w:webHidden/>
          </w:rPr>
          <w:fldChar w:fldCharType="begin"/>
        </w:r>
        <w:r>
          <w:rPr>
            <w:noProof/>
            <w:webHidden/>
          </w:rPr>
          <w:instrText xml:space="preserve"> PAGEREF _Toc99526735 \h </w:instrText>
        </w:r>
        <w:r>
          <w:rPr>
            <w:noProof/>
            <w:webHidden/>
          </w:rPr>
        </w:r>
      </w:ins>
      <w:r>
        <w:rPr>
          <w:noProof/>
          <w:webHidden/>
        </w:rPr>
        <w:fldChar w:fldCharType="separate"/>
      </w:r>
      <w:ins w:id="838" w:author="Tom Bergeron" w:date="2022-03-30T09:53:00Z">
        <w:r>
          <w:rPr>
            <w:noProof/>
            <w:webHidden/>
          </w:rPr>
          <w:t>193</w:t>
        </w:r>
        <w:r>
          <w:rPr>
            <w:noProof/>
            <w:webHidden/>
          </w:rPr>
          <w:fldChar w:fldCharType="end"/>
        </w:r>
        <w:r w:rsidRPr="002263E9">
          <w:rPr>
            <w:rStyle w:val="Hyperlink"/>
            <w:noProof/>
          </w:rPr>
          <w:fldChar w:fldCharType="end"/>
        </w:r>
      </w:ins>
    </w:p>
    <w:p w14:paraId="5F35267F" w14:textId="50CC60BF" w:rsidR="00F813E3" w:rsidRDefault="00F813E3">
      <w:pPr>
        <w:pStyle w:val="TOC3"/>
        <w:tabs>
          <w:tab w:val="right" w:leader="dot" w:pos="8900"/>
        </w:tabs>
        <w:rPr>
          <w:ins w:id="839" w:author="Tom Bergeron" w:date="2022-03-30T09:53:00Z"/>
          <w:rFonts w:asciiTheme="minorHAnsi" w:eastAsiaTheme="minorEastAsia" w:hAnsiTheme="minorHAnsi" w:cstheme="minorBidi"/>
          <w:smallCaps w:val="0"/>
          <w:noProof/>
          <w:sz w:val="22"/>
          <w:szCs w:val="22"/>
        </w:rPr>
      </w:pPr>
      <w:ins w:id="840" w:author="Tom Bergeron" w:date="2022-03-30T09:53:00Z">
        <w:r w:rsidRPr="002263E9">
          <w:rPr>
            <w:rStyle w:val="Hyperlink"/>
            <w:noProof/>
          </w:rPr>
          <w:fldChar w:fldCharType="begin"/>
        </w:r>
        <w:r w:rsidRPr="002263E9">
          <w:rPr>
            <w:rStyle w:val="Hyperlink"/>
            <w:noProof/>
          </w:rPr>
          <w:instrText xml:space="preserve"> </w:instrText>
        </w:r>
        <w:r>
          <w:rPr>
            <w:noProof/>
          </w:rPr>
          <w:instrText>HYPERLINK \l "_Toc99526736"</w:instrText>
        </w:r>
        <w:r w:rsidRPr="002263E9">
          <w:rPr>
            <w:rStyle w:val="Hyperlink"/>
            <w:noProof/>
          </w:rPr>
          <w:instrText xml:space="preserve"> </w:instrText>
        </w:r>
        <w:r w:rsidRPr="002263E9">
          <w:rPr>
            <w:rStyle w:val="Hyperlink"/>
            <w:noProof/>
          </w:rPr>
        </w:r>
        <w:r w:rsidRPr="002263E9">
          <w:rPr>
            <w:rStyle w:val="Hyperlink"/>
            <w:noProof/>
          </w:rPr>
          <w:fldChar w:fldCharType="separate"/>
        </w:r>
        <w:r w:rsidRPr="002263E9">
          <w:rPr>
            <w:rStyle w:val="Hyperlink"/>
            <w:noProof/>
          </w:rPr>
          <w:t>LED Light Status – USB Light Tower</w:t>
        </w:r>
        <w:r>
          <w:rPr>
            <w:noProof/>
            <w:webHidden/>
          </w:rPr>
          <w:tab/>
        </w:r>
        <w:r>
          <w:rPr>
            <w:noProof/>
            <w:webHidden/>
          </w:rPr>
          <w:fldChar w:fldCharType="begin"/>
        </w:r>
        <w:r>
          <w:rPr>
            <w:noProof/>
            <w:webHidden/>
          </w:rPr>
          <w:instrText xml:space="preserve"> PAGEREF _Toc99526736 \h </w:instrText>
        </w:r>
        <w:r>
          <w:rPr>
            <w:noProof/>
            <w:webHidden/>
          </w:rPr>
        </w:r>
      </w:ins>
      <w:r>
        <w:rPr>
          <w:noProof/>
          <w:webHidden/>
        </w:rPr>
        <w:fldChar w:fldCharType="separate"/>
      </w:r>
      <w:ins w:id="841" w:author="Tom Bergeron" w:date="2022-03-30T09:53:00Z">
        <w:r>
          <w:rPr>
            <w:noProof/>
            <w:webHidden/>
          </w:rPr>
          <w:t>193</w:t>
        </w:r>
        <w:r>
          <w:rPr>
            <w:noProof/>
            <w:webHidden/>
          </w:rPr>
          <w:fldChar w:fldCharType="end"/>
        </w:r>
        <w:r w:rsidRPr="002263E9">
          <w:rPr>
            <w:rStyle w:val="Hyperlink"/>
            <w:noProof/>
          </w:rPr>
          <w:fldChar w:fldCharType="end"/>
        </w:r>
      </w:ins>
    </w:p>
    <w:p w14:paraId="72A59990" w14:textId="3F33AC6F" w:rsidR="00582EFB" w:rsidRPr="00582EFB" w:rsidDel="00F813E3" w:rsidRDefault="00582EFB" w:rsidP="000B6B97">
      <w:pPr>
        <w:keepNext/>
        <w:tabs>
          <w:tab w:val="right" w:leader="dot" w:pos="8900"/>
        </w:tabs>
        <w:spacing w:before="120"/>
        <w:rPr>
          <w:del w:id="842" w:author="Tom Bergeron" w:date="2022-03-30T09:53:00Z"/>
          <w:rFonts w:asciiTheme="minorHAnsi" w:eastAsiaTheme="minorEastAsia" w:hAnsiTheme="minorHAnsi" w:cstheme="minorBidi"/>
          <w:noProof/>
          <w:sz w:val="22"/>
          <w:szCs w:val="22"/>
        </w:rPr>
      </w:pPr>
    </w:p>
    <w:p w14:paraId="56011A27" w14:textId="7393FF13" w:rsidR="00582EFB" w:rsidDel="00F813E3" w:rsidRDefault="00582EFB">
      <w:pPr>
        <w:pStyle w:val="TOC1"/>
        <w:tabs>
          <w:tab w:val="right" w:leader="dot" w:pos="8900"/>
        </w:tabs>
        <w:rPr>
          <w:del w:id="843" w:author="Tom Bergeron" w:date="2022-03-30T09:53:00Z"/>
          <w:rFonts w:asciiTheme="minorHAnsi" w:eastAsiaTheme="minorEastAsia" w:hAnsiTheme="minorHAnsi" w:cstheme="minorBidi"/>
          <w:b w:val="0"/>
          <w:caps w:val="0"/>
          <w:noProof/>
          <w:sz w:val="22"/>
          <w:szCs w:val="22"/>
        </w:rPr>
      </w:pPr>
      <w:del w:id="844" w:author="Tom Bergeron" w:date="2022-03-30T09:53:00Z">
        <w:r w:rsidRPr="00F813E3" w:rsidDel="00F813E3">
          <w:rPr>
            <w:noProof/>
            <w:rPrChange w:id="845" w:author="Tom Bergeron" w:date="2022-03-30T09:53:00Z">
              <w:rPr>
                <w:rStyle w:val="Hyperlink"/>
                <w:noProof/>
              </w:rPr>
            </w:rPrChange>
          </w:rPr>
          <w:delText>Software Options</w:delText>
        </w:r>
        <w:r w:rsidDel="00F813E3">
          <w:rPr>
            <w:noProof/>
            <w:webHidden/>
          </w:rPr>
          <w:tab/>
        </w:r>
        <w:r w:rsidR="00DF7684" w:rsidDel="00F813E3">
          <w:rPr>
            <w:noProof/>
            <w:webHidden/>
          </w:rPr>
          <w:delText>100</w:delText>
        </w:r>
      </w:del>
    </w:p>
    <w:p w14:paraId="0355394A" w14:textId="409B4870" w:rsidR="00582EFB" w:rsidDel="00F813E3" w:rsidRDefault="00582EFB">
      <w:pPr>
        <w:pStyle w:val="TOC2"/>
        <w:tabs>
          <w:tab w:val="right" w:leader="dot" w:pos="8900"/>
        </w:tabs>
        <w:rPr>
          <w:del w:id="846" w:author="Tom Bergeron" w:date="2022-03-30T09:53:00Z"/>
          <w:rFonts w:asciiTheme="minorHAnsi" w:eastAsiaTheme="minorEastAsia" w:hAnsiTheme="minorHAnsi" w:cstheme="minorBidi"/>
          <w:smallCaps w:val="0"/>
          <w:noProof/>
          <w:sz w:val="22"/>
          <w:szCs w:val="22"/>
        </w:rPr>
      </w:pPr>
      <w:del w:id="847" w:author="Tom Bergeron" w:date="2022-03-30T09:53:00Z">
        <w:r w:rsidRPr="00F813E3" w:rsidDel="00F813E3">
          <w:rPr>
            <w:noProof/>
            <w:rPrChange w:id="848" w:author="Tom Bergeron" w:date="2022-03-30T09:53:00Z">
              <w:rPr>
                <w:rStyle w:val="Hyperlink"/>
                <w:noProof/>
              </w:rPr>
            </w:rPrChange>
          </w:rPr>
          <w:delText>Navigator</w:delText>
        </w:r>
        <w:r w:rsidDel="00F813E3">
          <w:rPr>
            <w:noProof/>
            <w:webHidden/>
          </w:rPr>
          <w:tab/>
        </w:r>
        <w:r w:rsidR="00DF7684" w:rsidDel="00F813E3">
          <w:rPr>
            <w:noProof/>
            <w:webHidden/>
          </w:rPr>
          <w:delText>100</w:delText>
        </w:r>
      </w:del>
    </w:p>
    <w:p w14:paraId="77838DAB" w14:textId="3451E2DD" w:rsidR="00582EFB" w:rsidDel="00F813E3" w:rsidRDefault="00582EFB">
      <w:pPr>
        <w:pStyle w:val="TOC2"/>
        <w:tabs>
          <w:tab w:val="right" w:leader="dot" w:pos="8900"/>
        </w:tabs>
        <w:rPr>
          <w:del w:id="849" w:author="Tom Bergeron" w:date="2022-03-30T09:53:00Z"/>
          <w:rFonts w:asciiTheme="minorHAnsi" w:eastAsiaTheme="minorEastAsia" w:hAnsiTheme="minorHAnsi" w:cstheme="minorBidi"/>
          <w:smallCaps w:val="0"/>
          <w:noProof/>
          <w:sz w:val="22"/>
          <w:szCs w:val="22"/>
        </w:rPr>
      </w:pPr>
      <w:del w:id="850" w:author="Tom Bergeron" w:date="2022-03-30T09:53:00Z">
        <w:r w:rsidRPr="00F813E3" w:rsidDel="00F813E3">
          <w:rPr>
            <w:noProof/>
            <w:rPrChange w:id="851" w:author="Tom Bergeron" w:date="2022-03-30T09:53:00Z">
              <w:rPr>
                <w:rStyle w:val="Hyperlink"/>
                <w:noProof/>
              </w:rPr>
            </w:rPrChange>
          </w:rPr>
          <w:delText>Auto-Focus</w:delText>
        </w:r>
        <w:r w:rsidDel="00F813E3">
          <w:rPr>
            <w:noProof/>
            <w:webHidden/>
          </w:rPr>
          <w:tab/>
        </w:r>
        <w:r w:rsidR="00DF7684" w:rsidDel="00F813E3">
          <w:rPr>
            <w:noProof/>
            <w:webHidden/>
          </w:rPr>
          <w:delText>100</w:delText>
        </w:r>
      </w:del>
    </w:p>
    <w:p w14:paraId="0CDEC566" w14:textId="5AB234AC" w:rsidR="00582EFB" w:rsidDel="00F813E3" w:rsidRDefault="00582EFB">
      <w:pPr>
        <w:pStyle w:val="TOC2"/>
        <w:tabs>
          <w:tab w:val="right" w:leader="dot" w:pos="8900"/>
        </w:tabs>
        <w:rPr>
          <w:del w:id="852" w:author="Tom Bergeron" w:date="2022-03-30T09:53:00Z"/>
          <w:rFonts w:asciiTheme="minorHAnsi" w:eastAsiaTheme="minorEastAsia" w:hAnsiTheme="minorHAnsi" w:cstheme="minorBidi"/>
          <w:smallCaps w:val="0"/>
          <w:noProof/>
          <w:sz w:val="22"/>
          <w:szCs w:val="22"/>
        </w:rPr>
      </w:pPr>
      <w:del w:id="853" w:author="Tom Bergeron" w:date="2022-03-30T09:53:00Z">
        <w:r w:rsidRPr="00F813E3" w:rsidDel="00F813E3">
          <w:rPr>
            <w:noProof/>
            <w:rPrChange w:id="854" w:author="Tom Bergeron" w:date="2022-03-30T09:53:00Z">
              <w:rPr>
                <w:rStyle w:val="Hyperlink"/>
                <w:noProof/>
              </w:rPr>
            </w:rPrChange>
          </w:rPr>
          <w:delText>Navigator/Auto</w:delText>
        </w:r>
        <w:r w:rsidRPr="00F813E3" w:rsidDel="00F813E3">
          <w:rPr>
            <w:noProof/>
            <w:rPrChange w:id="855" w:author="Tom Bergeron" w:date="2022-03-30T09:53:00Z">
              <w:rPr>
                <w:rStyle w:val="Hyperlink"/>
                <w:noProof/>
              </w:rPr>
            </w:rPrChange>
          </w:rPr>
          <w:noBreakHyphen/>
          <w:delText>Focus Power</w:delText>
        </w:r>
        <w:r w:rsidDel="00F813E3">
          <w:rPr>
            <w:noProof/>
            <w:webHidden/>
          </w:rPr>
          <w:tab/>
        </w:r>
        <w:r w:rsidR="00DF7684" w:rsidDel="00F813E3">
          <w:rPr>
            <w:noProof/>
            <w:webHidden/>
          </w:rPr>
          <w:delText>100</w:delText>
        </w:r>
      </w:del>
    </w:p>
    <w:p w14:paraId="5947903A" w14:textId="2500F192" w:rsidR="00582EFB" w:rsidDel="00F813E3" w:rsidRDefault="00582EFB">
      <w:pPr>
        <w:pStyle w:val="TOC2"/>
        <w:tabs>
          <w:tab w:val="right" w:leader="dot" w:pos="8900"/>
        </w:tabs>
        <w:rPr>
          <w:del w:id="856" w:author="Tom Bergeron" w:date="2022-03-30T09:53:00Z"/>
          <w:rFonts w:asciiTheme="minorHAnsi" w:eastAsiaTheme="minorEastAsia" w:hAnsiTheme="minorHAnsi" w:cstheme="minorBidi"/>
          <w:smallCaps w:val="0"/>
          <w:noProof/>
          <w:sz w:val="22"/>
          <w:szCs w:val="22"/>
        </w:rPr>
      </w:pPr>
      <w:del w:id="857" w:author="Tom Bergeron" w:date="2022-03-30T09:53:00Z">
        <w:r w:rsidRPr="00F813E3" w:rsidDel="00F813E3">
          <w:rPr>
            <w:noProof/>
            <w:rPrChange w:id="858" w:author="Tom Bergeron" w:date="2022-03-30T09:53:00Z">
              <w:rPr>
                <w:rStyle w:val="Hyperlink"/>
                <w:noProof/>
              </w:rPr>
            </w:rPrChange>
          </w:rPr>
          <w:delText>Sweet Spot</w:delText>
        </w:r>
        <w:r w:rsidDel="00F813E3">
          <w:rPr>
            <w:noProof/>
            <w:webHidden/>
          </w:rPr>
          <w:tab/>
        </w:r>
        <w:r w:rsidR="00DF7684" w:rsidDel="00F813E3">
          <w:rPr>
            <w:noProof/>
            <w:webHidden/>
          </w:rPr>
          <w:delText>100</w:delText>
        </w:r>
      </w:del>
    </w:p>
    <w:p w14:paraId="2974E76D" w14:textId="7704C41D" w:rsidR="00582EFB" w:rsidDel="00F813E3" w:rsidRDefault="00582EFB">
      <w:pPr>
        <w:pStyle w:val="TOC2"/>
        <w:tabs>
          <w:tab w:val="right" w:leader="dot" w:pos="8900"/>
        </w:tabs>
        <w:rPr>
          <w:del w:id="859" w:author="Tom Bergeron" w:date="2022-03-30T09:53:00Z"/>
          <w:rFonts w:asciiTheme="minorHAnsi" w:eastAsiaTheme="minorEastAsia" w:hAnsiTheme="minorHAnsi" w:cstheme="minorBidi"/>
          <w:smallCaps w:val="0"/>
          <w:noProof/>
          <w:sz w:val="22"/>
          <w:szCs w:val="22"/>
        </w:rPr>
      </w:pPr>
      <w:del w:id="860" w:author="Tom Bergeron" w:date="2022-03-30T09:53:00Z">
        <w:r w:rsidRPr="00F813E3" w:rsidDel="00F813E3">
          <w:rPr>
            <w:noProof/>
            <w:rPrChange w:id="861" w:author="Tom Bergeron" w:date="2022-03-30T09:53:00Z">
              <w:rPr>
                <w:rStyle w:val="Hyperlink"/>
                <w:noProof/>
              </w:rPr>
            </w:rPrChange>
          </w:rPr>
          <w:delText>Index Screen And Production Reports</w:delText>
        </w:r>
        <w:r w:rsidDel="00F813E3">
          <w:rPr>
            <w:noProof/>
            <w:webHidden/>
          </w:rPr>
          <w:tab/>
        </w:r>
        <w:r w:rsidR="00DF7684" w:rsidDel="00F813E3">
          <w:rPr>
            <w:noProof/>
            <w:webHidden/>
          </w:rPr>
          <w:delText>100</w:delText>
        </w:r>
      </w:del>
    </w:p>
    <w:p w14:paraId="04DEF8B9" w14:textId="05771FB3" w:rsidR="00582EFB" w:rsidDel="00F813E3" w:rsidRDefault="00582EFB">
      <w:pPr>
        <w:pStyle w:val="TOC2"/>
        <w:tabs>
          <w:tab w:val="right" w:leader="dot" w:pos="8900"/>
        </w:tabs>
        <w:rPr>
          <w:del w:id="862" w:author="Tom Bergeron" w:date="2022-03-30T09:53:00Z"/>
          <w:rFonts w:asciiTheme="minorHAnsi" w:eastAsiaTheme="minorEastAsia" w:hAnsiTheme="minorHAnsi" w:cstheme="minorBidi"/>
          <w:smallCaps w:val="0"/>
          <w:noProof/>
          <w:sz w:val="22"/>
          <w:szCs w:val="22"/>
        </w:rPr>
      </w:pPr>
      <w:del w:id="863" w:author="Tom Bergeron" w:date="2022-03-30T09:53:00Z">
        <w:r w:rsidRPr="00F813E3" w:rsidDel="00F813E3">
          <w:rPr>
            <w:noProof/>
            <w:rPrChange w:id="864" w:author="Tom Bergeron" w:date="2022-03-30T09:53:00Z">
              <w:rPr>
                <w:rStyle w:val="Hyperlink"/>
                <w:noProof/>
              </w:rPr>
            </w:rPrChange>
          </w:rPr>
          <w:delText>Statistical Process Control Charts</w:delText>
        </w:r>
        <w:r w:rsidDel="00F813E3">
          <w:rPr>
            <w:noProof/>
            <w:webHidden/>
          </w:rPr>
          <w:tab/>
        </w:r>
        <w:r w:rsidR="00DF7684" w:rsidDel="00F813E3">
          <w:rPr>
            <w:noProof/>
            <w:webHidden/>
          </w:rPr>
          <w:delText>100</w:delText>
        </w:r>
      </w:del>
    </w:p>
    <w:p w14:paraId="78F8868E" w14:textId="7EC87894" w:rsidR="00582EFB" w:rsidDel="00F813E3" w:rsidRDefault="00582EFB">
      <w:pPr>
        <w:pStyle w:val="TOC2"/>
        <w:tabs>
          <w:tab w:val="right" w:leader="dot" w:pos="8900"/>
        </w:tabs>
        <w:rPr>
          <w:del w:id="865" w:author="Tom Bergeron" w:date="2022-03-30T09:53:00Z"/>
          <w:rFonts w:asciiTheme="minorHAnsi" w:eastAsiaTheme="minorEastAsia" w:hAnsiTheme="minorHAnsi" w:cstheme="minorBidi"/>
          <w:smallCaps w:val="0"/>
          <w:noProof/>
          <w:sz w:val="22"/>
          <w:szCs w:val="22"/>
        </w:rPr>
      </w:pPr>
      <w:del w:id="866" w:author="Tom Bergeron" w:date="2022-03-30T09:53:00Z">
        <w:r w:rsidRPr="00F813E3" w:rsidDel="00F813E3">
          <w:rPr>
            <w:noProof/>
            <w:rPrChange w:id="867" w:author="Tom Bergeron" w:date="2022-03-30T09:53:00Z">
              <w:rPr>
                <w:rStyle w:val="Hyperlink"/>
                <w:noProof/>
              </w:rPr>
            </w:rPrChange>
          </w:rPr>
          <w:delText>Troubleshooting Screen</w:delText>
        </w:r>
        <w:r w:rsidDel="00F813E3">
          <w:rPr>
            <w:noProof/>
            <w:webHidden/>
          </w:rPr>
          <w:tab/>
        </w:r>
        <w:r w:rsidR="00DF7684" w:rsidDel="00F813E3">
          <w:rPr>
            <w:noProof/>
            <w:webHidden/>
          </w:rPr>
          <w:delText>101</w:delText>
        </w:r>
      </w:del>
    </w:p>
    <w:p w14:paraId="714EDC03" w14:textId="2936C89A" w:rsidR="00582EFB" w:rsidDel="00F813E3" w:rsidRDefault="00582EFB">
      <w:pPr>
        <w:pStyle w:val="TOC2"/>
        <w:tabs>
          <w:tab w:val="right" w:leader="dot" w:pos="8900"/>
        </w:tabs>
        <w:rPr>
          <w:del w:id="868" w:author="Tom Bergeron" w:date="2022-03-30T09:53:00Z"/>
          <w:rFonts w:asciiTheme="minorHAnsi" w:eastAsiaTheme="minorEastAsia" w:hAnsiTheme="minorHAnsi" w:cstheme="minorBidi"/>
          <w:smallCaps w:val="0"/>
          <w:noProof/>
          <w:sz w:val="22"/>
          <w:szCs w:val="22"/>
        </w:rPr>
      </w:pPr>
      <w:del w:id="869" w:author="Tom Bergeron" w:date="2022-03-30T09:53:00Z">
        <w:r w:rsidRPr="00F813E3" w:rsidDel="00F813E3">
          <w:rPr>
            <w:noProof/>
            <w:rPrChange w:id="870" w:author="Tom Bergeron" w:date="2022-03-30T09:53:00Z">
              <w:rPr>
                <w:rStyle w:val="Hyperlink"/>
                <w:noProof/>
              </w:rPr>
            </w:rPrChange>
          </w:rPr>
          <w:delText>O2 Live</w:delText>
        </w:r>
        <w:r w:rsidDel="00F813E3">
          <w:rPr>
            <w:noProof/>
            <w:webHidden/>
          </w:rPr>
          <w:tab/>
        </w:r>
        <w:r w:rsidR="00DF7684" w:rsidDel="00F813E3">
          <w:rPr>
            <w:noProof/>
            <w:webHidden/>
          </w:rPr>
          <w:delText>101</w:delText>
        </w:r>
      </w:del>
    </w:p>
    <w:p w14:paraId="795B449D" w14:textId="1A9A5850" w:rsidR="00582EFB" w:rsidDel="00F813E3" w:rsidRDefault="00582EFB">
      <w:pPr>
        <w:pStyle w:val="TOC2"/>
        <w:tabs>
          <w:tab w:val="right" w:leader="dot" w:pos="8900"/>
        </w:tabs>
        <w:rPr>
          <w:del w:id="871" w:author="Tom Bergeron" w:date="2022-03-30T09:53:00Z"/>
          <w:rFonts w:asciiTheme="minorHAnsi" w:eastAsiaTheme="minorEastAsia" w:hAnsiTheme="minorHAnsi" w:cstheme="minorBidi"/>
          <w:smallCaps w:val="0"/>
          <w:noProof/>
          <w:sz w:val="22"/>
          <w:szCs w:val="22"/>
        </w:rPr>
      </w:pPr>
      <w:del w:id="872" w:author="Tom Bergeron" w:date="2022-03-30T09:53:00Z">
        <w:r w:rsidRPr="00F813E3" w:rsidDel="00F813E3">
          <w:rPr>
            <w:noProof/>
            <w:rPrChange w:id="873" w:author="Tom Bergeron" w:date="2022-03-30T09:53:00Z">
              <w:rPr>
                <w:rStyle w:val="Hyperlink"/>
                <w:noProof/>
              </w:rPr>
            </w:rPrChange>
          </w:rPr>
          <w:delText>VP Idle Mode</w:delText>
        </w:r>
        <w:r w:rsidDel="00F813E3">
          <w:rPr>
            <w:noProof/>
            <w:webHidden/>
          </w:rPr>
          <w:tab/>
        </w:r>
        <w:r w:rsidR="00DF7684" w:rsidDel="00F813E3">
          <w:rPr>
            <w:noProof/>
            <w:webHidden/>
          </w:rPr>
          <w:delText>101</w:delText>
        </w:r>
      </w:del>
    </w:p>
    <w:p w14:paraId="3D644009" w14:textId="4E6D4248" w:rsidR="00582EFB" w:rsidDel="00F813E3" w:rsidRDefault="00582EFB">
      <w:pPr>
        <w:pStyle w:val="TOC2"/>
        <w:tabs>
          <w:tab w:val="right" w:leader="dot" w:pos="8900"/>
        </w:tabs>
        <w:rPr>
          <w:del w:id="874" w:author="Tom Bergeron" w:date="2022-03-30T09:53:00Z"/>
          <w:rFonts w:asciiTheme="minorHAnsi" w:eastAsiaTheme="minorEastAsia" w:hAnsiTheme="minorHAnsi" w:cstheme="minorBidi"/>
          <w:smallCaps w:val="0"/>
          <w:noProof/>
          <w:sz w:val="22"/>
          <w:szCs w:val="22"/>
        </w:rPr>
      </w:pPr>
      <w:del w:id="875" w:author="Tom Bergeron" w:date="2022-03-30T09:53:00Z">
        <w:r w:rsidRPr="00F813E3" w:rsidDel="00F813E3">
          <w:rPr>
            <w:noProof/>
            <w:rPrChange w:id="876" w:author="Tom Bergeron" w:date="2022-03-30T09:53:00Z">
              <w:rPr>
                <w:rStyle w:val="Hyperlink"/>
                <w:noProof/>
              </w:rPr>
            </w:rPrChange>
          </w:rPr>
          <w:delText>Barcode</w:delText>
        </w:r>
        <w:r w:rsidDel="00F813E3">
          <w:rPr>
            <w:noProof/>
            <w:webHidden/>
          </w:rPr>
          <w:tab/>
        </w:r>
        <w:r w:rsidR="00DF7684" w:rsidDel="00F813E3">
          <w:rPr>
            <w:noProof/>
            <w:webHidden/>
          </w:rPr>
          <w:delText>101</w:delText>
        </w:r>
      </w:del>
    </w:p>
    <w:p w14:paraId="49F95CA1" w14:textId="75C7FACF" w:rsidR="00582EFB" w:rsidDel="00F813E3" w:rsidRDefault="00582EFB">
      <w:pPr>
        <w:pStyle w:val="TOC2"/>
        <w:tabs>
          <w:tab w:val="right" w:leader="dot" w:pos="8900"/>
        </w:tabs>
        <w:rPr>
          <w:del w:id="877" w:author="Tom Bergeron" w:date="2022-03-30T09:53:00Z"/>
          <w:rFonts w:asciiTheme="minorHAnsi" w:eastAsiaTheme="minorEastAsia" w:hAnsiTheme="minorHAnsi" w:cstheme="minorBidi"/>
          <w:smallCaps w:val="0"/>
          <w:noProof/>
          <w:sz w:val="22"/>
          <w:szCs w:val="22"/>
        </w:rPr>
      </w:pPr>
      <w:del w:id="878" w:author="Tom Bergeron" w:date="2022-03-30T09:53:00Z">
        <w:r w:rsidRPr="00F813E3" w:rsidDel="00F813E3">
          <w:rPr>
            <w:noProof/>
            <w:rPrChange w:id="879" w:author="Tom Bergeron" w:date="2022-03-30T09:53:00Z">
              <w:rPr>
                <w:rStyle w:val="Hyperlink"/>
                <w:noProof/>
              </w:rPr>
            </w:rPrChange>
          </w:rPr>
          <w:delText>Lot ID</w:delText>
        </w:r>
        <w:r w:rsidDel="00F813E3">
          <w:rPr>
            <w:noProof/>
            <w:webHidden/>
          </w:rPr>
          <w:tab/>
        </w:r>
        <w:r w:rsidR="00DF7684" w:rsidDel="00F813E3">
          <w:rPr>
            <w:noProof/>
            <w:webHidden/>
          </w:rPr>
          <w:delText>101</w:delText>
        </w:r>
      </w:del>
    </w:p>
    <w:p w14:paraId="7E6371A3" w14:textId="2A24CB0B" w:rsidR="00582EFB" w:rsidDel="00F813E3" w:rsidRDefault="00582EFB">
      <w:pPr>
        <w:pStyle w:val="TOC2"/>
        <w:tabs>
          <w:tab w:val="right" w:leader="dot" w:pos="8900"/>
        </w:tabs>
        <w:rPr>
          <w:del w:id="880" w:author="Tom Bergeron" w:date="2022-03-30T09:53:00Z"/>
          <w:rFonts w:asciiTheme="minorHAnsi" w:eastAsiaTheme="minorEastAsia" w:hAnsiTheme="minorHAnsi" w:cstheme="minorBidi"/>
          <w:smallCaps w:val="0"/>
          <w:noProof/>
          <w:sz w:val="22"/>
          <w:szCs w:val="22"/>
        </w:rPr>
      </w:pPr>
      <w:del w:id="881" w:author="Tom Bergeron" w:date="2022-03-30T09:53:00Z">
        <w:r w:rsidRPr="00F813E3" w:rsidDel="00F813E3">
          <w:rPr>
            <w:noProof/>
            <w:rPrChange w:id="882" w:author="Tom Bergeron" w:date="2022-03-30T09:53:00Z">
              <w:rPr>
                <w:rStyle w:val="Hyperlink"/>
                <w:noProof/>
              </w:rPr>
            </w:rPrChange>
          </w:rPr>
          <w:delText>Remote Process Monitoring</w:delText>
        </w:r>
        <w:r w:rsidDel="00F813E3">
          <w:rPr>
            <w:noProof/>
            <w:webHidden/>
          </w:rPr>
          <w:tab/>
        </w:r>
        <w:r w:rsidR="00DF7684" w:rsidDel="00F813E3">
          <w:rPr>
            <w:noProof/>
            <w:webHidden/>
          </w:rPr>
          <w:delText>101</w:delText>
        </w:r>
      </w:del>
    </w:p>
    <w:p w14:paraId="480B82A9" w14:textId="2F61FB17" w:rsidR="00582EFB" w:rsidDel="00F813E3" w:rsidRDefault="00582EFB">
      <w:pPr>
        <w:pStyle w:val="TOC2"/>
        <w:tabs>
          <w:tab w:val="right" w:leader="dot" w:pos="8900"/>
        </w:tabs>
        <w:rPr>
          <w:del w:id="883" w:author="Tom Bergeron" w:date="2022-03-30T09:53:00Z"/>
          <w:rFonts w:asciiTheme="minorHAnsi" w:eastAsiaTheme="minorEastAsia" w:hAnsiTheme="minorHAnsi" w:cstheme="minorBidi"/>
          <w:smallCaps w:val="0"/>
          <w:noProof/>
          <w:sz w:val="22"/>
          <w:szCs w:val="22"/>
        </w:rPr>
      </w:pPr>
      <w:del w:id="884" w:author="Tom Bergeron" w:date="2022-03-30T09:53:00Z">
        <w:r w:rsidRPr="00F813E3" w:rsidDel="00F813E3">
          <w:rPr>
            <w:noProof/>
            <w:rPrChange w:id="885" w:author="Tom Bergeron" w:date="2022-03-30T09:53:00Z">
              <w:rPr>
                <w:rStyle w:val="Hyperlink"/>
                <w:noProof/>
              </w:rPr>
            </w:rPrChange>
          </w:rPr>
          <w:delText>Live Data Output</w:delText>
        </w:r>
        <w:r w:rsidDel="00F813E3">
          <w:rPr>
            <w:noProof/>
            <w:webHidden/>
          </w:rPr>
          <w:tab/>
        </w:r>
        <w:r w:rsidR="00DF7684" w:rsidDel="00F813E3">
          <w:rPr>
            <w:noProof/>
            <w:webHidden/>
          </w:rPr>
          <w:delText>101</w:delText>
        </w:r>
      </w:del>
    </w:p>
    <w:p w14:paraId="7CA05E63" w14:textId="3E760D4A" w:rsidR="00582EFB" w:rsidDel="00F813E3" w:rsidRDefault="00582EFB">
      <w:pPr>
        <w:pStyle w:val="TOC2"/>
        <w:tabs>
          <w:tab w:val="right" w:leader="dot" w:pos="8900"/>
        </w:tabs>
        <w:rPr>
          <w:del w:id="886" w:author="Tom Bergeron" w:date="2022-03-30T09:53:00Z"/>
          <w:rFonts w:asciiTheme="minorHAnsi" w:eastAsiaTheme="minorEastAsia" w:hAnsiTheme="minorHAnsi" w:cstheme="minorBidi"/>
          <w:smallCaps w:val="0"/>
          <w:noProof/>
          <w:sz w:val="22"/>
          <w:szCs w:val="22"/>
        </w:rPr>
      </w:pPr>
      <w:del w:id="887" w:author="Tom Bergeron" w:date="2022-03-30T09:53:00Z">
        <w:r w:rsidRPr="00F813E3" w:rsidDel="00F813E3">
          <w:rPr>
            <w:noProof/>
            <w:rPrChange w:id="888" w:author="Tom Bergeron" w:date="2022-03-30T09:53:00Z">
              <w:rPr>
                <w:rStyle w:val="Hyperlink"/>
                <w:noProof/>
              </w:rPr>
            </w:rPrChange>
          </w:rPr>
          <w:delText>Centralized Process Window Control</w:delText>
        </w:r>
        <w:r w:rsidDel="00F813E3">
          <w:rPr>
            <w:noProof/>
            <w:webHidden/>
          </w:rPr>
          <w:tab/>
        </w:r>
        <w:r w:rsidR="00DF7684" w:rsidDel="00F813E3">
          <w:rPr>
            <w:noProof/>
            <w:webHidden/>
          </w:rPr>
          <w:delText>101</w:delText>
        </w:r>
      </w:del>
    </w:p>
    <w:p w14:paraId="2F5209BB" w14:textId="64501F75" w:rsidR="00582EFB" w:rsidDel="00F813E3" w:rsidRDefault="00582EFB">
      <w:pPr>
        <w:pStyle w:val="TOC1"/>
        <w:tabs>
          <w:tab w:val="right" w:leader="dot" w:pos="8900"/>
        </w:tabs>
        <w:rPr>
          <w:del w:id="889" w:author="Tom Bergeron" w:date="2022-03-30T09:53:00Z"/>
          <w:rFonts w:asciiTheme="minorHAnsi" w:eastAsiaTheme="minorEastAsia" w:hAnsiTheme="minorHAnsi" w:cstheme="minorBidi"/>
          <w:b w:val="0"/>
          <w:caps w:val="0"/>
          <w:noProof/>
          <w:sz w:val="22"/>
          <w:szCs w:val="22"/>
        </w:rPr>
      </w:pPr>
      <w:del w:id="890" w:author="Tom Bergeron" w:date="2022-03-30T09:53:00Z">
        <w:r w:rsidRPr="00F813E3" w:rsidDel="00F813E3">
          <w:rPr>
            <w:noProof/>
            <w:rPrChange w:id="891" w:author="Tom Bergeron" w:date="2022-03-30T09:53:00Z">
              <w:rPr>
                <w:rStyle w:val="Hyperlink"/>
                <w:noProof/>
              </w:rPr>
            </w:rPrChange>
          </w:rPr>
          <w:delText>Use Navigator to Optimize Profiles</w:delText>
        </w:r>
        <w:r w:rsidDel="00F813E3">
          <w:rPr>
            <w:noProof/>
            <w:webHidden/>
          </w:rPr>
          <w:tab/>
        </w:r>
        <w:r w:rsidR="00DF7684" w:rsidDel="00F813E3">
          <w:rPr>
            <w:noProof/>
            <w:webHidden/>
          </w:rPr>
          <w:delText>102</w:delText>
        </w:r>
      </w:del>
    </w:p>
    <w:p w14:paraId="794C17E2" w14:textId="22F5C405" w:rsidR="00582EFB" w:rsidDel="00F813E3" w:rsidRDefault="00582EFB">
      <w:pPr>
        <w:pStyle w:val="TOC3"/>
        <w:tabs>
          <w:tab w:val="right" w:leader="dot" w:pos="8900"/>
        </w:tabs>
        <w:rPr>
          <w:del w:id="892" w:author="Tom Bergeron" w:date="2022-03-30T09:53:00Z"/>
          <w:rFonts w:asciiTheme="minorHAnsi" w:eastAsiaTheme="minorEastAsia" w:hAnsiTheme="minorHAnsi" w:cstheme="minorBidi"/>
          <w:smallCaps w:val="0"/>
          <w:noProof/>
          <w:sz w:val="22"/>
          <w:szCs w:val="22"/>
        </w:rPr>
      </w:pPr>
      <w:del w:id="893" w:author="Tom Bergeron" w:date="2022-03-30T09:53:00Z">
        <w:r w:rsidRPr="00F813E3" w:rsidDel="00F813E3">
          <w:rPr>
            <w:noProof/>
            <w:rPrChange w:id="894" w:author="Tom Bergeron" w:date="2022-03-30T09:53:00Z">
              <w:rPr>
                <w:rStyle w:val="Hyperlink"/>
                <w:noProof/>
              </w:rPr>
            </w:rPrChange>
          </w:rPr>
          <w:delText>Search Mode For Optimization</w:delText>
        </w:r>
        <w:r w:rsidDel="00F813E3">
          <w:rPr>
            <w:noProof/>
            <w:webHidden/>
          </w:rPr>
          <w:tab/>
        </w:r>
        <w:r w:rsidR="00DF7684" w:rsidDel="00F813E3">
          <w:rPr>
            <w:noProof/>
            <w:webHidden/>
          </w:rPr>
          <w:delText>102</w:delText>
        </w:r>
      </w:del>
    </w:p>
    <w:p w14:paraId="773D27D8" w14:textId="5D31132F" w:rsidR="00582EFB" w:rsidDel="00F813E3" w:rsidRDefault="00582EFB">
      <w:pPr>
        <w:pStyle w:val="TOC3"/>
        <w:tabs>
          <w:tab w:val="right" w:leader="dot" w:pos="8900"/>
        </w:tabs>
        <w:rPr>
          <w:del w:id="895" w:author="Tom Bergeron" w:date="2022-03-30T09:53:00Z"/>
          <w:rFonts w:asciiTheme="minorHAnsi" w:eastAsiaTheme="minorEastAsia" w:hAnsiTheme="minorHAnsi" w:cstheme="minorBidi"/>
          <w:smallCaps w:val="0"/>
          <w:noProof/>
          <w:sz w:val="22"/>
          <w:szCs w:val="22"/>
        </w:rPr>
      </w:pPr>
      <w:del w:id="896" w:author="Tom Bergeron" w:date="2022-03-30T09:53:00Z">
        <w:r w:rsidRPr="00F813E3" w:rsidDel="00F813E3">
          <w:rPr>
            <w:noProof/>
            <w:rPrChange w:id="897" w:author="Tom Bergeron" w:date="2022-03-30T09:53:00Z">
              <w:rPr>
                <w:rStyle w:val="Hyperlink"/>
                <w:noProof/>
              </w:rPr>
            </w:rPrChange>
          </w:rPr>
          <w:delText>Conveyor Speed Constraints</w:delText>
        </w:r>
        <w:r w:rsidDel="00F813E3">
          <w:rPr>
            <w:noProof/>
            <w:webHidden/>
          </w:rPr>
          <w:tab/>
        </w:r>
        <w:r w:rsidR="00DF7684" w:rsidDel="00F813E3">
          <w:rPr>
            <w:noProof/>
            <w:webHidden/>
          </w:rPr>
          <w:delText>102</w:delText>
        </w:r>
      </w:del>
    </w:p>
    <w:p w14:paraId="002E754B" w14:textId="54FE7F2C" w:rsidR="00582EFB" w:rsidDel="00F813E3" w:rsidRDefault="00582EFB">
      <w:pPr>
        <w:pStyle w:val="TOC1"/>
        <w:tabs>
          <w:tab w:val="right" w:leader="dot" w:pos="8900"/>
        </w:tabs>
        <w:rPr>
          <w:del w:id="898" w:author="Tom Bergeron" w:date="2022-03-30T09:53:00Z"/>
          <w:rFonts w:asciiTheme="minorHAnsi" w:eastAsiaTheme="minorEastAsia" w:hAnsiTheme="minorHAnsi" w:cstheme="minorBidi"/>
          <w:b w:val="0"/>
          <w:caps w:val="0"/>
          <w:noProof/>
          <w:sz w:val="22"/>
          <w:szCs w:val="22"/>
        </w:rPr>
      </w:pPr>
      <w:del w:id="899" w:author="Tom Bergeron" w:date="2022-03-30T09:53:00Z">
        <w:r w:rsidRPr="00F813E3" w:rsidDel="00F813E3">
          <w:rPr>
            <w:noProof/>
            <w:rPrChange w:id="900" w:author="Tom Bergeron" w:date="2022-03-30T09:53:00Z">
              <w:rPr>
                <w:rStyle w:val="Hyperlink"/>
                <w:noProof/>
              </w:rPr>
            </w:rPrChange>
          </w:rPr>
          <w:delText>Use Auto-Focus</w:delText>
        </w:r>
        <w:r w:rsidDel="00F813E3">
          <w:rPr>
            <w:noProof/>
            <w:webHidden/>
          </w:rPr>
          <w:tab/>
        </w:r>
        <w:r w:rsidR="00DF7684" w:rsidDel="00F813E3">
          <w:rPr>
            <w:noProof/>
            <w:webHidden/>
          </w:rPr>
          <w:delText>103</w:delText>
        </w:r>
      </w:del>
    </w:p>
    <w:p w14:paraId="11568069" w14:textId="1874FA50" w:rsidR="00582EFB" w:rsidDel="00F813E3" w:rsidRDefault="00582EFB">
      <w:pPr>
        <w:pStyle w:val="TOC2"/>
        <w:tabs>
          <w:tab w:val="right" w:leader="dot" w:pos="8900"/>
        </w:tabs>
        <w:rPr>
          <w:del w:id="901" w:author="Tom Bergeron" w:date="2022-03-30T09:53:00Z"/>
          <w:rFonts w:asciiTheme="minorHAnsi" w:eastAsiaTheme="minorEastAsia" w:hAnsiTheme="minorHAnsi" w:cstheme="minorBidi"/>
          <w:smallCaps w:val="0"/>
          <w:noProof/>
          <w:sz w:val="22"/>
          <w:szCs w:val="22"/>
        </w:rPr>
      </w:pPr>
      <w:del w:id="902" w:author="Tom Bergeron" w:date="2022-03-30T09:53:00Z">
        <w:r w:rsidRPr="00F813E3" w:rsidDel="00F813E3">
          <w:rPr>
            <w:noProof/>
            <w:rPrChange w:id="903" w:author="Tom Bergeron" w:date="2022-03-30T09:53:00Z">
              <w:rPr>
                <w:rStyle w:val="Hyperlink"/>
                <w:noProof/>
              </w:rPr>
            </w:rPrChange>
          </w:rPr>
          <w:delText>Auto-Focus Tab</w:delText>
        </w:r>
        <w:r w:rsidDel="00F813E3">
          <w:rPr>
            <w:noProof/>
            <w:webHidden/>
          </w:rPr>
          <w:tab/>
        </w:r>
        <w:r w:rsidR="00DF7684" w:rsidDel="00F813E3">
          <w:rPr>
            <w:noProof/>
            <w:webHidden/>
          </w:rPr>
          <w:delText>103</w:delText>
        </w:r>
      </w:del>
    </w:p>
    <w:p w14:paraId="3E88FE88" w14:textId="4DCBDB4A" w:rsidR="00582EFB" w:rsidDel="00F813E3" w:rsidRDefault="00582EFB">
      <w:pPr>
        <w:pStyle w:val="TOC3"/>
        <w:tabs>
          <w:tab w:val="right" w:leader="dot" w:pos="8900"/>
        </w:tabs>
        <w:rPr>
          <w:del w:id="904" w:author="Tom Bergeron" w:date="2022-03-30T09:53:00Z"/>
          <w:rFonts w:asciiTheme="minorHAnsi" w:eastAsiaTheme="minorEastAsia" w:hAnsiTheme="minorHAnsi" w:cstheme="minorBidi"/>
          <w:smallCaps w:val="0"/>
          <w:noProof/>
          <w:sz w:val="22"/>
          <w:szCs w:val="22"/>
        </w:rPr>
      </w:pPr>
      <w:del w:id="905" w:author="Tom Bergeron" w:date="2022-03-30T09:53:00Z">
        <w:r w:rsidRPr="00F813E3" w:rsidDel="00F813E3">
          <w:rPr>
            <w:noProof/>
            <w:rPrChange w:id="906" w:author="Tom Bergeron" w:date="2022-03-30T09:53:00Z">
              <w:rPr>
                <w:rStyle w:val="Hyperlink"/>
                <w:noProof/>
              </w:rPr>
            </w:rPrChange>
          </w:rPr>
          <w:delText>Profile Optimization Settings—Search Mode</w:delText>
        </w:r>
        <w:r w:rsidDel="00F813E3">
          <w:rPr>
            <w:noProof/>
            <w:webHidden/>
          </w:rPr>
          <w:tab/>
        </w:r>
        <w:r w:rsidR="00DF7684" w:rsidDel="00F813E3">
          <w:rPr>
            <w:noProof/>
            <w:webHidden/>
          </w:rPr>
          <w:delText>103</w:delText>
        </w:r>
      </w:del>
    </w:p>
    <w:p w14:paraId="28998D11" w14:textId="02EB00F0" w:rsidR="00582EFB" w:rsidDel="00F813E3" w:rsidRDefault="00582EFB">
      <w:pPr>
        <w:pStyle w:val="TOC2"/>
        <w:tabs>
          <w:tab w:val="right" w:leader="dot" w:pos="8900"/>
        </w:tabs>
        <w:rPr>
          <w:del w:id="907" w:author="Tom Bergeron" w:date="2022-03-30T09:53:00Z"/>
          <w:rFonts w:asciiTheme="minorHAnsi" w:eastAsiaTheme="minorEastAsia" w:hAnsiTheme="minorHAnsi" w:cstheme="minorBidi"/>
          <w:smallCaps w:val="0"/>
          <w:noProof/>
          <w:sz w:val="22"/>
          <w:szCs w:val="22"/>
        </w:rPr>
      </w:pPr>
      <w:del w:id="908" w:author="Tom Bergeron" w:date="2022-03-30T09:53:00Z">
        <w:r w:rsidRPr="00F813E3" w:rsidDel="00F813E3">
          <w:rPr>
            <w:noProof/>
            <w:rPrChange w:id="909" w:author="Tom Bergeron" w:date="2022-03-30T09:53:00Z">
              <w:rPr>
                <w:rStyle w:val="Hyperlink"/>
                <w:noProof/>
              </w:rPr>
            </w:rPrChange>
          </w:rPr>
          <w:delText>Conveyor Speed Constraints</w:delText>
        </w:r>
        <w:r w:rsidDel="00F813E3">
          <w:rPr>
            <w:noProof/>
            <w:webHidden/>
          </w:rPr>
          <w:tab/>
        </w:r>
        <w:r w:rsidR="00DF7684" w:rsidDel="00F813E3">
          <w:rPr>
            <w:noProof/>
            <w:webHidden/>
          </w:rPr>
          <w:delText>103</w:delText>
        </w:r>
      </w:del>
    </w:p>
    <w:p w14:paraId="25C5932E" w14:textId="231524E7" w:rsidR="00582EFB" w:rsidDel="00F813E3" w:rsidRDefault="00582EFB">
      <w:pPr>
        <w:pStyle w:val="TOC2"/>
        <w:tabs>
          <w:tab w:val="right" w:leader="dot" w:pos="8900"/>
        </w:tabs>
        <w:rPr>
          <w:del w:id="910" w:author="Tom Bergeron" w:date="2022-03-30T09:53:00Z"/>
          <w:rFonts w:asciiTheme="minorHAnsi" w:eastAsiaTheme="minorEastAsia" w:hAnsiTheme="minorHAnsi" w:cstheme="minorBidi"/>
          <w:smallCaps w:val="0"/>
          <w:noProof/>
          <w:sz w:val="22"/>
          <w:szCs w:val="22"/>
        </w:rPr>
      </w:pPr>
      <w:del w:id="911" w:author="Tom Bergeron" w:date="2022-03-30T09:53:00Z">
        <w:r w:rsidRPr="00F813E3" w:rsidDel="00F813E3">
          <w:rPr>
            <w:noProof/>
            <w:rPrChange w:id="912" w:author="Tom Bergeron" w:date="2022-03-30T09:53:00Z">
              <w:rPr>
                <w:rStyle w:val="Hyperlink"/>
                <w:noProof/>
              </w:rPr>
            </w:rPrChange>
          </w:rPr>
          <w:delText>Auto-Focus, Run A Profile</w:delText>
        </w:r>
        <w:r w:rsidDel="00F813E3">
          <w:rPr>
            <w:noProof/>
            <w:webHidden/>
          </w:rPr>
          <w:tab/>
        </w:r>
        <w:r w:rsidR="00DF7684" w:rsidDel="00F813E3">
          <w:rPr>
            <w:noProof/>
            <w:webHidden/>
          </w:rPr>
          <w:delText>104</w:delText>
        </w:r>
      </w:del>
    </w:p>
    <w:p w14:paraId="27AC028F" w14:textId="3223F296" w:rsidR="00582EFB" w:rsidDel="00F813E3" w:rsidRDefault="00582EFB">
      <w:pPr>
        <w:pStyle w:val="TOC2"/>
        <w:tabs>
          <w:tab w:val="right" w:leader="dot" w:pos="8900"/>
        </w:tabs>
        <w:rPr>
          <w:del w:id="913" w:author="Tom Bergeron" w:date="2022-03-30T09:53:00Z"/>
          <w:rFonts w:asciiTheme="minorHAnsi" w:eastAsiaTheme="minorEastAsia" w:hAnsiTheme="minorHAnsi" w:cstheme="minorBidi"/>
          <w:smallCaps w:val="0"/>
          <w:noProof/>
          <w:sz w:val="22"/>
          <w:szCs w:val="22"/>
        </w:rPr>
      </w:pPr>
      <w:del w:id="914" w:author="Tom Bergeron" w:date="2022-03-30T09:53:00Z">
        <w:r w:rsidRPr="00F813E3" w:rsidDel="00F813E3">
          <w:rPr>
            <w:noProof/>
            <w:rPrChange w:id="915" w:author="Tom Bergeron" w:date="2022-03-30T09:53:00Z">
              <w:rPr>
                <w:rStyle w:val="Hyperlink"/>
                <w:noProof/>
              </w:rPr>
            </w:rPrChange>
          </w:rPr>
          <w:delText>Auto-Focus, Product Dimensions</w:delText>
        </w:r>
        <w:r w:rsidDel="00F813E3">
          <w:rPr>
            <w:noProof/>
            <w:webHidden/>
          </w:rPr>
          <w:tab/>
        </w:r>
        <w:r w:rsidR="00DF7684" w:rsidDel="00F813E3">
          <w:rPr>
            <w:noProof/>
            <w:webHidden/>
          </w:rPr>
          <w:delText>104</w:delText>
        </w:r>
      </w:del>
    </w:p>
    <w:p w14:paraId="0CEB004B" w14:textId="40F024C2" w:rsidR="00582EFB" w:rsidDel="00F813E3" w:rsidRDefault="00582EFB">
      <w:pPr>
        <w:pStyle w:val="TOC2"/>
        <w:tabs>
          <w:tab w:val="right" w:leader="dot" w:pos="8900"/>
        </w:tabs>
        <w:rPr>
          <w:del w:id="916" w:author="Tom Bergeron" w:date="2022-03-30T09:53:00Z"/>
          <w:rFonts w:asciiTheme="minorHAnsi" w:eastAsiaTheme="minorEastAsia" w:hAnsiTheme="minorHAnsi" w:cstheme="minorBidi"/>
          <w:smallCaps w:val="0"/>
          <w:noProof/>
          <w:sz w:val="22"/>
          <w:szCs w:val="22"/>
        </w:rPr>
      </w:pPr>
      <w:del w:id="917" w:author="Tom Bergeron" w:date="2022-03-30T09:53:00Z">
        <w:r w:rsidRPr="00F813E3" w:rsidDel="00F813E3">
          <w:rPr>
            <w:rFonts w:cs="Arial"/>
            <w:b/>
            <w:bCs/>
            <w:iCs/>
            <w:noProof/>
            <w:rPrChange w:id="918" w:author="Tom Bergeron" w:date="2022-03-30T09:53:00Z">
              <w:rPr>
                <w:rStyle w:val="Hyperlink"/>
                <w:rFonts w:cs="Arial"/>
                <w:b/>
                <w:bCs/>
                <w:iCs/>
                <w:noProof/>
              </w:rPr>
            </w:rPrChange>
          </w:rPr>
          <w:delText>Auto-Focus, Confirm</w:delText>
        </w:r>
        <w:r w:rsidDel="00F813E3">
          <w:rPr>
            <w:noProof/>
            <w:webHidden/>
          </w:rPr>
          <w:tab/>
        </w:r>
        <w:r w:rsidR="00DF7684" w:rsidDel="00F813E3">
          <w:rPr>
            <w:noProof/>
            <w:webHidden/>
          </w:rPr>
          <w:delText>105</w:delText>
        </w:r>
      </w:del>
    </w:p>
    <w:p w14:paraId="2E76F6A4" w14:textId="7B62DB33" w:rsidR="00582EFB" w:rsidDel="00F813E3" w:rsidRDefault="00582EFB">
      <w:pPr>
        <w:pStyle w:val="TOC1"/>
        <w:tabs>
          <w:tab w:val="right" w:leader="dot" w:pos="8900"/>
        </w:tabs>
        <w:rPr>
          <w:del w:id="919" w:author="Tom Bergeron" w:date="2022-03-30T09:53:00Z"/>
          <w:rFonts w:asciiTheme="minorHAnsi" w:eastAsiaTheme="minorEastAsia" w:hAnsiTheme="minorHAnsi" w:cstheme="minorBidi"/>
          <w:b w:val="0"/>
          <w:caps w:val="0"/>
          <w:noProof/>
          <w:sz w:val="22"/>
          <w:szCs w:val="22"/>
        </w:rPr>
      </w:pPr>
      <w:del w:id="920" w:author="Tom Bergeron" w:date="2022-03-30T09:53:00Z">
        <w:r w:rsidRPr="00F813E3" w:rsidDel="00F813E3">
          <w:rPr>
            <w:noProof/>
            <w:rPrChange w:id="921" w:author="Tom Bergeron" w:date="2022-03-30T09:53:00Z">
              <w:rPr>
                <w:rStyle w:val="Hyperlink"/>
                <w:noProof/>
              </w:rPr>
            </w:rPrChange>
          </w:rPr>
          <w:delText>Save Energy With Navigator and Auto-Focus Power</w:delText>
        </w:r>
        <w:r w:rsidDel="00F813E3">
          <w:rPr>
            <w:noProof/>
            <w:webHidden/>
          </w:rPr>
          <w:tab/>
        </w:r>
        <w:r w:rsidR="00DF7684" w:rsidDel="00F813E3">
          <w:rPr>
            <w:noProof/>
            <w:webHidden/>
          </w:rPr>
          <w:delText>107</w:delText>
        </w:r>
      </w:del>
    </w:p>
    <w:p w14:paraId="24E0D0AA" w14:textId="317AD0CF" w:rsidR="00582EFB" w:rsidDel="00F813E3" w:rsidRDefault="00582EFB">
      <w:pPr>
        <w:pStyle w:val="TOC2"/>
        <w:tabs>
          <w:tab w:val="right" w:leader="dot" w:pos="8900"/>
        </w:tabs>
        <w:rPr>
          <w:del w:id="922" w:author="Tom Bergeron" w:date="2022-03-30T09:53:00Z"/>
          <w:rFonts w:asciiTheme="minorHAnsi" w:eastAsiaTheme="minorEastAsia" w:hAnsiTheme="minorHAnsi" w:cstheme="minorBidi"/>
          <w:smallCaps w:val="0"/>
          <w:noProof/>
          <w:sz w:val="22"/>
          <w:szCs w:val="22"/>
        </w:rPr>
      </w:pPr>
      <w:del w:id="923" w:author="Tom Bergeron" w:date="2022-03-30T09:53:00Z">
        <w:r w:rsidRPr="00F813E3" w:rsidDel="00F813E3">
          <w:rPr>
            <w:noProof/>
            <w:rPrChange w:id="924" w:author="Tom Bergeron" w:date="2022-03-30T09:53:00Z">
              <w:rPr>
                <w:rStyle w:val="Hyperlink"/>
                <w:noProof/>
              </w:rPr>
            </w:rPrChange>
          </w:rPr>
          <w:delText>Enable the Power Feature in Auto-Focus</w:delText>
        </w:r>
        <w:r w:rsidDel="00F813E3">
          <w:rPr>
            <w:noProof/>
            <w:webHidden/>
          </w:rPr>
          <w:tab/>
        </w:r>
        <w:r w:rsidR="00DF7684" w:rsidDel="00F813E3">
          <w:rPr>
            <w:noProof/>
            <w:webHidden/>
          </w:rPr>
          <w:delText>107</w:delText>
        </w:r>
      </w:del>
    </w:p>
    <w:p w14:paraId="5FB1D07D" w14:textId="4C7CE341" w:rsidR="00582EFB" w:rsidDel="00F813E3" w:rsidRDefault="00582EFB">
      <w:pPr>
        <w:pStyle w:val="TOC2"/>
        <w:tabs>
          <w:tab w:val="right" w:leader="dot" w:pos="8900"/>
        </w:tabs>
        <w:rPr>
          <w:del w:id="925" w:author="Tom Bergeron" w:date="2022-03-30T09:53:00Z"/>
          <w:rFonts w:asciiTheme="minorHAnsi" w:eastAsiaTheme="minorEastAsia" w:hAnsiTheme="minorHAnsi" w:cstheme="minorBidi"/>
          <w:smallCaps w:val="0"/>
          <w:noProof/>
          <w:sz w:val="22"/>
          <w:szCs w:val="22"/>
        </w:rPr>
      </w:pPr>
      <w:del w:id="926" w:author="Tom Bergeron" w:date="2022-03-30T09:53:00Z">
        <w:r w:rsidRPr="00F813E3" w:rsidDel="00F813E3">
          <w:rPr>
            <w:noProof/>
            <w:rPrChange w:id="927" w:author="Tom Bergeron" w:date="2022-03-30T09:53:00Z">
              <w:rPr>
                <w:rStyle w:val="Hyperlink"/>
                <w:noProof/>
              </w:rPr>
            </w:rPrChange>
          </w:rPr>
          <w:delText>Enable the Power Feature in Navigator</w:delText>
        </w:r>
        <w:r w:rsidDel="00F813E3">
          <w:rPr>
            <w:noProof/>
            <w:webHidden/>
          </w:rPr>
          <w:tab/>
        </w:r>
        <w:r w:rsidR="00DF7684" w:rsidDel="00F813E3">
          <w:rPr>
            <w:noProof/>
            <w:webHidden/>
          </w:rPr>
          <w:delText>107</w:delText>
        </w:r>
      </w:del>
    </w:p>
    <w:p w14:paraId="4398373B" w14:textId="77EB8C41" w:rsidR="00582EFB" w:rsidDel="00F813E3" w:rsidRDefault="00582EFB">
      <w:pPr>
        <w:pStyle w:val="TOC1"/>
        <w:tabs>
          <w:tab w:val="right" w:leader="dot" w:pos="8900"/>
        </w:tabs>
        <w:rPr>
          <w:del w:id="928" w:author="Tom Bergeron" w:date="2022-03-30T09:53:00Z"/>
          <w:rFonts w:asciiTheme="minorHAnsi" w:eastAsiaTheme="minorEastAsia" w:hAnsiTheme="minorHAnsi" w:cstheme="minorBidi"/>
          <w:b w:val="0"/>
          <w:caps w:val="0"/>
          <w:noProof/>
          <w:sz w:val="22"/>
          <w:szCs w:val="22"/>
        </w:rPr>
      </w:pPr>
      <w:del w:id="929" w:author="Tom Bergeron" w:date="2022-03-30T09:53:00Z">
        <w:r w:rsidRPr="00F813E3" w:rsidDel="00F813E3">
          <w:rPr>
            <w:noProof/>
            <w:rPrChange w:id="930" w:author="Tom Bergeron" w:date="2022-03-30T09:53:00Z">
              <w:rPr>
                <w:rStyle w:val="Hyperlink"/>
                <w:noProof/>
              </w:rPr>
            </w:rPrChange>
          </w:rPr>
          <w:delText>Use Sweet Spot Target</w:delText>
        </w:r>
        <w:r w:rsidDel="00F813E3">
          <w:rPr>
            <w:noProof/>
            <w:webHidden/>
          </w:rPr>
          <w:tab/>
        </w:r>
        <w:r w:rsidR="00DF7684" w:rsidDel="00F813E3">
          <w:rPr>
            <w:noProof/>
            <w:webHidden/>
          </w:rPr>
          <w:delText>108</w:delText>
        </w:r>
      </w:del>
    </w:p>
    <w:p w14:paraId="418BBAE2" w14:textId="1DAAE1BA" w:rsidR="00582EFB" w:rsidDel="00F813E3" w:rsidRDefault="00582EFB">
      <w:pPr>
        <w:pStyle w:val="TOC1"/>
        <w:tabs>
          <w:tab w:val="right" w:leader="dot" w:pos="8900"/>
        </w:tabs>
        <w:rPr>
          <w:del w:id="931" w:author="Tom Bergeron" w:date="2022-03-30T09:53:00Z"/>
          <w:rFonts w:asciiTheme="minorHAnsi" w:eastAsiaTheme="minorEastAsia" w:hAnsiTheme="minorHAnsi" w:cstheme="minorBidi"/>
          <w:b w:val="0"/>
          <w:caps w:val="0"/>
          <w:noProof/>
          <w:sz w:val="22"/>
          <w:szCs w:val="22"/>
        </w:rPr>
      </w:pPr>
      <w:del w:id="932" w:author="Tom Bergeron" w:date="2022-03-30T09:53:00Z">
        <w:r w:rsidRPr="00F813E3" w:rsidDel="00F813E3">
          <w:rPr>
            <w:noProof/>
            <w:rPrChange w:id="933" w:author="Tom Bergeron" w:date="2022-03-30T09:53:00Z">
              <w:rPr>
                <w:rStyle w:val="Hyperlink"/>
                <w:noProof/>
              </w:rPr>
            </w:rPrChange>
          </w:rPr>
          <w:delText>Using The Live Index Screen</w:delText>
        </w:r>
        <w:r w:rsidDel="00F813E3">
          <w:rPr>
            <w:noProof/>
            <w:webHidden/>
          </w:rPr>
          <w:tab/>
        </w:r>
        <w:r w:rsidR="00DF7684" w:rsidDel="00F813E3">
          <w:rPr>
            <w:noProof/>
            <w:webHidden/>
          </w:rPr>
          <w:delText>109</w:delText>
        </w:r>
      </w:del>
    </w:p>
    <w:p w14:paraId="288D51E2" w14:textId="5EAFC354" w:rsidR="00582EFB" w:rsidDel="00F813E3" w:rsidRDefault="00582EFB">
      <w:pPr>
        <w:pStyle w:val="TOC2"/>
        <w:tabs>
          <w:tab w:val="right" w:leader="dot" w:pos="8900"/>
        </w:tabs>
        <w:rPr>
          <w:del w:id="934" w:author="Tom Bergeron" w:date="2022-03-30T09:53:00Z"/>
          <w:rFonts w:asciiTheme="minorHAnsi" w:eastAsiaTheme="minorEastAsia" w:hAnsiTheme="minorHAnsi" w:cstheme="minorBidi"/>
          <w:smallCaps w:val="0"/>
          <w:noProof/>
          <w:sz w:val="22"/>
          <w:szCs w:val="22"/>
        </w:rPr>
      </w:pPr>
      <w:del w:id="935" w:author="Tom Bergeron" w:date="2022-03-30T09:53:00Z">
        <w:r w:rsidRPr="00F813E3" w:rsidDel="00F813E3">
          <w:rPr>
            <w:noProof/>
            <w:rPrChange w:id="936" w:author="Tom Bergeron" w:date="2022-03-30T09:53:00Z">
              <w:rPr>
                <w:rStyle w:val="Hyperlink"/>
                <w:noProof/>
              </w:rPr>
            </w:rPrChange>
          </w:rPr>
          <w:delText>Access the Live Profile Data from the Index Screen:</w:delText>
        </w:r>
        <w:r w:rsidDel="00F813E3">
          <w:rPr>
            <w:noProof/>
            <w:webHidden/>
          </w:rPr>
          <w:tab/>
        </w:r>
        <w:r w:rsidR="00DF7684" w:rsidDel="00F813E3">
          <w:rPr>
            <w:noProof/>
            <w:webHidden/>
          </w:rPr>
          <w:delText>110</w:delText>
        </w:r>
      </w:del>
    </w:p>
    <w:p w14:paraId="508B2683" w14:textId="0285A130" w:rsidR="00582EFB" w:rsidDel="00F813E3" w:rsidRDefault="00582EFB">
      <w:pPr>
        <w:pStyle w:val="TOC2"/>
        <w:tabs>
          <w:tab w:val="right" w:leader="dot" w:pos="8900"/>
        </w:tabs>
        <w:rPr>
          <w:del w:id="937" w:author="Tom Bergeron" w:date="2022-03-30T09:53:00Z"/>
          <w:rFonts w:asciiTheme="minorHAnsi" w:eastAsiaTheme="minorEastAsia" w:hAnsiTheme="minorHAnsi" w:cstheme="minorBidi"/>
          <w:smallCaps w:val="0"/>
          <w:noProof/>
          <w:sz w:val="22"/>
          <w:szCs w:val="22"/>
        </w:rPr>
      </w:pPr>
      <w:del w:id="938" w:author="Tom Bergeron" w:date="2022-03-30T09:53:00Z">
        <w:r w:rsidRPr="00F813E3" w:rsidDel="00F813E3">
          <w:rPr>
            <w:noProof/>
            <w:rPrChange w:id="939" w:author="Tom Bergeron" w:date="2022-03-30T09:53:00Z">
              <w:rPr>
                <w:rStyle w:val="Hyperlink"/>
                <w:noProof/>
              </w:rPr>
            </w:rPrChange>
          </w:rPr>
          <w:delText>Use Production Reports</w:delText>
        </w:r>
        <w:r w:rsidDel="00F813E3">
          <w:rPr>
            <w:noProof/>
            <w:webHidden/>
          </w:rPr>
          <w:tab/>
        </w:r>
        <w:r w:rsidR="00DF7684" w:rsidDel="00F813E3">
          <w:rPr>
            <w:noProof/>
            <w:webHidden/>
          </w:rPr>
          <w:delText>111</w:delText>
        </w:r>
      </w:del>
    </w:p>
    <w:p w14:paraId="05516083" w14:textId="11C265A5" w:rsidR="00582EFB" w:rsidDel="00F813E3" w:rsidRDefault="00582EFB">
      <w:pPr>
        <w:pStyle w:val="TOC3"/>
        <w:tabs>
          <w:tab w:val="right" w:leader="dot" w:pos="8900"/>
        </w:tabs>
        <w:rPr>
          <w:del w:id="940" w:author="Tom Bergeron" w:date="2022-03-30T09:53:00Z"/>
          <w:rFonts w:asciiTheme="minorHAnsi" w:eastAsiaTheme="minorEastAsia" w:hAnsiTheme="minorHAnsi" w:cstheme="minorBidi"/>
          <w:smallCaps w:val="0"/>
          <w:noProof/>
          <w:sz w:val="22"/>
          <w:szCs w:val="22"/>
        </w:rPr>
      </w:pPr>
      <w:del w:id="941" w:author="Tom Bergeron" w:date="2022-03-30T09:53:00Z">
        <w:r w:rsidRPr="00F813E3" w:rsidDel="00F813E3">
          <w:rPr>
            <w:noProof/>
            <w:rPrChange w:id="942" w:author="Tom Bergeron" w:date="2022-03-30T09:53:00Z">
              <w:rPr>
                <w:rStyle w:val="Hyperlink"/>
                <w:noProof/>
              </w:rPr>
            </w:rPrChange>
          </w:rPr>
          <w:delText>Tips</w:delText>
        </w:r>
        <w:r w:rsidDel="00F813E3">
          <w:rPr>
            <w:noProof/>
            <w:webHidden/>
          </w:rPr>
          <w:tab/>
        </w:r>
        <w:r w:rsidR="00DF7684" w:rsidDel="00F813E3">
          <w:rPr>
            <w:noProof/>
            <w:webHidden/>
          </w:rPr>
          <w:delText>111</w:delText>
        </w:r>
      </w:del>
    </w:p>
    <w:p w14:paraId="1DF02ACE" w14:textId="173B07C7" w:rsidR="00582EFB" w:rsidDel="00F813E3" w:rsidRDefault="00582EFB">
      <w:pPr>
        <w:pStyle w:val="TOC3"/>
        <w:tabs>
          <w:tab w:val="right" w:leader="dot" w:pos="8900"/>
        </w:tabs>
        <w:rPr>
          <w:del w:id="943" w:author="Tom Bergeron" w:date="2022-03-30T09:53:00Z"/>
          <w:rFonts w:asciiTheme="minorHAnsi" w:eastAsiaTheme="minorEastAsia" w:hAnsiTheme="minorHAnsi" w:cstheme="minorBidi"/>
          <w:smallCaps w:val="0"/>
          <w:noProof/>
          <w:sz w:val="22"/>
          <w:szCs w:val="22"/>
        </w:rPr>
      </w:pPr>
      <w:del w:id="944" w:author="Tom Bergeron" w:date="2022-03-30T09:53:00Z">
        <w:r w:rsidRPr="00F813E3" w:rsidDel="00F813E3">
          <w:rPr>
            <w:noProof/>
            <w:rPrChange w:id="945" w:author="Tom Bergeron" w:date="2022-03-30T09:53:00Z">
              <w:rPr>
                <w:rStyle w:val="Hyperlink"/>
                <w:noProof/>
              </w:rPr>
            </w:rPrChange>
          </w:rPr>
          <w:delText>Production Report Viewer</w:delText>
        </w:r>
        <w:r w:rsidDel="00F813E3">
          <w:rPr>
            <w:noProof/>
            <w:webHidden/>
          </w:rPr>
          <w:tab/>
        </w:r>
        <w:r w:rsidR="00DF7684" w:rsidDel="00F813E3">
          <w:rPr>
            <w:noProof/>
            <w:webHidden/>
          </w:rPr>
          <w:delText>112</w:delText>
        </w:r>
      </w:del>
    </w:p>
    <w:p w14:paraId="21A6D091" w14:textId="14F29693" w:rsidR="00582EFB" w:rsidDel="00F813E3" w:rsidRDefault="00582EFB">
      <w:pPr>
        <w:pStyle w:val="TOC3"/>
        <w:tabs>
          <w:tab w:val="right" w:leader="dot" w:pos="8900"/>
        </w:tabs>
        <w:rPr>
          <w:del w:id="946" w:author="Tom Bergeron" w:date="2022-03-30T09:53:00Z"/>
          <w:rFonts w:asciiTheme="minorHAnsi" w:eastAsiaTheme="minorEastAsia" w:hAnsiTheme="minorHAnsi" w:cstheme="minorBidi"/>
          <w:smallCaps w:val="0"/>
          <w:noProof/>
          <w:sz w:val="22"/>
          <w:szCs w:val="22"/>
        </w:rPr>
      </w:pPr>
      <w:del w:id="947" w:author="Tom Bergeron" w:date="2022-03-30T09:53:00Z">
        <w:r w:rsidRPr="00F813E3" w:rsidDel="00F813E3">
          <w:rPr>
            <w:noProof/>
            <w:rPrChange w:id="948" w:author="Tom Bergeron" w:date="2022-03-30T09:53:00Z">
              <w:rPr>
                <w:rStyle w:val="Hyperlink"/>
                <w:noProof/>
              </w:rPr>
            </w:rPrChange>
          </w:rPr>
          <w:delText>DPMO Chart</w:delText>
        </w:r>
        <w:r w:rsidDel="00F813E3">
          <w:rPr>
            <w:noProof/>
            <w:webHidden/>
          </w:rPr>
          <w:tab/>
        </w:r>
        <w:r w:rsidR="00DF7684" w:rsidDel="00F813E3">
          <w:rPr>
            <w:noProof/>
            <w:webHidden/>
          </w:rPr>
          <w:delText>113</w:delText>
        </w:r>
      </w:del>
    </w:p>
    <w:p w14:paraId="179C1934" w14:textId="10374EA9" w:rsidR="00582EFB" w:rsidDel="00F813E3" w:rsidRDefault="00582EFB">
      <w:pPr>
        <w:pStyle w:val="TOC3"/>
        <w:tabs>
          <w:tab w:val="right" w:leader="dot" w:pos="8900"/>
        </w:tabs>
        <w:rPr>
          <w:del w:id="949" w:author="Tom Bergeron" w:date="2022-03-30T09:53:00Z"/>
          <w:rFonts w:asciiTheme="minorHAnsi" w:eastAsiaTheme="minorEastAsia" w:hAnsiTheme="minorHAnsi" w:cstheme="minorBidi"/>
          <w:smallCaps w:val="0"/>
          <w:noProof/>
          <w:sz w:val="22"/>
          <w:szCs w:val="22"/>
        </w:rPr>
      </w:pPr>
      <w:del w:id="950" w:author="Tom Bergeron" w:date="2022-03-30T09:53:00Z">
        <w:r w:rsidRPr="00F813E3" w:rsidDel="00F813E3">
          <w:rPr>
            <w:noProof/>
            <w:rPrChange w:id="951" w:author="Tom Bergeron" w:date="2022-03-30T09:53:00Z">
              <w:rPr>
                <w:rStyle w:val="Hyperlink"/>
                <w:noProof/>
              </w:rPr>
            </w:rPrChange>
          </w:rPr>
          <w:delText>Reflow Yield Chart</w:delText>
        </w:r>
        <w:r w:rsidDel="00F813E3">
          <w:rPr>
            <w:noProof/>
            <w:webHidden/>
          </w:rPr>
          <w:tab/>
        </w:r>
        <w:r w:rsidR="00DF7684" w:rsidDel="00F813E3">
          <w:rPr>
            <w:noProof/>
            <w:webHidden/>
          </w:rPr>
          <w:delText>117</w:delText>
        </w:r>
      </w:del>
    </w:p>
    <w:p w14:paraId="5A7FA127" w14:textId="6F3664BC" w:rsidR="00582EFB" w:rsidDel="00F813E3" w:rsidRDefault="00582EFB">
      <w:pPr>
        <w:pStyle w:val="TOC1"/>
        <w:tabs>
          <w:tab w:val="right" w:leader="dot" w:pos="8900"/>
        </w:tabs>
        <w:rPr>
          <w:del w:id="952" w:author="Tom Bergeron" w:date="2022-03-30T09:53:00Z"/>
          <w:rFonts w:asciiTheme="minorHAnsi" w:eastAsiaTheme="minorEastAsia" w:hAnsiTheme="minorHAnsi" w:cstheme="minorBidi"/>
          <w:b w:val="0"/>
          <w:caps w:val="0"/>
          <w:noProof/>
          <w:sz w:val="22"/>
          <w:szCs w:val="22"/>
        </w:rPr>
      </w:pPr>
      <w:del w:id="953" w:author="Tom Bergeron" w:date="2022-03-30T09:53:00Z">
        <w:r w:rsidRPr="00F813E3" w:rsidDel="00F813E3">
          <w:rPr>
            <w:noProof/>
            <w:rPrChange w:id="954" w:author="Tom Bergeron" w:date="2022-03-30T09:53:00Z">
              <w:rPr>
                <w:rStyle w:val="Hyperlink"/>
                <w:noProof/>
              </w:rPr>
            </w:rPrChange>
          </w:rPr>
          <w:delText>Use Statistical Process Control Charts</w:delText>
        </w:r>
        <w:r w:rsidDel="00F813E3">
          <w:rPr>
            <w:noProof/>
            <w:webHidden/>
          </w:rPr>
          <w:tab/>
        </w:r>
        <w:r w:rsidR="00DF7684" w:rsidDel="00F813E3">
          <w:rPr>
            <w:noProof/>
            <w:webHidden/>
          </w:rPr>
          <w:delText>121</w:delText>
        </w:r>
      </w:del>
    </w:p>
    <w:p w14:paraId="6D563706" w14:textId="0ADAFD3E" w:rsidR="00582EFB" w:rsidDel="00F813E3" w:rsidRDefault="00582EFB">
      <w:pPr>
        <w:pStyle w:val="TOC2"/>
        <w:tabs>
          <w:tab w:val="right" w:leader="dot" w:pos="8900"/>
        </w:tabs>
        <w:rPr>
          <w:del w:id="955" w:author="Tom Bergeron" w:date="2022-03-30T09:53:00Z"/>
          <w:rFonts w:asciiTheme="minorHAnsi" w:eastAsiaTheme="minorEastAsia" w:hAnsiTheme="minorHAnsi" w:cstheme="minorBidi"/>
          <w:smallCaps w:val="0"/>
          <w:noProof/>
          <w:sz w:val="22"/>
          <w:szCs w:val="22"/>
        </w:rPr>
      </w:pPr>
      <w:del w:id="956" w:author="Tom Bergeron" w:date="2022-03-30T09:53:00Z">
        <w:r w:rsidRPr="00F813E3" w:rsidDel="00F813E3">
          <w:rPr>
            <w:noProof/>
            <w:rPrChange w:id="957" w:author="Tom Bergeron" w:date="2022-03-30T09:53:00Z">
              <w:rPr>
                <w:rStyle w:val="Hyperlink"/>
                <w:noProof/>
              </w:rPr>
            </w:rPrChange>
          </w:rPr>
          <w:delText>Live Mode - Charts Tab</w:delText>
        </w:r>
        <w:r w:rsidDel="00F813E3">
          <w:rPr>
            <w:noProof/>
            <w:webHidden/>
          </w:rPr>
          <w:tab/>
        </w:r>
        <w:r w:rsidR="00DF7684" w:rsidDel="00F813E3">
          <w:rPr>
            <w:noProof/>
            <w:webHidden/>
          </w:rPr>
          <w:delText>121</w:delText>
        </w:r>
      </w:del>
    </w:p>
    <w:p w14:paraId="1F89C390" w14:textId="29840017" w:rsidR="00582EFB" w:rsidDel="00F813E3" w:rsidRDefault="00582EFB">
      <w:pPr>
        <w:pStyle w:val="TOC3"/>
        <w:tabs>
          <w:tab w:val="right" w:leader="dot" w:pos="8900"/>
        </w:tabs>
        <w:rPr>
          <w:del w:id="958" w:author="Tom Bergeron" w:date="2022-03-30T09:53:00Z"/>
          <w:rFonts w:asciiTheme="minorHAnsi" w:eastAsiaTheme="minorEastAsia" w:hAnsiTheme="minorHAnsi" w:cstheme="minorBidi"/>
          <w:smallCaps w:val="0"/>
          <w:noProof/>
          <w:sz w:val="22"/>
          <w:szCs w:val="22"/>
        </w:rPr>
      </w:pPr>
      <w:del w:id="959" w:author="Tom Bergeron" w:date="2022-03-30T09:53:00Z">
        <w:r w:rsidRPr="00F813E3" w:rsidDel="00F813E3">
          <w:rPr>
            <w:noProof/>
            <w:rPrChange w:id="960" w:author="Tom Bergeron" w:date="2022-03-30T09:53:00Z">
              <w:rPr>
                <w:rStyle w:val="Hyperlink"/>
                <w:noProof/>
              </w:rPr>
            </w:rPrChange>
          </w:rPr>
          <w:delText>View Chart Data</w:delText>
        </w:r>
        <w:r w:rsidDel="00F813E3">
          <w:rPr>
            <w:noProof/>
            <w:webHidden/>
          </w:rPr>
          <w:tab/>
        </w:r>
        <w:r w:rsidR="00DF7684" w:rsidDel="00F813E3">
          <w:rPr>
            <w:noProof/>
            <w:webHidden/>
          </w:rPr>
          <w:delText>122</w:delText>
        </w:r>
      </w:del>
    </w:p>
    <w:p w14:paraId="032031D3" w14:textId="3AA9080C" w:rsidR="00582EFB" w:rsidDel="00F813E3" w:rsidRDefault="00582EFB">
      <w:pPr>
        <w:pStyle w:val="TOC2"/>
        <w:tabs>
          <w:tab w:val="right" w:leader="dot" w:pos="8900"/>
        </w:tabs>
        <w:rPr>
          <w:del w:id="961" w:author="Tom Bergeron" w:date="2022-03-30T09:53:00Z"/>
          <w:rFonts w:asciiTheme="minorHAnsi" w:eastAsiaTheme="minorEastAsia" w:hAnsiTheme="minorHAnsi" w:cstheme="minorBidi"/>
          <w:smallCaps w:val="0"/>
          <w:noProof/>
          <w:sz w:val="22"/>
          <w:szCs w:val="22"/>
        </w:rPr>
      </w:pPr>
      <w:del w:id="962" w:author="Tom Bergeron" w:date="2022-03-30T09:53:00Z">
        <w:r w:rsidRPr="00F813E3" w:rsidDel="00F813E3">
          <w:rPr>
            <w:noProof/>
            <w:rPrChange w:id="963" w:author="Tom Bergeron" w:date="2022-03-30T09:53:00Z">
              <w:rPr>
                <w:rStyle w:val="Hyperlink"/>
                <w:noProof/>
              </w:rPr>
            </w:rPrChange>
          </w:rPr>
          <w:delText>Historical Mode - Chart Tab</w:delText>
        </w:r>
        <w:r w:rsidDel="00F813E3">
          <w:rPr>
            <w:noProof/>
            <w:webHidden/>
          </w:rPr>
          <w:tab/>
        </w:r>
        <w:r w:rsidR="00DF7684" w:rsidDel="00F813E3">
          <w:rPr>
            <w:noProof/>
            <w:webHidden/>
          </w:rPr>
          <w:delText>123</w:delText>
        </w:r>
      </w:del>
    </w:p>
    <w:p w14:paraId="05241C36" w14:textId="18661E10" w:rsidR="00582EFB" w:rsidDel="00F813E3" w:rsidRDefault="00582EFB">
      <w:pPr>
        <w:pStyle w:val="TOC3"/>
        <w:tabs>
          <w:tab w:val="right" w:leader="dot" w:pos="8900"/>
        </w:tabs>
        <w:rPr>
          <w:del w:id="964" w:author="Tom Bergeron" w:date="2022-03-30T09:53:00Z"/>
          <w:rFonts w:asciiTheme="minorHAnsi" w:eastAsiaTheme="minorEastAsia" w:hAnsiTheme="minorHAnsi" w:cstheme="minorBidi"/>
          <w:smallCaps w:val="0"/>
          <w:noProof/>
          <w:sz w:val="22"/>
          <w:szCs w:val="22"/>
        </w:rPr>
      </w:pPr>
      <w:del w:id="965" w:author="Tom Bergeron" w:date="2022-03-30T09:53:00Z">
        <w:r w:rsidRPr="00F813E3" w:rsidDel="00F813E3">
          <w:rPr>
            <w:noProof/>
            <w:rPrChange w:id="966" w:author="Tom Bergeron" w:date="2022-03-30T09:53:00Z">
              <w:rPr>
                <w:rStyle w:val="Hyperlink"/>
                <w:noProof/>
              </w:rPr>
            </w:rPrChange>
          </w:rPr>
          <w:delText>View Control Charts</w:delText>
        </w:r>
        <w:r w:rsidDel="00F813E3">
          <w:rPr>
            <w:noProof/>
            <w:webHidden/>
          </w:rPr>
          <w:tab/>
        </w:r>
        <w:r w:rsidR="00DF7684" w:rsidDel="00F813E3">
          <w:rPr>
            <w:noProof/>
            <w:webHidden/>
          </w:rPr>
          <w:delText>123</w:delText>
        </w:r>
      </w:del>
    </w:p>
    <w:p w14:paraId="555AEBB5" w14:textId="3892F1FC" w:rsidR="00582EFB" w:rsidDel="00F813E3" w:rsidRDefault="00582EFB">
      <w:pPr>
        <w:pStyle w:val="TOC3"/>
        <w:tabs>
          <w:tab w:val="right" w:leader="dot" w:pos="8900"/>
        </w:tabs>
        <w:rPr>
          <w:del w:id="967" w:author="Tom Bergeron" w:date="2022-03-30T09:53:00Z"/>
          <w:rFonts w:asciiTheme="minorHAnsi" w:eastAsiaTheme="minorEastAsia" w:hAnsiTheme="minorHAnsi" w:cstheme="minorBidi"/>
          <w:smallCaps w:val="0"/>
          <w:noProof/>
          <w:sz w:val="22"/>
          <w:szCs w:val="22"/>
        </w:rPr>
      </w:pPr>
      <w:del w:id="968" w:author="Tom Bergeron" w:date="2022-03-30T09:53:00Z">
        <w:r w:rsidRPr="00F813E3" w:rsidDel="00F813E3">
          <w:rPr>
            <w:noProof/>
            <w:rPrChange w:id="969" w:author="Tom Bergeron" w:date="2022-03-30T09:53:00Z">
              <w:rPr>
                <w:rStyle w:val="Hyperlink"/>
                <w:noProof/>
              </w:rPr>
            </w:rPrChange>
          </w:rPr>
          <w:delText>Viewing Chart Data</w:delText>
        </w:r>
        <w:r w:rsidDel="00F813E3">
          <w:rPr>
            <w:noProof/>
            <w:webHidden/>
          </w:rPr>
          <w:tab/>
        </w:r>
        <w:r w:rsidR="00DF7684" w:rsidDel="00F813E3">
          <w:rPr>
            <w:noProof/>
            <w:webHidden/>
          </w:rPr>
          <w:delText>124</w:delText>
        </w:r>
      </w:del>
    </w:p>
    <w:p w14:paraId="1C11500B" w14:textId="7376CC8D" w:rsidR="00582EFB" w:rsidDel="00F813E3" w:rsidRDefault="00582EFB">
      <w:pPr>
        <w:pStyle w:val="TOC3"/>
        <w:tabs>
          <w:tab w:val="right" w:leader="dot" w:pos="8900"/>
        </w:tabs>
        <w:rPr>
          <w:del w:id="970" w:author="Tom Bergeron" w:date="2022-03-30T09:53:00Z"/>
          <w:rFonts w:asciiTheme="minorHAnsi" w:eastAsiaTheme="minorEastAsia" w:hAnsiTheme="minorHAnsi" w:cstheme="minorBidi"/>
          <w:smallCaps w:val="0"/>
          <w:noProof/>
          <w:sz w:val="22"/>
          <w:szCs w:val="22"/>
        </w:rPr>
      </w:pPr>
      <w:del w:id="971" w:author="Tom Bergeron" w:date="2022-03-30T09:53:00Z">
        <w:r w:rsidRPr="00F813E3" w:rsidDel="00F813E3">
          <w:rPr>
            <w:noProof/>
            <w:rPrChange w:id="972" w:author="Tom Bergeron" w:date="2022-03-30T09:53:00Z">
              <w:rPr>
                <w:rStyle w:val="Hyperlink"/>
                <w:noProof/>
              </w:rPr>
            </w:rPrChange>
          </w:rPr>
          <w:delText>History Mode Chart Options Menu</w:delText>
        </w:r>
        <w:r w:rsidDel="00F813E3">
          <w:rPr>
            <w:noProof/>
            <w:webHidden/>
          </w:rPr>
          <w:tab/>
        </w:r>
        <w:r w:rsidR="00DF7684" w:rsidDel="00F813E3">
          <w:rPr>
            <w:noProof/>
            <w:webHidden/>
          </w:rPr>
          <w:delText>124</w:delText>
        </w:r>
      </w:del>
    </w:p>
    <w:p w14:paraId="5F38839F" w14:textId="15669749" w:rsidR="00582EFB" w:rsidDel="00F813E3" w:rsidRDefault="00582EFB">
      <w:pPr>
        <w:pStyle w:val="TOC1"/>
        <w:tabs>
          <w:tab w:val="right" w:leader="dot" w:pos="8900"/>
        </w:tabs>
        <w:rPr>
          <w:del w:id="973" w:author="Tom Bergeron" w:date="2022-03-30T09:53:00Z"/>
          <w:rFonts w:asciiTheme="minorHAnsi" w:eastAsiaTheme="minorEastAsia" w:hAnsiTheme="minorHAnsi" w:cstheme="minorBidi"/>
          <w:b w:val="0"/>
          <w:caps w:val="0"/>
          <w:noProof/>
          <w:sz w:val="22"/>
          <w:szCs w:val="22"/>
        </w:rPr>
      </w:pPr>
      <w:del w:id="974" w:author="Tom Bergeron" w:date="2022-03-30T09:53:00Z">
        <w:r w:rsidRPr="00F813E3" w:rsidDel="00F813E3">
          <w:rPr>
            <w:noProof/>
            <w:rPrChange w:id="975" w:author="Tom Bergeron" w:date="2022-03-30T09:53:00Z">
              <w:rPr>
                <w:rStyle w:val="Hyperlink"/>
                <w:noProof/>
              </w:rPr>
            </w:rPrChange>
          </w:rPr>
          <w:delText>Troubleshoot In Live Mode</w:delText>
        </w:r>
        <w:r w:rsidDel="00F813E3">
          <w:rPr>
            <w:noProof/>
            <w:webHidden/>
          </w:rPr>
          <w:tab/>
        </w:r>
        <w:r w:rsidR="00DF7684" w:rsidDel="00F813E3">
          <w:rPr>
            <w:noProof/>
            <w:webHidden/>
          </w:rPr>
          <w:delText>125</w:delText>
        </w:r>
      </w:del>
    </w:p>
    <w:p w14:paraId="161E4B7F" w14:textId="4C0EABC5" w:rsidR="00582EFB" w:rsidDel="00F813E3" w:rsidRDefault="00582EFB">
      <w:pPr>
        <w:pStyle w:val="TOC2"/>
        <w:tabs>
          <w:tab w:val="right" w:leader="dot" w:pos="8900"/>
        </w:tabs>
        <w:rPr>
          <w:del w:id="976" w:author="Tom Bergeron" w:date="2022-03-30T09:53:00Z"/>
          <w:rFonts w:asciiTheme="minorHAnsi" w:eastAsiaTheme="minorEastAsia" w:hAnsiTheme="minorHAnsi" w:cstheme="minorBidi"/>
          <w:smallCaps w:val="0"/>
          <w:noProof/>
          <w:sz w:val="22"/>
          <w:szCs w:val="22"/>
        </w:rPr>
      </w:pPr>
      <w:del w:id="977" w:author="Tom Bergeron" w:date="2022-03-30T09:53:00Z">
        <w:r w:rsidRPr="00F813E3" w:rsidDel="00F813E3">
          <w:rPr>
            <w:noProof/>
            <w:rPrChange w:id="978" w:author="Tom Bergeron" w:date="2022-03-30T09:53:00Z">
              <w:rPr>
                <w:rStyle w:val="Hyperlink"/>
                <w:noProof/>
              </w:rPr>
            </w:rPrChange>
          </w:rPr>
          <w:delText>Buttons</w:delText>
        </w:r>
        <w:r w:rsidDel="00F813E3">
          <w:rPr>
            <w:noProof/>
            <w:webHidden/>
          </w:rPr>
          <w:tab/>
        </w:r>
        <w:r w:rsidR="00DF7684" w:rsidDel="00F813E3">
          <w:rPr>
            <w:noProof/>
            <w:webHidden/>
          </w:rPr>
          <w:delText>126</w:delText>
        </w:r>
      </w:del>
    </w:p>
    <w:p w14:paraId="23430DB9" w14:textId="093B5324" w:rsidR="00582EFB" w:rsidDel="00F813E3" w:rsidRDefault="00582EFB">
      <w:pPr>
        <w:pStyle w:val="TOC1"/>
        <w:tabs>
          <w:tab w:val="right" w:leader="dot" w:pos="8900"/>
        </w:tabs>
        <w:rPr>
          <w:del w:id="979" w:author="Tom Bergeron" w:date="2022-03-30T09:53:00Z"/>
          <w:rFonts w:asciiTheme="minorHAnsi" w:eastAsiaTheme="minorEastAsia" w:hAnsiTheme="minorHAnsi" w:cstheme="minorBidi"/>
          <w:b w:val="0"/>
          <w:caps w:val="0"/>
          <w:noProof/>
          <w:sz w:val="22"/>
          <w:szCs w:val="22"/>
        </w:rPr>
      </w:pPr>
      <w:del w:id="980" w:author="Tom Bergeron" w:date="2022-03-30T09:53:00Z">
        <w:r w:rsidRPr="00F813E3" w:rsidDel="00F813E3">
          <w:rPr>
            <w:noProof/>
            <w:rPrChange w:id="981" w:author="Tom Bergeron" w:date="2022-03-30T09:53:00Z">
              <w:rPr>
                <w:rStyle w:val="Hyperlink"/>
                <w:noProof/>
              </w:rPr>
            </w:rPrChange>
          </w:rPr>
          <w:delText>O2 Live</w:delText>
        </w:r>
        <w:r w:rsidDel="00F813E3">
          <w:rPr>
            <w:noProof/>
            <w:webHidden/>
          </w:rPr>
          <w:tab/>
        </w:r>
        <w:r w:rsidR="00DF7684" w:rsidDel="00F813E3">
          <w:rPr>
            <w:noProof/>
            <w:webHidden/>
          </w:rPr>
          <w:delText>127</w:delText>
        </w:r>
      </w:del>
    </w:p>
    <w:p w14:paraId="5E7229BA" w14:textId="31830A1F" w:rsidR="00582EFB" w:rsidDel="00F813E3" w:rsidRDefault="00582EFB">
      <w:pPr>
        <w:pStyle w:val="TOC2"/>
        <w:tabs>
          <w:tab w:val="right" w:leader="dot" w:pos="8900"/>
        </w:tabs>
        <w:rPr>
          <w:del w:id="982" w:author="Tom Bergeron" w:date="2022-03-30T09:53:00Z"/>
          <w:rFonts w:asciiTheme="minorHAnsi" w:eastAsiaTheme="minorEastAsia" w:hAnsiTheme="minorHAnsi" w:cstheme="minorBidi"/>
          <w:smallCaps w:val="0"/>
          <w:noProof/>
          <w:sz w:val="22"/>
          <w:szCs w:val="22"/>
        </w:rPr>
      </w:pPr>
      <w:del w:id="983" w:author="Tom Bergeron" w:date="2022-03-30T09:53:00Z">
        <w:r w:rsidRPr="00F813E3" w:rsidDel="00F813E3">
          <w:rPr>
            <w:noProof/>
            <w:rPrChange w:id="984" w:author="Tom Bergeron" w:date="2022-03-30T09:53:00Z">
              <w:rPr>
                <w:rStyle w:val="Hyperlink"/>
                <w:noProof/>
              </w:rPr>
            </w:rPrChange>
          </w:rPr>
          <w:delText>Configuration</w:delText>
        </w:r>
        <w:r w:rsidDel="00F813E3">
          <w:rPr>
            <w:noProof/>
            <w:webHidden/>
          </w:rPr>
          <w:tab/>
        </w:r>
        <w:r w:rsidR="00DF7684" w:rsidDel="00F813E3">
          <w:rPr>
            <w:noProof/>
            <w:webHidden/>
          </w:rPr>
          <w:delText>127</w:delText>
        </w:r>
      </w:del>
    </w:p>
    <w:p w14:paraId="5CB7B543" w14:textId="5765CF18" w:rsidR="00582EFB" w:rsidDel="00F813E3" w:rsidRDefault="00582EFB">
      <w:pPr>
        <w:pStyle w:val="TOC2"/>
        <w:tabs>
          <w:tab w:val="right" w:leader="dot" w:pos="8900"/>
        </w:tabs>
        <w:rPr>
          <w:del w:id="985" w:author="Tom Bergeron" w:date="2022-03-30T09:53:00Z"/>
          <w:rFonts w:asciiTheme="minorHAnsi" w:eastAsiaTheme="minorEastAsia" w:hAnsiTheme="minorHAnsi" w:cstheme="minorBidi"/>
          <w:smallCaps w:val="0"/>
          <w:noProof/>
          <w:sz w:val="22"/>
          <w:szCs w:val="22"/>
        </w:rPr>
      </w:pPr>
      <w:del w:id="986" w:author="Tom Bergeron" w:date="2022-03-30T09:53:00Z">
        <w:r w:rsidRPr="00F813E3" w:rsidDel="00F813E3">
          <w:rPr>
            <w:noProof/>
            <w:rPrChange w:id="987" w:author="Tom Bergeron" w:date="2022-03-30T09:53:00Z">
              <w:rPr>
                <w:rStyle w:val="Hyperlink"/>
                <w:noProof/>
              </w:rPr>
            </w:rPrChange>
          </w:rPr>
          <w:delText>Operation</w:delText>
        </w:r>
        <w:r w:rsidDel="00F813E3">
          <w:rPr>
            <w:noProof/>
            <w:webHidden/>
          </w:rPr>
          <w:tab/>
        </w:r>
        <w:r w:rsidR="00DF7684" w:rsidDel="00F813E3">
          <w:rPr>
            <w:noProof/>
            <w:webHidden/>
          </w:rPr>
          <w:delText>129</w:delText>
        </w:r>
      </w:del>
    </w:p>
    <w:p w14:paraId="0EB1AC60" w14:textId="71788E62" w:rsidR="00582EFB" w:rsidDel="00F813E3" w:rsidRDefault="00582EFB">
      <w:pPr>
        <w:pStyle w:val="TOC1"/>
        <w:tabs>
          <w:tab w:val="right" w:leader="dot" w:pos="8900"/>
        </w:tabs>
        <w:rPr>
          <w:del w:id="988" w:author="Tom Bergeron" w:date="2022-03-30T09:53:00Z"/>
          <w:rFonts w:asciiTheme="minorHAnsi" w:eastAsiaTheme="minorEastAsia" w:hAnsiTheme="minorHAnsi" w:cstheme="minorBidi"/>
          <w:b w:val="0"/>
          <w:caps w:val="0"/>
          <w:noProof/>
          <w:sz w:val="22"/>
          <w:szCs w:val="22"/>
        </w:rPr>
      </w:pPr>
      <w:del w:id="989" w:author="Tom Bergeron" w:date="2022-03-30T09:53:00Z">
        <w:r w:rsidRPr="00F813E3" w:rsidDel="00F813E3">
          <w:rPr>
            <w:noProof/>
            <w:rPrChange w:id="990" w:author="Tom Bergeron" w:date="2022-03-30T09:53:00Z">
              <w:rPr>
                <w:rStyle w:val="Hyperlink"/>
                <w:noProof/>
              </w:rPr>
            </w:rPrChange>
          </w:rPr>
          <w:delText>VP Idle Mode</w:delText>
        </w:r>
        <w:r w:rsidDel="00F813E3">
          <w:rPr>
            <w:noProof/>
            <w:webHidden/>
          </w:rPr>
          <w:tab/>
        </w:r>
        <w:r w:rsidR="00DF7684" w:rsidDel="00F813E3">
          <w:rPr>
            <w:noProof/>
            <w:webHidden/>
          </w:rPr>
          <w:delText>131</w:delText>
        </w:r>
      </w:del>
    </w:p>
    <w:p w14:paraId="512E9AF7" w14:textId="6C6CC591" w:rsidR="00582EFB" w:rsidDel="00F813E3" w:rsidRDefault="00582EFB">
      <w:pPr>
        <w:pStyle w:val="TOC2"/>
        <w:tabs>
          <w:tab w:val="right" w:leader="dot" w:pos="8900"/>
        </w:tabs>
        <w:rPr>
          <w:del w:id="991" w:author="Tom Bergeron" w:date="2022-03-30T09:53:00Z"/>
          <w:rFonts w:asciiTheme="minorHAnsi" w:eastAsiaTheme="minorEastAsia" w:hAnsiTheme="minorHAnsi" w:cstheme="minorBidi"/>
          <w:smallCaps w:val="0"/>
          <w:noProof/>
          <w:sz w:val="22"/>
          <w:szCs w:val="22"/>
        </w:rPr>
      </w:pPr>
      <w:del w:id="992" w:author="Tom Bergeron" w:date="2022-03-30T09:53:00Z">
        <w:r w:rsidRPr="00F813E3" w:rsidDel="00F813E3">
          <w:rPr>
            <w:noProof/>
            <w:rPrChange w:id="993" w:author="Tom Bergeron" w:date="2022-03-30T09:53:00Z">
              <w:rPr>
                <w:rStyle w:val="Hyperlink"/>
                <w:noProof/>
              </w:rPr>
            </w:rPrChange>
          </w:rPr>
          <w:delText>Configuration</w:delText>
        </w:r>
        <w:r w:rsidDel="00F813E3">
          <w:rPr>
            <w:noProof/>
            <w:webHidden/>
          </w:rPr>
          <w:tab/>
        </w:r>
        <w:r w:rsidR="00DF7684" w:rsidDel="00F813E3">
          <w:rPr>
            <w:noProof/>
            <w:webHidden/>
          </w:rPr>
          <w:delText>131</w:delText>
        </w:r>
      </w:del>
    </w:p>
    <w:p w14:paraId="03FBE980" w14:textId="6EF09BAD" w:rsidR="00582EFB" w:rsidDel="00F813E3" w:rsidRDefault="00582EFB">
      <w:pPr>
        <w:pStyle w:val="TOC1"/>
        <w:tabs>
          <w:tab w:val="right" w:leader="dot" w:pos="8900"/>
        </w:tabs>
        <w:rPr>
          <w:del w:id="994" w:author="Tom Bergeron" w:date="2022-03-30T09:53:00Z"/>
          <w:rFonts w:asciiTheme="minorHAnsi" w:eastAsiaTheme="minorEastAsia" w:hAnsiTheme="minorHAnsi" w:cstheme="minorBidi"/>
          <w:b w:val="0"/>
          <w:caps w:val="0"/>
          <w:noProof/>
          <w:sz w:val="22"/>
          <w:szCs w:val="22"/>
        </w:rPr>
      </w:pPr>
      <w:del w:id="995" w:author="Tom Bergeron" w:date="2022-03-30T09:53:00Z">
        <w:r w:rsidRPr="00F813E3" w:rsidDel="00F813E3">
          <w:rPr>
            <w:noProof/>
            <w:rPrChange w:id="996" w:author="Tom Bergeron" w:date="2022-03-30T09:53:00Z">
              <w:rPr>
                <w:rStyle w:val="Hyperlink"/>
                <w:noProof/>
              </w:rPr>
            </w:rPrChange>
          </w:rPr>
          <w:delText>Using Barcodes</w:delText>
        </w:r>
        <w:r w:rsidDel="00F813E3">
          <w:rPr>
            <w:noProof/>
            <w:webHidden/>
          </w:rPr>
          <w:tab/>
        </w:r>
        <w:r w:rsidR="00DF7684" w:rsidDel="00F813E3">
          <w:rPr>
            <w:noProof/>
            <w:webHidden/>
          </w:rPr>
          <w:delText>132</w:delText>
        </w:r>
      </w:del>
    </w:p>
    <w:p w14:paraId="723978F6" w14:textId="7AA7EA64" w:rsidR="00582EFB" w:rsidDel="00F813E3" w:rsidRDefault="00582EFB">
      <w:pPr>
        <w:pStyle w:val="TOC2"/>
        <w:tabs>
          <w:tab w:val="right" w:leader="dot" w:pos="8900"/>
        </w:tabs>
        <w:rPr>
          <w:del w:id="997" w:author="Tom Bergeron" w:date="2022-03-30T09:53:00Z"/>
          <w:rFonts w:asciiTheme="minorHAnsi" w:eastAsiaTheme="minorEastAsia" w:hAnsiTheme="minorHAnsi" w:cstheme="minorBidi"/>
          <w:smallCaps w:val="0"/>
          <w:noProof/>
          <w:sz w:val="22"/>
          <w:szCs w:val="22"/>
        </w:rPr>
      </w:pPr>
      <w:del w:id="998" w:author="Tom Bergeron" w:date="2022-03-30T09:53:00Z">
        <w:r w:rsidRPr="00F813E3" w:rsidDel="00F813E3">
          <w:rPr>
            <w:noProof/>
            <w:rPrChange w:id="999" w:author="Tom Bergeron" w:date="2022-03-30T09:53:00Z">
              <w:rPr>
                <w:rStyle w:val="Hyperlink"/>
                <w:noProof/>
              </w:rPr>
            </w:rPrChange>
          </w:rPr>
          <w:delText>Barcode Option Tab</w:delText>
        </w:r>
        <w:r w:rsidDel="00F813E3">
          <w:rPr>
            <w:noProof/>
            <w:webHidden/>
          </w:rPr>
          <w:tab/>
        </w:r>
        <w:r w:rsidR="00DF7684" w:rsidDel="00F813E3">
          <w:rPr>
            <w:noProof/>
            <w:webHidden/>
          </w:rPr>
          <w:delText>132</w:delText>
        </w:r>
      </w:del>
    </w:p>
    <w:p w14:paraId="21E26EAE" w14:textId="1EE1B7F3" w:rsidR="00582EFB" w:rsidDel="00F813E3" w:rsidRDefault="00582EFB">
      <w:pPr>
        <w:pStyle w:val="TOC2"/>
        <w:tabs>
          <w:tab w:val="right" w:leader="dot" w:pos="8900"/>
        </w:tabs>
        <w:rPr>
          <w:del w:id="1000" w:author="Tom Bergeron" w:date="2022-03-30T09:53:00Z"/>
          <w:rFonts w:asciiTheme="minorHAnsi" w:eastAsiaTheme="minorEastAsia" w:hAnsiTheme="minorHAnsi" w:cstheme="minorBidi"/>
          <w:smallCaps w:val="0"/>
          <w:noProof/>
          <w:sz w:val="22"/>
          <w:szCs w:val="22"/>
        </w:rPr>
      </w:pPr>
      <w:del w:id="1001" w:author="Tom Bergeron" w:date="2022-03-30T09:53:00Z">
        <w:r w:rsidRPr="00F813E3" w:rsidDel="00F813E3">
          <w:rPr>
            <w:noProof/>
            <w:rPrChange w:id="1002" w:author="Tom Bergeron" w:date="2022-03-30T09:53:00Z">
              <w:rPr>
                <w:rStyle w:val="Hyperlink"/>
                <w:noProof/>
              </w:rPr>
            </w:rPrChange>
          </w:rPr>
          <w:delText>Barcode Functions</w:delText>
        </w:r>
        <w:r w:rsidDel="00F813E3">
          <w:rPr>
            <w:noProof/>
            <w:webHidden/>
          </w:rPr>
          <w:tab/>
        </w:r>
        <w:r w:rsidR="00DF7684" w:rsidDel="00F813E3">
          <w:rPr>
            <w:noProof/>
            <w:webHidden/>
          </w:rPr>
          <w:delText>133</w:delText>
        </w:r>
      </w:del>
    </w:p>
    <w:p w14:paraId="06BCBFB0" w14:textId="2CB42C92" w:rsidR="00582EFB" w:rsidDel="00F813E3" w:rsidRDefault="00582EFB">
      <w:pPr>
        <w:pStyle w:val="TOC3"/>
        <w:tabs>
          <w:tab w:val="right" w:leader="dot" w:pos="8900"/>
        </w:tabs>
        <w:rPr>
          <w:del w:id="1003" w:author="Tom Bergeron" w:date="2022-03-30T09:53:00Z"/>
          <w:rFonts w:asciiTheme="minorHAnsi" w:eastAsiaTheme="minorEastAsia" w:hAnsiTheme="minorHAnsi" w:cstheme="minorBidi"/>
          <w:smallCaps w:val="0"/>
          <w:noProof/>
          <w:sz w:val="22"/>
          <w:szCs w:val="22"/>
        </w:rPr>
      </w:pPr>
      <w:del w:id="1004" w:author="Tom Bergeron" w:date="2022-03-30T09:53:00Z">
        <w:r w:rsidRPr="00F813E3" w:rsidDel="00F813E3">
          <w:rPr>
            <w:noProof/>
            <w:rPrChange w:id="1005" w:author="Tom Bergeron" w:date="2022-03-30T09:53:00Z">
              <w:rPr>
                <w:rStyle w:val="Hyperlink"/>
                <w:noProof/>
              </w:rPr>
            </w:rPrChange>
          </w:rPr>
          <w:delText>Process Traceability (PT)</w:delText>
        </w:r>
        <w:r w:rsidDel="00F813E3">
          <w:rPr>
            <w:noProof/>
            <w:webHidden/>
          </w:rPr>
          <w:tab/>
        </w:r>
        <w:r w:rsidR="00DF7684" w:rsidDel="00F813E3">
          <w:rPr>
            <w:noProof/>
            <w:webHidden/>
          </w:rPr>
          <w:delText>133</w:delText>
        </w:r>
      </w:del>
    </w:p>
    <w:p w14:paraId="12127870" w14:textId="76EC3C55" w:rsidR="00582EFB" w:rsidDel="00F813E3" w:rsidRDefault="00582EFB">
      <w:pPr>
        <w:pStyle w:val="TOC3"/>
        <w:tabs>
          <w:tab w:val="right" w:leader="dot" w:pos="8900"/>
        </w:tabs>
        <w:rPr>
          <w:del w:id="1006" w:author="Tom Bergeron" w:date="2022-03-30T09:53:00Z"/>
          <w:rFonts w:asciiTheme="minorHAnsi" w:eastAsiaTheme="minorEastAsia" w:hAnsiTheme="minorHAnsi" w:cstheme="minorBidi"/>
          <w:smallCaps w:val="0"/>
          <w:noProof/>
          <w:sz w:val="22"/>
          <w:szCs w:val="22"/>
        </w:rPr>
      </w:pPr>
      <w:del w:id="1007" w:author="Tom Bergeron" w:date="2022-03-30T09:53:00Z">
        <w:r w:rsidRPr="00F813E3" w:rsidDel="00F813E3">
          <w:rPr>
            <w:noProof/>
            <w:rPrChange w:id="1008" w:author="Tom Bergeron" w:date="2022-03-30T09:53:00Z">
              <w:rPr>
                <w:rStyle w:val="Hyperlink"/>
                <w:noProof/>
              </w:rPr>
            </w:rPrChange>
          </w:rPr>
          <w:delText>Process Control (PC)</w:delText>
        </w:r>
        <w:r w:rsidDel="00F813E3">
          <w:rPr>
            <w:noProof/>
            <w:webHidden/>
          </w:rPr>
          <w:tab/>
        </w:r>
        <w:r w:rsidR="00DF7684" w:rsidDel="00F813E3">
          <w:rPr>
            <w:noProof/>
            <w:webHidden/>
          </w:rPr>
          <w:delText>133</w:delText>
        </w:r>
      </w:del>
    </w:p>
    <w:p w14:paraId="69A32EB0" w14:textId="7F7EAFA3" w:rsidR="00582EFB" w:rsidDel="00F813E3" w:rsidRDefault="00582EFB">
      <w:pPr>
        <w:pStyle w:val="TOC3"/>
        <w:tabs>
          <w:tab w:val="right" w:leader="dot" w:pos="8900"/>
        </w:tabs>
        <w:rPr>
          <w:del w:id="1009" w:author="Tom Bergeron" w:date="2022-03-30T09:53:00Z"/>
          <w:rFonts w:asciiTheme="minorHAnsi" w:eastAsiaTheme="minorEastAsia" w:hAnsiTheme="minorHAnsi" w:cstheme="minorBidi"/>
          <w:smallCaps w:val="0"/>
          <w:noProof/>
          <w:sz w:val="22"/>
          <w:szCs w:val="22"/>
        </w:rPr>
      </w:pPr>
      <w:del w:id="1010" w:author="Tom Bergeron" w:date="2022-03-30T09:53:00Z">
        <w:r w:rsidRPr="00F813E3" w:rsidDel="00F813E3">
          <w:rPr>
            <w:noProof/>
            <w:rPrChange w:id="1011" w:author="Tom Bergeron" w:date="2022-03-30T09:53:00Z">
              <w:rPr>
                <w:rStyle w:val="Hyperlink"/>
                <w:noProof/>
              </w:rPr>
            </w:rPrChange>
          </w:rPr>
          <w:delText>Trigger sensors</w:delText>
        </w:r>
        <w:r w:rsidDel="00F813E3">
          <w:rPr>
            <w:noProof/>
            <w:webHidden/>
          </w:rPr>
          <w:tab/>
        </w:r>
        <w:r w:rsidR="00DF7684" w:rsidDel="00F813E3">
          <w:rPr>
            <w:noProof/>
            <w:webHidden/>
          </w:rPr>
          <w:delText>133</w:delText>
        </w:r>
      </w:del>
    </w:p>
    <w:p w14:paraId="3442F326" w14:textId="5471676D" w:rsidR="00582EFB" w:rsidDel="00F813E3" w:rsidRDefault="00582EFB">
      <w:pPr>
        <w:pStyle w:val="TOC3"/>
        <w:tabs>
          <w:tab w:val="right" w:leader="dot" w:pos="8900"/>
        </w:tabs>
        <w:rPr>
          <w:del w:id="1012" w:author="Tom Bergeron" w:date="2022-03-30T09:53:00Z"/>
          <w:rFonts w:asciiTheme="minorHAnsi" w:eastAsiaTheme="minorEastAsia" w:hAnsiTheme="minorHAnsi" w:cstheme="minorBidi"/>
          <w:smallCaps w:val="0"/>
          <w:noProof/>
          <w:sz w:val="22"/>
          <w:szCs w:val="22"/>
        </w:rPr>
      </w:pPr>
      <w:del w:id="1013" w:author="Tom Bergeron" w:date="2022-03-30T09:53:00Z">
        <w:r w:rsidRPr="00F813E3" w:rsidDel="00F813E3">
          <w:rPr>
            <w:noProof/>
            <w:rPrChange w:id="1014" w:author="Tom Bergeron" w:date="2022-03-30T09:53:00Z">
              <w:rPr>
                <w:rStyle w:val="Hyperlink"/>
                <w:noProof/>
              </w:rPr>
            </w:rPrChange>
          </w:rPr>
          <w:delText>Scanner Settings</w:delText>
        </w:r>
        <w:r w:rsidDel="00F813E3">
          <w:rPr>
            <w:noProof/>
            <w:webHidden/>
          </w:rPr>
          <w:tab/>
        </w:r>
        <w:r w:rsidR="00DF7684" w:rsidDel="00F813E3">
          <w:rPr>
            <w:noProof/>
            <w:webHidden/>
          </w:rPr>
          <w:delText>134</w:delText>
        </w:r>
      </w:del>
    </w:p>
    <w:p w14:paraId="0776D126" w14:textId="48E6CC8B" w:rsidR="00582EFB" w:rsidDel="00F813E3" w:rsidRDefault="00582EFB">
      <w:pPr>
        <w:pStyle w:val="TOC2"/>
        <w:tabs>
          <w:tab w:val="right" w:leader="dot" w:pos="8900"/>
        </w:tabs>
        <w:rPr>
          <w:del w:id="1015" w:author="Tom Bergeron" w:date="2022-03-30T09:53:00Z"/>
          <w:rFonts w:asciiTheme="minorHAnsi" w:eastAsiaTheme="minorEastAsia" w:hAnsiTheme="minorHAnsi" w:cstheme="minorBidi"/>
          <w:smallCaps w:val="0"/>
          <w:noProof/>
          <w:sz w:val="22"/>
          <w:szCs w:val="22"/>
        </w:rPr>
      </w:pPr>
      <w:del w:id="1016" w:author="Tom Bergeron" w:date="2022-03-30T09:53:00Z">
        <w:r w:rsidRPr="00F813E3" w:rsidDel="00F813E3">
          <w:rPr>
            <w:noProof/>
            <w:rPrChange w:id="1017" w:author="Tom Bergeron" w:date="2022-03-30T09:53:00Z">
              <w:rPr>
                <w:rStyle w:val="Hyperlink"/>
                <w:noProof/>
              </w:rPr>
            </w:rPrChange>
          </w:rPr>
          <w:delText>Barcode Types</w:delText>
        </w:r>
        <w:r w:rsidDel="00F813E3">
          <w:rPr>
            <w:noProof/>
            <w:webHidden/>
          </w:rPr>
          <w:tab/>
        </w:r>
        <w:r w:rsidR="00DF7684" w:rsidDel="00F813E3">
          <w:rPr>
            <w:noProof/>
            <w:webHidden/>
          </w:rPr>
          <w:delText>134</w:delText>
        </w:r>
      </w:del>
    </w:p>
    <w:p w14:paraId="74425832" w14:textId="43A56994" w:rsidR="00582EFB" w:rsidDel="00F813E3" w:rsidRDefault="00582EFB">
      <w:pPr>
        <w:pStyle w:val="TOC3"/>
        <w:tabs>
          <w:tab w:val="right" w:leader="dot" w:pos="8900"/>
        </w:tabs>
        <w:rPr>
          <w:del w:id="1018" w:author="Tom Bergeron" w:date="2022-03-30T09:53:00Z"/>
          <w:rFonts w:asciiTheme="minorHAnsi" w:eastAsiaTheme="minorEastAsia" w:hAnsiTheme="minorHAnsi" w:cstheme="minorBidi"/>
          <w:smallCaps w:val="0"/>
          <w:noProof/>
          <w:sz w:val="22"/>
          <w:szCs w:val="22"/>
        </w:rPr>
      </w:pPr>
      <w:del w:id="1019" w:author="Tom Bergeron" w:date="2022-03-30T09:53:00Z">
        <w:r w:rsidRPr="00F813E3" w:rsidDel="00F813E3">
          <w:rPr>
            <w:noProof/>
            <w:rPrChange w:id="1020" w:author="Tom Bergeron" w:date="2022-03-30T09:53:00Z">
              <w:rPr>
                <w:rStyle w:val="Hyperlink"/>
                <w:noProof/>
              </w:rPr>
            </w:rPrChange>
          </w:rPr>
          <w:delText>Configuration Overview</w:delText>
        </w:r>
        <w:r w:rsidDel="00F813E3">
          <w:rPr>
            <w:noProof/>
            <w:webHidden/>
          </w:rPr>
          <w:tab/>
        </w:r>
        <w:r w:rsidR="00DF7684" w:rsidDel="00F813E3">
          <w:rPr>
            <w:noProof/>
            <w:webHidden/>
          </w:rPr>
          <w:delText>134</w:delText>
        </w:r>
      </w:del>
    </w:p>
    <w:p w14:paraId="303E7B9D" w14:textId="4F78D725" w:rsidR="00582EFB" w:rsidDel="00F813E3" w:rsidRDefault="00582EFB">
      <w:pPr>
        <w:pStyle w:val="TOC3"/>
        <w:tabs>
          <w:tab w:val="right" w:leader="dot" w:pos="8900"/>
        </w:tabs>
        <w:rPr>
          <w:del w:id="1021" w:author="Tom Bergeron" w:date="2022-03-30T09:53:00Z"/>
          <w:rFonts w:asciiTheme="minorHAnsi" w:eastAsiaTheme="minorEastAsia" w:hAnsiTheme="minorHAnsi" w:cstheme="minorBidi"/>
          <w:smallCaps w:val="0"/>
          <w:noProof/>
          <w:sz w:val="22"/>
          <w:szCs w:val="22"/>
        </w:rPr>
      </w:pPr>
      <w:del w:id="1022" w:author="Tom Bergeron" w:date="2022-03-30T09:53:00Z">
        <w:r w:rsidRPr="00F813E3" w:rsidDel="00F813E3">
          <w:rPr>
            <w:noProof/>
            <w:rPrChange w:id="1023" w:author="Tom Bergeron" w:date="2022-03-30T09:53:00Z">
              <w:rPr>
                <w:rStyle w:val="Hyperlink"/>
                <w:noProof/>
              </w:rPr>
            </w:rPrChange>
          </w:rPr>
          <w:delText>Configure and Test the System</w:delText>
        </w:r>
        <w:r w:rsidDel="00F813E3">
          <w:rPr>
            <w:noProof/>
            <w:webHidden/>
          </w:rPr>
          <w:tab/>
        </w:r>
        <w:r w:rsidR="00DF7684" w:rsidDel="00F813E3">
          <w:rPr>
            <w:noProof/>
            <w:webHidden/>
          </w:rPr>
          <w:delText>134</w:delText>
        </w:r>
      </w:del>
    </w:p>
    <w:p w14:paraId="6818FCD7" w14:textId="507D497D" w:rsidR="00582EFB" w:rsidDel="00F813E3" w:rsidRDefault="00582EFB">
      <w:pPr>
        <w:pStyle w:val="TOC3"/>
        <w:tabs>
          <w:tab w:val="right" w:leader="dot" w:pos="8900"/>
        </w:tabs>
        <w:rPr>
          <w:del w:id="1024" w:author="Tom Bergeron" w:date="2022-03-30T09:53:00Z"/>
          <w:rFonts w:asciiTheme="minorHAnsi" w:eastAsiaTheme="minorEastAsia" w:hAnsiTheme="minorHAnsi" w:cstheme="minorBidi"/>
          <w:smallCaps w:val="0"/>
          <w:noProof/>
          <w:sz w:val="22"/>
          <w:szCs w:val="22"/>
        </w:rPr>
      </w:pPr>
      <w:del w:id="1025" w:author="Tom Bergeron" w:date="2022-03-30T09:53:00Z">
        <w:r w:rsidRPr="00F813E3" w:rsidDel="00F813E3">
          <w:rPr>
            <w:noProof/>
            <w:rPrChange w:id="1026" w:author="Tom Bergeron" w:date="2022-03-30T09:53:00Z">
              <w:rPr>
                <w:rStyle w:val="Hyperlink"/>
                <w:noProof/>
              </w:rPr>
            </w:rPrChange>
          </w:rPr>
          <w:delText>Test Sensor Inputs With eTPU Utility</w:delText>
        </w:r>
        <w:r w:rsidDel="00F813E3">
          <w:rPr>
            <w:noProof/>
            <w:webHidden/>
          </w:rPr>
          <w:tab/>
        </w:r>
        <w:r w:rsidR="00DF7684" w:rsidDel="00F813E3">
          <w:rPr>
            <w:noProof/>
            <w:webHidden/>
          </w:rPr>
          <w:delText>136</w:delText>
        </w:r>
      </w:del>
    </w:p>
    <w:p w14:paraId="21A8B6E6" w14:textId="1EF6D104" w:rsidR="00582EFB" w:rsidDel="00F813E3" w:rsidRDefault="00582EFB">
      <w:pPr>
        <w:pStyle w:val="TOC2"/>
        <w:tabs>
          <w:tab w:val="right" w:leader="dot" w:pos="8900"/>
        </w:tabs>
        <w:rPr>
          <w:del w:id="1027" w:author="Tom Bergeron" w:date="2022-03-30T09:53:00Z"/>
          <w:rFonts w:asciiTheme="minorHAnsi" w:eastAsiaTheme="minorEastAsia" w:hAnsiTheme="minorHAnsi" w:cstheme="minorBidi"/>
          <w:smallCaps w:val="0"/>
          <w:noProof/>
          <w:sz w:val="22"/>
          <w:szCs w:val="22"/>
        </w:rPr>
      </w:pPr>
      <w:del w:id="1028" w:author="Tom Bergeron" w:date="2022-03-30T09:53:00Z">
        <w:r w:rsidRPr="00F813E3" w:rsidDel="00F813E3">
          <w:rPr>
            <w:noProof/>
            <w:rPrChange w:id="1029" w:author="Tom Bergeron" w:date="2022-03-30T09:53:00Z">
              <w:rPr>
                <w:rStyle w:val="Hyperlink"/>
                <w:noProof/>
              </w:rPr>
            </w:rPrChange>
          </w:rPr>
          <w:delText>Scanner Installation</w:delText>
        </w:r>
        <w:r w:rsidDel="00F813E3">
          <w:rPr>
            <w:noProof/>
            <w:webHidden/>
          </w:rPr>
          <w:tab/>
        </w:r>
        <w:r w:rsidR="00DF7684" w:rsidDel="00F813E3">
          <w:rPr>
            <w:noProof/>
            <w:webHidden/>
          </w:rPr>
          <w:delText>137</w:delText>
        </w:r>
      </w:del>
    </w:p>
    <w:p w14:paraId="607D5385" w14:textId="42C2D952" w:rsidR="00582EFB" w:rsidDel="00F813E3" w:rsidRDefault="00582EFB">
      <w:pPr>
        <w:pStyle w:val="TOC2"/>
        <w:tabs>
          <w:tab w:val="right" w:leader="dot" w:pos="8900"/>
        </w:tabs>
        <w:rPr>
          <w:del w:id="1030" w:author="Tom Bergeron" w:date="2022-03-30T09:53:00Z"/>
          <w:rFonts w:asciiTheme="minorHAnsi" w:eastAsiaTheme="minorEastAsia" w:hAnsiTheme="minorHAnsi" w:cstheme="minorBidi"/>
          <w:smallCaps w:val="0"/>
          <w:noProof/>
          <w:sz w:val="22"/>
          <w:szCs w:val="22"/>
        </w:rPr>
      </w:pPr>
      <w:del w:id="1031" w:author="Tom Bergeron" w:date="2022-03-30T09:53:00Z">
        <w:r w:rsidRPr="00F813E3" w:rsidDel="00F813E3">
          <w:rPr>
            <w:noProof/>
            <w:rPrChange w:id="1032" w:author="Tom Bergeron" w:date="2022-03-30T09:53:00Z">
              <w:rPr>
                <w:rStyle w:val="Hyperlink"/>
                <w:noProof/>
              </w:rPr>
            </w:rPrChange>
          </w:rPr>
          <w:delText>Virtual Profiling And Barcodes</w:delText>
        </w:r>
        <w:r w:rsidDel="00F813E3">
          <w:rPr>
            <w:noProof/>
            <w:webHidden/>
          </w:rPr>
          <w:tab/>
        </w:r>
        <w:r w:rsidR="00DF7684" w:rsidDel="00F813E3">
          <w:rPr>
            <w:noProof/>
            <w:webHidden/>
          </w:rPr>
          <w:delText>138</w:delText>
        </w:r>
      </w:del>
    </w:p>
    <w:p w14:paraId="42F9F779" w14:textId="59952291" w:rsidR="00582EFB" w:rsidDel="00F813E3" w:rsidRDefault="00582EFB">
      <w:pPr>
        <w:pStyle w:val="TOC3"/>
        <w:tabs>
          <w:tab w:val="right" w:leader="dot" w:pos="8900"/>
        </w:tabs>
        <w:rPr>
          <w:del w:id="1033" w:author="Tom Bergeron" w:date="2022-03-30T09:53:00Z"/>
          <w:rFonts w:asciiTheme="minorHAnsi" w:eastAsiaTheme="minorEastAsia" w:hAnsiTheme="minorHAnsi" w:cstheme="minorBidi"/>
          <w:smallCaps w:val="0"/>
          <w:noProof/>
          <w:sz w:val="22"/>
          <w:szCs w:val="22"/>
        </w:rPr>
      </w:pPr>
      <w:del w:id="1034" w:author="Tom Bergeron" w:date="2022-03-30T09:53:00Z">
        <w:r w:rsidRPr="00F813E3" w:rsidDel="00F813E3">
          <w:rPr>
            <w:noProof/>
            <w:rPrChange w:id="1035" w:author="Tom Bergeron" w:date="2022-03-30T09:53:00Z">
              <w:rPr>
                <w:rStyle w:val="Hyperlink"/>
                <w:noProof/>
              </w:rPr>
            </w:rPrChange>
          </w:rPr>
          <w:delText>Process Control</w:delText>
        </w:r>
        <w:r w:rsidDel="00F813E3">
          <w:rPr>
            <w:noProof/>
            <w:webHidden/>
          </w:rPr>
          <w:tab/>
        </w:r>
        <w:r w:rsidR="00DF7684" w:rsidDel="00F813E3">
          <w:rPr>
            <w:noProof/>
            <w:webHidden/>
          </w:rPr>
          <w:delText>138</w:delText>
        </w:r>
      </w:del>
    </w:p>
    <w:p w14:paraId="0A97B4DA" w14:textId="421633E7" w:rsidR="00582EFB" w:rsidDel="00F813E3" w:rsidRDefault="00582EFB">
      <w:pPr>
        <w:pStyle w:val="TOC3"/>
        <w:tabs>
          <w:tab w:val="right" w:leader="dot" w:pos="8900"/>
        </w:tabs>
        <w:rPr>
          <w:del w:id="1036" w:author="Tom Bergeron" w:date="2022-03-30T09:53:00Z"/>
          <w:rFonts w:asciiTheme="minorHAnsi" w:eastAsiaTheme="minorEastAsia" w:hAnsiTheme="minorHAnsi" w:cstheme="minorBidi"/>
          <w:smallCaps w:val="0"/>
          <w:noProof/>
          <w:sz w:val="22"/>
          <w:szCs w:val="22"/>
        </w:rPr>
      </w:pPr>
      <w:del w:id="1037" w:author="Tom Bergeron" w:date="2022-03-30T09:53:00Z">
        <w:r w:rsidRPr="00F813E3" w:rsidDel="00F813E3">
          <w:rPr>
            <w:noProof/>
            <w:rPrChange w:id="1038" w:author="Tom Bergeron" w:date="2022-03-30T09:53:00Z">
              <w:rPr>
                <w:rStyle w:val="Hyperlink"/>
                <w:noProof/>
              </w:rPr>
            </w:rPrChange>
          </w:rPr>
          <w:delText>Barcode Product Sensor (BPS)/Barcode Stop Sensor (BSS) operation</w:delText>
        </w:r>
        <w:r w:rsidDel="00F813E3">
          <w:rPr>
            <w:noProof/>
            <w:webHidden/>
          </w:rPr>
          <w:tab/>
        </w:r>
        <w:r w:rsidR="00DF7684" w:rsidDel="00F813E3">
          <w:rPr>
            <w:noProof/>
            <w:webHidden/>
          </w:rPr>
          <w:delText>139</w:delText>
        </w:r>
      </w:del>
    </w:p>
    <w:p w14:paraId="7901C524" w14:textId="2ACED0B7" w:rsidR="00582EFB" w:rsidDel="00F813E3" w:rsidRDefault="00582EFB">
      <w:pPr>
        <w:pStyle w:val="TOC2"/>
        <w:tabs>
          <w:tab w:val="right" w:leader="dot" w:pos="8900"/>
        </w:tabs>
        <w:rPr>
          <w:del w:id="1039" w:author="Tom Bergeron" w:date="2022-03-30T09:53:00Z"/>
          <w:rFonts w:asciiTheme="minorHAnsi" w:eastAsiaTheme="minorEastAsia" w:hAnsiTheme="minorHAnsi" w:cstheme="minorBidi"/>
          <w:smallCaps w:val="0"/>
          <w:noProof/>
          <w:sz w:val="22"/>
          <w:szCs w:val="22"/>
        </w:rPr>
      </w:pPr>
      <w:del w:id="1040" w:author="Tom Bergeron" w:date="2022-03-30T09:53:00Z">
        <w:r w:rsidRPr="00F813E3" w:rsidDel="00F813E3">
          <w:rPr>
            <w:noProof/>
            <w:rPrChange w:id="1041" w:author="Tom Bergeron" w:date="2022-03-30T09:53:00Z">
              <w:rPr>
                <w:rStyle w:val="Hyperlink"/>
                <w:noProof/>
              </w:rPr>
            </w:rPrChange>
          </w:rPr>
          <w:delText>Reading Barcodes With A Product Traceability Scanner</w:delText>
        </w:r>
        <w:r w:rsidDel="00F813E3">
          <w:rPr>
            <w:noProof/>
            <w:webHidden/>
          </w:rPr>
          <w:tab/>
        </w:r>
        <w:r w:rsidR="00DF7684" w:rsidDel="00F813E3">
          <w:rPr>
            <w:noProof/>
            <w:webHidden/>
          </w:rPr>
          <w:delText>140</w:delText>
        </w:r>
      </w:del>
    </w:p>
    <w:p w14:paraId="53F4EDE3" w14:textId="06CD91C9" w:rsidR="00582EFB" w:rsidDel="00F813E3" w:rsidRDefault="00582EFB">
      <w:pPr>
        <w:pStyle w:val="TOC3"/>
        <w:tabs>
          <w:tab w:val="right" w:leader="dot" w:pos="8900"/>
        </w:tabs>
        <w:rPr>
          <w:del w:id="1042" w:author="Tom Bergeron" w:date="2022-03-30T09:53:00Z"/>
          <w:rFonts w:asciiTheme="minorHAnsi" w:eastAsiaTheme="minorEastAsia" w:hAnsiTheme="minorHAnsi" w:cstheme="minorBidi"/>
          <w:smallCaps w:val="0"/>
          <w:noProof/>
          <w:sz w:val="22"/>
          <w:szCs w:val="22"/>
        </w:rPr>
      </w:pPr>
      <w:del w:id="1043" w:author="Tom Bergeron" w:date="2022-03-30T09:53:00Z">
        <w:r w:rsidRPr="00F813E3" w:rsidDel="00F813E3">
          <w:rPr>
            <w:noProof/>
            <w:rPrChange w:id="1044" w:author="Tom Bergeron" w:date="2022-03-30T09:53:00Z">
              <w:rPr>
                <w:rStyle w:val="Hyperlink"/>
                <w:noProof/>
              </w:rPr>
            </w:rPrChange>
          </w:rPr>
          <w:delText>Use a PTS at the Oven Entrance</w:delText>
        </w:r>
        <w:r w:rsidDel="00F813E3">
          <w:rPr>
            <w:noProof/>
            <w:webHidden/>
          </w:rPr>
          <w:tab/>
        </w:r>
        <w:r w:rsidR="00DF7684" w:rsidDel="00F813E3">
          <w:rPr>
            <w:noProof/>
            <w:webHidden/>
          </w:rPr>
          <w:delText>140</w:delText>
        </w:r>
      </w:del>
    </w:p>
    <w:p w14:paraId="76570862" w14:textId="60DB3197" w:rsidR="00582EFB" w:rsidDel="00F813E3" w:rsidRDefault="00582EFB">
      <w:pPr>
        <w:pStyle w:val="TOC2"/>
        <w:tabs>
          <w:tab w:val="right" w:leader="dot" w:pos="8900"/>
        </w:tabs>
        <w:rPr>
          <w:del w:id="1045" w:author="Tom Bergeron" w:date="2022-03-30T09:53:00Z"/>
          <w:rFonts w:asciiTheme="minorHAnsi" w:eastAsiaTheme="minorEastAsia" w:hAnsiTheme="minorHAnsi" w:cstheme="minorBidi"/>
          <w:smallCaps w:val="0"/>
          <w:noProof/>
          <w:sz w:val="22"/>
          <w:szCs w:val="22"/>
        </w:rPr>
      </w:pPr>
      <w:del w:id="1046" w:author="Tom Bergeron" w:date="2022-03-30T09:53:00Z">
        <w:r w:rsidRPr="00F813E3" w:rsidDel="00F813E3">
          <w:rPr>
            <w:noProof/>
            <w:rPrChange w:id="1047" w:author="Tom Bergeron" w:date="2022-03-30T09:53:00Z">
              <w:rPr>
                <w:rStyle w:val="Hyperlink"/>
                <w:noProof/>
              </w:rPr>
            </w:rPrChange>
          </w:rPr>
          <w:delText>Enable Barcoding Per Product</w:delText>
        </w:r>
        <w:r w:rsidDel="00F813E3">
          <w:rPr>
            <w:noProof/>
            <w:webHidden/>
          </w:rPr>
          <w:tab/>
        </w:r>
        <w:r w:rsidR="00DF7684" w:rsidDel="00F813E3">
          <w:rPr>
            <w:noProof/>
            <w:webHidden/>
          </w:rPr>
          <w:delText>141</w:delText>
        </w:r>
      </w:del>
    </w:p>
    <w:p w14:paraId="03E99F87" w14:textId="1D93D1AB" w:rsidR="00582EFB" w:rsidDel="00F813E3" w:rsidRDefault="00582EFB">
      <w:pPr>
        <w:pStyle w:val="TOC2"/>
        <w:tabs>
          <w:tab w:val="right" w:leader="dot" w:pos="8900"/>
        </w:tabs>
        <w:rPr>
          <w:del w:id="1048" w:author="Tom Bergeron" w:date="2022-03-30T09:53:00Z"/>
          <w:rFonts w:asciiTheme="minorHAnsi" w:eastAsiaTheme="minorEastAsia" w:hAnsiTheme="minorHAnsi" w:cstheme="minorBidi"/>
          <w:smallCaps w:val="0"/>
          <w:noProof/>
          <w:sz w:val="22"/>
          <w:szCs w:val="22"/>
        </w:rPr>
      </w:pPr>
      <w:del w:id="1049" w:author="Tom Bergeron" w:date="2022-03-30T09:53:00Z">
        <w:r w:rsidRPr="00F813E3" w:rsidDel="00F813E3">
          <w:rPr>
            <w:noProof/>
            <w:rPrChange w:id="1050" w:author="Tom Bergeron" w:date="2022-03-30T09:53:00Z">
              <w:rPr>
                <w:rStyle w:val="Hyperlink"/>
                <w:noProof/>
              </w:rPr>
            </w:rPrChange>
          </w:rPr>
          <w:delText>Display the Current Barcode Queue</w:delText>
        </w:r>
        <w:r w:rsidDel="00F813E3">
          <w:rPr>
            <w:noProof/>
            <w:webHidden/>
          </w:rPr>
          <w:tab/>
        </w:r>
        <w:r w:rsidR="00DF7684" w:rsidDel="00F813E3">
          <w:rPr>
            <w:noProof/>
            <w:webHidden/>
          </w:rPr>
          <w:delText>141</w:delText>
        </w:r>
      </w:del>
    </w:p>
    <w:p w14:paraId="34999E57" w14:textId="506E4DC2" w:rsidR="00582EFB" w:rsidDel="00F813E3" w:rsidRDefault="00582EFB">
      <w:pPr>
        <w:pStyle w:val="TOC3"/>
        <w:tabs>
          <w:tab w:val="right" w:leader="dot" w:pos="8900"/>
        </w:tabs>
        <w:rPr>
          <w:del w:id="1051" w:author="Tom Bergeron" w:date="2022-03-30T09:53:00Z"/>
          <w:rFonts w:asciiTheme="minorHAnsi" w:eastAsiaTheme="minorEastAsia" w:hAnsiTheme="minorHAnsi" w:cstheme="minorBidi"/>
          <w:smallCaps w:val="0"/>
          <w:noProof/>
          <w:sz w:val="22"/>
          <w:szCs w:val="22"/>
        </w:rPr>
      </w:pPr>
      <w:del w:id="1052" w:author="Tom Bergeron" w:date="2022-03-30T09:53:00Z">
        <w:r w:rsidRPr="00F813E3" w:rsidDel="00F813E3">
          <w:rPr>
            <w:noProof/>
            <w:rPrChange w:id="1053" w:author="Tom Bergeron" w:date="2022-03-30T09:53:00Z">
              <w:rPr>
                <w:rStyle w:val="Hyperlink"/>
                <w:noProof/>
              </w:rPr>
            </w:rPrChange>
          </w:rPr>
          <w:delText>Barcode Queue Dialog</w:delText>
        </w:r>
        <w:r w:rsidDel="00F813E3">
          <w:rPr>
            <w:noProof/>
            <w:webHidden/>
          </w:rPr>
          <w:tab/>
        </w:r>
        <w:r w:rsidR="00DF7684" w:rsidDel="00F813E3">
          <w:rPr>
            <w:noProof/>
            <w:webHidden/>
          </w:rPr>
          <w:delText>142</w:delText>
        </w:r>
      </w:del>
    </w:p>
    <w:p w14:paraId="045C2E1A" w14:textId="0F90E5F6" w:rsidR="00582EFB" w:rsidDel="00F813E3" w:rsidRDefault="00582EFB">
      <w:pPr>
        <w:pStyle w:val="TOC3"/>
        <w:tabs>
          <w:tab w:val="right" w:leader="dot" w:pos="8900"/>
        </w:tabs>
        <w:rPr>
          <w:del w:id="1054" w:author="Tom Bergeron" w:date="2022-03-30T09:53:00Z"/>
          <w:rFonts w:asciiTheme="minorHAnsi" w:eastAsiaTheme="minorEastAsia" w:hAnsiTheme="minorHAnsi" w:cstheme="minorBidi"/>
          <w:smallCaps w:val="0"/>
          <w:noProof/>
          <w:sz w:val="22"/>
          <w:szCs w:val="22"/>
        </w:rPr>
      </w:pPr>
      <w:del w:id="1055" w:author="Tom Bergeron" w:date="2022-03-30T09:53:00Z">
        <w:r w:rsidRPr="00F813E3" w:rsidDel="00F813E3">
          <w:rPr>
            <w:noProof/>
            <w:rPrChange w:id="1056" w:author="Tom Bergeron" w:date="2022-03-30T09:53:00Z">
              <w:rPr>
                <w:rStyle w:val="Hyperlink"/>
                <w:noProof/>
              </w:rPr>
            </w:rPrChange>
          </w:rPr>
          <w:delText>Remove Barcode</w:delText>
        </w:r>
        <w:r w:rsidDel="00F813E3">
          <w:rPr>
            <w:noProof/>
            <w:webHidden/>
          </w:rPr>
          <w:tab/>
        </w:r>
        <w:r w:rsidR="00DF7684" w:rsidDel="00F813E3">
          <w:rPr>
            <w:noProof/>
            <w:webHidden/>
          </w:rPr>
          <w:delText>143</w:delText>
        </w:r>
      </w:del>
    </w:p>
    <w:p w14:paraId="5F613B4A" w14:textId="5D8AE5E2" w:rsidR="00582EFB" w:rsidDel="00F813E3" w:rsidRDefault="00582EFB">
      <w:pPr>
        <w:pStyle w:val="TOC2"/>
        <w:tabs>
          <w:tab w:val="right" w:leader="dot" w:pos="8900"/>
        </w:tabs>
        <w:rPr>
          <w:del w:id="1057" w:author="Tom Bergeron" w:date="2022-03-30T09:53:00Z"/>
          <w:rFonts w:asciiTheme="minorHAnsi" w:eastAsiaTheme="minorEastAsia" w:hAnsiTheme="minorHAnsi" w:cstheme="minorBidi"/>
          <w:smallCaps w:val="0"/>
          <w:noProof/>
          <w:sz w:val="22"/>
          <w:szCs w:val="22"/>
        </w:rPr>
      </w:pPr>
      <w:del w:id="1058" w:author="Tom Bergeron" w:date="2022-03-30T09:53:00Z">
        <w:r w:rsidRPr="00F813E3" w:rsidDel="00F813E3">
          <w:rPr>
            <w:noProof/>
            <w:rPrChange w:id="1059" w:author="Tom Bergeron" w:date="2022-03-30T09:53:00Z">
              <w:rPr>
                <w:rStyle w:val="Hyperlink"/>
                <w:noProof/>
              </w:rPr>
            </w:rPrChange>
          </w:rPr>
          <w:delText>View Barcode Traceability Information for Previously Run Barcodes</w:delText>
        </w:r>
        <w:r w:rsidDel="00F813E3">
          <w:rPr>
            <w:noProof/>
            <w:webHidden/>
          </w:rPr>
          <w:tab/>
        </w:r>
        <w:r w:rsidR="00DF7684" w:rsidDel="00F813E3">
          <w:rPr>
            <w:noProof/>
            <w:webHidden/>
          </w:rPr>
          <w:delText>144</w:delText>
        </w:r>
      </w:del>
    </w:p>
    <w:p w14:paraId="302C674A" w14:textId="69275412" w:rsidR="00582EFB" w:rsidDel="00F813E3" w:rsidRDefault="00582EFB">
      <w:pPr>
        <w:pStyle w:val="TOC2"/>
        <w:tabs>
          <w:tab w:val="right" w:leader="dot" w:pos="8900"/>
        </w:tabs>
        <w:rPr>
          <w:del w:id="1060" w:author="Tom Bergeron" w:date="2022-03-30T09:53:00Z"/>
          <w:rFonts w:asciiTheme="minorHAnsi" w:eastAsiaTheme="minorEastAsia" w:hAnsiTheme="minorHAnsi" w:cstheme="minorBidi"/>
          <w:smallCaps w:val="0"/>
          <w:noProof/>
          <w:sz w:val="22"/>
          <w:szCs w:val="22"/>
        </w:rPr>
      </w:pPr>
      <w:del w:id="1061" w:author="Tom Bergeron" w:date="2022-03-30T09:53:00Z">
        <w:r w:rsidRPr="00F813E3" w:rsidDel="00F813E3">
          <w:rPr>
            <w:noProof/>
            <w:rPrChange w:id="1062" w:author="Tom Bergeron" w:date="2022-03-30T09:53:00Z">
              <w:rPr>
                <w:rStyle w:val="Hyperlink"/>
                <w:noProof/>
              </w:rPr>
            </w:rPrChange>
          </w:rPr>
          <w:delText>Search For Barcode Entries</w:delText>
        </w:r>
        <w:r w:rsidDel="00F813E3">
          <w:rPr>
            <w:noProof/>
            <w:webHidden/>
          </w:rPr>
          <w:tab/>
        </w:r>
        <w:r w:rsidR="00DF7684" w:rsidDel="00F813E3">
          <w:rPr>
            <w:noProof/>
            <w:webHidden/>
          </w:rPr>
          <w:delText>144</w:delText>
        </w:r>
      </w:del>
    </w:p>
    <w:p w14:paraId="328360D1" w14:textId="6D895E47" w:rsidR="00582EFB" w:rsidDel="00F813E3" w:rsidRDefault="00582EFB">
      <w:pPr>
        <w:pStyle w:val="TOC1"/>
        <w:tabs>
          <w:tab w:val="right" w:leader="dot" w:pos="8900"/>
        </w:tabs>
        <w:rPr>
          <w:del w:id="1063" w:author="Tom Bergeron" w:date="2022-03-30T09:53:00Z"/>
          <w:rFonts w:asciiTheme="minorHAnsi" w:eastAsiaTheme="minorEastAsia" w:hAnsiTheme="minorHAnsi" w:cstheme="minorBidi"/>
          <w:b w:val="0"/>
          <w:caps w:val="0"/>
          <w:noProof/>
          <w:sz w:val="22"/>
          <w:szCs w:val="22"/>
        </w:rPr>
      </w:pPr>
      <w:del w:id="1064" w:author="Tom Bergeron" w:date="2022-03-30T09:53:00Z">
        <w:r w:rsidRPr="00F813E3" w:rsidDel="00F813E3">
          <w:rPr>
            <w:noProof/>
            <w:rPrChange w:id="1065" w:author="Tom Bergeron" w:date="2022-03-30T09:53:00Z">
              <w:rPr>
                <w:rStyle w:val="Hyperlink"/>
                <w:noProof/>
              </w:rPr>
            </w:rPrChange>
          </w:rPr>
          <w:delText>Use Lot ID Codes</w:delText>
        </w:r>
        <w:r w:rsidDel="00F813E3">
          <w:rPr>
            <w:noProof/>
            <w:webHidden/>
          </w:rPr>
          <w:tab/>
        </w:r>
        <w:r w:rsidR="00DF7684" w:rsidDel="00F813E3">
          <w:rPr>
            <w:noProof/>
            <w:webHidden/>
          </w:rPr>
          <w:delText>145</w:delText>
        </w:r>
      </w:del>
    </w:p>
    <w:p w14:paraId="75261115" w14:textId="41216370" w:rsidR="00582EFB" w:rsidDel="00F813E3" w:rsidRDefault="00582EFB">
      <w:pPr>
        <w:pStyle w:val="TOC1"/>
        <w:tabs>
          <w:tab w:val="right" w:leader="dot" w:pos="8900"/>
        </w:tabs>
        <w:rPr>
          <w:del w:id="1066" w:author="Tom Bergeron" w:date="2022-03-30T09:53:00Z"/>
          <w:rFonts w:asciiTheme="minorHAnsi" w:eastAsiaTheme="minorEastAsia" w:hAnsiTheme="minorHAnsi" w:cstheme="minorBidi"/>
          <w:b w:val="0"/>
          <w:caps w:val="0"/>
          <w:noProof/>
          <w:sz w:val="22"/>
          <w:szCs w:val="22"/>
        </w:rPr>
      </w:pPr>
      <w:del w:id="1067" w:author="Tom Bergeron" w:date="2022-03-30T09:53:00Z">
        <w:r w:rsidRPr="00F813E3" w:rsidDel="00F813E3">
          <w:rPr>
            <w:noProof/>
            <w:rPrChange w:id="1068" w:author="Tom Bergeron" w:date="2022-03-30T09:53:00Z">
              <w:rPr>
                <w:rStyle w:val="Hyperlink"/>
                <w:noProof/>
              </w:rPr>
            </w:rPrChange>
          </w:rPr>
          <w:delText>Use Remote Process Monitoring</w:delText>
        </w:r>
        <w:r w:rsidDel="00F813E3">
          <w:rPr>
            <w:noProof/>
            <w:webHidden/>
          </w:rPr>
          <w:tab/>
        </w:r>
        <w:r w:rsidR="00DF7684" w:rsidDel="00F813E3">
          <w:rPr>
            <w:noProof/>
            <w:webHidden/>
          </w:rPr>
          <w:delText>146</w:delText>
        </w:r>
      </w:del>
    </w:p>
    <w:p w14:paraId="506A46B1" w14:textId="7F08C87D" w:rsidR="00582EFB" w:rsidDel="00F813E3" w:rsidRDefault="00582EFB">
      <w:pPr>
        <w:pStyle w:val="TOC2"/>
        <w:tabs>
          <w:tab w:val="right" w:leader="dot" w:pos="8900"/>
        </w:tabs>
        <w:rPr>
          <w:del w:id="1069" w:author="Tom Bergeron" w:date="2022-03-30T09:53:00Z"/>
          <w:rFonts w:asciiTheme="minorHAnsi" w:eastAsiaTheme="minorEastAsia" w:hAnsiTheme="minorHAnsi" w:cstheme="minorBidi"/>
          <w:smallCaps w:val="0"/>
          <w:noProof/>
          <w:sz w:val="22"/>
          <w:szCs w:val="22"/>
        </w:rPr>
      </w:pPr>
      <w:del w:id="1070" w:author="Tom Bergeron" w:date="2022-03-30T09:53:00Z">
        <w:r w:rsidRPr="00F813E3" w:rsidDel="00F813E3">
          <w:rPr>
            <w:noProof/>
            <w:rPrChange w:id="1071" w:author="Tom Bergeron" w:date="2022-03-30T09:53:00Z">
              <w:rPr>
                <w:rStyle w:val="Hyperlink"/>
                <w:noProof/>
              </w:rPr>
            </w:rPrChange>
          </w:rPr>
          <w:delText>Run RPM</w:delText>
        </w:r>
        <w:r w:rsidDel="00F813E3">
          <w:rPr>
            <w:noProof/>
            <w:webHidden/>
          </w:rPr>
          <w:tab/>
        </w:r>
        <w:r w:rsidR="00DF7684" w:rsidDel="00F813E3">
          <w:rPr>
            <w:noProof/>
            <w:webHidden/>
          </w:rPr>
          <w:delText>148</w:delText>
        </w:r>
      </w:del>
    </w:p>
    <w:p w14:paraId="1826DC14" w14:textId="32CDAB73" w:rsidR="00582EFB" w:rsidDel="00F813E3" w:rsidRDefault="00582EFB">
      <w:pPr>
        <w:pStyle w:val="TOC3"/>
        <w:tabs>
          <w:tab w:val="right" w:leader="dot" w:pos="8900"/>
        </w:tabs>
        <w:rPr>
          <w:del w:id="1072" w:author="Tom Bergeron" w:date="2022-03-30T09:53:00Z"/>
          <w:rFonts w:asciiTheme="minorHAnsi" w:eastAsiaTheme="minorEastAsia" w:hAnsiTheme="minorHAnsi" w:cstheme="minorBidi"/>
          <w:smallCaps w:val="0"/>
          <w:noProof/>
          <w:sz w:val="22"/>
          <w:szCs w:val="22"/>
        </w:rPr>
      </w:pPr>
      <w:del w:id="1073" w:author="Tom Bergeron" w:date="2022-03-30T09:53:00Z">
        <w:r w:rsidRPr="00F813E3" w:rsidDel="00F813E3">
          <w:rPr>
            <w:noProof/>
            <w:rPrChange w:id="1074" w:author="Tom Bergeron" w:date="2022-03-30T09:53:00Z">
              <w:rPr>
                <w:rStyle w:val="Hyperlink"/>
                <w:noProof/>
              </w:rPr>
            </w:rPrChange>
          </w:rPr>
          <w:delText>The Software Client PC</w:delText>
        </w:r>
        <w:r w:rsidDel="00F813E3">
          <w:rPr>
            <w:noProof/>
            <w:webHidden/>
          </w:rPr>
          <w:tab/>
        </w:r>
        <w:r w:rsidR="00DF7684" w:rsidDel="00F813E3">
          <w:rPr>
            <w:noProof/>
            <w:webHidden/>
          </w:rPr>
          <w:delText>148</w:delText>
        </w:r>
      </w:del>
    </w:p>
    <w:p w14:paraId="25D5B4B3" w14:textId="0A9FD794" w:rsidR="00582EFB" w:rsidDel="00F813E3" w:rsidRDefault="00582EFB">
      <w:pPr>
        <w:pStyle w:val="TOC3"/>
        <w:tabs>
          <w:tab w:val="right" w:leader="dot" w:pos="8900"/>
        </w:tabs>
        <w:rPr>
          <w:del w:id="1075" w:author="Tom Bergeron" w:date="2022-03-30T09:53:00Z"/>
          <w:rFonts w:asciiTheme="minorHAnsi" w:eastAsiaTheme="minorEastAsia" w:hAnsiTheme="minorHAnsi" w:cstheme="minorBidi"/>
          <w:smallCaps w:val="0"/>
          <w:noProof/>
          <w:sz w:val="22"/>
          <w:szCs w:val="22"/>
        </w:rPr>
      </w:pPr>
      <w:del w:id="1076" w:author="Tom Bergeron" w:date="2022-03-30T09:53:00Z">
        <w:r w:rsidRPr="00F813E3" w:rsidDel="00F813E3">
          <w:rPr>
            <w:noProof/>
            <w:rPrChange w:id="1077" w:author="Tom Bergeron" w:date="2022-03-30T09:53:00Z">
              <w:rPr>
                <w:rStyle w:val="Hyperlink"/>
                <w:noProof/>
              </w:rPr>
            </w:rPrChange>
          </w:rPr>
          <w:delText>KIC Watchdog</w:delText>
        </w:r>
        <w:r w:rsidDel="00F813E3">
          <w:rPr>
            <w:noProof/>
            <w:webHidden/>
          </w:rPr>
          <w:tab/>
        </w:r>
        <w:r w:rsidR="00DF7684" w:rsidDel="00F813E3">
          <w:rPr>
            <w:noProof/>
            <w:webHidden/>
          </w:rPr>
          <w:delText>149</w:delText>
        </w:r>
      </w:del>
    </w:p>
    <w:p w14:paraId="1281EACE" w14:textId="26DA3A64" w:rsidR="00582EFB" w:rsidDel="00F813E3" w:rsidRDefault="00582EFB">
      <w:pPr>
        <w:pStyle w:val="TOC3"/>
        <w:tabs>
          <w:tab w:val="right" w:leader="dot" w:pos="8900"/>
        </w:tabs>
        <w:rPr>
          <w:del w:id="1078" w:author="Tom Bergeron" w:date="2022-03-30T09:53:00Z"/>
          <w:rFonts w:asciiTheme="minorHAnsi" w:eastAsiaTheme="minorEastAsia" w:hAnsiTheme="minorHAnsi" w:cstheme="minorBidi"/>
          <w:smallCaps w:val="0"/>
          <w:noProof/>
          <w:sz w:val="22"/>
          <w:szCs w:val="22"/>
        </w:rPr>
      </w:pPr>
      <w:del w:id="1079" w:author="Tom Bergeron" w:date="2022-03-30T09:53:00Z">
        <w:r w:rsidRPr="00F813E3" w:rsidDel="00F813E3">
          <w:rPr>
            <w:noProof/>
            <w:rPrChange w:id="1080" w:author="Tom Bergeron" w:date="2022-03-30T09:53:00Z">
              <w:rPr>
                <w:rStyle w:val="Hyperlink"/>
                <w:noProof/>
              </w:rPr>
            </w:rPrChange>
          </w:rPr>
          <w:delText>WinVNC</w:delText>
        </w:r>
        <w:r w:rsidDel="00F813E3">
          <w:rPr>
            <w:noProof/>
            <w:webHidden/>
          </w:rPr>
          <w:tab/>
        </w:r>
        <w:r w:rsidR="00DF7684" w:rsidDel="00F813E3">
          <w:rPr>
            <w:noProof/>
            <w:webHidden/>
          </w:rPr>
          <w:delText>149</w:delText>
        </w:r>
      </w:del>
    </w:p>
    <w:p w14:paraId="1D19A805" w14:textId="61799CCC" w:rsidR="00582EFB" w:rsidDel="00F813E3" w:rsidRDefault="00582EFB">
      <w:pPr>
        <w:pStyle w:val="TOC2"/>
        <w:tabs>
          <w:tab w:val="right" w:leader="dot" w:pos="8900"/>
        </w:tabs>
        <w:rPr>
          <w:del w:id="1081" w:author="Tom Bergeron" w:date="2022-03-30T09:53:00Z"/>
          <w:rFonts w:asciiTheme="minorHAnsi" w:eastAsiaTheme="minorEastAsia" w:hAnsiTheme="minorHAnsi" w:cstheme="minorBidi"/>
          <w:smallCaps w:val="0"/>
          <w:noProof/>
          <w:sz w:val="22"/>
          <w:szCs w:val="22"/>
        </w:rPr>
      </w:pPr>
      <w:del w:id="1082" w:author="Tom Bergeron" w:date="2022-03-30T09:53:00Z">
        <w:r w:rsidRPr="00F813E3" w:rsidDel="00F813E3">
          <w:rPr>
            <w:noProof/>
            <w:rPrChange w:id="1083" w:author="Tom Bergeron" w:date="2022-03-30T09:53:00Z">
              <w:rPr>
                <w:rStyle w:val="Hyperlink"/>
                <w:noProof/>
              </w:rPr>
            </w:rPrChange>
          </w:rPr>
          <w:delText>KIC Server</w:delText>
        </w:r>
        <w:r w:rsidDel="00F813E3">
          <w:rPr>
            <w:noProof/>
            <w:webHidden/>
          </w:rPr>
          <w:tab/>
        </w:r>
        <w:r w:rsidR="00DF7684" w:rsidDel="00F813E3">
          <w:rPr>
            <w:noProof/>
            <w:webHidden/>
          </w:rPr>
          <w:delText>150</w:delText>
        </w:r>
      </w:del>
    </w:p>
    <w:p w14:paraId="7C4F90B8" w14:textId="06780F6A" w:rsidR="00582EFB" w:rsidDel="00F813E3" w:rsidRDefault="00582EFB">
      <w:pPr>
        <w:pStyle w:val="TOC3"/>
        <w:tabs>
          <w:tab w:val="right" w:leader="dot" w:pos="8900"/>
        </w:tabs>
        <w:rPr>
          <w:del w:id="1084" w:author="Tom Bergeron" w:date="2022-03-30T09:53:00Z"/>
          <w:rFonts w:asciiTheme="minorHAnsi" w:eastAsiaTheme="minorEastAsia" w:hAnsiTheme="minorHAnsi" w:cstheme="minorBidi"/>
          <w:smallCaps w:val="0"/>
          <w:noProof/>
          <w:sz w:val="22"/>
          <w:szCs w:val="22"/>
        </w:rPr>
      </w:pPr>
      <w:del w:id="1085" w:author="Tom Bergeron" w:date="2022-03-30T09:53:00Z">
        <w:r w:rsidRPr="00F813E3" w:rsidDel="00F813E3">
          <w:rPr>
            <w:noProof/>
            <w:rPrChange w:id="1086" w:author="Tom Bergeron" w:date="2022-03-30T09:53:00Z">
              <w:rPr>
                <w:rStyle w:val="Hyperlink"/>
                <w:noProof/>
              </w:rPr>
            </w:rPrChange>
          </w:rPr>
          <w:delText>Install the KIC Server</w:delText>
        </w:r>
        <w:r w:rsidDel="00F813E3">
          <w:rPr>
            <w:noProof/>
            <w:webHidden/>
          </w:rPr>
          <w:tab/>
        </w:r>
        <w:r w:rsidR="00DF7684" w:rsidDel="00F813E3">
          <w:rPr>
            <w:noProof/>
            <w:webHidden/>
          </w:rPr>
          <w:delText>150</w:delText>
        </w:r>
      </w:del>
    </w:p>
    <w:p w14:paraId="136FD8EF" w14:textId="2003D188" w:rsidR="00582EFB" w:rsidDel="00F813E3" w:rsidRDefault="00582EFB">
      <w:pPr>
        <w:pStyle w:val="TOC3"/>
        <w:tabs>
          <w:tab w:val="right" w:leader="dot" w:pos="8900"/>
        </w:tabs>
        <w:rPr>
          <w:del w:id="1087" w:author="Tom Bergeron" w:date="2022-03-30T09:53:00Z"/>
          <w:rFonts w:asciiTheme="minorHAnsi" w:eastAsiaTheme="minorEastAsia" w:hAnsiTheme="minorHAnsi" w:cstheme="minorBidi"/>
          <w:smallCaps w:val="0"/>
          <w:noProof/>
          <w:sz w:val="22"/>
          <w:szCs w:val="22"/>
        </w:rPr>
      </w:pPr>
      <w:del w:id="1088" w:author="Tom Bergeron" w:date="2022-03-30T09:53:00Z">
        <w:r w:rsidRPr="00F813E3" w:rsidDel="00F813E3">
          <w:rPr>
            <w:noProof/>
            <w:rPrChange w:id="1089" w:author="Tom Bergeron" w:date="2022-03-30T09:53:00Z">
              <w:rPr>
                <w:rStyle w:val="Hyperlink"/>
                <w:noProof/>
              </w:rPr>
            </w:rPrChange>
          </w:rPr>
          <w:delText>Launch the KIC Server</w:delText>
        </w:r>
        <w:r w:rsidDel="00F813E3">
          <w:rPr>
            <w:noProof/>
            <w:webHidden/>
          </w:rPr>
          <w:tab/>
        </w:r>
        <w:r w:rsidR="00DF7684" w:rsidDel="00F813E3">
          <w:rPr>
            <w:noProof/>
            <w:webHidden/>
          </w:rPr>
          <w:delText>150</w:delText>
        </w:r>
      </w:del>
    </w:p>
    <w:p w14:paraId="44E2067D" w14:textId="4EE8AF15" w:rsidR="00582EFB" w:rsidDel="00F813E3" w:rsidRDefault="00582EFB">
      <w:pPr>
        <w:pStyle w:val="TOC3"/>
        <w:tabs>
          <w:tab w:val="right" w:leader="dot" w:pos="8900"/>
        </w:tabs>
        <w:rPr>
          <w:del w:id="1090" w:author="Tom Bergeron" w:date="2022-03-30T09:53:00Z"/>
          <w:rFonts w:asciiTheme="minorHAnsi" w:eastAsiaTheme="minorEastAsia" w:hAnsiTheme="minorHAnsi" w:cstheme="minorBidi"/>
          <w:smallCaps w:val="0"/>
          <w:noProof/>
          <w:sz w:val="22"/>
          <w:szCs w:val="22"/>
        </w:rPr>
      </w:pPr>
      <w:del w:id="1091" w:author="Tom Bergeron" w:date="2022-03-30T09:53:00Z">
        <w:r w:rsidRPr="00F813E3" w:rsidDel="00F813E3">
          <w:rPr>
            <w:noProof/>
            <w:rPrChange w:id="1092" w:author="Tom Bergeron" w:date="2022-03-30T09:53:00Z">
              <w:rPr>
                <w:rStyle w:val="Hyperlink"/>
                <w:noProof/>
              </w:rPr>
            </w:rPrChange>
          </w:rPr>
          <w:delText>KIC Server Icons</w:delText>
        </w:r>
        <w:r w:rsidDel="00F813E3">
          <w:rPr>
            <w:noProof/>
            <w:webHidden/>
          </w:rPr>
          <w:tab/>
        </w:r>
        <w:r w:rsidR="00DF7684" w:rsidDel="00F813E3">
          <w:rPr>
            <w:noProof/>
            <w:webHidden/>
          </w:rPr>
          <w:delText>150</w:delText>
        </w:r>
      </w:del>
    </w:p>
    <w:p w14:paraId="2E1FD60F" w14:textId="2778FEA2" w:rsidR="00582EFB" w:rsidDel="00F813E3" w:rsidRDefault="00582EFB">
      <w:pPr>
        <w:pStyle w:val="TOC3"/>
        <w:tabs>
          <w:tab w:val="right" w:leader="dot" w:pos="8900"/>
        </w:tabs>
        <w:rPr>
          <w:del w:id="1093" w:author="Tom Bergeron" w:date="2022-03-30T09:53:00Z"/>
          <w:rFonts w:asciiTheme="minorHAnsi" w:eastAsiaTheme="minorEastAsia" w:hAnsiTheme="minorHAnsi" w:cstheme="minorBidi"/>
          <w:smallCaps w:val="0"/>
          <w:noProof/>
          <w:sz w:val="22"/>
          <w:szCs w:val="22"/>
        </w:rPr>
      </w:pPr>
      <w:del w:id="1094" w:author="Tom Bergeron" w:date="2022-03-30T09:53:00Z">
        <w:r w:rsidRPr="00F813E3" w:rsidDel="00F813E3">
          <w:rPr>
            <w:noProof/>
            <w:rPrChange w:id="1095" w:author="Tom Bergeron" w:date="2022-03-30T09:53:00Z">
              <w:rPr>
                <w:rStyle w:val="Hyperlink"/>
                <w:noProof/>
              </w:rPr>
            </w:rPrChange>
          </w:rPr>
          <w:delText>Add a New User</w:delText>
        </w:r>
        <w:r w:rsidDel="00F813E3">
          <w:rPr>
            <w:noProof/>
            <w:webHidden/>
          </w:rPr>
          <w:tab/>
        </w:r>
        <w:r w:rsidR="00DF7684" w:rsidDel="00F813E3">
          <w:rPr>
            <w:noProof/>
            <w:webHidden/>
          </w:rPr>
          <w:delText>151</w:delText>
        </w:r>
      </w:del>
    </w:p>
    <w:p w14:paraId="1663BF77" w14:textId="2C843F59" w:rsidR="00582EFB" w:rsidDel="00F813E3" w:rsidRDefault="00582EFB">
      <w:pPr>
        <w:pStyle w:val="TOC3"/>
        <w:tabs>
          <w:tab w:val="right" w:leader="dot" w:pos="8900"/>
        </w:tabs>
        <w:rPr>
          <w:del w:id="1096" w:author="Tom Bergeron" w:date="2022-03-30T09:53:00Z"/>
          <w:rFonts w:asciiTheme="minorHAnsi" w:eastAsiaTheme="minorEastAsia" w:hAnsiTheme="minorHAnsi" w:cstheme="minorBidi"/>
          <w:smallCaps w:val="0"/>
          <w:noProof/>
          <w:sz w:val="22"/>
          <w:szCs w:val="22"/>
        </w:rPr>
      </w:pPr>
      <w:del w:id="1097" w:author="Tom Bergeron" w:date="2022-03-30T09:53:00Z">
        <w:r w:rsidRPr="00F813E3" w:rsidDel="00F813E3">
          <w:rPr>
            <w:noProof/>
            <w:rPrChange w:id="1098" w:author="Tom Bergeron" w:date="2022-03-30T09:53:00Z">
              <w:rPr>
                <w:rStyle w:val="Hyperlink"/>
                <w:noProof/>
              </w:rPr>
            </w:rPrChange>
          </w:rPr>
          <w:delText>Change a Password</w:delText>
        </w:r>
        <w:r w:rsidDel="00F813E3">
          <w:rPr>
            <w:noProof/>
            <w:webHidden/>
          </w:rPr>
          <w:tab/>
        </w:r>
        <w:r w:rsidR="00DF7684" w:rsidDel="00F813E3">
          <w:rPr>
            <w:noProof/>
            <w:webHidden/>
          </w:rPr>
          <w:delText>151</w:delText>
        </w:r>
      </w:del>
    </w:p>
    <w:p w14:paraId="0BB4ECAF" w14:textId="3A895709" w:rsidR="00582EFB" w:rsidDel="00F813E3" w:rsidRDefault="00582EFB">
      <w:pPr>
        <w:pStyle w:val="TOC3"/>
        <w:tabs>
          <w:tab w:val="right" w:leader="dot" w:pos="8900"/>
        </w:tabs>
        <w:rPr>
          <w:del w:id="1099" w:author="Tom Bergeron" w:date="2022-03-30T09:53:00Z"/>
          <w:rFonts w:asciiTheme="minorHAnsi" w:eastAsiaTheme="minorEastAsia" w:hAnsiTheme="minorHAnsi" w:cstheme="minorBidi"/>
          <w:smallCaps w:val="0"/>
          <w:noProof/>
          <w:sz w:val="22"/>
          <w:szCs w:val="22"/>
        </w:rPr>
      </w:pPr>
      <w:del w:id="1100" w:author="Tom Bergeron" w:date="2022-03-30T09:53:00Z">
        <w:r w:rsidRPr="00F813E3" w:rsidDel="00F813E3">
          <w:rPr>
            <w:noProof/>
            <w:rPrChange w:id="1101" w:author="Tom Bergeron" w:date="2022-03-30T09:53:00Z">
              <w:rPr>
                <w:rStyle w:val="Hyperlink"/>
                <w:noProof/>
              </w:rPr>
            </w:rPrChange>
          </w:rPr>
          <w:delText>Delete a User</w:delText>
        </w:r>
        <w:r w:rsidDel="00F813E3">
          <w:rPr>
            <w:noProof/>
            <w:webHidden/>
          </w:rPr>
          <w:tab/>
        </w:r>
        <w:r w:rsidR="00DF7684" w:rsidDel="00F813E3">
          <w:rPr>
            <w:noProof/>
            <w:webHidden/>
          </w:rPr>
          <w:delText>151</w:delText>
        </w:r>
      </w:del>
    </w:p>
    <w:p w14:paraId="36E8AEBF" w14:textId="022128CD" w:rsidR="00582EFB" w:rsidDel="00F813E3" w:rsidRDefault="00582EFB">
      <w:pPr>
        <w:pStyle w:val="TOC2"/>
        <w:tabs>
          <w:tab w:val="right" w:leader="dot" w:pos="8900"/>
        </w:tabs>
        <w:rPr>
          <w:del w:id="1102" w:author="Tom Bergeron" w:date="2022-03-30T09:53:00Z"/>
          <w:rFonts w:asciiTheme="minorHAnsi" w:eastAsiaTheme="minorEastAsia" w:hAnsiTheme="minorHAnsi" w:cstheme="minorBidi"/>
          <w:smallCaps w:val="0"/>
          <w:noProof/>
          <w:sz w:val="22"/>
          <w:szCs w:val="22"/>
        </w:rPr>
      </w:pPr>
      <w:del w:id="1103" w:author="Tom Bergeron" w:date="2022-03-30T09:53:00Z">
        <w:r w:rsidRPr="00F813E3" w:rsidDel="00F813E3">
          <w:rPr>
            <w:noProof/>
            <w:rPrChange w:id="1104" w:author="Tom Bergeron" w:date="2022-03-30T09:53:00Z">
              <w:rPr>
                <w:rStyle w:val="Hyperlink"/>
                <w:noProof/>
              </w:rPr>
            </w:rPrChange>
          </w:rPr>
          <w:delText>KIC Viewer</w:delText>
        </w:r>
        <w:r w:rsidDel="00F813E3">
          <w:rPr>
            <w:noProof/>
            <w:webHidden/>
          </w:rPr>
          <w:tab/>
        </w:r>
        <w:r w:rsidR="00DF7684" w:rsidDel="00F813E3">
          <w:rPr>
            <w:noProof/>
            <w:webHidden/>
          </w:rPr>
          <w:delText>152</w:delText>
        </w:r>
      </w:del>
    </w:p>
    <w:p w14:paraId="17849F92" w14:textId="40C8EB03" w:rsidR="00582EFB" w:rsidDel="00F813E3" w:rsidRDefault="00582EFB">
      <w:pPr>
        <w:pStyle w:val="TOC3"/>
        <w:tabs>
          <w:tab w:val="right" w:leader="dot" w:pos="8900"/>
        </w:tabs>
        <w:rPr>
          <w:del w:id="1105" w:author="Tom Bergeron" w:date="2022-03-30T09:53:00Z"/>
          <w:rFonts w:asciiTheme="minorHAnsi" w:eastAsiaTheme="minorEastAsia" w:hAnsiTheme="minorHAnsi" w:cstheme="minorBidi"/>
          <w:smallCaps w:val="0"/>
          <w:noProof/>
          <w:sz w:val="22"/>
          <w:szCs w:val="22"/>
        </w:rPr>
      </w:pPr>
      <w:del w:id="1106" w:author="Tom Bergeron" w:date="2022-03-30T09:53:00Z">
        <w:r w:rsidRPr="00F813E3" w:rsidDel="00F813E3">
          <w:rPr>
            <w:noProof/>
            <w:rPrChange w:id="1107" w:author="Tom Bergeron" w:date="2022-03-30T09:53:00Z">
              <w:rPr>
                <w:rStyle w:val="Hyperlink"/>
                <w:noProof/>
              </w:rPr>
            </w:rPrChange>
          </w:rPr>
          <w:delText>Install the KIC Viewer</w:delText>
        </w:r>
        <w:r w:rsidDel="00F813E3">
          <w:rPr>
            <w:noProof/>
            <w:webHidden/>
          </w:rPr>
          <w:tab/>
        </w:r>
        <w:r w:rsidR="00DF7684" w:rsidDel="00F813E3">
          <w:rPr>
            <w:noProof/>
            <w:webHidden/>
          </w:rPr>
          <w:delText>152</w:delText>
        </w:r>
      </w:del>
    </w:p>
    <w:p w14:paraId="55EA50C5" w14:textId="00834BD8" w:rsidR="00582EFB" w:rsidDel="00F813E3" w:rsidRDefault="00582EFB">
      <w:pPr>
        <w:pStyle w:val="TOC3"/>
        <w:tabs>
          <w:tab w:val="right" w:leader="dot" w:pos="8900"/>
        </w:tabs>
        <w:rPr>
          <w:del w:id="1108" w:author="Tom Bergeron" w:date="2022-03-30T09:53:00Z"/>
          <w:rFonts w:asciiTheme="minorHAnsi" w:eastAsiaTheme="minorEastAsia" w:hAnsiTheme="minorHAnsi" w:cstheme="minorBidi"/>
          <w:smallCaps w:val="0"/>
          <w:noProof/>
          <w:sz w:val="22"/>
          <w:szCs w:val="22"/>
        </w:rPr>
      </w:pPr>
      <w:del w:id="1109" w:author="Tom Bergeron" w:date="2022-03-30T09:53:00Z">
        <w:r w:rsidRPr="00F813E3" w:rsidDel="00F813E3">
          <w:rPr>
            <w:noProof/>
            <w:rPrChange w:id="1110" w:author="Tom Bergeron" w:date="2022-03-30T09:53:00Z">
              <w:rPr>
                <w:rStyle w:val="Hyperlink"/>
                <w:noProof/>
              </w:rPr>
            </w:rPrChange>
          </w:rPr>
          <w:delText>Configure the KIC Viewer Application</w:delText>
        </w:r>
        <w:r w:rsidDel="00F813E3">
          <w:rPr>
            <w:noProof/>
            <w:webHidden/>
          </w:rPr>
          <w:tab/>
        </w:r>
        <w:r w:rsidR="00DF7684" w:rsidDel="00F813E3">
          <w:rPr>
            <w:noProof/>
            <w:webHidden/>
          </w:rPr>
          <w:delText>152</w:delText>
        </w:r>
      </w:del>
    </w:p>
    <w:p w14:paraId="19298044" w14:textId="6304807C" w:rsidR="00582EFB" w:rsidDel="00F813E3" w:rsidRDefault="00582EFB">
      <w:pPr>
        <w:pStyle w:val="TOC3"/>
        <w:tabs>
          <w:tab w:val="right" w:leader="dot" w:pos="8900"/>
        </w:tabs>
        <w:rPr>
          <w:del w:id="1111" w:author="Tom Bergeron" w:date="2022-03-30T09:53:00Z"/>
          <w:rFonts w:asciiTheme="minorHAnsi" w:eastAsiaTheme="minorEastAsia" w:hAnsiTheme="minorHAnsi" w:cstheme="minorBidi"/>
          <w:smallCaps w:val="0"/>
          <w:noProof/>
          <w:sz w:val="22"/>
          <w:szCs w:val="22"/>
        </w:rPr>
      </w:pPr>
      <w:del w:id="1112" w:author="Tom Bergeron" w:date="2022-03-30T09:53:00Z">
        <w:r w:rsidRPr="00F813E3" w:rsidDel="00F813E3">
          <w:rPr>
            <w:noProof/>
            <w:rPrChange w:id="1113" w:author="Tom Bergeron" w:date="2022-03-30T09:53:00Z">
              <w:rPr>
                <w:rStyle w:val="Hyperlink"/>
                <w:noProof/>
              </w:rPr>
            </w:rPrChange>
          </w:rPr>
          <w:delText>Connect to the KIC Server</w:delText>
        </w:r>
        <w:r w:rsidDel="00F813E3">
          <w:rPr>
            <w:noProof/>
            <w:webHidden/>
          </w:rPr>
          <w:tab/>
        </w:r>
        <w:r w:rsidR="00DF7684" w:rsidDel="00F813E3">
          <w:rPr>
            <w:noProof/>
            <w:webHidden/>
          </w:rPr>
          <w:delText>153</w:delText>
        </w:r>
      </w:del>
    </w:p>
    <w:p w14:paraId="682A7D5A" w14:textId="7977146A" w:rsidR="00582EFB" w:rsidDel="00F813E3" w:rsidRDefault="00582EFB">
      <w:pPr>
        <w:pStyle w:val="TOC3"/>
        <w:tabs>
          <w:tab w:val="right" w:leader="dot" w:pos="8900"/>
        </w:tabs>
        <w:rPr>
          <w:del w:id="1114" w:author="Tom Bergeron" w:date="2022-03-30T09:53:00Z"/>
          <w:rFonts w:asciiTheme="minorHAnsi" w:eastAsiaTheme="minorEastAsia" w:hAnsiTheme="minorHAnsi" w:cstheme="minorBidi"/>
          <w:smallCaps w:val="0"/>
          <w:noProof/>
          <w:sz w:val="22"/>
          <w:szCs w:val="22"/>
        </w:rPr>
      </w:pPr>
      <w:del w:id="1115" w:author="Tom Bergeron" w:date="2022-03-30T09:53:00Z">
        <w:r w:rsidRPr="00F813E3" w:rsidDel="00F813E3">
          <w:rPr>
            <w:noProof/>
            <w:rPrChange w:id="1116" w:author="Tom Bergeron" w:date="2022-03-30T09:53:00Z">
              <w:rPr>
                <w:rStyle w:val="Hyperlink"/>
                <w:noProof/>
              </w:rPr>
            </w:rPrChange>
          </w:rPr>
          <w:delText>View Historical Data</w:delText>
        </w:r>
        <w:r w:rsidDel="00F813E3">
          <w:rPr>
            <w:noProof/>
            <w:webHidden/>
          </w:rPr>
          <w:tab/>
        </w:r>
        <w:r w:rsidR="00DF7684" w:rsidDel="00F813E3">
          <w:rPr>
            <w:noProof/>
            <w:webHidden/>
          </w:rPr>
          <w:delText>156</w:delText>
        </w:r>
      </w:del>
    </w:p>
    <w:p w14:paraId="4117DEEE" w14:textId="7A5996B3" w:rsidR="00582EFB" w:rsidDel="00F813E3" w:rsidRDefault="00582EFB">
      <w:pPr>
        <w:pStyle w:val="TOC3"/>
        <w:tabs>
          <w:tab w:val="right" w:leader="dot" w:pos="8900"/>
        </w:tabs>
        <w:rPr>
          <w:del w:id="1117" w:author="Tom Bergeron" w:date="2022-03-30T09:53:00Z"/>
          <w:rFonts w:asciiTheme="minorHAnsi" w:eastAsiaTheme="minorEastAsia" w:hAnsiTheme="minorHAnsi" w:cstheme="minorBidi"/>
          <w:smallCaps w:val="0"/>
          <w:noProof/>
          <w:sz w:val="22"/>
          <w:szCs w:val="22"/>
        </w:rPr>
      </w:pPr>
      <w:del w:id="1118" w:author="Tom Bergeron" w:date="2022-03-30T09:53:00Z">
        <w:r w:rsidRPr="00F813E3" w:rsidDel="00F813E3">
          <w:rPr>
            <w:noProof/>
            <w:rPrChange w:id="1119" w:author="Tom Bergeron" w:date="2022-03-30T09:53:00Z">
              <w:rPr>
                <w:rStyle w:val="Hyperlink"/>
                <w:noProof/>
              </w:rPr>
            </w:rPrChange>
          </w:rPr>
          <w:delText>Remotely Control a System Software Client PC</w:delText>
        </w:r>
        <w:r w:rsidDel="00F813E3">
          <w:rPr>
            <w:noProof/>
            <w:webHidden/>
          </w:rPr>
          <w:tab/>
        </w:r>
        <w:r w:rsidR="00DF7684" w:rsidDel="00F813E3">
          <w:rPr>
            <w:noProof/>
            <w:webHidden/>
          </w:rPr>
          <w:delText>157</w:delText>
        </w:r>
      </w:del>
    </w:p>
    <w:p w14:paraId="4BD02641" w14:textId="4AFA3F25" w:rsidR="00582EFB" w:rsidDel="00F813E3" w:rsidRDefault="00582EFB">
      <w:pPr>
        <w:pStyle w:val="TOC3"/>
        <w:tabs>
          <w:tab w:val="right" w:leader="dot" w:pos="8900"/>
        </w:tabs>
        <w:rPr>
          <w:del w:id="1120" w:author="Tom Bergeron" w:date="2022-03-30T09:53:00Z"/>
          <w:rFonts w:asciiTheme="minorHAnsi" w:eastAsiaTheme="minorEastAsia" w:hAnsiTheme="minorHAnsi" w:cstheme="minorBidi"/>
          <w:smallCaps w:val="0"/>
          <w:noProof/>
          <w:sz w:val="22"/>
          <w:szCs w:val="22"/>
        </w:rPr>
      </w:pPr>
      <w:del w:id="1121" w:author="Tom Bergeron" w:date="2022-03-30T09:53:00Z">
        <w:r w:rsidRPr="00F813E3" w:rsidDel="00F813E3">
          <w:rPr>
            <w:noProof/>
            <w:rPrChange w:id="1122" w:author="Tom Bergeron" w:date="2022-03-30T09:53:00Z">
              <w:rPr>
                <w:rStyle w:val="Hyperlink"/>
                <w:noProof/>
              </w:rPr>
            </w:rPrChange>
          </w:rPr>
          <w:delText>Chart View</w:delText>
        </w:r>
        <w:r w:rsidDel="00F813E3">
          <w:rPr>
            <w:noProof/>
            <w:webHidden/>
          </w:rPr>
          <w:tab/>
        </w:r>
        <w:r w:rsidR="00DF7684" w:rsidDel="00F813E3">
          <w:rPr>
            <w:noProof/>
            <w:webHidden/>
          </w:rPr>
          <w:delText>158</w:delText>
        </w:r>
      </w:del>
    </w:p>
    <w:p w14:paraId="0B5864A2" w14:textId="22FDEA15" w:rsidR="00582EFB" w:rsidDel="00F813E3" w:rsidRDefault="00582EFB">
      <w:pPr>
        <w:pStyle w:val="TOC1"/>
        <w:tabs>
          <w:tab w:val="right" w:leader="dot" w:pos="8900"/>
        </w:tabs>
        <w:rPr>
          <w:del w:id="1123" w:author="Tom Bergeron" w:date="2022-03-30T09:53:00Z"/>
          <w:rFonts w:asciiTheme="minorHAnsi" w:eastAsiaTheme="minorEastAsia" w:hAnsiTheme="minorHAnsi" w:cstheme="minorBidi"/>
          <w:b w:val="0"/>
          <w:caps w:val="0"/>
          <w:noProof/>
          <w:sz w:val="22"/>
          <w:szCs w:val="22"/>
        </w:rPr>
      </w:pPr>
      <w:del w:id="1124" w:author="Tom Bergeron" w:date="2022-03-30T09:53:00Z">
        <w:r w:rsidRPr="00F813E3" w:rsidDel="00F813E3">
          <w:rPr>
            <w:noProof/>
            <w:rPrChange w:id="1125" w:author="Tom Bergeron" w:date="2022-03-30T09:53:00Z">
              <w:rPr>
                <w:rStyle w:val="Hyperlink"/>
                <w:noProof/>
              </w:rPr>
            </w:rPrChange>
          </w:rPr>
          <w:delText>Using Live Data Output</w:delText>
        </w:r>
        <w:r w:rsidDel="00F813E3">
          <w:rPr>
            <w:noProof/>
            <w:webHidden/>
          </w:rPr>
          <w:tab/>
        </w:r>
        <w:r w:rsidR="00DF7684" w:rsidDel="00F813E3">
          <w:rPr>
            <w:noProof/>
            <w:webHidden/>
          </w:rPr>
          <w:delText>159</w:delText>
        </w:r>
      </w:del>
    </w:p>
    <w:p w14:paraId="5919463C" w14:textId="6011919B" w:rsidR="00582EFB" w:rsidDel="00F813E3" w:rsidRDefault="00582EFB">
      <w:pPr>
        <w:pStyle w:val="TOC2"/>
        <w:tabs>
          <w:tab w:val="right" w:leader="dot" w:pos="8900"/>
        </w:tabs>
        <w:rPr>
          <w:del w:id="1126" w:author="Tom Bergeron" w:date="2022-03-30T09:53:00Z"/>
          <w:rFonts w:asciiTheme="minorHAnsi" w:eastAsiaTheme="minorEastAsia" w:hAnsiTheme="minorHAnsi" w:cstheme="minorBidi"/>
          <w:smallCaps w:val="0"/>
          <w:noProof/>
          <w:sz w:val="22"/>
          <w:szCs w:val="22"/>
        </w:rPr>
      </w:pPr>
      <w:del w:id="1127" w:author="Tom Bergeron" w:date="2022-03-30T09:53:00Z">
        <w:r w:rsidRPr="00F813E3" w:rsidDel="00F813E3">
          <w:rPr>
            <w:noProof/>
            <w:rPrChange w:id="1128" w:author="Tom Bergeron" w:date="2022-03-30T09:53:00Z">
              <w:rPr>
                <w:rStyle w:val="Hyperlink"/>
                <w:noProof/>
              </w:rPr>
            </w:rPrChange>
          </w:rPr>
          <w:delText>LDO Formats</w:delText>
        </w:r>
        <w:r w:rsidDel="00F813E3">
          <w:rPr>
            <w:noProof/>
            <w:webHidden/>
          </w:rPr>
          <w:tab/>
        </w:r>
        <w:r w:rsidR="00DF7684" w:rsidDel="00F813E3">
          <w:rPr>
            <w:noProof/>
            <w:webHidden/>
          </w:rPr>
          <w:delText>160</w:delText>
        </w:r>
      </w:del>
    </w:p>
    <w:p w14:paraId="39A84C28" w14:textId="6438B396" w:rsidR="00582EFB" w:rsidDel="00F813E3" w:rsidRDefault="00582EFB">
      <w:pPr>
        <w:pStyle w:val="TOC2"/>
        <w:tabs>
          <w:tab w:val="right" w:leader="dot" w:pos="8900"/>
        </w:tabs>
        <w:rPr>
          <w:del w:id="1129" w:author="Tom Bergeron" w:date="2022-03-30T09:53:00Z"/>
          <w:rFonts w:asciiTheme="minorHAnsi" w:eastAsiaTheme="minorEastAsia" w:hAnsiTheme="minorHAnsi" w:cstheme="minorBidi"/>
          <w:smallCaps w:val="0"/>
          <w:noProof/>
          <w:sz w:val="22"/>
          <w:szCs w:val="22"/>
        </w:rPr>
      </w:pPr>
      <w:del w:id="1130" w:author="Tom Bergeron" w:date="2022-03-30T09:53:00Z">
        <w:r w:rsidRPr="00F813E3" w:rsidDel="00F813E3">
          <w:rPr>
            <w:noProof/>
            <w:rPrChange w:id="1131" w:author="Tom Bergeron" w:date="2022-03-30T09:53:00Z">
              <w:rPr>
                <w:rStyle w:val="Hyperlink"/>
                <w:noProof/>
              </w:rPr>
            </w:rPrChange>
          </w:rPr>
          <w:delText>Details of Output Files</w:delText>
        </w:r>
        <w:r w:rsidDel="00F813E3">
          <w:rPr>
            <w:noProof/>
            <w:webHidden/>
          </w:rPr>
          <w:tab/>
        </w:r>
        <w:r w:rsidR="00DF7684" w:rsidDel="00F813E3">
          <w:rPr>
            <w:noProof/>
            <w:webHidden/>
          </w:rPr>
          <w:delText>160</w:delText>
        </w:r>
      </w:del>
    </w:p>
    <w:p w14:paraId="087E64A4" w14:textId="7E02A8FD" w:rsidR="00582EFB" w:rsidDel="00F813E3" w:rsidRDefault="00582EFB">
      <w:pPr>
        <w:pStyle w:val="TOC3"/>
        <w:tabs>
          <w:tab w:val="right" w:leader="dot" w:pos="8900"/>
        </w:tabs>
        <w:rPr>
          <w:del w:id="1132" w:author="Tom Bergeron" w:date="2022-03-30T09:53:00Z"/>
          <w:rFonts w:asciiTheme="minorHAnsi" w:eastAsiaTheme="minorEastAsia" w:hAnsiTheme="minorHAnsi" w:cstheme="minorBidi"/>
          <w:smallCaps w:val="0"/>
          <w:noProof/>
          <w:sz w:val="22"/>
          <w:szCs w:val="22"/>
        </w:rPr>
      </w:pPr>
      <w:del w:id="1133" w:author="Tom Bergeron" w:date="2022-03-30T09:53:00Z">
        <w:r w:rsidRPr="00F813E3" w:rsidDel="00F813E3">
          <w:rPr>
            <w:noProof/>
            <w:rPrChange w:id="1134" w:author="Tom Bergeron" w:date="2022-03-30T09:53:00Z">
              <w:rPr>
                <w:rStyle w:val="Hyperlink"/>
                <w:noProof/>
              </w:rPr>
            </w:rPrChange>
          </w:rPr>
          <w:delText>LDO Standard TSV And CSV for WordPad</w:delText>
        </w:r>
        <w:r w:rsidDel="00F813E3">
          <w:rPr>
            <w:noProof/>
            <w:webHidden/>
          </w:rPr>
          <w:tab/>
        </w:r>
        <w:r w:rsidR="00DF7684" w:rsidDel="00F813E3">
          <w:rPr>
            <w:noProof/>
            <w:webHidden/>
          </w:rPr>
          <w:delText>160</w:delText>
        </w:r>
      </w:del>
    </w:p>
    <w:p w14:paraId="73E78D57" w14:textId="792BA2D9" w:rsidR="00582EFB" w:rsidDel="00F813E3" w:rsidRDefault="00582EFB">
      <w:pPr>
        <w:pStyle w:val="TOC3"/>
        <w:tabs>
          <w:tab w:val="right" w:leader="dot" w:pos="8900"/>
        </w:tabs>
        <w:rPr>
          <w:del w:id="1135" w:author="Tom Bergeron" w:date="2022-03-30T09:53:00Z"/>
          <w:rFonts w:asciiTheme="minorHAnsi" w:eastAsiaTheme="minorEastAsia" w:hAnsiTheme="minorHAnsi" w:cstheme="minorBidi"/>
          <w:smallCaps w:val="0"/>
          <w:noProof/>
          <w:sz w:val="22"/>
          <w:szCs w:val="22"/>
        </w:rPr>
      </w:pPr>
      <w:del w:id="1136" w:author="Tom Bergeron" w:date="2022-03-30T09:53:00Z">
        <w:r w:rsidRPr="00F813E3" w:rsidDel="00F813E3">
          <w:rPr>
            <w:noProof/>
            <w:rPrChange w:id="1137" w:author="Tom Bergeron" w:date="2022-03-30T09:53:00Z">
              <w:rPr>
                <w:rStyle w:val="Hyperlink"/>
                <w:noProof/>
              </w:rPr>
            </w:rPrChange>
          </w:rPr>
          <w:delText>LDO Standard TSV And CSV For Excel</w:delText>
        </w:r>
        <w:r w:rsidDel="00F813E3">
          <w:rPr>
            <w:noProof/>
            <w:webHidden/>
          </w:rPr>
          <w:tab/>
        </w:r>
        <w:r w:rsidR="00DF7684" w:rsidDel="00F813E3">
          <w:rPr>
            <w:noProof/>
            <w:webHidden/>
          </w:rPr>
          <w:delText>160</w:delText>
        </w:r>
      </w:del>
    </w:p>
    <w:p w14:paraId="1526316D" w14:textId="56DD96F2" w:rsidR="00582EFB" w:rsidDel="00F813E3" w:rsidRDefault="00582EFB">
      <w:pPr>
        <w:pStyle w:val="TOC3"/>
        <w:tabs>
          <w:tab w:val="right" w:leader="dot" w:pos="8900"/>
        </w:tabs>
        <w:rPr>
          <w:del w:id="1138" w:author="Tom Bergeron" w:date="2022-03-30T09:53:00Z"/>
          <w:rFonts w:asciiTheme="minorHAnsi" w:eastAsiaTheme="minorEastAsia" w:hAnsiTheme="minorHAnsi" w:cstheme="minorBidi"/>
          <w:smallCaps w:val="0"/>
          <w:noProof/>
          <w:sz w:val="22"/>
          <w:szCs w:val="22"/>
        </w:rPr>
      </w:pPr>
      <w:del w:id="1139" w:author="Tom Bergeron" w:date="2022-03-30T09:53:00Z">
        <w:r w:rsidRPr="00F813E3" w:rsidDel="00F813E3">
          <w:rPr>
            <w:noProof/>
            <w:rPrChange w:id="1140" w:author="Tom Bergeron" w:date="2022-03-30T09:53:00Z">
              <w:rPr>
                <w:rStyle w:val="Hyperlink"/>
                <w:noProof/>
              </w:rPr>
            </w:rPrChange>
          </w:rPr>
          <w:delText>LDO 1 Board 1 File (TXT format)</w:delText>
        </w:r>
        <w:r w:rsidDel="00F813E3">
          <w:rPr>
            <w:noProof/>
            <w:webHidden/>
          </w:rPr>
          <w:tab/>
        </w:r>
        <w:r w:rsidR="00DF7684" w:rsidDel="00F813E3">
          <w:rPr>
            <w:noProof/>
            <w:webHidden/>
          </w:rPr>
          <w:delText>160</w:delText>
        </w:r>
      </w:del>
    </w:p>
    <w:p w14:paraId="7542EEF2" w14:textId="6F9442F7" w:rsidR="00582EFB" w:rsidDel="00F813E3" w:rsidRDefault="00582EFB">
      <w:pPr>
        <w:pStyle w:val="TOC3"/>
        <w:tabs>
          <w:tab w:val="right" w:leader="dot" w:pos="8900"/>
        </w:tabs>
        <w:rPr>
          <w:del w:id="1141" w:author="Tom Bergeron" w:date="2022-03-30T09:53:00Z"/>
          <w:rFonts w:asciiTheme="minorHAnsi" w:eastAsiaTheme="minorEastAsia" w:hAnsiTheme="minorHAnsi" w:cstheme="minorBidi"/>
          <w:smallCaps w:val="0"/>
          <w:noProof/>
          <w:sz w:val="22"/>
          <w:szCs w:val="22"/>
        </w:rPr>
      </w:pPr>
      <w:del w:id="1142" w:author="Tom Bergeron" w:date="2022-03-30T09:53:00Z">
        <w:r w:rsidRPr="00F813E3" w:rsidDel="00F813E3">
          <w:rPr>
            <w:noProof/>
            <w:rPrChange w:id="1143" w:author="Tom Bergeron" w:date="2022-03-30T09:53:00Z">
              <w:rPr>
                <w:rStyle w:val="Hyperlink"/>
                <w:noProof/>
              </w:rPr>
            </w:rPrChange>
          </w:rPr>
          <w:delText>LDO 1 Board 1 File (XML format)</w:delText>
        </w:r>
        <w:r w:rsidDel="00F813E3">
          <w:rPr>
            <w:noProof/>
            <w:webHidden/>
          </w:rPr>
          <w:tab/>
        </w:r>
        <w:r w:rsidR="00DF7684" w:rsidDel="00F813E3">
          <w:rPr>
            <w:noProof/>
            <w:webHidden/>
          </w:rPr>
          <w:delText>160</w:delText>
        </w:r>
      </w:del>
    </w:p>
    <w:p w14:paraId="23D5BDA4" w14:textId="3F7D1442" w:rsidR="00582EFB" w:rsidDel="00F813E3" w:rsidRDefault="00582EFB">
      <w:pPr>
        <w:pStyle w:val="TOC3"/>
        <w:tabs>
          <w:tab w:val="right" w:leader="dot" w:pos="8900"/>
        </w:tabs>
        <w:rPr>
          <w:del w:id="1144" w:author="Tom Bergeron" w:date="2022-03-30T09:53:00Z"/>
          <w:rFonts w:asciiTheme="minorHAnsi" w:eastAsiaTheme="minorEastAsia" w:hAnsiTheme="minorHAnsi" w:cstheme="minorBidi"/>
          <w:smallCaps w:val="0"/>
          <w:noProof/>
          <w:sz w:val="22"/>
          <w:szCs w:val="22"/>
        </w:rPr>
      </w:pPr>
      <w:del w:id="1145" w:author="Tom Bergeron" w:date="2022-03-30T09:53:00Z">
        <w:r w:rsidRPr="00F813E3" w:rsidDel="00F813E3">
          <w:rPr>
            <w:noProof/>
            <w:rPrChange w:id="1146" w:author="Tom Bergeron" w:date="2022-03-30T09:53:00Z">
              <w:rPr>
                <w:rStyle w:val="Hyperlink"/>
                <w:noProof/>
              </w:rPr>
            </w:rPrChange>
          </w:rPr>
          <w:delText>LDO 1 Board 1 File (CSV format)</w:delText>
        </w:r>
        <w:r w:rsidDel="00F813E3">
          <w:rPr>
            <w:noProof/>
            <w:webHidden/>
          </w:rPr>
          <w:tab/>
        </w:r>
        <w:r w:rsidR="00DF7684" w:rsidDel="00F813E3">
          <w:rPr>
            <w:noProof/>
            <w:webHidden/>
          </w:rPr>
          <w:delText>161</w:delText>
        </w:r>
      </w:del>
    </w:p>
    <w:p w14:paraId="59D8FCA4" w14:textId="496A759F" w:rsidR="00582EFB" w:rsidDel="00F813E3" w:rsidRDefault="00582EFB">
      <w:pPr>
        <w:pStyle w:val="TOC3"/>
        <w:tabs>
          <w:tab w:val="right" w:leader="dot" w:pos="8900"/>
        </w:tabs>
        <w:rPr>
          <w:del w:id="1147" w:author="Tom Bergeron" w:date="2022-03-30T09:53:00Z"/>
          <w:rFonts w:asciiTheme="minorHAnsi" w:eastAsiaTheme="minorEastAsia" w:hAnsiTheme="minorHAnsi" w:cstheme="minorBidi"/>
          <w:smallCaps w:val="0"/>
          <w:noProof/>
          <w:sz w:val="22"/>
          <w:szCs w:val="22"/>
        </w:rPr>
      </w:pPr>
      <w:del w:id="1148" w:author="Tom Bergeron" w:date="2022-03-30T09:53:00Z">
        <w:r w:rsidRPr="00F813E3" w:rsidDel="00F813E3">
          <w:rPr>
            <w:noProof/>
            <w:rPrChange w:id="1149" w:author="Tom Bergeron" w:date="2022-03-30T09:53:00Z">
              <w:rPr>
                <w:rStyle w:val="Hyperlink"/>
                <w:noProof/>
              </w:rPr>
            </w:rPrChange>
          </w:rPr>
          <w:delText>One board per file – TXT - Alternate</w:delText>
        </w:r>
        <w:r w:rsidDel="00F813E3">
          <w:rPr>
            <w:noProof/>
            <w:webHidden/>
          </w:rPr>
          <w:tab/>
        </w:r>
        <w:r w:rsidR="00DF7684" w:rsidDel="00F813E3">
          <w:rPr>
            <w:noProof/>
            <w:webHidden/>
          </w:rPr>
          <w:delText>161</w:delText>
        </w:r>
      </w:del>
    </w:p>
    <w:p w14:paraId="74610507" w14:textId="4326D7C6" w:rsidR="00582EFB" w:rsidDel="00F813E3" w:rsidRDefault="00582EFB">
      <w:pPr>
        <w:pStyle w:val="TOC3"/>
        <w:tabs>
          <w:tab w:val="right" w:leader="dot" w:pos="8900"/>
        </w:tabs>
        <w:rPr>
          <w:del w:id="1150" w:author="Tom Bergeron" w:date="2022-03-30T09:53:00Z"/>
          <w:rFonts w:asciiTheme="minorHAnsi" w:eastAsiaTheme="minorEastAsia" w:hAnsiTheme="minorHAnsi" w:cstheme="minorBidi"/>
          <w:smallCaps w:val="0"/>
          <w:noProof/>
          <w:sz w:val="22"/>
          <w:szCs w:val="22"/>
        </w:rPr>
      </w:pPr>
      <w:del w:id="1151" w:author="Tom Bergeron" w:date="2022-03-30T09:53:00Z">
        <w:r w:rsidRPr="00F813E3" w:rsidDel="00F813E3">
          <w:rPr>
            <w:noProof/>
            <w:rPrChange w:id="1152" w:author="Tom Bergeron" w:date="2022-03-30T09:53:00Z">
              <w:rPr>
                <w:rStyle w:val="Hyperlink"/>
                <w:noProof/>
              </w:rPr>
            </w:rPrChange>
          </w:rPr>
          <w:delText>One board per file – TXT - Custom</w:delText>
        </w:r>
        <w:r w:rsidDel="00F813E3">
          <w:rPr>
            <w:noProof/>
            <w:webHidden/>
          </w:rPr>
          <w:tab/>
        </w:r>
        <w:r w:rsidR="00DF7684" w:rsidDel="00F813E3">
          <w:rPr>
            <w:noProof/>
            <w:webHidden/>
          </w:rPr>
          <w:delText>161</w:delText>
        </w:r>
      </w:del>
    </w:p>
    <w:p w14:paraId="490ADB7F" w14:textId="6B13729C" w:rsidR="00582EFB" w:rsidDel="00F813E3" w:rsidRDefault="00582EFB">
      <w:pPr>
        <w:pStyle w:val="TOC2"/>
        <w:tabs>
          <w:tab w:val="right" w:leader="dot" w:pos="8900"/>
        </w:tabs>
        <w:rPr>
          <w:del w:id="1153" w:author="Tom Bergeron" w:date="2022-03-30T09:53:00Z"/>
          <w:rFonts w:asciiTheme="minorHAnsi" w:eastAsiaTheme="minorEastAsia" w:hAnsiTheme="minorHAnsi" w:cstheme="minorBidi"/>
          <w:smallCaps w:val="0"/>
          <w:noProof/>
          <w:sz w:val="22"/>
          <w:szCs w:val="22"/>
        </w:rPr>
      </w:pPr>
      <w:del w:id="1154" w:author="Tom Bergeron" w:date="2022-03-30T09:53:00Z">
        <w:r w:rsidRPr="00F813E3" w:rsidDel="00F813E3">
          <w:rPr>
            <w:noProof/>
            <w:rPrChange w:id="1155" w:author="Tom Bergeron" w:date="2022-03-30T09:53:00Z">
              <w:rPr>
                <w:rStyle w:val="Hyperlink"/>
                <w:noProof/>
              </w:rPr>
            </w:rPrChange>
          </w:rPr>
          <w:delText>Configure LDO</w:delText>
        </w:r>
        <w:r w:rsidDel="00F813E3">
          <w:rPr>
            <w:noProof/>
            <w:webHidden/>
          </w:rPr>
          <w:tab/>
        </w:r>
        <w:r w:rsidR="00DF7684" w:rsidDel="00F813E3">
          <w:rPr>
            <w:noProof/>
            <w:webHidden/>
          </w:rPr>
          <w:delText>161</w:delText>
        </w:r>
      </w:del>
    </w:p>
    <w:p w14:paraId="40937E03" w14:textId="16347567" w:rsidR="00582EFB" w:rsidDel="00F813E3" w:rsidRDefault="00582EFB">
      <w:pPr>
        <w:pStyle w:val="TOC3"/>
        <w:tabs>
          <w:tab w:val="right" w:leader="dot" w:pos="8900"/>
        </w:tabs>
        <w:rPr>
          <w:del w:id="1156" w:author="Tom Bergeron" w:date="2022-03-30T09:53:00Z"/>
          <w:rFonts w:asciiTheme="minorHAnsi" w:eastAsiaTheme="minorEastAsia" w:hAnsiTheme="minorHAnsi" w:cstheme="minorBidi"/>
          <w:smallCaps w:val="0"/>
          <w:noProof/>
          <w:sz w:val="22"/>
          <w:szCs w:val="22"/>
        </w:rPr>
      </w:pPr>
      <w:del w:id="1157" w:author="Tom Bergeron" w:date="2022-03-30T09:53:00Z">
        <w:r w:rsidRPr="00F813E3" w:rsidDel="00F813E3">
          <w:rPr>
            <w:noProof/>
            <w:rPrChange w:id="1158" w:author="Tom Bergeron" w:date="2022-03-30T09:53:00Z">
              <w:rPr>
                <w:rStyle w:val="Hyperlink"/>
                <w:noProof/>
              </w:rPr>
            </w:rPrChange>
          </w:rPr>
          <w:delText>Include Alarm Events in the Output File</w:delText>
        </w:r>
        <w:r w:rsidDel="00F813E3">
          <w:rPr>
            <w:noProof/>
            <w:webHidden/>
          </w:rPr>
          <w:tab/>
        </w:r>
        <w:r w:rsidR="00DF7684" w:rsidDel="00F813E3">
          <w:rPr>
            <w:noProof/>
            <w:webHidden/>
          </w:rPr>
          <w:delText>162</w:delText>
        </w:r>
      </w:del>
    </w:p>
    <w:p w14:paraId="755621FD" w14:textId="3911999C" w:rsidR="00582EFB" w:rsidDel="00F813E3" w:rsidRDefault="00582EFB">
      <w:pPr>
        <w:pStyle w:val="TOC3"/>
        <w:tabs>
          <w:tab w:val="right" w:leader="dot" w:pos="8900"/>
        </w:tabs>
        <w:rPr>
          <w:del w:id="1159" w:author="Tom Bergeron" w:date="2022-03-30T09:53:00Z"/>
          <w:rFonts w:asciiTheme="minorHAnsi" w:eastAsiaTheme="minorEastAsia" w:hAnsiTheme="minorHAnsi" w:cstheme="minorBidi"/>
          <w:smallCaps w:val="0"/>
          <w:noProof/>
          <w:sz w:val="22"/>
          <w:szCs w:val="22"/>
        </w:rPr>
      </w:pPr>
      <w:del w:id="1160" w:author="Tom Bergeron" w:date="2022-03-30T09:53:00Z">
        <w:r w:rsidRPr="00F813E3" w:rsidDel="00F813E3">
          <w:rPr>
            <w:noProof/>
            <w:rPrChange w:id="1161" w:author="Tom Bergeron" w:date="2022-03-30T09:53:00Z">
              <w:rPr>
                <w:rStyle w:val="Hyperlink"/>
                <w:noProof/>
              </w:rPr>
            </w:rPrChange>
          </w:rPr>
          <w:delText>Delete Accumulated LDO Files</w:delText>
        </w:r>
        <w:r w:rsidDel="00F813E3">
          <w:rPr>
            <w:noProof/>
            <w:webHidden/>
          </w:rPr>
          <w:tab/>
        </w:r>
        <w:r w:rsidR="00DF7684" w:rsidDel="00F813E3">
          <w:rPr>
            <w:noProof/>
            <w:webHidden/>
          </w:rPr>
          <w:delText>163</w:delText>
        </w:r>
      </w:del>
    </w:p>
    <w:p w14:paraId="0462CC24" w14:textId="2606D4C7" w:rsidR="00582EFB" w:rsidDel="00F813E3" w:rsidRDefault="00582EFB">
      <w:pPr>
        <w:pStyle w:val="TOC1"/>
        <w:tabs>
          <w:tab w:val="right" w:leader="dot" w:pos="8900"/>
        </w:tabs>
        <w:rPr>
          <w:del w:id="1162" w:author="Tom Bergeron" w:date="2022-03-30T09:53:00Z"/>
          <w:rFonts w:asciiTheme="minorHAnsi" w:eastAsiaTheme="minorEastAsia" w:hAnsiTheme="minorHAnsi" w:cstheme="minorBidi"/>
          <w:b w:val="0"/>
          <w:caps w:val="0"/>
          <w:noProof/>
          <w:sz w:val="22"/>
          <w:szCs w:val="22"/>
        </w:rPr>
      </w:pPr>
      <w:del w:id="1163" w:author="Tom Bergeron" w:date="2022-03-30T09:53:00Z">
        <w:r w:rsidRPr="00F813E3" w:rsidDel="00F813E3">
          <w:rPr>
            <w:noProof/>
            <w:rPrChange w:id="1164" w:author="Tom Bergeron" w:date="2022-03-30T09:53:00Z">
              <w:rPr>
                <w:rStyle w:val="Hyperlink"/>
                <w:noProof/>
              </w:rPr>
            </w:rPrChange>
          </w:rPr>
          <w:delText>Centralized Process Window Control</w:delText>
        </w:r>
        <w:r w:rsidDel="00F813E3">
          <w:rPr>
            <w:noProof/>
            <w:webHidden/>
          </w:rPr>
          <w:tab/>
        </w:r>
        <w:r w:rsidR="00DF7684" w:rsidDel="00F813E3">
          <w:rPr>
            <w:noProof/>
            <w:webHidden/>
          </w:rPr>
          <w:delText>164</w:delText>
        </w:r>
      </w:del>
    </w:p>
    <w:p w14:paraId="5D3E43D6" w14:textId="7F399CB0" w:rsidR="00582EFB" w:rsidDel="00F813E3" w:rsidRDefault="00582EFB">
      <w:pPr>
        <w:pStyle w:val="TOC2"/>
        <w:tabs>
          <w:tab w:val="right" w:leader="dot" w:pos="8900"/>
        </w:tabs>
        <w:rPr>
          <w:del w:id="1165" w:author="Tom Bergeron" w:date="2022-03-30T09:53:00Z"/>
          <w:rFonts w:asciiTheme="minorHAnsi" w:eastAsiaTheme="minorEastAsia" w:hAnsiTheme="minorHAnsi" w:cstheme="minorBidi"/>
          <w:smallCaps w:val="0"/>
          <w:noProof/>
          <w:sz w:val="22"/>
          <w:szCs w:val="22"/>
        </w:rPr>
      </w:pPr>
      <w:del w:id="1166" w:author="Tom Bergeron" w:date="2022-03-30T09:53:00Z">
        <w:r w:rsidRPr="00F813E3" w:rsidDel="00F813E3">
          <w:rPr>
            <w:noProof/>
            <w:rPrChange w:id="1167" w:author="Tom Bergeron" w:date="2022-03-30T09:53:00Z">
              <w:rPr>
                <w:rStyle w:val="Hyperlink"/>
                <w:noProof/>
              </w:rPr>
            </w:rPrChange>
          </w:rPr>
          <w:delText>KIC File Administrator</w:delText>
        </w:r>
        <w:r w:rsidDel="00F813E3">
          <w:rPr>
            <w:noProof/>
            <w:webHidden/>
          </w:rPr>
          <w:tab/>
        </w:r>
        <w:r w:rsidR="00DF7684" w:rsidDel="00F813E3">
          <w:rPr>
            <w:noProof/>
            <w:webHidden/>
          </w:rPr>
          <w:delText>164</w:delText>
        </w:r>
      </w:del>
    </w:p>
    <w:p w14:paraId="38BD62E0" w14:textId="17F78AEF" w:rsidR="00582EFB" w:rsidDel="00F813E3" w:rsidRDefault="00582EFB">
      <w:pPr>
        <w:pStyle w:val="TOC2"/>
        <w:tabs>
          <w:tab w:val="right" w:leader="dot" w:pos="8900"/>
        </w:tabs>
        <w:rPr>
          <w:del w:id="1168" w:author="Tom Bergeron" w:date="2022-03-30T09:53:00Z"/>
          <w:rFonts w:asciiTheme="minorHAnsi" w:eastAsiaTheme="minorEastAsia" w:hAnsiTheme="minorHAnsi" w:cstheme="minorBidi"/>
          <w:smallCaps w:val="0"/>
          <w:noProof/>
          <w:sz w:val="22"/>
          <w:szCs w:val="22"/>
        </w:rPr>
      </w:pPr>
      <w:del w:id="1169" w:author="Tom Bergeron" w:date="2022-03-30T09:53:00Z">
        <w:r w:rsidRPr="00F813E3" w:rsidDel="00F813E3">
          <w:rPr>
            <w:noProof/>
            <w:rPrChange w:id="1170" w:author="Tom Bergeron" w:date="2022-03-30T09:53:00Z">
              <w:rPr>
                <w:rStyle w:val="Hyperlink"/>
                <w:noProof/>
              </w:rPr>
            </w:rPrChange>
          </w:rPr>
          <w:delText>Configuration of software</w:delText>
        </w:r>
        <w:r w:rsidDel="00F813E3">
          <w:rPr>
            <w:noProof/>
            <w:webHidden/>
          </w:rPr>
          <w:tab/>
        </w:r>
        <w:r w:rsidR="00DF7684" w:rsidDel="00F813E3">
          <w:rPr>
            <w:noProof/>
            <w:webHidden/>
          </w:rPr>
          <w:delText>167</w:delText>
        </w:r>
      </w:del>
    </w:p>
    <w:p w14:paraId="5487080F" w14:textId="52072B63" w:rsidR="00582EFB" w:rsidDel="00F813E3" w:rsidRDefault="00582EFB">
      <w:pPr>
        <w:pStyle w:val="TOC2"/>
        <w:tabs>
          <w:tab w:val="right" w:leader="dot" w:pos="8900"/>
        </w:tabs>
        <w:rPr>
          <w:del w:id="1171" w:author="Tom Bergeron" w:date="2022-03-30T09:53:00Z"/>
          <w:rFonts w:asciiTheme="minorHAnsi" w:eastAsiaTheme="minorEastAsia" w:hAnsiTheme="minorHAnsi" w:cstheme="minorBidi"/>
          <w:smallCaps w:val="0"/>
          <w:noProof/>
          <w:sz w:val="22"/>
          <w:szCs w:val="22"/>
        </w:rPr>
      </w:pPr>
      <w:del w:id="1172" w:author="Tom Bergeron" w:date="2022-03-30T09:53:00Z">
        <w:r w:rsidRPr="00F813E3" w:rsidDel="00F813E3">
          <w:rPr>
            <w:noProof/>
            <w:rPrChange w:id="1173" w:author="Tom Bergeron" w:date="2022-03-30T09:53:00Z">
              <w:rPr>
                <w:rStyle w:val="Hyperlink"/>
                <w:noProof/>
              </w:rPr>
            </w:rPrChange>
          </w:rPr>
          <w:delText>Operation of software</w:delText>
        </w:r>
        <w:r w:rsidDel="00F813E3">
          <w:rPr>
            <w:noProof/>
            <w:webHidden/>
          </w:rPr>
          <w:tab/>
        </w:r>
        <w:r w:rsidR="00DF7684" w:rsidDel="00F813E3">
          <w:rPr>
            <w:noProof/>
            <w:webHidden/>
          </w:rPr>
          <w:delText>168</w:delText>
        </w:r>
      </w:del>
    </w:p>
    <w:p w14:paraId="5B4D1BBD" w14:textId="7DE76561" w:rsidR="00582EFB" w:rsidDel="00F813E3" w:rsidRDefault="00582EFB">
      <w:pPr>
        <w:pStyle w:val="TOC1"/>
        <w:tabs>
          <w:tab w:val="right" w:leader="dot" w:pos="8900"/>
        </w:tabs>
        <w:rPr>
          <w:del w:id="1174" w:author="Tom Bergeron" w:date="2022-03-30T09:53:00Z"/>
          <w:rFonts w:asciiTheme="minorHAnsi" w:eastAsiaTheme="minorEastAsia" w:hAnsiTheme="minorHAnsi" w:cstheme="minorBidi"/>
          <w:b w:val="0"/>
          <w:caps w:val="0"/>
          <w:noProof/>
          <w:sz w:val="22"/>
          <w:szCs w:val="22"/>
        </w:rPr>
      </w:pPr>
      <w:del w:id="1175" w:author="Tom Bergeron" w:date="2022-03-30T09:53:00Z">
        <w:r w:rsidRPr="00F813E3" w:rsidDel="00F813E3">
          <w:rPr>
            <w:noProof/>
            <w:rPrChange w:id="1176" w:author="Tom Bergeron" w:date="2022-03-30T09:53:00Z">
              <w:rPr>
                <w:rStyle w:val="Hyperlink"/>
                <w:noProof/>
              </w:rPr>
            </w:rPrChange>
          </w:rPr>
          <w:delText>Status Messages And Alarms When Using Optional Features</w:delText>
        </w:r>
        <w:r w:rsidDel="00F813E3">
          <w:rPr>
            <w:noProof/>
            <w:webHidden/>
          </w:rPr>
          <w:tab/>
        </w:r>
        <w:r w:rsidR="00DF7684" w:rsidDel="00F813E3">
          <w:rPr>
            <w:noProof/>
            <w:webHidden/>
          </w:rPr>
          <w:delText>169</w:delText>
        </w:r>
      </w:del>
    </w:p>
    <w:p w14:paraId="382DF7E7" w14:textId="62BEE7AC" w:rsidR="00582EFB" w:rsidDel="00F813E3" w:rsidRDefault="00582EFB">
      <w:pPr>
        <w:pStyle w:val="TOC2"/>
        <w:tabs>
          <w:tab w:val="right" w:leader="dot" w:pos="8900"/>
        </w:tabs>
        <w:rPr>
          <w:del w:id="1177" w:author="Tom Bergeron" w:date="2022-03-30T09:53:00Z"/>
          <w:rFonts w:asciiTheme="minorHAnsi" w:eastAsiaTheme="minorEastAsia" w:hAnsiTheme="minorHAnsi" w:cstheme="minorBidi"/>
          <w:smallCaps w:val="0"/>
          <w:noProof/>
          <w:sz w:val="22"/>
          <w:szCs w:val="22"/>
        </w:rPr>
      </w:pPr>
      <w:del w:id="1178" w:author="Tom Bergeron" w:date="2022-03-30T09:53:00Z">
        <w:r w:rsidRPr="00F813E3" w:rsidDel="00F813E3">
          <w:rPr>
            <w:noProof/>
            <w:rPrChange w:id="1179" w:author="Tom Bergeron" w:date="2022-03-30T09:53:00Z">
              <w:rPr>
                <w:rStyle w:val="Hyperlink"/>
                <w:noProof/>
              </w:rPr>
            </w:rPrChange>
          </w:rPr>
          <w:delText>Acknowledge Alarms</w:delText>
        </w:r>
        <w:r w:rsidDel="00F813E3">
          <w:rPr>
            <w:noProof/>
            <w:webHidden/>
          </w:rPr>
          <w:tab/>
        </w:r>
        <w:r w:rsidR="00DF7684" w:rsidDel="00F813E3">
          <w:rPr>
            <w:noProof/>
            <w:webHidden/>
          </w:rPr>
          <w:delText>169</w:delText>
        </w:r>
      </w:del>
    </w:p>
    <w:p w14:paraId="568C3561" w14:textId="277D9430" w:rsidR="00582EFB" w:rsidDel="00F813E3" w:rsidRDefault="00582EFB">
      <w:pPr>
        <w:pStyle w:val="TOC2"/>
        <w:tabs>
          <w:tab w:val="right" w:leader="dot" w:pos="8900"/>
        </w:tabs>
        <w:rPr>
          <w:del w:id="1180" w:author="Tom Bergeron" w:date="2022-03-30T09:53:00Z"/>
          <w:rFonts w:asciiTheme="minorHAnsi" w:eastAsiaTheme="minorEastAsia" w:hAnsiTheme="minorHAnsi" w:cstheme="minorBidi"/>
          <w:smallCaps w:val="0"/>
          <w:noProof/>
          <w:sz w:val="22"/>
          <w:szCs w:val="22"/>
        </w:rPr>
      </w:pPr>
      <w:del w:id="1181" w:author="Tom Bergeron" w:date="2022-03-30T09:53:00Z">
        <w:r w:rsidRPr="00F813E3" w:rsidDel="00F813E3">
          <w:rPr>
            <w:noProof/>
            <w:rPrChange w:id="1182" w:author="Tom Bergeron" w:date="2022-03-30T09:53:00Z">
              <w:rPr>
                <w:rStyle w:val="Hyperlink"/>
                <w:noProof/>
              </w:rPr>
            </w:rPrChange>
          </w:rPr>
          <w:delText>Messages During Profiling and Baseline Profiling</w:delText>
        </w:r>
        <w:r w:rsidDel="00F813E3">
          <w:rPr>
            <w:noProof/>
            <w:webHidden/>
          </w:rPr>
          <w:tab/>
        </w:r>
        <w:r w:rsidR="00DF7684" w:rsidDel="00F813E3">
          <w:rPr>
            <w:noProof/>
            <w:webHidden/>
          </w:rPr>
          <w:delText>170</w:delText>
        </w:r>
      </w:del>
    </w:p>
    <w:p w14:paraId="5BE8A99F" w14:textId="43A2C8C3" w:rsidR="00582EFB" w:rsidDel="00F813E3" w:rsidRDefault="00582EFB">
      <w:pPr>
        <w:pStyle w:val="TOC2"/>
        <w:tabs>
          <w:tab w:val="right" w:leader="dot" w:pos="8900"/>
        </w:tabs>
        <w:rPr>
          <w:del w:id="1183" w:author="Tom Bergeron" w:date="2022-03-30T09:53:00Z"/>
          <w:rFonts w:asciiTheme="minorHAnsi" w:eastAsiaTheme="minorEastAsia" w:hAnsiTheme="minorHAnsi" w:cstheme="minorBidi"/>
          <w:smallCaps w:val="0"/>
          <w:noProof/>
          <w:sz w:val="22"/>
          <w:szCs w:val="22"/>
        </w:rPr>
      </w:pPr>
      <w:del w:id="1184" w:author="Tom Bergeron" w:date="2022-03-30T09:53:00Z">
        <w:r w:rsidRPr="00F813E3" w:rsidDel="00F813E3">
          <w:rPr>
            <w:noProof/>
            <w:rPrChange w:id="1185" w:author="Tom Bergeron" w:date="2022-03-30T09:53:00Z">
              <w:rPr>
                <w:rStyle w:val="Hyperlink"/>
                <w:noProof/>
              </w:rPr>
            </w:rPrChange>
          </w:rPr>
          <w:delText>System Messages And Alarms</w:delText>
        </w:r>
        <w:r w:rsidDel="00F813E3">
          <w:rPr>
            <w:noProof/>
            <w:webHidden/>
          </w:rPr>
          <w:tab/>
        </w:r>
        <w:r w:rsidR="00DF7684" w:rsidDel="00F813E3">
          <w:rPr>
            <w:noProof/>
            <w:webHidden/>
          </w:rPr>
          <w:delText>170</w:delText>
        </w:r>
      </w:del>
    </w:p>
    <w:p w14:paraId="07C01B5F" w14:textId="56E5EF95" w:rsidR="00582EFB" w:rsidDel="00F813E3" w:rsidRDefault="00582EFB">
      <w:pPr>
        <w:pStyle w:val="TOC3"/>
        <w:tabs>
          <w:tab w:val="right" w:leader="dot" w:pos="8900"/>
        </w:tabs>
        <w:rPr>
          <w:del w:id="1186" w:author="Tom Bergeron" w:date="2022-03-30T09:53:00Z"/>
          <w:rFonts w:asciiTheme="minorHAnsi" w:eastAsiaTheme="minorEastAsia" w:hAnsiTheme="minorHAnsi" w:cstheme="minorBidi"/>
          <w:smallCaps w:val="0"/>
          <w:noProof/>
          <w:sz w:val="22"/>
          <w:szCs w:val="22"/>
        </w:rPr>
      </w:pPr>
      <w:del w:id="1187" w:author="Tom Bergeron" w:date="2022-03-30T09:53:00Z">
        <w:r w:rsidRPr="00F813E3" w:rsidDel="00F813E3">
          <w:rPr>
            <w:noProof/>
            <w:rPrChange w:id="1188" w:author="Tom Bergeron" w:date="2022-03-30T09:53:00Z">
              <w:rPr>
                <w:rStyle w:val="Hyperlink"/>
                <w:noProof/>
              </w:rPr>
            </w:rPrChange>
          </w:rPr>
          <w:delText>Message, High PWI</w:delText>
        </w:r>
        <w:r w:rsidDel="00F813E3">
          <w:rPr>
            <w:noProof/>
            <w:webHidden/>
          </w:rPr>
          <w:tab/>
        </w:r>
        <w:r w:rsidR="00DF7684" w:rsidDel="00F813E3">
          <w:rPr>
            <w:noProof/>
            <w:webHidden/>
          </w:rPr>
          <w:delText>170</w:delText>
        </w:r>
      </w:del>
    </w:p>
    <w:p w14:paraId="6FE6C07C" w14:textId="772D5A95" w:rsidR="00582EFB" w:rsidDel="00F813E3" w:rsidRDefault="00582EFB">
      <w:pPr>
        <w:pStyle w:val="TOC3"/>
        <w:tabs>
          <w:tab w:val="right" w:leader="dot" w:pos="8900"/>
        </w:tabs>
        <w:rPr>
          <w:del w:id="1189" w:author="Tom Bergeron" w:date="2022-03-30T09:53:00Z"/>
          <w:rFonts w:asciiTheme="minorHAnsi" w:eastAsiaTheme="minorEastAsia" w:hAnsiTheme="minorHAnsi" w:cstheme="minorBidi"/>
          <w:smallCaps w:val="0"/>
          <w:noProof/>
          <w:sz w:val="22"/>
          <w:szCs w:val="22"/>
        </w:rPr>
      </w:pPr>
      <w:del w:id="1190" w:author="Tom Bergeron" w:date="2022-03-30T09:53:00Z">
        <w:r w:rsidRPr="00F813E3" w:rsidDel="00F813E3">
          <w:rPr>
            <w:noProof/>
            <w:rPrChange w:id="1191" w:author="Tom Bergeron" w:date="2022-03-30T09:53:00Z">
              <w:rPr>
                <w:rStyle w:val="Hyperlink"/>
                <w:noProof/>
              </w:rPr>
            </w:rPrChange>
          </w:rPr>
          <w:delText>Alarm Message H2</w:delText>
        </w:r>
        <w:r w:rsidDel="00F813E3">
          <w:rPr>
            <w:noProof/>
            <w:webHidden/>
          </w:rPr>
          <w:tab/>
        </w:r>
        <w:r w:rsidR="00DF7684" w:rsidDel="00F813E3">
          <w:rPr>
            <w:noProof/>
            <w:webHidden/>
          </w:rPr>
          <w:delText>170</w:delText>
        </w:r>
      </w:del>
    </w:p>
    <w:p w14:paraId="02733F00" w14:textId="51DAE030" w:rsidR="00582EFB" w:rsidDel="00F813E3" w:rsidRDefault="00582EFB">
      <w:pPr>
        <w:pStyle w:val="TOC3"/>
        <w:tabs>
          <w:tab w:val="right" w:leader="dot" w:pos="8900"/>
        </w:tabs>
        <w:rPr>
          <w:del w:id="1192" w:author="Tom Bergeron" w:date="2022-03-30T09:53:00Z"/>
          <w:rFonts w:asciiTheme="minorHAnsi" w:eastAsiaTheme="minorEastAsia" w:hAnsiTheme="minorHAnsi" w:cstheme="minorBidi"/>
          <w:smallCaps w:val="0"/>
          <w:noProof/>
          <w:sz w:val="22"/>
          <w:szCs w:val="22"/>
        </w:rPr>
      </w:pPr>
      <w:del w:id="1193" w:author="Tom Bergeron" w:date="2022-03-30T09:53:00Z">
        <w:r w:rsidRPr="00F813E3" w:rsidDel="00F813E3">
          <w:rPr>
            <w:noProof/>
            <w:rPrChange w:id="1194" w:author="Tom Bergeron" w:date="2022-03-30T09:53:00Z">
              <w:rPr>
                <w:rStyle w:val="Hyperlink"/>
                <w:noProof/>
              </w:rPr>
            </w:rPrChange>
          </w:rPr>
          <w:delText>Alarm H7</w:delText>
        </w:r>
        <w:r w:rsidDel="00F813E3">
          <w:rPr>
            <w:noProof/>
            <w:webHidden/>
          </w:rPr>
          <w:tab/>
        </w:r>
        <w:r w:rsidR="00DF7684" w:rsidDel="00F813E3">
          <w:rPr>
            <w:noProof/>
            <w:webHidden/>
          </w:rPr>
          <w:delText>170</w:delText>
        </w:r>
      </w:del>
    </w:p>
    <w:p w14:paraId="1A44907C" w14:textId="71B611C8" w:rsidR="00582EFB" w:rsidDel="00F813E3" w:rsidRDefault="00582EFB">
      <w:pPr>
        <w:pStyle w:val="TOC3"/>
        <w:tabs>
          <w:tab w:val="right" w:leader="dot" w:pos="8900"/>
        </w:tabs>
        <w:rPr>
          <w:del w:id="1195" w:author="Tom Bergeron" w:date="2022-03-30T09:53:00Z"/>
          <w:rFonts w:asciiTheme="minorHAnsi" w:eastAsiaTheme="minorEastAsia" w:hAnsiTheme="minorHAnsi" w:cstheme="minorBidi"/>
          <w:smallCaps w:val="0"/>
          <w:noProof/>
          <w:sz w:val="22"/>
          <w:szCs w:val="22"/>
        </w:rPr>
      </w:pPr>
      <w:del w:id="1196" w:author="Tom Bergeron" w:date="2022-03-30T09:53:00Z">
        <w:r w:rsidRPr="00F813E3" w:rsidDel="00F813E3">
          <w:rPr>
            <w:noProof/>
            <w:rPrChange w:id="1197" w:author="Tom Bergeron" w:date="2022-03-30T09:53:00Z">
              <w:rPr>
                <w:rStyle w:val="Hyperlink"/>
                <w:noProof/>
              </w:rPr>
            </w:rPrChange>
          </w:rPr>
          <w:delText>Alarms And Messages For Virtual Profiling</w:delText>
        </w:r>
        <w:r w:rsidDel="00F813E3">
          <w:rPr>
            <w:noProof/>
            <w:webHidden/>
          </w:rPr>
          <w:tab/>
        </w:r>
        <w:r w:rsidR="00DF7684" w:rsidDel="00F813E3">
          <w:rPr>
            <w:noProof/>
            <w:webHidden/>
          </w:rPr>
          <w:delText>171</w:delText>
        </w:r>
      </w:del>
    </w:p>
    <w:p w14:paraId="5367A257" w14:textId="3928E743" w:rsidR="00582EFB" w:rsidDel="00F813E3" w:rsidRDefault="00582EFB">
      <w:pPr>
        <w:pStyle w:val="TOC3"/>
        <w:tabs>
          <w:tab w:val="right" w:leader="dot" w:pos="8900"/>
        </w:tabs>
        <w:rPr>
          <w:del w:id="1198" w:author="Tom Bergeron" w:date="2022-03-30T09:53:00Z"/>
          <w:rFonts w:asciiTheme="minorHAnsi" w:eastAsiaTheme="minorEastAsia" w:hAnsiTheme="minorHAnsi" w:cstheme="minorBidi"/>
          <w:smallCaps w:val="0"/>
          <w:noProof/>
          <w:sz w:val="22"/>
          <w:szCs w:val="22"/>
        </w:rPr>
      </w:pPr>
      <w:del w:id="1199" w:author="Tom Bergeron" w:date="2022-03-30T09:53:00Z">
        <w:r w:rsidRPr="00F813E3" w:rsidDel="00F813E3">
          <w:rPr>
            <w:noProof/>
            <w:rPrChange w:id="1200" w:author="Tom Bergeron" w:date="2022-03-30T09:53:00Z">
              <w:rPr>
                <w:rStyle w:val="Hyperlink"/>
                <w:noProof/>
              </w:rPr>
            </w:rPrChange>
          </w:rPr>
          <w:delText>Activate Alarm #5a</w:delText>
        </w:r>
        <w:r w:rsidDel="00F813E3">
          <w:rPr>
            <w:noProof/>
            <w:webHidden/>
          </w:rPr>
          <w:tab/>
        </w:r>
        <w:r w:rsidR="00DF7684" w:rsidDel="00F813E3">
          <w:rPr>
            <w:noProof/>
            <w:webHidden/>
          </w:rPr>
          <w:delText>172</w:delText>
        </w:r>
      </w:del>
    </w:p>
    <w:p w14:paraId="49CBC46A" w14:textId="6818DDCE" w:rsidR="00582EFB" w:rsidDel="00F813E3" w:rsidRDefault="00582EFB">
      <w:pPr>
        <w:pStyle w:val="TOC3"/>
        <w:tabs>
          <w:tab w:val="right" w:leader="dot" w:pos="8900"/>
        </w:tabs>
        <w:rPr>
          <w:del w:id="1201" w:author="Tom Bergeron" w:date="2022-03-30T09:53:00Z"/>
          <w:rFonts w:asciiTheme="minorHAnsi" w:eastAsiaTheme="minorEastAsia" w:hAnsiTheme="minorHAnsi" w:cstheme="minorBidi"/>
          <w:smallCaps w:val="0"/>
          <w:noProof/>
          <w:sz w:val="22"/>
          <w:szCs w:val="22"/>
        </w:rPr>
      </w:pPr>
      <w:del w:id="1202" w:author="Tom Bergeron" w:date="2022-03-30T09:53:00Z">
        <w:r w:rsidRPr="00F813E3" w:rsidDel="00F813E3">
          <w:rPr>
            <w:noProof/>
            <w:rPrChange w:id="1203" w:author="Tom Bergeron" w:date="2022-03-30T09:53:00Z">
              <w:rPr>
                <w:rStyle w:val="Hyperlink"/>
                <w:noProof/>
              </w:rPr>
            </w:rPrChange>
          </w:rPr>
          <w:delText>When Alarm #5a Occurs</w:delText>
        </w:r>
        <w:r w:rsidDel="00F813E3">
          <w:rPr>
            <w:noProof/>
            <w:webHidden/>
          </w:rPr>
          <w:tab/>
        </w:r>
        <w:r w:rsidR="00DF7684" w:rsidDel="00F813E3">
          <w:rPr>
            <w:noProof/>
            <w:webHidden/>
          </w:rPr>
          <w:delText>173</w:delText>
        </w:r>
      </w:del>
    </w:p>
    <w:p w14:paraId="293AE40F" w14:textId="57E16811" w:rsidR="00582EFB" w:rsidDel="00F813E3" w:rsidRDefault="00582EFB">
      <w:pPr>
        <w:pStyle w:val="TOC3"/>
        <w:tabs>
          <w:tab w:val="right" w:leader="dot" w:pos="8900"/>
        </w:tabs>
        <w:rPr>
          <w:del w:id="1204" w:author="Tom Bergeron" w:date="2022-03-30T09:53:00Z"/>
          <w:rFonts w:asciiTheme="minorHAnsi" w:eastAsiaTheme="minorEastAsia" w:hAnsiTheme="minorHAnsi" w:cstheme="minorBidi"/>
          <w:smallCaps w:val="0"/>
          <w:noProof/>
          <w:sz w:val="22"/>
          <w:szCs w:val="22"/>
        </w:rPr>
      </w:pPr>
      <w:del w:id="1205" w:author="Tom Bergeron" w:date="2022-03-30T09:53:00Z">
        <w:r w:rsidRPr="00F813E3" w:rsidDel="00F813E3">
          <w:rPr>
            <w:noProof/>
            <w:rPrChange w:id="1206" w:author="Tom Bergeron" w:date="2022-03-30T09:53:00Z">
              <w:rPr>
                <w:rStyle w:val="Hyperlink"/>
                <w:noProof/>
              </w:rPr>
            </w:rPrChange>
          </w:rPr>
          <w:delText>Activate Alarm #5c</w:delText>
        </w:r>
        <w:r w:rsidDel="00F813E3">
          <w:rPr>
            <w:noProof/>
            <w:webHidden/>
          </w:rPr>
          <w:tab/>
        </w:r>
        <w:r w:rsidR="00DF7684" w:rsidDel="00F813E3">
          <w:rPr>
            <w:noProof/>
            <w:webHidden/>
          </w:rPr>
          <w:delText>179</w:delText>
        </w:r>
      </w:del>
    </w:p>
    <w:p w14:paraId="534BED36" w14:textId="30473408" w:rsidR="00582EFB" w:rsidDel="00F813E3" w:rsidRDefault="00582EFB">
      <w:pPr>
        <w:pStyle w:val="TOC3"/>
        <w:tabs>
          <w:tab w:val="right" w:leader="dot" w:pos="8900"/>
        </w:tabs>
        <w:rPr>
          <w:del w:id="1207" w:author="Tom Bergeron" w:date="2022-03-30T09:53:00Z"/>
          <w:rFonts w:asciiTheme="minorHAnsi" w:eastAsiaTheme="minorEastAsia" w:hAnsiTheme="minorHAnsi" w:cstheme="minorBidi"/>
          <w:smallCaps w:val="0"/>
          <w:noProof/>
          <w:sz w:val="22"/>
          <w:szCs w:val="22"/>
        </w:rPr>
      </w:pPr>
      <w:del w:id="1208" w:author="Tom Bergeron" w:date="2022-03-30T09:53:00Z">
        <w:r w:rsidRPr="00F813E3" w:rsidDel="00F813E3">
          <w:rPr>
            <w:noProof/>
            <w:rPrChange w:id="1209" w:author="Tom Bergeron" w:date="2022-03-30T09:53:00Z">
              <w:rPr>
                <w:rStyle w:val="Hyperlink"/>
                <w:noProof/>
              </w:rPr>
            </w:rPrChange>
          </w:rPr>
          <w:delText>When Alarm #5c Occurs</w:delText>
        </w:r>
        <w:r w:rsidDel="00F813E3">
          <w:rPr>
            <w:noProof/>
            <w:webHidden/>
          </w:rPr>
          <w:tab/>
        </w:r>
        <w:r w:rsidR="00DF7684" w:rsidDel="00F813E3">
          <w:rPr>
            <w:noProof/>
            <w:webHidden/>
          </w:rPr>
          <w:delText>180</w:delText>
        </w:r>
      </w:del>
    </w:p>
    <w:p w14:paraId="22D821B0" w14:textId="194C77A2" w:rsidR="00582EFB" w:rsidDel="00F813E3" w:rsidRDefault="00582EFB">
      <w:pPr>
        <w:pStyle w:val="TOC3"/>
        <w:tabs>
          <w:tab w:val="right" w:leader="dot" w:pos="8900"/>
        </w:tabs>
        <w:rPr>
          <w:del w:id="1210" w:author="Tom Bergeron" w:date="2022-03-30T09:53:00Z"/>
          <w:rFonts w:asciiTheme="minorHAnsi" w:eastAsiaTheme="minorEastAsia" w:hAnsiTheme="minorHAnsi" w:cstheme="minorBidi"/>
          <w:smallCaps w:val="0"/>
          <w:noProof/>
          <w:sz w:val="22"/>
          <w:szCs w:val="22"/>
        </w:rPr>
      </w:pPr>
      <w:del w:id="1211" w:author="Tom Bergeron" w:date="2022-03-30T09:53:00Z">
        <w:r w:rsidRPr="00F813E3" w:rsidDel="00F813E3">
          <w:rPr>
            <w:noProof/>
            <w:rPrChange w:id="1212" w:author="Tom Bergeron" w:date="2022-03-30T09:53:00Z">
              <w:rPr>
                <w:rStyle w:val="Hyperlink"/>
                <w:noProof/>
              </w:rPr>
            </w:rPrChange>
          </w:rPr>
          <w:delText>Activate Alarm #12</w:delText>
        </w:r>
        <w:r w:rsidDel="00F813E3">
          <w:rPr>
            <w:noProof/>
            <w:webHidden/>
          </w:rPr>
          <w:tab/>
        </w:r>
        <w:r w:rsidR="00DF7684" w:rsidDel="00F813E3">
          <w:rPr>
            <w:noProof/>
            <w:webHidden/>
          </w:rPr>
          <w:delText>186</w:delText>
        </w:r>
      </w:del>
    </w:p>
    <w:p w14:paraId="58911415" w14:textId="503D472C" w:rsidR="00582EFB" w:rsidDel="00F813E3" w:rsidRDefault="00582EFB">
      <w:pPr>
        <w:pStyle w:val="TOC3"/>
        <w:tabs>
          <w:tab w:val="right" w:leader="dot" w:pos="8900"/>
        </w:tabs>
        <w:rPr>
          <w:del w:id="1213" w:author="Tom Bergeron" w:date="2022-03-30T09:53:00Z"/>
          <w:rFonts w:asciiTheme="minorHAnsi" w:eastAsiaTheme="minorEastAsia" w:hAnsiTheme="minorHAnsi" w:cstheme="minorBidi"/>
          <w:smallCaps w:val="0"/>
          <w:noProof/>
          <w:sz w:val="22"/>
          <w:szCs w:val="22"/>
        </w:rPr>
      </w:pPr>
      <w:del w:id="1214" w:author="Tom Bergeron" w:date="2022-03-30T09:53:00Z">
        <w:r w:rsidRPr="00F813E3" w:rsidDel="00F813E3">
          <w:rPr>
            <w:noProof/>
            <w:rPrChange w:id="1215" w:author="Tom Bergeron" w:date="2022-03-30T09:53:00Z">
              <w:rPr>
                <w:rStyle w:val="Hyperlink"/>
                <w:noProof/>
              </w:rPr>
            </w:rPrChange>
          </w:rPr>
          <w:delText>When Alarm#12 Occurs</w:delText>
        </w:r>
        <w:r w:rsidDel="00F813E3">
          <w:rPr>
            <w:noProof/>
            <w:webHidden/>
          </w:rPr>
          <w:tab/>
        </w:r>
        <w:r w:rsidR="00DF7684" w:rsidDel="00F813E3">
          <w:rPr>
            <w:noProof/>
            <w:webHidden/>
          </w:rPr>
          <w:delText>188</w:delText>
        </w:r>
      </w:del>
    </w:p>
    <w:p w14:paraId="50BC5DD8" w14:textId="2E003398" w:rsidR="00582EFB" w:rsidDel="00F813E3" w:rsidRDefault="00582EFB">
      <w:pPr>
        <w:pStyle w:val="TOC1"/>
        <w:tabs>
          <w:tab w:val="right" w:leader="dot" w:pos="8900"/>
        </w:tabs>
        <w:rPr>
          <w:del w:id="1216" w:author="Tom Bergeron" w:date="2022-03-30T09:53:00Z"/>
          <w:rFonts w:asciiTheme="minorHAnsi" w:eastAsiaTheme="minorEastAsia" w:hAnsiTheme="minorHAnsi" w:cstheme="minorBidi"/>
          <w:b w:val="0"/>
          <w:caps w:val="0"/>
          <w:noProof/>
          <w:sz w:val="22"/>
          <w:szCs w:val="22"/>
        </w:rPr>
      </w:pPr>
      <w:del w:id="1217" w:author="Tom Bergeron" w:date="2022-03-30T09:53:00Z">
        <w:r w:rsidRPr="00F813E3" w:rsidDel="00F813E3">
          <w:rPr>
            <w:noProof/>
            <w:rPrChange w:id="1218" w:author="Tom Bergeron" w:date="2022-03-30T09:53:00Z">
              <w:rPr>
                <w:rStyle w:val="Hyperlink"/>
                <w:noProof/>
              </w:rPr>
            </w:rPrChange>
          </w:rPr>
          <w:delText>Hardware Options</w:delText>
        </w:r>
        <w:r w:rsidDel="00F813E3">
          <w:rPr>
            <w:noProof/>
            <w:webHidden/>
          </w:rPr>
          <w:tab/>
        </w:r>
        <w:r w:rsidR="00DF7684" w:rsidDel="00F813E3">
          <w:rPr>
            <w:noProof/>
            <w:webHidden/>
          </w:rPr>
          <w:delText>191</w:delText>
        </w:r>
      </w:del>
    </w:p>
    <w:p w14:paraId="6568F6BE" w14:textId="4B5C4870" w:rsidR="00582EFB" w:rsidDel="00F813E3" w:rsidRDefault="00582EFB">
      <w:pPr>
        <w:pStyle w:val="TOC2"/>
        <w:tabs>
          <w:tab w:val="right" w:leader="dot" w:pos="8900"/>
        </w:tabs>
        <w:rPr>
          <w:del w:id="1219" w:author="Tom Bergeron" w:date="2022-03-30T09:53:00Z"/>
          <w:rFonts w:asciiTheme="minorHAnsi" w:eastAsiaTheme="minorEastAsia" w:hAnsiTheme="minorHAnsi" w:cstheme="minorBidi"/>
          <w:smallCaps w:val="0"/>
          <w:noProof/>
          <w:sz w:val="22"/>
          <w:szCs w:val="22"/>
        </w:rPr>
      </w:pPr>
      <w:del w:id="1220" w:author="Tom Bergeron" w:date="2022-03-30T09:53:00Z">
        <w:r w:rsidRPr="00F813E3" w:rsidDel="00F813E3">
          <w:rPr>
            <w:noProof/>
            <w:rPrChange w:id="1221" w:author="Tom Bergeron" w:date="2022-03-30T09:53:00Z">
              <w:rPr>
                <w:rStyle w:val="Hyperlink"/>
                <w:noProof/>
              </w:rPr>
            </w:rPrChange>
          </w:rPr>
          <w:delText>Alarm Relay</w:delText>
        </w:r>
        <w:r w:rsidDel="00F813E3">
          <w:rPr>
            <w:noProof/>
            <w:webHidden/>
          </w:rPr>
          <w:tab/>
        </w:r>
        <w:r w:rsidR="00DF7684" w:rsidDel="00F813E3">
          <w:rPr>
            <w:noProof/>
            <w:webHidden/>
          </w:rPr>
          <w:delText>191</w:delText>
        </w:r>
      </w:del>
    </w:p>
    <w:p w14:paraId="06CEB79C" w14:textId="5FEE28D0" w:rsidR="00582EFB" w:rsidDel="00F813E3" w:rsidRDefault="00582EFB">
      <w:pPr>
        <w:pStyle w:val="TOC2"/>
        <w:tabs>
          <w:tab w:val="right" w:leader="dot" w:pos="8900"/>
        </w:tabs>
        <w:rPr>
          <w:del w:id="1222" w:author="Tom Bergeron" w:date="2022-03-30T09:53:00Z"/>
          <w:rFonts w:asciiTheme="minorHAnsi" w:eastAsiaTheme="minorEastAsia" w:hAnsiTheme="minorHAnsi" w:cstheme="minorBidi"/>
          <w:smallCaps w:val="0"/>
          <w:noProof/>
          <w:sz w:val="22"/>
          <w:szCs w:val="22"/>
        </w:rPr>
      </w:pPr>
      <w:del w:id="1223" w:author="Tom Bergeron" w:date="2022-03-30T09:53:00Z">
        <w:r w:rsidRPr="00F813E3" w:rsidDel="00F813E3">
          <w:rPr>
            <w:noProof/>
            <w:rPrChange w:id="1224" w:author="Tom Bergeron" w:date="2022-03-30T09:53:00Z">
              <w:rPr>
                <w:rStyle w:val="Hyperlink"/>
                <w:noProof/>
              </w:rPr>
            </w:rPrChange>
          </w:rPr>
          <w:delText>Light Tower</w:delText>
        </w:r>
        <w:r w:rsidDel="00F813E3">
          <w:rPr>
            <w:noProof/>
            <w:webHidden/>
          </w:rPr>
          <w:tab/>
        </w:r>
        <w:r w:rsidR="00DF7684" w:rsidDel="00F813E3">
          <w:rPr>
            <w:noProof/>
            <w:webHidden/>
          </w:rPr>
          <w:delText>191</w:delText>
        </w:r>
      </w:del>
    </w:p>
    <w:p w14:paraId="43669451" w14:textId="78DB4C72" w:rsidR="00582EFB" w:rsidDel="00F813E3" w:rsidRDefault="00582EFB">
      <w:pPr>
        <w:pStyle w:val="TOC3"/>
        <w:tabs>
          <w:tab w:val="right" w:leader="dot" w:pos="8900"/>
        </w:tabs>
        <w:rPr>
          <w:del w:id="1225" w:author="Tom Bergeron" w:date="2022-03-30T09:53:00Z"/>
          <w:rFonts w:asciiTheme="minorHAnsi" w:eastAsiaTheme="minorEastAsia" w:hAnsiTheme="minorHAnsi" w:cstheme="minorBidi"/>
          <w:smallCaps w:val="0"/>
          <w:noProof/>
          <w:sz w:val="22"/>
          <w:szCs w:val="22"/>
        </w:rPr>
      </w:pPr>
      <w:del w:id="1226" w:author="Tom Bergeron" w:date="2022-03-30T09:53:00Z">
        <w:r w:rsidRPr="00F813E3" w:rsidDel="00F813E3">
          <w:rPr>
            <w:noProof/>
            <w:rPrChange w:id="1227" w:author="Tom Bergeron" w:date="2022-03-30T09:53:00Z">
              <w:rPr>
                <w:rStyle w:val="Hyperlink"/>
                <w:noProof/>
              </w:rPr>
            </w:rPrChange>
          </w:rPr>
          <w:delText>Standard Light Tower</w:delText>
        </w:r>
        <w:r w:rsidDel="00F813E3">
          <w:rPr>
            <w:noProof/>
            <w:webHidden/>
          </w:rPr>
          <w:tab/>
        </w:r>
        <w:r w:rsidR="00DF7684" w:rsidDel="00F813E3">
          <w:rPr>
            <w:noProof/>
            <w:webHidden/>
          </w:rPr>
          <w:delText>191</w:delText>
        </w:r>
      </w:del>
    </w:p>
    <w:p w14:paraId="5154CD8D" w14:textId="53218416" w:rsidR="00582EFB" w:rsidDel="00F813E3" w:rsidRDefault="00582EFB">
      <w:pPr>
        <w:pStyle w:val="TOC3"/>
        <w:tabs>
          <w:tab w:val="right" w:leader="dot" w:pos="8900"/>
        </w:tabs>
        <w:rPr>
          <w:del w:id="1228" w:author="Tom Bergeron" w:date="2022-03-30T09:53:00Z"/>
          <w:rFonts w:asciiTheme="minorHAnsi" w:eastAsiaTheme="minorEastAsia" w:hAnsiTheme="minorHAnsi" w:cstheme="minorBidi"/>
          <w:smallCaps w:val="0"/>
          <w:noProof/>
          <w:sz w:val="22"/>
          <w:szCs w:val="22"/>
        </w:rPr>
      </w:pPr>
      <w:del w:id="1229" w:author="Tom Bergeron" w:date="2022-03-30T09:53:00Z">
        <w:r w:rsidRPr="00F813E3" w:rsidDel="00F813E3">
          <w:rPr>
            <w:noProof/>
            <w:rPrChange w:id="1230" w:author="Tom Bergeron" w:date="2022-03-30T09:53:00Z">
              <w:rPr>
                <w:rStyle w:val="Hyperlink"/>
                <w:noProof/>
              </w:rPr>
            </w:rPrChange>
          </w:rPr>
          <w:delText>3 Color USB Light Tower</w:delText>
        </w:r>
        <w:r w:rsidDel="00F813E3">
          <w:rPr>
            <w:noProof/>
            <w:webHidden/>
          </w:rPr>
          <w:tab/>
        </w:r>
        <w:r w:rsidR="00DF7684" w:rsidDel="00F813E3">
          <w:rPr>
            <w:noProof/>
            <w:webHidden/>
          </w:rPr>
          <w:delText>191</w:delText>
        </w:r>
      </w:del>
    </w:p>
    <w:p w14:paraId="3D5E8A2A" w14:textId="34AF58E6" w:rsidR="00582EFB" w:rsidDel="00F813E3" w:rsidRDefault="00582EFB">
      <w:pPr>
        <w:pStyle w:val="TOC3"/>
        <w:tabs>
          <w:tab w:val="right" w:leader="dot" w:pos="8900"/>
        </w:tabs>
        <w:rPr>
          <w:del w:id="1231" w:author="Tom Bergeron" w:date="2022-03-30T09:53:00Z"/>
          <w:rFonts w:asciiTheme="minorHAnsi" w:eastAsiaTheme="minorEastAsia" w:hAnsiTheme="minorHAnsi" w:cstheme="minorBidi"/>
          <w:smallCaps w:val="0"/>
          <w:noProof/>
          <w:sz w:val="22"/>
          <w:szCs w:val="22"/>
        </w:rPr>
      </w:pPr>
      <w:del w:id="1232" w:author="Tom Bergeron" w:date="2022-03-30T09:53:00Z">
        <w:r w:rsidRPr="00F813E3" w:rsidDel="00F813E3">
          <w:rPr>
            <w:noProof/>
            <w:rPrChange w:id="1233" w:author="Tom Bergeron" w:date="2022-03-30T09:53:00Z">
              <w:rPr>
                <w:rStyle w:val="Hyperlink"/>
                <w:noProof/>
              </w:rPr>
            </w:rPrChange>
          </w:rPr>
          <w:delText>LED Light Status – USB Light Tower</w:delText>
        </w:r>
        <w:r w:rsidDel="00F813E3">
          <w:rPr>
            <w:noProof/>
            <w:webHidden/>
          </w:rPr>
          <w:tab/>
        </w:r>
        <w:r w:rsidR="00DF7684" w:rsidDel="00F813E3">
          <w:rPr>
            <w:noProof/>
            <w:webHidden/>
          </w:rPr>
          <w:delText>191</w:delText>
        </w:r>
      </w:del>
    </w:p>
    <w:p w14:paraId="1F90E709" w14:textId="03513705" w:rsidR="00582EFB" w:rsidRPr="00582EFB" w:rsidDel="00F813E3" w:rsidRDefault="00582EFB" w:rsidP="000B6B97">
      <w:pPr>
        <w:keepNext/>
        <w:tabs>
          <w:tab w:val="right" w:leader="dot" w:pos="8900"/>
        </w:tabs>
        <w:spacing w:before="120"/>
        <w:rPr>
          <w:del w:id="1234" w:author="Tom Bergeron" w:date="2022-03-30T09:53:00Z"/>
          <w:rFonts w:asciiTheme="minorHAnsi" w:eastAsiaTheme="minorEastAsia" w:hAnsiTheme="minorHAnsi" w:cstheme="minorBidi"/>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175B70EC" w14:textId="25FFD7C6" w:rsidR="009D08E5" w:rsidRPr="009D08E5" w:rsidRDefault="007E12D5" w:rsidP="009D08E5">
      <w:pPr>
        <w:pStyle w:val="UnresolvedMention"/>
        <w:keepNext/>
        <w:tabs>
          <w:tab w:val="right" w:leader="dot" w:pos="8900"/>
        </w:tabs>
        <w:spacing w:before="120"/>
        <w:rPr>
          <w:ins w:id="1235" w:author="Tom Bergeron" w:date="2022-03-30T09:57:00Z"/>
          <w:rFonts w:asciiTheme="minorHAnsi" w:eastAsiaTheme="minorEastAsia" w:hAnsiTheme="minorHAnsi" w:cstheme="minorBidi"/>
          <w:noProof/>
          <w:sz w:val="22"/>
          <w:szCs w:val="22"/>
          <w:rPrChange w:id="1236" w:author="Tom Bergeron" w:date="2022-03-30T10:00:00Z">
            <w:rPr>
              <w:ins w:id="1237" w:author="Tom Bergeron" w:date="2022-03-30T09:57:00Z"/>
              <w:rFonts w:asciiTheme="minorHAnsi" w:eastAsiaTheme="minorEastAsia" w:hAnsiTheme="minorHAnsi" w:cstheme="minorBidi"/>
              <w:smallCaps w:val="0"/>
              <w:noProof/>
              <w:sz w:val="22"/>
              <w:szCs w:val="22"/>
            </w:rPr>
          </w:rPrChange>
        </w:rPr>
        <w:pPrChange w:id="1238" w:author="Tom Bergeron" w:date="2022-03-30T10:00:00Z">
          <w:pPr>
            <w:pStyle w:val="TOC3"/>
            <w:tabs>
              <w:tab w:val="right" w:leader="dot" w:pos="8900"/>
            </w:tabs>
          </w:pPr>
        </w:pPrChange>
      </w:pPr>
      <w:r>
        <w:fldChar w:fldCharType="begin"/>
      </w:r>
      <w:r>
        <w:instrText xml:space="preserve"> TOC \o "1-3" \h \z \u </w:instrText>
      </w:r>
      <w:r>
        <w:fldChar w:fldCharType="separate"/>
      </w:r>
    </w:p>
    <w:p w14:paraId="2A07BB38" w14:textId="68BB2DDC" w:rsidR="009D08E5" w:rsidRDefault="009D08E5">
      <w:pPr>
        <w:pStyle w:val="TOC1"/>
        <w:tabs>
          <w:tab w:val="right" w:leader="dot" w:pos="8900"/>
        </w:tabs>
        <w:rPr>
          <w:ins w:id="1239" w:author="Tom Bergeron" w:date="2022-03-30T09:57:00Z"/>
          <w:rFonts w:asciiTheme="minorHAnsi" w:eastAsiaTheme="minorEastAsia" w:hAnsiTheme="minorHAnsi" w:cstheme="minorBidi"/>
          <w:b w:val="0"/>
          <w:caps w:val="0"/>
          <w:noProof/>
          <w:sz w:val="22"/>
          <w:szCs w:val="22"/>
        </w:rPr>
      </w:pPr>
      <w:ins w:id="1240"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"_Toc99527045"</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Appendix A: The Process Window Index</w:t>
        </w:r>
        <w:r>
          <w:rPr>
            <w:noProof/>
            <w:webHidden/>
          </w:rPr>
          <w:tab/>
        </w:r>
        <w:r>
          <w:rPr>
            <w:noProof/>
            <w:webHidden/>
          </w:rPr>
          <w:fldChar w:fldCharType="begin"/>
        </w:r>
        <w:r>
          <w:rPr>
            <w:noProof/>
            <w:webHidden/>
          </w:rPr>
          <w:instrText xml:space="preserve"> PAGEREF _Toc99527045 \h </w:instrText>
        </w:r>
        <w:r>
          <w:rPr>
            <w:noProof/>
            <w:webHidden/>
          </w:rPr>
        </w:r>
      </w:ins>
      <w:r>
        <w:rPr>
          <w:noProof/>
          <w:webHidden/>
        </w:rPr>
        <w:fldChar w:fldCharType="separate"/>
      </w:r>
      <w:ins w:id="1241" w:author="Tom Bergeron" w:date="2022-03-30T09:57:00Z">
        <w:r>
          <w:rPr>
            <w:noProof/>
            <w:webHidden/>
          </w:rPr>
          <w:t>194</w:t>
        </w:r>
        <w:r>
          <w:rPr>
            <w:noProof/>
            <w:webHidden/>
          </w:rPr>
          <w:fldChar w:fldCharType="end"/>
        </w:r>
        <w:r w:rsidRPr="00F66318">
          <w:rPr>
            <w:rStyle w:val="Hyperlink"/>
            <w:noProof/>
          </w:rPr>
          <w:fldChar w:fldCharType="end"/>
        </w:r>
      </w:ins>
    </w:p>
    <w:p w14:paraId="05A610A4" w14:textId="4FCB0479" w:rsidR="009D08E5" w:rsidRDefault="009D08E5">
      <w:pPr>
        <w:pStyle w:val="TOC2"/>
        <w:tabs>
          <w:tab w:val="right" w:leader="dot" w:pos="8900"/>
        </w:tabs>
        <w:rPr>
          <w:ins w:id="1242" w:author="Tom Bergeron" w:date="2022-03-30T09:57:00Z"/>
          <w:rFonts w:asciiTheme="minorHAnsi" w:eastAsiaTheme="minorEastAsia" w:hAnsiTheme="minorHAnsi" w:cstheme="minorBidi"/>
          <w:smallCaps w:val="0"/>
          <w:noProof/>
          <w:sz w:val="22"/>
          <w:szCs w:val="22"/>
        </w:rPr>
      </w:pPr>
      <w:ins w:id="1243"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"_Toc99527046"</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The Problem</w:t>
        </w:r>
        <w:r>
          <w:rPr>
            <w:noProof/>
            <w:webHidden/>
          </w:rPr>
          <w:tab/>
        </w:r>
        <w:r>
          <w:rPr>
            <w:noProof/>
            <w:webHidden/>
          </w:rPr>
          <w:fldChar w:fldCharType="begin"/>
        </w:r>
        <w:r>
          <w:rPr>
            <w:noProof/>
            <w:webHidden/>
          </w:rPr>
          <w:instrText xml:space="preserve"> PAGEREF _Toc99527046 \h </w:instrText>
        </w:r>
        <w:r>
          <w:rPr>
            <w:noProof/>
            <w:webHidden/>
          </w:rPr>
        </w:r>
      </w:ins>
      <w:r>
        <w:rPr>
          <w:noProof/>
          <w:webHidden/>
        </w:rPr>
        <w:fldChar w:fldCharType="separate"/>
      </w:r>
      <w:ins w:id="1244" w:author="Tom Bergeron" w:date="2022-03-30T09:57:00Z">
        <w:r>
          <w:rPr>
            <w:noProof/>
            <w:webHidden/>
          </w:rPr>
          <w:t>194</w:t>
        </w:r>
        <w:r>
          <w:rPr>
            <w:noProof/>
            <w:webHidden/>
          </w:rPr>
          <w:fldChar w:fldCharType="end"/>
        </w:r>
        <w:r w:rsidRPr="00F66318">
          <w:rPr>
            <w:rStyle w:val="Hyperlink"/>
            <w:noProof/>
          </w:rPr>
          <w:fldChar w:fldCharType="end"/>
        </w:r>
      </w:ins>
    </w:p>
    <w:p w14:paraId="4ED90705" w14:textId="5E1FFD7F" w:rsidR="009D08E5" w:rsidRDefault="009D08E5">
      <w:pPr>
        <w:pStyle w:val="TOC2"/>
        <w:tabs>
          <w:tab w:val="right" w:leader="dot" w:pos="8900"/>
        </w:tabs>
        <w:rPr>
          <w:ins w:id="1245" w:author="Tom Bergeron" w:date="2022-03-30T09:57:00Z"/>
          <w:rFonts w:asciiTheme="minorHAnsi" w:eastAsiaTheme="minorEastAsia" w:hAnsiTheme="minorHAnsi" w:cstheme="minorBidi"/>
          <w:smallCaps w:val="0"/>
          <w:noProof/>
          <w:sz w:val="22"/>
          <w:szCs w:val="22"/>
        </w:rPr>
      </w:pPr>
      <w:ins w:id="1246"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"_Toc99527047"</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Defining the Process Window Index</w:t>
        </w:r>
        <w:r>
          <w:rPr>
            <w:noProof/>
            <w:webHidden/>
          </w:rPr>
          <w:tab/>
        </w:r>
        <w:r>
          <w:rPr>
            <w:noProof/>
            <w:webHidden/>
          </w:rPr>
          <w:fldChar w:fldCharType="begin"/>
        </w:r>
        <w:r>
          <w:rPr>
            <w:noProof/>
            <w:webHidden/>
          </w:rPr>
          <w:instrText xml:space="preserve"> PAGEREF _Toc99527047 \h </w:instrText>
        </w:r>
        <w:r>
          <w:rPr>
            <w:noProof/>
            <w:webHidden/>
          </w:rPr>
        </w:r>
      </w:ins>
      <w:r>
        <w:rPr>
          <w:noProof/>
          <w:webHidden/>
        </w:rPr>
        <w:fldChar w:fldCharType="separate"/>
      </w:r>
      <w:ins w:id="1247" w:author="Tom Bergeron" w:date="2022-03-30T09:57:00Z">
        <w:r>
          <w:rPr>
            <w:noProof/>
            <w:webHidden/>
          </w:rPr>
          <w:t>194</w:t>
        </w:r>
        <w:r>
          <w:rPr>
            <w:noProof/>
            <w:webHidden/>
          </w:rPr>
          <w:fldChar w:fldCharType="end"/>
        </w:r>
        <w:r w:rsidRPr="00F66318">
          <w:rPr>
            <w:rStyle w:val="Hyperlink"/>
            <w:noProof/>
          </w:rPr>
          <w:fldChar w:fldCharType="end"/>
        </w:r>
      </w:ins>
    </w:p>
    <w:p w14:paraId="76EF216E" w14:textId="4690253F" w:rsidR="009D08E5" w:rsidRDefault="009D08E5">
      <w:pPr>
        <w:pStyle w:val="TOC2"/>
        <w:tabs>
          <w:tab w:val="right" w:leader="dot" w:pos="8900"/>
        </w:tabs>
        <w:rPr>
          <w:ins w:id="1248" w:author="Tom Bergeron" w:date="2022-03-30T09:57:00Z"/>
          <w:rFonts w:asciiTheme="minorHAnsi" w:eastAsiaTheme="minorEastAsia" w:hAnsiTheme="minorHAnsi" w:cstheme="minorBidi"/>
          <w:smallCaps w:val="0"/>
          <w:noProof/>
          <w:sz w:val="22"/>
          <w:szCs w:val="22"/>
        </w:rPr>
      </w:pPr>
      <w:ins w:id="1249"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"_Toc99527048"</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Calculating the PWI</w:t>
        </w:r>
        <w:r>
          <w:rPr>
            <w:noProof/>
            <w:webHidden/>
          </w:rPr>
          <w:tab/>
        </w:r>
        <w:r>
          <w:rPr>
            <w:noProof/>
            <w:webHidden/>
          </w:rPr>
          <w:fldChar w:fldCharType="begin"/>
        </w:r>
        <w:r>
          <w:rPr>
            <w:noProof/>
            <w:webHidden/>
          </w:rPr>
          <w:instrText xml:space="preserve"> PAGEREF _Toc99527048 \h </w:instrText>
        </w:r>
        <w:r>
          <w:rPr>
            <w:noProof/>
            <w:webHidden/>
          </w:rPr>
        </w:r>
      </w:ins>
      <w:r>
        <w:rPr>
          <w:noProof/>
          <w:webHidden/>
        </w:rPr>
        <w:fldChar w:fldCharType="separate"/>
      </w:r>
      <w:ins w:id="1250" w:author="Tom Bergeron" w:date="2022-03-30T09:57:00Z">
        <w:r>
          <w:rPr>
            <w:noProof/>
            <w:webHidden/>
          </w:rPr>
          <w:t>195</w:t>
        </w:r>
        <w:r>
          <w:rPr>
            <w:noProof/>
            <w:webHidden/>
          </w:rPr>
          <w:fldChar w:fldCharType="end"/>
        </w:r>
        <w:r w:rsidRPr="00F66318">
          <w:rPr>
            <w:rStyle w:val="Hyperlink"/>
            <w:noProof/>
          </w:rPr>
          <w:fldChar w:fldCharType="end"/>
        </w:r>
      </w:ins>
    </w:p>
    <w:p w14:paraId="4EE27843" w14:textId="47CB57D7" w:rsidR="009D08E5" w:rsidRDefault="009D08E5">
      <w:pPr>
        <w:pStyle w:val="TOC2"/>
        <w:tabs>
          <w:tab w:val="right" w:leader="dot" w:pos="8900"/>
        </w:tabs>
        <w:rPr>
          <w:ins w:id="1251" w:author="Tom Bergeron" w:date="2022-03-30T09:57:00Z"/>
          <w:rFonts w:asciiTheme="minorHAnsi" w:eastAsiaTheme="minorEastAsia" w:hAnsiTheme="minorHAnsi" w:cstheme="minorBidi"/>
          <w:smallCaps w:val="0"/>
          <w:noProof/>
          <w:sz w:val="22"/>
          <w:szCs w:val="22"/>
        </w:rPr>
      </w:pPr>
      <w:ins w:id="1252"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"_Toc99527049"</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Benefits of Ranking Thermal Profile Performance</w:t>
        </w:r>
        <w:r>
          <w:rPr>
            <w:noProof/>
            <w:webHidden/>
          </w:rPr>
          <w:tab/>
        </w:r>
        <w:r>
          <w:rPr>
            <w:noProof/>
            <w:webHidden/>
          </w:rPr>
          <w:fldChar w:fldCharType="begin"/>
        </w:r>
        <w:r>
          <w:rPr>
            <w:noProof/>
            <w:webHidden/>
          </w:rPr>
          <w:instrText xml:space="preserve"> PAGEREF _Toc99527049 \h </w:instrText>
        </w:r>
        <w:r>
          <w:rPr>
            <w:noProof/>
            <w:webHidden/>
          </w:rPr>
        </w:r>
      </w:ins>
      <w:r>
        <w:rPr>
          <w:noProof/>
          <w:webHidden/>
        </w:rPr>
        <w:fldChar w:fldCharType="separate"/>
      </w:r>
      <w:ins w:id="1253" w:author="Tom Bergeron" w:date="2022-03-30T09:57:00Z">
        <w:r>
          <w:rPr>
            <w:noProof/>
            <w:webHidden/>
          </w:rPr>
          <w:t>196</w:t>
        </w:r>
        <w:r>
          <w:rPr>
            <w:noProof/>
            <w:webHidden/>
          </w:rPr>
          <w:fldChar w:fldCharType="end"/>
        </w:r>
        <w:r w:rsidRPr="00F66318">
          <w:rPr>
            <w:rStyle w:val="Hyperlink"/>
            <w:noProof/>
          </w:rPr>
          <w:fldChar w:fldCharType="end"/>
        </w:r>
      </w:ins>
    </w:p>
    <w:p w14:paraId="612C938E" w14:textId="04737495" w:rsidR="009D08E5" w:rsidRDefault="009D08E5">
      <w:pPr>
        <w:pStyle w:val="TOC2"/>
        <w:tabs>
          <w:tab w:val="right" w:leader="dot" w:pos="8900"/>
        </w:tabs>
        <w:rPr>
          <w:ins w:id="1254" w:author="Tom Bergeron" w:date="2022-03-30T09:57:00Z"/>
          <w:rFonts w:asciiTheme="minorHAnsi" w:eastAsiaTheme="minorEastAsia" w:hAnsiTheme="minorHAnsi" w:cstheme="minorBidi"/>
          <w:smallCaps w:val="0"/>
          <w:noProof/>
          <w:sz w:val="22"/>
          <w:szCs w:val="22"/>
        </w:rPr>
      </w:pPr>
      <w:ins w:id="1255"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"_Toc99527050"</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Conclusion</w:t>
        </w:r>
        <w:r>
          <w:rPr>
            <w:noProof/>
            <w:webHidden/>
          </w:rPr>
          <w:tab/>
        </w:r>
        <w:r>
          <w:rPr>
            <w:noProof/>
            <w:webHidden/>
          </w:rPr>
          <w:fldChar w:fldCharType="begin"/>
        </w:r>
        <w:r>
          <w:rPr>
            <w:noProof/>
            <w:webHidden/>
          </w:rPr>
          <w:instrText xml:space="preserve"> PAGEREF _Toc99527050 \h </w:instrText>
        </w:r>
        <w:r>
          <w:rPr>
            <w:noProof/>
            <w:webHidden/>
          </w:rPr>
        </w:r>
      </w:ins>
      <w:r>
        <w:rPr>
          <w:noProof/>
          <w:webHidden/>
        </w:rPr>
        <w:fldChar w:fldCharType="separate"/>
      </w:r>
      <w:ins w:id="1256" w:author="Tom Bergeron" w:date="2022-03-30T09:57:00Z">
        <w:r>
          <w:rPr>
            <w:noProof/>
            <w:webHidden/>
          </w:rPr>
          <w:t>196</w:t>
        </w:r>
        <w:r>
          <w:rPr>
            <w:noProof/>
            <w:webHidden/>
          </w:rPr>
          <w:fldChar w:fldCharType="end"/>
        </w:r>
        <w:r w:rsidRPr="00F66318">
          <w:rPr>
            <w:rStyle w:val="Hyperlink"/>
            <w:noProof/>
          </w:rPr>
          <w:fldChar w:fldCharType="end"/>
        </w:r>
      </w:ins>
    </w:p>
    <w:p w14:paraId="06259A09" w14:textId="0A1939D5" w:rsidR="009D08E5" w:rsidRDefault="009D08E5">
      <w:pPr>
        <w:pStyle w:val="TOC1"/>
        <w:tabs>
          <w:tab w:val="right" w:leader="dot" w:pos="8900"/>
        </w:tabs>
        <w:rPr>
          <w:ins w:id="1257" w:author="Tom Bergeron" w:date="2022-03-30T09:57:00Z"/>
          <w:rFonts w:asciiTheme="minorHAnsi" w:eastAsiaTheme="minorEastAsia" w:hAnsiTheme="minorHAnsi" w:cstheme="minorBidi"/>
          <w:b w:val="0"/>
          <w:caps w:val="0"/>
          <w:noProof/>
          <w:sz w:val="22"/>
          <w:szCs w:val="22"/>
        </w:rPr>
      </w:pPr>
      <w:ins w:id="1258"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"_Toc99527051"</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_Toc99527051 \h </w:instrText>
        </w:r>
        <w:r>
          <w:rPr>
            <w:noProof/>
            <w:webHidden/>
          </w:rPr>
        </w:r>
      </w:ins>
      <w:r>
        <w:rPr>
          <w:noProof/>
          <w:webHidden/>
        </w:rPr>
        <w:fldChar w:fldCharType="separate"/>
      </w:r>
      <w:ins w:id="1259" w:author="Tom Bergeron" w:date="2022-03-30T09:57:00Z">
        <w:r>
          <w:rPr>
            <w:noProof/>
            <w:webHidden/>
          </w:rPr>
          <w:t>197</w:t>
        </w:r>
        <w:r>
          <w:rPr>
            <w:noProof/>
            <w:webHidden/>
          </w:rPr>
          <w:fldChar w:fldCharType="end"/>
        </w:r>
        <w:r w:rsidRPr="00F66318">
          <w:rPr>
            <w:rStyle w:val="Hyperlink"/>
            <w:noProof/>
          </w:rPr>
          <w:fldChar w:fldCharType="end"/>
        </w:r>
      </w:ins>
    </w:p>
    <w:p w14:paraId="6B9310E0" w14:textId="46D2D4C9" w:rsidR="009D08E5" w:rsidRDefault="009D08E5">
      <w:pPr>
        <w:pStyle w:val="TOC2"/>
        <w:tabs>
          <w:tab w:val="right" w:leader="dot" w:pos="8900"/>
        </w:tabs>
        <w:rPr>
          <w:ins w:id="1260" w:author="Tom Bergeron" w:date="2022-03-30T09:57:00Z"/>
          <w:rFonts w:asciiTheme="minorHAnsi" w:eastAsiaTheme="minorEastAsia" w:hAnsiTheme="minorHAnsi" w:cstheme="minorBidi"/>
          <w:smallCaps w:val="0"/>
          <w:noProof/>
          <w:sz w:val="22"/>
          <w:szCs w:val="22"/>
        </w:rPr>
      </w:pPr>
      <w:ins w:id="1261"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"_Toc99527052"</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For Stand-Alone Software Installations</w:t>
        </w:r>
        <w:r>
          <w:rPr>
            <w:noProof/>
            <w:webHidden/>
          </w:rPr>
          <w:tab/>
        </w:r>
        <w:r>
          <w:rPr>
            <w:noProof/>
            <w:webHidden/>
          </w:rPr>
          <w:fldChar w:fldCharType="begin"/>
        </w:r>
        <w:r>
          <w:rPr>
            <w:noProof/>
            <w:webHidden/>
          </w:rPr>
          <w:instrText xml:space="preserve"> PAGEREF _Toc99527052 \h </w:instrText>
        </w:r>
        <w:r>
          <w:rPr>
            <w:noProof/>
            <w:webHidden/>
          </w:rPr>
        </w:r>
      </w:ins>
      <w:r>
        <w:rPr>
          <w:noProof/>
          <w:webHidden/>
        </w:rPr>
        <w:fldChar w:fldCharType="separate"/>
      </w:r>
      <w:ins w:id="1262" w:author="Tom Bergeron" w:date="2022-03-30T09:57:00Z">
        <w:r>
          <w:rPr>
            <w:noProof/>
            <w:webHidden/>
          </w:rPr>
          <w:t>197</w:t>
        </w:r>
        <w:r>
          <w:rPr>
            <w:noProof/>
            <w:webHidden/>
          </w:rPr>
          <w:fldChar w:fldCharType="end"/>
        </w:r>
        <w:r w:rsidRPr="00F66318">
          <w:rPr>
            <w:rStyle w:val="Hyperlink"/>
            <w:noProof/>
          </w:rPr>
          <w:fldChar w:fldCharType="end"/>
        </w:r>
      </w:ins>
    </w:p>
    <w:p w14:paraId="03FB57C4" w14:textId="1C00DFDC" w:rsidR="009D08E5" w:rsidRDefault="009D08E5">
      <w:pPr>
        <w:pStyle w:val="TOC2"/>
        <w:tabs>
          <w:tab w:val="right" w:leader="dot" w:pos="8900"/>
        </w:tabs>
        <w:rPr>
          <w:ins w:id="1263" w:author="Tom Bergeron" w:date="2022-03-30T09:57:00Z"/>
          <w:rFonts w:asciiTheme="minorHAnsi" w:eastAsiaTheme="minorEastAsia" w:hAnsiTheme="minorHAnsi" w:cstheme="minorBidi"/>
          <w:smallCaps w:val="0"/>
          <w:noProof/>
          <w:sz w:val="22"/>
          <w:szCs w:val="22"/>
        </w:rPr>
      </w:pPr>
      <w:ins w:id="1264"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"_Toc99527053"</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For Oven Controller Software Installations</w:t>
        </w:r>
        <w:r>
          <w:rPr>
            <w:noProof/>
            <w:webHidden/>
          </w:rPr>
          <w:tab/>
        </w:r>
        <w:r>
          <w:rPr>
            <w:noProof/>
            <w:webHidden/>
          </w:rPr>
          <w:fldChar w:fldCharType="begin"/>
        </w:r>
        <w:r>
          <w:rPr>
            <w:noProof/>
            <w:webHidden/>
          </w:rPr>
          <w:instrText xml:space="preserve"> PAGEREF _Toc99527053 \h </w:instrText>
        </w:r>
        <w:r>
          <w:rPr>
            <w:noProof/>
            <w:webHidden/>
          </w:rPr>
        </w:r>
      </w:ins>
      <w:r>
        <w:rPr>
          <w:noProof/>
          <w:webHidden/>
        </w:rPr>
        <w:fldChar w:fldCharType="separate"/>
      </w:r>
      <w:ins w:id="1265" w:author="Tom Bergeron" w:date="2022-03-30T09:57:00Z">
        <w:r>
          <w:rPr>
            <w:noProof/>
            <w:webHidden/>
          </w:rPr>
          <w:t>199</w:t>
        </w:r>
        <w:r>
          <w:rPr>
            <w:noProof/>
            <w:webHidden/>
          </w:rPr>
          <w:fldChar w:fldCharType="end"/>
        </w:r>
        <w:r w:rsidRPr="00F66318">
          <w:rPr>
            <w:rStyle w:val="Hyperlink"/>
            <w:noProof/>
          </w:rPr>
          <w:fldChar w:fldCharType="end"/>
        </w:r>
      </w:ins>
    </w:p>
    <w:p w14:paraId="5C62AD61" w14:textId="2ECACE2B" w:rsidR="009D08E5" w:rsidRDefault="009D08E5">
      <w:pPr>
        <w:pStyle w:val="TOC1"/>
        <w:tabs>
          <w:tab w:val="right" w:leader="dot" w:pos="8900"/>
        </w:tabs>
        <w:rPr>
          <w:ins w:id="1266" w:author="Tom Bergeron" w:date="2022-03-30T09:57:00Z"/>
          <w:rFonts w:asciiTheme="minorHAnsi" w:eastAsiaTheme="minorEastAsia" w:hAnsiTheme="minorHAnsi" w:cstheme="minorBidi"/>
          <w:b w:val="0"/>
          <w:caps w:val="0"/>
          <w:noProof/>
          <w:sz w:val="22"/>
          <w:szCs w:val="22"/>
        </w:rPr>
      </w:pPr>
      <w:ins w:id="1267"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"_Toc99527054"</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Appendix C: Configuration Program</w:t>
        </w:r>
        <w:r>
          <w:rPr>
            <w:noProof/>
            <w:webHidden/>
          </w:rPr>
          <w:tab/>
        </w:r>
        <w:r>
          <w:rPr>
            <w:noProof/>
            <w:webHidden/>
          </w:rPr>
          <w:fldChar w:fldCharType="begin"/>
        </w:r>
        <w:r>
          <w:rPr>
            <w:noProof/>
            <w:webHidden/>
          </w:rPr>
          <w:instrText xml:space="preserve"> PAGEREF _Toc99527054 \h </w:instrText>
        </w:r>
        <w:r>
          <w:rPr>
            <w:noProof/>
            <w:webHidden/>
          </w:rPr>
        </w:r>
      </w:ins>
      <w:r>
        <w:rPr>
          <w:noProof/>
          <w:webHidden/>
        </w:rPr>
        <w:fldChar w:fldCharType="separate"/>
      </w:r>
      <w:ins w:id="1268" w:author="Tom Bergeron" w:date="2022-03-30T09:57:00Z">
        <w:r>
          <w:rPr>
            <w:noProof/>
            <w:webHidden/>
          </w:rPr>
          <w:t>201</w:t>
        </w:r>
        <w:r>
          <w:rPr>
            <w:noProof/>
            <w:webHidden/>
          </w:rPr>
          <w:fldChar w:fldCharType="end"/>
        </w:r>
        <w:r w:rsidRPr="00F66318">
          <w:rPr>
            <w:rStyle w:val="Hyperlink"/>
            <w:noProof/>
          </w:rPr>
          <w:fldChar w:fldCharType="end"/>
        </w:r>
      </w:ins>
    </w:p>
    <w:p w14:paraId="50A23E66" w14:textId="6085A37E" w:rsidR="009D08E5" w:rsidRDefault="009D08E5">
      <w:pPr>
        <w:pStyle w:val="TOC2"/>
        <w:tabs>
          <w:tab w:val="right" w:leader="dot" w:pos="8900"/>
        </w:tabs>
        <w:rPr>
          <w:ins w:id="1269" w:author="Tom Bergeron" w:date="2022-03-30T09:57:00Z"/>
          <w:rFonts w:asciiTheme="minorHAnsi" w:eastAsiaTheme="minorEastAsia" w:hAnsiTheme="minorHAnsi" w:cstheme="minorBidi"/>
          <w:smallCaps w:val="0"/>
          <w:noProof/>
          <w:sz w:val="22"/>
          <w:szCs w:val="22"/>
        </w:rPr>
      </w:pPr>
      <w:ins w:id="1270"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"_Toc99527055"</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User Settings Tab</w:t>
        </w:r>
        <w:r>
          <w:rPr>
            <w:noProof/>
            <w:webHidden/>
          </w:rPr>
          <w:tab/>
        </w:r>
        <w:r>
          <w:rPr>
            <w:noProof/>
            <w:webHidden/>
          </w:rPr>
          <w:fldChar w:fldCharType="begin"/>
        </w:r>
        <w:r>
          <w:rPr>
            <w:noProof/>
            <w:webHidden/>
          </w:rPr>
          <w:instrText xml:space="preserve"> PAGEREF _Toc99527055 \h </w:instrText>
        </w:r>
        <w:r>
          <w:rPr>
            <w:noProof/>
            <w:webHidden/>
          </w:rPr>
        </w:r>
      </w:ins>
      <w:r>
        <w:rPr>
          <w:noProof/>
          <w:webHidden/>
        </w:rPr>
        <w:fldChar w:fldCharType="separate"/>
      </w:r>
      <w:ins w:id="1271" w:author="Tom Bergeron" w:date="2022-03-30T09:57:00Z">
        <w:r>
          <w:rPr>
            <w:noProof/>
            <w:webHidden/>
          </w:rPr>
          <w:t>201</w:t>
        </w:r>
        <w:r>
          <w:rPr>
            <w:noProof/>
            <w:webHidden/>
          </w:rPr>
          <w:fldChar w:fldCharType="end"/>
        </w:r>
        <w:r w:rsidRPr="00F66318">
          <w:rPr>
            <w:rStyle w:val="Hyperlink"/>
            <w:noProof/>
          </w:rPr>
          <w:fldChar w:fldCharType="end"/>
        </w:r>
      </w:ins>
    </w:p>
    <w:p w14:paraId="7B40B8ED" w14:textId="19C43A40" w:rsidR="009D08E5" w:rsidRDefault="009D08E5">
      <w:pPr>
        <w:pStyle w:val="TOC3"/>
        <w:tabs>
          <w:tab w:val="right" w:leader="dot" w:pos="8900"/>
        </w:tabs>
        <w:rPr>
          <w:ins w:id="1272" w:author="Tom Bergeron" w:date="2022-03-30T09:57:00Z"/>
          <w:rFonts w:asciiTheme="minorHAnsi" w:eastAsiaTheme="minorEastAsia" w:hAnsiTheme="minorHAnsi" w:cstheme="minorBidi"/>
          <w:smallCaps w:val="0"/>
          <w:noProof/>
          <w:sz w:val="22"/>
          <w:szCs w:val="22"/>
        </w:rPr>
      </w:pPr>
      <w:ins w:id="1273"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"_Toc99527056"</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Use Baseline Profile Expiration</w:t>
        </w:r>
        <w:r>
          <w:rPr>
            <w:noProof/>
            <w:webHidden/>
          </w:rPr>
          <w:tab/>
        </w:r>
        <w:r>
          <w:rPr>
            <w:noProof/>
            <w:webHidden/>
          </w:rPr>
          <w:fldChar w:fldCharType="begin"/>
        </w:r>
        <w:r>
          <w:rPr>
            <w:noProof/>
            <w:webHidden/>
          </w:rPr>
          <w:instrText xml:space="preserve"> PAGEREF _Toc99527056 \h </w:instrText>
        </w:r>
        <w:r>
          <w:rPr>
            <w:noProof/>
            <w:webHidden/>
          </w:rPr>
        </w:r>
      </w:ins>
      <w:r>
        <w:rPr>
          <w:noProof/>
          <w:webHidden/>
        </w:rPr>
        <w:fldChar w:fldCharType="separate"/>
      </w:r>
      <w:ins w:id="1274" w:author="Tom Bergeron" w:date="2022-03-30T09:57:00Z">
        <w:r>
          <w:rPr>
            <w:noProof/>
            <w:webHidden/>
          </w:rPr>
          <w:t>202</w:t>
        </w:r>
        <w:r>
          <w:rPr>
            <w:noProof/>
            <w:webHidden/>
          </w:rPr>
          <w:fldChar w:fldCharType="end"/>
        </w:r>
        <w:r w:rsidRPr="00F66318">
          <w:rPr>
            <w:rStyle w:val="Hyperlink"/>
            <w:noProof/>
          </w:rPr>
          <w:fldChar w:fldCharType="end"/>
        </w:r>
      </w:ins>
    </w:p>
    <w:p w14:paraId="7D034F2F" w14:textId="23AC0AE3" w:rsidR="009D08E5" w:rsidRDefault="009D08E5">
      <w:pPr>
        <w:pStyle w:val="TOC2"/>
        <w:tabs>
          <w:tab w:val="right" w:leader="dot" w:pos="8900"/>
        </w:tabs>
        <w:rPr>
          <w:ins w:id="1275" w:author="Tom Bergeron" w:date="2022-03-30T09:57:00Z"/>
          <w:rFonts w:asciiTheme="minorHAnsi" w:eastAsiaTheme="minorEastAsia" w:hAnsiTheme="minorHAnsi" w:cstheme="minorBidi"/>
          <w:smallCaps w:val="0"/>
          <w:noProof/>
          <w:sz w:val="22"/>
          <w:szCs w:val="22"/>
        </w:rPr>
      </w:pPr>
      <w:ins w:id="1276"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"_Toc99527057"</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Shifting Tab</w:t>
        </w:r>
        <w:r>
          <w:rPr>
            <w:noProof/>
            <w:webHidden/>
          </w:rPr>
          <w:tab/>
        </w:r>
        <w:r>
          <w:rPr>
            <w:noProof/>
            <w:webHidden/>
          </w:rPr>
          <w:fldChar w:fldCharType="begin"/>
        </w:r>
        <w:r>
          <w:rPr>
            <w:noProof/>
            <w:webHidden/>
          </w:rPr>
          <w:instrText xml:space="preserve"> PAGEREF _Toc99527057 \h </w:instrText>
        </w:r>
        <w:r>
          <w:rPr>
            <w:noProof/>
            <w:webHidden/>
          </w:rPr>
        </w:r>
      </w:ins>
      <w:r>
        <w:rPr>
          <w:noProof/>
          <w:webHidden/>
        </w:rPr>
        <w:fldChar w:fldCharType="separate"/>
      </w:r>
      <w:ins w:id="1277" w:author="Tom Bergeron" w:date="2022-03-30T09:57:00Z">
        <w:r>
          <w:rPr>
            <w:noProof/>
            <w:webHidden/>
          </w:rPr>
          <w:t>203</w:t>
        </w:r>
        <w:r>
          <w:rPr>
            <w:noProof/>
            <w:webHidden/>
          </w:rPr>
          <w:fldChar w:fldCharType="end"/>
        </w:r>
        <w:r w:rsidRPr="00F66318">
          <w:rPr>
            <w:rStyle w:val="Hyperlink"/>
            <w:noProof/>
          </w:rPr>
          <w:fldChar w:fldCharType="end"/>
        </w:r>
      </w:ins>
    </w:p>
    <w:p w14:paraId="0301BE48" w14:textId="581250DC" w:rsidR="009D08E5" w:rsidRDefault="009D08E5">
      <w:pPr>
        <w:pStyle w:val="TOC2"/>
        <w:tabs>
          <w:tab w:val="right" w:leader="dot" w:pos="8900"/>
        </w:tabs>
        <w:rPr>
          <w:ins w:id="1278" w:author="Tom Bergeron" w:date="2022-03-30T09:57:00Z"/>
          <w:rFonts w:asciiTheme="minorHAnsi" w:eastAsiaTheme="minorEastAsia" w:hAnsiTheme="minorHAnsi" w:cstheme="minorBidi"/>
          <w:smallCaps w:val="0"/>
          <w:noProof/>
          <w:sz w:val="22"/>
          <w:szCs w:val="22"/>
        </w:rPr>
      </w:pPr>
      <w:ins w:id="1279"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"_Toc99527058"</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Decimal Tab</w:t>
        </w:r>
        <w:r>
          <w:rPr>
            <w:noProof/>
            <w:webHidden/>
          </w:rPr>
          <w:tab/>
        </w:r>
        <w:r>
          <w:rPr>
            <w:noProof/>
            <w:webHidden/>
          </w:rPr>
          <w:fldChar w:fldCharType="begin"/>
        </w:r>
        <w:r>
          <w:rPr>
            <w:noProof/>
            <w:webHidden/>
          </w:rPr>
          <w:instrText xml:space="preserve"> PAGEREF _Toc99527058 \h </w:instrText>
        </w:r>
        <w:r>
          <w:rPr>
            <w:noProof/>
            <w:webHidden/>
          </w:rPr>
        </w:r>
      </w:ins>
      <w:r>
        <w:rPr>
          <w:noProof/>
          <w:webHidden/>
        </w:rPr>
        <w:fldChar w:fldCharType="separate"/>
      </w:r>
      <w:ins w:id="1280" w:author="Tom Bergeron" w:date="2022-03-30T09:57:00Z">
        <w:r>
          <w:rPr>
            <w:noProof/>
            <w:webHidden/>
          </w:rPr>
          <w:t>203</w:t>
        </w:r>
        <w:r>
          <w:rPr>
            <w:noProof/>
            <w:webHidden/>
          </w:rPr>
          <w:fldChar w:fldCharType="end"/>
        </w:r>
        <w:r w:rsidRPr="00F66318">
          <w:rPr>
            <w:rStyle w:val="Hyperlink"/>
            <w:noProof/>
          </w:rPr>
          <w:fldChar w:fldCharType="end"/>
        </w:r>
      </w:ins>
    </w:p>
    <w:p w14:paraId="74ED7B89" w14:textId="7C87A6C8" w:rsidR="009D08E5" w:rsidRDefault="009D08E5">
      <w:pPr>
        <w:pStyle w:val="TOC2"/>
        <w:tabs>
          <w:tab w:val="right" w:leader="dot" w:pos="8900"/>
        </w:tabs>
        <w:rPr>
          <w:ins w:id="1281" w:author="Tom Bergeron" w:date="2022-03-30T09:57:00Z"/>
          <w:rFonts w:asciiTheme="minorHAnsi" w:eastAsiaTheme="minorEastAsia" w:hAnsiTheme="minorHAnsi" w:cstheme="minorBidi"/>
          <w:smallCaps w:val="0"/>
          <w:noProof/>
          <w:sz w:val="22"/>
          <w:szCs w:val="22"/>
        </w:rPr>
      </w:pPr>
      <w:ins w:id="1282"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"_Toc99527059"</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Hardware Tab</w:t>
        </w:r>
        <w:r>
          <w:rPr>
            <w:noProof/>
            <w:webHidden/>
          </w:rPr>
          <w:tab/>
        </w:r>
        <w:r>
          <w:rPr>
            <w:noProof/>
            <w:webHidden/>
          </w:rPr>
          <w:fldChar w:fldCharType="begin"/>
        </w:r>
        <w:r>
          <w:rPr>
            <w:noProof/>
            <w:webHidden/>
          </w:rPr>
          <w:instrText xml:space="preserve"> PAGEREF _Toc99527059 \h </w:instrText>
        </w:r>
        <w:r>
          <w:rPr>
            <w:noProof/>
            <w:webHidden/>
          </w:rPr>
        </w:r>
      </w:ins>
      <w:r>
        <w:rPr>
          <w:noProof/>
          <w:webHidden/>
        </w:rPr>
        <w:fldChar w:fldCharType="separate"/>
      </w:r>
      <w:ins w:id="1283" w:author="Tom Bergeron" w:date="2022-03-30T09:57:00Z">
        <w:r>
          <w:rPr>
            <w:noProof/>
            <w:webHidden/>
          </w:rPr>
          <w:t>203</w:t>
        </w:r>
        <w:r>
          <w:rPr>
            <w:noProof/>
            <w:webHidden/>
          </w:rPr>
          <w:fldChar w:fldCharType="end"/>
        </w:r>
        <w:r w:rsidRPr="00F66318">
          <w:rPr>
            <w:rStyle w:val="Hyperlink"/>
            <w:noProof/>
          </w:rPr>
          <w:fldChar w:fldCharType="end"/>
        </w:r>
      </w:ins>
    </w:p>
    <w:p w14:paraId="55A93D7E" w14:textId="104B7A47" w:rsidR="009D08E5" w:rsidRDefault="009D08E5">
      <w:pPr>
        <w:pStyle w:val="TOC2"/>
        <w:tabs>
          <w:tab w:val="right" w:leader="dot" w:pos="8900"/>
        </w:tabs>
        <w:rPr>
          <w:ins w:id="1284" w:author="Tom Bergeron" w:date="2022-03-30T09:57:00Z"/>
          <w:rFonts w:asciiTheme="minorHAnsi" w:eastAsiaTheme="minorEastAsia" w:hAnsiTheme="minorHAnsi" w:cstheme="minorBidi"/>
          <w:smallCaps w:val="0"/>
          <w:noProof/>
          <w:sz w:val="22"/>
          <w:szCs w:val="22"/>
        </w:rPr>
      </w:pPr>
      <w:ins w:id="1285"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"_Toc99527060"</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Auto-VP Tab</w:t>
        </w:r>
        <w:r>
          <w:rPr>
            <w:noProof/>
            <w:webHidden/>
          </w:rPr>
          <w:tab/>
        </w:r>
        <w:r>
          <w:rPr>
            <w:noProof/>
            <w:webHidden/>
          </w:rPr>
          <w:fldChar w:fldCharType="begin"/>
        </w:r>
        <w:r>
          <w:rPr>
            <w:noProof/>
            <w:webHidden/>
          </w:rPr>
          <w:instrText xml:space="preserve"> PAGEREF _Toc99527060 \h </w:instrText>
        </w:r>
        <w:r>
          <w:rPr>
            <w:noProof/>
            <w:webHidden/>
          </w:rPr>
        </w:r>
      </w:ins>
      <w:r>
        <w:rPr>
          <w:noProof/>
          <w:webHidden/>
        </w:rPr>
        <w:fldChar w:fldCharType="separate"/>
      </w:r>
      <w:ins w:id="1286" w:author="Tom Bergeron" w:date="2022-03-30T09:57:00Z">
        <w:r>
          <w:rPr>
            <w:noProof/>
            <w:webHidden/>
          </w:rPr>
          <w:t>204</w:t>
        </w:r>
        <w:r>
          <w:rPr>
            <w:noProof/>
            <w:webHidden/>
          </w:rPr>
          <w:fldChar w:fldCharType="end"/>
        </w:r>
        <w:r w:rsidRPr="00F66318">
          <w:rPr>
            <w:rStyle w:val="Hyperlink"/>
            <w:noProof/>
          </w:rPr>
          <w:fldChar w:fldCharType="end"/>
        </w:r>
      </w:ins>
    </w:p>
    <w:p w14:paraId="58A8EBF4" w14:textId="6FD8C5F2" w:rsidR="009D08E5" w:rsidRDefault="009D08E5">
      <w:pPr>
        <w:pStyle w:val="TOC2"/>
        <w:tabs>
          <w:tab w:val="right" w:leader="dot" w:pos="8900"/>
        </w:tabs>
        <w:rPr>
          <w:ins w:id="1287" w:author="Tom Bergeron" w:date="2022-03-30T09:57:00Z"/>
          <w:rFonts w:asciiTheme="minorHAnsi" w:eastAsiaTheme="minorEastAsia" w:hAnsiTheme="minorHAnsi" w:cstheme="minorBidi"/>
          <w:smallCaps w:val="0"/>
          <w:noProof/>
          <w:sz w:val="22"/>
          <w:szCs w:val="22"/>
        </w:rPr>
      </w:pPr>
      <w:ins w:id="1288"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"_Toc99527061"</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RPM Tab</w:t>
        </w:r>
        <w:r>
          <w:rPr>
            <w:noProof/>
            <w:webHidden/>
          </w:rPr>
          <w:tab/>
        </w:r>
        <w:r>
          <w:rPr>
            <w:noProof/>
            <w:webHidden/>
          </w:rPr>
          <w:fldChar w:fldCharType="begin"/>
        </w:r>
        <w:r>
          <w:rPr>
            <w:noProof/>
            <w:webHidden/>
          </w:rPr>
          <w:instrText xml:space="preserve"> PAGEREF _Toc99527061 \h </w:instrText>
        </w:r>
        <w:r>
          <w:rPr>
            <w:noProof/>
            <w:webHidden/>
          </w:rPr>
        </w:r>
      </w:ins>
      <w:r>
        <w:rPr>
          <w:noProof/>
          <w:webHidden/>
        </w:rPr>
        <w:fldChar w:fldCharType="separate"/>
      </w:r>
      <w:ins w:id="1289" w:author="Tom Bergeron" w:date="2022-03-30T09:57:00Z">
        <w:r>
          <w:rPr>
            <w:noProof/>
            <w:webHidden/>
          </w:rPr>
          <w:t>204</w:t>
        </w:r>
        <w:r>
          <w:rPr>
            <w:noProof/>
            <w:webHidden/>
          </w:rPr>
          <w:fldChar w:fldCharType="end"/>
        </w:r>
        <w:r w:rsidRPr="00F66318">
          <w:rPr>
            <w:rStyle w:val="Hyperlink"/>
            <w:noProof/>
          </w:rPr>
          <w:fldChar w:fldCharType="end"/>
        </w:r>
      </w:ins>
    </w:p>
    <w:p w14:paraId="6370E008" w14:textId="319A1F92" w:rsidR="009D08E5" w:rsidRDefault="009D08E5">
      <w:pPr>
        <w:pStyle w:val="TOC2"/>
        <w:tabs>
          <w:tab w:val="right" w:leader="dot" w:pos="8900"/>
        </w:tabs>
        <w:rPr>
          <w:ins w:id="1290" w:author="Tom Bergeron" w:date="2022-03-30T09:57:00Z"/>
          <w:rFonts w:asciiTheme="minorHAnsi" w:eastAsiaTheme="minorEastAsia" w:hAnsiTheme="minorHAnsi" w:cstheme="minorBidi"/>
          <w:smallCaps w:val="0"/>
          <w:noProof/>
          <w:sz w:val="22"/>
          <w:szCs w:val="22"/>
        </w:rPr>
      </w:pPr>
      <w:ins w:id="1291"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"_Toc99527062"</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Message Config Tab</w:t>
        </w:r>
        <w:r>
          <w:rPr>
            <w:noProof/>
            <w:webHidden/>
          </w:rPr>
          <w:tab/>
        </w:r>
        <w:r>
          <w:rPr>
            <w:noProof/>
            <w:webHidden/>
          </w:rPr>
          <w:fldChar w:fldCharType="begin"/>
        </w:r>
        <w:r>
          <w:rPr>
            <w:noProof/>
            <w:webHidden/>
          </w:rPr>
          <w:instrText xml:space="preserve"> PAGEREF _Toc99527062 \h </w:instrText>
        </w:r>
        <w:r>
          <w:rPr>
            <w:noProof/>
            <w:webHidden/>
          </w:rPr>
        </w:r>
      </w:ins>
      <w:r>
        <w:rPr>
          <w:noProof/>
          <w:webHidden/>
        </w:rPr>
        <w:fldChar w:fldCharType="separate"/>
      </w:r>
      <w:ins w:id="1292" w:author="Tom Bergeron" w:date="2022-03-30T09:57:00Z">
        <w:r>
          <w:rPr>
            <w:noProof/>
            <w:webHidden/>
          </w:rPr>
          <w:t>204</w:t>
        </w:r>
        <w:r>
          <w:rPr>
            <w:noProof/>
            <w:webHidden/>
          </w:rPr>
          <w:fldChar w:fldCharType="end"/>
        </w:r>
        <w:r w:rsidRPr="00F66318">
          <w:rPr>
            <w:rStyle w:val="Hyperlink"/>
            <w:noProof/>
          </w:rPr>
          <w:fldChar w:fldCharType="end"/>
        </w:r>
      </w:ins>
    </w:p>
    <w:p w14:paraId="7C4F7E6D" w14:textId="7EB2F33D" w:rsidR="009D08E5" w:rsidRDefault="009D08E5">
      <w:pPr>
        <w:pStyle w:val="TOC2"/>
        <w:tabs>
          <w:tab w:val="right" w:leader="dot" w:pos="8900"/>
        </w:tabs>
        <w:rPr>
          <w:ins w:id="1293" w:author="Tom Bergeron" w:date="2022-03-30T09:57:00Z"/>
          <w:rFonts w:asciiTheme="minorHAnsi" w:eastAsiaTheme="minorEastAsia" w:hAnsiTheme="minorHAnsi" w:cstheme="minorBidi"/>
          <w:smallCaps w:val="0"/>
          <w:noProof/>
          <w:sz w:val="22"/>
          <w:szCs w:val="22"/>
        </w:rPr>
      </w:pPr>
      <w:ins w:id="1294"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"_Toc99527063"</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Password Control – Multi User</w:t>
        </w:r>
        <w:r>
          <w:rPr>
            <w:noProof/>
            <w:webHidden/>
          </w:rPr>
          <w:tab/>
        </w:r>
        <w:r>
          <w:rPr>
            <w:noProof/>
            <w:webHidden/>
          </w:rPr>
          <w:fldChar w:fldCharType="begin"/>
        </w:r>
        <w:r>
          <w:rPr>
            <w:noProof/>
            <w:webHidden/>
          </w:rPr>
          <w:instrText xml:space="preserve"> PAGEREF _Toc99527063 \h </w:instrText>
        </w:r>
        <w:r>
          <w:rPr>
            <w:noProof/>
            <w:webHidden/>
          </w:rPr>
        </w:r>
      </w:ins>
      <w:r>
        <w:rPr>
          <w:noProof/>
          <w:webHidden/>
        </w:rPr>
        <w:fldChar w:fldCharType="separate"/>
      </w:r>
      <w:ins w:id="1295" w:author="Tom Bergeron" w:date="2022-03-30T09:57:00Z">
        <w:r>
          <w:rPr>
            <w:noProof/>
            <w:webHidden/>
          </w:rPr>
          <w:t>205</w:t>
        </w:r>
        <w:r>
          <w:rPr>
            <w:noProof/>
            <w:webHidden/>
          </w:rPr>
          <w:fldChar w:fldCharType="end"/>
        </w:r>
        <w:r w:rsidRPr="00F66318">
          <w:rPr>
            <w:rStyle w:val="Hyperlink"/>
            <w:noProof/>
          </w:rPr>
          <w:fldChar w:fldCharType="end"/>
        </w:r>
      </w:ins>
    </w:p>
    <w:p w14:paraId="10B20E8A" w14:textId="34BB73C2" w:rsidR="009D08E5" w:rsidRDefault="009D08E5">
      <w:pPr>
        <w:pStyle w:val="TOC3"/>
        <w:tabs>
          <w:tab w:val="right" w:leader="dot" w:pos="8900"/>
        </w:tabs>
        <w:rPr>
          <w:ins w:id="1296" w:author="Tom Bergeron" w:date="2022-03-30T09:57:00Z"/>
          <w:rFonts w:asciiTheme="minorHAnsi" w:eastAsiaTheme="minorEastAsia" w:hAnsiTheme="minorHAnsi" w:cstheme="minorBidi"/>
          <w:smallCaps w:val="0"/>
          <w:noProof/>
          <w:sz w:val="22"/>
          <w:szCs w:val="22"/>
        </w:rPr>
      </w:pPr>
      <w:ins w:id="1297"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"_Toc99527064"</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Access to the Password Control Tab</w:t>
        </w:r>
        <w:r>
          <w:rPr>
            <w:noProof/>
            <w:webHidden/>
          </w:rPr>
          <w:tab/>
        </w:r>
        <w:r>
          <w:rPr>
            <w:noProof/>
            <w:webHidden/>
          </w:rPr>
          <w:fldChar w:fldCharType="begin"/>
        </w:r>
        <w:r>
          <w:rPr>
            <w:noProof/>
            <w:webHidden/>
          </w:rPr>
          <w:instrText xml:space="preserve"> PAGEREF _Toc99527064 \h </w:instrText>
        </w:r>
        <w:r>
          <w:rPr>
            <w:noProof/>
            <w:webHidden/>
          </w:rPr>
        </w:r>
      </w:ins>
      <w:r>
        <w:rPr>
          <w:noProof/>
          <w:webHidden/>
        </w:rPr>
        <w:fldChar w:fldCharType="separate"/>
      </w:r>
      <w:ins w:id="1298" w:author="Tom Bergeron" w:date="2022-03-30T09:57:00Z">
        <w:r>
          <w:rPr>
            <w:noProof/>
            <w:webHidden/>
          </w:rPr>
          <w:t>205</w:t>
        </w:r>
        <w:r>
          <w:rPr>
            <w:noProof/>
            <w:webHidden/>
          </w:rPr>
          <w:fldChar w:fldCharType="end"/>
        </w:r>
        <w:r w:rsidRPr="00F66318">
          <w:rPr>
            <w:rStyle w:val="Hyperlink"/>
            <w:noProof/>
          </w:rPr>
          <w:fldChar w:fldCharType="end"/>
        </w:r>
      </w:ins>
    </w:p>
    <w:p w14:paraId="19E49030" w14:textId="18EDE8A0" w:rsidR="009D08E5" w:rsidRDefault="009D08E5">
      <w:pPr>
        <w:pStyle w:val="TOC3"/>
        <w:tabs>
          <w:tab w:val="right" w:leader="dot" w:pos="8900"/>
        </w:tabs>
        <w:rPr>
          <w:ins w:id="1299" w:author="Tom Bergeron" w:date="2022-03-30T09:57:00Z"/>
          <w:rFonts w:asciiTheme="minorHAnsi" w:eastAsiaTheme="minorEastAsia" w:hAnsiTheme="minorHAnsi" w:cstheme="minorBidi"/>
          <w:smallCaps w:val="0"/>
          <w:noProof/>
          <w:sz w:val="22"/>
          <w:szCs w:val="22"/>
        </w:rPr>
      </w:pPr>
      <w:ins w:id="1300"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"_Toc99527065"</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Multi User Control</w:t>
        </w:r>
        <w:r>
          <w:rPr>
            <w:noProof/>
            <w:webHidden/>
          </w:rPr>
          <w:tab/>
        </w:r>
        <w:r>
          <w:rPr>
            <w:noProof/>
            <w:webHidden/>
          </w:rPr>
          <w:fldChar w:fldCharType="begin"/>
        </w:r>
        <w:r>
          <w:rPr>
            <w:noProof/>
            <w:webHidden/>
          </w:rPr>
          <w:instrText xml:space="preserve"> PAGEREF _Toc99527065 \h </w:instrText>
        </w:r>
        <w:r>
          <w:rPr>
            <w:noProof/>
            <w:webHidden/>
          </w:rPr>
        </w:r>
      </w:ins>
      <w:r>
        <w:rPr>
          <w:noProof/>
          <w:webHidden/>
        </w:rPr>
        <w:fldChar w:fldCharType="separate"/>
      </w:r>
      <w:ins w:id="1301" w:author="Tom Bergeron" w:date="2022-03-30T09:57:00Z">
        <w:r>
          <w:rPr>
            <w:noProof/>
            <w:webHidden/>
          </w:rPr>
          <w:t>206</w:t>
        </w:r>
        <w:r>
          <w:rPr>
            <w:noProof/>
            <w:webHidden/>
          </w:rPr>
          <w:fldChar w:fldCharType="end"/>
        </w:r>
        <w:r w:rsidRPr="00F66318">
          <w:rPr>
            <w:rStyle w:val="Hyperlink"/>
            <w:noProof/>
          </w:rPr>
          <w:fldChar w:fldCharType="end"/>
        </w:r>
      </w:ins>
    </w:p>
    <w:p w14:paraId="707C42EC" w14:textId="290E6A8C" w:rsidR="009D08E5" w:rsidRDefault="009D08E5">
      <w:pPr>
        <w:pStyle w:val="TOC3"/>
        <w:tabs>
          <w:tab w:val="right" w:leader="dot" w:pos="8900"/>
        </w:tabs>
        <w:rPr>
          <w:ins w:id="1302" w:author="Tom Bergeron" w:date="2022-03-30T09:57:00Z"/>
          <w:rFonts w:asciiTheme="minorHAnsi" w:eastAsiaTheme="minorEastAsia" w:hAnsiTheme="minorHAnsi" w:cstheme="minorBidi"/>
          <w:smallCaps w:val="0"/>
          <w:noProof/>
          <w:sz w:val="22"/>
          <w:szCs w:val="22"/>
        </w:rPr>
      </w:pPr>
      <w:ins w:id="1303"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"_Toc99527066"</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Password Control Tab</w:t>
        </w:r>
        <w:r>
          <w:rPr>
            <w:noProof/>
            <w:webHidden/>
          </w:rPr>
          <w:tab/>
        </w:r>
        <w:r>
          <w:rPr>
            <w:noProof/>
            <w:webHidden/>
          </w:rPr>
          <w:fldChar w:fldCharType="begin"/>
        </w:r>
        <w:r>
          <w:rPr>
            <w:noProof/>
            <w:webHidden/>
          </w:rPr>
          <w:instrText xml:space="preserve"> PAGEREF _Toc99527066 \h </w:instrText>
        </w:r>
        <w:r>
          <w:rPr>
            <w:noProof/>
            <w:webHidden/>
          </w:rPr>
        </w:r>
      </w:ins>
      <w:r>
        <w:rPr>
          <w:noProof/>
          <w:webHidden/>
        </w:rPr>
        <w:fldChar w:fldCharType="separate"/>
      </w:r>
      <w:ins w:id="1304" w:author="Tom Bergeron" w:date="2022-03-30T09:57:00Z">
        <w:r>
          <w:rPr>
            <w:noProof/>
            <w:webHidden/>
          </w:rPr>
          <w:t>207</w:t>
        </w:r>
        <w:r>
          <w:rPr>
            <w:noProof/>
            <w:webHidden/>
          </w:rPr>
          <w:fldChar w:fldCharType="end"/>
        </w:r>
        <w:r w:rsidRPr="00F66318">
          <w:rPr>
            <w:rStyle w:val="Hyperlink"/>
            <w:noProof/>
          </w:rPr>
          <w:fldChar w:fldCharType="end"/>
        </w:r>
      </w:ins>
    </w:p>
    <w:p w14:paraId="6A204E7E" w14:textId="2EF306E7" w:rsidR="009D08E5" w:rsidRDefault="009D08E5">
      <w:pPr>
        <w:pStyle w:val="TOC3"/>
        <w:tabs>
          <w:tab w:val="right" w:leader="dot" w:pos="8900"/>
        </w:tabs>
        <w:rPr>
          <w:ins w:id="1305" w:author="Tom Bergeron" w:date="2022-03-30T09:57:00Z"/>
          <w:rFonts w:asciiTheme="minorHAnsi" w:eastAsiaTheme="minorEastAsia" w:hAnsiTheme="minorHAnsi" w:cstheme="minorBidi"/>
          <w:smallCaps w:val="0"/>
          <w:noProof/>
          <w:sz w:val="22"/>
          <w:szCs w:val="22"/>
        </w:rPr>
      </w:pPr>
      <w:ins w:id="1306"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"_Toc99527067"</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User Type Area</w:t>
        </w:r>
        <w:r>
          <w:rPr>
            <w:noProof/>
            <w:webHidden/>
          </w:rPr>
          <w:tab/>
        </w:r>
        <w:r>
          <w:rPr>
            <w:noProof/>
            <w:webHidden/>
          </w:rPr>
          <w:fldChar w:fldCharType="begin"/>
        </w:r>
        <w:r>
          <w:rPr>
            <w:noProof/>
            <w:webHidden/>
          </w:rPr>
          <w:instrText xml:space="preserve"> PAGEREF _Toc99527067 \h </w:instrText>
        </w:r>
        <w:r>
          <w:rPr>
            <w:noProof/>
            <w:webHidden/>
          </w:rPr>
        </w:r>
      </w:ins>
      <w:r>
        <w:rPr>
          <w:noProof/>
          <w:webHidden/>
        </w:rPr>
        <w:fldChar w:fldCharType="separate"/>
      </w:r>
      <w:ins w:id="1307" w:author="Tom Bergeron" w:date="2022-03-30T09:57:00Z">
        <w:r>
          <w:rPr>
            <w:noProof/>
            <w:webHidden/>
          </w:rPr>
          <w:t>209</w:t>
        </w:r>
        <w:r>
          <w:rPr>
            <w:noProof/>
            <w:webHidden/>
          </w:rPr>
          <w:fldChar w:fldCharType="end"/>
        </w:r>
        <w:r w:rsidRPr="00F66318">
          <w:rPr>
            <w:rStyle w:val="Hyperlink"/>
            <w:noProof/>
          </w:rPr>
          <w:fldChar w:fldCharType="end"/>
        </w:r>
      </w:ins>
    </w:p>
    <w:p w14:paraId="7470343A" w14:textId="00998B71" w:rsidR="009D08E5" w:rsidRDefault="009D08E5">
      <w:pPr>
        <w:pStyle w:val="TOC3"/>
        <w:tabs>
          <w:tab w:val="right" w:leader="dot" w:pos="8900"/>
        </w:tabs>
        <w:rPr>
          <w:ins w:id="1308" w:author="Tom Bergeron" w:date="2022-03-30T09:57:00Z"/>
          <w:rFonts w:asciiTheme="minorHAnsi" w:eastAsiaTheme="minorEastAsia" w:hAnsiTheme="minorHAnsi" w:cstheme="minorBidi"/>
          <w:smallCaps w:val="0"/>
          <w:noProof/>
          <w:sz w:val="22"/>
          <w:szCs w:val="22"/>
        </w:rPr>
      </w:pPr>
      <w:ins w:id="1309"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"_Toc99527068"</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Password Area</w:t>
        </w:r>
        <w:r>
          <w:rPr>
            <w:noProof/>
            <w:webHidden/>
          </w:rPr>
          <w:tab/>
        </w:r>
        <w:r>
          <w:rPr>
            <w:noProof/>
            <w:webHidden/>
          </w:rPr>
          <w:fldChar w:fldCharType="begin"/>
        </w:r>
        <w:r>
          <w:rPr>
            <w:noProof/>
            <w:webHidden/>
          </w:rPr>
          <w:instrText xml:space="preserve"> PAGEREF _Toc99527068 \h </w:instrText>
        </w:r>
        <w:r>
          <w:rPr>
            <w:noProof/>
            <w:webHidden/>
          </w:rPr>
        </w:r>
      </w:ins>
      <w:r>
        <w:rPr>
          <w:noProof/>
          <w:webHidden/>
        </w:rPr>
        <w:fldChar w:fldCharType="separate"/>
      </w:r>
      <w:ins w:id="1310" w:author="Tom Bergeron" w:date="2022-03-30T09:57:00Z">
        <w:r>
          <w:rPr>
            <w:noProof/>
            <w:webHidden/>
          </w:rPr>
          <w:t>210</w:t>
        </w:r>
        <w:r>
          <w:rPr>
            <w:noProof/>
            <w:webHidden/>
          </w:rPr>
          <w:fldChar w:fldCharType="end"/>
        </w:r>
        <w:r w:rsidRPr="00F66318">
          <w:rPr>
            <w:rStyle w:val="Hyperlink"/>
            <w:noProof/>
          </w:rPr>
          <w:fldChar w:fldCharType="end"/>
        </w:r>
      </w:ins>
    </w:p>
    <w:p w14:paraId="0F9089F6" w14:textId="665F2220" w:rsidR="009D08E5" w:rsidRDefault="009D08E5">
      <w:pPr>
        <w:pStyle w:val="TOC3"/>
        <w:tabs>
          <w:tab w:val="right" w:leader="dot" w:pos="8900"/>
        </w:tabs>
        <w:rPr>
          <w:ins w:id="1311" w:author="Tom Bergeron" w:date="2022-03-30T09:57:00Z"/>
          <w:rFonts w:asciiTheme="minorHAnsi" w:eastAsiaTheme="minorEastAsia" w:hAnsiTheme="minorHAnsi" w:cstheme="minorBidi"/>
          <w:smallCaps w:val="0"/>
          <w:noProof/>
          <w:sz w:val="22"/>
          <w:szCs w:val="22"/>
        </w:rPr>
      </w:pPr>
      <w:ins w:id="1312"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"_Toc99527069"</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Password Timer Area</w:t>
        </w:r>
        <w:r>
          <w:rPr>
            <w:noProof/>
            <w:webHidden/>
          </w:rPr>
          <w:tab/>
        </w:r>
        <w:r>
          <w:rPr>
            <w:noProof/>
            <w:webHidden/>
          </w:rPr>
          <w:fldChar w:fldCharType="begin"/>
        </w:r>
        <w:r>
          <w:rPr>
            <w:noProof/>
            <w:webHidden/>
          </w:rPr>
          <w:instrText xml:space="preserve"> PAGEREF _Toc99527069 \h </w:instrText>
        </w:r>
        <w:r>
          <w:rPr>
            <w:noProof/>
            <w:webHidden/>
          </w:rPr>
        </w:r>
      </w:ins>
      <w:r>
        <w:rPr>
          <w:noProof/>
          <w:webHidden/>
        </w:rPr>
        <w:fldChar w:fldCharType="separate"/>
      </w:r>
      <w:ins w:id="1313" w:author="Tom Bergeron" w:date="2022-03-30T09:57:00Z">
        <w:r>
          <w:rPr>
            <w:noProof/>
            <w:webHidden/>
          </w:rPr>
          <w:t>210</w:t>
        </w:r>
        <w:r>
          <w:rPr>
            <w:noProof/>
            <w:webHidden/>
          </w:rPr>
          <w:fldChar w:fldCharType="end"/>
        </w:r>
        <w:r w:rsidRPr="00F66318">
          <w:rPr>
            <w:rStyle w:val="Hyperlink"/>
            <w:noProof/>
          </w:rPr>
          <w:fldChar w:fldCharType="end"/>
        </w:r>
      </w:ins>
    </w:p>
    <w:p w14:paraId="370963A1" w14:textId="02D7E93A" w:rsidR="009D08E5" w:rsidRDefault="009D08E5">
      <w:pPr>
        <w:pStyle w:val="TOC3"/>
        <w:tabs>
          <w:tab w:val="right" w:leader="dot" w:pos="8900"/>
        </w:tabs>
        <w:rPr>
          <w:ins w:id="1314" w:author="Tom Bergeron" w:date="2022-03-30T09:57:00Z"/>
          <w:rFonts w:asciiTheme="minorHAnsi" w:eastAsiaTheme="minorEastAsia" w:hAnsiTheme="minorHAnsi" w:cstheme="minorBidi"/>
          <w:smallCaps w:val="0"/>
          <w:noProof/>
          <w:sz w:val="22"/>
          <w:szCs w:val="22"/>
        </w:rPr>
      </w:pPr>
      <w:ins w:id="1315"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"_Toc99527070"</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Main Screen With Password Control</w:t>
        </w:r>
        <w:r>
          <w:rPr>
            <w:noProof/>
            <w:webHidden/>
          </w:rPr>
          <w:tab/>
        </w:r>
        <w:r>
          <w:rPr>
            <w:noProof/>
            <w:webHidden/>
          </w:rPr>
          <w:fldChar w:fldCharType="begin"/>
        </w:r>
        <w:r>
          <w:rPr>
            <w:noProof/>
            <w:webHidden/>
          </w:rPr>
          <w:instrText xml:space="preserve"> PAGEREF _Toc99527070 \h </w:instrText>
        </w:r>
        <w:r>
          <w:rPr>
            <w:noProof/>
            <w:webHidden/>
          </w:rPr>
        </w:r>
      </w:ins>
      <w:r>
        <w:rPr>
          <w:noProof/>
          <w:webHidden/>
        </w:rPr>
        <w:fldChar w:fldCharType="separate"/>
      </w:r>
      <w:ins w:id="1316" w:author="Tom Bergeron" w:date="2022-03-30T09:57:00Z">
        <w:r>
          <w:rPr>
            <w:noProof/>
            <w:webHidden/>
          </w:rPr>
          <w:t>211</w:t>
        </w:r>
        <w:r>
          <w:rPr>
            <w:noProof/>
            <w:webHidden/>
          </w:rPr>
          <w:fldChar w:fldCharType="end"/>
        </w:r>
        <w:r w:rsidRPr="00F66318">
          <w:rPr>
            <w:rStyle w:val="Hyperlink"/>
            <w:noProof/>
          </w:rPr>
          <w:fldChar w:fldCharType="end"/>
        </w:r>
      </w:ins>
    </w:p>
    <w:p w14:paraId="7E3FF957" w14:textId="227DDF98" w:rsidR="009D08E5" w:rsidRDefault="009D08E5">
      <w:pPr>
        <w:pStyle w:val="TOC3"/>
        <w:tabs>
          <w:tab w:val="right" w:leader="dot" w:pos="8900"/>
        </w:tabs>
        <w:rPr>
          <w:ins w:id="1317" w:author="Tom Bergeron" w:date="2022-03-30T09:57:00Z"/>
          <w:rFonts w:asciiTheme="minorHAnsi" w:eastAsiaTheme="minorEastAsia" w:hAnsiTheme="minorHAnsi" w:cstheme="minorBidi"/>
          <w:smallCaps w:val="0"/>
          <w:noProof/>
          <w:sz w:val="22"/>
          <w:szCs w:val="22"/>
        </w:rPr>
      </w:pPr>
      <w:ins w:id="1318"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"_Toc99527071"</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Main Screen Log In</w:t>
        </w:r>
        <w:r>
          <w:rPr>
            <w:noProof/>
            <w:webHidden/>
          </w:rPr>
          <w:tab/>
        </w:r>
        <w:r>
          <w:rPr>
            <w:noProof/>
            <w:webHidden/>
          </w:rPr>
          <w:fldChar w:fldCharType="begin"/>
        </w:r>
        <w:r>
          <w:rPr>
            <w:noProof/>
            <w:webHidden/>
          </w:rPr>
          <w:instrText xml:space="preserve"> PAGEREF _Toc99527071 \h </w:instrText>
        </w:r>
        <w:r>
          <w:rPr>
            <w:noProof/>
            <w:webHidden/>
          </w:rPr>
        </w:r>
      </w:ins>
      <w:r>
        <w:rPr>
          <w:noProof/>
          <w:webHidden/>
        </w:rPr>
        <w:fldChar w:fldCharType="separate"/>
      </w:r>
      <w:ins w:id="1319" w:author="Tom Bergeron" w:date="2022-03-30T09:57:00Z">
        <w:r>
          <w:rPr>
            <w:noProof/>
            <w:webHidden/>
          </w:rPr>
          <w:t>212</w:t>
        </w:r>
        <w:r>
          <w:rPr>
            <w:noProof/>
            <w:webHidden/>
          </w:rPr>
          <w:fldChar w:fldCharType="end"/>
        </w:r>
        <w:r w:rsidRPr="00F66318">
          <w:rPr>
            <w:rStyle w:val="Hyperlink"/>
            <w:noProof/>
          </w:rPr>
          <w:fldChar w:fldCharType="end"/>
        </w:r>
      </w:ins>
    </w:p>
    <w:p w14:paraId="774D8759" w14:textId="3F444F42" w:rsidR="009D08E5" w:rsidRDefault="009D08E5">
      <w:pPr>
        <w:pStyle w:val="TOC3"/>
        <w:tabs>
          <w:tab w:val="right" w:leader="dot" w:pos="8900"/>
        </w:tabs>
        <w:rPr>
          <w:ins w:id="1320" w:author="Tom Bergeron" w:date="2022-03-30T09:57:00Z"/>
          <w:rFonts w:asciiTheme="minorHAnsi" w:eastAsiaTheme="minorEastAsia" w:hAnsiTheme="minorHAnsi" w:cstheme="minorBidi"/>
          <w:smallCaps w:val="0"/>
          <w:noProof/>
          <w:sz w:val="22"/>
          <w:szCs w:val="22"/>
        </w:rPr>
      </w:pPr>
      <w:ins w:id="1321"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"_Toc99527072"</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Responding to an Alarm</w:t>
        </w:r>
        <w:r>
          <w:rPr>
            <w:noProof/>
            <w:webHidden/>
          </w:rPr>
          <w:tab/>
        </w:r>
        <w:r>
          <w:rPr>
            <w:noProof/>
            <w:webHidden/>
          </w:rPr>
          <w:fldChar w:fldCharType="begin"/>
        </w:r>
        <w:r>
          <w:rPr>
            <w:noProof/>
            <w:webHidden/>
          </w:rPr>
          <w:instrText xml:space="preserve"> PAGEREF _Toc99527072 \h </w:instrText>
        </w:r>
        <w:r>
          <w:rPr>
            <w:noProof/>
            <w:webHidden/>
          </w:rPr>
        </w:r>
      </w:ins>
      <w:r>
        <w:rPr>
          <w:noProof/>
          <w:webHidden/>
        </w:rPr>
        <w:fldChar w:fldCharType="separate"/>
      </w:r>
      <w:ins w:id="1322" w:author="Tom Bergeron" w:date="2022-03-30T09:57:00Z">
        <w:r>
          <w:rPr>
            <w:noProof/>
            <w:webHidden/>
          </w:rPr>
          <w:t>214</w:t>
        </w:r>
        <w:r>
          <w:rPr>
            <w:noProof/>
            <w:webHidden/>
          </w:rPr>
          <w:fldChar w:fldCharType="end"/>
        </w:r>
        <w:r w:rsidRPr="00F66318">
          <w:rPr>
            <w:rStyle w:val="Hyperlink"/>
            <w:noProof/>
          </w:rPr>
          <w:fldChar w:fldCharType="end"/>
        </w:r>
      </w:ins>
    </w:p>
    <w:p w14:paraId="744E4E33" w14:textId="28D74AFD" w:rsidR="009D08E5" w:rsidRDefault="009D08E5">
      <w:pPr>
        <w:pStyle w:val="TOC2"/>
        <w:tabs>
          <w:tab w:val="right" w:leader="dot" w:pos="8900"/>
        </w:tabs>
        <w:rPr>
          <w:ins w:id="1323" w:author="Tom Bergeron" w:date="2022-03-30T09:57:00Z"/>
          <w:rFonts w:asciiTheme="minorHAnsi" w:eastAsiaTheme="minorEastAsia" w:hAnsiTheme="minorHAnsi" w:cstheme="minorBidi"/>
          <w:smallCaps w:val="0"/>
          <w:noProof/>
          <w:sz w:val="22"/>
          <w:szCs w:val="22"/>
        </w:rPr>
      </w:pPr>
      <w:ins w:id="1324"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"_Toc99527073"</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Alarm Tab</w:t>
        </w:r>
        <w:r>
          <w:rPr>
            <w:noProof/>
            <w:webHidden/>
          </w:rPr>
          <w:tab/>
        </w:r>
        <w:r>
          <w:rPr>
            <w:noProof/>
            <w:webHidden/>
          </w:rPr>
          <w:fldChar w:fldCharType="begin"/>
        </w:r>
        <w:r>
          <w:rPr>
            <w:noProof/>
            <w:webHidden/>
          </w:rPr>
          <w:instrText xml:space="preserve"> PAGEREF _Toc99527073 \h </w:instrText>
        </w:r>
        <w:r>
          <w:rPr>
            <w:noProof/>
            <w:webHidden/>
          </w:rPr>
        </w:r>
      </w:ins>
      <w:r>
        <w:rPr>
          <w:noProof/>
          <w:webHidden/>
        </w:rPr>
        <w:fldChar w:fldCharType="separate"/>
      </w:r>
      <w:ins w:id="1325" w:author="Tom Bergeron" w:date="2022-03-30T09:57:00Z">
        <w:r>
          <w:rPr>
            <w:noProof/>
            <w:webHidden/>
          </w:rPr>
          <w:t>215</w:t>
        </w:r>
        <w:r>
          <w:rPr>
            <w:noProof/>
            <w:webHidden/>
          </w:rPr>
          <w:fldChar w:fldCharType="end"/>
        </w:r>
        <w:r w:rsidRPr="00F66318">
          <w:rPr>
            <w:rStyle w:val="Hyperlink"/>
            <w:noProof/>
          </w:rPr>
          <w:fldChar w:fldCharType="end"/>
        </w:r>
      </w:ins>
    </w:p>
    <w:p w14:paraId="7B1AF7E1" w14:textId="4F2FE072" w:rsidR="009D08E5" w:rsidRDefault="009D08E5">
      <w:pPr>
        <w:pStyle w:val="TOC3"/>
        <w:tabs>
          <w:tab w:val="right" w:leader="dot" w:pos="8900"/>
        </w:tabs>
        <w:rPr>
          <w:ins w:id="1326" w:author="Tom Bergeron" w:date="2022-03-30T09:57:00Z"/>
          <w:rFonts w:asciiTheme="minorHAnsi" w:eastAsiaTheme="minorEastAsia" w:hAnsiTheme="minorHAnsi" w:cstheme="minorBidi"/>
          <w:smallCaps w:val="0"/>
          <w:noProof/>
          <w:sz w:val="22"/>
          <w:szCs w:val="22"/>
        </w:rPr>
      </w:pPr>
      <w:ins w:id="1327"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"_Toc99527074"</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Alarm Relay Matrix configuration</w:t>
        </w:r>
        <w:r>
          <w:rPr>
            <w:noProof/>
            <w:webHidden/>
          </w:rPr>
          <w:tab/>
        </w:r>
        <w:r>
          <w:rPr>
            <w:noProof/>
            <w:webHidden/>
          </w:rPr>
          <w:fldChar w:fldCharType="begin"/>
        </w:r>
        <w:r>
          <w:rPr>
            <w:noProof/>
            <w:webHidden/>
          </w:rPr>
          <w:instrText xml:space="preserve"> PAGEREF _Toc99527074 \h </w:instrText>
        </w:r>
        <w:r>
          <w:rPr>
            <w:noProof/>
            <w:webHidden/>
          </w:rPr>
        </w:r>
      </w:ins>
      <w:r>
        <w:rPr>
          <w:noProof/>
          <w:webHidden/>
        </w:rPr>
        <w:fldChar w:fldCharType="separate"/>
      </w:r>
      <w:ins w:id="1328" w:author="Tom Bergeron" w:date="2022-03-30T09:57:00Z">
        <w:r>
          <w:rPr>
            <w:noProof/>
            <w:webHidden/>
          </w:rPr>
          <w:t>215</w:t>
        </w:r>
        <w:r>
          <w:rPr>
            <w:noProof/>
            <w:webHidden/>
          </w:rPr>
          <w:fldChar w:fldCharType="end"/>
        </w:r>
        <w:r w:rsidRPr="00F66318">
          <w:rPr>
            <w:rStyle w:val="Hyperlink"/>
            <w:noProof/>
          </w:rPr>
          <w:fldChar w:fldCharType="end"/>
        </w:r>
      </w:ins>
    </w:p>
    <w:p w14:paraId="54A46E98" w14:textId="0D33AD52" w:rsidR="009D08E5" w:rsidRDefault="009D08E5">
      <w:pPr>
        <w:pStyle w:val="TOC3"/>
        <w:tabs>
          <w:tab w:val="right" w:leader="dot" w:pos="8900"/>
        </w:tabs>
        <w:rPr>
          <w:ins w:id="1329" w:author="Tom Bergeron" w:date="2022-03-30T09:57:00Z"/>
          <w:rFonts w:asciiTheme="minorHAnsi" w:eastAsiaTheme="minorEastAsia" w:hAnsiTheme="minorHAnsi" w:cstheme="minorBidi"/>
          <w:smallCaps w:val="0"/>
          <w:noProof/>
          <w:sz w:val="22"/>
          <w:szCs w:val="22"/>
        </w:rPr>
      </w:pPr>
      <w:ins w:id="1330"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"_Toc99527075"</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USB Light Tower configuration</w:t>
        </w:r>
        <w:r>
          <w:rPr>
            <w:noProof/>
            <w:webHidden/>
          </w:rPr>
          <w:tab/>
        </w:r>
        <w:r>
          <w:rPr>
            <w:noProof/>
            <w:webHidden/>
          </w:rPr>
          <w:fldChar w:fldCharType="begin"/>
        </w:r>
        <w:r>
          <w:rPr>
            <w:noProof/>
            <w:webHidden/>
          </w:rPr>
          <w:instrText xml:space="preserve"> PAGEREF _Toc99527075 \h </w:instrText>
        </w:r>
        <w:r>
          <w:rPr>
            <w:noProof/>
            <w:webHidden/>
          </w:rPr>
        </w:r>
      </w:ins>
      <w:r>
        <w:rPr>
          <w:noProof/>
          <w:webHidden/>
        </w:rPr>
        <w:fldChar w:fldCharType="separate"/>
      </w:r>
      <w:ins w:id="1331" w:author="Tom Bergeron" w:date="2022-03-30T09:57:00Z">
        <w:r>
          <w:rPr>
            <w:noProof/>
            <w:webHidden/>
          </w:rPr>
          <w:t>216</w:t>
        </w:r>
        <w:r>
          <w:rPr>
            <w:noProof/>
            <w:webHidden/>
          </w:rPr>
          <w:fldChar w:fldCharType="end"/>
        </w:r>
        <w:r w:rsidRPr="00F66318">
          <w:rPr>
            <w:rStyle w:val="Hyperlink"/>
            <w:noProof/>
          </w:rPr>
          <w:fldChar w:fldCharType="end"/>
        </w:r>
      </w:ins>
    </w:p>
    <w:p w14:paraId="4333A0CC" w14:textId="686A7BCB" w:rsidR="009D08E5" w:rsidRDefault="009D08E5">
      <w:pPr>
        <w:pStyle w:val="TOC2"/>
        <w:tabs>
          <w:tab w:val="right" w:leader="dot" w:pos="8900"/>
        </w:tabs>
        <w:rPr>
          <w:ins w:id="1332" w:author="Tom Bergeron" w:date="2022-03-30T09:57:00Z"/>
          <w:rFonts w:asciiTheme="minorHAnsi" w:eastAsiaTheme="minorEastAsia" w:hAnsiTheme="minorHAnsi" w:cstheme="minorBidi"/>
          <w:smallCaps w:val="0"/>
          <w:noProof/>
          <w:sz w:val="22"/>
          <w:szCs w:val="22"/>
        </w:rPr>
      </w:pPr>
      <w:ins w:id="1333"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"_Toc99527076"</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Barcode Tab</w:t>
        </w:r>
        <w:r>
          <w:rPr>
            <w:noProof/>
            <w:webHidden/>
          </w:rPr>
          <w:tab/>
        </w:r>
        <w:r>
          <w:rPr>
            <w:noProof/>
            <w:webHidden/>
          </w:rPr>
          <w:fldChar w:fldCharType="begin"/>
        </w:r>
        <w:r>
          <w:rPr>
            <w:noProof/>
            <w:webHidden/>
          </w:rPr>
          <w:instrText xml:space="preserve"> PAGEREF _Toc99527076 \h </w:instrText>
        </w:r>
        <w:r>
          <w:rPr>
            <w:noProof/>
            <w:webHidden/>
          </w:rPr>
        </w:r>
      </w:ins>
      <w:r>
        <w:rPr>
          <w:noProof/>
          <w:webHidden/>
        </w:rPr>
        <w:fldChar w:fldCharType="separate"/>
      </w:r>
      <w:ins w:id="1334" w:author="Tom Bergeron" w:date="2022-03-30T09:57:00Z">
        <w:r>
          <w:rPr>
            <w:noProof/>
            <w:webHidden/>
          </w:rPr>
          <w:t>217</w:t>
        </w:r>
        <w:r>
          <w:rPr>
            <w:noProof/>
            <w:webHidden/>
          </w:rPr>
          <w:fldChar w:fldCharType="end"/>
        </w:r>
        <w:r w:rsidRPr="00F66318">
          <w:rPr>
            <w:rStyle w:val="Hyperlink"/>
            <w:noProof/>
          </w:rPr>
          <w:fldChar w:fldCharType="end"/>
        </w:r>
      </w:ins>
    </w:p>
    <w:p w14:paraId="2EAC9B4F" w14:textId="6309EB34" w:rsidR="009D08E5" w:rsidRDefault="009D08E5">
      <w:pPr>
        <w:pStyle w:val="TOC3"/>
        <w:tabs>
          <w:tab w:val="right" w:leader="dot" w:pos="8900"/>
        </w:tabs>
        <w:rPr>
          <w:ins w:id="1335" w:author="Tom Bergeron" w:date="2022-03-30T09:57:00Z"/>
          <w:rFonts w:asciiTheme="minorHAnsi" w:eastAsiaTheme="minorEastAsia" w:hAnsiTheme="minorHAnsi" w:cstheme="minorBidi"/>
          <w:smallCaps w:val="0"/>
          <w:noProof/>
          <w:sz w:val="22"/>
          <w:szCs w:val="22"/>
        </w:rPr>
      </w:pPr>
      <w:ins w:id="1336"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"_Toc99527077"</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Barcode Interface Method Area</w:t>
        </w:r>
        <w:r>
          <w:rPr>
            <w:noProof/>
            <w:webHidden/>
          </w:rPr>
          <w:tab/>
        </w:r>
        <w:r>
          <w:rPr>
            <w:noProof/>
            <w:webHidden/>
          </w:rPr>
          <w:fldChar w:fldCharType="begin"/>
        </w:r>
        <w:r>
          <w:rPr>
            <w:noProof/>
            <w:webHidden/>
          </w:rPr>
          <w:instrText xml:space="preserve"> PAGEREF _Toc99527077 \h </w:instrText>
        </w:r>
        <w:r>
          <w:rPr>
            <w:noProof/>
            <w:webHidden/>
          </w:rPr>
        </w:r>
      </w:ins>
      <w:r>
        <w:rPr>
          <w:noProof/>
          <w:webHidden/>
        </w:rPr>
        <w:fldChar w:fldCharType="separate"/>
      </w:r>
      <w:ins w:id="1337" w:author="Tom Bergeron" w:date="2022-03-30T09:57:00Z">
        <w:r>
          <w:rPr>
            <w:noProof/>
            <w:webHidden/>
          </w:rPr>
          <w:t>218</w:t>
        </w:r>
        <w:r>
          <w:rPr>
            <w:noProof/>
            <w:webHidden/>
          </w:rPr>
          <w:fldChar w:fldCharType="end"/>
        </w:r>
        <w:r w:rsidRPr="00F66318">
          <w:rPr>
            <w:rStyle w:val="Hyperlink"/>
            <w:noProof/>
          </w:rPr>
          <w:fldChar w:fldCharType="end"/>
        </w:r>
      </w:ins>
    </w:p>
    <w:p w14:paraId="2ECF0070" w14:textId="2E52FFAC" w:rsidR="009D08E5" w:rsidRDefault="009D08E5">
      <w:pPr>
        <w:pStyle w:val="TOC3"/>
        <w:tabs>
          <w:tab w:val="right" w:leader="dot" w:pos="8900"/>
        </w:tabs>
        <w:rPr>
          <w:ins w:id="1338" w:author="Tom Bergeron" w:date="2022-03-30T09:57:00Z"/>
          <w:rFonts w:asciiTheme="minorHAnsi" w:eastAsiaTheme="minorEastAsia" w:hAnsiTheme="minorHAnsi" w:cstheme="minorBidi"/>
          <w:smallCaps w:val="0"/>
          <w:noProof/>
          <w:sz w:val="22"/>
          <w:szCs w:val="22"/>
        </w:rPr>
      </w:pPr>
      <w:ins w:id="1339"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"_Toc99527078"</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Missing Barcode Trigger Area</w:t>
        </w:r>
        <w:r>
          <w:rPr>
            <w:noProof/>
            <w:webHidden/>
          </w:rPr>
          <w:tab/>
        </w:r>
        <w:r>
          <w:rPr>
            <w:noProof/>
            <w:webHidden/>
          </w:rPr>
          <w:fldChar w:fldCharType="begin"/>
        </w:r>
        <w:r>
          <w:rPr>
            <w:noProof/>
            <w:webHidden/>
          </w:rPr>
          <w:instrText xml:space="preserve"> PAGEREF _Toc99527078 \h </w:instrText>
        </w:r>
        <w:r>
          <w:rPr>
            <w:noProof/>
            <w:webHidden/>
          </w:rPr>
        </w:r>
      </w:ins>
      <w:r>
        <w:rPr>
          <w:noProof/>
          <w:webHidden/>
        </w:rPr>
        <w:fldChar w:fldCharType="separate"/>
      </w:r>
      <w:ins w:id="1340" w:author="Tom Bergeron" w:date="2022-03-30T09:57:00Z">
        <w:r>
          <w:rPr>
            <w:noProof/>
            <w:webHidden/>
          </w:rPr>
          <w:t>218</w:t>
        </w:r>
        <w:r>
          <w:rPr>
            <w:noProof/>
            <w:webHidden/>
          </w:rPr>
          <w:fldChar w:fldCharType="end"/>
        </w:r>
        <w:r w:rsidRPr="00F66318">
          <w:rPr>
            <w:rStyle w:val="Hyperlink"/>
            <w:noProof/>
          </w:rPr>
          <w:fldChar w:fldCharType="end"/>
        </w:r>
      </w:ins>
    </w:p>
    <w:p w14:paraId="5650A140" w14:textId="2298FA3E" w:rsidR="009D08E5" w:rsidRDefault="009D08E5">
      <w:pPr>
        <w:pStyle w:val="TOC3"/>
        <w:tabs>
          <w:tab w:val="right" w:leader="dot" w:pos="8900"/>
        </w:tabs>
        <w:rPr>
          <w:ins w:id="1341" w:author="Tom Bergeron" w:date="2022-03-30T09:57:00Z"/>
          <w:rFonts w:asciiTheme="minorHAnsi" w:eastAsiaTheme="minorEastAsia" w:hAnsiTheme="minorHAnsi" w:cstheme="minorBidi"/>
          <w:smallCaps w:val="0"/>
          <w:noProof/>
          <w:sz w:val="22"/>
          <w:szCs w:val="22"/>
        </w:rPr>
      </w:pPr>
      <w:ins w:id="1342"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"_Toc99527079"</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Process Control String Area</w:t>
        </w:r>
        <w:r>
          <w:rPr>
            <w:noProof/>
            <w:webHidden/>
          </w:rPr>
          <w:tab/>
        </w:r>
        <w:r>
          <w:rPr>
            <w:noProof/>
            <w:webHidden/>
          </w:rPr>
          <w:fldChar w:fldCharType="begin"/>
        </w:r>
        <w:r>
          <w:rPr>
            <w:noProof/>
            <w:webHidden/>
          </w:rPr>
          <w:instrText xml:space="preserve"> PAGEREF _Toc99527079 \h </w:instrText>
        </w:r>
        <w:r>
          <w:rPr>
            <w:noProof/>
            <w:webHidden/>
          </w:rPr>
        </w:r>
      </w:ins>
      <w:r>
        <w:rPr>
          <w:noProof/>
          <w:webHidden/>
        </w:rPr>
        <w:fldChar w:fldCharType="separate"/>
      </w:r>
      <w:ins w:id="1343" w:author="Tom Bergeron" w:date="2022-03-30T09:57:00Z">
        <w:r>
          <w:rPr>
            <w:noProof/>
            <w:webHidden/>
          </w:rPr>
          <w:t>219</w:t>
        </w:r>
        <w:r>
          <w:rPr>
            <w:noProof/>
            <w:webHidden/>
          </w:rPr>
          <w:fldChar w:fldCharType="end"/>
        </w:r>
        <w:r w:rsidRPr="00F66318">
          <w:rPr>
            <w:rStyle w:val="Hyperlink"/>
            <w:noProof/>
          </w:rPr>
          <w:fldChar w:fldCharType="end"/>
        </w:r>
      </w:ins>
    </w:p>
    <w:p w14:paraId="6E4708E9" w14:textId="71D0F78B" w:rsidR="009D08E5" w:rsidRDefault="009D08E5">
      <w:pPr>
        <w:pStyle w:val="TOC3"/>
        <w:tabs>
          <w:tab w:val="right" w:leader="dot" w:pos="8900"/>
        </w:tabs>
        <w:rPr>
          <w:ins w:id="1344" w:author="Tom Bergeron" w:date="2022-03-30T09:57:00Z"/>
          <w:rFonts w:asciiTheme="minorHAnsi" w:eastAsiaTheme="minorEastAsia" w:hAnsiTheme="minorHAnsi" w:cstheme="minorBidi"/>
          <w:smallCaps w:val="0"/>
          <w:noProof/>
          <w:sz w:val="22"/>
          <w:szCs w:val="22"/>
        </w:rPr>
      </w:pPr>
      <w:ins w:id="1345"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"_Toc99527080"</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Disable Missing Barcode Option Area</w:t>
        </w:r>
        <w:r>
          <w:rPr>
            <w:noProof/>
            <w:webHidden/>
          </w:rPr>
          <w:tab/>
        </w:r>
        <w:r>
          <w:rPr>
            <w:noProof/>
            <w:webHidden/>
          </w:rPr>
          <w:fldChar w:fldCharType="begin"/>
        </w:r>
        <w:r>
          <w:rPr>
            <w:noProof/>
            <w:webHidden/>
          </w:rPr>
          <w:instrText xml:space="preserve"> PAGEREF _Toc99527080 \h </w:instrText>
        </w:r>
        <w:r>
          <w:rPr>
            <w:noProof/>
            <w:webHidden/>
          </w:rPr>
        </w:r>
      </w:ins>
      <w:r>
        <w:rPr>
          <w:noProof/>
          <w:webHidden/>
        </w:rPr>
        <w:fldChar w:fldCharType="separate"/>
      </w:r>
      <w:ins w:id="1346" w:author="Tom Bergeron" w:date="2022-03-30T09:57:00Z">
        <w:r>
          <w:rPr>
            <w:noProof/>
            <w:webHidden/>
          </w:rPr>
          <w:t>219</w:t>
        </w:r>
        <w:r>
          <w:rPr>
            <w:noProof/>
            <w:webHidden/>
          </w:rPr>
          <w:fldChar w:fldCharType="end"/>
        </w:r>
        <w:r w:rsidRPr="00F66318">
          <w:rPr>
            <w:rStyle w:val="Hyperlink"/>
            <w:noProof/>
          </w:rPr>
          <w:fldChar w:fldCharType="end"/>
        </w:r>
      </w:ins>
    </w:p>
    <w:p w14:paraId="362DCBBB" w14:textId="3EB256F3" w:rsidR="009D08E5" w:rsidRDefault="009D08E5">
      <w:pPr>
        <w:pStyle w:val="TOC3"/>
        <w:tabs>
          <w:tab w:val="right" w:leader="dot" w:pos="8900"/>
        </w:tabs>
        <w:rPr>
          <w:ins w:id="1347" w:author="Tom Bergeron" w:date="2022-03-30T09:57:00Z"/>
          <w:rFonts w:asciiTheme="minorHAnsi" w:eastAsiaTheme="minorEastAsia" w:hAnsiTheme="minorHAnsi" w:cstheme="minorBidi"/>
          <w:smallCaps w:val="0"/>
          <w:noProof/>
          <w:sz w:val="22"/>
          <w:szCs w:val="22"/>
        </w:rPr>
      </w:pPr>
      <w:ins w:id="1348"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"_Toc99527081"</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Options</w:t>
        </w:r>
        <w:r>
          <w:rPr>
            <w:noProof/>
            <w:webHidden/>
          </w:rPr>
          <w:tab/>
        </w:r>
        <w:r>
          <w:rPr>
            <w:noProof/>
            <w:webHidden/>
          </w:rPr>
          <w:fldChar w:fldCharType="begin"/>
        </w:r>
        <w:r>
          <w:rPr>
            <w:noProof/>
            <w:webHidden/>
          </w:rPr>
          <w:instrText xml:space="preserve"> PAGEREF _Toc99527081 \h </w:instrText>
        </w:r>
        <w:r>
          <w:rPr>
            <w:noProof/>
            <w:webHidden/>
          </w:rPr>
        </w:r>
      </w:ins>
      <w:r>
        <w:rPr>
          <w:noProof/>
          <w:webHidden/>
        </w:rPr>
        <w:fldChar w:fldCharType="separate"/>
      </w:r>
      <w:ins w:id="1349" w:author="Tom Bergeron" w:date="2022-03-30T09:57:00Z">
        <w:r>
          <w:rPr>
            <w:noProof/>
            <w:webHidden/>
          </w:rPr>
          <w:t>220</w:t>
        </w:r>
        <w:r>
          <w:rPr>
            <w:noProof/>
            <w:webHidden/>
          </w:rPr>
          <w:fldChar w:fldCharType="end"/>
        </w:r>
        <w:r w:rsidRPr="00F66318">
          <w:rPr>
            <w:rStyle w:val="Hyperlink"/>
            <w:noProof/>
          </w:rPr>
          <w:fldChar w:fldCharType="end"/>
        </w:r>
      </w:ins>
    </w:p>
    <w:p w14:paraId="15ED8CCB" w14:textId="7015B3DD" w:rsidR="009D08E5" w:rsidRDefault="009D08E5">
      <w:pPr>
        <w:pStyle w:val="TOC1"/>
        <w:tabs>
          <w:tab w:val="right" w:leader="dot" w:pos="8900"/>
        </w:tabs>
        <w:rPr>
          <w:ins w:id="1350" w:author="Tom Bergeron" w:date="2022-03-30T09:57:00Z"/>
          <w:rFonts w:asciiTheme="minorHAnsi" w:eastAsiaTheme="minorEastAsia" w:hAnsiTheme="minorHAnsi" w:cstheme="minorBidi"/>
          <w:b w:val="0"/>
          <w:caps w:val="0"/>
          <w:noProof/>
          <w:sz w:val="22"/>
          <w:szCs w:val="22"/>
        </w:rPr>
      </w:pPr>
      <w:ins w:id="1351"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"_Toc99527082"</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Contact KIC</w:t>
        </w:r>
        <w:r>
          <w:rPr>
            <w:noProof/>
            <w:webHidden/>
          </w:rPr>
          <w:tab/>
        </w:r>
        <w:r>
          <w:rPr>
            <w:noProof/>
            <w:webHidden/>
          </w:rPr>
          <w:fldChar w:fldCharType="begin"/>
        </w:r>
        <w:r>
          <w:rPr>
            <w:noProof/>
            <w:webHidden/>
          </w:rPr>
          <w:instrText xml:space="preserve"> PAGEREF _Toc99527082 \h </w:instrText>
        </w:r>
        <w:r>
          <w:rPr>
            <w:noProof/>
            <w:webHidden/>
          </w:rPr>
        </w:r>
      </w:ins>
      <w:r>
        <w:rPr>
          <w:noProof/>
          <w:webHidden/>
        </w:rPr>
        <w:fldChar w:fldCharType="separate"/>
      </w:r>
      <w:ins w:id="1352" w:author="Tom Bergeron" w:date="2022-03-30T09:57:00Z">
        <w:r>
          <w:rPr>
            <w:noProof/>
            <w:webHidden/>
          </w:rPr>
          <w:t>221</w:t>
        </w:r>
        <w:r>
          <w:rPr>
            <w:noProof/>
            <w:webHidden/>
          </w:rPr>
          <w:fldChar w:fldCharType="end"/>
        </w:r>
        <w:r w:rsidRPr="00F66318">
          <w:rPr>
            <w:rStyle w:val="Hyperlink"/>
            <w:noProof/>
          </w:rPr>
          <w:fldChar w:fldCharType="end"/>
        </w:r>
      </w:ins>
    </w:p>
    <w:p w14:paraId="553F02A4" w14:textId="7AE0E541" w:rsidR="009D08E5" w:rsidRDefault="009D08E5">
      <w:pPr>
        <w:pStyle w:val="TOC2"/>
        <w:tabs>
          <w:tab w:val="right" w:leader="dot" w:pos="8900"/>
        </w:tabs>
        <w:rPr>
          <w:ins w:id="1353" w:author="Tom Bergeron" w:date="2022-03-30T09:57:00Z"/>
          <w:rFonts w:asciiTheme="minorHAnsi" w:eastAsiaTheme="minorEastAsia" w:hAnsiTheme="minorHAnsi" w:cstheme="minorBidi"/>
          <w:smallCaps w:val="0"/>
          <w:noProof/>
          <w:sz w:val="22"/>
          <w:szCs w:val="22"/>
        </w:rPr>
      </w:pPr>
      <w:ins w:id="1354"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"_Toc99527083"</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On the Web</w:t>
        </w:r>
        <w:r>
          <w:rPr>
            <w:noProof/>
            <w:webHidden/>
          </w:rPr>
          <w:tab/>
        </w:r>
        <w:r>
          <w:rPr>
            <w:noProof/>
            <w:webHidden/>
          </w:rPr>
          <w:fldChar w:fldCharType="begin"/>
        </w:r>
        <w:r>
          <w:rPr>
            <w:noProof/>
            <w:webHidden/>
          </w:rPr>
          <w:instrText xml:space="preserve"> PAGEREF _Toc99527083 \h </w:instrText>
        </w:r>
        <w:r>
          <w:rPr>
            <w:noProof/>
            <w:webHidden/>
          </w:rPr>
        </w:r>
      </w:ins>
      <w:r>
        <w:rPr>
          <w:noProof/>
          <w:webHidden/>
        </w:rPr>
        <w:fldChar w:fldCharType="separate"/>
      </w:r>
      <w:ins w:id="1355" w:author="Tom Bergeron" w:date="2022-03-30T09:57:00Z">
        <w:r>
          <w:rPr>
            <w:noProof/>
            <w:webHidden/>
          </w:rPr>
          <w:t>221</w:t>
        </w:r>
        <w:r>
          <w:rPr>
            <w:noProof/>
            <w:webHidden/>
          </w:rPr>
          <w:fldChar w:fldCharType="end"/>
        </w:r>
        <w:r w:rsidRPr="00F66318">
          <w:rPr>
            <w:rStyle w:val="Hyperlink"/>
            <w:noProof/>
          </w:rPr>
          <w:fldChar w:fldCharType="end"/>
        </w:r>
      </w:ins>
    </w:p>
    <w:p w14:paraId="6D551E93" w14:textId="5FB20EEF" w:rsidR="009D08E5" w:rsidRDefault="009D08E5">
      <w:pPr>
        <w:pStyle w:val="TOC2"/>
        <w:tabs>
          <w:tab w:val="right" w:leader="dot" w:pos="8900"/>
        </w:tabs>
        <w:rPr>
          <w:ins w:id="1356" w:author="Tom Bergeron" w:date="2022-03-30T09:57:00Z"/>
          <w:rFonts w:asciiTheme="minorHAnsi" w:eastAsiaTheme="minorEastAsia" w:hAnsiTheme="minorHAnsi" w:cstheme="minorBidi"/>
          <w:smallCaps w:val="0"/>
          <w:noProof/>
          <w:sz w:val="22"/>
          <w:szCs w:val="22"/>
        </w:rPr>
      </w:pPr>
      <w:ins w:id="1357"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"_Toc99527084"</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KIC Technical Support</w:t>
        </w:r>
        <w:r>
          <w:rPr>
            <w:noProof/>
            <w:webHidden/>
          </w:rPr>
          <w:tab/>
        </w:r>
        <w:r>
          <w:rPr>
            <w:noProof/>
            <w:webHidden/>
          </w:rPr>
          <w:fldChar w:fldCharType="begin"/>
        </w:r>
        <w:r>
          <w:rPr>
            <w:noProof/>
            <w:webHidden/>
          </w:rPr>
          <w:instrText xml:space="preserve"> PAGEREF _Toc99527084 \h </w:instrText>
        </w:r>
        <w:r>
          <w:rPr>
            <w:noProof/>
            <w:webHidden/>
          </w:rPr>
        </w:r>
      </w:ins>
      <w:r>
        <w:rPr>
          <w:noProof/>
          <w:webHidden/>
        </w:rPr>
        <w:fldChar w:fldCharType="separate"/>
      </w:r>
      <w:ins w:id="1358" w:author="Tom Bergeron" w:date="2022-03-30T09:57:00Z">
        <w:r>
          <w:rPr>
            <w:noProof/>
            <w:webHidden/>
          </w:rPr>
          <w:t>221</w:t>
        </w:r>
        <w:r>
          <w:rPr>
            <w:noProof/>
            <w:webHidden/>
          </w:rPr>
          <w:fldChar w:fldCharType="end"/>
        </w:r>
        <w:r w:rsidRPr="00F66318">
          <w:rPr>
            <w:rStyle w:val="Hyperlink"/>
            <w:noProof/>
          </w:rPr>
          <w:fldChar w:fldCharType="end"/>
        </w:r>
      </w:ins>
    </w:p>
    <w:p w14:paraId="7582D4CD" w14:textId="2571612B" w:rsidR="009D08E5" w:rsidRDefault="009D08E5">
      <w:pPr>
        <w:pStyle w:val="TOC2"/>
        <w:tabs>
          <w:tab w:val="right" w:leader="dot" w:pos="8900"/>
        </w:tabs>
        <w:rPr>
          <w:ins w:id="1359" w:author="Tom Bergeron" w:date="2022-03-30T09:57:00Z"/>
          <w:rFonts w:asciiTheme="minorHAnsi" w:eastAsiaTheme="minorEastAsia" w:hAnsiTheme="minorHAnsi" w:cstheme="minorBidi"/>
          <w:smallCaps w:val="0"/>
          <w:noProof/>
          <w:sz w:val="22"/>
          <w:szCs w:val="22"/>
        </w:rPr>
      </w:pPr>
      <w:ins w:id="1360"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"_Toc99527085"</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KIC Product Training</w:t>
        </w:r>
        <w:r>
          <w:rPr>
            <w:noProof/>
            <w:webHidden/>
          </w:rPr>
          <w:tab/>
        </w:r>
        <w:r>
          <w:rPr>
            <w:noProof/>
            <w:webHidden/>
          </w:rPr>
          <w:fldChar w:fldCharType="begin"/>
        </w:r>
        <w:r>
          <w:rPr>
            <w:noProof/>
            <w:webHidden/>
          </w:rPr>
          <w:instrText xml:space="preserve"> PAGEREF _Toc99527085 \h </w:instrText>
        </w:r>
        <w:r>
          <w:rPr>
            <w:noProof/>
            <w:webHidden/>
          </w:rPr>
        </w:r>
      </w:ins>
      <w:r>
        <w:rPr>
          <w:noProof/>
          <w:webHidden/>
        </w:rPr>
        <w:fldChar w:fldCharType="separate"/>
      </w:r>
      <w:ins w:id="1361" w:author="Tom Bergeron" w:date="2022-03-30T09:57:00Z">
        <w:r>
          <w:rPr>
            <w:noProof/>
            <w:webHidden/>
          </w:rPr>
          <w:t>221</w:t>
        </w:r>
        <w:r>
          <w:rPr>
            <w:noProof/>
            <w:webHidden/>
          </w:rPr>
          <w:fldChar w:fldCharType="end"/>
        </w:r>
        <w:r w:rsidRPr="00F66318">
          <w:rPr>
            <w:rStyle w:val="Hyperlink"/>
            <w:noProof/>
          </w:rPr>
          <w:fldChar w:fldCharType="end"/>
        </w:r>
      </w:ins>
    </w:p>
    <w:p w14:paraId="372AAFCA" w14:textId="0C2E993F" w:rsidR="009D08E5" w:rsidRDefault="009D08E5">
      <w:pPr>
        <w:pStyle w:val="TOC2"/>
        <w:tabs>
          <w:tab w:val="right" w:leader="dot" w:pos="8900"/>
        </w:tabs>
        <w:rPr>
          <w:ins w:id="1362" w:author="Tom Bergeron" w:date="2022-03-30T09:57:00Z"/>
          <w:rFonts w:asciiTheme="minorHAnsi" w:eastAsiaTheme="minorEastAsia" w:hAnsiTheme="minorHAnsi" w:cstheme="minorBidi"/>
          <w:smallCaps w:val="0"/>
          <w:noProof/>
          <w:sz w:val="22"/>
          <w:szCs w:val="22"/>
        </w:rPr>
      </w:pPr>
      <w:ins w:id="1363"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"_Toc99527086"</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KIC Sales</w:t>
        </w:r>
        <w:r>
          <w:rPr>
            <w:noProof/>
            <w:webHidden/>
          </w:rPr>
          <w:tab/>
        </w:r>
        <w:r>
          <w:rPr>
            <w:noProof/>
            <w:webHidden/>
          </w:rPr>
          <w:fldChar w:fldCharType="begin"/>
        </w:r>
        <w:r>
          <w:rPr>
            <w:noProof/>
            <w:webHidden/>
          </w:rPr>
          <w:instrText xml:space="preserve"> PAGEREF _Toc99527086 \h </w:instrText>
        </w:r>
        <w:r>
          <w:rPr>
            <w:noProof/>
            <w:webHidden/>
          </w:rPr>
        </w:r>
      </w:ins>
      <w:r>
        <w:rPr>
          <w:noProof/>
          <w:webHidden/>
        </w:rPr>
        <w:fldChar w:fldCharType="separate"/>
      </w:r>
      <w:ins w:id="1364" w:author="Tom Bergeron" w:date="2022-03-30T09:57:00Z">
        <w:r>
          <w:rPr>
            <w:noProof/>
            <w:webHidden/>
          </w:rPr>
          <w:t>221</w:t>
        </w:r>
        <w:r>
          <w:rPr>
            <w:noProof/>
            <w:webHidden/>
          </w:rPr>
          <w:fldChar w:fldCharType="end"/>
        </w:r>
        <w:r w:rsidRPr="00F66318">
          <w:rPr>
            <w:rStyle w:val="Hyperlink"/>
            <w:noProof/>
          </w:rPr>
          <w:fldChar w:fldCharType="end"/>
        </w:r>
      </w:ins>
    </w:p>
    <w:p w14:paraId="7BA6A0D6" w14:textId="6CCE813B" w:rsidR="009D08E5" w:rsidRDefault="009D08E5">
      <w:pPr>
        <w:pStyle w:val="TOC2"/>
        <w:tabs>
          <w:tab w:val="right" w:leader="dot" w:pos="8900"/>
        </w:tabs>
        <w:rPr>
          <w:ins w:id="1365" w:author="Tom Bergeron" w:date="2022-03-30T09:57:00Z"/>
          <w:rFonts w:asciiTheme="minorHAnsi" w:eastAsiaTheme="minorEastAsia" w:hAnsiTheme="minorHAnsi" w:cstheme="minorBidi"/>
          <w:smallCaps w:val="0"/>
          <w:noProof/>
          <w:sz w:val="22"/>
          <w:szCs w:val="22"/>
        </w:rPr>
      </w:pPr>
      <w:ins w:id="1366" w:author="Tom Bergeron" w:date="2022-03-30T09:57:00Z">
        <w:r w:rsidRPr="00F66318">
          <w:rPr>
            <w:rStyle w:val="Hyperlink"/>
            <w:noProof/>
          </w:rPr>
          <w:fldChar w:fldCharType="begin"/>
        </w:r>
        <w:r w:rsidRPr="00F66318">
          <w:rPr>
            <w:rStyle w:val="Hyperlink"/>
            <w:noProof/>
          </w:rPr>
          <w:instrText xml:space="preserve"> </w:instrText>
        </w:r>
        <w:r>
          <w:rPr>
            <w:noProof/>
          </w:rPr>
          <w:instrText>HYPERLINK \l "_Toc99527087"</w:instrText>
        </w:r>
        <w:r w:rsidRPr="00F66318">
          <w:rPr>
            <w:rStyle w:val="Hyperlink"/>
            <w:noProof/>
          </w:rPr>
          <w:instrText xml:space="preserve"> </w:instrText>
        </w:r>
        <w:r w:rsidRPr="00F66318">
          <w:rPr>
            <w:rStyle w:val="Hyperlink"/>
            <w:noProof/>
          </w:rPr>
        </w:r>
        <w:r w:rsidRPr="00F66318">
          <w:rPr>
            <w:rStyle w:val="Hyperlink"/>
            <w:noProof/>
          </w:rPr>
          <w:fldChar w:fldCharType="separate"/>
        </w:r>
        <w:r w:rsidRPr="00F66318">
          <w:rPr>
            <w:rStyle w:val="Hyperlink"/>
            <w:noProof/>
          </w:rPr>
          <w:t>Find the KIC Representative in Your Area</w:t>
        </w:r>
        <w:r>
          <w:rPr>
            <w:noProof/>
            <w:webHidden/>
          </w:rPr>
          <w:tab/>
        </w:r>
        <w:r>
          <w:rPr>
            <w:noProof/>
            <w:webHidden/>
          </w:rPr>
          <w:fldChar w:fldCharType="begin"/>
        </w:r>
        <w:r>
          <w:rPr>
            <w:noProof/>
            <w:webHidden/>
          </w:rPr>
          <w:instrText xml:space="preserve"> PAGEREF _Toc99527087 \h </w:instrText>
        </w:r>
        <w:r>
          <w:rPr>
            <w:noProof/>
            <w:webHidden/>
          </w:rPr>
        </w:r>
      </w:ins>
      <w:r>
        <w:rPr>
          <w:noProof/>
          <w:webHidden/>
        </w:rPr>
        <w:fldChar w:fldCharType="separate"/>
      </w:r>
      <w:ins w:id="1367" w:author="Tom Bergeron" w:date="2022-03-30T09:57:00Z">
        <w:r>
          <w:rPr>
            <w:noProof/>
            <w:webHidden/>
          </w:rPr>
          <w:t>221</w:t>
        </w:r>
        <w:r>
          <w:rPr>
            <w:noProof/>
            <w:webHidden/>
          </w:rPr>
          <w:fldChar w:fldCharType="end"/>
        </w:r>
        <w:r w:rsidRPr="00F66318">
          <w:rPr>
            <w:rStyle w:val="Hyperlink"/>
            <w:noProof/>
          </w:rPr>
          <w:fldChar w:fldCharType="end"/>
        </w:r>
      </w:ins>
    </w:p>
    <w:p w14:paraId="3DB2681D" w14:textId="42752462" w:rsidR="00582EFB" w:rsidRPr="00EC72FC" w:rsidDel="009D08E5" w:rsidRDefault="00582EFB" w:rsidP="000B6B97">
      <w:pPr>
        <w:keepNext/>
        <w:tabs>
          <w:tab w:val="right" w:leader="dot" w:pos="8900"/>
        </w:tabs>
        <w:spacing w:before="120"/>
        <w:rPr>
          <w:del w:id="1368" w:author="Tom Bergeron" w:date="2022-03-30T09:57:00Z"/>
          <w:rFonts w:asciiTheme="minorHAnsi" w:eastAsiaTheme="minorEastAsia" w:hAnsiTheme="minorHAnsi" w:cstheme="minorBidi"/>
          <w:noProof/>
          <w:sz w:val="22"/>
          <w:szCs w:val="22"/>
        </w:rPr>
      </w:pPr>
    </w:p>
    <w:p w14:paraId="005102FF" w14:textId="26E83B6D" w:rsidR="00582EFB" w:rsidDel="009D08E5" w:rsidRDefault="00582EFB">
      <w:pPr>
        <w:pStyle w:val="TOC1"/>
        <w:tabs>
          <w:tab w:val="right" w:leader="dot" w:pos="8900"/>
        </w:tabs>
        <w:rPr>
          <w:del w:id="1369" w:author="Tom Bergeron" w:date="2022-03-30T09:57:00Z"/>
          <w:rFonts w:asciiTheme="minorHAnsi" w:eastAsiaTheme="minorEastAsia" w:hAnsiTheme="minorHAnsi" w:cstheme="minorBidi"/>
          <w:b w:val="0"/>
          <w:caps w:val="0"/>
          <w:noProof/>
          <w:sz w:val="22"/>
          <w:szCs w:val="22"/>
        </w:rPr>
      </w:pPr>
      <w:del w:id="1370" w:author="Tom Bergeron" w:date="2022-03-30T09:57:00Z">
        <w:r w:rsidRPr="009D08E5" w:rsidDel="009D08E5">
          <w:rPr>
            <w:noProof/>
            <w:rPrChange w:id="1371" w:author="Tom Bergeron" w:date="2022-03-30T09:57:00Z">
              <w:rPr>
                <w:rStyle w:val="Hyperlink"/>
                <w:noProof/>
              </w:rPr>
            </w:rPrChange>
          </w:rPr>
          <w:delText>Appendix A: The Process Window Index</w:delText>
        </w:r>
        <w:r w:rsidDel="009D08E5">
          <w:rPr>
            <w:noProof/>
            <w:webHidden/>
          </w:rPr>
          <w:tab/>
        </w:r>
        <w:r w:rsidR="00DF7684" w:rsidDel="009D08E5">
          <w:rPr>
            <w:noProof/>
            <w:webHidden/>
          </w:rPr>
          <w:delText>192</w:delText>
        </w:r>
      </w:del>
    </w:p>
    <w:p w14:paraId="3EEC97AD" w14:textId="2D164A7C" w:rsidR="00582EFB" w:rsidDel="009D08E5" w:rsidRDefault="00582EFB">
      <w:pPr>
        <w:pStyle w:val="TOC2"/>
        <w:tabs>
          <w:tab w:val="right" w:leader="dot" w:pos="8900"/>
        </w:tabs>
        <w:rPr>
          <w:del w:id="1372" w:author="Tom Bergeron" w:date="2022-03-30T09:57:00Z"/>
          <w:rFonts w:asciiTheme="minorHAnsi" w:eastAsiaTheme="minorEastAsia" w:hAnsiTheme="minorHAnsi" w:cstheme="minorBidi"/>
          <w:smallCaps w:val="0"/>
          <w:noProof/>
          <w:sz w:val="22"/>
          <w:szCs w:val="22"/>
        </w:rPr>
      </w:pPr>
      <w:del w:id="1373" w:author="Tom Bergeron" w:date="2022-03-30T09:57:00Z">
        <w:r w:rsidRPr="009D08E5" w:rsidDel="009D08E5">
          <w:rPr>
            <w:noProof/>
            <w:rPrChange w:id="1374" w:author="Tom Bergeron" w:date="2022-03-30T09:57:00Z">
              <w:rPr>
                <w:rStyle w:val="Hyperlink"/>
                <w:noProof/>
              </w:rPr>
            </w:rPrChange>
          </w:rPr>
          <w:delText>The Problem</w:delText>
        </w:r>
        <w:r w:rsidDel="009D08E5">
          <w:rPr>
            <w:noProof/>
            <w:webHidden/>
          </w:rPr>
          <w:tab/>
        </w:r>
        <w:r w:rsidR="00DF7684" w:rsidDel="009D08E5">
          <w:rPr>
            <w:noProof/>
            <w:webHidden/>
          </w:rPr>
          <w:delText>192</w:delText>
        </w:r>
      </w:del>
    </w:p>
    <w:p w14:paraId="158393AE" w14:textId="3895106C" w:rsidR="00582EFB" w:rsidDel="009D08E5" w:rsidRDefault="00582EFB">
      <w:pPr>
        <w:pStyle w:val="TOC2"/>
        <w:tabs>
          <w:tab w:val="right" w:leader="dot" w:pos="8900"/>
        </w:tabs>
        <w:rPr>
          <w:del w:id="1375" w:author="Tom Bergeron" w:date="2022-03-30T09:57:00Z"/>
          <w:rFonts w:asciiTheme="minorHAnsi" w:eastAsiaTheme="minorEastAsia" w:hAnsiTheme="minorHAnsi" w:cstheme="minorBidi"/>
          <w:smallCaps w:val="0"/>
          <w:noProof/>
          <w:sz w:val="22"/>
          <w:szCs w:val="22"/>
        </w:rPr>
      </w:pPr>
      <w:del w:id="1376" w:author="Tom Bergeron" w:date="2022-03-30T09:57:00Z">
        <w:r w:rsidRPr="009D08E5" w:rsidDel="009D08E5">
          <w:rPr>
            <w:noProof/>
            <w:rPrChange w:id="1377" w:author="Tom Bergeron" w:date="2022-03-30T09:57:00Z">
              <w:rPr>
                <w:rStyle w:val="Hyperlink"/>
                <w:noProof/>
              </w:rPr>
            </w:rPrChange>
          </w:rPr>
          <w:delText>Defining the Process Window Index</w:delText>
        </w:r>
        <w:r w:rsidDel="009D08E5">
          <w:rPr>
            <w:noProof/>
            <w:webHidden/>
          </w:rPr>
          <w:tab/>
        </w:r>
        <w:r w:rsidR="00DF7684" w:rsidDel="009D08E5">
          <w:rPr>
            <w:noProof/>
            <w:webHidden/>
          </w:rPr>
          <w:delText>192</w:delText>
        </w:r>
      </w:del>
    </w:p>
    <w:p w14:paraId="73C5352D" w14:textId="1FA817DB" w:rsidR="00582EFB" w:rsidDel="009D08E5" w:rsidRDefault="00582EFB">
      <w:pPr>
        <w:pStyle w:val="TOC2"/>
        <w:tabs>
          <w:tab w:val="right" w:leader="dot" w:pos="8900"/>
        </w:tabs>
        <w:rPr>
          <w:del w:id="1378" w:author="Tom Bergeron" w:date="2022-03-30T09:57:00Z"/>
          <w:rFonts w:asciiTheme="minorHAnsi" w:eastAsiaTheme="minorEastAsia" w:hAnsiTheme="minorHAnsi" w:cstheme="minorBidi"/>
          <w:smallCaps w:val="0"/>
          <w:noProof/>
          <w:sz w:val="22"/>
          <w:szCs w:val="22"/>
        </w:rPr>
      </w:pPr>
      <w:del w:id="1379" w:author="Tom Bergeron" w:date="2022-03-30T09:57:00Z">
        <w:r w:rsidRPr="009D08E5" w:rsidDel="009D08E5">
          <w:rPr>
            <w:noProof/>
            <w:rPrChange w:id="1380" w:author="Tom Bergeron" w:date="2022-03-30T09:57:00Z">
              <w:rPr>
                <w:rStyle w:val="Hyperlink"/>
                <w:noProof/>
              </w:rPr>
            </w:rPrChange>
          </w:rPr>
          <w:delText>Calculating the PWI</w:delText>
        </w:r>
        <w:r w:rsidDel="009D08E5">
          <w:rPr>
            <w:noProof/>
            <w:webHidden/>
          </w:rPr>
          <w:tab/>
        </w:r>
        <w:r w:rsidR="00DF7684" w:rsidDel="009D08E5">
          <w:rPr>
            <w:noProof/>
            <w:webHidden/>
          </w:rPr>
          <w:delText>193</w:delText>
        </w:r>
      </w:del>
    </w:p>
    <w:p w14:paraId="6F95FDAD" w14:textId="51F9E252" w:rsidR="00582EFB" w:rsidDel="009D08E5" w:rsidRDefault="00582EFB">
      <w:pPr>
        <w:pStyle w:val="TOC2"/>
        <w:tabs>
          <w:tab w:val="right" w:leader="dot" w:pos="8900"/>
        </w:tabs>
        <w:rPr>
          <w:del w:id="1381" w:author="Tom Bergeron" w:date="2022-03-30T09:57:00Z"/>
          <w:rFonts w:asciiTheme="minorHAnsi" w:eastAsiaTheme="minorEastAsia" w:hAnsiTheme="minorHAnsi" w:cstheme="minorBidi"/>
          <w:smallCaps w:val="0"/>
          <w:noProof/>
          <w:sz w:val="22"/>
          <w:szCs w:val="22"/>
        </w:rPr>
      </w:pPr>
      <w:del w:id="1382" w:author="Tom Bergeron" w:date="2022-03-30T09:57:00Z">
        <w:r w:rsidRPr="009D08E5" w:rsidDel="009D08E5">
          <w:rPr>
            <w:noProof/>
            <w:rPrChange w:id="1383" w:author="Tom Bergeron" w:date="2022-03-30T09:57:00Z">
              <w:rPr>
                <w:rStyle w:val="Hyperlink"/>
                <w:noProof/>
              </w:rPr>
            </w:rPrChange>
          </w:rPr>
          <w:delText>Benefits of Ranking Thermal Profile Performance</w:delText>
        </w:r>
        <w:r w:rsidDel="009D08E5">
          <w:rPr>
            <w:noProof/>
            <w:webHidden/>
          </w:rPr>
          <w:tab/>
        </w:r>
        <w:r w:rsidR="00DF7684" w:rsidDel="009D08E5">
          <w:rPr>
            <w:noProof/>
            <w:webHidden/>
          </w:rPr>
          <w:delText>194</w:delText>
        </w:r>
      </w:del>
    </w:p>
    <w:p w14:paraId="6831B946" w14:textId="7927CDF0" w:rsidR="00582EFB" w:rsidDel="009D08E5" w:rsidRDefault="00582EFB">
      <w:pPr>
        <w:pStyle w:val="TOC2"/>
        <w:tabs>
          <w:tab w:val="right" w:leader="dot" w:pos="8900"/>
        </w:tabs>
        <w:rPr>
          <w:del w:id="1384" w:author="Tom Bergeron" w:date="2022-03-30T09:57:00Z"/>
          <w:rFonts w:asciiTheme="minorHAnsi" w:eastAsiaTheme="minorEastAsia" w:hAnsiTheme="minorHAnsi" w:cstheme="minorBidi"/>
          <w:smallCaps w:val="0"/>
          <w:noProof/>
          <w:sz w:val="22"/>
          <w:szCs w:val="22"/>
        </w:rPr>
      </w:pPr>
      <w:del w:id="1385" w:author="Tom Bergeron" w:date="2022-03-30T09:57:00Z">
        <w:r w:rsidRPr="009D08E5" w:rsidDel="009D08E5">
          <w:rPr>
            <w:noProof/>
            <w:rPrChange w:id="1386" w:author="Tom Bergeron" w:date="2022-03-30T09:57:00Z">
              <w:rPr>
                <w:rStyle w:val="Hyperlink"/>
                <w:noProof/>
              </w:rPr>
            </w:rPrChange>
          </w:rPr>
          <w:delText>Conclusion</w:delText>
        </w:r>
        <w:r w:rsidDel="009D08E5">
          <w:rPr>
            <w:noProof/>
            <w:webHidden/>
          </w:rPr>
          <w:tab/>
        </w:r>
        <w:r w:rsidR="00DF7684" w:rsidDel="009D08E5">
          <w:rPr>
            <w:noProof/>
            <w:webHidden/>
          </w:rPr>
          <w:delText>194</w:delText>
        </w:r>
      </w:del>
    </w:p>
    <w:p w14:paraId="569DB421" w14:textId="04D0F929" w:rsidR="00582EFB" w:rsidDel="009D08E5" w:rsidRDefault="00582EFB">
      <w:pPr>
        <w:pStyle w:val="TOC1"/>
        <w:tabs>
          <w:tab w:val="right" w:leader="dot" w:pos="8900"/>
        </w:tabs>
        <w:rPr>
          <w:del w:id="1387" w:author="Tom Bergeron" w:date="2022-03-30T09:57:00Z"/>
          <w:rFonts w:asciiTheme="minorHAnsi" w:eastAsiaTheme="minorEastAsia" w:hAnsiTheme="minorHAnsi" w:cstheme="minorBidi"/>
          <w:b w:val="0"/>
          <w:caps w:val="0"/>
          <w:noProof/>
          <w:sz w:val="22"/>
          <w:szCs w:val="22"/>
        </w:rPr>
      </w:pPr>
      <w:del w:id="1388" w:author="Tom Bergeron" w:date="2022-03-30T09:57:00Z">
        <w:r w:rsidRPr="009D08E5" w:rsidDel="009D08E5">
          <w:rPr>
            <w:noProof/>
            <w:rPrChange w:id="1389" w:author="Tom Bergeron" w:date="2022-03-30T09:57:00Z">
              <w:rPr>
                <w:rStyle w:val="Hyperlink"/>
                <w:noProof/>
              </w:rPr>
            </w:rPrChange>
          </w:rPr>
          <w:delText>Appendix B: Recalculating Zone Delta Limits From Navigator/Auto-Focus Predictions</w:delText>
        </w:r>
        <w:r w:rsidDel="009D08E5">
          <w:rPr>
            <w:noProof/>
            <w:webHidden/>
          </w:rPr>
          <w:tab/>
        </w:r>
        <w:r w:rsidR="00DF7684" w:rsidDel="009D08E5">
          <w:rPr>
            <w:noProof/>
            <w:webHidden/>
          </w:rPr>
          <w:delText>195</w:delText>
        </w:r>
      </w:del>
    </w:p>
    <w:p w14:paraId="7B143FEF" w14:textId="0D2BF7A6" w:rsidR="00582EFB" w:rsidDel="009D08E5" w:rsidRDefault="00582EFB">
      <w:pPr>
        <w:pStyle w:val="TOC2"/>
        <w:tabs>
          <w:tab w:val="right" w:leader="dot" w:pos="8900"/>
        </w:tabs>
        <w:rPr>
          <w:del w:id="1390" w:author="Tom Bergeron" w:date="2022-03-30T09:57:00Z"/>
          <w:rFonts w:asciiTheme="minorHAnsi" w:eastAsiaTheme="minorEastAsia" w:hAnsiTheme="minorHAnsi" w:cstheme="minorBidi"/>
          <w:smallCaps w:val="0"/>
          <w:noProof/>
          <w:sz w:val="22"/>
          <w:szCs w:val="22"/>
        </w:rPr>
      </w:pPr>
      <w:del w:id="1391" w:author="Tom Bergeron" w:date="2022-03-30T09:57:00Z">
        <w:r w:rsidRPr="009D08E5" w:rsidDel="009D08E5">
          <w:rPr>
            <w:noProof/>
            <w:rPrChange w:id="1392" w:author="Tom Bergeron" w:date="2022-03-30T09:57:00Z">
              <w:rPr>
                <w:rStyle w:val="Hyperlink"/>
                <w:noProof/>
              </w:rPr>
            </w:rPrChange>
          </w:rPr>
          <w:delText>For Stand-Alone Software Installations</w:delText>
        </w:r>
        <w:r w:rsidDel="009D08E5">
          <w:rPr>
            <w:noProof/>
            <w:webHidden/>
          </w:rPr>
          <w:tab/>
        </w:r>
        <w:r w:rsidR="00DF7684" w:rsidDel="009D08E5">
          <w:rPr>
            <w:noProof/>
            <w:webHidden/>
          </w:rPr>
          <w:delText>195</w:delText>
        </w:r>
      </w:del>
    </w:p>
    <w:p w14:paraId="52E5ADE2" w14:textId="5E292582" w:rsidR="00582EFB" w:rsidDel="009D08E5" w:rsidRDefault="00582EFB">
      <w:pPr>
        <w:pStyle w:val="TOC2"/>
        <w:tabs>
          <w:tab w:val="right" w:leader="dot" w:pos="8900"/>
        </w:tabs>
        <w:rPr>
          <w:del w:id="1393" w:author="Tom Bergeron" w:date="2022-03-30T09:57:00Z"/>
          <w:rFonts w:asciiTheme="minorHAnsi" w:eastAsiaTheme="minorEastAsia" w:hAnsiTheme="minorHAnsi" w:cstheme="minorBidi"/>
          <w:smallCaps w:val="0"/>
          <w:noProof/>
          <w:sz w:val="22"/>
          <w:szCs w:val="22"/>
        </w:rPr>
      </w:pPr>
      <w:del w:id="1394" w:author="Tom Bergeron" w:date="2022-03-30T09:57:00Z">
        <w:r w:rsidRPr="009D08E5" w:rsidDel="009D08E5">
          <w:rPr>
            <w:noProof/>
            <w:rPrChange w:id="1395" w:author="Tom Bergeron" w:date="2022-03-30T09:57:00Z">
              <w:rPr>
                <w:rStyle w:val="Hyperlink"/>
                <w:noProof/>
              </w:rPr>
            </w:rPrChange>
          </w:rPr>
          <w:delText>For Oven Controller Software Installations</w:delText>
        </w:r>
        <w:r w:rsidDel="009D08E5">
          <w:rPr>
            <w:noProof/>
            <w:webHidden/>
          </w:rPr>
          <w:tab/>
        </w:r>
        <w:r w:rsidR="00DF7684" w:rsidDel="009D08E5">
          <w:rPr>
            <w:noProof/>
            <w:webHidden/>
          </w:rPr>
          <w:delText>197</w:delText>
        </w:r>
      </w:del>
    </w:p>
    <w:p w14:paraId="504C8CE5" w14:textId="0672813C" w:rsidR="00582EFB" w:rsidDel="009D08E5" w:rsidRDefault="00582EFB">
      <w:pPr>
        <w:pStyle w:val="TOC1"/>
        <w:tabs>
          <w:tab w:val="right" w:leader="dot" w:pos="8900"/>
        </w:tabs>
        <w:rPr>
          <w:del w:id="1396" w:author="Tom Bergeron" w:date="2022-03-30T09:57:00Z"/>
          <w:rFonts w:asciiTheme="minorHAnsi" w:eastAsiaTheme="minorEastAsia" w:hAnsiTheme="minorHAnsi" w:cstheme="minorBidi"/>
          <w:b w:val="0"/>
          <w:caps w:val="0"/>
          <w:noProof/>
          <w:sz w:val="22"/>
          <w:szCs w:val="22"/>
        </w:rPr>
      </w:pPr>
      <w:del w:id="1397" w:author="Tom Bergeron" w:date="2022-03-30T09:57:00Z">
        <w:r w:rsidRPr="009D08E5" w:rsidDel="009D08E5">
          <w:rPr>
            <w:noProof/>
            <w:rPrChange w:id="1398" w:author="Tom Bergeron" w:date="2022-03-30T09:57:00Z">
              <w:rPr>
                <w:rStyle w:val="Hyperlink"/>
                <w:noProof/>
              </w:rPr>
            </w:rPrChange>
          </w:rPr>
          <w:delText>Appendix C: Configuration Program</w:delText>
        </w:r>
        <w:r w:rsidDel="009D08E5">
          <w:rPr>
            <w:noProof/>
            <w:webHidden/>
          </w:rPr>
          <w:tab/>
        </w:r>
        <w:r w:rsidR="00DF7684" w:rsidDel="009D08E5">
          <w:rPr>
            <w:noProof/>
            <w:webHidden/>
          </w:rPr>
          <w:delText>199</w:delText>
        </w:r>
      </w:del>
    </w:p>
    <w:p w14:paraId="23C60635" w14:textId="1C11027D" w:rsidR="00582EFB" w:rsidDel="009D08E5" w:rsidRDefault="00582EFB">
      <w:pPr>
        <w:pStyle w:val="TOC2"/>
        <w:tabs>
          <w:tab w:val="right" w:leader="dot" w:pos="8900"/>
        </w:tabs>
        <w:rPr>
          <w:del w:id="1399" w:author="Tom Bergeron" w:date="2022-03-30T09:57:00Z"/>
          <w:rFonts w:asciiTheme="minorHAnsi" w:eastAsiaTheme="minorEastAsia" w:hAnsiTheme="minorHAnsi" w:cstheme="minorBidi"/>
          <w:smallCaps w:val="0"/>
          <w:noProof/>
          <w:sz w:val="22"/>
          <w:szCs w:val="22"/>
        </w:rPr>
      </w:pPr>
      <w:del w:id="1400" w:author="Tom Bergeron" w:date="2022-03-30T09:57:00Z">
        <w:r w:rsidRPr="009D08E5" w:rsidDel="009D08E5">
          <w:rPr>
            <w:noProof/>
            <w:rPrChange w:id="1401" w:author="Tom Bergeron" w:date="2022-03-30T09:57:00Z">
              <w:rPr>
                <w:rStyle w:val="Hyperlink"/>
                <w:noProof/>
              </w:rPr>
            </w:rPrChange>
          </w:rPr>
          <w:delText>User Settings Tab</w:delText>
        </w:r>
        <w:r w:rsidDel="009D08E5">
          <w:rPr>
            <w:noProof/>
            <w:webHidden/>
          </w:rPr>
          <w:tab/>
        </w:r>
        <w:r w:rsidR="00DF7684" w:rsidDel="009D08E5">
          <w:rPr>
            <w:noProof/>
            <w:webHidden/>
          </w:rPr>
          <w:delText>199</w:delText>
        </w:r>
      </w:del>
    </w:p>
    <w:p w14:paraId="7EE8F0FF" w14:textId="4094BC3C" w:rsidR="00582EFB" w:rsidDel="009D08E5" w:rsidRDefault="00582EFB">
      <w:pPr>
        <w:pStyle w:val="TOC3"/>
        <w:tabs>
          <w:tab w:val="right" w:leader="dot" w:pos="8900"/>
        </w:tabs>
        <w:rPr>
          <w:del w:id="1402" w:author="Tom Bergeron" w:date="2022-03-30T09:57:00Z"/>
          <w:rFonts w:asciiTheme="minorHAnsi" w:eastAsiaTheme="minorEastAsia" w:hAnsiTheme="minorHAnsi" w:cstheme="minorBidi"/>
          <w:smallCaps w:val="0"/>
          <w:noProof/>
          <w:sz w:val="22"/>
          <w:szCs w:val="22"/>
        </w:rPr>
      </w:pPr>
      <w:del w:id="1403" w:author="Tom Bergeron" w:date="2022-03-30T09:57:00Z">
        <w:r w:rsidRPr="009D08E5" w:rsidDel="009D08E5">
          <w:rPr>
            <w:noProof/>
            <w:rPrChange w:id="1404" w:author="Tom Bergeron" w:date="2022-03-30T09:57:00Z">
              <w:rPr>
                <w:rStyle w:val="Hyperlink"/>
                <w:noProof/>
              </w:rPr>
            </w:rPrChange>
          </w:rPr>
          <w:delText>Use Baseline Profile Expiration</w:delText>
        </w:r>
        <w:r w:rsidDel="009D08E5">
          <w:rPr>
            <w:noProof/>
            <w:webHidden/>
          </w:rPr>
          <w:tab/>
        </w:r>
        <w:r w:rsidR="00DF7684" w:rsidDel="009D08E5">
          <w:rPr>
            <w:noProof/>
            <w:webHidden/>
          </w:rPr>
          <w:delText>200</w:delText>
        </w:r>
      </w:del>
    </w:p>
    <w:p w14:paraId="49726D5C" w14:textId="1087BE8F" w:rsidR="00582EFB" w:rsidDel="009D08E5" w:rsidRDefault="00582EFB">
      <w:pPr>
        <w:pStyle w:val="TOC2"/>
        <w:tabs>
          <w:tab w:val="right" w:leader="dot" w:pos="8900"/>
        </w:tabs>
        <w:rPr>
          <w:del w:id="1405" w:author="Tom Bergeron" w:date="2022-03-30T09:57:00Z"/>
          <w:rFonts w:asciiTheme="minorHAnsi" w:eastAsiaTheme="minorEastAsia" w:hAnsiTheme="minorHAnsi" w:cstheme="minorBidi"/>
          <w:smallCaps w:val="0"/>
          <w:noProof/>
          <w:sz w:val="22"/>
          <w:szCs w:val="22"/>
        </w:rPr>
      </w:pPr>
      <w:del w:id="1406" w:author="Tom Bergeron" w:date="2022-03-30T09:57:00Z">
        <w:r w:rsidRPr="009D08E5" w:rsidDel="009D08E5">
          <w:rPr>
            <w:noProof/>
            <w:rPrChange w:id="1407" w:author="Tom Bergeron" w:date="2022-03-30T09:57:00Z">
              <w:rPr>
                <w:rStyle w:val="Hyperlink"/>
                <w:noProof/>
              </w:rPr>
            </w:rPrChange>
          </w:rPr>
          <w:delText>Shifting Tab</w:delText>
        </w:r>
        <w:r w:rsidDel="009D08E5">
          <w:rPr>
            <w:noProof/>
            <w:webHidden/>
          </w:rPr>
          <w:tab/>
        </w:r>
        <w:r w:rsidR="00DF7684" w:rsidDel="009D08E5">
          <w:rPr>
            <w:noProof/>
            <w:webHidden/>
          </w:rPr>
          <w:delText>201</w:delText>
        </w:r>
      </w:del>
    </w:p>
    <w:p w14:paraId="45DA2CAD" w14:textId="0C8BFFED" w:rsidR="00582EFB" w:rsidDel="009D08E5" w:rsidRDefault="00582EFB">
      <w:pPr>
        <w:pStyle w:val="TOC2"/>
        <w:tabs>
          <w:tab w:val="right" w:leader="dot" w:pos="8900"/>
        </w:tabs>
        <w:rPr>
          <w:del w:id="1408" w:author="Tom Bergeron" w:date="2022-03-30T09:57:00Z"/>
          <w:rFonts w:asciiTheme="minorHAnsi" w:eastAsiaTheme="minorEastAsia" w:hAnsiTheme="minorHAnsi" w:cstheme="minorBidi"/>
          <w:smallCaps w:val="0"/>
          <w:noProof/>
          <w:sz w:val="22"/>
          <w:szCs w:val="22"/>
        </w:rPr>
      </w:pPr>
      <w:del w:id="1409" w:author="Tom Bergeron" w:date="2022-03-30T09:57:00Z">
        <w:r w:rsidRPr="009D08E5" w:rsidDel="009D08E5">
          <w:rPr>
            <w:noProof/>
            <w:rPrChange w:id="1410" w:author="Tom Bergeron" w:date="2022-03-30T09:57:00Z">
              <w:rPr>
                <w:rStyle w:val="Hyperlink"/>
                <w:noProof/>
              </w:rPr>
            </w:rPrChange>
          </w:rPr>
          <w:delText>Decimal Tab</w:delText>
        </w:r>
        <w:r w:rsidDel="009D08E5">
          <w:rPr>
            <w:noProof/>
            <w:webHidden/>
          </w:rPr>
          <w:tab/>
        </w:r>
        <w:r w:rsidR="00DF7684" w:rsidDel="009D08E5">
          <w:rPr>
            <w:noProof/>
            <w:webHidden/>
          </w:rPr>
          <w:delText>201</w:delText>
        </w:r>
      </w:del>
    </w:p>
    <w:p w14:paraId="5DF0C2E9" w14:textId="02F134B7" w:rsidR="00582EFB" w:rsidDel="009D08E5" w:rsidRDefault="00582EFB">
      <w:pPr>
        <w:pStyle w:val="TOC2"/>
        <w:tabs>
          <w:tab w:val="right" w:leader="dot" w:pos="8900"/>
        </w:tabs>
        <w:rPr>
          <w:del w:id="1411" w:author="Tom Bergeron" w:date="2022-03-30T09:57:00Z"/>
          <w:rFonts w:asciiTheme="minorHAnsi" w:eastAsiaTheme="minorEastAsia" w:hAnsiTheme="minorHAnsi" w:cstheme="minorBidi"/>
          <w:smallCaps w:val="0"/>
          <w:noProof/>
          <w:sz w:val="22"/>
          <w:szCs w:val="22"/>
        </w:rPr>
      </w:pPr>
      <w:del w:id="1412" w:author="Tom Bergeron" w:date="2022-03-30T09:57:00Z">
        <w:r w:rsidRPr="009D08E5" w:rsidDel="009D08E5">
          <w:rPr>
            <w:noProof/>
            <w:rPrChange w:id="1413" w:author="Tom Bergeron" w:date="2022-03-30T09:57:00Z">
              <w:rPr>
                <w:rStyle w:val="Hyperlink"/>
                <w:noProof/>
              </w:rPr>
            </w:rPrChange>
          </w:rPr>
          <w:delText>Hardware Tab</w:delText>
        </w:r>
        <w:r w:rsidDel="009D08E5">
          <w:rPr>
            <w:noProof/>
            <w:webHidden/>
          </w:rPr>
          <w:tab/>
        </w:r>
        <w:r w:rsidR="00DF7684" w:rsidDel="009D08E5">
          <w:rPr>
            <w:noProof/>
            <w:webHidden/>
          </w:rPr>
          <w:delText>201</w:delText>
        </w:r>
      </w:del>
    </w:p>
    <w:p w14:paraId="78724B38" w14:textId="06863421" w:rsidR="00582EFB" w:rsidDel="009D08E5" w:rsidRDefault="00582EFB">
      <w:pPr>
        <w:pStyle w:val="TOC2"/>
        <w:tabs>
          <w:tab w:val="right" w:leader="dot" w:pos="8900"/>
        </w:tabs>
        <w:rPr>
          <w:del w:id="1414" w:author="Tom Bergeron" w:date="2022-03-30T09:57:00Z"/>
          <w:rFonts w:asciiTheme="minorHAnsi" w:eastAsiaTheme="minorEastAsia" w:hAnsiTheme="minorHAnsi" w:cstheme="minorBidi"/>
          <w:smallCaps w:val="0"/>
          <w:noProof/>
          <w:sz w:val="22"/>
          <w:szCs w:val="22"/>
        </w:rPr>
      </w:pPr>
      <w:del w:id="1415" w:author="Tom Bergeron" w:date="2022-03-30T09:57:00Z">
        <w:r w:rsidRPr="009D08E5" w:rsidDel="009D08E5">
          <w:rPr>
            <w:noProof/>
            <w:rPrChange w:id="1416" w:author="Tom Bergeron" w:date="2022-03-30T09:57:00Z">
              <w:rPr>
                <w:rStyle w:val="Hyperlink"/>
                <w:noProof/>
              </w:rPr>
            </w:rPrChange>
          </w:rPr>
          <w:delText>Auto-VP Tab</w:delText>
        </w:r>
        <w:r w:rsidDel="009D08E5">
          <w:rPr>
            <w:noProof/>
            <w:webHidden/>
          </w:rPr>
          <w:tab/>
        </w:r>
        <w:r w:rsidR="00DF7684" w:rsidDel="009D08E5">
          <w:rPr>
            <w:noProof/>
            <w:webHidden/>
          </w:rPr>
          <w:delText>202</w:delText>
        </w:r>
      </w:del>
    </w:p>
    <w:p w14:paraId="53BC96BC" w14:textId="387DA292" w:rsidR="00582EFB" w:rsidDel="009D08E5" w:rsidRDefault="00582EFB">
      <w:pPr>
        <w:pStyle w:val="TOC2"/>
        <w:tabs>
          <w:tab w:val="right" w:leader="dot" w:pos="8900"/>
        </w:tabs>
        <w:rPr>
          <w:del w:id="1417" w:author="Tom Bergeron" w:date="2022-03-30T09:57:00Z"/>
          <w:rFonts w:asciiTheme="minorHAnsi" w:eastAsiaTheme="minorEastAsia" w:hAnsiTheme="minorHAnsi" w:cstheme="minorBidi"/>
          <w:smallCaps w:val="0"/>
          <w:noProof/>
          <w:sz w:val="22"/>
          <w:szCs w:val="22"/>
        </w:rPr>
      </w:pPr>
      <w:del w:id="1418" w:author="Tom Bergeron" w:date="2022-03-30T09:57:00Z">
        <w:r w:rsidRPr="009D08E5" w:rsidDel="009D08E5">
          <w:rPr>
            <w:noProof/>
            <w:rPrChange w:id="1419" w:author="Tom Bergeron" w:date="2022-03-30T09:57:00Z">
              <w:rPr>
                <w:rStyle w:val="Hyperlink"/>
                <w:noProof/>
              </w:rPr>
            </w:rPrChange>
          </w:rPr>
          <w:delText>RPM Tab</w:delText>
        </w:r>
        <w:r w:rsidDel="009D08E5">
          <w:rPr>
            <w:noProof/>
            <w:webHidden/>
          </w:rPr>
          <w:tab/>
        </w:r>
        <w:r w:rsidR="00DF7684" w:rsidDel="009D08E5">
          <w:rPr>
            <w:noProof/>
            <w:webHidden/>
          </w:rPr>
          <w:delText>202</w:delText>
        </w:r>
      </w:del>
    </w:p>
    <w:p w14:paraId="04EF79A6" w14:textId="66A994E3" w:rsidR="00582EFB" w:rsidDel="009D08E5" w:rsidRDefault="00582EFB">
      <w:pPr>
        <w:pStyle w:val="TOC2"/>
        <w:tabs>
          <w:tab w:val="right" w:leader="dot" w:pos="8900"/>
        </w:tabs>
        <w:rPr>
          <w:del w:id="1420" w:author="Tom Bergeron" w:date="2022-03-30T09:57:00Z"/>
          <w:rFonts w:asciiTheme="minorHAnsi" w:eastAsiaTheme="minorEastAsia" w:hAnsiTheme="minorHAnsi" w:cstheme="minorBidi"/>
          <w:smallCaps w:val="0"/>
          <w:noProof/>
          <w:sz w:val="22"/>
          <w:szCs w:val="22"/>
        </w:rPr>
      </w:pPr>
      <w:del w:id="1421" w:author="Tom Bergeron" w:date="2022-03-30T09:57:00Z">
        <w:r w:rsidRPr="009D08E5" w:rsidDel="009D08E5">
          <w:rPr>
            <w:noProof/>
            <w:rPrChange w:id="1422" w:author="Tom Bergeron" w:date="2022-03-30T09:57:00Z">
              <w:rPr>
                <w:rStyle w:val="Hyperlink"/>
                <w:noProof/>
              </w:rPr>
            </w:rPrChange>
          </w:rPr>
          <w:delText>Message Config Tab</w:delText>
        </w:r>
        <w:r w:rsidDel="009D08E5">
          <w:rPr>
            <w:noProof/>
            <w:webHidden/>
          </w:rPr>
          <w:tab/>
        </w:r>
        <w:r w:rsidR="00DF7684" w:rsidDel="009D08E5">
          <w:rPr>
            <w:noProof/>
            <w:webHidden/>
          </w:rPr>
          <w:delText>202</w:delText>
        </w:r>
      </w:del>
    </w:p>
    <w:p w14:paraId="721A967D" w14:textId="0359BE0C" w:rsidR="00582EFB" w:rsidDel="009D08E5" w:rsidRDefault="00582EFB">
      <w:pPr>
        <w:pStyle w:val="TOC2"/>
        <w:tabs>
          <w:tab w:val="right" w:leader="dot" w:pos="8900"/>
        </w:tabs>
        <w:rPr>
          <w:del w:id="1423" w:author="Tom Bergeron" w:date="2022-03-30T09:57:00Z"/>
          <w:rFonts w:asciiTheme="minorHAnsi" w:eastAsiaTheme="minorEastAsia" w:hAnsiTheme="minorHAnsi" w:cstheme="minorBidi"/>
          <w:smallCaps w:val="0"/>
          <w:noProof/>
          <w:sz w:val="22"/>
          <w:szCs w:val="22"/>
        </w:rPr>
      </w:pPr>
      <w:del w:id="1424" w:author="Tom Bergeron" w:date="2022-03-30T09:57:00Z">
        <w:r w:rsidRPr="009D08E5" w:rsidDel="009D08E5">
          <w:rPr>
            <w:noProof/>
            <w:rPrChange w:id="1425" w:author="Tom Bergeron" w:date="2022-03-30T09:57:00Z">
              <w:rPr>
                <w:rStyle w:val="Hyperlink"/>
                <w:noProof/>
              </w:rPr>
            </w:rPrChange>
          </w:rPr>
          <w:delText>Password Control – Multi User</w:delText>
        </w:r>
        <w:r w:rsidDel="009D08E5">
          <w:rPr>
            <w:noProof/>
            <w:webHidden/>
          </w:rPr>
          <w:tab/>
        </w:r>
        <w:r w:rsidR="00DF7684" w:rsidDel="009D08E5">
          <w:rPr>
            <w:noProof/>
            <w:webHidden/>
          </w:rPr>
          <w:delText>203</w:delText>
        </w:r>
      </w:del>
    </w:p>
    <w:p w14:paraId="010C3AAA" w14:textId="3863143A" w:rsidR="00582EFB" w:rsidDel="009D08E5" w:rsidRDefault="00582EFB">
      <w:pPr>
        <w:pStyle w:val="TOC3"/>
        <w:tabs>
          <w:tab w:val="right" w:leader="dot" w:pos="8900"/>
        </w:tabs>
        <w:rPr>
          <w:del w:id="1426" w:author="Tom Bergeron" w:date="2022-03-30T09:57:00Z"/>
          <w:rFonts w:asciiTheme="minorHAnsi" w:eastAsiaTheme="minorEastAsia" w:hAnsiTheme="minorHAnsi" w:cstheme="minorBidi"/>
          <w:smallCaps w:val="0"/>
          <w:noProof/>
          <w:sz w:val="22"/>
          <w:szCs w:val="22"/>
        </w:rPr>
      </w:pPr>
      <w:del w:id="1427" w:author="Tom Bergeron" w:date="2022-03-30T09:57:00Z">
        <w:r w:rsidRPr="009D08E5" w:rsidDel="009D08E5">
          <w:rPr>
            <w:noProof/>
            <w:rPrChange w:id="1428" w:author="Tom Bergeron" w:date="2022-03-30T09:57:00Z">
              <w:rPr>
                <w:rStyle w:val="Hyperlink"/>
                <w:noProof/>
              </w:rPr>
            </w:rPrChange>
          </w:rPr>
          <w:delText>Access to the Password Control Tab</w:delText>
        </w:r>
        <w:r w:rsidDel="009D08E5">
          <w:rPr>
            <w:noProof/>
            <w:webHidden/>
          </w:rPr>
          <w:tab/>
        </w:r>
        <w:r w:rsidR="00DF7684" w:rsidDel="009D08E5">
          <w:rPr>
            <w:noProof/>
            <w:webHidden/>
          </w:rPr>
          <w:delText>203</w:delText>
        </w:r>
      </w:del>
    </w:p>
    <w:p w14:paraId="4D334BF9" w14:textId="66269F1E" w:rsidR="00582EFB" w:rsidDel="009D08E5" w:rsidRDefault="00582EFB">
      <w:pPr>
        <w:pStyle w:val="TOC3"/>
        <w:tabs>
          <w:tab w:val="right" w:leader="dot" w:pos="8900"/>
        </w:tabs>
        <w:rPr>
          <w:del w:id="1429" w:author="Tom Bergeron" w:date="2022-03-30T09:57:00Z"/>
          <w:rFonts w:asciiTheme="minorHAnsi" w:eastAsiaTheme="minorEastAsia" w:hAnsiTheme="minorHAnsi" w:cstheme="minorBidi"/>
          <w:smallCaps w:val="0"/>
          <w:noProof/>
          <w:sz w:val="22"/>
          <w:szCs w:val="22"/>
        </w:rPr>
      </w:pPr>
      <w:del w:id="1430" w:author="Tom Bergeron" w:date="2022-03-30T09:57:00Z">
        <w:r w:rsidRPr="009D08E5" w:rsidDel="009D08E5">
          <w:rPr>
            <w:noProof/>
            <w:rPrChange w:id="1431" w:author="Tom Bergeron" w:date="2022-03-30T09:57:00Z">
              <w:rPr>
                <w:rStyle w:val="Hyperlink"/>
                <w:noProof/>
              </w:rPr>
            </w:rPrChange>
          </w:rPr>
          <w:delText>Multi User Control</w:delText>
        </w:r>
        <w:r w:rsidDel="009D08E5">
          <w:rPr>
            <w:noProof/>
            <w:webHidden/>
          </w:rPr>
          <w:tab/>
        </w:r>
        <w:r w:rsidR="00DF7684" w:rsidDel="009D08E5">
          <w:rPr>
            <w:noProof/>
            <w:webHidden/>
          </w:rPr>
          <w:delText>204</w:delText>
        </w:r>
      </w:del>
    </w:p>
    <w:p w14:paraId="43F65C7C" w14:textId="34224F63" w:rsidR="00582EFB" w:rsidDel="009D08E5" w:rsidRDefault="00582EFB">
      <w:pPr>
        <w:pStyle w:val="TOC3"/>
        <w:tabs>
          <w:tab w:val="right" w:leader="dot" w:pos="8900"/>
        </w:tabs>
        <w:rPr>
          <w:del w:id="1432" w:author="Tom Bergeron" w:date="2022-03-30T09:57:00Z"/>
          <w:rFonts w:asciiTheme="minorHAnsi" w:eastAsiaTheme="minorEastAsia" w:hAnsiTheme="minorHAnsi" w:cstheme="minorBidi"/>
          <w:smallCaps w:val="0"/>
          <w:noProof/>
          <w:sz w:val="22"/>
          <w:szCs w:val="22"/>
        </w:rPr>
      </w:pPr>
      <w:del w:id="1433" w:author="Tom Bergeron" w:date="2022-03-30T09:57:00Z">
        <w:r w:rsidRPr="009D08E5" w:rsidDel="009D08E5">
          <w:rPr>
            <w:noProof/>
            <w:rPrChange w:id="1434" w:author="Tom Bergeron" w:date="2022-03-30T09:57:00Z">
              <w:rPr>
                <w:rStyle w:val="Hyperlink"/>
                <w:noProof/>
              </w:rPr>
            </w:rPrChange>
          </w:rPr>
          <w:delText>Password Control Tab</w:delText>
        </w:r>
        <w:r w:rsidDel="009D08E5">
          <w:rPr>
            <w:noProof/>
            <w:webHidden/>
          </w:rPr>
          <w:tab/>
        </w:r>
        <w:r w:rsidR="00DF7684" w:rsidDel="009D08E5">
          <w:rPr>
            <w:noProof/>
            <w:webHidden/>
          </w:rPr>
          <w:delText>205</w:delText>
        </w:r>
      </w:del>
    </w:p>
    <w:p w14:paraId="5D46DBDC" w14:textId="535FA260" w:rsidR="00582EFB" w:rsidDel="009D08E5" w:rsidRDefault="00582EFB">
      <w:pPr>
        <w:pStyle w:val="TOC3"/>
        <w:tabs>
          <w:tab w:val="right" w:leader="dot" w:pos="8900"/>
        </w:tabs>
        <w:rPr>
          <w:del w:id="1435" w:author="Tom Bergeron" w:date="2022-03-30T09:57:00Z"/>
          <w:rFonts w:asciiTheme="minorHAnsi" w:eastAsiaTheme="minorEastAsia" w:hAnsiTheme="minorHAnsi" w:cstheme="minorBidi"/>
          <w:smallCaps w:val="0"/>
          <w:noProof/>
          <w:sz w:val="22"/>
          <w:szCs w:val="22"/>
        </w:rPr>
      </w:pPr>
      <w:del w:id="1436" w:author="Tom Bergeron" w:date="2022-03-30T09:57:00Z">
        <w:r w:rsidRPr="009D08E5" w:rsidDel="009D08E5">
          <w:rPr>
            <w:noProof/>
            <w:rPrChange w:id="1437" w:author="Tom Bergeron" w:date="2022-03-30T09:57:00Z">
              <w:rPr>
                <w:rStyle w:val="Hyperlink"/>
                <w:noProof/>
              </w:rPr>
            </w:rPrChange>
          </w:rPr>
          <w:delText>User Type Area</w:delText>
        </w:r>
        <w:r w:rsidDel="009D08E5">
          <w:rPr>
            <w:noProof/>
            <w:webHidden/>
          </w:rPr>
          <w:tab/>
        </w:r>
        <w:r w:rsidR="00DF7684" w:rsidDel="009D08E5">
          <w:rPr>
            <w:noProof/>
            <w:webHidden/>
          </w:rPr>
          <w:delText>207</w:delText>
        </w:r>
      </w:del>
    </w:p>
    <w:p w14:paraId="026D6676" w14:textId="1CA2C6E1" w:rsidR="00582EFB" w:rsidDel="009D08E5" w:rsidRDefault="00582EFB">
      <w:pPr>
        <w:pStyle w:val="TOC3"/>
        <w:tabs>
          <w:tab w:val="right" w:leader="dot" w:pos="8900"/>
        </w:tabs>
        <w:rPr>
          <w:del w:id="1438" w:author="Tom Bergeron" w:date="2022-03-30T09:57:00Z"/>
          <w:rFonts w:asciiTheme="minorHAnsi" w:eastAsiaTheme="minorEastAsia" w:hAnsiTheme="minorHAnsi" w:cstheme="minorBidi"/>
          <w:smallCaps w:val="0"/>
          <w:noProof/>
          <w:sz w:val="22"/>
          <w:szCs w:val="22"/>
        </w:rPr>
      </w:pPr>
      <w:del w:id="1439" w:author="Tom Bergeron" w:date="2022-03-30T09:57:00Z">
        <w:r w:rsidRPr="009D08E5" w:rsidDel="009D08E5">
          <w:rPr>
            <w:noProof/>
            <w:rPrChange w:id="1440" w:author="Tom Bergeron" w:date="2022-03-30T09:57:00Z">
              <w:rPr>
                <w:rStyle w:val="Hyperlink"/>
                <w:noProof/>
              </w:rPr>
            </w:rPrChange>
          </w:rPr>
          <w:delText>Password Area</w:delText>
        </w:r>
        <w:r w:rsidDel="009D08E5">
          <w:rPr>
            <w:noProof/>
            <w:webHidden/>
          </w:rPr>
          <w:tab/>
        </w:r>
        <w:r w:rsidR="00DF7684" w:rsidDel="009D08E5">
          <w:rPr>
            <w:noProof/>
            <w:webHidden/>
          </w:rPr>
          <w:delText>208</w:delText>
        </w:r>
      </w:del>
    </w:p>
    <w:p w14:paraId="3A0060AF" w14:textId="1C7269A4" w:rsidR="00582EFB" w:rsidDel="009D08E5" w:rsidRDefault="00582EFB">
      <w:pPr>
        <w:pStyle w:val="TOC3"/>
        <w:tabs>
          <w:tab w:val="right" w:leader="dot" w:pos="8900"/>
        </w:tabs>
        <w:rPr>
          <w:del w:id="1441" w:author="Tom Bergeron" w:date="2022-03-30T09:57:00Z"/>
          <w:rFonts w:asciiTheme="minorHAnsi" w:eastAsiaTheme="minorEastAsia" w:hAnsiTheme="minorHAnsi" w:cstheme="minorBidi"/>
          <w:smallCaps w:val="0"/>
          <w:noProof/>
          <w:sz w:val="22"/>
          <w:szCs w:val="22"/>
        </w:rPr>
      </w:pPr>
      <w:del w:id="1442" w:author="Tom Bergeron" w:date="2022-03-30T09:57:00Z">
        <w:r w:rsidRPr="009D08E5" w:rsidDel="009D08E5">
          <w:rPr>
            <w:noProof/>
            <w:rPrChange w:id="1443" w:author="Tom Bergeron" w:date="2022-03-30T09:57:00Z">
              <w:rPr>
                <w:rStyle w:val="Hyperlink"/>
                <w:noProof/>
              </w:rPr>
            </w:rPrChange>
          </w:rPr>
          <w:delText>Password Timer Area</w:delText>
        </w:r>
        <w:r w:rsidDel="009D08E5">
          <w:rPr>
            <w:noProof/>
            <w:webHidden/>
          </w:rPr>
          <w:tab/>
        </w:r>
        <w:r w:rsidR="00DF7684" w:rsidDel="009D08E5">
          <w:rPr>
            <w:noProof/>
            <w:webHidden/>
          </w:rPr>
          <w:delText>208</w:delText>
        </w:r>
      </w:del>
    </w:p>
    <w:p w14:paraId="3B89ECAC" w14:textId="730751DA" w:rsidR="00582EFB" w:rsidDel="009D08E5" w:rsidRDefault="00582EFB">
      <w:pPr>
        <w:pStyle w:val="TOC3"/>
        <w:tabs>
          <w:tab w:val="right" w:leader="dot" w:pos="8900"/>
        </w:tabs>
        <w:rPr>
          <w:del w:id="1444" w:author="Tom Bergeron" w:date="2022-03-30T09:57:00Z"/>
          <w:rFonts w:asciiTheme="minorHAnsi" w:eastAsiaTheme="minorEastAsia" w:hAnsiTheme="minorHAnsi" w:cstheme="minorBidi"/>
          <w:smallCaps w:val="0"/>
          <w:noProof/>
          <w:sz w:val="22"/>
          <w:szCs w:val="22"/>
        </w:rPr>
      </w:pPr>
      <w:del w:id="1445" w:author="Tom Bergeron" w:date="2022-03-30T09:57:00Z">
        <w:r w:rsidRPr="009D08E5" w:rsidDel="009D08E5">
          <w:rPr>
            <w:noProof/>
            <w:rPrChange w:id="1446" w:author="Tom Bergeron" w:date="2022-03-30T09:57:00Z">
              <w:rPr>
                <w:rStyle w:val="Hyperlink"/>
                <w:noProof/>
              </w:rPr>
            </w:rPrChange>
          </w:rPr>
          <w:delText>Main Screen With Password Control</w:delText>
        </w:r>
        <w:r w:rsidDel="009D08E5">
          <w:rPr>
            <w:noProof/>
            <w:webHidden/>
          </w:rPr>
          <w:tab/>
        </w:r>
        <w:r w:rsidR="00DF7684" w:rsidDel="009D08E5">
          <w:rPr>
            <w:noProof/>
            <w:webHidden/>
          </w:rPr>
          <w:delText>209</w:delText>
        </w:r>
      </w:del>
    </w:p>
    <w:p w14:paraId="35495DD3" w14:textId="50BA3F56" w:rsidR="00582EFB" w:rsidDel="009D08E5" w:rsidRDefault="00582EFB">
      <w:pPr>
        <w:pStyle w:val="TOC3"/>
        <w:tabs>
          <w:tab w:val="right" w:leader="dot" w:pos="8900"/>
        </w:tabs>
        <w:rPr>
          <w:del w:id="1447" w:author="Tom Bergeron" w:date="2022-03-30T09:57:00Z"/>
          <w:rFonts w:asciiTheme="minorHAnsi" w:eastAsiaTheme="minorEastAsia" w:hAnsiTheme="minorHAnsi" w:cstheme="minorBidi"/>
          <w:smallCaps w:val="0"/>
          <w:noProof/>
          <w:sz w:val="22"/>
          <w:szCs w:val="22"/>
        </w:rPr>
      </w:pPr>
      <w:del w:id="1448" w:author="Tom Bergeron" w:date="2022-03-30T09:57:00Z">
        <w:r w:rsidRPr="009D08E5" w:rsidDel="009D08E5">
          <w:rPr>
            <w:noProof/>
            <w:rPrChange w:id="1449" w:author="Tom Bergeron" w:date="2022-03-30T09:57:00Z">
              <w:rPr>
                <w:rStyle w:val="Hyperlink"/>
                <w:noProof/>
              </w:rPr>
            </w:rPrChange>
          </w:rPr>
          <w:delText>Main Screen Log In</w:delText>
        </w:r>
        <w:r w:rsidDel="009D08E5">
          <w:rPr>
            <w:noProof/>
            <w:webHidden/>
          </w:rPr>
          <w:tab/>
        </w:r>
        <w:r w:rsidR="00DF7684" w:rsidDel="009D08E5">
          <w:rPr>
            <w:noProof/>
            <w:webHidden/>
          </w:rPr>
          <w:delText>210</w:delText>
        </w:r>
      </w:del>
    </w:p>
    <w:p w14:paraId="5AA12B3D" w14:textId="2787CEE7" w:rsidR="00582EFB" w:rsidDel="009D08E5" w:rsidRDefault="00582EFB">
      <w:pPr>
        <w:pStyle w:val="TOC3"/>
        <w:tabs>
          <w:tab w:val="right" w:leader="dot" w:pos="8900"/>
        </w:tabs>
        <w:rPr>
          <w:del w:id="1450" w:author="Tom Bergeron" w:date="2022-03-30T09:57:00Z"/>
          <w:rFonts w:asciiTheme="minorHAnsi" w:eastAsiaTheme="minorEastAsia" w:hAnsiTheme="minorHAnsi" w:cstheme="minorBidi"/>
          <w:smallCaps w:val="0"/>
          <w:noProof/>
          <w:sz w:val="22"/>
          <w:szCs w:val="22"/>
        </w:rPr>
      </w:pPr>
      <w:del w:id="1451" w:author="Tom Bergeron" w:date="2022-03-30T09:57:00Z">
        <w:r w:rsidRPr="009D08E5" w:rsidDel="009D08E5">
          <w:rPr>
            <w:noProof/>
            <w:rPrChange w:id="1452" w:author="Tom Bergeron" w:date="2022-03-30T09:57:00Z">
              <w:rPr>
                <w:rStyle w:val="Hyperlink"/>
                <w:noProof/>
              </w:rPr>
            </w:rPrChange>
          </w:rPr>
          <w:delText>Responding to an Alarm</w:delText>
        </w:r>
        <w:r w:rsidDel="009D08E5">
          <w:rPr>
            <w:noProof/>
            <w:webHidden/>
          </w:rPr>
          <w:tab/>
        </w:r>
        <w:r w:rsidR="00DF7684" w:rsidDel="009D08E5">
          <w:rPr>
            <w:noProof/>
            <w:webHidden/>
          </w:rPr>
          <w:delText>212</w:delText>
        </w:r>
      </w:del>
    </w:p>
    <w:p w14:paraId="740496DA" w14:textId="15F7A543" w:rsidR="00582EFB" w:rsidDel="009D08E5" w:rsidRDefault="00582EFB">
      <w:pPr>
        <w:pStyle w:val="TOC2"/>
        <w:tabs>
          <w:tab w:val="right" w:leader="dot" w:pos="8900"/>
        </w:tabs>
        <w:rPr>
          <w:del w:id="1453" w:author="Tom Bergeron" w:date="2022-03-30T09:57:00Z"/>
          <w:rFonts w:asciiTheme="minorHAnsi" w:eastAsiaTheme="minorEastAsia" w:hAnsiTheme="minorHAnsi" w:cstheme="minorBidi"/>
          <w:smallCaps w:val="0"/>
          <w:noProof/>
          <w:sz w:val="22"/>
          <w:szCs w:val="22"/>
        </w:rPr>
      </w:pPr>
      <w:del w:id="1454" w:author="Tom Bergeron" w:date="2022-03-30T09:57:00Z">
        <w:r w:rsidRPr="009D08E5" w:rsidDel="009D08E5">
          <w:rPr>
            <w:noProof/>
            <w:rPrChange w:id="1455" w:author="Tom Bergeron" w:date="2022-03-30T09:57:00Z">
              <w:rPr>
                <w:rStyle w:val="Hyperlink"/>
                <w:noProof/>
              </w:rPr>
            </w:rPrChange>
          </w:rPr>
          <w:delText>Alarm Tab</w:delText>
        </w:r>
        <w:r w:rsidDel="009D08E5">
          <w:rPr>
            <w:noProof/>
            <w:webHidden/>
          </w:rPr>
          <w:tab/>
        </w:r>
        <w:r w:rsidR="00DF7684" w:rsidDel="009D08E5">
          <w:rPr>
            <w:noProof/>
            <w:webHidden/>
          </w:rPr>
          <w:delText>213</w:delText>
        </w:r>
      </w:del>
    </w:p>
    <w:p w14:paraId="6F1C2546" w14:textId="4CB40B80" w:rsidR="00582EFB" w:rsidDel="009D08E5" w:rsidRDefault="00582EFB">
      <w:pPr>
        <w:pStyle w:val="TOC3"/>
        <w:tabs>
          <w:tab w:val="right" w:leader="dot" w:pos="8900"/>
        </w:tabs>
        <w:rPr>
          <w:del w:id="1456" w:author="Tom Bergeron" w:date="2022-03-30T09:57:00Z"/>
          <w:rFonts w:asciiTheme="minorHAnsi" w:eastAsiaTheme="minorEastAsia" w:hAnsiTheme="minorHAnsi" w:cstheme="minorBidi"/>
          <w:smallCaps w:val="0"/>
          <w:noProof/>
          <w:sz w:val="22"/>
          <w:szCs w:val="22"/>
        </w:rPr>
      </w:pPr>
      <w:del w:id="1457" w:author="Tom Bergeron" w:date="2022-03-30T09:57:00Z">
        <w:r w:rsidRPr="009D08E5" w:rsidDel="009D08E5">
          <w:rPr>
            <w:noProof/>
            <w:rPrChange w:id="1458" w:author="Tom Bergeron" w:date="2022-03-30T09:57:00Z">
              <w:rPr>
                <w:rStyle w:val="Hyperlink"/>
                <w:noProof/>
              </w:rPr>
            </w:rPrChange>
          </w:rPr>
          <w:delText>Alarm Relay Matrix configuration</w:delText>
        </w:r>
        <w:r w:rsidDel="009D08E5">
          <w:rPr>
            <w:noProof/>
            <w:webHidden/>
          </w:rPr>
          <w:tab/>
        </w:r>
        <w:r w:rsidR="00DF7684" w:rsidDel="009D08E5">
          <w:rPr>
            <w:noProof/>
            <w:webHidden/>
          </w:rPr>
          <w:delText>213</w:delText>
        </w:r>
      </w:del>
    </w:p>
    <w:p w14:paraId="25CEE6D7" w14:textId="59CD1A32" w:rsidR="00582EFB" w:rsidDel="009D08E5" w:rsidRDefault="00582EFB">
      <w:pPr>
        <w:pStyle w:val="TOC3"/>
        <w:tabs>
          <w:tab w:val="right" w:leader="dot" w:pos="8900"/>
        </w:tabs>
        <w:rPr>
          <w:del w:id="1459" w:author="Tom Bergeron" w:date="2022-03-30T09:57:00Z"/>
          <w:rFonts w:asciiTheme="minorHAnsi" w:eastAsiaTheme="minorEastAsia" w:hAnsiTheme="minorHAnsi" w:cstheme="minorBidi"/>
          <w:smallCaps w:val="0"/>
          <w:noProof/>
          <w:sz w:val="22"/>
          <w:szCs w:val="22"/>
        </w:rPr>
      </w:pPr>
      <w:del w:id="1460" w:author="Tom Bergeron" w:date="2022-03-30T09:57:00Z">
        <w:r w:rsidRPr="009D08E5" w:rsidDel="009D08E5">
          <w:rPr>
            <w:noProof/>
            <w:rPrChange w:id="1461" w:author="Tom Bergeron" w:date="2022-03-30T09:57:00Z">
              <w:rPr>
                <w:rStyle w:val="Hyperlink"/>
                <w:noProof/>
              </w:rPr>
            </w:rPrChange>
          </w:rPr>
          <w:delText>USB Light Tower configuration</w:delText>
        </w:r>
        <w:r w:rsidDel="009D08E5">
          <w:rPr>
            <w:noProof/>
            <w:webHidden/>
          </w:rPr>
          <w:tab/>
        </w:r>
        <w:r w:rsidR="00DF7684" w:rsidDel="009D08E5">
          <w:rPr>
            <w:noProof/>
            <w:webHidden/>
          </w:rPr>
          <w:delText>214</w:delText>
        </w:r>
      </w:del>
    </w:p>
    <w:p w14:paraId="0D7A9C0D" w14:textId="4F7D645C" w:rsidR="00582EFB" w:rsidDel="009D08E5" w:rsidRDefault="00582EFB">
      <w:pPr>
        <w:pStyle w:val="TOC2"/>
        <w:tabs>
          <w:tab w:val="right" w:leader="dot" w:pos="8900"/>
        </w:tabs>
        <w:rPr>
          <w:del w:id="1462" w:author="Tom Bergeron" w:date="2022-03-30T09:57:00Z"/>
          <w:rFonts w:asciiTheme="minorHAnsi" w:eastAsiaTheme="minorEastAsia" w:hAnsiTheme="minorHAnsi" w:cstheme="minorBidi"/>
          <w:smallCaps w:val="0"/>
          <w:noProof/>
          <w:sz w:val="22"/>
          <w:szCs w:val="22"/>
        </w:rPr>
      </w:pPr>
      <w:del w:id="1463" w:author="Tom Bergeron" w:date="2022-03-30T09:57:00Z">
        <w:r w:rsidRPr="009D08E5" w:rsidDel="009D08E5">
          <w:rPr>
            <w:noProof/>
            <w:rPrChange w:id="1464" w:author="Tom Bergeron" w:date="2022-03-30T09:57:00Z">
              <w:rPr>
                <w:rStyle w:val="Hyperlink"/>
                <w:noProof/>
              </w:rPr>
            </w:rPrChange>
          </w:rPr>
          <w:delText>Barcode Tab</w:delText>
        </w:r>
        <w:r w:rsidDel="009D08E5">
          <w:rPr>
            <w:noProof/>
            <w:webHidden/>
          </w:rPr>
          <w:tab/>
        </w:r>
        <w:r w:rsidR="00DF7684" w:rsidDel="009D08E5">
          <w:rPr>
            <w:noProof/>
            <w:webHidden/>
          </w:rPr>
          <w:delText>215</w:delText>
        </w:r>
      </w:del>
    </w:p>
    <w:p w14:paraId="33C15F50" w14:textId="076DE067" w:rsidR="00582EFB" w:rsidDel="009D08E5" w:rsidRDefault="00582EFB">
      <w:pPr>
        <w:pStyle w:val="TOC3"/>
        <w:tabs>
          <w:tab w:val="right" w:leader="dot" w:pos="8900"/>
        </w:tabs>
        <w:rPr>
          <w:del w:id="1465" w:author="Tom Bergeron" w:date="2022-03-30T09:57:00Z"/>
          <w:rFonts w:asciiTheme="minorHAnsi" w:eastAsiaTheme="minorEastAsia" w:hAnsiTheme="minorHAnsi" w:cstheme="minorBidi"/>
          <w:smallCaps w:val="0"/>
          <w:noProof/>
          <w:sz w:val="22"/>
          <w:szCs w:val="22"/>
        </w:rPr>
      </w:pPr>
      <w:del w:id="1466" w:author="Tom Bergeron" w:date="2022-03-30T09:57:00Z">
        <w:r w:rsidRPr="009D08E5" w:rsidDel="009D08E5">
          <w:rPr>
            <w:noProof/>
            <w:rPrChange w:id="1467" w:author="Tom Bergeron" w:date="2022-03-30T09:57:00Z">
              <w:rPr>
                <w:rStyle w:val="Hyperlink"/>
                <w:noProof/>
              </w:rPr>
            </w:rPrChange>
          </w:rPr>
          <w:delText>Barcode Interface Method Area</w:delText>
        </w:r>
        <w:r w:rsidDel="009D08E5">
          <w:rPr>
            <w:noProof/>
            <w:webHidden/>
          </w:rPr>
          <w:tab/>
        </w:r>
        <w:r w:rsidR="00DF7684" w:rsidDel="009D08E5">
          <w:rPr>
            <w:noProof/>
            <w:webHidden/>
          </w:rPr>
          <w:delText>216</w:delText>
        </w:r>
      </w:del>
    </w:p>
    <w:p w14:paraId="1C724992" w14:textId="4072D46D" w:rsidR="00582EFB" w:rsidDel="009D08E5" w:rsidRDefault="00582EFB">
      <w:pPr>
        <w:pStyle w:val="TOC3"/>
        <w:tabs>
          <w:tab w:val="right" w:leader="dot" w:pos="8900"/>
        </w:tabs>
        <w:rPr>
          <w:del w:id="1468" w:author="Tom Bergeron" w:date="2022-03-30T09:57:00Z"/>
          <w:rFonts w:asciiTheme="minorHAnsi" w:eastAsiaTheme="minorEastAsia" w:hAnsiTheme="minorHAnsi" w:cstheme="minorBidi"/>
          <w:smallCaps w:val="0"/>
          <w:noProof/>
          <w:sz w:val="22"/>
          <w:szCs w:val="22"/>
        </w:rPr>
      </w:pPr>
      <w:del w:id="1469" w:author="Tom Bergeron" w:date="2022-03-30T09:57:00Z">
        <w:r w:rsidRPr="009D08E5" w:rsidDel="009D08E5">
          <w:rPr>
            <w:noProof/>
            <w:rPrChange w:id="1470" w:author="Tom Bergeron" w:date="2022-03-30T09:57:00Z">
              <w:rPr>
                <w:rStyle w:val="Hyperlink"/>
                <w:noProof/>
              </w:rPr>
            </w:rPrChange>
          </w:rPr>
          <w:delText>Missing Barcode Trigger Area</w:delText>
        </w:r>
        <w:r w:rsidDel="009D08E5">
          <w:rPr>
            <w:noProof/>
            <w:webHidden/>
          </w:rPr>
          <w:tab/>
        </w:r>
        <w:r w:rsidR="00DF7684" w:rsidDel="009D08E5">
          <w:rPr>
            <w:noProof/>
            <w:webHidden/>
          </w:rPr>
          <w:delText>216</w:delText>
        </w:r>
      </w:del>
    </w:p>
    <w:p w14:paraId="677D20C8" w14:textId="2BEC3D3D" w:rsidR="00582EFB" w:rsidDel="009D08E5" w:rsidRDefault="00582EFB">
      <w:pPr>
        <w:pStyle w:val="TOC3"/>
        <w:tabs>
          <w:tab w:val="right" w:leader="dot" w:pos="8900"/>
        </w:tabs>
        <w:rPr>
          <w:del w:id="1471" w:author="Tom Bergeron" w:date="2022-03-30T09:57:00Z"/>
          <w:rFonts w:asciiTheme="minorHAnsi" w:eastAsiaTheme="minorEastAsia" w:hAnsiTheme="minorHAnsi" w:cstheme="minorBidi"/>
          <w:smallCaps w:val="0"/>
          <w:noProof/>
          <w:sz w:val="22"/>
          <w:szCs w:val="22"/>
        </w:rPr>
      </w:pPr>
      <w:del w:id="1472" w:author="Tom Bergeron" w:date="2022-03-30T09:57:00Z">
        <w:r w:rsidRPr="009D08E5" w:rsidDel="009D08E5">
          <w:rPr>
            <w:noProof/>
            <w:rPrChange w:id="1473" w:author="Tom Bergeron" w:date="2022-03-30T09:57:00Z">
              <w:rPr>
                <w:rStyle w:val="Hyperlink"/>
                <w:noProof/>
              </w:rPr>
            </w:rPrChange>
          </w:rPr>
          <w:delText>Process Control String Area</w:delText>
        </w:r>
        <w:r w:rsidDel="009D08E5">
          <w:rPr>
            <w:noProof/>
            <w:webHidden/>
          </w:rPr>
          <w:tab/>
        </w:r>
        <w:r w:rsidR="00DF7684" w:rsidDel="009D08E5">
          <w:rPr>
            <w:noProof/>
            <w:webHidden/>
          </w:rPr>
          <w:delText>217</w:delText>
        </w:r>
      </w:del>
    </w:p>
    <w:p w14:paraId="465F8215" w14:textId="60A0AC44" w:rsidR="00582EFB" w:rsidDel="009D08E5" w:rsidRDefault="00582EFB">
      <w:pPr>
        <w:pStyle w:val="TOC3"/>
        <w:tabs>
          <w:tab w:val="right" w:leader="dot" w:pos="8900"/>
        </w:tabs>
        <w:rPr>
          <w:del w:id="1474" w:author="Tom Bergeron" w:date="2022-03-30T09:57:00Z"/>
          <w:rFonts w:asciiTheme="minorHAnsi" w:eastAsiaTheme="minorEastAsia" w:hAnsiTheme="minorHAnsi" w:cstheme="minorBidi"/>
          <w:smallCaps w:val="0"/>
          <w:noProof/>
          <w:sz w:val="22"/>
          <w:szCs w:val="22"/>
        </w:rPr>
      </w:pPr>
      <w:del w:id="1475" w:author="Tom Bergeron" w:date="2022-03-30T09:57:00Z">
        <w:r w:rsidRPr="009D08E5" w:rsidDel="009D08E5">
          <w:rPr>
            <w:noProof/>
            <w:rPrChange w:id="1476" w:author="Tom Bergeron" w:date="2022-03-30T09:57:00Z">
              <w:rPr>
                <w:rStyle w:val="Hyperlink"/>
                <w:noProof/>
              </w:rPr>
            </w:rPrChange>
          </w:rPr>
          <w:delText>Disable Missing Barcode Option Area</w:delText>
        </w:r>
        <w:r w:rsidDel="009D08E5">
          <w:rPr>
            <w:noProof/>
            <w:webHidden/>
          </w:rPr>
          <w:tab/>
        </w:r>
        <w:r w:rsidR="00DF7684" w:rsidDel="009D08E5">
          <w:rPr>
            <w:noProof/>
            <w:webHidden/>
          </w:rPr>
          <w:delText>217</w:delText>
        </w:r>
      </w:del>
    </w:p>
    <w:p w14:paraId="590E28E8" w14:textId="7552472B" w:rsidR="00582EFB" w:rsidDel="009D08E5" w:rsidRDefault="00582EFB">
      <w:pPr>
        <w:pStyle w:val="TOC3"/>
        <w:tabs>
          <w:tab w:val="right" w:leader="dot" w:pos="8900"/>
        </w:tabs>
        <w:rPr>
          <w:del w:id="1477" w:author="Tom Bergeron" w:date="2022-03-30T09:57:00Z"/>
          <w:rFonts w:asciiTheme="minorHAnsi" w:eastAsiaTheme="minorEastAsia" w:hAnsiTheme="minorHAnsi" w:cstheme="minorBidi"/>
          <w:smallCaps w:val="0"/>
          <w:noProof/>
          <w:sz w:val="22"/>
          <w:szCs w:val="22"/>
        </w:rPr>
      </w:pPr>
      <w:del w:id="1478" w:author="Tom Bergeron" w:date="2022-03-30T09:57:00Z">
        <w:r w:rsidRPr="009D08E5" w:rsidDel="009D08E5">
          <w:rPr>
            <w:noProof/>
            <w:rPrChange w:id="1479" w:author="Tom Bergeron" w:date="2022-03-30T09:57:00Z">
              <w:rPr>
                <w:rStyle w:val="Hyperlink"/>
                <w:noProof/>
              </w:rPr>
            </w:rPrChange>
          </w:rPr>
          <w:delText>Options</w:delText>
        </w:r>
        <w:r w:rsidDel="009D08E5">
          <w:rPr>
            <w:noProof/>
            <w:webHidden/>
          </w:rPr>
          <w:tab/>
        </w:r>
        <w:r w:rsidR="00DF7684" w:rsidDel="009D08E5">
          <w:rPr>
            <w:noProof/>
            <w:webHidden/>
          </w:rPr>
          <w:delText>218</w:delText>
        </w:r>
      </w:del>
    </w:p>
    <w:p w14:paraId="0F443EDA" w14:textId="73FFFF62" w:rsidR="00582EFB" w:rsidDel="009D08E5" w:rsidRDefault="00582EFB">
      <w:pPr>
        <w:pStyle w:val="TOC1"/>
        <w:tabs>
          <w:tab w:val="right" w:leader="dot" w:pos="8900"/>
        </w:tabs>
        <w:rPr>
          <w:del w:id="1480" w:author="Tom Bergeron" w:date="2022-03-30T09:57:00Z"/>
          <w:rFonts w:asciiTheme="minorHAnsi" w:eastAsiaTheme="minorEastAsia" w:hAnsiTheme="minorHAnsi" w:cstheme="minorBidi"/>
          <w:b w:val="0"/>
          <w:caps w:val="0"/>
          <w:noProof/>
          <w:sz w:val="22"/>
          <w:szCs w:val="22"/>
        </w:rPr>
      </w:pPr>
      <w:del w:id="1481" w:author="Tom Bergeron" w:date="2022-03-30T09:57:00Z">
        <w:r w:rsidRPr="009D08E5" w:rsidDel="009D08E5">
          <w:rPr>
            <w:noProof/>
            <w:rPrChange w:id="1482" w:author="Tom Bergeron" w:date="2022-03-30T09:57:00Z">
              <w:rPr>
                <w:rStyle w:val="Hyperlink"/>
                <w:noProof/>
              </w:rPr>
            </w:rPrChange>
          </w:rPr>
          <w:delText>Contact KIC</w:delText>
        </w:r>
        <w:r w:rsidDel="009D08E5">
          <w:rPr>
            <w:noProof/>
            <w:webHidden/>
          </w:rPr>
          <w:tab/>
        </w:r>
        <w:r w:rsidR="00DF7684" w:rsidDel="009D08E5">
          <w:rPr>
            <w:noProof/>
            <w:webHidden/>
          </w:rPr>
          <w:delText>219</w:delText>
        </w:r>
      </w:del>
    </w:p>
    <w:p w14:paraId="482BDA41" w14:textId="70041D97" w:rsidR="00582EFB" w:rsidDel="009D08E5" w:rsidRDefault="00582EFB">
      <w:pPr>
        <w:pStyle w:val="TOC2"/>
        <w:tabs>
          <w:tab w:val="right" w:leader="dot" w:pos="8900"/>
        </w:tabs>
        <w:rPr>
          <w:del w:id="1483" w:author="Tom Bergeron" w:date="2022-03-30T09:57:00Z"/>
          <w:rFonts w:asciiTheme="minorHAnsi" w:eastAsiaTheme="minorEastAsia" w:hAnsiTheme="minorHAnsi" w:cstheme="minorBidi"/>
          <w:smallCaps w:val="0"/>
          <w:noProof/>
          <w:sz w:val="22"/>
          <w:szCs w:val="22"/>
        </w:rPr>
      </w:pPr>
      <w:del w:id="1484" w:author="Tom Bergeron" w:date="2022-03-30T09:57:00Z">
        <w:r w:rsidRPr="009D08E5" w:rsidDel="009D08E5">
          <w:rPr>
            <w:noProof/>
            <w:rPrChange w:id="1485" w:author="Tom Bergeron" w:date="2022-03-30T09:57:00Z">
              <w:rPr>
                <w:rStyle w:val="Hyperlink"/>
                <w:noProof/>
              </w:rPr>
            </w:rPrChange>
          </w:rPr>
          <w:delText>On the Web</w:delText>
        </w:r>
        <w:r w:rsidDel="009D08E5">
          <w:rPr>
            <w:noProof/>
            <w:webHidden/>
          </w:rPr>
          <w:tab/>
        </w:r>
        <w:r w:rsidR="00DF7684" w:rsidDel="009D08E5">
          <w:rPr>
            <w:noProof/>
            <w:webHidden/>
          </w:rPr>
          <w:delText>219</w:delText>
        </w:r>
      </w:del>
    </w:p>
    <w:p w14:paraId="5560DE22" w14:textId="6CC798A1" w:rsidR="00582EFB" w:rsidDel="009D08E5" w:rsidRDefault="00582EFB">
      <w:pPr>
        <w:pStyle w:val="TOC2"/>
        <w:tabs>
          <w:tab w:val="right" w:leader="dot" w:pos="8900"/>
        </w:tabs>
        <w:rPr>
          <w:del w:id="1486" w:author="Tom Bergeron" w:date="2022-03-30T09:57:00Z"/>
          <w:rFonts w:asciiTheme="minorHAnsi" w:eastAsiaTheme="minorEastAsia" w:hAnsiTheme="minorHAnsi" w:cstheme="minorBidi"/>
          <w:smallCaps w:val="0"/>
          <w:noProof/>
          <w:sz w:val="22"/>
          <w:szCs w:val="22"/>
        </w:rPr>
      </w:pPr>
      <w:del w:id="1487" w:author="Tom Bergeron" w:date="2022-03-30T09:57:00Z">
        <w:r w:rsidRPr="009D08E5" w:rsidDel="009D08E5">
          <w:rPr>
            <w:noProof/>
            <w:rPrChange w:id="1488" w:author="Tom Bergeron" w:date="2022-03-30T09:57:00Z">
              <w:rPr>
                <w:rStyle w:val="Hyperlink"/>
                <w:noProof/>
              </w:rPr>
            </w:rPrChange>
          </w:rPr>
          <w:delText>KIC Technical Support</w:delText>
        </w:r>
        <w:r w:rsidDel="009D08E5">
          <w:rPr>
            <w:noProof/>
            <w:webHidden/>
          </w:rPr>
          <w:tab/>
        </w:r>
        <w:r w:rsidR="00DF7684" w:rsidDel="009D08E5">
          <w:rPr>
            <w:noProof/>
            <w:webHidden/>
          </w:rPr>
          <w:delText>219</w:delText>
        </w:r>
      </w:del>
    </w:p>
    <w:p w14:paraId="0036951F" w14:textId="16041BB4" w:rsidR="00582EFB" w:rsidDel="009D08E5" w:rsidRDefault="00582EFB">
      <w:pPr>
        <w:pStyle w:val="TOC2"/>
        <w:tabs>
          <w:tab w:val="right" w:leader="dot" w:pos="8900"/>
        </w:tabs>
        <w:rPr>
          <w:del w:id="1489" w:author="Tom Bergeron" w:date="2022-03-30T09:57:00Z"/>
          <w:rFonts w:asciiTheme="minorHAnsi" w:eastAsiaTheme="minorEastAsia" w:hAnsiTheme="minorHAnsi" w:cstheme="minorBidi"/>
          <w:smallCaps w:val="0"/>
          <w:noProof/>
          <w:sz w:val="22"/>
          <w:szCs w:val="22"/>
        </w:rPr>
      </w:pPr>
      <w:del w:id="1490" w:author="Tom Bergeron" w:date="2022-03-30T09:57:00Z">
        <w:r w:rsidRPr="009D08E5" w:rsidDel="009D08E5">
          <w:rPr>
            <w:noProof/>
            <w:rPrChange w:id="1491" w:author="Tom Bergeron" w:date="2022-03-30T09:57:00Z">
              <w:rPr>
                <w:rStyle w:val="Hyperlink"/>
                <w:noProof/>
              </w:rPr>
            </w:rPrChange>
          </w:rPr>
          <w:delText>KIC Product Training</w:delText>
        </w:r>
        <w:r w:rsidDel="009D08E5">
          <w:rPr>
            <w:noProof/>
            <w:webHidden/>
          </w:rPr>
          <w:tab/>
        </w:r>
        <w:r w:rsidR="00DF7684" w:rsidDel="009D08E5">
          <w:rPr>
            <w:noProof/>
            <w:webHidden/>
          </w:rPr>
          <w:delText>219</w:delText>
        </w:r>
      </w:del>
    </w:p>
    <w:p w14:paraId="490386C6" w14:textId="49050937" w:rsidR="00582EFB" w:rsidDel="009D08E5" w:rsidRDefault="00582EFB">
      <w:pPr>
        <w:pStyle w:val="TOC2"/>
        <w:tabs>
          <w:tab w:val="right" w:leader="dot" w:pos="8900"/>
        </w:tabs>
        <w:rPr>
          <w:del w:id="1492" w:author="Tom Bergeron" w:date="2022-03-30T09:57:00Z"/>
          <w:rFonts w:asciiTheme="minorHAnsi" w:eastAsiaTheme="minorEastAsia" w:hAnsiTheme="minorHAnsi" w:cstheme="minorBidi"/>
          <w:smallCaps w:val="0"/>
          <w:noProof/>
          <w:sz w:val="22"/>
          <w:szCs w:val="22"/>
        </w:rPr>
      </w:pPr>
      <w:del w:id="1493" w:author="Tom Bergeron" w:date="2022-03-30T09:57:00Z">
        <w:r w:rsidRPr="009D08E5" w:rsidDel="009D08E5">
          <w:rPr>
            <w:noProof/>
            <w:rPrChange w:id="1494" w:author="Tom Bergeron" w:date="2022-03-30T09:57:00Z">
              <w:rPr>
                <w:rStyle w:val="Hyperlink"/>
                <w:noProof/>
              </w:rPr>
            </w:rPrChange>
          </w:rPr>
          <w:delText>KIC Sales</w:delText>
        </w:r>
        <w:r w:rsidDel="009D08E5">
          <w:rPr>
            <w:noProof/>
            <w:webHidden/>
          </w:rPr>
          <w:tab/>
        </w:r>
        <w:r w:rsidR="00DF7684" w:rsidDel="009D08E5">
          <w:rPr>
            <w:noProof/>
            <w:webHidden/>
          </w:rPr>
          <w:delText>219</w:delText>
        </w:r>
      </w:del>
    </w:p>
    <w:p w14:paraId="275642D5" w14:textId="51412A1A" w:rsidR="00582EFB" w:rsidDel="009D08E5" w:rsidRDefault="00582EFB">
      <w:pPr>
        <w:pStyle w:val="TOC2"/>
        <w:tabs>
          <w:tab w:val="right" w:leader="dot" w:pos="8900"/>
        </w:tabs>
        <w:rPr>
          <w:del w:id="1495" w:author="Tom Bergeron" w:date="2022-03-30T09:57:00Z"/>
          <w:rFonts w:asciiTheme="minorHAnsi" w:eastAsiaTheme="minorEastAsia" w:hAnsiTheme="minorHAnsi" w:cstheme="minorBidi"/>
          <w:smallCaps w:val="0"/>
          <w:noProof/>
          <w:sz w:val="22"/>
          <w:szCs w:val="22"/>
        </w:rPr>
      </w:pPr>
      <w:del w:id="1496" w:author="Tom Bergeron" w:date="2022-03-30T09:57:00Z">
        <w:r w:rsidRPr="009D08E5" w:rsidDel="009D08E5">
          <w:rPr>
            <w:noProof/>
            <w:rPrChange w:id="1497" w:author="Tom Bergeron" w:date="2022-03-30T09:57:00Z">
              <w:rPr>
                <w:rStyle w:val="Hyperlink"/>
                <w:noProof/>
              </w:rPr>
            </w:rPrChange>
          </w:rPr>
          <w:delText>Find the KIC Representative in Your Area</w:delText>
        </w:r>
        <w:r w:rsidDel="009D08E5">
          <w:rPr>
            <w:noProof/>
            <w:webHidden/>
          </w:rPr>
          <w:tab/>
        </w:r>
        <w:r w:rsidR="00DF7684" w:rsidDel="009D08E5">
          <w:rPr>
            <w:noProof/>
            <w:webHidden/>
          </w:rPr>
          <w:delText>219</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4"/>
          <w:headerReference w:type="default" r:id="rId15"/>
          <w:footerReference w:type="default" r:id="rId16"/>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502" w:name="_Toc329852085"/>
      <w:bookmarkStart w:id="1503" w:name="_Toc331173654"/>
      <w:bookmarkStart w:id="1504" w:name="_Toc332208761"/>
      <w:bookmarkStart w:id="1505" w:name="_Toc332274008"/>
      <w:bookmarkStart w:id="1506" w:name="_Toc367109129"/>
      <w:bookmarkStart w:id="1507" w:name="_Toc394486328"/>
      <w:bookmarkStart w:id="1508" w:name="_Toc394583534"/>
      <w:bookmarkStart w:id="1509" w:name="_Toc468171250"/>
      <w:bookmarkStart w:id="1510" w:name="_Toc468549166"/>
      <w:bookmarkStart w:id="1511" w:name="_Toc468552684"/>
      <w:bookmarkStart w:id="1512" w:name="_Toc329784590"/>
      <w:bookmarkStart w:id="1513" w:name="_Toc84240637"/>
      <w:bookmarkStart w:id="1514"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502"/>
      <w:bookmarkEnd w:id="1503"/>
      <w:bookmarkEnd w:id="1504"/>
      <w:bookmarkEnd w:id="1505"/>
      <w:bookmarkEnd w:id="1506"/>
      <w:bookmarkEnd w:id="1507"/>
      <w:bookmarkEnd w:id="1508"/>
      <w:bookmarkEnd w:id="1509"/>
      <w:bookmarkEnd w:id="1510"/>
      <w:bookmarkEnd w:id="1511"/>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515" w:name="_Toc468549167"/>
      <w:bookmarkStart w:id="1516" w:name="_Toc468552685"/>
      <w:r>
        <w:rPr>
          <w:rFonts w:ascii="Arial" w:hAnsi="Arial" w:cs="Arial"/>
          <w:b/>
          <w:color w:val="1F497D" w:themeColor="text2"/>
          <w:sz w:val="40"/>
          <w:szCs w:val="40"/>
        </w:rPr>
        <w:br w:type="page"/>
      </w:r>
    </w:p>
    <w:p w14:paraId="1E1E0042" w14:textId="171A4732" w:rsidR="00B56108" w:rsidRPr="00B56108" w:rsidRDefault="006C7149" w:rsidP="004D3015">
      <w:pPr>
        <w:spacing w:before="240" w:after="240"/>
      </w:pPr>
      <w:r w:rsidRPr="00907313">
        <w:rPr>
          <w:rFonts w:ascii="Arial" w:hAnsi="Arial" w:cs="Arial"/>
          <w:b/>
          <w:color w:val="1F497D" w:themeColor="text2"/>
          <w:sz w:val="40"/>
          <w:szCs w:val="40"/>
        </w:rPr>
        <w:lastRenderedPageBreak/>
        <w:t>Part 1: The Basic System</w:t>
      </w:r>
      <w:bookmarkEnd w:id="1515"/>
      <w:bookmarkEnd w:id="1516"/>
    </w:p>
    <w:p w14:paraId="1C053D0E" w14:textId="5D2FC3A9" w:rsidR="003C73B7"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2F77967E" w14:textId="306284E7" w:rsidR="00C370A5" w:rsidRDefault="006710B0" w:rsidP="003C73B7">
      <w:pPr>
        <w:tabs>
          <w:tab w:val="left" w:pos="1343"/>
        </w:tabs>
      </w:pPr>
      <w:r>
        <w:fldChar w:fldCharType="end"/>
      </w:r>
    </w:p>
    <w:p w14:paraId="24090112" w14:textId="3734E787" w:rsidR="003C73B7" w:rsidRPr="0006202D" w:rsidRDefault="003C73B7" w:rsidP="004D3015"/>
    <w:p w14:paraId="03A2F9E4" w14:textId="1E595D1F" w:rsidR="003C73B7" w:rsidRDefault="003C73B7" w:rsidP="003C73B7"/>
    <w:p w14:paraId="65563810" w14:textId="089398F7" w:rsidR="003C73B7" w:rsidRDefault="003C73B7" w:rsidP="003C73B7"/>
    <w:p w14:paraId="215FDF19" w14:textId="7D8118EC" w:rsidR="003C73B7" w:rsidRDefault="003C73B7" w:rsidP="003C73B7">
      <w:pPr>
        <w:tabs>
          <w:tab w:val="left" w:pos="6240"/>
        </w:tabs>
      </w:pPr>
      <w:r>
        <w:tab/>
      </w:r>
    </w:p>
    <w:p w14:paraId="5CA60F57" w14:textId="17D45BCC" w:rsidR="00370C69" w:rsidRPr="0006202D" w:rsidRDefault="00370C69" w:rsidP="004D3015"/>
    <w:p w14:paraId="48D261FF" w14:textId="4A065904" w:rsidR="00370C69" w:rsidRPr="0006202D" w:rsidRDefault="00370C69" w:rsidP="004D3015"/>
    <w:p w14:paraId="7091BF13" w14:textId="225C26D4" w:rsidR="00370C69" w:rsidRPr="0006202D" w:rsidRDefault="00370C69" w:rsidP="004D3015"/>
    <w:p w14:paraId="444A4E49" w14:textId="71AA13FE" w:rsidR="00370C69" w:rsidRPr="0006202D" w:rsidRDefault="00370C69" w:rsidP="004D3015"/>
    <w:p w14:paraId="24CDF06F" w14:textId="0B8DA13A" w:rsidR="00370C69" w:rsidRPr="0006202D" w:rsidRDefault="00370C69" w:rsidP="004D3015"/>
    <w:p w14:paraId="536EEBCF" w14:textId="615957D0" w:rsidR="00370C69" w:rsidRPr="0006202D" w:rsidRDefault="00370C69" w:rsidP="004D3015"/>
    <w:p w14:paraId="3B8AAAD1" w14:textId="51C7EF1D" w:rsidR="00370C69" w:rsidRDefault="00370C69" w:rsidP="00370C69"/>
    <w:p w14:paraId="7E2D078B" w14:textId="4ABE21AA" w:rsidR="00370C69" w:rsidRPr="0006202D" w:rsidRDefault="00370C69" w:rsidP="004D3015">
      <w:pPr>
        <w:tabs>
          <w:tab w:val="left" w:pos="5856"/>
        </w:tabs>
      </w:pPr>
      <w:r>
        <w:tab/>
      </w:r>
    </w:p>
    <w:p w14:paraId="19D537AB" w14:textId="77777777" w:rsidR="009B32F4" w:rsidRPr="00957413" w:rsidRDefault="006C7149" w:rsidP="0026146F">
      <w:pPr>
        <w:pStyle w:val="Heading1"/>
      </w:pPr>
      <w:bookmarkStart w:id="1517" w:name="_Toc119468062"/>
      <w:bookmarkStart w:id="1518" w:name="_Toc329784592"/>
      <w:bookmarkStart w:id="1519" w:name="_Toc331173656"/>
      <w:bookmarkStart w:id="1520" w:name="_Toc332208763"/>
      <w:bookmarkStart w:id="1521" w:name="_Toc332274010"/>
      <w:bookmarkStart w:id="1522" w:name="_Toc367109131"/>
      <w:bookmarkStart w:id="1523" w:name="_Toc394486330"/>
      <w:bookmarkStart w:id="1524" w:name="_Toc394583536"/>
      <w:bookmarkStart w:id="1525" w:name="_Toc468171251"/>
      <w:bookmarkStart w:id="1526" w:name="_Toc468549168"/>
      <w:bookmarkStart w:id="1527" w:name="_Toc468552686"/>
      <w:bookmarkStart w:id="1528" w:name="_Toc469041213"/>
      <w:bookmarkStart w:id="1529" w:name="_Toc469041319"/>
      <w:bookmarkStart w:id="1530" w:name="_Toc469043278"/>
      <w:bookmarkStart w:id="1531" w:name="_Toc469044912"/>
      <w:bookmarkStart w:id="1532" w:name="_Toc469139208"/>
      <w:bookmarkStart w:id="1533" w:name="_Toc469143765"/>
      <w:bookmarkStart w:id="1534" w:name="_Toc469152523"/>
      <w:bookmarkStart w:id="1535" w:name="_Toc469152653"/>
      <w:bookmarkStart w:id="1536" w:name="_Toc506221772"/>
      <w:bookmarkStart w:id="1537" w:name="_Toc506816437"/>
      <w:bookmarkStart w:id="1538" w:name="_Toc506816887"/>
      <w:bookmarkStart w:id="1539" w:name="_Toc528426541"/>
      <w:bookmarkStart w:id="1540" w:name="_Toc528426830"/>
      <w:bookmarkStart w:id="1541" w:name="_Toc19132746"/>
      <w:bookmarkStart w:id="1542" w:name="_Toc19133038"/>
      <w:bookmarkStart w:id="1543" w:name="_Toc19133367"/>
      <w:bookmarkStart w:id="1544" w:name="_Toc37349488"/>
      <w:bookmarkStart w:id="1545" w:name="_Toc37349781"/>
      <w:bookmarkStart w:id="1546" w:name="_Toc51280175"/>
      <w:bookmarkStart w:id="1547" w:name="_Toc51280470"/>
      <w:bookmarkStart w:id="1548" w:name="_Toc52889137"/>
      <w:bookmarkStart w:id="1549" w:name="_Toc52889434"/>
      <w:bookmarkStart w:id="1550" w:name="_Toc52889768"/>
      <w:bookmarkStart w:id="1551" w:name="_Toc52891126"/>
      <w:bookmarkStart w:id="1552" w:name="_Toc69230264"/>
      <w:bookmarkStart w:id="1553" w:name="_Toc69230565"/>
      <w:bookmarkStart w:id="1554" w:name="_Toc83830886"/>
      <w:bookmarkStart w:id="1555" w:name="_Toc83831191"/>
      <w:bookmarkStart w:id="1556" w:name="_Toc99526302"/>
      <w:bookmarkStart w:id="1557" w:name="_Toc99526472"/>
      <w:bookmarkStart w:id="1558" w:name="_Toc99526780"/>
      <w:bookmarkEnd w:id="1512"/>
      <w:bookmarkEnd w:id="1513"/>
      <w:bookmarkEnd w:id="1514"/>
      <w:r w:rsidRPr="00957413">
        <w:rPr>
          <w:rStyle w:val="Heading2Char"/>
          <w:b/>
        </w:rPr>
        <w:lastRenderedPageBreak/>
        <w:t>The Hardware</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EE126E">
      <w:pPr>
        <w:pStyle w:val="Heading3"/>
      </w:pPr>
      <w:bookmarkStart w:id="1559" w:name="_Toc469043279"/>
      <w:bookmarkStart w:id="1560" w:name="_Toc469044913"/>
      <w:bookmarkStart w:id="1561" w:name="_Toc469139209"/>
      <w:bookmarkStart w:id="1562" w:name="_Toc469152654"/>
      <w:bookmarkStart w:id="1563" w:name="_Toc506221773"/>
      <w:bookmarkStart w:id="1564" w:name="_Toc506816438"/>
      <w:bookmarkStart w:id="1565" w:name="_Toc506816888"/>
      <w:bookmarkStart w:id="1566" w:name="_Toc528426542"/>
      <w:bookmarkStart w:id="1567" w:name="_Toc528426831"/>
      <w:bookmarkStart w:id="1568" w:name="_Toc19132747"/>
      <w:bookmarkStart w:id="1569" w:name="_Toc19133039"/>
      <w:bookmarkStart w:id="1570" w:name="_Toc37349489"/>
      <w:bookmarkStart w:id="1571" w:name="_Toc37349782"/>
      <w:bookmarkStart w:id="1572" w:name="_Toc51280176"/>
      <w:bookmarkStart w:id="1573" w:name="_Toc51280471"/>
      <w:bookmarkStart w:id="1574" w:name="_Toc52889138"/>
      <w:bookmarkStart w:id="1575" w:name="_Toc52889435"/>
      <w:bookmarkStart w:id="1576" w:name="_Toc69230265"/>
      <w:bookmarkStart w:id="1577" w:name="_Toc69230566"/>
      <w:bookmarkStart w:id="1578" w:name="_Toc83830887"/>
      <w:bookmarkStart w:id="1579" w:name="_Toc83831192"/>
      <w:bookmarkStart w:id="1580" w:name="_Toc99526473"/>
      <w:bookmarkStart w:id="1581" w:name="_Toc99526781"/>
      <w:r w:rsidRPr="006D130E">
        <w:t>eTPU</w:t>
      </w:r>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EE126E">
      <w:pPr>
        <w:pStyle w:val="Heading3"/>
      </w:pPr>
      <w:bookmarkStart w:id="1582" w:name="_Toc469043280"/>
      <w:bookmarkStart w:id="1583" w:name="_Toc469044914"/>
      <w:bookmarkStart w:id="1584" w:name="_Toc469139210"/>
      <w:bookmarkStart w:id="1585" w:name="_Toc469152655"/>
      <w:bookmarkStart w:id="1586" w:name="_Toc506221774"/>
      <w:bookmarkStart w:id="1587" w:name="_Toc506816439"/>
      <w:bookmarkStart w:id="1588" w:name="_Toc506816889"/>
      <w:bookmarkStart w:id="1589" w:name="_Toc528426543"/>
      <w:bookmarkStart w:id="1590" w:name="_Toc528426832"/>
      <w:bookmarkStart w:id="1591" w:name="_Toc19132748"/>
      <w:bookmarkStart w:id="1592" w:name="_Toc19133040"/>
      <w:bookmarkStart w:id="1593" w:name="_Toc37349490"/>
      <w:bookmarkStart w:id="1594" w:name="_Toc37349783"/>
      <w:bookmarkStart w:id="1595" w:name="_Toc51280177"/>
      <w:bookmarkStart w:id="1596" w:name="_Toc51280472"/>
      <w:bookmarkStart w:id="1597" w:name="_Toc52889139"/>
      <w:bookmarkStart w:id="1598" w:name="_Toc52889436"/>
      <w:bookmarkStart w:id="1599" w:name="_Toc69230266"/>
      <w:bookmarkStart w:id="1600" w:name="_Toc69230567"/>
      <w:bookmarkStart w:id="1601" w:name="_Toc83830888"/>
      <w:bookmarkStart w:id="1602" w:name="_Toc83831193"/>
      <w:bookmarkStart w:id="1603" w:name="_Toc99526474"/>
      <w:bookmarkStart w:id="1604" w:name="_Toc99526782"/>
      <w:r w:rsidRPr="006D130E">
        <w:t>Probes</w:t>
      </w:r>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14:paraId="488B6383" w14:textId="60AE9F50"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EE126E">
      <w:pPr>
        <w:pStyle w:val="Heading3"/>
      </w:pPr>
      <w:bookmarkStart w:id="1605" w:name="_Toc469043281"/>
      <w:bookmarkStart w:id="1606" w:name="_Toc469044915"/>
      <w:bookmarkStart w:id="1607" w:name="_Toc469139211"/>
      <w:bookmarkStart w:id="1608" w:name="_Toc469152656"/>
      <w:bookmarkStart w:id="1609" w:name="_Toc506221775"/>
      <w:bookmarkStart w:id="1610" w:name="_Toc506816440"/>
      <w:bookmarkStart w:id="1611" w:name="_Toc506816890"/>
      <w:bookmarkStart w:id="1612" w:name="_Toc528426544"/>
      <w:bookmarkStart w:id="1613" w:name="_Toc528426833"/>
      <w:bookmarkStart w:id="1614" w:name="_Toc19132749"/>
      <w:bookmarkStart w:id="1615" w:name="_Toc19133041"/>
      <w:bookmarkStart w:id="1616" w:name="_Toc37349491"/>
      <w:bookmarkStart w:id="1617" w:name="_Toc37349784"/>
      <w:bookmarkStart w:id="1618" w:name="_Toc51280178"/>
      <w:bookmarkStart w:id="1619" w:name="_Toc51280473"/>
      <w:bookmarkStart w:id="1620" w:name="_Toc52889140"/>
      <w:bookmarkStart w:id="1621" w:name="_Toc52889437"/>
      <w:bookmarkStart w:id="1622" w:name="_Toc69230267"/>
      <w:bookmarkStart w:id="1623" w:name="_Toc69230568"/>
      <w:bookmarkStart w:id="1624" w:name="_Toc83830889"/>
      <w:bookmarkStart w:id="1625" w:name="_Toc83831194"/>
      <w:bookmarkStart w:id="1626" w:name="_Toc99526475"/>
      <w:bookmarkStart w:id="1627" w:name="_Toc99526783"/>
      <w:r w:rsidRPr="006D130E">
        <w:t>Board Sensor</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EE126E">
      <w:pPr>
        <w:pStyle w:val="Heading3"/>
        <w:rPr>
          <w:rStyle w:val="Heading3Char"/>
          <w:b/>
        </w:rPr>
      </w:pPr>
      <w:bookmarkStart w:id="1628" w:name="_Toc469043282"/>
      <w:bookmarkStart w:id="1629" w:name="_Toc469044916"/>
      <w:bookmarkStart w:id="1630" w:name="_Toc469139212"/>
      <w:bookmarkStart w:id="1631" w:name="_Toc469152657"/>
      <w:bookmarkStart w:id="1632" w:name="_Toc506221776"/>
      <w:bookmarkStart w:id="1633" w:name="_Toc506816441"/>
      <w:bookmarkStart w:id="1634" w:name="_Toc506816891"/>
      <w:bookmarkStart w:id="1635" w:name="_Toc528426545"/>
      <w:bookmarkStart w:id="1636" w:name="_Toc528426834"/>
      <w:bookmarkStart w:id="1637" w:name="_Toc19132750"/>
      <w:bookmarkStart w:id="1638" w:name="_Toc19133042"/>
      <w:bookmarkStart w:id="1639" w:name="_Toc37349492"/>
      <w:bookmarkStart w:id="1640" w:name="_Toc37349785"/>
      <w:bookmarkStart w:id="1641" w:name="_Toc51280179"/>
      <w:bookmarkStart w:id="1642" w:name="_Toc51280474"/>
      <w:bookmarkStart w:id="1643" w:name="_Toc52889141"/>
      <w:bookmarkStart w:id="1644" w:name="_Toc52889438"/>
      <w:bookmarkStart w:id="1645" w:name="_Toc69230268"/>
      <w:bookmarkStart w:id="1646" w:name="_Toc69230569"/>
      <w:bookmarkStart w:id="1647" w:name="_Toc83830890"/>
      <w:bookmarkStart w:id="1648" w:name="_Toc83831195"/>
      <w:bookmarkStart w:id="1649" w:name="_Toc99526476"/>
      <w:bookmarkStart w:id="1650" w:name="_Toc99526784"/>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556A8445"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EE126E">
      <w:pPr>
        <w:pStyle w:val="Heading3"/>
      </w:pPr>
      <w:bookmarkStart w:id="1651" w:name="_Toc469043283"/>
      <w:bookmarkStart w:id="1652" w:name="_Toc469044917"/>
      <w:bookmarkStart w:id="1653" w:name="_Toc469139213"/>
      <w:bookmarkStart w:id="1654" w:name="_Toc469152658"/>
      <w:bookmarkStart w:id="1655" w:name="_Toc506221777"/>
      <w:bookmarkStart w:id="1656" w:name="_Toc506816442"/>
      <w:bookmarkStart w:id="1657" w:name="_Toc506816892"/>
      <w:bookmarkStart w:id="1658" w:name="_Toc528426546"/>
      <w:bookmarkStart w:id="1659" w:name="_Toc528426835"/>
      <w:bookmarkStart w:id="1660" w:name="_Toc19132751"/>
      <w:bookmarkStart w:id="1661" w:name="_Toc19133043"/>
      <w:bookmarkStart w:id="1662" w:name="_Toc37349493"/>
      <w:bookmarkStart w:id="1663" w:name="_Toc37349786"/>
      <w:bookmarkStart w:id="1664" w:name="_Toc51280180"/>
      <w:bookmarkStart w:id="1665" w:name="_Toc51280475"/>
      <w:bookmarkStart w:id="1666" w:name="_Toc52889142"/>
      <w:bookmarkStart w:id="1667" w:name="_Toc52889439"/>
      <w:bookmarkStart w:id="1668" w:name="_Toc69230269"/>
      <w:bookmarkStart w:id="1669" w:name="_Toc69230570"/>
      <w:bookmarkStart w:id="1670" w:name="_Toc83830891"/>
      <w:bookmarkStart w:id="1671" w:name="_Toc83831196"/>
      <w:bookmarkStart w:id="1672" w:name="_Toc99526477"/>
      <w:bookmarkStart w:id="1673" w:name="_Toc99526785"/>
      <w:r w:rsidRPr="00C653DF">
        <w:lastRenderedPageBreak/>
        <w:t>P</w:t>
      </w:r>
      <w:r w:rsidR="00254777" w:rsidRPr="00C653DF">
        <w:t>rofiler</w:t>
      </w:r>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78570814" w:rsidR="00254777" w:rsidRPr="00C653DF" w:rsidRDefault="00921AFD" w:rsidP="000B6B97">
      <w:pPr>
        <w:numPr>
          <w:ilvl w:val="0"/>
          <w:numId w:val="14"/>
        </w:numPr>
        <w:spacing w:after="60"/>
      </w:pPr>
      <w:r>
        <w:t>SPS Smart Profile</w:t>
      </w:r>
      <w:r w:rsidR="00AE5102">
        <w:t>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6C59EF0D" w:rsidR="00254777" w:rsidRDefault="00921AFD" w:rsidP="000B6B97">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674" w:name="_Hardware_Diagram"/>
      <w:bookmarkStart w:id="1675" w:name="_Toc469043284"/>
      <w:bookmarkStart w:id="1676" w:name="_Toc469044918"/>
      <w:bookmarkStart w:id="1677" w:name="_Toc469139214"/>
      <w:bookmarkStart w:id="1678" w:name="_Toc469152659"/>
      <w:bookmarkStart w:id="1679" w:name="_Toc506221778"/>
      <w:bookmarkStart w:id="1680" w:name="_Toc506816443"/>
      <w:bookmarkStart w:id="1681" w:name="_Toc506816893"/>
      <w:bookmarkStart w:id="1682" w:name="_Toc528426547"/>
      <w:bookmarkStart w:id="1683" w:name="_Toc528426836"/>
      <w:bookmarkStart w:id="1684" w:name="_Toc19132752"/>
      <w:bookmarkStart w:id="1685" w:name="_Toc19133044"/>
      <w:bookmarkStart w:id="1686" w:name="_Toc37349494"/>
      <w:bookmarkStart w:id="1687" w:name="_Toc37349787"/>
      <w:bookmarkStart w:id="1688" w:name="_Toc51280181"/>
      <w:bookmarkStart w:id="1689" w:name="_Toc51280476"/>
      <w:bookmarkStart w:id="1690" w:name="_Toc52889143"/>
      <w:bookmarkStart w:id="1691" w:name="_Toc52889440"/>
      <w:bookmarkStart w:id="1692" w:name="_Toc69230270"/>
      <w:bookmarkStart w:id="1693" w:name="_Toc69230571"/>
      <w:bookmarkStart w:id="1694" w:name="_Toc83830892"/>
      <w:bookmarkStart w:id="1695" w:name="_Toc83831197"/>
      <w:bookmarkStart w:id="1696" w:name="_Ref392775168"/>
      <w:bookmarkStart w:id="1697" w:name="_Toc394411680"/>
      <w:bookmarkStart w:id="1698" w:name="_Toc394486318"/>
      <w:bookmarkStart w:id="1699" w:name="_Toc394583251"/>
      <w:bookmarkStart w:id="1700" w:name="_Toc394583407"/>
      <w:bookmarkStart w:id="1701" w:name="_Toc468168389"/>
      <w:bookmarkStart w:id="1702" w:name="_Toc99526303"/>
      <w:bookmarkStart w:id="1703" w:name="_Toc99526478"/>
      <w:bookmarkStart w:id="1704" w:name="_Toc99526786"/>
      <w:bookmarkEnd w:id="1674"/>
      <w:r>
        <w:lastRenderedPageBreak/>
        <w:t>Hardware Diagram</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702"/>
      <w:bookmarkEnd w:id="1703"/>
      <w:bookmarkEnd w:id="1704"/>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5134B358" w:rsidR="0067399E" w:rsidRDefault="002A7EA8" w:rsidP="0067399E">
      <w:pPr>
        <w:keepNext/>
      </w:pPr>
      <w:r>
        <w:rPr>
          <w:noProof/>
        </w:rPr>
        <w:drawing>
          <wp:inline distT="0" distB="0" distL="0" distR="0" wp14:anchorId="70CB5018" wp14:editId="7D438B09">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870A9B5" w14:textId="0E3628E7" w:rsidR="0067399E" w:rsidRDefault="0067399E" w:rsidP="0067399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w:t>
      </w:r>
      <w:r w:rsidR="005E405E">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3E0226E3" w:rsidR="008175A8" w:rsidRDefault="008175A8" w:rsidP="0067399E"/>
    <w:p w14:paraId="739AA901" w14:textId="0A017FF2" w:rsidR="002A7EA8" w:rsidRDefault="002A7EA8" w:rsidP="0067399E"/>
    <w:p w14:paraId="76962C12" w14:textId="7A25A17A" w:rsidR="002A7EA8" w:rsidRDefault="002A7EA8" w:rsidP="0067399E"/>
    <w:p w14:paraId="10B0B7BD" w14:textId="77777777" w:rsidR="002A7EA8" w:rsidRDefault="002A7E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103931">
      <w:pPr>
        <w:pStyle w:val="Heading2"/>
      </w:pPr>
      <w:bookmarkStart w:id="1705" w:name="_Toc468171252"/>
      <w:bookmarkStart w:id="1706" w:name="_Toc468549169"/>
      <w:bookmarkStart w:id="1707" w:name="_Toc468552687"/>
      <w:bookmarkStart w:id="1708" w:name="_Toc469041214"/>
      <w:bookmarkStart w:id="1709" w:name="_Toc469041320"/>
      <w:bookmarkStart w:id="1710" w:name="_Toc469043285"/>
      <w:bookmarkStart w:id="1711" w:name="_Toc469044919"/>
      <w:bookmarkStart w:id="1712" w:name="_Toc469139215"/>
      <w:bookmarkStart w:id="1713" w:name="_Toc469143766"/>
      <w:bookmarkStart w:id="1714" w:name="_Toc469152524"/>
      <w:bookmarkStart w:id="1715" w:name="_Toc469152660"/>
      <w:bookmarkStart w:id="1716" w:name="_Toc506221779"/>
      <w:bookmarkStart w:id="1717" w:name="_Toc506816444"/>
      <w:bookmarkStart w:id="1718" w:name="_Toc506816894"/>
      <w:bookmarkStart w:id="1719" w:name="_Toc528426548"/>
      <w:bookmarkStart w:id="1720" w:name="_Toc528426837"/>
      <w:bookmarkStart w:id="1721" w:name="_Toc19132753"/>
      <w:bookmarkStart w:id="1722" w:name="_Toc19133045"/>
      <w:bookmarkStart w:id="1723" w:name="_Toc37349495"/>
      <w:bookmarkStart w:id="1724" w:name="_Toc37349788"/>
      <w:bookmarkStart w:id="1725" w:name="_Toc51280182"/>
      <w:bookmarkStart w:id="1726" w:name="_Toc51280477"/>
      <w:bookmarkStart w:id="1727" w:name="_Toc52889144"/>
      <w:bookmarkStart w:id="1728" w:name="_Toc52889441"/>
      <w:bookmarkStart w:id="1729" w:name="_Toc69230271"/>
      <w:bookmarkStart w:id="1730" w:name="_Toc69230572"/>
      <w:bookmarkStart w:id="1731" w:name="_Toc83830893"/>
      <w:bookmarkStart w:id="1732" w:name="_Toc83831198"/>
      <w:bookmarkStart w:id="1733" w:name="_Toc99526304"/>
      <w:bookmarkStart w:id="1734" w:name="_Toc99526479"/>
      <w:bookmarkStart w:id="1735" w:name="_Toc99526787"/>
      <w:r>
        <w:lastRenderedPageBreak/>
        <w:t>Dual Lane Systems</w:t>
      </w:r>
      <w:bookmarkEnd w:id="1696"/>
      <w:bookmarkEnd w:id="1697"/>
      <w:bookmarkEnd w:id="1698"/>
      <w:bookmarkEnd w:id="1699"/>
      <w:bookmarkEnd w:id="1700"/>
      <w:bookmarkEnd w:id="1701"/>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736" w:name="_Toc119468061"/>
      <w:bookmarkStart w:id="1737" w:name="_Toc329784593"/>
    </w:p>
    <w:p w14:paraId="42E341A4" w14:textId="77777777" w:rsidR="0067399E" w:rsidRDefault="0067399E" w:rsidP="0067399E"/>
    <w:p w14:paraId="2359FCC8" w14:textId="2C242230"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738" w:name="_Toc486325557"/>
      <w:bookmarkStart w:id="1739" w:name="_Toc488490431"/>
      <w:bookmarkStart w:id="1740" w:name="_Toc119468068"/>
      <w:bookmarkStart w:id="1741" w:name="_Toc329784591"/>
      <w:bookmarkStart w:id="1742" w:name="_Toc331173655"/>
      <w:bookmarkStart w:id="1743" w:name="_Toc332208762"/>
      <w:bookmarkStart w:id="1744" w:name="_Toc332274009"/>
      <w:bookmarkStart w:id="1745" w:name="_Toc367109130"/>
      <w:bookmarkStart w:id="1746" w:name="_Toc394486329"/>
      <w:bookmarkStart w:id="1747" w:name="_Toc394583535"/>
      <w:bookmarkEnd w:id="1736"/>
      <w:bookmarkEnd w:id="1737"/>
      <w:r>
        <w:br w:type="page"/>
      </w:r>
    </w:p>
    <w:p w14:paraId="07FD71CA" w14:textId="5B53E54F" w:rsidR="007224D2" w:rsidRDefault="00C653DF">
      <w:pPr>
        <w:pStyle w:val="Heading2"/>
      </w:pPr>
      <w:bookmarkStart w:id="1748" w:name="_Toc469043286"/>
      <w:bookmarkStart w:id="1749" w:name="_Toc469044920"/>
      <w:bookmarkStart w:id="1750" w:name="_Toc469139216"/>
      <w:bookmarkStart w:id="1751" w:name="_Toc469152661"/>
      <w:bookmarkStart w:id="1752" w:name="_Toc506221780"/>
      <w:bookmarkStart w:id="1753" w:name="_Toc506816445"/>
      <w:bookmarkStart w:id="1754" w:name="_Toc506816895"/>
      <w:bookmarkStart w:id="1755" w:name="_Toc528426549"/>
      <w:bookmarkStart w:id="1756" w:name="_Toc528426838"/>
      <w:bookmarkStart w:id="1757" w:name="_Toc19132754"/>
      <w:bookmarkStart w:id="1758" w:name="_Toc19133046"/>
      <w:bookmarkStart w:id="1759" w:name="_Toc37349496"/>
      <w:bookmarkStart w:id="1760" w:name="_Toc37349789"/>
      <w:bookmarkStart w:id="1761" w:name="_Toc51280183"/>
      <w:bookmarkStart w:id="1762" w:name="_Toc51280478"/>
      <w:bookmarkStart w:id="1763" w:name="_Toc52889145"/>
      <w:bookmarkStart w:id="1764" w:name="_Toc52889442"/>
      <w:bookmarkStart w:id="1765" w:name="_Toc69230272"/>
      <w:bookmarkStart w:id="1766" w:name="_Toc69230573"/>
      <w:bookmarkStart w:id="1767" w:name="_Toc83830894"/>
      <w:bookmarkStart w:id="1768" w:name="_Toc83831199"/>
      <w:bookmarkStart w:id="1769" w:name="_Toc99526305"/>
      <w:bookmarkStart w:id="1770" w:name="_Toc99526480"/>
      <w:bookmarkStart w:id="1771" w:name="_Toc99526788"/>
      <w:r>
        <w:lastRenderedPageBreak/>
        <w:t>Install</w:t>
      </w:r>
      <w:r w:rsidR="007224D2">
        <w:t xml:space="preserve"> </w:t>
      </w:r>
      <w:bookmarkEnd w:id="1738"/>
      <w:r w:rsidR="00D80151">
        <w:t>t</w:t>
      </w:r>
      <w:r w:rsidR="00754243">
        <w:t>he Software</w:t>
      </w:r>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p>
    <w:p w14:paraId="210302CA" w14:textId="77777777" w:rsidR="007224D2" w:rsidRPr="00923F10" w:rsidRDefault="007224D2" w:rsidP="00EE126E">
      <w:pPr>
        <w:pStyle w:val="Heading3"/>
      </w:pPr>
      <w:bookmarkStart w:id="1772" w:name="_Toc486325556"/>
      <w:bookmarkStart w:id="1773" w:name="_Toc488490430"/>
      <w:bookmarkStart w:id="1774" w:name="_Toc119468065"/>
      <w:bookmarkStart w:id="1775" w:name="_Toc236802862"/>
      <w:bookmarkStart w:id="1776" w:name="_Toc469043287"/>
      <w:bookmarkStart w:id="1777" w:name="_Toc469044921"/>
      <w:bookmarkStart w:id="1778" w:name="_Toc469139217"/>
      <w:bookmarkStart w:id="1779" w:name="_Toc469152662"/>
      <w:bookmarkStart w:id="1780" w:name="_Toc506221781"/>
      <w:bookmarkStart w:id="1781" w:name="_Toc506816446"/>
      <w:bookmarkStart w:id="1782" w:name="_Toc506816896"/>
      <w:bookmarkStart w:id="1783" w:name="_Toc528426550"/>
      <w:bookmarkStart w:id="1784" w:name="_Toc528426839"/>
      <w:bookmarkStart w:id="1785" w:name="_Toc19132755"/>
      <w:bookmarkStart w:id="1786" w:name="_Toc19133047"/>
      <w:bookmarkStart w:id="1787" w:name="_Toc37349497"/>
      <w:bookmarkStart w:id="1788" w:name="_Toc37349790"/>
      <w:bookmarkStart w:id="1789" w:name="_Toc51280184"/>
      <w:bookmarkStart w:id="1790" w:name="_Toc51280479"/>
      <w:bookmarkStart w:id="1791" w:name="_Toc52889146"/>
      <w:bookmarkStart w:id="1792" w:name="_Toc52889443"/>
      <w:bookmarkStart w:id="1793" w:name="_Toc69230273"/>
      <w:bookmarkStart w:id="1794" w:name="_Toc69230574"/>
      <w:bookmarkStart w:id="1795" w:name="_Toc83830895"/>
      <w:bookmarkStart w:id="1796" w:name="_Toc83831200"/>
      <w:bookmarkStart w:id="1797" w:name="_Toc99526481"/>
      <w:bookmarkStart w:id="1798" w:name="_Toc99526789"/>
      <w:r w:rsidRPr="00923F10">
        <w:t xml:space="preserve">Minimum </w:t>
      </w:r>
      <w:r>
        <w:t xml:space="preserve">PC </w:t>
      </w:r>
      <w:r w:rsidR="00C653DF">
        <w:t>System R</w:t>
      </w:r>
      <w:r w:rsidR="00C653DF" w:rsidRPr="00923F10">
        <w:t>equirements</w:t>
      </w:r>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3DD0A966" w:rsidR="007224D2" w:rsidRPr="00F137CC" w:rsidRDefault="007224D2" w:rsidP="00AA5614">
      <w:pPr>
        <w:pStyle w:val="ListParagraph"/>
        <w:numPr>
          <w:ilvl w:val="0"/>
          <w:numId w:val="90"/>
        </w:numPr>
      </w:pPr>
      <w:r>
        <w:t>1 available USB port for data download</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014053D3"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18" w:history="1">
        <w:r w:rsidRPr="006F1D3E">
          <w:rPr>
            <w:rStyle w:val="Hyperlink"/>
          </w:rPr>
          <w:t>http://kicthermal.com/support-download/os-compatibility-chart</w:t>
        </w:r>
      </w:hyperlink>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EE126E">
      <w:pPr>
        <w:pStyle w:val="Heading3"/>
      </w:pPr>
      <w:bookmarkStart w:id="1799" w:name="_Toc469043288"/>
      <w:bookmarkStart w:id="1800" w:name="_Toc469044922"/>
      <w:bookmarkStart w:id="1801" w:name="_Toc469139218"/>
      <w:bookmarkStart w:id="1802" w:name="_Toc469152663"/>
      <w:bookmarkStart w:id="1803" w:name="_Toc506221782"/>
      <w:bookmarkStart w:id="1804" w:name="_Toc506816447"/>
      <w:bookmarkStart w:id="1805" w:name="_Toc506816897"/>
      <w:bookmarkStart w:id="1806" w:name="_Toc528426551"/>
      <w:bookmarkStart w:id="1807" w:name="_Toc528426840"/>
      <w:bookmarkStart w:id="1808" w:name="_Toc19132756"/>
      <w:bookmarkStart w:id="1809" w:name="_Toc19133048"/>
      <w:bookmarkStart w:id="1810" w:name="_Toc37349498"/>
      <w:bookmarkStart w:id="1811" w:name="_Toc37349791"/>
      <w:bookmarkStart w:id="1812" w:name="_Toc51280185"/>
      <w:bookmarkStart w:id="1813" w:name="_Toc51280480"/>
      <w:bookmarkStart w:id="1814" w:name="_Toc52889147"/>
      <w:bookmarkStart w:id="1815" w:name="_Toc52889444"/>
      <w:bookmarkStart w:id="1816" w:name="_Toc69230274"/>
      <w:bookmarkStart w:id="1817" w:name="_Toc69230575"/>
      <w:bookmarkStart w:id="1818" w:name="_Toc83830896"/>
      <w:bookmarkStart w:id="1819" w:name="_Toc83831201"/>
      <w:bookmarkStart w:id="1820" w:name="_Toc99526482"/>
      <w:bookmarkStart w:id="1821" w:name="_Toc99526790"/>
      <w:r>
        <w:t>Note Before Installation</w:t>
      </w:r>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14:paraId="51D94046" w14:textId="614B596A"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EE126E">
      <w:pPr>
        <w:pStyle w:val="Heading3"/>
      </w:pPr>
      <w:bookmarkStart w:id="1822" w:name="_Ref113956992"/>
      <w:bookmarkStart w:id="1823" w:name="_Toc466454395"/>
      <w:bookmarkStart w:id="1824" w:name="_Toc506221783"/>
      <w:bookmarkStart w:id="1825" w:name="_Toc506816448"/>
      <w:bookmarkStart w:id="1826" w:name="_Toc506816898"/>
      <w:bookmarkStart w:id="1827" w:name="_Toc528426552"/>
      <w:bookmarkStart w:id="1828" w:name="_Toc528426841"/>
      <w:bookmarkStart w:id="1829" w:name="_Toc19132757"/>
      <w:bookmarkStart w:id="1830" w:name="_Toc19133049"/>
      <w:bookmarkStart w:id="1831" w:name="_Toc37349499"/>
      <w:bookmarkStart w:id="1832" w:name="_Toc37349792"/>
      <w:bookmarkStart w:id="1833" w:name="_Toc51280186"/>
      <w:bookmarkStart w:id="1834" w:name="_Toc51280481"/>
      <w:bookmarkStart w:id="1835" w:name="_Toc52889148"/>
      <w:bookmarkStart w:id="1836" w:name="_Toc52889445"/>
      <w:bookmarkStart w:id="1837" w:name="_Toc69230275"/>
      <w:bookmarkStart w:id="1838" w:name="_Toc69230576"/>
      <w:bookmarkStart w:id="1839" w:name="_Toc83830897"/>
      <w:bookmarkStart w:id="1840" w:name="_Toc83831202"/>
      <w:bookmarkStart w:id="1841" w:name="_Toc99526483"/>
      <w:bookmarkStart w:id="1842" w:name="_Toc99526791"/>
      <w:r>
        <w:t>Languages</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EE126E">
      <w:pPr>
        <w:pStyle w:val="Heading3"/>
      </w:pPr>
      <w:bookmarkStart w:id="1843" w:name="_Toc506221784"/>
      <w:bookmarkStart w:id="1844" w:name="_Toc506816449"/>
      <w:bookmarkStart w:id="1845" w:name="_Toc506816899"/>
      <w:bookmarkStart w:id="1846" w:name="_Toc528426553"/>
      <w:bookmarkStart w:id="1847" w:name="_Toc528426842"/>
      <w:bookmarkStart w:id="1848" w:name="_Toc19132758"/>
      <w:bookmarkStart w:id="1849" w:name="_Toc19133050"/>
      <w:bookmarkStart w:id="1850" w:name="_Toc37349500"/>
      <w:bookmarkStart w:id="1851" w:name="_Toc37349793"/>
      <w:bookmarkStart w:id="1852" w:name="_Toc51280187"/>
      <w:bookmarkStart w:id="1853" w:name="_Toc51280482"/>
      <w:bookmarkStart w:id="1854" w:name="_Toc52889149"/>
      <w:bookmarkStart w:id="1855" w:name="_Toc52889446"/>
      <w:bookmarkStart w:id="1856" w:name="_Toc69230276"/>
      <w:bookmarkStart w:id="1857" w:name="_Toc69230577"/>
      <w:bookmarkStart w:id="1858" w:name="_Toc83830898"/>
      <w:bookmarkStart w:id="1859" w:name="_Toc83831203"/>
      <w:bookmarkStart w:id="1860" w:name="_Toc99526484"/>
      <w:bookmarkStart w:id="1861" w:name="_Toc99526792"/>
      <w:r w:rsidRPr="00921AFD">
        <w:t>Install</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p>
    <w:p w14:paraId="1A8B001D" w14:textId="7A545F2C" w:rsidR="007224D2" w:rsidRDefault="007224D2" w:rsidP="0026278A">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2A200A89" w:rsidR="007224D2" w:rsidRDefault="00103931" w:rsidP="00AA5614">
      <w:pPr>
        <w:pStyle w:val="ListBullet"/>
        <w:numPr>
          <w:ilvl w:val="0"/>
          <w:numId w:val="13"/>
        </w:numPr>
      </w:pPr>
      <w:r>
        <w:t xml:space="preserve">Depending upon your computer setup, a dialog box may appear. If it does, select </w:t>
      </w:r>
      <w:r w:rsidRPr="0026278A">
        <w:rPr>
          <w:b/>
        </w:rPr>
        <w:t>Open</w:t>
      </w:r>
      <w:r>
        <w:t xml:space="preserve"> folder to view </w:t>
      </w:r>
      <w:r w:rsidRPr="0026278A">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1BD973CC"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652F35E7" w:rsidR="00E767B9" w:rsidRDefault="00921AFD" w:rsidP="00424624">
      <w:pPr>
        <w:pStyle w:val="ListParagraph"/>
      </w:pPr>
      <w:r w:rsidRPr="00E719F2">
        <w:rPr>
          <w:b/>
        </w:rPr>
        <w:t>Note</w:t>
      </w:r>
      <w:r w:rsidRPr="00E60C45">
        <w:t>: If you have question</w:t>
      </w:r>
      <w:r>
        <w:t>s</w:t>
      </w:r>
      <w:r w:rsidRPr="00E60C45">
        <w:t xml:space="preserve"> regarding your hardware or software configuration contact KIC Tech Support.</w:t>
      </w:r>
      <w:bookmarkStart w:id="1862" w:name="_Toc467446317"/>
    </w:p>
    <w:p w14:paraId="5F33BA2E" w14:textId="77777777" w:rsidR="00AC1103" w:rsidRDefault="00AC1103" w:rsidP="00424624">
      <w:pPr>
        <w:pStyle w:val="ListParagraph"/>
        <w:rPr>
          <w:rFonts w:ascii="Arial" w:hAnsi="Arial" w:cs="Arial"/>
          <w:b/>
          <w:bCs/>
          <w:sz w:val="28"/>
          <w:szCs w:val="26"/>
        </w:rPr>
      </w:pPr>
    </w:p>
    <w:p w14:paraId="36B181B4" w14:textId="73E328E1" w:rsidR="00AC1103" w:rsidRDefault="00AC1103" w:rsidP="00AC1103">
      <w:pPr>
        <w:ind w:firstLine="360"/>
      </w:pPr>
      <w:bookmarkStart w:id="1863" w:name="_Toc469043289"/>
      <w:bookmarkStart w:id="1864" w:name="_Toc469044923"/>
      <w:bookmarkStart w:id="1865" w:name="_Toc469139219"/>
      <w:bookmarkStart w:id="1866" w:name="_Toc469152664"/>
      <w:bookmarkStart w:id="1867" w:name="_Toc506221785"/>
      <w:bookmarkStart w:id="1868" w:name="_Toc506816450"/>
      <w:bookmarkStart w:id="1869" w:name="_Toc506816900"/>
      <w:bookmarkStart w:id="1870" w:name="_Toc528426554"/>
      <w:bookmarkStart w:id="1871" w:name="_Toc528426843"/>
      <w:bookmarkStart w:id="1872" w:name="_Toc19132759"/>
      <w:bookmarkStart w:id="1873" w:name="_Toc19133051"/>
      <w:bookmarkStart w:id="1874" w:name="_Toc37349501"/>
      <w:bookmarkStart w:id="1875" w:name="_Toc37349794"/>
      <w:bookmarkStart w:id="1876" w:name="_Toc51280188"/>
      <w:bookmarkStart w:id="1877" w:name="_Toc51280483"/>
      <w:bookmarkStart w:id="1878" w:name="_Toc52889150"/>
      <w:bookmarkStart w:id="1879" w:name="_Toc52889447"/>
      <w:r w:rsidRPr="004951F2">
        <w:t>During the installation process, you will encounter the following screen:</w:t>
      </w:r>
    </w:p>
    <w:p w14:paraId="52C9A6F0" w14:textId="77777777" w:rsidR="00AC1103" w:rsidRDefault="00AC1103" w:rsidP="00AC1103">
      <w:pPr>
        <w:ind w:firstLine="360"/>
        <w:jc w:val="center"/>
      </w:pPr>
      <w:r>
        <w:rPr>
          <w:noProof/>
        </w:rPr>
        <w:lastRenderedPageBreak/>
        <w:drawing>
          <wp:inline distT="0" distB="0" distL="0" distR="0" wp14:anchorId="5111074D" wp14:editId="04598189">
            <wp:extent cx="3129731"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3129731" cy="1336367"/>
                    </a:xfrm>
                    <a:prstGeom prst="rect">
                      <a:avLst/>
                    </a:prstGeom>
                  </pic:spPr>
                </pic:pic>
              </a:graphicData>
            </a:graphic>
          </wp:inline>
        </w:drawing>
      </w:r>
    </w:p>
    <w:p w14:paraId="1D162925" w14:textId="77777777" w:rsidR="00AC1103" w:rsidRDefault="00AC1103" w:rsidP="00AC1103">
      <w:pPr>
        <w:ind w:firstLine="360"/>
        <w:jc w:val="center"/>
      </w:pPr>
    </w:p>
    <w:p w14:paraId="76352FC1" w14:textId="77777777" w:rsidR="00AC1103" w:rsidRDefault="00AC1103" w:rsidP="00AC1103">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7175EB9B" w14:textId="77777777" w:rsidR="00AC1103" w:rsidRDefault="00AC1103" w:rsidP="00AC1103">
      <w:pPr>
        <w:ind w:left="360"/>
      </w:pPr>
    </w:p>
    <w:p w14:paraId="53DC9A1C" w14:textId="245C08DC" w:rsidR="00AC1103" w:rsidRDefault="00AC1103" w:rsidP="00AC1103">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79CCB496" w14:textId="77777777" w:rsidR="00AC1103" w:rsidRDefault="00AC1103" w:rsidP="00AC1103">
      <w:pPr>
        <w:ind w:left="360"/>
      </w:pPr>
    </w:p>
    <w:p w14:paraId="26FBBB87" w14:textId="77777777" w:rsidR="0052715E" w:rsidRPr="00C653DF" w:rsidRDefault="00A92C42" w:rsidP="00EE126E">
      <w:pPr>
        <w:pStyle w:val="Heading3"/>
      </w:pPr>
      <w:bookmarkStart w:id="1880" w:name="_Toc69230277"/>
      <w:bookmarkStart w:id="1881" w:name="_Toc69230578"/>
      <w:bookmarkStart w:id="1882" w:name="_Toc83830899"/>
      <w:bookmarkStart w:id="1883" w:name="_Toc83831204"/>
      <w:bookmarkStart w:id="1884" w:name="_Toc99526485"/>
      <w:bookmarkStart w:id="1885" w:name="_Toc99526793"/>
      <w:r w:rsidRPr="00C653DF">
        <w:t>Start</w:t>
      </w:r>
      <w:r w:rsidR="0052715E" w:rsidRPr="00C653DF">
        <w:t xml:space="preserve"> </w:t>
      </w:r>
      <w:r w:rsidR="00C653DF">
        <w:t>t</w:t>
      </w:r>
      <w:r w:rsidR="00C653DF" w:rsidRPr="00C653DF">
        <w:t xml:space="preserve">he </w:t>
      </w:r>
      <w:r w:rsidR="0052715E" w:rsidRPr="00C653DF">
        <w:t>Software</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74B2CA7C">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0">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p>
    <w:p w14:paraId="699C6BD4" w14:textId="70D71095" w:rsidR="00A92C42" w:rsidRPr="00B14737" w:rsidRDefault="00A92C42" w:rsidP="00A92C42">
      <w:pPr>
        <w:pStyle w:val="Caption"/>
      </w:pPr>
      <w:r w:rsidRPr="00B1473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w:t>
      </w:r>
      <w:r w:rsidR="005E405E">
        <w:rPr>
          <w:noProof/>
        </w:rPr>
        <w:fldChar w:fldCharType="end"/>
      </w:r>
      <w:r w:rsidRPr="00B14737">
        <w:t>: Hardware Configuration Diagram</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1"/>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0F5D9A7A" w:rsidR="0052715E" w:rsidRDefault="00FD18FE" w:rsidP="00C653DF">
      <w:pPr>
        <w:ind w:left="360"/>
      </w:pPr>
      <w:r>
        <w:lastRenderedPageBreak/>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DF7684">
        <w:t xml:space="preserve">Figure </w:t>
      </w:r>
      <w:r w:rsidR="00DF7684">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77777777" w:rsidR="006614E7" w:rsidRDefault="000E0382" w:rsidP="006614E7">
      <w:pPr>
        <w:jc w:val="center"/>
      </w:pPr>
      <w:r>
        <w:rPr>
          <w:noProof/>
        </w:rPr>
        <mc:AlternateContent>
          <mc:Choice Requires="wpg">
            <w:drawing>
              <wp:anchor distT="0" distB="0" distL="114300" distR="114300" simplePos="0" relativeHeight="25141504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41504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41094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41A5B" w:rsidRDefault="00241A5B"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41094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41A5B" w:rsidRDefault="00241A5B" w:rsidP="00F26E04">
                        <w:r w:rsidRPr="00DF1BAE">
                          <w:rPr>
                            <w:b/>
                          </w:rPr>
                          <w:t>Production Mode -</w:t>
                        </w:r>
                        <w:r>
                          <w:t>Choose this button to run profiles and Virtual Profiles.</w:t>
                        </w:r>
                      </w:p>
                    </w:txbxContent>
                  </v:textbox>
                </v:shape>
              </v:group>
            </w:pict>
          </mc:Fallback>
        </mc:AlternateContent>
      </w:r>
      <w:r>
        <w:rPr>
          <w:noProof/>
        </w:rPr>
        <w:drawing>
          <wp:inline distT="0" distB="0" distL="0" distR="0" wp14:anchorId="2BFE3DF5" wp14:editId="539B9E3B">
            <wp:extent cx="4585970" cy="2616835"/>
            <wp:effectExtent l="0" t="0" r="5080" b="0"/>
            <wp:docPr id="4" name="Picture 4"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ot Prod Track Init Oran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5970" cy="2616835"/>
                    </a:xfrm>
                    <a:prstGeom prst="rect">
                      <a:avLst/>
                    </a:prstGeom>
                    <a:noFill/>
                    <a:ln>
                      <a:noFill/>
                    </a:ln>
                  </pic:spPr>
                </pic:pic>
              </a:graphicData>
            </a:graphic>
          </wp:inline>
        </w:drawing>
      </w:r>
    </w:p>
    <w:p w14:paraId="2CF8DC7D" w14:textId="31EA34A1" w:rsidR="008708F9" w:rsidRDefault="00D41AFB" w:rsidP="00F5043F">
      <w:pPr>
        <w:pStyle w:val="Caption"/>
      </w:pPr>
      <w:bookmarkStart w:id="1886" w:name="_Ref1856679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3</w:t>
      </w:r>
      <w:r w:rsidR="005E405E">
        <w:rPr>
          <w:noProof/>
        </w:rPr>
        <w:fldChar w:fldCharType="end"/>
      </w:r>
      <w:bookmarkEnd w:id="1886"/>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887" w:name="_Toc119468072"/>
      <w:bookmarkStart w:id="1888" w:name="_Toc329784594"/>
      <w:bookmarkStart w:id="1889" w:name="_Toc329852086"/>
      <w:bookmarkStart w:id="1890" w:name="_Toc331173658"/>
      <w:bookmarkStart w:id="1891" w:name="_Toc332208765"/>
      <w:bookmarkStart w:id="1892" w:name="_Toc332274012"/>
      <w:bookmarkStart w:id="1893" w:name="_Toc367109133"/>
      <w:bookmarkStart w:id="1894" w:name="_Toc394486332"/>
      <w:bookmarkStart w:id="1895" w:name="_Toc394583538"/>
      <w:bookmarkStart w:id="1896" w:name="_Toc468171253"/>
      <w:bookmarkStart w:id="1897" w:name="_Toc468549170"/>
      <w:bookmarkStart w:id="1898" w:name="_Toc468552688"/>
      <w:bookmarkStart w:id="1899" w:name="_Toc469041215"/>
      <w:bookmarkStart w:id="1900" w:name="_Toc469041321"/>
      <w:bookmarkStart w:id="1901" w:name="_Toc469043290"/>
      <w:bookmarkStart w:id="1902" w:name="_Toc469044924"/>
      <w:bookmarkStart w:id="1903" w:name="_Toc469139220"/>
      <w:bookmarkStart w:id="1904" w:name="_Toc469143767"/>
      <w:bookmarkStart w:id="1905" w:name="_Toc469152525"/>
      <w:bookmarkStart w:id="1906" w:name="_Toc469152665"/>
      <w:bookmarkStart w:id="1907" w:name="_Toc506221786"/>
      <w:bookmarkStart w:id="1908" w:name="_Toc506816451"/>
      <w:bookmarkStart w:id="1909" w:name="_Toc506816901"/>
      <w:bookmarkStart w:id="1910" w:name="_Toc528426555"/>
      <w:bookmarkStart w:id="1911" w:name="_Toc528426844"/>
      <w:bookmarkStart w:id="1912" w:name="_Toc19132760"/>
      <w:bookmarkStart w:id="1913" w:name="_Toc19133052"/>
      <w:bookmarkStart w:id="1914" w:name="_Toc19133368"/>
      <w:bookmarkStart w:id="1915" w:name="_Toc37349502"/>
      <w:bookmarkStart w:id="1916" w:name="_Toc37349795"/>
      <w:bookmarkStart w:id="1917" w:name="_Toc51280189"/>
      <w:bookmarkStart w:id="1918" w:name="_Toc51280484"/>
      <w:bookmarkStart w:id="1919" w:name="_Toc52889151"/>
      <w:bookmarkStart w:id="1920" w:name="_Toc52889448"/>
      <w:bookmarkStart w:id="1921" w:name="_Toc52889769"/>
      <w:bookmarkStart w:id="1922" w:name="_Toc52891127"/>
      <w:bookmarkStart w:id="1923" w:name="_Toc69230278"/>
      <w:bookmarkStart w:id="1924" w:name="_Toc69230579"/>
      <w:bookmarkStart w:id="1925" w:name="_Toc83830900"/>
      <w:bookmarkStart w:id="1926" w:name="_Toc83831205"/>
      <w:bookmarkStart w:id="1927" w:name="_Toc99526306"/>
      <w:bookmarkStart w:id="1928" w:name="_Toc99526486"/>
      <w:bookmarkStart w:id="1929" w:name="_Toc99526794"/>
      <w:r>
        <w:lastRenderedPageBreak/>
        <w:t>The Main Screen</w:t>
      </w:r>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14:paraId="2B049E56" w14:textId="1AB5C249"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DF7684">
        <w:t xml:space="preserve">Figure </w:t>
      </w:r>
      <w:r w:rsidR="00DF7684">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406848"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40684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41913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4191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423232"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4232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43142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431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427328"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4273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6BC8A593">
            <wp:extent cx="2454910" cy="1835785"/>
            <wp:effectExtent l="0" t="0" r="2540" b="0"/>
            <wp:docPr id="5" name="Picture 5" descr="ProBot sp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4910" cy="1835785"/>
                    </a:xfrm>
                    <a:prstGeom prst="rect">
                      <a:avLst/>
                    </a:prstGeom>
                    <a:noFill/>
                    <a:ln>
                      <a:noFill/>
                    </a:ln>
                  </pic:spPr>
                </pic:pic>
              </a:graphicData>
            </a:graphic>
          </wp:inline>
        </w:drawing>
      </w:r>
    </w:p>
    <w:p w14:paraId="7958B1E9" w14:textId="5EEC3EA4" w:rsidR="008708F9" w:rsidRPr="0025224B" w:rsidRDefault="00D41AFB" w:rsidP="00F5043F">
      <w:pPr>
        <w:pStyle w:val="Caption"/>
      </w:pPr>
      <w:bookmarkStart w:id="1930" w:name="_Ref18566834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4</w:t>
      </w:r>
      <w:r w:rsidR="005E405E">
        <w:rPr>
          <w:noProof/>
        </w:rPr>
        <w:fldChar w:fldCharType="end"/>
      </w:r>
      <w:bookmarkEnd w:id="1930"/>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931"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932" w:name="_Toc119468074"/>
      <w:bookmarkStart w:id="1933" w:name="_Toc329784595"/>
      <w:bookmarkStart w:id="1934" w:name="_Toc329852087"/>
      <w:bookmarkStart w:id="1935" w:name="_Toc331173659"/>
      <w:bookmarkStart w:id="1936" w:name="_Toc332208766"/>
      <w:bookmarkStart w:id="1937" w:name="_Toc332274013"/>
      <w:bookmarkStart w:id="1938" w:name="_Toc367109134"/>
      <w:bookmarkStart w:id="1939" w:name="_Toc394486333"/>
      <w:bookmarkStart w:id="1940" w:name="_Toc394583539"/>
      <w:bookmarkStart w:id="1941" w:name="_Toc468171254"/>
      <w:bookmarkStart w:id="1942" w:name="_Toc468549171"/>
      <w:bookmarkStart w:id="1943" w:name="_Toc468552689"/>
      <w:bookmarkStart w:id="1944" w:name="_Toc469041216"/>
      <w:bookmarkStart w:id="1945" w:name="_Toc469041322"/>
      <w:bookmarkStart w:id="1946" w:name="_Toc469043291"/>
      <w:bookmarkStart w:id="1947" w:name="_Toc469044925"/>
      <w:bookmarkStart w:id="1948" w:name="_Toc469139221"/>
      <w:bookmarkStart w:id="1949" w:name="_Toc469143768"/>
      <w:bookmarkStart w:id="1950" w:name="_Toc469152526"/>
      <w:bookmarkStart w:id="1951" w:name="_Toc469152666"/>
      <w:bookmarkStart w:id="1952" w:name="_Toc506221787"/>
      <w:bookmarkStart w:id="1953" w:name="_Toc506816452"/>
      <w:bookmarkStart w:id="1954" w:name="_Toc506816902"/>
      <w:bookmarkStart w:id="1955" w:name="_Toc528426556"/>
      <w:bookmarkStart w:id="1956" w:name="_Toc528426845"/>
      <w:bookmarkStart w:id="1957" w:name="_Toc19132761"/>
      <w:bookmarkStart w:id="1958" w:name="_Toc19133053"/>
      <w:bookmarkStart w:id="1959" w:name="_Toc19133369"/>
      <w:bookmarkStart w:id="1960" w:name="_Toc37349503"/>
      <w:bookmarkStart w:id="1961" w:name="_Toc37349796"/>
      <w:bookmarkStart w:id="1962" w:name="_Toc51280190"/>
      <w:bookmarkStart w:id="1963" w:name="_Toc51280485"/>
      <w:bookmarkStart w:id="1964" w:name="_Toc52889152"/>
      <w:bookmarkStart w:id="1965" w:name="_Toc52889449"/>
      <w:bookmarkStart w:id="1966" w:name="_Toc52889770"/>
      <w:bookmarkStart w:id="1967" w:name="_Toc52891128"/>
      <w:bookmarkStart w:id="1968" w:name="_Toc69230279"/>
      <w:bookmarkStart w:id="1969" w:name="_Toc69230580"/>
      <w:bookmarkStart w:id="1970" w:name="_Toc83830901"/>
      <w:bookmarkStart w:id="1971" w:name="_Toc83831206"/>
      <w:bookmarkStart w:id="1972" w:name="_Toc99526307"/>
      <w:bookmarkStart w:id="1973" w:name="_Toc99526487"/>
      <w:bookmarkStart w:id="1974" w:name="_Toc99526795"/>
      <w:bookmarkEnd w:id="1931"/>
      <w:r>
        <w:rPr>
          <w:noProof/>
        </w:rPr>
        <w:lastRenderedPageBreak/>
        <w:drawing>
          <wp:anchor distT="0" distB="0" distL="114300" distR="114300" simplePos="0" relativeHeight="251693568"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14:paraId="2594B6B1" w14:textId="77777777" w:rsidR="008708F9" w:rsidRDefault="008708F9" w:rsidP="00194E1A">
      <w:pPr>
        <w:rPr>
          <w:noProof/>
        </w:rPr>
      </w:pPr>
    </w:p>
    <w:p w14:paraId="5531583A" w14:textId="77777777" w:rsidR="008708F9" w:rsidRDefault="00636C9A">
      <w:pPr>
        <w:pStyle w:val="Heading2"/>
        <w:rPr>
          <w:noProof/>
        </w:rPr>
      </w:pPr>
      <w:bookmarkStart w:id="1975" w:name="_Toc119468075"/>
      <w:bookmarkStart w:id="1976" w:name="_Toc329784596"/>
      <w:bookmarkStart w:id="1977" w:name="_Toc469043292"/>
      <w:bookmarkStart w:id="1978" w:name="_Toc469044926"/>
      <w:bookmarkStart w:id="1979" w:name="_Toc469139222"/>
      <w:bookmarkStart w:id="1980" w:name="_Toc469152667"/>
      <w:bookmarkStart w:id="1981" w:name="_Toc506221788"/>
      <w:bookmarkStart w:id="1982" w:name="_Toc506816453"/>
      <w:bookmarkStart w:id="1983" w:name="_Toc506816903"/>
      <w:bookmarkStart w:id="1984" w:name="_Toc528426557"/>
      <w:bookmarkStart w:id="1985" w:name="_Toc528426846"/>
      <w:bookmarkStart w:id="1986" w:name="_Toc19132762"/>
      <w:bookmarkStart w:id="1987" w:name="_Toc19133054"/>
      <w:bookmarkStart w:id="1988" w:name="_Toc37349504"/>
      <w:bookmarkStart w:id="1989" w:name="_Toc37349797"/>
      <w:bookmarkStart w:id="1990" w:name="_Toc51280191"/>
      <w:bookmarkStart w:id="1991" w:name="_Toc51280486"/>
      <w:bookmarkStart w:id="1992" w:name="_Toc52889153"/>
      <w:bookmarkStart w:id="1993" w:name="_Toc52889450"/>
      <w:bookmarkStart w:id="1994" w:name="_Toc69230280"/>
      <w:bookmarkStart w:id="1995" w:name="_Toc69230581"/>
      <w:bookmarkStart w:id="1996" w:name="_Toc83830902"/>
      <w:bookmarkStart w:id="1997" w:name="_Toc83831207"/>
      <w:bookmarkStart w:id="1998" w:name="_Toc99526308"/>
      <w:bookmarkStart w:id="1999" w:name="_Toc99526488"/>
      <w:bookmarkStart w:id="2000" w:name="_Toc99526796"/>
      <w:r>
        <w:rPr>
          <w:noProof/>
        </w:rPr>
        <w:t xml:space="preserve">Global </w:t>
      </w:r>
      <w:r w:rsidR="00754243">
        <w:rPr>
          <w:noProof/>
        </w:rPr>
        <w:t>Tab</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58999440" w:rsidR="006E207C" w:rsidRPr="0026496C" w:rsidRDefault="00D41AFB" w:rsidP="00F5043F">
      <w:pPr>
        <w:pStyle w:val="Caption"/>
        <w:rPr>
          <w:rFonts w:ascii="Trebuchet MS" w:hAnsi="Trebuchet MS"/>
          <w:color w:val="FF0000"/>
          <w:sz w:val="32"/>
          <w:szCs w:val="32"/>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w:t>
      </w:r>
      <w:r w:rsidR="005E405E">
        <w:rPr>
          <w:noProof/>
        </w:rPr>
        <w:fldChar w:fldCharType="end"/>
      </w:r>
      <w:r w:rsidR="00311E47">
        <w:t>: Preferences – Global Tab</w:t>
      </w:r>
    </w:p>
    <w:p w14:paraId="4D864BB4" w14:textId="77777777" w:rsidR="00311E47" w:rsidRPr="00311E47" w:rsidRDefault="00311E47" w:rsidP="006C7149"/>
    <w:p w14:paraId="34131561" w14:textId="624386A0" w:rsidR="008708F9" w:rsidRDefault="008708F9" w:rsidP="006C7149">
      <w:pPr>
        <w:rPr>
          <w:i/>
        </w:rPr>
      </w:pPr>
      <w:r>
        <w:rPr>
          <w:b/>
        </w:rPr>
        <w:t>Units of Measure</w:t>
      </w:r>
      <w:r w:rsidR="000D35E3">
        <w:t xml:space="preserve"> – There are four </w:t>
      </w:r>
      <w:r>
        <w:t>drop</w:t>
      </w:r>
      <w:r w:rsidR="00391923">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5390A45B"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03A203C9" w:rsidR="00C87B8A" w:rsidRDefault="00C87B8A" w:rsidP="006C7149">
      <w:r>
        <w:rPr>
          <w:b/>
        </w:rPr>
        <w:t>Profiling Hardware</w:t>
      </w:r>
      <w:r>
        <w:t xml:space="preserve"> – Specify the model of your profiler, the number of channels (7, 9, or 12), and, if using the </w:t>
      </w:r>
      <w:r w:rsidR="00C7068C">
        <w:t>SPS Smart Profiler</w:t>
      </w:r>
      <w:r>
        <w:t>, X5,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48B5CD1B"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EE126E">
      <w:pPr>
        <w:pStyle w:val="Heading3"/>
        <w:rPr>
          <w:noProof/>
        </w:rPr>
      </w:pPr>
      <w:bookmarkStart w:id="2001" w:name="_Toc467442498"/>
      <w:bookmarkStart w:id="2002" w:name="_Toc469043293"/>
      <w:bookmarkStart w:id="2003" w:name="_Toc469044927"/>
      <w:bookmarkStart w:id="2004" w:name="_Toc469139223"/>
      <w:bookmarkStart w:id="2005" w:name="_Toc469152668"/>
      <w:bookmarkStart w:id="2006" w:name="_Toc506221789"/>
      <w:bookmarkStart w:id="2007" w:name="_Toc506816454"/>
      <w:bookmarkStart w:id="2008" w:name="_Toc506816904"/>
      <w:bookmarkStart w:id="2009" w:name="_Toc528426558"/>
      <w:bookmarkStart w:id="2010" w:name="_Toc528426847"/>
      <w:bookmarkStart w:id="2011" w:name="_Toc19132763"/>
      <w:bookmarkStart w:id="2012" w:name="_Toc19133055"/>
      <w:bookmarkStart w:id="2013" w:name="_Toc37349505"/>
      <w:bookmarkStart w:id="2014" w:name="_Toc37349798"/>
      <w:bookmarkStart w:id="2015" w:name="_Toc51280192"/>
      <w:bookmarkStart w:id="2016" w:name="_Toc51280487"/>
      <w:bookmarkStart w:id="2017" w:name="_Toc52889154"/>
      <w:bookmarkStart w:id="2018" w:name="_Toc52889451"/>
      <w:bookmarkStart w:id="2019" w:name="_Toc69230281"/>
      <w:bookmarkStart w:id="2020" w:name="_Toc69230582"/>
      <w:bookmarkStart w:id="2021" w:name="_Toc83830903"/>
      <w:bookmarkStart w:id="2022" w:name="_Toc83831208"/>
      <w:bookmarkStart w:id="2023" w:name="_Toc119468077"/>
      <w:bookmarkStart w:id="2024" w:name="_Toc329784597"/>
      <w:bookmarkStart w:id="2025" w:name="_Toc486325570"/>
      <w:bookmarkStart w:id="2026" w:name="_Toc488490440"/>
      <w:bookmarkStart w:id="2027" w:name="_Toc99526489"/>
      <w:bookmarkStart w:id="2028" w:name="_Toc99526797"/>
      <w:r>
        <w:rPr>
          <w:noProof/>
        </w:rPr>
        <w:lastRenderedPageBreak/>
        <w:t xml:space="preserve">Define Your </w:t>
      </w:r>
      <w:r w:rsidR="005D0C19">
        <w:rPr>
          <w:noProof/>
        </w:rPr>
        <w:t>Oven</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7"/>
      <w:bookmarkEnd w:id="2028"/>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504F3C4B" w:rsidR="000E4CE3" w:rsidRDefault="000E4CE3" w:rsidP="000E4CE3">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6</w:t>
            </w:r>
            <w:r w:rsidR="005E405E">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2644C3E2"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DF7684" w:rsidRPr="00DF7684">
              <w:t xml:space="preserve">Figure </w:t>
            </w:r>
            <w:r w:rsidR="00DF7684" w:rsidRPr="00DF7684">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36224"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68312A" id="Rectangle 4621" o:spid="_x0000_s1026" style="position:absolute;margin-left:154.1pt;margin-top:24.4pt;width:65.05pt;height:15.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4CE80460" w:rsidR="005D0C19" w:rsidRPr="00A51897" w:rsidRDefault="005D0C19" w:rsidP="005D0C19">
            <w:pPr>
              <w:jc w:val="center"/>
              <w:rPr>
                <w:rFonts w:ascii="Arial" w:hAnsi="Arial" w:cs="Arial"/>
                <w:noProof/>
                <w:sz w:val="16"/>
                <w:szCs w:val="16"/>
              </w:rPr>
            </w:pPr>
            <w:bookmarkStart w:id="2029" w:name="_Ref468532713"/>
            <w:bookmarkStart w:id="2030" w:name="_Ref468167618"/>
            <w:bookmarkStart w:id="2031"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DF7684">
              <w:rPr>
                <w:rFonts w:ascii="Arial" w:hAnsi="Arial" w:cs="Arial"/>
                <w:noProof/>
                <w:sz w:val="16"/>
                <w:szCs w:val="16"/>
              </w:rPr>
              <w:t>7</w:t>
            </w:r>
            <w:r w:rsidRPr="00A51897">
              <w:rPr>
                <w:rFonts w:ascii="Arial" w:hAnsi="Arial" w:cs="Arial"/>
                <w:sz w:val="16"/>
                <w:szCs w:val="16"/>
              </w:rPr>
              <w:fldChar w:fldCharType="end"/>
            </w:r>
            <w:bookmarkEnd w:id="2029"/>
            <w:r w:rsidR="000E4CE3">
              <w:rPr>
                <w:rFonts w:ascii="Arial" w:hAnsi="Arial" w:cs="Arial"/>
                <w:sz w:val="16"/>
                <w:szCs w:val="16"/>
              </w:rPr>
              <w:t xml:space="preserve">: </w:t>
            </w:r>
            <w:bookmarkEnd w:id="2030"/>
            <w:r w:rsidR="000E4CE3">
              <w:rPr>
                <w:rFonts w:ascii="Arial" w:hAnsi="Arial" w:cs="Arial"/>
                <w:sz w:val="16"/>
                <w:szCs w:val="16"/>
              </w:rPr>
              <w:t>Verify Zone Length</w:t>
            </w:r>
            <w:bookmarkEnd w:id="2031"/>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2032" w:name="_Toc469043294"/>
      <w:bookmarkStart w:id="2033" w:name="_Toc469044928"/>
      <w:bookmarkStart w:id="2034" w:name="_Toc469139224"/>
      <w:bookmarkStart w:id="2035" w:name="_Toc469152669"/>
      <w:bookmarkStart w:id="2036" w:name="_Toc506221790"/>
      <w:bookmarkStart w:id="2037" w:name="_Toc506816455"/>
      <w:bookmarkStart w:id="2038" w:name="_Toc506816905"/>
      <w:bookmarkStart w:id="2039" w:name="_Toc528426559"/>
      <w:bookmarkStart w:id="2040" w:name="_Toc528426848"/>
      <w:bookmarkStart w:id="2041" w:name="_Toc19132764"/>
      <w:bookmarkStart w:id="2042" w:name="_Toc19133056"/>
      <w:bookmarkStart w:id="2043" w:name="_Toc37349506"/>
      <w:bookmarkStart w:id="2044" w:name="_Toc37349799"/>
      <w:bookmarkStart w:id="2045" w:name="_Toc51280193"/>
      <w:bookmarkStart w:id="2046" w:name="_Toc51280488"/>
      <w:bookmarkStart w:id="2047" w:name="_Toc52889155"/>
      <w:bookmarkStart w:id="2048" w:name="_Toc52889452"/>
      <w:bookmarkStart w:id="2049" w:name="_Toc69230282"/>
      <w:bookmarkStart w:id="2050" w:name="_Toc69230583"/>
      <w:bookmarkStart w:id="2051" w:name="_Toc83830904"/>
      <w:bookmarkStart w:id="2052" w:name="_Toc83831209"/>
      <w:bookmarkStart w:id="2053" w:name="_Toc99526309"/>
      <w:bookmarkStart w:id="2054" w:name="_Toc99526490"/>
      <w:bookmarkStart w:id="2055" w:name="_Toc99526798"/>
      <w:r>
        <w:lastRenderedPageBreak/>
        <w:t>Control Limits</w:t>
      </w:r>
      <w:r w:rsidR="00636C9A">
        <w:t xml:space="preserve"> </w:t>
      </w:r>
      <w:r w:rsidR="00754243">
        <w:t>Tab</w:t>
      </w:r>
      <w:bookmarkEnd w:id="2023"/>
      <w:bookmarkEnd w:id="2024"/>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14:paraId="74C241E7" w14:textId="7AC1E9FC" w:rsidR="00D41AFB" w:rsidRDefault="00AC1103" w:rsidP="009C2049">
      <w:pPr>
        <w:keepNext/>
        <w:jc w:val="center"/>
      </w:pPr>
      <w:r>
        <w:rPr>
          <w:noProof/>
        </w:rPr>
        <w:drawing>
          <wp:inline distT="0" distB="0" distL="0" distR="0" wp14:anchorId="3D956A31" wp14:editId="0CF3BDCA">
            <wp:extent cx="4187952" cy="3447288"/>
            <wp:effectExtent l="0" t="0" r="3175" b="127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p>
    <w:p w14:paraId="5B672BC2" w14:textId="6975157E" w:rsidR="0026496C" w:rsidRPr="0026496C" w:rsidRDefault="00D41AFB" w:rsidP="0026496C">
      <w:pPr>
        <w:pStyle w:val="Caption"/>
        <w:rPr>
          <w:rFonts w:ascii="Trebuchet MS" w:hAnsi="Trebuchet MS"/>
          <w:color w:val="FF0000"/>
          <w:sz w:val="32"/>
          <w:szCs w:val="32"/>
        </w:rPr>
      </w:pPr>
      <w:r w:rsidRPr="00760A75">
        <w:t xml:space="preserve">Figure </w:t>
      </w:r>
      <w:r w:rsidR="005E405E" w:rsidRPr="004951F2">
        <w:rPr>
          <w:noProof/>
        </w:rPr>
        <w:fldChar w:fldCharType="begin"/>
      </w:r>
      <w:r w:rsidR="005E405E" w:rsidRPr="00760A75">
        <w:rPr>
          <w:noProof/>
        </w:rPr>
        <w:instrText xml:space="preserve"> SEQ Figure \* ARABIC </w:instrText>
      </w:r>
      <w:r w:rsidR="005E405E" w:rsidRPr="004951F2">
        <w:rPr>
          <w:noProof/>
        </w:rPr>
        <w:fldChar w:fldCharType="separate"/>
      </w:r>
      <w:r w:rsidR="00DF7684">
        <w:rPr>
          <w:noProof/>
        </w:rPr>
        <w:t>8</w:t>
      </w:r>
      <w:r w:rsidR="005E405E" w:rsidRPr="004951F2">
        <w:rPr>
          <w:noProof/>
        </w:rPr>
        <w:fldChar w:fldCharType="end"/>
      </w:r>
      <w:r w:rsidR="00934045" w:rsidRPr="00760A75">
        <w:t xml:space="preserve">: </w:t>
      </w:r>
      <w:r w:rsidR="009E1EFB" w:rsidRPr="00760A75">
        <w:t xml:space="preserve">Global </w:t>
      </w:r>
      <w:r w:rsidR="00934045" w:rsidRPr="00760A75">
        <w:t>Preferences – </w:t>
      </w:r>
      <w:r w:rsidR="000011F6" w:rsidRPr="00760A75">
        <w:t xml:space="preserve">Control Limits </w:t>
      </w:r>
      <w:r w:rsidR="00934045" w:rsidRPr="00760A7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719BC58F"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6C7149">
        <w:rPr>
          <w:i/>
        </w:rPr>
        <w:t>Control Limits</w:t>
      </w:r>
      <w:r w:rsidRPr="006C7149">
        <w:t xml:space="preserve"> panel are not used unless you have purchased the </w:t>
      </w:r>
      <w:r w:rsidR="004A5823" w:rsidRPr="006C7149">
        <w:rPr>
          <w:i/>
        </w:rPr>
        <w:t>Live Index Screen</w:t>
      </w:r>
      <w:r w:rsidRPr="006C7149">
        <w:t xml:space="preserve"> </w:t>
      </w:r>
      <w:r w:rsidR="00CA506F">
        <w:t xml:space="preserve">or </w:t>
      </w:r>
      <w:r w:rsidR="00CA506F">
        <w:rPr>
          <w:i/>
          <w:iCs/>
        </w:rPr>
        <w:t xml:space="preserve">O2 Live </w:t>
      </w:r>
      <w:r>
        <w:t>option</w:t>
      </w:r>
      <w:r w:rsidR="00CA506F">
        <w:t>s</w:t>
      </w:r>
      <w:r>
        <w:t xml:space="preserve">.  To learn more about </w:t>
      </w:r>
      <w:r w:rsidRPr="003F334D">
        <w:rPr>
          <w:iCs/>
        </w:rPr>
        <w:t>th</w:t>
      </w:r>
      <w:r w:rsidR="00CA506F">
        <w:rPr>
          <w:iCs/>
        </w:rPr>
        <w:t>ese</w:t>
      </w:r>
      <w:r>
        <w:t xml:space="preserve"> </w:t>
      </w:r>
      <w:r w:rsidR="00CA506F">
        <w:t>options</w:t>
      </w:r>
      <w:r>
        <w:t>, see the section titled</w:t>
      </w:r>
      <w:r w:rsidRPr="00146EEC">
        <w:rPr>
          <w:color w:val="365F91"/>
        </w:rPr>
        <w:t xml:space="preserve"> </w:t>
      </w:r>
      <w:hyperlink w:anchor="_Software_Options" w:history="1">
        <w:r w:rsidR="00CA506F">
          <w:rPr>
            <w:rStyle w:val="Hyperlink"/>
          </w:rPr>
          <w:t>Software</w:t>
        </w:r>
      </w:hyperlink>
      <w:r w:rsidR="00CA506F">
        <w:rPr>
          <w:rStyle w:val="Hyperlink"/>
        </w:rPr>
        <w:t xml:space="preserve"> Options</w:t>
      </w:r>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EE126E">
      <w:pPr>
        <w:pStyle w:val="Heading3"/>
      </w:pPr>
      <w:bookmarkStart w:id="2056" w:name="_Toc469043295"/>
      <w:bookmarkStart w:id="2057" w:name="_Toc469044929"/>
      <w:bookmarkStart w:id="2058" w:name="_Toc469139225"/>
      <w:bookmarkStart w:id="2059" w:name="_Toc469152670"/>
      <w:bookmarkStart w:id="2060" w:name="_Toc506221791"/>
      <w:bookmarkStart w:id="2061" w:name="_Toc506816456"/>
      <w:bookmarkStart w:id="2062" w:name="_Toc506816906"/>
      <w:bookmarkStart w:id="2063" w:name="_Toc528426560"/>
      <w:bookmarkStart w:id="2064" w:name="_Toc528426849"/>
      <w:bookmarkStart w:id="2065" w:name="_Toc19132765"/>
      <w:bookmarkStart w:id="2066" w:name="_Toc19133057"/>
      <w:bookmarkStart w:id="2067" w:name="_Toc37349507"/>
      <w:bookmarkStart w:id="2068" w:name="_Toc37349800"/>
      <w:bookmarkStart w:id="2069" w:name="_Toc51280194"/>
      <w:bookmarkStart w:id="2070" w:name="_Toc51280489"/>
      <w:bookmarkStart w:id="2071" w:name="_Toc52889156"/>
      <w:bookmarkStart w:id="2072" w:name="_Toc52889453"/>
      <w:bookmarkStart w:id="2073" w:name="_Toc69230283"/>
      <w:bookmarkStart w:id="2074" w:name="_Toc69230584"/>
      <w:bookmarkStart w:id="2075" w:name="_Toc83830905"/>
      <w:bookmarkStart w:id="2076" w:name="_Toc83831210"/>
      <w:bookmarkStart w:id="2077" w:name="_Toc99526491"/>
      <w:bookmarkStart w:id="2078" w:name="_Toc99526799"/>
      <w:r>
        <w:lastRenderedPageBreak/>
        <w:t>Specifying</w:t>
      </w:r>
      <w:r w:rsidR="006C1BAA" w:rsidRPr="006C1BAA">
        <w:t xml:space="preserve"> Cpk</w:t>
      </w:r>
      <w:r w:rsidR="00636C9A">
        <w:t xml:space="preserve"> </w:t>
      </w:r>
      <w:r w:rsidR="00C653DF">
        <w:t>Computation Values</w:t>
      </w:r>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EE126E">
      <w:pPr>
        <w:pStyle w:val="Heading3"/>
      </w:pPr>
      <w:bookmarkStart w:id="2079" w:name="_Toc469043296"/>
      <w:bookmarkStart w:id="2080" w:name="_Toc469044930"/>
      <w:bookmarkStart w:id="2081" w:name="_Toc469139226"/>
      <w:bookmarkStart w:id="2082" w:name="_Toc469152671"/>
      <w:bookmarkStart w:id="2083" w:name="_Toc506221792"/>
      <w:bookmarkStart w:id="2084" w:name="_Toc506816457"/>
      <w:bookmarkStart w:id="2085" w:name="_Toc506816907"/>
      <w:bookmarkStart w:id="2086" w:name="_Toc528426561"/>
      <w:bookmarkStart w:id="2087" w:name="_Toc528426850"/>
      <w:bookmarkStart w:id="2088" w:name="_Toc19132766"/>
      <w:bookmarkStart w:id="2089" w:name="_Toc19133058"/>
      <w:bookmarkStart w:id="2090" w:name="_Toc37349508"/>
      <w:bookmarkStart w:id="2091" w:name="_Toc37349801"/>
      <w:bookmarkStart w:id="2092" w:name="_Toc51280195"/>
      <w:bookmarkStart w:id="2093" w:name="_Toc51280490"/>
      <w:bookmarkStart w:id="2094" w:name="_Toc52889157"/>
      <w:bookmarkStart w:id="2095" w:name="_Toc52889454"/>
      <w:bookmarkStart w:id="2096" w:name="_Toc69230284"/>
      <w:bookmarkStart w:id="2097" w:name="_Toc69230585"/>
      <w:bookmarkStart w:id="2098" w:name="_Toc83830906"/>
      <w:bookmarkStart w:id="2099" w:name="_Toc83831211"/>
      <w:bookmarkStart w:id="2100" w:name="_Toc99526492"/>
      <w:bookmarkStart w:id="2101" w:name="_Toc99526800"/>
      <w:r w:rsidRPr="00F74DAC">
        <w:lastRenderedPageBreak/>
        <w:t>How</w:t>
      </w:r>
      <w:r w:rsidR="003C657F" w:rsidRPr="00F74DAC">
        <w:t xml:space="preserve"> </w:t>
      </w:r>
      <w:r w:rsidR="006C7149">
        <w:t>t</w:t>
      </w:r>
      <w:r w:rsidR="00C653DF" w:rsidRPr="00F74DAC">
        <w:t xml:space="preserve">he Software Calculates </w:t>
      </w:r>
      <w:r w:rsidRPr="00F74DAC">
        <w:t>Cpk</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39616"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5452D2" id="Line 3221" o:spid="_x0000_s1026" style="position:absolute;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41A5B" w:rsidRPr="00287D78" w:rsidRDefault="00241A5B"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241A5B" w:rsidRPr="00287D78" w:rsidRDefault="00241A5B"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v:textbox>
                <w10:anchorlock/>
              </v:shape>
            </w:pict>
          </mc:Fallback>
        </mc:AlternateContent>
      </w:r>
    </w:p>
    <w:p w14:paraId="241F6FB0" w14:textId="04FD69DC" w:rsidR="008708F9" w:rsidRDefault="00D41AFB" w:rsidP="00730A42">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9</w:t>
      </w:r>
      <w:r w:rsidR="005E405E">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551D40EC"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r w:rsidR="00A56B5D">
        <w:t>65</w:t>
      </w:r>
      <w:r w:rsidR="008708F9">
        <w:t>%.</w:t>
      </w:r>
    </w:p>
    <w:p w14:paraId="132C8E3D" w14:textId="77777777" w:rsidR="008708F9" w:rsidRDefault="008708F9" w:rsidP="00DA3596"/>
    <w:p w14:paraId="2F5970C9" w14:textId="3FA48D7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A56B5D">
        <w:t>65</w:t>
      </w:r>
      <w:r w:rsidRPr="006C7149">
        <w:t xml:space="preserve">) </w:t>
      </w:r>
      <w:r w:rsidR="002C2643" w:rsidRPr="006C7149">
        <w:sym w:font="Symbol" w:char="F0B8"/>
      </w:r>
      <w:r w:rsidR="002C2643" w:rsidRPr="006C7149">
        <w:t xml:space="preserve"> 5</w:t>
      </w:r>
    </w:p>
    <w:p w14:paraId="15489275" w14:textId="674BDA3F" w:rsidR="008708F9" w:rsidRPr="006C7149" w:rsidRDefault="002C2643" w:rsidP="00DA3596">
      <w:r w:rsidRPr="006C7149">
        <w:tab/>
      </w:r>
      <w:r w:rsidR="008708F9" w:rsidRPr="006C7149">
        <w:t xml:space="preserve">= </w:t>
      </w:r>
      <w:r w:rsidR="00A56B5D">
        <w:t>71</w:t>
      </w:r>
    </w:p>
    <w:p w14:paraId="1C275844" w14:textId="77777777" w:rsidR="002C2643" w:rsidRPr="006C7149" w:rsidRDefault="002C2643" w:rsidP="00DA3596"/>
    <w:p w14:paraId="2C71E04D" w14:textId="1C3857A7" w:rsidR="008708F9" w:rsidRPr="006C7149" w:rsidRDefault="000E0382" w:rsidP="00DA3596">
      <w:r w:rsidRPr="006C7149">
        <w:rPr>
          <w:noProof/>
        </w:rPr>
        <mc:AlternateContent>
          <mc:Choice Requires="wps">
            <w:drawing>
              <wp:anchor distT="0" distB="0" distL="114300" distR="114300" simplePos="0" relativeHeight="251447808"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9855C1" id="Line 3223"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Pr>
          <w:noProof/>
        </w:rPr>
        <mc:AlternateContent>
          <mc:Choice Requires="wps">
            <w:drawing>
              <wp:anchor distT="0" distB="0" distL="114300" distR="114300" simplePos="0" relativeHeight="251443712"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46E2E2" id="Line 3222" o:spid="_x0000_s1026" style="position:absolute;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r w:rsidR="008708F9" w:rsidRPr="006C7149">
        <w:t>StdDev</w:t>
      </w:r>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A56B5D">
        <w:t>65</w:t>
      </w:r>
      <w:r w:rsidR="008708F9" w:rsidRPr="006C7149">
        <w:rPr>
          <w:vertAlign w:val="superscript"/>
        </w:rPr>
        <w:t>2</w:t>
      </w:r>
      <w:r w:rsidR="008708F9" w:rsidRPr="006C7149">
        <w:t>)) – (68 + 8</w:t>
      </w:r>
      <w:r w:rsidR="001750CD" w:rsidRPr="006C7149">
        <w:t>8</w:t>
      </w:r>
      <w:r w:rsidR="00F74DAC" w:rsidRPr="006C7149">
        <w:t xml:space="preserve"> + 70 + 64 + </w:t>
      </w:r>
      <w:r w:rsidR="00A56B5D">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08F88173" w:rsidR="008708F9" w:rsidRPr="006C7149" w:rsidRDefault="000E0382" w:rsidP="00DA3596">
      <w:r w:rsidRPr="006C7149">
        <w:rPr>
          <w:noProof/>
        </w:rPr>
        <mc:AlternateContent>
          <mc:Choice Requires="wps">
            <w:drawing>
              <wp:anchor distT="0" distB="0" distL="114300" distR="114300" simplePos="0" relativeHeight="25145190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80851A6" id="Line 3224" o:spid="_x0000_s1026" style="position:absolute;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A56B5D">
        <w:t>27945</w:t>
      </w:r>
      <w:r w:rsidR="008708F9" w:rsidRPr="006C7149">
        <w:t xml:space="preserve"> – 1</w:t>
      </w:r>
      <w:r w:rsidR="00A56B5D">
        <w:t>26025</w:t>
      </w:r>
      <w:r w:rsidR="008708F9" w:rsidRPr="006C7149">
        <w:t xml:space="preserve">) </w:t>
      </w:r>
      <w:r w:rsidR="00F07460" w:rsidRPr="006C7149">
        <w:sym w:font="Symbol" w:char="F0B8"/>
      </w:r>
      <w:r w:rsidR="00DA3596" w:rsidRPr="006C7149">
        <w:t xml:space="preserve"> </w:t>
      </w:r>
      <w:r w:rsidR="009F2823" w:rsidRPr="006C7149">
        <w:t>25</w:t>
      </w:r>
    </w:p>
    <w:p w14:paraId="283B22FB" w14:textId="04D2F023" w:rsidR="008708F9" w:rsidRPr="006C7149" w:rsidRDefault="008708F9" w:rsidP="00DA3596">
      <w:r w:rsidRPr="006C7149">
        <w:tab/>
        <w:t xml:space="preserve">= </w:t>
      </w:r>
      <w:r w:rsidR="009F2823" w:rsidRPr="006C7149">
        <w:t xml:space="preserve">√ </w:t>
      </w:r>
      <w:r w:rsidR="00A56B5D">
        <w:t>76.8</w:t>
      </w:r>
    </w:p>
    <w:p w14:paraId="7FB9B3A6" w14:textId="786B65C6" w:rsidR="008708F9" w:rsidRPr="002C2643" w:rsidRDefault="008708F9" w:rsidP="00DA3596">
      <w:r w:rsidRPr="002C2643">
        <w:tab/>
        <w:t xml:space="preserve">= </w:t>
      </w:r>
      <w:r w:rsidR="00A56B5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273C919F" w:rsidR="008708F9" w:rsidRPr="002C2643" w:rsidRDefault="008708F9" w:rsidP="00DA3596">
      <w:r w:rsidRPr="002C2643">
        <w:t>Cpk</w:t>
      </w:r>
      <w:r w:rsidR="00DA3596" w:rsidRPr="002C2643">
        <w:tab/>
      </w:r>
      <w:r w:rsidRPr="002C2643">
        <w:t xml:space="preserve">= </w:t>
      </w:r>
      <w:r w:rsidR="00F07460" w:rsidRPr="002C2643">
        <w:sym w:font="Symbol" w:char="F0BD"/>
      </w:r>
      <w:r w:rsidR="00A56B5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A56B5D">
        <w:t>8.76</w:t>
      </w:r>
      <w:r w:rsidRPr="002C2643">
        <w:t>)</w:t>
      </w:r>
    </w:p>
    <w:p w14:paraId="53F90CA4" w14:textId="0C8ADFF1" w:rsidR="008708F9" w:rsidRPr="002C2643" w:rsidRDefault="00DA3596" w:rsidP="00DA3596">
      <w:r w:rsidRPr="002C2643">
        <w:tab/>
      </w:r>
      <w:r w:rsidR="008708F9" w:rsidRPr="002C2643">
        <w:t xml:space="preserve">= </w:t>
      </w:r>
      <w:r w:rsidR="00A56B5D">
        <w:t>29</w:t>
      </w:r>
      <w:r w:rsidR="008708F9" w:rsidRPr="002C2643">
        <w:t xml:space="preserve"> </w:t>
      </w:r>
      <w:r w:rsidR="00F07460" w:rsidRPr="002C2643">
        <w:sym w:font="Symbol" w:char="F0B8"/>
      </w:r>
      <w:r w:rsidR="008708F9" w:rsidRPr="002C2643">
        <w:t xml:space="preserve"> 2</w:t>
      </w:r>
      <w:r w:rsidR="00A56B5D">
        <w:t>6.29</w:t>
      </w:r>
    </w:p>
    <w:p w14:paraId="1466DB07" w14:textId="52EDBA55" w:rsidR="008708F9" w:rsidRPr="002C2643" w:rsidRDefault="00DA3596" w:rsidP="00DA3596">
      <w:r w:rsidRPr="002C2643">
        <w:tab/>
      </w:r>
      <w:r w:rsidR="008708F9" w:rsidRPr="002C2643">
        <w:t>= 1.1</w:t>
      </w:r>
      <w:r w:rsidR="00A56B5D">
        <w:t>0</w:t>
      </w:r>
    </w:p>
    <w:p w14:paraId="48ED6127" w14:textId="77777777" w:rsidR="008708F9" w:rsidRDefault="008708F9" w:rsidP="00DA3596"/>
    <w:p w14:paraId="55B4E531" w14:textId="2E676B78" w:rsidR="008708F9" w:rsidRDefault="00723CD7" w:rsidP="00DA3596">
      <w:r>
        <w:t>Therefore,</w:t>
      </w:r>
      <w:r w:rsidR="008708F9">
        <w:t xml:space="preserve"> while the worst PWI is 8</w:t>
      </w:r>
      <w:r w:rsidR="00A56B5D">
        <w:t>8</w:t>
      </w:r>
      <w:r w:rsidR="008708F9">
        <w:t xml:space="preserve">%, the Cpk is </w:t>
      </w:r>
      <w:r>
        <w:t>1.1</w:t>
      </w:r>
      <w:r w:rsidR="00A56B5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45600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8FEA79" id="Line 3225"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2102" w:name="_Toc353195390"/>
      <w:bookmarkStart w:id="2103" w:name="_Toc358296219"/>
      <w:bookmarkStart w:id="2104" w:name="_Toc358298384"/>
      <w:bookmarkStart w:id="2105" w:name="_Toc467442501"/>
      <w:bookmarkStart w:id="2106" w:name="_Toc469043297"/>
      <w:bookmarkStart w:id="2107" w:name="_Toc469044931"/>
      <w:bookmarkStart w:id="2108" w:name="_Toc469139227"/>
      <w:bookmarkStart w:id="2109" w:name="_Toc469152672"/>
      <w:bookmarkStart w:id="2110" w:name="_Toc506221793"/>
      <w:bookmarkStart w:id="2111" w:name="_Toc506816458"/>
      <w:bookmarkStart w:id="2112" w:name="_Toc506816908"/>
      <w:bookmarkStart w:id="2113" w:name="_Toc528426562"/>
      <w:bookmarkStart w:id="2114" w:name="_Toc528426851"/>
      <w:bookmarkStart w:id="2115" w:name="_Toc19132767"/>
      <w:bookmarkStart w:id="2116" w:name="_Toc19133059"/>
      <w:bookmarkStart w:id="2117" w:name="_Toc37349509"/>
      <w:bookmarkStart w:id="2118" w:name="_Toc37349802"/>
      <w:bookmarkStart w:id="2119" w:name="_Toc51280196"/>
      <w:bookmarkStart w:id="2120" w:name="_Toc51280491"/>
      <w:bookmarkStart w:id="2121" w:name="_Toc52889158"/>
      <w:bookmarkStart w:id="2122" w:name="_Toc52889455"/>
      <w:bookmarkStart w:id="2123" w:name="_Toc69230285"/>
      <w:bookmarkStart w:id="2124" w:name="_Toc69230586"/>
      <w:bookmarkStart w:id="2125" w:name="_Toc83830907"/>
      <w:bookmarkStart w:id="2126" w:name="_Toc83831212"/>
      <w:bookmarkStart w:id="2127" w:name="_Toc332208767"/>
      <w:bookmarkStart w:id="2128" w:name="_Toc332274014"/>
      <w:bookmarkStart w:id="2129" w:name="_Toc367109135"/>
      <w:bookmarkStart w:id="2130" w:name="_Toc394486334"/>
      <w:bookmarkStart w:id="2131" w:name="_Toc394583540"/>
      <w:bookmarkStart w:id="2132" w:name="_Toc99526310"/>
      <w:bookmarkStart w:id="2133" w:name="_Toc99526493"/>
      <w:bookmarkStart w:id="2134" w:name="_Toc99526801"/>
      <w:r>
        <w:lastRenderedPageBreak/>
        <w:t>Disable Alarm Tab</w:t>
      </w:r>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32"/>
      <w:bookmarkEnd w:id="2133"/>
      <w:bookmarkEnd w:id="2134"/>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4F9EAE38" w:rsidR="00F74DAC" w:rsidRDefault="00F74DAC" w:rsidP="00F74DA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10</w:t>
      </w:r>
      <w:r w:rsidR="005E405E">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selects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2127"/>
      <w:bookmarkEnd w:id="2128"/>
      <w:bookmarkEnd w:id="2129"/>
      <w:bookmarkEnd w:id="2130"/>
      <w:bookmarkEnd w:id="2131"/>
    </w:tbl>
    <w:p w14:paraId="05B4D3DF" w14:textId="77777777" w:rsidR="00C343C4" w:rsidRDefault="00C343C4" w:rsidP="00C343C4"/>
    <w:p w14:paraId="0530B30F" w14:textId="3E3D20D6" w:rsidR="00C343C4" w:rsidRDefault="00C343C4">
      <w:r>
        <w:br w:type="page"/>
      </w:r>
    </w:p>
    <w:p w14:paraId="30B92132" w14:textId="79F18A7E" w:rsidR="00866C36" w:rsidRDefault="002647D3" w:rsidP="00991084">
      <w:pPr>
        <w:pStyle w:val="Heading2"/>
      </w:pPr>
      <w:bookmarkStart w:id="2135" w:name="_Barcode_Option_Tab"/>
      <w:bookmarkStart w:id="2136" w:name="_Toc506221794"/>
      <w:bookmarkStart w:id="2137" w:name="_Toc506816459"/>
      <w:bookmarkStart w:id="2138" w:name="_Toc506816909"/>
      <w:bookmarkStart w:id="2139" w:name="_Toc528426563"/>
      <w:bookmarkStart w:id="2140" w:name="_Toc528426852"/>
      <w:bookmarkStart w:id="2141" w:name="_Toc19132768"/>
      <w:bookmarkStart w:id="2142" w:name="_Toc19133060"/>
      <w:bookmarkStart w:id="2143" w:name="_Toc37349510"/>
      <w:bookmarkStart w:id="2144" w:name="_Toc37349803"/>
      <w:bookmarkStart w:id="2145" w:name="_Toc51280197"/>
      <w:bookmarkStart w:id="2146" w:name="_Toc51280492"/>
      <w:bookmarkStart w:id="2147" w:name="_Toc52889159"/>
      <w:bookmarkStart w:id="2148" w:name="_Toc52889456"/>
      <w:bookmarkStart w:id="2149" w:name="_Toc69230286"/>
      <w:bookmarkStart w:id="2150" w:name="_Toc69230587"/>
      <w:bookmarkStart w:id="2151" w:name="_Toc83830908"/>
      <w:bookmarkStart w:id="2152" w:name="_Toc83831213"/>
      <w:bookmarkStart w:id="2153" w:name="_Hlk51276068"/>
      <w:bookmarkStart w:id="2154" w:name="_Toc99526311"/>
      <w:bookmarkStart w:id="2155" w:name="_Toc99526494"/>
      <w:bookmarkStart w:id="2156" w:name="_Toc99526802"/>
      <w:bookmarkEnd w:id="2135"/>
      <w:r>
        <w:rPr>
          <w:noProof/>
        </w:rPr>
        <w:lastRenderedPageBreak/>
        <w:drawing>
          <wp:anchor distT="0" distB="0" distL="114300" distR="114300" simplePos="0" relativeHeight="251961856" behindDoc="1" locked="0" layoutInCell="1" allowOverlap="1" wp14:anchorId="0B46BF62" wp14:editId="30B08EFF">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00866C36">
        <w:t>Barcode Option Tab</w:t>
      </w:r>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4"/>
      <w:bookmarkEnd w:id="2155"/>
      <w:bookmarkEnd w:id="2156"/>
    </w:p>
    <w:p w14:paraId="5539BACA" w14:textId="67411E55" w:rsidR="00866C36" w:rsidRDefault="0037452A" w:rsidP="00EE126E">
      <w:pPr>
        <w:pStyle w:val="Heading3"/>
      </w:pPr>
      <w:bookmarkStart w:id="2157" w:name="_Toc506221795"/>
      <w:bookmarkStart w:id="2158" w:name="_Toc506816460"/>
      <w:bookmarkStart w:id="2159" w:name="_Toc506816910"/>
      <w:bookmarkStart w:id="2160" w:name="_Toc528426564"/>
      <w:bookmarkStart w:id="2161" w:name="_Toc528426853"/>
      <w:bookmarkStart w:id="2162" w:name="_Toc19132769"/>
      <w:bookmarkStart w:id="2163" w:name="_Toc19133061"/>
      <w:bookmarkStart w:id="2164" w:name="_Toc37349511"/>
      <w:bookmarkStart w:id="2165" w:name="_Toc37349804"/>
      <w:bookmarkStart w:id="2166" w:name="_Toc51280198"/>
      <w:bookmarkStart w:id="2167" w:name="_Toc51280493"/>
      <w:bookmarkStart w:id="2168" w:name="_Toc52889160"/>
      <w:bookmarkStart w:id="2169" w:name="_Toc52889457"/>
      <w:bookmarkStart w:id="2170" w:name="_Toc69230287"/>
      <w:bookmarkStart w:id="2171" w:name="_Toc69230588"/>
      <w:bookmarkStart w:id="2172" w:name="_Toc83830909"/>
      <w:bookmarkStart w:id="2173" w:name="_Toc83831214"/>
      <w:bookmarkStart w:id="2174" w:name="_Toc99526495"/>
      <w:bookmarkStart w:id="2175" w:name="_Toc99526803"/>
      <w:bookmarkEnd w:id="2153"/>
      <w:r>
        <w:t>Manage Profile and VP Data</w:t>
      </w:r>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p>
    <w:p w14:paraId="749FAF48" w14:textId="3161C4BE" w:rsidR="00AA306D" w:rsidRDefault="0037452A" w:rsidP="00991084">
      <w:r>
        <w:t>Note: The controls shown in the top</w:t>
      </w:r>
      <w:r w:rsidR="00994206">
        <w:t xml:space="preserve"> of the</w:t>
      </w:r>
      <w:r>
        <w:t xml:space="preserve"> ‘Barcode</w:t>
      </w:r>
      <w:r w:rsidR="00AA306D">
        <w:t xml:space="preserve"> Option</w:t>
      </w:r>
      <w:r>
        <w:t xml:space="preserve">’ section are only available if you have purchased the Barcode options. </w:t>
      </w:r>
    </w:p>
    <w:p w14:paraId="7E7A04C1" w14:textId="77777777" w:rsidR="00AA306D" w:rsidRDefault="00AA306D" w:rsidP="00991084"/>
    <w:p w14:paraId="5A287890" w14:textId="2CFCB412" w:rsidR="0037452A" w:rsidRDefault="0037452A" w:rsidP="00991084">
      <w:r>
        <w:t xml:space="preserve">To learn more about the optional functionality controlled from this screen, see the section in Part 2 of the manual titled </w:t>
      </w:r>
      <w:hyperlink w:anchor="_Using_barcodes" w:history="1">
        <w:r w:rsidR="00AC6420" w:rsidRPr="00991084">
          <w:rPr>
            <w:rStyle w:val="Hyperlink"/>
          </w:rPr>
          <w:t>Using Barcodes</w:t>
        </w:r>
      </w:hyperlink>
      <w:r>
        <w:t>.</w:t>
      </w:r>
    </w:p>
    <w:p w14:paraId="445B2272" w14:textId="77777777" w:rsidR="0037452A" w:rsidRDefault="0037452A" w:rsidP="00991084"/>
    <w:p w14:paraId="29A770D9" w14:textId="2AB7B152" w:rsidR="00AA306D" w:rsidRDefault="00AA306D" w:rsidP="00991084"/>
    <w:p w14:paraId="3C6295D3" w14:textId="77777777" w:rsidR="002647D3" w:rsidRPr="002647D3" w:rsidRDefault="002647D3"/>
    <w:p w14:paraId="23C38407" w14:textId="0F9035CA" w:rsidR="002647D3" w:rsidRDefault="002647D3" w:rsidP="002647D3">
      <w:pPr>
        <w:pStyle w:val="Heading2"/>
      </w:pPr>
      <w:bookmarkStart w:id="2176" w:name="_Toc51280199"/>
      <w:bookmarkStart w:id="2177" w:name="_Toc51280494"/>
      <w:bookmarkStart w:id="2178" w:name="_Toc52889161"/>
      <w:bookmarkStart w:id="2179" w:name="_Toc52889458"/>
      <w:bookmarkStart w:id="2180" w:name="_Toc69230288"/>
      <w:bookmarkStart w:id="2181" w:name="_Toc69230589"/>
      <w:bookmarkStart w:id="2182" w:name="_Toc83830910"/>
      <w:bookmarkStart w:id="2183" w:name="_Toc83831215"/>
      <w:bookmarkStart w:id="2184" w:name="_Toc99526312"/>
      <w:bookmarkStart w:id="2185" w:name="_Toc99526496"/>
      <w:bookmarkStart w:id="2186" w:name="_Toc99526804"/>
      <w:r>
        <w:rPr>
          <w:noProof/>
        </w:rPr>
        <w:drawing>
          <wp:anchor distT="0" distB="0" distL="114300" distR="114300" simplePos="0" relativeHeight="251962880" behindDoc="1" locked="0" layoutInCell="1" allowOverlap="1" wp14:anchorId="60194F83" wp14:editId="7F5F25FF">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t>Outputs Tab</w:t>
      </w:r>
      <w:bookmarkEnd w:id="2176"/>
      <w:bookmarkEnd w:id="2177"/>
      <w:bookmarkEnd w:id="2178"/>
      <w:bookmarkEnd w:id="2179"/>
      <w:bookmarkEnd w:id="2180"/>
      <w:bookmarkEnd w:id="2181"/>
      <w:bookmarkEnd w:id="2182"/>
      <w:bookmarkEnd w:id="2183"/>
      <w:bookmarkEnd w:id="2184"/>
      <w:bookmarkEnd w:id="2185"/>
      <w:bookmarkEnd w:id="2186"/>
    </w:p>
    <w:p w14:paraId="116141DD" w14:textId="2FF86562" w:rsidR="0037452A" w:rsidRDefault="0002491C" w:rsidP="00EE126E">
      <w:pPr>
        <w:pStyle w:val="Heading3"/>
      </w:pPr>
      <w:bookmarkStart w:id="2187" w:name="_Toc506221796"/>
      <w:bookmarkStart w:id="2188" w:name="_Toc506816461"/>
      <w:bookmarkStart w:id="2189" w:name="_Toc506816911"/>
      <w:bookmarkStart w:id="2190" w:name="_Toc528426565"/>
      <w:bookmarkStart w:id="2191" w:name="_Toc528426854"/>
      <w:bookmarkStart w:id="2192" w:name="_Toc19132770"/>
      <w:bookmarkStart w:id="2193" w:name="_Toc19133062"/>
      <w:bookmarkStart w:id="2194" w:name="_Toc37349512"/>
      <w:bookmarkStart w:id="2195" w:name="_Toc37349805"/>
      <w:bookmarkStart w:id="2196" w:name="_Toc51280200"/>
      <w:bookmarkStart w:id="2197" w:name="_Toc51280495"/>
      <w:bookmarkStart w:id="2198" w:name="_Toc52889162"/>
      <w:bookmarkStart w:id="2199" w:name="_Toc52889459"/>
      <w:bookmarkStart w:id="2200" w:name="_Toc69230289"/>
      <w:bookmarkStart w:id="2201" w:name="_Toc69230590"/>
      <w:bookmarkStart w:id="2202" w:name="_Toc83830911"/>
      <w:bookmarkStart w:id="2203" w:name="_Toc83831216"/>
      <w:bookmarkStart w:id="2204" w:name="_Toc99526497"/>
      <w:bookmarkStart w:id="2205" w:name="_Toc99526805"/>
      <w:r>
        <w:t>Virtual Profile Image Output</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p>
    <w:p w14:paraId="2300F424" w14:textId="30C714D7" w:rsidR="00AD6E2B" w:rsidRPr="00092BE2" w:rsidRDefault="00AD6E2B" w:rsidP="004D3015">
      <w:pPr>
        <w:pStyle w:val="ListBullet"/>
        <w:numPr>
          <w:ilvl w:val="0"/>
          <w:numId w:val="0"/>
        </w:numPr>
      </w:pPr>
      <w:r>
        <w:t xml:space="preserve">The </w:t>
      </w:r>
      <w:r w:rsidRPr="00B10214">
        <w:rPr>
          <w:i/>
        </w:rPr>
        <w:t xml:space="preserve">Virtual Profile </w:t>
      </w:r>
      <w:r>
        <w:rPr>
          <w:i/>
        </w:rPr>
        <w:t>I</w:t>
      </w:r>
      <w:r w:rsidRPr="00FB5131">
        <w:rPr>
          <w:i/>
        </w:rPr>
        <w:t>mage Output</w:t>
      </w:r>
      <w:r>
        <w:t xml:space="preserve"> generates a </w:t>
      </w:r>
      <w:r w:rsidRPr="00B10214">
        <w:t>Virtual Profile</w:t>
      </w:r>
      <w:r>
        <w:t xml:space="preserve"> image file while </w:t>
      </w:r>
      <w:r w:rsidRPr="00B10214">
        <w:t>Virtual Profiling</w:t>
      </w:r>
      <w:r>
        <w:t xml:space="preserve"> is running live.  The image file is output in the form of a .JPEG file type. The output file can be generated at user selected time intervals, or for each board processed</w:t>
      </w:r>
      <w:r w:rsidR="002647D3">
        <w:t>.</w:t>
      </w:r>
      <w:r w:rsidR="002647D3">
        <w:rPr>
          <w:b/>
        </w:rPr>
        <w:t xml:space="preserve"> </w:t>
      </w:r>
      <w:r w:rsidR="002647D3">
        <w:rPr>
          <w:bCs/>
        </w:rPr>
        <w:t xml:space="preserve">To </w:t>
      </w:r>
      <w:r>
        <w:t>enable th</w:t>
      </w:r>
      <w:r w:rsidR="002647D3">
        <w:t>e</w:t>
      </w:r>
      <w:r>
        <w:t xml:space="preserve"> feature select the check box and browse to a network location to store the </w:t>
      </w:r>
      <w:r w:rsidRPr="00FB5131">
        <w:rPr>
          <w:i/>
        </w:rPr>
        <w:t>Virtual Profile</w:t>
      </w:r>
      <w:r>
        <w:t xml:space="preserve"> image files. </w:t>
      </w:r>
      <w:r w:rsidR="002647D3">
        <w:t>There are two (2) different methods of image creation:</w:t>
      </w:r>
    </w:p>
    <w:p w14:paraId="76A2DB32" w14:textId="77777777" w:rsidR="00AD6E2B" w:rsidRDefault="00AD6E2B" w:rsidP="004D3015">
      <w:pPr>
        <w:pStyle w:val="ListBullet"/>
        <w:numPr>
          <w:ilvl w:val="0"/>
          <w:numId w:val="0"/>
        </w:numPr>
        <w:ind w:left="360"/>
      </w:pPr>
      <w:r w:rsidRPr="00FB5131">
        <w:rPr>
          <w:b/>
        </w:rPr>
        <w:t>The VP Image file generated every X minute(s) –</w:t>
      </w:r>
      <w:r>
        <w:t xml:space="preserve"> Selecting this option will generate the images based on time interval. Enter the time in minutes (1 – 60) at which the software generates each image</w:t>
      </w:r>
      <w:r w:rsidRPr="00B10214">
        <w:t>.</w:t>
      </w:r>
      <w:r>
        <w:t xml:space="preserve">  </w:t>
      </w:r>
    </w:p>
    <w:p w14:paraId="60C0105D" w14:textId="7FF704C5" w:rsidR="00AD6E2B" w:rsidRPr="00092BE2" w:rsidRDefault="00AD6E2B" w:rsidP="004D3015">
      <w:pPr>
        <w:pStyle w:val="ListBullet"/>
        <w:numPr>
          <w:ilvl w:val="0"/>
          <w:numId w:val="150"/>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00F83865">
        <w:t>The software</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43409BB9" w14:textId="77777777" w:rsidR="00AD6E2B" w:rsidRDefault="00AD6E2B" w:rsidP="004D3015">
      <w:pPr>
        <w:pStyle w:val="ListBullet"/>
        <w:numPr>
          <w:ilvl w:val="0"/>
          <w:numId w:val="0"/>
        </w:numPr>
        <w:ind w:left="360"/>
      </w:pPr>
      <w:r w:rsidRPr="00FB5131">
        <w:rPr>
          <w:b/>
        </w:rPr>
        <w:t xml:space="preserve">The VP Image file generated </w:t>
      </w:r>
      <w:r>
        <w:rPr>
          <w:b/>
        </w:rPr>
        <w:t>for every board</w:t>
      </w:r>
      <w:r w:rsidRPr="00FB5131">
        <w:rPr>
          <w:b/>
        </w:rPr>
        <w:t xml:space="preserve"> –</w:t>
      </w:r>
      <w:r>
        <w:t xml:space="preserve"> Selecting this option will generate an image for each board. </w:t>
      </w:r>
      <w:r w:rsidRPr="00F950FF">
        <w:rPr>
          <w:b/>
        </w:rPr>
        <w:t>NOTE:</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20A2DD2E" w14:textId="77777777" w:rsidR="00AD6E2B" w:rsidRPr="00F950FF" w:rsidRDefault="00AD6E2B" w:rsidP="004D3015">
      <w:pPr>
        <w:pStyle w:val="ListBullet"/>
        <w:numPr>
          <w:ilvl w:val="0"/>
          <w:numId w:val="150"/>
        </w:numPr>
        <w:rPr>
          <w:b/>
        </w:rPr>
      </w:pPr>
      <w:r w:rsidRPr="00F950FF">
        <w:rPr>
          <w:b/>
        </w:rPr>
        <w:t>Company Name</w:t>
      </w:r>
    </w:p>
    <w:p w14:paraId="230BE071" w14:textId="4AE31597" w:rsidR="00AD6E2B" w:rsidRPr="00F950FF" w:rsidRDefault="00AD6E2B" w:rsidP="004D3015">
      <w:pPr>
        <w:pStyle w:val="ListBullet"/>
        <w:numPr>
          <w:ilvl w:val="0"/>
          <w:numId w:val="150"/>
        </w:numPr>
        <w:rPr>
          <w:b/>
        </w:rPr>
      </w:pPr>
      <w:r w:rsidRPr="00F950FF">
        <w:rPr>
          <w:b/>
        </w:rPr>
        <w:t>Engineer</w:t>
      </w:r>
    </w:p>
    <w:p w14:paraId="5F671D40" w14:textId="6B1A308F" w:rsidR="00AD6E2B" w:rsidRDefault="00AD6E2B" w:rsidP="004D3015">
      <w:pPr>
        <w:pStyle w:val="ListBullet"/>
        <w:numPr>
          <w:ilvl w:val="0"/>
          <w:numId w:val="150"/>
        </w:numPr>
        <w:rPr>
          <w:b/>
        </w:rPr>
      </w:pPr>
      <w:r w:rsidRPr="00F950FF">
        <w:rPr>
          <w:b/>
        </w:rPr>
        <w:t>Logo</w:t>
      </w:r>
    </w:p>
    <w:tbl>
      <w:tblPr>
        <w:tblStyle w:val="TableGrid"/>
        <w:tblW w:w="0" w:type="auto"/>
        <w:tblLook w:val="04A0" w:firstRow="1" w:lastRow="0" w:firstColumn="1" w:lastColumn="0" w:noHBand="0" w:noVBand="1"/>
      </w:tblPr>
      <w:tblGrid>
        <w:gridCol w:w="4685"/>
        <w:gridCol w:w="4665"/>
      </w:tblGrid>
      <w:tr w:rsidR="00CA066D" w14:paraId="47B42CA4" w14:textId="77777777" w:rsidTr="004D3015">
        <w:trPr>
          <w:trHeight w:val="2522"/>
        </w:trPr>
        <w:tc>
          <w:tcPr>
            <w:tcW w:w="4308" w:type="dxa"/>
          </w:tcPr>
          <w:p w14:paraId="700D58AF" w14:textId="69BA29BA" w:rsidR="00CA066D" w:rsidRDefault="00CA066D" w:rsidP="00103931">
            <w:pPr>
              <w:pStyle w:val="Caption"/>
            </w:pPr>
            <w:r w:rsidRPr="000F1D16">
              <w:rPr>
                <w:noProof/>
              </w:rPr>
              <w:drawing>
                <wp:anchor distT="0" distB="0" distL="114300" distR="114300" simplePos="0" relativeHeight="251896320" behindDoc="1" locked="0" layoutInCell="1" allowOverlap="1" wp14:anchorId="3F80FD0E" wp14:editId="530EAC4F">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t>Example of VP Image file from time interval</w:t>
            </w:r>
          </w:p>
        </w:tc>
        <w:tc>
          <w:tcPr>
            <w:tcW w:w="4301" w:type="dxa"/>
          </w:tcPr>
          <w:p w14:paraId="4B103453" w14:textId="25DFAD19" w:rsidR="00CA066D" w:rsidRDefault="00CA066D" w:rsidP="00CA066D">
            <w:pPr>
              <w:pStyle w:val="ListBullet"/>
              <w:numPr>
                <w:ilvl w:val="0"/>
                <w:numId w:val="0"/>
              </w:numPr>
              <w:rPr>
                <w:b/>
              </w:rPr>
            </w:pPr>
            <w:r>
              <w:rPr>
                <w:b/>
              </w:rPr>
              <w:drawing>
                <wp:inline distT="0" distB="0" distL="0" distR="0" wp14:anchorId="32CC252A" wp14:editId="05F8E6DC">
                  <wp:extent cx="2920999" cy="2190749"/>
                  <wp:effectExtent l="0" t="0" r="0" b="63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11005A79" w14:textId="62CEEB23" w:rsidR="00CA066D" w:rsidRPr="00103931" w:rsidRDefault="00CA066D" w:rsidP="00103931">
            <w:pPr>
              <w:pStyle w:val="Caption"/>
            </w:pPr>
            <w:r>
              <w:t>Example of VP Image file for every board</w:t>
            </w:r>
          </w:p>
        </w:tc>
      </w:tr>
    </w:tbl>
    <w:p w14:paraId="05E2424D" w14:textId="2D505B84" w:rsidR="00E34326" w:rsidRDefault="00C343C4" w:rsidP="00EE126E">
      <w:pPr>
        <w:pStyle w:val="Heading3"/>
      </w:pPr>
      <w:bookmarkStart w:id="2206" w:name="_Toc469043301"/>
      <w:bookmarkStart w:id="2207" w:name="_Toc469044935"/>
      <w:bookmarkStart w:id="2208" w:name="_Toc469139231"/>
      <w:bookmarkStart w:id="2209" w:name="_Toc469152676"/>
      <w:bookmarkStart w:id="2210" w:name="_Toc506221797"/>
      <w:bookmarkStart w:id="2211" w:name="_Toc506816462"/>
      <w:bookmarkStart w:id="2212" w:name="_Toc506816912"/>
      <w:bookmarkStart w:id="2213" w:name="_Toc528426566"/>
      <w:bookmarkStart w:id="2214" w:name="_Toc528426855"/>
      <w:bookmarkStart w:id="2215" w:name="_Toc19132771"/>
      <w:bookmarkStart w:id="2216" w:name="_Toc19133063"/>
      <w:bookmarkStart w:id="2217" w:name="_Toc37349513"/>
      <w:bookmarkStart w:id="2218" w:name="_Toc37349806"/>
      <w:bookmarkStart w:id="2219" w:name="_Toc51280201"/>
      <w:bookmarkStart w:id="2220" w:name="_Toc51280496"/>
      <w:bookmarkStart w:id="2221" w:name="_Toc52889163"/>
      <w:bookmarkStart w:id="2222" w:name="_Toc52889460"/>
      <w:bookmarkStart w:id="2223" w:name="_Toc69230290"/>
      <w:bookmarkStart w:id="2224" w:name="_Toc69230591"/>
      <w:bookmarkStart w:id="2225" w:name="_Toc83830912"/>
      <w:bookmarkStart w:id="2226" w:name="_Toc83831217"/>
      <w:bookmarkStart w:id="2227" w:name="_Toc99526498"/>
      <w:bookmarkStart w:id="2228" w:name="_Toc99526806"/>
      <w:r>
        <w:lastRenderedPageBreak/>
        <w:t>Copy</w:t>
      </w:r>
      <w:r w:rsidR="00E34326">
        <w:t xml:space="preserve"> </w:t>
      </w:r>
      <w:r w:rsidR="00116513">
        <w:t>Data to t</w:t>
      </w:r>
      <w:r w:rsidR="00C653DF">
        <w:t>he Network</w:t>
      </w:r>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1B0F59AE" w:rsidR="00E34326" w:rsidRDefault="002647D3" w:rsidP="00E34326">
      <w:pPr>
        <w:keepNext/>
        <w:jc w:val="center"/>
      </w:pPr>
      <w:r>
        <w:rPr>
          <w:noProof/>
        </w:rPr>
        <w:drawing>
          <wp:inline distT="0" distB="0" distL="0" distR="0" wp14:anchorId="33F116E6" wp14:editId="12651E8C">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35902378"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w:t>
      </w:r>
      <w:r w:rsidR="005E405E">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49FB4839" w14:textId="77777777" w:rsidR="002647D3" w:rsidRDefault="002647D3" w:rsidP="002647D3">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0848B01D"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w:t>
      </w:r>
      <w:r w:rsidR="005E405E">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2229" w:name="_Process_Window_Setup"/>
      <w:bookmarkStart w:id="2230" w:name="_Define/Edit_Process_Window"/>
      <w:bookmarkStart w:id="2231" w:name="_Ref91061158"/>
      <w:bookmarkStart w:id="2232" w:name="_Toc119468079"/>
      <w:bookmarkStart w:id="2233" w:name="_Toc329784598"/>
      <w:bookmarkStart w:id="2234" w:name="_Toc329852088"/>
      <w:bookmarkStart w:id="2235" w:name="_Toc331173660"/>
      <w:bookmarkStart w:id="2236" w:name="_Toc332208768"/>
      <w:bookmarkStart w:id="2237" w:name="_Toc332274015"/>
      <w:bookmarkStart w:id="2238" w:name="_Toc367109136"/>
      <w:bookmarkStart w:id="2239" w:name="_Toc394486335"/>
      <w:bookmarkStart w:id="2240" w:name="_Toc394583541"/>
      <w:bookmarkStart w:id="2241" w:name="_Toc468171257"/>
      <w:bookmarkStart w:id="2242" w:name="_Toc468549172"/>
      <w:bookmarkStart w:id="2243" w:name="_Toc468552690"/>
      <w:bookmarkStart w:id="2244" w:name="_Toc469041217"/>
      <w:bookmarkStart w:id="2245" w:name="_Toc469041323"/>
      <w:bookmarkStart w:id="2246" w:name="_Toc469043302"/>
      <w:bookmarkStart w:id="2247" w:name="_Toc469044936"/>
      <w:bookmarkStart w:id="2248" w:name="_Toc469139232"/>
      <w:bookmarkStart w:id="2249" w:name="_Toc469143769"/>
      <w:bookmarkStart w:id="2250" w:name="_Toc469152527"/>
      <w:bookmarkStart w:id="2251" w:name="_Toc469152677"/>
      <w:bookmarkStart w:id="2252" w:name="_Toc506221798"/>
      <w:bookmarkStart w:id="2253" w:name="_Toc506816463"/>
      <w:bookmarkStart w:id="2254" w:name="_Toc506816913"/>
      <w:bookmarkStart w:id="2255" w:name="_Toc528426567"/>
      <w:bookmarkStart w:id="2256" w:name="_Toc528426856"/>
      <w:bookmarkStart w:id="2257" w:name="_Toc19132772"/>
      <w:bookmarkStart w:id="2258" w:name="_Toc19133064"/>
      <w:bookmarkStart w:id="2259" w:name="_Toc19133370"/>
      <w:bookmarkStart w:id="2260" w:name="_Toc37349514"/>
      <w:bookmarkStart w:id="2261" w:name="_Toc37349807"/>
      <w:bookmarkStart w:id="2262" w:name="_Toc51280202"/>
      <w:bookmarkStart w:id="2263" w:name="_Toc51280497"/>
      <w:bookmarkStart w:id="2264" w:name="_Toc52889164"/>
      <w:bookmarkStart w:id="2265" w:name="_Toc52889461"/>
      <w:bookmarkStart w:id="2266" w:name="_Toc52889771"/>
      <w:bookmarkStart w:id="2267" w:name="_Toc52891129"/>
      <w:bookmarkStart w:id="2268" w:name="_Toc69230291"/>
      <w:bookmarkStart w:id="2269" w:name="_Toc69230592"/>
      <w:bookmarkStart w:id="2270" w:name="_Toc83830913"/>
      <w:bookmarkStart w:id="2271" w:name="_Toc83831218"/>
      <w:bookmarkStart w:id="2272" w:name="_Toc99526313"/>
      <w:bookmarkStart w:id="2273" w:name="_Toc99526499"/>
      <w:bookmarkStart w:id="2274" w:name="_Toc99526807"/>
      <w:bookmarkEnd w:id="2229"/>
      <w:bookmarkEnd w:id="2230"/>
      <w:r>
        <w:rPr>
          <w:noProof/>
        </w:rPr>
        <w:lastRenderedPageBreak/>
        <w:drawing>
          <wp:anchor distT="0" distB="0" distL="114300" distR="114300" simplePos="0" relativeHeight="251697664"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9D08E5">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7" type="#_x0000_t75" style="position:absolute;margin-left:160.65pt;margin-top:-534.95pt;width:107.25pt;height:59.25pt;z-index:251617280;mso-wrap-edited:f;mso-position-horizontal-relative:text;mso-position-vertical-relative:page" wrapcoords="-151 0 -151 21327 21600 21327 21600 0 -151 0" o:allowincell="f">
            <v:imagedata r:id="rId48" o:title=""/>
            <w10:wrap anchory="page"/>
          </v:shape>
          <o:OLEObject Type="Embed" ProgID="PBrush" ShapeID="_x0000_s2107" DrawAspect="Content" ObjectID="_1710139729" r:id="rId49"/>
        </w:object>
      </w:r>
      <w:r>
        <w:t xml:space="preserve">Define/Edit </w:t>
      </w:r>
      <w:r w:rsidR="006C7149">
        <w:t>Process Window</w:t>
      </w:r>
      <w:bookmarkEnd w:id="2025"/>
      <w:bookmarkEnd w:id="2026"/>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3552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3552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08343B97" w:rsidR="008708F9" w:rsidRDefault="00D41AFB"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13</w:t>
      </w:r>
      <w:r w:rsidR="005E405E">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6C268CA3"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2275" w:name="_Toc488490441"/>
      <w:bookmarkStart w:id="2276" w:name="_Toc119468080"/>
      <w:bookmarkStart w:id="2277" w:name="_Toc329784599"/>
      <w:bookmarkStart w:id="2278" w:name="_Toc469043303"/>
      <w:bookmarkStart w:id="2279" w:name="_Toc469044937"/>
      <w:bookmarkStart w:id="2280" w:name="_Toc469139233"/>
      <w:bookmarkStart w:id="2281" w:name="_Toc469152678"/>
      <w:bookmarkStart w:id="2282" w:name="_Toc506221799"/>
      <w:bookmarkStart w:id="2283" w:name="_Toc506816464"/>
      <w:bookmarkStart w:id="2284" w:name="_Toc506816914"/>
      <w:bookmarkStart w:id="2285" w:name="_Toc528426568"/>
      <w:bookmarkStart w:id="2286" w:name="_Toc528426857"/>
      <w:bookmarkStart w:id="2287" w:name="_Toc19132773"/>
      <w:bookmarkStart w:id="2288" w:name="_Toc19133065"/>
      <w:bookmarkStart w:id="2289" w:name="_Toc37349515"/>
      <w:bookmarkStart w:id="2290" w:name="_Toc37349808"/>
      <w:bookmarkStart w:id="2291" w:name="_Toc51280203"/>
      <w:bookmarkStart w:id="2292" w:name="_Toc51280498"/>
      <w:bookmarkStart w:id="2293" w:name="_Toc52889165"/>
      <w:bookmarkStart w:id="2294" w:name="_Toc52889462"/>
      <w:bookmarkStart w:id="2295" w:name="_Toc69230292"/>
      <w:bookmarkStart w:id="2296" w:name="_Toc69230593"/>
      <w:bookmarkStart w:id="2297" w:name="_Toc83830914"/>
      <w:bookmarkStart w:id="2298" w:name="_Toc83831219"/>
      <w:bookmarkStart w:id="2299" w:name="_Toc99526314"/>
      <w:bookmarkStart w:id="2300" w:name="_Toc99526500"/>
      <w:bookmarkStart w:id="2301" w:name="_Toc99526808"/>
      <w:r>
        <w:lastRenderedPageBreak/>
        <w:t>Solder Paste Menu</w:t>
      </w:r>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1" o:title=""/>
            <w10:bordertop type="single" width="6"/>
            <w10:borderleft type="single" width="6"/>
            <w10:borderbottom type="single" width="6"/>
            <w10:borderright type="single" width="6"/>
          </v:shape>
          <o:OLEObject Type="Embed" ProgID="PBrush" ShapeID="_x0000_i1026" DrawAspect="Content" ObjectID="_1710139699" r:id="rId52"/>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09AF94A2" w:rsidR="008708F9" w:rsidRDefault="00D41AFB" w:rsidP="00F5043F">
      <w:pPr>
        <w:pStyle w:val="Caption"/>
        <w:rPr>
          <w:noProof/>
        </w:rPr>
      </w:pPr>
      <w:bookmarkStart w:id="2302" w:name="_Ref18567101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14</w:t>
      </w:r>
      <w:r w:rsidR="005E405E">
        <w:rPr>
          <w:noProof/>
        </w:rPr>
        <w:fldChar w:fldCharType="end"/>
      </w:r>
      <w:bookmarkEnd w:id="2302"/>
      <w:r w:rsidR="00435384">
        <w:t>: Solder Paste Menu</w:t>
      </w:r>
    </w:p>
    <w:p w14:paraId="656D5BB5" w14:textId="77777777" w:rsidR="008708F9" w:rsidRDefault="008708F9" w:rsidP="00194E1A"/>
    <w:p w14:paraId="2F640B24" w14:textId="7697BF4A"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DF7684">
        <w:t xml:space="preserve">Figure </w:t>
      </w:r>
      <w:r w:rsidR="00DF7684">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2303" w:name="_Toc486325573"/>
      <w:bookmarkStart w:id="2304"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2305" w:name="_Edit_Specs"/>
      <w:bookmarkStart w:id="2306" w:name="_Ref91061038"/>
      <w:bookmarkStart w:id="2307" w:name="_Toc119468081"/>
      <w:bookmarkStart w:id="2308" w:name="_Toc329784600"/>
      <w:bookmarkStart w:id="2309" w:name="_Toc469043304"/>
      <w:bookmarkStart w:id="2310" w:name="_Toc469044938"/>
      <w:bookmarkStart w:id="2311" w:name="_Toc469139234"/>
      <w:bookmarkStart w:id="2312" w:name="_Toc469152679"/>
      <w:bookmarkStart w:id="2313" w:name="_Toc506221800"/>
      <w:bookmarkStart w:id="2314" w:name="_Toc506816465"/>
      <w:bookmarkStart w:id="2315" w:name="_Toc506816915"/>
      <w:bookmarkStart w:id="2316" w:name="_Toc528426569"/>
      <w:bookmarkStart w:id="2317" w:name="_Toc528426858"/>
      <w:bookmarkStart w:id="2318" w:name="_Toc19132774"/>
      <w:bookmarkStart w:id="2319" w:name="_Toc19133066"/>
      <w:bookmarkStart w:id="2320" w:name="_Toc37349516"/>
      <w:bookmarkStart w:id="2321" w:name="_Toc37349809"/>
      <w:bookmarkStart w:id="2322" w:name="_Toc51280204"/>
      <w:bookmarkStart w:id="2323" w:name="_Toc51280499"/>
      <w:bookmarkStart w:id="2324" w:name="_Toc52889166"/>
      <w:bookmarkStart w:id="2325" w:name="_Toc52889463"/>
      <w:bookmarkStart w:id="2326" w:name="_Toc69230293"/>
      <w:bookmarkStart w:id="2327" w:name="_Toc69230594"/>
      <w:bookmarkStart w:id="2328" w:name="_Toc83830915"/>
      <w:bookmarkStart w:id="2329" w:name="_Toc83831220"/>
      <w:bookmarkStart w:id="2330" w:name="_Toc99526315"/>
      <w:bookmarkStart w:id="2331" w:name="_Toc99526501"/>
      <w:bookmarkStart w:id="2332" w:name="_Toc99526809"/>
      <w:bookmarkEnd w:id="2305"/>
      <w:r>
        <w:lastRenderedPageBreak/>
        <w:t>Edit Specs</w:t>
      </w:r>
      <w:bookmarkEnd w:id="2303"/>
      <w:bookmarkEnd w:id="2304"/>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25pt" o:ole="" fillcolor="window">
            <v:imagedata r:id="rId54" o:title=""/>
          </v:shape>
          <o:OLEObject Type="Embed" ProgID="PBrush" ShapeID="_x0000_i1027" DrawAspect="Content" ObjectID="_1710139700" r:id="rId55"/>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666A3AE6" w:rsidR="008708F9" w:rsidRPr="0025224B" w:rsidRDefault="00D41AFB" w:rsidP="00F5043F">
      <w:pPr>
        <w:pStyle w:val="Caption"/>
      </w:pPr>
      <w:bookmarkStart w:id="2333" w:name="_Ref185671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15</w:t>
      </w:r>
      <w:r w:rsidR="005E405E">
        <w:rPr>
          <w:noProof/>
        </w:rPr>
        <w:fldChar w:fldCharType="end"/>
      </w:r>
      <w:bookmarkEnd w:id="2333"/>
      <w:r w:rsidR="00435384">
        <w:t>: Process Window Edit Specs</w:t>
      </w:r>
    </w:p>
    <w:p w14:paraId="4855A5A6" w14:textId="77777777" w:rsidR="008708F9" w:rsidRDefault="008708F9" w:rsidP="00194E1A"/>
    <w:p w14:paraId="18C09FAF" w14:textId="2DA41147"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DF7684">
        <w:t xml:space="preserve">Figure </w:t>
      </w:r>
      <w:r w:rsidR="00DF7684">
        <w:rPr>
          <w:noProof/>
        </w:rPr>
        <w:t>15</w:t>
      </w:r>
      <w:r w:rsidR="00BD655D">
        <w:fldChar w:fldCharType="end"/>
      </w:r>
      <w:r w:rsidR="00D41AFB" w:rsidRPr="00D41AFB">
        <w:rPr>
          <w:color w:val="FF0000"/>
        </w:rPr>
        <w:t>.</w:t>
      </w:r>
    </w:p>
    <w:p w14:paraId="30BAAFE7" w14:textId="77777777" w:rsidR="00DA2F1E" w:rsidRDefault="00DA2F1E"/>
    <w:p w14:paraId="04FAF4A8" w14:textId="3DB78CA7" w:rsidR="008708F9" w:rsidRPr="00186824" w:rsidRDefault="00DA2F1E">
      <w:r>
        <w:t xml:space="preserve">There is a single </w:t>
      </w:r>
      <w:r w:rsidR="0014281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EE126E">
      <w:pPr>
        <w:pStyle w:val="Heading3"/>
      </w:pPr>
      <w:bookmarkStart w:id="2334" w:name="_Toc119468082"/>
      <w:r>
        <w:br w:type="page"/>
      </w:r>
      <w:bookmarkStart w:id="2335" w:name="_Toc329784601"/>
      <w:bookmarkStart w:id="2336" w:name="_Toc469043305"/>
      <w:bookmarkStart w:id="2337" w:name="_Toc469044939"/>
      <w:bookmarkStart w:id="2338" w:name="_Toc469139235"/>
      <w:bookmarkStart w:id="2339" w:name="_Toc469152680"/>
      <w:bookmarkStart w:id="2340" w:name="_Toc506221801"/>
      <w:bookmarkStart w:id="2341" w:name="_Toc506816466"/>
      <w:bookmarkStart w:id="2342" w:name="_Toc506816916"/>
      <w:bookmarkStart w:id="2343" w:name="_Toc528426570"/>
      <w:bookmarkStart w:id="2344" w:name="_Toc528426859"/>
      <w:bookmarkStart w:id="2345" w:name="_Toc19132775"/>
      <w:bookmarkStart w:id="2346" w:name="_Toc19133067"/>
      <w:bookmarkStart w:id="2347" w:name="_Toc37349517"/>
      <w:bookmarkStart w:id="2348" w:name="_Toc37349810"/>
      <w:bookmarkStart w:id="2349" w:name="_Toc51280205"/>
      <w:bookmarkStart w:id="2350" w:name="_Toc51280500"/>
      <w:bookmarkStart w:id="2351" w:name="_Toc52889167"/>
      <w:bookmarkStart w:id="2352" w:name="_Toc52889464"/>
      <w:bookmarkStart w:id="2353" w:name="_Toc69230294"/>
      <w:bookmarkStart w:id="2354" w:name="_Toc69230595"/>
      <w:bookmarkStart w:id="2355" w:name="_Toc83830916"/>
      <w:bookmarkStart w:id="2356" w:name="_Toc83831221"/>
      <w:bookmarkStart w:id="2357" w:name="_Toc99526502"/>
      <w:bookmarkStart w:id="2358" w:name="_Toc99526810"/>
      <w:r w:rsidR="005D0ACF">
        <w:lastRenderedPageBreak/>
        <w:t>Specify</w:t>
      </w:r>
      <w:r w:rsidR="00636C9A">
        <w:t xml:space="preserve"> </w:t>
      </w:r>
      <w:r w:rsidR="00C343C4">
        <w:t>Different Specs f</w:t>
      </w:r>
      <w:r>
        <w:t>or Individual T</w:t>
      </w:r>
      <w:r w:rsidR="00C343C4">
        <w:t>C</w:t>
      </w:r>
      <w:r>
        <w:t>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1008DB36" w14:textId="77777777" w:rsidR="00D41AFB" w:rsidRDefault="004A5823" w:rsidP="00C343C4">
      <w:pPr>
        <w:jc w:val="center"/>
      </w:pPr>
      <w:r>
        <w:rPr>
          <w:noProof/>
        </w:rPr>
        <mc:AlternateContent>
          <mc:Choice Requires="wps">
            <w:drawing>
              <wp:anchor distT="0" distB="0" distL="114300" distR="114300" simplePos="0" relativeHeight="251562496"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9AC1DD" id="Line 2973" o:spid="_x0000_s1026" style="position:absolute;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8400"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om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ijpJFSKxO6hORC3CIF16amQ0gN8560i2JfffDgIVZ+a9pfVcE51R58mZL5YzcvAysruM&#10;CCsJquSBs8HchOFtHBzqfUOVBkFYuKWV1jqx/dzV2D9JM+1rfEZR+5d+ynp+7Osf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8TaJhgCAAA0BAAADgAAAAAAAAAAAAAAAAAuAgAAZHJzL2Uyb0RvYy54bWxQSwECLQAUAAYA&#10;CAAAACEAPMs3kN0AAAAKAQAADwAAAAAAAAAAAAAAAAByBAAAZHJzL2Rvd25yZXYueG1sUEsFBgAA&#10;AAAEAAQA8wAAAHwFAAAAAA==&#10;" strokecolor="red" strokeweight="1.5pt">
                <v:textbo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4B881221" w:rsidR="00BE4981" w:rsidRPr="004A5823" w:rsidRDefault="00D41AFB" w:rsidP="00F5043F">
      <w:pPr>
        <w:pStyle w:val="Caption"/>
        <w:rPr>
          <w:rFonts w:ascii="Trebuchet MS" w:hAnsi="Trebuchet MS"/>
          <w:color w:val="FF0000"/>
          <w:sz w:val="24"/>
          <w:szCs w:val="24"/>
        </w:rPr>
      </w:pPr>
      <w:bookmarkStart w:id="2359" w:name="_Ref1856717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16</w:t>
      </w:r>
      <w:r w:rsidR="005E405E">
        <w:rPr>
          <w:noProof/>
        </w:rPr>
        <w:fldChar w:fldCharType="end"/>
      </w:r>
      <w:bookmarkEnd w:id="2359"/>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EE126E">
      <w:pPr>
        <w:pStyle w:val="Heading3"/>
      </w:pPr>
      <w:bookmarkStart w:id="2360" w:name="_Toc469043306"/>
      <w:bookmarkStart w:id="2361" w:name="_Toc469044940"/>
      <w:bookmarkStart w:id="2362" w:name="_Toc469139236"/>
      <w:bookmarkStart w:id="2363" w:name="_Toc469152681"/>
      <w:bookmarkStart w:id="2364" w:name="_Toc506221802"/>
      <w:bookmarkStart w:id="2365" w:name="_Toc506816467"/>
      <w:bookmarkStart w:id="2366" w:name="_Toc506816917"/>
      <w:bookmarkStart w:id="2367" w:name="_Toc528426571"/>
      <w:bookmarkStart w:id="2368" w:name="_Toc528426860"/>
      <w:bookmarkStart w:id="2369" w:name="_Toc19132776"/>
      <w:bookmarkStart w:id="2370" w:name="_Toc19133068"/>
      <w:bookmarkStart w:id="2371" w:name="_Toc37349518"/>
      <w:bookmarkStart w:id="2372" w:name="_Toc37349811"/>
      <w:bookmarkStart w:id="2373" w:name="_Toc51280206"/>
      <w:bookmarkStart w:id="2374" w:name="_Toc51280501"/>
      <w:bookmarkStart w:id="2375" w:name="_Toc52889168"/>
      <w:bookmarkStart w:id="2376" w:name="_Toc52889465"/>
      <w:bookmarkStart w:id="2377" w:name="_Toc69230295"/>
      <w:bookmarkStart w:id="2378" w:name="_Toc69230596"/>
      <w:bookmarkStart w:id="2379" w:name="_Toc83830917"/>
      <w:bookmarkStart w:id="2380" w:name="_Toc83831222"/>
      <w:bookmarkStart w:id="2381" w:name="_Toc99526503"/>
      <w:bookmarkStart w:id="2382" w:name="_Toc99526811"/>
      <w:r w:rsidRPr="007A0D7E">
        <w:t>T</w:t>
      </w:r>
      <w:r w:rsidR="00C343C4">
        <w:t xml:space="preserve">C </w:t>
      </w:r>
      <w:r w:rsidRPr="007A0D7E">
        <w:t>Selection &amp; Label</w:t>
      </w:r>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p>
    <w:p w14:paraId="7AFF2373" w14:textId="7DC8EBBE"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DF7684">
        <w:t xml:space="preserve">Figure </w:t>
      </w:r>
      <w:r w:rsidR="00DF7684">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48057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106AE5" id="Oval 4149" o:spid="_x0000_s1026" style="position:absolute;margin-left:196.5pt;margin-top:97.2pt;width:59.5pt;height:5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74004" cy="2286000"/>
                    </a:xfrm>
                    <a:prstGeom prst="rect">
                      <a:avLst/>
                    </a:prstGeom>
                  </pic:spPr>
                </pic:pic>
              </a:graphicData>
            </a:graphic>
          </wp:inline>
        </w:drawing>
      </w:r>
    </w:p>
    <w:p w14:paraId="1B91AD3F" w14:textId="47E05724" w:rsidR="00D41AFB" w:rsidRPr="00D41AFB" w:rsidRDefault="00D41AFB" w:rsidP="004A5823">
      <w:pPr>
        <w:pStyle w:val="Caption"/>
      </w:pPr>
      <w:bookmarkStart w:id="2383" w:name="_Ref18567180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17</w:t>
      </w:r>
      <w:r w:rsidR="005E405E">
        <w:rPr>
          <w:noProof/>
        </w:rPr>
        <w:fldChar w:fldCharType="end"/>
      </w:r>
      <w:bookmarkEnd w:id="2383"/>
      <w:r w:rsidR="00435384">
        <w:t>: Process Window Select TC to View</w:t>
      </w:r>
    </w:p>
    <w:p w14:paraId="3EB00C20" w14:textId="77777777" w:rsidR="005D0ACF" w:rsidRPr="005D0ACF" w:rsidRDefault="005D0ACF"/>
    <w:p w14:paraId="02CDF0FC" w14:textId="35FE33BC"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DF7684">
        <w:t xml:space="preserve">Figure </w:t>
      </w:r>
      <w:r w:rsidR="00DF7684">
        <w:rPr>
          <w:noProof/>
        </w:rPr>
        <w:t>17</w:t>
      </w:r>
      <w:r w:rsidR="005F134F">
        <w:fldChar w:fldCharType="end"/>
      </w:r>
      <w:r w:rsidR="00D41AFB" w:rsidRPr="005F134F">
        <w:t>.</w:t>
      </w:r>
    </w:p>
    <w:p w14:paraId="31A2A05B" w14:textId="77777777" w:rsidR="004A5823" w:rsidRPr="005D0ACF" w:rsidRDefault="00C653DF" w:rsidP="00EE126E">
      <w:pPr>
        <w:pStyle w:val="Heading3"/>
        <w:rPr>
          <w:rFonts w:ascii="Trebuchet MS" w:hAnsi="Trebuchet MS"/>
          <w:noProof/>
          <w:szCs w:val="24"/>
        </w:rPr>
      </w:pPr>
      <w:bookmarkStart w:id="2384" w:name="_Change_Specs_Name"/>
      <w:bookmarkStart w:id="2385" w:name="_Toc469043307"/>
      <w:bookmarkStart w:id="2386" w:name="_Toc469044941"/>
      <w:bookmarkStart w:id="2387" w:name="_Toc469139237"/>
      <w:bookmarkStart w:id="2388" w:name="_Toc469152682"/>
      <w:bookmarkStart w:id="2389" w:name="_Toc506221803"/>
      <w:bookmarkStart w:id="2390" w:name="_Toc506816468"/>
      <w:bookmarkStart w:id="2391" w:name="_Toc506816918"/>
      <w:bookmarkStart w:id="2392" w:name="_Toc528426572"/>
      <w:bookmarkStart w:id="2393" w:name="_Toc528426861"/>
      <w:bookmarkStart w:id="2394" w:name="_Toc19132777"/>
      <w:bookmarkStart w:id="2395" w:name="_Toc19133069"/>
      <w:bookmarkStart w:id="2396" w:name="_Toc37349519"/>
      <w:bookmarkStart w:id="2397" w:name="_Toc37349812"/>
      <w:bookmarkStart w:id="2398" w:name="_Toc51280207"/>
      <w:bookmarkStart w:id="2399" w:name="_Toc51280502"/>
      <w:bookmarkStart w:id="2400" w:name="_Toc52889169"/>
      <w:bookmarkStart w:id="2401" w:name="_Toc52889466"/>
      <w:bookmarkStart w:id="2402" w:name="_Toc69230296"/>
      <w:bookmarkStart w:id="2403" w:name="_Toc69230597"/>
      <w:bookmarkStart w:id="2404" w:name="_Toc83830918"/>
      <w:bookmarkStart w:id="2405" w:name="_Toc83831223"/>
      <w:bookmarkStart w:id="2406" w:name="_Toc99526504"/>
      <w:bookmarkStart w:id="2407" w:name="_Toc99526812"/>
      <w:bookmarkEnd w:id="2384"/>
      <w:r w:rsidRPr="005D0ACF">
        <w:lastRenderedPageBreak/>
        <w:t>Change Specs Name</w:t>
      </w:r>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408" w:name="_Toc486325574"/>
      <w:bookmarkStart w:id="2409" w:name="_Toc488490443"/>
      <w:bookmarkStart w:id="2410" w:name="_Toc119468083"/>
      <w:bookmarkStart w:id="2411" w:name="_Toc329784602"/>
      <w:bookmarkStart w:id="2412" w:name="_Toc469043308"/>
      <w:bookmarkStart w:id="2413" w:name="_Toc469044942"/>
      <w:bookmarkStart w:id="2414" w:name="_Toc469139238"/>
      <w:bookmarkStart w:id="2415" w:name="_Toc469152683"/>
      <w:bookmarkStart w:id="2416" w:name="_Toc506221804"/>
      <w:bookmarkStart w:id="2417" w:name="_Toc506816469"/>
      <w:bookmarkStart w:id="2418" w:name="_Toc506816919"/>
      <w:bookmarkStart w:id="2419" w:name="_Toc528426573"/>
      <w:bookmarkStart w:id="2420" w:name="_Toc528426862"/>
      <w:bookmarkStart w:id="2421" w:name="_Toc19132778"/>
      <w:bookmarkStart w:id="2422" w:name="_Toc19133070"/>
      <w:bookmarkStart w:id="2423" w:name="_Toc37349520"/>
      <w:bookmarkStart w:id="2424" w:name="_Toc37349813"/>
      <w:bookmarkStart w:id="2425" w:name="_Toc51280208"/>
      <w:bookmarkStart w:id="2426" w:name="_Toc51280503"/>
      <w:bookmarkStart w:id="2427" w:name="_Toc52889170"/>
      <w:bookmarkStart w:id="2428" w:name="_Toc52889467"/>
      <w:bookmarkStart w:id="2429" w:name="_Toc69230297"/>
      <w:bookmarkStart w:id="2430" w:name="_Toc69230598"/>
      <w:bookmarkStart w:id="2431" w:name="_Toc83830919"/>
      <w:bookmarkStart w:id="2432" w:name="_Toc83831224"/>
      <w:bookmarkStart w:id="2433" w:name="_Toc99526316"/>
      <w:bookmarkStart w:id="2434" w:name="_Toc99526505"/>
      <w:bookmarkStart w:id="2435" w:name="_Toc99526813"/>
      <w:r>
        <w:lastRenderedPageBreak/>
        <w:t>Sav</w:t>
      </w:r>
      <w:r w:rsidR="005D0ACF">
        <w:t xml:space="preserve">e </w:t>
      </w:r>
      <w:r>
        <w:t>Process Window</w:t>
      </w:r>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62661" cy="3072384"/>
                    </a:xfrm>
                    <a:prstGeom prst="rect">
                      <a:avLst/>
                    </a:prstGeom>
                  </pic:spPr>
                </pic:pic>
              </a:graphicData>
            </a:graphic>
          </wp:inline>
        </w:drawing>
      </w:r>
    </w:p>
    <w:p w14:paraId="51D9BBB0" w14:textId="7DC3F7D3" w:rsidR="008708F9" w:rsidRPr="0025224B" w:rsidRDefault="00D41AFB" w:rsidP="00F5043F">
      <w:pPr>
        <w:pStyle w:val="Caption"/>
      </w:pPr>
      <w:bookmarkStart w:id="2436" w:name="_Ref18567386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18</w:t>
      </w:r>
      <w:r w:rsidR="005E405E">
        <w:rPr>
          <w:noProof/>
        </w:rPr>
        <w:fldChar w:fldCharType="end"/>
      </w:r>
      <w:bookmarkEnd w:id="2436"/>
      <w:r w:rsidR="00F639E2">
        <w:t>: Save Process Window</w:t>
      </w:r>
    </w:p>
    <w:p w14:paraId="290220B0" w14:textId="77777777" w:rsidR="008708F9" w:rsidRDefault="008708F9"/>
    <w:p w14:paraId="51ACB9EE" w14:textId="1EE0DF93"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437" w:name="_Toc486325575"/>
      <w:bookmarkStart w:id="2438"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DF7684">
        <w:t xml:space="preserve">Figure </w:t>
      </w:r>
      <w:r w:rsidR="00DF7684">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DF7684">
        <w:t xml:space="preserve">Figure </w:t>
      </w:r>
      <w:r w:rsidR="00DF7684">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0154C177" w:rsidR="008708F9" w:rsidRDefault="00194666" w:rsidP="00F5043F">
      <w:pPr>
        <w:pStyle w:val="Caption"/>
      </w:pPr>
      <w:bookmarkStart w:id="2439" w:name="_Ref20934135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19</w:t>
      </w:r>
      <w:r w:rsidR="005E405E">
        <w:rPr>
          <w:noProof/>
        </w:rPr>
        <w:fldChar w:fldCharType="end"/>
      </w:r>
      <w:bookmarkEnd w:id="2439"/>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440" w:name="_Toc469043309"/>
      <w:bookmarkStart w:id="2441" w:name="_Toc469044943"/>
      <w:bookmarkStart w:id="2442" w:name="_Toc469139239"/>
      <w:bookmarkStart w:id="2443" w:name="_Toc469152684"/>
      <w:bookmarkStart w:id="2444" w:name="_Toc506221805"/>
      <w:bookmarkStart w:id="2445" w:name="_Toc506816470"/>
      <w:bookmarkStart w:id="2446" w:name="_Toc506816920"/>
      <w:bookmarkStart w:id="2447" w:name="_Toc528426574"/>
      <w:bookmarkStart w:id="2448" w:name="_Toc528426863"/>
      <w:bookmarkStart w:id="2449" w:name="_Toc19132779"/>
      <w:bookmarkStart w:id="2450" w:name="_Toc19133071"/>
      <w:bookmarkStart w:id="2451" w:name="_Toc37349521"/>
      <w:bookmarkStart w:id="2452" w:name="_Toc37349814"/>
      <w:bookmarkStart w:id="2453" w:name="_Toc51280209"/>
      <w:bookmarkStart w:id="2454" w:name="_Toc51280504"/>
      <w:bookmarkStart w:id="2455" w:name="_Toc52889171"/>
      <w:bookmarkStart w:id="2456" w:name="_Toc52889468"/>
      <w:bookmarkStart w:id="2457" w:name="_Toc69230298"/>
      <w:bookmarkStart w:id="2458" w:name="_Toc69230599"/>
      <w:bookmarkStart w:id="2459" w:name="_Toc83830920"/>
      <w:bookmarkStart w:id="2460" w:name="_Toc83831225"/>
      <w:bookmarkStart w:id="2461" w:name="_Toc99526317"/>
      <w:bookmarkStart w:id="2462" w:name="_Toc99526506"/>
      <w:bookmarkStart w:id="2463" w:name="_Toc99526814"/>
      <w:r>
        <w:lastRenderedPageBreak/>
        <w:t>Import</w:t>
      </w:r>
      <w:r w:rsidR="00157356">
        <w:t xml:space="preserve"> </w:t>
      </w:r>
      <w:r w:rsidR="00754243">
        <w:t>Legacy Process Windows</w:t>
      </w:r>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5"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8pt;height:86.25pt" o:ole="">
                  <v:imagedata r:id="rId66" o:title=""/>
                </v:shape>
                <o:OLEObject Type="Embed" ProgID="PBrush" ShapeID="_x0000_i1028" DrawAspect="Content" ObjectID="_1710139701" r:id="rId67"/>
              </w:object>
            </w:r>
            <w:r w:rsidR="00D5165D">
              <w:rPr>
                <w:noProof/>
              </w:rPr>
              <w:drawing>
                <wp:anchor distT="0" distB="0" distL="114300" distR="114300" simplePos="0" relativeHeight="251640320"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464" w:name="_Toc119468084"/>
      <w:bookmarkStart w:id="2465" w:name="_Toc329784603"/>
      <w:bookmarkStart w:id="2466" w:name="_Toc329852089"/>
      <w:bookmarkStart w:id="2467" w:name="_Toc331173661"/>
      <w:bookmarkStart w:id="2468" w:name="_Toc332208769"/>
      <w:bookmarkStart w:id="2469" w:name="_Toc332274016"/>
      <w:bookmarkStart w:id="2470" w:name="_Toc367109137"/>
      <w:bookmarkStart w:id="2471" w:name="_Toc394486336"/>
      <w:bookmarkStart w:id="2472" w:name="_Toc394583542"/>
      <w:bookmarkStart w:id="2473" w:name="_Toc468171258"/>
      <w:bookmarkStart w:id="2474" w:name="_Toc468549173"/>
      <w:bookmarkStart w:id="2475" w:name="_Toc468552691"/>
      <w:bookmarkStart w:id="2476" w:name="_Toc469041218"/>
      <w:bookmarkStart w:id="2477" w:name="_Toc469041324"/>
      <w:bookmarkStart w:id="2478" w:name="_Toc469043310"/>
      <w:bookmarkStart w:id="2479" w:name="_Toc469044944"/>
      <w:bookmarkStart w:id="2480" w:name="_Toc469139240"/>
      <w:bookmarkStart w:id="2481" w:name="_Toc469143770"/>
      <w:bookmarkStart w:id="2482" w:name="_Toc469152528"/>
      <w:bookmarkStart w:id="2483" w:name="_Toc469152685"/>
      <w:bookmarkStart w:id="2484" w:name="_Toc506221806"/>
      <w:bookmarkStart w:id="2485" w:name="_Toc506816471"/>
      <w:bookmarkStart w:id="2486" w:name="_Toc506816921"/>
      <w:bookmarkStart w:id="2487" w:name="_Toc528426575"/>
      <w:bookmarkStart w:id="2488" w:name="_Toc528426864"/>
      <w:bookmarkStart w:id="2489" w:name="_Toc19132780"/>
      <w:bookmarkStart w:id="2490" w:name="_Toc19133072"/>
      <w:bookmarkStart w:id="2491" w:name="_Toc19133371"/>
      <w:bookmarkStart w:id="2492" w:name="_Toc37349522"/>
      <w:bookmarkStart w:id="2493" w:name="_Toc37349815"/>
      <w:bookmarkStart w:id="2494" w:name="_Toc51280210"/>
      <w:bookmarkStart w:id="2495" w:name="_Toc51280505"/>
      <w:bookmarkStart w:id="2496" w:name="_Toc52889172"/>
      <w:bookmarkStart w:id="2497" w:name="_Toc52889469"/>
      <w:bookmarkStart w:id="2498" w:name="_Toc52889772"/>
      <w:bookmarkStart w:id="2499" w:name="_Toc52891130"/>
      <w:bookmarkStart w:id="2500" w:name="_Toc69230299"/>
      <w:bookmarkStart w:id="2501" w:name="_Toc69230600"/>
      <w:bookmarkStart w:id="2502" w:name="_Toc83830921"/>
      <w:bookmarkStart w:id="2503" w:name="_Toc83831226"/>
      <w:bookmarkStart w:id="2504" w:name="_Toc99526318"/>
      <w:bookmarkStart w:id="2505" w:name="_Toc99526507"/>
      <w:bookmarkStart w:id="2506" w:name="_Toc99526815"/>
      <w:r>
        <w:rPr>
          <w:noProof/>
        </w:rPr>
        <w:lastRenderedPageBreak/>
        <w:drawing>
          <wp:anchor distT="0" distB="0" distL="114300" distR="114300" simplePos="0" relativeHeight="2517017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464"/>
      <w:r w:rsidR="00942166">
        <w:t xml:space="preserve"> </w:t>
      </w:r>
      <w:r w:rsidR="006C7149">
        <w:t>Screen</w:t>
      </w:r>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61263D5B">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p>
    <w:p w14:paraId="3F5C3A65" w14:textId="5FDB045E" w:rsidR="008708F9" w:rsidRDefault="00194666" w:rsidP="00F5043F">
      <w:pPr>
        <w:pStyle w:val="Caption"/>
      </w:pPr>
      <w:bookmarkStart w:id="2507" w:name="_Ref185674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20</w:t>
      </w:r>
      <w:r w:rsidR="005E405E">
        <w:rPr>
          <w:noProof/>
        </w:rPr>
        <w:fldChar w:fldCharType="end"/>
      </w:r>
      <w:bookmarkEnd w:id="2507"/>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37C289A4" w:rsidR="00C115E5" w:rsidRPr="00E1141B" w:rsidRDefault="00C115E5" w:rsidP="00AA5614">
      <w:pPr>
        <w:pStyle w:val="ListParagraph"/>
        <w:numPr>
          <w:ilvl w:val="0"/>
          <w:numId w:val="94"/>
        </w:numPr>
        <w:ind w:left="1260"/>
      </w:pPr>
      <w:r w:rsidRPr="00E1141B">
        <w:t xml:space="preserve">Battery </w:t>
      </w:r>
      <w:r w:rsidR="00142812">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235029D9"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142812">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508" w:name="_Toc119468085"/>
      <w:bookmarkStart w:id="2509" w:name="_Toc329784604"/>
      <w:bookmarkStart w:id="2510" w:name="_Toc329852090"/>
      <w:bookmarkStart w:id="2511" w:name="_Toc331173662"/>
      <w:bookmarkStart w:id="2512" w:name="_Toc332208770"/>
      <w:bookmarkStart w:id="2513" w:name="_Toc332274017"/>
      <w:bookmarkStart w:id="2514" w:name="_Toc367109138"/>
      <w:bookmarkStart w:id="2515" w:name="_Toc394486337"/>
      <w:bookmarkStart w:id="2516" w:name="_Toc394583543"/>
      <w:bookmarkStart w:id="2517" w:name="_Toc468171259"/>
      <w:bookmarkStart w:id="2518" w:name="_Toc468549174"/>
      <w:bookmarkStart w:id="2519" w:name="_Toc468552692"/>
      <w:bookmarkStart w:id="2520" w:name="_Toc469041219"/>
      <w:bookmarkStart w:id="2521" w:name="_Toc469041325"/>
      <w:bookmarkStart w:id="2522" w:name="_Toc469043311"/>
      <w:bookmarkStart w:id="2523" w:name="_Toc469044945"/>
      <w:bookmarkStart w:id="2524" w:name="_Toc469139241"/>
      <w:bookmarkStart w:id="2525" w:name="_Toc469143771"/>
      <w:bookmarkStart w:id="2526" w:name="_Toc469152529"/>
      <w:bookmarkStart w:id="2527" w:name="_Toc469152686"/>
      <w:bookmarkStart w:id="2528" w:name="_Toc506221807"/>
      <w:bookmarkStart w:id="2529" w:name="_Toc506816472"/>
      <w:bookmarkStart w:id="2530" w:name="_Toc506816922"/>
      <w:bookmarkStart w:id="2531" w:name="_Toc528426576"/>
      <w:bookmarkStart w:id="2532" w:name="_Toc528426865"/>
      <w:bookmarkStart w:id="2533" w:name="_Toc19132781"/>
      <w:bookmarkStart w:id="2534" w:name="_Toc19133073"/>
      <w:bookmarkStart w:id="2535" w:name="_Toc19133372"/>
      <w:bookmarkStart w:id="2536" w:name="_Toc37349523"/>
      <w:bookmarkStart w:id="2537" w:name="_Toc37349816"/>
      <w:bookmarkStart w:id="2538" w:name="_Toc51280211"/>
      <w:bookmarkStart w:id="2539" w:name="_Toc51280506"/>
      <w:bookmarkStart w:id="2540" w:name="_Toc52889173"/>
      <w:bookmarkStart w:id="2541" w:name="_Toc52889470"/>
      <w:bookmarkStart w:id="2542" w:name="_Toc52889773"/>
      <w:bookmarkStart w:id="2543" w:name="_Toc52891131"/>
      <w:bookmarkStart w:id="2544" w:name="_Toc69230300"/>
      <w:bookmarkStart w:id="2545" w:name="_Toc69230601"/>
      <w:bookmarkStart w:id="2546" w:name="_Toc83830922"/>
      <w:bookmarkStart w:id="2547" w:name="_Toc83831227"/>
      <w:bookmarkStart w:id="2548" w:name="_Toc99526319"/>
      <w:bookmarkStart w:id="2549" w:name="_Toc99526508"/>
      <w:bookmarkStart w:id="2550" w:name="_Toc99526816"/>
      <w:r>
        <w:rPr>
          <w:noProof/>
        </w:rPr>
        <w:lastRenderedPageBreak/>
        <w:drawing>
          <wp:anchor distT="0" distB="0" distL="114300" distR="114300" simplePos="0" relativeHeight="2517058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437"/>
      <w:bookmarkEnd w:id="2438"/>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4416"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441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CxZZQK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07711E50" w:rsidR="008708F9" w:rsidRPr="0025224B" w:rsidRDefault="00194666"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21</w:t>
      </w:r>
      <w:r w:rsidR="005E405E">
        <w:rPr>
          <w:noProof/>
        </w:rPr>
        <w:fldChar w:fldCharType="end"/>
      </w:r>
      <w:r w:rsidR="001D41DE">
        <w:t>: Run a Profile Screen #1</w:t>
      </w:r>
    </w:p>
    <w:p w14:paraId="285A3A12" w14:textId="77777777" w:rsidR="00FE4897" w:rsidRDefault="00FE4897" w:rsidP="00102D27"/>
    <w:p w14:paraId="28728A73" w14:textId="0B8DF403"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142812">
        <w:t>drop-down</w:t>
      </w:r>
      <w:r w:rsidR="008708F9">
        <w:t xml:space="preserve"> list.</w:t>
      </w:r>
    </w:p>
    <w:p w14:paraId="4D36234F" w14:textId="77777777" w:rsidR="0029047F" w:rsidRDefault="0029047F" w:rsidP="0029047F"/>
    <w:p w14:paraId="30F57D1E" w14:textId="5FD6BB6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142812">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0E66B926"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0447995" w14:textId="41E6158A" w:rsidR="00142812" w:rsidRDefault="005058BE" w:rsidP="00142812">
      <w:r>
        <w:rPr>
          <w:b/>
        </w:rPr>
        <w:t xml:space="preserve">Oven </w:t>
      </w:r>
      <w:r w:rsidR="0029047F">
        <w:rPr>
          <w:b/>
        </w:rPr>
        <w:t>N</w:t>
      </w:r>
      <w:r w:rsidR="00A07BDB">
        <w:rPr>
          <w:b/>
        </w:rPr>
        <w:t>ame</w:t>
      </w:r>
      <w:r w:rsidR="00142812">
        <w:t xml:space="preserve"> – </w:t>
      </w:r>
      <w:r w:rsidR="008708F9">
        <w:t>The oven will have information about the number of zones saved with it as w</w:t>
      </w:r>
      <w:r w:rsidR="0029047F">
        <w:t>ell as other zone information.</w:t>
      </w:r>
      <w:r w:rsidR="00142812" w:rsidRPr="00142812">
        <w:t xml:space="preserve"> </w:t>
      </w:r>
      <w:r w:rsidR="00142812">
        <w:t>These details, as well as the oven name, are entered into the Global Preferences screen.</w:t>
      </w:r>
    </w:p>
    <w:p w14:paraId="3F30286B" w14:textId="77777777" w:rsidR="00142812" w:rsidRDefault="00142812" w:rsidP="00142812">
      <w:pPr>
        <w:rPr>
          <w:b/>
        </w:rPr>
      </w:pPr>
    </w:p>
    <w:p w14:paraId="41C6ABC5" w14:textId="358B57D4" w:rsidR="008708F9" w:rsidRDefault="005058BE" w:rsidP="00142812">
      <w:r w:rsidRPr="00142812">
        <w:rPr>
          <w:b/>
        </w:rPr>
        <w:t xml:space="preserve">Profile </w:t>
      </w:r>
      <w:r w:rsidR="00740503" w:rsidRPr="00142812">
        <w:rPr>
          <w:b/>
        </w:rPr>
        <w:t>d</w:t>
      </w:r>
      <w:r w:rsidR="008708F9" w:rsidRPr="00142812">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DB53A61" w14:textId="77777777" w:rsidR="00142812" w:rsidRPr="00186824" w:rsidRDefault="00142812"/>
    <w:p w14:paraId="7DB87C61" w14:textId="77777777" w:rsidR="00CB7395" w:rsidRDefault="0029047F">
      <w:pPr>
        <w:pStyle w:val="Heading2"/>
        <w:rPr>
          <w:noProof/>
        </w:rPr>
      </w:pPr>
      <w:bookmarkStart w:id="2551" w:name="_Toc322712143"/>
      <w:bookmarkStart w:id="2552" w:name="_Toc329249423"/>
      <w:bookmarkStart w:id="2553" w:name="_Toc469043312"/>
      <w:bookmarkStart w:id="2554" w:name="_Toc469044946"/>
      <w:bookmarkStart w:id="2555" w:name="_Toc469139242"/>
      <w:bookmarkStart w:id="2556" w:name="_Toc469152687"/>
      <w:bookmarkStart w:id="2557" w:name="_Toc506221808"/>
      <w:bookmarkStart w:id="2558" w:name="_Toc506816473"/>
      <w:bookmarkStart w:id="2559" w:name="_Toc506816923"/>
      <w:bookmarkStart w:id="2560" w:name="_Toc528426577"/>
      <w:bookmarkStart w:id="2561" w:name="_Toc528426866"/>
      <w:bookmarkStart w:id="2562" w:name="_Toc19132782"/>
      <w:bookmarkStart w:id="2563" w:name="_Toc19133074"/>
      <w:bookmarkStart w:id="2564" w:name="_Toc37349524"/>
      <w:bookmarkStart w:id="2565" w:name="_Toc37349817"/>
      <w:bookmarkStart w:id="2566" w:name="_Toc51280212"/>
      <w:bookmarkStart w:id="2567" w:name="_Toc51280507"/>
      <w:bookmarkStart w:id="2568" w:name="_Toc52889174"/>
      <w:bookmarkStart w:id="2569" w:name="_Toc52889471"/>
      <w:bookmarkStart w:id="2570" w:name="_Toc69230301"/>
      <w:bookmarkStart w:id="2571" w:name="_Toc69230602"/>
      <w:bookmarkStart w:id="2572" w:name="_Toc83830923"/>
      <w:bookmarkStart w:id="2573" w:name="_Toc83831228"/>
      <w:bookmarkStart w:id="2574" w:name="_Toc315443423"/>
      <w:bookmarkStart w:id="2575" w:name="_Toc316649882"/>
      <w:bookmarkStart w:id="2576" w:name="_Toc329784608"/>
      <w:bookmarkStart w:id="2577" w:name="_Ref113957180"/>
      <w:bookmarkStart w:id="2578" w:name="_Toc494599902"/>
      <w:bookmarkStart w:id="2579" w:name="_Toc99526320"/>
      <w:bookmarkStart w:id="2580" w:name="_Toc99526509"/>
      <w:bookmarkStart w:id="2581" w:name="_Toc99526817"/>
      <w:r>
        <w:rPr>
          <w:noProof/>
        </w:rPr>
        <w:lastRenderedPageBreak/>
        <w:t>Specify</w:t>
      </w:r>
      <w:r w:rsidR="00CB7395">
        <w:rPr>
          <w:noProof/>
        </w:rPr>
        <w:t xml:space="preserve"> </w:t>
      </w:r>
      <w:r w:rsidR="00754243">
        <w:rPr>
          <w:noProof/>
        </w:rPr>
        <w:t>Oven Characteristics</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9"/>
      <w:bookmarkEnd w:id="2580"/>
      <w:bookmarkEnd w:id="2581"/>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EE126E">
      <w:pPr>
        <w:pStyle w:val="Heading3"/>
        <w:rPr>
          <w:noProof/>
        </w:rPr>
      </w:pPr>
      <w:bookmarkStart w:id="2582" w:name="_Toc358296238"/>
      <w:bookmarkStart w:id="2583" w:name="_Toc358298403"/>
      <w:bookmarkStart w:id="2584" w:name="_Toc469043313"/>
      <w:bookmarkStart w:id="2585" w:name="_Toc469044947"/>
      <w:bookmarkStart w:id="2586" w:name="_Toc469139243"/>
      <w:bookmarkStart w:id="2587" w:name="_Toc469152688"/>
      <w:bookmarkStart w:id="2588" w:name="_Toc506221809"/>
      <w:bookmarkStart w:id="2589" w:name="_Toc506816474"/>
      <w:bookmarkStart w:id="2590" w:name="_Toc506816924"/>
      <w:bookmarkStart w:id="2591" w:name="_Toc528426578"/>
      <w:bookmarkStart w:id="2592" w:name="_Toc528426867"/>
      <w:bookmarkStart w:id="2593" w:name="_Toc19132783"/>
      <w:bookmarkStart w:id="2594" w:name="_Toc19133075"/>
      <w:bookmarkStart w:id="2595" w:name="_Toc37349525"/>
      <w:bookmarkStart w:id="2596" w:name="_Toc37349818"/>
      <w:bookmarkStart w:id="2597" w:name="_Toc51280213"/>
      <w:bookmarkStart w:id="2598" w:name="_Toc51280508"/>
      <w:bookmarkStart w:id="2599" w:name="_Toc52889175"/>
      <w:bookmarkStart w:id="2600" w:name="_Toc52889472"/>
      <w:bookmarkStart w:id="2601" w:name="_Toc69230302"/>
      <w:bookmarkStart w:id="2602" w:name="_Toc69230603"/>
      <w:bookmarkStart w:id="2603" w:name="_Toc83830924"/>
      <w:bookmarkStart w:id="2604" w:name="_Toc83831229"/>
      <w:bookmarkStart w:id="2605" w:name="_Toc99526510"/>
      <w:bookmarkStart w:id="2606" w:name="_Toc99526818"/>
      <w:r>
        <w:rPr>
          <w:noProof/>
        </w:rPr>
        <w:lastRenderedPageBreak/>
        <w:t>Specify An Oven Recipe</w:t>
      </w:r>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235BD475"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DF7684">
              <w:t xml:space="preserve">Figure </w:t>
            </w:r>
            <w:r w:rsidR="00DF7684">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6F197B80" w:rsidR="0055760E" w:rsidRDefault="0055760E" w:rsidP="00D32BD1">
            <w:pPr>
              <w:pStyle w:val="Caption"/>
            </w:pPr>
            <w:bookmarkStart w:id="2607" w:name="_Ref18582569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22</w:t>
            </w:r>
            <w:r w:rsidR="005E405E">
              <w:rPr>
                <w:noProof/>
              </w:rPr>
              <w:fldChar w:fldCharType="end"/>
            </w:r>
            <w:bookmarkEnd w:id="2607"/>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608" w:name="_Toc329249424"/>
      <w:bookmarkStart w:id="2609" w:name="_Toc488490448"/>
      <w:bookmarkStart w:id="2610" w:name="_Toc119468092"/>
      <w:bookmarkStart w:id="2611" w:name="_Toc329784609"/>
      <w:bookmarkEnd w:id="2574"/>
      <w:bookmarkEnd w:id="2575"/>
      <w:bookmarkEnd w:id="2576"/>
      <w:bookmarkEnd w:id="2577"/>
      <w:bookmarkEnd w:id="2578"/>
      <w:r>
        <w:rPr>
          <w:noProof/>
        </w:rPr>
        <w:br w:type="page"/>
      </w:r>
    </w:p>
    <w:p w14:paraId="7A1C7EFF" w14:textId="77777777" w:rsidR="00121926" w:rsidRDefault="0029047F">
      <w:pPr>
        <w:pStyle w:val="Heading2"/>
        <w:rPr>
          <w:noProof/>
        </w:rPr>
      </w:pPr>
      <w:bookmarkStart w:id="2612" w:name="_Toc469043314"/>
      <w:bookmarkStart w:id="2613" w:name="_Toc469044948"/>
      <w:bookmarkStart w:id="2614" w:name="_Toc469139244"/>
      <w:bookmarkStart w:id="2615" w:name="_Toc469152689"/>
      <w:bookmarkStart w:id="2616" w:name="_Toc506221810"/>
      <w:bookmarkStart w:id="2617" w:name="_Toc506816475"/>
      <w:bookmarkStart w:id="2618" w:name="_Toc506816925"/>
      <w:bookmarkStart w:id="2619" w:name="_Toc528426579"/>
      <w:bookmarkStart w:id="2620" w:name="_Toc528426868"/>
      <w:bookmarkStart w:id="2621" w:name="_Toc19132784"/>
      <w:bookmarkStart w:id="2622" w:name="_Toc19133076"/>
      <w:bookmarkStart w:id="2623" w:name="_Toc37349526"/>
      <w:bookmarkStart w:id="2624" w:name="_Toc37349819"/>
      <w:bookmarkStart w:id="2625" w:name="_Toc51280214"/>
      <w:bookmarkStart w:id="2626" w:name="_Toc51280509"/>
      <w:bookmarkStart w:id="2627" w:name="_Toc52889176"/>
      <w:bookmarkStart w:id="2628" w:name="_Toc52889473"/>
      <w:bookmarkStart w:id="2629" w:name="_Toc69230303"/>
      <w:bookmarkStart w:id="2630" w:name="_Toc69230604"/>
      <w:bookmarkStart w:id="2631" w:name="_Toc83830925"/>
      <w:bookmarkStart w:id="2632" w:name="_Toc83831230"/>
      <w:bookmarkStart w:id="2633" w:name="_Toc99526321"/>
      <w:bookmarkStart w:id="2634" w:name="_Toc99526511"/>
      <w:bookmarkStart w:id="2635" w:name="_Toc99526819"/>
      <w:r>
        <w:rPr>
          <w:noProof/>
        </w:rPr>
        <w:lastRenderedPageBreak/>
        <w:t>Attach</w:t>
      </w:r>
      <w:r w:rsidR="00121926">
        <w:rPr>
          <w:noProof/>
        </w:rPr>
        <w:t xml:space="preserve"> </w:t>
      </w:r>
      <w:r w:rsidR="00754243">
        <w:rPr>
          <w:noProof/>
        </w:rPr>
        <w:t>Thermocouples</w:t>
      </w:r>
      <w:bookmarkEnd w:id="2608"/>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EE126E">
      <w:pPr>
        <w:pStyle w:val="Heading3"/>
        <w:rPr>
          <w:noProof/>
        </w:rPr>
      </w:pPr>
      <w:bookmarkStart w:id="2636" w:name="_Toc316649883"/>
      <w:bookmarkStart w:id="2637" w:name="_Toc469043315"/>
      <w:bookmarkStart w:id="2638" w:name="_Toc469044949"/>
      <w:bookmarkStart w:id="2639" w:name="_Toc469139245"/>
      <w:bookmarkStart w:id="2640" w:name="_Toc469152690"/>
      <w:bookmarkStart w:id="2641" w:name="_Toc506221811"/>
      <w:bookmarkStart w:id="2642" w:name="_Toc506816476"/>
      <w:bookmarkStart w:id="2643" w:name="_Toc506816926"/>
      <w:bookmarkStart w:id="2644" w:name="_Toc528426580"/>
      <w:bookmarkStart w:id="2645" w:name="_Toc528426869"/>
      <w:bookmarkStart w:id="2646" w:name="_Toc19132785"/>
      <w:bookmarkStart w:id="2647" w:name="_Toc19133077"/>
      <w:bookmarkStart w:id="2648" w:name="_Toc37349527"/>
      <w:bookmarkStart w:id="2649" w:name="_Toc37349820"/>
      <w:bookmarkStart w:id="2650" w:name="_Toc51280215"/>
      <w:bookmarkStart w:id="2651" w:name="_Toc51280510"/>
      <w:bookmarkStart w:id="2652" w:name="_Toc52889177"/>
      <w:bookmarkStart w:id="2653" w:name="_Toc52889474"/>
      <w:bookmarkStart w:id="2654" w:name="_Toc69230304"/>
      <w:bookmarkStart w:id="2655" w:name="_Toc69230605"/>
      <w:bookmarkStart w:id="2656" w:name="_Toc83830926"/>
      <w:bookmarkStart w:id="2657" w:name="_Toc83831231"/>
      <w:bookmarkStart w:id="2658" w:name="_Toc99526512"/>
      <w:bookmarkStart w:id="2659" w:name="_Toc99526820"/>
      <w:r>
        <w:rPr>
          <w:noProof/>
        </w:rPr>
        <w:t>Attach</w:t>
      </w:r>
      <w:r w:rsidR="0029047F">
        <w:rPr>
          <w:noProof/>
        </w:rPr>
        <w:t xml:space="preserve"> t</w:t>
      </w:r>
      <w:r w:rsidR="00C653DF">
        <w:rPr>
          <w:noProof/>
        </w:rPr>
        <w:t xml:space="preserve">he </w:t>
      </w:r>
      <w:r>
        <w:rPr>
          <w:noProof/>
        </w:rPr>
        <w:t>Air TC</w:t>
      </w:r>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2660" w:name="_Hlk506800703"/>
            <w:r>
              <w:t>(25</w:t>
            </w:r>
            <w:r w:rsidRPr="0029047F">
              <w:rPr>
                <w:i/>
              </w:rPr>
              <w:t> </w:t>
            </w:r>
            <w:r>
              <w:t xml:space="preserve">mm) </w:t>
            </w:r>
            <w:bookmarkEnd w:id="2660"/>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EE126E">
      <w:pPr>
        <w:pStyle w:val="Heading3"/>
      </w:pPr>
      <w:bookmarkStart w:id="2661" w:name="_Toc316649884"/>
      <w:bookmarkStart w:id="2662" w:name="_Toc469043316"/>
      <w:bookmarkStart w:id="2663" w:name="_Toc469044950"/>
      <w:bookmarkStart w:id="2664" w:name="_Toc469139246"/>
      <w:bookmarkStart w:id="2665" w:name="_Toc469152691"/>
      <w:bookmarkStart w:id="2666" w:name="_Toc506221812"/>
      <w:bookmarkStart w:id="2667" w:name="_Toc506816477"/>
      <w:bookmarkStart w:id="2668" w:name="_Toc506816927"/>
      <w:bookmarkStart w:id="2669" w:name="_Toc528426581"/>
      <w:bookmarkStart w:id="2670" w:name="_Toc528426870"/>
      <w:bookmarkStart w:id="2671" w:name="_Toc19132786"/>
      <w:bookmarkStart w:id="2672" w:name="_Toc19133078"/>
      <w:bookmarkStart w:id="2673" w:name="_Toc37349528"/>
      <w:bookmarkStart w:id="2674" w:name="_Toc37349821"/>
      <w:bookmarkStart w:id="2675" w:name="_Toc51280216"/>
      <w:bookmarkStart w:id="2676" w:name="_Toc51280511"/>
      <w:bookmarkStart w:id="2677" w:name="_Toc52889178"/>
      <w:bookmarkStart w:id="2678" w:name="_Toc52889475"/>
      <w:bookmarkStart w:id="2679" w:name="_Toc69230305"/>
      <w:bookmarkStart w:id="2680" w:name="_Toc69230606"/>
      <w:bookmarkStart w:id="2681" w:name="_Toc83830927"/>
      <w:bookmarkStart w:id="2682" w:name="_Toc83831232"/>
      <w:bookmarkStart w:id="2683" w:name="_Toc99526513"/>
      <w:bookmarkStart w:id="2684" w:name="_Toc99526821"/>
      <w:r>
        <w:t>Attach</w:t>
      </w:r>
      <w:r w:rsidR="00121926">
        <w:t xml:space="preserve"> </w:t>
      </w:r>
      <w:r w:rsidR="00C653DF">
        <w:t>Standard T</w:t>
      </w:r>
      <w:r w:rsidR="00B77903">
        <w:t>C</w:t>
      </w:r>
      <w:r w:rsidR="00C653DF">
        <w:t>s</w:t>
      </w:r>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685" w:name="_Toc329014340"/>
      <w:bookmarkStart w:id="2686" w:name="_Toc329249425"/>
      <w:bookmarkStart w:id="2687" w:name="_Toc469043317"/>
      <w:bookmarkStart w:id="2688" w:name="_Toc469044951"/>
      <w:bookmarkStart w:id="2689" w:name="_Toc469139247"/>
      <w:bookmarkStart w:id="2690" w:name="_Toc469152692"/>
      <w:bookmarkStart w:id="2691" w:name="_Toc506221813"/>
      <w:bookmarkStart w:id="2692" w:name="_Toc506816478"/>
      <w:bookmarkStart w:id="2693" w:name="_Toc506816928"/>
      <w:bookmarkStart w:id="2694" w:name="_Toc528426582"/>
      <w:bookmarkStart w:id="2695" w:name="_Toc528426871"/>
      <w:bookmarkStart w:id="2696" w:name="_Toc19132787"/>
      <w:bookmarkStart w:id="2697" w:name="_Toc19133079"/>
      <w:bookmarkStart w:id="2698" w:name="_Toc37349529"/>
      <w:bookmarkStart w:id="2699" w:name="_Toc37349822"/>
      <w:bookmarkStart w:id="2700" w:name="_Toc51280217"/>
      <w:bookmarkStart w:id="2701" w:name="_Toc51280512"/>
      <w:bookmarkStart w:id="2702" w:name="_Toc52889179"/>
      <w:bookmarkStart w:id="2703" w:name="_Toc52889476"/>
      <w:bookmarkStart w:id="2704" w:name="_Toc69230306"/>
      <w:bookmarkStart w:id="2705" w:name="_Toc69230607"/>
      <w:bookmarkStart w:id="2706" w:name="_Toc83830928"/>
      <w:bookmarkStart w:id="2707" w:name="_Toc83831233"/>
      <w:bookmarkStart w:id="2708" w:name="_Toc99526322"/>
      <w:bookmarkStart w:id="2709" w:name="_Toc99526514"/>
      <w:bookmarkStart w:id="2710" w:name="_Toc99526822"/>
      <w:r>
        <w:rPr>
          <w:noProof/>
        </w:rPr>
        <w:lastRenderedPageBreak/>
        <w:t xml:space="preserve">Attach </w:t>
      </w:r>
      <w:r w:rsidR="00754243">
        <w:rPr>
          <w:noProof/>
        </w:rPr>
        <w:t>Thermocouples</w:t>
      </w:r>
      <w:bookmarkEnd w:id="2685"/>
      <w:r w:rsidR="00754243">
        <w:rPr>
          <w:noProof/>
        </w:rPr>
        <w:t xml:space="preserve"> To Semiconductor Wafers</w:t>
      </w:r>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EE126E">
            <w:pPr>
              <w:pStyle w:val="Heading3"/>
              <w:rPr>
                <w:noProof/>
              </w:rPr>
            </w:pPr>
            <w:bookmarkStart w:id="2711" w:name="_Toc469043318"/>
            <w:bookmarkStart w:id="2712" w:name="_Toc469044952"/>
            <w:bookmarkStart w:id="2713" w:name="_Toc469139248"/>
            <w:bookmarkStart w:id="2714" w:name="_Toc469152693"/>
            <w:bookmarkStart w:id="2715" w:name="_Toc506221814"/>
            <w:bookmarkStart w:id="2716" w:name="_Toc506816479"/>
            <w:bookmarkStart w:id="2717" w:name="_Toc506816929"/>
            <w:bookmarkStart w:id="2718" w:name="_Toc528426583"/>
            <w:bookmarkStart w:id="2719" w:name="_Toc528426872"/>
            <w:bookmarkStart w:id="2720" w:name="_Toc19132788"/>
            <w:bookmarkStart w:id="2721" w:name="_Toc19133080"/>
            <w:bookmarkStart w:id="2722" w:name="_Toc37349530"/>
            <w:bookmarkStart w:id="2723" w:name="_Toc37349823"/>
            <w:bookmarkStart w:id="2724" w:name="_Toc51280218"/>
            <w:bookmarkStart w:id="2725" w:name="_Toc51280513"/>
            <w:bookmarkStart w:id="2726" w:name="_Toc52889180"/>
            <w:bookmarkStart w:id="2727" w:name="_Toc52889477"/>
            <w:bookmarkStart w:id="2728" w:name="_Toc69230307"/>
            <w:bookmarkStart w:id="2729" w:name="_Toc69230608"/>
            <w:bookmarkStart w:id="2730" w:name="_Toc83830929"/>
            <w:bookmarkStart w:id="2731" w:name="_Toc83831234"/>
            <w:bookmarkStart w:id="2732" w:name="_Toc99526515"/>
            <w:bookmarkStart w:id="2733" w:name="_Toc99526823"/>
            <w:r>
              <w:rPr>
                <w:noProof/>
              </w:rPr>
              <w:t>Attach</w:t>
            </w:r>
            <w:r w:rsidR="0029047F">
              <w:rPr>
                <w:noProof/>
              </w:rPr>
              <w:t xml:space="preserve"> t</w:t>
            </w:r>
            <w:r w:rsidR="00C653DF">
              <w:rPr>
                <w:noProof/>
              </w:rPr>
              <w:t xml:space="preserve">he </w:t>
            </w:r>
            <w:r>
              <w:rPr>
                <w:noProof/>
              </w:rPr>
              <w:t>Air TC</w:t>
            </w:r>
            <w:r w:rsidR="00C653DF">
              <w:rPr>
                <w:noProof/>
              </w:rPr>
              <w:t>:</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EE126E">
            <w:pPr>
              <w:pStyle w:val="Heading3"/>
            </w:pPr>
            <w:bookmarkStart w:id="2734" w:name="_Toc469043319"/>
            <w:bookmarkStart w:id="2735" w:name="_Toc469044953"/>
            <w:bookmarkStart w:id="2736" w:name="_Toc469139249"/>
            <w:bookmarkStart w:id="2737" w:name="_Toc469152694"/>
            <w:bookmarkStart w:id="2738" w:name="_Toc506221815"/>
            <w:bookmarkStart w:id="2739" w:name="_Toc506816480"/>
            <w:bookmarkStart w:id="2740" w:name="_Toc506816930"/>
            <w:bookmarkStart w:id="2741" w:name="_Toc528426584"/>
            <w:bookmarkStart w:id="2742" w:name="_Toc528426873"/>
            <w:bookmarkStart w:id="2743" w:name="_Toc19132789"/>
            <w:bookmarkStart w:id="2744" w:name="_Toc19133081"/>
            <w:bookmarkStart w:id="2745" w:name="_Toc37349531"/>
            <w:bookmarkStart w:id="2746" w:name="_Toc37349824"/>
            <w:bookmarkStart w:id="2747" w:name="_Toc51280219"/>
            <w:bookmarkStart w:id="2748" w:name="_Toc51280514"/>
            <w:bookmarkStart w:id="2749" w:name="_Toc52889181"/>
            <w:bookmarkStart w:id="2750" w:name="_Toc52889478"/>
            <w:bookmarkStart w:id="2751" w:name="_Toc69230308"/>
            <w:bookmarkStart w:id="2752" w:name="_Toc69230609"/>
            <w:bookmarkStart w:id="2753" w:name="_Toc83830930"/>
            <w:bookmarkStart w:id="2754" w:name="_Toc83831235"/>
            <w:bookmarkStart w:id="2755" w:name="_Toc99526516"/>
            <w:bookmarkStart w:id="2756" w:name="_Toc99526824"/>
            <w:r>
              <w:t>Attach</w:t>
            </w:r>
            <w:r w:rsidR="00121926">
              <w:t xml:space="preserve"> </w:t>
            </w:r>
            <w:r>
              <w:t>Standard TC</w:t>
            </w:r>
            <w:r w:rsidR="00C653DF">
              <w:t>s:</w:t>
            </w:r>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757" w:name="_Toc469043320"/>
      <w:bookmarkStart w:id="2758" w:name="_Toc469044954"/>
      <w:bookmarkStart w:id="2759" w:name="_Toc469139250"/>
      <w:bookmarkStart w:id="2760" w:name="_Toc469152695"/>
      <w:bookmarkStart w:id="2761" w:name="_Toc506221816"/>
      <w:bookmarkStart w:id="2762" w:name="_Toc506816481"/>
      <w:bookmarkStart w:id="2763" w:name="_Toc506816931"/>
      <w:bookmarkStart w:id="2764" w:name="_Toc528426585"/>
      <w:bookmarkStart w:id="2765" w:name="_Toc528426874"/>
      <w:bookmarkStart w:id="2766" w:name="_Toc19132790"/>
      <w:bookmarkStart w:id="2767" w:name="_Toc19133082"/>
      <w:bookmarkStart w:id="2768" w:name="_Toc37349532"/>
      <w:bookmarkStart w:id="2769" w:name="_Toc37349825"/>
      <w:bookmarkStart w:id="2770" w:name="_Toc51280220"/>
      <w:bookmarkStart w:id="2771" w:name="_Toc51280515"/>
      <w:bookmarkStart w:id="2772" w:name="_Toc52889182"/>
      <w:bookmarkStart w:id="2773" w:name="_Toc52889479"/>
      <w:bookmarkStart w:id="2774" w:name="_Toc69230309"/>
      <w:bookmarkStart w:id="2775" w:name="_Toc69230610"/>
      <w:bookmarkStart w:id="2776" w:name="_Toc83830931"/>
      <w:bookmarkStart w:id="2777" w:name="_Toc83831236"/>
      <w:bookmarkStart w:id="2778" w:name="_Toc99526323"/>
      <w:bookmarkStart w:id="2779" w:name="_Toc99526517"/>
      <w:bookmarkStart w:id="2780" w:name="_Toc99526825"/>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609"/>
      <w:bookmarkEnd w:id="2610"/>
      <w:bookmarkEnd w:id="2611"/>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00FDC7FF" w:rsidR="008708F9" w:rsidRDefault="00760132"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23</w:t>
      </w:r>
      <w:r w:rsidR="005E405E">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2781" w:name="_Toc488490449"/>
      <w:bookmarkStart w:id="2782" w:name="_Toc119468093"/>
      <w:bookmarkStart w:id="2783" w:name="_Toc329784610"/>
      <w:bookmarkStart w:id="2784" w:name="_Toc469043321"/>
      <w:bookmarkStart w:id="2785" w:name="_Toc469044955"/>
      <w:bookmarkStart w:id="2786" w:name="_Toc469139251"/>
      <w:bookmarkStart w:id="2787" w:name="_Toc469152696"/>
      <w:bookmarkStart w:id="2788" w:name="_Toc506221817"/>
      <w:bookmarkStart w:id="2789" w:name="_Toc506816482"/>
      <w:bookmarkStart w:id="2790" w:name="_Toc506816932"/>
      <w:bookmarkStart w:id="2791" w:name="_Toc528426586"/>
      <w:bookmarkStart w:id="2792" w:name="_Toc528426875"/>
      <w:bookmarkStart w:id="2793" w:name="_Toc19132791"/>
      <w:bookmarkStart w:id="2794" w:name="_Toc19133083"/>
      <w:bookmarkStart w:id="2795" w:name="_Toc37349533"/>
      <w:bookmarkStart w:id="2796" w:name="_Toc37349826"/>
      <w:bookmarkStart w:id="2797" w:name="_Toc51280221"/>
      <w:bookmarkStart w:id="2798" w:name="_Toc51280516"/>
      <w:bookmarkStart w:id="2799" w:name="_Toc52889183"/>
      <w:bookmarkStart w:id="2800" w:name="_Toc52889480"/>
      <w:bookmarkStart w:id="2801" w:name="_Toc69230310"/>
      <w:bookmarkStart w:id="2802" w:name="_Toc69230611"/>
      <w:bookmarkStart w:id="2803" w:name="_Toc83830932"/>
      <w:bookmarkStart w:id="2804" w:name="_Toc83831237"/>
      <w:bookmarkStart w:id="2805" w:name="_Toc99526324"/>
      <w:bookmarkStart w:id="2806" w:name="_Toc99526518"/>
      <w:bookmarkStart w:id="2807" w:name="_Toc99526826"/>
      <w:r w:rsidR="0029047F">
        <w:lastRenderedPageBreak/>
        <w:t>Start</w:t>
      </w:r>
      <w:r w:rsidR="00636C9A">
        <w:t xml:space="preserve"> </w:t>
      </w:r>
      <w:r>
        <w:t>The Profile</w:t>
      </w:r>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6F0EBF80" w:rsidR="00111256" w:rsidRDefault="00D738CD" w:rsidP="00D738CD">
      <w:pPr>
        <w:rPr>
          <w:noProof/>
        </w:rPr>
      </w:pPr>
      <w:r w:rsidRPr="00EE4612">
        <w:t>Depen</w:t>
      </w:r>
      <w:r w:rsidRPr="00673430">
        <w:t xml:space="preserve">ding on the settings in the </w:t>
      </w:r>
      <w:r>
        <w:t>profiler</w:t>
      </w:r>
      <w:r w:rsidRPr="00673430">
        <w:t xml:space="preserve"> 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5A366E">
        <w:t xml:space="preserve">SPS, </w:t>
      </w:r>
      <w:r>
        <w:t>X5</w:t>
      </w:r>
      <w:r w:rsidR="00F34529">
        <w:t xml:space="preserve">, </w:t>
      </w:r>
      <w:r w:rsidR="005A366E">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485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485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n3Eg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6F165947"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DF7684" w:rsidRPr="0060328D">
              <w:t xml:space="preserve">Figure </w:t>
            </w:r>
            <w:r w:rsidR="00DF7684">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7777777" w:rsidR="00D738CD" w:rsidRDefault="000E0382" w:rsidP="00192FFB">
            <w:r>
              <w:rPr>
                <w:noProof/>
              </w:rPr>
              <w:drawing>
                <wp:inline distT="0" distB="0" distL="0" distR="0" wp14:anchorId="6E92B718" wp14:editId="0D87137A">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p>
          <w:p w14:paraId="22FDC8BE" w14:textId="7D3B95CF" w:rsidR="00D738CD" w:rsidRDefault="00D738CD" w:rsidP="00192FFB">
            <w:pPr>
              <w:pStyle w:val="Caption"/>
            </w:pPr>
            <w:bookmarkStart w:id="2808" w:name="_Ref185828591"/>
            <w:r w:rsidRPr="0060328D">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24</w:t>
            </w:r>
            <w:r w:rsidR="005E405E">
              <w:rPr>
                <w:noProof/>
              </w:rPr>
              <w:fldChar w:fldCharType="end"/>
            </w:r>
            <w:bookmarkEnd w:id="2808"/>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5AA29AEA"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DF7684" w:rsidRPr="00673430">
              <w:t xml:space="preserve">Figure </w:t>
            </w:r>
            <w:r w:rsidR="00DF7684">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77777777" w:rsidR="00D738CD" w:rsidRDefault="000E0382" w:rsidP="00192FFB">
            <w:pPr>
              <w:jc w:val="center"/>
            </w:pPr>
            <w:r>
              <w:rPr>
                <w:noProof/>
              </w:rPr>
              <w:drawing>
                <wp:inline distT="0" distB="0" distL="0" distR="0" wp14:anchorId="1202EE30" wp14:editId="15786A2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p>
          <w:p w14:paraId="528AE242" w14:textId="73E7D59E" w:rsidR="00D738CD" w:rsidRDefault="00D738CD" w:rsidP="00192FFB">
            <w:pPr>
              <w:pStyle w:val="Caption"/>
            </w:pPr>
            <w:bookmarkStart w:id="2809" w:name="_Ref185830029"/>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25</w:t>
            </w:r>
            <w:r w:rsidR="005E405E">
              <w:rPr>
                <w:noProof/>
              </w:rPr>
              <w:fldChar w:fldCharType="end"/>
            </w:r>
            <w:bookmarkEnd w:id="2809"/>
          </w:p>
        </w:tc>
      </w:tr>
      <w:tr w:rsidR="00D738CD" w14:paraId="73F833A1" w14:textId="77777777" w:rsidTr="00192FFB">
        <w:tc>
          <w:tcPr>
            <w:tcW w:w="4131" w:type="dxa"/>
            <w:shd w:val="clear" w:color="auto" w:fill="auto"/>
          </w:tcPr>
          <w:p w14:paraId="48903C87" w14:textId="77777777" w:rsidR="00D738CD" w:rsidRDefault="00D738CD" w:rsidP="00192FFB"/>
          <w:p w14:paraId="606EEB38" w14:textId="1FBA8A1D"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DF7684">
              <w:t xml:space="preserve">Figure </w:t>
            </w:r>
            <w:r w:rsidR="00DF7684">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937752A" w:rsidR="00D738CD" w:rsidRDefault="00D738CD" w:rsidP="00192FFB">
            <w:pPr>
              <w:pStyle w:val="Caption"/>
            </w:pPr>
            <w:bookmarkStart w:id="2810" w:name="_Ref18583006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26</w:t>
            </w:r>
            <w:r w:rsidR="005E405E">
              <w:rPr>
                <w:noProof/>
              </w:rPr>
              <w:fldChar w:fldCharType="end"/>
            </w:r>
            <w:bookmarkEnd w:id="2810"/>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5A366E" w14:paraId="5533001E" w14:textId="77777777" w:rsidTr="00424624">
        <w:tc>
          <w:tcPr>
            <w:tcW w:w="1823" w:type="dxa"/>
            <w:shd w:val="clear" w:color="auto" w:fill="auto"/>
          </w:tcPr>
          <w:p w14:paraId="6601D880" w14:textId="23D59633" w:rsidR="005A366E" w:rsidRDefault="005A366E" w:rsidP="00903BC9">
            <w:pPr>
              <w:keepNext/>
              <w:spacing w:before="40" w:after="20"/>
              <w:jc w:val="center"/>
            </w:pPr>
            <w:r>
              <w:t>X</w:t>
            </w:r>
            <w:r w:rsidRPr="00F34529">
              <w:rPr>
                <w:position w:val="6"/>
              </w:rPr>
              <w:t>5</w:t>
            </w:r>
          </w:p>
        </w:tc>
        <w:tc>
          <w:tcPr>
            <w:tcW w:w="3240" w:type="dxa"/>
            <w:shd w:val="clear" w:color="auto" w:fill="auto"/>
          </w:tcPr>
          <w:p w14:paraId="6FDB9012" w14:textId="1C048E67" w:rsidR="005A366E" w:rsidRDefault="005A366E" w:rsidP="00903BC9">
            <w:pPr>
              <w:keepNext/>
              <w:spacing w:before="40" w:after="20"/>
              <w:jc w:val="center"/>
            </w:pPr>
            <w:r w:rsidRPr="007B3C47">
              <w:t>85</w:t>
            </w:r>
            <w:r w:rsidRPr="00D7623E">
              <w:sym w:font="Symbol" w:char="F0B0"/>
            </w:r>
            <w:r w:rsidRPr="007B3C47">
              <w:t>C/185</w:t>
            </w:r>
            <w:r w:rsidRPr="00D7623E">
              <w:sym w:font="Symbol" w:char="F0B0"/>
            </w:r>
            <w:r w:rsidRPr="007B3C47">
              <w:t>F</w:t>
            </w:r>
          </w:p>
        </w:tc>
      </w:tr>
      <w:tr w:rsidR="005A366E" w14:paraId="117BC238" w14:textId="77777777" w:rsidTr="00424624">
        <w:tc>
          <w:tcPr>
            <w:tcW w:w="1823" w:type="dxa"/>
            <w:shd w:val="clear" w:color="auto" w:fill="auto"/>
          </w:tcPr>
          <w:p w14:paraId="20986939" w14:textId="75D7CEFF" w:rsidR="005A366E" w:rsidRDefault="005A366E" w:rsidP="00903BC9">
            <w:pPr>
              <w:spacing w:before="40" w:after="20"/>
              <w:jc w:val="center"/>
            </w:pPr>
            <w:r>
              <w:t>K</w:t>
            </w:r>
            <w:r w:rsidRPr="00F34529">
              <w:rPr>
                <w:position w:val="6"/>
              </w:rPr>
              <w:t>2</w:t>
            </w:r>
          </w:p>
        </w:tc>
        <w:tc>
          <w:tcPr>
            <w:tcW w:w="3240" w:type="dxa"/>
            <w:shd w:val="clear" w:color="auto" w:fill="auto"/>
          </w:tcPr>
          <w:p w14:paraId="12097FE2" w14:textId="11EA2081" w:rsidR="005A366E" w:rsidRDefault="005A366E"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5A366E" w14:paraId="70E86764" w14:textId="77777777" w:rsidTr="00424624">
        <w:tc>
          <w:tcPr>
            <w:tcW w:w="1823" w:type="dxa"/>
            <w:shd w:val="clear" w:color="auto" w:fill="auto"/>
          </w:tcPr>
          <w:p w14:paraId="53D68BE6" w14:textId="044861C9" w:rsidR="005A366E" w:rsidRPr="007B3C47" w:rsidRDefault="005A366E" w:rsidP="00192FFB">
            <w:pPr>
              <w:spacing w:before="20" w:after="20"/>
              <w:jc w:val="center"/>
            </w:pPr>
            <w:r>
              <w:t>SPS Smart Profiler</w:t>
            </w:r>
          </w:p>
        </w:tc>
        <w:tc>
          <w:tcPr>
            <w:tcW w:w="3240" w:type="dxa"/>
            <w:shd w:val="clear" w:color="auto" w:fill="auto"/>
          </w:tcPr>
          <w:p w14:paraId="68C1E12D" w14:textId="40009C3F" w:rsidR="005A366E" w:rsidRPr="007B3C47" w:rsidRDefault="005A366E"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EE126E">
      <w:pPr>
        <w:pStyle w:val="Heading3"/>
      </w:pPr>
      <w:bookmarkStart w:id="2811" w:name="_Toc469043322"/>
      <w:bookmarkStart w:id="2812" w:name="_Toc469044956"/>
      <w:bookmarkStart w:id="2813" w:name="_Toc469139252"/>
      <w:bookmarkStart w:id="2814" w:name="_Toc469152697"/>
      <w:bookmarkStart w:id="2815" w:name="_Toc506221818"/>
      <w:bookmarkStart w:id="2816" w:name="_Toc506816483"/>
      <w:bookmarkStart w:id="2817" w:name="_Toc506816933"/>
      <w:bookmarkStart w:id="2818" w:name="_Toc528426587"/>
      <w:bookmarkStart w:id="2819" w:name="_Toc528426876"/>
      <w:bookmarkStart w:id="2820" w:name="_Toc19132792"/>
      <w:bookmarkStart w:id="2821" w:name="_Toc19133084"/>
      <w:bookmarkStart w:id="2822" w:name="_Toc37349534"/>
      <w:bookmarkStart w:id="2823" w:name="_Toc37349827"/>
      <w:bookmarkStart w:id="2824" w:name="_Toc51280222"/>
      <w:bookmarkStart w:id="2825" w:name="_Toc51280517"/>
      <w:bookmarkStart w:id="2826" w:name="_Toc52889184"/>
      <w:bookmarkStart w:id="2827" w:name="_Toc52889481"/>
      <w:bookmarkStart w:id="2828" w:name="_Toc69230311"/>
      <w:bookmarkStart w:id="2829" w:name="_Toc69230612"/>
      <w:bookmarkStart w:id="2830" w:name="_Toc83830933"/>
      <w:bookmarkStart w:id="2831" w:name="_Toc83831238"/>
      <w:bookmarkStart w:id="2832" w:name="_Toc99526519"/>
      <w:bookmarkStart w:id="2833" w:name="_Toc99526827"/>
      <w:r>
        <w:t xml:space="preserve">Trailing </w:t>
      </w:r>
      <w:r w:rsidR="00C653DF">
        <w:t>Wire Profiling</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834" w:name="_Toc488490450"/>
      <w:bookmarkStart w:id="2835" w:name="_Toc119468094"/>
      <w:r>
        <w:rPr>
          <w:noProof/>
        </w:rPr>
        <w:br w:type="page"/>
      </w:r>
      <w:bookmarkStart w:id="2836" w:name="_Toc329784611"/>
      <w:bookmarkStart w:id="2837" w:name="_Toc469043323"/>
      <w:bookmarkStart w:id="2838" w:name="_Toc469044957"/>
      <w:bookmarkStart w:id="2839" w:name="_Toc469139253"/>
      <w:bookmarkStart w:id="2840" w:name="_Toc469152698"/>
      <w:bookmarkStart w:id="2841" w:name="_Toc506221819"/>
      <w:bookmarkStart w:id="2842" w:name="_Toc506816484"/>
      <w:bookmarkStart w:id="2843" w:name="_Toc506816934"/>
      <w:bookmarkStart w:id="2844" w:name="_Toc528426588"/>
      <w:bookmarkStart w:id="2845" w:name="_Toc528426877"/>
      <w:bookmarkStart w:id="2846" w:name="_Toc19132793"/>
      <w:bookmarkStart w:id="2847" w:name="_Toc19133085"/>
      <w:bookmarkStart w:id="2848" w:name="_Toc37349535"/>
      <w:bookmarkStart w:id="2849" w:name="_Toc37349828"/>
      <w:bookmarkStart w:id="2850" w:name="_Toc51280223"/>
      <w:bookmarkStart w:id="2851" w:name="_Toc51280518"/>
      <w:bookmarkStart w:id="2852" w:name="_Toc52889185"/>
      <w:bookmarkStart w:id="2853" w:name="_Toc52889482"/>
      <w:bookmarkStart w:id="2854" w:name="_Toc69230312"/>
      <w:bookmarkStart w:id="2855" w:name="_Toc69230613"/>
      <w:bookmarkStart w:id="2856" w:name="_Toc83830934"/>
      <w:bookmarkStart w:id="2857" w:name="_Toc83831239"/>
      <w:bookmarkStart w:id="2858" w:name="_Toc99526325"/>
      <w:bookmarkStart w:id="2859" w:name="_Toc99526520"/>
      <w:bookmarkStart w:id="2860" w:name="_Toc99526828"/>
      <w:r w:rsidR="00111256" w:rsidRPr="00A64B31">
        <w:rPr>
          <w:noProof/>
        </w:rPr>
        <w:lastRenderedPageBreak/>
        <w:t>L</w:t>
      </w:r>
      <w:r w:rsidR="008708F9" w:rsidRPr="00A64B31">
        <w:rPr>
          <w:noProof/>
        </w:rPr>
        <w:t xml:space="preserve">ive </w:t>
      </w:r>
      <w:r w:rsidRPr="00A64B31">
        <w:rPr>
          <w:noProof/>
        </w:rPr>
        <w:t>Profile Graph</w:t>
      </w:r>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p>
    <w:p w14:paraId="280F6E18" w14:textId="77777777" w:rsidR="00133461" w:rsidRDefault="000E0382" w:rsidP="00A64B31">
      <w:pPr>
        <w:jc w:val="center"/>
      </w:pPr>
      <w:r w:rsidRPr="00A64B31">
        <w:rPr>
          <w:noProof/>
        </w:rPr>
        <mc:AlternateContent>
          <mc:Choice Requires="wpg">
            <w:drawing>
              <wp:anchor distT="0" distB="0" distL="114300" distR="114300" simplePos="0" relativeHeight="251402752"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241A5B" w:rsidRDefault="00241A5B"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402752;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241A5B" w:rsidRDefault="00241A5B"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Pr="00A64B31">
        <w:rPr>
          <w:noProof/>
        </w:rPr>
        <mc:AlternateContent>
          <mc:Choice Requires="wpg">
            <w:drawing>
              <wp:anchor distT="0" distB="0" distL="114300" distR="114300" simplePos="0" relativeHeight="251390464"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241A5B" w:rsidRDefault="00241A5B"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39046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ZiBQ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241A5B" w:rsidRDefault="00241A5B"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8656"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241A5B" w:rsidRDefault="00241A5B"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39865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241A5B" w:rsidRDefault="00241A5B"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4560"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241A5B" w:rsidRDefault="00241A5B"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39456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241A5B" w:rsidRDefault="00241A5B"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r w:rsidRPr="00A64B31">
        <w:rPr>
          <w:noProof/>
        </w:rPr>
        <w:drawing>
          <wp:inline distT="0" distB="0" distL="0" distR="0" wp14:anchorId="1956F094" wp14:editId="37582759">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p>
    <w:p w14:paraId="72FF4A22" w14:textId="723A4375" w:rsidR="008708F9" w:rsidRDefault="00133461" w:rsidP="00F5043F">
      <w:pPr>
        <w:pStyle w:val="Caption"/>
      </w:pPr>
      <w:bookmarkStart w:id="2861" w:name="_Ref1858302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27</w:t>
      </w:r>
      <w:r w:rsidR="005E405E">
        <w:rPr>
          <w:noProof/>
        </w:rPr>
        <w:fldChar w:fldCharType="end"/>
      </w:r>
      <w:bookmarkEnd w:id="2861"/>
      <w:r w:rsidR="00B55293">
        <w:t>: Live Profile Graph Display</w:t>
      </w:r>
    </w:p>
    <w:p w14:paraId="46CBFC21" w14:textId="77777777" w:rsidR="00FE4897" w:rsidRDefault="00FE4897" w:rsidP="00005D10"/>
    <w:p w14:paraId="1A94488B" w14:textId="1FCF4943"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DF7684">
        <w:t xml:space="preserve">Figure </w:t>
      </w:r>
      <w:r w:rsidR="00DF7684">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EE126E">
      <w:pPr>
        <w:pStyle w:val="Heading3"/>
      </w:pPr>
      <w:bookmarkStart w:id="2862" w:name="_Toc469043324"/>
      <w:bookmarkStart w:id="2863" w:name="_Toc469044958"/>
      <w:bookmarkStart w:id="2864" w:name="_Toc469139254"/>
      <w:bookmarkStart w:id="2865" w:name="_Toc469152699"/>
      <w:bookmarkStart w:id="2866" w:name="_Toc506221820"/>
      <w:bookmarkStart w:id="2867" w:name="_Toc506816485"/>
      <w:bookmarkStart w:id="2868" w:name="_Toc506816935"/>
      <w:bookmarkStart w:id="2869" w:name="_Toc528426589"/>
      <w:bookmarkStart w:id="2870" w:name="_Toc528426878"/>
      <w:bookmarkStart w:id="2871" w:name="_Toc19132794"/>
      <w:bookmarkStart w:id="2872" w:name="_Toc19133086"/>
      <w:bookmarkStart w:id="2873" w:name="_Toc37349536"/>
      <w:bookmarkStart w:id="2874" w:name="_Toc37349829"/>
      <w:bookmarkStart w:id="2875" w:name="_Toc51280224"/>
      <w:bookmarkStart w:id="2876" w:name="_Toc51280519"/>
      <w:bookmarkStart w:id="2877" w:name="_Toc52889186"/>
      <w:bookmarkStart w:id="2878" w:name="_Toc52889483"/>
      <w:bookmarkStart w:id="2879" w:name="_Toc69230313"/>
      <w:bookmarkStart w:id="2880" w:name="_Toc69230614"/>
      <w:bookmarkStart w:id="2881" w:name="_Toc83830935"/>
      <w:bookmarkStart w:id="2882" w:name="_Toc83831240"/>
      <w:bookmarkStart w:id="2883" w:name="_Toc99526521"/>
      <w:bookmarkStart w:id="2884" w:name="_Toc99526829"/>
      <w:r w:rsidRPr="007531E5">
        <w:lastRenderedPageBreak/>
        <w:t>P</w:t>
      </w:r>
      <w:r w:rsidR="003A2A5F" w:rsidRPr="007531E5">
        <w:t xml:space="preserve">rofiler </w:t>
      </w:r>
      <w:r w:rsidR="00C653DF" w:rsidRPr="007531E5">
        <w:t>Temperature Triggers</w:t>
      </w:r>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2E25C5D9" w:rsidR="00111256" w:rsidRPr="00667BE1" w:rsidRDefault="00111256" w:rsidP="00111256">
      <w:pPr>
        <w:pStyle w:val="Caption"/>
      </w:pPr>
      <w:r>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1</w:t>
      </w:r>
      <w:r w:rsidR="005E405E">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EE126E">
      <w:pPr>
        <w:pStyle w:val="Heading3"/>
      </w:pPr>
      <w:bookmarkStart w:id="2885" w:name="_Toc469043325"/>
      <w:bookmarkStart w:id="2886" w:name="_Toc469044959"/>
      <w:bookmarkStart w:id="2887" w:name="_Toc469139255"/>
      <w:bookmarkStart w:id="2888" w:name="_Toc469152700"/>
      <w:bookmarkStart w:id="2889" w:name="_Toc506221821"/>
      <w:bookmarkStart w:id="2890" w:name="_Toc506816486"/>
      <w:bookmarkStart w:id="2891" w:name="_Toc506816936"/>
      <w:bookmarkStart w:id="2892" w:name="_Toc528426590"/>
      <w:bookmarkStart w:id="2893" w:name="_Toc528426879"/>
      <w:bookmarkStart w:id="2894" w:name="_Toc19132795"/>
      <w:bookmarkStart w:id="2895" w:name="_Toc19133087"/>
      <w:bookmarkStart w:id="2896" w:name="_Toc37349537"/>
      <w:bookmarkStart w:id="2897" w:name="_Toc37349830"/>
      <w:bookmarkStart w:id="2898" w:name="_Toc51280225"/>
      <w:bookmarkStart w:id="2899" w:name="_Toc51280520"/>
      <w:bookmarkStart w:id="2900" w:name="_Toc52889187"/>
      <w:bookmarkStart w:id="2901" w:name="_Toc52889484"/>
      <w:bookmarkStart w:id="2902" w:name="_Toc69230314"/>
      <w:bookmarkStart w:id="2903" w:name="_Toc69230615"/>
      <w:bookmarkStart w:id="2904" w:name="_Toc83830936"/>
      <w:bookmarkStart w:id="2905" w:name="_Toc83831241"/>
      <w:bookmarkStart w:id="2906" w:name="_Toc99526522"/>
      <w:bookmarkStart w:id="2907" w:name="_Toc99526830"/>
      <w:r>
        <w:t>Chang</w:t>
      </w:r>
      <w:r w:rsidR="00111256">
        <w:t>e</w:t>
      </w:r>
      <w:r>
        <w:t xml:space="preserve"> </w:t>
      </w:r>
      <w:r w:rsidR="00A64B31">
        <w:t>t</w:t>
      </w:r>
      <w:r w:rsidR="00C653DF">
        <w:t>he Profiler Temperature Trigger Settings</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p>
    <w:p w14:paraId="252126FE" w14:textId="7C13F5AB" w:rsidR="00341819" w:rsidRDefault="00341819" w:rsidP="00091930">
      <w:r>
        <w:t xml:space="preserve">To change the </w:t>
      </w:r>
      <w:r w:rsidR="003A2A5F">
        <w:t xml:space="preserve">profiler </w:t>
      </w:r>
      <w:r>
        <w:t xml:space="preserve">temperature trigger </w:t>
      </w:r>
      <w:r w:rsidR="00142812">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1939D68B"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5AE8460C" w14:textId="1BD41301" w:rsidR="00CA506F" w:rsidRDefault="00CA506F" w:rsidP="00091930"/>
    <w:p w14:paraId="31E9BC45" w14:textId="6EE871AA" w:rsidR="00CA506F" w:rsidRPr="009E25F2" w:rsidRDefault="00CA506F" w:rsidP="00091930">
      <w:r>
        <w:t xml:space="preserve">Note: The separation between the Midpoint and Stop Trigger temperatures must be at least </w:t>
      </w:r>
      <w:bookmarkStart w:id="2908" w:name="_Hlk66959128"/>
      <w:r>
        <w:t>10</w:t>
      </w:r>
      <w:r w:rsidRPr="00081CE2">
        <w:t>ºC</w:t>
      </w:r>
      <w:bookmarkEnd w:id="2908"/>
      <w:r>
        <w:t>/18</w:t>
      </w:r>
      <w:r w:rsidRPr="00081CE2">
        <w:t>º</w:t>
      </w:r>
      <w:r>
        <w:t>F.</w:t>
      </w:r>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05381370" w:rsidR="00091930" w:rsidRDefault="00232568" w:rsidP="00A64B31">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28</w:t>
      </w:r>
      <w:r w:rsidR="005E405E">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909" w:name="_Toc329784612"/>
      <w:r>
        <w:br w:type="page"/>
      </w:r>
    </w:p>
    <w:p w14:paraId="55726AE3" w14:textId="77777777" w:rsidR="00A64B31" w:rsidRDefault="00A64B31" w:rsidP="00EE126E">
      <w:pPr>
        <w:pStyle w:val="Heading3"/>
      </w:pPr>
      <w:bookmarkStart w:id="2910" w:name="_Toc469043326"/>
      <w:bookmarkStart w:id="2911" w:name="_Toc469044960"/>
      <w:bookmarkStart w:id="2912" w:name="_Toc469139256"/>
      <w:bookmarkStart w:id="2913" w:name="_Toc469152701"/>
      <w:bookmarkStart w:id="2914" w:name="_Toc506221822"/>
      <w:bookmarkStart w:id="2915" w:name="_Toc506816487"/>
      <w:bookmarkStart w:id="2916" w:name="_Toc506816937"/>
      <w:bookmarkStart w:id="2917" w:name="_Toc528426591"/>
      <w:bookmarkStart w:id="2918" w:name="_Toc528426880"/>
      <w:bookmarkStart w:id="2919" w:name="_Toc19132796"/>
      <w:bookmarkStart w:id="2920" w:name="_Toc19133088"/>
      <w:bookmarkStart w:id="2921" w:name="_Toc37349538"/>
      <w:bookmarkStart w:id="2922" w:name="_Toc37349831"/>
      <w:bookmarkStart w:id="2923" w:name="_Toc51280226"/>
      <w:bookmarkStart w:id="2924" w:name="_Toc51280521"/>
      <w:bookmarkStart w:id="2925" w:name="_Toc52889188"/>
      <w:bookmarkStart w:id="2926" w:name="_Toc52889485"/>
      <w:bookmarkStart w:id="2927" w:name="_Toc69230315"/>
      <w:bookmarkStart w:id="2928" w:name="_Toc69230616"/>
      <w:bookmarkStart w:id="2929" w:name="_Toc83830937"/>
      <w:bookmarkStart w:id="2930" w:name="_Toc83831242"/>
      <w:bookmarkStart w:id="2931" w:name="_Toc99526523"/>
      <w:bookmarkStart w:id="2932" w:name="_Toc99526831"/>
      <w:r>
        <w:lastRenderedPageBreak/>
        <w:t>Profile Retransmission</w:t>
      </w:r>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337C9E73"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DF7684">
        <w:t xml:space="preserve">Figure </w:t>
      </w:r>
      <w:r w:rsidR="00DF7684">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7B95DCA3" w:rsidR="00091930" w:rsidRDefault="00133461" w:rsidP="00F5043F">
      <w:pPr>
        <w:pStyle w:val="Caption"/>
      </w:pPr>
      <w:bookmarkStart w:id="2933" w:name="_Ref18583048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29</w:t>
      </w:r>
      <w:r w:rsidR="005E405E">
        <w:rPr>
          <w:noProof/>
        </w:rPr>
        <w:fldChar w:fldCharType="end"/>
      </w:r>
      <w:bookmarkEnd w:id="2933"/>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934" w:name="_Toc488474955"/>
      <w:bookmarkStart w:id="2935" w:name="_Toc488490452"/>
      <w:bookmarkStart w:id="2936" w:name="_Toc119468095"/>
      <w:bookmarkStart w:id="2937" w:name="_Toc329784613"/>
      <w:bookmarkStart w:id="2938" w:name="_Toc469043327"/>
      <w:bookmarkStart w:id="2939" w:name="_Toc469044961"/>
      <w:bookmarkStart w:id="2940" w:name="_Toc469139257"/>
      <w:bookmarkStart w:id="2941" w:name="_Toc469152702"/>
      <w:bookmarkStart w:id="2942" w:name="_Toc506221823"/>
      <w:bookmarkStart w:id="2943" w:name="_Toc506816488"/>
      <w:bookmarkStart w:id="2944" w:name="_Toc506816938"/>
      <w:bookmarkStart w:id="2945" w:name="_Toc528426592"/>
      <w:bookmarkStart w:id="2946" w:name="_Toc528426881"/>
      <w:bookmarkStart w:id="2947" w:name="_Toc19132797"/>
      <w:bookmarkStart w:id="2948" w:name="_Toc19133089"/>
      <w:bookmarkStart w:id="2949" w:name="_Toc37349539"/>
      <w:bookmarkStart w:id="2950" w:name="_Toc37349832"/>
      <w:bookmarkStart w:id="2951" w:name="_Toc51280227"/>
      <w:bookmarkStart w:id="2952" w:name="_Toc51280522"/>
      <w:bookmarkStart w:id="2953" w:name="_Toc52889189"/>
      <w:bookmarkStart w:id="2954" w:name="_Toc52889486"/>
      <w:bookmarkStart w:id="2955" w:name="_Toc69230316"/>
      <w:bookmarkStart w:id="2956" w:name="_Toc69230617"/>
      <w:bookmarkStart w:id="2957" w:name="_Toc83830938"/>
      <w:bookmarkStart w:id="2958" w:name="_Toc83831243"/>
      <w:bookmarkStart w:id="2959" w:name="_Toc488490451"/>
      <w:bookmarkStart w:id="2960" w:name="_Toc99526326"/>
      <w:bookmarkStart w:id="2961" w:name="_Toc99526524"/>
      <w:bookmarkStart w:id="2962" w:name="_Toc99526832"/>
      <w:r w:rsidR="00A64B31">
        <w:rPr>
          <w:noProof/>
        </w:rPr>
        <w:lastRenderedPageBreak/>
        <w:t>View t</w:t>
      </w:r>
      <w:r>
        <w:rPr>
          <w:noProof/>
        </w:rPr>
        <w:t xml:space="preserve">he Profile </w:t>
      </w:r>
      <w:r w:rsidR="00A64B31">
        <w:rPr>
          <w:noProof/>
        </w:rPr>
        <w:t>a</w:t>
      </w:r>
      <w:r>
        <w:rPr>
          <w:noProof/>
        </w:rPr>
        <w:t>nd Statistics</w:t>
      </w:r>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60"/>
      <w:bookmarkEnd w:id="2961"/>
      <w:bookmarkEnd w:id="2962"/>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69285"/>
                    </a:xfrm>
                    <a:prstGeom prst="rect">
                      <a:avLst/>
                    </a:prstGeom>
                  </pic:spPr>
                </pic:pic>
              </a:graphicData>
            </a:graphic>
          </wp:inline>
        </w:drawing>
      </w:r>
    </w:p>
    <w:p w14:paraId="0767B77B" w14:textId="3065160C" w:rsidR="00D250AC" w:rsidRPr="00A64B31" w:rsidRDefault="00133461" w:rsidP="00F5043F">
      <w:pPr>
        <w:pStyle w:val="Caption"/>
        <w:rPr>
          <w:rFonts w:ascii="Trebuchet MS" w:hAnsi="Trebuchet MS"/>
          <w:sz w:val="24"/>
          <w:szCs w:val="24"/>
        </w:rPr>
      </w:pPr>
      <w:bookmarkStart w:id="2963" w:name="_Ref185830907"/>
      <w:r w:rsidRPr="00A64B31">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30</w:t>
      </w:r>
      <w:r w:rsidR="005E405E">
        <w:rPr>
          <w:noProof/>
        </w:rPr>
        <w:fldChar w:fldCharType="end"/>
      </w:r>
      <w:bookmarkEnd w:id="2963"/>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EE126E">
      <w:pPr>
        <w:pStyle w:val="Heading3"/>
      </w:pPr>
      <w:bookmarkStart w:id="2964" w:name="_Toc469043328"/>
      <w:bookmarkStart w:id="2965" w:name="_Toc469044962"/>
      <w:bookmarkStart w:id="2966" w:name="_Toc469139258"/>
      <w:bookmarkStart w:id="2967" w:name="_Toc469152703"/>
      <w:bookmarkStart w:id="2968" w:name="_Toc506221824"/>
      <w:bookmarkStart w:id="2969" w:name="_Toc506816489"/>
      <w:bookmarkStart w:id="2970" w:name="_Toc506816939"/>
      <w:bookmarkStart w:id="2971" w:name="_Toc528426593"/>
      <w:bookmarkStart w:id="2972" w:name="_Toc528426882"/>
      <w:bookmarkStart w:id="2973" w:name="_Toc19132798"/>
      <w:bookmarkStart w:id="2974" w:name="_Toc19133090"/>
      <w:bookmarkStart w:id="2975" w:name="_Toc37349540"/>
      <w:bookmarkStart w:id="2976" w:name="_Toc37349833"/>
      <w:bookmarkStart w:id="2977" w:name="_Toc51280228"/>
      <w:bookmarkStart w:id="2978" w:name="_Toc51280523"/>
      <w:bookmarkStart w:id="2979" w:name="_Toc52889190"/>
      <w:bookmarkStart w:id="2980" w:name="_Toc52889487"/>
      <w:bookmarkStart w:id="2981" w:name="_Toc69230317"/>
      <w:bookmarkStart w:id="2982" w:name="_Toc69230618"/>
      <w:bookmarkStart w:id="2983" w:name="_Toc83830939"/>
      <w:bookmarkStart w:id="2984" w:name="_Toc83831244"/>
      <w:bookmarkStart w:id="2985" w:name="_Toc99526525"/>
      <w:bookmarkStart w:id="2986" w:name="_Toc99526833"/>
      <w:r>
        <w:t xml:space="preserve">General </w:t>
      </w:r>
      <w:r w:rsidR="00C653DF">
        <w:t>T</w:t>
      </w:r>
      <w:r w:rsidR="00C653DF" w:rsidRPr="00910E39">
        <w:t>ab</w:t>
      </w:r>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14:paraId="02C69F3D" w14:textId="4DB52DDE" w:rsidR="008708F9" w:rsidRPr="00673430" w:rsidRDefault="008708F9" w:rsidP="00F33FFF">
      <w:bookmarkStart w:id="2987" w:name="_Toc486325585"/>
      <w:bookmarkStart w:id="2988"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DF7684" w:rsidRPr="00A64B31">
        <w:t xml:space="preserve">Figure </w:t>
      </w:r>
      <w:r w:rsidR="00DF7684">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23BC948" w:rsidR="00BC1977" w:rsidRDefault="00C653DF" w:rsidP="00EE126E">
      <w:pPr>
        <w:pStyle w:val="Heading3"/>
      </w:pPr>
      <w:r>
        <w:br w:type="page"/>
      </w:r>
      <w:r w:rsidR="00636C9A">
        <w:lastRenderedPageBreak/>
        <w:t xml:space="preserve"> </w:t>
      </w:r>
      <w:bookmarkStart w:id="2989" w:name="_Toc469043329"/>
      <w:bookmarkStart w:id="2990" w:name="_Toc469044963"/>
      <w:bookmarkStart w:id="2991" w:name="_Toc469139259"/>
      <w:bookmarkStart w:id="2992" w:name="_Toc469152704"/>
      <w:bookmarkStart w:id="2993" w:name="_Toc506221825"/>
      <w:bookmarkStart w:id="2994" w:name="_Toc506816490"/>
      <w:bookmarkStart w:id="2995" w:name="_Toc506816940"/>
      <w:bookmarkStart w:id="2996" w:name="_Toc528426594"/>
      <w:bookmarkStart w:id="2997" w:name="_Toc528426883"/>
      <w:bookmarkStart w:id="2998" w:name="_Toc19132799"/>
      <w:bookmarkStart w:id="2999" w:name="_Toc19133091"/>
      <w:bookmarkStart w:id="3000" w:name="_Toc37349541"/>
      <w:bookmarkStart w:id="3001" w:name="_Toc37349834"/>
      <w:bookmarkStart w:id="3002" w:name="_Toc51280229"/>
      <w:bookmarkStart w:id="3003" w:name="_Toc51280524"/>
      <w:bookmarkStart w:id="3004" w:name="_Toc52889191"/>
      <w:bookmarkStart w:id="3005" w:name="_Toc52889488"/>
      <w:bookmarkStart w:id="3006" w:name="_Toc69230318"/>
      <w:bookmarkStart w:id="3007" w:name="_Toc69230619"/>
      <w:bookmarkStart w:id="3008" w:name="_Toc83830940"/>
      <w:bookmarkStart w:id="3009" w:name="_Toc83831245"/>
      <w:bookmarkStart w:id="3010" w:name="_Toc99526526"/>
      <w:bookmarkStart w:id="3011" w:name="_Toc99526834"/>
      <w:r>
        <w:t xml:space="preserve">The </w:t>
      </w:r>
      <w:r w:rsidR="00BC1977">
        <w:t>Graph Controller</w:t>
      </w:r>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p>
    <w:p w14:paraId="0F554262" w14:textId="4AA574D8" w:rsidR="00BC1977" w:rsidRPr="00673430" w:rsidRDefault="00142812" w:rsidP="00BC1977">
      <w:r>
        <w:rPr>
          <w:noProof/>
        </w:rPr>
        <w:drawing>
          <wp:anchor distT="0" distB="0" distL="114300" distR="114300" simplePos="0" relativeHeight="251963904" behindDoc="1" locked="0" layoutInCell="1" allowOverlap="1" wp14:anchorId="60D141F8" wp14:editId="149F9F3E">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p>
    <w:p w14:paraId="266B42CB" w14:textId="7D38AB45" w:rsidR="00142812" w:rsidRDefault="00142812" w:rsidP="00142812">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DF7684">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583B6A61" w14:textId="3A505FCB" w:rsidR="00142812" w:rsidRDefault="00142812" w:rsidP="00142812"/>
    <w:p w14:paraId="03EED024" w14:textId="440E23C3" w:rsidR="00142812" w:rsidRDefault="00142812" w:rsidP="00142812">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33AFBFC8" w14:textId="6564993E" w:rsidR="00142812" w:rsidRDefault="00142812" w:rsidP="004D3015">
      <w:pPr>
        <w:pStyle w:val="Caption"/>
        <w:ind w:left="2880" w:firstLine="720"/>
      </w:pPr>
      <w:r w:rsidRPr="00816D9D">
        <w:t xml:space="preserve">Figure </w:t>
      </w:r>
      <w:r w:rsidR="00D96F7D">
        <w:rPr>
          <w:noProof/>
        </w:rPr>
        <w:t>31</w:t>
      </w:r>
      <w:r w:rsidRPr="00816D9D">
        <w:t>: Graph Controller</w:t>
      </w:r>
    </w:p>
    <w:p w14:paraId="109863FB" w14:textId="7C4F8314" w:rsidR="00142812" w:rsidRPr="005941AF" w:rsidRDefault="00142812" w:rsidP="00142812">
      <w:pPr>
        <w:rPr>
          <w:b/>
          <w:strike/>
        </w:rPr>
      </w:pPr>
      <w:r w:rsidRPr="005941AF">
        <w:rPr>
          <w:b/>
        </w:rPr>
        <w:t xml:space="preserve">TCs </w:t>
      </w:r>
    </w:p>
    <w:p w14:paraId="41404496" w14:textId="2071D76F" w:rsidR="00142812" w:rsidRDefault="00142812" w:rsidP="00142812">
      <w:r w:rsidRPr="005941AF">
        <w:t xml:space="preserve">The TCs section is a list of the thermocouples used for the profile.  In the event that you wish to view the profile without a particular </w:t>
      </w:r>
      <w:r w:rsidR="00D96F7D">
        <w:t>thermocouple</w:t>
      </w:r>
      <w:r w:rsidRPr="005941AF">
        <w:t xml:space="preserve">, you can </w:t>
      </w:r>
      <w:r w:rsidR="00D96F7D">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43B3F35A" w14:textId="77777777" w:rsidR="00D96F7D" w:rsidRDefault="00D96F7D" w:rsidP="00142812"/>
    <w:p w14:paraId="54E06458" w14:textId="4875E759"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92DDEAF"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2FC4B631" w:rsidR="00955AC0" w:rsidRDefault="00955AC0" w:rsidP="00955AC0">
      <w:r>
        <w:rPr>
          <w:b/>
        </w:rPr>
        <w:t>TCs Line Thickness</w:t>
      </w:r>
      <w:r w:rsidRPr="00673430">
        <w:rPr>
          <w:b/>
        </w:rPr>
        <w:t xml:space="preserve"> </w:t>
      </w:r>
      <w:r>
        <w:t xml:space="preserve">– The </w:t>
      </w:r>
      <w:r w:rsidR="00D96F7D">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288E4EBE" w:rsidR="00C567A1" w:rsidRDefault="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rsidR="00D96F7D">
        <w:t>.</w:t>
      </w:r>
    </w:p>
    <w:p w14:paraId="46CF359B" w14:textId="77777777" w:rsidR="00D96F7D" w:rsidRPr="00A64B31" w:rsidRDefault="00D96F7D" w:rsidP="00C567A1"/>
    <w:p w14:paraId="70919C40" w14:textId="72B7C233" w:rsidR="008708F9" w:rsidRDefault="00D96F7D" w:rsidP="00BC363E">
      <w:bookmarkStart w:id="3012"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3012"/>
      <w:r>
        <w:t>(see below for additional details on pointers).</w:t>
      </w:r>
    </w:p>
    <w:p w14:paraId="1D243512" w14:textId="20F223D2" w:rsidR="00BC363E" w:rsidRDefault="00C567A1" w:rsidP="00EE126E">
      <w:pPr>
        <w:pStyle w:val="Heading3"/>
      </w:pPr>
      <w:bookmarkStart w:id="3013" w:name="_Toc469043330"/>
      <w:bookmarkStart w:id="3014" w:name="_Toc469044964"/>
      <w:bookmarkStart w:id="3015" w:name="_Toc469139260"/>
      <w:bookmarkStart w:id="3016" w:name="_Toc469152705"/>
      <w:bookmarkStart w:id="3017" w:name="_Toc506221826"/>
      <w:bookmarkStart w:id="3018" w:name="_Toc506816491"/>
      <w:bookmarkStart w:id="3019" w:name="_Toc506816941"/>
      <w:bookmarkStart w:id="3020" w:name="_Toc528426595"/>
      <w:bookmarkStart w:id="3021" w:name="_Toc528426884"/>
      <w:bookmarkStart w:id="3022" w:name="_Toc19132800"/>
      <w:bookmarkStart w:id="3023" w:name="_Toc19133092"/>
      <w:bookmarkStart w:id="3024" w:name="_Toc37349542"/>
      <w:bookmarkStart w:id="3025" w:name="_Toc37349835"/>
      <w:bookmarkStart w:id="3026" w:name="_Toc51280230"/>
      <w:bookmarkStart w:id="3027" w:name="_Toc51280525"/>
      <w:bookmarkStart w:id="3028" w:name="_Toc52889192"/>
      <w:bookmarkStart w:id="3029" w:name="_Toc52889489"/>
      <w:bookmarkStart w:id="3030" w:name="_Toc69230319"/>
      <w:bookmarkStart w:id="3031" w:name="_Toc69230620"/>
      <w:bookmarkStart w:id="3032" w:name="_Toc83830941"/>
      <w:bookmarkStart w:id="3033" w:name="_Toc83831246"/>
      <w:bookmarkStart w:id="3034" w:name="_Toc99526527"/>
      <w:bookmarkStart w:id="3035" w:name="_Toc99526835"/>
      <w:r w:rsidRPr="00A64B31">
        <w:lastRenderedPageBreak/>
        <w:t>G</w:t>
      </w:r>
      <w:r w:rsidR="00636C9A" w:rsidRPr="00A64B31">
        <w:t>raph</w:t>
      </w:r>
      <w:r w:rsidRPr="00A64B31">
        <w:t xml:space="preserve"> Option Menu</w:t>
      </w:r>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4C1AC008"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DF7684">
              <w:t xml:space="preserve">Figure </w:t>
            </w:r>
            <w:r w:rsidR="00DF7684">
              <w:rPr>
                <w:noProof/>
              </w:rPr>
              <w:t>31</w:t>
            </w:r>
            <w:r>
              <w:fldChar w:fldCharType="end"/>
            </w:r>
            <w:r>
              <w:t xml:space="preserve">.  </w:t>
            </w:r>
          </w:p>
          <w:p w14:paraId="3A3B6FD3" w14:textId="77777777" w:rsidR="00721E22" w:rsidRDefault="00721E22" w:rsidP="00BC363E"/>
        </w:tc>
        <w:tc>
          <w:tcPr>
            <w:tcW w:w="1980" w:type="dxa"/>
            <w:shd w:val="clear" w:color="auto" w:fill="auto"/>
          </w:tcPr>
          <w:p w14:paraId="153DD5C2" w14:textId="1E2D45BE" w:rsidR="00721E22" w:rsidRDefault="00D96F7D" w:rsidP="00211D6A">
            <w:pPr>
              <w:jc w:val="center"/>
            </w:pPr>
            <w:r>
              <w:rPr>
                <w:noProof/>
              </w:rPr>
              <w:drawing>
                <wp:inline distT="0" distB="0" distL="0" distR="0" wp14:anchorId="24BBB89E" wp14:editId="322FE74D">
                  <wp:extent cx="1134086" cy="788929"/>
                  <wp:effectExtent l="0" t="0" r="952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0BC3E69A" w:rsidR="00721E22" w:rsidRDefault="00721E22" w:rsidP="00211D6A">
            <w:pPr>
              <w:pStyle w:val="Caption"/>
            </w:pPr>
            <w:bookmarkStart w:id="3036" w:name="_Ref22030792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31</w:t>
            </w:r>
            <w:r w:rsidR="005E405E">
              <w:rPr>
                <w:noProof/>
              </w:rPr>
              <w:fldChar w:fldCharType="end"/>
            </w:r>
            <w:bookmarkEnd w:id="3036"/>
          </w:p>
        </w:tc>
      </w:tr>
    </w:tbl>
    <w:p w14:paraId="6C0D90D7" w14:textId="77777777" w:rsidR="00BC363E" w:rsidRPr="003335AF" w:rsidRDefault="00C653DF" w:rsidP="0021725A">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7208B3E7" w:rsidR="00721E22" w:rsidRDefault="00721E22" w:rsidP="00BC363E">
            <w:r>
              <w:t xml:space="preserve">The Examine Line feature displays the temperature for the location of the pointer on the profile graph.  See </w:t>
            </w:r>
            <w:fldSimple w:instr=" REF _Ref173138906  \* MERGEFORMAT ">
              <w:r w:rsidR="00DF7684" w:rsidRPr="00DF7684">
                <w:t xml:space="preserve">Figure </w:t>
              </w:r>
              <w:r w:rsidR="00DF7684" w:rsidRPr="00DF7684">
                <w:rPr>
                  <w:noProof/>
                </w:rPr>
                <w:t>32</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4ECFD495" w:rsidR="00721E22" w:rsidRPr="00211D6A" w:rsidRDefault="00721E22" w:rsidP="00BC363E">
            <w:pPr>
              <w:rPr>
                <w:rFonts w:ascii="Arial" w:hAnsi="Arial" w:cs="Arial"/>
                <w:sz w:val="16"/>
                <w:szCs w:val="16"/>
              </w:rPr>
            </w:pPr>
            <w:bookmarkStart w:id="3037"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F7684">
              <w:rPr>
                <w:rFonts w:ascii="Arial" w:hAnsi="Arial" w:cs="Arial"/>
                <w:noProof/>
                <w:sz w:val="16"/>
                <w:szCs w:val="16"/>
              </w:rPr>
              <w:t>32</w:t>
            </w:r>
            <w:r w:rsidRPr="00211D6A">
              <w:rPr>
                <w:rFonts w:ascii="Arial" w:hAnsi="Arial" w:cs="Arial"/>
                <w:sz w:val="16"/>
                <w:szCs w:val="16"/>
              </w:rPr>
              <w:fldChar w:fldCharType="end"/>
            </w:r>
            <w:bookmarkEnd w:id="3037"/>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0445A27D" w:rsidR="00BC363E" w:rsidRDefault="00BC363E" w:rsidP="00AA5614">
      <w:pPr>
        <w:pStyle w:val="ListParagraph"/>
        <w:numPr>
          <w:ilvl w:val="0"/>
          <w:numId w:val="100"/>
        </w:numPr>
      </w:pPr>
      <w:r>
        <w:t>The second column is the temperature of the predicted profile data – based on set point or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21725A">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5DFAB22F"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DF7684" w:rsidRPr="00DF7684">
              <w:t xml:space="preserve">Figure </w:t>
            </w:r>
            <w:r w:rsidR="00DF7684" w:rsidRPr="00DF7684">
              <w:rPr>
                <w:noProof/>
              </w:rPr>
              <w:t>33</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5B23D161" w:rsidR="00721E22" w:rsidRPr="00211D6A" w:rsidRDefault="00721E22" w:rsidP="00211D6A">
            <w:pPr>
              <w:jc w:val="center"/>
              <w:rPr>
                <w:rFonts w:ascii="Arial" w:hAnsi="Arial" w:cs="Arial"/>
                <w:sz w:val="16"/>
                <w:szCs w:val="16"/>
              </w:rPr>
            </w:pPr>
            <w:bookmarkStart w:id="3038"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F7684">
              <w:rPr>
                <w:rFonts w:ascii="Arial" w:hAnsi="Arial" w:cs="Arial"/>
                <w:noProof/>
                <w:sz w:val="16"/>
                <w:szCs w:val="16"/>
              </w:rPr>
              <w:t>33</w:t>
            </w:r>
            <w:r w:rsidRPr="00211D6A">
              <w:rPr>
                <w:rFonts w:ascii="Arial" w:hAnsi="Arial" w:cs="Arial"/>
                <w:sz w:val="16"/>
                <w:szCs w:val="16"/>
              </w:rPr>
              <w:fldChar w:fldCharType="end"/>
            </w:r>
            <w:bookmarkEnd w:id="3038"/>
          </w:p>
        </w:tc>
      </w:tr>
    </w:tbl>
    <w:p w14:paraId="0F9D2E77" w14:textId="77777777" w:rsidR="00721E22" w:rsidRDefault="00721E22" w:rsidP="00BC363E"/>
    <w:p w14:paraId="1F3E3B5D" w14:textId="40ADCEDF"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DF7684">
        <w:t xml:space="preserve">Figure </w:t>
      </w:r>
      <w:r w:rsidR="00DF7684">
        <w:rPr>
          <w:noProof/>
        </w:rPr>
        <w:t>34</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135E50CA" w:rsidR="00BC363E" w:rsidRDefault="00BC363E" w:rsidP="003335AF">
      <w:pPr>
        <w:pStyle w:val="Caption"/>
      </w:pPr>
      <w:bookmarkStart w:id="3039" w:name="_Ref2203079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34</w:t>
      </w:r>
      <w:r w:rsidR="005E405E">
        <w:rPr>
          <w:noProof/>
        </w:rPr>
        <w:fldChar w:fldCharType="end"/>
      </w:r>
      <w:bookmarkEnd w:id="3039"/>
      <w:r>
        <w:t>: Move TC Line</w:t>
      </w:r>
    </w:p>
    <w:p w14:paraId="3B04E28A" w14:textId="77777777" w:rsidR="00BC363E" w:rsidRDefault="00C653DF" w:rsidP="0021725A">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21725A">
            <w:pPr>
              <w:pStyle w:val="Heading4"/>
              <w:rPr>
                <w:lang w:val="en"/>
              </w:rPr>
            </w:pPr>
            <w:r>
              <w:rPr>
                <w:lang w:val="en"/>
              </w:rPr>
              <w:t>Zone Resize</w:t>
            </w:r>
          </w:p>
          <w:p w14:paraId="6614C191" w14:textId="7AA979B3"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DF7684" w:rsidRPr="00DF7684">
              <w:t xml:space="preserve">Figure </w:t>
            </w:r>
            <w:r w:rsidR="00DF7684" w:rsidRPr="00DF7684">
              <w:rPr>
                <w:noProof/>
              </w:rPr>
              <w:t>35</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DF7684">
              <w:t xml:space="preserve">Figure </w:t>
            </w:r>
            <w:r w:rsidR="00DF7684">
              <w:rPr>
                <w:noProof/>
              </w:rPr>
              <w:t>36</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2F909DF8" w:rsidR="00327CED" w:rsidRPr="00211D6A" w:rsidRDefault="00327CED" w:rsidP="00211D6A">
            <w:pPr>
              <w:jc w:val="center"/>
              <w:rPr>
                <w:rFonts w:ascii="Arial" w:hAnsi="Arial" w:cs="Arial"/>
                <w:sz w:val="16"/>
                <w:szCs w:val="16"/>
              </w:rPr>
            </w:pPr>
            <w:bookmarkStart w:id="3040"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F7684">
              <w:rPr>
                <w:rFonts w:ascii="Arial" w:hAnsi="Arial" w:cs="Arial"/>
                <w:noProof/>
                <w:sz w:val="16"/>
                <w:szCs w:val="16"/>
              </w:rPr>
              <w:t>35</w:t>
            </w:r>
            <w:r w:rsidRPr="00211D6A">
              <w:rPr>
                <w:rFonts w:ascii="Arial" w:hAnsi="Arial" w:cs="Arial"/>
                <w:sz w:val="16"/>
                <w:szCs w:val="16"/>
              </w:rPr>
              <w:fldChar w:fldCharType="end"/>
            </w:r>
            <w:bookmarkEnd w:id="3040"/>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48467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FA0B10" id="Line 4188" o:spid="_x0000_s1026" style="position:absolute;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488768"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5D1080D" id="Line 4189" o:spid="_x0000_s1026" style="position:absolute;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715CD45F" w:rsidR="00BC363E" w:rsidRDefault="00BC363E" w:rsidP="00BC363E">
      <w:pPr>
        <w:pStyle w:val="Caption"/>
      </w:pPr>
      <w:bookmarkStart w:id="3041" w:name="_Ref22030799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36</w:t>
      </w:r>
      <w:r w:rsidR="005E405E">
        <w:rPr>
          <w:noProof/>
        </w:rPr>
        <w:fldChar w:fldCharType="end"/>
      </w:r>
      <w:bookmarkEnd w:id="3041"/>
      <w:r>
        <w:t>:  Move Zone Line</w:t>
      </w:r>
    </w:p>
    <w:p w14:paraId="101864DD" w14:textId="77777777" w:rsidR="00926297" w:rsidRDefault="00926297" w:rsidP="0021725A">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D96F7D">
        <w:tc>
          <w:tcPr>
            <w:tcW w:w="4632" w:type="dxa"/>
            <w:shd w:val="clear" w:color="auto" w:fill="auto"/>
          </w:tcPr>
          <w:p w14:paraId="12E238DF" w14:textId="77777777" w:rsidR="00926297" w:rsidRPr="00044029" w:rsidRDefault="00926297" w:rsidP="00192FFB">
            <w:pPr>
              <w:rPr>
                <w:lang w:val="en"/>
              </w:rPr>
            </w:pPr>
          </w:p>
          <w:p w14:paraId="0BAC7A89" w14:textId="72B21B3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DF7684">
              <w:t xml:space="preserve">Figure </w:t>
            </w:r>
            <w:r w:rsidR="00DF7684">
              <w:rPr>
                <w:noProof/>
              </w:rPr>
              <w:t>37</w:t>
            </w:r>
            <w:r w:rsidRPr="00044029">
              <w:rPr>
                <w:lang w:val="en"/>
              </w:rPr>
              <w:fldChar w:fldCharType="end"/>
            </w:r>
            <w:r w:rsidRPr="00044029">
              <w:rPr>
                <w:lang w:val="en"/>
              </w:rPr>
              <w:t xml:space="preserve">.  </w:t>
            </w:r>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CE2EAB2" w:rsidR="00926297" w:rsidRDefault="00926297" w:rsidP="00192FFB">
            <w:pPr>
              <w:pStyle w:val="Caption"/>
            </w:pPr>
            <w:bookmarkStart w:id="3042" w:name="_Ref2203080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37</w:t>
            </w:r>
            <w:r w:rsidR="005E405E">
              <w:rPr>
                <w:noProof/>
              </w:rPr>
              <w:fldChar w:fldCharType="end"/>
            </w:r>
            <w:bookmarkEnd w:id="3042"/>
            <w:r>
              <w:t>: Reset</w:t>
            </w:r>
          </w:p>
        </w:tc>
      </w:tr>
    </w:tbl>
    <w:p w14:paraId="6011580F" w14:textId="77777777" w:rsidR="00D96F7D" w:rsidRDefault="00D96F7D" w:rsidP="00D96F7D">
      <w:pPr>
        <w:pStyle w:val="Heading4"/>
        <w:rPr>
          <w:lang w:val="en"/>
        </w:rPr>
      </w:pPr>
      <w:bookmarkStart w:id="3043" w:name="_Toc469043331"/>
      <w:bookmarkStart w:id="3044" w:name="_Toc469044965"/>
      <w:bookmarkStart w:id="3045" w:name="_Toc469139261"/>
      <w:bookmarkStart w:id="3046" w:name="_Toc469152706"/>
      <w:bookmarkStart w:id="3047" w:name="_Toc506221827"/>
      <w:bookmarkStart w:id="3048" w:name="_Toc506816492"/>
      <w:bookmarkStart w:id="3049" w:name="_Toc506816942"/>
      <w:bookmarkStart w:id="3050" w:name="_Toc528426596"/>
      <w:bookmarkStart w:id="3051" w:name="_Toc528426885"/>
      <w:bookmarkStart w:id="3052" w:name="_Toc19132801"/>
      <w:bookmarkStart w:id="3053" w:name="_Toc19133093"/>
      <w:bookmarkStart w:id="3054" w:name="_Toc37349543"/>
      <w:bookmarkStart w:id="3055" w:name="_Toc37349836"/>
      <w:r>
        <w:rPr>
          <w:lang w:val="en"/>
        </w:rPr>
        <w:t>Pointer Slopes</w:t>
      </w:r>
    </w:p>
    <w:p w14:paraId="146C2599" w14:textId="77777777" w:rsidR="00D96F7D" w:rsidRDefault="00D96F7D" w:rsidP="00D96F7D">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EB1283" w14:textId="77777777" w:rsidR="00D96F7D" w:rsidRDefault="00D96F7D" w:rsidP="00D96F7D">
      <w:pPr>
        <w:jc w:val="center"/>
      </w:pPr>
      <w:r>
        <w:rPr>
          <w:noProof/>
        </w:rPr>
        <w:drawing>
          <wp:inline distT="0" distB="0" distL="0" distR="0" wp14:anchorId="7AAAD8D9" wp14:editId="074E060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4">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31523BE" w14:textId="77777777" w:rsidR="00D96F7D" w:rsidRDefault="00D96F7D" w:rsidP="00D96F7D"/>
    <w:p w14:paraId="4C149441" w14:textId="77777777" w:rsidR="00D96F7D" w:rsidRDefault="00D96F7D" w:rsidP="00D96F7D"/>
    <w:p w14:paraId="261243D9" w14:textId="77777777" w:rsidR="00D96F7D" w:rsidRDefault="00D96F7D" w:rsidP="00D96F7D"/>
    <w:p w14:paraId="3C31DA58" w14:textId="4C885ADA" w:rsidR="00D96F7D" w:rsidRDefault="00D96F7D" w:rsidP="00D96F7D">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F9248FE" w14:textId="77777777" w:rsidR="00D96F7D" w:rsidRDefault="00D96F7D" w:rsidP="00D96F7D"/>
    <w:p w14:paraId="0A072F1D" w14:textId="77777777" w:rsidR="00D96F7D" w:rsidRDefault="00D96F7D" w:rsidP="00D96F7D">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0A72228" w14:textId="77777777" w:rsidR="00D96F7D" w:rsidRDefault="00D96F7D" w:rsidP="00D96F7D">
      <w:pPr>
        <w:jc w:val="center"/>
      </w:pPr>
      <w:r>
        <w:rPr>
          <w:noProof/>
        </w:rPr>
        <w:drawing>
          <wp:inline distT="0" distB="0" distL="0" distR="0" wp14:anchorId="574A047F" wp14:editId="4D9B60B1">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5">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6D64255" w14:textId="77777777" w:rsidR="00D96F7D" w:rsidRDefault="00D96F7D" w:rsidP="00D96F7D">
      <w:pPr>
        <w:jc w:val="center"/>
      </w:pPr>
    </w:p>
    <w:p w14:paraId="54BB7CA3" w14:textId="77777777" w:rsidR="00D96F7D" w:rsidRDefault="00D96F7D" w:rsidP="00D96F7D">
      <w:pPr>
        <w:jc w:val="center"/>
      </w:pPr>
      <w:r>
        <w:rPr>
          <w:noProof/>
        </w:rPr>
        <w:drawing>
          <wp:inline distT="0" distB="0" distL="0" distR="0" wp14:anchorId="5CD936FF" wp14:editId="141FC68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37A9572D" w14:textId="77777777" w:rsidR="00D96F7D" w:rsidRDefault="00D96F7D" w:rsidP="00D96F7D">
      <w:pPr>
        <w:jc w:val="center"/>
      </w:pPr>
    </w:p>
    <w:p w14:paraId="76822AA4" w14:textId="77777777" w:rsidR="00D96F7D" w:rsidRDefault="00D96F7D" w:rsidP="00D96F7D">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37BCC654" w14:textId="77777777" w:rsidR="00D96F7D" w:rsidRDefault="00D96F7D" w:rsidP="00EE126E">
      <w:pPr>
        <w:pStyle w:val="Heading3"/>
      </w:pPr>
    </w:p>
    <w:p w14:paraId="4CDAD970" w14:textId="237AC3F8" w:rsidR="00BC363E" w:rsidRDefault="00BB7A5C" w:rsidP="00EE126E">
      <w:pPr>
        <w:pStyle w:val="Heading3"/>
      </w:pPr>
      <w:bookmarkStart w:id="3056" w:name="_Toc51280231"/>
      <w:bookmarkStart w:id="3057" w:name="_Toc51280526"/>
      <w:bookmarkStart w:id="3058" w:name="_Toc52889193"/>
      <w:bookmarkStart w:id="3059" w:name="_Toc52889490"/>
      <w:bookmarkStart w:id="3060" w:name="_Toc69230320"/>
      <w:bookmarkStart w:id="3061" w:name="_Toc69230621"/>
      <w:bookmarkStart w:id="3062" w:name="_Toc83830942"/>
      <w:bookmarkStart w:id="3063" w:name="_Toc83831247"/>
      <w:bookmarkStart w:id="3064" w:name="_Toc99526528"/>
      <w:bookmarkStart w:id="3065" w:name="_Toc99526836"/>
      <w:r>
        <w:t xml:space="preserve">Profile </w:t>
      </w:r>
      <w:r w:rsidR="00C653DF">
        <w:t>Screen Buttons</w:t>
      </w:r>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3066" w:name="_Toc494599913"/>
      <w:r>
        <w:rPr>
          <w:noProof/>
        </w:rPr>
        <w:br w:type="page"/>
      </w:r>
      <w:bookmarkEnd w:id="3066"/>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BA84707" w:rsidR="00541318" w:rsidRDefault="00541318" w:rsidP="00EE126E">
            <w:pPr>
              <w:pStyle w:val="Heading3"/>
            </w:pPr>
            <w:bookmarkStart w:id="3067" w:name="_Toc469043332"/>
            <w:bookmarkStart w:id="3068" w:name="_Toc469044966"/>
            <w:bookmarkStart w:id="3069" w:name="_Toc469139262"/>
            <w:bookmarkStart w:id="3070" w:name="_Toc469152707"/>
            <w:bookmarkStart w:id="3071" w:name="_Toc506221828"/>
            <w:bookmarkStart w:id="3072" w:name="_Toc506816493"/>
            <w:bookmarkStart w:id="3073" w:name="_Toc506816943"/>
            <w:bookmarkStart w:id="3074" w:name="_Toc528426597"/>
            <w:bookmarkStart w:id="3075" w:name="_Toc528426886"/>
            <w:bookmarkStart w:id="3076" w:name="_Toc19132802"/>
            <w:bookmarkStart w:id="3077" w:name="_Toc19133094"/>
            <w:bookmarkStart w:id="3078" w:name="_Toc37349544"/>
            <w:bookmarkStart w:id="3079" w:name="_Toc37349837"/>
            <w:bookmarkStart w:id="3080" w:name="_Toc51280232"/>
            <w:bookmarkStart w:id="3081" w:name="_Toc51280527"/>
            <w:bookmarkStart w:id="3082" w:name="_Toc52889194"/>
            <w:bookmarkStart w:id="3083" w:name="_Toc52889491"/>
            <w:bookmarkStart w:id="3084" w:name="_Toc69230321"/>
            <w:bookmarkStart w:id="3085" w:name="_Toc69230622"/>
            <w:bookmarkStart w:id="3086" w:name="_Toc83830943"/>
            <w:bookmarkStart w:id="3087" w:name="_Toc83831248"/>
            <w:bookmarkStart w:id="3088" w:name="_Toc99526529"/>
            <w:bookmarkStart w:id="3089" w:name="_Toc99526837"/>
            <w:r w:rsidRPr="00541318">
              <w:lastRenderedPageBreak/>
              <w:t>Exit The Graph Screen</w:t>
            </w:r>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p>
          <w:p w14:paraId="736CBDE5" w14:textId="2ADB128A" w:rsidR="000613A2" w:rsidRPr="00673430" w:rsidRDefault="000613A2" w:rsidP="000613A2">
            <w:r>
              <w:t xml:space="preserve">Upon exiting the graph screen, a message asks you, </w:t>
            </w:r>
            <w:r w:rsidR="00D96F7D">
              <w:t>“</w:t>
            </w:r>
            <w:r w:rsidRPr="00673430">
              <w:t>Do you wan</w:t>
            </w:r>
            <w:r>
              <w:t>t</w:t>
            </w:r>
            <w:r w:rsidRPr="00673430">
              <w:t xml:space="preserve"> to run a profile with this product?</w:t>
            </w:r>
            <w:r w:rsidR="00D96F7D">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1EA1A8A" w:rsidR="000613A2" w:rsidRDefault="000E0382" w:rsidP="00192FFB">
            <w:r>
              <w:rPr>
                <w:noProof/>
              </w:rPr>
              <w:drawing>
                <wp:inline distT="0" distB="0" distL="0" distR="0" wp14:anchorId="61104BCB" wp14:editId="2E11AC4C">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p>
          <w:p w14:paraId="0B367487" w14:textId="5662A8CD"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DF7684">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7777777" w:rsidR="000613A2" w:rsidRDefault="000E0382" w:rsidP="00192FFB">
            <w:r>
              <w:rPr>
                <w:noProof/>
              </w:rPr>
              <w:drawing>
                <wp:inline distT="0" distB="0" distL="0" distR="0" wp14:anchorId="191AD678" wp14:editId="35A26A73">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p>
          <w:p w14:paraId="0A0EB694" w14:textId="1A041940" w:rsidR="000613A2" w:rsidRPr="00673430" w:rsidRDefault="000613A2" w:rsidP="00192FFB">
            <w:pPr>
              <w:pStyle w:val="Caption"/>
            </w:pPr>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39</w:t>
            </w:r>
            <w:r w:rsidR="005E405E">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63B74DF0" w:rsidR="00BC363E" w:rsidRDefault="00BC363E" w:rsidP="00BC363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40</w:t>
      </w:r>
      <w:r w:rsidR="005E405E">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21725A">
            <w:pPr>
              <w:pStyle w:val="Heading4"/>
            </w:pPr>
            <w:r w:rsidRPr="00673430">
              <w:lastRenderedPageBreak/>
              <w:t xml:space="preserve">Saving </w:t>
            </w:r>
            <w:r w:rsidR="00C653DF" w:rsidRPr="00673430">
              <w:t>Changes To The Profile:</w:t>
            </w:r>
          </w:p>
          <w:p w14:paraId="6DC4108B" w14:textId="05A85CBB"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DF7684" w:rsidRPr="00673430">
              <w:t xml:space="preserve">Figure </w:t>
            </w:r>
            <w:r w:rsidR="00DF7684">
              <w:rPr>
                <w:noProof/>
              </w:rPr>
              <w:t>41</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621CAD0E" w:rsidR="000613A2" w:rsidRPr="00673430" w:rsidRDefault="000613A2" w:rsidP="000613A2">
            <w:pPr>
              <w:pStyle w:val="Caption"/>
            </w:pPr>
            <w:bookmarkStart w:id="3090" w:name="_Ref270084164"/>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41</w:t>
            </w:r>
            <w:r w:rsidR="005E405E">
              <w:rPr>
                <w:noProof/>
              </w:rPr>
              <w:fldChar w:fldCharType="end"/>
            </w:r>
            <w:bookmarkEnd w:id="3090"/>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21725A">
            <w:pPr>
              <w:pStyle w:val="Heading4"/>
            </w:pPr>
            <w:r w:rsidRPr="00673430">
              <w:t xml:space="preserve">Saving </w:t>
            </w:r>
            <w:r w:rsidR="00C653DF" w:rsidRPr="00673430">
              <w:t xml:space="preserve">Changes To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978EA5A"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DF7684">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21725A">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391D76E1"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DF7684" w:rsidRPr="00DF7684">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EE126E">
      <w:pPr>
        <w:pStyle w:val="Heading3"/>
      </w:pPr>
      <w:r>
        <w:br w:type="page"/>
      </w:r>
      <w:bookmarkStart w:id="3091" w:name="_Toc469043333"/>
      <w:bookmarkStart w:id="3092" w:name="_Toc469044967"/>
      <w:bookmarkStart w:id="3093" w:name="_Toc469139263"/>
      <w:bookmarkStart w:id="3094" w:name="_Toc469152708"/>
      <w:bookmarkStart w:id="3095" w:name="_Toc506221829"/>
      <w:bookmarkStart w:id="3096" w:name="_Toc506816494"/>
      <w:bookmarkStart w:id="3097" w:name="_Toc506816944"/>
      <w:bookmarkStart w:id="3098" w:name="_Toc528426598"/>
      <w:bookmarkStart w:id="3099" w:name="_Toc528426887"/>
      <w:bookmarkStart w:id="3100" w:name="_Toc19132803"/>
      <w:bookmarkStart w:id="3101" w:name="_Toc19133095"/>
      <w:bookmarkStart w:id="3102" w:name="_Toc37349545"/>
      <w:bookmarkStart w:id="3103" w:name="_Toc37349838"/>
      <w:bookmarkStart w:id="3104" w:name="_Toc51280233"/>
      <w:bookmarkStart w:id="3105" w:name="_Toc51280528"/>
      <w:bookmarkStart w:id="3106" w:name="_Toc52889195"/>
      <w:bookmarkStart w:id="3107" w:name="_Toc52889492"/>
      <w:bookmarkStart w:id="3108" w:name="_Toc69230322"/>
      <w:bookmarkStart w:id="3109" w:name="_Toc69230623"/>
      <w:bookmarkStart w:id="3110" w:name="_Toc83830944"/>
      <w:bookmarkStart w:id="3111" w:name="_Toc83831249"/>
      <w:bookmarkStart w:id="3112" w:name="_Toc99526530"/>
      <w:bookmarkStart w:id="3113" w:name="_Toc99526838"/>
      <w:r w:rsidR="006E2A52">
        <w:lastRenderedPageBreak/>
        <w:t xml:space="preserve">Description </w:t>
      </w:r>
      <w:r>
        <w:t>Tab</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404C47D0" w:rsidR="008708F9" w:rsidRDefault="00133461"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43</w:t>
      </w:r>
      <w:r w:rsidR="005E405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21725A">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3114" w:name="_Profile_Optimization_with_the_KIC_N"/>
      <w:bookmarkStart w:id="3115" w:name="_Toc176001788"/>
      <w:bookmarkStart w:id="3116" w:name="_Ref187209815"/>
      <w:bookmarkStart w:id="3117" w:name="_Ref91061591"/>
      <w:bookmarkStart w:id="3118" w:name="_Toc119468097"/>
      <w:bookmarkStart w:id="3119" w:name="_Toc488490456"/>
      <w:bookmarkEnd w:id="2987"/>
      <w:bookmarkEnd w:id="2988"/>
      <w:bookmarkEnd w:id="3114"/>
    </w:p>
    <w:p w14:paraId="67994041" w14:textId="77777777" w:rsidR="0027112C" w:rsidRPr="00673430" w:rsidRDefault="00754243">
      <w:pPr>
        <w:pStyle w:val="Heading2"/>
      </w:pPr>
      <w:bookmarkStart w:id="3120" w:name="_Toc329784614"/>
      <w:bookmarkEnd w:id="3115"/>
      <w:bookmarkEnd w:id="3116"/>
      <w:r>
        <w:br w:type="page"/>
      </w:r>
      <w:bookmarkStart w:id="3121" w:name="_Toc469043334"/>
      <w:bookmarkStart w:id="3122" w:name="_Toc469044968"/>
      <w:bookmarkStart w:id="3123" w:name="_Toc469139264"/>
      <w:bookmarkStart w:id="3124" w:name="_Toc469152709"/>
      <w:bookmarkStart w:id="3125" w:name="_Toc506221830"/>
      <w:bookmarkStart w:id="3126" w:name="_Toc506816495"/>
      <w:bookmarkStart w:id="3127" w:name="_Toc506816945"/>
      <w:bookmarkStart w:id="3128" w:name="_Toc528426599"/>
      <w:bookmarkStart w:id="3129" w:name="_Toc528426888"/>
      <w:bookmarkStart w:id="3130" w:name="_Toc19132804"/>
      <w:bookmarkStart w:id="3131" w:name="_Toc19133096"/>
      <w:bookmarkStart w:id="3132" w:name="_Toc37349546"/>
      <w:bookmarkStart w:id="3133" w:name="_Toc37349839"/>
      <w:bookmarkStart w:id="3134" w:name="_Toc51280234"/>
      <w:bookmarkStart w:id="3135" w:name="_Toc51280529"/>
      <w:bookmarkStart w:id="3136" w:name="_Toc52889196"/>
      <w:bookmarkStart w:id="3137" w:name="_Toc52889493"/>
      <w:bookmarkStart w:id="3138" w:name="_Toc69230323"/>
      <w:bookmarkStart w:id="3139" w:name="_Toc69230624"/>
      <w:bookmarkStart w:id="3140" w:name="_Toc83830945"/>
      <w:bookmarkStart w:id="3141" w:name="_Toc83831250"/>
      <w:bookmarkStart w:id="3142" w:name="_Toc99526327"/>
      <w:bookmarkStart w:id="3143" w:name="_Toc99526531"/>
      <w:bookmarkStart w:id="3144" w:name="_Toc99526839"/>
      <w:r w:rsidR="0027112C" w:rsidRPr="00673430">
        <w:lastRenderedPageBreak/>
        <w:t xml:space="preserve">Manual </w:t>
      </w:r>
      <w:r>
        <w:t>P</w:t>
      </w:r>
      <w:r w:rsidRPr="00673430">
        <w:t xml:space="preserve">rofile </w:t>
      </w:r>
      <w:r>
        <w:t>P</w:t>
      </w:r>
      <w:r w:rsidRPr="00673430">
        <w:t>rediction</w:t>
      </w:r>
      <w:bookmarkEnd w:id="3117"/>
      <w:bookmarkEnd w:id="3118"/>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EE126E">
      <w:pPr>
        <w:pStyle w:val="Heading3"/>
      </w:pPr>
      <w:bookmarkStart w:id="3145" w:name="_Toc469043335"/>
      <w:bookmarkStart w:id="3146" w:name="_Toc469044969"/>
      <w:bookmarkStart w:id="3147" w:name="_Toc469139265"/>
      <w:bookmarkStart w:id="3148" w:name="_Toc469152710"/>
      <w:bookmarkStart w:id="3149" w:name="_Toc506221831"/>
      <w:bookmarkStart w:id="3150" w:name="_Toc506816496"/>
      <w:bookmarkStart w:id="3151" w:name="_Toc506816946"/>
      <w:bookmarkStart w:id="3152" w:name="_Toc528426600"/>
      <w:bookmarkStart w:id="3153" w:name="_Toc528426889"/>
      <w:bookmarkStart w:id="3154" w:name="_Toc19132805"/>
      <w:bookmarkStart w:id="3155" w:name="_Toc19133097"/>
      <w:bookmarkStart w:id="3156" w:name="_Toc37349547"/>
      <w:bookmarkStart w:id="3157" w:name="_Toc37349840"/>
      <w:bookmarkStart w:id="3158" w:name="_Toc51280235"/>
      <w:bookmarkStart w:id="3159" w:name="_Toc51280530"/>
      <w:bookmarkStart w:id="3160" w:name="_Toc52889197"/>
      <w:bookmarkStart w:id="3161" w:name="_Toc52889494"/>
      <w:bookmarkStart w:id="3162" w:name="_Toc69230324"/>
      <w:bookmarkStart w:id="3163" w:name="_Toc69230625"/>
      <w:bookmarkStart w:id="3164" w:name="_Toc83830946"/>
      <w:bookmarkStart w:id="3165" w:name="_Toc83831251"/>
      <w:bookmarkStart w:id="3166" w:name="_Toc99526532"/>
      <w:bookmarkStart w:id="3167" w:name="_Toc99526840"/>
      <w:r>
        <w:t>Predict</w:t>
      </w:r>
      <w:r w:rsidR="00671E0B">
        <w:t xml:space="preserve"> </w:t>
      </w:r>
      <w:r w:rsidR="00C653DF">
        <w:t>C</w:t>
      </w:r>
      <w:r w:rsidR="00C653DF" w:rsidRPr="00673430">
        <w:t>hanges</w:t>
      </w:r>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1290E120"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DF7684">
        <w:t xml:space="preserve">Figure </w:t>
      </w:r>
      <w:r w:rsidR="00DF7684">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68C58262" w:rsidR="0027112C" w:rsidRDefault="00133461" w:rsidP="00F5043F">
      <w:pPr>
        <w:pStyle w:val="Caption"/>
      </w:pPr>
      <w:bookmarkStart w:id="3168" w:name="_Ref18583290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44</w:t>
      </w:r>
      <w:r w:rsidR="005E405E">
        <w:rPr>
          <w:noProof/>
        </w:rPr>
        <w:fldChar w:fldCharType="end"/>
      </w:r>
      <w:bookmarkEnd w:id="3168"/>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3169" w:name="_Dealing_With_Different_Top_and_Bott"/>
      <w:bookmarkStart w:id="3170" w:name="_Ref91061109"/>
      <w:bookmarkStart w:id="3171" w:name="_Toc119468098"/>
      <w:bookmarkEnd w:id="3169"/>
      <w:r>
        <w:br w:type="page"/>
      </w:r>
      <w:bookmarkStart w:id="3172" w:name="_Toc329784615"/>
      <w:bookmarkStart w:id="3173" w:name="_Toc469043336"/>
      <w:bookmarkStart w:id="3174" w:name="_Toc469044970"/>
      <w:bookmarkStart w:id="3175" w:name="_Toc469139266"/>
      <w:bookmarkStart w:id="3176" w:name="_Toc469152711"/>
      <w:bookmarkStart w:id="3177" w:name="_Toc506221832"/>
      <w:bookmarkStart w:id="3178" w:name="_Toc506816497"/>
      <w:bookmarkStart w:id="3179" w:name="_Toc506816947"/>
      <w:bookmarkStart w:id="3180" w:name="_Toc528426601"/>
      <w:bookmarkStart w:id="3181" w:name="_Toc528426890"/>
      <w:bookmarkStart w:id="3182" w:name="_Toc19132806"/>
      <w:bookmarkStart w:id="3183" w:name="_Toc19133098"/>
      <w:bookmarkStart w:id="3184" w:name="_Toc37349548"/>
      <w:bookmarkStart w:id="3185" w:name="_Toc37349841"/>
      <w:bookmarkStart w:id="3186" w:name="_Toc51280236"/>
      <w:bookmarkStart w:id="3187" w:name="_Toc51280531"/>
      <w:bookmarkStart w:id="3188" w:name="_Toc52889198"/>
      <w:bookmarkStart w:id="3189" w:name="_Toc52889495"/>
      <w:bookmarkStart w:id="3190" w:name="_Toc69230325"/>
      <w:bookmarkStart w:id="3191" w:name="_Toc69230626"/>
      <w:bookmarkStart w:id="3192" w:name="_Toc83830947"/>
      <w:bookmarkStart w:id="3193" w:name="_Toc83831252"/>
      <w:bookmarkStart w:id="3194" w:name="_Toc99526328"/>
      <w:bookmarkStart w:id="3195" w:name="_Toc99526533"/>
      <w:bookmarkStart w:id="3196" w:name="_Toc99526841"/>
      <w:r w:rsidR="003F6142">
        <w:lastRenderedPageBreak/>
        <w:t>Set</w:t>
      </w:r>
      <w:r w:rsidR="00910E39">
        <w:t xml:space="preserve"> </w:t>
      </w:r>
      <w:r>
        <w:t xml:space="preserve">Different Top </w:t>
      </w:r>
      <w:r w:rsidR="003F6142">
        <w:t>a</w:t>
      </w:r>
      <w:r>
        <w:t>nd Bottom Set Point Temperatures</w:t>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72E68233"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DF7684" w:rsidRPr="003F6142">
              <w:t xml:space="preserve">Figure </w:t>
            </w:r>
            <w:r w:rsidR="00DF7684">
              <w:rPr>
                <w:noProof/>
              </w:rPr>
              <w:t>45</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5C92017E">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3458DB8D" w14:textId="4D539B0F" w:rsidR="000613A2" w:rsidRPr="003F6142" w:rsidRDefault="000613A2" w:rsidP="003F6142">
            <w:pPr>
              <w:pStyle w:val="Caption"/>
              <w:rPr>
                <w:rFonts w:ascii="Trebuchet MS" w:hAnsi="Trebuchet MS"/>
                <w:sz w:val="24"/>
                <w:szCs w:val="24"/>
              </w:rPr>
            </w:pPr>
            <w:bookmarkStart w:id="3197" w:name="_Ref185833331"/>
            <w:r w:rsidRPr="003F614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45</w:t>
            </w:r>
            <w:r w:rsidR="005E405E">
              <w:rPr>
                <w:noProof/>
              </w:rPr>
              <w:fldChar w:fldCharType="end"/>
            </w:r>
            <w:bookmarkEnd w:id="3197"/>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EE126E">
      <w:pPr>
        <w:pStyle w:val="Heading3"/>
      </w:pPr>
      <w:r>
        <w:br w:type="page"/>
      </w:r>
      <w:bookmarkStart w:id="3198" w:name="_Toc469043337"/>
      <w:bookmarkStart w:id="3199" w:name="_Toc469044971"/>
      <w:bookmarkStart w:id="3200" w:name="_Toc469139267"/>
      <w:bookmarkStart w:id="3201" w:name="_Toc469152712"/>
      <w:bookmarkStart w:id="3202" w:name="_Toc506221833"/>
      <w:bookmarkStart w:id="3203" w:name="_Toc506816498"/>
      <w:bookmarkStart w:id="3204" w:name="_Toc506816948"/>
      <w:bookmarkStart w:id="3205" w:name="_Toc528426602"/>
      <w:bookmarkStart w:id="3206" w:name="_Toc528426891"/>
      <w:bookmarkStart w:id="3207" w:name="_Toc19132807"/>
      <w:bookmarkStart w:id="3208" w:name="_Toc19133099"/>
      <w:bookmarkStart w:id="3209" w:name="_Toc37349549"/>
      <w:bookmarkStart w:id="3210" w:name="_Toc37349842"/>
      <w:bookmarkStart w:id="3211" w:name="_Toc51280237"/>
      <w:bookmarkStart w:id="3212" w:name="_Toc51280532"/>
      <w:bookmarkStart w:id="3213" w:name="_Toc52889199"/>
      <w:bookmarkStart w:id="3214" w:name="_Toc52889496"/>
      <w:bookmarkStart w:id="3215" w:name="_Toc69230326"/>
      <w:bookmarkStart w:id="3216" w:name="_Toc69230627"/>
      <w:bookmarkStart w:id="3217" w:name="_Toc83830948"/>
      <w:bookmarkStart w:id="3218" w:name="_Toc83831253"/>
      <w:bookmarkStart w:id="3219" w:name="_Toc99526534"/>
      <w:bookmarkStart w:id="3220" w:name="_Toc99526842"/>
      <w:r w:rsidR="0027112C" w:rsidRPr="00990904">
        <w:lastRenderedPageBreak/>
        <w:t xml:space="preserve">Profile </w:t>
      </w:r>
      <w:r>
        <w:t>G</w:t>
      </w:r>
      <w:r w:rsidRPr="00990904">
        <w:t xml:space="preserve">raph </w:t>
      </w:r>
      <w:r>
        <w:t>D</w:t>
      </w:r>
      <w:r w:rsidRPr="00990904">
        <w:t>isplay</w:t>
      </w:r>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47648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41A5B" w:rsidRDefault="00241A5B"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4764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GBGA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41A5B" w:rsidRDefault="00241A5B"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378176"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41A5B" w:rsidRDefault="00241A5B"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37817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41A5B" w:rsidRDefault="00241A5B"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62E6C95A" w:rsidR="0027112C" w:rsidRDefault="00133461" w:rsidP="00F5043F">
      <w:pPr>
        <w:pStyle w:val="Caption"/>
      </w:pPr>
      <w:bookmarkStart w:id="3221" w:name="_Ref469039218"/>
      <w:bookmarkStart w:id="3222" w:name="_Ref4690391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46</w:t>
      </w:r>
      <w:r w:rsidR="005E405E">
        <w:rPr>
          <w:noProof/>
        </w:rPr>
        <w:fldChar w:fldCharType="end"/>
      </w:r>
      <w:bookmarkEnd w:id="3221"/>
      <w:r w:rsidR="00226533">
        <w:t>: Profile Graph</w:t>
      </w:r>
      <w:r w:rsidR="00271F23">
        <w:t xml:space="preserve"> Display</w:t>
      </w:r>
      <w:bookmarkEnd w:id="3222"/>
    </w:p>
    <w:p w14:paraId="0C64FA56" w14:textId="77777777" w:rsidR="0027112C" w:rsidRDefault="0027112C" w:rsidP="002B6A04"/>
    <w:p w14:paraId="18E46546" w14:textId="77777777" w:rsidR="0027112C" w:rsidRDefault="0027112C" w:rsidP="0027112C"/>
    <w:p w14:paraId="0D0DF278" w14:textId="1A6611CE"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DF7684" w:rsidRPr="00226533">
        <w:t xml:space="preserve">Figure </w:t>
      </w:r>
      <w:r w:rsidR="00DF7684">
        <w:rPr>
          <w:noProof/>
        </w:rPr>
        <w:t>47</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3822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41A5B" w:rsidRDefault="00241A5B"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3822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41A5B" w:rsidRDefault="00241A5B"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386368"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41A5B" w:rsidRDefault="00241A5B"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38636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b/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Y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C2+JRb/QIAAHQHAAAOAAAAAAAAAAAAAAAAAC4CAABkcnMvZTJvRG9jLnhtbFBLAQItABQA&#10;BgAIAAAAIQANHAQa3gAAAAgBAAAPAAAAAAAAAAAAAAAAAFcFAABkcnMvZG93bnJldi54bWxQSwUG&#10;AAAAAAQABADzAAAAYgY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41A5B" w:rsidRDefault="00241A5B"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0">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3F89F921" w:rsidR="00133461" w:rsidRPr="00226533" w:rsidRDefault="00133461" w:rsidP="00226533">
      <w:pPr>
        <w:pStyle w:val="Caption"/>
      </w:pPr>
      <w:bookmarkStart w:id="3223" w:name="_Ref185834496"/>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47</w:t>
      </w:r>
      <w:r w:rsidR="005E405E">
        <w:rPr>
          <w:noProof/>
        </w:rPr>
        <w:fldChar w:fldCharType="end"/>
      </w:r>
      <w:bookmarkEnd w:id="3223"/>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EE126E">
      <w:pPr>
        <w:pStyle w:val="Heading3"/>
        <w:rPr>
          <w:noProof/>
        </w:rPr>
      </w:pPr>
      <w:r>
        <w:rPr>
          <w:noProof/>
        </w:rPr>
        <w:br w:type="page"/>
      </w:r>
      <w:bookmarkStart w:id="3224" w:name="_Toc469043338"/>
      <w:bookmarkStart w:id="3225" w:name="_Toc469044972"/>
      <w:bookmarkStart w:id="3226" w:name="_Toc469139268"/>
      <w:bookmarkStart w:id="3227" w:name="_Toc469152713"/>
      <w:bookmarkStart w:id="3228" w:name="_Toc506221834"/>
      <w:bookmarkStart w:id="3229" w:name="_Toc506816499"/>
      <w:bookmarkStart w:id="3230" w:name="_Toc506816949"/>
      <w:bookmarkStart w:id="3231" w:name="_Toc528426603"/>
      <w:bookmarkStart w:id="3232" w:name="_Toc528426892"/>
      <w:bookmarkStart w:id="3233" w:name="_Toc19132808"/>
      <w:bookmarkStart w:id="3234" w:name="_Toc19133100"/>
      <w:bookmarkStart w:id="3235" w:name="_Toc37349550"/>
      <w:bookmarkStart w:id="3236" w:name="_Toc37349843"/>
      <w:bookmarkStart w:id="3237" w:name="_Toc51280238"/>
      <w:bookmarkStart w:id="3238" w:name="_Toc51280533"/>
      <w:bookmarkStart w:id="3239" w:name="_Toc52889200"/>
      <w:bookmarkStart w:id="3240" w:name="_Toc52889497"/>
      <w:bookmarkStart w:id="3241" w:name="_Toc69230327"/>
      <w:bookmarkStart w:id="3242" w:name="_Toc69230628"/>
      <w:bookmarkStart w:id="3243" w:name="_Toc83830949"/>
      <w:bookmarkStart w:id="3244" w:name="_Toc83831254"/>
      <w:bookmarkStart w:id="3245" w:name="_Toc99526535"/>
      <w:bookmarkStart w:id="3246" w:name="_Toc99526843"/>
      <w:bookmarkEnd w:id="3119"/>
      <w:r w:rsidR="00BC0634">
        <w:rPr>
          <w:noProof/>
        </w:rPr>
        <w:lastRenderedPageBreak/>
        <w:t>Exit t</w:t>
      </w:r>
      <w:r>
        <w:rPr>
          <w:noProof/>
        </w:rPr>
        <w:t>he Graph Screen</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45D67E5F"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r w:rsidR="00DF7684" w:rsidRPr="00DF7684">
                <w:t xml:space="preserve">Figure </w:t>
              </w:r>
              <w:r w:rsidR="00DF7684" w:rsidRPr="00DF7684">
                <w:rPr>
                  <w:noProof/>
                </w:rPr>
                <w:t>48</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73C016FB" w:rsidR="005317FC" w:rsidRPr="00AD44B9" w:rsidRDefault="005317FC" w:rsidP="00AD44B9">
            <w:pPr>
              <w:jc w:val="center"/>
              <w:rPr>
                <w:rFonts w:ascii="Arial" w:hAnsi="Arial" w:cs="Arial"/>
                <w:sz w:val="16"/>
                <w:szCs w:val="16"/>
              </w:rPr>
            </w:pPr>
            <w:bookmarkStart w:id="3247"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DF7684">
              <w:rPr>
                <w:rFonts w:ascii="Arial" w:hAnsi="Arial" w:cs="Arial"/>
                <w:noProof/>
                <w:sz w:val="16"/>
                <w:szCs w:val="16"/>
              </w:rPr>
              <w:t>48</w:t>
            </w:r>
            <w:r w:rsidRPr="00AD44B9">
              <w:rPr>
                <w:rFonts w:ascii="Arial" w:hAnsi="Arial" w:cs="Arial"/>
                <w:sz w:val="16"/>
                <w:szCs w:val="16"/>
              </w:rPr>
              <w:fldChar w:fldCharType="end"/>
            </w:r>
            <w:bookmarkEnd w:id="3247"/>
          </w:p>
        </w:tc>
      </w:tr>
      <w:tr w:rsidR="005317FC" w14:paraId="7579FEDE" w14:textId="77777777" w:rsidTr="00AD44B9">
        <w:tc>
          <w:tcPr>
            <w:tcW w:w="4543" w:type="dxa"/>
            <w:shd w:val="clear" w:color="auto" w:fill="auto"/>
          </w:tcPr>
          <w:p w14:paraId="0C0214E4" w14:textId="67B898D1"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DF7684" w:rsidRPr="00DF7684">
                <w:t xml:space="preserve">Figure </w:t>
              </w:r>
              <w:r w:rsidR="00DF7684" w:rsidRPr="00DF7684">
                <w:rPr>
                  <w:noProof/>
                </w:rPr>
                <w:t>49</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5A01E3D8" w:rsidR="005317FC" w:rsidRPr="00AD44B9" w:rsidRDefault="005317FC" w:rsidP="00AD44B9">
            <w:pPr>
              <w:jc w:val="center"/>
              <w:rPr>
                <w:rFonts w:ascii="Arial" w:hAnsi="Arial" w:cs="Arial"/>
                <w:sz w:val="16"/>
                <w:szCs w:val="16"/>
              </w:rPr>
            </w:pPr>
            <w:bookmarkStart w:id="3248"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DF7684">
              <w:rPr>
                <w:rFonts w:ascii="Arial" w:hAnsi="Arial" w:cs="Arial"/>
                <w:noProof/>
                <w:sz w:val="16"/>
                <w:szCs w:val="16"/>
              </w:rPr>
              <w:t>49</w:t>
            </w:r>
            <w:r w:rsidRPr="00AD44B9">
              <w:rPr>
                <w:rFonts w:ascii="Arial" w:hAnsi="Arial" w:cs="Arial"/>
                <w:sz w:val="16"/>
                <w:szCs w:val="16"/>
              </w:rPr>
              <w:fldChar w:fldCharType="end"/>
            </w:r>
            <w:bookmarkEnd w:id="3248"/>
          </w:p>
        </w:tc>
      </w:tr>
    </w:tbl>
    <w:p w14:paraId="643373C5" w14:textId="77777777" w:rsidR="00226533" w:rsidRPr="00673430" w:rsidRDefault="00226533" w:rsidP="004D72B8"/>
    <w:p w14:paraId="24ED46C7" w14:textId="79001A78"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DF7684">
        <w:t xml:space="preserve">Figure </w:t>
      </w:r>
      <w:r w:rsidR="00DF7684">
        <w:rPr>
          <w:noProof/>
        </w:rPr>
        <w:t>50</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343C1EBE" w:rsidR="004D72B8" w:rsidRDefault="004D72B8" w:rsidP="00226533">
      <w:pPr>
        <w:pStyle w:val="Caption"/>
      </w:pPr>
      <w:bookmarkStart w:id="3249" w:name="_Ref17313919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50</w:t>
      </w:r>
      <w:r w:rsidR="005E405E">
        <w:rPr>
          <w:noProof/>
        </w:rPr>
        <w:fldChar w:fldCharType="end"/>
      </w:r>
      <w:bookmarkEnd w:id="3249"/>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77777777" w:rsidR="00431FB0" w:rsidRPr="00226533" w:rsidRDefault="00431FB0" w:rsidP="0021725A">
            <w:pPr>
              <w:pStyle w:val="Heading4"/>
            </w:pPr>
            <w:r w:rsidRPr="00226533">
              <w:t>S</w:t>
            </w:r>
            <w:r>
              <w:t>av</w:t>
            </w:r>
            <w:r w:rsidR="00251B7B">
              <w:t>e</w:t>
            </w:r>
            <w:r>
              <w:t xml:space="preserve"> </w:t>
            </w:r>
            <w:r w:rsidR="00C653DF">
              <w:t>Changes 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21725A">
            <w:pPr>
              <w:pStyle w:val="Heading4"/>
            </w:pPr>
            <w:r w:rsidRPr="00F50EF3">
              <w:t>Sav</w:t>
            </w:r>
            <w:r w:rsidR="00251B7B">
              <w:t>e</w:t>
            </w:r>
            <w:r w:rsidRPr="00F50EF3">
              <w:t xml:space="preserve"> </w:t>
            </w:r>
            <w:r w:rsidR="00C653DF" w:rsidRPr="00F50EF3">
              <w:t>Ch</w:t>
            </w:r>
            <w:r w:rsidR="00C653DF" w:rsidRPr="00226533">
              <w:t xml:space="preserve">anges To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5D4EBF82"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DF7684" w:rsidRPr="00226533">
        <w:t xml:space="preserve">Figure </w:t>
      </w:r>
      <w:r w:rsidR="00DF7684">
        <w:rPr>
          <w:noProof/>
        </w:rPr>
        <w:t>51</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2016"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83118A" id="Oval 4270" o:spid="_x0000_s1026" style="position:absolute;margin-left:57.2pt;margin-top:24.15pt;width:44.6pt;height:22.5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550208"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5D31F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496E8D3D" w:rsidR="008708F9" w:rsidRPr="00226533" w:rsidRDefault="004D72B8" w:rsidP="00226533">
      <w:pPr>
        <w:pStyle w:val="Caption"/>
      </w:pPr>
      <w:bookmarkStart w:id="3250" w:name="_Ref185835317"/>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51</w:t>
      </w:r>
      <w:r w:rsidR="005E405E">
        <w:rPr>
          <w:noProof/>
        </w:rPr>
        <w:fldChar w:fldCharType="end"/>
      </w:r>
      <w:bookmarkEnd w:id="3250"/>
      <w:r w:rsidR="00271F23">
        <w:t>: Oven controller acknowledge recipe change request</w:t>
      </w:r>
    </w:p>
    <w:p w14:paraId="569BDE4F" w14:textId="77777777" w:rsidR="00DA0D44" w:rsidRDefault="00DA0D44"/>
    <w:p w14:paraId="34AC5C89" w14:textId="1F20286D"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DF7684" w:rsidRPr="00226533">
        <w:t xml:space="preserve">Figure </w:t>
      </w:r>
      <w:r w:rsidR="00DF7684">
        <w:rPr>
          <w:noProof/>
        </w:rPr>
        <w:t>52</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46325"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5461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302B1" id="Oval 4271" o:spid="_x0000_s1026" style="position:absolute;margin-left:143.45pt;margin-top:23.45pt;width:30.1pt;height:22.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58688C94" w:rsidR="008708F9" w:rsidRPr="00DA0D44" w:rsidRDefault="00DA0D44" w:rsidP="00226533">
      <w:pPr>
        <w:pStyle w:val="Caption"/>
      </w:pPr>
      <w:bookmarkStart w:id="3251" w:name="_Ref185835344"/>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52</w:t>
      </w:r>
      <w:r w:rsidR="005E405E">
        <w:rPr>
          <w:noProof/>
        </w:rPr>
        <w:fldChar w:fldCharType="end"/>
      </w:r>
      <w:bookmarkEnd w:id="3251"/>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3252" w:name="_Toc119468100"/>
      <w:bookmarkStart w:id="3253" w:name="_Toc329784616"/>
      <w:bookmarkStart w:id="3254" w:name="_Toc329852091"/>
      <w:bookmarkStart w:id="3255" w:name="_Toc331173663"/>
      <w:bookmarkStart w:id="3256" w:name="_Toc332208771"/>
      <w:bookmarkStart w:id="3257" w:name="_Toc332274018"/>
      <w:bookmarkStart w:id="3258" w:name="_Toc367109139"/>
      <w:bookmarkStart w:id="3259" w:name="_Toc394486338"/>
      <w:bookmarkStart w:id="3260" w:name="_Toc394583544"/>
      <w:bookmarkStart w:id="3261" w:name="_Toc468171260"/>
      <w:bookmarkStart w:id="3262" w:name="_Toc468549175"/>
      <w:bookmarkStart w:id="3263" w:name="_Toc468552693"/>
      <w:bookmarkStart w:id="3264" w:name="_Toc469041220"/>
      <w:bookmarkStart w:id="3265" w:name="_Toc469041326"/>
      <w:bookmarkStart w:id="3266" w:name="_Toc469043339"/>
      <w:bookmarkStart w:id="3267" w:name="_Toc469044973"/>
      <w:bookmarkStart w:id="3268" w:name="_Toc469139269"/>
      <w:bookmarkStart w:id="3269" w:name="_Toc469143772"/>
      <w:bookmarkStart w:id="3270" w:name="_Toc469152530"/>
      <w:bookmarkStart w:id="3271" w:name="_Toc469152714"/>
      <w:bookmarkStart w:id="3272" w:name="_Toc506221835"/>
      <w:bookmarkStart w:id="3273" w:name="_Toc506816500"/>
      <w:bookmarkStart w:id="3274" w:name="_Toc506816950"/>
      <w:bookmarkStart w:id="3275" w:name="_Toc528426604"/>
      <w:bookmarkStart w:id="3276" w:name="_Toc528426893"/>
      <w:bookmarkStart w:id="3277" w:name="_Toc19132809"/>
      <w:bookmarkStart w:id="3278" w:name="_Toc19133101"/>
      <w:bookmarkStart w:id="3279" w:name="_Toc19133373"/>
      <w:bookmarkStart w:id="3280" w:name="_Toc37349551"/>
      <w:bookmarkStart w:id="3281" w:name="_Toc37349844"/>
      <w:bookmarkStart w:id="3282" w:name="_Toc51280239"/>
      <w:bookmarkStart w:id="3283" w:name="_Toc51280534"/>
      <w:bookmarkStart w:id="3284" w:name="_Toc52889201"/>
      <w:bookmarkStart w:id="3285" w:name="_Toc52889498"/>
      <w:bookmarkStart w:id="3286" w:name="_Toc52889774"/>
      <w:bookmarkStart w:id="3287" w:name="_Toc52891132"/>
      <w:bookmarkStart w:id="3288" w:name="_Toc69230328"/>
      <w:bookmarkStart w:id="3289" w:name="_Toc69230629"/>
      <w:bookmarkStart w:id="3290" w:name="_Toc83830950"/>
      <w:bookmarkStart w:id="3291" w:name="_Toc83831255"/>
      <w:bookmarkStart w:id="3292" w:name="_Toc99526329"/>
      <w:bookmarkStart w:id="3293" w:name="_Toc99526536"/>
      <w:bookmarkStart w:id="3294" w:name="_Toc99526844"/>
      <w:r>
        <w:rPr>
          <w:noProof/>
        </w:rPr>
        <w:lastRenderedPageBreak/>
        <w:drawing>
          <wp:anchor distT="0" distB="0" distL="114300" distR="114300" simplePos="0" relativeHeight="2517099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959"/>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p>
    <w:p w14:paraId="2EADE693" w14:textId="77777777" w:rsidR="00226533" w:rsidRDefault="00226533" w:rsidP="00A4766B"/>
    <w:p w14:paraId="47C46C17" w14:textId="58ED9EB3" w:rsidR="00A4766B"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DF7684" w:rsidRPr="00251B7B">
        <w:t xml:space="preserve">Figure </w:t>
      </w:r>
      <w:r w:rsidR="00DF7684">
        <w:rPr>
          <w:noProof/>
        </w:rPr>
        <w:t>53</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E985CAD" w14:textId="77777777" w:rsidR="00251B7B" w:rsidRDefault="00251B7B" w:rsidP="00251B7B"/>
    <w:p w14:paraId="4628432C" w14:textId="48E4A796" w:rsidR="00A4766B" w:rsidRDefault="00D466A3" w:rsidP="001A6E4B">
      <w:pPr>
        <w:jc w:val="center"/>
      </w:pPr>
      <w:r>
        <w:rPr>
          <w:noProof/>
        </w:rPr>
        <mc:AlternateContent>
          <mc:Choice Requires="wpg">
            <w:drawing>
              <wp:anchor distT="0" distB="0" distL="114300" distR="114300" simplePos="0" relativeHeight="251464192" behindDoc="0" locked="0" layoutInCell="1" allowOverlap="1" wp14:anchorId="5D2FFC25" wp14:editId="4986EB76">
                <wp:simplePos x="0" y="0"/>
                <wp:positionH relativeFrom="column">
                  <wp:posOffset>4419600</wp:posOffset>
                </wp:positionH>
                <wp:positionV relativeFrom="paragraph">
                  <wp:posOffset>1602740</wp:posOffset>
                </wp:positionV>
                <wp:extent cx="1519555" cy="1612131"/>
                <wp:effectExtent l="0" t="0" r="23495" b="2667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9555" cy="1612131"/>
                          <a:chOff x="6683" y="6627"/>
                          <a:chExt cx="2393" cy="2352"/>
                        </a:xfrm>
                      </wpg:grpSpPr>
                      <wps:wsp>
                        <wps:cNvPr id="466" name="Rectangle 3376"/>
                        <wps:cNvSpPr>
                          <a:spLocks noChangeArrowheads="1"/>
                        </wps:cNvSpPr>
                        <wps:spPr bwMode="auto">
                          <a:xfrm>
                            <a:off x="6683" y="8662"/>
                            <a:ext cx="540" cy="31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16" y="6627"/>
                            <a:ext cx="2160" cy="2036"/>
                            <a:chOff x="6988" y="6627"/>
                            <a:chExt cx="2160" cy="2036"/>
                          </a:xfrm>
                        </wpg:grpSpPr>
                        <wps:wsp>
                          <wps:cNvPr id="468" name="Line 3372"/>
                          <wps:cNvCnPr/>
                          <wps:spPr bwMode="auto">
                            <a:xfrm flipH="1">
                              <a:off x="7128" y="7583"/>
                              <a:ext cx="647"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88" y="662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95" style="position:absolute;left:0;text-align:left;margin-left:348pt;margin-top:126.2pt;width:119.65pt;height:126.95pt;z-index:251464192;mso-position-horizontal-relative:text;mso-position-vertical-relative:text" coordorigin="6683,6627" coordsize="2393,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">
                <v:rect id="Rectangle 3376" o:spid="_x0000_s1096" style="position:absolute;left:6683;top:8662;width:540;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97" style="position:absolute;left:6916;top:6627;width:2160;height:2036" coordorigin="6988,6627" coordsize="2160,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98" style="position:absolute;flip:x;visibility:visible;mso-wrap-style:square" from="7128,7583" to="7775,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99" type="#_x0000_t202" style="position:absolute;left:6988;top:662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1460096" behindDoc="0" locked="0" layoutInCell="1" allowOverlap="1" wp14:anchorId="35F76E82" wp14:editId="566E8FDB">
                <wp:simplePos x="0" y="0"/>
                <wp:positionH relativeFrom="column">
                  <wp:posOffset>4724401</wp:posOffset>
                </wp:positionH>
                <wp:positionV relativeFrom="paragraph">
                  <wp:posOffset>31115</wp:posOffset>
                </wp:positionV>
                <wp:extent cx="122140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1405" cy="1152525"/>
                          <a:chOff x="6633" y="4554"/>
                          <a:chExt cx="2200" cy="1815"/>
                        </a:xfrm>
                      </wpg:grpSpPr>
                      <wps:wsp>
                        <wps:cNvPr id="471" name="Rectangle 3373"/>
                        <wps:cNvSpPr>
                          <a:spLocks noChangeArrowheads="1"/>
                        </wps:cNvSpPr>
                        <wps:spPr bwMode="auto">
                          <a:xfrm>
                            <a:off x="6633" y="4554"/>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673" y="4929"/>
                            <a:ext cx="2160" cy="1440"/>
                            <a:chOff x="6673" y="4929"/>
                            <a:chExt cx="2160" cy="1440"/>
                          </a:xfrm>
                        </wpg:grpSpPr>
                        <wps:wsp>
                          <wps:cNvPr id="473" name="Text Box 3374"/>
                          <wps:cNvSpPr txBox="1">
                            <a:spLocks noChangeArrowheads="1"/>
                          </wps:cNvSpPr>
                          <wps:spPr bwMode="auto">
                            <a:xfrm>
                              <a:off x="6673" y="5469"/>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41A5B" w:rsidRDefault="00241A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404" y="4929"/>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0" style="position:absolute;left:0;text-align:left;margin-left:372pt;margin-top:2.45pt;width:96.15pt;height:90.75pt;z-index:251460096;mso-position-horizontal-relative:text;mso-position-vertical-relative:text" coordorigin="6633,4554" coordsize="2200,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">
                <v:rect id="Rectangle 3373" o:spid="_x0000_s1101" style="position:absolute;left:6633;top:4554;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2" style="position:absolute;left:6673;top:4929;width:2160;height:1440" coordorigin="6673,4929"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3" type="#_x0000_t202" style="position:absolute;left:6673;top:546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41A5B" w:rsidRDefault="00241A5B">
                          <w:r>
                            <w:t xml:space="preserve">This field is only active when running in </w:t>
                          </w:r>
                          <w:r w:rsidRPr="00E7523C">
                            <w:rPr>
                              <w:b/>
                              <w:i/>
                            </w:rPr>
                            <w:t>History</w:t>
                          </w:r>
                          <w:r>
                            <w:t xml:space="preserve"> mode.</w:t>
                          </w:r>
                        </w:p>
                      </w:txbxContent>
                    </v:textbox>
                  </v:shape>
                  <v:line id="Line 3375" o:spid="_x0000_s1104" style="position:absolute;flip:x y;visibility:visible;mso-wrap-style:square" from="7404,4929" to="7944,5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r>
        <w:rPr>
          <w:noProof/>
        </w:rPr>
        <w:drawing>
          <wp:inline distT="0" distB="0" distL="0" distR="0" wp14:anchorId="5F8C7C33" wp14:editId="6E445EA1">
            <wp:extent cx="5943600" cy="3213100"/>
            <wp:effectExtent l="0" t="0" r="0" b="635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1A5BF29" w14:textId="6A205A6C" w:rsidR="00226533" w:rsidRPr="00251B7B" w:rsidRDefault="00226533" w:rsidP="00226533">
      <w:pPr>
        <w:pStyle w:val="Caption"/>
        <w:rPr>
          <w:rFonts w:ascii="Trebuchet MS" w:hAnsi="Trebuchet MS"/>
          <w:sz w:val="24"/>
          <w:szCs w:val="24"/>
        </w:rPr>
      </w:pPr>
      <w:bookmarkStart w:id="3295" w:name="_Ref187210263"/>
      <w:bookmarkStart w:id="3296" w:name="_Toc512685105"/>
      <w:bookmarkStart w:id="3297" w:name="_Toc512685201"/>
      <w:bookmarkStart w:id="3298" w:name="_Toc512686006"/>
      <w:bookmarkStart w:id="3299" w:name="_Toc512740441"/>
      <w:r w:rsidRPr="00251B7B">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53</w:t>
      </w:r>
      <w:r w:rsidR="005E405E">
        <w:rPr>
          <w:noProof/>
        </w:rPr>
        <w:fldChar w:fldCharType="end"/>
      </w:r>
      <w:bookmarkEnd w:id="3295"/>
      <w:r w:rsidR="009F6CFB" w:rsidRPr="00251B7B">
        <w:t>: Profile Explorer</w:t>
      </w:r>
    </w:p>
    <w:bookmarkEnd w:id="3296"/>
    <w:bookmarkEnd w:id="3297"/>
    <w:bookmarkEnd w:id="3298"/>
    <w:bookmarkEnd w:id="3299"/>
    <w:p w14:paraId="1EA34902" w14:textId="77777777" w:rsidR="007F1DEE" w:rsidRPr="007F1DEE" w:rsidRDefault="007F1DEE" w:rsidP="00251B7B"/>
    <w:p w14:paraId="7934A5A5" w14:textId="5CAAFE50" w:rsidR="00DF50C1" w:rsidRPr="00251B7B" w:rsidRDefault="008708F9" w:rsidP="00251B7B">
      <w:r w:rsidRPr="00251B7B">
        <w:t xml:space="preserve">The list of product folders is in the upper left of the Profile Explorer. </w:t>
      </w:r>
      <w:r w:rsidR="00D466A3">
        <w:t>Click on the magnification glass button at the top left to search for a product name.</w:t>
      </w:r>
    </w:p>
    <w:p w14:paraId="73C39590" w14:textId="77777777" w:rsidR="00E56435" w:rsidRPr="00673430" w:rsidRDefault="00E56435" w:rsidP="00251B7B"/>
    <w:p w14:paraId="4A186517" w14:textId="77777777" w:rsidR="00EC6AC6" w:rsidRDefault="00EC6AC6" w:rsidP="00EC6AC6">
      <w:pPr>
        <w:numPr>
          <w:ilvl w:val="0"/>
          <w:numId w:val="139"/>
        </w:numPr>
        <w:ind w:left="360"/>
      </w:pPr>
      <w:bookmarkStart w:id="3300" w:name="_Hlk69496321"/>
      <w:bookmarkStart w:id="3301" w:name="_Toc119468101"/>
      <w:bookmarkStart w:id="3302"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bookmarkEnd w:id="3300"/>
    <w:p w14:paraId="1946BEF4" w14:textId="77777777" w:rsidR="00EC6AC6" w:rsidRPr="004951F2" w:rsidRDefault="00EC6AC6" w:rsidP="004951F2">
      <w:pPr>
        <w:ind w:left="360"/>
      </w:pPr>
    </w:p>
    <w:p w14:paraId="492A138A" w14:textId="25A3D59D"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2E79C86" w14:textId="26EB218D" w:rsidR="00251B7B" w:rsidRDefault="00B71C50">
      <w:pPr>
        <w:rPr>
          <w:rFonts w:ascii="Arial" w:hAnsi="Arial" w:cs="Arial"/>
          <w:b/>
          <w:bCs/>
          <w:iCs/>
          <w:sz w:val="32"/>
          <w:szCs w:val="28"/>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w:t>
      </w:r>
      <w:r w:rsidR="00D466A3" w:rsidRPr="00233FE9">
        <w:t>third-party</w:t>
      </w:r>
      <w:r w:rsidRPr="00233FE9">
        <w:t xml:space="preserve"> </w:t>
      </w:r>
      <w:r w:rsidR="00EC6AC6">
        <w:t xml:space="preserve">app </w:t>
      </w:r>
      <w:r w:rsidRPr="00233FE9">
        <w:t>such as MS-Excel to view the data.</w:t>
      </w:r>
    </w:p>
    <w:p w14:paraId="7A6C8589" w14:textId="77777777" w:rsidR="00617055" w:rsidRPr="00617055" w:rsidRDefault="00617055">
      <w:pPr>
        <w:pStyle w:val="Heading2"/>
      </w:pPr>
      <w:bookmarkStart w:id="3303" w:name="_Toc469043340"/>
      <w:bookmarkStart w:id="3304" w:name="_Toc469044974"/>
      <w:bookmarkStart w:id="3305" w:name="_Toc469139270"/>
      <w:bookmarkStart w:id="3306" w:name="_Toc469152715"/>
      <w:bookmarkStart w:id="3307" w:name="_Toc506221836"/>
      <w:bookmarkStart w:id="3308" w:name="_Toc506816501"/>
      <w:bookmarkStart w:id="3309" w:name="_Toc506816951"/>
      <w:bookmarkStart w:id="3310" w:name="_Toc528426605"/>
      <w:bookmarkStart w:id="3311" w:name="_Toc528426894"/>
      <w:bookmarkStart w:id="3312" w:name="_Toc19132810"/>
      <w:bookmarkStart w:id="3313" w:name="_Toc19133102"/>
      <w:bookmarkStart w:id="3314" w:name="_Toc37349552"/>
      <w:bookmarkStart w:id="3315" w:name="_Toc37349845"/>
      <w:bookmarkStart w:id="3316" w:name="_Toc51280240"/>
      <w:bookmarkStart w:id="3317" w:name="_Toc51280535"/>
      <w:bookmarkStart w:id="3318" w:name="_Toc52889202"/>
      <w:bookmarkStart w:id="3319" w:name="_Toc52889499"/>
      <w:bookmarkStart w:id="3320" w:name="_Toc69230329"/>
      <w:bookmarkStart w:id="3321" w:name="_Toc69230630"/>
      <w:bookmarkStart w:id="3322" w:name="_Toc83830951"/>
      <w:bookmarkStart w:id="3323" w:name="_Toc83831256"/>
      <w:bookmarkStart w:id="3324" w:name="_Toc99526330"/>
      <w:bookmarkStart w:id="3325" w:name="_Toc99526537"/>
      <w:bookmarkStart w:id="3326" w:name="_Toc99526845"/>
      <w:r w:rsidRPr="00617055">
        <w:lastRenderedPageBreak/>
        <w:t>Brows</w:t>
      </w:r>
      <w:r w:rsidR="00251B7B">
        <w:t>e</w:t>
      </w:r>
      <w:r w:rsidRPr="00617055">
        <w:t xml:space="preserve"> </w:t>
      </w:r>
      <w:r w:rsidR="00251B7B">
        <w:t>f</w:t>
      </w:r>
      <w:r w:rsidR="00754243" w:rsidRPr="00617055">
        <w:t xml:space="preserve">or </w:t>
      </w:r>
      <w:r w:rsidR="003E65A2">
        <w:t>Historical Data</w:t>
      </w:r>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25F346" w:rsidR="000D4FB5" w:rsidRPr="003315D5" w:rsidRDefault="000D4FB5" w:rsidP="003359C6">
      <w:pPr>
        <w:spacing w:before="60" w:after="60"/>
      </w:pPr>
      <w:r w:rsidRPr="003335AF">
        <w:t xml:space="preserve">The data path can be </w:t>
      </w:r>
      <w:r w:rsidR="00116DED" w:rsidRPr="003335AF">
        <w:t>changed but</w:t>
      </w:r>
      <w:r w:rsidRPr="003335AF">
        <w:t xml:space="preserve"> must be done so through the</w:t>
      </w:r>
      <w:r w:rsidRPr="000D4FB5">
        <w:rPr>
          <w:b/>
        </w:rPr>
        <w:t xml:space="preserve"> </w:t>
      </w:r>
      <w:r w:rsidR="00116DED">
        <w:rPr>
          <w:rStyle w:val="PlainTextChar"/>
        </w:rPr>
        <w:t>C:\</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3327" w:name="_Toc119468102"/>
      <w:bookmarkStart w:id="3328" w:name="_Toc329784618"/>
      <w:bookmarkStart w:id="3329" w:name="_Toc469043341"/>
      <w:bookmarkStart w:id="3330" w:name="_Toc469044975"/>
      <w:bookmarkStart w:id="3331" w:name="_Toc469139271"/>
      <w:bookmarkStart w:id="3332" w:name="_Toc469152716"/>
      <w:bookmarkStart w:id="3333" w:name="_Toc506221837"/>
      <w:bookmarkStart w:id="3334" w:name="_Toc506816502"/>
      <w:bookmarkStart w:id="3335" w:name="_Toc506816952"/>
      <w:bookmarkStart w:id="3336" w:name="_Toc528426606"/>
      <w:bookmarkStart w:id="3337" w:name="_Toc528426895"/>
      <w:bookmarkStart w:id="3338" w:name="_Toc19132811"/>
      <w:bookmarkStart w:id="3339" w:name="_Toc19133103"/>
      <w:bookmarkStart w:id="3340" w:name="_Toc37349553"/>
      <w:bookmarkStart w:id="3341" w:name="_Toc37349846"/>
      <w:bookmarkStart w:id="3342" w:name="_Toc51280241"/>
      <w:bookmarkStart w:id="3343" w:name="_Toc51280536"/>
      <w:bookmarkStart w:id="3344" w:name="_Toc52889203"/>
      <w:bookmarkStart w:id="3345" w:name="_Toc52889500"/>
      <w:bookmarkStart w:id="3346" w:name="_Toc69230330"/>
      <w:bookmarkStart w:id="3347" w:name="_Toc69230631"/>
      <w:bookmarkStart w:id="3348" w:name="_Toc83830952"/>
      <w:bookmarkStart w:id="3349" w:name="_Toc83831257"/>
      <w:bookmarkStart w:id="3350" w:name="_Toc99526331"/>
      <w:bookmarkStart w:id="3351" w:name="_Toc99526538"/>
      <w:bookmarkStart w:id="3352" w:name="_Toc99526846"/>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1721948"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DF7684" w:rsidRPr="00DF7684">
              <w:t xml:space="preserve">Figure </w:t>
            </w:r>
            <w:r w:rsidR="00DF7684" w:rsidRPr="00DF7684">
              <w:rPr>
                <w:noProof/>
              </w:rPr>
              <w:t>54</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77777777" w:rsidR="0027655B" w:rsidRDefault="000E0382" w:rsidP="007F1DEE">
            <w:pPr>
              <w:jc w:val="center"/>
              <w:rPr>
                <w:noProof/>
              </w:rPr>
            </w:pPr>
            <w:r>
              <w:rPr>
                <w:noProof/>
              </w:rPr>
              <mc:AlternateContent>
                <mc:Choice Requires="wps">
                  <w:drawing>
                    <wp:anchor distT="0" distB="0" distL="114300" distR="114300" simplePos="0" relativeHeight="251468288"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4818F" id="Rectangle 3378" o:spid="_x0000_s1026" style="position:absolute;margin-left:63.8pt;margin-top:71.65pt;width:79.2pt;height:32.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Pr>
                <w:noProof/>
              </w:rPr>
              <w:drawing>
                <wp:inline distT="0" distB="0" distL="0" distR="0" wp14:anchorId="4DF21D69" wp14:editId="5C5F170A">
                  <wp:extent cx="2489835" cy="1413510"/>
                  <wp:effectExtent l="0" t="0" r="5715" b="0"/>
                  <wp:docPr id="100" name="Picture 100"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Bot Prod Track Init Oran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9835" cy="1413510"/>
                          </a:xfrm>
                          <a:prstGeom prst="rect">
                            <a:avLst/>
                          </a:prstGeom>
                          <a:noFill/>
                          <a:ln>
                            <a:noFill/>
                          </a:ln>
                        </pic:spPr>
                      </pic:pic>
                    </a:graphicData>
                  </a:graphic>
                </wp:inline>
              </w:drawing>
            </w:r>
          </w:p>
          <w:p w14:paraId="23F6FE4B" w14:textId="73215721" w:rsidR="00470ECC" w:rsidRPr="00F201AC" w:rsidRDefault="00470ECC" w:rsidP="00F201AC">
            <w:pPr>
              <w:jc w:val="center"/>
              <w:rPr>
                <w:rFonts w:ascii="Arial" w:hAnsi="Arial" w:cs="Arial"/>
                <w:sz w:val="16"/>
                <w:szCs w:val="16"/>
              </w:rPr>
            </w:pPr>
            <w:bookmarkStart w:id="3353"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DF7684">
              <w:rPr>
                <w:rFonts w:ascii="Arial" w:hAnsi="Arial" w:cs="Arial"/>
                <w:noProof/>
                <w:sz w:val="16"/>
                <w:szCs w:val="16"/>
              </w:rPr>
              <w:t>54</w:t>
            </w:r>
            <w:r w:rsidRPr="00F201AC">
              <w:rPr>
                <w:rFonts w:ascii="Arial" w:hAnsi="Arial" w:cs="Arial"/>
                <w:sz w:val="16"/>
                <w:szCs w:val="16"/>
              </w:rPr>
              <w:fldChar w:fldCharType="end"/>
            </w:r>
            <w:bookmarkEnd w:id="3353"/>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43E58530"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right 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DF7684" w:rsidRPr="00673430">
        <w:t xml:space="preserve">Figure </w:t>
      </w:r>
      <w:r w:rsidR="00DF7684">
        <w:rPr>
          <w:noProof/>
        </w:rPr>
        <w:t>55</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587FDA6D" w:rsidR="009F005A" w:rsidRPr="00673430" w:rsidRDefault="009F005A" w:rsidP="009F005A">
      <w:pPr>
        <w:pStyle w:val="Caption"/>
      </w:pPr>
      <w:bookmarkStart w:id="3354" w:name="_Ref185837026"/>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55</w:t>
      </w:r>
      <w:r w:rsidR="005E405E">
        <w:rPr>
          <w:noProof/>
        </w:rPr>
        <w:fldChar w:fldCharType="end"/>
      </w:r>
      <w:bookmarkEnd w:id="3354"/>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EE126E">
      <w:pPr>
        <w:pStyle w:val="Heading3"/>
      </w:pPr>
      <w:r>
        <w:br w:type="page"/>
      </w:r>
      <w:bookmarkStart w:id="3355" w:name="_Toc469043342"/>
      <w:bookmarkStart w:id="3356" w:name="_Toc469044976"/>
      <w:bookmarkStart w:id="3357" w:name="_Toc469139272"/>
      <w:bookmarkStart w:id="3358" w:name="_Toc469152717"/>
      <w:bookmarkStart w:id="3359" w:name="_Toc506221838"/>
      <w:bookmarkStart w:id="3360" w:name="_Toc506816503"/>
      <w:bookmarkStart w:id="3361" w:name="_Toc506816953"/>
      <w:bookmarkStart w:id="3362" w:name="_Toc528426607"/>
      <w:bookmarkStart w:id="3363" w:name="_Toc528426896"/>
      <w:bookmarkStart w:id="3364" w:name="_Toc19132812"/>
      <w:bookmarkStart w:id="3365" w:name="_Toc19133104"/>
      <w:bookmarkStart w:id="3366" w:name="_Toc37349554"/>
      <w:bookmarkStart w:id="3367" w:name="_Toc37349847"/>
      <w:bookmarkStart w:id="3368" w:name="_Toc51280242"/>
      <w:bookmarkStart w:id="3369" w:name="_Toc51280537"/>
      <w:bookmarkStart w:id="3370" w:name="_Toc52889204"/>
      <w:bookmarkStart w:id="3371" w:name="_Toc52889501"/>
      <w:bookmarkStart w:id="3372" w:name="_Toc69230331"/>
      <w:bookmarkStart w:id="3373" w:name="_Toc69230632"/>
      <w:bookmarkStart w:id="3374" w:name="_Toc83830953"/>
      <w:bookmarkStart w:id="3375" w:name="_Toc83831258"/>
      <w:bookmarkStart w:id="3376" w:name="_Toc99526539"/>
      <w:bookmarkStart w:id="3377" w:name="_Toc99526847"/>
      <w:r>
        <w:lastRenderedPageBreak/>
        <w:t xml:space="preserve">Profile </w:t>
      </w:r>
      <w:r w:rsidRPr="00C0592E">
        <w:t>Explorer Buttons</w:t>
      </w:r>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EE126E">
      <w:pPr>
        <w:pStyle w:val="Heading3"/>
      </w:pPr>
      <w:bookmarkStart w:id="3378" w:name="_Toc469139273"/>
      <w:bookmarkStart w:id="3379" w:name="_Toc469152718"/>
      <w:bookmarkStart w:id="3380" w:name="_Toc506221839"/>
      <w:bookmarkStart w:id="3381" w:name="_Toc506816504"/>
      <w:bookmarkStart w:id="3382" w:name="_Toc506816954"/>
      <w:bookmarkStart w:id="3383" w:name="_Toc528426608"/>
      <w:bookmarkStart w:id="3384" w:name="_Toc528426897"/>
      <w:bookmarkStart w:id="3385" w:name="_Toc19132813"/>
      <w:bookmarkStart w:id="3386" w:name="_Toc19133105"/>
      <w:bookmarkStart w:id="3387" w:name="_Toc37349555"/>
      <w:bookmarkStart w:id="3388" w:name="_Toc37349848"/>
      <w:bookmarkStart w:id="3389" w:name="_Toc51280243"/>
      <w:bookmarkStart w:id="3390" w:name="_Toc51280538"/>
      <w:bookmarkStart w:id="3391" w:name="_Toc52889205"/>
      <w:bookmarkStart w:id="3392" w:name="_Toc52889502"/>
      <w:bookmarkStart w:id="3393" w:name="_Toc69230332"/>
      <w:bookmarkStart w:id="3394" w:name="_Toc69230633"/>
      <w:bookmarkStart w:id="3395" w:name="_Toc83830954"/>
      <w:bookmarkStart w:id="3396" w:name="_Toc83831259"/>
      <w:bookmarkStart w:id="3397" w:name="_Toc119468103"/>
      <w:bookmarkStart w:id="3398" w:name="_Toc486325584"/>
      <w:bookmarkStart w:id="3399" w:name="_Toc99526540"/>
      <w:bookmarkStart w:id="3400" w:name="_Toc99526848"/>
      <w:r>
        <w:t xml:space="preserve">Profile </w:t>
      </w:r>
      <w:r w:rsidRPr="00C0592E">
        <w:t>Explorer</w:t>
      </w:r>
      <w:r>
        <w:t xml:space="preserve"> Checkboxes</w:t>
      </w:r>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9"/>
      <w:bookmarkEnd w:id="3400"/>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642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3401" w:name="_Toc469043343"/>
      <w:bookmarkStart w:id="3402" w:name="_Toc469044977"/>
      <w:bookmarkStart w:id="3403" w:name="_Toc469139274"/>
      <w:bookmarkStart w:id="3404" w:name="_Toc469152719"/>
      <w:bookmarkStart w:id="3405" w:name="_Toc506221840"/>
      <w:bookmarkStart w:id="3406" w:name="_Toc506816505"/>
      <w:bookmarkStart w:id="3407" w:name="_Toc506816955"/>
      <w:bookmarkStart w:id="3408" w:name="_Toc528426609"/>
      <w:bookmarkStart w:id="3409" w:name="_Toc528426898"/>
      <w:bookmarkStart w:id="3410" w:name="_Toc19132814"/>
      <w:bookmarkStart w:id="3411" w:name="_Toc19133106"/>
      <w:bookmarkStart w:id="3412" w:name="_Toc37349556"/>
      <w:bookmarkStart w:id="3413" w:name="_Toc37349849"/>
      <w:bookmarkStart w:id="3414" w:name="_Toc51280244"/>
      <w:bookmarkStart w:id="3415" w:name="_Toc51280539"/>
      <w:bookmarkStart w:id="3416" w:name="_Toc52889206"/>
      <w:bookmarkStart w:id="3417" w:name="_Toc52889503"/>
      <w:bookmarkStart w:id="3418" w:name="_Toc69230333"/>
      <w:bookmarkStart w:id="3419" w:name="_Toc69230634"/>
      <w:bookmarkStart w:id="3420" w:name="_Toc83830955"/>
      <w:bookmarkStart w:id="3421" w:name="_Toc83831260"/>
      <w:bookmarkStart w:id="3422" w:name="_Toc99526332"/>
      <w:bookmarkStart w:id="3423" w:name="_Toc99526541"/>
      <w:bookmarkStart w:id="3424" w:name="_Toc99526849"/>
      <w:r w:rsidRPr="00C0592E">
        <w:lastRenderedPageBreak/>
        <w:t>Profile Explorer – Virtual Profiling</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EE126E">
      <w:pPr>
        <w:pStyle w:val="Heading3"/>
      </w:pPr>
      <w:bookmarkStart w:id="3425" w:name="_Toc469043344"/>
      <w:bookmarkStart w:id="3426" w:name="_Toc469044978"/>
      <w:bookmarkStart w:id="3427" w:name="_Toc469139275"/>
      <w:bookmarkStart w:id="3428" w:name="_Toc469152720"/>
      <w:bookmarkStart w:id="3429" w:name="_Toc506221841"/>
      <w:bookmarkStart w:id="3430" w:name="_Toc506816506"/>
      <w:bookmarkStart w:id="3431" w:name="_Toc506816956"/>
      <w:bookmarkStart w:id="3432" w:name="_Toc528426610"/>
      <w:bookmarkStart w:id="3433" w:name="_Toc528426899"/>
      <w:bookmarkStart w:id="3434" w:name="_Toc19132815"/>
      <w:bookmarkStart w:id="3435" w:name="_Toc19133107"/>
      <w:bookmarkStart w:id="3436" w:name="_Toc37349557"/>
      <w:bookmarkStart w:id="3437" w:name="_Toc37349850"/>
      <w:bookmarkStart w:id="3438" w:name="_Toc51280245"/>
      <w:bookmarkStart w:id="3439" w:name="_Toc51280540"/>
      <w:bookmarkStart w:id="3440" w:name="_Toc52889207"/>
      <w:bookmarkStart w:id="3441" w:name="_Toc52889504"/>
      <w:bookmarkStart w:id="3442" w:name="_Toc69230334"/>
      <w:bookmarkStart w:id="3443" w:name="_Toc69230635"/>
      <w:bookmarkStart w:id="3444" w:name="_Toc83830956"/>
      <w:bookmarkStart w:id="3445" w:name="_Toc83831261"/>
      <w:bookmarkStart w:id="3446" w:name="_Toc99526542"/>
      <w:bookmarkStart w:id="3447" w:name="_Toc99526850"/>
      <w:r>
        <w:t>V</w:t>
      </w:r>
      <w:r w:rsidR="00603767" w:rsidRPr="00C0592E">
        <w:t xml:space="preserve">iew Virtual Profile </w:t>
      </w:r>
      <w:r>
        <w:t>D</w:t>
      </w:r>
      <w:r w:rsidR="00603767" w:rsidRPr="00C0592E">
        <w:t>ata</w:t>
      </w:r>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EE126E">
      <w:pPr>
        <w:pStyle w:val="Heading3"/>
      </w:pPr>
      <w:bookmarkStart w:id="3448" w:name="_Toc469043345"/>
      <w:bookmarkStart w:id="3449" w:name="_Toc469044979"/>
      <w:bookmarkStart w:id="3450" w:name="_Toc469139276"/>
      <w:bookmarkStart w:id="3451" w:name="_Toc469152721"/>
      <w:bookmarkStart w:id="3452" w:name="_Toc506221842"/>
      <w:bookmarkStart w:id="3453" w:name="_Toc506816507"/>
      <w:bookmarkStart w:id="3454" w:name="_Toc506816957"/>
      <w:bookmarkStart w:id="3455" w:name="_Toc528426611"/>
      <w:bookmarkStart w:id="3456" w:name="_Toc528426900"/>
      <w:bookmarkStart w:id="3457" w:name="_Toc19132816"/>
      <w:bookmarkStart w:id="3458" w:name="_Toc19133108"/>
      <w:bookmarkStart w:id="3459" w:name="_Toc37349558"/>
      <w:bookmarkStart w:id="3460" w:name="_Toc37349851"/>
      <w:bookmarkStart w:id="3461" w:name="_Toc51280246"/>
      <w:bookmarkStart w:id="3462" w:name="_Toc51280541"/>
      <w:bookmarkStart w:id="3463" w:name="_Toc52889208"/>
      <w:bookmarkStart w:id="3464" w:name="_Toc52889505"/>
      <w:bookmarkStart w:id="3465" w:name="_Toc69230335"/>
      <w:bookmarkStart w:id="3466" w:name="_Toc69230636"/>
      <w:bookmarkStart w:id="3467" w:name="_Toc83830957"/>
      <w:bookmarkStart w:id="3468" w:name="_Toc83831262"/>
      <w:bookmarkStart w:id="3469" w:name="_Toc99526543"/>
      <w:bookmarkStart w:id="3470" w:name="_Toc99526851"/>
      <w:r w:rsidRPr="00C0592E">
        <w:t>Profile Explorer Event Icons</w:t>
      </w:r>
      <w:bookmarkEnd w:id="339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p>
    <w:p w14:paraId="7C62DAED" w14:textId="77777777" w:rsidR="003335AF" w:rsidRDefault="003335AF" w:rsidP="003335AF"/>
    <w:p w14:paraId="422AA34A" w14:textId="77777777" w:rsidR="008708F9" w:rsidRDefault="00B7341B" w:rsidP="0021725A">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EE126E">
      <w:pPr>
        <w:pStyle w:val="Heading3"/>
      </w:pPr>
      <w:bookmarkStart w:id="3471" w:name="_Toc469139277"/>
      <w:bookmarkStart w:id="3472" w:name="_Toc469152722"/>
      <w:bookmarkStart w:id="3473" w:name="_Toc506221843"/>
      <w:bookmarkStart w:id="3474" w:name="_Toc506816508"/>
      <w:bookmarkStart w:id="3475" w:name="_Toc506816958"/>
      <w:bookmarkStart w:id="3476" w:name="_Toc528426612"/>
      <w:bookmarkStart w:id="3477" w:name="_Toc528426901"/>
      <w:bookmarkStart w:id="3478" w:name="_Toc19132817"/>
      <w:bookmarkStart w:id="3479" w:name="_Toc19133109"/>
      <w:bookmarkStart w:id="3480" w:name="_Toc37349559"/>
      <w:bookmarkStart w:id="3481" w:name="_Toc37349852"/>
      <w:bookmarkStart w:id="3482" w:name="_Toc51280247"/>
      <w:bookmarkStart w:id="3483" w:name="_Toc51280542"/>
      <w:bookmarkStart w:id="3484" w:name="_Toc52889209"/>
      <w:bookmarkStart w:id="3485" w:name="_Toc52889506"/>
      <w:bookmarkStart w:id="3486" w:name="_Toc69230336"/>
      <w:bookmarkStart w:id="3487" w:name="_Toc69230637"/>
      <w:bookmarkStart w:id="3488" w:name="_Toc83830958"/>
      <w:bookmarkStart w:id="3489" w:name="_Toc83831263"/>
      <w:bookmarkStart w:id="3490" w:name="_Toc99526544"/>
      <w:bookmarkStart w:id="3491" w:name="_Toc99526852"/>
      <w:r>
        <w:lastRenderedPageBreak/>
        <w:t>Virtual Profile Event Icons</w:t>
      </w:r>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21725A">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21725A">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38" o:title=""/>
          </v:shape>
          <o:OLEObject Type="Embed" ProgID="PBrush" ShapeID="_x0000_i1029" DrawAspect="Content" ObjectID="_1710139702" r:id="rId139"/>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0" o:title=""/>
          </v:shape>
          <o:OLEObject Type="Embed" ProgID="PBrush" ShapeID="_x0000_i1030" DrawAspect="Content" ObjectID="_1710139703" r:id="rId141"/>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3492" w:name="_Toc469043346"/>
      <w:bookmarkStart w:id="3493" w:name="_Toc469044980"/>
      <w:bookmarkStart w:id="3494" w:name="_Toc469139278"/>
      <w:bookmarkStart w:id="3495" w:name="_Toc469152723"/>
      <w:bookmarkStart w:id="3496" w:name="_Toc506221844"/>
      <w:bookmarkStart w:id="3497" w:name="_Toc506816509"/>
      <w:bookmarkStart w:id="3498" w:name="_Toc506816959"/>
      <w:bookmarkStart w:id="3499" w:name="_Toc528426613"/>
      <w:bookmarkStart w:id="3500" w:name="_Toc528426902"/>
      <w:bookmarkStart w:id="3501" w:name="_Toc19132818"/>
      <w:bookmarkStart w:id="3502" w:name="_Toc19133110"/>
      <w:bookmarkStart w:id="3503" w:name="_Toc37349560"/>
      <w:bookmarkStart w:id="3504" w:name="_Toc37349853"/>
      <w:bookmarkStart w:id="3505" w:name="_Toc51280248"/>
      <w:bookmarkStart w:id="3506" w:name="_Toc51280543"/>
      <w:bookmarkStart w:id="3507" w:name="_Toc52889210"/>
      <w:bookmarkStart w:id="3508" w:name="_Toc52889507"/>
      <w:bookmarkStart w:id="3509" w:name="_Toc69230337"/>
      <w:bookmarkStart w:id="3510" w:name="_Toc69230638"/>
      <w:bookmarkStart w:id="3511" w:name="_Toc83830959"/>
      <w:bookmarkStart w:id="3512" w:name="_Toc83831264"/>
      <w:bookmarkStart w:id="3513" w:name="_Toc99526333"/>
      <w:bookmarkStart w:id="3514" w:name="_Toc99526545"/>
      <w:bookmarkStart w:id="3515" w:name="_Toc99526853"/>
      <w:r w:rsidR="009B7153">
        <w:lastRenderedPageBreak/>
        <w:t>Access</w:t>
      </w:r>
      <w:r>
        <w:t xml:space="preserve"> History Data Backup Files</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3516" w:name="_Toc119468104"/>
      <w:bookmarkStart w:id="3517" w:name="_Toc329784619"/>
      <w:bookmarkStart w:id="3518" w:name="_Toc469043347"/>
      <w:bookmarkStart w:id="3519" w:name="_Toc469044981"/>
      <w:bookmarkStart w:id="3520" w:name="_Toc469139279"/>
      <w:bookmarkStart w:id="3521" w:name="_Toc469152724"/>
      <w:bookmarkStart w:id="3522" w:name="_Toc506221845"/>
      <w:bookmarkStart w:id="3523" w:name="_Toc506816510"/>
      <w:bookmarkStart w:id="3524" w:name="_Toc506816960"/>
      <w:bookmarkStart w:id="3525" w:name="_Toc528426614"/>
      <w:bookmarkStart w:id="3526" w:name="_Toc528426903"/>
      <w:bookmarkStart w:id="3527" w:name="_Toc19132819"/>
      <w:bookmarkStart w:id="3528" w:name="_Toc19133111"/>
      <w:bookmarkStart w:id="3529" w:name="_Toc37349561"/>
      <w:bookmarkStart w:id="3530" w:name="_Toc37349854"/>
      <w:bookmarkStart w:id="3531" w:name="_Toc51280249"/>
      <w:bookmarkStart w:id="3532" w:name="_Toc51280544"/>
      <w:bookmarkStart w:id="3533" w:name="_Toc52889211"/>
      <w:bookmarkStart w:id="3534" w:name="_Toc52889508"/>
      <w:bookmarkStart w:id="3535" w:name="_Toc69230338"/>
      <w:bookmarkStart w:id="3536" w:name="_Toc69230639"/>
      <w:bookmarkStart w:id="3537" w:name="_Toc83830960"/>
      <w:bookmarkStart w:id="3538" w:name="_Toc83831265"/>
      <w:bookmarkStart w:id="3539" w:name="_Toc99526334"/>
      <w:bookmarkStart w:id="3540" w:name="_Toc99526546"/>
      <w:bookmarkStart w:id="3541" w:name="_Toc99526854"/>
      <w:r>
        <w:t>Insert</w:t>
      </w:r>
      <w:r w:rsidR="008708F9">
        <w:t xml:space="preserve"> </w:t>
      </w:r>
      <w:r w:rsidR="00754243">
        <w:t xml:space="preserve">Data Files </w:t>
      </w:r>
      <w:r>
        <w:t>f</w:t>
      </w:r>
      <w:r w:rsidR="00754243">
        <w:t xml:space="preserve">rom </w:t>
      </w:r>
      <w:r>
        <w:t>a</w:t>
      </w:r>
      <w:r w:rsidR="00754243">
        <w:t>n Outside Source</w:t>
      </w:r>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3542" w:name="_Toc69272384"/>
      <w:bookmarkStart w:id="3543" w:name="_Toc119468105"/>
      <w:bookmarkStart w:id="3544" w:name="_Toc329784620"/>
      <w:bookmarkStart w:id="3545" w:name="_Toc469043348"/>
      <w:bookmarkStart w:id="3546" w:name="_Toc469044982"/>
      <w:bookmarkStart w:id="3547" w:name="_Toc469139280"/>
      <w:bookmarkStart w:id="3548" w:name="_Toc469152725"/>
      <w:bookmarkStart w:id="3549" w:name="_Toc506221846"/>
      <w:bookmarkStart w:id="3550" w:name="_Toc506816511"/>
      <w:bookmarkStart w:id="3551" w:name="_Toc506816961"/>
      <w:bookmarkStart w:id="3552" w:name="_Toc528426615"/>
      <w:bookmarkStart w:id="3553" w:name="_Toc528426904"/>
      <w:bookmarkStart w:id="3554" w:name="_Toc19132820"/>
      <w:bookmarkStart w:id="3555" w:name="_Toc19133112"/>
      <w:bookmarkStart w:id="3556" w:name="_Toc37349562"/>
      <w:bookmarkStart w:id="3557" w:name="_Toc37349855"/>
      <w:bookmarkStart w:id="3558" w:name="_Toc51280250"/>
      <w:bookmarkStart w:id="3559" w:name="_Toc51280545"/>
      <w:bookmarkStart w:id="3560" w:name="_Toc52889212"/>
      <w:bookmarkStart w:id="3561" w:name="_Toc52889509"/>
      <w:bookmarkStart w:id="3562" w:name="_Toc69230339"/>
      <w:bookmarkStart w:id="3563" w:name="_Toc69230640"/>
      <w:bookmarkStart w:id="3564" w:name="_Toc83830961"/>
      <w:bookmarkStart w:id="3565" w:name="_Toc83831266"/>
      <w:bookmarkStart w:id="3566" w:name="_Toc99526335"/>
      <w:bookmarkStart w:id="3567" w:name="_Toc99526547"/>
      <w:bookmarkStart w:id="3568" w:name="_Toc99526855"/>
      <w:r w:rsidRPr="008B09BB">
        <w:t>Renam</w:t>
      </w:r>
      <w:r w:rsidR="009B7153">
        <w:t>e</w:t>
      </w:r>
      <w:r w:rsidRPr="008B09BB">
        <w:t xml:space="preserve"> </w:t>
      </w:r>
      <w:r w:rsidR="00754243">
        <w:t>P</w:t>
      </w:r>
      <w:r w:rsidR="00754243" w:rsidRPr="008B09BB">
        <w:t>rofiles</w:t>
      </w:r>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14:paraId="5DD44EF6" w14:textId="5EC2979B"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3569" w:name="_Understanding_Virtual_Profiling"/>
      <w:bookmarkStart w:id="3570" w:name="_Virtual_Profiling"/>
      <w:bookmarkStart w:id="3571" w:name="_Toc119468106"/>
      <w:bookmarkStart w:id="3572" w:name="_Ref119744922"/>
      <w:bookmarkStart w:id="3573" w:name="_Toc329784621"/>
      <w:bookmarkStart w:id="3574" w:name="_Toc329852092"/>
      <w:bookmarkStart w:id="3575" w:name="_Toc331173664"/>
      <w:bookmarkStart w:id="3576" w:name="_Toc332208772"/>
      <w:bookmarkStart w:id="3577" w:name="_Toc332274019"/>
      <w:bookmarkStart w:id="3578" w:name="_Toc367109140"/>
      <w:bookmarkStart w:id="3579" w:name="_Toc394486339"/>
      <w:bookmarkStart w:id="3580" w:name="_Toc394583545"/>
      <w:bookmarkStart w:id="3581" w:name="_Toc468171261"/>
      <w:bookmarkStart w:id="3582" w:name="_Toc468549176"/>
      <w:bookmarkStart w:id="3583" w:name="_Toc468552694"/>
      <w:bookmarkStart w:id="3584" w:name="_Toc469041221"/>
      <w:bookmarkStart w:id="3585" w:name="_Toc469041327"/>
      <w:bookmarkStart w:id="3586" w:name="_Toc469043349"/>
      <w:bookmarkStart w:id="3587" w:name="_Toc469044983"/>
      <w:bookmarkStart w:id="3588" w:name="_Toc469139281"/>
      <w:bookmarkStart w:id="3589" w:name="_Toc469143773"/>
      <w:bookmarkStart w:id="3590" w:name="_Toc469152531"/>
      <w:bookmarkStart w:id="3591" w:name="_Toc469152726"/>
      <w:bookmarkStart w:id="3592" w:name="_Toc506221847"/>
      <w:bookmarkStart w:id="3593" w:name="_Toc506816512"/>
      <w:bookmarkStart w:id="3594" w:name="_Toc506816962"/>
      <w:bookmarkStart w:id="3595" w:name="_Toc528426616"/>
      <w:bookmarkStart w:id="3596" w:name="_Toc528426905"/>
      <w:bookmarkStart w:id="3597" w:name="_Toc19132821"/>
      <w:bookmarkStart w:id="3598" w:name="_Toc19133113"/>
      <w:bookmarkStart w:id="3599" w:name="_Toc19133374"/>
      <w:bookmarkStart w:id="3600" w:name="_Toc37349563"/>
      <w:bookmarkStart w:id="3601" w:name="_Toc37349856"/>
      <w:bookmarkStart w:id="3602" w:name="_Toc51280251"/>
      <w:bookmarkStart w:id="3603" w:name="_Toc51280546"/>
      <w:bookmarkStart w:id="3604" w:name="_Toc52889213"/>
      <w:bookmarkStart w:id="3605" w:name="_Toc52889510"/>
      <w:bookmarkStart w:id="3606" w:name="_Toc52889775"/>
      <w:bookmarkStart w:id="3607" w:name="_Toc52891133"/>
      <w:bookmarkStart w:id="3608" w:name="_Toc69230340"/>
      <w:bookmarkStart w:id="3609" w:name="_Toc69230641"/>
      <w:bookmarkStart w:id="3610" w:name="_Toc83830962"/>
      <w:bookmarkStart w:id="3611" w:name="_Toc83831267"/>
      <w:bookmarkStart w:id="3612" w:name="_Toc486325587"/>
      <w:bookmarkStart w:id="3613" w:name="_Toc99526336"/>
      <w:bookmarkStart w:id="3614" w:name="_Toc99526548"/>
      <w:bookmarkStart w:id="3615" w:name="_Toc99526856"/>
      <w:bookmarkEnd w:id="3398"/>
      <w:bookmarkEnd w:id="3569"/>
      <w:bookmarkEnd w:id="3570"/>
      <w:r>
        <w:lastRenderedPageBreak/>
        <w:t>Virtual Profiling</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3"/>
      <w:bookmarkEnd w:id="3614"/>
      <w:bookmarkEnd w:id="3615"/>
    </w:p>
    <w:p w14:paraId="26693912" w14:textId="77777777" w:rsidR="00667D1B" w:rsidRDefault="00667D1B" w:rsidP="00667D1B">
      <w:bookmarkStart w:id="3616" w:name="_Toc119468110"/>
      <w:bookmarkStart w:id="3617"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3618" w:name="_Get_a_Valid"/>
      <w:bookmarkStart w:id="3619" w:name="_Toc119468109"/>
      <w:bookmarkStart w:id="3620" w:name="_Ref323303447"/>
      <w:bookmarkStart w:id="3621" w:name="_Toc353195420"/>
      <w:bookmarkStart w:id="3622" w:name="_Toc358296277"/>
      <w:bookmarkStart w:id="3623" w:name="_Toc358298442"/>
      <w:bookmarkStart w:id="3624" w:name="_Toc393899753"/>
      <w:bookmarkStart w:id="3625" w:name="_Toc469043350"/>
      <w:bookmarkStart w:id="3626" w:name="_Toc469044984"/>
      <w:bookmarkStart w:id="3627" w:name="_Toc469139282"/>
      <w:bookmarkStart w:id="3628" w:name="_Toc469152727"/>
      <w:bookmarkStart w:id="3629" w:name="_Toc506221848"/>
      <w:bookmarkStart w:id="3630" w:name="_Toc506816513"/>
      <w:bookmarkStart w:id="3631" w:name="_Toc506816963"/>
      <w:bookmarkStart w:id="3632" w:name="_Toc528426617"/>
      <w:bookmarkStart w:id="3633" w:name="_Toc528426906"/>
      <w:bookmarkStart w:id="3634" w:name="_Toc19132822"/>
      <w:bookmarkStart w:id="3635" w:name="_Toc19133114"/>
      <w:bookmarkStart w:id="3636" w:name="_Toc37349564"/>
      <w:bookmarkStart w:id="3637" w:name="_Toc37349857"/>
      <w:bookmarkStart w:id="3638" w:name="_Toc51280252"/>
      <w:bookmarkStart w:id="3639" w:name="_Toc51280547"/>
      <w:bookmarkStart w:id="3640" w:name="_Toc52889214"/>
      <w:bookmarkStart w:id="3641" w:name="_Toc52889511"/>
      <w:bookmarkStart w:id="3642" w:name="_Toc69230341"/>
      <w:bookmarkStart w:id="3643" w:name="_Toc69230642"/>
      <w:bookmarkStart w:id="3644" w:name="_Toc83830963"/>
      <w:bookmarkStart w:id="3645" w:name="_Toc83831268"/>
      <w:bookmarkStart w:id="3646" w:name="_Toc99526337"/>
      <w:bookmarkStart w:id="3647" w:name="_Toc99526549"/>
      <w:bookmarkStart w:id="3648" w:name="_Toc99526857"/>
      <w:bookmarkEnd w:id="3618"/>
      <w:r>
        <w:t>Get</w:t>
      </w:r>
      <w:r w:rsidR="00035FF6">
        <w:t xml:space="preserve"> a</w:t>
      </w:r>
      <w:r w:rsidR="00754243">
        <w:t xml:space="preserve"> Valid Baseline P</w:t>
      </w:r>
      <w:r w:rsidR="00754243" w:rsidRPr="00C0592E">
        <w:t>rofile</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2F3DFB0E"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EE126E">
      <w:pPr>
        <w:pStyle w:val="Heading3"/>
      </w:pPr>
      <w:bookmarkStart w:id="3649" w:name="_Integrate_Empty_Oven"/>
      <w:bookmarkStart w:id="3650" w:name="_Ref324433808"/>
      <w:bookmarkStart w:id="3651" w:name="_Toc358296278"/>
      <w:bookmarkStart w:id="3652" w:name="_Toc358298443"/>
      <w:bookmarkStart w:id="3653" w:name="_Toc469043351"/>
      <w:bookmarkStart w:id="3654" w:name="_Toc469044985"/>
      <w:bookmarkStart w:id="3655" w:name="_Toc469139283"/>
      <w:bookmarkStart w:id="3656" w:name="_Toc469152728"/>
      <w:bookmarkStart w:id="3657" w:name="_Toc506221849"/>
      <w:bookmarkStart w:id="3658" w:name="_Toc506816514"/>
      <w:bookmarkStart w:id="3659" w:name="_Toc506816964"/>
      <w:bookmarkStart w:id="3660" w:name="_Toc528426618"/>
      <w:bookmarkStart w:id="3661" w:name="_Toc528426907"/>
      <w:bookmarkStart w:id="3662" w:name="_Toc19132823"/>
      <w:bookmarkStart w:id="3663" w:name="_Toc19133115"/>
      <w:bookmarkStart w:id="3664" w:name="_Toc37349565"/>
      <w:bookmarkStart w:id="3665" w:name="_Toc37349858"/>
      <w:bookmarkStart w:id="3666" w:name="_Toc51280253"/>
      <w:bookmarkStart w:id="3667" w:name="_Toc51280548"/>
      <w:bookmarkStart w:id="3668" w:name="_Toc52889215"/>
      <w:bookmarkStart w:id="3669" w:name="_Toc52889512"/>
      <w:bookmarkStart w:id="3670" w:name="_Toc69230342"/>
      <w:bookmarkStart w:id="3671" w:name="_Toc69230643"/>
      <w:bookmarkStart w:id="3672" w:name="_Toc83830964"/>
      <w:bookmarkStart w:id="3673" w:name="_Toc83831269"/>
      <w:bookmarkStart w:id="3674" w:name="_Toc99526550"/>
      <w:bookmarkStart w:id="3675" w:name="_Toc99526858"/>
      <w:bookmarkEnd w:id="3649"/>
      <w:r w:rsidRPr="00F3112F">
        <w:t>Integrat</w:t>
      </w:r>
      <w:r w:rsidR="00035FF6">
        <w:t>e</w:t>
      </w:r>
      <w:r>
        <w:t xml:space="preserve"> </w:t>
      </w:r>
      <w:r w:rsidR="00C653DF">
        <w:t>Empty Oven Data</w:t>
      </w:r>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7D50D9E"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pPr>
        <w:pStyle w:val="Heading2"/>
      </w:pPr>
      <w:bookmarkStart w:id="3676" w:name="_Toc469043352"/>
      <w:bookmarkStart w:id="3677" w:name="_Toc469044986"/>
      <w:bookmarkStart w:id="3678" w:name="_Toc469139284"/>
      <w:bookmarkStart w:id="3679" w:name="_Toc469152729"/>
      <w:bookmarkStart w:id="3680" w:name="_Toc506221850"/>
      <w:bookmarkStart w:id="3681" w:name="_Toc506816515"/>
      <w:bookmarkStart w:id="3682" w:name="_Toc506816965"/>
      <w:bookmarkStart w:id="3683" w:name="_Toc528426619"/>
      <w:bookmarkStart w:id="3684" w:name="_Toc528426908"/>
      <w:bookmarkStart w:id="3685" w:name="_Toc19132824"/>
      <w:bookmarkStart w:id="3686" w:name="_Toc19133116"/>
      <w:bookmarkStart w:id="3687" w:name="_Toc37349566"/>
      <w:bookmarkStart w:id="3688" w:name="_Toc37349859"/>
      <w:bookmarkStart w:id="3689" w:name="_Toc51280254"/>
      <w:bookmarkStart w:id="3690" w:name="_Toc51280549"/>
      <w:bookmarkStart w:id="3691" w:name="_Toc52889216"/>
      <w:bookmarkStart w:id="3692" w:name="_Toc52889513"/>
      <w:bookmarkStart w:id="3693" w:name="_Toc69230343"/>
      <w:bookmarkStart w:id="3694" w:name="_Toc69230644"/>
      <w:bookmarkStart w:id="3695" w:name="_Toc83830965"/>
      <w:bookmarkStart w:id="3696" w:name="_Toc83831270"/>
      <w:bookmarkStart w:id="3697" w:name="_Toc99526338"/>
      <w:bookmarkStart w:id="3698" w:name="_Toc99526551"/>
      <w:bookmarkStart w:id="3699" w:name="_Toc99526859"/>
      <w:r>
        <w:lastRenderedPageBreak/>
        <w:t>Creat</w:t>
      </w:r>
      <w:r w:rsidR="00035FF6">
        <w:t>e</w:t>
      </w:r>
      <w:r w:rsidR="00754243">
        <w:t>/</w:t>
      </w:r>
      <w:r w:rsidR="00035FF6">
        <w:t>Load a</w:t>
      </w:r>
      <w:r w:rsidR="00754243">
        <w:t xml:space="preserve"> </w:t>
      </w:r>
      <w:r w:rsidR="008708F9">
        <w:t>Virtual Profil</w:t>
      </w:r>
      <w:bookmarkEnd w:id="3616"/>
      <w:r>
        <w:t>e</w:t>
      </w:r>
      <w:bookmarkEnd w:id="3617"/>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3700" w:name="_Process_Control_Barcode_Option"/>
      <w:bookmarkEnd w:id="3700"/>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29728"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8DB9A" id="AutoShape 4267" o:spid="_x0000_s1026" type="#_x0000_t13" style="position:absolute;margin-left:180pt;margin-top:48.4pt;width:67.9pt;height:12.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2153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118F5B" id="Oval 4266" o:spid="_x0000_s1026" style="position:absolute;margin-left:118.15pt;margin-top:35.5pt;width:61.85pt;height:32.6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5FEEEE27" w:rsidR="008708F9" w:rsidRDefault="00566FC7" w:rsidP="00F5043F">
      <w:pPr>
        <w:pStyle w:val="Caption"/>
      </w:pPr>
      <w:r w:rsidRPr="00566FC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56</w:t>
      </w:r>
      <w:r w:rsidR="005E405E">
        <w:rPr>
          <w:noProof/>
        </w:rPr>
        <w:fldChar w:fldCharType="end"/>
      </w:r>
      <w:r w:rsidR="009F6CFB">
        <w:t>: Profile Explorer – Start Virtual Profiling</w:t>
      </w:r>
    </w:p>
    <w:p w14:paraId="1ACC22BF" w14:textId="77777777" w:rsidR="00AE6454" w:rsidRDefault="00AE6454"/>
    <w:p w14:paraId="245DAD04" w14:textId="2F683638"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DF7684" w:rsidRPr="00BC6102">
        <w:t xml:space="preserve">Figure </w:t>
      </w:r>
      <w:r w:rsidR="00DF7684">
        <w:rPr>
          <w:noProof/>
        </w:rPr>
        <w:t>57</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37920"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95B69" id="AutoShape 4269" o:spid="_x0000_s1026" type="#_x0000_t13" style="position:absolute;margin-left:189.95pt;margin-top:27.65pt;width:67.9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33824"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939F75" id="Oval 4268" o:spid="_x0000_s1026" style="position:absolute;margin-left:128.15pt;margin-top:17.7pt;width:57.3pt;height:32.6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6229F121" w:rsidR="008708F9" w:rsidRPr="00BC6102" w:rsidRDefault="00566FC7" w:rsidP="00BC6102">
      <w:pPr>
        <w:pStyle w:val="Caption"/>
      </w:pPr>
      <w:bookmarkStart w:id="3701" w:name="_Ref185837842"/>
      <w:r w:rsidRPr="00BC610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57</w:t>
      </w:r>
      <w:r w:rsidR="005E405E">
        <w:rPr>
          <w:noProof/>
        </w:rPr>
        <w:fldChar w:fldCharType="end"/>
      </w:r>
      <w:bookmarkEnd w:id="3701"/>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3702" w:name="_Toc353195422"/>
      <w:bookmarkStart w:id="3703" w:name="_Toc358296281"/>
      <w:bookmarkStart w:id="3704" w:name="_Toc358298446"/>
      <w:bookmarkStart w:id="3705" w:name="_Toc393899755"/>
      <w:bookmarkStart w:id="3706" w:name="_Toc469043353"/>
      <w:bookmarkStart w:id="3707" w:name="_Toc469044987"/>
      <w:bookmarkStart w:id="3708" w:name="_Toc469139285"/>
      <w:bookmarkStart w:id="3709" w:name="_Toc469152730"/>
      <w:bookmarkStart w:id="3710" w:name="_Toc506221851"/>
      <w:bookmarkStart w:id="3711" w:name="_Toc506816516"/>
      <w:bookmarkStart w:id="3712" w:name="_Toc506816966"/>
      <w:bookmarkStart w:id="3713" w:name="_Toc528426620"/>
      <w:bookmarkStart w:id="3714" w:name="_Toc528426909"/>
      <w:bookmarkStart w:id="3715" w:name="_Toc19132825"/>
      <w:bookmarkStart w:id="3716" w:name="_Toc19133117"/>
      <w:bookmarkStart w:id="3717" w:name="_Toc37349567"/>
      <w:bookmarkStart w:id="3718" w:name="_Toc37349860"/>
      <w:bookmarkStart w:id="3719" w:name="_Toc51280255"/>
      <w:bookmarkStart w:id="3720" w:name="_Toc51280550"/>
      <w:bookmarkStart w:id="3721" w:name="_Toc52889217"/>
      <w:bookmarkStart w:id="3722" w:name="_Toc52889514"/>
      <w:bookmarkStart w:id="3723" w:name="_Toc69230344"/>
      <w:bookmarkStart w:id="3724" w:name="_Toc69230645"/>
      <w:bookmarkStart w:id="3725" w:name="_Toc83830966"/>
      <w:bookmarkStart w:id="3726" w:name="_Toc83831271"/>
      <w:bookmarkStart w:id="3727" w:name="_Toc99526339"/>
      <w:bookmarkStart w:id="3728" w:name="_Toc99526552"/>
      <w:bookmarkStart w:id="3729" w:name="_Toc99526860"/>
      <w:r>
        <w:lastRenderedPageBreak/>
        <w:t>Us</w:t>
      </w:r>
      <w:r w:rsidR="00035FF6">
        <w:t>e</w:t>
      </w:r>
      <w:r>
        <w:t xml:space="preserve"> </w:t>
      </w:r>
      <w:r w:rsidR="00D80151">
        <w:t>t</w:t>
      </w:r>
      <w:r w:rsidR="00754243">
        <w:t xml:space="preserve">he </w:t>
      </w:r>
      <w:r>
        <w:t xml:space="preserve">Profile Grouping </w:t>
      </w:r>
      <w:r w:rsidR="00754243">
        <w:t>Utility</w:t>
      </w:r>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9116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41A5B" w:rsidRDefault="00241A5B"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59116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41A5B" w:rsidRDefault="00241A5B"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95264"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41A5B" w:rsidRDefault="00241A5B"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59526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41A5B" w:rsidRDefault="00241A5B"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8880"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41A5B" w:rsidRDefault="00241A5B"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578880;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IL7uIg6AwAA0gcAAA4AAAAAAAAAAAAAAAAALgIAAGRycy9lMm9Eb2MueG1s&#10;UEsBAi0AFAAGAAgAAAAhAEstNgHiAAAACwEAAA8AAAAAAAAAAAAAAAAAlAUAAGRycy9kb3ducmV2&#10;LnhtbFBLBQYAAAAABAAEAPMAAACjBg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41A5B" w:rsidRDefault="00241A5B"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70688"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D6DAFD" id="Rectangle 20" o:spid="_x0000_s1026" style="position:absolute;margin-left:88.05pt;margin-top:99.55pt;width:52.3pt;height:60.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r>
        <w:rPr>
          <w:rFonts w:ascii="Arial" w:hAnsi="Arial" w:cs="Arial"/>
        </w:rPr>
        <w:t>EnableProfieGrouping=1</w:t>
      </w:r>
    </w:p>
    <w:p w14:paraId="7AFC5334" w14:textId="77777777" w:rsidR="00C1493E" w:rsidRDefault="00C1493E">
      <w:pPr>
        <w:rPr>
          <w:rFonts w:ascii="Arial" w:hAnsi="Arial" w:cs="Arial"/>
          <w:b/>
          <w:bCs/>
          <w:sz w:val="24"/>
          <w:szCs w:val="26"/>
        </w:rPr>
      </w:pPr>
      <w:bookmarkStart w:id="3730" w:name="_Toc358296282"/>
      <w:bookmarkStart w:id="3731" w:name="_Toc358298447"/>
      <w:r>
        <w:br w:type="page"/>
      </w:r>
    </w:p>
    <w:p w14:paraId="3D10F564" w14:textId="77777777" w:rsidR="00A206F2" w:rsidRDefault="00A206F2" w:rsidP="00EE126E">
      <w:pPr>
        <w:pStyle w:val="Heading3"/>
      </w:pPr>
      <w:bookmarkStart w:id="3732" w:name="_Toc469043354"/>
      <w:bookmarkStart w:id="3733" w:name="_Toc469044988"/>
      <w:bookmarkStart w:id="3734" w:name="_Toc469139286"/>
      <w:bookmarkStart w:id="3735" w:name="_Toc469152731"/>
      <w:bookmarkStart w:id="3736" w:name="_Toc506221852"/>
      <w:bookmarkStart w:id="3737" w:name="_Toc506816517"/>
      <w:bookmarkStart w:id="3738" w:name="_Toc506816967"/>
      <w:bookmarkStart w:id="3739" w:name="_Toc528426621"/>
      <w:bookmarkStart w:id="3740" w:name="_Toc528426910"/>
      <w:bookmarkStart w:id="3741" w:name="_Toc19132826"/>
      <w:bookmarkStart w:id="3742" w:name="_Toc19133118"/>
      <w:bookmarkStart w:id="3743" w:name="_Toc37349568"/>
      <w:bookmarkStart w:id="3744" w:name="_Toc37349861"/>
      <w:bookmarkStart w:id="3745" w:name="_Toc51280256"/>
      <w:bookmarkStart w:id="3746" w:name="_Toc51280551"/>
      <w:bookmarkStart w:id="3747" w:name="_Toc52889218"/>
      <w:bookmarkStart w:id="3748" w:name="_Toc52889515"/>
      <w:bookmarkStart w:id="3749" w:name="_Toc69230345"/>
      <w:bookmarkStart w:id="3750" w:name="_Toc69230646"/>
      <w:bookmarkStart w:id="3751" w:name="_Toc83830967"/>
      <w:bookmarkStart w:id="3752" w:name="_Toc83831272"/>
      <w:bookmarkStart w:id="3753" w:name="_Toc99526553"/>
      <w:bookmarkStart w:id="3754" w:name="_Toc99526861"/>
      <w:r>
        <w:lastRenderedPageBreak/>
        <w:t>Us</w:t>
      </w:r>
      <w:r w:rsidR="00C1493E">
        <w:t>e</w:t>
      </w:r>
      <w:r>
        <w:t xml:space="preserve"> </w:t>
      </w:r>
      <w:r w:rsidR="00C1493E">
        <w:t>Wildcard Characters t</w:t>
      </w:r>
      <w:r w:rsidR="00C653DF">
        <w:t>o Identify Child Models</w:t>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3755" w:name="_Toc358296284"/>
      <w:bookmarkStart w:id="3756" w:name="_Toc358298449"/>
      <w:r>
        <w:br w:type="page"/>
      </w:r>
    </w:p>
    <w:p w14:paraId="19024DB3" w14:textId="77777777" w:rsidR="00A206F2" w:rsidRDefault="00A206F2" w:rsidP="00EE126E">
      <w:pPr>
        <w:pStyle w:val="Heading3"/>
      </w:pPr>
      <w:bookmarkStart w:id="3757" w:name="_Toc469043355"/>
      <w:bookmarkStart w:id="3758" w:name="_Toc469044989"/>
      <w:bookmarkStart w:id="3759" w:name="_Toc469139287"/>
      <w:bookmarkStart w:id="3760" w:name="_Toc469152732"/>
      <w:bookmarkStart w:id="3761" w:name="_Toc506221853"/>
      <w:bookmarkStart w:id="3762" w:name="_Toc506816518"/>
      <w:bookmarkStart w:id="3763" w:name="_Toc506816968"/>
      <w:bookmarkStart w:id="3764" w:name="_Toc528426622"/>
      <w:bookmarkStart w:id="3765" w:name="_Toc528426911"/>
      <w:bookmarkStart w:id="3766" w:name="_Toc19132827"/>
      <w:bookmarkStart w:id="3767" w:name="_Toc19133119"/>
      <w:bookmarkStart w:id="3768" w:name="_Toc37349569"/>
      <w:bookmarkStart w:id="3769" w:name="_Toc37349862"/>
      <w:bookmarkStart w:id="3770" w:name="_Toc51280257"/>
      <w:bookmarkStart w:id="3771" w:name="_Toc51280552"/>
      <w:bookmarkStart w:id="3772" w:name="_Toc52889219"/>
      <w:bookmarkStart w:id="3773" w:name="_Toc52889516"/>
      <w:bookmarkStart w:id="3774" w:name="_Toc69230346"/>
      <w:bookmarkStart w:id="3775" w:name="_Toc69230647"/>
      <w:bookmarkStart w:id="3776" w:name="_Toc83830968"/>
      <w:bookmarkStart w:id="3777" w:name="_Toc83831273"/>
      <w:bookmarkStart w:id="3778" w:name="_Toc99526554"/>
      <w:bookmarkStart w:id="3779" w:name="_Toc99526862"/>
      <w:r>
        <w:lastRenderedPageBreak/>
        <w:t>Us</w:t>
      </w:r>
      <w:r w:rsidR="00C1493E">
        <w:t>e t</w:t>
      </w:r>
      <w:r w:rsidR="00C653DF">
        <w:t xml:space="preserve">he Utility </w:t>
      </w:r>
      <w:r w:rsidR="00C1493E">
        <w:t>w</w:t>
      </w:r>
      <w:r w:rsidR="00C653DF">
        <w:t xml:space="preserve">ith </w:t>
      </w:r>
      <w:r>
        <w:t>Virtual Profiling</w:t>
      </w:r>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21725A">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21725A">
      <w:pPr>
        <w:pStyle w:val="Heading4"/>
      </w:pPr>
      <w:r>
        <w:lastRenderedPageBreak/>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3780" w:name="_Monitoring_Production_In"/>
      <w:bookmarkStart w:id="3781" w:name="_Monitor_Production_In"/>
      <w:bookmarkStart w:id="3782" w:name="_Toc119468111"/>
      <w:bookmarkStart w:id="3783" w:name="_Toc329784626"/>
      <w:bookmarkStart w:id="3784" w:name="_Toc329852093"/>
      <w:bookmarkStart w:id="3785" w:name="_Toc331173665"/>
      <w:bookmarkStart w:id="3786" w:name="_Toc332208773"/>
      <w:bookmarkStart w:id="3787" w:name="_Toc332274020"/>
      <w:bookmarkStart w:id="3788" w:name="_Toc367109141"/>
      <w:bookmarkStart w:id="3789" w:name="_Ref394324911"/>
      <w:bookmarkStart w:id="3790" w:name="_Toc394486340"/>
      <w:bookmarkStart w:id="3791" w:name="_Toc394583546"/>
      <w:bookmarkStart w:id="3792" w:name="_Toc468171262"/>
      <w:bookmarkStart w:id="3793" w:name="_Toc468549177"/>
      <w:bookmarkStart w:id="3794" w:name="_Toc468552695"/>
      <w:bookmarkStart w:id="3795" w:name="_Toc469041222"/>
      <w:bookmarkStart w:id="3796" w:name="_Toc469041328"/>
      <w:bookmarkStart w:id="3797" w:name="_Toc469043356"/>
      <w:bookmarkStart w:id="3798" w:name="_Toc469044990"/>
      <w:bookmarkStart w:id="3799" w:name="_Toc469139288"/>
      <w:bookmarkStart w:id="3800" w:name="_Toc469143774"/>
      <w:bookmarkStart w:id="3801" w:name="_Toc469152532"/>
      <w:bookmarkStart w:id="3802" w:name="_Toc469152733"/>
      <w:bookmarkStart w:id="3803" w:name="_Toc506221854"/>
      <w:bookmarkStart w:id="3804" w:name="_Toc506816519"/>
      <w:bookmarkStart w:id="3805" w:name="_Toc506816969"/>
      <w:bookmarkStart w:id="3806" w:name="_Toc528426623"/>
      <w:bookmarkStart w:id="3807" w:name="_Toc528426912"/>
      <w:bookmarkStart w:id="3808" w:name="_Toc19132828"/>
      <w:bookmarkStart w:id="3809" w:name="_Toc19133120"/>
      <w:bookmarkStart w:id="3810" w:name="_Toc19133375"/>
      <w:bookmarkStart w:id="3811" w:name="_Toc37349570"/>
      <w:bookmarkStart w:id="3812" w:name="_Toc37349863"/>
      <w:bookmarkStart w:id="3813" w:name="_Toc51280258"/>
      <w:bookmarkStart w:id="3814" w:name="_Toc51280553"/>
      <w:bookmarkStart w:id="3815" w:name="_Toc52889220"/>
      <w:bookmarkStart w:id="3816" w:name="_Toc52889517"/>
      <w:bookmarkStart w:id="3817" w:name="_Toc52889776"/>
      <w:bookmarkStart w:id="3818" w:name="_Toc52891134"/>
      <w:bookmarkStart w:id="3819" w:name="_Toc69230347"/>
      <w:bookmarkStart w:id="3820" w:name="_Toc69230648"/>
      <w:bookmarkStart w:id="3821" w:name="_Toc83830969"/>
      <w:bookmarkStart w:id="3822" w:name="_Toc83831274"/>
      <w:bookmarkStart w:id="3823" w:name="_Toc99526340"/>
      <w:bookmarkStart w:id="3824" w:name="_Toc99526555"/>
      <w:bookmarkStart w:id="3825" w:name="_Toc99526863"/>
      <w:bookmarkEnd w:id="3780"/>
      <w:bookmarkEnd w:id="3781"/>
      <w:r>
        <w:lastRenderedPageBreak/>
        <w:t>Monitor</w:t>
      </w:r>
      <w:r w:rsidR="00BF04D7">
        <w:t xml:space="preserve"> </w:t>
      </w:r>
      <w:r w:rsidR="006C7149">
        <w:t xml:space="preserve">Production </w:t>
      </w:r>
      <w:r w:rsidR="006B7B1D">
        <w:t>I</w:t>
      </w:r>
      <w:r w:rsidR="006C7149">
        <w:t xml:space="preserve">n </w:t>
      </w:r>
      <w:r w:rsidR="008708F9">
        <w:t>Live Mode</w:t>
      </w:r>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5118C2DF"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DF7684" w:rsidRPr="00C0592E">
              <w:t xml:space="preserve">Figure </w:t>
            </w:r>
            <w:r w:rsidR="00DF7684">
              <w:rPr>
                <w:noProof/>
              </w:rPr>
              <w:t>58</w:t>
            </w:r>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2BBC1E7E" w:rsidR="00BF04D7" w:rsidRDefault="008F51FF" w:rsidP="008F51FF">
            <w:pPr>
              <w:pStyle w:val="Caption"/>
            </w:pPr>
            <w:r>
              <w:rPr>
                <w:noProof/>
              </w:rPr>
              <w:drawing>
                <wp:anchor distT="0" distB="0" distL="114300" distR="114300" simplePos="0" relativeHeight="25175603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59">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826" w:name="_Ref185838012"/>
            <w:r w:rsidR="00BF04D7"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58</w:t>
            </w:r>
            <w:r w:rsidR="005E405E">
              <w:rPr>
                <w:noProof/>
              </w:rPr>
              <w:fldChar w:fldCharType="end"/>
            </w:r>
            <w:bookmarkEnd w:id="3826"/>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EE126E">
      <w:pPr>
        <w:pStyle w:val="Heading3"/>
      </w:pPr>
      <w:bookmarkStart w:id="3827" w:name="_Toc358296287"/>
      <w:bookmarkStart w:id="3828" w:name="_Toc358298452"/>
      <w:bookmarkStart w:id="3829" w:name="_Toc469043357"/>
      <w:bookmarkStart w:id="3830" w:name="_Toc469044991"/>
      <w:bookmarkStart w:id="3831" w:name="_Toc469139289"/>
      <w:bookmarkStart w:id="3832" w:name="_Toc469152734"/>
      <w:bookmarkStart w:id="3833" w:name="_Toc506221855"/>
      <w:bookmarkStart w:id="3834" w:name="_Toc506816520"/>
      <w:bookmarkStart w:id="3835" w:name="_Toc506816970"/>
      <w:bookmarkStart w:id="3836" w:name="_Toc528426624"/>
      <w:bookmarkStart w:id="3837" w:name="_Toc528426913"/>
      <w:bookmarkStart w:id="3838" w:name="_Toc19132829"/>
      <w:bookmarkStart w:id="3839" w:name="_Toc19133121"/>
      <w:bookmarkStart w:id="3840" w:name="_Toc37349571"/>
      <w:bookmarkStart w:id="3841" w:name="_Toc37349864"/>
      <w:bookmarkStart w:id="3842" w:name="_Toc51280259"/>
      <w:bookmarkStart w:id="3843" w:name="_Toc51280554"/>
      <w:bookmarkStart w:id="3844" w:name="_Toc52889221"/>
      <w:bookmarkStart w:id="3845" w:name="_Toc52889518"/>
      <w:bookmarkStart w:id="3846" w:name="_Toc69230348"/>
      <w:bookmarkStart w:id="3847" w:name="_Toc69230649"/>
      <w:bookmarkStart w:id="3848" w:name="_Toc83830970"/>
      <w:bookmarkStart w:id="3849" w:name="_Toc83831275"/>
      <w:bookmarkStart w:id="3850" w:name="_Toc99526556"/>
      <w:bookmarkStart w:id="3851" w:name="_Toc99526864"/>
      <w:r>
        <w:t xml:space="preserve">How to </w:t>
      </w:r>
      <w:r w:rsidR="00B65C7B" w:rsidRPr="00B65C7B">
        <w:t>Avoid t</w:t>
      </w:r>
      <w:r w:rsidR="00C653DF" w:rsidRPr="00B65C7B">
        <w:t xml:space="preserve">he </w:t>
      </w:r>
      <w:r w:rsidR="00647E6A" w:rsidRPr="00B65C7B">
        <w:t>Grey Crystal B</w:t>
      </w:r>
      <w:r w:rsidR="00BF04D7" w:rsidRPr="00B65C7B">
        <w:t>all</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312429D4"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3852" w:name="_Toc119468113"/>
      <w:r>
        <w:br w:type="page"/>
      </w:r>
      <w:bookmarkStart w:id="3853" w:name="_Toc329784628"/>
      <w:bookmarkStart w:id="3854" w:name="_Toc469043358"/>
      <w:bookmarkStart w:id="3855" w:name="_Toc469044992"/>
      <w:bookmarkStart w:id="3856" w:name="_Toc469139290"/>
      <w:bookmarkStart w:id="3857" w:name="_Toc469152735"/>
      <w:bookmarkStart w:id="3858" w:name="_Toc506221856"/>
      <w:bookmarkStart w:id="3859" w:name="_Toc506816521"/>
      <w:bookmarkStart w:id="3860" w:name="_Toc506816971"/>
      <w:bookmarkStart w:id="3861" w:name="_Toc528426625"/>
      <w:bookmarkStart w:id="3862" w:name="_Toc528426914"/>
      <w:bookmarkStart w:id="3863" w:name="_Toc19132830"/>
      <w:bookmarkStart w:id="3864" w:name="_Toc19133122"/>
      <w:bookmarkStart w:id="3865" w:name="_Toc37349572"/>
      <w:bookmarkStart w:id="3866" w:name="_Toc37349865"/>
      <w:bookmarkStart w:id="3867" w:name="_Toc51280260"/>
      <w:bookmarkStart w:id="3868" w:name="_Toc51280555"/>
      <w:bookmarkStart w:id="3869" w:name="_Toc52889222"/>
      <w:bookmarkStart w:id="3870" w:name="_Toc52889519"/>
      <w:bookmarkStart w:id="3871" w:name="_Toc69230349"/>
      <w:bookmarkStart w:id="3872" w:name="_Toc69230650"/>
      <w:bookmarkStart w:id="3873" w:name="_Toc83830971"/>
      <w:bookmarkStart w:id="3874" w:name="_Toc83831276"/>
      <w:bookmarkStart w:id="3875" w:name="_Toc99526341"/>
      <w:bookmarkStart w:id="3876" w:name="_Toc99526557"/>
      <w:bookmarkStart w:id="3877" w:name="_Toc99526865"/>
      <w:r w:rsidR="008708F9">
        <w:lastRenderedPageBreak/>
        <w:t xml:space="preserve">Live Mode </w:t>
      </w:r>
      <w:r>
        <w:t xml:space="preserve">- </w:t>
      </w:r>
      <w:r w:rsidR="008708F9">
        <w:t xml:space="preserve">General </w:t>
      </w:r>
      <w:r>
        <w:t>Tab</w:t>
      </w:r>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17A9C0FF" w:rsidR="00B65C7B" w:rsidRPr="00B65C7B" w:rsidRDefault="00B65C7B" w:rsidP="00B65C7B">
      <w:pPr>
        <w:pStyle w:val="Caption"/>
        <w:rPr>
          <w:rFonts w:ascii="Trebuchet MS" w:hAnsi="Trebuchet MS"/>
          <w:sz w:val="24"/>
          <w:szCs w:val="24"/>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59</w:t>
      </w:r>
      <w:r w:rsidR="005E405E">
        <w:rPr>
          <w:noProof/>
        </w:rPr>
        <w:fldChar w:fldCharType="end"/>
      </w:r>
      <w:r>
        <w:t>:</w:t>
      </w:r>
      <w:bookmarkStart w:id="3878" w:name="_Ref324342193"/>
      <w:r w:rsidRPr="00B65C7B">
        <w:t xml:space="preserve"> General Tab</w:t>
      </w:r>
      <w:bookmarkEnd w:id="3878"/>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EE126E">
      <w:pPr>
        <w:pStyle w:val="Heading3"/>
      </w:pPr>
      <w:bookmarkStart w:id="3879" w:name="_Toc394482459"/>
      <w:bookmarkStart w:id="3880" w:name="_Toc469043359"/>
      <w:bookmarkStart w:id="3881" w:name="_Toc469044993"/>
      <w:bookmarkStart w:id="3882" w:name="_Toc469139291"/>
      <w:bookmarkStart w:id="3883" w:name="_Toc469152736"/>
      <w:bookmarkStart w:id="3884" w:name="_Toc506221857"/>
      <w:bookmarkStart w:id="3885" w:name="_Toc506816522"/>
      <w:bookmarkStart w:id="3886" w:name="_Toc506816972"/>
      <w:bookmarkStart w:id="3887" w:name="_Toc528426626"/>
      <w:bookmarkStart w:id="3888" w:name="_Toc528426915"/>
      <w:bookmarkStart w:id="3889" w:name="_Toc19132831"/>
      <w:bookmarkStart w:id="3890" w:name="_Toc19133123"/>
      <w:bookmarkStart w:id="3891" w:name="_Toc37349573"/>
      <w:bookmarkStart w:id="3892" w:name="_Toc37349866"/>
      <w:bookmarkStart w:id="3893" w:name="_Toc51280261"/>
      <w:bookmarkStart w:id="3894" w:name="_Toc51280556"/>
      <w:bookmarkStart w:id="3895" w:name="_Toc52889223"/>
      <w:bookmarkStart w:id="3896" w:name="_Toc52889520"/>
      <w:bookmarkStart w:id="3897" w:name="_Toc69230350"/>
      <w:bookmarkStart w:id="3898" w:name="_Toc69230651"/>
      <w:bookmarkStart w:id="3899" w:name="_Toc83830972"/>
      <w:bookmarkStart w:id="3900" w:name="_Toc83831277"/>
      <w:bookmarkStart w:id="3901" w:name="_Toc99526558"/>
      <w:bookmarkStart w:id="3902" w:name="_Toc99526866"/>
      <w:r>
        <w:t xml:space="preserve">Board </w:t>
      </w:r>
      <w:r w:rsidR="00C653DF">
        <w:t>Sensor Indicator</w:t>
      </w:r>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67BBAFC" w14:textId="77777777" w:rsidR="00D466A3" w:rsidRDefault="00CE6832" w:rsidP="00982B24">
            <w:r>
              <w:t xml:space="preserve">When using a dual lane single system, a triangle icon sensor indicator appears next to each tracking lane. </w:t>
            </w:r>
          </w:p>
          <w:p w14:paraId="64974265" w14:textId="77777777" w:rsidR="00D466A3" w:rsidRDefault="00D466A3" w:rsidP="00982B24"/>
          <w:p w14:paraId="393E413E" w14:textId="77777777" w:rsidR="000F753B" w:rsidRDefault="000F753B" w:rsidP="000F753B">
            <w:r>
              <w:rPr>
                <w:b/>
                <w:bCs/>
              </w:rPr>
              <w:t xml:space="preserve">NOTE: </w:t>
            </w:r>
            <w:r>
              <w:t>If there is a long distance between the sensor location and the first zone, the on-screen indicator may not appear on the screen.</w:t>
            </w:r>
          </w:p>
          <w:p w14:paraId="07F11F04" w14:textId="43C12AE4" w:rsidR="00CE6832" w:rsidRDefault="00CE6832" w:rsidP="00982B24">
            <w:r>
              <w:t xml:space="preserv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659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094D16" id="Oval 6" o:spid="_x0000_s1026" style="position:absolute;margin-left:24.7pt;margin-top:29.1pt;width:34.9pt;height:29.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" filled="f" fillcolor="#bbe0e3" strokecolor="red" strokeweight="2.25pt">
                      <w10:wrap anchory="line"/>
                    </v:oval>
                  </w:pict>
                </mc:Fallback>
              </mc:AlternateContent>
            </w:r>
            <w:r>
              <w:object w:dxaOrig="2910" w:dyaOrig="1370" w14:anchorId="123A41CA">
                <v:shape id="_x0000_i1031" type="#_x0000_t75" style="width:145.5pt;height:67.45pt" o:ole="">
                  <v:imagedata r:id="rId161" o:title=""/>
                </v:shape>
                <o:OLEObject Type="Embed" ProgID="PBrush" ShapeID="_x0000_i1031" DrawAspect="Content" ObjectID="_1710139704" r:id="rId162"/>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2" type="#_x0000_t75" style="width:215.2pt;height:35.25pt" o:ole="">
                  <v:imagedata r:id="rId163" o:title=""/>
                </v:shape>
                <o:OLEObject Type="Embed" ProgID="PBrush" ShapeID="_x0000_i1032" DrawAspect="Content" ObjectID="_1710139705" r:id="rId164"/>
              </w:object>
            </w:r>
          </w:p>
        </w:tc>
      </w:tr>
    </w:tbl>
    <w:p w14:paraId="595E3486" w14:textId="77777777" w:rsidR="00CE6832" w:rsidRPr="00C0592E" w:rsidRDefault="00CE6832" w:rsidP="00EE126E">
      <w:pPr>
        <w:pStyle w:val="Heading3"/>
      </w:pPr>
      <w:bookmarkStart w:id="3903" w:name="_Toc394482460"/>
      <w:bookmarkStart w:id="3904" w:name="_Toc469043360"/>
      <w:bookmarkStart w:id="3905" w:name="_Toc469044994"/>
      <w:bookmarkStart w:id="3906" w:name="_Toc469139292"/>
      <w:bookmarkStart w:id="3907" w:name="_Toc469152737"/>
      <w:bookmarkStart w:id="3908" w:name="_Toc506221858"/>
      <w:bookmarkStart w:id="3909" w:name="_Toc506816523"/>
      <w:bookmarkStart w:id="3910" w:name="_Toc506816973"/>
      <w:bookmarkStart w:id="3911" w:name="_Toc528426627"/>
      <w:bookmarkStart w:id="3912" w:name="_Toc528426916"/>
      <w:bookmarkStart w:id="3913" w:name="_Toc19132832"/>
      <w:bookmarkStart w:id="3914" w:name="_Toc19133124"/>
      <w:bookmarkStart w:id="3915" w:name="_Toc37349574"/>
      <w:bookmarkStart w:id="3916" w:name="_Toc37349867"/>
      <w:bookmarkStart w:id="3917" w:name="_Toc51280262"/>
      <w:bookmarkStart w:id="3918" w:name="_Toc51280557"/>
      <w:bookmarkStart w:id="3919" w:name="_Toc52889224"/>
      <w:bookmarkStart w:id="3920" w:name="_Toc52889521"/>
      <w:bookmarkStart w:id="3921" w:name="_Toc69230351"/>
      <w:bookmarkStart w:id="3922" w:name="_Toc69230652"/>
      <w:bookmarkStart w:id="3923" w:name="_Toc83830973"/>
      <w:bookmarkStart w:id="3924" w:name="_Toc83831278"/>
      <w:bookmarkStart w:id="3925" w:name="_Toc99526559"/>
      <w:bookmarkStart w:id="3926" w:name="_Toc99526867"/>
      <w:r>
        <w:t xml:space="preserve">Profile </w:t>
      </w:r>
      <w:r w:rsidR="00C653DF">
        <w:t>Statistics</w:t>
      </w:r>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EE126E">
      <w:pPr>
        <w:pStyle w:val="Heading3"/>
      </w:pPr>
      <w:bookmarkStart w:id="3927" w:name="_Toc469043361"/>
      <w:bookmarkStart w:id="3928" w:name="_Toc469044995"/>
      <w:bookmarkStart w:id="3929" w:name="_Toc469139293"/>
      <w:bookmarkStart w:id="3930" w:name="_Toc469152738"/>
      <w:bookmarkStart w:id="3931" w:name="_Toc506221859"/>
      <w:bookmarkStart w:id="3932" w:name="_Toc506816524"/>
      <w:bookmarkStart w:id="3933" w:name="_Toc506816974"/>
      <w:bookmarkStart w:id="3934" w:name="_Toc528426628"/>
      <w:bookmarkStart w:id="3935" w:name="_Toc528426917"/>
      <w:bookmarkStart w:id="3936" w:name="_Toc19132833"/>
      <w:bookmarkStart w:id="3937" w:name="_Toc19133125"/>
      <w:bookmarkStart w:id="3938" w:name="_Toc37349575"/>
      <w:bookmarkStart w:id="3939" w:name="_Toc37349868"/>
      <w:bookmarkStart w:id="3940" w:name="_Toc51280263"/>
      <w:bookmarkStart w:id="3941" w:name="_Toc51280558"/>
      <w:bookmarkStart w:id="3942" w:name="_Toc52889225"/>
      <w:bookmarkStart w:id="3943" w:name="_Toc52889522"/>
      <w:bookmarkStart w:id="3944" w:name="_Toc69230352"/>
      <w:bookmarkStart w:id="3945" w:name="_Toc69230653"/>
      <w:bookmarkStart w:id="3946" w:name="_Toc83830974"/>
      <w:bookmarkStart w:id="3947" w:name="_Toc83831279"/>
      <w:bookmarkStart w:id="3948" w:name="_Toc99526560"/>
      <w:bookmarkStart w:id="3949" w:name="_Toc99526868"/>
      <w:r>
        <w:lastRenderedPageBreak/>
        <w:t>Graph Controller</w:t>
      </w:r>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635C5C45"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DF7684" w:rsidRPr="00DF7684">
              <w:t xml:space="preserve">Figure </w:t>
            </w:r>
            <w:r w:rsidR="00DF7684" w:rsidRPr="00DF7684">
              <w:rPr>
                <w:noProof/>
              </w:rPr>
              <w:t>60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0D52618A" w:rsidR="00327CED" w:rsidRDefault="00116DED" w:rsidP="00211D6A">
            <w:pPr>
              <w:jc w:val="center"/>
            </w:pPr>
            <w:r>
              <w:rPr>
                <w:noProof/>
              </w:rPr>
              <w:drawing>
                <wp:inline distT="0" distB="0" distL="0" distR="0" wp14:anchorId="0B5BD9A3" wp14:editId="5CC23A8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7FC4E521" w:rsidR="00327CED" w:rsidRPr="00B65C7B" w:rsidRDefault="00327CED" w:rsidP="00B65C7B">
            <w:pPr>
              <w:jc w:val="center"/>
              <w:rPr>
                <w:rFonts w:ascii="Trebuchet MS" w:hAnsi="Trebuchet MS" w:cs="Arial"/>
                <w:sz w:val="24"/>
                <w:szCs w:val="24"/>
              </w:rPr>
            </w:pPr>
            <w:bookmarkStart w:id="3950"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F7684">
              <w:rPr>
                <w:rFonts w:ascii="Arial" w:hAnsi="Arial" w:cs="Arial"/>
                <w:noProof/>
                <w:sz w:val="16"/>
                <w:szCs w:val="16"/>
              </w:rPr>
              <w:t>60</w:t>
            </w:r>
            <w:r w:rsidRPr="00211D6A">
              <w:rPr>
                <w:rFonts w:ascii="Arial" w:hAnsi="Arial" w:cs="Arial"/>
                <w:sz w:val="16"/>
                <w:szCs w:val="16"/>
              </w:rPr>
              <w:fldChar w:fldCharType="end"/>
            </w:r>
            <w:bookmarkEnd w:id="3950"/>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0F68EA32" w:rsidR="00A553EE" w:rsidRDefault="00A553EE" w:rsidP="00764231">
      <w:r w:rsidRPr="00764231">
        <w:rPr>
          <w:b/>
        </w:rPr>
        <w:t xml:space="preserve">TCs Line Thickness </w:t>
      </w:r>
      <w:r w:rsidRPr="00764231">
        <w:t xml:space="preserve">– The </w:t>
      </w:r>
      <w:r w:rsidR="00116DED"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228CD04E" w14:textId="77777777" w:rsidR="00116DED" w:rsidRPr="00673430" w:rsidRDefault="00116DED" w:rsidP="00116DED">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77777777" w:rsidR="00D32BD1" w:rsidRPr="00673430" w:rsidRDefault="00D32BD1" w:rsidP="00671A6F"/>
    <w:p w14:paraId="3610DDDE" w14:textId="77777777" w:rsidR="00671A6F" w:rsidRPr="00C0592E" w:rsidRDefault="00671A6F" w:rsidP="0090134B"/>
    <w:p w14:paraId="401C61DE" w14:textId="18D480A3" w:rsidR="0090134B" w:rsidRPr="00C0592E" w:rsidRDefault="0090134B" w:rsidP="00EE126E">
      <w:pPr>
        <w:pStyle w:val="Heading3"/>
      </w:pPr>
      <w:bookmarkStart w:id="3951" w:name="_Toc469043362"/>
      <w:bookmarkStart w:id="3952" w:name="_Toc469044996"/>
      <w:bookmarkStart w:id="3953" w:name="_Toc469139294"/>
      <w:bookmarkStart w:id="3954" w:name="_Toc469152739"/>
      <w:bookmarkStart w:id="3955" w:name="_Toc506221860"/>
      <w:bookmarkStart w:id="3956" w:name="_Toc506816525"/>
      <w:bookmarkStart w:id="3957" w:name="_Toc506816975"/>
      <w:bookmarkStart w:id="3958" w:name="_Toc528426629"/>
      <w:bookmarkStart w:id="3959" w:name="_Toc528426918"/>
      <w:bookmarkStart w:id="3960" w:name="_Toc19132834"/>
      <w:bookmarkStart w:id="3961" w:name="_Toc19133126"/>
      <w:bookmarkStart w:id="3962" w:name="_Toc37349576"/>
      <w:bookmarkStart w:id="3963" w:name="_Toc37349869"/>
      <w:bookmarkStart w:id="3964" w:name="_Toc51280264"/>
      <w:bookmarkStart w:id="3965" w:name="_Toc51280559"/>
      <w:bookmarkStart w:id="3966" w:name="_Toc52889226"/>
      <w:bookmarkStart w:id="3967" w:name="_Toc52889523"/>
      <w:bookmarkStart w:id="3968" w:name="_Toc69230353"/>
      <w:bookmarkStart w:id="3969" w:name="_Toc69230654"/>
      <w:bookmarkStart w:id="3970" w:name="_Toc83830975"/>
      <w:bookmarkStart w:id="3971" w:name="_Toc83831280"/>
      <w:bookmarkStart w:id="3972" w:name="_Toc99526561"/>
      <w:bookmarkStart w:id="3973" w:name="_Toc99526869"/>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14:paraId="1BE361C9" w14:textId="1BAB845E"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DF7684" w:rsidRPr="00DF7684">
        <w:t xml:space="preserve">Figure </w:t>
      </w:r>
      <w:r w:rsidR="00DF7684" w:rsidRPr="00DF7684">
        <w:rPr>
          <w:noProof/>
        </w:rPr>
        <w:t>61</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EE126E">
      <w:pPr>
        <w:pStyle w:val="Heading3"/>
      </w:pPr>
      <w:r w:rsidRPr="00764231">
        <w:t xml:space="preserve"> </w:t>
      </w:r>
      <w:bookmarkStart w:id="3974" w:name="_Toc469043363"/>
      <w:bookmarkStart w:id="3975" w:name="_Toc469044997"/>
      <w:bookmarkStart w:id="3976" w:name="_Toc469139295"/>
      <w:bookmarkStart w:id="3977" w:name="_Toc469152740"/>
      <w:bookmarkStart w:id="3978" w:name="_Toc506221861"/>
      <w:bookmarkStart w:id="3979" w:name="_Toc506816526"/>
      <w:bookmarkStart w:id="3980" w:name="_Toc506816976"/>
      <w:bookmarkStart w:id="3981" w:name="_Toc528426630"/>
      <w:bookmarkStart w:id="3982" w:name="_Toc528426919"/>
      <w:bookmarkStart w:id="3983" w:name="_Toc19132835"/>
      <w:bookmarkStart w:id="3984" w:name="_Toc19133127"/>
      <w:bookmarkStart w:id="3985" w:name="_Toc37349577"/>
      <w:bookmarkStart w:id="3986" w:name="_Toc37349870"/>
      <w:bookmarkStart w:id="3987" w:name="_Toc51280265"/>
      <w:bookmarkStart w:id="3988" w:name="_Toc51280560"/>
      <w:bookmarkStart w:id="3989" w:name="_Toc52889227"/>
      <w:bookmarkStart w:id="3990" w:name="_Toc52889524"/>
      <w:bookmarkStart w:id="3991" w:name="_Toc69230354"/>
      <w:bookmarkStart w:id="3992" w:name="_Toc69230655"/>
      <w:bookmarkStart w:id="3993" w:name="_Toc83830976"/>
      <w:bookmarkStart w:id="3994" w:name="_Toc83831281"/>
      <w:bookmarkStart w:id="3995" w:name="_Toc99526562"/>
      <w:bookmarkStart w:id="3996" w:name="_Toc99526870"/>
      <w:r w:rsidRPr="00764231">
        <w:t>Examine Tool</w:t>
      </w:r>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59FCF592"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DF7684" w:rsidRPr="00DF7684">
              <w:t xml:space="preserve">Figure </w:t>
            </w:r>
            <w:r w:rsidR="00DF7684" w:rsidRPr="00DF7684">
              <w:rPr>
                <w:noProof/>
              </w:rPr>
              <w:t>61</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46951181" w:rsidR="00A1319A" w:rsidRPr="00211D6A" w:rsidRDefault="00A1319A" w:rsidP="00E332CD">
            <w:pPr>
              <w:jc w:val="center"/>
              <w:rPr>
                <w:rFonts w:ascii="Arial" w:hAnsi="Arial" w:cs="Arial"/>
                <w:sz w:val="16"/>
                <w:szCs w:val="16"/>
              </w:rPr>
            </w:pPr>
            <w:bookmarkStart w:id="3997"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F7684">
              <w:rPr>
                <w:rFonts w:ascii="Arial" w:hAnsi="Arial" w:cs="Arial"/>
                <w:noProof/>
                <w:sz w:val="16"/>
                <w:szCs w:val="16"/>
              </w:rPr>
              <w:t>61</w:t>
            </w:r>
            <w:r w:rsidRPr="00211D6A">
              <w:rPr>
                <w:rFonts w:ascii="Arial" w:hAnsi="Arial" w:cs="Arial"/>
                <w:sz w:val="16"/>
                <w:szCs w:val="16"/>
              </w:rPr>
              <w:fldChar w:fldCharType="end"/>
            </w:r>
            <w:bookmarkEnd w:id="3997"/>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EE126E">
      <w:pPr>
        <w:pStyle w:val="Heading3"/>
      </w:pPr>
      <w:bookmarkStart w:id="3998" w:name="_Toc469043364"/>
      <w:bookmarkStart w:id="3999" w:name="_Toc469044998"/>
      <w:bookmarkStart w:id="4000" w:name="_Toc469139296"/>
      <w:bookmarkStart w:id="4001" w:name="_Toc469152741"/>
      <w:bookmarkStart w:id="4002" w:name="_Toc506221862"/>
      <w:bookmarkStart w:id="4003" w:name="_Toc506816527"/>
      <w:bookmarkStart w:id="4004" w:name="_Toc506816977"/>
      <w:bookmarkStart w:id="4005" w:name="_Toc528426631"/>
      <w:bookmarkStart w:id="4006" w:name="_Toc528426920"/>
      <w:bookmarkStart w:id="4007" w:name="_Toc19132836"/>
      <w:bookmarkStart w:id="4008" w:name="_Toc19133128"/>
      <w:bookmarkStart w:id="4009" w:name="_Toc37349578"/>
      <w:bookmarkStart w:id="4010" w:name="_Toc37349871"/>
      <w:bookmarkStart w:id="4011" w:name="_Toc51280266"/>
      <w:bookmarkStart w:id="4012" w:name="_Toc51280561"/>
      <w:bookmarkStart w:id="4013" w:name="_Toc52889228"/>
      <w:bookmarkStart w:id="4014" w:name="_Toc52889525"/>
      <w:bookmarkStart w:id="4015" w:name="_Toc69230355"/>
      <w:bookmarkStart w:id="4016" w:name="_Toc69230656"/>
      <w:bookmarkStart w:id="4017" w:name="_Toc83830977"/>
      <w:bookmarkStart w:id="4018" w:name="_Toc83831282"/>
      <w:bookmarkStart w:id="4019" w:name="_Toc99526563"/>
      <w:bookmarkStart w:id="4020" w:name="_Toc99526871"/>
      <w:r w:rsidRPr="00C0592E">
        <w:t xml:space="preserve">Board </w:t>
      </w:r>
      <w:r>
        <w:t>S</w:t>
      </w:r>
      <w:r w:rsidRPr="00C0592E">
        <w:t>pacing</w:t>
      </w:r>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3970B697"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rm</w:t>
      </w:r>
      <w:r w:rsidR="000F753B">
        <w:t xml:space="preserve"> can</w:t>
      </w:r>
      <w:r w:rsidR="0086232F" w:rsidRPr="00C0592E">
        <w:t xml:space="preserve"> appear after </w:t>
      </w:r>
      <w:r w:rsidR="00915B44" w:rsidRPr="00C0592E">
        <w:t>five</w:t>
      </w:r>
      <w:r w:rsidR="0086232F" w:rsidRPr="00C0592E">
        <w:t xml:space="preserve"> boards.</w:t>
      </w:r>
    </w:p>
    <w:p w14:paraId="56B34981" w14:textId="77777777" w:rsidR="000F753B" w:rsidRDefault="000F753B" w:rsidP="007B737D">
      <w:pPr>
        <w:spacing w:before="60"/>
      </w:pPr>
    </w:p>
    <w:p w14:paraId="0503C9E9" w14:textId="65733ADD" w:rsidR="000F753B" w:rsidRPr="00C0592E" w:rsidRDefault="000F753B" w:rsidP="007B737D">
      <w:pPr>
        <w:spacing w:before="60"/>
      </w:pPr>
      <w:r w:rsidRPr="00C0592E">
        <w:t xml:space="preserve">The number of boards to trigger an alarm on can be </w:t>
      </w:r>
      <w:r>
        <w:t>adjusted</w:t>
      </w:r>
      <w:r w:rsidRPr="00C0592E">
        <w:t xml:space="preserve"> if needed, contact KIC Technical Support for help</w:t>
      </w:r>
      <w:r>
        <w:t xml:space="preserve">. </w:t>
      </w:r>
    </w:p>
    <w:p w14:paraId="69F41D4E" w14:textId="77777777" w:rsidR="00EE5C1A" w:rsidRDefault="00754243">
      <w:pPr>
        <w:pStyle w:val="Heading2"/>
      </w:pPr>
      <w:bookmarkStart w:id="4021" w:name="_Toc119468114"/>
      <w:r>
        <w:br w:type="page"/>
      </w:r>
      <w:bookmarkStart w:id="4022" w:name="_Toc329784629"/>
      <w:bookmarkStart w:id="4023" w:name="_Toc469043365"/>
      <w:bookmarkStart w:id="4024" w:name="_Toc469044999"/>
      <w:bookmarkStart w:id="4025" w:name="_Toc469139297"/>
      <w:bookmarkStart w:id="4026" w:name="_Toc469152742"/>
      <w:bookmarkStart w:id="4027" w:name="_Toc506221863"/>
      <w:bookmarkStart w:id="4028" w:name="_Toc506816528"/>
      <w:bookmarkStart w:id="4029" w:name="_Toc506816978"/>
      <w:bookmarkStart w:id="4030" w:name="_Toc528426632"/>
      <w:bookmarkStart w:id="4031" w:name="_Toc528426921"/>
      <w:bookmarkStart w:id="4032" w:name="_Toc19132837"/>
      <w:bookmarkStart w:id="4033" w:name="_Toc19133129"/>
      <w:bookmarkStart w:id="4034" w:name="_Toc37349579"/>
      <w:bookmarkStart w:id="4035" w:name="_Toc37349872"/>
      <w:bookmarkStart w:id="4036" w:name="_Toc51280267"/>
      <w:bookmarkStart w:id="4037" w:name="_Toc51280562"/>
      <w:bookmarkStart w:id="4038" w:name="_Toc52889229"/>
      <w:bookmarkStart w:id="4039" w:name="_Toc52889526"/>
      <w:bookmarkStart w:id="4040" w:name="_Toc69230356"/>
      <w:bookmarkStart w:id="4041" w:name="_Toc69230657"/>
      <w:bookmarkStart w:id="4042" w:name="_Toc83830978"/>
      <w:bookmarkStart w:id="4043" w:name="_Toc83831283"/>
      <w:bookmarkStart w:id="4044" w:name="_Toc99526342"/>
      <w:bookmarkStart w:id="4045" w:name="_Toc99526564"/>
      <w:bookmarkStart w:id="4046" w:name="_Toc99526872"/>
      <w:r w:rsidR="008708F9">
        <w:lastRenderedPageBreak/>
        <w:t xml:space="preserve">Live Mode </w:t>
      </w:r>
      <w:r>
        <w:t xml:space="preserve">- </w:t>
      </w:r>
      <w:r w:rsidR="008708F9">
        <w:t xml:space="preserve">Description </w:t>
      </w:r>
      <w:r>
        <w:t>Tab</w:t>
      </w:r>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6F098C53"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DF7684" w:rsidRPr="00DF7684">
              <w:t xml:space="preserve">Figure </w:t>
            </w:r>
            <w:r w:rsidR="00DF7684" w:rsidRPr="00DF7684">
              <w:rPr>
                <w:noProof/>
              </w:rPr>
              <w:t>62</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3" type="#_x0000_t75" style="width:310.6pt;height:201.05pt" o:ole="">
                  <v:imagedata r:id="rId165" o:title=""/>
                </v:shape>
                <o:OLEObject Type="Embed" ProgID="PBrush" ShapeID="_x0000_i1033" DrawAspect="Content" ObjectID="_1710139706" r:id="rId166"/>
              </w:object>
            </w:r>
          </w:p>
          <w:p w14:paraId="331653B9" w14:textId="1A38E13F" w:rsidR="000011E8" w:rsidRPr="00764231" w:rsidRDefault="000011E8" w:rsidP="00764231">
            <w:pPr>
              <w:jc w:val="center"/>
              <w:rPr>
                <w:rFonts w:ascii="Trebuchet MS" w:hAnsi="Trebuchet MS" w:cs="Arial"/>
                <w:sz w:val="24"/>
                <w:szCs w:val="24"/>
              </w:rPr>
            </w:pPr>
            <w:bookmarkStart w:id="4047"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DF7684">
              <w:rPr>
                <w:rFonts w:ascii="Arial" w:hAnsi="Arial" w:cs="Arial"/>
                <w:noProof/>
                <w:sz w:val="16"/>
                <w:szCs w:val="16"/>
              </w:rPr>
              <w:t>62</w:t>
            </w:r>
            <w:r w:rsidRPr="00764231">
              <w:rPr>
                <w:rFonts w:ascii="Arial" w:hAnsi="Arial" w:cs="Arial"/>
                <w:sz w:val="16"/>
                <w:szCs w:val="16"/>
              </w:rPr>
              <w:fldChar w:fldCharType="end"/>
            </w:r>
            <w:bookmarkEnd w:id="4047"/>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4048" w:name="_Verify_the_Virtual"/>
      <w:bookmarkStart w:id="4049" w:name="_Toc119468120"/>
      <w:bookmarkStart w:id="4050" w:name="_Toc329784632"/>
      <w:bookmarkStart w:id="4051" w:name="_Ref394324506"/>
      <w:bookmarkStart w:id="4052" w:name="_Toc469043366"/>
      <w:bookmarkStart w:id="4053" w:name="_Toc469045000"/>
      <w:bookmarkStart w:id="4054" w:name="_Toc469139298"/>
      <w:bookmarkStart w:id="4055" w:name="_Toc469152743"/>
      <w:bookmarkStart w:id="4056" w:name="_Toc506221864"/>
      <w:bookmarkStart w:id="4057" w:name="_Toc506816529"/>
      <w:bookmarkStart w:id="4058" w:name="_Toc506816979"/>
      <w:bookmarkStart w:id="4059" w:name="_Toc528426633"/>
      <w:bookmarkStart w:id="4060" w:name="_Toc528426922"/>
      <w:bookmarkStart w:id="4061" w:name="_Toc19132838"/>
      <w:bookmarkStart w:id="4062" w:name="_Toc19133130"/>
      <w:bookmarkStart w:id="4063" w:name="_Toc37349580"/>
      <w:bookmarkStart w:id="4064" w:name="_Toc37349873"/>
      <w:bookmarkStart w:id="4065" w:name="_Toc51280268"/>
      <w:bookmarkStart w:id="4066" w:name="_Toc51280563"/>
      <w:bookmarkStart w:id="4067" w:name="_Toc52889230"/>
      <w:bookmarkStart w:id="4068" w:name="_Toc52889527"/>
      <w:bookmarkStart w:id="4069" w:name="_Toc69230357"/>
      <w:bookmarkStart w:id="4070" w:name="_Toc69230658"/>
      <w:bookmarkStart w:id="4071" w:name="_Toc83830979"/>
      <w:bookmarkStart w:id="4072" w:name="_Toc83831284"/>
      <w:bookmarkStart w:id="4073" w:name="_Toc99526343"/>
      <w:bookmarkStart w:id="4074" w:name="_Toc99526565"/>
      <w:bookmarkStart w:id="4075" w:name="_Toc99526873"/>
      <w:bookmarkEnd w:id="4048"/>
      <w:r>
        <w:t>Verify</w:t>
      </w:r>
      <w:r w:rsidR="008708F9">
        <w:t xml:space="preserve"> </w:t>
      </w:r>
      <w:r>
        <w:t>t</w:t>
      </w:r>
      <w:r w:rsidR="00754243">
        <w:t xml:space="preserve">he </w:t>
      </w:r>
      <w:r w:rsidR="008708F9">
        <w:t>Virtual Profile</w:t>
      </w:r>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48F4686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EE126E">
      <w:pPr>
        <w:pStyle w:val="Heading3"/>
      </w:pPr>
      <w:bookmarkStart w:id="4076" w:name="_Toc469043367"/>
      <w:bookmarkStart w:id="4077" w:name="_Toc469045001"/>
      <w:bookmarkStart w:id="4078" w:name="_Toc469139299"/>
      <w:bookmarkStart w:id="4079" w:name="_Toc469152744"/>
      <w:bookmarkStart w:id="4080" w:name="_Toc506221865"/>
      <w:bookmarkStart w:id="4081" w:name="_Toc506816530"/>
      <w:bookmarkStart w:id="4082" w:name="_Toc506816980"/>
      <w:bookmarkStart w:id="4083" w:name="_Toc528426634"/>
      <w:bookmarkStart w:id="4084" w:name="_Toc528426923"/>
      <w:bookmarkStart w:id="4085" w:name="_Toc19132839"/>
      <w:bookmarkStart w:id="4086" w:name="_Toc19133131"/>
      <w:bookmarkStart w:id="4087" w:name="_Toc37349581"/>
      <w:bookmarkStart w:id="4088" w:name="_Toc37349874"/>
      <w:bookmarkStart w:id="4089" w:name="_Toc51280269"/>
      <w:bookmarkStart w:id="4090" w:name="_Toc51280564"/>
      <w:bookmarkStart w:id="4091" w:name="_Toc52889231"/>
      <w:bookmarkStart w:id="4092" w:name="_Toc52889528"/>
      <w:bookmarkStart w:id="4093" w:name="_Toc69230358"/>
      <w:bookmarkStart w:id="4094" w:name="_Toc69230659"/>
      <w:bookmarkStart w:id="4095" w:name="_Toc83830980"/>
      <w:bookmarkStart w:id="4096" w:name="_Toc83831285"/>
      <w:bookmarkStart w:id="4097" w:name="_Toc99526566"/>
      <w:bookmarkStart w:id="4098" w:name="_Toc99526874"/>
      <w:r w:rsidRPr="00764231">
        <w:lastRenderedPageBreak/>
        <w:t>Start</w:t>
      </w:r>
      <w:r w:rsidR="008708F9" w:rsidRPr="00764231">
        <w:t xml:space="preserve"> </w:t>
      </w:r>
      <w:r w:rsidR="00C653DF" w:rsidRPr="00764231">
        <w:t xml:space="preserve">A </w:t>
      </w:r>
      <w:r w:rsidR="008708F9" w:rsidRPr="00764231">
        <w:t>Verification Profile</w:t>
      </w:r>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p>
    <w:tbl>
      <w:tblPr>
        <w:tblW w:w="0" w:type="auto"/>
        <w:tblLook w:val="04A0" w:firstRow="1" w:lastRow="0" w:firstColumn="1" w:lastColumn="0" w:noHBand="0" w:noVBand="1"/>
      </w:tblPr>
      <w:tblGrid>
        <w:gridCol w:w="6108"/>
        <w:gridCol w:w="3252"/>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099C17B3"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DF7684" w:rsidRPr="00DF7684">
              <w:t xml:space="preserve">Figure </w:t>
            </w:r>
            <w:r w:rsidR="00DF7684" w:rsidRPr="00DF7684">
              <w:rPr>
                <w:noProof/>
              </w:rPr>
              <w:t>63</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A93C34D" w:rsidR="005C2897" w:rsidRPr="00211D6A" w:rsidRDefault="005C2897" w:rsidP="00211D6A">
            <w:pPr>
              <w:jc w:val="center"/>
              <w:rPr>
                <w:rFonts w:ascii="Arial" w:hAnsi="Arial" w:cs="Arial"/>
                <w:sz w:val="16"/>
                <w:szCs w:val="16"/>
              </w:rPr>
            </w:pPr>
            <w:bookmarkStart w:id="4099"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F7684">
              <w:rPr>
                <w:rFonts w:ascii="Arial" w:hAnsi="Arial" w:cs="Arial"/>
                <w:noProof/>
                <w:sz w:val="16"/>
                <w:szCs w:val="16"/>
              </w:rPr>
              <w:t>63</w:t>
            </w:r>
            <w:r w:rsidRPr="00211D6A">
              <w:rPr>
                <w:rFonts w:ascii="Arial" w:hAnsi="Arial" w:cs="Arial"/>
                <w:sz w:val="16"/>
                <w:szCs w:val="16"/>
              </w:rPr>
              <w:fldChar w:fldCharType="end"/>
            </w:r>
            <w:bookmarkEnd w:id="4099"/>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59535F69"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DF7684" w:rsidRPr="00DF7684">
              <w:t xml:space="preserve">Figure </w:t>
            </w:r>
            <w:r w:rsidR="00DF7684" w:rsidRPr="00DF7684">
              <w:rPr>
                <w:noProof/>
              </w:rPr>
              <w:t>64</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7777777" w:rsidR="005C2897" w:rsidRDefault="000E0382" w:rsidP="00211D6A">
            <w:pPr>
              <w:jc w:val="center"/>
            </w:pPr>
            <w:r>
              <w:rPr>
                <w:noProof/>
              </w:rPr>
              <w:drawing>
                <wp:inline distT="0" distB="0" distL="0" distR="0" wp14:anchorId="3907B1BA" wp14:editId="773A086E">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p>
          <w:p w14:paraId="6AC373DF" w14:textId="5B62069F" w:rsidR="005C2897" w:rsidRPr="00211D6A" w:rsidRDefault="005C2897" w:rsidP="00211D6A">
            <w:pPr>
              <w:jc w:val="center"/>
              <w:rPr>
                <w:rFonts w:ascii="Arial" w:hAnsi="Arial" w:cs="Arial"/>
                <w:sz w:val="16"/>
                <w:szCs w:val="16"/>
              </w:rPr>
            </w:pPr>
            <w:bookmarkStart w:id="4100"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F7684">
              <w:rPr>
                <w:rFonts w:ascii="Arial" w:hAnsi="Arial" w:cs="Arial"/>
                <w:noProof/>
                <w:sz w:val="16"/>
                <w:szCs w:val="16"/>
              </w:rPr>
              <w:t>64</w:t>
            </w:r>
            <w:r w:rsidRPr="00211D6A">
              <w:rPr>
                <w:rFonts w:ascii="Arial" w:hAnsi="Arial" w:cs="Arial"/>
                <w:sz w:val="16"/>
                <w:szCs w:val="16"/>
              </w:rPr>
              <w:fldChar w:fldCharType="end"/>
            </w:r>
            <w:bookmarkEnd w:id="4100"/>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459543D5"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DF7684" w:rsidRPr="00C0592E">
        <w:t xml:space="preserve">Figure </w:t>
      </w:r>
      <w:r w:rsidR="00DF7684">
        <w:rPr>
          <w:noProof/>
        </w:rPr>
        <w:t>65</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3D952B82" w:rsidR="00C70673" w:rsidRPr="00C0592E" w:rsidRDefault="00C4486E" w:rsidP="00F5043F">
      <w:pPr>
        <w:pStyle w:val="Caption"/>
      </w:pPr>
      <w:bookmarkStart w:id="4101" w:name="_Ref185905094"/>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65</w:t>
      </w:r>
      <w:r w:rsidR="005E405E">
        <w:rPr>
          <w:noProof/>
        </w:rPr>
        <w:fldChar w:fldCharType="end"/>
      </w:r>
      <w:bookmarkEnd w:id="4101"/>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6A0F7027"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DF7684" w:rsidRPr="00C0592E">
        <w:t xml:space="preserve">Figure </w:t>
      </w:r>
      <w:r w:rsidR="00DF7684">
        <w:rPr>
          <w:noProof/>
        </w:rPr>
        <w:t>66</w:t>
      </w:r>
      <w:r w:rsidR="000415F2" w:rsidRPr="00C0592E">
        <w:fldChar w:fldCharType="end"/>
      </w:r>
      <w:r w:rsidR="00C4486E" w:rsidRPr="00C0592E">
        <w:t>.</w:t>
      </w:r>
    </w:p>
    <w:p w14:paraId="2D33ED32" w14:textId="77777777" w:rsidR="00C4486E" w:rsidRPr="00C0592E" w:rsidRDefault="00C4486E" w:rsidP="00BC7495"/>
    <w:p w14:paraId="3C1F6EE8" w14:textId="074F2F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116DED"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647E1DEA" w:rsidR="009D219D" w:rsidRPr="00C0592E" w:rsidRDefault="009D219D" w:rsidP="00F5043F">
      <w:pPr>
        <w:pStyle w:val="Caption"/>
      </w:pPr>
      <w:bookmarkStart w:id="4102" w:name="_Ref185905107"/>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66</w:t>
      </w:r>
      <w:r w:rsidR="005E405E">
        <w:rPr>
          <w:noProof/>
        </w:rPr>
        <w:fldChar w:fldCharType="end"/>
      </w:r>
      <w:bookmarkEnd w:id="4102"/>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0C1E24F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4103" w:name="_Toc119468121"/>
      <w:bookmarkStart w:id="4104" w:name="_Toc329784633"/>
      <w:bookmarkStart w:id="4105" w:name="_Toc469043368"/>
      <w:bookmarkStart w:id="4106" w:name="_Toc469045002"/>
      <w:bookmarkStart w:id="4107" w:name="_Toc469139300"/>
      <w:bookmarkStart w:id="4108" w:name="_Toc469152745"/>
      <w:bookmarkStart w:id="4109" w:name="_Toc506221866"/>
      <w:bookmarkStart w:id="4110" w:name="_Toc506816531"/>
      <w:bookmarkStart w:id="4111" w:name="_Toc506816981"/>
      <w:bookmarkStart w:id="4112" w:name="_Toc528426635"/>
      <w:bookmarkStart w:id="4113" w:name="_Toc528426924"/>
      <w:bookmarkStart w:id="4114" w:name="_Toc19132840"/>
      <w:bookmarkStart w:id="4115" w:name="_Toc19133132"/>
      <w:bookmarkStart w:id="4116" w:name="_Toc37349582"/>
      <w:bookmarkStart w:id="4117" w:name="_Toc37349875"/>
      <w:bookmarkStart w:id="4118" w:name="_Toc51280270"/>
      <w:bookmarkStart w:id="4119" w:name="_Toc51280565"/>
      <w:bookmarkStart w:id="4120" w:name="_Toc52889232"/>
      <w:bookmarkStart w:id="4121" w:name="_Toc52889529"/>
      <w:bookmarkStart w:id="4122" w:name="_Toc69230359"/>
      <w:bookmarkStart w:id="4123" w:name="_Toc69230660"/>
      <w:bookmarkStart w:id="4124" w:name="_Toc83830981"/>
      <w:bookmarkStart w:id="4125" w:name="_Toc83831286"/>
      <w:bookmarkStart w:id="4126" w:name="_Toc99526344"/>
      <w:bookmarkStart w:id="4127" w:name="_Toc99526567"/>
      <w:bookmarkStart w:id="4128" w:name="_Toc99526875"/>
      <w:r>
        <w:lastRenderedPageBreak/>
        <w:t>Historical Mode</w:t>
      </w:r>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p>
    <w:p w14:paraId="2DFD8164" w14:textId="246751DA"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DF7684" w:rsidRPr="00C0592E">
        <w:t xml:space="preserve">Figure </w:t>
      </w:r>
      <w:r w:rsidR="00DF7684">
        <w:rPr>
          <w:noProof/>
        </w:rPr>
        <w:t>67</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DF7684" w:rsidRPr="00C0592E">
        <w:t xml:space="preserve">Figure </w:t>
      </w:r>
      <w:r w:rsidR="00DF7684">
        <w:rPr>
          <w:noProof/>
        </w:rPr>
        <w:t>68</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8.25pt;height:38.25pt" o:ole="" o:bordertopcolor="this" o:borderleftcolor="this" o:borderbottomcolor="this" o:borderrightcolor="this" fillcolor="window">
                  <v:imagedata r:id="rId170" o:title=""/>
                  <w10:bordertop type="single" width="6"/>
                  <w10:borderleft type="single" width="6"/>
                  <w10:borderbottom type="single" width="6"/>
                  <w10:borderright type="single" width="6"/>
                </v:shape>
                <o:OLEObject Type="Embed" ProgID="PBrush" ShapeID="_x0000_i1034" DrawAspect="Content" ObjectID="_1710139707" r:id="rId171"/>
              </w:object>
            </w:r>
          </w:p>
          <w:p w14:paraId="5F5A21EF" w14:textId="1DE0BCD5" w:rsidR="00461367" w:rsidRPr="00C0592E" w:rsidRDefault="00461367" w:rsidP="00461367">
            <w:pPr>
              <w:pStyle w:val="Caption"/>
            </w:pPr>
            <w:bookmarkStart w:id="4129" w:name="_Ref185909935"/>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67</w:t>
            </w:r>
            <w:r w:rsidR="005E405E">
              <w:rPr>
                <w:noProof/>
              </w:rPr>
              <w:fldChar w:fldCharType="end"/>
            </w:r>
            <w:bookmarkEnd w:id="4129"/>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6BA737E" w:rsidR="00461367" w:rsidRPr="00C0592E" w:rsidRDefault="00461367" w:rsidP="00461367">
            <w:pPr>
              <w:pStyle w:val="Caption"/>
            </w:pPr>
            <w:bookmarkStart w:id="4130" w:name="_Ref185909946"/>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68</w:t>
            </w:r>
            <w:r w:rsidR="005E405E">
              <w:rPr>
                <w:noProof/>
              </w:rPr>
              <w:fldChar w:fldCharType="end"/>
            </w:r>
            <w:bookmarkEnd w:id="4130"/>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4131" w:name="_Toc119468123"/>
      <w:bookmarkStart w:id="4132" w:name="_Toc329784634"/>
      <w:bookmarkStart w:id="4133" w:name="_Toc469043369"/>
      <w:bookmarkStart w:id="4134" w:name="_Toc469045003"/>
      <w:bookmarkStart w:id="4135" w:name="_Toc469139301"/>
      <w:bookmarkStart w:id="4136" w:name="_Toc469152746"/>
      <w:bookmarkStart w:id="4137" w:name="_Toc506221867"/>
      <w:bookmarkStart w:id="4138" w:name="_Toc506816532"/>
      <w:bookmarkStart w:id="4139" w:name="_Toc506816982"/>
      <w:bookmarkStart w:id="4140" w:name="_Toc528426636"/>
      <w:bookmarkStart w:id="4141" w:name="_Toc528426925"/>
      <w:bookmarkStart w:id="4142" w:name="_Toc19132841"/>
      <w:bookmarkStart w:id="4143" w:name="_Toc19133133"/>
      <w:bookmarkStart w:id="4144" w:name="_Toc37349583"/>
      <w:bookmarkStart w:id="4145" w:name="_Toc37349876"/>
      <w:bookmarkStart w:id="4146" w:name="_Toc51280271"/>
      <w:bookmarkStart w:id="4147" w:name="_Toc51280566"/>
      <w:bookmarkStart w:id="4148" w:name="_Toc52889233"/>
      <w:bookmarkStart w:id="4149" w:name="_Toc52889530"/>
      <w:bookmarkStart w:id="4150" w:name="_Toc69230360"/>
      <w:bookmarkStart w:id="4151" w:name="_Toc69230661"/>
      <w:bookmarkStart w:id="4152" w:name="_Toc83830982"/>
      <w:bookmarkStart w:id="4153" w:name="_Toc83831287"/>
      <w:bookmarkStart w:id="4154" w:name="_Toc99526345"/>
      <w:bookmarkStart w:id="4155" w:name="_Toc99526568"/>
      <w:bookmarkStart w:id="4156" w:name="_Toc99526876"/>
      <w:r>
        <w:t xml:space="preserve">Historical Mode </w:t>
      </w:r>
      <w:r w:rsidR="00754243">
        <w:t xml:space="preserve">- </w:t>
      </w:r>
      <w:r>
        <w:t xml:space="preserve">General </w:t>
      </w:r>
      <w:r w:rsidR="00754243">
        <w:t>Tab</w:t>
      </w:r>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14:paraId="31B8301C" w14:textId="77777777" w:rsidR="009D219D" w:rsidRDefault="000E0382" w:rsidP="003335AF">
      <w:pPr>
        <w:keepNext/>
        <w:jc w:val="center"/>
      </w:pPr>
      <w:r>
        <w:rPr>
          <w:noProof/>
        </w:rPr>
        <w:drawing>
          <wp:inline distT="0" distB="0" distL="0" distR="0" wp14:anchorId="5D536127" wp14:editId="62C30BB4">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p>
    <w:p w14:paraId="021A7D24" w14:textId="68D0C761" w:rsidR="008708F9" w:rsidRDefault="009D219D"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69</w:t>
      </w:r>
      <w:r w:rsidR="005E405E">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EE126E">
      <w:pPr>
        <w:pStyle w:val="Heading3"/>
      </w:pPr>
      <w:bookmarkStart w:id="4157" w:name="_Toc469043370"/>
      <w:bookmarkStart w:id="4158" w:name="_Toc469045004"/>
      <w:bookmarkStart w:id="4159" w:name="_Toc469139302"/>
      <w:bookmarkStart w:id="4160" w:name="_Toc469152747"/>
      <w:bookmarkStart w:id="4161" w:name="_Toc506221868"/>
      <w:bookmarkStart w:id="4162" w:name="_Toc506816533"/>
      <w:bookmarkStart w:id="4163" w:name="_Toc506816983"/>
      <w:bookmarkStart w:id="4164" w:name="_Toc528426637"/>
      <w:bookmarkStart w:id="4165" w:name="_Toc528426926"/>
      <w:bookmarkStart w:id="4166" w:name="_Toc19132842"/>
      <w:bookmarkStart w:id="4167" w:name="_Toc19133134"/>
      <w:bookmarkStart w:id="4168" w:name="_Toc37349584"/>
      <w:bookmarkStart w:id="4169" w:name="_Toc37349877"/>
      <w:bookmarkStart w:id="4170" w:name="_Toc51280272"/>
      <w:bookmarkStart w:id="4171" w:name="_Toc51280567"/>
      <w:bookmarkStart w:id="4172" w:name="_Toc52889234"/>
      <w:bookmarkStart w:id="4173" w:name="_Toc52889531"/>
      <w:bookmarkStart w:id="4174" w:name="_Toc69230361"/>
      <w:bookmarkStart w:id="4175" w:name="_Toc69230662"/>
      <w:bookmarkStart w:id="4176" w:name="_Toc83830983"/>
      <w:bookmarkStart w:id="4177" w:name="_Toc83831288"/>
      <w:bookmarkStart w:id="4178" w:name="_Toc119468124"/>
      <w:bookmarkStart w:id="4179" w:name="_Toc99526569"/>
      <w:bookmarkStart w:id="4180" w:name="_Toc99526877"/>
      <w:r w:rsidRPr="00A553EE">
        <w:lastRenderedPageBreak/>
        <w:t>Graph Controller</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9"/>
      <w:bookmarkEnd w:id="4180"/>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3ADB2AF5"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DF7684" w:rsidRPr="00DF7684">
              <w:t xml:space="preserve">Figure </w:t>
            </w:r>
            <w:r w:rsidR="00DF7684" w:rsidRPr="00DF7684">
              <w:rPr>
                <w:noProof/>
              </w:rPr>
              <w:t>70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142CCB01"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1574A4E8" w:rsidR="00F70C34" w:rsidRDefault="00116DED" w:rsidP="00211D6A">
            <w:pPr>
              <w:jc w:val="center"/>
            </w:pPr>
            <w:r>
              <w:rPr>
                <w:noProof/>
              </w:rPr>
              <w:drawing>
                <wp:inline distT="0" distB="0" distL="0" distR="0" wp14:anchorId="33F85DEB" wp14:editId="0ABBBED0">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373BA013" w:rsidR="00F70C34" w:rsidRPr="00A553EE" w:rsidRDefault="00F70C34" w:rsidP="00764231">
            <w:pPr>
              <w:jc w:val="center"/>
              <w:rPr>
                <w:rFonts w:ascii="Trebuchet MS" w:hAnsi="Trebuchet MS" w:cs="Arial"/>
                <w:color w:val="FF0000"/>
                <w:sz w:val="24"/>
                <w:szCs w:val="24"/>
              </w:rPr>
            </w:pPr>
            <w:bookmarkStart w:id="4181"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DF7684">
              <w:rPr>
                <w:rFonts w:ascii="Arial" w:hAnsi="Arial" w:cs="Arial"/>
                <w:noProof/>
                <w:sz w:val="16"/>
                <w:szCs w:val="16"/>
              </w:rPr>
              <w:t>70</w:t>
            </w:r>
            <w:r w:rsidRPr="00211D6A">
              <w:rPr>
                <w:rFonts w:ascii="Arial" w:hAnsi="Arial" w:cs="Arial"/>
                <w:sz w:val="16"/>
                <w:szCs w:val="16"/>
              </w:rPr>
              <w:fldChar w:fldCharType="end"/>
            </w:r>
            <w:bookmarkEnd w:id="4181"/>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678B09A2" w:rsidR="00671A6F" w:rsidRDefault="00671A6F" w:rsidP="00764231">
      <w:r w:rsidRPr="00764231">
        <w:rPr>
          <w:b/>
        </w:rPr>
        <w:t xml:space="preserve">TCs Line Thickness </w:t>
      </w:r>
      <w:r w:rsidRPr="00764231">
        <w:t xml:space="preserve">– The </w:t>
      </w:r>
      <w:r w:rsidR="00116DED" w:rsidRPr="00764231">
        <w:t>pull-down</w:t>
      </w:r>
      <w:r w:rsidRPr="00764231">
        <w:t xml:space="preserve"> menu lets you select five different thicknesses for the TC lines drawn on the graph.  </w:t>
      </w:r>
    </w:p>
    <w:p w14:paraId="6B5E660D" w14:textId="77777777" w:rsidR="00116DED" w:rsidRPr="00764231" w:rsidRDefault="00116DED" w:rsidP="00764231"/>
    <w:p w14:paraId="49EE12AF" w14:textId="7AB859F6" w:rsidR="00671A6F" w:rsidRPr="00764231" w:rsidRDefault="00116DED" w:rsidP="00764231">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5BFD6BFC" w:rsidR="009D219D" w:rsidRPr="00C0592E" w:rsidRDefault="009D219D" w:rsidP="00EE126E">
      <w:pPr>
        <w:pStyle w:val="Heading3"/>
      </w:pPr>
      <w:bookmarkStart w:id="4182" w:name="_Toc469043371"/>
      <w:bookmarkStart w:id="4183" w:name="_Toc469045005"/>
      <w:bookmarkStart w:id="4184" w:name="_Toc469139303"/>
      <w:bookmarkStart w:id="4185" w:name="_Toc469152748"/>
      <w:bookmarkStart w:id="4186" w:name="_Toc506221869"/>
      <w:bookmarkStart w:id="4187" w:name="_Toc506816534"/>
      <w:bookmarkStart w:id="4188" w:name="_Toc506816984"/>
      <w:bookmarkStart w:id="4189" w:name="_Toc528426638"/>
      <w:bookmarkStart w:id="4190" w:name="_Toc528426927"/>
      <w:bookmarkStart w:id="4191" w:name="_Toc19132843"/>
      <w:bookmarkStart w:id="4192" w:name="_Toc19133135"/>
      <w:bookmarkStart w:id="4193" w:name="_Toc37349585"/>
      <w:bookmarkStart w:id="4194" w:name="_Toc37349878"/>
      <w:bookmarkStart w:id="4195" w:name="_Toc51280273"/>
      <w:bookmarkStart w:id="4196" w:name="_Toc51280568"/>
      <w:bookmarkStart w:id="4197" w:name="_Toc52889235"/>
      <w:bookmarkStart w:id="4198" w:name="_Toc52889532"/>
      <w:bookmarkStart w:id="4199" w:name="_Toc69230362"/>
      <w:bookmarkStart w:id="4200" w:name="_Toc69230663"/>
      <w:bookmarkStart w:id="4201" w:name="_Toc83830984"/>
      <w:bookmarkStart w:id="4202" w:name="_Toc83831289"/>
      <w:bookmarkStart w:id="4203" w:name="_Toc99526570"/>
      <w:bookmarkStart w:id="4204" w:name="_Toc99526878"/>
      <w:r w:rsidRPr="00C0592E">
        <w:lastRenderedPageBreak/>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9258AE">
        <w:t>istic</w:t>
      </w:r>
      <w:r w:rsidR="00C653DF" w:rsidRPr="00C0592E">
        <w:t>s</w:t>
      </w:r>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p>
    <w:p w14:paraId="0492C373" w14:textId="06DE12D3"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DF7684" w:rsidRPr="00211D6A">
        <w:t xml:space="preserve">Figure </w:t>
      </w:r>
      <w:r w:rsidR="00DF7684">
        <w:rPr>
          <w:noProof/>
        </w:rPr>
        <w:t>71</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EE126E">
      <w:pPr>
        <w:pStyle w:val="Heading3"/>
      </w:pPr>
      <w:bookmarkStart w:id="4205" w:name="_Toc469043372"/>
      <w:bookmarkStart w:id="4206" w:name="_Toc469045006"/>
      <w:bookmarkStart w:id="4207" w:name="_Toc469139304"/>
      <w:bookmarkStart w:id="4208" w:name="_Toc469152749"/>
      <w:bookmarkStart w:id="4209" w:name="_Toc506221870"/>
      <w:bookmarkStart w:id="4210" w:name="_Toc506816535"/>
      <w:bookmarkStart w:id="4211" w:name="_Toc506816985"/>
      <w:bookmarkStart w:id="4212" w:name="_Toc528426639"/>
      <w:bookmarkStart w:id="4213" w:name="_Toc528426928"/>
      <w:bookmarkStart w:id="4214" w:name="_Toc19132844"/>
      <w:bookmarkStart w:id="4215" w:name="_Toc19133136"/>
      <w:bookmarkStart w:id="4216" w:name="_Toc37349586"/>
      <w:bookmarkStart w:id="4217" w:name="_Toc37349879"/>
      <w:bookmarkStart w:id="4218" w:name="_Toc51280274"/>
      <w:bookmarkStart w:id="4219" w:name="_Toc51280569"/>
      <w:bookmarkStart w:id="4220" w:name="_Toc52889236"/>
      <w:bookmarkStart w:id="4221" w:name="_Toc52889533"/>
      <w:bookmarkStart w:id="4222" w:name="_Toc69230363"/>
      <w:bookmarkStart w:id="4223" w:name="_Toc69230664"/>
      <w:bookmarkStart w:id="4224" w:name="_Toc83830985"/>
      <w:bookmarkStart w:id="4225" w:name="_Toc83831290"/>
      <w:bookmarkStart w:id="4226" w:name="_Toc99526571"/>
      <w:bookmarkStart w:id="4227" w:name="_Toc99526879"/>
      <w:r w:rsidRPr="00764231">
        <w:t>Examine Tool</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59934202"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DF7684" w:rsidRPr="00211D6A">
              <w:t xml:space="preserve">Figure </w:t>
            </w:r>
            <w:r w:rsidR="00DF7684">
              <w:rPr>
                <w:noProof/>
              </w:rPr>
              <w:t>71</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2608"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8">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655C7F12" w:rsidR="00F70C34" w:rsidRPr="00211D6A" w:rsidRDefault="00F70C34" w:rsidP="004D0CA1">
            <w:pPr>
              <w:pStyle w:val="Caption"/>
            </w:pPr>
            <w:bookmarkStart w:id="4228" w:name="_Ref185912399"/>
            <w:r w:rsidRPr="00211D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71</w:t>
            </w:r>
            <w:r w:rsidR="005E405E">
              <w:rPr>
                <w:noProof/>
              </w:rPr>
              <w:fldChar w:fldCharType="end"/>
            </w:r>
            <w:bookmarkEnd w:id="4228"/>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4229" w:name="_Toc329784635"/>
      <w:r>
        <w:br w:type="page"/>
      </w:r>
    </w:p>
    <w:p w14:paraId="2708B92F" w14:textId="77777777" w:rsidR="008708F9" w:rsidRDefault="008708F9">
      <w:pPr>
        <w:pStyle w:val="Heading2"/>
      </w:pPr>
      <w:bookmarkStart w:id="4230" w:name="_Toc469043373"/>
      <w:bookmarkStart w:id="4231" w:name="_Toc469045007"/>
      <w:bookmarkStart w:id="4232" w:name="_Toc469139305"/>
      <w:bookmarkStart w:id="4233" w:name="_Toc469152750"/>
      <w:bookmarkStart w:id="4234" w:name="_Toc506221871"/>
      <w:bookmarkStart w:id="4235" w:name="_Toc506816536"/>
      <w:bookmarkStart w:id="4236" w:name="_Toc506816986"/>
      <w:bookmarkStart w:id="4237" w:name="_Toc528426640"/>
      <w:bookmarkStart w:id="4238" w:name="_Toc528426929"/>
      <w:bookmarkStart w:id="4239" w:name="_Toc19132845"/>
      <w:bookmarkStart w:id="4240" w:name="_Toc19133137"/>
      <w:bookmarkStart w:id="4241" w:name="_Toc37349587"/>
      <w:bookmarkStart w:id="4242" w:name="_Toc37349880"/>
      <w:bookmarkStart w:id="4243" w:name="_Toc51280275"/>
      <w:bookmarkStart w:id="4244" w:name="_Toc51280570"/>
      <w:bookmarkStart w:id="4245" w:name="_Toc52889237"/>
      <w:bookmarkStart w:id="4246" w:name="_Toc52889534"/>
      <w:bookmarkStart w:id="4247" w:name="_Toc69230364"/>
      <w:bookmarkStart w:id="4248" w:name="_Toc69230665"/>
      <w:bookmarkStart w:id="4249" w:name="_Toc83830986"/>
      <w:bookmarkStart w:id="4250" w:name="_Toc83831291"/>
      <w:bookmarkStart w:id="4251" w:name="_Toc99526346"/>
      <w:bookmarkStart w:id="4252" w:name="_Toc99526572"/>
      <w:bookmarkStart w:id="4253" w:name="_Toc99526880"/>
      <w:r>
        <w:lastRenderedPageBreak/>
        <w:t xml:space="preserve">Historical Mode </w:t>
      </w:r>
      <w:r w:rsidR="00754243">
        <w:t xml:space="preserve">- </w:t>
      </w:r>
      <w:r>
        <w:t xml:space="preserve">Description </w:t>
      </w:r>
      <w:r w:rsidR="00754243">
        <w:t>Tab</w:t>
      </w:r>
      <w:bookmarkEnd w:id="417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p>
    <w:p w14:paraId="14B50CBB" w14:textId="77777777" w:rsidR="00C03E9C" w:rsidRDefault="000E0382" w:rsidP="003335AF">
      <w:pPr>
        <w:keepNext/>
        <w:jc w:val="center"/>
      </w:pPr>
      <w:r>
        <w:rPr>
          <w:noProof/>
        </w:rPr>
        <w:drawing>
          <wp:inline distT="0" distB="0" distL="0" distR="0" wp14:anchorId="39B2CB06" wp14:editId="1B237A9A">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p>
    <w:p w14:paraId="00B60E72" w14:textId="6ACCC231" w:rsidR="008708F9" w:rsidRDefault="00C03E9C" w:rsidP="00F5043F">
      <w:pPr>
        <w:pStyle w:val="Caption"/>
      </w:pPr>
      <w:bookmarkStart w:id="4254" w:name="_Ref185912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72</w:t>
      </w:r>
      <w:r w:rsidR="005E405E">
        <w:rPr>
          <w:noProof/>
        </w:rPr>
        <w:fldChar w:fldCharType="end"/>
      </w:r>
      <w:bookmarkEnd w:id="4254"/>
      <w:r w:rsidR="00C300AB">
        <w:t>: Virtual Profiling History – Description Tab</w:t>
      </w:r>
    </w:p>
    <w:p w14:paraId="6354DAD8" w14:textId="77777777" w:rsidR="008708F9" w:rsidRDefault="008708F9"/>
    <w:p w14:paraId="495C697C" w14:textId="72B1E762"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DF7684">
        <w:t xml:space="preserve">Figure </w:t>
      </w:r>
      <w:r w:rsidR="00DF7684">
        <w:rPr>
          <w:noProof/>
        </w:rPr>
        <w:t>72</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179D0CC0" w:rsidR="008708F9" w:rsidRDefault="008708F9" w:rsidP="0026146F">
      <w:pPr>
        <w:pStyle w:val="Heading1"/>
      </w:pPr>
      <w:bookmarkStart w:id="4255" w:name="_Password_protection"/>
      <w:bookmarkStart w:id="4256" w:name="_Toc488490460"/>
      <w:bookmarkStart w:id="4257" w:name="_Toc119468183"/>
      <w:bookmarkStart w:id="4258" w:name="_Toc329784637"/>
      <w:bookmarkStart w:id="4259" w:name="_Toc329852094"/>
      <w:bookmarkStart w:id="4260" w:name="_Toc331173666"/>
      <w:bookmarkStart w:id="4261" w:name="_Toc332208774"/>
      <w:bookmarkStart w:id="4262" w:name="_Toc332274021"/>
      <w:bookmarkStart w:id="4263" w:name="_Toc367109142"/>
      <w:bookmarkStart w:id="4264" w:name="_Toc394486341"/>
      <w:bookmarkStart w:id="4265" w:name="_Toc394583547"/>
      <w:bookmarkStart w:id="4266" w:name="_Toc468171263"/>
      <w:bookmarkStart w:id="4267" w:name="_Toc468549178"/>
      <w:bookmarkStart w:id="4268" w:name="_Toc468552696"/>
      <w:bookmarkStart w:id="4269" w:name="_Toc469041223"/>
      <w:bookmarkStart w:id="4270" w:name="_Toc469041329"/>
      <w:bookmarkStart w:id="4271" w:name="_Toc469043374"/>
      <w:bookmarkStart w:id="4272" w:name="_Toc469045008"/>
      <w:bookmarkStart w:id="4273" w:name="_Toc469139306"/>
      <w:bookmarkStart w:id="4274" w:name="_Toc469143775"/>
      <w:bookmarkStart w:id="4275" w:name="_Toc469152533"/>
      <w:bookmarkStart w:id="4276" w:name="_Toc469152751"/>
      <w:bookmarkStart w:id="4277" w:name="_Toc506221872"/>
      <w:bookmarkStart w:id="4278" w:name="_Toc506816537"/>
      <w:bookmarkStart w:id="4279" w:name="_Toc506816987"/>
      <w:bookmarkStart w:id="4280" w:name="_Toc528426641"/>
      <w:bookmarkStart w:id="4281" w:name="_Toc528426930"/>
      <w:bookmarkStart w:id="4282" w:name="_Toc19132846"/>
      <w:bookmarkStart w:id="4283" w:name="_Toc19133138"/>
      <w:bookmarkStart w:id="4284" w:name="_Toc19133376"/>
      <w:bookmarkStart w:id="4285" w:name="_Toc37349588"/>
      <w:bookmarkStart w:id="4286" w:name="_Toc37349881"/>
      <w:bookmarkStart w:id="4287" w:name="_Toc51280276"/>
      <w:bookmarkStart w:id="4288" w:name="_Toc51280571"/>
      <w:bookmarkStart w:id="4289" w:name="_Toc52889238"/>
      <w:bookmarkStart w:id="4290" w:name="_Toc52889535"/>
      <w:bookmarkStart w:id="4291" w:name="_Toc52889777"/>
      <w:bookmarkStart w:id="4292" w:name="_Toc52891135"/>
      <w:bookmarkStart w:id="4293" w:name="_Toc69230365"/>
      <w:bookmarkStart w:id="4294" w:name="_Toc69230666"/>
      <w:bookmarkStart w:id="4295" w:name="_Toc83830987"/>
      <w:bookmarkStart w:id="4296" w:name="_Toc83831292"/>
      <w:bookmarkStart w:id="4297" w:name="_Toc99526347"/>
      <w:bookmarkStart w:id="4298" w:name="_Toc99526573"/>
      <w:bookmarkStart w:id="4299" w:name="_Toc99526881"/>
      <w:bookmarkEnd w:id="3612"/>
      <w:bookmarkEnd w:id="4255"/>
      <w:r>
        <w:lastRenderedPageBreak/>
        <w:t xml:space="preserve">Password </w:t>
      </w:r>
      <w:r w:rsidR="006C7149">
        <w:t>Protection</w:t>
      </w:r>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14:paraId="4A829751" w14:textId="67762AEA"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DF7684">
        <w:t xml:space="preserve">Figure </w:t>
      </w:r>
      <w:r w:rsidR="00DF7684">
        <w:rPr>
          <w:noProof/>
        </w:rPr>
        <w:t>73</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5DDA4C21" w:rsidR="008708F9" w:rsidRDefault="00D04024" w:rsidP="00F5043F">
      <w:pPr>
        <w:pStyle w:val="Caption"/>
      </w:pPr>
      <w:bookmarkStart w:id="4300" w:name="_Ref1860438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73</w:t>
      </w:r>
      <w:r w:rsidR="005E405E">
        <w:rPr>
          <w:noProof/>
        </w:rPr>
        <w:fldChar w:fldCharType="end"/>
      </w:r>
      <w:bookmarkEnd w:id="4300"/>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09DB6203" w:rsidR="00AA306D" w:rsidRPr="00185FFE" w:rsidRDefault="00AA306D" w:rsidP="00AA306D">
      <w:bookmarkStart w:id="4301"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4301"/>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4302" w:name="_Printing"/>
      <w:bookmarkStart w:id="4303" w:name="_Ref91061264"/>
      <w:bookmarkStart w:id="4304" w:name="_Toc141866770"/>
      <w:bookmarkStart w:id="4305" w:name="_Toc329784638"/>
      <w:bookmarkStart w:id="4306" w:name="_Toc329852095"/>
      <w:bookmarkStart w:id="4307" w:name="_Toc331173667"/>
      <w:bookmarkStart w:id="4308" w:name="_Toc332208775"/>
      <w:bookmarkStart w:id="4309" w:name="_Toc332274022"/>
      <w:bookmarkStart w:id="4310" w:name="_Toc367109143"/>
      <w:bookmarkStart w:id="4311" w:name="_Toc394486342"/>
      <w:bookmarkStart w:id="4312" w:name="_Toc394583548"/>
      <w:bookmarkStart w:id="4313" w:name="_Toc468171264"/>
      <w:bookmarkStart w:id="4314" w:name="_Toc468549179"/>
      <w:bookmarkStart w:id="4315" w:name="_Toc468552697"/>
      <w:bookmarkStart w:id="4316" w:name="_Toc469041224"/>
      <w:bookmarkStart w:id="4317" w:name="_Toc469041330"/>
      <w:bookmarkStart w:id="4318" w:name="_Toc469043375"/>
      <w:bookmarkStart w:id="4319" w:name="_Toc469045009"/>
      <w:bookmarkStart w:id="4320" w:name="_Toc469139307"/>
      <w:bookmarkStart w:id="4321" w:name="_Toc469143776"/>
      <w:bookmarkStart w:id="4322" w:name="_Toc469152534"/>
      <w:bookmarkStart w:id="4323" w:name="_Toc469152752"/>
      <w:bookmarkStart w:id="4324" w:name="_Toc506221873"/>
      <w:bookmarkStart w:id="4325" w:name="_Toc506816538"/>
      <w:bookmarkStart w:id="4326" w:name="_Toc506816988"/>
      <w:bookmarkStart w:id="4327" w:name="_Toc528426642"/>
      <w:bookmarkStart w:id="4328" w:name="_Toc528426931"/>
      <w:bookmarkStart w:id="4329" w:name="_Toc19132847"/>
      <w:bookmarkStart w:id="4330" w:name="_Toc19133139"/>
      <w:bookmarkStart w:id="4331" w:name="_Toc19133377"/>
      <w:bookmarkStart w:id="4332" w:name="_Toc37349589"/>
      <w:bookmarkStart w:id="4333" w:name="_Toc37349882"/>
      <w:bookmarkStart w:id="4334" w:name="_Toc51280277"/>
      <w:bookmarkStart w:id="4335" w:name="_Toc51280572"/>
      <w:bookmarkStart w:id="4336" w:name="_Toc52889239"/>
      <w:bookmarkStart w:id="4337" w:name="_Toc52889536"/>
      <w:bookmarkStart w:id="4338" w:name="_Toc52889778"/>
      <w:bookmarkStart w:id="4339" w:name="_Toc52891136"/>
      <w:bookmarkStart w:id="4340" w:name="_Toc69230366"/>
      <w:bookmarkStart w:id="4341" w:name="_Toc69230667"/>
      <w:bookmarkStart w:id="4342" w:name="_Toc83830988"/>
      <w:bookmarkStart w:id="4343" w:name="_Toc83831293"/>
      <w:bookmarkStart w:id="4344" w:name="_Toc99526348"/>
      <w:bookmarkStart w:id="4345" w:name="_Toc99526574"/>
      <w:bookmarkStart w:id="4346" w:name="_Toc99526882"/>
      <w:bookmarkEnd w:id="4302"/>
      <w:r>
        <w:lastRenderedPageBreak/>
        <w:t>Printing</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4347" w:name="_Toc353195460"/>
      <w:bookmarkStart w:id="4348" w:name="_Toc358296392"/>
      <w:bookmarkStart w:id="4349" w:name="_Toc358298557"/>
      <w:bookmarkStart w:id="4350" w:name="_Toc468131802"/>
      <w:bookmarkStart w:id="4351" w:name="_Toc469043376"/>
      <w:bookmarkStart w:id="4352" w:name="_Toc469045010"/>
      <w:bookmarkStart w:id="4353" w:name="_Toc469139308"/>
      <w:bookmarkStart w:id="4354" w:name="_Toc469152753"/>
      <w:bookmarkStart w:id="4355" w:name="_Toc506221874"/>
      <w:bookmarkStart w:id="4356" w:name="_Toc506816539"/>
      <w:bookmarkStart w:id="4357" w:name="_Toc506816989"/>
      <w:bookmarkStart w:id="4358" w:name="_Toc528426643"/>
      <w:bookmarkStart w:id="4359" w:name="_Toc528426932"/>
      <w:bookmarkStart w:id="4360" w:name="_Toc19132848"/>
      <w:bookmarkStart w:id="4361" w:name="_Toc19133140"/>
      <w:bookmarkStart w:id="4362" w:name="_Toc37349590"/>
      <w:bookmarkStart w:id="4363" w:name="_Toc37349883"/>
      <w:bookmarkStart w:id="4364" w:name="_Toc51280278"/>
      <w:bookmarkStart w:id="4365" w:name="_Toc51280573"/>
      <w:bookmarkStart w:id="4366" w:name="_Toc52889240"/>
      <w:bookmarkStart w:id="4367" w:name="_Toc52889537"/>
      <w:bookmarkStart w:id="4368" w:name="_Toc69230367"/>
      <w:bookmarkStart w:id="4369" w:name="_Toc69230668"/>
      <w:bookmarkStart w:id="4370" w:name="_Toc83830989"/>
      <w:bookmarkStart w:id="4371" w:name="_Toc83831294"/>
      <w:bookmarkStart w:id="4372" w:name="_Toc99526349"/>
      <w:bookmarkStart w:id="4373" w:name="_Toc99526575"/>
      <w:bookmarkStart w:id="4374" w:name="_Toc99526883"/>
      <w:r w:rsidRPr="00706E3F">
        <w:t>P</w:t>
      </w:r>
      <w:r w:rsidRPr="00185FFE">
        <w:t xml:space="preserve">ortrait </w:t>
      </w:r>
      <w:r>
        <w:t>M</w:t>
      </w:r>
      <w:r w:rsidRPr="00185FFE">
        <w:t>ode</w:t>
      </w:r>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8144"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71814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14048"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71404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41A5B" w:rsidRDefault="00241A5B"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224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7222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41A5B" w:rsidRDefault="00241A5B"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237332" cy="2130552"/>
                    </a:xfrm>
                    <a:prstGeom prst="rect">
                      <a:avLst/>
                    </a:prstGeom>
                  </pic:spPr>
                </pic:pic>
              </a:graphicData>
            </a:graphic>
          </wp:inline>
        </w:drawing>
      </w:r>
    </w:p>
    <w:p w14:paraId="63827B65" w14:textId="21AB1CD9" w:rsidR="0054633C" w:rsidRPr="00185FFE" w:rsidRDefault="0054633C" w:rsidP="0054633C">
      <w:pPr>
        <w:spacing w:before="20" w:after="20"/>
        <w:jc w:val="center"/>
        <w:rPr>
          <w:rFonts w:ascii="Trebuchet MS" w:hAnsi="Trebuchet MS"/>
          <w:bCs/>
          <w:color w:val="FF0000"/>
          <w:sz w:val="24"/>
          <w:szCs w:val="24"/>
        </w:rPr>
      </w:pPr>
      <w:bookmarkStart w:id="4375"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DF7684">
        <w:rPr>
          <w:rFonts w:ascii="Arial" w:hAnsi="Arial"/>
          <w:bCs/>
          <w:noProof/>
          <w:sz w:val="16"/>
        </w:rPr>
        <w:t>74</w:t>
      </w:r>
      <w:r w:rsidRPr="00185FFE">
        <w:rPr>
          <w:rFonts w:ascii="Arial" w:hAnsi="Arial"/>
          <w:bCs/>
          <w:sz w:val="16"/>
        </w:rPr>
        <w:fldChar w:fldCharType="end"/>
      </w:r>
      <w:bookmarkEnd w:id="4375"/>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6E8157D3"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DF7684" w:rsidRPr="00185FFE">
        <w:t xml:space="preserve">Figure </w:t>
      </w:r>
      <w:r w:rsidR="00DF7684">
        <w:rPr>
          <w:noProof/>
        </w:rPr>
        <w:t>75</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3301CA98" w:rsidR="0054633C" w:rsidRDefault="0054633C" w:rsidP="00E332CD">
      <w:pPr>
        <w:pStyle w:val="Caption"/>
        <w:rPr>
          <w:rFonts w:cs="Arial"/>
          <w:b/>
          <w:iCs/>
          <w:sz w:val="32"/>
          <w:szCs w:val="28"/>
        </w:rPr>
      </w:pPr>
      <w:bookmarkStart w:id="4376" w:name="_Ref186043977"/>
      <w:r w:rsidRPr="00185FF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75</w:t>
      </w:r>
      <w:r w:rsidR="005E405E">
        <w:rPr>
          <w:noProof/>
        </w:rPr>
        <w:fldChar w:fldCharType="end"/>
      </w:r>
      <w:bookmarkEnd w:id="4376"/>
      <w:r w:rsidRPr="00185FFE">
        <w:t xml:space="preserve">: Sample </w:t>
      </w:r>
      <w:r>
        <w:t xml:space="preserve">Portrait </w:t>
      </w:r>
      <w:r w:rsidRPr="00185FFE">
        <w:t>Print</w:t>
      </w:r>
      <w:r>
        <w:t xml:space="preserve"> Preview </w:t>
      </w:r>
      <w:bookmarkStart w:id="4377" w:name="_Toc353195461"/>
      <w:bookmarkStart w:id="4378" w:name="_Toc358296393"/>
      <w:bookmarkStart w:id="4379" w:name="_Toc358298558"/>
      <w:bookmarkStart w:id="4380" w:name="_Toc468131803"/>
    </w:p>
    <w:p w14:paraId="6E702D63" w14:textId="77777777" w:rsidR="0054633C" w:rsidRPr="00185FFE" w:rsidRDefault="0054633C">
      <w:pPr>
        <w:pStyle w:val="Heading2"/>
      </w:pPr>
      <w:bookmarkStart w:id="4381" w:name="_Toc469043377"/>
      <w:bookmarkStart w:id="4382" w:name="_Toc469045011"/>
      <w:bookmarkStart w:id="4383" w:name="_Toc469139309"/>
      <w:bookmarkStart w:id="4384" w:name="_Toc469152754"/>
      <w:bookmarkStart w:id="4385" w:name="_Toc506221875"/>
      <w:bookmarkStart w:id="4386" w:name="_Toc506816540"/>
      <w:bookmarkStart w:id="4387" w:name="_Toc506816990"/>
      <w:bookmarkStart w:id="4388" w:name="_Toc528426644"/>
      <w:bookmarkStart w:id="4389" w:name="_Toc528426933"/>
      <w:bookmarkStart w:id="4390" w:name="_Toc19132849"/>
      <w:bookmarkStart w:id="4391" w:name="_Toc19133141"/>
      <w:bookmarkStart w:id="4392" w:name="_Toc37349591"/>
      <w:bookmarkStart w:id="4393" w:name="_Toc37349884"/>
      <w:bookmarkStart w:id="4394" w:name="_Toc51280279"/>
      <w:bookmarkStart w:id="4395" w:name="_Toc51280574"/>
      <w:bookmarkStart w:id="4396" w:name="_Toc52889241"/>
      <w:bookmarkStart w:id="4397" w:name="_Toc52889538"/>
      <w:bookmarkStart w:id="4398" w:name="_Toc69230368"/>
      <w:bookmarkStart w:id="4399" w:name="_Toc69230669"/>
      <w:bookmarkStart w:id="4400" w:name="_Toc83830990"/>
      <w:bookmarkStart w:id="4401" w:name="_Toc83831295"/>
      <w:bookmarkStart w:id="4402" w:name="_Toc99526350"/>
      <w:bookmarkStart w:id="4403" w:name="_Toc99526576"/>
      <w:bookmarkStart w:id="4404" w:name="_Toc99526884"/>
      <w:r w:rsidRPr="00A24EC7">
        <w:lastRenderedPageBreak/>
        <w:t>Landscape Mode</w:t>
      </w:r>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34528"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73452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41A5B" w:rsidRDefault="00241A5B"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633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72633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41A5B" w:rsidRDefault="00241A5B"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73043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73043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98768" cy="2697480"/>
                    </a:xfrm>
                    <a:prstGeom prst="rect">
                      <a:avLst/>
                    </a:prstGeom>
                  </pic:spPr>
                </pic:pic>
              </a:graphicData>
            </a:graphic>
          </wp:inline>
        </w:drawing>
      </w:r>
    </w:p>
    <w:p w14:paraId="0692D087" w14:textId="2C4C60FC" w:rsidR="0054633C" w:rsidRPr="00185FFE" w:rsidRDefault="0054633C" w:rsidP="0054633C">
      <w:pPr>
        <w:spacing w:before="20" w:after="20"/>
        <w:jc w:val="center"/>
        <w:rPr>
          <w:rFonts w:ascii="Arial" w:hAnsi="Arial"/>
          <w:bCs/>
          <w:sz w:val="16"/>
        </w:rPr>
      </w:pPr>
      <w:bookmarkStart w:id="4405"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DF7684">
        <w:rPr>
          <w:rFonts w:ascii="Arial" w:hAnsi="Arial"/>
          <w:bCs/>
          <w:noProof/>
          <w:sz w:val="16"/>
        </w:rPr>
        <w:t>76</w:t>
      </w:r>
      <w:r w:rsidRPr="00185FFE">
        <w:rPr>
          <w:rFonts w:ascii="Arial" w:hAnsi="Arial"/>
          <w:bCs/>
          <w:sz w:val="16"/>
        </w:rPr>
        <w:fldChar w:fldCharType="end"/>
      </w:r>
      <w:bookmarkEnd w:id="4405"/>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130E0EA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140BB833" w:rsidR="0054633C" w:rsidRPr="002F1C35" w:rsidRDefault="0054633C" w:rsidP="0054633C">
      <w:pPr>
        <w:spacing w:before="20" w:after="20"/>
        <w:jc w:val="center"/>
        <w:rPr>
          <w:rFonts w:ascii="Trebuchet MS" w:hAnsi="Trebuchet MS"/>
          <w:bCs/>
          <w:color w:val="FF0000"/>
        </w:rPr>
      </w:pPr>
      <w:bookmarkStart w:id="4406"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DF7684">
        <w:rPr>
          <w:rFonts w:ascii="Arial" w:hAnsi="Arial"/>
          <w:bCs/>
          <w:noProof/>
          <w:sz w:val="16"/>
        </w:rPr>
        <w:t>77</w:t>
      </w:r>
      <w:r w:rsidRPr="00185FFE">
        <w:rPr>
          <w:rFonts w:ascii="Arial" w:hAnsi="Arial"/>
          <w:bCs/>
          <w:sz w:val="16"/>
        </w:rPr>
        <w:fldChar w:fldCharType="end"/>
      </w:r>
      <w:bookmarkEnd w:id="4406"/>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4407" w:name="_Toc119468185"/>
      <w:bookmarkStart w:id="4408" w:name="_Toc329784642"/>
      <w:bookmarkStart w:id="4409" w:name="_Toc329852096"/>
      <w:bookmarkStart w:id="4410" w:name="_Toc331173668"/>
      <w:bookmarkStart w:id="4411" w:name="_Toc332208776"/>
      <w:bookmarkStart w:id="4412" w:name="_Toc332274023"/>
      <w:bookmarkStart w:id="4413" w:name="_Toc367109144"/>
      <w:bookmarkStart w:id="4414" w:name="_Toc394486343"/>
      <w:bookmarkStart w:id="4415" w:name="_Toc394583549"/>
      <w:bookmarkStart w:id="4416" w:name="_Toc468171265"/>
      <w:bookmarkStart w:id="4417" w:name="_Toc468549180"/>
      <w:bookmarkStart w:id="4418" w:name="_Toc468552698"/>
      <w:bookmarkStart w:id="4419" w:name="_Toc469041225"/>
      <w:bookmarkStart w:id="4420" w:name="_Toc469041331"/>
      <w:bookmarkStart w:id="4421" w:name="_Toc469043378"/>
      <w:bookmarkStart w:id="4422" w:name="_Toc469045012"/>
      <w:bookmarkStart w:id="4423" w:name="_Toc469139310"/>
      <w:bookmarkStart w:id="4424" w:name="_Toc469143777"/>
      <w:bookmarkStart w:id="4425" w:name="_Toc469152535"/>
      <w:bookmarkStart w:id="4426" w:name="_Toc469152755"/>
      <w:bookmarkStart w:id="4427" w:name="_Toc506221876"/>
      <w:bookmarkStart w:id="4428" w:name="_Toc506816541"/>
      <w:bookmarkStart w:id="4429" w:name="_Toc506816991"/>
      <w:bookmarkStart w:id="4430" w:name="_Toc528426645"/>
      <w:bookmarkStart w:id="4431" w:name="_Toc528426934"/>
      <w:bookmarkStart w:id="4432" w:name="_Toc19132850"/>
      <w:bookmarkStart w:id="4433" w:name="_Toc19133142"/>
      <w:bookmarkStart w:id="4434" w:name="_Toc19133378"/>
      <w:bookmarkStart w:id="4435" w:name="_Toc37349592"/>
      <w:bookmarkStart w:id="4436" w:name="_Toc37349885"/>
      <w:bookmarkStart w:id="4437" w:name="_Toc51280280"/>
      <w:bookmarkStart w:id="4438" w:name="_Toc51280575"/>
      <w:bookmarkStart w:id="4439" w:name="_Toc52889242"/>
      <w:bookmarkStart w:id="4440" w:name="_Toc52889539"/>
      <w:bookmarkStart w:id="4441" w:name="_Toc52889779"/>
      <w:bookmarkStart w:id="4442" w:name="_Toc52891137"/>
      <w:bookmarkStart w:id="4443" w:name="_Toc69230369"/>
      <w:bookmarkStart w:id="4444" w:name="_Toc69230670"/>
      <w:bookmarkStart w:id="4445" w:name="_Toc83830991"/>
      <w:bookmarkStart w:id="4446" w:name="_Toc83831296"/>
      <w:bookmarkStart w:id="4447" w:name="_Toc99526351"/>
      <w:bookmarkStart w:id="4448" w:name="_Toc99526577"/>
      <w:bookmarkStart w:id="4449" w:name="_Toc99526885"/>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p>
    <w:p w14:paraId="16F9449D" w14:textId="6BC7B530" w:rsidR="008708F9" w:rsidRDefault="008708F9">
      <w:pPr>
        <w:pStyle w:val="Heading2"/>
      </w:pPr>
      <w:bookmarkStart w:id="4450" w:name="_Toc119468186"/>
      <w:bookmarkStart w:id="4451" w:name="_Toc329784643"/>
      <w:bookmarkStart w:id="4452" w:name="_Toc469043379"/>
      <w:bookmarkStart w:id="4453" w:name="_Toc469045013"/>
      <w:bookmarkStart w:id="4454" w:name="_Toc469139311"/>
      <w:bookmarkStart w:id="4455" w:name="_Toc469152756"/>
      <w:bookmarkStart w:id="4456" w:name="_Toc506221877"/>
      <w:bookmarkStart w:id="4457" w:name="_Toc506816542"/>
      <w:bookmarkStart w:id="4458" w:name="_Toc506816992"/>
      <w:bookmarkStart w:id="4459" w:name="_Toc528426646"/>
      <w:bookmarkStart w:id="4460" w:name="_Toc528426935"/>
      <w:bookmarkStart w:id="4461" w:name="_Toc19132851"/>
      <w:bookmarkStart w:id="4462" w:name="_Toc19133143"/>
      <w:bookmarkStart w:id="4463" w:name="_Toc37349593"/>
      <w:bookmarkStart w:id="4464" w:name="_Toc37349886"/>
      <w:bookmarkStart w:id="4465" w:name="_Toc51280281"/>
      <w:bookmarkStart w:id="4466" w:name="_Toc51280576"/>
      <w:bookmarkStart w:id="4467" w:name="_Toc52889243"/>
      <w:bookmarkStart w:id="4468" w:name="_Toc52889540"/>
      <w:bookmarkStart w:id="4469" w:name="_Toc69230370"/>
      <w:bookmarkStart w:id="4470" w:name="_Toc69230671"/>
      <w:bookmarkStart w:id="4471" w:name="_Toc83830992"/>
      <w:bookmarkStart w:id="4472" w:name="_Toc83831297"/>
      <w:bookmarkStart w:id="4473" w:name="_Toc99526352"/>
      <w:bookmarkStart w:id="4474" w:name="_Toc99526578"/>
      <w:bookmarkStart w:id="4475" w:name="_Toc99526886"/>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4450"/>
      <w:r w:rsidR="00754243">
        <w:t xml:space="preserve"> Drive</w:t>
      </w:r>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p>
    <w:p w14:paraId="73CA05E3" w14:textId="65477F04" w:rsidR="008708F9" w:rsidRPr="00F0388A" w:rsidRDefault="008708F9">
      <w:r w:rsidRPr="00F0388A">
        <w:t>The software can be configured to write the collected data (</w:t>
      </w:r>
      <w:r w:rsidR="002B4C3C">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0C6AF58E"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DF7684">
        <w:t xml:space="preserve">Figure </w:t>
      </w:r>
      <w:r w:rsidR="00DF7684">
        <w:rPr>
          <w:noProof/>
        </w:rPr>
        <w:t>78</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3056B453" w:rsidR="008708F9" w:rsidRDefault="00CD22E5" w:rsidP="00F5043F">
      <w:pPr>
        <w:pStyle w:val="Caption"/>
      </w:pPr>
      <w:bookmarkStart w:id="4476" w:name="_Ref18721098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78</w:t>
      </w:r>
      <w:r w:rsidR="005E405E">
        <w:rPr>
          <w:noProof/>
        </w:rPr>
        <w:fldChar w:fldCharType="end"/>
      </w:r>
      <w:bookmarkEnd w:id="4476"/>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0858604F"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DF7684">
        <w:t xml:space="preserve">Figure </w:t>
      </w:r>
      <w:r w:rsidR="00DF7684">
        <w:rPr>
          <w:noProof/>
        </w:rPr>
        <w:t>79</w:t>
      </w:r>
      <w:r w:rsidR="00DD2ED5" w:rsidRPr="00F0388A">
        <w:fldChar w:fldCharType="end"/>
      </w:r>
      <w:r w:rsidR="00CD22E5" w:rsidRPr="00F0388A">
        <w:t>.</w:t>
      </w:r>
    </w:p>
    <w:p w14:paraId="1A380E82" w14:textId="77777777" w:rsidR="00CD22E5" w:rsidRDefault="000E0382" w:rsidP="003335AF">
      <w:pPr>
        <w:keepNext/>
        <w:jc w:val="center"/>
      </w:pPr>
      <w:r>
        <w:rPr>
          <w:noProof/>
        </w:rPr>
        <w:drawing>
          <wp:inline distT="0" distB="0" distL="0" distR="0" wp14:anchorId="6BC8A8E4" wp14:editId="0C0411C4">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p>
    <w:p w14:paraId="73915D93" w14:textId="185CFBE1" w:rsidR="008708F9" w:rsidRDefault="00CD22E5" w:rsidP="00F5043F">
      <w:pPr>
        <w:pStyle w:val="Caption"/>
      </w:pPr>
      <w:bookmarkStart w:id="4477" w:name="_Ref18604441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79</w:t>
      </w:r>
      <w:r w:rsidR="005E405E">
        <w:rPr>
          <w:noProof/>
        </w:rPr>
        <w:fldChar w:fldCharType="end"/>
      </w:r>
      <w:bookmarkEnd w:id="4477"/>
    </w:p>
    <w:p w14:paraId="2ABFD421" w14:textId="7AE6CBC2"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DF7684">
        <w:t xml:space="preserve">Figure </w:t>
      </w:r>
      <w:r w:rsidR="00DF7684">
        <w:rPr>
          <w:noProof/>
        </w:rPr>
        <w:t>80</w:t>
      </w:r>
      <w:r w:rsidR="00DD2ED5">
        <w:fldChar w:fldCharType="end"/>
      </w:r>
      <w:r w:rsidR="00CD22E5" w:rsidRPr="00DD2ED5">
        <w:t>.</w:t>
      </w:r>
    </w:p>
    <w:p w14:paraId="1C39B60E" w14:textId="77777777" w:rsidR="00CD22E5" w:rsidRDefault="000E0382" w:rsidP="003335AF">
      <w:pPr>
        <w:keepNext/>
        <w:jc w:val="center"/>
      </w:pPr>
      <w:r>
        <w:rPr>
          <w:noProof/>
        </w:rPr>
        <w:drawing>
          <wp:inline distT="0" distB="0" distL="0" distR="0" wp14:anchorId="7417BA69" wp14:editId="4D57456E">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p>
    <w:p w14:paraId="6D09F62C" w14:textId="2F083F2A" w:rsidR="008708F9" w:rsidRDefault="00CD22E5" w:rsidP="00F5043F">
      <w:pPr>
        <w:pStyle w:val="Caption"/>
      </w:pPr>
      <w:bookmarkStart w:id="4478" w:name="_Ref18604450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80</w:t>
      </w:r>
      <w:r w:rsidR="005E405E">
        <w:rPr>
          <w:noProof/>
        </w:rPr>
        <w:fldChar w:fldCharType="end"/>
      </w:r>
      <w:bookmarkEnd w:id="4478"/>
    </w:p>
    <w:p w14:paraId="3235F3F1" w14:textId="77777777" w:rsidR="00E52844" w:rsidRDefault="00E52844" w:rsidP="00E52844"/>
    <w:p w14:paraId="5ADC2510" w14:textId="33E56647"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DF7684">
        <w:t xml:space="preserve">Figure </w:t>
      </w:r>
      <w:r w:rsidR="00DF7684">
        <w:rPr>
          <w:noProof/>
        </w:rPr>
        <w:t>81</w:t>
      </w:r>
      <w:r w:rsidR="00DD2ED5">
        <w:fldChar w:fldCharType="end"/>
      </w:r>
      <w:r w:rsidR="00CD22E5" w:rsidRPr="00DD2ED5">
        <w:t>.</w:t>
      </w:r>
    </w:p>
    <w:p w14:paraId="4A86BFB6" w14:textId="14C1CD37" w:rsidR="00CD22E5" w:rsidRDefault="005E6E0A" w:rsidP="003335AF">
      <w:pPr>
        <w:keepNext/>
        <w:jc w:val="center"/>
      </w:pPr>
      <w:r>
        <w:rPr>
          <w:noProof/>
        </w:rPr>
        <w:drawing>
          <wp:inline distT="0" distB="0" distL="0" distR="0" wp14:anchorId="5D0E0400" wp14:editId="1C9E17D7">
            <wp:extent cx="4914900" cy="1847384"/>
            <wp:effectExtent l="0" t="0" r="0" b="63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twork 3.png"/>
                    <pic:cNvPicPr/>
                  </pic:nvPicPr>
                  <pic:blipFill>
                    <a:blip r:embed="rId182">
                      <a:extLst>
                        <a:ext uri="{28A0092B-C50C-407E-A947-70E740481C1C}">
                          <a14:useLocalDpi xmlns:a14="http://schemas.microsoft.com/office/drawing/2010/main" val="0"/>
                        </a:ext>
                      </a:extLst>
                    </a:blip>
                    <a:stretch>
                      <a:fillRect/>
                    </a:stretch>
                  </pic:blipFill>
                  <pic:spPr>
                    <a:xfrm>
                      <a:off x="0" y="0"/>
                      <a:ext cx="4962995" cy="1865462"/>
                    </a:xfrm>
                    <a:prstGeom prst="rect">
                      <a:avLst/>
                    </a:prstGeom>
                  </pic:spPr>
                </pic:pic>
              </a:graphicData>
            </a:graphic>
          </wp:inline>
        </w:drawing>
      </w:r>
    </w:p>
    <w:p w14:paraId="2E758E59" w14:textId="00DC3654" w:rsidR="008708F9" w:rsidRDefault="00CD22E5" w:rsidP="00F5043F">
      <w:pPr>
        <w:pStyle w:val="Caption"/>
      </w:pPr>
      <w:bookmarkStart w:id="4479" w:name="_Ref1860445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81</w:t>
      </w:r>
      <w:r w:rsidR="005E405E">
        <w:rPr>
          <w:noProof/>
        </w:rPr>
        <w:fldChar w:fldCharType="end"/>
      </w:r>
      <w:bookmarkEnd w:id="4479"/>
    </w:p>
    <w:p w14:paraId="6EE2AF04" w14:textId="77777777" w:rsidR="008708F9" w:rsidRDefault="008708F9" w:rsidP="00740974"/>
    <w:p w14:paraId="09611F9F" w14:textId="69EA6EF3" w:rsidR="008708F9" w:rsidRDefault="00867BF8" w:rsidP="00DD2ED5">
      <w:pPr>
        <w:pStyle w:val="ListNumber4"/>
      </w:pPr>
      <w:r>
        <w:t>Once the DataPath.kiccfg</w:t>
      </w:r>
      <w:r w:rsidR="008708F9">
        <w:t xml:space="preserve"> file has been modified with the new locations, choose File/Save from the </w:t>
      </w:r>
      <w:r w:rsidR="005E6E0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6B4A79A0">
            <wp:extent cx="5943600" cy="942975"/>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70276"/>
                    <a:stretch/>
                  </pic:blipFill>
                  <pic:spPr bwMode="auto">
                    <a:xfrm>
                      <a:off x="0" y="0"/>
                      <a:ext cx="5943600" cy="942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37408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5B4A0" id="Rectangle 1363" o:spid="_x0000_s1026" style="position:absolute;margin-left:353.9pt;margin-top:-5.85pt;width:110.45pt;height:36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0C897881" w:rsidR="008708F9" w:rsidRDefault="00CD22E5" w:rsidP="00F5043F">
      <w:pPr>
        <w:pStyle w:val="Caption"/>
      </w:pPr>
      <w:bookmarkStart w:id="4480" w:name="_Ref18604465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82</w:t>
      </w:r>
      <w:r w:rsidR="005E405E">
        <w:rPr>
          <w:noProof/>
        </w:rPr>
        <w:fldChar w:fldCharType="end"/>
      </w:r>
      <w:bookmarkEnd w:id="4480"/>
    </w:p>
    <w:p w14:paraId="0379B362" w14:textId="77777777" w:rsidR="008708F9" w:rsidRDefault="008708F9" w:rsidP="0041338C"/>
    <w:p w14:paraId="6EE36AC0" w14:textId="15C020E0" w:rsidR="008708F9" w:rsidRDefault="008708F9">
      <w:r>
        <w:t xml:space="preserve">Your new network drive should be displayed in the upper </w:t>
      </w:r>
      <w:r w:rsidR="005E6E0A">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DF7684">
        <w:t xml:space="preserve">Figure </w:t>
      </w:r>
      <w:r w:rsidR="00DF7684">
        <w:rPr>
          <w:noProof/>
        </w:rPr>
        <w:t>82</w:t>
      </w:r>
      <w:r w:rsidR="0050511A">
        <w:fldChar w:fldCharType="end"/>
      </w:r>
      <w:r w:rsidR="0050511A">
        <w:t>.</w:t>
      </w:r>
    </w:p>
    <w:p w14:paraId="258331C7" w14:textId="77777777" w:rsidR="00807605" w:rsidRDefault="00807605"/>
    <w:p w14:paraId="351953AB" w14:textId="3793F1C9" w:rsidR="008708F9" w:rsidRPr="006F00FC" w:rsidRDefault="00A6188E" w:rsidP="003335AF">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0EA8BFF6" w14:textId="77777777" w:rsidR="005E6E0A" w:rsidRDefault="005E6E0A" w:rsidP="005E6E0A">
      <w:r>
        <w:t>If the network is unavailable when accessing various areas of the software (Define/Edit Process Window, Run A Profile, Profile Explorer), a message will appear alerting you to the issue:</w:t>
      </w:r>
    </w:p>
    <w:p w14:paraId="7AD8EA19" w14:textId="77777777" w:rsidR="005E6E0A" w:rsidRDefault="005E6E0A" w:rsidP="005E6E0A"/>
    <w:p w14:paraId="6E99C7F3" w14:textId="77777777" w:rsidR="005E6E0A" w:rsidRPr="00EA00ED" w:rsidRDefault="005E6E0A" w:rsidP="005E6E0A">
      <w:pPr>
        <w:jc w:val="center"/>
      </w:pPr>
      <w:r>
        <w:rPr>
          <w:noProof/>
        </w:rPr>
        <w:drawing>
          <wp:inline distT="0" distB="0" distL="0" distR="0" wp14:anchorId="2A70C407" wp14:editId="431D148A">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84">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C98B3AF" w14:textId="77777777" w:rsidR="005E6E0A" w:rsidRDefault="005E6E0A" w:rsidP="005E6E0A"/>
    <w:p w14:paraId="29320489" w14:textId="35F5E72B" w:rsidR="005E6E0A" w:rsidRDefault="005E6E0A" w:rsidP="005E6E0A">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CD5CFD">
        <w:t>ProBot</w:t>
      </w:r>
      <w:r>
        <w:t>). If the network connection is re-established, the software must be restarted to begin writing directly to the network directory again.</w:t>
      </w:r>
    </w:p>
    <w:p w14:paraId="7EE4CBF0" w14:textId="7758B2FB" w:rsidR="005E6E0A" w:rsidRDefault="005E6E0A" w:rsidP="005E6E0A">
      <w:r>
        <w:br/>
        <w:t>Any data that was collected while the software was offline will be moved to the network directory after the connection has been re-established and the software is restarted.</w:t>
      </w:r>
    </w:p>
    <w:p w14:paraId="79CADDA4" w14:textId="77777777" w:rsidR="008708F9" w:rsidRDefault="00754243">
      <w:pPr>
        <w:pStyle w:val="Heading2"/>
      </w:pPr>
      <w:r>
        <w:br w:type="page"/>
      </w:r>
      <w:bookmarkStart w:id="4481" w:name="_Toc329784644"/>
      <w:bookmarkStart w:id="4482" w:name="_Toc469043380"/>
      <w:bookmarkStart w:id="4483" w:name="_Toc469045014"/>
      <w:bookmarkStart w:id="4484" w:name="_Toc469139312"/>
      <w:bookmarkStart w:id="4485" w:name="_Toc469152757"/>
      <w:bookmarkStart w:id="4486" w:name="_Toc506221878"/>
      <w:bookmarkStart w:id="4487" w:name="_Toc506816543"/>
      <w:bookmarkStart w:id="4488" w:name="_Toc506816993"/>
      <w:bookmarkStart w:id="4489" w:name="_Toc528426647"/>
      <w:bookmarkStart w:id="4490" w:name="_Toc528426936"/>
      <w:bookmarkStart w:id="4491" w:name="_Toc19132852"/>
      <w:bookmarkStart w:id="4492" w:name="_Toc19133144"/>
      <w:bookmarkStart w:id="4493" w:name="_Toc37349594"/>
      <w:bookmarkStart w:id="4494" w:name="_Toc37349887"/>
      <w:bookmarkStart w:id="4495" w:name="_Toc51280282"/>
      <w:bookmarkStart w:id="4496" w:name="_Toc51280577"/>
      <w:bookmarkStart w:id="4497" w:name="_Toc52889244"/>
      <w:bookmarkStart w:id="4498" w:name="_Toc52889541"/>
      <w:bookmarkStart w:id="4499" w:name="_Toc69230371"/>
      <w:bookmarkStart w:id="4500" w:name="_Toc69230672"/>
      <w:bookmarkStart w:id="4501" w:name="_Toc83830993"/>
      <w:bookmarkStart w:id="4502" w:name="_Toc83831298"/>
      <w:bookmarkStart w:id="4503" w:name="_Toc99526353"/>
      <w:bookmarkStart w:id="4504" w:name="_Toc99526579"/>
      <w:bookmarkStart w:id="4505" w:name="_Toc99526887"/>
      <w:r>
        <w:lastRenderedPageBreak/>
        <w:t>Viewing Historical Data</w: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5A198964"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DF7684">
        <w:t xml:space="preserve">Figure </w:t>
      </w:r>
      <w:r w:rsidR="00DF7684">
        <w:rPr>
          <w:noProof/>
        </w:rPr>
        <w:t>83</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7777777" w:rsidR="0096702E" w:rsidRPr="00F0388A" w:rsidRDefault="000E0382" w:rsidP="0096702E">
      <w:pPr>
        <w:jc w:val="center"/>
      </w:pPr>
      <w:r>
        <w:rPr>
          <w:noProof/>
        </w:rPr>
        <mc:AlternateContent>
          <mc:Choice Requires="wps">
            <w:drawing>
              <wp:anchor distT="0" distB="0" distL="114300" distR="114300" simplePos="0" relativeHeight="251369984"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835DF3" id="Rectangle 1361" o:spid="_x0000_s1026" style="position:absolute;margin-left:191.5pt;margin-top:89.2pt;width:86.5pt;height:33.5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" filled="f" strokecolor="red" strokeweight="1.5pt"/>
            </w:pict>
          </mc:Fallback>
        </mc:AlternateContent>
      </w:r>
      <w:r>
        <w:rPr>
          <w:noProof/>
        </w:rPr>
        <w:drawing>
          <wp:inline distT="0" distB="0" distL="0" distR="0" wp14:anchorId="5711AFF7" wp14:editId="5C9884F3">
            <wp:extent cx="3052445" cy="1744345"/>
            <wp:effectExtent l="0" t="0" r="0" b="8255"/>
            <wp:docPr id="168" name="Picture 168"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oBot Prod Track Init Oran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2445" cy="1744345"/>
                    </a:xfrm>
                    <a:prstGeom prst="rect">
                      <a:avLst/>
                    </a:prstGeom>
                    <a:noFill/>
                    <a:ln>
                      <a:noFill/>
                    </a:ln>
                  </pic:spPr>
                </pic:pic>
              </a:graphicData>
            </a:graphic>
          </wp:inline>
        </w:drawing>
      </w:r>
    </w:p>
    <w:p w14:paraId="49B3E893" w14:textId="5CBAD8ED" w:rsidR="008708F9" w:rsidRDefault="00CD22E5" w:rsidP="00F5043F">
      <w:pPr>
        <w:pStyle w:val="Caption"/>
      </w:pPr>
      <w:bookmarkStart w:id="4506" w:name="_Ref18604479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83</w:t>
      </w:r>
      <w:r w:rsidR="005E405E">
        <w:rPr>
          <w:noProof/>
        </w:rPr>
        <w:fldChar w:fldCharType="end"/>
      </w:r>
      <w:bookmarkEnd w:id="4506"/>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4E9AD020" w:rsidR="00CD22E5" w:rsidRPr="0073660A" w:rsidRDefault="00CD22E5" w:rsidP="00F5043F">
      <w:pPr>
        <w:pStyle w:val="Caption"/>
        <w:rPr>
          <w:rFonts w:ascii="Trebuchet MS" w:hAnsi="Trebuchet MS"/>
          <w:color w:val="FF0000"/>
          <w:sz w:val="24"/>
          <w:szCs w:val="24"/>
        </w:rPr>
      </w:pPr>
      <w:bookmarkStart w:id="4507" w:name="_Ref18604502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84</w:t>
      </w:r>
      <w:r w:rsidR="005E405E">
        <w:rPr>
          <w:noProof/>
        </w:rPr>
        <w:fldChar w:fldCharType="end"/>
      </w:r>
      <w:bookmarkEnd w:id="4507"/>
    </w:p>
    <w:p w14:paraId="0F783B22" w14:textId="77777777" w:rsidR="008708F9" w:rsidRDefault="008708F9"/>
    <w:p w14:paraId="128135E3" w14:textId="46B189BA"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DF7684">
        <w:t xml:space="preserve">Figure </w:t>
      </w:r>
      <w:r w:rsidR="00DF7684">
        <w:rPr>
          <w:noProof/>
        </w:rPr>
        <w:t>84</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652A0D14" w:rsidR="00B7261E" w:rsidRPr="00B7261E" w:rsidRDefault="00B7261E" w:rsidP="0026146F">
      <w:pPr>
        <w:pStyle w:val="Heading1"/>
        <w:rPr>
          <w:rFonts w:ascii="Trebuchet MS" w:hAnsi="Trebuchet MS"/>
          <w:color w:val="FF0000"/>
          <w:sz w:val="24"/>
          <w:szCs w:val="24"/>
        </w:rPr>
      </w:pPr>
      <w:bookmarkStart w:id="4508" w:name="_Toc467442600"/>
      <w:bookmarkStart w:id="4509" w:name="_Toc468171267"/>
      <w:bookmarkStart w:id="4510" w:name="_Toc468549181"/>
      <w:bookmarkStart w:id="4511" w:name="_Toc468552699"/>
      <w:bookmarkStart w:id="4512" w:name="_Toc469041226"/>
      <w:bookmarkStart w:id="4513" w:name="_Toc469041332"/>
      <w:bookmarkStart w:id="4514" w:name="_Toc469043381"/>
      <w:bookmarkStart w:id="4515" w:name="_Toc469045015"/>
      <w:bookmarkStart w:id="4516" w:name="_Toc469139313"/>
      <w:bookmarkStart w:id="4517" w:name="_Toc469143778"/>
      <w:bookmarkStart w:id="4518" w:name="_Toc469152536"/>
      <w:bookmarkStart w:id="4519" w:name="_Toc469152758"/>
      <w:bookmarkStart w:id="4520" w:name="_Toc506221879"/>
      <w:bookmarkStart w:id="4521" w:name="_Toc506816544"/>
      <w:bookmarkStart w:id="4522" w:name="_Toc506816994"/>
      <w:bookmarkStart w:id="4523" w:name="_Toc528426648"/>
      <w:bookmarkStart w:id="4524" w:name="_Toc528426937"/>
      <w:bookmarkStart w:id="4525" w:name="_Toc19132853"/>
      <w:bookmarkStart w:id="4526" w:name="_Toc19133145"/>
      <w:bookmarkStart w:id="4527" w:name="_Toc19133379"/>
      <w:bookmarkStart w:id="4528" w:name="_Toc37349595"/>
      <w:bookmarkStart w:id="4529" w:name="_Toc37349888"/>
      <w:bookmarkStart w:id="4530" w:name="_Toc51280283"/>
      <w:bookmarkStart w:id="4531" w:name="_Toc51280578"/>
      <w:bookmarkStart w:id="4532" w:name="_Toc52889245"/>
      <w:bookmarkStart w:id="4533" w:name="_Toc52889542"/>
      <w:bookmarkStart w:id="4534" w:name="_Toc52889780"/>
      <w:bookmarkStart w:id="4535" w:name="_Toc52891138"/>
      <w:bookmarkStart w:id="4536" w:name="_Toc69230372"/>
      <w:bookmarkStart w:id="4537" w:name="_Toc69230673"/>
      <w:bookmarkStart w:id="4538" w:name="_Toc83830994"/>
      <w:bookmarkStart w:id="4539" w:name="_Toc83831299"/>
      <w:bookmarkStart w:id="4540" w:name="_Toc99526354"/>
      <w:bookmarkStart w:id="4541" w:name="_Toc99526580"/>
      <w:bookmarkStart w:id="4542" w:name="_Toc99526888"/>
      <w:r>
        <w:lastRenderedPageBreak/>
        <w:t>Status Messages</w:t>
      </w:r>
      <w:r w:rsidRPr="00FE49E5">
        <w:t xml:space="preserve"> </w:t>
      </w:r>
      <w:r w:rsidR="003335AF">
        <w:t>a</w:t>
      </w:r>
      <w:r w:rsidR="006C7149">
        <w:t xml:space="preserve">nd </w:t>
      </w:r>
      <w:r>
        <w:t>Alarms</w:t>
      </w:r>
      <w:bookmarkEnd w:id="4508"/>
      <w:r w:rsidR="00AD3517">
        <w:t xml:space="preserve"> </w:t>
      </w:r>
      <w:r w:rsidR="006C7149">
        <w:t xml:space="preserve">With </w:t>
      </w:r>
      <w:r w:rsidR="003335AF">
        <w:t>t</w:t>
      </w:r>
      <w:r w:rsidR="006C7149">
        <w:t xml:space="preserve">he </w:t>
      </w:r>
      <w:r w:rsidR="00AD3517">
        <w:t>Basic System</w:t>
      </w:r>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4543" w:name="_Toc467442601"/>
      <w:bookmarkStart w:id="4544" w:name="_Toc469043382"/>
      <w:bookmarkStart w:id="4545" w:name="_Toc469045016"/>
      <w:bookmarkStart w:id="4546" w:name="_Toc469139314"/>
      <w:bookmarkStart w:id="4547" w:name="_Toc469152759"/>
      <w:bookmarkStart w:id="4548" w:name="_Toc506221880"/>
      <w:bookmarkStart w:id="4549" w:name="_Toc506816545"/>
      <w:bookmarkStart w:id="4550" w:name="_Toc506816995"/>
      <w:bookmarkStart w:id="4551" w:name="_Toc528426649"/>
      <w:bookmarkStart w:id="4552" w:name="_Toc528426938"/>
      <w:bookmarkStart w:id="4553" w:name="_Toc19132854"/>
      <w:bookmarkStart w:id="4554" w:name="_Toc19133146"/>
      <w:bookmarkStart w:id="4555" w:name="_Toc37349596"/>
      <w:bookmarkStart w:id="4556" w:name="_Toc37349889"/>
      <w:bookmarkStart w:id="4557" w:name="_Toc51280284"/>
      <w:bookmarkStart w:id="4558" w:name="_Toc51280579"/>
      <w:bookmarkStart w:id="4559" w:name="_Toc52889246"/>
      <w:bookmarkStart w:id="4560" w:name="_Toc52889543"/>
      <w:bookmarkStart w:id="4561" w:name="_Toc69230373"/>
      <w:bookmarkStart w:id="4562" w:name="_Toc69230674"/>
      <w:bookmarkStart w:id="4563" w:name="_Toc83830995"/>
      <w:bookmarkStart w:id="4564" w:name="_Toc83831300"/>
      <w:bookmarkStart w:id="4565" w:name="_Toc99526355"/>
      <w:bookmarkStart w:id="4566" w:name="_Toc99526581"/>
      <w:bookmarkStart w:id="4567" w:name="_Toc99526889"/>
      <w:r>
        <w:t>Acknowledge Alarms</w:t>
      </w:r>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4568" w:name="_Toc119468189"/>
      <w:bookmarkStart w:id="4569" w:name="_Toc329784646"/>
      <w:bookmarkStart w:id="4570" w:name="_Toc469043383"/>
      <w:bookmarkStart w:id="4571" w:name="_Toc469045017"/>
      <w:bookmarkStart w:id="4572" w:name="_Toc469139315"/>
      <w:bookmarkStart w:id="4573" w:name="_Toc469152760"/>
      <w:bookmarkStart w:id="4574" w:name="_Toc506221881"/>
      <w:bookmarkStart w:id="4575" w:name="_Toc506816546"/>
      <w:bookmarkStart w:id="4576" w:name="_Toc506816996"/>
      <w:bookmarkStart w:id="4577" w:name="_Toc528426650"/>
      <w:bookmarkStart w:id="4578" w:name="_Toc528426939"/>
      <w:bookmarkStart w:id="4579" w:name="_Toc19132855"/>
      <w:bookmarkStart w:id="4580" w:name="_Toc19133147"/>
      <w:bookmarkStart w:id="4581" w:name="_Toc37349597"/>
      <w:bookmarkStart w:id="4582" w:name="_Toc37349890"/>
      <w:bookmarkStart w:id="4583" w:name="_Toc51280285"/>
      <w:bookmarkStart w:id="4584" w:name="_Toc51280580"/>
      <w:bookmarkStart w:id="4585" w:name="_Toc52889247"/>
      <w:bookmarkStart w:id="4586" w:name="_Toc52889544"/>
      <w:bookmarkStart w:id="4587" w:name="_Toc69230374"/>
      <w:bookmarkStart w:id="4588" w:name="_Toc69230675"/>
      <w:bookmarkStart w:id="4589" w:name="_Toc83830996"/>
      <w:bookmarkStart w:id="4590" w:name="_Toc83831301"/>
      <w:bookmarkStart w:id="4591" w:name="_Toc329784647"/>
      <w:bookmarkStart w:id="4592" w:name="_Toc33512786"/>
      <w:bookmarkStart w:id="4593" w:name="_Toc99526356"/>
      <w:bookmarkStart w:id="4594" w:name="_Toc99526582"/>
      <w:bookmarkStart w:id="4595" w:name="_Toc99526890"/>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3"/>
      <w:bookmarkEnd w:id="4594"/>
      <w:bookmarkEnd w:id="4595"/>
    </w:p>
    <w:p w14:paraId="7F9FED51" w14:textId="147CA9DC"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DF7684" w:rsidRPr="00F0388A">
        <w:t xml:space="preserve">Table </w:t>
      </w:r>
      <w:r w:rsidR="00DF7684">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E2DC692"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E84360">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4369ECAB"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505FBB">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2467B381" w:rsidR="00F13682" w:rsidRDefault="00544E23" w:rsidP="00544E23">
      <w:pPr>
        <w:pStyle w:val="Caption"/>
      </w:pPr>
      <w:bookmarkStart w:id="4596" w:name="_Ref187211045"/>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2</w:t>
      </w:r>
      <w:r w:rsidR="005E405E">
        <w:rPr>
          <w:noProof/>
        </w:rPr>
        <w:fldChar w:fldCharType="end"/>
      </w:r>
      <w:bookmarkEnd w:id="4596"/>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4591"/>
    </w:p>
    <w:p w14:paraId="7218C997" w14:textId="0D28D902" w:rsidR="00944E27" w:rsidRPr="00F0388A" w:rsidRDefault="00944E27">
      <w:pPr>
        <w:pStyle w:val="Heading2"/>
      </w:pPr>
      <w:bookmarkStart w:id="4597" w:name="_Toc353195471"/>
      <w:bookmarkStart w:id="4598" w:name="_Toc358296404"/>
      <w:bookmarkStart w:id="4599" w:name="_Toc358298569"/>
      <w:bookmarkStart w:id="4600" w:name="_Toc467442603"/>
      <w:bookmarkStart w:id="4601" w:name="_Toc469043384"/>
      <w:bookmarkStart w:id="4602" w:name="_Toc469045018"/>
      <w:bookmarkStart w:id="4603" w:name="_Toc469139316"/>
      <w:bookmarkStart w:id="4604" w:name="_Toc469152761"/>
      <w:bookmarkStart w:id="4605" w:name="_Toc506221882"/>
      <w:bookmarkStart w:id="4606" w:name="_Toc506816547"/>
      <w:bookmarkStart w:id="4607" w:name="_Toc506816997"/>
      <w:bookmarkStart w:id="4608" w:name="_Toc528426651"/>
      <w:bookmarkStart w:id="4609" w:name="_Toc528426940"/>
      <w:bookmarkStart w:id="4610" w:name="_Toc19132856"/>
      <w:bookmarkStart w:id="4611" w:name="_Toc19133148"/>
      <w:bookmarkStart w:id="4612" w:name="_Toc37349598"/>
      <w:bookmarkStart w:id="4613" w:name="_Toc37349891"/>
      <w:bookmarkStart w:id="4614" w:name="_Toc51280286"/>
      <w:bookmarkStart w:id="4615" w:name="_Toc51280581"/>
      <w:bookmarkStart w:id="4616" w:name="_Toc52889248"/>
      <w:bookmarkStart w:id="4617" w:name="_Toc52889545"/>
      <w:bookmarkStart w:id="4618" w:name="_Toc69230375"/>
      <w:bookmarkStart w:id="4619" w:name="_Toc69230676"/>
      <w:bookmarkStart w:id="4620" w:name="_Toc83830997"/>
      <w:bookmarkStart w:id="4621" w:name="_Toc83831302"/>
      <w:bookmarkStart w:id="4622" w:name="_Toc99526357"/>
      <w:bookmarkStart w:id="4623" w:name="_Toc99526583"/>
      <w:bookmarkStart w:id="4624" w:name="_Toc99526891"/>
      <w:r w:rsidRPr="00F0388A">
        <w:t>System Message</w:t>
      </w:r>
      <w:r>
        <w:t xml:space="preserve">s </w:t>
      </w:r>
      <w:r w:rsidR="00D80151">
        <w:t>a</w:t>
      </w:r>
      <w:r w:rsidR="00754243" w:rsidRPr="003E4E57">
        <w:t xml:space="preserve">nd </w:t>
      </w:r>
      <w:r w:rsidRPr="00F0388A">
        <w:t>Alarms</w:t>
      </w:r>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14:paraId="3BFAA875" w14:textId="77777777" w:rsidR="00944E27" w:rsidRPr="00F0388A" w:rsidRDefault="00C653DF" w:rsidP="00EE126E">
      <w:pPr>
        <w:pStyle w:val="Heading3"/>
      </w:pPr>
      <w:bookmarkStart w:id="4625" w:name="_Toc358296405"/>
      <w:bookmarkStart w:id="4626" w:name="_Toc358298570"/>
      <w:bookmarkStart w:id="4627" w:name="_Toc469043385"/>
      <w:bookmarkStart w:id="4628" w:name="_Toc469045019"/>
      <w:bookmarkStart w:id="4629" w:name="_Toc469139317"/>
      <w:bookmarkStart w:id="4630" w:name="_Toc469152762"/>
      <w:bookmarkStart w:id="4631" w:name="_Toc506221883"/>
      <w:bookmarkStart w:id="4632" w:name="_Toc506816548"/>
      <w:bookmarkStart w:id="4633" w:name="_Toc506816998"/>
      <w:bookmarkStart w:id="4634" w:name="_Toc528426652"/>
      <w:bookmarkStart w:id="4635" w:name="_Toc528426941"/>
      <w:bookmarkStart w:id="4636" w:name="_Toc19132857"/>
      <w:bookmarkStart w:id="4637" w:name="_Toc19133149"/>
      <w:bookmarkStart w:id="4638" w:name="_Toc37349599"/>
      <w:bookmarkStart w:id="4639" w:name="_Toc37349892"/>
      <w:bookmarkStart w:id="4640" w:name="_Toc51280287"/>
      <w:bookmarkStart w:id="4641" w:name="_Toc51280582"/>
      <w:bookmarkStart w:id="4642" w:name="_Toc52889249"/>
      <w:bookmarkStart w:id="4643" w:name="_Toc52889546"/>
      <w:bookmarkStart w:id="4644" w:name="_Toc69230376"/>
      <w:bookmarkStart w:id="4645" w:name="_Toc69230677"/>
      <w:bookmarkStart w:id="4646" w:name="_Toc83830998"/>
      <w:bookmarkStart w:id="4647" w:name="_Toc83831303"/>
      <w:bookmarkStart w:id="4648" w:name="_Toc99526584"/>
      <w:bookmarkStart w:id="4649" w:name="_Toc99526892"/>
      <w:r>
        <w:t>Message, H</w:t>
      </w:r>
      <w:r w:rsidRPr="00F0388A">
        <w:t>igh P</w:t>
      </w:r>
      <w:bookmarkEnd w:id="4625"/>
      <w:bookmarkEnd w:id="4626"/>
      <w:r w:rsidR="003E4E57">
        <w:t>WI</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p>
    <w:tbl>
      <w:tblPr>
        <w:tblW w:w="0" w:type="auto"/>
        <w:tblLook w:val="04A0" w:firstRow="1" w:lastRow="0" w:firstColumn="1" w:lastColumn="0" w:noHBand="0" w:noVBand="1"/>
      </w:tblPr>
      <w:tblGrid>
        <w:gridCol w:w="3726"/>
        <w:gridCol w:w="5634"/>
      </w:tblGrid>
      <w:tr w:rsidR="00944E27" w14:paraId="36F8C923" w14:textId="77777777" w:rsidTr="00E05A04">
        <w:tc>
          <w:tcPr>
            <w:tcW w:w="3850" w:type="dxa"/>
            <w:shd w:val="clear" w:color="auto" w:fill="auto"/>
          </w:tcPr>
          <w:p w14:paraId="1A1D5B0F" w14:textId="51A9343C" w:rsidR="00944E27" w:rsidRPr="00F0388A" w:rsidRDefault="00944E27" w:rsidP="00E05A04">
            <w:r w:rsidRPr="00F0388A">
              <w:t xml:space="preserve">If the verification profile PWI is &gt;= </w:t>
            </w:r>
            <w:r w:rsidR="00505FBB">
              <w:t>9</w:t>
            </w:r>
            <w:r w:rsidRPr="00F0388A">
              <w:t>0%, you will receive this message when starting the VP.</w:t>
            </w:r>
          </w:p>
          <w:p w14:paraId="733B1E05" w14:textId="17D61FA8"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DF7684" w:rsidRPr="00AF1D5A">
              <w:rPr>
                <w:rFonts w:ascii="Arial" w:hAnsi="Arial" w:cs="Arial"/>
                <w:sz w:val="16"/>
                <w:szCs w:val="16"/>
              </w:rPr>
              <w:t xml:space="preserve">Figure </w:t>
            </w:r>
            <w:r w:rsidR="00DF7684">
              <w:rPr>
                <w:rFonts w:ascii="Arial" w:hAnsi="Arial" w:cs="Arial"/>
                <w:noProof/>
                <w:sz w:val="16"/>
                <w:szCs w:val="16"/>
              </w:rPr>
              <w:t>85</w:t>
            </w:r>
            <w:r w:rsidR="007273BC">
              <w:fldChar w:fldCharType="end"/>
            </w:r>
            <w:r w:rsidR="007273BC">
              <w:t>.</w:t>
            </w:r>
          </w:p>
        </w:tc>
        <w:tc>
          <w:tcPr>
            <w:tcW w:w="5726" w:type="dxa"/>
            <w:shd w:val="clear" w:color="auto" w:fill="auto"/>
          </w:tcPr>
          <w:p w14:paraId="3DFBA246" w14:textId="6345D303" w:rsidR="00944E27" w:rsidRDefault="000F753B" w:rsidP="00E05A04">
            <w:pPr>
              <w:jc w:val="center"/>
            </w:pPr>
            <w:r>
              <w:rPr>
                <w:noProof/>
              </w:rPr>
              <w:drawing>
                <wp:inline distT="0" distB="0" distL="0" distR="0" wp14:anchorId="176032D4" wp14:editId="5B1EB729">
                  <wp:extent cx="2209800" cy="1221975"/>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209800" cy="1221975"/>
                          </a:xfrm>
                          <a:prstGeom prst="rect">
                            <a:avLst/>
                          </a:prstGeom>
                        </pic:spPr>
                      </pic:pic>
                    </a:graphicData>
                  </a:graphic>
                </wp:inline>
              </w:drawing>
            </w:r>
          </w:p>
          <w:p w14:paraId="798D2607" w14:textId="18EF95DF" w:rsidR="00944E27" w:rsidRPr="00AF1D5A" w:rsidRDefault="00944E27" w:rsidP="00E05A04">
            <w:pPr>
              <w:jc w:val="center"/>
              <w:rPr>
                <w:rFonts w:ascii="Arial" w:hAnsi="Arial" w:cs="Arial"/>
                <w:sz w:val="16"/>
                <w:szCs w:val="16"/>
              </w:rPr>
            </w:pPr>
            <w:bookmarkStart w:id="4650" w:name="_Ref468168397"/>
            <w:bookmarkStart w:id="4651"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F7684">
              <w:rPr>
                <w:rFonts w:ascii="Arial" w:hAnsi="Arial" w:cs="Arial"/>
                <w:noProof/>
                <w:sz w:val="16"/>
                <w:szCs w:val="16"/>
              </w:rPr>
              <w:t>85</w:t>
            </w:r>
            <w:r w:rsidRPr="00AF1D5A">
              <w:rPr>
                <w:rFonts w:ascii="Arial" w:hAnsi="Arial" w:cs="Arial"/>
                <w:sz w:val="16"/>
                <w:szCs w:val="16"/>
              </w:rPr>
              <w:fldChar w:fldCharType="end"/>
            </w:r>
            <w:bookmarkEnd w:id="4650"/>
            <w:r w:rsidRPr="00AF1D5A">
              <w:rPr>
                <w:rFonts w:ascii="Arial" w:hAnsi="Arial" w:cs="Arial"/>
                <w:sz w:val="16"/>
                <w:szCs w:val="16"/>
              </w:rPr>
              <w:t>: Message High PWI</w:t>
            </w:r>
            <w:bookmarkEnd w:id="4651"/>
          </w:p>
        </w:tc>
      </w:tr>
    </w:tbl>
    <w:p w14:paraId="01492174" w14:textId="77777777" w:rsidR="00944E27" w:rsidRDefault="00944E27" w:rsidP="00944E27"/>
    <w:p w14:paraId="6D951B88" w14:textId="08BD058A" w:rsidR="00944E27" w:rsidRPr="00F0388A" w:rsidRDefault="00C653DF" w:rsidP="00EE126E">
      <w:pPr>
        <w:pStyle w:val="Heading3"/>
      </w:pPr>
      <w:bookmarkStart w:id="4652" w:name="_Toc83830999"/>
      <w:bookmarkStart w:id="4653" w:name="_Toc83831304"/>
      <w:bookmarkStart w:id="4654" w:name="_Toc358296406"/>
      <w:bookmarkStart w:id="4655" w:name="_Toc358298571"/>
      <w:bookmarkStart w:id="4656" w:name="_Toc469043386"/>
      <w:bookmarkStart w:id="4657" w:name="_Toc469045020"/>
      <w:bookmarkStart w:id="4658" w:name="_Toc469139318"/>
      <w:bookmarkStart w:id="4659" w:name="_Toc469152763"/>
      <w:bookmarkStart w:id="4660" w:name="_Toc506221884"/>
      <w:bookmarkStart w:id="4661" w:name="_Toc506816549"/>
      <w:bookmarkStart w:id="4662" w:name="_Toc506816999"/>
      <w:bookmarkStart w:id="4663" w:name="_Toc528426653"/>
      <w:bookmarkStart w:id="4664" w:name="_Toc528426942"/>
      <w:bookmarkStart w:id="4665" w:name="_Toc19132858"/>
      <w:bookmarkStart w:id="4666" w:name="_Toc19133150"/>
      <w:bookmarkStart w:id="4667" w:name="_Toc37349600"/>
      <w:bookmarkStart w:id="4668" w:name="_Toc37349893"/>
      <w:bookmarkStart w:id="4669" w:name="_Toc51280288"/>
      <w:bookmarkStart w:id="4670" w:name="_Toc51280583"/>
      <w:bookmarkStart w:id="4671" w:name="_Toc52889250"/>
      <w:bookmarkStart w:id="4672" w:name="_Toc52889547"/>
      <w:bookmarkStart w:id="4673" w:name="_Toc69230377"/>
      <w:bookmarkStart w:id="4674" w:name="_Toc69230678"/>
      <w:bookmarkStart w:id="4675" w:name="_Toc99526585"/>
      <w:bookmarkStart w:id="4676" w:name="_Toc99526893"/>
      <w:r>
        <w:t>Alarm M</w:t>
      </w:r>
      <w:r w:rsidRPr="00F0388A">
        <w:t>essage H</w:t>
      </w:r>
      <w:r w:rsidR="005B6359">
        <w:t>2</w:t>
      </w:r>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p>
    <w:tbl>
      <w:tblPr>
        <w:tblW w:w="0" w:type="auto"/>
        <w:tblLook w:val="04A0" w:firstRow="1" w:lastRow="0" w:firstColumn="1" w:lastColumn="0" w:noHBand="0" w:noVBand="1"/>
      </w:tblPr>
      <w:tblGrid>
        <w:gridCol w:w="3731"/>
        <w:gridCol w:w="5629"/>
      </w:tblGrid>
      <w:tr w:rsidR="00944E27" w14:paraId="362BE293" w14:textId="77777777" w:rsidTr="00E05A04">
        <w:tc>
          <w:tcPr>
            <w:tcW w:w="3850" w:type="dxa"/>
            <w:shd w:val="clear" w:color="auto" w:fill="auto"/>
          </w:tcPr>
          <w:p w14:paraId="0C4E19AF" w14:textId="418DB661" w:rsidR="00944E27" w:rsidRDefault="005B6359" w:rsidP="007273BC">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944E27" w:rsidRPr="00F0388A">
              <w:t>.  See</w:t>
            </w:r>
            <w:r w:rsidR="007273BC">
              <w:t xml:space="preserve"> </w:t>
            </w:r>
            <w:r w:rsidR="007273BC">
              <w:fldChar w:fldCharType="begin"/>
            </w:r>
            <w:r w:rsidR="007273BC">
              <w:instrText xml:space="preserve"> REF _Ref468168399 \h </w:instrText>
            </w:r>
            <w:r w:rsidR="007273BC">
              <w:fldChar w:fldCharType="separate"/>
            </w:r>
            <w:r w:rsidR="00DF7684" w:rsidRPr="00AF1D5A">
              <w:rPr>
                <w:rFonts w:ascii="Arial" w:hAnsi="Arial" w:cs="Arial"/>
                <w:sz w:val="16"/>
                <w:szCs w:val="16"/>
              </w:rPr>
              <w:t xml:space="preserve">Figure </w:t>
            </w:r>
            <w:r w:rsidR="00DF7684">
              <w:rPr>
                <w:rFonts w:ascii="Arial" w:hAnsi="Arial" w:cs="Arial"/>
                <w:noProof/>
                <w:sz w:val="16"/>
                <w:szCs w:val="16"/>
              </w:rPr>
              <w:t>86</w:t>
            </w:r>
            <w:r w:rsidR="007273BC">
              <w:fldChar w:fldCharType="end"/>
            </w:r>
            <w:r w:rsidR="007273BC">
              <w:t>.</w:t>
            </w:r>
          </w:p>
        </w:tc>
        <w:tc>
          <w:tcPr>
            <w:tcW w:w="5726" w:type="dxa"/>
            <w:shd w:val="clear" w:color="auto" w:fill="auto"/>
          </w:tcPr>
          <w:p w14:paraId="2B3C1588" w14:textId="77777777" w:rsidR="00944E27" w:rsidRDefault="00944E27" w:rsidP="00E05A04"/>
          <w:p w14:paraId="3B12DCC5" w14:textId="670FFB5A" w:rsidR="00944E27" w:rsidRDefault="000F753B" w:rsidP="000B6B97">
            <w:pPr>
              <w:jc w:val="center"/>
            </w:pPr>
            <w:r>
              <w:rPr>
                <w:noProof/>
              </w:rPr>
              <w:drawing>
                <wp:inline distT="0" distB="0" distL="0" distR="0" wp14:anchorId="61C64AB3" wp14:editId="3D659C94">
                  <wp:extent cx="2213975" cy="1200150"/>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238674" cy="1213539"/>
                          </a:xfrm>
                          <a:prstGeom prst="rect">
                            <a:avLst/>
                          </a:prstGeom>
                        </pic:spPr>
                      </pic:pic>
                    </a:graphicData>
                  </a:graphic>
                </wp:inline>
              </w:drawing>
            </w:r>
          </w:p>
          <w:p w14:paraId="5DAC4DA7" w14:textId="57C9F859" w:rsidR="00944E27" w:rsidRPr="00AF1D5A" w:rsidRDefault="00944E27" w:rsidP="00E05A04">
            <w:pPr>
              <w:jc w:val="center"/>
              <w:rPr>
                <w:rFonts w:ascii="Arial" w:hAnsi="Arial" w:cs="Arial"/>
                <w:sz w:val="16"/>
                <w:szCs w:val="16"/>
              </w:rPr>
            </w:pPr>
            <w:bookmarkStart w:id="4677"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F7684">
              <w:rPr>
                <w:rFonts w:ascii="Arial" w:hAnsi="Arial" w:cs="Arial"/>
                <w:noProof/>
                <w:sz w:val="16"/>
                <w:szCs w:val="16"/>
              </w:rPr>
              <w:t>86</w:t>
            </w:r>
            <w:r w:rsidRPr="00AF1D5A">
              <w:rPr>
                <w:rFonts w:ascii="Arial" w:hAnsi="Arial" w:cs="Arial"/>
                <w:sz w:val="16"/>
                <w:szCs w:val="16"/>
              </w:rPr>
              <w:fldChar w:fldCharType="end"/>
            </w:r>
            <w:bookmarkEnd w:id="4677"/>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EE126E">
      <w:pPr>
        <w:pStyle w:val="Heading3"/>
      </w:pPr>
      <w:bookmarkStart w:id="4678" w:name="_Toc358296407"/>
      <w:bookmarkStart w:id="4679" w:name="_Toc358298572"/>
      <w:bookmarkStart w:id="4680" w:name="_Toc469043387"/>
      <w:bookmarkStart w:id="4681" w:name="_Toc469045021"/>
      <w:bookmarkStart w:id="4682" w:name="_Toc469139319"/>
      <w:bookmarkStart w:id="4683" w:name="_Toc469152764"/>
      <w:bookmarkStart w:id="4684" w:name="_Toc506221885"/>
      <w:bookmarkStart w:id="4685" w:name="_Toc506816550"/>
      <w:bookmarkStart w:id="4686" w:name="_Toc506817000"/>
      <w:bookmarkStart w:id="4687" w:name="_Toc528426654"/>
      <w:bookmarkStart w:id="4688" w:name="_Toc528426943"/>
      <w:bookmarkStart w:id="4689" w:name="_Toc19132859"/>
      <w:bookmarkStart w:id="4690" w:name="_Toc19133151"/>
      <w:bookmarkStart w:id="4691" w:name="_Toc37349601"/>
      <w:bookmarkStart w:id="4692" w:name="_Toc37349894"/>
      <w:bookmarkStart w:id="4693" w:name="_Toc51280289"/>
      <w:bookmarkStart w:id="4694" w:name="_Toc51280584"/>
      <w:bookmarkStart w:id="4695" w:name="_Toc52889251"/>
      <w:bookmarkStart w:id="4696" w:name="_Toc52889548"/>
      <w:bookmarkStart w:id="4697" w:name="_Toc69230378"/>
      <w:bookmarkStart w:id="4698" w:name="_Toc69230679"/>
      <w:bookmarkStart w:id="4699" w:name="_Toc83831000"/>
      <w:bookmarkStart w:id="4700" w:name="_Toc83831305"/>
      <w:bookmarkStart w:id="4701" w:name="_Toc99526586"/>
      <w:bookmarkStart w:id="4702" w:name="_Toc99526894"/>
      <w:r w:rsidRPr="00F0388A">
        <w:t>Alarm H7</w:t>
      </w:r>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p>
    <w:tbl>
      <w:tblPr>
        <w:tblW w:w="0" w:type="auto"/>
        <w:tblLook w:val="04A0" w:firstRow="1" w:lastRow="0" w:firstColumn="1" w:lastColumn="0" w:noHBand="0" w:noVBand="1"/>
      </w:tblPr>
      <w:tblGrid>
        <w:gridCol w:w="3706"/>
        <w:gridCol w:w="5654"/>
      </w:tblGrid>
      <w:tr w:rsidR="00944E27" w14:paraId="5F3EDCB8" w14:textId="77777777" w:rsidTr="00E05A04">
        <w:tc>
          <w:tcPr>
            <w:tcW w:w="3850" w:type="dxa"/>
            <w:shd w:val="clear" w:color="auto" w:fill="auto"/>
          </w:tcPr>
          <w:p w14:paraId="142DF3AD" w14:textId="74AD2D06"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DF7684" w:rsidRPr="00AF1D5A">
              <w:rPr>
                <w:rFonts w:ascii="Arial" w:hAnsi="Arial" w:cs="Arial"/>
                <w:sz w:val="16"/>
                <w:szCs w:val="16"/>
              </w:rPr>
              <w:t xml:space="preserve">Figure </w:t>
            </w:r>
            <w:r w:rsidR="00DF7684">
              <w:rPr>
                <w:rFonts w:ascii="Arial" w:hAnsi="Arial" w:cs="Arial"/>
                <w:noProof/>
                <w:sz w:val="16"/>
                <w:szCs w:val="16"/>
              </w:rPr>
              <w:t>87</w:t>
            </w:r>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6B2A9EC8" w:rsidR="00944E27" w:rsidRDefault="000F753B" w:rsidP="000B6B97">
            <w:pPr>
              <w:jc w:val="center"/>
            </w:pPr>
            <w:r>
              <w:rPr>
                <w:noProof/>
              </w:rPr>
              <w:drawing>
                <wp:inline distT="0" distB="0" distL="0" distR="0" wp14:anchorId="25EB07EF" wp14:editId="5BE7F8C3">
                  <wp:extent cx="2585296" cy="1181100"/>
                  <wp:effectExtent l="0" t="0" r="5715" b="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594433" cy="1185274"/>
                          </a:xfrm>
                          <a:prstGeom prst="rect">
                            <a:avLst/>
                          </a:prstGeom>
                        </pic:spPr>
                      </pic:pic>
                    </a:graphicData>
                  </a:graphic>
                </wp:inline>
              </w:drawing>
            </w:r>
          </w:p>
          <w:p w14:paraId="6110DEC4" w14:textId="303B81EA" w:rsidR="00944E27" w:rsidRPr="00AF1D5A" w:rsidRDefault="00944E27" w:rsidP="00E05A04">
            <w:pPr>
              <w:jc w:val="center"/>
              <w:rPr>
                <w:rFonts w:ascii="Arial" w:hAnsi="Arial" w:cs="Arial"/>
                <w:sz w:val="16"/>
                <w:szCs w:val="16"/>
              </w:rPr>
            </w:pPr>
            <w:bookmarkStart w:id="4703"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F7684">
              <w:rPr>
                <w:rFonts w:ascii="Arial" w:hAnsi="Arial" w:cs="Arial"/>
                <w:noProof/>
                <w:sz w:val="16"/>
                <w:szCs w:val="16"/>
              </w:rPr>
              <w:t>87</w:t>
            </w:r>
            <w:r w:rsidRPr="00AF1D5A">
              <w:rPr>
                <w:rFonts w:ascii="Arial" w:hAnsi="Arial" w:cs="Arial"/>
                <w:sz w:val="16"/>
                <w:szCs w:val="16"/>
              </w:rPr>
              <w:fldChar w:fldCharType="end"/>
            </w:r>
            <w:bookmarkEnd w:id="4703"/>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4704" w:name="_Toc119468190"/>
      <w:bookmarkStart w:id="4705" w:name="_Toc469043388"/>
      <w:bookmarkStart w:id="4706" w:name="_Toc469045022"/>
      <w:bookmarkStart w:id="4707" w:name="_Toc469139320"/>
      <w:bookmarkStart w:id="4708" w:name="_Toc469152765"/>
      <w:bookmarkStart w:id="4709" w:name="_Toc506221886"/>
      <w:bookmarkStart w:id="4710" w:name="_Toc506816551"/>
      <w:bookmarkStart w:id="4711" w:name="_Toc506817001"/>
      <w:bookmarkStart w:id="4712" w:name="_Toc528426655"/>
      <w:bookmarkStart w:id="4713" w:name="_Toc528426944"/>
      <w:bookmarkStart w:id="4714" w:name="_Toc19132860"/>
      <w:bookmarkStart w:id="4715" w:name="_Toc19133152"/>
      <w:bookmarkStart w:id="4716" w:name="_Toc37349602"/>
      <w:bookmarkStart w:id="4717" w:name="_Toc37349895"/>
      <w:bookmarkStart w:id="4718" w:name="_Toc51280290"/>
      <w:bookmarkStart w:id="4719" w:name="_Toc51280585"/>
      <w:bookmarkStart w:id="4720" w:name="_Toc52889252"/>
      <w:bookmarkStart w:id="4721" w:name="_Toc52889549"/>
      <w:bookmarkStart w:id="4722" w:name="_Toc69230379"/>
      <w:bookmarkStart w:id="4723" w:name="_Toc69230680"/>
      <w:bookmarkStart w:id="4724" w:name="_Toc83831001"/>
      <w:bookmarkStart w:id="4725" w:name="_Toc83831306"/>
      <w:bookmarkStart w:id="4726" w:name="_Toc99526358"/>
      <w:bookmarkStart w:id="4727" w:name="_Toc99526587"/>
      <w:bookmarkStart w:id="4728" w:name="_Toc99526895"/>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4592"/>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5B6359" w:rsidRPr="00F0388A" w14:paraId="44FD103D" w14:textId="77777777">
        <w:trPr>
          <w:trHeight w:val="255"/>
          <w:jc w:val="center"/>
        </w:trPr>
        <w:tc>
          <w:tcPr>
            <w:tcW w:w="1701" w:type="dxa"/>
            <w:noWrap/>
          </w:tcPr>
          <w:p w14:paraId="475B6272" w14:textId="25E6B99D" w:rsidR="005B6359" w:rsidRPr="00F0388A" w:rsidRDefault="005B6359" w:rsidP="00CD12E0">
            <w:pPr>
              <w:jc w:val="center"/>
              <w:rPr>
                <w:rFonts w:ascii="Arial" w:hAnsi="Arial" w:cs="Arial"/>
                <w:b/>
                <w:bCs/>
              </w:rPr>
            </w:pPr>
            <w:r>
              <w:rPr>
                <w:rFonts w:ascii="Arial" w:hAnsi="Arial" w:cs="Arial"/>
                <w:b/>
                <w:bCs/>
              </w:rPr>
              <w:t>Alarm # 16</w:t>
            </w:r>
          </w:p>
        </w:tc>
        <w:tc>
          <w:tcPr>
            <w:tcW w:w="5859" w:type="dxa"/>
            <w:noWrap/>
          </w:tcPr>
          <w:p w14:paraId="17DC8908" w14:textId="1ABCAEFA" w:rsidR="005B6359" w:rsidRPr="00F0388A" w:rsidRDefault="005B6359" w:rsidP="00175E8B">
            <w:pPr>
              <w:rPr>
                <w:rFonts w:ascii="Arial" w:hAnsi="Arial" w:cs="Arial"/>
              </w:rPr>
            </w:pPr>
            <w:r>
              <w:rPr>
                <w:rFonts w:ascii="Arial" w:hAnsi="Arial" w:cs="Arial"/>
              </w:rPr>
              <w:t>Maximum allowable back-to-back boards exceeded (When enabled)</w:t>
            </w:r>
          </w:p>
        </w:tc>
        <w:tc>
          <w:tcPr>
            <w:tcW w:w="1512" w:type="dxa"/>
            <w:noWrap/>
          </w:tcPr>
          <w:p w14:paraId="0281B4AD" w14:textId="705930C0" w:rsidR="005B6359" w:rsidRPr="00F0388A" w:rsidRDefault="005B6359" w:rsidP="00CD12E0">
            <w:pPr>
              <w:jc w:val="center"/>
              <w:rPr>
                <w:rFonts w:ascii="Arial" w:hAnsi="Arial" w:cs="Arial"/>
                <w:b/>
              </w:rPr>
            </w:pPr>
            <w:r>
              <w:rPr>
                <w:rFonts w:ascii="Arial" w:hAnsi="Arial" w:cs="Arial"/>
                <w:b/>
              </w:rPr>
              <w:t>Yes</w:t>
            </w:r>
          </w:p>
        </w:tc>
      </w:tr>
    </w:tbl>
    <w:p w14:paraId="39C8772B" w14:textId="7C8D7092"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3</w:t>
      </w:r>
      <w:r w:rsidR="005E405E">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751ED83C"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4</w:t>
      </w:r>
      <w:r w:rsidR="005E405E">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54F62107" w:rsidR="0058069D"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5</w:t>
      </w:r>
      <w:r w:rsidR="005E405E">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4729" w:name="_Toc119468191"/>
      <w:bookmarkStart w:id="4730" w:name="_Ref119742288"/>
      <w:bookmarkStart w:id="4731" w:name="_Toc329784648"/>
      <w:bookmarkStart w:id="4732" w:name="_Toc469043389"/>
      <w:bookmarkStart w:id="4733" w:name="_Toc469045023"/>
      <w:bookmarkStart w:id="4734" w:name="_Toc469139321"/>
      <w:bookmarkStart w:id="4735" w:name="_Toc469152766"/>
      <w:bookmarkStart w:id="4736" w:name="_Toc506221887"/>
      <w:bookmarkStart w:id="4737" w:name="_Toc506816552"/>
      <w:bookmarkStart w:id="4738" w:name="_Toc506817002"/>
      <w:bookmarkStart w:id="4739" w:name="_Toc528426656"/>
      <w:bookmarkStart w:id="4740" w:name="_Toc528426945"/>
      <w:bookmarkStart w:id="4741" w:name="_Toc19132861"/>
      <w:bookmarkStart w:id="4742" w:name="_Toc19133153"/>
      <w:bookmarkStart w:id="4743" w:name="_Toc37349603"/>
      <w:bookmarkStart w:id="4744" w:name="_Toc37349896"/>
      <w:bookmarkStart w:id="4745" w:name="_Toc51280291"/>
      <w:bookmarkStart w:id="4746" w:name="_Toc51280586"/>
      <w:bookmarkStart w:id="4747" w:name="_Toc52889253"/>
      <w:bookmarkStart w:id="4748" w:name="_Toc52889550"/>
      <w:bookmarkStart w:id="4749" w:name="_Toc69230380"/>
      <w:bookmarkStart w:id="4750" w:name="_Toc69230681"/>
      <w:bookmarkStart w:id="4751" w:name="_Toc83831002"/>
      <w:bookmarkStart w:id="4752" w:name="_Toc83831307"/>
      <w:bookmarkStart w:id="4753" w:name="_Toc99526359"/>
      <w:bookmarkStart w:id="4754" w:name="_Toc99526588"/>
      <w:bookmarkStart w:id="4755" w:name="_Toc99526896"/>
      <w:r w:rsidR="003E4E57">
        <w:lastRenderedPageBreak/>
        <w:t>eTPU</w:t>
      </w:r>
      <w:r w:rsidRPr="004E30ED">
        <w:t xml:space="preserve"> Communication</w:t>
      </w:r>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p>
    <w:p w14:paraId="2BB21EF3" w14:textId="77777777" w:rsidR="002955D8" w:rsidRPr="004E30ED" w:rsidRDefault="002955D8" w:rsidP="00EE126E">
      <w:pPr>
        <w:pStyle w:val="Heading3"/>
      </w:pPr>
      <w:bookmarkStart w:id="4756" w:name="_Toc469043390"/>
      <w:bookmarkStart w:id="4757" w:name="_Toc469045024"/>
      <w:bookmarkStart w:id="4758" w:name="_Toc469139322"/>
      <w:bookmarkStart w:id="4759" w:name="_Toc469152767"/>
      <w:bookmarkStart w:id="4760" w:name="_Toc506221888"/>
      <w:bookmarkStart w:id="4761" w:name="_Toc506816553"/>
      <w:bookmarkStart w:id="4762" w:name="_Toc506817003"/>
      <w:bookmarkStart w:id="4763" w:name="_Toc528426657"/>
      <w:bookmarkStart w:id="4764" w:name="_Toc528426946"/>
      <w:bookmarkStart w:id="4765" w:name="_Toc19132862"/>
      <w:bookmarkStart w:id="4766" w:name="_Toc19133154"/>
      <w:bookmarkStart w:id="4767" w:name="_Toc37349604"/>
      <w:bookmarkStart w:id="4768" w:name="_Toc37349897"/>
      <w:bookmarkStart w:id="4769" w:name="_Toc51280292"/>
      <w:bookmarkStart w:id="4770" w:name="_Toc51280587"/>
      <w:bookmarkStart w:id="4771" w:name="_Toc52889254"/>
      <w:bookmarkStart w:id="4772" w:name="_Toc52889551"/>
      <w:bookmarkStart w:id="4773" w:name="_Toc69230381"/>
      <w:bookmarkStart w:id="4774" w:name="_Toc69230682"/>
      <w:bookmarkStart w:id="4775" w:name="_Toc83831003"/>
      <w:bookmarkStart w:id="4776" w:name="_Toc83831308"/>
      <w:bookmarkStart w:id="4777" w:name="_Toc99526589"/>
      <w:bookmarkStart w:id="4778" w:name="_Toc99526897"/>
      <w:r w:rsidRPr="004E30ED">
        <w:t xml:space="preserve">Communication </w:t>
      </w:r>
      <w:r w:rsidR="00C653DF" w:rsidRPr="004E30ED">
        <w:t xml:space="preserve">Troubleshooting </w:t>
      </w:r>
      <w:r w:rsidR="003E4E57">
        <w:t>for the eTPU</w:t>
      </w:r>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4779" w:name="_Toc51132781"/>
      <w:bookmarkStart w:id="4780" w:name="_Toc119468192"/>
    </w:p>
    <w:p w14:paraId="2078C037" w14:textId="660A5F9A" w:rsidR="00767E44" w:rsidRDefault="00767E44" w:rsidP="00767E44"/>
    <w:p w14:paraId="37028F5B" w14:textId="78426BEC" w:rsidR="005B6359" w:rsidRDefault="005B6359" w:rsidP="00767E44"/>
    <w:p w14:paraId="27334315" w14:textId="4F7FCF3A" w:rsidR="005B6359" w:rsidRDefault="005B6359" w:rsidP="00767E44"/>
    <w:p w14:paraId="777EEB18" w14:textId="4F0F40D0" w:rsidR="005B6359" w:rsidRDefault="005B6359" w:rsidP="00767E44"/>
    <w:p w14:paraId="1736499A" w14:textId="710B99F7" w:rsidR="005B6359" w:rsidRDefault="005B6359" w:rsidP="00767E44"/>
    <w:p w14:paraId="651E8573" w14:textId="0D02E571" w:rsidR="005B6359" w:rsidRDefault="005B6359" w:rsidP="00767E44"/>
    <w:p w14:paraId="4328E715" w14:textId="77777777" w:rsidR="005B6359" w:rsidRPr="00F0388A" w:rsidRDefault="005B6359" w:rsidP="00767E44"/>
    <w:p w14:paraId="436DF45A" w14:textId="77777777" w:rsidR="005B6359" w:rsidRPr="000A6455" w:rsidRDefault="005B6359" w:rsidP="000B6B97">
      <w:pPr>
        <w:pStyle w:val="Heading2"/>
      </w:pPr>
      <w:bookmarkStart w:id="4781" w:name="_Toc83652174"/>
      <w:bookmarkStart w:id="4782" w:name="_Toc83831004"/>
      <w:bookmarkStart w:id="4783" w:name="_Toc83831309"/>
      <w:bookmarkStart w:id="4784" w:name="_Hlk84000311"/>
      <w:bookmarkStart w:id="4785" w:name="_Toc99526360"/>
      <w:bookmarkStart w:id="4786" w:name="_Toc99526590"/>
      <w:bookmarkStart w:id="4787" w:name="_Toc99526898"/>
      <w:r w:rsidRPr="000A6455">
        <w:t>Alarm#1</w:t>
      </w:r>
      <w:r>
        <w:t>6</w:t>
      </w:r>
      <w:r w:rsidRPr="000A6455">
        <w:t xml:space="preserve"> </w:t>
      </w:r>
      <w:r>
        <w:t>– Maximum allowable back-to-back boards has been exceeded</w:t>
      </w:r>
      <w:bookmarkEnd w:id="4781"/>
      <w:bookmarkEnd w:id="4782"/>
      <w:bookmarkEnd w:id="4783"/>
      <w:bookmarkEnd w:id="4785"/>
      <w:bookmarkEnd w:id="4786"/>
      <w:bookmarkEnd w:id="4787"/>
    </w:p>
    <w:p w14:paraId="6C43E8D9" w14:textId="0B00E324" w:rsidR="005B6359" w:rsidRDefault="005B6359" w:rsidP="005B6359">
      <w:pPr>
        <w:rPr>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3C16872A" w14:textId="474C1ABE" w:rsidR="005B6359" w:rsidRDefault="005B6359" w:rsidP="005B6359">
      <w:pPr>
        <w:rPr>
          <w:lang w:eastAsia="zh-CN"/>
        </w:rPr>
      </w:pPr>
    </w:p>
    <w:p w14:paraId="4DAAC59C" w14:textId="2B6BE2AA" w:rsidR="005B6359" w:rsidRDefault="005B6359" w:rsidP="005B6359">
      <w:pPr>
        <w:rPr>
          <w:lang w:eastAsia="zh-CN"/>
        </w:rPr>
      </w:pPr>
    </w:p>
    <w:p w14:paraId="64E36A4C" w14:textId="0371DDF3" w:rsidR="005B6359" w:rsidRDefault="005B6359" w:rsidP="005B6359">
      <w:pPr>
        <w:rPr>
          <w:lang w:eastAsia="zh-CN"/>
        </w:rPr>
      </w:pPr>
    </w:p>
    <w:p w14:paraId="654E8C2D" w14:textId="77777777" w:rsidR="005B6359" w:rsidRPr="000A6455" w:rsidRDefault="005B6359" w:rsidP="005B6359">
      <w:pPr>
        <w:rPr>
          <w:rFonts w:ascii="Trebuchet MS" w:hAnsi="Trebuchet MS"/>
          <w:sz w:val="24"/>
          <w:szCs w:val="24"/>
          <w:lang w:eastAsia="zh-CN"/>
        </w:rPr>
      </w:pPr>
    </w:p>
    <w:p w14:paraId="7778C964" w14:textId="6FF69A8B" w:rsidR="005B6359" w:rsidRDefault="005B6359" w:rsidP="000B6B97">
      <w:pPr>
        <w:pStyle w:val="Heading4"/>
      </w:pPr>
      <w:r>
        <w:rPr>
          <w:lang w:eastAsia="zh-CN"/>
        </w:rPr>
        <w:lastRenderedPageBreak/>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B6359" w:rsidRPr="00423EFF" w14:paraId="1DCC73A8" w14:textId="77777777" w:rsidTr="00712EE3">
        <w:tc>
          <w:tcPr>
            <w:tcW w:w="3337" w:type="dxa"/>
            <w:shd w:val="clear" w:color="auto" w:fill="auto"/>
          </w:tcPr>
          <w:p w14:paraId="6FD2F829" w14:textId="65DBC10E" w:rsidR="005B6359" w:rsidRDefault="005B6359" w:rsidP="005B6359">
            <w:pPr>
              <w:pStyle w:val="ListParagraph"/>
              <w:numPr>
                <w:ilvl w:val="0"/>
                <w:numId w:val="156"/>
              </w:numPr>
              <w:contextualSpacing/>
              <w:rPr>
                <w:lang w:eastAsia="zh-CN"/>
              </w:rPr>
            </w:pPr>
            <w:r>
              <w:rPr>
                <w:lang w:eastAsia="zh-CN"/>
              </w:rPr>
              <w:t xml:space="preserve">Exit the software, browse to the </w:t>
            </w:r>
            <w:r w:rsidRPr="00712EE3">
              <w:rPr>
                <w:i/>
                <w:iCs/>
                <w:lang w:eastAsia="zh-CN"/>
              </w:rPr>
              <w:t>C:</w:t>
            </w:r>
            <w:r w:rsidR="005930D2">
              <w:rPr>
                <w:i/>
                <w:iCs/>
                <w:lang w:eastAsia="zh-CN"/>
              </w:rPr>
              <w:t>\ProBot</w:t>
            </w:r>
            <w:r>
              <w:rPr>
                <w:lang w:eastAsia="zh-CN"/>
              </w:rPr>
              <w:t xml:space="preserve"> directory and run the </w:t>
            </w:r>
            <w:r w:rsidRPr="00712EE3">
              <w:rPr>
                <w:i/>
                <w:iCs/>
                <w:lang w:eastAsia="zh-CN"/>
              </w:rPr>
              <w:t>ConfigurationProgram.exe</w:t>
            </w:r>
            <w:r>
              <w:rPr>
                <w:lang w:eastAsia="zh-CN"/>
              </w:rPr>
              <w:t xml:space="preserve">. Select the </w:t>
            </w:r>
            <w:r w:rsidRPr="00712EE3">
              <w:rPr>
                <w:i/>
                <w:iCs/>
                <w:lang w:eastAsia="zh-CN"/>
              </w:rPr>
              <w:t>Hardware</w:t>
            </w:r>
            <w:r>
              <w:rPr>
                <w:lang w:eastAsia="zh-CN"/>
              </w:rPr>
              <w:t xml:space="preserve"> tab.</w:t>
            </w:r>
          </w:p>
          <w:p w14:paraId="0B874066" w14:textId="77777777" w:rsidR="005B6359" w:rsidRDefault="005B6359" w:rsidP="00712EE3">
            <w:pPr>
              <w:rPr>
                <w:lang w:eastAsia="zh-CN"/>
              </w:rPr>
            </w:pPr>
          </w:p>
          <w:p w14:paraId="5EBE3423" w14:textId="77777777" w:rsidR="005B6359" w:rsidRDefault="005B6359" w:rsidP="00712EE3"/>
          <w:p w14:paraId="41E30D90" w14:textId="77777777" w:rsidR="005B6359" w:rsidRDefault="005B6359" w:rsidP="00712EE3"/>
          <w:p w14:paraId="3E8C27E7" w14:textId="77777777" w:rsidR="005B6359" w:rsidRDefault="005B6359" w:rsidP="00712EE3"/>
          <w:p w14:paraId="21E3938C" w14:textId="77777777" w:rsidR="005B6359" w:rsidRDefault="005B6359" w:rsidP="00712EE3"/>
          <w:p w14:paraId="32A03867" w14:textId="77777777" w:rsidR="005B6359" w:rsidRDefault="005B6359" w:rsidP="00712EE3"/>
          <w:p w14:paraId="47A09964" w14:textId="77777777" w:rsidR="005B6359" w:rsidRDefault="005B6359" w:rsidP="00712EE3"/>
          <w:p w14:paraId="77296039" w14:textId="77777777" w:rsidR="005B6359" w:rsidRDefault="005B6359" w:rsidP="00712EE3"/>
          <w:p w14:paraId="095D752E" w14:textId="77777777" w:rsidR="005B6359" w:rsidRDefault="005B6359" w:rsidP="00712EE3"/>
          <w:p w14:paraId="61650C99" w14:textId="77777777" w:rsidR="005B6359" w:rsidRDefault="005B6359" w:rsidP="00712EE3"/>
          <w:p w14:paraId="7CA12DD5" w14:textId="77777777" w:rsidR="005B6359" w:rsidRDefault="005B6359" w:rsidP="00712EE3"/>
          <w:p w14:paraId="4E6845EE" w14:textId="77777777" w:rsidR="005B6359" w:rsidRDefault="005B6359" w:rsidP="00712EE3"/>
          <w:p w14:paraId="114F978D" w14:textId="77777777" w:rsidR="005B6359" w:rsidRDefault="005B6359" w:rsidP="00712EE3"/>
          <w:p w14:paraId="3575B8C4" w14:textId="77777777" w:rsidR="005B6359" w:rsidRDefault="005B6359" w:rsidP="00712EE3"/>
          <w:p w14:paraId="003E080E" w14:textId="77777777" w:rsidR="005B6359" w:rsidRDefault="005B6359" w:rsidP="00712EE3"/>
          <w:p w14:paraId="66C7B42F" w14:textId="77777777" w:rsidR="005B6359" w:rsidRDefault="005B6359" w:rsidP="00712EE3"/>
          <w:p w14:paraId="16586AA3" w14:textId="77777777" w:rsidR="005B6359" w:rsidRDefault="005B6359" w:rsidP="00712EE3"/>
          <w:p w14:paraId="58FF9EDE" w14:textId="77777777" w:rsidR="005B6359" w:rsidRDefault="005B6359" w:rsidP="00712EE3"/>
          <w:p w14:paraId="617E9891" w14:textId="77777777" w:rsidR="005B6359" w:rsidRDefault="005B6359" w:rsidP="00712EE3"/>
          <w:p w14:paraId="50AFDE6C" w14:textId="77777777" w:rsidR="005B6359" w:rsidRDefault="005B6359" w:rsidP="00712EE3"/>
          <w:p w14:paraId="05F4B6B8" w14:textId="77777777" w:rsidR="005B6359" w:rsidRPr="00423EFF" w:rsidRDefault="005B6359" w:rsidP="00712EE3"/>
        </w:tc>
        <w:tc>
          <w:tcPr>
            <w:tcW w:w="6030" w:type="dxa"/>
            <w:shd w:val="clear" w:color="auto" w:fill="auto"/>
          </w:tcPr>
          <w:p w14:paraId="18127063" w14:textId="77777777" w:rsidR="005B6359" w:rsidRDefault="005B6359" w:rsidP="00712EE3">
            <w:pPr>
              <w:jc w:val="center"/>
            </w:pPr>
            <w:r>
              <w:rPr>
                <w:noProof/>
              </w:rPr>
              <w:drawing>
                <wp:inline distT="0" distB="0" distL="0" distR="0" wp14:anchorId="5E80A247" wp14:editId="07DE7276">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166E3AA4" w14:textId="77777777" w:rsidR="005B6359" w:rsidRPr="00423EFF" w:rsidRDefault="005B6359" w:rsidP="00712EE3"/>
        </w:tc>
      </w:tr>
      <w:tr w:rsidR="005B6359" w:rsidRPr="00423EFF" w14:paraId="07D49475" w14:textId="77777777" w:rsidTr="00712EE3">
        <w:tc>
          <w:tcPr>
            <w:tcW w:w="3337" w:type="dxa"/>
            <w:shd w:val="clear" w:color="auto" w:fill="auto"/>
          </w:tcPr>
          <w:p w14:paraId="477DB1D9" w14:textId="77777777" w:rsidR="005B6359" w:rsidRDefault="005B6359" w:rsidP="005B6359">
            <w:pPr>
              <w:pStyle w:val="ListParagraph"/>
              <w:numPr>
                <w:ilvl w:val="0"/>
                <w:numId w:val="156"/>
              </w:numPr>
              <w:contextualSpacing/>
              <w:rPr>
                <w:lang w:eastAsia="zh-CN"/>
              </w:rPr>
            </w:pPr>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3C1CA60D" w14:textId="77777777" w:rsidR="005B6359" w:rsidRDefault="005B6359" w:rsidP="00712EE3">
            <w:pPr>
              <w:rPr>
                <w:lang w:eastAsia="zh-CN"/>
              </w:rPr>
            </w:pPr>
          </w:p>
          <w:p w14:paraId="321B20DB" w14:textId="77777777" w:rsidR="005B6359" w:rsidRDefault="005B6359" w:rsidP="00712EE3">
            <w:pPr>
              <w:rPr>
                <w:lang w:eastAsia="zh-CN"/>
              </w:rPr>
            </w:pPr>
          </w:p>
          <w:p w14:paraId="55C84D1F" w14:textId="77777777" w:rsidR="005B6359" w:rsidRDefault="005B6359" w:rsidP="00712EE3">
            <w:pPr>
              <w:rPr>
                <w:lang w:eastAsia="zh-CN"/>
              </w:rPr>
            </w:pPr>
          </w:p>
        </w:tc>
        <w:tc>
          <w:tcPr>
            <w:tcW w:w="6030" w:type="dxa"/>
            <w:shd w:val="clear" w:color="auto" w:fill="auto"/>
          </w:tcPr>
          <w:p w14:paraId="004376C2" w14:textId="77777777" w:rsidR="005B6359" w:rsidRPr="00312D6F" w:rsidRDefault="005B6359" w:rsidP="00712EE3">
            <w:pPr>
              <w:rPr>
                <w:noProof/>
                <w:sz w:val="24"/>
                <w:szCs w:val="24"/>
              </w:rPr>
            </w:pPr>
          </w:p>
          <w:p w14:paraId="372F9172" w14:textId="77777777" w:rsidR="005B6359" w:rsidRDefault="005B6359" w:rsidP="00712EE3">
            <w:pPr>
              <w:jc w:val="center"/>
              <w:rPr>
                <w:noProof/>
                <w:sz w:val="24"/>
                <w:szCs w:val="24"/>
              </w:rPr>
            </w:pPr>
            <w:r>
              <w:rPr>
                <w:noProof/>
                <w:sz w:val="24"/>
                <w:szCs w:val="24"/>
              </w:rPr>
              <w:drawing>
                <wp:inline distT="0" distB="0" distL="0" distR="0" wp14:anchorId="7BD9C539" wp14:editId="6C7009ED">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194">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36EB9942" w14:textId="77777777" w:rsidR="005B6359" w:rsidRDefault="005B6359" w:rsidP="00712EE3">
            <w:pPr>
              <w:jc w:val="center"/>
              <w:rPr>
                <w:noProof/>
                <w:sz w:val="24"/>
                <w:szCs w:val="24"/>
              </w:rPr>
            </w:pPr>
          </w:p>
          <w:p w14:paraId="07634ED9" w14:textId="77777777" w:rsidR="005B6359" w:rsidRPr="00312D6F" w:rsidRDefault="005B6359" w:rsidP="00712EE3">
            <w:pPr>
              <w:jc w:val="center"/>
              <w:rPr>
                <w:noProof/>
                <w:sz w:val="24"/>
                <w:szCs w:val="24"/>
              </w:rPr>
            </w:pPr>
          </w:p>
        </w:tc>
      </w:tr>
      <w:tr w:rsidR="005B6359" w:rsidRPr="00423EFF" w14:paraId="6BB7F4CF" w14:textId="77777777" w:rsidTr="00712EE3">
        <w:tc>
          <w:tcPr>
            <w:tcW w:w="3337" w:type="dxa"/>
            <w:shd w:val="clear" w:color="auto" w:fill="auto"/>
          </w:tcPr>
          <w:p w14:paraId="014FF3C5" w14:textId="77777777" w:rsidR="005B6359" w:rsidRDefault="005B6359" w:rsidP="00712EE3">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734786EF" w14:textId="77777777" w:rsidR="005B6359" w:rsidRDefault="005B6359" w:rsidP="00712EE3">
            <w:pPr>
              <w:rPr>
                <w:lang w:eastAsia="zh-CN"/>
              </w:rPr>
            </w:pPr>
          </w:p>
          <w:p w14:paraId="1A106BC6" w14:textId="77777777" w:rsidR="005B6359" w:rsidRDefault="005B6359" w:rsidP="00712EE3">
            <w:pPr>
              <w:rPr>
                <w:lang w:eastAsia="zh-CN"/>
              </w:rPr>
            </w:pPr>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03034DFF" w14:textId="77777777" w:rsidR="005B6359" w:rsidRDefault="005B6359" w:rsidP="00712EE3">
            <w:pPr>
              <w:rPr>
                <w:lang w:eastAsia="zh-CN"/>
              </w:rPr>
            </w:pPr>
          </w:p>
          <w:p w14:paraId="30D3D28E" w14:textId="77777777" w:rsidR="005B6359" w:rsidRPr="004154DB" w:rsidRDefault="005B6359" w:rsidP="00712EE3">
            <w:pPr>
              <w:rPr>
                <w:lang w:eastAsia="zh-CN"/>
              </w:rPr>
            </w:pPr>
          </w:p>
        </w:tc>
        <w:tc>
          <w:tcPr>
            <w:tcW w:w="6030" w:type="dxa"/>
            <w:shd w:val="clear" w:color="auto" w:fill="auto"/>
          </w:tcPr>
          <w:p w14:paraId="49415DCA" w14:textId="77777777" w:rsidR="005B6359" w:rsidRPr="00312D6F" w:rsidRDefault="005B6359" w:rsidP="00712EE3">
            <w:pPr>
              <w:jc w:val="center"/>
              <w:rPr>
                <w:noProof/>
                <w:sz w:val="24"/>
                <w:szCs w:val="24"/>
              </w:rPr>
            </w:pPr>
            <w:r>
              <w:rPr>
                <w:noProof/>
                <w:sz w:val="24"/>
                <w:szCs w:val="24"/>
              </w:rPr>
              <w:drawing>
                <wp:inline distT="0" distB="0" distL="0" distR="0" wp14:anchorId="2139AA6F" wp14:editId="3C4C1601">
                  <wp:extent cx="3683000" cy="2370455"/>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5B6359" w:rsidRPr="00423EFF" w14:paraId="5B46AE85" w14:textId="77777777" w:rsidTr="00712EE3">
        <w:tc>
          <w:tcPr>
            <w:tcW w:w="3337" w:type="dxa"/>
            <w:shd w:val="clear" w:color="auto" w:fill="auto"/>
          </w:tcPr>
          <w:p w14:paraId="0B378EA8" w14:textId="77777777" w:rsidR="005B6359" w:rsidRDefault="005B6359" w:rsidP="00712EE3">
            <w:pPr>
              <w:rPr>
                <w:lang w:eastAsia="zh-CN"/>
              </w:rPr>
            </w:pPr>
          </w:p>
        </w:tc>
        <w:tc>
          <w:tcPr>
            <w:tcW w:w="6030" w:type="dxa"/>
            <w:shd w:val="clear" w:color="auto" w:fill="auto"/>
          </w:tcPr>
          <w:p w14:paraId="6D687468" w14:textId="77777777" w:rsidR="005B6359" w:rsidRPr="00C850AC" w:rsidRDefault="005B6359" w:rsidP="00712EE3">
            <w:pPr>
              <w:jc w:val="center"/>
              <w:rPr>
                <w:noProof/>
              </w:rPr>
            </w:pPr>
          </w:p>
        </w:tc>
      </w:tr>
    </w:tbl>
    <w:p w14:paraId="5372D08D" w14:textId="77777777" w:rsidR="00767E44" w:rsidRPr="00F0388A" w:rsidRDefault="00767E44" w:rsidP="00767E44"/>
    <w:p w14:paraId="76B79181" w14:textId="77777777" w:rsidR="0058069D" w:rsidRDefault="0049174E" w:rsidP="0026146F">
      <w:pPr>
        <w:pStyle w:val="Heading1"/>
      </w:pPr>
      <w:bookmarkStart w:id="4788" w:name="_Toc51132716"/>
      <w:bookmarkStart w:id="4789" w:name="_Toc119468193"/>
      <w:bookmarkStart w:id="4790" w:name="_Toc329784649"/>
      <w:bookmarkStart w:id="4791" w:name="_Toc329852098"/>
      <w:bookmarkStart w:id="4792" w:name="_Toc331173670"/>
      <w:bookmarkStart w:id="4793" w:name="_Toc332208778"/>
      <w:bookmarkStart w:id="4794" w:name="_Toc332274025"/>
      <w:bookmarkStart w:id="4795" w:name="_Toc367109146"/>
      <w:bookmarkStart w:id="4796" w:name="_Toc394486345"/>
      <w:bookmarkStart w:id="4797" w:name="_Toc394583551"/>
      <w:bookmarkStart w:id="4798" w:name="_Toc468171268"/>
      <w:bookmarkStart w:id="4799" w:name="_Toc468549182"/>
      <w:bookmarkStart w:id="4800" w:name="_Toc468552700"/>
      <w:bookmarkStart w:id="4801" w:name="_Toc469041227"/>
      <w:bookmarkStart w:id="4802" w:name="_Toc469041333"/>
      <w:bookmarkStart w:id="4803" w:name="_Toc469043391"/>
      <w:bookmarkStart w:id="4804" w:name="_Toc469045025"/>
      <w:bookmarkStart w:id="4805" w:name="_Toc469139323"/>
      <w:bookmarkStart w:id="4806" w:name="_Toc469143779"/>
      <w:bookmarkStart w:id="4807" w:name="_Toc469152537"/>
      <w:bookmarkStart w:id="4808" w:name="_Toc469152768"/>
      <w:bookmarkStart w:id="4809" w:name="_Toc506221889"/>
      <w:bookmarkStart w:id="4810" w:name="_Toc506816554"/>
      <w:bookmarkStart w:id="4811" w:name="_Toc506817004"/>
      <w:bookmarkStart w:id="4812" w:name="_Toc528426658"/>
      <w:bookmarkStart w:id="4813" w:name="_Toc528426947"/>
      <w:bookmarkStart w:id="4814" w:name="_Toc19132863"/>
      <w:bookmarkStart w:id="4815" w:name="_Toc19133155"/>
      <w:bookmarkStart w:id="4816" w:name="_Toc19133380"/>
      <w:bookmarkStart w:id="4817" w:name="_Toc37349605"/>
      <w:bookmarkStart w:id="4818" w:name="_Toc37349898"/>
      <w:bookmarkStart w:id="4819" w:name="_Toc51280293"/>
      <w:bookmarkStart w:id="4820" w:name="_Toc51280588"/>
      <w:bookmarkStart w:id="4821" w:name="_Toc52889255"/>
      <w:bookmarkStart w:id="4822" w:name="_Toc52889552"/>
      <w:bookmarkStart w:id="4823" w:name="_Toc52889781"/>
      <w:bookmarkStart w:id="4824" w:name="_Toc52891139"/>
      <w:bookmarkStart w:id="4825" w:name="_Toc69230382"/>
      <w:bookmarkStart w:id="4826" w:name="_Toc69230683"/>
      <w:bookmarkStart w:id="4827" w:name="_Toc83831005"/>
      <w:bookmarkStart w:id="4828" w:name="_Toc83831310"/>
      <w:bookmarkStart w:id="4829" w:name="_Toc99526361"/>
      <w:bookmarkStart w:id="4830" w:name="_Toc99526591"/>
      <w:bookmarkStart w:id="4831" w:name="_Toc99526899"/>
      <w:bookmarkEnd w:id="4779"/>
      <w:bookmarkEnd w:id="4780"/>
      <w:bookmarkEnd w:id="4784"/>
      <w:r>
        <w:lastRenderedPageBreak/>
        <w:t>C</w:t>
      </w:r>
      <w:r w:rsidR="0058069D">
        <w:t>ommunicat</w:t>
      </w:r>
      <w:bookmarkEnd w:id="4788"/>
      <w:bookmarkEnd w:id="4789"/>
      <w:bookmarkEnd w:id="4790"/>
      <w:bookmarkEnd w:id="4791"/>
      <w:bookmarkEnd w:id="4792"/>
      <w:bookmarkEnd w:id="4793"/>
      <w:bookmarkEnd w:id="4794"/>
      <w:bookmarkEnd w:id="4795"/>
      <w:r w:rsidR="003E4E57">
        <w:t>e</w:t>
      </w:r>
      <w:r>
        <w:t xml:space="preserve"> </w:t>
      </w:r>
      <w:r w:rsidR="003E4E57">
        <w:t>w</w:t>
      </w:r>
      <w:r w:rsidR="006C7149">
        <w:t>ith Oven Controllers</w:t>
      </w:r>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14:paraId="7B55EB5C" w14:textId="5D08F640" w:rsidR="00CA01D3" w:rsidRPr="00F0388A" w:rsidRDefault="00CA01D3" w:rsidP="00CA01D3">
      <w:pPr>
        <w:keepNext/>
        <w:spacing w:after="120"/>
      </w:pPr>
      <w:bookmarkStart w:id="4832" w:name="_Toc51132717"/>
      <w:bookmarkStart w:id="4833" w:name="_Toc119468194"/>
      <w:bookmarkStart w:id="4834"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116DED">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4835" w:name="_Toc469043392"/>
      <w:bookmarkStart w:id="4836" w:name="_Toc469045026"/>
      <w:bookmarkStart w:id="4837" w:name="_Toc469139324"/>
      <w:bookmarkStart w:id="4838" w:name="_Toc469152769"/>
      <w:bookmarkStart w:id="4839" w:name="_Toc506221890"/>
      <w:bookmarkStart w:id="4840" w:name="_Toc506816555"/>
      <w:bookmarkStart w:id="4841" w:name="_Toc506817005"/>
      <w:bookmarkStart w:id="4842" w:name="_Toc528426659"/>
      <w:bookmarkStart w:id="4843" w:name="_Toc528426948"/>
      <w:bookmarkStart w:id="4844" w:name="_Toc19132864"/>
      <w:bookmarkStart w:id="4845" w:name="_Toc19133156"/>
      <w:bookmarkStart w:id="4846" w:name="_Toc37349606"/>
      <w:bookmarkStart w:id="4847" w:name="_Toc37349899"/>
      <w:bookmarkStart w:id="4848" w:name="_Toc51280294"/>
      <w:bookmarkStart w:id="4849" w:name="_Toc51280589"/>
      <w:bookmarkStart w:id="4850" w:name="_Toc52889256"/>
      <w:bookmarkStart w:id="4851" w:name="_Toc52889553"/>
      <w:bookmarkStart w:id="4852" w:name="_Toc69230383"/>
      <w:bookmarkStart w:id="4853" w:name="_Toc69230684"/>
      <w:bookmarkStart w:id="4854" w:name="_Toc83831006"/>
      <w:bookmarkStart w:id="4855" w:name="_Toc83831311"/>
      <w:bookmarkStart w:id="4856" w:name="_Toc99526362"/>
      <w:bookmarkStart w:id="4857" w:name="_Toc99526592"/>
      <w:bookmarkStart w:id="4858" w:name="_Toc99526900"/>
      <w:r>
        <w:lastRenderedPageBreak/>
        <w:t>Confirm</w:t>
      </w:r>
      <w:r w:rsidR="009459B1">
        <w:t xml:space="preserve"> </w:t>
      </w:r>
      <w:r w:rsidR="00754243">
        <w:t>Oven Communications</w:t>
      </w:r>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472384"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613C35" id="Oval 3629" o:spid="_x0000_s1026" style="position:absolute;margin-left:79.65pt;margin-top:41.5pt;width:117pt;height:2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54B0715C" w:rsidR="0058069D" w:rsidRDefault="005C7870"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88</w:t>
      </w:r>
      <w:r w:rsidR="005E405E">
        <w:rPr>
          <w:noProof/>
        </w:rPr>
        <w:fldChar w:fldCharType="end"/>
      </w:r>
      <w:r w:rsidR="00016DC1">
        <w:t>: Hardware Status</w:t>
      </w:r>
      <w:r w:rsidR="0088636D">
        <w:t xml:space="preserve"> – Oven Controller Communication</w:t>
      </w:r>
    </w:p>
    <w:p w14:paraId="251CB612" w14:textId="77777777" w:rsidR="001D11DE" w:rsidRDefault="001D11DE" w:rsidP="001D11DE">
      <w:bookmarkStart w:id="4859" w:name="_Toc51132718"/>
      <w:bookmarkStart w:id="4860" w:name="_Toc119468195"/>
      <w:bookmarkStart w:id="4861"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4862" w:name="_Toc329249488"/>
      <w:bookmarkStart w:id="4863" w:name="_Toc390353671"/>
      <w:bookmarkStart w:id="4864" w:name="_Toc469043393"/>
      <w:bookmarkStart w:id="4865" w:name="_Toc469045027"/>
      <w:bookmarkStart w:id="4866" w:name="_Toc469139325"/>
      <w:bookmarkStart w:id="4867" w:name="_Toc469152770"/>
      <w:bookmarkStart w:id="4868" w:name="_Toc506221891"/>
      <w:bookmarkStart w:id="4869" w:name="_Toc506816556"/>
      <w:bookmarkStart w:id="4870" w:name="_Toc506817006"/>
      <w:bookmarkStart w:id="4871" w:name="_Toc528426660"/>
      <w:bookmarkStart w:id="4872" w:name="_Toc528426949"/>
      <w:bookmarkStart w:id="4873" w:name="_Toc19132865"/>
      <w:bookmarkStart w:id="4874" w:name="_Toc19133157"/>
      <w:bookmarkStart w:id="4875" w:name="_Toc37349607"/>
      <w:bookmarkStart w:id="4876" w:name="_Toc37349900"/>
      <w:bookmarkStart w:id="4877" w:name="_Toc51280295"/>
      <w:bookmarkStart w:id="4878" w:name="_Toc51280590"/>
      <w:bookmarkStart w:id="4879" w:name="_Toc52889257"/>
      <w:bookmarkStart w:id="4880" w:name="_Toc52889554"/>
      <w:bookmarkStart w:id="4881" w:name="_Toc69230384"/>
      <w:bookmarkStart w:id="4882" w:name="_Toc69230685"/>
      <w:bookmarkStart w:id="4883" w:name="_Toc83831007"/>
      <w:bookmarkStart w:id="4884" w:name="_Toc83831312"/>
      <w:bookmarkStart w:id="4885" w:name="_Toc99526363"/>
      <w:bookmarkStart w:id="4886" w:name="_Toc99526593"/>
      <w:bookmarkStart w:id="4887" w:name="_Toc99526901"/>
      <w:bookmarkEnd w:id="4859"/>
      <w:bookmarkEnd w:id="4860"/>
      <w:bookmarkEnd w:id="4861"/>
      <w:r>
        <w:t>Configur</w:t>
      </w:r>
      <w:r w:rsidR="00B4329A">
        <w:t>e</w:t>
      </w:r>
      <w:r>
        <w:t xml:space="preserve"> </w:t>
      </w:r>
      <w:r w:rsidR="00754243">
        <w:t xml:space="preserve">Software </w:t>
      </w:r>
      <w:r w:rsidR="00B4329A">
        <w:t>f</w:t>
      </w:r>
      <w:r w:rsidR="00754243">
        <w:t>or Oven Communication</w:t>
      </w:r>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77777777" w:rsidR="001D11DE" w:rsidRDefault="001D11DE">
      <w:pPr>
        <w:pStyle w:val="Heading2"/>
      </w:pPr>
      <w:bookmarkStart w:id="4888" w:name="_Toc329249489"/>
      <w:bookmarkStart w:id="4889" w:name="_Toc390353672"/>
      <w:bookmarkStart w:id="4890" w:name="_Toc469043394"/>
      <w:bookmarkStart w:id="4891" w:name="_Toc469045028"/>
      <w:bookmarkStart w:id="4892" w:name="_Toc469139326"/>
      <w:bookmarkStart w:id="4893" w:name="_Toc469152771"/>
      <w:bookmarkStart w:id="4894" w:name="_Toc506221892"/>
      <w:bookmarkStart w:id="4895" w:name="_Toc506816557"/>
      <w:bookmarkStart w:id="4896" w:name="_Toc506817007"/>
      <w:bookmarkStart w:id="4897" w:name="_Toc528426661"/>
      <w:bookmarkStart w:id="4898" w:name="_Toc528426950"/>
      <w:bookmarkStart w:id="4899" w:name="_Toc19132866"/>
      <w:bookmarkStart w:id="4900" w:name="_Toc19133158"/>
      <w:bookmarkStart w:id="4901" w:name="_Toc37349608"/>
      <w:bookmarkStart w:id="4902" w:name="_Toc37349901"/>
      <w:bookmarkStart w:id="4903" w:name="_Toc51280296"/>
      <w:bookmarkStart w:id="4904" w:name="_Toc51280591"/>
      <w:bookmarkStart w:id="4905" w:name="_Toc52889258"/>
      <w:bookmarkStart w:id="4906" w:name="_Toc52889555"/>
      <w:bookmarkStart w:id="4907" w:name="_Toc69230385"/>
      <w:bookmarkStart w:id="4908" w:name="_Toc69230686"/>
      <w:bookmarkStart w:id="4909" w:name="_Toc83831008"/>
      <w:bookmarkStart w:id="4910" w:name="_Toc83831313"/>
      <w:bookmarkStart w:id="4911" w:name="_Toc99526364"/>
      <w:bookmarkStart w:id="4912" w:name="_Toc99526594"/>
      <w:bookmarkStart w:id="4913" w:name="_Toc99526902"/>
      <w:r>
        <w:lastRenderedPageBreak/>
        <w:t>Us</w:t>
      </w:r>
      <w:r w:rsidR="00B4329A">
        <w:t>e a</w:t>
      </w:r>
      <w:r w:rsidR="00754243">
        <w:t xml:space="preserve"> </w:t>
      </w:r>
      <w:r>
        <w:t>Base Oven R</w:t>
      </w:r>
      <w:r w:rsidRPr="00356338">
        <w:t xml:space="preserve">ecipe </w:t>
      </w:r>
      <w:r w:rsidR="00754243">
        <w:t>With Oven Communication</w:t>
      </w:r>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914" w:name="_Toc329249490"/>
      <w:bookmarkStart w:id="4915" w:name="_Toc390353673"/>
      <w:r>
        <w:br w:type="page"/>
      </w:r>
    </w:p>
    <w:p w14:paraId="3C284243" w14:textId="77777777" w:rsidR="001D11DE" w:rsidRDefault="001D11DE">
      <w:pPr>
        <w:pStyle w:val="Heading2"/>
      </w:pPr>
      <w:bookmarkStart w:id="4916" w:name="_Toc469043395"/>
      <w:bookmarkStart w:id="4917" w:name="_Toc469045029"/>
      <w:bookmarkStart w:id="4918" w:name="_Toc469139327"/>
      <w:bookmarkStart w:id="4919" w:name="_Toc469152772"/>
      <w:bookmarkStart w:id="4920" w:name="_Toc506221893"/>
      <w:bookmarkStart w:id="4921" w:name="_Toc506816558"/>
      <w:bookmarkStart w:id="4922" w:name="_Toc506817008"/>
      <w:bookmarkStart w:id="4923" w:name="_Toc528426662"/>
      <w:bookmarkStart w:id="4924" w:name="_Toc528426951"/>
      <w:bookmarkStart w:id="4925" w:name="_Toc19132867"/>
      <w:bookmarkStart w:id="4926" w:name="_Toc19133159"/>
      <w:bookmarkStart w:id="4927" w:name="_Toc37349609"/>
      <w:bookmarkStart w:id="4928" w:name="_Toc37349902"/>
      <w:bookmarkStart w:id="4929" w:name="_Toc51280297"/>
      <w:bookmarkStart w:id="4930" w:name="_Toc51280592"/>
      <w:bookmarkStart w:id="4931" w:name="_Toc52889259"/>
      <w:bookmarkStart w:id="4932" w:name="_Toc52889556"/>
      <w:bookmarkStart w:id="4933" w:name="_Toc69230386"/>
      <w:bookmarkStart w:id="4934" w:name="_Toc69230687"/>
      <w:bookmarkStart w:id="4935" w:name="_Toc83831009"/>
      <w:bookmarkStart w:id="4936" w:name="_Toc83831314"/>
      <w:bookmarkStart w:id="4937" w:name="_Toc99526365"/>
      <w:bookmarkStart w:id="4938" w:name="_Toc99526595"/>
      <w:bookmarkStart w:id="4939" w:name="_Toc99526903"/>
      <w:r>
        <w:lastRenderedPageBreak/>
        <w:t>Run</w:t>
      </w:r>
      <w:r w:rsidR="00B4329A">
        <w:t xml:space="preserve"> a</w:t>
      </w:r>
      <w:r w:rsidR="00754243">
        <w:t xml:space="preserve"> Profile</w:t>
      </w:r>
      <w:bookmarkEnd w:id="4914"/>
      <w:bookmarkEnd w:id="4915"/>
      <w:r w:rsidR="00754243">
        <w:t xml:space="preserve"> Using Oven Communication</w:t>
      </w:r>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2C940FDE"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DF7684" w:rsidRPr="00F0388A">
              <w:t xml:space="preserve">Figure </w:t>
            </w:r>
            <w:r w:rsidR="00DF7684">
              <w:t>89</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3BC4701B" w:rsidR="00050826" w:rsidRDefault="00050826" w:rsidP="00970150">
            <w:pPr>
              <w:pStyle w:val="Caption"/>
            </w:pPr>
            <w:bookmarkStart w:id="4940" w:name="_Ref18605721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89</w:t>
            </w:r>
            <w:r w:rsidR="005E405E">
              <w:rPr>
                <w:noProof/>
              </w:rPr>
              <w:fldChar w:fldCharType="end"/>
            </w:r>
            <w:bookmarkEnd w:id="4940"/>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1D7651D7" w:rsidR="00050826" w:rsidRDefault="00050826" w:rsidP="00970150">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90</w:t>
            </w:r>
            <w:r w:rsidR="005E405E">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3C90250E"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DF7684" w:rsidRPr="00970150">
              <w:t xml:space="preserve">Figure </w:t>
            </w:r>
            <w:r w:rsidR="00DF7684">
              <w:t>91</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349FAB78" w:rsidR="00050826" w:rsidRPr="00970150" w:rsidRDefault="00050826" w:rsidP="00E332CD">
            <w:pPr>
              <w:ind w:left="720"/>
              <w:jc w:val="center"/>
            </w:pPr>
            <w:bookmarkStart w:id="4941" w:name="_Ref186057432"/>
            <w:r w:rsidRPr="0097015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91</w:t>
            </w:r>
            <w:r w:rsidR="005E405E">
              <w:rPr>
                <w:noProof/>
              </w:rPr>
              <w:fldChar w:fldCharType="end"/>
            </w:r>
            <w:bookmarkEnd w:id="4941"/>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942" w:name="_Toc119468197"/>
      <w:bookmarkStart w:id="4943" w:name="_Toc329784654"/>
      <w:bookmarkStart w:id="4944" w:name="_Toc393782344"/>
      <w:r>
        <w:br w:type="page"/>
      </w:r>
    </w:p>
    <w:p w14:paraId="0220A023" w14:textId="30D19890" w:rsidR="00D77035" w:rsidRPr="00F0388A" w:rsidRDefault="004D6ABC">
      <w:pPr>
        <w:pStyle w:val="Heading2"/>
      </w:pPr>
      <w:bookmarkStart w:id="4945" w:name="_Toc469043396"/>
      <w:bookmarkStart w:id="4946" w:name="_Toc469045030"/>
      <w:bookmarkStart w:id="4947" w:name="_Toc469139328"/>
      <w:bookmarkStart w:id="4948" w:name="_Toc469152773"/>
      <w:bookmarkStart w:id="4949" w:name="_Toc506221894"/>
      <w:bookmarkStart w:id="4950" w:name="_Toc506816559"/>
      <w:bookmarkStart w:id="4951" w:name="_Toc506817009"/>
      <w:bookmarkStart w:id="4952" w:name="_Toc528426663"/>
      <w:bookmarkStart w:id="4953" w:name="_Toc528426952"/>
      <w:bookmarkStart w:id="4954" w:name="_Toc19132868"/>
      <w:bookmarkStart w:id="4955" w:name="_Toc19133160"/>
      <w:bookmarkStart w:id="4956" w:name="_Toc37349610"/>
      <w:bookmarkStart w:id="4957" w:name="_Toc37349903"/>
      <w:bookmarkStart w:id="4958" w:name="_Toc51280298"/>
      <w:bookmarkStart w:id="4959" w:name="_Toc51280593"/>
      <w:bookmarkStart w:id="4960" w:name="_Toc52889260"/>
      <w:bookmarkStart w:id="4961" w:name="_Toc52889557"/>
      <w:bookmarkStart w:id="4962" w:name="_Toc69230387"/>
      <w:bookmarkStart w:id="4963" w:name="_Toc69230688"/>
      <w:bookmarkStart w:id="4964" w:name="_Toc83831010"/>
      <w:bookmarkStart w:id="4965" w:name="_Toc83831315"/>
      <w:bookmarkStart w:id="4966" w:name="_Toc99526366"/>
      <w:bookmarkStart w:id="4967" w:name="_Toc99526596"/>
      <w:bookmarkStart w:id="4968" w:name="_Toc99526904"/>
      <w:r>
        <w:lastRenderedPageBreak/>
        <w:t>Start a</w:t>
      </w:r>
      <w:r w:rsidR="00754243" w:rsidRPr="00F0388A">
        <w:t xml:space="preserve"> </w:t>
      </w:r>
      <w:r w:rsidR="00D77035" w:rsidRPr="00F0388A">
        <w:t>Virtual Profile</w:t>
      </w:r>
      <w:bookmarkEnd w:id="4942"/>
      <w:bookmarkEnd w:id="4943"/>
      <w:bookmarkEnd w:id="4944"/>
      <w:r w:rsidR="00D77035">
        <w:t xml:space="preserve"> </w:t>
      </w:r>
      <w:r w:rsidR="00754243">
        <w:t>With Oven Communication</w:t>
      </w:r>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20B24081"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DF7684" w:rsidRPr="00F0388A">
              <w:t xml:space="preserve">Figure </w:t>
            </w:r>
            <w:r w:rsidR="00DF7684">
              <w:rPr>
                <w:noProof/>
              </w:rPr>
              <w:t>92</w:t>
            </w:r>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70334C5D" w:rsidR="00036E0E" w:rsidRPr="00F0388A" w:rsidRDefault="00036E0E" w:rsidP="00036E0E">
            <w:pPr>
              <w:pStyle w:val="Caption"/>
            </w:pPr>
            <w:bookmarkStart w:id="4969" w:name="_Ref18605774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92</w:t>
            </w:r>
            <w:r w:rsidR="005E405E">
              <w:rPr>
                <w:noProof/>
              </w:rPr>
              <w:fldChar w:fldCharType="end"/>
            </w:r>
            <w:bookmarkEnd w:id="4969"/>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60CE0538"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DF7684" w:rsidRPr="00DF7684">
              <w:t xml:space="preserve">Figure </w:t>
            </w:r>
            <w:r w:rsidR="00DF7684" w:rsidRPr="00DF7684">
              <w:rPr>
                <w:noProof/>
              </w:rPr>
              <w:t>93</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434B8133" w:rsidR="00036E0E" w:rsidRPr="00970150" w:rsidRDefault="00036E0E" w:rsidP="00970150">
            <w:pPr>
              <w:pStyle w:val="ListContinue"/>
              <w:ind w:left="0"/>
              <w:jc w:val="center"/>
              <w:rPr>
                <w:rFonts w:ascii="Arial" w:hAnsi="Arial" w:cs="Arial"/>
                <w:sz w:val="16"/>
                <w:szCs w:val="16"/>
              </w:rPr>
            </w:pPr>
            <w:bookmarkStart w:id="4970"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DF7684">
              <w:rPr>
                <w:rFonts w:ascii="Arial" w:hAnsi="Arial" w:cs="Arial"/>
                <w:noProof/>
                <w:sz w:val="16"/>
                <w:szCs w:val="16"/>
              </w:rPr>
              <w:t>93</w:t>
            </w:r>
            <w:r w:rsidRPr="00970150">
              <w:rPr>
                <w:rFonts w:ascii="Arial" w:hAnsi="Arial" w:cs="Arial"/>
                <w:sz w:val="16"/>
                <w:szCs w:val="16"/>
              </w:rPr>
              <w:fldChar w:fldCharType="end"/>
            </w:r>
            <w:bookmarkEnd w:id="4970"/>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4971" w:name="_KIC_24/7_without_Board_Sensor_(Belt"/>
      <w:bookmarkStart w:id="4972" w:name="_Toc51132722"/>
      <w:bookmarkStart w:id="4973" w:name="_Toc119468198"/>
      <w:bookmarkEnd w:id="4971"/>
      <w:r w:rsidRPr="00F0388A">
        <w:br w:type="page"/>
      </w:r>
      <w:bookmarkStart w:id="4974" w:name="_Toc141866788"/>
      <w:bookmarkStart w:id="4975" w:name="_Toc329784655"/>
      <w:bookmarkStart w:id="4976" w:name="_Toc469043397"/>
      <w:bookmarkStart w:id="4977" w:name="_Toc469045031"/>
      <w:bookmarkStart w:id="4978" w:name="_Toc469139329"/>
      <w:bookmarkStart w:id="4979" w:name="_Toc469152774"/>
      <w:bookmarkStart w:id="4980" w:name="_Toc506221895"/>
      <w:bookmarkStart w:id="4981" w:name="_Toc506816560"/>
      <w:bookmarkStart w:id="4982" w:name="_Toc506817010"/>
      <w:bookmarkStart w:id="4983" w:name="_Toc528426664"/>
      <w:bookmarkStart w:id="4984" w:name="_Toc528426953"/>
      <w:bookmarkStart w:id="4985" w:name="_Toc19132869"/>
      <w:bookmarkStart w:id="4986" w:name="_Toc19133161"/>
      <w:bookmarkStart w:id="4987" w:name="_Toc37349611"/>
      <w:bookmarkStart w:id="4988" w:name="_Toc37349904"/>
      <w:bookmarkStart w:id="4989" w:name="_Toc51280299"/>
      <w:bookmarkStart w:id="4990" w:name="_Toc51280594"/>
      <w:bookmarkStart w:id="4991" w:name="_Toc52889261"/>
      <w:bookmarkStart w:id="4992" w:name="_Toc52889558"/>
      <w:bookmarkStart w:id="4993" w:name="_Toc69230388"/>
      <w:bookmarkStart w:id="4994" w:name="_Toc69230689"/>
      <w:bookmarkStart w:id="4995" w:name="_Toc83831011"/>
      <w:bookmarkStart w:id="4996" w:name="_Toc83831316"/>
      <w:bookmarkStart w:id="4997" w:name="_Toc99526367"/>
      <w:bookmarkStart w:id="4998" w:name="_Toc99526597"/>
      <w:bookmarkStart w:id="4999" w:name="_Toc99526905"/>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5">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972"/>
      <w:bookmarkEnd w:id="4973"/>
    </w:tbl>
    <w:p w14:paraId="0586FD63" w14:textId="77777777" w:rsidR="0090241D" w:rsidRPr="0090241D" w:rsidRDefault="0090241D"/>
    <w:p w14:paraId="3EED02C0" w14:textId="77777777" w:rsidR="0090241D" w:rsidRDefault="0090241D" w:rsidP="0090241D">
      <w:pPr>
        <w:pStyle w:val="Heading2"/>
      </w:pPr>
      <w:bookmarkStart w:id="5000" w:name="_Dual_Lane_Systems"/>
      <w:bookmarkStart w:id="5001" w:name="_Ref468169722"/>
      <w:bookmarkStart w:id="5002" w:name="_Toc468171270"/>
      <w:bookmarkStart w:id="5003" w:name="_Toc468549184"/>
      <w:bookmarkStart w:id="5004" w:name="_Toc468552702"/>
      <w:bookmarkStart w:id="5005" w:name="_Toc469041229"/>
      <w:bookmarkStart w:id="5006" w:name="_Toc469041335"/>
      <w:bookmarkStart w:id="5007" w:name="_Toc469043399"/>
      <w:bookmarkStart w:id="5008" w:name="_Toc469045032"/>
      <w:bookmarkStart w:id="5009" w:name="_Toc469139330"/>
      <w:bookmarkStart w:id="5010" w:name="_Toc469143780"/>
      <w:bookmarkStart w:id="5011" w:name="_Toc469152538"/>
      <w:bookmarkStart w:id="5012" w:name="_Toc469152775"/>
      <w:bookmarkStart w:id="5013" w:name="_Toc506221896"/>
      <w:bookmarkStart w:id="5014" w:name="_Toc506816561"/>
      <w:bookmarkStart w:id="5015" w:name="_Toc506817011"/>
      <w:bookmarkStart w:id="5016" w:name="_Toc528426665"/>
      <w:bookmarkStart w:id="5017" w:name="_Toc528426954"/>
      <w:bookmarkStart w:id="5018" w:name="_Toc19132870"/>
      <w:bookmarkStart w:id="5019" w:name="_Toc19133162"/>
      <w:bookmarkStart w:id="5020" w:name="_Toc19133381"/>
      <w:bookmarkStart w:id="5021" w:name="_Toc37349612"/>
      <w:bookmarkStart w:id="5022" w:name="_Toc37349905"/>
      <w:bookmarkStart w:id="5023" w:name="_Toc51280300"/>
      <w:bookmarkStart w:id="5024" w:name="_Toc51280595"/>
      <w:bookmarkStart w:id="5025" w:name="_Toc52889262"/>
      <w:bookmarkStart w:id="5026" w:name="_Toc52889559"/>
      <w:bookmarkStart w:id="5027" w:name="_Toc52889782"/>
      <w:bookmarkStart w:id="5028" w:name="_Toc52891140"/>
      <w:bookmarkEnd w:id="5000"/>
    </w:p>
    <w:p w14:paraId="593FA9F8" w14:textId="1ACCD3FB" w:rsidR="0090241D" w:rsidRPr="00106ABA" w:rsidRDefault="0090241D" w:rsidP="004951F2">
      <w:pPr>
        <w:pStyle w:val="Heading1"/>
        <w:rPr>
          <w:rFonts w:ascii="Trebuchet MS" w:hAnsi="Trebuchet MS"/>
        </w:rPr>
      </w:pPr>
      <w:bookmarkStart w:id="5029" w:name="_Toc69230389"/>
      <w:bookmarkStart w:id="5030" w:name="_Toc69230690"/>
      <w:bookmarkStart w:id="5031" w:name="_Toc83831012"/>
      <w:bookmarkStart w:id="5032" w:name="_Toc83831317"/>
      <w:bookmarkStart w:id="5033" w:name="_Toc99526368"/>
      <w:bookmarkStart w:id="5034" w:name="_Toc99526598"/>
      <w:bookmarkStart w:id="5035" w:name="_Toc99526906"/>
      <w:r>
        <w:lastRenderedPageBreak/>
        <w:t>Run th</w:t>
      </w:r>
      <w:r w:rsidRPr="00F0388A">
        <w:t xml:space="preserve">e </w:t>
      </w:r>
      <w:r>
        <w:t>Software Without the Board S</w:t>
      </w:r>
      <w:r w:rsidRPr="00F0388A">
        <w:t>ensor</w:t>
      </w:r>
      <w:bookmarkEnd w:id="5029"/>
      <w:bookmarkEnd w:id="5030"/>
      <w:bookmarkEnd w:id="5031"/>
      <w:bookmarkEnd w:id="5032"/>
      <w:bookmarkEnd w:id="5033"/>
      <w:bookmarkEnd w:id="5034"/>
      <w:bookmarkEnd w:id="5035"/>
    </w:p>
    <w:p w14:paraId="7A686EC6" w14:textId="77777777" w:rsidR="0090241D" w:rsidRPr="004D6644" w:rsidRDefault="0090241D" w:rsidP="0090241D">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136EA069" w14:textId="77777777" w:rsidR="0090241D" w:rsidRPr="004D6644" w:rsidRDefault="0090241D" w:rsidP="0090241D"/>
    <w:p w14:paraId="160CA700" w14:textId="77777777" w:rsidR="0090241D" w:rsidRPr="004D6644" w:rsidRDefault="0090241D" w:rsidP="0090241D">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7E6F7015" w14:textId="77777777" w:rsidR="0090241D" w:rsidRPr="004D6644" w:rsidRDefault="0090241D" w:rsidP="0090241D"/>
    <w:p w14:paraId="142BC19B" w14:textId="77777777" w:rsidR="0090241D" w:rsidRPr="004D6644" w:rsidRDefault="0090241D" w:rsidP="0090241D">
      <w:pPr>
        <w:rPr>
          <w:rFonts w:ascii="Trebuchet MS" w:hAnsi="Trebuchet MS"/>
          <w:sz w:val="24"/>
          <w:szCs w:val="24"/>
        </w:rPr>
      </w:pPr>
      <w:r w:rsidRPr="004D6644">
        <w:t>To enable this functionality:</w:t>
      </w:r>
    </w:p>
    <w:p w14:paraId="6DAF010B" w14:textId="77777777" w:rsidR="0090241D" w:rsidRPr="004D6644" w:rsidRDefault="0090241D" w:rsidP="0090241D">
      <w:pPr>
        <w:pStyle w:val="ListNumber4"/>
        <w:numPr>
          <w:ilvl w:val="0"/>
          <w:numId w:val="133"/>
        </w:numPr>
      </w:pPr>
      <w:r w:rsidRPr="004D6644">
        <w:t>Close the software if open.</w:t>
      </w:r>
    </w:p>
    <w:p w14:paraId="6DC7E380" w14:textId="77777777" w:rsidR="0090241D" w:rsidRPr="004D6644" w:rsidRDefault="0090241D" w:rsidP="0090241D">
      <w:pPr>
        <w:pStyle w:val="ListNumber4"/>
      </w:pPr>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p>
    <w:p w14:paraId="286FA3E8" w14:textId="77777777" w:rsidR="0090241D" w:rsidRPr="004D6644" w:rsidRDefault="0090241D" w:rsidP="0090241D">
      <w:pPr>
        <w:pStyle w:val="ListNumber4"/>
      </w:pPr>
      <w:r w:rsidRPr="004D6644">
        <w:t xml:space="preserve">In the </w:t>
      </w:r>
      <w:r w:rsidRPr="004D6644">
        <w:rPr>
          <w:rStyle w:val="PlainTextChar"/>
        </w:rPr>
        <w:t>[PROPHET]</w:t>
      </w:r>
      <w:r w:rsidRPr="004D6644">
        <w:t xml:space="preserve"> section, find the lines:</w:t>
      </w:r>
    </w:p>
    <w:p w14:paraId="5DEFBF3D" w14:textId="77777777" w:rsidR="0090241D" w:rsidRPr="004D6644" w:rsidRDefault="0090241D" w:rsidP="0090241D">
      <w:pPr>
        <w:pStyle w:val="PlainText"/>
        <w:ind w:left="720"/>
      </w:pPr>
      <w:r w:rsidRPr="004D6644">
        <w:t>[PROPHET]</w:t>
      </w:r>
    </w:p>
    <w:p w14:paraId="51887DB2" w14:textId="77777777" w:rsidR="0090241D" w:rsidRPr="004D6644" w:rsidRDefault="0090241D" w:rsidP="0090241D">
      <w:pPr>
        <w:pStyle w:val="PlainText"/>
        <w:ind w:left="720"/>
      </w:pPr>
      <w:r w:rsidRPr="004D6644">
        <w:t>ChartVPDataWithoutBoardSensor=0</w:t>
      </w:r>
    </w:p>
    <w:p w14:paraId="7C4AFD23" w14:textId="77777777" w:rsidR="0090241D" w:rsidRPr="004D6644" w:rsidRDefault="0090241D" w:rsidP="0090241D"/>
    <w:p w14:paraId="63DE21FF" w14:textId="77777777" w:rsidR="0090241D" w:rsidRPr="004D6644" w:rsidRDefault="0090241D" w:rsidP="0090241D">
      <w:r w:rsidRPr="004D6644">
        <w:rPr>
          <w:rStyle w:val="PlainTextChar"/>
        </w:rPr>
        <w:t>ChartVPDataWithoutBoardSensor:</w:t>
      </w:r>
      <w:r w:rsidRPr="004D6644">
        <w:t xml:space="preserve"> Enable/Disable the board sensor (0=Enable, 1=Disable).</w:t>
      </w:r>
    </w:p>
    <w:p w14:paraId="5BCB1E42" w14:textId="77777777" w:rsidR="0090241D" w:rsidRPr="004D6644" w:rsidRDefault="0090241D" w:rsidP="0090241D"/>
    <w:p w14:paraId="1A54B607" w14:textId="77777777" w:rsidR="0090241D" w:rsidRPr="004D6644" w:rsidRDefault="0090241D" w:rsidP="0090241D">
      <w:pPr>
        <w:pStyle w:val="ListNumber4"/>
      </w:pPr>
      <w:r w:rsidRPr="004D6644">
        <w:t>Change the line to:</w:t>
      </w:r>
    </w:p>
    <w:p w14:paraId="3ED7DB2C" w14:textId="77777777" w:rsidR="0090241D" w:rsidRPr="004D6644" w:rsidRDefault="0090241D" w:rsidP="0090241D">
      <w:pPr>
        <w:pStyle w:val="PlainText"/>
        <w:ind w:left="720"/>
      </w:pPr>
      <w:r w:rsidRPr="004D6644">
        <w:t>[PROPHET]</w:t>
      </w:r>
    </w:p>
    <w:p w14:paraId="79FFFC66" w14:textId="77777777" w:rsidR="0090241D" w:rsidRPr="004D6644" w:rsidRDefault="0090241D" w:rsidP="0090241D">
      <w:pPr>
        <w:pStyle w:val="PlainText"/>
        <w:ind w:left="720"/>
      </w:pPr>
      <w:r w:rsidRPr="004D6644">
        <w:t>ChartVPDataWithoutBoardSensor=1</w:t>
      </w:r>
    </w:p>
    <w:p w14:paraId="6C82D7F4" w14:textId="77777777" w:rsidR="0090241D" w:rsidRPr="004D6644" w:rsidRDefault="0090241D" w:rsidP="0090241D"/>
    <w:p w14:paraId="72A39211" w14:textId="77777777" w:rsidR="0090241D" w:rsidRPr="004D6644" w:rsidRDefault="0090241D" w:rsidP="0090241D">
      <w:pPr>
        <w:pStyle w:val="ListNumber4"/>
      </w:pPr>
      <w:r w:rsidRPr="004D6644">
        <w:t>Save your changes and close Notepad.</w:t>
      </w:r>
    </w:p>
    <w:p w14:paraId="08277BB5" w14:textId="77777777" w:rsidR="0090241D" w:rsidRPr="004D6644" w:rsidRDefault="0090241D" w:rsidP="0090241D">
      <w:pPr>
        <w:pStyle w:val="ListNumber4"/>
      </w:pPr>
      <w:r w:rsidRPr="004D6644">
        <w:t>Restart the software.</w:t>
      </w:r>
    </w:p>
    <w:p w14:paraId="6DC18706" w14:textId="77777777" w:rsidR="0090241D" w:rsidRPr="004D6644" w:rsidRDefault="0090241D" w:rsidP="0090241D">
      <w:pPr>
        <w:pStyle w:val="ListNumber4"/>
        <w:numPr>
          <w:ilvl w:val="0"/>
          <w:numId w:val="0"/>
        </w:numPr>
        <w:ind w:left="360" w:hanging="360"/>
      </w:pPr>
      <w:r w:rsidRPr="004D6644">
        <w:rPr>
          <w:noProof/>
        </w:rPr>
        <w:drawing>
          <wp:anchor distT="0" distB="0" distL="114300" distR="114300" simplePos="0" relativeHeight="251971072" behindDoc="1" locked="0" layoutInCell="1" allowOverlap="1" wp14:anchorId="475E023B" wp14:editId="7C887A68">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5DAD4" w14:textId="77777777" w:rsidR="0090241D" w:rsidRPr="004D6644" w:rsidRDefault="0090241D" w:rsidP="0090241D">
      <w:pPr>
        <w:pStyle w:val="ListNumber4"/>
        <w:numPr>
          <w:ilvl w:val="0"/>
          <w:numId w:val="0"/>
        </w:numPr>
        <w:ind w:left="360" w:hanging="360"/>
      </w:pPr>
    </w:p>
    <w:p w14:paraId="4288D55A" w14:textId="77777777" w:rsidR="0090241D" w:rsidRPr="004D6644" w:rsidRDefault="0090241D" w:rsidP="0090241D">
      <w:pPr>
        <w:pStyle w:val="ListNumber4"/>
        <w:numPr>
          <w:ilvl w:val="0"/>
          <w:numId w:val="0"/>
        </w:numPr>
        <w:ind w:left="360" w:hanging="360"/>
      </w:pPr>
    </w:p>
    <w:p w14:paraId="166DAB79" w14:textId="77777777" w:rsidR="0090241D" w:rsidRDefault="0090241D" w:rsidP="0090241D">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8580944" w14:textId="77777777" w:rsidR="0090241D" w:rsidRDefault="0090241D" w:rsidP="0090241D">
      <w:pPr>
        <w:pStyle w:val="ListNumber4"/>
        <w:numPr>
          <w:ilvl w:val="0"/>
          <w:numId w:val="0"/>
        </w:numPr>
        <w:ind w:left="360" w:hanging="360"/>
        <w:jc w:val="right"/>
      </w:pPr>
    </w:p>
    <w:p w14:paraId="3468340B" w14:textId="77777777" w:rsidR="0090241D" w:rsidRDefault="0090241D" w:rsidP="0090241D">
      <w:pPr>
        <w:rPr>
          <w:highlight w:val="yellow"/>
        </w:rPr>
      </w:pPr>
    </w:p>
    <w:p w14:paraId="1CA168A2" w14:textId="77777777" w:rsidR="0090241D" w:rsidRPr="00F0388A" w:rsidRDefault="0090241D" w:rsidP="0090241D">
      <w:pPr>
        <w:pStyle w:val="Heading3"/>
      </w:pPr>
      <w:bookmarkStart w:id="5036" w:name="_Toc69230390"/>
      <w:bookmarkStart w:id="5037" w:name="_Toc69230691"/>
      <w:bookmarkStart w:id="5038" w:name="_Toc83831013"/>
      <w:bookmarkStart w:id="5039" w:name="_Toc83831318"/>
      <w:bookmarkStart w:id="5040" w:name="_Toc99526599"/>
      <w:bookmarkStart w:id="5041" w:name="_Toc99526907"/>
      <w:r>
        <w:t>Preload the Oven</w:t>
      </w:r>
      <w:bookmarkEnd w:id="5036"/>
      <w:bookmarkEnd w:id="5037"/>
      <w:bookmarkEnd w:id="5038"/>
      <w:bookmarkEnd w:id="5039"/>
      <w:bookmarkEnd w:id="5040"/>
      <w:bookmarkEnd w:id="5041"/>
    </w:p>
    <w:p w14:paraId="7737D222" w14:textId="77777777" w:rsidR="0090241D" w:rsidRPr="00F0388A" w:rsidRDefault="0090241D" w:rsidP="0090241D">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338566E7" w14:textId="77777777" w:rsidR="0090241D" w:rsidRPr="00F0388A" w:rsidRDefault="0090241D" w:rsidP="0090241D"/>
    <w:p w14:paraId="1FC96BD6" w14:textId="77777777" w:rsidR="0090241D" w:rsidRPr="00F0388A" w:rsidRDefault="0090241D" w:rsidP="0090241D">
      <w:r w:rsidRPr="00F0388A">
        <w:t>In order to produce a profile that best represents the production conditions, it may be necessary to pre-load the oven with products, so that the collected profile data most resembles that of a production piece.</w:t>
      </w:r>
    </w:p>
    <w:p w14:paraId="0D3AA1E6" w14:textId="77777777" w:rsidR="0090241D" w:rsidRPr="00F0388A" w:rsidRDefault="0090241D" w:rsidP="0090241D"/>
    <w:p w14:paraId="1D61AE07" w14:textId="77777777" w:rsidR="0090241D" w:rsidRDefault="0090241D" w:rsidP="0090241D">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2B7EA0F5" w:rsidR="00E767B9" w:rsidRDefault="00E767B9" w:rsidP="0026146F">
      <w:pPr>
        <w:pStyle w:val="Heading1"/>
      </w:pPr>
      <w:bookmarkStart w:id="5042" w:name="_Toc69230391"/>
      <w:bookmarkStart w:id="5043" w:name="_Toc69230692"/>
      <w:bookmarkStart w:id="5044" w:name="_Toc83831014"/>
      <w:bookmarkStart w:id="5045" w:name="_Toc83831319"/>
      <w:bookmarkStart w:id="5046" w:name="_Toc99526369"/>
      <w:bookmarkStart w:id="5047" w:name="_Toc99526600"/>
      <w:bookmarkStart w:id="5048" w:name="_Toc99526908"/>
      <w:r>
        <w:lastRenderedPageBreak/>
        <w:t xml:space="preserve">Dual Lane Systems </w:t>
      </w:r>
      <w:r w:rsidR="006C7149">
        <w:t xml:space="preserve">And </w:t>
      </w:r>
      <w:r>
        <w:t>Functionality</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42"/>
      <w:bookmarkEnd w:id="5043"/>
      <w:bookmarkEnd w:id="5044"/>
      <w:bookmarkEnd w:id="5045"/>
      <w:bookmarkEnd w:id="5046"/>
      <w:bookmarkEnd w:id="5047"/>
      <w:bookmarkEnd w:id="5048"/>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5049" w:name="_Toc469043400"/>
      <w:bookmarkStart w:id="5050" w:name="_Toc469045033"/>
      <w:bookmarkStart w:id="5051" w:name="_Toc469139331"/>
      <w:bookmarkStart w:id="5052" w:name="_Toc469152776"/>
      <w:bookmarkStart w:id="5053" w:name="_Toc506221897"/>
      <w:bookmarkStart w:id="5054" w:name="_Toc506816562"/>
      <w:bookmarkStart w:id="5055" w:name="_Toc506817012"/>
      <w:bookmarkStart w:id="5056" w:name="_Toc528426666"/>
      <w:bookmarkStart w:id="5057" w:name="_Toc528426955"/>
      <w:bookmarkStart w:id="5058" w:name="_Toc19132871"/>
      <w:bookmarkStart w:id="5059" w:name="_Toc19133163"/>
      <w:bookmarkStart w:id="5060" w:name="_Toc37349613"/>
      <w:bookmarkStart w:id="5061" w:name="_Toc37349906"/>
      <w:bookmarkStart w:id="5062" w:name="_Toc51280301"/>
      <w:bookmarkStart w:id="5063" w:name="_Toc51280596"/>
      <w:bookmarkStart w:id="5064" w:name="_Toc52889263"/>
      <w:bookmarkStart w:id="5065" w:name="_Toc52889560"/>
      <w:bookmarkStart w:id="5066" w:name="_Toc69230392"/>
      <w:bookmarkStart w:id="5067" w:name="_Toc69230693"/>
      <w:bookmarkStart w:id="5068" w:name="_Toc83831015"/>
      <w:bookmarkStart w:id="5069" w:name="_Toc83831320"/>
      <w:bookmarkStart w:id="5070" w:name="_Toc99526370"/>
      <w:bookmarkStart w:id="5071" w:name="_Toc99526601"/>
      <w:bookmarkStart w:id="5072" w:name="_Toc99526909"/>
      <w:r>
        <w:t>Dual Lane Dual Systems</w:t>
      </w:r>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5073" w:name="_Toc469043401"/>
      <w:bookmarkStart w:id="5074" w:name="_Toc469045034"/>
      <w:bookmarkStart w:id="5075" w:name="_Toc469139332"/>
      <w:bookmarkStart w:id="5076" w:name="_Toc469152777"/>
      <w:bookmarkStart w:id="5077" w:name="_Toc506221898"/>
      <w:bookmarkStart w:id="5078" w:name="_Toc506816563"/>
      <w:bookmarkStart w:id="5079" w:name="_Toc506817013"/>
      <w:bookmarkStart w:id="5080" w:name="_Toc528426667"/>
      <w:bookmarkStart w:id="5081" w:name="_Toc528426956"/>
      <w:bookmarkStart w:id="5082" w:name="_Toc19132872"/>
      <w:bookmarkStart w:id="5083" w:name="_Toc19133164"/>
      <w:bookmarkStart w:id="5084" w:name="_Toc37349614"/>
      <w:bookmarkStart w:id="5085" w:name="_Toc37349907"/>
      <w:bookmarkStart w:id="5086" w:name="_Toc51280302"/>
      <w:bookmarkStart w:id="5087" w:name="_Toc51280597"/>
      <w:bookmarkStart w:id="5088" w:name="_Toc52889264"/>
      <w:bookmarkStart w:id="5089" w:name="_Toc52889561"/>
      <w:bookmarkStart w:id="5090" w:name="_Toc69230393"/>
      <w:bookmarkStart w:id="5091" w:name="_Toc69230694"/>
      <w:bookmarkStart w:id="5092" w:name="_Toc83831016"/>
      <w:bookmarkStart w:id="5093" w:name="_Toc83831321"/>
      <w:bookmarkStart w:id="5094" w:name="_Toc99526371"/>
      <w:bookmarkStart w:id="5095" w:name="_Toc99526602"/>
      <w:bookmarkStart w:id="5096" w:name="_Toc99526910"/>
      <w:r>
        <w:lastRenderedPageBreak/>
        <w:t>Dual Lane Single Systems</w:t>
      </w:r>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11">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5097" w:name="_Toc469043402"/>
      <w:bookmarkStart w:id="5098" w:name="_Toc469045035"/>
      <w:bookmarkStart w:id="5099" w:name="_Toc469139333"/>
      <w:bookmarkStart w:id="5100" w:name="_Toc469152778"/>
      <w:bookmarkStart w:id="5101" w:name="_Toc506221899"/>
      <w:bookmarkStart w:id="5102" w:name="_Toc506816564"/>
      <w:bookmarkStart w:id="5103" w:name="_Toc506817014"/>
      <w:bookmarkStart w:id="5104" w:name="_Toc528426668"/>
      <w:bookmarkStart w:id="5105" w:name="_Toc528426957"/>
      <w:bookmarkStart w:id="5106" w:name="_Toc19132873"/>
      <w:bookmarkStart w:id="5107" w:name="_Toc19133165"/>
      <w:bookmarkStart w:id="5108" w:name="_Toc37349615"/>
      <w:bookmarkStart w:id="5109" w:name="_Toc37349908"/>
      <w:bookmarkStart w:id="5110" w:name="_Toc51280303"/>
      <w:bookmarkStart w:id="5111" w:name="_Toc51280598"/>
      <w:bookmarkStart w:id="5112" w:name="_Toc52889265"/>
      <w:bookmarkStart w:id="5113" w:name="_Toc52889562"/>
      <w:bookmarkStart w:id="5114" w:name="_Toc69230394"/>
      <w:bookmarkStart w:id="5115" w:name="_Toc69230695"/>
      <w:bookmarkStart w:id="5116" w:name="_Toc83831017"/>
      <w:bookmarkStart w:id="5117" w:name="_Toc83831322"/>
      <w:bookmarkStart w:id="5118" w:name="_Toc99526372"/>
      <w:bookmarkStart w:id="5119" w:name="_Toc99526603"/>
      <w:bookmarkStart w:id="5120" w:name="_Toc99526911"/>
      <w:r w:rsidRPr="00E767B9">
        <w:lastRenderedPageBreak/>
        <w:t>Configure Dual Lane Systems</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82976" behindDoc="1" locked="0" layoutInCell="1" allowOverlap="1" wp14:anchorId="68F984CB" wp14:editId="4768535C">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77777777" w:rsidR="00E767B9" w:rsidRPr="005D0172" w:rsidRDefault="00E767B9" w:rsidP="00E767B9">
      <w:pPr>
        <w:rPr>
          <w:highlight w:val="yellow"/>
        </w:rPr>
      </w:pPr>
      <w:r>
        <w:rPr>
          <w:noProof/>
        </w:rPr>
        <w:drawing>
          <wp:anchor distT="0" distB="0" distL="114300" distR="114300" simplePos="0" relativeHeight="251587072" behindDoc="1" locked="0" layoutInCell="1" allowOverlap="1" wp14:anchorId="0852D4AE" wp14:editId="6CB5CC0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5121" w:name="_Toc469043403"/>
      <w:bookmarkStart w:id="5122" w:name="_Toc469045036"/>
    </w:p>
    <w:p w14:paraId="5B382B84" w14:textId="77777777" w:rsidR="00CF2D4E" w:rsidRDefault="00CF2D4E">
      <w:pPr>
        <w:rPr>
          <w:rFonts w:ascii="Arial" w:hAnsi="Arial" w:cs="Arial"/>
          <w:b/>
          <w:sz w:val="24"/>
          <w:szCs w:val="26"/>
        </w:rPr>
      </w:pPr>
      <w:r>
        <w:br w:type="page"/>
      </w:r>
    </w:p>
    <w:bookmarkEnd w:id="5121"/>
    <w:bookmarkEnd w:id="5122"/>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74784" behindDoc="1" locked="0" layoutInCell="1" allowOverlap="1" wp14:anchorId="15615149" wp14:editId="227CC022">
            <wp:simplePos x="0" y="0"/>
            <wp:positionH relativeFrom="column">
              <wp:posOffset>1874520</wp:posOffset>
            </wp:positionH>
            <wp:positionV relativeFrom="line">
              <wp:posOffset>66040</wp:posOffset>
            </wp:positionV>
            <wp:extent cx="4018915" cy="3371850"/>
            <wp:effectExtent l="0" t="0" r="635" b="0"/>
            <wp:wrapTight wrapText="bothSides">
              <wp:wrapPolygon edited="0">
                <wp:start x="0" y="0"/>
                <wp:lineTo x="0" y="21478"/>
                <wp:lineTo x="21501" y="21478"/>
                <wp:lineTo x="21501"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01891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77DB349A">
            <wp:extent cx="4417179" cy="1038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480309" cy="1053063"/>
                    </a:xfrm>
                    <a:prstGeom prst="rect">
                      <a:avLst/>
                    </a:prstGeom>
                    <a:noFill/>
                    <a:ln>
                      <a:noFill/>
                    </a:ln>
                  </pic:spPr>
                </pic:pic>
              </a:graphicData>
            </a:graphic>
          </wp:inline>
        </w:drawing>
      </w:r>
    </w:p>
    <w:p w14:paraId="7CEE69CC" w14:textId="77795402" w:rsidR="00E767B9" w:rsidRDefault="00E767B9" w:rsidP="00E767B9">
      <w:pPr>
        <w:rPr>
          <w:rFonts w:ascii="Trebuchet MS" w:hAnsi="Trebuchet MS"/>
          <w:sz w:val="24"/>
          <w:szCs w:val="24"/>
        </w:rPr>
      </w:pPr>
    </w:p>
    <w:p w14:paraId="5D54C2DD" w14:textId="77777777" w:rsidR="00245D27" w:rsidRPr="00343699" w:rsidRDefault="00245D27" w:rsidP="00245D27">
      <w:pPr>
        <w:pStyle w:val="Heading4"/>
      </w:pPr>
      <w:r>
        <w:t>Configuring to profile</w:t>
      </w:r>
    </w:p>
    <w:p w14:paraId="17C47CB1" w14:textId="77777777" w:rsidR="00245D27" w:rsidRDefault="00245D27" w:rsidP="00245D27">
      <w:pPr>
        <w:jc w:val="center"/>
      </w:pPr>
    </w:p>
    <w:p w14:paraId="67F0550F" w14:textId="77777777" w:rsidR="00245D27" w:rsidRDefault="00245D27" w:rsidP="00245D27">
      <w:r>
        <w:rPr>
          <w:noProof/>
        </w:rPr>
        <w:drawing>
          <wp:anchor distT="0" distB="0" distL="114300" distR="114300" simplePos="0" relativeHeight="251958784" behindDoc="1" locked="0" layoutInCell="1" allowOverlap="1" wp14:anchorId="09FC1A96" wp14:editId="2794A2D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17">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0498C864" w14:textId="0F5EA019" w:rsidR="00245D27" w:rsidRDefault="00245D27" w:rsidP="00E767B9">
      <w:pPr>
        <w:rPr>
          <w:rFonts w:ascii="Trebuchet MS" w:hAnsi="Trebuchet MS"/>
          <w:sz w:val="24"/>
          <w:szCs w:val="24"/>
        </w:rPr>
      </w:pPr>
    </w:p>
    <w:p w14:paraId="3C30A870" w14:textId="77777777" w:rsidR="0090241D" w:rsidRDefault="0090241D" w:rsidP="00E767B9">
      <w:pPr>
        <w:rPr>
          <w:rFonts w:ascii="Trebuchet MS" w:hAnsi="Trebuchet MS"/>
          <w:sz w:val="24"/>
          <w:szCs w:val="24"/>
        </w:rPr>
      </w:pPr>
    </w:p>
    <w:p w14:paraId="5FC92630" w14:textId="77777777" w:rsidR="0090241D" w:rsidRPr="00251A52" w:rsidRDefault="0090241D" w:rsidP="00E767B9">
      <w:pPr>
        <w:rPr>
          <w:rFonts w:ascii="Trebuchet MS" w:hAnsi="Trebuchet MS"/>
          <w:sz w:val="24"/>
          <w:szCs w:val="24"/>
        </w:rPr>
      </w:pPr>
    </w:p>
    <w:p w14:paraId="1A0B181C" w14:textId="2F570C7A" w:rsidR="00DC71E4" w:rsidRDefault="00CA1165" w:rsidP="004D3015">
      <w:pPr>
        <w:spacing w:before="240" w:after="240"/>
      </w:pPr>
      <w:bookmarkStart w:id="5123" w:name="_Toc468175422"/>
      <w:bookmarkStart w:id="5124" w:name="_Toc468551578"/>
      <w:bookmarkStart w:id="5125" w:name="_Toc469038805"/>
      <w:bookmarkStart w:id="5126"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5123"/>
      <w:bookmarkEnd w:id="5124"/>
      <w:bookmarkEnd w:id="5125"/>
      <w:bookmarkEnd w:id="5126"/>
      <w:r w:rsidR="006710B0">
        <w:rPr>
          <w:rFonts w:ascii="Arial" w:hAnsi="Arial"/>
          <w:b/>
          <w:caps/>
        </w:rPr>
        <w:fldChar w:fldCharType="begin"/>
      </w:r>
      <w:r w:rsidR="006710B0">
        <w:instrText xml:space="preserve"> TOC \h \z \t "Heading 1,1" </w:instrText>
      </w:r>
      <w:r w:rsidR="006710B0">
        <w:rPr>
          <w:rFonts w:ascii="Arial" w:hAnsi="Arial"/>
          <w:b/>
          <w:caps/>
        </w:rPr>
        <w:fldChar w:fldCharType="end"/>
      </w:r>
      <w:bookmarkStart w:id="5127" w:name="_Toc329853011"/>
      <w:bookmarkStart w:id="5128" w:name="_Toc329863369"/>
      <w:bookmarkStart w:id="5129" w:name="_Toc331173641"/>
      <w:bookmarkStart w:id="5130" w:name="_Toc332179177"/>
      <w:bookmarkStart w:id="5131" w:name="_Toc332208411"/>
      <w:bookmarkStart w:id="5132" w:name="_Toc332208747"/>
      <w:bookmarkStart w:id="5133" w:name="_Toc332273993"/>
      <w:bookmarkStart w:id="5134" w:name="_Toc394411672"/>
      <w:bookmarkStart w:id="5135" w:name="_Toc394486310"/>
      <w:bookmarkStart w:id="5136" w:name="_Toc394583240"/>
      <w:bookmarkStart w:id="5137" w:name="_Toc394583396"/>
      <w:bookmarkStart w:id="5138"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5139" w:name="_Software_Options"/>
      <w:bookmarkStart w:id="5140" w:name="_Toc469042019"/>
      <w:bookmarkStart w:id="5141" w:name="_Toc469043156"/>
      <w:bookmarkStart w:id="5142" w:name="_Toc469043736"/>
      <w:bookmarkStart w:id="5143" w:name="_Toc469043838"/>
      <w:bookmarkStart w:id="5144" w:name="_Toc469045037"/>
      <w:bookmarkStart w:id="5145" w:name="_Toc469612930"/>
      <w:bookmarkStart w:id="5146" w:name="_Toc506221900"/>
      <w:bookmarkStart w:id="5147" w:name="_Toc506816565"/>
      <w:bookmarkStart w:id="5148" w:name="_Toc506816798"/>
      <w:bookmarkStart w:id="5149" w:name="_Toc528426452"/>
      <w:bookmarkStart w:id="5150" w:name="_Toc528426958"/>
      <w:bookmarkStart w:id="5151" w:name="_Toc528427187"/>
      <w:bookmarkStart w:id="5152" w:name="_Toc19132655"/>
      <w:bookmarkStart w:id="5153" w:name="_Toc19133166"/>
      <w:bookmarkStart w:id="5154" w:name="_Toc19133345"/>
      <w:bookmarkStart w:id="5155" w:name="_Toc37349397"/>
      <w:bookmarkStart w:id="5156" w:name="_Toc37349909"/>
      <w:bookmarkStart w:id="5157" w:name="_Toc51280599"/>
      <w:bookmarkStart w:id="5158" w:name="_Toc52889043"/>
      <w:bookmarkStart w:id="5159" w:name="_Toc52889563"/>
      <w:bookmarkStart w:id="5160" w:name="_Toc52889746"/>
      <w:bookmarkStart w:id="5161" w:name="_Toc52889783"/>
      <w:bookmarkStart w:id="5162" w:name="_Toc52891141"/>
      <w:bookmarkStart w:id="5163" w:name="_Toc52897662"/>
      <w:bookmarkStart w:id="5164" w:name="_Toc69230168"/>
      <w:bookmarkStart w:id="5165" w:name="_Toc69230696"/>
      <w:bookmarkStart w:id="5166" w:name="_Toc83830655"/>
      <w:bookmarkStart w:id="5167" w:name="_Toc83831323"/>
      <w:bookmarkStart w:id="5168" w:name="_Toc99526373"/>
      <w:bookmarkStart w:id="5169" w:name="_Toc99526604"/>
      <w:bookmarkStart w:id="5170" w:name="_Toc99526912"/>
      <w:bookmarkEnd w:id="5139"/>
      <w:r w:rsidRPr="00AD4DC4">
        <w:lastRenderedPageBreak/>
        <w:t>Software Options</w:t>
      </w:r>
      <w:bookmarkEnd w:id="5127"/>
      <w:bookmarkEnd w:id="5128"/>
      <w:bookmarkEnd w:id="5129"/>
      <w:bookmarkEnd w:id="5130"/>
      <w:bookmarkEnd w:id="5131"/>
      <w:bookmarkEnd w:id="5132"/>
      <w:bookmarkEnd w:id="5133"/>
      <w:bookmarkEnd w:id="5134"/>
      <w:bookmarkEnd w:id="5135"/>
      <w:bookmarkEnd w:id="5136"/>
      <w:bookmarkEnd w:id="5137"/>
      <w:bookmarkEnd w:id="5138"/>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p>
    <w:p w14:paraId="7BF59C65" w14:textId="2A124D96"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005D4923">
        <w:t>,</w:t>
      </w:r>
      <w:r w:rsidRPr="00AD4DC4">
        <w:t xml:space="preserve"> </w:t>
      </w:r>
      <w:r w:rsidRPr="00AD4DC4">
        <w:rPr>
          <w:i/>
        </w:rPr>
        <w:t>Remote Process Monitoring</w:t>
      </w:r>
      <w:r w:rsidR="005D4923">
        <w:rPr>
          <w:i/>
        </w:rPr>
        <w:t>, and Centralized Process Window Control</w:t>
      </w:r>
      <w:r w:rsidRPr="00AD4DC4">
        <w:t>.</w:t>
      </w:r>
      <w:r w:rsidR="004E2387" w:rsidRPr="00AD4DC4">
        <w:t xml:space="preserve"> </w:t>
      </w:r>
    </w:p>
    <w:p w14:paraId="187DBBDD" w14:textId="77777777" w:rsidR="003C1D40" w:rsidRPr="00A94A01" w:rsidRDefault="003C1D40">
      <w:pPr>
        <w:pStyle w:val="Heading2"/>
      </w:pPr>
      <w:bookmarkStart w:id="5171" w:name="_Toc469043157"/>
      <w:bookmarkStart w:id="5172" w:name="_Toc469043737"/>
      <w:bookmarkStart w:id="5173" w:name="_Toc469045038"/>
      <w:bookmarkStart w:id="5174" w:name="_Toc469612931"/>
      <w:bookmarkStart w:id="5175" w:name="_Toc506221901"/>
      <w:bookmarkStart w:id="5176" w:name="_Toc506816566"/>
      <w:bookmarkStart w:id="5177" w:name="_Toc506816799"/>
      <w:bookmarkStart w:id="5178" w:name="_Toc528426453"/>
      <w:bookmarkStart w:id="5179" w:name="_Toc528426959"/>
      <w:bookmarkStart w:id="5180" w:name="_Toc528427188"/>
      <w:bookmarkStart w:id="5181" w:name="_Toc19132656"/>
      <w:bookmarkStart w:id="5182" w:name="_Toc19133167"/>
      <w:bookmarkStart w:id="5183" w:name="_Toc37349398"/>
      <w:bookmarkStart w:id="5184" w:name="_Toc37349910"/>
      <w:bookmarkStart w:id="5185" w:name="_Toc51280600"/>
      <w:bookmarkStart w:id="5186" w:name="_Toc52889044"/>
      <w:bookmarkStart w:id="5187" w:name="_Toc52889564"/>
      <w:bookmarkStart w:id="5188" w:name="_Toc52897663"/>
      <w:bookmarkStart w:id="5189" w:name="_Toc69230169"/>
      <w:bookmarkStart w:id="5190" w:name="_Toc69230697"/>
      <w:bookmarkStart w:id="5191" w:name="_Toc83830656"/>
      <w:bookmarkStart w:id="5192" w:name="_Toc83831324"/>
      <w:bookmarkStart w:id="5193" w:name="_Toc99526374"/>
      <w:bookmarkStart w:id="5194" w:name="_Toc99526605"/>
      <w:bookmarkStart w:id="5195" w:name="_Toc99526913"/>
      <w:r w:rsidRPr="00A94A01">
        <w:t>Navigator</w:t>
      </w:r>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5196" w:name="_Toc469043158"/>
      <w:bookmarkStart w:id="5197" w:name="_Toc469043738"/>
      <w:bookmarkStart w:id="5198" w:name="_Toc469045039"/>
      <w:bookmarkStart w:id="5199" w:name="_Toc469612932"/>
      <w:bookmarkStart w:id="5200" w:name="_Toc506221902"/>
      <w:bookmarkStart w:id="5201" w:name="_Toc506816567"/>
      <w:bookmarkStart w:id="5202" w:name="_Toc506816800"/>
      <w:bookmarkStart w:id="5203" w:name="_Toc528426454"/>
      <w:bookmarkStart w:id="5204" w:name="_Toc528426960"/>
      <w:bookmarkStart w:id="5205" w:name="_Toc528427189"/>
      <w:bookmarkStart w:id="5206" w:name="_Toc19132657"/>
      <w:bookmarkStart w:id="5207" w:name="_Toc19133168"/>
      <w:bookmarkStart w:id="5208" w:name="_Toc37349399"/>
      <w:bookmarkStart w:id="5209" w:name="_Toc37349911"/>
      <w:bookmarkStart w:id="5210" w:name="_Toc51280601"/>
      <w:bookmarkStart w:id="5211" w:name="_Toc52889045"/>
      <w:bookmarkStart w:id="5212" w:name="_Toc52889565"/>
      <w:bookmarkStart w:id="5213" w:name="_Toc52897664"/>
      <w:bookmarkStart w:id="5214" w:name="_Toc69230170"/>
      <w:bookmarkStart w:id="5215" w:name="_Toc69230698"/>
      <w:bookmarkStart w:id="5216" w:name="_Toc83830657"/>
      <w:bookmarkStart w:id="5217" w:name="_Toc83831325"/>
      <w:bookmarkStart w:id="5218" w:name="_Toc84240638"/>
      <w:bookmarkStart w:id="5219" w:name="_Toc141866639"/>
      <w:bookmarkStart w:id="5220" w:name="_Toc119468055"/>
      <w:bookmarkStart w:id="5221" w:name="_Toc99526375"/>
      <w:bookmarkStart w:id="5222" w:name="_Toc99526606"/>
      <w:bookmarkStart w:id="5223" w:name="_Toc99526914"/>
      <w:r>
        <w:t>Auto-Focus</w:t>
      </w:r>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21"/>
      <w:bookmarkEnd w:id="5222"/>
      <w:bookmarkEnd w:id="5223"/>
      <w:r>
        <w:t xml:space="preserve"> </w:t>
      </w:r>
      <w:bookmarkEnd w:id="5218"/>
      <w:bookmarkEnd w:id="5219"/>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5224" w:name="_Toc176001755"/>
      <w:bookmarkStart w:id="5225" w:name="_Toc469043159"/>
      <w:bookmarkStart w:id="5226" w:name="_Toc469043739"/>
      <w:bookmarkStart w:id="5227" w:name="_Toc469045040"/>
      <w:bookmarkStart w:id="5228" w:name="_Toc469612933"/>
      <w:bookmarkStart w:id="5229" w:name="_Toc506221903"/>
      <w:bookmarkStart w:id="5230" w:name="_Toc506816568"/>
      <w:bookmarkStart w:id="5231" w:name="_Toc506816801"/>
      <w:bookmarkStart w:id="5232" w:name="_Toc528426455"/>
      <w:bookmarkStart w:id="5233" w:name="_Toc528426961"/>
      <w:bookmarkStart w:id="5234" w:name="_Toc528427190"/>
      <w:bookmarkStart w:id="5235" w:name="_Toc19132658"/>
      <w:bookmarkStart w:id="5236" w:name="_Toc19133169"/>
      <w:bookmarkStart w:id="5237" w:name="_Toc37349400"/>
      <w:bookmarkStart w:id="5238" w:name="_Toc37349912"/>
      <w:bookmarkStart w:id="5239" w:name="_Toc51280602"/>
      <w:bookmarkStart w:id="5240" w:name="_Toc52889046"/>
      <w:bookmarkStart w:id="5241" w:name="_Toc52889566"/>
      <w:bookmarkStart w:id="5242" w:name="_Toc52897665"/>
      <w:bookmarkStart w:id="5243" w:name="_Toc69230171"/>
      <w:bookmarkStart w:id="5244" w:name="_Toc69230699"/>
      <w:bookmarkStart w:id="5245" w:name="_Toc83830658"/>
      <w:bookmarkStart w:id="5246" w:name="_Toc83831326"/>
      <w:bookmarkStart w:id="5247" w:name="_Toc99526376"/>
      <w:bookmarkStart w:id="5248" w:name="_Toc99526607"/>
      <w:bookmarkStart w:id="5249" w:name="_Toc99526915"/>
      <w:r>
        <w:t>Navigator/Auto</w:t>
      </w:r>
      <w:r>
        <w:noBreakHyphen/>
        <w:t>Focus Power</w:t>
      </w:r>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5250" w:name="_Toc469043160"/>
      <w:bookmarkStart w:id="5251" w:name="_Toc469043740"/>
      <w:bookmarkStart w:id="5252" w:name="_Toc469045041"/>
      <w:bookmarkStart w:id="5253" w:name="_Toc469612934"/>
      <w:bookmarkStart w:id="5254" w:name="_Toc506221904"/>
      <w:bookmarkStart w:id="5255" w:name="_Toc506816569"/>
      <w:bookmarkStart w:id="5256" w:name="_Toc506816802"/>
      <w:bookmarkStart w:id="5257" w:name="_Toc528426456"/>
      <w:bookmarkStart w:id="5258" w:name="_Toc528426962"/>
      <w:bookmarkStart w:id="5259" w:name="_Toc528427191"/>
      <w:bookmarkStart w:id="5260" w:name="_Toc19132659"/>
      <w:bookmarkStart w:id="5261" w:name="_Toc19133170"/>
      <w:bookmarkStart w:id="5262" w:name="_Toc37349401"/>
      <w:bookmarkStart w:id="5263" w:name="_Toc37349913"/>
      <w:bookmarkStart w:id="5264" w:name="_Toc51280603"/>
      <w:bookmarkStart w:id="5265" w:name="_Toc52889047"/>
      <w:bookmarkStart w:id="5266" w:name="_Toc52889567"/>
      <w:bookmarkStart w:id="5267" w:name="_Toc52897666"/>
      <w:bookmarkStart w:id="5268" w:name="_Toc69230172"/>
      <w:bookmarkStart w:id="5269" w:name="_Toc69230700"/>
      <w:bookmarkStart w:id="5270" w:name="_Toc83830659"/>
      <w:bookmarkStart w:id="5271" w:name="_Toc83831327"/>
      <w:bookmarkStart w:id="5272" w:name="_Toc99526377"/>
      <w:bookmarkStart w:id="5273" w:name="_Toc99526608"/>
      <w:bookmarkStart w:id="5274" w:name="_Toc99526916"/>
      <w:r w:rsidRPr="00AD4DC4">
        <w:t>Sweet Spot</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5275" w:name="_Toc469043161"/>
      <w:bookmarkStart w:id="5276" w:name="_Toc469043741"/>
      <w:bookmarkStart w:id="5277" w:name="_Toc469045042"/>
      <w:bookmarkStart w:id="5278" w:name="_Toc469612935"/>
      <w:bookmarkStart w:id="5279" w:name="_Toc506221905"/>
      <w:bookmarkStart w:id="5280" w:name="_Toc506816570"/>
      <w:bookmarkStart w:id="5281" w:name="_Toc506816803"/>
      <w:bookmarkStart w:id="5282" w:name="_Toc528426457"/>
      <w:bookmarkStart w:id="5283" w:name="_Toc528426963"/>
      <w:bookmarkStart w:id="5284" w:name="_Toc528427192"/>
      <w:bookmarkStart w:id="5285" w:name="_Toc19132660"/>
      <w:bookmarkStart w:id="5286" w:name="_Toc19133171"/>
      <w:bookmarkStart w:id="5287" w:name="_Toc37349402"/>
      <w:bookmarkStart w:id="5288" w:name="_Toc37349914"/>
      <w:bookmarkStart w:id="5289" w:name="_Toc51280604"/>
      <w:bookmarkStart w:id="5290" w:name="_Toc52889048"/>
      <w:bookmarkStart w:id="5291" w:name="_Toc52889568"/>
      <w:bookmarkStart w:id="5292" w:name="_Toc52897667"/>
      <w:bookmarkStart w:id="5293" w:name="_Toc69230173"/>
      <w:bookmarkStart w:id="5294" w:name="_Toc69230701"/>
      <w:bookmarkStart w:id="5295" w:name="_Toc83830660"/>
      <w:bookmarkStart w:id="5296" w:name="_Toc83831328"/>
      <w:bookmarkStart w:id="5297" w:name="_Toc99526378"/>
      <w:bookmarkStart w:id="5298" w:name="_Toc99526609"/>
      <w:bookmarkStart w:id="5299" w:name="_Toc99526917"/>
      <w:r w:rsidRPr="00AD4DC4">
        <w:t xml:space="preserve">Index </w:t>
      </w:r>
      <w:r w:rsidR="00C653DF" w:rsidRPr="00AD4DC4">
        <w:t xml:space="preserve">Screen And </w:t>
      </w:r>
      <w:r w:rsidR="006B2840" w:rsidRPr="00AD4DC4">
        <w:t>Production Reports</w:t>
      </w:r>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5300" w:name="_Toc469043162"/>
      <w:bookmarkStart w:id="5301" w:name="_Toc469043742"/>
      <w:bookmarkStart w:id="5302" w:name="_Toc469045043"/>
      <w:bookmarkStart w:id="5303" w:name="_Toc469612936"/>
      <w:bookmarkStart w:id="5304" w:name="_Toc506221906"/>
      <w:bookmarkStart w:id="5305" w:name="_Toc506816571"/>
      <w:bookmarkStart w:id="5306" w:name="_Toc506816804"/>
      <w:bookmarkStart w:id="5307" w:name="_Toc528426458"/>
      <w:bookmarkStart w:id="5308" w:name="_Toc528426964"/>
      <w:bookmarkStart w:id="5309" w:name="_Toc528427193"/>
      <w:bookmarkStart w:id="5310" w:name="_Toc19132661"/>
      <w:bookmarkStart w:id="5311" w:name="_Toc19133172"/>
      <w:bookmarkStart w:id="5312" w:name="_Toc37349403"/>
      <w:bookmarkStart w:id="5313" w:name="_Toc37349915"/>
      <w:bookmarkStart w:id="5314" w:name="_Toc51280605"/>
      <w:bookmarkStart w:id="5315" w:name="_Toc52889049"/>
      <w:bookmarkStart w:id="5316" w:name="_Toc52889569"/>
      <w:bookmarkStart w:id="5317" w:name="_Toc52897668"/>
      <w:bookmarkStart w:id="5318" w:name="_Toc69230174"/>
      <w:bookmarkStart w:id="5319" w:name="_Toc69230702"/>
      <w:bookmarkStart w:id="5320" w:name="_Toc83830661"/>
      <w:bookmarkStart w:id="5321" w:name="_Toc83831329"/>
      <w:bookmarkStart w:id="5322" w:name="_Toc99526379"/>
      <w:bookmarkStart w:id="5323" w:name="_Toc99526610"/>
      <w:bookmarkStart w:id="5324" w:name="_Toc99526918"/>
      <w:r w:rsidRPr="00AD4DC4">
        <w:t xml:space="preserve">Statistical Process Control </w:t>
      </w:r>
      <w:r w:rsidR="00C653DF" w:rsidRPr="00AD4DC4">
        <w:t>Charts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5325" w:name="_Toc469043163"/>
      <w:bookmarkStart w:id="5326" w:name="_Toc469043743"/>
      <w:bookmarkStart w:id="5327" w:name="_Toc469045044"/>
      <w:bookmarkStart w:id="5328" w:name="_Toc469612937"/>
      <w:bookmarkStart w:id="5329" w:name="_Toc506221907"/>
      <w:bookmarkStart w:id="5330" w:name="_Toc506816572"/>
      <w:bookmarkStart w:id="5331" w:name="_Toc506816805"/>
      <w:bookmarkStart w:id="5332" w:name="_Toc528426459"/>
      <w:bookmarkStart w:id="5333" w:name="_Toc528426965"/>
      <w:bookmarkStart w:id="5334" w:name="_Toc528427194"/>
      <w:bookmarkStart w:id="5335" w:name="_Toc19132662"/>
      <w:bookmarkStart w:id="5336" w:name="_Toc19133173"/>
      <w:bookmarkStart w:id="5337" w:name="_Toc37349404"/>
      <w:bookmarkStart w:id="5338" w:name="_Toc37349916"/>
      <w:bookmarkStart w:id="5339" w:name="_Toc51280606"/>
      <w:bookmarkStart w:id="5340" w:name="_Toc52889050"/>
      <w:bookmarkStart w:id="5341" w:name="_Toc52889570"/>
      <w:bookmarkStart w:id="5342" w:name="_Toc52897669"/>
      <w:bookmarkStart w:id="5343" w:name="_Toc69230175"/>
      <w:bookmarkStart w:id="5344" w:name="_Toc69230703"/>
      <w:bookmarkStart w:id="5345" w:name="_Toc83830662"/>
      <w:bookmarkStart w:id="5346" w:name="_Toc83831330"/>
      <w:bookmarkStart w:id="5347" w:name="_Toc99526380"/>
      <w:bookmarkStart w:id="5348" w:name="_Toc99526611"/>
      <w:bookmarkStart w:id="5349" w:name="_Toc99526919"/>
      <w:r w:rsidRPr="00AD4DC4">
        <w:lastRenderedPageBreak/>
        <w:t>Troubleshooting</w:t>
      </w:r>
      <w:r w:rsidR="000C4D8C" w:rsidRPr="00AD4DC4">
        <w:t xml:space="preserve"> </w:t>
      </w:r>
      <w:r w:rsidR="00C653DF" w:rsidRPr="00AD4DC4">
        <w:t>Screen</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5350" w:name="_Toc469043164"/>
      <w:bookmarkStart w:id="5351" w:name="_Toc469043744"/>
      <w:bookmarkStart w:id="5352" w:name="_Toc469045045"/>
      <w:bookmarkStart w:id="5353" w:name="_Toc469612938"/>
      <w:bookmarkStart w:id="5354" w:name="_Toc506221908"/>
      <w:bookmarkStart w:id="5355" w:name="_Toc506816573"/>
      <w:bookmarkStart w:id="5356" w:name="_Toc506816806"/>
      <w:bookmarkStart w:id="5357" w:name="_Toc528426460"/>
      <w:bookmarkStart w:id="5358" w:name="_Toc528426966"/>
      <w:bookmarkStart w:id="5359" w:name="_Toc528427195"/>
      <w:bookmarkStart w:id="5360" w:name="_Toc19132663"/>
      <w:bookmarkStart w:id="5361" w:name="_Toc19133174"/>
      <w:bookmarkStart w:id="5362" w:name="_Toc37349405"/>
      <w:bookmarkStart w:id="5363" w:name="_Toc37349917"/>
      <w:bookmarkStart w:id="5364" w:name="_Toc51280607"/>
      <w:bookmarkStart w:id="5365" w:name="_Toc52889051"/>
      <w:bookmarkStart w:id="5366" w:name="_Toc52889571"/>
      <w:bookmarkStart w:id="5367" w:name="_Toc52897670"/>
      <w:bookmarkStart w:id="5368" w:name="_Toc69230176"/>
      <w:bookmarkStart w:id="5369" w:name="_Toc69230704"/>
      <w:bookmarkStart w:id="5370" w:name="_Toc83830663"/>
      <w:bookmarkStart w:id="5371" w:name="_Toc83831331"/>
      <w:bookmarkStart w:id="5372" w:name="_Toc99526381"/>
      <w:bookmarkStart w:id="5373" w:name="_Toc99526612"/>
      <w:bookmarkStart w:id="5374" w:name="_Toc99526920"/>
      <w:r w:rsidRPr="00AD4DC4">
        <w:t>O2 Live</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5375" w:name="_Toc469043165"/>
      <w:bookmarkStart w:id="5376" w:name="_Toc469043745"/>
      <w:bookmarkStart w:id="5377" w:name="_Toc469045046"/>
      <w:bookmarkStart w:id="5378" w:name="_Toc469612939"/>
      <w:bookmarkStart w:id="5379" w:name="_Toc506221909"/>
      <w:bookmarkStart w:id="5380" w:name="_Toc506816574"/>
      <w:bookmarkStart w:id="5381" w:name="_Toc506816807"/>
      <w:bookmarkStart w:id="5382" w:name="_Toc528426461"/>
      <w:bookmarkStart w:id="5383" w:name="_Toc528426967"/>
      <w:bookmarkStart w:id="5384" w:name="_Toc528427196"/>
      <w:bookmarkStart w:id="5385" w:name="_Toc19132664"/>
      <w:bookmarkStart w:id="5386" w:name="_Toc19133175"/>
      <w:bookmarkStart w:id="5387" w:name="_Toc37349406"/>
      <w:bookmarkStart w:id="5388" w:name="_Toc37349918"/>
      <w:bookmarkStart w:id="5389" w:name="_Toc51280608"/>
      <w:bookmarkStart w:id="5390" w:name="_Toc52889052"/>
      <w:bookmarkStart w:id="5391" w:name="_Toc52889572"/>
      <w:bookmarkStart w:id="5392" w:name="_Toc52897671"/>
      <w:bookmarkStart w:id="5393" w:name="_Toc69230177"/>
      <w:bookmarkStart w:id="5394" w:name="_Toc69230705"/>
      <w:bookmarkStart w:id="5395" w:name="_Toc83830664"/>
      <w:bookmarkStart w:id="5396" w:name="_Toc83831332"/>
      <w:bookmarkStart w:id="5397" w:name="_Toc99526382"/>
      <w:bookmarkStart w:id="5398" w:name="_Toc99526613"/>
      <w:bookmarkStart w:id="5399" w:name="_Toc99526921"/>
      <w:r w:rsidRPr="00AD4DC4">
        <w:t>V</w:t>
      </w:r>
      <w:r w:rsidR="00AD4DC4">
        <w:t>P</w:t>
      </w:r>
      <w:r w:rsidRPr="00AD4DC4">
        <w:t xml:space="preserve"> Idle Mode</w:t>
      </w:r>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5400" w:name="_Toc469043166"/>
      <w:bookmarkStart w:id="5401" w:name="_Toc469043746"/>
      <w:bookmarkStart w:id="5402" w:name="_Toc469045047"/>
      <w:bookmarkStart w:id="5403" w:name="_Toc469612940"/>
      <w:bookmarkStart w:id="5404" w:name="_Toc506221910"/>
      <w:bookmarkStart w:id="5405" w:name="_Toc506816575"/>
      <w:bookmarkStart w:id="5406" w:name="_Toc506816808"/>
      <w:bookmarkStart w:id="5407" w:name="_Toc528426462"/>
      <w:bookmarkStart w:id="5408" w:name="_Toc528426968"/>
      <w:bookmarkStart w:id="5409" w:name="_Toc528427197"/>
      <w:bookmarkStart w:id="5410" w:name="_Toc19132665"/>
      <w:bookmarkStart w:id="5411" w:name="_Toc19133176"/>
      <w:bookmarkStart w:id="5412" w:name="_Toc37349407"/>
      <w:bookmarkStart w:id="5413" w:name="_Toc37349919"/>
      <w:bookmarkStart w:id="5414" w:name="_Toc51280609"/>
      <w:bookmarkStart w:id="5415" w:name="_Toc52889053"/>
      <w:bookmarkStart w:id="5416" w:name="_Toc52889573"/>
      <w:bookmarkStart w:id="5417" w:name="_Toc52897672"/>
      <w:bookmarkStart w:id="5418" w:name="_Toc69230178"/>
      <w:bookmarkStart w:id="5419" w:name="_Toc69230706"/>
      <w:bookmarkStart w:id="5420" w:name="_Toc83830665"/>
      <w:bookmarkStart w:id="5421" w:name="_Toc83831333"/>
      <w:bookmarkStart w:id="5422" w:name="_Toc99526383"/>
      <w:bookmarkStart w:id="5423" w:name="_Toc99526614"/>
      <w:bookmarkStart w:id="5424" w:name="_Toc99526922"/>
      <w:r w:rsidRPr="00AD4DC4">
        <w:t>Barcode</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5425" w:name="_Toc469043167"/>
      <w:bookmarkStart w:id="5426" w:name="_Toc469043747"/>
      <w:bookmarkStart w:id="5427" w:name="_Toc469045048"/>
      <w:bookmarkStart w:id="5428" w:name="_Toc469612941"/>
      <w:bookmarkStart w:id="5429" w:name="_Toc506221911"/>
      <w:bookmarkStart w:id="5430" w:name="_Toc506816576"/>
      <w:bookmarkStart w:id="5431" w:name="_Toc506816809"/>
      <w:bookmarkStart w:id="5432" w:name="_Toc528426463"/>
      <w:bookmarkStart w:id="5433" w:name="_Toc528426969"/>
      <w:bookmarkStart w:id="5434" w:name="_Toc528427198"/>
      <w:bookmarkStart w:id="5435" w:name="_Toc19132666"/>
      <w:bookmarkStart w:id="5436" w:name="_Toc19133177"/>
      <w:bookmarkStart w:id="5437" w:name="_Toc37349408"/>
      <w:bookmarkStart w:id="5438" w:name="_Toc37349920"/>
      <w:bookmarkStart w:id="5439" w:name="_Toc51280610"/>
      <w:bookmarkStart w:id="5440" w:name="_Toc52889054"/>
      <w:bookmarkStart w:id="5441" w:name="_Toc52889574"/>
      <w:bookmarkStart w:id="5442" w:name="_Toc52897673"/>
      <w:bookmarkStart w:id="5443" w:name="_Toc69230179"/>
      <w:bookmarkStart w:id="5444" w:name="_Toc69230707"/>
      <w:bookmarkStart w:id="5445" w:name="_Toc83830666"/>
      <w:bookmarkStart w:id="5446" w:name="_Toc83831334"/>
      <w:bookmarkStart w:id="5447" w:name="_Toc99526384"/>
      <w:bookmarkStart w:id="5448" w:name="_Toc99526615"/>
      <w:bookmarkStart w:id="5449" w:name="_Toc99526923"/>
      <w:r w:rsidRPr="00AD4DC4">
        <w:t>Lot ID</w:t>
      </w:r>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5450" w:name="_Toc469043168"/>
      <w:bookmarkStart w:id="5451" w:name="_Toc469043748"/>
      <w:bookmarkStart w:id="5452" w:name="_Toc469045049"/>
      <w:bookmarkStart w:id="5453" w:name="_Toc469612942"/>
      <w:bookmarkStart w:id="5454" w:name="_Toc506221912"/>
      <w:bookmarkStart w:id="5455" w:name="_Toc506816577"/>
      <w:bookmarkStart w:id="5456" w:name="_Toc506816810"/>
      <w:bookmarkStart w:id="5457" w:name="_Toc528426464"/>
      <w:bookmarkStart w:id="5458" w:name="_Toc528426970"/>
      <w:bookmarkStart w:id="5459" w:name="_Toc528427199"/>
      <w:bookmarkStart w:id="5460" w:name="_Toc19132667"/>
      <w:bookmarkStart w:id="5461" w:name="_Toc19133178"/>
      <w:bookmarkStart w:id="5462" w:name="_Toc37349409"/>
      <w:bookmarkStart w:id="5463" w:name="_Toc37349921"/>
      <w:bookmarkStart w:id="5464" w:name="_Toc51280611"/>
      <w:bookmarkStart w:id="5465" w:name="_Toc52889055"/>
      <w:bookmarkStart w:id="5466" w:name="_Toc52889575"/>
      <w:bookmarkStart w:id="5467" w:name="_Toc52897674"/>
      <w:bookmarkStart w:id="5468" w:name="_Toc69230180"/>
      <w:bookmarkStart w:id="5469" w:name="_Toc69230708"/>
      <w:bookmarkStart w:id="5470" w:name="_Toc83830667"/>
      <w:bookmarkStart w:id="5471" w:name="_Toc83831335"/>
      <w:bookmarkStart w:id="5472" w:name="_Toc99526385"/>
      <w:bookmarkStart w:id="5473" w:name="_Toc99526616"/>
      <w:bookmarkStart w:id="5474" w:name="_Toc99526924"/>
      <w:r w:rsidRPr="00F33B7B">
        <w:t>Remote Process Monitoring</w:t>
      </w:r>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p>
    <w:bookmarkEnd w:id="5220"/>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5475" w:name="_Toc469043169"/>
      <w:bookmarkStart w:id="5476" w:name="_Toc469043749"/>
      <w:bookmarkStart w:id="5477" w:name="_Toc469045050"/>
      <w:bookmarkStart w:id="5478" w:name="_Toc469612943"/>
      <w:bookmarkStart w:id="5479" w:name="_Toc506221913"/>
      <w:bookmarkStart w:id="5480" w:name="_Toc506816578"/>
      <w:bookmarkStart w:id="5481" w:name="_Toc506816811"/>
      <w:bookmarkStart w:id="5482" w:name="_Toc528426465"/>
      <w:bookmarkStart w:id="5483" w:name="_Toc528426971"/>
      <w:bookmarkStart w:id="5484" w:name="_Toc528427200"/>
      <w:bookmarkStart w:id="5485" w:name="_Toc19132668"/>
      <w:bookmarkStart w:id="5486" w:name="_Toc19133179"/>
      <w:bookmarkStart w:id="5487" w:name="_Toc37349410"/>
      <w:bookmarkStart w:id="5488" w:name="_Toc37349922"/>
      <w:bookmarkStart w:id="5489" w:name="_Toc51280612"/>
      <w:bookmarkStart w:id="5490" w:name="_Toc52889056"/>
      <w:bookmarkStart w:id="5491" w:name="_Toc52889576"/>
      <w:bookmarkStart w:id="5492" w:name="_Toc52897675"/>
      <w:bookmarkStart w:id="5493" w:name="_Toc69230181"/>
      <w:bookmarkStart w:id="5494" w:name="_Toc69230709"/>
      <w:bookmarkStart w:id="5495" w:name="_Toc83830668"/>
      <w:bookmarkStart w:id="5496" w:name="_Toc83831336"/>
      <w:bookmarkStart w:id="5497" w:name="_Toc99526386"/>
      <w:bookmarkStart w:id="5498" w:name="_Toc99526617"/>
      <w:bookmarkStart w:id="5499" w:name="_Toc99526925"/>
      <w:r w:rsidRPr="00F33B7B">
        <w:t>Live Data Output</w:t>
      </w:r>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B8549C6" w:rsidR="00882784" w:rsidRDefault="00882784" w:rsidP="003C1D40"/>
    <w:p w14:paraId="10E8D1FA" w14:textId="47DBEE6C" w:rsidR="009707F2" w:rsidRDefault="009707F2" w:rsidP="009707F2">
      <w:pPr>
        <w:pStyle w:val="Heading2"/>
      </w:pPr>
      <w:bookmarkStart w:id="5500" w:name="_Toc69230182"/>
      <w:bookmarkStart w:id="5501" w:name="_Toc69230710"/>
      <w:bookmarkStart w:id="5502" w:name="_Toc83830669"/>
      <w:bookmarkStart w:id="5503" w:name="_Toc83831337"/>
      <w:bookmarkStart w:id="5504" w:name="_Hlk69497135"/>
      <w:bookmarkStart w:id="5505" w:name="_Toc99526387"/>
      <w:bookmarkStart w:id="5506" w:name="_Toc99526618"/>
      <w:bookmarkStart w:id="5507" w:name="_Toc99526926"/>
      <w:r>
        <w:t>Centralized Process Window Control</w:t>
      </w:r>
      <w:bookmarkEnd w:id="5500"/>
      <w:bookmarkEnd w:id="5501"/>
      <w:bookmarkEnd w:id="5502"/>
      <w:bookmarkEnd w:id="5503"/>
      <w:bookmarkEnd w:id="5505"/>
      <w:bookmarkEnd w:id="5506"/>
      <w:bookmarkEnd w:id="5507"/>
    </w:p>
    <w:p w14:paraId="232608CF" w14:textId="77777777" w:rsidR="009707F2" w:rsidRDefault="009707F2" w:rsidP="009707F2">
      <w:r>
        <w:t>This optional feature enables a customer to ensure that every instance of the software is always using the same Process Window files and prevents unauthorized editing of specifications.</w:t>
      </w:r>
    </w:p>
    <w:bookmarkEnd w:id="5504"/>
    <w:p w14:paraId="436C1C01" w14:textId="4544ECC2" w:rsidR="009707F2" w:rsidRDefault="009707F2" w:rsidP="009707F2"/>
    <w:p w14:paraId="003BB701" w14:textId="77777777" w:rsidR="0090241D" w:rsidRDefault="0090241D" w:rsidP="009707F2"/>
    <w:p w14:paraId="2B4E6932" w14:textId="77777777" w:rsidR="00806DB4" w:rsidRDefault="00806DB4" w:rsidP="0026146F">
      <w:pPr>
        <w:pStyle w:val="Heading1"/>
      </w:pPr>
      <w:bookmarkStart w:id="5508" w:name="_Toc329853012"/>
      <w:bookmarkStart w:id="5509" w:name="_Toc329863370"/>
      <w:bookmarkStart w:id="5510" w:name="_Toc331173642"/>
      <w:bookmarkStart w:id="5511" w:name="_Toc332179178"/>
      <w:bookmarkStart w:id="5512" w:name="_Toc332208412"/>
      <w:bookmarkStart w:id="5513" w:name="_Toc332208748"/>
      <w:bookmarkStart w:id="5514" w:name="_Toc332273994"/>
      <w:bookmarkStart w:id="5515" w:name="_Toc394411673"/>
      <w:bookmarkStart w:id="5516" w:name="_Toc394486311"/>
      <w:bookmarkStart w:id="5517" w:name="_Toc394583241"/>
      <w:bookmarkStart w:id="5518" w:name="_Toc394583397"/>
      <w:bookmarkStart w:id="5519" w:name="_Toc468168375"/>
      <w:bookmarkStart w:id="5520" w:name="_Toc468175423"/>
      <w:bookmarkStart w:id="5521" w:name="_Toc468551579"/>
      <w:bookmarkStart w:id="5522" w:name="_Toc469038806"/>
      <w:bookmarkStart w:id="5523" w:name="_Toc469038861"/>
      <w:bookmarkStart w:id="5524" w:name="_Toc469042020"/>
      <w:bookmarkStart w:id="5525" w:name="_Toc469043170"/>
      <w:bookmarkStart w:id="5526" w:name="_Toc469043750"/>
      <w:bookmarkStart w:id="5527" w:name="_Toc469043839"/>
      <w:bookmarkStart w:id="5528" w:name="_Toc469045051"/>
      <w:bookmarkStart w:id="5529" w:name="_Toc469612944"/>
      <w:bookmarkStart w:id="5530" w:name="_Toc506221914"/>
      <w:bookmarkStart w:id="5531" w:name="_Toc506816579"/>
      <w:bookmarkStart w:id="5532" w:name="_Toc506816812"/>
      <w:bookmarkStart w:id="5533" w:name="_Toc528426466"/>
      <w:bookmarkStart w:id="5534" w:name="_Toc528426972"/>
      <w:bookmarkStart w:id="5535" w:name="_Toc528427201"/>
      <w:bookmarkStart w:id="5536" w:name="_Toc19132669"/>
      <w:bookmarkStart w:id="5537" w:name="_Toc19133180"/>
      <w:bookmarkStart w:id="5538" w:name="_Toc19133346"/>
      <w:bookmarkStart w:id="5539" w:name="_Toc37349411"/>
      <w:bookmarkStart w:id="5540" w:name="_Toc37349923"/>
      <w:bookmarkStart w:id="5541" w:name="_Toc51280613"/>
      <w:bookmarkStart w:id="5542" w:name="_Toc52889057"/>
      <w:bookmarkStart w:id="5543" w:name="_Toc52889577"/>
      <w:bookmarkStart w:id="5544" w:name="_Toc52889747"/>
      <w:bookmarkStart w:id="5545" w:name="_Toc52889784"/>
      <w:bookmarkStart w:id="5546" w:name="_Toc52891142"/>
      <w:bookmarkStart w:id="5547" w:name="_Toc52897676"/>
      <w:bookmarkStart w:id="5548" w:name="_Toc69230183"/>
      <w:bookmarkStart w:id="5549" w:name="_Toc69230711"/>
      <w:bookmarkStart w:id="5550" w:name="_Toc83830670"/>
      <w:bookmarkStart w:id="5551" w:name="_Toc83831338"/>
      <w:bookmarkStart w:id="5552" w:name="_Toc99526388"/>
      <w:bookmarkStart w:id="5553" w:name="_Toc99526619"/>
      <w:bookmarkStart w:id="5554" w:name="_Toc99526927"/>
      <w:r>
        <w:lastRenderedPageBreak/>
        <w:t>Us</w:t>
      </w:r>
      <w:r w:rsidR="00AD4DC4">
        <w:t>e</w:t>
      </w:r>
      <w:r>
        <w:t xml:space="preserve"> Navigator</w:t>
      </w:r>
      <w:bookmarkEnd w:id="5508"/>
      <w:bookmarkEnd w:id="5509"/>
      <w:r w:rsidR="00A31873">
        <w:t xml:space="preserve"> </w:t>
      </w:r>
      <w:r w:rsidR="00AD4DC4">
        <w:t>t</w:t>
      </w:r>
      <w:r w:rsidR="006C7149">
        <w:t>o Optimize Profiles</w:t>
      </w:r>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30273" cy="2788920"/>
                    </a:xfrm>
                    <a:prstGeom prst="rect">
                      <a:avLst/>
                    </a:prstGeom>
                  </pic:spPr>
                </pic:pic>
              </a:graphicData>
            </a:graphic>
          </wp:inline>
        </w:drawing>
      </w:r>
    </w:p>
    <w:p w14:paraId="2CCDD821" w14:textId="076F2FA1" w:rsidR="007476D8" w:rsidRPr="00B2165D" w:rsidRDefault="007476D8" w:rsidP="00AD4DC4">
      <w:pPr>
        <w:pStyle w:val="Caption"/>
      </w:pPr>
      <w:bookmarkStart w:id="5555" w:name="_Ref185832039"/>
      <w:r w:rsidRPr="00AD4DC4">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94</w:t>
      </w:r>
      <w:r w:rsidR="005E405E">
        <w:rPr>
          <w:noProof/>
        </w:rPr>
        <w:fldChar w:fldCharType="end"/>
      </w:r>
      <w:bookmarkEnd w:id="5555"/>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13007959"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DF7684" w:rsidRPr="00AD4DC4">
        <w:t xml:space="preserve">Figure </w:t>
      </w:r>
      <w:r w:rsidR="00DF7684">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5556" w:name="_Toc488490455"/>
      <w:r w:rsidRPr="00673430">
        <w:t>.</w:t>
      </w:r>
    </w:p>
    <w:p w14:paraId="593DA357" w14:textId="77777777" w:rsidR="00AD4DC4" w:rsidRPr="00673430" w:rsidRDefault="00AD4DC4" w:rsidP="00AD4DC4"/>
    <w:p w14:paraId="2CB03725" w14:textId="77777777" w:rsidR="007476D8" w:rsidRPr="00673430" w:rsidRDefault="007476D8" w:rsidP="00EE126E">
      <w:pPr>
        <w:pStyle w:val="Heading3"/>
      </w:pPr>
      <w:bookmarkStart w:id="5557" w:name="_Toc494599911"/>
      <w:bookmarkStart w:id="5558" w:name="_Toc469045052"/>
      <w:bookmarkStart w:id="5559" w:name="_Toc506221915"/>
      <w:bookmarkStart w:id="5560" w:name="_Toc506816580"/>
      <w:bookmarkStart w:id="5561" w:name="_Toc528426973"/>
      <w:bookmarkStart w:id="5562" w:name="_Toc19133181"/>
      <w:bookmarkStart w:id="5563" w:name="_Toc37349924"/>
      <w:bookmarkStart w:id="5564" w:name="_Toc51280614"/>
      <w:bookmarkStart w:id="5565" w:name="_Toc52889578"/>
      <w:bookmarkStart w:id="5566" w:name="_Toc69230712"/>
      <w:bookmarkStart w:id="5567" w:name="_Toc83831339"/>
      <w:bookmarkStart w:id="5568" w:name="_Toc99526620"/>
      <w:bookmarkStart w:id="5569" w:name="_Toc99526928"/>
      <w:r w:rsidRPr="00673430">
        <w:t>Search Mode</w:t>
      </w:r>
      <w:bookmarkEnd w:id="5556"/>
      <w:r w:rsidRPr="00673430">
        <w:t xml:space="preserve"> </w:t>
      </w:r>
      <w:r w:rsidR="00C653DF" w:rsidRPr="00673430">
        <w:t xml:space="preserve">For </w:t>
      </w:r>
      <w:r w:rsidRPr="00673430">
        <w:t>Optimization</w:t>
      </w:r>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EE126E">
      <w:pPr>
        <w:pStyle w:val="Heading3"/>
      </w:pPr>
      <w:bookmarkStart w:id="5570" w:name="_Toc469045053"/>
      <w:bookmarkStart w:id="5571" w:name="_Toc506221916"/>
      <w:bookmarkStart w:id="5572" w:name="_Toc506816581"/>
      <w:bookmarkStart w:id="5573" w:name="_Toc528426974"/>
      <w:bookmarkStart w:id="5574" w:name="_Toc19133182"/>
      <w:bookmarkStart w:id="5575" w:name="_Toc37349925"/>
      <w:bookmarkStart w:id="5576" w:name="_Toc51280615"/>
      <w:bookmarkStart w:id="5577" w:name="_Toc52889579"/>
      <w:bookmarkStart w:id="5578" w:name="_Toc69230713"/>
      <w:bookmarkStart w:id="5579" w:name="_Toc83831340"/>
      <w:bookmarkStart w:id="5580" w:name="_Toc99526621"/>
      <w:bookmarkStart w:id="5581" w:name="_Toc99526929"/>
      <w:r>
        <w:t>Conveyor Speed Constraints</w:t>
      </w:r>
      <w:bookmarkEnd w:id="5570"/>
      <w:bookmarkEnd w:id="5571"/>
      <w:bookmarkEnd w:id="5572"/>
      <w:bookmarkEnd w:id="5573"/>
      <w:bookmarkEnd w:id="5574"/>
      <w:bookmarkEnd w:id="5575"/>
      <w:bookmarkEnd w:id="5576"/>
      <w:bookmarkEnd w:id="5577"/>
      <w:bookmarkEnd w:id="5578"/>
      <w:bookmarkEnd w:id="5579"/>
      <w:bookmarkEnd w:id="5580"/>
      <w:bookmarkEnd w:id="5581"/>
    </w:p>
    <w:p w14:paraId="23FF3C4F" w14:textId="77777777" w:rsidR="007476D8" w:rsidRPr="00673430" w:rsidRDefault="007476D8" w:rsidP="007476D8">
      <w:r w:rsidRPr="00673430">
        <w:t xml:space="preserve">As long as the </w:t>
      </w:r>
      <w:r w:rsidRPr="004D3015">
        <w:rPr>
          <w:i/>
          <w:iCs/>
        </w:rPr>
        <w:t>Allow Conveyor Speed to Change</w:t>
      </w:r>
      <w:r w:rsidRPr="00673430">
        <w:t xml:space="preserve"> feature is selected, these options will be available.</w:t>
      </w:r>
    </w:p>
    <w:p w14:paraId="11B962B1" w14:textId="787B18B8" w:rsidR="007476D8" w:rsidRPr="00673430" w:rsidRDefault="00116DED"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628F55C9" w:rsidR="007476D8" w:rsidRDefault="00116DED" w:rsidP="007476D8">
      <w:pPr>
        <w:ind w:firstLine="360"/>
      </w:pPr>
      <w:r>
        <w:rPr>
          <w:b/>
        </w:rPr>
        <w:t>Maximum</w:t>
      </w:r>
      <w:r w:rsidR="007476D8" w:rsidRPr="00673430">
        <w:t xml:space="preserve"> </w:t>
      </w:r>
      <w:r>
        <w:t xml:space="preserve">– </w:t>
      </w:r>
      <w:r w:rsidR="007476D8" w:rsidRPr="00673430">
        <w:t>Select the</w:t>
      </w:r>
      <w:r>
        <w:t xml:space="preserve"> 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5582" w:name="_Toc329853013"/>
      <w:bookmarkStart w:id="5583" w:name="_Toc329863371"/>
      <w:bookmarkStart w:id="5584" w:name="_Toc331173643"/>
      <w:bookmarkStart w:id="5585" w:name="_Toc332179179"/>
      <w:bookmarkStart w:id="5586" w:name="_Toc332208413"/>
      <w:bookmarkStart w:id="5587" w:name="_Toc332208749"/>
      <w:bookmarkStart w:id="5588" w:name="_Toc332273995"/>
      <w:bookmarkStart w:id="5589" w:name="_Toc394411674"/>
      <w:bookmarkStart w:id="5590" w:name="_Toc394486312"/>
      <w:bookmarkStart w:id="5591" w:name="_Toc394583242"/>
      <w:bookmarkStart w:id="5592" w:name="_Toc394583398"/>
      <w:bookmarkStart w:id="5593" w:name="_Toc468168376"/>
      <w:bookmarkStart w:id="5594" w:name="_Toc468175424"/>
      <w:bookmarkStart w:id="5595" w:name="_Toc468551580"/>
      <w:bookmarkStart w:id="5596" w:name="_Toc469038807"/>
      <w:bookmarkStart w:id="5597" w:name="_Toc469038862"/>
      <w:bookmarkStart w:id="5598" w:name="_Toc469042021"/>
      <w:bookmarkStart w:id="5599" w:name="_Toc469043171"/>
      <w:bookmarkStart w:id="5600" w:name="_Toc469043751"/>
      <w:bookmarkStart w:id="5601" w:name="_Toc469043840"/>
      <w:bookmarkStart w:id="5602" w:name="_Toc469045054"/>
      <w:bookmarkStart w:id="5603" w:name="_Toc469612945"/>
      <w:bookmarkStart w:id="5604" w:name="_Toc506221917"/>
      <w:bookmarkStart w:id="5605" w:name="_Toc506816582"/>
      <w:bookmarkStart w:id="5606" w:name="_Toc506816813"/>
      <w:bookmarkStart w:id="5607" w:name="_Toc528426467"/>
      <w:bookmarkStart w:id="5608" w:name="_Toc528426975"/>
      <w:bookmarkStart w:id="5609" w:name="_Toc528427202"/>
      <w:bookmarkStart w:id="5610" w:name="_Toc19132670"/>
      <w:bookmarkStart w:id="5611" w:name="_Toc19133183"/>
      <w:bookmarkStart w:id="5612" w:name="_Toc19133347"/>
      <w:bookmarkStart w:id="5613" w:name="_Toc37349412"/>
      <w:bookmarkStart w:id="5614" w:name="_Toc37349926"/>
      <w:bookmarkStart w:id="5615" w:name="_Toc51280616"/>
      <w:bookmarkStart w:id="5616" w:name="_Toc52889058"/>
      <w:bookmarkStart w:id="5617" w:name="_Toc52889580"/>
      <w:bookmarkStart w:id="5618" w:name="_Toc52889748"/>
      <w:bookmarkStart w:id="5619" w:name="_Toc52889785"/>
      <w:bookmarkStart w:id="5620" w:name="_Toc52891143"/>
      <w:bookmarkStart w:id="5621" w:name="_Toc52897677"/>
      <w:bookmarkStart w:id="5622" w:name="_Toc69230184"/>
      <w:bookmarkStart w:id="5623" w:name="_Toc69230714"/>
      <w:bookmarkStart w:id="5624" w:name="_Toc83830671"/>
      <w:bookmarkStart w:id="5625" w:name="_Toc83831341"/>
      <w:bookmarkStart w:id="5626" w:name="_Toc99526389"/>
      <w:bookmarkStart w:id="5627" w:name="_Toc99526622"/>
      <w:bookmarkStart w:id="5628" w:name="_Toc99526930"/>
      <w:r>
        <w:lastRenderedPageBreak/>
        <w:t xml:space="preserve">Use </w:t>
      </w:r>
      <w:r w:rsidR="006C7149">
        <w:t>Auto-Focus</w:t>
      </w:r>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p>
    <w:p w14:paraId="43FE6457" w14:textId="0694F8F3" w:rsidR="003B58BD" w:rsidRDefault="003B58BD">
      <w:pPr>
        <w:pStyle w:val="Heading2"/>
      </w:pPr>
      <w:bookmarkStart w:id="5629" w:name="_Toc119468076"/>
      <w:bookmarkStart w:id="5630" w:name="_Toc321985798"/>
      <w:bookmarkStart w:id="5631" w:name="_Toc469043172"/>
      <w:bookmarkStart w:id="5632" w:name="_Toc469043752"/>
      <w:bookmarkStart w:id="5633" w:name="_Toc469045055"/>
      <w:bookmarkStart w:id="5634" w:name="_Toc469612946"/>
      <w:bookmarkStart w:id="5635" w:name="_Toc506221918"/>
      <w:bookmarkStart w:id="5636" w:name="_Toc506816583"/>
      <w:bookmarkStart w:id="5637" w:name="_Toc506816814"/>
      <w:bookmarkStart w:id="5638" w:name="_Toc528426468"/>
      <w:bookmarkStart w:id="5639" w:name="_Toc528426976"/>
      <w:bookmarkStart w:id="5640" w:name="_Toc528427203"/>
      <w:bookmarkStart w:id="5641" w:name="_Toc19132671"/>
      <w:bookmarkStart w:id="5642" w:name="_Toc19133184"/>
      <w:bookmarkStart w:id="5643" w:name="_Toc37349413"/>
      <w:bookmarkStart w:id="5644" w:name="_Toc37349927"/>
      <w:bookmarkStart w:id="5645" w:name="_Toc51280617"/>
      <w:bookmarkStart w:id="5646" w:name="_Toc52889059"/>
      <w:bookmarkStart w:id="5647" w:name="_Toc52889581"/>
      <w:bookmarkStart w:id="5648" w:name="_Toc52897678"/>
      <w:bookmarkStart w:id="5649" w:name="_Toc69230185"/>
      <w:bookmarkStart w:id="5650" w:name="_Toc69230715"/>
      <w:bookmarkStart w:id="5651" w:name="_Toc83830672"/>
      <w:bookmarkStart w:id="5652" w:name="_Toc83831342"/>
      <w:bookmarkStart w:id="5653" w:name="_Toc99526390"/>
      <w:bookmarkStart w:id="5654" w:name="_Toc99526623"/>
      <w:bookmarkStart w:id="5655" w:name="_Toc99526931"/>
      <w:r>
        <w:t>Auto</w:t>
      </w:r>
      <w:r w:rsidR="00754243">
        <w:t>-</w:t>
      </w:r>
      <w:r>
        <w:t xml:space="preserve">Focus </w:t>
      </w:r>
      <w:r w:rsidR="00754243">
        <w:t>Tab</w:t>
      </w:r>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704483" cy="3081528"/>
                    </a:xfrm>
                    <a:prstGeom prst="rect">
                      <a:avLst/>
                    </a:prstGeom>
                  </pic:spPr>
                </pic:pic>
              </a:graphicData>
            </a:graphic>
          </wp:inline>
        </w:drawing>
      </w:r>
    </w:p>
    <w:p w14:paraId="1B856E0B" w14:textId="1F58218E" w:rsidR="003B58BD" w:rsidRPr="00B51377" w:rsidRDefault="003B58BD" w:rsidP="003B58BD">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95</w:t>
      </w:r>
      <w:r w:rsidR="005E405E">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5656"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EE126E">
      <w:pPr>
        <w:pStyle w:val="Heading3"/>
      </w:pPr>
      <w:bookmarkStart w:id="5657" w:name="_Toc469045056"/>
      <w:bookmarkStart w:id="5658" w:name="_Toc506221919"/>
      <w:bookmarkStart w:id="5659" w:name="_Toc506816584"/>
      <w:bookmarkStart w:id="5660" w:name="_Toc528426977"/>
      <w:bookmarkStart w:id="5661" w:name="_Toc19133185"/>
      <w:bookmarkStart w:id="5662" w:name="_Toc37349928"/>
      <w:bookmarkStart w:id="5663" w:name="_Toc51280618"/>
      <w:bookmarkStart w:id="5664" w:name="_Toc52889582"/>
      <w:bookmarkStart w:id="5665" w:name="_Toc69230716"/>
      <w:bookmarkStart w:id="5666" w:name="_Toc83831343"/>
      <w:bookmarkStart w:id="5667" w:name="_Toc99526624"/>
      <w:bookmarkStart w:id="5668" w:name="_Toc99526932"/>
      <w:r>
        <w:t xml:space="preserve">Profile </w:t>
      </w:r>
      <w:r w:rsidR="00C653DF">
        <w:t>Optimization</w:t>
      </w:r>
      <w:bookmarkEnd w:id="5656"/>
      <w:r w:rsidR="00C653DF">
        <w:t xml:space="preserve"> Settings—Search Mode</w:t>
      </w:r>
      <w:bookmarkEnd w:id="5657"/>
      <w:bookmarkEnd w:id="5658"/>
      <w:bookmarkEnd w:id="5659"/>
      <w:bookmarkEnd w:id="5660"/>
      <w:bookmarkEnd w:id="5661"/>
      <w:bookmarkEnd w:id="5662"/>
      <w:bookmarkEnd w:id="5663"/>
      <w:bookmarkEnd w:id="5664"/>
      <w:bookmarkEnd w:id="5665"/>
      <w:bookmarkEnd w:id="5666"/>
      <w:bookmarkEnd w:id="5667"/>
      <w:bookmarkEnd w:id="5668"/>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5669" w:name="_Toc469043173"/>
      <w:bookmarkStart w:id="5670" w:name="_Toc469043753"/>
      <w:bookmarkStart w:id="5671" w:name="_Toc469045057"/>
      <w:bookmarkStart w:id="5672" w:name="_Toc469612947"/>
      <w:bookmarkStart w:id="5673" w:name="_Toc506221920"/>
      <w:bookmarkStart w:id="5674" w:name="_Toc506816585"/>
      <w:bookmarkStart w:id="5675" w:name="_Toc506816815"/>
      <w:bookmarkStart w:id="5676" w:name="_Toc528426469"/>
      <w:bookmarkStart w:id="5677" w:name="_Toc528426978"/>
      <w:bookmarkStart w:id="5678" w:name="_Toc528427204"/>
      <w:bookmarkStart w:id="5679" w:name="_Toc19132672"/>
      <w:bookmarkStart w:id="5680" w:name="_Toc19133186"/>
      <w:bookmarkStart w:id="5681" w:name="_Toc37349414"/>
      <w:bookmarkStart w:id="5682" w:name="_Toc37349929"/>
      <w:bookmarkStart w:id="5683" w:name="_Toc51280619"/>
      <w:bookmarkStart w:id="5684" w:name="_Toc52889060"/>
      <w:bookmarkStart w:id="5685" w:name="_Toc52889583"/>
      <w:bookmarkStart w:id="5686" w:name="_Toc52897679"/>
      <w:bookmarkStart w:id="5687" w:name="_Toc69230186"/>
      <w:bookmarkStart w:id="5688" w:name="_Toc69230717"/>
      <w:bookmarkStart w:id="5689" w:name="_Toc83830673"/>
      <w:bookmarkStart w:id="5690" w:name="_Toc83831344"/>
      <w:bookmarkStart w:id="5691" w:name="_Toc99526391"/>
      <w:bookmarkStart w:id="5692" w:name="_Toc99526625"/>
      <w:bookmarkStart w:id="5693" w:name="_Toc99526933"/>
      <w:r>
        <w:t xml:space="preserve">Conveyor </w:t>
      </w:r>
      <w:r w:rsidR="00C653DF">
        <w:t>Speed Constraints</w:t>
      </w:r>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p>
    <w:p w14:paraId="05C18DE6" w14:textId="7A7FD79B" w:rsidR="003B58BD" w:rsidRPr="003E6083" w:rsidRDefault="003B58BD" w:rsidP="00AD4DC4">
      <w:r w:rsidRPr="003E6083">
        <w:rPr>
          <w:b/>
        </w:rPr>
        <w:t>Minimum</w:t>
      </w:r>
      <w:r w:rsidRPr="003E6083">
        <w:t xml:space="preserve"> – Select the</w:t>
      </w:r>
      <w:r w:rsidR="00116DED">
        <w:t xml:space="preserve"> 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157F5CB5" w:rsidR="003B58BD" w:rsidRDefault="003B58BD" w:rsidP="00AD4DC4">
      <w:r w:rsidRPr="003E6083">
        <w:rPr>
          <w:b/>
        </w:rPr>
        <w:t>Maximum</w:t>
      </w:r>
      <w:r w:rsidRPr="003E6083">
        <w:t xml:space="preserve"> – Select the </w:t>
      </w:r>
      <w:r w:rsidR="00116DED">
        <w:t>fastest</w:t>
      </w:r>
      <w:r w:rsidRPr="003E6083">
        <w:t xml:space="preserve"> conveyor speed you would like Auto-Focus to recommend for profiling new products.</w:t>
      </w:r>
    </w:p>
    <w:p w14:paraId="72167D1A" w14:textId="77777777" w:rsidR="0021753A" w:rsidRPr="003E6083" w:rsidRDefault="0021753A" w:rsidP="00AD4DC4"/>
    <w:p w14:paraId="12920476" w14:textId="4B900AC6" w:rsidR="0021753A" w:rsidRDefault="0021753A" w:rsidP="0021753A">
      <w:pPr>
        <w:pStyle w:val="Heading2"/>
      </w:pPr>
      <w:bookmarkStart w:id="5694" w:name="_Toc52889061"/>
      <w:bookmarkStart w:id="5695" w:name="_Toc52889584"/>
      <w:bookmarkStart w:id="5696" w:name="_Toc52897680"/>
      <w:bookmarkStart w:id="5697" w:name="_Toc69230187"/>
      <w:bookmarkStart w:id="5698" w:name="_Toc69230718"/>
      <w:bookmarkStart w:id="5699" w:name="_Toc83830674"/>
      <w:bookmarkStart w:id="5700" w:name="_Toc83831345"/>
      <w:bookmarkStart w:id="5701" w:name="_Toc469334888"/>
      <w:bookmarkStart w:id="5702" w:name="_Toc504120314"/>
      <w:bookmarkStart w:id="5703" w:name="_Toc527644297"/>
      <w:bookmarkStart w:id="5704" w:name="_Toc528599397"/>
      <w:bookmarkStart w:id="5705" w:name="_Toc17993435"/>
      <w:bookmarkStart w:id="5706" w:name="_Toc37267153"/>
      <w:bookmarkStart w:id="5707" w:name="_Toc52448012"/>
      <w:bookmarkStart w:id="5708" w:name="_Toc329853014"/>
      <w:bookmarkStart w:id="5709" w:name="_Toc329863372"/>
      <w:bookmarkStart w:id="5710" w:name="_Toc331173644"/>
      <w:bookmarkStart w:id="5711" w:name="_Toc332179180"/>
      <w:bookmarkStart w:id="5712" w:name="_Toc332208414"/>
      <w:bookmarkStart w:id="5713" w:name="_Toc332208750"/>
      <w:bookmarkStart w:id="5714" w:name="_Toc332273996"/>
      <w:bookmarkStart w:id="5715" w:name="_Toc394411675"/>
      <w:bookmarkStart w:id="5716" w:name="_Toc394486313"/>
      <w:bookmarkStart w:id="5717" w:name="_Toc394583243"/>
      <w:bookmarkStart w:id="5718" w:name="_Toc394583399"/>
      <w:bookmarkStart w:id="5719" w:name="_Toc468168378"/>
      <w:bookmarkStart w:id="5720" w:name="_Toc468175426"/>
      <w:bookmarkStart w:id="5721" w:name="_Toc468551582"/>
      <w:bookmarkStart w:id="5722" w:name="_Toc469038809"/>
      <w:bookmarkStart w:id="5723" w:name="_Toc469038864"/>
      <w:bookmarkStart w:id="5724" w:name="_Toc469042023"/>
      <w:bookmarkStart w:id="5725" w:name="_Toc469043175"/>
      <w:bookmarkStart w:id="5726" w:name="_Toc469043755"/>
      <w:bookmarkStart w:id="5727" w:name="_Toc469043842"/>
      <w:bookmarkStart w:id="5728" w:name="_Toc469045059"/>
      <w:bookmarkStart w:id="5729" w:name="_Toc469612948"/>
      <w:bookmarkStart w:id="5730" w:name="_Toc506221921"/>
      <w:bookmarkStart w:id="5731" w:name="_Toc506816586"/>
      <w:bookmarkStart w:id="5732" w:name="_Toc506816816"/>
      <w:bookmarkStart w:id="5733" w:name="_Toc528426470"/>
      <w:bookmarkStart w:id="5734" w:name="_Toc528426979"/>
      <w:bookmarkStart w:id="5735" w:name="_Toc528427205"/>
      <w:bookmarkStart w:id="5736" w:name="_Toc19132673"/>
      <w:bookmarkStart w:id="5737" w:name="_Toc19133187"/>
      <w:bookmarkStart w:id="5738" w:name="_Toc19133348"/>
      <w:bookmarkStart w:id="5739" w:name="_Toc37349415"/>
      <w:bookmarkStart w:id="5740" w:name="_Toc37349930"/>
      <w:bookmarkStart w:id="5741" w:name="_Toc51280620"/>
      <w:bookmarkStart w:id="5742" w:name="_Toc99526392"/>
      <w:bookmarkStart w:id="5743" w:name="_Toc99526626"/>
      <w:bookmarkStart w:id="5744" w:name="_Toc99526934"/>
      <w:r w:rsidRPr="0021753A">
        <w:lastRenderedPageBreak/>
        <w:t>Auto-Focus,</w:t>
      </w:r>
      <w:r>
        <w:t xml:space="preserve"> Run A Profile</w:t>
      </w:r>
      <w:bookmarkEnd w:id="5694"/>
      <w:bookmarkEnd w:id="5695"/>
      <w:bookmarkEnd w:id="5696"/>
      <w:bookmarkEnd w:id="5697"/>
      <w:bookmarkEnd w:id="5698"/>
      <w:bookmarkEnd w:id="5699"/>
      <w:bookmarkEnd w:id="5700"/>
      <w:bookmarkEnd w:id="5742"/>
      <w:bookmarkEnd w:id="5743"/>
      <w:bookmarkEnd w:id="5744"/>
    </w:p>
    <w:p w14:paraId="3172CFCF" w14:textId="5FD5039B" w:rsidR="0021753A" w:rsidRDefault="0021753A" w:rsidP="0021753A">
      <w:r w:rsidRPr="0021753A">
        <w:t xml:space="preserve"> </w:t>
      </w:r>
      <w:r>
        <w:t>Enable the Auto-Focus function by selecting the checkbox on the first screen of the Run a Profile sequence:</w:t>
      </w:r>
    </w:p>
    <w:p w14:paraId="09F84048" w14:textId="77BF1B02" w:rsidR="0021753A" w:rsidRDefault="002663B4" w:rsidP="002663B4">
      <w:pPr>
        <w:jc w:val="center"/>
      </w:pPr>
      <w:r>
        <w:rPr>
          <w:noProof/>
        </w:rPr>
        <w:drawing>
          <wp:inline distT="0" distB="0" distL="0" distR="0" wp14:anchorId="7F4B127A" wp14:editId="0A536C86">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797C0B5E" w14:textId="24AAE1B4" w:rsidR="005B0028" w:rsidRDefault="005B0028" w:rsidP="004D3015">
      <w:pPr>
        <w:pStyle w:val="Caption"/>
      </w:pPr>
      <w:r>
        <w:t xml:space="preserve">Figure </w:t>
      </w:r>
      <w:r>
        <w:rPr>
          <w:noProof/>
        </w:rPr>
        <w:fldChar w:fldCharType="begin"/>
      </w:r>
      <w:r>
        <w:rPr>
          <w:noProof/>
        </w:rPr>
        <w:instrText xml:space="preserve"> SEQ Figure \* ARABIC </w:instrText>
      </w:r>
      <w:r>
        <w:rPr>
          <w:noProof/>
        </w:rPr>
        <w:fldChar w:fldCharType="separate"/>
      </w:r>
      <w:r w:rsidR="00DF7684">
        <w:rPr>
          <w:noProof/>
        </w:rPr>
        <w:t>96</w:t>
      </w:r>
      <w:r>
        <w:rPr>
          <w:noProof/>
        </w:rPr>
        <w:fldChar w:fldCharType="end"/>
      </w:r>
      <w:r>
        <w:t>: Run a Profile – Enable Auto Focus</w:t>
      </w:r>
    </w:p>
    <w:p w14:paraId="30F665F0" w14:textId="722C8838" w:rsidR="0021753A" w:rsidRPr="0021753A" w:rsidRDefault="0021753A" w:rsidP="004D3015">
      <w:pPr>
        <w:pStyle w:val="Heading2"/>
      </w:pPr>
      <w:bookmarkStart w:id="5745" w:name="_Toc52889062"/>
      <w:bookmarkStart w:id="5746" w:name="_Toc52889585"/>
      <w:bookmarkStart w:id="5747" w:name="_Toc52897681"/>
      <w:bookmarkStart w:id="5748" w:name="_Toc69230188"/>
      <w:bookmarkStart w:id="5749" w:name="_Toc69230719"/>
      <w:bookmarkStart w:id="5750" w:name="_Toc83830675"/>
      <w:bookmarkStart w:id="5751" w:name="_Toc83831346"/>
      <w:bookmarkStart w:id="5752" w:name="_Toc99526393"/>
      <w:bookmarkStart w:id="5753" w:name="_Toc99526627"/>
      <w:bookmarkStart w:id="5754" w:name="_Toc99526935"/>
      <w:r w:rsidRPr="0021753A">
        <w:t>Auto-Focus,</w:t>
      </w:r>
      <w:r>
        <w:t xml:space="preserve"> </w:t>
      </w:r>
      <w:r w:rsidRPr="0021753A">
        <w:t>Product Dimensions</w:t>
      </w:r>
      <w:bookmarkEnd w:id="5701"/>
      <w:bookmarkEnd w:id="5702"/>
      <w:bookmarkEnd w:id="5703"/>
      <w:bookmarkEnd w:id="5704"/>
      <w:bookmarkEnd w:id="5705"/>
      <w:bookmarkEnd w:id="5706"/>
      <w:bookmarkEnd w:id="5707"/>
      <w:bookmarkEnd w:id="5745"/>
      <w:bookmarkEnd w:id="5746"/>
      <w:bookmarkEnd w:id="5747"/>
      <w:bookmarkEnd w:id="5748"/>
      <w:bookmarkEnd w:id="5749"/>
      <w:bookmarkEnd w:id="5750"/>
      <w:bookmarkEnd w:id="5751"/>
      <w:bookmarkEnd w:id="5752"/>
      <w:bookmarkEnd w:id="5753"/>
      <w:bookmarkEnd w:id="5754"/>
    </w:p>
    <w:p w14:paraId="7093CFAD" w14:textId="6F05F98C" w:rsidR="0021753A" w:rsidRPr="0021753A" w:rsidRDefault="002663B4" w:rsidP="0021753A">
      <w:r>
        <w:t>When it is enabled</w:t>
      </w:r>
      <w:r w:rsidR="0021753A" w:rsidRPr="0021753A">
        <w:t xml:space="preserve"> the following screen appears: </w:t>
      </w:r>
    </w:p>
    <w:p w14:paraId="71931C27" w14:textId="77777777" w:rsidR="0021753A" w:rsidRPr="0021753A" w:rsidRDefault="0021753A" w:rsidP="0021753A">
      <w:pPr>
        <w:jc w:val="center"/>
      </w:pPr>
      <w:r w:rsidRPr="0021753A">
        <w:rPr>
          <w:noProof/>
        </w:rPr>
        <w:drawing>
          <wp:inline distT="0" distB="0" distL="0" distR="0" wp14:anchorId="29F16F5F" wp14:editId="0500D021">
            <wp:extent cx="4181475" cy="3120956"/>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33ABEB32" w14:textId="23A2657E" w:rsidR="0021753A" w:rsidRPr="0021753A" w:rsidRDefault="0021753A" w:rsidP="0021753A">
      <w:pPr>
        <w:spacing w:before="20" w:after="20"/>
        <w:jc w:val="center"/>
        <w:rPr>
          <w:rFonts w:ascii="Arial" w:hAnsi="Arial"/>
          <w:bCs/>
          <w:sz w:val="16"/>
        </w:rPr>
      </w:pPr>
      <w:bookmarkStart w:id="5755"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F7684">
        <w:rPr>
          <w:rFonts w:ascii="Arial" w:hAnsi="Arial"/>
          <w:bCs/>
          <w:noProof/>
          <w:sz w:val="16"/>
        </w:rPr>
        <w:t>97</w:t>
      </w:r>
      <w:r w:rsidRPr="0021753A">
        <w:rPr>
          <w:rFonts w:ascii="Arial" w:hAnsi="Arial"/>
          <w:bCs/>
          <w:noProof/>
          <w:sz w:val="16"/>
        </w:rPr>
        <w:fldChar w:fldCharType="end"/>
      </w:r>
      <w:bookmarkEnd w:id="5755"/>
      <w:r w:rsidRPr="0021753A">
        <w:rPr>
          <w:rFonts w:ascii="Arial" w:hAnsi="Arial"/>
          <w:bCs/>
          <w:sz w:val="16"/>
        </w:rPr>
        <w:t>: Run a Profile – Auto Focus screen #1</w:t>
      </w:r>
    </w:p>
    <w:p w14:paraId="656AADB6" w14:textId="77777777" w:rsidR="0021753A" w:rsidRPr="0021753A" w:rsidRDefault="0021753A" w:rsidP="0021753A"/>
    <w:p w14:paraId="645DAF37" w14:textId="3A74966E" w:rsidR="0021753A" w:rsidRPr="004D3015" w:rsidRDefault="0021753A" w:rsidP="004D3015">
      <w:r w:rsidRPr="0021753A">
        <w:t xml:space="preserve">Use the fields to enter the length, width, and weight of your product.  (Make sure to measure using the correct units of measurement)  </w:t>
      </w:r>
    </w:p>
    <w:p w14:paraId="1ECCCBC3" w14:textId="3D045078" w:rsidR="0021753A" w:rsidRPr="004D3015" w:rsidRDefault="0021753A" w:rsidP="004D3015">
      <w:pPr>
        <w:numPr>
          <w:ilvl w:val="0"/>
          <w:numId w:val="152"/>
        </w:numPr>
        <w:tabs>
          <w:tab w:val="left" w:pos="360"/>
        </w:tabs>
        <w:rPr>
          <w:b/>
          <w:noProof/>
        </w:rPr>
      </w:pPr>
      <w:r w:rsidRPr="0021753A">
        <w:rPr>
          <w:b/>
          <w:noProof/>
        </w:rPr>
        <w:t>Click the Next button.</w:t>
      </w:r>
      <w:r w:rsidR="002663B4">
        <w:rPr>
          <w:b/>
          <w:noProof/>
        </w:rPr>
        <w:t xml:space="preserve"> </w:t>
      </w:r>
      <w:r w:rsidRPr="0021753A">
        <w:t>This product is included in the Auto-Focus library from this point forward.</w:t>
      </w:r>
    </w:p>
    <w:p w14:paraId="096A8411" w14:textId="77777777" w:rsidR="0021753A" w:rsidRPr="0021753A" w:rsidRDefault="0021753A" w:rsidP="0021753A">
      <w:pPr>
        <w:keepNext/>
        <w:outlineLvl w:val="1"/>
        <w:rPr>
          <w:rFonts w:ascii="Arial" w:hAnsi="Arial" w:cs="Arial"/>
          <w:b/>
          <w:bCs/>
          <w:iCs/>
          <w:sz w:val="32"/>
          <w:szCs w:val="28"/>
        </w:rPr>
      </w:pPr>
      <w:bookmarkStart w:id="5756" w:name="_Toc100550593"/>
      <w:bookmarkStart w:id="5757" w:name="_Toc119468088"/>
      <w:bookmarkStart w:id="5758" w:name="_Toc353195401"/>
      <w:bookmarkStart w:id="5759" w:name="_Toc358296235"/>
      <w:bookmarkStart w:id="5760" w:name="_Toc358298400"/>
      <w:r w:rsidRPr="0021753A">
        <w:rPr>
          <w:rFonts w:ascii="Arial" w:hAnsi="Arial" w:cs="Arial"/>
          <w:b/>
          <w:bCs/>
          <w:iCs/>
          <w:sz w:val="32"/>
          <w:szCs w:val="28"/>
        </w:rPr>
        <w:br w:type="page"/>
      </w:r>
      <w:bookmarkStart w:id="5761" w:name="_Toc469334889"/>
      <w:bookmarkStart w:id="5762" w:name="_Toc504120315"/>
      <w:bookmarkStart w:id="5763" w:name="_Toc527644298"/>
      <w:bookmarkStart w:id="5764" w:name="_Toc528599398"/>
      <w:bookmarkStart w:id="5765" w:name="_Toc17993436"/>
      <w:bookmarkStart w:id="5766" w:name="_Toc37267154"/>
      <w:bookmarkStart w:id="5767" w:name="_Toc52448013"/>
      <w:bookmarkStart w:id="5768" w:name="_Toc52889063"/>
      <w:bookmarkStart w:id="5769" w:name="_Toc52889586"/>
      <w:bookmarkStart w:id="5770" w:name="_Toc52897682"/>
      <w:bookmarkStart w:id="5771" w:name="_Toc69230189"/>
      <w:bookmarkStart w:id="5772" w:name="_Toc69230720"/>
      <w:bookmarkStart w:id="5773" w:name="_Toc83830676"/>
      <w:bookmarkStart w:id="5774" w:name="_Toc83831347"/>
      <w:bookmarkStart w:id="5775" w:name="_Toc99526394"/>
      <w:bookmarkStart w:id="5776" w:name="_Toc99526628"/>
      <w:bookmarkStart w:id="5777" w:name="_Toc99526936"/>
      <w:r w:rsidRPr="0021753A">
        <w:rPr>
          <w:rFonts w:ascii="Arial" w:hAnsi="Arial" w:cs="Arial"/>
          <w:b/>
          <w:bCs/>
          <w:iCs/>
          <w:sz w:val="32"/>
          <w:szCs w:val="28"/>
        </w:rPr>
        <w:lastRenderedPageBreak/>
        <w:t>Auto-Focus, Confirm</w:t>
      </w:r>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p>
    <w:tbl>
      <w:tblPr>
        <w:tblW w:w="0" w:type="auto"/>
        <w:tblLook w:val="04A0" w:firstRow="1" w:lastRow="0" w:firstColumn="1" w:lastColumn="0" w:noHBand="0" w:noVBand="1"/>
      </w:tblPr>
      <w:tblGrid>
        <w:gridCol w:w="4074"/>
        <w:gridCol w:w="5286"/>
      </w:tblGrid>
      <w:tr w:rsidR="0021753A" w:rsidRPr="0021753A" w14:paraId="0FD214BB" w14:textId="77777777" w:rsidTr="002663B4">
        <w:tc>
          <w:tcPr>
            <w:tcW w:w="4331" w:type="dxa"/>
            <w:shd w:val="clear" w:color="auto" w:fill="auto"/>
          </w:tcPr>
          <w:p w14:paraId="565926EA" w14:textId="1E96747C" w:rsidR="0021753A" w:rsidRPr="0021753A" w:rsidRDefault="0021753A" w:rsidP="0021753A">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DF7684" w:rsidRPr="0021753A">
              <w:rPr>
                <w:rFonts w:ascii="Arial" w:hAnsi="Arial"/>
                <w:bCs/>
                <w:sz w:val="16"/>
              </w:rPr>
              <w:t xml:space="preserve">Figure </w:t>
            </w:r>
            <w:r w:rsidR="00DF7684">
              <w:rPr>
                <w:rFonts w:ascii="Arial" w:hAnsi="Arial"/>
                <w:bCs/>
                <w:noProof/>
                <w:sz w:val="16"/>
              </w:rPr>
              <w:t>98</w:t>
            </w:r>
            <w:r w:rsidRPr="0021753A">
              <w:fldChar w:fldCharType="end"/>
            </w:r>
            <w:r w:rsidRPr="0021753A">
              <w:t>.</w:t>
            </w:r>
          </w:p>
          <w:p w14:paraId="3536B554" w14:textId="77777777" w:rsidR="0021753A" w:rsidRPr="0021753A" w:rsidRDefault="0021753A" w:rsidP="0021753A"/>
          <w:p w14:paraId="0ED71496" w14:textId="77777777" w:rsidR="0021753A" w:rsidRPr="0021753A" w:rsidRDefault="0021753A" w:rsidP="0021753A">
            <w:pPr>
              <w:keepNext/>
              <w:spacing w:after="120"/>
            </w:pPr>
            <w:r w:rsidRPr="0021753A">
              <w:t>You have two choices:</w:t>
            </w:r>
          </w:p>
          <w:p w14:paraId="6C3D7364" w14:textId="77777777" w:rsidR="0021753A" w:rsidRPr="0021753A" w:rsidRDefault="0021753A" w:rsidP="0021753A">
            <w:pPr>
              <w:numPr>
                <w:ilvl w:val="0"/>
                <w:numId w:val="153"/>
              </w:numPr>
            </w:pPr>
            <w:r w:rsidRPr="0021753A">
              <w:rPr>
                <w:i/>
              </w:rPr>
              <w:t>Use current Oven Recipe</w:t>
            </w:r>
            <w:r w:rsidRPr="0021753A">
              <w:t xml:space="preserve"> – use the most recent oven recipe setting for this product.</w:t>
            </w:r>
          </w:p>
          <w:p w14:paraId="0C80A650" w14:textId="77777777" w:rsidR="0021753A" w:rsidRPr="0021753A" w:rsidRDefault="0021753A" w:rsidP="0021753A"/>
          <w:p w14:paraId="3E78FC97" w14:textId="77777777" w:rsidR="0021753A" w:rsidRPr="0021753A" w:rsidRDefault="0021753A" w:rsidP="0021753A">
            <w:pPr>
              <w:ind w:left="360"/>
            </w:pPr>
            <w:r w:rsidRPr="0021753A">
              <w:t>The next screen will display the most recent setpoints and conveyor speed for this product.</w:t>
            </w:r>
          </w:p>
          <w:p w14:paraId="427F092B" w14:textId="77777777" w:rsidR="0021753A" w:rsidRPr="0021753A" w:rsidRDefault="0021753A" w:rsidP="0021753A"/>
          <w:p w14:paraId="1E8F8812" w14:textId="77777777" w:rsidR="0021753A" w:rsidRPr="0021753A" w:rsidRDefault="0021753A" w:rsidP="0021753A">
            <w:pPr>
              <w:numPr>
                <w:ilvl w:val="0"/>
                <w:numId w:val="153"/>
              </w:numPr>
            </w:pPr>
            <w:r w:rsidRPr="0021753A">
              <w:t>Use Auto-Focus to find an in-spec Oven Recipe – This will initiate the Auto-Focus software for this product.</w:t>
            </w:r>
          </w:p>
          <w:p w14:paraId="0363DF07" w14:textId="77777777" w:rsidR="0021753A" w:rsidRPr="0021753A" w:rsidRDefault="0021753A" w:rsidP="0021753A"/>
          <w:p w14:paraId="296FC3C5" w14:textId="77777777" w:rsidR="0021753A" w:rsidRPr="0021753A" w:rsidRDefault="0021753A" w:rsidP="0021753A"/>
        </w:tc>
        <w:tc>
          <w:tcPr>
            <w:tcW w:w="5245" w:type="dxa"/>
            <w:shd w:val="clear" w:color="auto" w:fill="auto"/>
          </w:tcPr>
          <w:p w14:paraId="3FB62732" w14:textId="77777777" w:rsidR="0021753A" w:rsidRPr="0021753A" w:rsidRDefault="0021753A" w:rsidP="0021753A">
            <w:r w:rsidRPr="0021753A">
              <w:rPr>
                <w:noProof/>
              </w:rPr>
              <w:drawing>
                <wp:inline distT="0" distB="0" distL="0" distR="0" wp14:anchorId="729C8E35" wp14:editId="7B088248">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4A0A7FB5" w14:textId="6A18773C" w:rsidR="0021753A" w:rsidRPr="0021753A" w:rsidRDefault="0021753A" w:rsidP="0021753A">
            <w:pPr>
              <w:spacing w:before="20" w:after="20"/>
              <w:jc w:val="center"/>
              <w:rPr>
                <w:rFonts w:ascii="Arial" w:hAnsi="Arial"/>
                <w:bCs/>
                <w:sz w:val="16"/>
              </w:rPr>
            </w:pPr>
            <w:bookmarkStart w:id="5778"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F7684">
              <w:rPr>
                <w:rFonts w:ascii="Arial" w:hAnsi="Arial"/>
                <w:bCs/>
                <w:noProof/>
                <w:sz w:val="16"/>
              </w:rPr>
              <w:t>98</w:t>
            </w:r>
            <w:r w:rsidRPr="0021753A">
              <w:rPr>
                <w:rFonts w:ascii="Arial" w:hAnsi="Arial"/>
                <w:bCs/>
                <w:noProof/>
                <w:sz w:val="16"/>
              </w:rPr>
              <w:fldChar w:fldCharType="end"/>
            </w:r>
            <w:bookmarkEnd w:id="5778"/>
            <w:r w:rsidRPr="0021753A">
              <w:rPr>
                <w:rFonts w:ascii="Arial" w:hAnsi="Arial"/>
                <w:bCs/>
                <w:sz w:val="16"/>
              </w:rPr>
              <w:t>: Run a Profile – Auto Focus screen #2</w:t>
            </w:r>
          </w:p>
        </w:tc>
      </w:tr>
    </w:tbl>
    <w:p w14:paraId="0971F279" w14:textId="77777777" w:rsidR="0021753A" w:rsidRPr="0021753A" w:rsidRDefault="0021753A" w:rsidP="0021753A"/>
    <w:tbl>
      <w:tblPr>
        <w:tblW w:w="0" w:type="auto"/>
        <w:tblLook w:val="04A0" w:firstRow="1" w:lastRow="0" w:firstColumn="1" w:lastColumn="0" w:noHBand="0" w:noVBand="1"/>
      </w:tblPr>
      <w:tblGrid>
        <w:gridCol w:w="4603"/>
        <w:gridCol w:w="4757"/>
      </w:tblGrid>
      <w:tr w:rsidR="0021753A" w:rsidRPr="0021753A" w14:paraId="5AE390E4" w14:textId="77777777" w:rsidTr="002663B4">
        <w:trPr>
          <w:trHeight w:val="2358"/>
        </w:trPr>
        <w:tc>
          <w:tcPr>
            <w:tcW w:w="4788" w:type="dxa"/>
            <w:shd w:val="clear" w:color="auto" w:fill="auto"/>
          </w:tcPr>
          <w:p w14:paraId="736FC9B2" w14:textId="0F30ABEA" w:rsidR="0021753A" w:rsidRPr="0021753A" w:rsidRDefault="0021753A" w:rsidP="0021753A">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DF7684" w:rsidRPr="00DF7684">
              <w:t xml:space="preserve">Figure </w:t>
            </w:r>
            <w:r w:rsidR="00DF7684" w:rsidRPr="00DF7684">
              <w:rPr>
                <w:noProof/>
              </w:rPr>
              <w:t>99</w:t>
            </w:r>
            <w:r w:rsidRPr="0021753A">
              <w:fldChar w:fldCharType="end"/>
            </w:r>
            <w:r w:rsidRPr="0021753A">
              <w:t>.</w:t>
            </w:r>
          </w:p>
          <w:p w14:paraId="2299A548" w14:textId="77777777" w:rsidR="0021753A" w:rsidRPr="0021753A" w:rsidRDefault="0021753A" w:rsidP="0021753A"/>
          <w:p w14:paraId="7B66791E" w14:textId="77777777" w:rsidR="0021753A" w:rsidRPr="0021753A" w:rsidRDefault="0021753A" w:rsidP="0021753A">
            <w:r w:rsidRPr="0021753A">
              <w:t>You are returned to the Confirm screen.  Select the Use Current Oven Recipe button and enter the oven setpoints and conveyor speed you want to start with.</w:t>
            </w:r>
          </w:p>
        </w:tc>
        <w:tc>
          <w:tcPr>
            <w:tcW w:w="4788" w:type="dxa"/>
            <w:shd w:val="clear" w:color="auto" w:fill="auto"/>
          </w:tcPr>
          <w:p w14:paraId="25417C6B" w14:textId="77777777" w:rsidR="0021753A" w:rsidRPr="0021753A" w:rsidRDefault="0021753A" w:rsidP="0021753A">
            <w:pPr>
              <w:jc w:val="center"/>
            </w:pPr>
            <w:r w:rsidRPr="0021753A">
              <w:rPr>
                <w:noProof/>
              </w:rPr>
              <w:drawing>
                <wp:inline distT="0" distB="0" distL="0" distR="0" wp14:anchorId="107B0E41" wp14:editId="5BDE7E19">
                  <wp:extent cx="2470150" cy="1079500"/>
                  <wp:effectExtent l="19050" t="19050" r="25400" b="254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p>
          <w:p w14:paraId="5C4EECE9" w14:textId="53F0B0DD" w:rsidR="0021753A" w:rsidRPr="0021753A" w:rsidRDefault="0021753A" w:rsidP="0021753A">
            <w:pPr>
              <w:jc w:val="center"/>
              <w:rPr>
                <w:rFonts w:ascii="Arial" w:hAnsi="Arial" w:cs="Arial"/>
                <w:sz w:val="16"/>
                <w:szCs w:val="16"/>
              </w:rPr>
            </w:pPr>
            <w:bookmarkStart w:id="5779"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DF7684">
              <w:rPr>
                <w:rFonts w:ascii="Arial" w:hAnsi="Arial" w:cs="Arial"/>
                <w:noProof/>
                <w:sz w:val="16"/>
                <w:szCs w:val="16"/>
              </w:rPr>
              <w:t>99</w:t>
            </w:r>
            <w:r w:rsidRPr="0021753A">
              <w:rPr>
                <w:rFonts w:ascii="Arial" w:hAnsi="Arial" w:cs="Arial"/>
                <w:sz w:val="16"/>
                <w:szCs w:val="16"/>
              </w:rPr>
              <w:fldChar w:fldCharType="end"/>
            </w:r>
            <w:bookmarkEnd w:id="5779"/>
          </w:p>
        </w:tc>
      </w:tr>
      <w:tr w:rsidR="0021753A" w:rsidRPr="0021753A" w14:paraId="00623207" w14:textId="77777777" w:rsidTr="002663B4">
        <w:tc>
          <w:tcPr>
            <w:tcW w:w="4788" w:type="dxa"/>
            <w:shd w:val="clear" w:color="auto" w:fill="auto"/>
          </w:tcPr>
          <w:p w14:paraId="673A6A65" w14:textId="1CCFEBEC" w:rsidR="0021753A" w:rsidRPr="0021753A" w:rsidRDefault="0021753A" w:rsidP="0021753A">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DF7684" w:rsidRPr="0021753A">
              <w:rPr>
                <w:rFonts w:ascii="Arial" w:hAnsi="Arial"/>
                <w:bCs/>
                <w:sz w:val="16"/>
              </w:rPr>
              <w:t xml:space="preserve">Figure </w:t>
            </w:r>
            <w:r w:rsidR="00DF7684">
              <w:rPr>
                <w:rFonts w:ascii="Arial" w:hAnsi="Arial"/>
                <w:bCs/>
                <w:noProof/>
                <w:sz w:val="16"/>
              </w:rPr>
              <w:t>100</w:t>
            </w:r>
            <w:r w:rsidRPr="0021753A">
              <w:fldChar w:fldCharType="end"/>
            </w:r>
            <w:r w:rsidRPr="0021753A">
              <w:t>.</w:t>
            </w:r>
          </w:p>
          <w:p w14:paraId="4710904A" w14:textId="77777777" w:rsidR="0021753A" w:rsidRPr="0021753A" w:rsidRDefault="0021753A" w:rsidP="0021753A"/>
          <w:p w14:paraId="617C3A6D" w14:textId="77777777" w:rsidR="0021753A" w:rsidRPr="0021753A" w:rsidRDefault="0021753A" w:rsidP="0021753A">
            <w:r w:rsidRPr="0021753A">
              <w:rPr>
                <w:b/>
              </w:rPr>
              <w:t>Yes:</w:t>
            </w:r>
            <w:r w:rsidRPr="0021753A">
              <w:t xml:space="preserve"> the next dialog box shows the Auto-Focus–First Guess recipe in order for you to confirm.</w:t>
            </w:r>
          </w:p>
          <w:p w14:paraId="75DA55BD" w14:textId="77777777" w:rsidR="0021753A" w:rsidRPr="0021753A" w:rsidRDefault="0021753A" w:rsidP="0021753A"/>
          <w:p w14:paraId="54183450"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3F9BB642" w14:textId="77777777" w:rsidR="0021753A" w:rsidRPr="0021753A" w:rsidRDefault="0021753A" w:rsidP="0021753A">
            <w:pPr>
              <w:jc w:val="center"/>
            </w:pPr>
            <w:r w:rsidRPr="0021753A">
              <w:rPr>
                <w:noProof/>
              </w:rPr>
              <w:drawing>
                <wp:inline distT="0" distB="0" distL="0" distR="0" wp14:anchorId="01985E8D" wp14:editId="4D6FF60D">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53ABC99B" w14:textId="2F0A834B" w:rsidR="0021753A" w:rsidRPr="0021753A" w:rsidRDefault="0021753A" w:rsidP="0021753A">
            <w:pPr>
              <w:spacing w:before="20" w:after="20"/>
              <w:jc w:val="center"/>
              <w:rPr>
                <w:rFonts w:ascii="Arial" w:hAnsi="Arial"/>
                <w:bCs/>
                <w:sz w:val="16"/>
              </w:rPr>
            </w:pPr>
            <w:bookmarkStart w:id="5780"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F7684">
              <w:rPr>
                <w:rFonts w:ascii="Arial" w:hAnsi="Arial"/>
                <w:bCs/>
                <w:noProof/>
                <w:sz w:val="16"/>
              </w:rPr>
              <w:t>100</w:t>
            </w:r>
            <w:r w:rsidRPr="0021753A">
              <w:rPr>
                <w:rFonts w:ascii="Arial" w:hAnsi="Arial"/>
                <w:bCs/>
                <w:noProof/>
                <w:sz w:val="16"/>
              </w:rPr>
              <w:fldChar w:fldCharType="end"/>
            </w:r>
            <w:bookmarkEnd w:id="5780"/>
          </w:p>
        </w:tc>
      </w:tr>
    </w:tbl>
    <w:p w14:paraId="5225ED8A" w14:textId="77777777" w:rsidR="0021753A" w:rsidRPr="0021753A" w:rsidRDefault="0021753A" w:rsidP="0021753A"/>
    <w:tbl>
      <w:tblPr>
        <w:tblW w:w="0" w:type="auto"/>
        <w:tblLook w:val="04A0" w:firstRow="1" w:lastRow="0" w:firstColumn="1" w:lastColumn="0" w:noHBand="0" w:noVBand="1"/>
      </w:tblPr>
      <w:tblGrid>
        <w:gridCol w:w="5427"/>
        <w:gridCol w:w="3933"/>
      </w:tblGrid>
      <w:tr w:rsidR="0021753A" w:rsidRPr="0021753A" w14:paraId="54B277B9" w14:textId="77777777" w:rsidTr="002663B4">
        <w:tc>
          <w:tcPr>
            <w:tcW w:w="5598" w:type="dxa"/>
            <w:shd w:val="clear" w:color="auto" w:fill="auto"/>
          </w:tcPr>
          <w:p w14:paraId="1416AD6A" w14:textId="6DC30C3E" w:rsidR="0021753A" w:rsidRPr="0021753A" w:rsidRDefault="0021753A" w:rsidP="0021753A">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DF7684" w:rsidRPr="00DF7684">
              <w:t xml:space="preserve">Figure </w:t>
            </w:r>
            <w:r w:rsidR="00DF7684" w:rsidRPr="00DF7684">
              <w:rPr>
                <w:noProof/>
              </w:rPr>
              <w:t>101</w:t>
            </w:r>
            <w:r w:rsidRPr="0021753A">
              <w:fldChar w:fldCharType="end"/>
            </w:r>
            <w:r w:rsidRPr="0021753A">
              <w:t>.</w:t>
            </w:r>
          </w:p>
          <w:p w14:paraId="45077B0C" w14:textId="77777777" w:rsidR="0021753A" w:rsidRPr="0021753A" w:rsidRDefault="0021753A" w:rsidP="0021753A"/>
          <w:p w14:paraId="4B085666" w14:textId="77777777" w:rsidR="0021753A" w:rsidRPr="0021753A" w:rsidRDefault="0021753A" w:rsidP="0021753A">
            <w:r w:rsidRPr="0021753A">
              <w:rPr>
                <w:b/>
              </w:rPr>
              <w:t>Yes:</w:t>
            </w:r>
            <w:r w:rsidRPr="0021753A">
              <w:t xml:space="preserve"> the next dialog box shows the Auto-Focus –First Guess recipe in order for you to confirm.</w:t>
            </w:r>
          </w:p>
          <w:p w14:paraId="19E75522" w14:textId="77777777" w:rsidR="0021753A" w:rsidRPr="0021753A" w:rsidRDefault="0021753A" w:rsidP="0021753A"/>
          <w:p w14:paraId="5AB9B72B"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1B4C0D8" w14:textId="77777777" w:rsidR="0021753A" w:rsidRPr="0021753A" w:rsidRDefault="0021753A" w:rsidP="0021753A">
            <w:pPr>
              <w:keepNext/>
              <w:jc w:val="center"/>
            </w:pPr>
            <w:r w:rsidRPr="0021753A">
              <w:rPr>
                <w:noProof/>
              </w:rPr>
              <w:drawing>
                <wp:inline distT="0" distB="0" distL="0" distR="0" wp14:anchorId="5B3F3EB8" wp14:editId="2455F0A9">
                  <wp:extent cx="1581150" cy="1346200"/>
                  <wp:effectExtent l="19050" t="19050" r="1905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2E56D83D" w14:textId="4E0F4E5A" w:rsidR="0021753A" w:rsidRPr="0021753A" w:rsidRDefault="0021753A" w:rsidP="0021753A">
            <w:pPr>
              <w:spacing w:before="20" w:after="20"/>
              <w:jc w:val="center"/>
              <w:rPr>
                <w:rFonts w:ascii="Arial" w:hAnsi="Arial"/>
                <w:bCs/>
                <w:sz w:val="16"/>
              </w:rPr>
            </w:pPr>
            <w:bookmarkStart w:id="5781"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F7684">
              <w:rPr>
                <w:rFonts w:ascii="Arial" w:hAnsi="Arial"/>
                <w:bCs/>
                <w:noProof/>
                <w:sz w:val="16"/>
              </w:rPr>
              <w:t>101</w:t>
            </w:r>
            <w:r w:rsidRPr="0021753A">
              <w:rPr>
                <w:rFonts w:ascii="Arial" w:hAnsi="Arial"/>
                <w:bCs/>
                <w:noProof/>
                <w:sz w:val="16"/>
              </w:rPr>
              <w:fldChar w:fldCharType="end"/>
            </w:r>
            <w:bookmarkEnd w:id="5781"/>
          </w:p>
        </w:tc>
      </w:tr>
    </w:tbl>
    <w:p w14:paraId="6F0FC137" w14:textId="77777777" w:rsidR="00370C69" w:rsidRDefault="00370C69" w:rsidP="0021753A"/>
    <w:p w14:paraId="5DA7CCB2" w14:textId="65005E72" w:rsidR="0021753A" w:rsidRPr="0021753A" w:rsidRDefault="0021753A" w:rsidP="0021753A">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DF7684" w:rsidRPr="0021753A">
        <w:rPr>
          <w:rFonts w:ascii="Arial" w:hAnsi="Arial"/>
          <w:bCs/>
          <w:sz w:val="16"/>
        </w:rPr>
        <w:t xml:space="preserve">Figure </w:t>
      </w:r>
      <w:r w:rsidR="00DF7684">
        <w:rPr>
          <w:rFonts w:ascii="Arial" w:hAnsi="Arial"/>
          <w:bCs/>
          <w:noProof/>
          <w:sz w:val="16"/>
        </w:rPr>
        <w:t>102</w:t>
      </w:r>
      <w:r w:rsidRPr="0021753A">
        <w:fldChar w:fldCharType="end"/>
      </w:r>
      <w:r w:rsidRPr="0021753A">
        <w:t>.</w:t>
      </w:r>
    </w:p>
    <w:p w14:paraId="0964B65D" w14:textId="77777777" w:rsidR="0021753A" w:rsidRPr="0021753A" w:rsidRDefault="0021753A" w:rsidP="0021753A"/>
    <w:p w14:paraId="77B4BE43" w14:textId="77777777" w:rsidR="0021753A" w:rsidRPr="0021753A" w:rsidRDefault="0021753A" w:rsidP="0021753A">
      <w:pPr>
        <w:jc w:val="center"/>
      </w:pPr>
      <w:r w:rsidRPr="0021753A">
        <w:rPr>
          <w:noProof/>
        </w:rPr>
        <w:drawing>
          <wp:inline distT="0" distB="0" distL="0" distR="0" wp14:anchorId="0FFE58BE" wp14:editId="2B9F203B">
            <wp:extent cx="3352800" cy="27432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6BF3FE2F" w14:textId="6460341E" w:rsidR="0021753A" w:rsidRPr="0021753A" w:rsidRDefault="0021753A" w:rsidP="0021753A">
      <w:pPr>
        <w:spacing w:before="20" w:after="20"/>
        <w:jc w:val="center"/>
        <w:rPr>
          <w:rFonts w:ascii="Arial" w:hAnsi="Arial"/>
          <w:bCs/>
          <w:sz w:val="16"/>
        </w:rPr>
      </w:pPr>
      <w:bookmarkStart w:id="5782"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F7684">
        <w:rPr>
          <w:rFonts w:ascii="Arial" w:hAnsi="Arial"/>
          <w:bCs/>
          <w:noProof/>
          <w:sz w:val="16"/>
        </w:rPr>
        <w:t>102</w:t>
      </w:r>
      <w:r w:rsidRPr="0021753A">
        <w:rPr>
          <w:rFonts w:ascii="Arial" w:hAnsi="Arial"/>
          <w:bCs/>
          <w:noProof/>
          <w:sz w:val="16"/>
        </w:rPr>
        <w:fldChar w:fldCharType="end"/>
      </w:r>
      <w:bookmarkEnd w:id="5782"/>
      <w:r w:rsidRPr="0021753A">
        <w:rPr>
          <w:rFonts w:ascii="Arial" w:hAnsi="Arial"/>
          <w:bCs/>
          <w:sz w:val="16"/>
        </w:rPr>
        <w:t>: Run a Profile – Auto Focus screen #3</w:t>
      </w:r>
    </w:p>
    <w:p w14:paraId="0A6B3602" w14:textId="77777777" w:rsidR="0021753A" w:rsidRPr="0021753A" w:rsidRDefault="0021753A" w:rsidP="0021753A"/>
    <w:p w14:paraId="4E03919D" w14:textId="27E1519F" w:rsidR="0021753A" w:rsidRPr="004D3015" w:rsidRDefault="0021753A" w:rsidP="0021753A">
      <w:pPr>
        <w:numPr>
          <w:ilvl w:val="0"/>
          <w:numId w:val="151"/>
        </w:numPr>
        <w:tabs>
          <w:tab w:val="left" w:pos="360"/>
        </w:tabs>
        <w:rPr>
          <w:b/>
          <w:noProof/>
        </w:rPr>
      </w:pPr>
      <w:r w:rsidRPr="0021753A">
        <w:rPr>
          <w:b/>
          <w:noProof/>
        </w:rPr>
        <w:t>Click the Next button</w:t>
      </w:r>
      <w:r w:rsidR="00370C69">
        <w:rPr>
          <w:b/>
          <w:noProof/>
        </w:rPr>
        <w:t xml:space="preserve"> </w:t>
      </w:r>
      <w:r w:rsidR="00370C69">
        <w:rPr>
          <w:bCs/>
          <w:noProof/>
        </w:rPr>
        <w:t>to continue with setting up to run a profile.</w:t>
      </w:r>
    </w:p>
    <w:p w14:paraId="0A050A1F" w14:textId="77777777" w:rsidR="00370C69" w:rsidRPr="0021753A" w:rsidRDefault="00370C69" w:rsidP="004D3015">
      <w:pPr>
        <w:tabs>
          <w:tab w:val="left" w:pos="360"/>
        </w:tabs>
        <w:ind w:left="360"/>
        <w:rPr>
          <w:b/>
          <w:noProof/>
        </w:rPr>
      </w:pPr>
    </w:p>
    <w:p w14:paraId="79F61849" w14:textId="29A78E13" w:rsidR="0021753A" w:rsidRPr="0021753A" w:rsidRDefault="0021753A" w:rsidP="0021753A">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DF7684" w:rsidRPr="0021753A">
        <w:rPr>
          <w:rFonts w:ascii="Arial" w:hAnsi="Arial"/>
          <w:bCs/>
          <w:sz w:val="16"/>
        </w:rPr>
        <w:t xml:space="preserve">Figure </w:t>
      </w:r>
      <w:r w:rsidR="00DF7684">
        <w:rPr>
          <w:rFonts w:ascii="Arial" w:hAnsi="Arial"/>
          <w:bCs/>
          <w:noProof/>
          <w:sz w:val="16"/>
        </w:rPr>
        <w:t>103</w:t>
      </w:r>
      <w:r w:rsidRPr="0021753A">
        <w:fldChar w:fldCharType="end"/>
      </w:r>
      <w:r w:rsidRPr="0021753A">
        <w:t>.</w:t>
      </w:r>
    </w:p>
    <w:p w14:paraId="710EAA11" w14:textId="77777777" w:rsidR="0021753A" w:rsidRPr="0021753A" w:rsidRDefault="0021753A" w:rsidP="0021753A">
      <w:pPr>
        <w:ind w:left="360"/>
      </w:pPr>
    </w:p>
    <w:p w14:paraId="5A9F50A0" w14:textId="77777777" w:rsidR="0021753A" w:rsidRPr="0021753A" w:rsidRDefault="0021753A" w:rsidP="0021753A">
      <w:pPr>
        <w:jc w:val="center"/>
      </w:pPr>
      <w:r w:rsidRPr="0021753A">
        <w:rPr>
          <w:noProof/>
        </w:rPr>
        <w:drawing>
          <wp:inline distT="0" distB="0" distL="0" distR="0" wp14:anchorId="12A43B8C" wp14:editId="418D219B">
            <wp:extent cx="3594100" cy="1974850"/>
            <wp:effectExtent l="19050" t="19050" r="25400"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p>
    <w:p w14:paraId="2CE4ED1B" w14:textId="427DCBE1" w:rsidR="0021753A" w:rsidRPr="0021753A" w:rsidRDefault="0021753A" w:rsidP="0021753A">
      <w:pPr>
        <w:spacing w:before="20" w:after="20"/>
        <w:jc w:val="center"/>
        <w:rPr>
          <w:rFonts w:ascii="Arial" w:hAnsi="Arial"/>
          <w:bCs/>
          <w:sz w:val="16"/>
        </w:rPr>
      </w:pPr>
      <w:bookmarkStart w:id="5783"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DF7684">
        <w:rPr>
          <w:rFonts w:ascii="Arial" w:hAnsi="Arial"/>
          <w:bCs/>
          <w:noProof/>
          <w:sz w:val="16"/>
        </w:rPr>
        <w:t>103</w:t>
      </w:r>
      <w:r w:rsidRPr="0021753A">
        <w:rPr>
          <w:rFonts w:ascii="Arial" w:hAnsi="Arial"/>
          <w:bCs/>
          <w:noProof/>
          <w:sz w:val="16"/>
        </w:rPr>
        <w:fldChar w:fldCharType="end"/>
      </w:r>
      <w:bookmarkEnd w:id="5783"/>
      <w:r w:rsidRPr="0021753A">
        <w:rPr>
          <w:rFonts w:ascii="Arial" w:hAnsi="Arial"/>
          <w:bCs/>
          <w:sz w:val="16"/>
        </w:rPr>
        <w:t>: Run a Profile – Oven controller communication error</w:t>
      </w:r>
    </w:p>
    <w:p w14:paraId="6568FC9F" w14:textId="77777777" w:rsidR="0021753A" w:rsidRPr="0021753A" w:rsidRDefault="0021753A" w:rsidP="0021753A"/>
    <w:p w14:paraId="07B05B79" w14:textId="77777777" w:rsidR="0021753A" w:rsidRPr="0021753A" w:rsidRDefault="0021753A" w:rsidP="0021753A">
      <w:pPr>
        <w:ind w:left="360"/>
      </w:pPr>
      <w:r w:rsidRPr="0021753A">
        <w:t>If there is communication with the oven, then the recipe is copied directly to the oven.</w:t>
      </w:r>
    </w:p>
    <w:p w14:paraId="414486DF" w14:textId="0E754C51" w:rsidR="00806DB4" w:rsidRDefault="00806DB4" w:rsidP="0026146F">
      <w:pPr>
        <w:pStyle w:val="Heading1"/>
      </w:pPr>
      <w:bookmarkStart w:id="5784" w:name="_Toc52889064"/>
      <w:bookmarkStart w:id="5785" w:name="_Toc52889587"/>
      <w:bookmarkStart w:id="5786" w:name="_Toc52889749"/>
      <w:bookmarkStart w:id="5787" w:name="_Toc52889786"/>
      <w:bookmarkStart w:id="5788" w:name="_Toc52891144"/>
      <w:bookmarkStart w:id="5789" w:name="_Toc52897683"/>
      <w:bookmarkStart w:id="5790" w:name="_Toc69230190"/>
      <w:bookmarkStart w:id="5791" w:name="_Toc69230721"/>
      <w:bookmarkStart w:id="5792" w:name="_Toc83830677"/>
      <w:bookmarkStart w:id="5793" w:name="_Toc83831348"/>
      <w:bookmarkStart w:id="5794" w:name="_Toc99526395"/>
      <w:bookmarkStart w:id="5795" w:name="_Toc99526629"/>
      <w:bookmarkStart w:id="5796" w:name="_Toc99526937"/>
      <w:r>
        <w:lastRenderedPageBreak/>
        <w:t>Sav</w:t>
      </w:r>
      <w:r w:rsidR="00AD4DC4">
        <w:t>e</w:t>
      </w:r>
      <w:r>
        <w:t xml:space="preserve"> </w:t>
      </w:r>
      <w:r w:rsidR="006C7149">
        <w:t xml:space="preserve">Energy With </w:t>
      </w:r>
      <w:r>
        <w:t xml:space="preserve">Navigator </w:t>
      </w:r>
      <w:r w:rsidR="00AD4DC4">
        <w:t>a</w:t>
      </w:r>
      <w:r w:rsidR="006C7149">
        <w:t xml:space="preserve">nd </w:t>
      </w:r>
      <w:r>
        <w:t>Auto</w:t>
      </w:r>
      <w:r w:rsidR="006C7149">
        <w:t>-</w:t>
      </w:r>
      <w:r>
        <w:t>Focus</w:t>
      </w:r>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84"/>
      <w:bookmarkEnd w:id="5785"/>
      <w:bookmarkEnd w:id="5786"/>
      <w:bookmarkEnd w:id="5787"/>
      <w:bookmarkEnd w:id="5788"/>
      <w:bookmarkEnd w:id="5789"/>
      <w:r w:rsidR="005D4923">
        <w:t xml:space="preserve"> Power</w:t>
      </w:r>
      <w:bookmarkEnd w:id="5790"/>
      <w:bookmarkEnd w:id="5791"/>
      <w:bookmarkEnd w:id="5792"/>
      <w:bookmarkEnd w:id="5793"/>
      <w:bookmarkEnd w:id="5794"/>
      <w:bookmarkEnd w:id="5795"/>
      <w:bookmarkEnd w:id="5796"/>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5797" w:name="_Toc469043176"/>
      <w:bookmarkStart w:id="5798" w:name="_Toc469043756"/>
      <w:bookmarkStart w:id="5799" w:name="_Toc469045060"/>
      <w:bookmarkStart w:id="5800" w:name="_Toc469612949"/>
      <w:bookmarkStart w:id="5801" w:name="_Toc506221922"/>
      <w:bookmarkStart w:id="5802" w:name="_Toc506816587"/>
      <w:bookmarkStart w:id="5803" w:name="_Toc506816817"/>
      <w:bookmarkStart w:id="5804" w:name="_Toc528426471"/>
      <w:bookmarkStart w:id="5805" w:name="_Toc528426980"/>
      <w:bookmarkStart w:id="5806" w:name="_Toc528427206"/>
      <w:bookmarkStart w:id="5807" w:name="_Toc19132674"/>
      <w:bookmarkStart w:id="5808" w:name="_Toc19133188"/>
      <w:bookmarkStart w:id="5809" w:name="_Toc37349416"/>
      <w:bookmarkStart w:id="5810" w:name="_Toc37349931"/>
      <w:bookmarkStart w:id="5811" w:name="_Toc51280621"/>
      <w:bookmarkStart w:id="5812" w:name="_Toc52889065"/>
      <w:bookmarkStart w:id="5813" w:name="_Toc52889588"/>
      <w:bookmarkStart w:id="5814" w:name="_Toc52897684"/>
      <w:bookmarkStart w:id="5815" w:name="_Toc69230191"/>
      <w:bookmarkStart w:id="5816" w:name="_Toc69230722"/>
      <w:bookmarkStart w:id="5817" w:name="_Toc83830678"/>
      <w:bookmarkStart w:id="5818" w:name="_Toc83831349"/>
      <w:bookmarkStart w:id="5819" w:name="_Toc99526396"/>
      <w:bookmarkStart w:id="5820" w:name="_Toc99526630"/>
      <w:bookmarkStart w:id="5821" w:name="_Toc99526938"/>
      <w:r>
        <w:t>Enable the Power Feature in Auto-Focus</w:t>
      </w:r>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5822" w:name="_Toc469043177"/>
      <w:bookmarkStart w:id="5823" w:name="_Toc469043757"/>
      <w:bookmarkStart w:id="5824" w:name="_Toc469045061"/>
      <w:bookmarkStart w:id="5825" w:name="_Toc469612950"/>
      <w:bookmarkStart w:id="5826" w:name="_Toc506221923"/>
      <w:bookmarkStart w:id="5827" w:name="_Toc506816588"/>
      <w:bookmarkStart w:id="5828" w:name="_Toc506816818"/>
      <w:bookmarkStart w:id="5829" w:name="_Toc528426472"/>
      <w:bookmarkStart w:id="5830" w:name="_Toc528426981"/>
      <w:bookmarkStart w:id="5831" w:name="_Toc528427207"/>
      <w:bookmarkStart w:id="5832" w:name="_Toc19132675"/>
      <w:bookmarkStart w:id="5833" w:name="_Toc19133189"/>
      <w:bookmarkStart w:id="5834" w:name="_Toc37349417"/>
      <w:bookmarkStart w:id="5835" w:name="_Toc37349932"/>
      <w:bookmarkStart w:id="5836" w:name="_Toc51280622"/>
      <w:bookmarkStart w:id="5837" w:name="_Toc52889066"/>
      <w:bookmarkStart w:id="5838" w:name="_Toc52889589"/>
      <w:bookmarkStart w:id="5839" w:name="_Toc52897685"/>
      <w:bookmarkStart w:id="5840" w:name="_Toc69230192"/>
      <w:bookmarkStart w:id="5841" w:name="_Toc69230723"/>
      <w:bookmarkStart w:id="5842" w:name="_Toc83830679"/>
      <w:bookmarkStart w:id="5843" w:name="_Toc83831350"/>
      <w:bookmarkStart w:id="5844" w:name="_Toc99526397"/>
      <w:bookmarkStart w:id="5845" w:name="_Toc99526631"/>
      <w:bookmarkStart w:id="5846" w:name="_Toc99526939"/>
      <w:r>
        <w:t>Enable the Power Feature in</w:t>
      </w:r>
      <w:r w:rsidRPr="008A2A4F">
        <w:t xml:space="preserve"> </w:t>
      </w:r>
      <w:r>
        <w:t>Navigator</w:t>
      </w:r>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5847" w:name="_Using_the_Live"/>
      <w:bookmarkStart w:id="5848" w:name="_Toc469612951"/>
      <w:bookmarkStart w:id="5849" w:name="_Toc506221924"/>
      <w:bookmarkStart w:id="5850" w:name="_Toc506816589"/>
      <w:bookmarkStart w:id="5851" w:name="_Toc506816819"/>
      <w:bookmarkStart w:id="5852" w:name="_Toc528426473"/>
      <w:bookmarkStart w:id="5853" w:name="_Toc528426982"/>
      <w:bookmarkStart w:id="5854" w:name="_Toc528427208"/>
      <w:bookmarkStart w:id="5855" w:name="_Toc19132676"/>
      <w:bookmarkStart w:id="5856" w:name="_Toc19133190"/>
      <w:bookmarkStart w:id="5857" w:name="_Toc19133349"/>
      <w:bookmarkStart w:id="5858" w:name="_Toc37349418"/>
      <w:bookmarkStart w:id="5859" w:name="_Toc37349933"/>
      <w:bookmarkStart w:id="5860" w:name="_Toc51280623"/>
      <w:bookmarkStart w:id="5861" w:name="_Toc52889067"/>
      <w:bookmarkStart w:id="5862" w:name="_Toc52889590"/>
      <w:bookmarkStart w:id="5863" w:name="_Toc52889750"/>
      <w:bookmarkStart w:id="5864" w:name="_Toc52889787"/>
      <w:bookmarkStart w:id="5865" w:name="_Toc52891145"/>
      <w:bookmarkStart w:id="5866" w:name="_Toc52897686"/>
      <w:bookmarkStart w:id="5867" w:name="_Toc69230193"/>
      <w:bookmarkStart w:id="5868" w:name="_Toc69230724"/>
      <w:bookmarkStart w:id="5869" w:name="_Toc83830680"/>
      <w:bookmarkStart w:id="5870" w:name="_Toc83831351"/>
      <w:bookmarkStart w:id="5871" w:name="_Toc329249444"/>
      <w:bookmarkStart w:id="5872" w:name="_Toc394486320"/>
      <w:bookmarkStart w:id="5873" w:name="_Toc394583244"/>
      <w:bookmarkStart w:id="5874" w:name="_Toc394583400"/>
      <w:bookmarkStart w:id="5875" w:name="_Toc468168379"/>
      <w:bookmarkStart w:id="5876" w:name="_Toc468175427"/>
      <w:bookmarkStart w:id="5877" w:name="_Toc468551583"/>
      <w:bookmarkStart w:id="5878" w:name="_Toc469038810"/>
      <w:bookmarkStart w:id="5879" w:name="_Toc469038865"/>
      <w:bookmarkStart w:id="5880" w:name="_Toc469042024"/>
      <w:bookmarkStart w:id="5881" w:name="_Toc469043178"/>
      <w:bookmarkStart w:id="5882" w:name="_Toc469043758"/>
      <w:bookmarkStart w:id="5883" w:name="_Toc469043843"/>
      <w:bookmarkStart w:id="5884" w:name="_Toc469045062"/>
      <w:bookmarkStart w:id="5885" w:name="_Toc99526398"/>
      <w:bookmarkStart w:id="5886" w:name="_Toc99526632"/>
      <w:bookmarkStart w:id="5887" w:name="_Toc99526940"/>
      <w:bookmarkEnd w:id="5847"/>
      <w:r w:rsidRPr="00AD4DC4">
        <w:lastRenderedPageBreak/>
        <w:t>Use Sweet Spot Target</w:t>
      </w:r>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85"/>
      <w:bookmarkEnd w:id="5886"/>
      <w:bookmarkEnd w:id="5887"/>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7683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5B5D7" id="Rectangle 2959" o:spid="_x0000_s1026" style="position:absolute;margin-left:94.15pt;margin-top:131.85pt;width:73.1pt;height:19.4pt;z-index:251768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874157" cy="3081528"/>
                    </a:xfrm>
                    <a:prstGeom prst="rect">
                      <a:avLst/>
                    </a:prstGeom>
                  </pic:spPr>
                </pic:pic>
              </a:graphicData>
            </a:graphic>
          </wp:inline>
        </w:drawing>
      </w:r>
    </w:p>
    <w:p w14:paraId="2CD7CE8E" w14:textId="31070979" w:rsidR="002172EC" w:rsidRPr="00AD4DC4" w:rsidRDefault="002172EC" w:rsidP="002172E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104</w:t>
      </w:r>
      <w:r w:rsidR="005E405E">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77241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7777777" w:rsidR="00FC099F" w:rsidRDefault="00FC099F" w:rsidP="0026146F">
      <w:pPr>
        <w:pStyle w:val="Heading1"/>
      </w:pPr>
      <w:bookmarkStart w:id="5888" w:name="_Using_The_Live_1"/>
      <w:bookmarkStart w:id="5889" w:name="_Toc469612952"/>
      <w:bookmarkStart w:id="5890" w:name="_Toc506221925"/>
      <w:bookmarkStart w:id="5891" w:name="_Toc506816590"/>
      <w:bookmarkStart w:id="5892" w:name="_Toc506816820"/>
      <w:bookmarkStart w:id="5893" w:name="_Toc528426474"/>
      <w:bookmarkStart w:id="5894" w:name="_Toc528426983"/>
      <w:bookmarkStart w:id="5895" w:name="_Toc528427209"/>
      <w:bookmarkStart w:id="5896" w:name="_Toc19132677"/>
      <w:bookmarkStart w:id="5897" w:name="_Toc19133191"/>
      <w:bookmarkStart w:id="5898" w:name="_Toc19133350"/>
      <w:bookmarkStart w:id="5899" w:name="_Toc37349419"/>
      <w:bookmarkStart w:id="5900" w:name="_Toc37349934"/>
      <w:bookmarkStart w:id="5901" w:name="_Toc51280624"/>
      <w:bookmarkStart w:id="5902" w:name="_Toc52889068"/>
      <w:bookmarkStart w:id="5903" w:name="_Toc52889591"/>
      <w:bookmarkStart w:id="5904" w:name="_Toc52889751"/>
      <w:bookmarkStart w:id="5905" w:name="_Toc52889788"/>
      <w:bookmarkStart w:id="5906" w:name="_Toc52891146"/>
      <w:bookmarkStart w:id="5907" w:name="_Toc52897687"/>
      <w:bookmarkStart w:id="5908" w:name="_Toc69230194"/>
      <w:bookmarkStart w:id="5909" w:name="_Toc69230725"/>
      <w:bookmarkStart w:id="5910" w:name="_Toc83830681"/>
      <w:bookmarkStart w:id="5911" w:name="_Toc83831352"/>
      <w:bookmarkStart w:id="5912" w:name="_Toc99526399"/>
      <w:bookmarkStart w:id="5913" w:name="_Toc99526633"/>
      <w:bookmarkStart w:id="5914" w:name="_Toc99526941"/>
      <w:bookmarkEnd w:id="5888"/>
      <w:r>
        <w:lastRenderedPageBreak/>
        <w:t xml:space="preserve">Using </w:t>
      </w:r>
      <w:r w:rsidR="006C7149">
        <w:t xml:space="preserve">The </w:t>
      </w:r>
      <w:r w:rsidR="004A5823" w:rsidRPr="004F7C7C">
        <w:t xml:space="preserve">Live </w:t>
      </w:r>
      <w:r>
        <w:t xml:space="preserve">Index </w:t>
      </w:r>
      <w:r w:rsidR="006C7149">
        <w:t>Screen</w:t>
      </w:r>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2803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F3A3B7" id="AutoShape 4300" o:spid="_x0000_s1026" type="#_x0000_t32" style="position:absolute;margin-left:88.3pt;margin-top:32.6pt;width:109.1pt;height:33.1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1164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E2CBC5" id="Oval 4296" o:spid="_x0000_s1026" style="position:absolute;margin-left:194.7pt;margin-top:62.55pt;width:18.15pt;height:15.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32128"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041CE" id="Rectangle 4301" o:spid="_x0000_s1026" style="position:absolute;margin-left:30.15pt;margin-top:288.55pt;width:87.5pt;height:21.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" filled="f" fillcolor="#bbe0e3" strokecolor="red" strokeweight="1.5pt">
                <w10:wrap anchory="line"/>
              </v:rect>
            </w:pict>
          </mc:Fallback>
        </mc:AlternateContent>
      </w:r>
      <w:r>
        <w:rPr>
          <w:noProof/>
        </w:rPr>
        <mc:AlternateContent>
          <mc:Choice Requires="wps">
            <w:drawing>
              <wp:anchor distT="0" distB="0" distL="114300" distR="114300" simplePos="0" relativeHeight="251623936"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C8EE66" id="AutoShape 4299" o:spid="_x0000_s1026" type="#_x0000_t32" style="position:absolute;margin-left:181.45pt;margin-top:117.35pt;width:36.15pt;height:34.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" strokecolor="red" strokeweight="2.25pt">
                <v:stroke endarrow="block"/>
                <w10:wrap anchory="line"/>
              </v:shape>
            </w:pict>
          </mc:Fallback>
        </mc:AlternateContent>
      </w:r>
      <w:r>
        <w:rPr>
          <w:noProof/>
        </w:rPr>
        <mc:AlternateContent>
          <mc:Choice Requires="wps">
            <w:drawing>
              <wp:anchor distT="0" distB="0" distL="114300" distR="114300" simplePos="0" relativeHeight="25161574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uEHA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y9ihsjrDqpHYhZhUC5tGl0awJ+cdaTakvsfB4GKM/PB0nSup4tFlHkyFstL4pLh&#10;uWd37hFWElTJA2fDdROG1Tg41PuGMg16sHBLE611Ivu5qrF+UmaawbhFUfrndop63vX1LwA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ra7LhBwCAAAzBAAADgAAAAAAAAAAAAAAAAAuAgAAZHJzL2Uyb0RvYy54bWxQ&#10;SwECLQAUAAYACAAAACEA1pauFeIAAAALAQAADwAAAAAAAAAAAAAAAAB2BAAAZHJzL2Rvd25yZXYu&#10;eG1sUEsFBgAAAAAEAAQA8wAAAIUFAAAAAA==&#10;" strokecolor="red">
                <v:textbo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BC43A0" id="AutoShape 4298" o:spid="_x0000_s1026" type="#_x0000_t32" style="position:absolute;margin-left:181.45pt;margin-top:29.1pt;width:40.6pt;height:88.2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5915" w:name="_Toc469043179"/>
      <w:bookmarkStart w:id="5916" w:name="_Toc469043759"/>
      <w:bookmarkStart w:id="5917" w:name="_Toc469045063"/>
      <w:bookmarkStart w:id="5918" w:name="_Toc469612953"/>
      <w:bookmarkStart w:id="5919" w:name="_Toc506221926"/>
      <w:bookmarkStart w:id="5920" w:name="_Toc506816591"/>
      <w:bookmarkStart w:id="5921" w:name="_Toc506816821"/>
      <w:bookmarkStart w:id="5922" w:name="_Toc528426475"/>
      <w:bookmarkStart w:id="5923" w:name="_Toc528426984"/>
      <w:bookmarkStart w:id="5924" w:name="_Toc528427210"/>
      <w:bookmarkStart w:id="5925" w:name="_Toc19132678"/>
      <w:bookmarkStart w:id="5926" w:name="_Toc19133192"/>
      <w:bookmarkStart w:id="5927" w:name="_Toc37349420"/>
      <w:bookmarkStart w:id="5928" w:name="_Toc37349935"/>
      <w:bookmarkStart w:id="5929" w:name="_Toc51280625"/>
      <w:bookmarkStart w:id="5930" w:name="_Toc52889069"/>
      <w:bookmarkStart w:id="5931" w:name="_Toc52889592"/>
      <w:bookmarkStart w:id="5932" w:name="_Toc52897688"/>
      <w:bookmarkStart w:id="5933" w:name="_Toc69230195"/>
      <w:bookmarkStart w:id="5934" w:name="_Toc69230726"/>
      <w:bookmarkStart w:id="5935" w:name="_Toc83830682"/>
      <w:bookmarkStart w:id="5936" w:name="_Toc83831353"/>
      <w:bookmarkStart w:id="5937" w:name="_Toc99526400"/>
      <w:bookmarkStart w:id="5938" w:name="_Toc99526634"/>
      <w:bookmarkStart w:id="5939" w:name="_Toc99526942"/>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03456"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DAE276C" id="AutoShape 4294" o:spid="_x0000_s1026" type="#_x0000_t32" style="position:absolute;margin-left:83.2pt;margin-top:50.2pt;width:87.45pt;height:16.6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99360"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8E19CA" id="Oval 4293" o:spid="_x0000_s1026" style="position:absolute;margin-left:170.65pt;margin-top:61.25pt;width:12.95pt;height:12.3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0755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753D13" id="Oval 4295" o:spid="_x0000_s1026" style="position:absolute;margin-left:-2.95pt;margin-top:7.5pt;width:32.4pt;height:12.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5940" w:name="_Using_Statistical_Process"/>
      <w:bookmarkStart w:id="5941" w:name="_Toc329249459"/>
      <w:bookmarkStart w:id="5942" w:name="_Toc394583252"/>
      <w:bookmarkStart w:id="5943" w:name="_Toc394583408"/>
      <w:bookmarkStart w:id="5944" w:name="_Toc468168380"/>
      <w:bookmarkStart w:id="5945" w:name="_Toc394486321"/>
      <w:bookmarkStart w:id="5946" w:name="_Toc394583245"/>
      <w:bookmarkStart w:id="5947" w:name="_Toc394583401"/>
      <w:bookmarkEnd w:id="5940"/>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5948" w:name="_Toc469043180"/>
      <w:bookmarkStart w:id="5949" w:name="_Toc469043760"/>
      <w:bookmarkStart w:id="5950" w:name="_Toc469045064"/>
      <w:bookmarkStart w:id="5951" w:name="_Toc469612954"/>
      <w:bookmarkStart w:id="5952" w:name="_Toc506221927"/>
      <w:bookmarkStart w:id="5953" w:name="_Toc506816592"/>
      <w:bookmarkStart w:id="5954" w:name="_Toc506816822"/>
      <w:bookmarkStart w:id="5955" w:name="_Toc528426476"/>
      <w:bookmarkStart w:id="5956" w:name="_Toc528426985"/>
      <w:bookmarkStart w:id="5957" w:name="_Toc528427211"/>
      <w:bookmarkStart w:id="5958" w:name="_Toc19132679"/>
      <w:bookmarkStart w:id="5959" w:name="_Toc19133193"/>
      <w:bookmarkStart w:id="5960" w:name="_Toc37349421"/>
      <w:bookmarkStart w:id="5961" w:name="_Toc37349936"/>
      <w:bookmarkStart w:id="5962" w:name="_Toc51280626"/>
      <w:bookmarkStart w:id="5963" w:name="_Toc52889070"/>
      <w:bookmarkStart w:id="5964" w:name="_Toc52889593"/>
      <w:bookmarkStart w:id="5965" w:name="_Toc52897689"/>
      <w:bookmarkStart w:id="5966" w:name="_Toc69230196"/>
      <w:bookmarkStart w:id="5967" w:name="_Toc69230727"/>
      <w:bookmarkStart w:id="5968" w:name="_Toc83830683"/>
      <w:bookmarkStart w:id="5969" w:name="_Toc83831354"/>
      <w:bookmarkStart w:id="5970" w:name="_Toc99526401"/>
      <w:bookmarkStart w:id="5971" w:name="_Toc99526635"/>
      <w:bookmarkStart w:id="5972" w:name="_Toc99526943"/>
      <w:r w:rsidRPr="004F7C7C">
        <w:lastRenderedPageBreak/>
        <w:t>Us</w:t>
      </w:r>
      <w:r w:rsidR="004F7C7C" w:rsidRPr="004F7C7C">
        <w:t>e</w:t>
      </w:r>
      <w:r w:rsidRPr="004F7C7C">
        <w:t xml:space="preserve"> </w:t>
      </w:r>
      <w:r w:rsidR="00C653DF" w:rsidRPr="004F7C7C">
        <w:t>Production Report</w:t>
      </w:r>
      <w:bookmarkEnd w:id="5941"/>
      <w:r w:rsidR="00C653DF" w:rsidRPr="004F7C7C">
        <w:t>s</w:t>
      </w:r>
      <w:bookmarkEnd w:id="5942"/>
      <w:bookmarkEnd w:id="5943"/>
      <w:bookmarkEnd w:id="5944"/>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p>
    <w:p w14:paraId="074462D3" w14:textId="332773D4" w:rsidR="006B2840" w:rsidRPr="004F7C7C" w:rsidRDefault="006B2840" w:rsidP="006B2840">
      <w:r w:rsidRPr="004F7C7C">
        <w:t>The Production Report is a</w:t>
      </w:r>
      <w:r w:rsidR="00116DED">
        <w:t>n available feature of the software</w:t>
      </w:r>
      <w:r w:rsidRPr="004F7C7C">
        <w:t xml:space="preserv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r w:rsidR="00DF7684">
        <w:t xml:space="preserve">Figure </w:t>
      </w:r>
      <w:r w:rsidR="00DF7684">
        <w:rPr>
          <w:noProof/>
        </w:rPr>
        <w:t>105</w:t>
      </w:r>
      <w:r w:rsidRPr="004F7C7C">
        <w:fldChar w:fldCharType="end"/>
      </w:r>
      <w:r w:rsidRPr="004F7C7C">
        <w:t xml:space="preserve">.  </w:t>
      </w:r>
    </w:p>
    <w:p w14:paraId="658FE096" w14:textId="0A5834F4" w:rsidR="006B2840" w:rsidRDefault="006B2840" w:rsidP="006B2840"/>
    <w:p w14:paraId="58C49543" w14:textId="0ADB8044" w:rsidR="00116DED" w:rsidRDefault="00116DED" w:rsidP="00116DED">
      <w:r>
        <w:t xml:space="preserve">To use this capability, you must first manually enable the function by browsing to the C:\root software directory\Log\KIC2000ReadOnly.kiccfg file, and change the following line to =1 </w:t>
      </w:r>
    </w:p>
    <w:p w14:paraId="089F1EA8" w14:textId="77777777" w:rsidR="00116DED" w:rsidRDefault="00116DED" w:rsidP="00116DED">
      <w:r>
        <w:t xml:space="preserve"> [REPORT_MANAGEMENT]</w:t>
      </w:r>
    </w:p>
    <w:p w14:paraId="5B67DB69" w14:textId="77777777" w:rsidR="00116DED" w:rsidRDefault="00116DED" w:rsidP="00116DED">
      <w:r>
        <w:t>UseReportManagement=0</w:t>
      </w:r>
      <w:r w:rsidRPr="00C0592E">
        <w:t xml:space="preserve"> </w:t>
      </w:r>
    </w:p>
    <w:p w14:paraId="74F43C92" w14:textId="77777777" w:rsidR="00116DED" w:rsidRPr="00C0592E" w:rsidRDefault="00116DED"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7184"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241A5B" w:rsidRPr="007466E0" w:rsidRDefault="00241A5B"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718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241A5B" w:rsidRPr="007466E0" w:rsidRDefault="00241A5B"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6BAE7465" w:rsidR="006B2840" w:rsidRDefault="006B2840" w:rsidP="006B2840">
      <w:pPr>
        <w:pStyle w:val="Caption"/>
      </w:pPr>
      <w:bookmarkStart w:id="5973" w:name="_Ref20934252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105</w:t>
      </w:r>
      <w:r w:rsidR="005E405E">
        <w:rPr>
          <w:noProof/>
        </w:rPr>
        <w:fldChar w:fldCharType="end"/>
      </w:r>
      <w:bookmarkEnd w:id="5973"/>
      <w:r>
        <w:t>: Production Reports</w:t>
      </w:r>
    </w:p>
    <w:p w14:paraId="66EB8C09" w14:textId="77777777" w:rsidR="006B2840" w:rsidRPr="00C0592E" w:rsidRDefault="006B2840" w:rsidP="00EE126E">
      <w:pPr>
        <w:pStyle w:val="Heading3"/>
      </w:pPr>
      <w:bookmarkStart w:id="5974" w:name="_Toc469045065"/>
      <w:bookmarkStart w:id="5975" w:name="_Toc506221928"/>
      <w:bookmarkStart w:id="5976" w:name="_Toc506816593"/>
      <w:bookmarkStart w:id="5977" w:name="_Toc528426986"/>
      <w:bookmarkStart w:id="5978" w:name="_Toc19133194"/>
      <w:bookmarkStart w:id="5979" w:name="_Toc37349937"/>
      <w:bookmarkStart w:id="5980" w:name="_Toc51280627"/>
      <w:bookmarkStart w:id="5981" w:name="_Toc52889594"/>
      <w:bookmarkStart w:id="5982" w:name="_Toc69230728"/>
      <w:bookmarkStart w:id="5983" w:name="_Toc83831355"/>
      <w:bookmarkStart w:id="5984" w:name="_Toc99526636"/>
      <w:bookmarkStart w:id="5985" w:name="_Toc99526944"/>
      <w:r w:rsidRPr="00C0592E">
        <w:t>Tips</w:t>
      </w:r>
      <w:bookmarkEnd w:id="5974"/>
      <w:bookmarkEnd w:id="5975"/>
      <w:bookmarkEnd w:id="5976"/>
      <w:bookmarkEnd w:id="5977"/>
      <w:bookmarkEnd w:id="5978"/>
      <w:bookmarkEnd w:id="5979"/>
      <w:bookmarkEnd w:id="5980"/>
      <w:bookmarkEnd w:id="5981"/>
      <w:bookmarkEnd w:id="5982"/>
      <w:bookmarkEnd w:id="5983"/>
      <w:bookmarkEnd w:id="5984"/>
      <w:bookmarkEnd w:id="5985"/>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EE126E">
      <w:pPr>
        <w:pStyle w:val="Heading3"/>
      </w:pPr>
      <w:bookmarkStart w:id="5986" w:name="_Toc469045066"/>
      <w:bookmarkStart w:id="5987" w:name="_Toc506221929"/>
      <w:bookmarkStart w:id="5988" w:name="_Toc506816594"/>
      <w:bookmarkStart w:id="5989" w:name="_Toc528426987"/>
      <w:bookmarkStart w:id="5990" w:name="_Toc19133195"/>
      <w:bookmarkStart w:id="5991" w:name="_Toc37349938"/>
      <w:bookmarkStart w:id="5992" w:name="_Toc51280628"/>
      <w:bookmarkStart w:id="5993" w:name="_Toc52889595"/>
      <w:bookmarkStart w:id="5994" w:name="_Toc69230729"/>
      <w:bookmarkStart w:id="5995" w:name="_Toc83831356"/>
      <w:bookmarkStart w:id="5996" w:name="_Toc99526637"/>
      <w:bookmarkStart w:id="5997" w:name="_Toc99526945"/>
      <w:r>
        <w:t>Production Report Viewer</w:t>
      </w:r>
      <w:bookmarkEnd w:id="5986"/>
      <w:bookmarkEnd w:id="5987"/>
      <w:bookmarkEnd w:id="5988"/>
      <w:bookmarkEnd w:id="5989"/>
      <w:bookmarkEnd w:id="5990"/>
      <w:bookmarkEnd w:id="5991"/>
      <w:bookmarkEnd w:id="5992"/>
      <w:bookmarkEnd w:id="5993"/>
      <w:bookmarkEnd w:id="5994"/>
      <w:bookmarkEnd w:id="5995"/>
      <w:bookmarkEnd w:id="5996"/>
      <w:bookmarkEnd w:id="5997"/>
      <w:r>
        <w:t xml:space="preserve"> </w:t>
      </w:r>
    </w:p>
    <w:p w14:paraId="0D891C3B" w14:textId="106C4011"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r w:rsidR="00DF7684">
        <w:t xml:space="preserve">Figure </w:t>
      </w:r>
      <w:r w:rsidR="00DF7684">
        <w:rPr>
          <w:noProof/>
        </w:rPr>
        <w:t>105</w:t>
      </w:r>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r w:rsidR="00DF7684" w:rsidRPr="00C0592E">
        <w:t xml:space="preserve">Figure </w:t>
      </w:r>
      <w:r w:rsidR="00DF7684">
        <w:rPr>
          <w:noProof/>
        </w:rPr>
        <w:t>106</w:t>
      </w:r>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5B2F8240" w:rsidR="006B2840" w:rsidRPr="00C0592E" w:rsidRDefault="006B2840" w:rsidP="006B2840">
      <w:pPr>
        <w:pStyle w:val="Caption"/>
      </w:pPr>
      <w:bookmarkStart w:id="5998" w:name="_Ref209584440"/>
      <w:bookmarkStart w:id="5999" w:name="_Ref209584432"/>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106</w:t>
      </w:r>
      <w:r w:rsidR="005E405E">
        <w:rPr>
          <w:noProof/>
        </w:rPr>
        <w:fldChar w:fldCharType="end"/>
      </w:r>
      <w:bookmarkEnd w:id="5998"/>
      <w:r w:rsidRPr="00C0592E">
        <w:t>: Production Report Settings</w:t>
      </w:r>
      <w:bookmarkEnd w:id="5999"/>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rsidP="00EE126E">
      <w:pPr>
        <w:pStyle w:val="Heading3"/>
      </w:pPr>
      <w:r>
        <w:br w:type="page"/>
      </w:r>
      <w:bookmarkStart w:id="6000" w:name="_Toc469045067"/>
      <w:bookmarkStart w:id="6001" w:name="_Toc506221930"/>
      <w:bookmarkStart w:id="6002" w:name="_Toc506816595"/>
      <w:bookmarkStart w:id="6003" w:name="_Toc528426988"/>
      <w:bookmarkStart w:id="6004" w:name="_Toc19133196"/>
      <w:bookmarkStart w:id="6005" w:name="_Toc37349939"/>
      <w:bookmarkStart w:id="6006" w:name="_Toc51280629"/>
      <w:bookmarkStart w:id="6007" w:name="_Toc52889596"/>
      <w:bookmarkStart w:id="6008" w:name="_Toc69230730"/>
      <w:bookmarkStart w:id="6009" w:name="_Toc83831357"/>
      <w:bookmarkStart w:id="6010" w:name="_Toc99526638"/>
      <w:bookmarkStart w:id="6011" w:name="_Toc99526946"/>
      <w:r w:rsidR="006B2840">
        <w:lastRenderedPageBreak/>
        <w:t xml:space="preserve">DPMO </w:t>
      </w:r>
      <w:r>
        <w:t>Chart</w:t>
      </w:r>
      <w:bookmarkEnd w:id="6000"/>
      <w:bookmarkEnd w:id="6001"/>
      <w:bookmarkEnd w:id="6002"/>
      <w:bookmarkEnd w:id="6003"/>
      <w:bookmarkEnd w:id="6004"/>
      <w:bookmarkEnd w:id="6005"/>
      <w:bookmarkEnd w:id="6006"/>
      <w:bookmarkEnd w:id="6007"/>
      <w:bookmarkEnd w:id="6008"/>
      <w:bookmarkEnd w:id="6009"/>
      <w:bookmarkEnd w:id="6010"/>
      <w:bookmarkEnd w:id="6011"/>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takes into account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60800"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241A5B" w:rsidRPr="007466E0" w:rsidRDefault="00241A5B"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60800;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241A5B" w:rsidRPr="007466E0" w:rsidRDefault="00241A5B"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1">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4FE7DE6A" w:rsidR="006B2840" w:rsidRDefault="006B2840" w:rsidP="006B2840">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107</w:t>
      </w:r>
      <w:r w:rsidR="005E405E">
        <w:rPr>
          <w:noProof/>
        </w:rPr>
        <w:fldChar w:fldCharType="end"/>
      </w:r>
      <w:r>
        <w:t>: Production Reports – DPMO Chart</w:t>
      </w:r>
    </w:p>
    <w:p w14:paraId="4CBC16FC" w14:textId="77777777" w:rsidR="006B2840" w:rsidRDefault="006B2840" w:rsidP="006B2840"/>
    <w:p w14:paraId="66CAA354" w14:textId="77777777" w:rsidR="006B2840" w:rsidRDefault="00C653DF" w:rsidP="0021725A">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4896"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241A5B" w:rsidRPr="00B91556" w:rsidRDefault="00241A5B" w:rsidP="006B2840">
                            <w:r>
                              <w:rPr>
                                <w:noProof/>
                              </w:rPr>
                              <w:drawing>
                                <wp:inline distT="0" distB="0" distL="0" distR="0" wp14:anchorId="6D2A55DB" wp14:editId="0C2C9ED5">
                                  <wp:extent cx="295275" cy="281305"/>
                                  <wp:effectExtent l="0" t="0" r="9525"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" filled="f" stroked="f">
                <v:textbox inset="0,0,0,0">
                  <w:txbxContent>
                    <w:p w14:paraId="555EF6D7" w14:textId="77777777" w:rsidR="00241A5B" w:rsidRPr="00B91556" w:rsidRDefault="00241A5B" w:rsidP="006B2840">
                      <w:r>
                        <w:rPr>
                          <w:noProof/>
                        </w:rPr>
                        <w:drawing>
                          <wp:inline distT="0" distB="0" distL="0" distR="0" wp14:anchorId="6D2A55DB" wp14:editId="0C2C9ED5">
                            <wp:extent cx="295275" cy="281305"/>
                            <wp:effectExtent l="0" t="0" r="9525"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33D44A" id="Line 425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8">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475EB36A" w:rsidR="006B2840" w:rsidRDefault="006B2840" w:rsidP="006B2840">
      <w:pPr>
        <w:pStyle w:val="Caption"/>
      </w:pPr>
      <w:bookmarkStart w:id="6012" w:name="_Ref210021821"/>
      <w:bookmarkStart w:id="6013" w:name="_Ref2100218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108</w:t>
      </w:r>
      <w:r w:rsidR="005E405E">
        <w:rPr>
          <w:noProof/>
        </w:rPr>
        <w:fldChar w:fldCharType="end"/>
      </w:r>
      <w:bookmarkEnd w:id="6012"/>
      <w:r>
        <w:t>: Production Reports – DPMO Detail</w:t>
      </w:r>
      <w:bookmarkEnd w:id="6013"/>
    </w:p>
    <w:p w14:paraId="34BB2CA3" w14:textId="77777777" w:rsidR="006B2840" w:rsidRDefault="006B2840" w:rsidP="006B2840"/>
    <w:p w14:paraId="0BAC37BE" w14:textId="7AC8882D" w:rsidR="006B2840" w:rsidRDefault="006B2840" w:rsidP="006B2840">
      <w:r>
        <w:t xml:space="preserve">The Details for the DPMO Report are as follows (See </w:t>
      </w:r>
      <w:r>
        <w:fldChar w:fldCharType="begin"/>
      </w:r>
      <w:r>
        <w:instrText xml:space="preserve"> REF _Ref210021821 \h </w:instrText>
      </w:r>
      <w:r>
        <w:fldChar w:fldCharType="separate"/>
      </w:r>
      <w:r w:rsidR="00DF7684">
        <w:t xml:space="preserve">Figure </w:t>
      </w:r>
      <w:r w:rsidR="00DF7684">
        <w:rPr>
          <w:noProof/>
        </w:rPr>
        <w:t>108</w:t>
      </w:r>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21725A">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21725A">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21725A">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5093E242"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r w:rsidR="00DF7684" w:rsidRPr="00E90A47">
              <w:t xml:space="preserve">Figure </w:t>
            </w:r>
            <w:r w:rsidR="00DF7684">
              <w:rPr>
                <w:noProof/>
              </w:rPr>
              <w:t>109</w:t>
            </w:r>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1">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7C4DCBDB" w:rsidR="006B2840" w:rsidRPr="00E90A47" w:rsidRDefault="006B2840" w:rsidP="00B15C92">
            <w:pPr>
              <w:pStyle w:val="Caption"/>
            </w:pPr>
            <w:bookmarkStart w:id="6014" w:name="_Ref209342716"/>
            <w:r w:rsidRPr="00E90A4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109</w:t>
            </w:r>
            <w:r w:rsidR="005E405E">
              <w:rPr>
                <w:noProof/>
              </w:rPr>
              <w:fldChar w:fldCharType="end"/>
            </w:r>
            <w:bookmarkEnd w:id="6014"/>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1FF22834"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r w:rsidR="00DF7684">
              <w:t xml:space="preserve">Figure </w:t>
            </w:r>
            <w:r w:rsidR="00DF7684">
              <w:rPr>
                <w:noProof/>
              </w:rPr>
              <w:t>110</w:t>
            </w:r>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2">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5AC4D225" w:rsidR="006B2840" w:rsidRDefault="006B2840" w:rsidP="00B15C92">
            <w:pPr>
              <w:pStyle w:val="Caption"/>
            </w:pPr>
            <w:bookmarkStart w:id="6015" w:name="_Ref20934312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110</w:t>
            </w:r>
            <w:r w:rsidR="005E405E">
              <w:rPr>
                <w:noProof/>
              </w:rPr>
              <w:fldChar w:fldCharType="end"/>
            </w:r>
            <w:bookmarkEnd w:id="6015"/>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rsidP="00EE126E">
      <w:pPr>
        <w:pStyle w:val="Heading3"/>
      </w:pPr>
      <w:r>
        <w:br w:type="page"/>
      </w:r>
      <w:bookmarkStart w:id="6016" w:name="_Toc469045068"/>
      <w:bookmarkStart w:id="6017" w:name="_Toc506221931"/>
      <w:bookmarkStart w:id="6018" w:name="_Toc506816596"/>
      <w:bookmarkStart w:id="6019" w:name="_Toc528426989"/>
      <w:bookmarkStart w:id="6020" w:name="_Toc19133197"/>
      <w:bookmarkStart w:id="6021" w:name="_Toc37349940"/>
      <w:bookmarkStart w:id="6022" w:name="_Toc51280630"/>
      <w:bookmarkStart w:id="6023" w:name="_Toc52889597"/>
      <w:bookmarkStart w:id="6024" w:name="_Toc69230731"/>
      <w:bookmarkStart w:id="6025" w:name="_Toc83831358"/>
      <w:bookmarkStart w:id="6026" w:name="_Toc99526639"/>
      <w:bookmarkStart w:id="6027" w:name="_Toc99526947"/>
      <w:r>
        <w:lastRenderedPageBreak/>
        <w:t>Reflow Yield Chart</w:t>
      </w:r>
      <w:bookmarkEnd w:id="6016"/>
      <w:bookmarkEnd w:id="6017"/>
      <w:bookmarkEnd w:id="6018"/>
      <w:bookmarkEnd w:id="6019"/>
      <w:bookmarkEnd w:id="6020"/>
      <w:bookmarkEnd w:id="6021"/>
      <w:bookmarkEnd w:id="6022"/>
      <w:bookmarkEnd w:id="6023"/>
      <w:bookmarkEnd w:id="6024"/>
      <w:bookmarkEnd w:id="6025"/>
      <w:bookmarkEnd w:id="6026"/>
      <w:bookmarkEnd w:id="6027"/>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6899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241A5B" w:rsidRPr="009C3E7E" w:rsidRDefault="00241A5B"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6899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241A5B" w:rsidRPr="009C3E7E" w:rsidRDefault="00241A5B"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7ECC6302" w:rsidR="006B2840" w:rsidRDefault="006B2840" w:rsidP="006B2840">
      <w:pPr>
        <w:pStyle w:val="Caption"/>
        <w:rPr>
          <w:b/>
          <w:bCs w:val="0"/>
          <w:i/>
          <w:iCs/>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111</w:t>
      </w:r>
      <w:r w:rsidR="005E405E">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21725A">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73088"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241A5B" w:rsidRPr="002835A4" w:rsidRDefault="00241A5B" w:rsidP="006B2840">
                            <w:r>
                              <w:rPr>
                                <w:noProof/>
                              </w:rPr>
                              <w:drawing>
                                <wp:inline distT="0" distB="0" distL="0" distR="0" wp14:anchorId="34BDBA60" wp14:editId="6DA3C951">
                                  <wp:extent cx="295275" cy="2952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73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GCMy&#10;ntkBAACXAwAADgAAAAAAAAAAAAAAAAAuAgAAZHJzL2Uyb0RvYy54bWxQSwECLQAUAAYACAAAACEA&#10;KOhNXd0AAAAJAQAADwAAAAAAAAAAAAAAAAAzBAAAZHJzL2Rvd25yZXYueG1sUEsFBgAAAAAEAAQA&#10;8wAAAD0FAAAAAA==&#10;" filled="f" stroked="f">
                <v:textbox style="mso-fit-shape-to-text:t" inset="0,0,0,0">
                  <w:txbxContent>
                    <w:p w14:paraId="24B8B811" w14:textId="77777777" w:rsidR="00241A5B" w:rsidRPr="002835A4" w:rsidRDefault="00241A5B" w:rsidP="006B2840">
                      <w:r>
                        <w:rPr>
                          <w:noProof/>
                        </w:rPr>
                        <w:drawing>
                          <wp:inline distT="0" distB="0" distL="0" distR="0" wp14:anchorId="34BDBA60" wp14:editId="6DA3C951">
                            <wp:extent cx="295275" cy="2952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74463DF9" w:rsidR="006B2840" w:rsidRDefault="006B2840" w:rsidP="006B2840">
      <w:pPr>
        <w:pStyle w:val="Caption"/>
        <w:rPr>
          <w:b/>
          <w:bCs w:val="0"/>
          <w:i/>
          <w:iCs/>
        </w:rPr>
      </w:pPr>
      <w:bookmarkStart w:id="6028" w:name="_Ref21002536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112</w:t>
      </w:r>
      <w:r w:rsidR="005E405E">
        <w:rPr>
          <w:noProof/>
        </w:rPr>
        <w:fldChar w:fldCharType="end"/>
      </w:r>
      <w:bookmarkEnd w:id="6028"/>
      <w:r>
        <w:t>: Production Reports – Yield Details</w:t>
      </w:r>
    </w:p>
    <w:p w14:paraId="2DD3B214" w14:textId="77777777" w:rsidR="006B2840" w:rsidRDefault="006B2840" w:rsidP="006B2840"/>
    <w:p w14:paraId="2D636655" w14:textId="17CC6A2C" w:rsidR="006B2840" w:rsidRDefault="006B2840" w:rsidP="006B2840">
      <w:r>
        <w:t xml:space="preserve">The Details for the Reflow Yield Report are as follows (See </w:t>
      </w:r>
      <w:r>
        <w:fldChar w:fldCharType="begin"/>
      </w:r>
      <w:r>
        <w:instrText xml:space="preserve"> REF _Ref210025369 \h </w:instrText>
      </w:r>
      <w:r>
        <w:fldChar w:fldCharType="separate"/>
      </w:r>
      <w:r w:rsidR="00DF7684">
        <w:t xml:space="preserve">Figure </w:t>
      </w:r>
      <w:r w:rsidR="00DF7684">
        <w:rPr>
          <w:noProof/>
        </w:rPr>
        <w:t>112</w:t>
      </w:r>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21725A">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21725A">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9">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3AF3A94E" w:rsidR="006B2840" w:rsidRPr="00E90A47" w:rsidRDefault="006B2840" w:rsidP="00CC3E3C">
            <w:pPr>
              <w:pStyle w:val="Caption"/>
            </w:pPr>
            <w:r w:rsidRPr="009260E4">
              <w:t>Print Yield Chart</w:t>
            </w:r>
            <w:r>
              <w:t xml:space="preserve"> </w:t>
            </w:r>
            <w:r w:rsidRPr="00E90A4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113</w:t>
            </w:r>
            <w:r w:rsidR="005E405E">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0">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43B75F9C" w:rsidR="006B2840" w:rsidRDefault="006B2840" w:rsidP="00CC3E3C">
            <w:pPr>
              <w:pStyle w:val="Caption"/>
            </w:pPr>
            <w:r>
              <w:t xml:space="preserve">Print Yield Details 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114</w:t>
            </w:r>
            <w:r w:rsidR="005E405E">
              <w:rPr>
                <w:noProof/>
              </w:rPr>
              <w:fldChar w:fldCharType="end"/>
            </w:r>
          </w:p>
        </w:tc>
      </w:tr>
    </w:tbl>
    <w:p w14:paraId="09BD3E75" w14:textId="77777777" w:rsidR="00FC099F" w:rsidRDefault="00FC099F" w:rsidP="0026146F">
      <w:pPr>
        <w:pStyle w:val="Heading1"/>
      </w:pPr>
      <w:bookmarkStart w:id="6029" w:name="_Toc468168381"/>
      <w:bookmarkStart w:id="6030" w:name="_Toc468175428"/>
      <w:bookmarkStart w:id="6031" w:name="_Toc468551584"/>
      <w:bookmarkStart w:id="6032" w:name="_Toc469038811"/>
      <w:bookmarkStart w:id="6033" w:name="_Toc469038866"/>
      <w:bookmarkStart w:id="6034" w:name="_Toc469042025"/>
      <w:bookmarkStart w:id="6035" w:name="_Toc469043181"/>
      <w:bookmarkStart w:id="6036" w:name="_Toc469043761"/>
      <w:bookmarkStart w:id="6037" w:name="_Toc469043844"/>
      <w:bookmarkStart w:id="6038" w:name="_Toc469045069"/>
      <w:bookmarkStart w:id="6039" w:name="_Toc469612955"/>
      <w:bookmarkStart w:id="6040" w:name="_Toc506221932"/>
      <w:bookmarkStart w:id="6041" w:name="_Toc506816597"/>
      <w:bookmarkStart w:id="6042" w:name="_Toc506816823"/>
      <w:bookmarkStart w:id="6043" w:name="_Toc528426477"/>
      <w:bookmarkStart w:id="6044" w:name="_Toc528426990"/>
      <w:bookmarkStart w:id="6045" w:name="_Toc528427212"/>
      <w:bookmarkStart w:id="6046" w:name="_Toc19132680"/>
      <w:bookmarkStart w:id="6047" w:name="_Toc19133198"/>
      <w:bookmarkStart w:id="6048" w:name="_Toc19133351"/>
      <w:bookmarkStart w:id="6049" w:name="_Toc37349422"/>
      <w:bookmarkStart w:id="6050" w:name="_Toc37349941"/>
      <w:bookmarkStart w:id="6051" w:name="_Toc51280631"/>
      <w:bookmarkStart w:id="6052" w:name="_Toc52889071"/>
      <w:bookmarkStart w:id="6053" w:name="_Toc52889598"/>
      <w:bookmarkStart w:id="6054" w:name="_Toc52889752"/>
      <w:bookmarkStart w:id="6055" w:name="_Toc52889789"/>
      <w:bookmarkStart w:id="6056" w:name="_Toc52891147"/>
      <w:bookmarkStart w:id="6057" w:name="_Toc52897690"/>
      <w:bookmarkStart w:id="6058" w:name="_Toc69230197"/>
      <w:bookmarkStart w:id="6059" w:name="_Toc69230732"/>
      <w:bookmarkStart w:id="6060" w:name="_Toc83830684"/>
      <w:bookmarkStart w:id="6061" w:name="_Toc83831359"/>
      <w:bookmarkStart w:id="6062" w:name="_Toc99526402"/>
      <w:bookmarkStart w:id="6063" w:name="_Toc99526640"/>
      <w:bookmarkStart w:id="6064" w:name="_Toc99526948"/>
      <w:r>
        <w:lastRenderedPageBreak/>
        <w:t>Us</w:t>
      </w:r>
      <w:r w:rsidR="00F268F2">
        <w:t>e</w:t>
      </w:r>
      <w:r>
        <w:t xml:space="preserve"> Statistical Process Control </w:t>
      </w:r>
      <w:r w:rsidR="006C7149">
        <w:t>Charts</w:t>
      </w:r>
      <w:bookmarkEnd w:id="5945"/>
      <w:bookmarkEnd w:id="5946"/>
      <w:bookmarkEnd w:id="5947"/>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6065" w:name="_Toc329249447"/>
      <w:bookmarkStart w:id="6066" w:name="_Toc469043182"/>
      <w:bookmarkStart w:id="6067" w:name="_Toc469043762"/>
      <w:bookmarkStart w:id="6068" w:name="_Toc469045070"/>
      <w:bookmarkStart w:id="6069" w:name="_Toc469612956"/>
      <w:bookmarkStart w:id="6070" w:name="_Toc506221933"/>
      <w:bookmarkStart w:id="6071" w:name="_Toc506816598"/>
      <w:bookmarkStart w:id="6072" w:name="_Toc506816824"/>
      <w:bookmarkStart w:id="6073" w:name="_Toc528426478"/>
      <w:bookmarkStart w:id="6074" w:name="_Toc528426991"/>
      <w:bookmarkStart w:id="6075" w:name="_Toc528427213"/>
      <w:bookmarkStart w:id="6076" w:name="_Toc19132681"/>
      <w:bookmarkStart w:id="6077" w:name="_Toc19133199"/>
      <w:bookmarkStart w:id="6078" w:name="_Toc37349423"/>
      <w:bookmarkStart w:id="6079" w:name="_Toc37349942"/>
      <w:bookmarkStart w:id="6080" w:name="_Toc51280632"/>
      <w:bookmarkStart w:id="6081" w:name="_Toc52889072"/>
      <w:bookmarkStart w:id="6082" w:name="_Toc52889599"/>
      <w:bookmarkStart w:id="6083" w:name="_Toc52897691"/>
      <w:bookmarkStart w:id="6084" w:name="_Toc69230198"/>
      <w:bookmarkStart w:id="6085" w:name="_Toc69230733"/>
      <w:bookmarkStart w:id="6086" w:name="_Toc83830685"/>
      <w:bookmarkStart w:id="6087" w:name="_Toc83831360"/>
      <w:bookmarkStart w:id="6088" w:name="_Toc99526403"/>
      <w:bookmarkStart w:id="6089" w:name="_Toc99526641"/>
      <w:bookmarkStart w:id="6090" w:name="_Toc99526949"/>
      <w:r w:rsidRPr="00C0592E">
        <w:t xml:space="preserve">Live Mode </w:t>
      </w:r>
      <w:r w:rsidR="00754243" w:rsidRPr="00C0592E">
        <w:t xml:space="preserve">- </w:t>
      </w:r>
      <w:r w:rsidRPr="00C0592E">
        <w:t xml:space="preserve">Charts </w:t>
      </w:r>
      <w:r w:rsidR="00754243" w:rsidRPr="00C0592E">
        <w:t>Tab</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p>
    <w:tbl>
      <w:tblPr>
        <w:tblW w:w="0" w:type="auto"/>
        <w:tblLook w:val="04A0" w:firstRow="1" w:lastRow="0" w:firstColumn="1" w:lastColumn="0" w:noHBand="0" w:noVBand="1"/>
      </w:tblPr>
      <w:tblGrid>
        <w:gridCol w:w="3377"/>
        <w:gridCol w:w="5983"/>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77777777" w:rsidR="00FC099F" w:rsidRDefault="00FC099F" w:rsidP="00982B24">
            <w:r>
              <w:object w:dxaOrig="4320" w:dyaOrig="3566" w14:anchorId="65982DEF">
                <v:shape id="_x0000_i1035" type="#_x0000_t75" style="width:281.25pt;height:233.2pt" o:ole="">
                  <v:imagedata r:id="rId261" o:title=""/>
                </v:shape>
                <o:OLEObject Type="Embed" ProgID="PBrush" ShapeID="_x0000_i1035" DrawAspect="Content" ObjectID="_1710139708" r:id="rId262"/>
              </w:object>
            </w:r>
          </w:p>
          <w:p w14:paraId="16C13BFA" w14:textId="3A06B72A"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DF7684">
              <w:rPr>
                <w:rFonts w:ascii="Arial" w:hAnsi="Arial" w:cs="Arial"/>
                <w:noProof/>
                <w:sz w:val="16"/>
                <w:szCs w:val="16"/>
              </w:rPr>
              <w:t>115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EE126E">
      <w:pPr>
        <w:pStyle w:val="Heading3"/>
      </w:pPr>
      <w:r>
        <w:br w:type="page"/>
      </w:r>
      <w:bookmarkStart w:id="6091" w:name="_Toc469045071"/>
      <w:bookmarkStart w:id="6092" w:name="_Toc506221934"/>
      <w:bookmarkStart w:id="6093" w:name="_Toc506816599"/>
      <w:bookmarkStart w:id="6094" w:name="_Toc528426992"/>
      <w:bookmarkStart w:id="6095" w:name="_Toc19133200"/>
      <w:bookmarkStart w:id="6096" w:name="_Toc37349943"/>
      <w:bookmarkStart w:id="6097" w:name="_Toc51280633"/>
      <w:bookmarkStart w:id="6098" w:name="_Toc52889600"/>
      <w:bookmarkStart w:id="6099" w:name="_Toc69230734"/>
      <w:bookmarkStart w:id="6100" w:name="_Toc83831361"/>
      <w:bookmarkStart w:id="6101" w:name="_Toc99526642"/>
      <w:bookmarkStart w:id="6102" w:name="_Toc99526950"/>
      <w:r w:rsidR="00F268F2">
        <w:lastRenderedPageBreak/>
        <w:t>View</w:t>
      </w:r>
      <w:r w:rsidR="00FC099F">
        <w:t xml:space="preserve"> </w:t>
      </w:r>
      <w:r>
        <w:t>Chart D</w:t>
      </w:r>
      <w:r w:rsidRPr="00C0592E">
        <w:t>ata</w:t>
      </w:r>
      <w:bookmarkEnd w:id="6091"/>
      <w:bookmarkEnd w:id="6092"/>
      <w:bookmarkEnd w:id="6093"/>
      <w:bookmarkEnd w:id="6094"/>
      <w:bookmarkEnd w:id="6095"/>
      <w:bookmarkEnd w:id="6096"/>
      <w:bookmarkEnd w:id="6097"/>
      <w:bookmarkEnd w:id="6098"/>
      <w:bookmarkEnd w:id="6099"/>
      <w:bookmarkEnd w:id="6100"/>
      <w:bookmarkEnd w:id="6101"/>
      <w:bookmarkEnd w:id="6102"/>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77777777" w:rsidR="00FC099F" w:rsidRDefault="000E0382" w:rsidP="00FC099F">
      <w:r>
        <w:rPr>
          <w:noProof/>
        </w:rPr>
        <w:drawing>
          <wp:inline distT="0" distB="0" distL="0" distR="0" wp14:anchorId="176C0F54" wp14:editId="2794CE14">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6103" w:name="_Toc329249457"/>
      <w:bookmarkStart w:id="6104" w:name="_Toc469043183"/>
      <w:bookmarkStart w:id="6105" w:name="_Toc469043763"/>
      <w:bookmarkStart w:id="6106" w:name="_Toc469045072"/>
      <w:bookmarkStart w:id="6107" w:name="_Toc469612957"/>
      <w:bookmarkStart w:id="6108" w:name="_Toc506221935"/>
      <w:bookmarkStart w:id="6109" w:name="_Toc506816600"/>
      <w:bookmarkStart w:id="6110" w:name="_Toc506816825"/>
      <w:bookmarkStart w:id="6111" w:name="_Toc528426479"/>
      <w:bookmarkStart w:id="6112" w:name="_Toc528426993"/>
      <w:bookmarkStart w:id="6113" w:name="_Toc528427214"/>
      <w:bookmarkStart w:id="6114" w:name="_Toc19132682"/>
      <w:bookmarkStart w:id="6115" w:name="_Toc19133201"/>
      <w:bookmarkStart w:id="6116" w:name="_Toc37349424"/>
      <w:bookmarkStart w:id="6117" w:name="_Toc37349944"/>
      <w:bookmarkStart w:id="6118" w:name="_Toc51280634"/>
      <w:bookmarkStart w:id="6119" w:name="_Toc52889073"/>
      <w:bookmarkStart w:id="6120" w:name="_Toc52889601"/>
      <w:bookmarkStart w:id="6121" w:name="_Toc52897692"/>
      <w:bookmarkStart w:id="6122" w:name="_Toc69230199"/>
      <w:bookmarkStart w:id="6123" w:name="_Toc69230735"/>
      <w:bookmarkStart w:id="6124" w:name="_Toc83830686"/>
      <w:bookmarkStart w:id="6125" w:name="_Toc83831362"/>
      <w:bookmarkStart w:id="6126" w:name="_Toc99526404"/>
      <w:bookmarkStart w:id="6127" w:name="_Toc99526643"/>
      <w:bookmarkStart w:id="6128" w:name="_Toc99526951"/>
      <w:r>
        <w:lastRenderedPageBreak/>
        <w:t xml:space="preserve">Historical </w:t>
      </w:r>
      <w:r w:rsidR="00754243">
        <w:t xml:space="preserve">Mode - </w:t>
      </w:r>
      <w:r>
        <w:t xml:space="preserve">Chart </w:t>
      </w:r>
      <w:r w:rsidR="00754243">
        <w:t>Tab</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p>
    <w:p w14:paraId="2BC58885" w14:textId="77777777" w:rsidR="00FC099F" w:rsidRDefault="000E0382" w:rsidP="00B15C92">
      <w:pPr>
        <w:keepNext/>
        <w:jc w:val="center"/>
      </w:pPr>
      <w:r>
        <w:rPr>
          <w:noProof/>
        </w:rPr>
        <w:drawing>
          <wp:inline distT="0" distB="0" distL="0" distR="0" wp14:anchorId="12B29076" wp14:editId="675CC55F">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EE126E">
      <w:pPr>
        <w:pStyle w:val="Heading3"/>
      </w:pPr>
      <w:bookmarkStart w:id="6129" w:name="_Toc469045073"/>
      <w:bookmarkStart w:id="6130" w:name="_Toc506221936"/>
      <w:bookmarkStart w:id="6131" w:name="_Toc506816601"/>
      <w:bookmarkStart w:id="6132" w:name="_Toc528426994"/>
      <w:bookmarkStart w:id="6133" w:name="_Toc19133202"/>
      <w:bookmarkStart w:id="6134" w:name="_Toc37349945"/>
      <w:bookmarkStart w:id="6135" w:name="_Toc51280635"/>
      <w:bookmarkStart w:id="6136" w:name="_Toc52889602"/>
      <w:bookmarkStart w:id="6137" w:name="_Toc69230736"/>
      <w:bookmarkStart w:id="6138" w:name="_Toc83831363"/>
      <w:bookmarkStart w:id="6139" w:name="_Toc99526644"/>
      <w:bookmarkStart w:id="6140" w:name="_Toc99526952"/>
      <w:r>
        <w:t>View</w:t>
      </w:r>
      <w:r w:rsidR="00FC099F">
        <w:t xml:space="preserve"> </w:t>
      </w:r>
      <w:r w:rsidR="00C653DF">
        <w:t>Control C</w:t>
      </w:r>
      <w:r w:rsidR="00C653DF" w:rsidRPr="00C0592E">
        <w:t>harts</w:t>
      </w:r>
      <w:bookmarkEnd w:id="6129"/>
      <w:bookmarkEnd w:id="6130"/>
      <w:bookmarkEnd w:id="6131"/>
      <w:bookmarkEnd w:id="6132"/>
      <w:bookmarkEnd w:id="6133"/>
      <w:bookmarkEnd w:id="6134"/>
      <w:bookmarkEnd w:id="6135"/>
      <w:bookmarkEnd w:id="6136"/>
      <w:bookmarkEnd w:id="6137"/>
      <w:bookmarkEnd w:id="6138"/>
      <w:bookmarkEnd w:id="6139"/>
      <w:bookmarkEnd w:id="6140"/>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EE126E">
      <w:pPr>
        <w:pStyle w:val="Heading3"/>
      </w:pPr>
      <w:r>
        <w:rPr>
          <w:i/>
          <w:sz w:val="20"/>
        </w:rPr>
        <w:br w:type="page"/>
      </w:r>
      <w:bookmarkStart w:id="6141" w:name="_Toc469045074"/>
      <w:bookmarkStart w:id="6142" w:name="_Toc506221937"/>
      <w:bookmarkStart w:id="6143" w:name="_Toc506816602"/>
      <w:bookmarkStart w:id="6144" w:name="_Toc528426995"/>
      <w:bookmarkStart w:id="6145" w:name="_Toc19133203"/>
      <w:bookmarkStart w:id="6146" w:name="_Toc37349946"/>
      <w:bookmarkStart w:id="6147" w:name="_Toc51280636"/>
      <w:bookmarkStart w:id="6148" w:name="_Toc52889603"/>
      <w:bookmarkStart w:id="6149" w:name="_Toc69230737"/>
      <w:bookmarkStart w:id="6150" w:name="_Toc83831364"/>
      <w:bookmarkStart w:id="6151" w:name="_Toc99526645"/>
      <w:bookmarkStart w:id="6152" w:name="_Toc99526953"/>
      <w:r w:rsidR="00FC099F">
        <w:lastRenderedPageBreak/>
        <w:t xml:space="preserve">Viewing </w:t>
      </w:r>
      <w:r>
        <w:t>Chart Data</w:t>
      </w:r>
      <w:bookmarkEnd w:id="6141"/>
      <w:bookmarkEnd w:id="6142"/>
      <w:bookmarkEnd w:id="6143"/>
      <w:bookmarkEnd w:id="6144"/>
      <w:bookmarkEnd w:id="6145"/>
      <w:bookmarkEnd w:id="6146"/>
      <w:bookmarkEnd w:id="6147"/>
      <w:bookmarkEnd w:id="6148"/>
      <w:bookmarkEnd w:id="6149"/>
      <w:bookmarkEnd w:id="6150"/>
      <w:bookmarkEnd w:id="6151"/>
      <w:bookmarkEnd w:id="6152"/>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EE126E">
      <w:pPr>
        <w:pStyle w:val="Heading3"/>
      </w:pPr>
      <w:bookmarkStart w:id="6153" w:name="_Toc469045075"/>
      <w:bookmarkStart w:id="6154" w:name="_Toc506221938"/>
      <w:bookmarkStart w:id="6155" w:name="_Toc506816603"/>
      <w:bookmarkStart w:id="6156" w:name="_Toc528426996"/>
      <w:bookmarkStart w:id="6157" w:name="_Toc19133204"/>
      <w:bookmarkStart w:id="6158" w:name="_Toc37349947"/>
      <w:bookmarkStart w:id="6159" w:name="_Toc51280637"/>
      <w:bookmarkStart w:id="6160" w:name="_Toc52889604"/>
      <w:bookmarkStart w:id="6161" w:name="_Toc69230738"/>
      <w:bookmarkStart w:id="6162" w:name="_Toc83831365"/>
      <w:bookmarkStart w:id="6163" w:name="_Toc99526646"/>
      <w:bookmarkStart w:id="6164" w:name="_Toc99526954"/>
      <w:r w:rsidRPr="00C0592E">
        <w:t xml:space="preserve">History </w:t>
      </w:r>
      <w:r w:rsidR="00C653DF" w:rsidRPr="00C0592E">
        <w:t>Mode Chart Options Menu</w:t>
      </w:r>
      <w:bookmarkEnd w:id="6153"/>
      <w:bookmarkEnd w:id="6154"/>
      <w:bookmarkEnd w:id="6155"/>
      <w:bookmarkEnd w:id="6156"/>
      <w:bookmarkEnd w:id="6157"/>
      <w:bookmarkEnd w:id="6158"/>
      <w:bookmarkEnd w:id="6159"/>
      <w:bookmarkEnd w:id="6160"/>
      <w:bookmarkEnd w:id="6161"/>
      <w:bookmarkEnd w:id="6162"/>
      <w:bookmarkEnd w:id="6163"/>
      <w:bookmarkEnd w:id="6164"/>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1D4CBEBF"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116</w:t>
      </w:r>
      <w:r w:rsidR="005E405E">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092502C2"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117</w:t>
      </w:r>
      <w:r w:rsidR="005E405E">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21725A">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77777777" w:rsidR="00FC099F" w:rsidRDefault="00FC099F" w:rsidP="0026146F">
      <w:pPr>
        <w:pStyle w:val="Heading1"/>
      </w:pPr>
      <w:bookmarkStart w:id="6165" w:name="_Toc119468116"/>
      <w:bookmarkStart w:id="6166" w:name="_Toc394583246"/>
      <w:bookmarkStart w:id="6167" w:name="_Toc394583402"/>
      <w:bookmarkStart w:id="6168" w:name="_Toc468168382"/>
      <w:bookmarkStart w:id="6169" w:name="_Toc468175429"/>
      <w:bookmarkStart w:id="6170" w:name="_Toc468551585"/>
      <w:bookmarkStart w:id="6171" w:name="_Toc469038812"/>
      <w:bookmarkStart w:id="6172" w:name="_Toc469038867"/>
      <w:bookmarkStart w:id="6173" w:name="_Toc469042026"/>
      <w:bookmarkStart w:id="6174" w:name="_Toc469043184"/>
      <w:bookmarkStart w:id="6175" w:name="_Toc469043764"/>
      <w:bookmarkStart w:id="6176" w:name="_Toc469043845"/>
      <w:bookmarkStart w:id="6177" w:name="_Toc469045076"/>
      <w:bookmarkStart w:id="6178" w:name="_Toc469612958"/>
      <w:bookmarkStart w:id="6179" w:name="_Toc506221939"/>
      <w:bookmarkStart w:id="6180" w:name="_Toc506816604"/>
      <w:bookmarkStart w:id="6181" w:name="_Toc506816826"/>
      <w:bookmarkStart w:id="6182" w:name="_Toc528426480"/>
      <w:bookmarkStart w:id="6183" w:name="_Toc528426997"/>
      <w:bookmarkStart w:id="6184" w:name="_Toc528427215"/>
      <w:bookmarkStart w:id="6185" w:name="_Toc19132683"/>
      <w:bookmarkStart w:id="6186" w:name="_Toc19133205"/>
      <w:bookmarkStart w:id="6187" w:name="_Toc19133352"/>
      <w:bookmarkStart w:id="6188" w:name="_Toc37349425"/>
      <w:bookmarkStart w:id="6189" w:name="_Toc37349948"/>
      <w:bookmarkStart w:id="6190" w:name="_Toc51280638"/>
      <w:bookmarkStart w:id="6191" w:name="_Toc52889074"/>
      <w:bookmarkStart w:id="6192" w:name="_Toc52889605"/>
      <w:bookmarkStart w:id="6193" w:name="_Toc52889753"/>
      <w:bookmarkStart w:id="6194" w:name="_Toc52889790"/>
      <w:bookmarkStart w:id="6195" w:name="_Toc52891148"/>
      <w:bookmarkStart w:id="6196" w:name="_Toc52897693"/>
      <w:bookmarkStart w:id="6197" w:name="_Toc69230200"/>
      <w:bookmarkStart w:id="6198" w:name="_Toc69230739"/>
      <w:bookmarkStart w:id="6199" w:name="_Toc83830687"/>
      <w:bookmarkStart w:id="6200" w:name="_Toc83831366"/>
      <w:bookmarkStart w:id="6201" w:name="_Toc99526405"/>
      <w:bookmarkStart w:id="6202" w:name="_Toc99526647"/>
      <w:bookmarkStart w:id="6203" w:name="_Toc99526955"/>
      <w:r>
        <w:lastRenderedPageBreak/>
        <w:t>Troubles</w:t>
      </w:r>
      <w:r w:rsidR="00F268F2">
        <w:t>hoot</w:t>
      </w:r>
      <w:r>
        <w:t xml:space="preserve"> </w:t>
      </w:r>
      <w:bookmarkEnd w:id="6165"/>
      <w:r w:rsidR="006C7149">
        <w:t xml:space="preserve">In </w:t>
      </w:r>
      <w:r>
        <w:t>Live Mode</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p>
    <w:p w14:paraId="19F0F07F" w14:textId="77777777" w:rsidR="00FC099F" w:rsidRDefault="000E0382" w:rsidP="00B15C92">
      <w:pPr>
        <w:keepNext/>
        <w:jc w:val="center"/>
      </w:pPr>
      <w:r>
        <w:rPr>
          <w:noProof/>
        </w:rPr>
        <w:drawing>
          <wp:inline distT="0" distB="0" distL="0" distR="0" wp14:anchorId="74B27C99" wp14:editId="7E62EA45">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p>
    <w:p w14:paraId="4B470011" w14:textId="05737F9C" w:rsidR="00FC099F" w:rsidRPr="009A0A4A"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118</w:t>
      </w:r>
      <w:r w:rsidR="005E405E">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0A3C1466" w:rsidR="00FC099F"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119</w:t>
      </w:r>
      <w:r w:rsidR="005E405E">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6204" w:name="_Toc469043185"/>
      <w:bookmarkStart w:id="6205" w:name="_Toc469043765"/>
      <w:bookmarkStart w:id="6206" w:name="_Toc469045077"/>
      <w:bookmarkStart w:id="6207" w:name="_Toc469612959"/>
      <w:bookmarkStart w:id="6208" w:name="_Toc506221940"/>
      <w:bookmarkStart w:id="6209" w:name="_Toc506816605"/>
      <w:bookmarkStart w:id="6210" w:name="_Toc506816827"/>
      <w:bookmarkStart w:id="6211" w:name="_Toc528426481"/>
      <w:bookmarkStart w:id="6212" w:name="_Toc528426998"/>
      <w:bookmarkStart w:id="6213" w:name="_Toc528427216"/>
      <w:bookmarkStart w:id="6214" w:name="_Toc19132684"/>
      <w:bookmarkStart w:id="6215" w:name="_Toc19133206"/>
      <w:bookmarkStart w:id="6216" w:name="_Toc37349426"/>
      <w:bookmarkStart w:id="6217" w:name="_Toc37349949"/>
      <w:bookmarkStart w:id="6218" w:name="_Toc51280639"/>
      <w:bookmarkStart w:id="6219" w:name="_Toc52889075"/>
      <w:bookmarkStart w:id="6220" w:name="_Toc52889606"/>
      <w:bookmarkStart w:id="6221" w:name="_Toc52897694"/>
      <w:bookmarkStart w:id="6222" w:name="_Toc69230201"/>
      <w:bookmarkStart w:id="6223" w:name="_Toc69230740"/>
      <w:bookmarkStart w:id="6224" w:name="_Toc83830688"/>
      <w:bookmarkStart w:id="6225" w:name="_Toc83831367"/>
      <w:bookmarkStart w:id="6226" w:name="_Toc99526406"/>
      <w:bookmarkStart w:id="6227" w:name="_Toc99526648"/>
      <w:bookmarkStart w:id="6228" w:name="_Toc99526956"/>
      <w:r w:rsidR="00FC099F">
        <w:lastRenderedPageBreak/>
        <w:t>Buttons</w:t>
      </w:r>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6229" w:name="_Toc467442576"/>
      <w:bookmarkStart w:id="6230" w:name="_Toc468168383"/>
      <w:bookmarkStart w:id="6231" w:name="_Toc468175430"/>
      <w:bookmarkStart w:id="6232" w:name="_Toc468551586"/>
      <w:bookmarkStart w:id="6233" w:name="_Toc469038813"/>
      <w:bookmarkStart w:id="6234" w:name="_Toc469038868"/>
      <w:bookmarkStart w:id="6235" w:name="_Toc469042027"/>
      <w:bookmarkStart w:id="6236" w:name="_Toc469043186"/>
      <w:bookmarkStart w:id="6237" w:name="_Toc469043766"/>
      <w:bookmarkStart w:id="6238" w:name="_Toc469043846"/>
      <w:bookmarkStart w:id="6239" w:name="_Toc469045078"/>
      <w:bookmarkStart w:id="6240" w:name="_Toc469612960"/>
      <w:bookmarkStart w:id="6241" w:name="_Toc506221941"/>
      <w:bookmarkStart w:id="6242" w:name="_Toc506816606"/>
      <w:bookmarkStart w:id="6243" w:name="_Toc506816828"/>
      <w:bookmarkStart w:id="6244" w:name="_Toc528426482"/>
      <w:bookmarkStart w:id="6245" w:name="_Toc528426999"/>
      <w:bookmarkStart w:id="6246" w:name="_Toc528427217"/>
      <w:bookmarkStart w:id="6247" w:name="_Toc19132685"/>
      <w:bookmarkStart w:id="6248" w:name="_Toc19133207"/>
      <w:bookmarkStart w:id="6249" w:name="_Toc19133353"/>
      <w:bookmarkStart w:id="6250" w:name="_Toc37349427"/>
      <w:bookmarkStart w:id="6251" w:name="_Toc37349950"/>
      <w:bookmarkStart w:id="6252" w:name="_Toc51280640"/>
      <w:bookmarkStart w:id="6253" w:name="_Toc52889076"/>
      <w:bookmarkStart w:id="6254" w:name="_Toc52889607"/>
      <w:bookmarkStart w:id="6255" w:name="_Toc52889754"/>
      <w:bookmarkStart w:id="6256" w:name="_Toc52889791"/>
      <w:bookmarkStart w:id="6257" w:name="_Toc52891149"/>
      <w:bookmarkStart w:id="6258" w:name="_Toc52897695"/>
      <w:bookmarkStart w:id="6259" w:name="_Toc69230202"/>
      <w:bookmarkStart w:id="6260" w:name="_Toc69230741"/>
      <w:bookmarkStart w:id="6261" w:name="_Toc83830689"/>
      <w:bookmarkStart w:id="6262" w:name="_Toc83831368"/>
      <w:bookmarkStart w:id="6263" w:name="_Toc331173645"/>
      <w:bookmarkStart w:id="6264" w:name="_Ref332094635"/>
      <w:bookmarkStart w:id="6265" w:name="_Toc332179181"/>
      <w:bookmarkStart w:id="6266" w:name="_Toc332208415"/>
      <w:bookmarkStart w:id="6267" w:name="_Toc332208751"/>
      <w:bookmarkStart w:id="6268" w:name="_Toc332273997"/>
      <w:bookmarkStart w:id="6269" w:name="_Toc394411676"/>
      <w:bookmarkStart w:id="6270" w:name="_Toc394486314"/>
      <w:bookmarkStart w:id="6271" w:name="_Toc394583247"/>
      <w:bookmarkStart w:id="6272" w:name="_Toc394583403"/>
      <w:bookmarkStart w:id="6273" w:name="_Toc99526407"/>
      <w:bookmarkStart w:id="6274" w:name="_Toc99526649"/>
      <w:bookmarkStart w:id="6275" w:name="_Toc99526957"/>
      <w:r w:rsidRPr="00A24EC7">
        <w:lastRenderedPageBreak/>
        <w:t>O2 Live</w:t>
      </w:r>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73"/>
      <w:bookmarkEnd w:id="6274"/>
      <w:bookmarkEnd w:id="6275"/>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6276" w:name="_Toc467442577"/>
      <w:bookmarkStart w:id="6277" w:name="_Toc469043187"/>
      <w:bookmarkStart w:id="6278" w:name="_Toc469043767"/>
      <w:bookmarkStart w:id="6279" w:name="_Toc469045079"/>
      <w:bookmarkStart w:id="6280" w:name="_Toc469612961"/>
      <w:bookmarkStart w:id="6281" w:name="_Toc506221942"/>
      <w:bookmarkStart w:id="6282" w:name="_Toc506816607"/>
      <w:bookmarkStart w:id="6283" w:name="_Toc506816829"/>
      <w:bookmarkStart w:id="6284" w:name="_Toc528426483"/>
      <w:bookmarkStart w:id="6285" w:name="_Toc528427000"/>
      <w:bookmarkStart w:id="6286" w:name="_Toc528427218"/>
      <w:bookmarkStart w:id="6287" w:name="_Toc19132686"/>
      <w:bookmarkStart w:id="6288" w:name="_Toc19133208"/>
      <w:bookmarkStart w:id="6289" w:name="_Toc37349428"/>
      <w:bookmarkStart w:id="6290" w:name="_Toc37349951"/>
      <w:bookmarkStart w:id="6291" w:name="_Toc51280641"/>
      <w:bookmarkStart w:id="6292" w:name="_Toc52889077"/>
      <w:bookmarkStart w:id="6293" w:name="_Toc52889608"/>
      <w:bookmarkStart w:id="6294" w:name="_Toc52897696"/>
      <w:bookmarkStart w:id="6295" w:name="_Toc69230203"/>
      <w:bookmarkStart w:id="6296" w:name="_Toc69230742"/>
      <w:bookmarkStart w:id="6297" w:name="_Toc83830690"/>
      <w:bookmarkStart w:id="6298" w:name="_Toc83831369"/>
      <w:bookmarkStart w:id="6299" w:name="_Toc99526408"/>
      <w:bookmarkStart w:id="6300" w:name="_Toc99526650"/>
      <w:bookmarkStart w:id="6301" w:name="_Toc99526958"/>
      <w:r w:rsidRPr="00B1382F">
        <w:t>Configuration</w:t>
      </w:r>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1199F3AE" w:rsidR="00882784" w:rsidRPr="00B1382F" w:rsidRDefault="00F3396F" w:rsidP="00F3396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120</w:t>
      </w:r>
      <w:r w:rsidR="005E405E">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The Low and High values will correspond to the minimum and maximum range of the output;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02679326" w:rsidR="00882784" w:rsidRDefault="00882784" w:rsidP="00882784">
      <w:pPr>
        <w:pStyle w:val="Caption"/>
      </w:pPr>
      <w:r w:rsidRPr="00B1382F">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121</w:t>
      </w:r>
      <w:r w:rsidR="005E405E">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48EC668E" w14:textId="651CAC9A" w:rsidR="00A6503D" w:rsidRDefault="00A6503D" w:rsidP="00AA5614">
      <w:pPr>
        <w:numPr>
          <w:ilvl w:val="1"/>
          <w:numId w:val="76"/>
        </w:numPr>
      </w:pPr>
      <w:bookmarkStart w:id="6302" w:name="_Hlk69497270"/>
      <w:r>
        <w:t>You are able to set both minimum and maximum value limits for Warning and Alarm conditions</w:t>
      </w:r>
    </w:p>
    <w:p w14:paraId="2570F75D" w14:textId="32AADAE4" w:rsidR="00882784" w:rsidRPr="00B1382F" w:rsidRDefault="00882784" w:rsidP="00AA5614">
      <w:pPr>
        <w:numPr>
          <w:ilvl w:val="1"/>
          <w:numId w:val="76"/>
        </w:numPr>
      </w:pPr>
      <w:r w:rsidRPr="00B1382F">
        <w:t xml:space="preserve">When the measured value is </w:t>
      </w:r>
      <w:r w:rsidR="00A6503D">
        <w:t>withing</w:t>
      </w:r>
      <w:r w:rsidRPr="00B1382F">
        <w:t xml:space="preserve"> the Warning limit</w:t>
      </w:r>
      <w:r w:rsidR="00A6503D">
        <w:t xml:space="preserve"> range</w:t>
      </w:r>
      <w:r w:rsidRPr="00B1382F">
        <w:t>, the O2 display window will be Green in color</w:t>
      </w:r>
    </w:p>
    <w:p w14:paraId="79CE7F27" w14:textId="5F9C20F0" w:rsidR="00882784" w:rsidRPr="00B1382F" w:rsidRDefault="00882784" w:rsidP="00AA5614">
      <w:pPr>
        <w:numPr>
          <w:ilvl w:val="1"/>
          <w:numId w:val="76"/>
        </w:numPr>
      </w:pPr>
      <w:r w:rsidRPr="00B1382F">
        <w:t xml:space="preserve">When the measured value </w:t>
      </w:r>
      <w:r w:rsidR="00A6503D">
        <w:t>is outside of</w:t>
      </w:r>
      <w:r w:rsidRPr="00B1382F">
        <w:t xml:space="preserve"> the Warning limit</w:t>
      </w:r>
      <w:r w:rsidR="00A6503D">
        <w:t xml:space="preserve"> range but within the Alarm range</w:t>
      </w:r>
      <w:r w:rsidRPr="00B1382F">
        <w:t>, the O2 display window will be Yellow in color</w:t>
      </w:r>
    </w:p>
    <w:p w14:paraId="01F0E93E" w14:textId="03A8754D" w:rsidR="00882784" w:rsidRDefault="00882784" w:rsidP="00AA5614">
      <w:pPr>
        <w:numPr>
          <w:ilvl w:val="1"/>
          <w:numId w:val="76"/>
        </w:numPr>
      </w:pPr>
      <w:r w:rsidRPr="00B1382F">
        <w:t xml:space="preserve">When the measured value </w:t>
      </w:r>
      <w:r w:rsidR="00A6503D">
        <w:t xml:space="preserve">is outside of </w:t>
      </w:r>
      <w:r w:rsidRPr="00B1382F">
        <w:t>the Alarm limit</w:t>
      </w:r>
      <w:r w:rsidR="00A6503D">
        <w:t xml:space="preserve"> range</w:t>
      </w:r>
      <w:r w:rsidRPr="00B1382F">
        <w:t xml:space="preserve">, the O2 display window will be Red in color and will trigger the </w:t>
      </w:r>
      <w:r w:rsidR="00E73DD7" w:rsidRPr="00E73DD7">
        <w:rPr>
          <w:i/>
        </w:rPr>
        <w:t>optional</w:t>
      </w:r>
      <w:r w:rsidR="00E73DD7">
        <w:t xml:space="preserve"> </w:t>
      </w:r>
      <w:r w:rsidRPr="00B1382F">
        <w:rPr>
          <w:i/>
        </w:rPr>
        <w:t>KIC Alarm Relay</w:t>
      </w:r>
      <w:r w:rsidRPr="00B1382F">
        <w:t xml:space="preserve"> where applicable.</w:t>
      </w:r>
    </w:p>
    <w:bookmarkEnd w:id="6302"/>
    <w:p w14:paraId="53EEA68D" w14:textId="77777777" w:rsidR="00A6503D" w:rsidRPr="00B1382F" w:rsidRDefault="00A6503D" w:rsidP="004951F2">
      <w:pPr>
        <w:ind w:left="1080"/>
      </w:pPr>
    </w:p>
    <w:p w14:paraId="12309C8F" w14:textId="70A8C3D7" w:rsidR="00882784" w:rsidRPr="00B1382F" w:rsidRDefault="00A6503D" w:rsidP="00882784">
      <w:pPr>
        <w:jc w:val="center"/>
      </w:pPr>
      <w:r>
        <w:rPr>
          <w:noProof/>
        </w:rPr>
        <w:drawing>
          <wp:inline distT="0" distB="0" distL="0" distR="0" wp14:anchorId="0E8EB61F" wp14:editId="20C71605">
            <wp:extent cx="4471416" cy="1234440"/>
            <wp:effectExtent l="0" t="0" r="5715" b="381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7E363CF1" w:rsidR="00882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122</w:t>
      </w:r>
      <w:r w:rsidR="005E405E">
        <w:rPr>
          <w:noProof/>
        </w:rPr>
        <w:fldChar w:fldCharType="end"/>
      </w:r>
      <w:r>
        <w:t xml:space="preserve">: </w:t>
      </w:r>
      <w:r w:rsidRPr="00B1382F">
        <w:t>O2 PPM Control Limits</w:t>
      </w:r>
    </w:p>
    <w:p w14:paraId="45A0DCF7" w14:textId="007D9D5B" w:rsidR="00B43EC0" w:rsidRDefault="00B43EC0" w:rsidP="00EE126E"/>
    <w:p w14:paraId="4749DC74" w14:textId="77777777" w:rsidR="00B43EC0" w:rsidRDefault="00B43EC0" w:rsidP="00B43EC0">
      <w:pPr>
        <w:jc w:val="center"/>
      </w:pPr>
    </w:p>
    <w:p w14:paraId="779B171E" w14:textId="77777777" w:rsidR="00B43EC0" w:rsidRDefault="00B43EC0" w:rsidP="00B43EC0">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7B40C48" w14:textId="4A0B4F5C" w:rsidR="00882784" w:rsidRDefault="00B43EC0" w:rsidP="00B43EC0">
      <w:pPr>
        <w:jc w:val="center"/>
      </w:pPr>
      <w:r>
        <w:rPr>
          <w:noProof/>
        </w:rPr>
        <w:drawing>
          <wp:inline distT="0" distB="0" distL="0" distR="0" wp14:anchorId="1EFCFC93" wp14:editId="6A725629">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72">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2EF052AA" w14:textId="54A02038" w:rsidR="00B43EC0" w:rsidRDefault="00B43EC0" w:rsidP="00B43EC0">
      <w:pPr>
        <w:jc w:val="center"/>
      </w:pPr>
    </w:p>
    <w:p w14:paraId="1E00E3BB" w14:textId="77777777" w:rsidR="00B43EC0" w:rsidRPr="00B1382F" w:rsidRDefault="00B43EC0" w:rsidP="00EE126E">
      <w:pPr>
        <w:jc w:val="center"/>
      </w:pPr>
    </w:p>
    <w:p w14:paraId="7147F19B" w14:textId="77777777" w:rsidR="00882784" w:rsidRPr="00B1382F" w:rsidRDefault="00882784"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5C4791FB"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123</w:t>
      </w:r>
      <w:r w:rsidR="005E405E">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6303" w:name="_Toc467442578"/>
      <w:bookmarkStart w:id="6304" w:name="_Toc469043188"/>
      <w:bookmarkStart w:id="6305" w:name="_Toc469043768"/>
      <w:bookmarkStart w:id="6306" w:name="_Toc469045080"/>
      <w:bookmarkStart w:id="6307" w:name="_Toc469612962"/>
      <w:bookmarkStart w:id="6308" w:name="_Toc506221943"/>
      <w:bookmarkStart w:id="6309" w:name="_Toc506816608"/>
      <w:bookmarkStart w:id="6310" w:name="_Toc506816830"/>
      <w:bookmarkStart w:id="6311" w:name="_Toc528426484"/>
      <w:bookmarkStart w:id="6312" w:name="_Toc528427001"/>
      <w:bookmarkStart w:id="6313" w:name="_Toc528427219"/>
      <w:bookmarkStart w:id="6314" w:name="_Toc19132687"/>
      <w:bookmarkStart w:id="6315" w:name="_Toc19133209"/>
      <w:bookmarkStart w:id="6316" w:name="_Toc37349429"/>
      <w:bookmarkStart w:id="6317" w:name="_Toc37349952"/>
      <w:bookmarkStart w:id="6318" w:name="_Toc51280642"/>
      <w:bookmarkStart w:id="6319" w:name="_Toc52889078"/>
      <w:bookmarkStart w:id="6320" w:name="_Toc52889609"/>
      <w:bookmarkStart w:id="6321" w:name="_Toc52897697"/>
      <w:bookmarkStart w:id="6322" w:name="_Toc69230204"/>
      <w:bookmarkStart w:id="6323" w:name="_Toc69230743"/>
      <w:bookmarkStart w:id="6324" w:name="_Toc83830691"/>
      <w:bookmarkStart w:id="6325" w:name="_Toc83831370"/>
      <w:bookmarkStart w:id="6326" w:name="_Toc99526409"/>
      <w:bookmarkStart w:id="6327" w:name="_Toc99526651"/>
      <w:bookmarkStart w:id="6328" w:name="_Toc99526959"/>
      <w:r w:rsidR="00882784" w:rsidRPr="00A24EC7">
        <w:lastRenderedPageBreak/>
        <w:t>Operation</w:t>
      </w:r>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6EB16720" w:rsidR="00882784" w:rsidRPr="00B1382F"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124</w:t>
      </w:r>
      <w:r w:rsidR="005E405E">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3A37B222" w:rsidR="00882784"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125</w:t>
      </w:r>
      <w:r w:rsidR="005E405E">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611E9FDF"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126</w:t>
      </w:r>
      <w:r w:rsidR="005E405E">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B3931E5">
            <wp:extent cx="4724939" cy="2850292"/>
            <wp:effectExtent l="0" t="0" r="0" b="762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77">
                      <a:extLst>
                        <a:ext uri="{28A0092B-C50C-407E-A947-70E740481C1C}">
                          <a14:useLocalDpi xmlns:a14="http://schemas.microsoft.com/office/drawing/2010/main" val="0"/>
                        </a:ext>
                      </a:extLst>
                    </a:blip>
                    <a:srcRect t="5324" b="10942"/>
                    <a:stretch/>
                  </pic:blipFill>
                  <pic:spPr bwMode="auto">
                    <a:xfrm>
                      <a:off x="0" y="0"/>
                      <a:ext cx="4724400" cy="2849967"/>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05A0F229" w:rsidR="00882784" w:rsidRPr="00B1382F" w:rsidRDefault="00882784" w:rsidP="00882784">
      <w:pPr>
        <w:jc w:val="center"/>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127</w:t>
      </w:r>
      <w:r w:rsidR="005E405E">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6329" w:name="_Toc467442579"/>
      <w:bookmarkStart w:id="6330" w:name="_Toc468168384"/>
      <w:bookmarkStart w:id="6331" w:name="_Toc468175431"/>
      <w:bookmarkStart w:id="6332" w:name="_Toc468551587"/>
      <w:bookmarkStart w:id="6333" w:name="_Toc469038814"/>
      <w:bookmarkStart w:id="6334" w:name="_Toc469038869"/>
      <w:bookmarkStart w:id="6335" w:name="_Toc469042028"/>
      <w:bookmarkStart w:id="6336" w:name="_Toc469043189"/>
      <w:bookmarkStart w:id="6337" w:name="_Toc469043769"/>
      <w:bookmarkStart w:id="6338" w:name="_Toc469043847"/>
      <w:bookmarkStart w:id="6339" w:name="_Toc469045081"/>
      <w:bookmarkStart w:id="6340" w:name="_Toc469612963"/>
      <w:bookmarkStart w:id="6341" w:name="_Toc506221944"/>
      <w:bookmarkStart w:id="6342" w:name="_Toc506816609"/>
      <w:bookmarkStart w:id="6343" w:name="_Toc506816831"/>
      <w:bookmarkStart w:id="6344" w:name="_Toc528426485"/>
      <w:bookmarkStart w:id="6345" w:name="_Toc528427002"/>
      <w:bookmarkStart w:id="6346" w:name="_Toc528427220"/>
      <w:bookmarkStart w:id="6347" w:name="_Toc19132688"/>
      <w:bookmarkStart w:id="6348" w:name="_Toc19133210"/>
      <w:bookmarkStart w:id="6349" w:name="_Toc19133354"/>
      <w:bookmarkStart w:id="6350" w:name="_Toc37349430"/>
      <w:bookmarkStart w:id="6351" w:name="_Toc37349953"/>
      <w:bookmarkStart w:id="6352" w:name="_Toc51280643"/>
      <w:bookmarkStart w:id="6353" w:name="_Toc52889079"/>
      <w:bookmarkStart w:id="6354" w:name="_Toc52889610"/>
      <w:bookmarkStart w:id="6355" w:name="_Toc52889755"/>
      <w:bookmarkStart w:id="6356" w:name="_Toc52889792"/>
      <w:bookmarkStart w:id="6357" w:name="_Toc52891150"/>
      <w:bookmarkStart w:id="6358" w:name="_Toc52897698"/>
      <w:bookmarkStart w:id="6359" w:name="_Toc69230205"/>
      <w:bookmarkStart w:id="6360" w:name="_Toc69230744"/>
      <w:bookmarkStart w:id="6361" w:name="_Toc83830692"/>
      <w:bookmarkStart w:id="6362" w:name="_Toc83831371"/>
      <w:bookmarkStart w:id="6363" w:name="_Toc99526410"/>
      <w:bookmarkStart w:id="6364" w:name="_Toc99526652"/>
      <w:bookmarkStart w:id="6365" w:name="_Toc99526960"/>
      <w:r w:rsidRPr="00F268F2">
        <w:lastRenderedPageBreak/>
        <w:t>V</w:t>
      </w:r>
      <w:r w:rsidR="00F268F2">
        <w:t>P</w:t>
      </w:r>
      <w:r w:rsidRPr="00F268F2">
        <w:t xml:space="preserve"> Idle Mode</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6366" w:name="_Toc467442580"/>
      <w:bookmarkStart w:id="6367" w:name="_Toc469043190"/>
      <w:bookmarkStart w:id="6368" w:name="_Toc469043770"/>
      <w:bookmarkStart w:id="6369" w:name="_Toc469045082"/>
      <w:bookmarkStart w:id="6370" w:name="_Toc469612964"/>
      <w:bookmarkStart w:id="6371" w:name="_Toc506221945"/>
      <w:bookmarkStart w:id="6372" w:name="_Toc506816610"/>
      <w:bookmarkStart w:id="6373" w:name="_Toc506816832"/>
      <w:bookmarkStart w:id="6374" w:name="_Toc528426486"/>
      <w:bookmarkStart w:id="6375" w:name="_Toc528427003"/>
      <w:bookmarkStart w:id="6376" w:name="_Toc528427221"/>
      <w:bookmarkStart w:id="6377" w:name="_Toc19132689"/>
      <w:bookmarkStart w:id="6378" w:name="_Toc19133211"/>
      <w:bookmarkStart w:id="6379" w:name="_Toc37349431"/>
      <w:bookmarkStart w:id="6380" w:name="_Toc37349954"/>
      <w:bookmarkStart w:id="6381" w:name="_Toc51280644"/>
      <w:bookmarkStart w:id="6382" w:name="_Toc52889080"/>
      <w:bookmarkStart w:id="6383" w:name="_Toc52889611"/>
      <w:bookmarkStart w:id="6384" w:name="_Toc52897699"/>
      <w:bookmarkStart w:id="6385" w:name="_Toc69230206"/>
      <w:bookmarkStart w:id="6386" w:name="_Toc69230745"/>
      <w:bookmarkStart w:id="6387" w:name="_Toc83830693"/>
      <w:bookmarkStart w:id="6388" w:name="_Toc83831372"/>
      <w:bookmarkStart w:id="6389" w:name="_Toc99526411"/>
      <w:bookmarkStart w:id="6390" w:name="_Toc99526653"/>
      <w:bookmarkStart w:id="6391" w:name="_Toc99526961"/>
      <w:r w:rsidRPr="00416784">
        <w:t>Configuration</w:t>
      </w:r>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332C9226" w:rsidR="00882784" w:rsidRPr="00416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128</w:t>
      </w:r>
      <w:r w:rsidR="005E405E">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79">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6392" w:name="_Using_barcodes"/>
      <w:bookmarkStart w:id="6393" w:name="_Toc468168385"/>
      <w:bookmarkStart w:id="6394" w:name="_Toc468175432"/>
      <w:bookmarkStart w:id="6395" w:name="_Toc468551588"/>
      <w:bookmarkStart w:id="6396" w:name="_Toc469038815"/>
      <w:bookmarkStart w:id="6397" w:name="_Toc469038870"/>
      <w:bookmarkStart w:id="6398" w:name="_Toc469042029"/>
      <w:bookmarkStart w:id="6399" w:name="_Toc469043191"/>
      <w:bookmarkStart w:id="6400" w:name="_Toc469043771"/>
      <w:bookmarkStart w:id="6401" w:name="_Toc469043848"/>
      <w:bookmarkStart w:id="6402" w:name="_Toc469045083"/>
      <w:bookmarkStart w:id="6403" w:name="_Toc469612965"/>
      <w:bookmarkStart w:id="6404" w:name="_Toc506221946"/>
      <w:bookmarkStart w:id="6405" w:name="_Toc506816611"/>
      <w:bookmarkStart w:id="6406" w:name="_Toc506816833"/>
      <w:bookmarkStart w:id="6407" w:name="_Toc528426487"/>
      <w:bookmarkStart w:id="6408" w:name="_Toc528427004"/>
      <w:bookmarkStart w:id="6409" w:name="_Toc528427222"/>
      <w:bookmarkStart w:id="6410" w:name="_Toc19132690"/>
      <w:bookmarkStart w:id="6411" w:name="_Toc19133212"/>
      <w:bookmarkStart w:id="6412" w:name="_Toc19133355"/>
      <w:bookmarkStart w:id="6413" w:name="_Toc37349432"/>
      <w:bookmarkStart w:id="6414" w:name="_Toc37349955"/>
      <w:bookmarkStart w:id="6415" w:name="_Toc51280645"/>
      <w:bookmarkStart w:id="6416" w:name="_Toc52889081"/>
      <w:bookmarkStart w:id="6417" w:name="_Toc52889612"/>
      <w:bookmarkStart w:id="6418" w:name="_Toc52889756"/>
      <w:bookmarkStart w:id="6419" w:name="_Toc52889793"/>
      <w:bookmarkStart w:id="6420" w:name="_Toc52891151"/>
      <w:bookmarkStart w:id="6421" w:name="_Toc52897700"/>
      <w:bookmarkStart w:id="6422" w:name="_Toc69230207"/>
      <w:bookmarkStart w:id="6423" w:name="_Toc69230746"/>
      <w:bookmarkStart w:id="6424" w:name="_Toc83830694"/>
      <w:bookmarkStart w:id="6425" w:name="_Toc83831373"/>
      <w:bookmarkStart w:id="6426" w:name="_Toc99526412"/>
      <w:bookmarkStart w:id="6427" w:name="_Toc99526654"/>
      <w:bookmarkStart w:id="6428" w:name="_Toc99526962"/>
      <w:bookmarkEnd w:id="6392"/>
      <w:r>
        <w:lastRenderedPageBreak/>
        <w:t xml:space="preserve">Using </w:t>
      </w:r>
      <w:r w:rsidR="006C7149">
        <w:t>Barcodes</w:t>
      </w:r>
      <w:bookmarkEnd w:id="6263"/>
      <w:bookmarkEnd w:id="6264"/>
      <w:bookmarkEnd w:id="6265"/>
      <w:bookmarkEnd w:id="6266"/>
      <w:bookmarkEnd w:id="6267"/>
      <w:bookmarkEnd w:id="6268"/>
      <w:bookmarkEnd w:id="6269"/>
      <w:bookmarkEnd w:id="6270"/>
      <w:bookmarkEnd w:id="6271"/>
      <w:bookmarkEnd w:id="627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p>
    <w:p w14:paraId="1A6433E2" w14:textId="77777777" w:rsidR="007476D8" w:rsidRDefault="007476D8">
      <w:pPr>
        <w:pStyle w:val="Heading2"/>
      </w:pPr>
      <w:bookmarkStart w:id="6429" w:name="_Toc119468078"/>
      <w:bookmarkStart w:id="6430" w:name="_Toc321985800"/>
      <w:bookmarkStart w:id="6431" w:name="_Toc469043192"/>
      <w:bookmarkStart w:id="6432" w:name="_Toc469043772"/>
      <w:bookmarkStart w:id="6433" w:name="_Toc469045084"/>
      <w:bookmarkStart w:id="6434" w:name="_Toc469612966"/>
      <w:bookmarkStart w:id="6435" w:name="_Toc506221947"/>
      <w:bookmarkStart w:id="6436" w:name="_Toc506816612"/>
      <w:bookmarkStart w:id="6437" w:name="_Toc506816834"/>
      <w:bookmarkStart w:id="6438" w:name="_Toc528426488"/>
      <w:bookmarkStart w:id="6439" w:name="_Toc528427005"/>
      <w:bookmarkStart w:id="6440" w:name="_Toc528427223"/>
      <w:bookmarkStart w:id="6441" w:name="_Toc19132691"/>
      <w:bookmarkStart w:id="6442" w:name="_Toc19133213"/>
      <w:bookmarkStart w:id="6443" w:name="_Toc37349433"/>
      <w:bookmarkStart w:id="6444" w:name="_Toc37349956"/>
      <w:bookmarkStart w:id="6445" w:name="_Toc51280646"/>
      <w:bookmarkStart w:id="6446" w:name="_Toc52889082"/>
      <w:bookmarkStart w:id="6447" w:name="_Toc52889613"/>
      <w:bookmarkStart w:id="6448" w:name="_Toc52897701"/>
      <w:bookmarkStart w:id="6449" w:name="_Toc69230208"/>
      <w:bookmarkStart w:id="6450" w:name="_Toc69230747"/>
      <w:bookmarkStart w:id="6451" w:name="_Toc83830695"/>
      <w:bookmarkStart w:id="6452" w:name="_Toc83831374"/>
      <w:bookmarkStart w:id="6453" w:name="_Toc329853015"/>
      <w:bookmarkStart w:id="6454" w:name="_Toc329863373"/>
      <w:bookmarkStart w:id="6455" w:name="_Toc99526413"/>
      <w:bookmarkStart w:id="6456" w:name="_Toc99526655"/>
      <w:bookmarkStart w:id="6457" w:name="_Toc99526963"/>
      <w:r>
        <w:t xml:space="preserve">Barcode </w:t>
      </w:r>
      <w:r w:rsidR="00AC54C2">
        <w:t xml:space="preserve">Option </w:t>
      </w:r>
      <w:r w:rsidR="00754243">
        <w:t>Tab</w:t>
      </w:r>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5"/>
      <w:bookmarkEnd w:id="6456"/>
      <w:bookmarkEnd w:id="6457"/>
    </w:p>
    <w:p w14:paraId="112737FA" w14:textId="464C0ED3" w:rsidR="007476D8" w:rsidRDefault="00816593" w:rsidP="00B15C92">
      <w:pPr>
        <w:keepNext/>
        <w:jc w:val="center"/>
      </w:pPr>
      <w:r>
        <w:rPr>
          <w:noProof/>
        </w:rPr>
        <w:drawing>
          <wp:inline distT="0" distB="0" distL="0" distR="0" wp14:anchorId="2B2953EB" wp14:editId="6E0916E0">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2CB9B8F8" w:rsidR="007476D8" w:rsidRPr="00C63CA8" w:rsidRDefault="007476D8" w:rsidP="007476D8">
      <w:pPr>
        <w:pStyle w:val="Caption"/>
      </w:pPr>
      <w:r w:rsidRPr="00C63CA8">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129</w:t>
      </w:r>
      <w:r w:rsidR="005E405E">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6458" w:name="_Toc469043193"/>
      <w:bookmarkStart w:id="6459" w:name="_Toc469043773"/>
      <w:bookmarkStart w:id="6460" w:name="_Toc469045085"/>
      <w:bookmarkStart w:id="6461" w:name="_Toc469612967"/>
      <w:bookmarkStart w:id="6462" w:name="_Toc506221948"/>
      <w:bookmarkStart w:id="6463" w:name="_Toc506816613"/>
      <w:bookmarkStart w:id="6464" w:name="_Toc506816835"/>
      <w:bookmarkStart w:id="6465" w:name="_Toc528426489"/>
      <w:bookmarkStart w:id="6466" w:name="_Toc528427006"/>
      <w:bookmarkStart w:id="6467" w:name="_Toc528427224"/>
      <w:bookmarkStart w:id="6468" w:name="_Toc19132692"/>
      <w:bookmarkStart w:id="6469" w:name="_Toc19133214"/>
      <w:bookmarkStart w:id="6470" w:name="_Toc37349434"/>
      <w:bookmarkStart w:id="6471" w:name="_Toc37349957"/>
      <w:bookmarkStart w:id="6472" w:name="_Toc51280647"/>
      <w:bookmarkStart w:id="6473" w:name="_Toc52889083"/>
      <w:bookmarkStart w:id="6474" w:name="_Toc52889614"/>
      <w:bookmarkStart w:id="6475" w:name="_Toc52897702"/>
      <w:bookmarkStart w:id="6476" w:name="_Toc69230209"/>
      <w:bookmarkStart w:id="6477" w:name="_Toc69230748"/>
      <w:bookmarkStart w:id="6478" w:name="_Toc83830696"/>
      <w:bookmarkStart w:id="6479" w:name="_Toc83831375"/>
      <w:bookmarkStart w:id="6480" w:name="_Toc99526414"/>
      <w:bookmarkStart w:id="6481" w:name="_Toc99526656"/>
      <w:bookmarkStart w:id="6482" w:name="_Toc99526964"/>
      <w:bookmarkEnd w:id="6453"/>
      <w:bookmarkEnd w:id="6454"/>
      <w:r>
        <w:lastRenderedPageBreak/>
        <w:t>B</w:t>
      </w:r>
      <w:r w:rsidRPr="00DE6D07">
        <w:t>arcode Functions</w:t>
      </w:r>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051FDA51" w:rsidR="0096220A" w:rsidRDefault="00C51398" w:rsidP="00EE126E">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0ECA78D6" w14:textId="77777777" w:rsidR="007476D8" w:rsidRPr="00DE6D07" w:rsidRDefault="00C653DF" w:rsidP="00EE126E">
      <w:pPr>
        <w:pStyle w:val="Heading3"/>
      </w:pPr>
      <w:bookmarkStart w:id="6483" w:name="_Process_Traceability"/>
      <w:bookmarkStart w:id="6484" w:name="_Toc87074793"/>
      <w:bookmarkStart w:id="6485" w:name="_Ref91060372"/>
      <w:bookmarkStart w:id="6486" w:name="_Ref91060982"/>
      <w:bookmarkStart w:id="6487" w:name="_Toc119468163"/>
      <w:bookmarkStart w:id="6488" w:name="_Toc469045086"/>
      <w:bookmarkStart w:id="6489" w:name="_Toc506221949"/>
      <w:bookmarkStart w:id="6490" w:name="_Toc506816614"/>
      <w:bookmarkStart w:id="6491" w:name="_Toc528427007"/>
      <w:bookmarkStart w:id="6492" w:name="_Toc19133215"/>
      <w:bookmarkStart w:id="6493" w:name="_Toc37349958"/>
      <w:bookmarkStart w:id="6494" w:name="_Toc51280648"/>
      <w:bookmarkStart w:id="6495" w:name="_Toc52889615"/>
      <w:bookmarkStart w:id="6496" w:name="_Toc69230749"/>
      <w:bookmarkStart w:id="6497" w:name="_Toc83831376"/>
      <w:bookmarkStart w:id="6498" w:name="_Toc99526657"/>
      <w:bookmarkStart w:id="6499" w:name="_Toc99526965"/>
      <w:bookmarkEnd w:id="6483"/>
      <w:r w:rsidRPr="00DE6D07">
        <w:t>Process Traceability</w:t>
      </w:r>
      <w:bookmarkEnd w:id="6484"/>
      <w:r w:rsidRPr="00DE6D07">
        <w:t xml:space="preserve"> (P</w:t>
      </w:r>
      <w:r w:rsidR="00AC54C2">
        <w:t>T</w:t>
      </w:r>
      <w:r w:rsidRPr="00DE6D07">
        <w:t>)</w:t>
      </w:r>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p>
    <w:p w14:paraId="088A719A" w14:textId="5C7E6D1B" w:rsidR="007476D8" w:rsidRPr="00DE6D07" w:rsidRDefault="007476D8" w:rsidP="007476D8">
      <w:r w:rsidRPr="00DE6D07">
        <w:t xml:space="preserve">The </w:t>
      </w:r>
      <w:r w:rsidRPr="00DE6D07">
        <w:rPr>
          <w:iCs/>
        </w:rPr>
        <w:t>Process Traceability</w:t>
      </w:r>
      <w:r w:rsidRPr="00DE6D07">
        <w:t xml:space="preserv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EE126E">
      <w:pPr>
        <w:pStyle w:val="Heading3"/>
      </w:pPr>
      <w:bookmarkStart w:id="6500" w:name="_Process_Control"/>
      <w:bookmarkStart w:id="6501" w:name="_Toc87074794"/>
      <w:bookmarkStart w:id="6502" w:name="_Ref91060537"/>
      <w:bookmarkStart w:id="6503" w:name="_Ref91060965"/>
      <w:bookmarkStart w:id="6504" w:name="_Toc119468164"/>
      <w:bookmarkStart w:id="6505" w:name="_Toc469045087"/>
      <w:bookmarkStart w:id="6506" w:name="_Toc506221950"/>
      <w:bookmarkStart w:id="6507" w:name="_Toc506816615"/>
      <w:bookmarkStart w:id="6508" w:name="_Toc528427008"/>
      <w:bookmarkStart w:id="6509" w:name="_Toc19133216"/>
      <w:bookmarkStart w:id="6510" w:name="_Toc37349959"/>
      <w:bookmarkStart w:id="6511" w:name="_Toc51280649"/>
      <w:bookmarkStart w:id="6512" w:name="_Toc52889616"/>
      <w:bookmarkStart w:id="6513" w:name="_Toc69230750"/>
      <w:bookmarkStart w:id="6514" w:name="_Toc83831377"/>
      <w:bookmarkStart w:id="6515" w:name="_Toc99526658"/>
      <w:bookmarkStart w:id="6516" w:name="_Toc99526966"/>
      <w:bookmarkEnd w:id="6500"/>
      <w:r w:rsidRPr="00DE6D07">
        <w:t>Process Control</w:t>
      </w:r>
      <w:bookmarkEnd w:id="6501"/>
      <w:r w:rsidRPr="00DE6D07">
        <w:t xml:space="preserve"> (P</w:t>
      </w:r>
      <w:r w:rsidR="00AC54C2">
        <w:t>C</w:t>
      </w:r>
      <w:r w:rsidRPr="00DE6D07">
        <w:t>)</w:t>
      </w:r>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p>
    <w:p w14:paraId="52B0C5C9" w14:textId="30D11AC4" w:rsidR="007476D8" w:rsidRPr="00DE6D07" w:rsidRDefault="007476D8" w:rsidP="007476D8">
      <w:r w:rsidRPr="00DE6D07">
        <w:t xml:space="preserve">The </w:t>
      </w:r>
      <w:r w:rsidR="00BA355D">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r w:rsidR="00396624">
        <w:t xml:space="preserve"> </w:t>
      </w:r>
      <w:r w:rsidRPr="00DE6D07">
        <w:t xml:space="preserve">The Process Control Barcode function can be used with or without the Process Traceability barcode function.  </w:t>
      </w:r>
    </w:p>
    <w:p w14:paraId="62A083E6" w14:textId="77777777" w:rsidR="007476D8" w:rsidRPr="00DE6D07" w:rsidRDefault="007476D8" w:rsidP="007476D8"/>
    <w:p w14:paraId="33ECE45E" w14:textId="2DB976FB" w:rsidR="007476D8" w:rsidRDefault="00A6503D" w:rsidP="00EE126E">
      <w:pPr>
        <w:pStyle w:val="Heading3"/>
      </w:pPr>
      <w:bookmarkStart w:id="6517" w:name="_Toc69230751"/>
      <w:bookmarkStart w:id="6518" w:name="_Toc119468165"/>
      <w:bookmarkStart w:id="6519" w:name="_Toc469045088"/>
      <w:bookmarkStart w:id="6520" w:name="_Toc506221951"/>
      <w:bookmarkStart w:id="6521" w:name="_Toc506816616"/>
      <w:bookmarkStart w:id="6522" w:name="_Toc528427009"/>
      <w:bookmarkStart w:id="6523" w:name="_Toc19133217"/>
      <w:bookmarkStart w:id="6524" w:name="_Toc37349960"/>
      <w:bookmarkStart w:id="6525" w:name="_Toc51280650"/>
      <w:bookmarkStart w:id="6526" w:name="_Toc52889617"/>
      <w:bookmarkStart w:id="6527" w:name="_Toc83831378"/>
      <w:bookmarkStart w:id="6528" w:name="_Hlk69497380"/>
      <w:bookmarkStart w:id="6529" w:name="_Toc99526659"/>
      <w:bookmarkStart w:id="6530" w:name="_Toc99526967"/>
      <w:r>
        <w:t>Trigger sensors</w:t>
      </w:r>
      <w:bookmarkEnd w:id="6517"/>
      <w:bookmarkEnd w:id="6518"/>
      <w:bookmarkEnd w:id="6519"/>
      <w:bookmarkEnd w:id="6520"/>
      <w:bookmarkEnd w:id="6521"/>
      <w:bookmarkEnd w:id="6522"/>
      <w:bookmarkEnd w:id="6523"/>
      <w:bookmarkEnd w:id="6524"/>
      <w:bookmarkEnd w:id="6525"/>
      <w:bookmarkEnd w:id="6526"/>
      <w:bookmarkEnd w:id="6527"/>
      <w:bookmarkEnd w:id="6529"/>
      <w:bookmarkEnd w:id="6530"/>
    </w:p>
    <w:p w14:paraId="00BBDB9D" w14:textId="1BB32C18" w:rsidR="00A6503D" w:rsidRPr="00986E9E" w:rsidRDefault="00A6503D" w:rsidP="00A6503D">
      <w:r>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AD04D6">
          <w:rPr>
            <w:rStyle w:val="Hyperlink"/>
            <w:i/>
          </w:rPr>
          <w:t>Appendix C – Barcode</w:t>
        </w:r>
      </w:hyperlink>
      <w:r>
        <w:t xml:space="preserve"> for more information.</w:t>
      </w:r>
    </w:p>
    <w:p w14:paraId="41E4D6A0" w14:textId="77777777" w:rsidR="00A6503D" w:rsidRPr="000E3B1D" w:rsidRDefault="00A6503D" w:rsidP="00A6503D"/>
    <w:p w14:paraId="030A81A3" w14:textId="77777777" w:rsidR="00A6503D" w:rsidRPr="00DE6D07" w:rsidRDefault="00A6503D" w:rsidP="00A6503D">
      <w:pPr>
        <w:pStyle w:val="Heading4"/>
      </w:pPr>
      <w:r w:rsidRPr="00DE6D07">
        <w:t>Barcode Product Sensor</w:t>
      </w:r>
    </w:p>
    <w:p w14:paraId="451BEA0F" w14:textId="77777777" w:rsidR="00A6503D" w:rsidRDefault="00A6503D" w:rsidP="00A6503D">
      <w:pPr>
        <w:autoSpaceDE w:val="0"/>
        <w:autoSpaceDN w:val="0"/>
        <w:adjustRightInd w:val="0"/>
      </w:pPr>
      <w:r w:rsidRPr="00DE6D07">
        <w:t xml:space="preserve">The </w:t>
      </w:r>
      <w:r>
        <w:t>Barcode Product Sensor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have been read into the software, then the system will </w:t>
      </w:r>
      <w:r>
        <w:t xml:space="preserve">post an </w:t>
      </w:r>
      <w:r w:rsidRPr="00DE6D07">
        <w:t>alarm (Alarm 5C)</w:t>
      </w:r>
      <w:r>
        <w:t xml:space="preserve">, and when applicable, stop the infeed conveyor. If a valid barcode ID was received, the product will continue moving into the oven. </w:t>
      </w:r>
    </w:p>
    <w:p w14:paraId="5AEF22DB" w14:textId="77777777" w:rsidR="00A6503D" w:rsidRPr="00DE6D07" w:rsidRDefault="00A6503D" w:rsidP="00A6503D">
      <w:pPr>
        <w:pStyle w:val="Heading4"/>
      </w:pPr>
      <w:r w:rsidRPr="00DE6D07">
        <w:t xml:space="preserve">Barcode </w:t>
      </w:r>
      <w:r>
        <w:t>Stop</w:t>
      </w:r>
      <w:r w:rsidRPr="00DE6D07">
        <w:t xml:space="preserve"> Sensor</w:t>
      </w:r>
    </w:p>
    <w:p w14:paraId="2319217F" w14:textId="77777777" w:rsidR="00A6503D" w:rsidRDefault="00A6503D" w:rsidP="00A6503D">
      <w:pPr>
        <w:autoSpaceDE w:val="0"/>
        <w:autoSpaceDN w:val="0"/>
        <w:adjustRightInd w:val="0"/>
      </w:pPr>
      <w:r w:rsidRPr="00DE6D07">
        <w:t xml:space="preserve">The </w:t>
      </w:r>
      <w:r>
        <w:t>Barcode Stop Sensor (</w:t>
      </w:r>
      <w:r w:rsidRPr="00DE6D07">
        <w:t>B</w:t>
      </w:r>
      <w:r>
        <w:t>S</w:t>
      </w:r>
      <w:r w:rsidRPr="00DE6D07">
        <w:t>S</w:t>
      </w:r>
      <w:r>
        <w:t>)</w:t>
      </w:r>
      <w:r w:rsidRPr="00DE6D07">
        <w:t xml:space="preserve"> </w:t>
      </w:r>
      <w:r>
        <w:t>configuration uses</w:t>
      </w:r>
      <w:r w:rsidRPr="00DE6D07">
        <w:t xml:space="preserve"> optional product sensor</w:t>
      </w:r>
      <w:r>
        <w:t xml:space="preserve">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bookmarkEnd w:id="6528"/>
    <w:p w14:paraId="2FE24AA1" w14:textId="5A9FBE38" w:rsidR="00A6503D" w:rsidRDefault="00A6503D" w:rsidP="00A6503D"/>
    <w:p w14:paraId="3D51532B" w14:textId="73F076E1" w:rsidR="00A6503D" w:rsidRDefault="00A6503D" w:rsidP="00A6503D"/>
    <w:p w14:paraId="6B0D82E8" w14:textId="0063F127" w:rsidR="00A6503D" w:rsidRDefault="00A6503D" w:rsidP="00A6503D"/>
    <w:p w14:paraId="152703D1" w14:textId="77777777" w:rsidR="00A6503D" w:rsidRPr="00A6503D" w:rsidRDefault="00A6503D" w:rsidP="004951F2"/>
    <w:p w14:paraId="35C3555F" w14:textId="0FDF0A0A" w:rsidR="007476D8" w:rsidRPr="00DE6D07" w:rsidRDefault="007476D8" w:rsidP="00EE126E">
      <w:pPr>
        <w:pStyle w:val="Heading3"/>
      </w:pPr>
      <w:bookmarkStart w:id="6531" w:name="_Toc19133218"/>
      <w:bookmarkStart w:id="6532" w:name="_Toc523113606"/>
      <w:bookmarkStart w:id="6533" w:name="_Toc535811101"/>
      <w:bookmarkStart w:id="6534" w:name="_Toc535812312"/>
      <w:bookmarkStart w:id="6535" w:name="_Toc119468166"/>
      <w:bookmarkStart w:id="6536" w:name="_Toc469045089"/>
      <w:bookmarkStart w:id="6537" w:name="_Toc506221952"/>
      <w:bookmarkStart w:id="6538" w:name="_Toc506816617"/>
      <w:bookmarkStart w:id="6539" w:name="_Toc528427010"/>
      <w:bookmarkStart w:id="6540" w:name="_Toc37349961"/>
      <w:bookmarkStart w:id="6541" w:name="_Toc51280651"/>
      <w:bookmarkStart w:id="6542" w:name="_Toc52889618"/>
      <w:bookmarkStart w:id="6543" w:name="_Toc69230752"/>
      <w:bookmarkStart w:id="6544" w:name="_Toc83831379"/>
      <w:bookmarkStart w:id="6545" w:name="_Toc99526660"/>
      <w:bookmarkStart w:id="6546" w:name="_Toc99526968"/>
      <w:r w:rsidRPr="00DE6D07">
        <w:lastRenderedPageBreak/>
        <w:t>Scanner</w:t>
      </w:r>
      <w:r w:rsidR="00650DB6">
        <w:t xml:space="preserve"> Settings</w:t>
      </w:r>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45B78F31" w:rsidR="007476D8" w:rsidRPr="00DE6D07" w:rsidRDefault="007476D8" w:rsidP="00AC54C2">
      <w:r w:rsidRPr="00DE6D07">
        <w:t xml:space="preserve">Here are </w:t>
      </w:r>
      <w:r w:rsidR="00397276">
        <w:t>s</w:t>
      </w:r>
      <w:r w:rsidR="002577CC">
        <w:t>ome</w:t>
      </w:r>
      <w:r w:rsidRPr="00DE6D07">
        <w:t xml:space="preserve"> important points to consider when planning </w:t>
      </w:r>
      <w:r w:rsidR="002577CC">
        <w:t>to</w:t>
      </w:r>
      <w:r w:rsidRPr="00DE6D07">
        <w:t xml:space="preserve"> </w:t>
      </w:r>
      <w:r w:rsidR="00650DB6">
        <w:t xml:space="preserve">use </w:t>
      </w:r>
      <w:r w:rsidR="000A70C9">
        <w:t>the system software</w:t>
      </w:r>
      <w:r w:rsidRPr="00DE6D07">
        <w:t xml:space="preserve"> with the barcode option:</w:t>
      </w:r>
    </w:p>
    <w:p w14:paraId="046DE466" w14:textId="42C2532B" w:rsidR="007476D8" w:rsidRPr="00DE6D07" w:rsidRDefault="007476D8" w:rsidP="00AA5614">
      <w:pPr>
        <w:pStyle w:val="ListNumber2"/>
        <w:numPr>
          <w:ilvl w:val="0"/>
          <w:numId w:val="25"/>
        </w:numPr>
      </w:pPr>
      <w:r w:rsidRPr="00DE6D07">
        <w:t>The barcode reader must have</w:t>
      </w:r>
      <w:r w:rsidR="00A95D24">
        <w:t xml:space="preserve"> either</w:t>
      </w:r>
      <w:r w:rsidRPr="00DE6D07">
        <w:t xml:space="preserve"> a 9-pin D-Sub serial connector (RS-232) for </w:t>
      </w:r>
      <w:r w:rsidR="002577CC" w:rsidRPr="00DE6D07">
        <w:t>communication</w:t>
      </w:r>
      <w:r w:rsidR="002577CC">
        <w:t xml:space="preserve"> or</w:t>
      </w:r>
      <w:r w:rsidR="00A95D24">
        <w:t xml:space="preserve"> be a USB model that can be programmable for Serial Port interface</w:t>
      </w:r>
      <w:r w:rsidRPr="00DE6D07">
        <w:t>.</w:t>
      </w:r>
    </w:p>
    <w:p w14:paraId="06DFD268" w14:textId="77777777" w:rsidR="007476D8" w:rsidRPr="00DE6D07" w:rsidRDefault="007476D8" w:rsidP="007476D8">
      <w:pPr>
        <w:pStyle w:val="ListNumber2"/>
      </w:pPr>
      <w:r w:rsidRPr="00DE6D07">
        <w:t>Barcode readers with Raster scan (multi-scan) are recommended.</w:t>
      </w:r>
    </w:p>
    <w:p w14:paraId="53979FD8" w14:textId="77777777" w:rsidR="007476D8" w:rsidRPr="00DE6D07" w:rsidRDefault="007476D8" w:rsidP="007476D8">
      <w:pPr>
        <w:pStyle w:val="ListNumber2"/>
      </w:pPr>
      <w:r w:rsidRPr="00DE6D07">
        <w:t>Barcode reader must be capable of the following communication settings:</w:t>
      </w:r>
    </w:p>
    <w:p w14:paraId="7ADC06EB" w14:textId="77777777" w:rsidR="007476D8" w:rsidRPr="00DE6D07" w:rsidRDefault="007476D8" w:rsidP="007476D8">
      <w:pPr>
        <w:jc w:val="center"/>
        <w:rPr>
          <w:b/>
        </w:rPr>
      </w:pPr>
      <w:r w:rsidRPr="00DE6D07">
        <w:rPr>
          <w:b/>
        </w:rPr>
        <w:t>Baud Rate: 9600 bits/sec, Data Bits: 8, Parity: None, Stop Bits: 1</w:t>
      </w:r>
    </w:p>
    <w:p w14:paraId="66026353" w14:textId="77777777" w:rsidR="007476D8" w:rsidRPr="00DE6D07" w:rsidRDefault="007476D8" w:rsidP="007476D8">
      <w:pPr>
        <w:pStyle w:val="ListNumber2"/>
      </w:pPr>
      <w:r w:rsidRPr="00DE6D07">
        <w:t>The scanner(s) must be programmed to have both a “Line Feed” and “Carriage Return” after each string is scanned.</w:t>
      </w:r>
    </w:p>
    <w:p w14:paraId="09282938" w14:textId="7F13E07D" w:rsidR="002577CC" w:rsidRDefault="002577CC" w:rsidP="007476D8">
      <w:pPr>
        <w:pStyle w:val="ListNumber2"/>
      </w:pPr>
      <w:r>
        <w:t>The scanner must be programmed for a single output for each board scanned.</w:t>
      </w:r>
    </w:p>
    <w:p w14:paraId="04A94E08" w14:textId="32267A22" w:rsidR="007476D8" w:rsidRPr="00DE6D07" w:rsidRDefault="007476D8" w:rsidP="007476D8">
      <w:pPr>
        <w:pStyle w:val="ListNumber2"/>
      </w:pPr>
      <w:r w:rsidRPr="00DE6D07">
        <w:t>You will need the barcode reader utility software in order to configure the barcode reader.</w:t>
      </w:r>
    </w:p>
    <w:p w14:paraId="6E234B71" w14:textId="0A444086" w:rsidR="007476D8" w:rsidRDefault="007476D8" w:rsidP="007476D8">
      <w:pPr>
        <w:pStyle w:val="ListNumber2"/>
      </w:pPr>
      <w:r w:rsidRPr="00DE6D07">
        <w:t>Non-standard cabling may be required for multiple barcode applications.</w:t>
      </w:r>
    </w:p>
    <w:p w14:paraId="776C0515" w14:textId="1153700E" w:rsidR="00650DB6" w:rsidRPr="00DE6D07" w:rsidRDefault="00650DB6" w:rsidP="007476D8">
      <w:pPr>
        <w:pStyle w:val="ListNumber2"/>
      </w:pPr>
      <w:r>
        <w:t>When using multiple barcode scanners, the use of prefixes is required.</w:t>
      </w:r>
    </w:p>
    <w:p w14:paraId="5B121347" w14:textId="77777777" w:rsidR="007476D8" w:rsidRPr="00DE6D07" w:rsidRDefault="00754243">
      <w:pPr>
        <w:pStyle w:val="Heading2"/>
      </w:pPr>
      <w:bookmarkStart w:id="6547" w:name="_Toc119468167"/>
      <w:bookmarkStart w:id="6548" w:name="_Toc320007055"/>
      <w:bookmarkStart w:id="6549" w:name="_Toc469043194"/>
      <w:bookmarkStart w:id="6550" w:name="_Toc469043774"/>
      <w:bookmarkStart w:id="6551" w:name="_Toc469045090"/>
      <w:bookmarkStart w:id="6552" w:name="_Toc469612968"/>
      <w:bookmarkStart w:id="6553" w:name="_Toc506221953"/>
      <w:bookmarkStart w:id="6554" w:name="_Toc506816618"/>
      <w:bookmarkStart w:id="6555" w:name="_Toc506816836"/>
      <w:bookmarkStart w:id="6556" w:name="_Toc528426490"/>
      <w:bookmarkStart w:id="6557" w:name="_Toc528427011"/>
      <w:bookmarkStart w:id="6558" w:name="_Toc528427225"/>
      <w:bookmarkStart w:id="6559" w:name="_Toc19132693"/>
      <w:bookmarkStart w:id="6560" w:name="_Toc19133219"/>
      <w:bookmarkStart w:id="6561" w:name="_Toc37349435"/>
      <w:bookmarkStart w:id="6562" w:name="_Toc37349962"/>
      <w:bookmarkStart w:id="6563" w:name="_Toc51280652"/>
      <w:bookmarkStart w:id="6564" w:name="_Toc52889084"/>
      <w:bookmarkStart w:id="6565" w:name="_Toc52889619"/>
      <w:bookmarkStart w:id="6566" w:name="_Toc52897703"/>
      <w:bookmarkStart w:id="6567" w:name="_Toc69230210"/>
      <w:bookmarkStart w:id="6568" w:name="_Toc69230753"/>
      <w:bookmarkStart w:id="6569" w:name="_Toc83830697"/>
      <w:bookmarkStart w:id="6570" w:name="_Toc83831380"/>
      <w:bookmarkStart w:id="6571" w:name="_Toc99526415"/>
      <w:bookmarkStart w:id="6572" w:name="_Toc99526661"/>
      <w:bookmarkStart w:id="6573" w:name="_Toc99526969"/>
      <w:r w:rsidRPr="00DE6D07">
        <w:t>Barcode Types</w:t>
      </w:r>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7C85AC33" w14:textId="77777777" w:rsidR="00AC54C2" w:rsidRPr="00866C73" w:rsidRDefault="00AC54C2" w:rsidP="007476D8">
      <w:pPr>
        <w:rPr>
          <w:b/>
        </w:rPr>
      </w:pPr>
    </w:p>
    <w:p w14:paraId="2F2C241A" w14:textId="569EAF76" w:rsidR="007476D8" w:rsidRPr="00DE6D07" w:rsidRDefault="007476D8" w:rsidP="00EE126E">
      <w:pPr>
        <w:pStyle w:val="Heading3"/>
      </w:pPr>
      <w:bookmarkStart w:id="6574" w:name="_Toc119468168"/>
      <w:bookmarkStart w:id="6575" w:name="_Toc469045091"/>
      <w:bookmarkStart w:id="6576" w:name="_Toc506221954"/>
      <w:bookmarkStart w:id="6577" w:name="_Toc506816619"/>
      <w:bookmarkStart w:id="6578" w:name="_Toc528427012"/>
      <w:bookmarkStart w:id="6579" w:name="_Toc19133220"/>
      <w:bookmarkStart w:id="6580" w:name="_Toc37349963"/>
      <w:bookmarkStart w:id="6581" w:name="_Toc51280653"/>
      <w:bookmarkStart w:id="6582" w:name="_Toc52889620"/>
      <w:bookmarkStart w:id="6583" w:name="_Toc69230754"/>
      <w:bookmarkStart w:id="6584" w:name="_Toc83831381"/>
      <w:bookmarkStart w:id="6585" w:name="_Toc99526662"/>
      <w:bookmarkStart w:id="6586" w:name="_Toc99526970"/>
      <w:r w:rsidRPr="00DE6D07">
        <w:t>Configuration</w:t>
      </w:r>
      <w:bookmarkEnd w:id="6574"/>
      <w:bookmarkEnd w:id="6575"/>
      <w:bookmarkEnd w:id="6576"/>
      <w:bookmarkEnd w:id="6577"/>
      <w:bookmarkEnd w:id="6578"/>
      <w:r w:rsidR="00650DB6">
        <w:t xml:space="preserve"> Overview</w:t>
      </w:r>
      <w:bookmarkEnd w:id="6579"/>
      <w:bookmarkEnd w:id="6580"/>
      <w:bookmarkEnd w:id="6581"/>
      <w:bookmarkEnd w:id="6582"/>
      <w:bookmarkEnd w:id="6583"/>
      <w:bookmarkEnd w:id="6584"/>
      <w:bookmarkEnd w:id="6585"/>
      <w:bookmarkEnd w:id="6586"/>
    </w:p>
    <w:p w14:paraId="4B71D1C9" w14:textId="642B5053"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w:t>
      </w:r>
      <w:r w:rsidR="00650DB6">
        <w:t xml:space="preserve"> or their website.</w:t>
      </w:r>
    </w:p>
    <w:p w14:paraId="6889EBC7" w14:textId="77777777" w:rsidR="007476D8" w:rsidRPr="00DE6D07" w:rsidRDefault="007476D8" w:rsidP="007476D8">
      <w:pPr>
        <w:pStyle w:val="ListContinue"/>
      </w:pPr>
    </w:p>
    <w:p w14:paraId="0E271061" w14:textId="3BE63636" w:rsidR="007476D8" w:rsidRPr="00DE6D07" w:rsidRDefault="002577CC" w:rsidP="007476D8">
      <w:pPr>
        <w:pStyle w:val="ListNumber2"/>
        <w:rPr>
          <w:bCs/>
          <w:iCs/>
        </w:rPr>
      </w:pPr>
      <w:r>
        <w:t>Select desired functions/settings in the Barcode tab of the Configuration Program, and then</w:t>
      </w:r>
      <w:r w:rsidR="005E405E">
        <w:t xml:space="preserve"> e</w:t>
      </w:r>
      <w:r w:rsidR="007476D8" w:rsidRPr="00DE6D07">
        <w:t>nable the barcode option(s) in Global Preferences in the software.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58E9F749" w14:textId="77777777" w:rsidR="00AC54C2" w:rsidRPr="00DE6D07" w:rsidRDefault="00AC54C2" w:rsidP="00AC54C2"/>
    <w:p w14:paraId="4E8F0934" w14:textId="77777777" w:rsidR="007476D8" w:rsidRPr="00DE6D07" w:rsidRDefault="00F15154" w:rsidP="00EE126E">
      <w:pPr>
        <w:pStyle w:val="Heading3"/>
      </w:pPr>
      <w:bookmarkStart w:id="6587" w:name="_Toc469045093"/>
      <w:bookmarkStart w:id="6588" w:name="_Toc506221956"/>
      <w:bookmarkStart w:id="6589" w:name="_Toc506816621"/>
      <w:bookmarkStart w:id="6590" w:name="_Toc528427014"/>
      <w:bookmarkStart w:id="6591" w:name="_Toc19133221"/>
      <w:bookmarkStart w:id="6592" w:name="_Toc37349964"/>
      <w:bookmarkStart w:id="6593" w:name="_Toc51280654"/>
      <w:bookmarkStart w:id="6594" w:name="_Toc52889621"/>
      <w:bookmarkStart w:id="6595" w:name="_Toc69230755"/>
      <w:bookmarkStart w:id="6596" w:name="_Toc83831382"/>
      <w:bookmarkStart w:id="6597" w:name="_Toc99526663"/>
      <w:bookmarkStart w:id="6598" w:name="_Toc99526971"/>
      <w:r>
        <w:t>Configur</w:t>
      </w:r>
      <w:r w:rsidR="00AC54C2">
        <w:t>e</w:t>
      </w:r>
      <w:r>
        <w:t xml:space="preserve"> </w:t>
      </w:r>
      <w:r w:rsidR="00AC54C2">
        <w:t>a</w:t>
      </w:r>
      <w:r w:rsidR="00C653DF">
        <w:t>nd Test</w:t>
      </w:r>
      <w:r w:rsidR="00AC54C2">
        <w:t xml:space="preserve"> t</w:t>
      </w:r>
      <w:r w:rsidR="00C653DF">
        <w:t>he S</w:t>
      </w:r>
      <w:r w:rsidR="00C653DF" w:rsidRPr="00DE6D07">
        <w:t>ystem</w:t>
      </w:r>
      <w:bookmarkEnd w:id="6587"/>
      <w:bookmarkEnd w:id="6588"/>
      <w:bookmarkEnd w:id="6589"/>
      <w:bookmarkEnd w:id="6590"/>
      <w:bookmarkEnd w:id="6591"/>
      <w:bookmarkEnd w:id="6592"/>
      <w:bookmarkEnd w:id="6593"/>
      <w:bookmarkEnd w:id="6594"/>
      <w:bookmarkEnd w:id="6595"/>
      <w:bookmarkEnd w:id="6596"/>
      <w:bookmarkEnd w:id="6597"/>
      <w:bookmarkEnd w:id="6598"/>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5FD12D36" w14:textId="557BD431" w:rsidR="00AC54C2" w:rsidRPr="00AC54C2" w:rsidRDefault="007476D8" w:rsidP="00AC54C2">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76C0553E" w14:textId="77777777" w:rsidR="007476D8" w:rsidRPr="00DE6D07" w:rsidRDefault="007476D8" w:rsidP="0021725A">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44D892E"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4D94662D" w14:textId="6FEFCA70" w:rsidR="00650DB6" w:rsidRPr="00DE6D07" w:rsidRDefault="00650DB6" w:rsidP="00EE126E"/>
    <w:p w14:paraId="2FCE2EBF" w14:textId="0B204E7F" w:rsidR="007476D8" w:rsidRDefault="007476D8" w:rsidP="007476D8"/>
    <w:p w14:paraId="717016C8" w14:textId="77777777" w:rsidR="00816593" w:rsidRPr="00DE6D07" w:rsidRDefault="00816593" w:rsidP="007476D8"/>
    <w:p w14:paraId="13E41335" w14:textId="258CFE73" w:rsidR="007476D8" w:rsidRPr="00DE6D07" w:rsidRDefault="00816593" w:rsidP="00B15C92">
      <w:pPr>
        <w:keepNext/>
        <w:jc w:val="center"/>
      </w:pPr>
      <w:r>
        <w:rPr>
          <w:noProof/>
        </w:rPr>
        <w:lastRenderedPageBreak/>
        <w:drawing>
          <wp:inline distT="0" distB="0" distL="0" distR="0" wp14:anchorId="79E451FD" wp14:editId="7303DFAC">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1135BE2B" w:rsidR="007476D8" w:rsidRDefault="007476D8" w:rsidP="00AC54C2">
      <w:pPr>
        <w:ind w:left="360"/>
      </w:pPr>
      <w:r w:rsidRPr="00DE6D07">
        <w:t>There are seve</w:t>
      </w:r>
      <w:r w:rsidR="00650DB6">
        <w:t>ral</w:t>
      </w:r>
      <w:r w:rsidRPr="00DE6D07">
        <w:t xml:space="preserve">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21725A">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496960" behindDoc="0" locked="0" layoutInCell="1" allowOverlap="1" wp14:anchorId="715C582A" wp14:editId="55C35949">
                <wp:simplePos x="0" y="0"/>
                <wp:positionH relativeFrom="column">
                  <wp:posOffset>1420495</wp:posOffset>
                </wp:positionH>
                <wp:positionV relativeFrom="paragraph">
                  <wp:posOffset>2070735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41A5B" w:rsidRDefault="00241A5B"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11.85pt;margin-top:163.05pt;width:280.35pt;height:46.8pt;z-index:251496960;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41A5B" w:rsidRDefault="00241A5B" w:rsidP="007476D8">
                        <w:r>
                          <w:t>Barcode field</w:t>
                        </w:r>
                      </w:p>
                    </w:txbxContent>
                  </v:textbox>
                </v:shape>
              </v:group>
            </w:pict>
          </mc:Fallback>
        </mc:AlternateContent>
      </w:r>
      <w:r>
        <w:rPr>
          <w:noProof/>
        </w:rPr>
        <w:drawing>
          <wp:inline distT="0" distB="0" distL="0" distR="0" wp14:anchorId="247F7A68" wp14:editId="0DFD6626">
            <wp:extent cx="3587977" cy="3035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98700" cy="3044371"/>
                    </a:xfrm>
                    <a:prstGeom prst="rect">
                      <a:avLst/>
                    </a:prstGeom>
                    <a:noFill/>
                    <a:ln>
                      <a:noFill/>
                    </a:ln>
                  </pic:spPr>
                </pic:pic>
              </a:graphicData>
            </a:graphic>
          </wp:inline>
        </w:drawing>
      </w:r>
    </w:p>
    <w:p w14:paraId="1BAC01EC" w14:textId="306CD4A4" w:rsidR="007476D8" w:rsidRPr="00F0388A" w:rsidRDefault="007476D8" w:rsidP="00EE126E">
      <w:pPr>
        <w:pStyle w:val="Caption"/>
        <w:rPr>
          <w:lang w:val="en"/>
        </w:rPr>
      </w:pPr>
      <w:r w:rsidRPr="00F0388A">
        <w:t>Hardware Status</w:t>
      </w:r>
      <w:r w:rsidR="00DC279A">
        <w:t xml:space="preserve"> Screen</w:t>
      </w:r>
    </w:p>
    <w:p w14:paraId="2395318C" w14:textId="08ECE55F" w:rsidR="005364FD" w:rsidRDefault="007476D8" w:rsidP="005364FD">
      <w:pPr>
        <w:rPr>
          <w:lang w:val="en"/>
        </w:rPr>
      </w:pPr>
      <w:r w:rsidRPr="00EE126E">
        <w:rPr>
          <w:bCs/>
          <w:szCs w:val="28"/>
        </w:rPr>
        <w:t>In the Barcode section, the last barcode read will be displayed.  In order to view the barcode value, the conveyor must be moving.  The barcode information will not display until the encoder begins pulsing</w:t>
      </w:r>
      <w:r w:rsidRPr="005364FD">
        <w:rPr>
          <w:lang w:val="en"/>
        </w:rPr>
        <w:t>.</w:t>
      </w:r>
    </w:p>
    <w:p w14:paraId="7F3A21B9" w14:textId="56CEAB48" w:rsidR="007476D8" w:rsidRDefault="007476D8" w:rsidP="0021725A">
      <w:pPr>
        <w:pStyle w:val="Heading4"/>
      </w:pPr>
    </w:p>
    <w:p w14:paraId="1609E3BF" w14:textId="38FBA97F" w:rsidR="00650DB6" w:rsidRPr="00650DB6" w:rsidRDefault="00650DB6" w:rsidP="00EE126E">
      <w:pPr>
        <w:pStyle w:val="Heading3"/>
      </w:pPr>
      <w:bookmarkStart w:id="6599" w:name="_Toc358296344"/>
      <w:bookmarkStart w:id="6600" w:name="_Toc358298509"/>
      <w:bookmarkStart w:id="6601" w:name="_Toc469334994"/>
      <w:bookmarkStart w:id="6602" w:name="_Toc504120420"/>
      <w:bookmarkStart w:id="6603" w:name="_Toc527644403"/>
      <w:bookmarkStart w:id="6604" w:name="_Toc528599502"/>
      <w:bookmarkStart w:id="6605" w:name="_Toc17993538"/>
      <w:bookmarkStart w:id="6606" w:name="_Toc19133222"/>
      <w:bookmarkStart w:id="6607" w:name="_Toc37349965"/>
      <w:bookmarkStart w:id="6608" w:name="_Toc51280655"/>
      <w:bookmarkStart w:id="6609" w:name="_Toc52889622"/>
      <w:bookmarkStart w:id="6610" w:name="_Toc69230756"/>
      <w:bookmarkStart w:id="6611" w:name="_Toc83831383"/>
      <w:bookmarkStart w:id="6612" w:name="_Toc99526664"/>
      <w:bookmarkStart w:id="6613" w:name="_Toc99526972"/>
      <w:r>
        <w:t>Test</w:t>
      </w:r>
      <w:r w:rsidRPr="00F0388A">
        <w:t xml:space="preserve"> </w:t>
      </w:r>
      <w:r>
        <w:t>Sensor Inputs With</w:t>
      </w:r>
      <w:r w:rsidRPr="00F0388A">
        <w:t xml:space="preserve"> </w:t>
      </w:r>
      <w:r>
        <w:t>e</w:t>
      </w:r>
      <w:r w:rsidRPr="00F0388A">
        <w:t>TPU Utility</w:t>
      </w:r>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77777777" w:rsidR="007476D8" w:rsidRDefault="007476D8" w:rsidP="00EE126E">
      <w:pPr>
        <w:pStyle w:val="ListContinue"/>
        <w:ind w:left="0"/>
      </w:pPr>
      <w:r w:rsidRPr="00F0388A">
        <w:t>If the Barcode read fails, check the connections and verify the barcode reader setting as previously described.</w:t>
      </w:r>
    </w:p>
    <w:p w14:paraId="2ADEF999" w14:textId="77777777" w:rsidR="00912668" w:rsidRPr="00F0388A" w:rsidRDefault="00912668" w:rsidP="007476D8">
      <w:pPr>
        <w:pStyle w:val="ListContinue"/>
      </w:pPr>
    </w:p>
    <w:p w14:paraId="471A1AC7" w14:textId="798FE569" w:rsidR="007476D8" w:rsidRPr="00AA7B84" w:rsidRDefault="00816593" w:rsidP="00B15C92">
      <w:pPr>
        <w:keepNext/>
        <w:jc w:val="center"/>
        <w:rPr>
          <w:highlight w:val="yellow"/>
        </w:rPr>
      </w:pPr>
      <w:r>
        <w:rPr>
          <w:noProof/>
        </w:rPr>
        <w:drawing>
          <wp:inline distT="0" distB="0" distL="0" distR="0" wp14:anchorId="32967A50" wp14:editId="77C02B70">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1E00C3" w14:textId="247541A2" w:rsidR="00912668" w:rsidRDefault="00912668" w:rsidP="00EE126E">
      <w:pPr>
        <w:pStyle w:val="Caption"/>
      </w:pPr>
      <w:r>
        <w:t xml:space="preserve">Figure </w:t>
      </w:r>
      <w:r w:rsidR="005E405E">
        <w:rPr>
          <w:bCs w:val="0"/>
          <w:noProof/>
        </w:rPr>
        <w:fldChar w:fldCharType="begin"/>
      </w:r>
      <w:r w:rsidR="005E405E">
        <w:rPr>
          <w:noProof/>
        </w:rPr>
        <w:instrText xml:space="preserve"> SEQ Figure \* ARABIC </w:instrText>
      </w:r>
      <w:r w:rsidR="005E405E">
        <w:rPr>
          <w:bCs w:val="0"/>
          <w:noProof/>
        </w:rPr>
        <w:fldChar w:fldCharType="separate"/>
      </w:r>
      <w:r w:rsidR="00DF7684">
        <w:rPr>
          <w:noProof/>
        </w:rPr>
        <w:t>130</w:t>
      </w:r>
      <w:r w:rsidR="005E405E">
        <w:rPr>
          <w:bCs w:val="0"/>
          <w:noProof/>
        </w:rPr>
        <w:fldChar w:fldCharType="end"/>
      </w:r>
      <w:r>
        <w:t>:</w:t>
      </w:r>
      <w:r w:rsidRPr="00912668">
        <w:t xml:space="preserve"> </w:t>
      </w:r>
      <w:r w:rsidRPr="00EF5172">
        <w:t>eTPU Hardware Test</w:t>
      </w:r>
    </w:p>
    <w:p w14:paraId="4D101EAB" w14:textId="77777777" w:rsidR="007476D8" w:rsidRPr="00EB2075" w:rsidRDefault="00641549" w:rsidP="0021725A">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2BD892D6" w:rsidR="007476D8"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2E85E27A" w14:textId="722316CD" w:rsidR="00650DB6" w:rsidRDefault="00650DB6" w:rsidP="007476D8"/>
    <w:p w14:paraId="472EAC69" w14:textId="77777777" w:rsidR="00650DB6" w:rsidRPr="00F0388A" w:rsidRDefault="00650DB6" w:rsidP="007476D8"/>
    <w:p w14:paraId="116C22E3" w14:textId="77777777" w:rsidR="007476D8" w:rsidRPr="00F0388A" w:rsidRDefault="00C653DF" w:rsidP="00EE126E">
      <w:pPr>
        <w:pStyle w:val="Heading2"/>
      </w:pPr>
      <w:bookmarkStart w:id="6614" w:name="_Toc523113607"/>
      <w:bookmarkStart w:id="6615" w:name="_Toc535811102"/>
      <w:bookmarkStart w:id="6616" w:name="_Toc535812313"/>
      <w:bookmarkStart w:id="6617" w:name="_Toc119468169"/>
      <w:bookmarkStart w:id="6618" w:name="_Toc469045094"/>
      <w:bookmarkStart w:id="6619" w:name="_Toc506221957"/>
      <w:bookmarkStart w:id="6620" w:name="_Toc506816622"/>
      <w:bookmarkStart w:id="6621" w:name="_Toc528427015"/>
      <w:bookmarkStart w:id="6622" w:name="_Toc19132694"/>
      <w:bookmarkStart w:id="6623" w:name="_Toc19133223"/>
      <w:bookmarkStart w:id="6624" w:name="_Toc37349436"/>
      <w:bookmarkStart w:id="6625" w:name="_Toc37349966"/>
      <w:bookmarkStart w:id="6626" w:name="_Toc51280656"/>
      <w:bookmarkStart w:id="6627" w:name="_Toc52889085"/>
      <w:bookmarkStart w:id="6628" w:name="_Toc52889623"/>
      <w:bookmarkStart w:id="6629" w:name="_Toc52897704"/>
      <w:bookmarkStart w:id="6630" w:name="_Toc69230211"/>
      <w:bookmarkStart w:id="6631" w:name="_Toc69230757"/>
      <w:bookmarkStart w:id="6632" w:name="_Toc83830698"/>
      <w:bookmarkStart w:id="6633" w:name="_Toc83831384"/>
      <w:bookmarkStart w:id="6634" w:name="_Toc99526416"/>
      <w:bookmarkStart w:id="6635" w:name="_Toc99526665"/>
      <w:bookmarkStart w:id="6636" w:name="_Toc99526973"/>
      <w:r w:rsidRPr="00F0388A">
        <w:t>Scanner Installation</w:t>
      </w:r>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21725A">
      <w:pPr>
        <w:pStyle w:val="Heading4"/>
        <w:rPr>
          <w:lang w:val="en"/>
        </w:rPr>
      </w:pPr>
      <w:r w:rsidRPr="00F0388A">
        <w:rPr>
          <w:lang w:val="en"/>
        </w:rPr>
        <w:t xml:space="preserve">Installing </w:t>
      </w:r>
      <w:r w:rsidR="00C653DF" w:rsidRPr="00F0388A">
        <w:rPr>
          <w:lang w:val="en"/>
        </w:rPr>
        <w:t>Scanners On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F8046EE" w:rsidR="007476D8" w:rsidRPr="00F0388A" w:rsidRDefault="007476D8" w:rsidP="00442941">
      <w:pPr>
        <w:keepNext/>
        <w:spacing w:after="120"/>
        <w:rPr>
          <w:lang w:val="en"/>
        </w:rPr>
      </w:pPr>
      <w:r w:rsidRPr="00F0388A">
        <w:rPr>
          <w:lang w:val="en"/>
        </w:rPr>
        <w:t xml:space="preserve">The installation positions of the Scanner(s) and BPS </w:t>
      </w:r>
      <w:r w:rsidR="00AF5B10">
        <w:rPr>
          <w:lang w:val="en"/>
        </w:rPr>
        <w:t xml:space="preserve">or BSS sensors </w:t>
      </w:r>
      <w:r w:rsidRPr="00F0388A">
        <w:rPr>
          <w:lang w:val="en"/>
        </w:rPr>
        <w:t>are determined by your hardware set up</w:t>
      </w:r>
      <w:r w:rsidR="00AF5B10">
        <w:rPr>
          <w:lang w:val="en"/>
        </w:rPr>
        <w:t xml:space="preserve"> and operational needs</w:t>
      </w:r>
      <w:r w:rsidRPr="00F0388A">
        <w:rPr>
          <w:lang w:val="en"/>
        </w:rPr>
        <w:t>.  Below are some guidelines for installation of barcode scanners and BPS</w:t>
      </w:r>
      <w:r w:rsidR="00AF5B10">
        <w:rPr>
          <w:lang w:val="en"/>
        </w:rPr>
        <w:t xml:space="preserve"> or BSS</w:t>
      </w:r>
      <w:r w:rsidR="00442941">
        <w:t>:</w:t>
      </w:r>
    </w:p>
    <w:p w14:paraId="51B4D789" w14:textId="324D55FC" w:rsidR="007476D8" w:rsidRDefault="00AF5B10" w:rsidP="00B15C92">
      <w:pPr>
        <w:keepNext/>
        <w:jc w:val="center"/>
      </w:pPr>
      <w:r>
        <w:rPr>
          <w:noProof/>
        </w:rPr>
        <w:drawing>
          <wp:inline distT="0" distB="0" distL="0" distR="0" wp14:anchorId="2C7F9411" wp14:editId="671FA4B9">
            <wp:extent cx="4718304" cy="2551176"/>
            <wp:effectExtent l="0" t="0" r="6350" b="1905"/>
            <wp:docPr id="2957" name="Picture 29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A picture containing dia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7C4785C5" w:rsidR="00912668" w:rsidRDefault="00912668" w:rsidP="00912668">
      <w:pPr>
        <w:pStyle w:val="Caption"/>
      </w:pPr>
      <w:bookmarkStart w:id="6637" w:name="_Toc119468171"/>
      <w:bookmarkStart w:id="6638" w:name="_Toc320007057"/>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131</w:t>
      </w:r>
      <w:r w:rsidR="005E405E">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28EF08E6" w:rsidR="003D173F" w:rsidRDefault="003D173F">
      <w:pPr>
        <w:pStyle w:val="Heading2"/>
      </w:pPr>
      <w:bookmarkStart w:id="6639" w:name="_Toc19132695"/>
      <w:bookmarkStart w:id="6640" w:name="_Toc19133224"/>
      <w:bookmarkStart w:id="6641" w:name="_Toc469043195"/>
      <w:bookmarkStart w:id="6642" w:name="_Toc469043775"/>
      <w:bookmarkStart w:id="6643" w:name="_Toc469045095"/>
      <w:bookmarkStart w:id="6644" w:name="_Toc469612969"/>
      <w:bookmarkStart w:id="6645" w:name="_Toc506221958"/>
      <w:bookmarkStart w:id="6646" w:name="_Toc506816623"/>
      <w:bookmarkStart w:id="6647" w:name="_Toc506816837"/>
      <w:bookmarkStart w:id="6648" w:name="_Toc528426491"/>
      <w:bookmarkStart w:id="6649" w:name="_Toc528427016"/>
      <w:bookmarkStart w:id="6650" w:name="_Toc528427226"/>
      <w:bookmarkStart w:id="6651" w:name="_Toc37349437"/>
      <w:bookmarkStart w:id="6652" w:name="_Toc37349967"/>
      <w:bookmarkStart w:id="6653" w:name="_Toc51280657"/>
      <w:bookmarkStart w:id="6654" w:name="_Toc52889086"/>
      <w:bookmarkStart w:id="6655" w:name="_Toc52889624"/>
      <w:bookmarkStart w:id="6656" w:name="_Toc52897705"/>
      <w:bookmarkStart w:id="6657" w:name="_Toc69230212"/>
      <w:bookmarkStart w:id="6658" w:name="_Toc69230758"/>
      <w:bookmarkStart w:id="6659" w:name="_Toc83830699"/>
      <w:bookmarkStart w:id="6660" w:name="_Toc83831385"/>
      <w:bookmarkStart w:id="6661" w:name="_Toc99526417"/>
      <w:bookmarkStart w:id="6662" w:name="_Toc99526666"/>
      <w:bookmarkStart w:id="6663" w:name="_Toc99526974"/>
      <w:r>
        <w:lastRenderedPageBreak/>
        <w:t xml:space="preserve">Virtual Profiling </w:t>
      </w:r>
      <w:r w:rsidR="00AC73AD">
        <w:t>And Barcodes</w:t>
      </w:r>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14:paraId="5CA541B9" w14:textId="77777777" w:rsidR="00AC73AD" w:rsidRDefault="00AC73AD" w:rsidP="00AC73AD">
      <w:r w:rsidRPr="00362427">
        <w:rPr>
          <w:b/>
        </w:rPr>
        <w:t>Note</w:t>
      </w:r>
      <w:r w:rsidRPr="006034E1">
        <w:t xml:space="preserve">: </w:t>
      </w:r>
      <w:r w:rsidRPr="00233FE9">
        <w:t>The barcode option requires a software key in order to function.  The software key must always remain connected during use.</w:t>
      </w:r>
      <w:r w:rsidRPr="006034E1">
        <w:t xml:space="preserve">  </w:t>
      </w:r>
      <w:bookmarkStart w:id="6664" w:name="_Toc358296349"/>
      <w:bookmarkStart w:id="6665" w:name="_Toc358298514"/>
    </w:p>
    <w:p w14:paraId="4AD73152" w14:textId="77777777" w:rsidR="00AC73AD" w:rsidRPr="00F0388A" w:rsidRDefault="00AC73AD" w:rsidP="00EE126E">
      <w:pPr>
        <w:pStyle w:val="Heading3"/>
      </w:pPr>
      <w:bookmarkStart w:id="6666" w:name="_Toc469334999"/>
      <w:bookmarkStart w:id="6667" w:name="_Toc504120425"/>
      <w:bookmarkStart w:id="6668" w:name="_Toc527644408"/>
      <w:bookmarkStart w:id="6669" w:name="_Toc528599507"/>
      <w:bookmarkStart w:id="6670" w:name="_Toc17993543"/>
      <w:bookmarkStart w:id="6671" w:name="_Toc19133225"/>
      <w:bookmarkStart w:id="6672" w:name="_Toc37349968"/>
      <w:bookmarkStart w:id="6673" w:name="_Toc51280658"/>
      <w:bookmarkStart w:id="6674" w:name="_Toc52889625"/>
      <w:bookmarkStart w:id="6675" w:name="_Toc69230759"/>
      <w:bookmarkStart w:id="6676" w:name="_Toc83831386"/>
      <w:bookmarkStart w:id="6677" w:name="_Toc99526667"/>
      <w:bookmarkStart w:id="6678" w:name="_Toc99526975"/>
      <w:r w:rsidRPr="00F0388A">
        <w:t>Process Control</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p>
    <w:p w14:paraId="3C8BEBD5" w14:textId="168479C5" w:rsidR="00AC73AD" w:rsidRPr="00EE126E" w:rsidRDefault="00AC73AD" w:rsidP="00AC73AD">
      <w:pPr>
        <w:rPr>
          <w:rStyle w:val="Hyperlink"/>
          <w:color w:val="auto"/>
          <w:u w:val="none"/>
        </w:rPr>
      </w:pPr>
      <w:r>
        <w:t xml:space="preserve">There are two methods for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rPr>
        <w:t xml:space="preserve"> </w:t>
      </w:r>
      <w:r>
        <w:rPr>
          <w:rStyle w:val="Hyperlink"/>
          <w:u w:val="none"/>
        </w:rPr>
        <w:t xml:space="preserve"> </w:t>
      </w:r>
      <w:r>
        <w:rPr>
          <w:rStyle w:val="Hyperlink"/>
          <w:color w:val="auto"/>
          <w:u w:val="none"/>
        </w:rPr>
        <w:t>for how to change between methods.</w:t>
      </w:r>
    </w:p>
    <w:p w14:paraId="5EE32A6F" w14:textId="77777777" w:rsidR="00AC73AD" w:rsidRPr="003A31CF" w:rsidRDefault="00AC73AD" w:rsidP="00AC73AD"/>
    <w:p w14:paraId="4BDFDF48" w14:textId="77777777" w:rsidR="00AC73AD" w:rsidRDefault="00AC73AD" w:rsidP="00AC73AD">
      <w:r>
        <w:rPr>
          <w:b/>
        </w:rPr>
        <w:t xml:space="preserve">Wildcard - </w:t>
      </w:r>
      <w:r w:rsidRPr="00F0388A">
        <w:t>When Virtual Profiling is started, the system produces the Barcode Process Control dialog bo</w:t>
      </w:r>
      <w:r>
        <w:t xml:space="preserve">x which </w:t>
      </w:r>
      <w:r w:rsidRPr="00F0388A">
        <w:t>gives you the opportunity to:</w:t>
      </w:r>
      <w:r>
        <w:t xml:space="preserve"> </w:t>
      </w:r>
      <w:r w:rsidRPr="00F0388A">
        <w:t>Enter the Process Control String</w:t>
      </w:r>
      <w:r>
        <w:t xml:space="preserve">, </w:t>
      </w:r>
      <w:r w:rsidRPr="00F0388A">
        <w:t>Change the Process Control String</w:t>
      </w:r>
      <w:r>
        <w:t xml:space="preserve">, or </w:t>
      </w:r>
      <w:r w:rsidRPr="00F0388A">
        <w:t>Disable Process Control for this Virtual Profile run.</w:t>
      </w:r>
    </w:p>
    <w:p w14:paraId="6685A9C4" w14:textId="54BAE9E0" w:rsidR="00AC73AD" w:rsidRPr="00F0388A" w:rsidRDefault="00AC73AD" w:rsidP="00AC73AD">
      <w:r w:rsidRPr="00F0388A">
        <w:t>If the Process Control function is enabled (Global Preferences)</w:t>
      </w:r>
      <w:r>
        <w:t xml:space="preserve"> and the Wildcard method is selected (Configuration Program)</w:t>
      </w:r>
      <w:r w:rsidRPr="00F0388A">
        <w:t>, this dialog box will appear every time Virtual Profiling is enabled.</w:t>
      </w:r>
      <w:r>
        <w:t xml:space="preserve"> E</w:t>
      </w:r>
      <w:r w:rsidRPr="00F0388A">
        <w:t xml:space="preserve">nter the barcode </w:t>
      </w:r>
      <w:r>
        <w:t>control s</w:t>
      </w:r>
      <w:r w:rsidRPr="00F0388A">
        <w:t xml:space="preserve">tring that is specific to the product </w:t>
      </w:r>
      <w:r>
        <w:t xml:space="preserve">family </w:t>
      </w:r>
      <w:r w:rsidRPr="00F0388A">
        <w:t xml:space="preserve">that </w:t>
      </w:r>
      <w:r>
        <w:t>is</w:t>
      </w:r>
      <w:r w:rsidRPr="00F0388A">
        <w:t xml:space="preserve"> running.  The software reads the incoming </w:t>
      </w:r>
      <w:r>
        <w:t>s</w:t>
      </w:r>
      <w:r w:rsidRPr="00F0388A">
        <w:t xml:space="preserve">tring and compares </w:t>
      </w:r>
      <w:r>
        <w:t>it</w:t>
      </w:r>
      <w:r w:rsidRPr="00F0388A">
        <w:t xml:space="preserve"> to that of the </w:t>
      </w:r>
      <w:r>
        <w:t xml:space="preserve">specified </w:t>
      </w:r>
      <w:r w:rsidRPr="00F0388A">
        <w:t xml:space="preserve">Process Control String, for every product.  If the string values differ, an alarm is activated, and the process is stopped via the </w:t>
      </w:r>
      <w:r>
        <w:rPr>
          <w:i/>
        </w:rPr>
        <w:t>optional Alarm Relay</w:t>
      </w:r>
      <w:r w:rsidRPr="00F0388A">
        <w:t xml:space="preserve"> device.</w:t>
      </w:r>
    </w:p>
    <w:p w14:paraId="30CEB186" w14:textId="77777777" w:rsidR="00AC73AD" w:rsidRDefault="00AC73AD" w:rsidP="00AC73AD"/>
    <w:p w14:paraId="047D3C0C" w14:textId="77777777" w:rsidR="00AC73AD" w:rsidRDefault="00AC73AD" w:rsidP="00AC73AD">
      <w:pPr>
        <w:jc w:val="center"/>
      </w:pPr>
      <w:r w:rsidRPr="00710034">
        <w:rPr>
          <w:noProof/>
        </w:rPr>
        <w:drawing>
          <wp:inline distT="0" distB="0" distL="0" distR="0" wp14:anchorId="7AAEDB37" wp14:editId="211CBF06">
            <wp:extent cx="2622550" cy="1371600"/>
            <wp:effectExtent l="19050" t="19050" r="25400" b="1905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53754E15" w14:textId="64EF616C" w:rsidR="00AC73AD" w:rsidRDefault="00AC73AD" w:rsidP="00AC73AD">
      <w:pPr>
        <w:pStyle w:val="Caption"/>
      </w:pPr>
      <w:r>
        <w:t>Barcode Process Control dialog</w:t>
      </w:r>
    </w:p>
    <w:p w14:paraId="56415E89" w14:textId="77777777" w:rsidR="00AC73AD" w:rsidRDefault="00AC73AD" w:rsidP="00AC73AD"/>
    <w:p w14:paraId="24D47E9F" w14:textId="77777777" w:rsidR="00AC73AD" w:rsidRDefault="00AC73AD" w:rsidP="00AC73AD">
      <w:r>
        <w:rPr>
          <w:b/>
        </w:rPr>
        <w:t>Parsing</w:t>
      </w:r>
      <w:r>
        <w:t xml:space="preserve"> – Whereas with the Wildcard method, the Control String characters must be sequential, using the Parsing method allows you to specify characters in any position of the string to be the Control String. </w:t>
      </w:r>
    </w:p>
    <w:p w14:paraId="070A4CDE" w14:textId="77777777" w:rsidR="00AC73AD" w:rsidRDefault="00AC73AD" w:rsidP="00AC73AD">
      <w:r>
        <w:t xml:space="preserve">In Profile Explorer, right click in the </w:t>
      </w:r>
      <w:r>
        <w:rPr>
          <w:i/>
        </w:rPr>
        <w:t>Control String</w:t>
      </w:r>
      <w:r>
        <w:t xml:space="preserve"> column for a given product and choose </w:t>
      </w:r>
      <w:r>
        <w:rPr>
          <w:i/>
        </w:rPr>
        <w:t>Add Control string</w:t>
      </w:r>
      <w:r>
        <w:t>:</w:t>
      </w:r>
    </w:p>
    <w:p w14:paraId="31338F7B" w14:textId="77777777" w:rsidR="00AC73AD" w:rsidRDefault="00AC73AD" w:rsidP="00AC73AD">
      <w:pPr>
        <w:jc w:val="center"/>
      </w:pPr>
      <w:r>
        <w:rPr>
          <w:noProof/>
        </w:rPr>
        <w:drawing>
          <wp:inline distT="0" distB="0" distL="0" distR="0" wp14:anchorId="66D90E56" wp14:editId="3007EC2F">
            <wp:extent cx="5485921" cy="1057275"/>
            <wp:effectExtent l="0" t="0" r="635"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84">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2142951" w14:textId="77777777" w:rsidR="00AC73AD" w:rsidRDefault="00AC73AD" w:rsidP="00AC73AD"/>
    <w:p w14:paraId="0BC29981" w14:textId="5F4CEDE1" w:rsidR="0068133B" w:rsidRDefault="006512E3" w:rsidP="00AC73AD">
      <w:pPr>
        <w:rPr>
          <w:ins w:id="6679" w:author="Tom Bergeron" w:date="2022-03-29T19:13:00Z"/>
        </w:rPr>
      </w:pPr>
      <w:ins w:id="6680" w:author="Tom Bergeron" w:date="2022-03-29T19:12:00Z">
        <w:r>
          <w:rPr>
            <w:noProof/>
          </w:rPr>
          <w:drawing>
            <wp:anchor distT="0" distB="0" distL="114300" distR="114300" simplePos="0" relativeHeight="251978240" behindDoc="1" locked="0" layoutInCell="1" allowOverlap="1" wp14:anchorId="6CE9BF00" wp14:editId="1A7258EB">
              <wp:simplePos x="0" y="0"/>
              <wp:positionH relativeFrom="column">
                <wp:posOffset>3264373</wp:posOffset>
              </wp:positionH>
              <wp:positionV relativeFrom="paragraph">
                <wp:posOffset>76835</wp:posOffset>
              </wp:positionV>
              <wp:extent cx="2450592" cy="2075688"/>
              <wp:effectExtent l="0" t="0" r="6985" b="1270"/>
              <wp:wrapTight wrapText="left">
                <wp:wrapPolygon edited="0">
                  <wp:start x="0" y="0"/>
                  <wp:lineTo x="0" y="21415"/>
                  <wp:lineTo x="21494" y="21415"/>
                  <wp:lineTo x="21494" y="0"/>
                  <wp:lineTo x="0" y="0"/>
                </wp:wrapPolygon>
              </wp:wrapTight>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ins>
    </w:p>
    <w:p w14:paraId="7A81D4C6" w14:textId="56FB358A" w:rsidR="00AC73AD" w:rsidRDefault="00AC73AD" w:rsidP="00AC73AD">
      <w:pPr>
        <w:rPr>
          <w:ins w:id="6681" w:author="Tom Bergeron" w:date="2022-03-29T19:14:00Z"/>
        </w:rPr>
      </w:pPr>
      <w:r>
        <w:t>A window will open for selecting</w:t>
      </w:r>
      <w:ins w:id="6682" w:author="Tom Bergeron" w:date="2022-03-29T19:14:00Z">
        <w:r w:rsidR="006512E3">
          <w:t>/</w:t>
        </w:r>
      </w:ins>
      <w:del w:id="6683" w:author="Tom Bergeron" w:date="2022-03-29T19:14:00Z">
        <w:r w:rsidDel="006512E3">
          <w:delText xml:space="preserve"> </w:delText>
        </w:r>
      </w:del>
      <w:r>
        <w:t>defining the characters of the control string:</w:t>
      </w:r>
    </w:p>
    <w:p w14:paraId="7E41CD04" w14:textId="3D630325" w:rsidR="006512E3" w:rsidRDefault="006512E3" w:rsidP="00AC73AD">
      <w:pPr>
        <w:rPr>
          <w:ins w:id="6684" w:author="Tom Bergeron" w:date="2022-03-29T19:14:00Z"/>
        </w:rPr>
      </w:pPr>
    </w:p>
    <w:p w14:paraId="1A7C837A" w14:textId="1F255925" w:rsidR="006512E3" w:rsidRDefault="006512E3" w:rsidP="00AC73AD">
      <w:pPr>
        <w:rPr>
          <w:ins w:id="6685" w:author="Tom Bergeron" w:date="2022-03-29T19:14:00Z"/>
        </w:rPr>
      </w:pPr>
      <w:ins w:id="6686" w:author="Tom Bergeron" w:date="2022-03-29T19:14:00Z">
        <w:r>
          <w:t>There are two methods available for adding the control string:</w:t>
        </w:r>
      </w:ins>
    </w:p>
    <w:p w14:paraId="76D99B7B" w14:textId="5AD9F5BC" w:rsidR="006512E3" w:rsidRDefault="006512E3" w:rsidP="006512E3">
      <w:pPr>
        <w:pStyle w:val="ListParagraph"/>
        <w:numPr>
          <w:ilvl w:val="0"/>
          <w:numId w:val="157"/>
        </w:numPr>
        <w:rPr>
          <w:ins w:id="6687" w:author="Tom Bergeron" w:date="2022-03-29T19:14:00Z"/>
        </w:rPr>
      </w:pPr>
      <w:ins w:id="6688" w:author="Tom Bergeron" w:date="2022-03-29T19:14:00Z">
        <w:r>
          <w:t>Scan Barcode</w:t>
        </w:r>
      </w:ins>
    </w:p>
    <w:p w14:paraId="76B50C14" w14:textId="57DD13BF" w:rsidR="006512E3" w:rsidRDefault="006512E3" w:rsidP="006512E3">
      <w:pPr>
        <w:pStyle w:val="ListParagraph"/>
        <w:numPr>
          <w:ilvl w:val="0"/>
          <w:numId w:val="157"/>
        </w:numPr>
        <w:rPr>
          <w:ins w:id="6689" w:author="Tom Bergeron" w:date="2022-03-29T19:14:00Z"/>
        </w:rPr>
      </w:pPr>
      <w:ins w:id="6690" w:author="Tom Bergeron" w:date="2022-03-29T19:14:00Z">
        <w:r>
          <w:t>Manual Entry</w:t>
        </w:r>
      </w:ins>
    </w:p>
    <w:p w14:paraId="574B6924" w14:textId="1B99BC99" w:rsidR="006512E3" w:rsidRDefault="006512E3" w:rsidP="006512E3">
      <w:pPr>
        <w:rPr>
          <w:ins w:id="6691" w:author="Tom Bergeron" w:date="2022-03-29T19:14:00Z"/>
        </w:rPr>
      </w:pPr>
    </w:p>
    <w:p w14:paraId="73E4F226" w14:textId="5629F4B4" w:rsidR="006512E3" w:rsidRDefault="006512E3" w:rsidP="006512E3">
      <w:pPr>
        <w:rPr>
          <w:ins w:id="6692" w:author="Tom Bergeron" w:date="2022-03-29T19:16:00Z"/>
        </w:rPr>
      </w:pPr>
      <w:ins w:id="6693" w:author="Tom Bergeron" w:date="2022-03-29T19:14:00Z">
        <w:r>
          <w:t xml:space="preserve">Choose ‘Scan </w:t>
        </w:r>
      </w:ins>
      <w:ins w:id="6694" w:author="Tom Bergeron" w:date="2022-03-29T19:15:00Z">
        <w:r>
          <w:t xml:space="preserve">Barcode’ if an actual scanner and barcode are to be </w:t>
        </w:r>
      </w:ins>
      <w:ins w:id="6695" w:author="Tom Bergeron" w:date="2022-03-29T19:16:00Z">
        <w:r>
          <w:t>used</w:t>
        </w:r>
      </w:ins>
      <w:ins w:id="6696" w:author="Tom Bergeron" w:date="2022-03-29T19:15:00Z">
        <w:r>
          <w:t>. Choose ‘Manual Entry’ to type in the control string characters</w:t>
        </w:r>
      </w:ins>
      <w:ins w:id="6697" w:author="Tom Bergeron" w:date="2022-03-29T19:16:00Z">
        <w:r>
          <w:t>.</w:t>
        </w:r>
      </w:ins>
    </w:p>
    <w:p w14:paraId="229D8B50" w14:textId="10F64173" w:rsidR="006512E3" w:rsidRDefault="006512E3" w:rsidP="006512E3">
      <w:pPr>
        <w:rPr>
          <w:ins w:id="6698" w:author="Tom Bergeron" w:date="2022-03-29T19:16:00Z"/>
        </w:rPr>
      </w:pPr>
    </w:p>
    <w:p w14:paraId="523993E5" w14:textId="77777777" w:rsidR="006512E3" w:rsidRDefault="006512E3"/>
    <w:p w14:paraId="0514F419" w14:textId="56F4D27E" w:rsidR="00AC73AD" w:rsidRDefault="00AC73AD" w:rsidP="0045522E">
      <w:pPr>
        <w:jc w:val="center"/>
      </w:pPr>
      <w:del w:id="6699" w:author="Tom Bergeron" w:date="2022-03-29T19:12:00Z">
        <w:r w:rsidDel="0068133B">
          <w:rPr>
            <w:noProof/>
          </w:rPr>
          <w:drawing>
            <wp:inline distT="0" distB="0" distL="0" distR="0" wp14:anchorId="3AFC92FA" wp14:editId="41341843">
              <wp:extent cx="2834322" cy="207645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86">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del>
    </w:p>
    <w:p w14:paraId="0420C11A" w14:textId="77777777" w:rsidR="006512E3" w:rsidRDefault="006512E3" w:rsidP="00AC73AD">
      <w:pPr>
        <w:rPr>
          <w:ins w:id="6700" w:author="Tom Bergeron" w:date="2022-03-29T19:16:00Z"/>
        </w:rPr>
      </w:pPr>
    </w:p>
    <w:p w14:paraId="4F866CBA" w14:textId="1916C863" w:rsidR="006512E3" w:rsidRPr="006512E3" w:rsidRDefault="006512E3" w:rsidP="00AC73AD">
      <w:pPr>
        <w:rPr>
          <w:ins w:id="6701" w:author="Tom Bergeron" w:date="2022-03-29T19:16:00Z"/>
          <w:b/>
          <w:bCs/>
          <w:rPrChange w:id="6702" w:author="Tom Bergeron" w:date="2022-03-29T19:16:00Z">
            <w:rPr>
              <w:ins w:id="6703" w:author="Tom Bergeron" w:date="2022-03-29T19:16:00Z"/>
            </w:rPr>
          </w:rPrChange>
        </w:rPr>
      </w:pPr>
      <w:r>
        <w:rPr>
          <w:noProof/>
        </w:rPr>
        <w:lastRenderedPageBreak/>
        <w:drawing>
          <wp:anchor distT="0" distB="0" distL="114300" distR="114300" simplePos="0" relativeHeight="251979264" behindDoc="1" locked="0" layoutInCell="1" allowOverlap="1" wp14:anchorId="2A68B6F0" wp14:editId="0ABFC874">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87">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ins w:id="6704" w:author="Tom Bergeron" w:date="2022-03-29T19:16:00Z">
        <w:r>
          <w:rPr>
            <w:b/>
            <w:bCs/>
          </w:rPr>
          <w:t>Scan Barco</w:t>
        </w:r>
      </w:ins>
      <w:ins w:id="6705" w:author="Tom Bergeron" w:date="2022-03-29T19:17:00Z">
        <w:r>
          <w:rPr>
            <w:b/>
            <w:bCs/>
          </w:rPr>
          <w:t>de Method</w:t>
        </w:r>
      </w:ins>
    </w:p>
    <w:p w14:paraId="499B6CAD" w14:textId="61D87907" w:rsidR="006512E3" w:rsidRDefault="006512E3" w:rsidP="00AC73AD">
      <w:pPr>
        <w:rPr>
          <w:ins w:id="6706" w:author="Tom Bergeron" w:date="2022-03-29T19:16:00Z"/>
        </w:rPr>
      </w:pPr>
    </w:p>
    <w:p w14:paraId="0FE5222D" w14:textId="68564AA3" w:rsidR="00AC73AD" w:rsidRDefault="00AC73AD" w:rsidP="00AC73AD">
      <w:r>
        <w:t>Scan a barcode for the selected product and the full string will be displayed in the window.</w:t>
      </w:r>
      <w:ins w:id="6707" w:author="Tom Bergeron" w:date="2022-03-29T19:17:00Z">
        <w:r w:rsidR="006512E3">
          <w:t xml:space="preserve"> Hold down the Ctrl or Shift key and </w:t>
        </w:r>
      </w:ins>
      <w:del w:id="6708" w:author="Tom Bergeron" w:date="2022-03-29T19:17:00Z">
        <w:r w:rsidDel="006512E3">
          <w:delText xml:space="preserve"> You </w:delText>
        </w:r>
      </w:del>
      <w:ins w:id="6709" w:author="Tom Bergeron" w:date="2022-03-29T19:17:00Z">
        <w:r w:rsidR="006512E3">
          <w:t>t</w:t>
        </w:r>
      </w:ins>
      <w:del w:id="6710" w:author="Tom Bergeron" w:date="2022-03-29T19:17:00Z">
        <w:r w:rsidDel="006512E3">
          <w:delText>can t</w:delText>
        </w:r>
      </w:del>
      <w:r>
        <w:t xml:space="preserve">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p>
    <w:p w14:paraId="645CC993" w14:textId="07A02749" w:rsidR="00AC73AD" w:rsidRDefault="00AC73AD" w:rsidP="00AC73AD">
      <w:pPr>
        <w:jc w:val="center"/>
      </w:pPr>
    </w:p>
    <w:p w14:paraId="56ADF334" w14:textId="517A4C1F" w:rsidR="00AC73AD" w:rsidRDefault="00AC73AD" w:rsidP="00AC73AD">
      <w:pPr>
        <w:rPr>
          <w:ins w:id="6711" w:author="Tom Bergeron" w:date="2022-03-29T19:18:00Z"/>
        </w:rPr>
      </w:pPr>
    </w:p>
    <w:p w14:paraId="5BC7133B" w14:textId="7F39B3B1" w:rsidR="006512E3" w:rsidRDefault="006512E3" w:rsidP="00AC73AD">
      <w:pPr>
        <w:rPr>
          <w:ins w:id="6712" w:author="Tom Bergeron" w:date="2022-03-29T19:18:00Z"/>
        </w:rPr>
      </w:pPr>
    </w:p>
    <w:p w14:paraId="63AF97C4" w14:textId="625E2DD1" w:rsidR="006512E3" w:rsidRDefault="006512E3" w:rsidP="00AC73AD">
      <w:pPr>
        <w:rPr>
          <w:ins w:id="6713" w:author="Tom Bergeron" w:date="2022-03-29T19:18:00Z"/>
        </w:rPr>
      </w:pPr>
    </w:p>
    <w:p w14:paraId="52108F2E" w14:textId="6051B2E6" w:rsidR="006512E3" w:rsidRDefault="006512E3" w:rsidP="00AC73AD">
      <w:pPr>
        <w:rPr>
          <w:ins w:id="6714" w:author="Tom Bergeron" w:date="2022-03-29T19:18:00Z"/>
        </w:rPr>
      </w:pPr>
    </w:p>
    <w:p w14:paraId="3948FD91" w14:textId="40347F9D" w:rsidR="006512E3" w:rsidRDefault="006512E3" w:rsidP="00AC73AD">
      <w:pPr>
        <w:rPr>
          <w:ins w:id="6715" w:author="Tom Bergeron" w:date="2022-03-29T19:18:00Z"/>
        </w:rPr>
      </w:pPr>
    </w:p>
    <w:p w14:paraId="39107F01" w14:textId="48E52274" w:rsidR="006512E3" w:rsidRDefault="006512E3" w:rsidP="00AC73AD">
      <w:pPr>
        <w:rPr>
          <w:ins w:id="6716" w:author="Tom Bergeron" w:date="2022-03-29T19:18:00Z"/>
        </w:rPr>
      </w:pPr>
    </w:p>
    <w:p w14:paraId="196794DC" w14:textId="35C671CC" w:rsidR="006512E3" w:rsidRDefault="006512E3" w:rsidP="00AC73AD">
      <w:pPr>
        <w:rPr>
          <w:ins w:id="6717" w:author="Tom Bergeron" w:date="2022-03-29T19:18:00Z"/>
        </w:rPr>
      </w:pPr>
    </w:p>
    <w:p w14:paraId="19086997" w14:textId="72C78E75" w:rsidR="006512E3" w:rsidRDefault="006512E3" w:rsidP="00AC73AD">
      <w:pPr>
        <w:rPr>
          <w:ins w:id="6718" w:author="Tom Bergeron" w:date="2022-03-29T19:18:00Z"/>
        </w:rPr>
      </w:pPr>
    </w:p>
    <w:p w14:paraId="6CB11F14" w14:textId="752803F2" w:rsidR="006512E3" w:rsidRDefault="00F93F27" w:rsidP="00AC73AD">
      <w:pPr>
        <w:rPr>
          <w:ins w:id="6719" w:author="Tom Bergeron" w:date="2022-03-29T19:18:00Z"/>
        </w:rPr>
      </w:pPr>
      <w:ins w:id="6720" w:author="Tom Bergeron" w:date="2022-03-29T19:18:00Z">
        <w:r>
          <w:rPr>
            <w:noProof/>
          </w:rPr>
          <w:drawing>
            <wp:anchor distT="0" distB="0" distL="114300" distR="114300" simplePos="0" relativeHeight="251980288" behindDoc="1" locked="0" layoutInCell="1" allowOverlap="1" wp14:anchorId="7C1E8FD0" wp14:editId="6E9D36D5">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2815" name="Picture 28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ins>
    </w:p>
    <w:p w14:paraId="09FC5B85" w14:textId="61C9764F" w:rsidR="006512E3" w:rsidRDefault="00F93F27" w:rsidP="00AC73AD">
      <w:pPr>
        <w:rPr>
          <w:ins w:id="6721" w:author="Tom Bergeron" w:date="2022-03-29T19:19:00Z"/>
          <w:b/>
          <w:bCs/>
        </w:rPr>
      </w:pPr>
      <w:ins w:id="6722" w:author="Tom Bergeron" w:date="2022-03-29T19:19:00Z">
        <w:r>
          <w:rPr>
            <w:b/>
            <w:bCs/>
          </w:rPr>
          <w:t>Manual Entry Method</w:t>
        </w:r>
      </w:ins>
    </w:p>
    <w:p w14:paraId="08CCAFE3" w14:textId="2F843C42" w:rsidR="00F93F27" w:rsidRDefault="00F93F27" w:rsidP="00AC73AD">
      <w:pPr>
        <w:rPr>
          <w:ins w:id="6723" w:author="Tom Bergeron" w:date="2022-03-29T19:19:00Z"/>
          <w:b/>
          <w:bCs/>
        </w:rPr>
      </w:pPr>
    </w:p>
    <w:p w14:paraId="7F086A91" w14:textId="5095614B" w:rsidR="00F93F27" w:rsidRPr="00F93F27" w:rsidRDefault="00F93F27" w:rsidP="00AC73AD">
      <w:pPr>
        <w:rPr>
          <w:ins w:id="6724" w:author="Tom Bergeron" w:date="2022-03-29T19:18:00Z"/>
        </w:rPr>
      </w:pPr>
      <w:ins w:id="6725" w:author="Tom Bergeron" w:date="2022-03-29T19:19:00Z">
        <w:r>
          <w:t xml:space="preserve">Enter the number of total characters in the barcode string. Then type in </w:t>
        </w:r>
        <w:r w:rsidRPr="00F93F27">
          <w:rPr>
            <w:b/>
            <w:bCs/>
            <w:rPrChange w:id="6726" w:author="Tom Bergeron" w:date="2022-03-29T19:20:00Z">
              <w:rPr/>
            </w:rPrChange>
          </w:rPr>
          <w:t>ONLY</w:t>
        </w:r>
        <w:r>
          <w:t xml:space="preserve"> the characters that will be the </w:t>
        </w:r>
      </w:ins>
      <w:ins w:id="6727" w:author="Tom Bergeron" w:date="2022-03-29T19:20:00Z">
        <w:r w:rsidRPr="00F93F27">
          <w:rPr>
            <w:i/>
            <w:iCs/>
            <w:rPrChange w:id="6728" w:author="Tom Bergeron" w:date="2022-03-29T19:20:00Z">
              <w:rPr/>
            </w:rPrChange>
          </w:rPr>
          <w:t xml:space="preserve">Control String </w:t>
        </w:r>
        <w:r>
          <w:t xml:space="preserve">for this product family. Click </w:t>
        </w:r>
        <w:r w:rsidRPr="00F93F27">
          <w:rPr>
            <w:i/>
            <w:iCs/>
            <w:rPrChange w:id="6729" w:author="Tom Bergeron" w:date="2022-03-29T19:20:00Z">
              <w:rPr/>
            </w:rPrChange>
          </w:rPr>
          <w:t>Add</w:t>
        </w:r>
        <w:r>
          <w:t xml:space="preserve"> to save this </w:t>
        </w:r>
        <w:r w:rsidRPr="00F93F27">
          <w:rPr>
            <w:i/>
            <w:iCs/>
            <w:rPrChange w:id="6730" w:author="Tom Bergeron" w:date="2022-03-29T19:21:00Z">
              <w:rPr/>
            </w:rPrChange>
          </w:rPr>
          <w:t>Control String</w:t>
        </w:r>
        <w:r>
          <w:t xml:space="preserve"> to the product:</w:t>
        </w:r>
      </w:ins>
    </w:p>
    <w:p w14:paraId="58D3D234" w14:textId="1AE69BBD" w:rsidR="006512E3" w:rsidRDefault="006512E3" w:rsidP="00AC73AD">
      <w:pPr>
        <w:rPr>
          <w:ins w:id="6731" w:author="Tom Bergeron" w:date="2022-03-29T19:18:00Z"/>
        </w:rPr>
      </w:pPr>
    </w:p>
    <w:p w14:paraId="5023B010" w14:textId="042630C8" w:rsidR="006512E3" w:rsidRDefault="006512E3" w:rsidP="00AC73AD">
      <w:pPr>
        <w:rPr>
          <w:ins w:id="6732" w:author="Tom Bergeron" w:date="2022-03-29T19:18:00Z"/>
        </w:rPr>
      </w:pPr>
    </w:p>
    <w:p w14:paraId="482A0966" w14:textId="0FB7765C" w:rsidR="006512E3" w:rsidRDefault="006512E3" w:rsidP="00AC73AD">
      <w:pPr>
        <w:rPr>
          <w:ins w:id="6733" w:author="Tom Bergeron" w:date="2022-03-29T19:18:00Z"/>
        </w:rPr>
      </w:pPr>
    </w:p>
    <w:p w14:paraId="0C4454E8" w14:textId="347A0593" w:rsidR="006512E3" w:rsidRDefault="006512E3" w:rsidP="00AC73AD">
      <w:pPr>
        <w:rPr>
          <w:ins w:id="6734" w:author="Tom Bergeron" w:date="2022-03-29T19:18:00Z"/>
        </w:rPr>
      </w:pPr>
    </w:p>
    <w:p w14:paraId="4834A235" w14:textId="263FA1DF" w:rsidR="006512E3" w:rsidRDefault="006512E3" w:rsidP="00AC73AD">
      <w:pPr>
        <w:rPr>
          <w:ins w:id="6735" w:author="Tom Bergeron" w:date="2022-03-29T19:18:00Z"/>
        </w:rPr>
      </w:pPr>
    </w:p>
    <w:p w14:paraId="7231C0F3" w14:textId="79C41B6A" w:rsidR="006512E3" w:rsidRDefault="006512E3" w:rsidP="00AC73AD">
      <w:pPr>
        <w:rPr>
          <w:ins w:id="6736" w:author="Tom Bergeron" w:date="2022-03-29T19:18:00Z"/>
        </w:rPr>
      </w:pPr>
    </w:p>
    <w:p w14:paraId="735CBC7F" w14:textId="47B8523E" w:rsidR="006512E3" w:rsidRDefault="006512E3" w:rsidP="00AC73AD">
      <w:pPr>
        <w:rPr>
          <w:ins w:id="6737" w:author="Tom Bergeron" w:date="2022-03-29T19:18:00Z"/>
        </w:rPr>
      </w:pPr>
    </w:p>
    <w:p w14:paraId="0537E2FA" w14:textId="4C0B4B1D" w:rsidR="006512E3" w:rsidRDefault="006512E3" w:rsidP="00AC73AD">
      <w:pPr>
        <w:rPr>
          <w:ins w:id="6738" w:author="Tom Bergeron" w:date="2022-03-29T19:18:00Z"/>
        </w:rPr>
      </w:pPr>
    </w:p>
    <w:p w14:paraId="684D7D83" w14:textId="7FD4EC98" w:rsidR="006512E3" w:rsidRDefault="006512E3" w:rsidP="00AC73AD">
      <w:pPr>
        <w:rPr>
          <w:ins w:id="6739" w:author="Tom Bergeron" w:date="2022-03-29T19:18:00Z"/>
        </w:rPr>
      </w:pPr>
    </w:p>
    <w:p w14:paraId="2685738A" w14:textId="68AE3365" w:rsidR="006512E3" w:rsidRDefault="006512E3" w:rsidP="00AC73AD">
      <w:pPr>
        <w:rPr>
          <w:ins w:id="6740" w:author="Tom Bergeron" w:date="2022-03-29T19:18:00Z"/>
        </w:rPr>
      </w:pPr>
    </w:p>
    <w:p w14:paraId="7DF6A7B8" w14:textId="0DC256C9" w:rsidR="006512E3" w:rsidRDefault="006512E3" w:rsidP="00AC73AD">
      <w:pPr>
        <w:rPr>
          <w:ins w:id="6741" w:author="Tom Bergeron" w:date="2022-03-29T19:21:00Z"/>
        </w:rPr>
      </w:pPr>
    </w:p>
    <w:p w14:paraId="73881D01" w14:textId="47CDB436" w:rsidR="00F93F27" w:rsidRDefault="00F93F27" w:rsidP="00AC73AD">
      <w:pPr>
        <w:rPr>
          <w:ins w:id="6742" w:author="Tom Bergeron" w:date="2022-03-29T19:21:00Z"/>
        </w:rPr>
      </w:pPr>
    </w:p>
    <w:p w14:paraId="39875768" w14:textId="77777777" w:rsidR="00F93F27" w:rsidRDefault="00F93F27" w:rsidP="00AC73AD">
      <w:pPr>
        <w:rPr>
          <w:ins w:id="6743" w:author="Tom Bergeron" w:date="2022-03-29T19:18:00Z"/>
        </w:rPr>
      </w:pPr>
    </w:p>
    <w:p w14:paraId="14CF03EC" w14:textId="77777777" w:rsidR="006512E3" w:rsidRDefault="006512E3" w:rsidP="00AC73AD"/>
    <w:p w14:paraId="6A57F3D2" w14:textId="77777777" w:rsidR="00AC73AD" w:rsidRDefault="00AC73AD" w:rsidP="00AC73AD">
      <w:r>
        <w:t xml:space="preserve">The </w:t>
      </w:r>
      <w:r>
        <w:rPr>
          <w:i/>
        </w:rPr>
        <w:t>Control String</w:t>
      </w:r>
      <w:r>
        <w:t xml:space="preserve"> column will now display the defined string for that product name:</w:t>
      </w:r>
    </w:p>
    <w:p w14:paraId="4B31A8A3" w14:textId="77777777" w:rsidR="00AC73AD" w:rsidRDefault="00AC73AD" w:rsidP="00AC73AD">
      <w:pPr>
        <w:jc w:val="center"/>
      </w:pPr>
      <w:r>
        <w:rPr>
          <w:noProof/>
        </w:rPr>
        <w:drawing>
          <wp:inline distT="0" distB="0" distL="0" distR="0" wp14:anchorId="1EB5591B" wp14:editId="2E28290A">
            <wp:extent cx="5943600" cy="997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89">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4B1F5DE4" w14:textId="77777777" w:rsidR="00AC73AD" w:rsidRDefault="00AC73AD" w:rsidP="00AC73AD">
      <w:pPr>
        <w:jc w:val="center"/>
      </w:pPr>
    </w:p>
    <w:p w14:paraId="6ADA854B" w14:textId="57ACA336" w:rsidR="00AC73AD" w:rsidRDefault="00AC73AD" w:rsidP="00AC73AD">
      <w:r w:rsidRPr="0045522E">
        <w:t xml:space="preserve">With the Parsing method, you also have the ability to add more than one </w:t>
      </w:r>
      <w:r w:rsidRPr="0045522E">
        <w:rPr>
          <w:i/>
        </w:rPr>
        <w:t>Control String</w:t>
      </w:r>
      <w:r w:rsidRPr="0045522E">
        <w:t xml:space="preserve"> for a given product by repeating the same steps above. You can remove a </w:t>
      </w:r>
      <w:r w:rsidRPr="0045522E">
        <w:rPr>
          <w:i/>
        </w:rPr>
        <w:t xml:space="preserve">Control String </w:t>
      </w:r>
      <w:r w:rsidRPr="0045522E">
        <w:t xml:space="preserve">for a product by right-clicking and choosing the </w:t>
      </w:r>
      <w:r w:rsidRPr="0045522E">
        <w:rPr>
          <w:i/>
        </w:rPr>
        <w:t>Edit Control String</w:t>
      </w:r>
      <w:r w:rsidRPr="0045522E">
        <w:t xml:space="preserve"> selection.</w:t>
      </w:r>
    </w:p>
    <w:p w14:paraId="472E9614" w14:textId="77777777" w:rsidR="00AC73AD" w:rsidRPr="0045522E" w:rsidRDefault="00AC73AD" w:rsidP="0045522E">
      <w:pPr>
        <w:rPr>
          <w:b/>
        </w:rPr>
      </w:pPr>
    </w:p>
    <w:p w14:paraId="4550D486" w14:textId="4F9F861A" w:rsidR="003D173F" w:rsidRPr="00C0592E" w:rsidRDefault="00AF5B10" w:rsidP="00EE126E">
      <w:pPr>
        <w:pStyle w:val="Heading3"/>
      </w:pPr>
      <w:bookmarkStart w:id="6744" w:name="_Toc69230760"/>
      <w:bookmarkStart w:id="6745" w:name="_Toc469045096"/>
      <w:bookmarkStart w:id="6746" w:name="_Toc506221959"/>
      <w:bookmarkStart w:id="6747" w:name="_Toc506816624"/>
      <w:bookmarkStart w:id="6748" w:name="_Toc528427017"/>
      <w:bookmarkStart w:id="6749" w:name="_Toc19133226"/>
      <w:bookmarkStart w:id="6750" w:name="_Toc37349969"/>
      <w:bookmarkStart w:id="6751" w:name="_Toc51280659"/>
      <w:bookmarkStart w:id="6752" w:name="_Toc52889626"/>
      <w:bookmarkStart w:id="6753" w:name="_Toc83831387"/>
      <w:bookmarkStart w:id="6754" w:name="_Hlk69497926"/>
      <w:bookmarkStart w:id="6755" w:name="_Toc99526668"/>
      <w:bookmarkStart w:id="6756" w:name="_Toc99526976"/>
      <w:r>
        <w:lastRenderedPageBreak/>
        <w:t>Barcode Product Sensor (BPS)/Barcode Stop Sensor (BSS) operation</w:t>
      </w:r>
      <w:bookmarkEnd w:id="6744"/>
      <w:bookmarkEnd w:id="6745"/>
      <w:bookmarkEnd w:id="6746"/>
      <w:bookmarkEnd w:id="6747"/>
      <w:bookmarkEnd w:id="6748"/>
      <w:bookmarkEnd w:id="6749"/>
      <w:bookmarkEnd w:id="6750"/>
      <w:bookmarkEnd w:id="6751"/>
      <w:bookmarkEnd w:id="6752"/>
      <w:bookmarkEnd w:id="6753"/>
      <w:bookmarkEnd w:id="6755"/>
      <w:bookmarkEnd w:id="6756"/>
    </w:p>
    <w:tbl>
      <w:tblPr>
        <w:tblW w:w="0" w:type="auto"/>
        <w:tblLook w:val="04A0" w:firstRow="1" w:lastRow="0" w:firstColumn="1" w:lastColumn="0" w:noHBand="0" w:noVBand="1"/>
      </w:tblPr>
      <w:tblGrid>
        <w:gridCol w:w="4584"/>
        <w:gridCol w:w="4776"/>
      </w:tblGrid>
      <w:tr w:rsidR="003D173F" w14:paraId="6A62BEC0" w14:textId="77777777" w:rsidTr="0061755A">
        <w:tc>
          <w:tcPr>
            <w:tcW w:w="4788" w:type="dxa"/>
            <w:shd w:val="clear" w:color="auto" w:fill="auto"/>
          </w:tcPr>
          <w:p w14:paraId="48F5F345" w14:textId="1EE4DF9D" w:rsidR="003D173F" w:rsidRPr="00C0592E" w:rsidRDefault="003D173F" w:rsidP="0061755A">
            <w:r>
              <w:t>S</w:t>
            </w:r>
            <w:r w:rsidRPr="00C0592E">
              <w:t xml:space="preserve">ystems using </w:t>
            </w:r>
            <w:r w:rsidR="00AF5B10">
              <w:t>the</w:t>
            </w:r>
            <w:r w:rsidRPr="00C0592E">
              <w:t xml:space="preserve"> BPS</w:t>
            </w:r>
            <w:r w:rsidR="00AF5B10">
              <w:t xml:space="preserve"> or BSS</w:t>
            </w:r>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4D635364" w:rsidR="003D173F" w:rsidRDefault="003D173F" w:rsidP="0061755A">
            <w:pPr>
              <w:keepNext/>
              <w:spacing w:after="120"/>
            </w:pPr>
            <w:r w:rsidRPr="00C0592E">
              <w:t xml:space="preserve">When the BPS </w:t>
            </w:r>
            <w:r w:rsidR="00AF5B10">
              <w:t xml:space="preserve">or BSS </w:t>
            </w:r>
            <w:r w:rsidRPr="00C0592E">
              <w:t xml:space="preserve">detects a product whose barcode label has not been read, or the </w:t>
            </w:r>
            <w:r w:rsidR="00AF5B10">
              <w:t>sensor</w:t>
            </w:r>
            <w:r w:rsidRPr="00C0592E">
              <w:t xml:space="preserve"> is tripped accidentally, an alarm is activated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Rescan the barcode with a mounted scanner</w:t>
            </w:r>
          </w:p>
          <w:p w14:paraId="6ACC48C7" w14:textId="77777777" w:rsidR="003D173F" w:rsidRDefault="003D173F" w:rsidP="00AA5614">
            <w:pPr>
              <w:pStyle w:val="ListParagraph"/>
              <w:numPr>
                <w:ilvl w:val="0"/>
                <w:numId w:val="127"/>
              </w:numPr>
            </w:pPr>
            <w:r>
              <w:t>Continue production without the barcode</w:t>
            </w:r>
          </w:p>
          <w:p w14:paraId="3A10DE9F" w14:textId="77777777" w:rsidR="003D173F" w:rsidRDefault="003D173F" w:rsidP="00AA5614">
            <w:pPr>
              <w:pStyle w:val="ListParagraph"/>
              <w:numPr>
                <w:ilvl w:val="0"/>
                <w:numId w:val="127"/>
              </w:numPr>
            </w:pPr>
            <w:r>
              <w:t>Remove the board from the line.</w:t>
            </w:r>
          </w:p>
          <w:p w14:paraId="6B07E399" w14:textId="54CD49F9" w:rsidR="003D173F" w:rsidRDefault="003D173F" w:rsidP="0061755A"/>
          <w:p w14:paraId="629BA9B6" w14:textId="77777777" w:rsidR="00AF5B10" w:rsidRDefault="00AF5B10" w:rsidP="0061755A"/>
          <w:p w14:paraId="34395BFE" w14:textId="45DA8407" w:rsidR="00AC73AD" w:rsidRDefault="00AC73AD" w:rsidP="0061755A"/>
        </w:tc>
        <w:tc>
          <w:tcPr>
            <w:tcW w:w="4788" w:type="dxa"/>
            <w:shd w:val="clear" w:color="auto" w:fill="auto"/>
          </w:tcPr>
          <w:p w14:paraId="178AFE23" w14:textId="77777777" w:rsidR="003D173F" w:rsidRDefault="003D173F" w:rsidP="0061755A"/>
          <w:p w14:paraId="4A44368B" w14:textId="77777777" w:rsidR="003D173F" w:rsidRDefault="000E0382" w:rsidP="0061755A">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35ED4452" w14:textId="77777777" w:rsidR="003D173F" w:rsidRPr="00195103" w:rsidRDefault="003D173F" w:rsidP="0061755A">
            <w:pPr>
              <w:jc w:val="center"/>
              <w:rPr>
                <w:rFonts w:ascii="Arial" w:hAnsi="Arial" w:cs="Arial"/>
                <w:sz w:val="16"/>
                <w:szCs w:val="16"/>
              </w:rPr>
            </w:pPr>
            <w:r w:rsidRPr="00195103">
              <w:rPr>
                <w:rFonts w:ascii="Arial" w:hAnsi="Arial" w:cs="Arial"/>
                <w:sz w:val="16"/>
                <w:szCs w:val="16"/>
              </w:rPr>
              <w:t>Alarm #5C</w:t>
            </w:r>
          </w:p>
        </w:tc>
      </w:tr>
    </w:tbl>
    <w:p w14:paraId="693CB818" w14:textId="691EFE76" w:rsidR="003D173F" w:rsidRPr="00C0592E" w:rsidRDefault="003D173F">
      <w:pPr>
        <w:pStyle w:val="Heading2"/>
      </w:pPr>
      <w:bookmarkStart w:id="6757" w:name="_Toc119468119"/>
      <w:bookmarkStart w:id="6758" w:name="_Toc329249451"/>
      <w:bookmarkStart w:id="6759" w:name="_Toc469043196"/>
      <w:bookmarkStart w:id="6760" w:name="_Toc469043776"/>
      <w:bookmarkStart w:id="6761" w:name="_Toc469045097"/>
      <w:bookmarkStart w:id="6762" w:name="_Toc469612970"/>
      <w:bookmarkStart w:id="6763" w:name="_Toc506221960"/>
      <w:bookmarkStart w:id="6764" w:name="_Toc506816625"/>
      <w:bookmarkStart w:id="6765" w:name="_Toc506816838"/>
      <w:bookmarkStart w:id="6766" w:name="_Toc528426492"/>
      <w:bookmarkStart w:id="6767" w:name="_Toc528427018"/>
      <w:bookmarkStart w:id="6768" w:name="_Toc528427227"/>
      <w:bookmarkStart w:id="6769" w:name="_Toc19132696"/>
      <w:bookmarkStart w:id="6770" w:name="_Toc19133227"/>
      <w:bookmarkStart w:id="6771" w:name="_Toc37349438"/>
      <w:bookmarkStart w:id="6772" w:name="_Toc37349970"/>
      <w:bookmarkStart w:id="6773" w:name="_Toc51280660"/>
      <w:bookmarkStart w:id="6774" w:name="_Toc52889087"/>
      <w:bookmarkStart w:id="6775" w:name="_Toc52889627"/>
      <w:bookmarkStart w:id="6776" w:name="_Toc52897706"/>
      <w:bookmarkStart w:id="6777" w:name="_Toc69230213"/>
      <w:bookmarkStart w:id="6778" w:name="_Toc69230761"/>
      <w:bookmarkStart w:id="6779" w:name="_Toc83830700"/>
      <w:bookmarkStart w:id="6780" w:name="_Toc83831388"/>
      <w:bookmarkStart w:id="6781" w:name="_Toc99526418"/>
      <w:bookmarkStart w:id="6782" w:name="_Toc99526669"/>
      <w:bookmarkStart w:id="6783" w:name="_Toc99526977"/>
      <w:bookmarkEnd w:id="6754"/>
      <w:r>
        <w:t xml:space="preserve">Reading </w:t>
      </w:r>
      <w:r w:rsidR="00754243">
        <w:t>B</w:t>
      </w:r>
      <w:r w:rsidR="00754243" w:rsidRPr="00C0592E">
        <w:t>arcode</w:t>
      </w:r>
      <w:r w:rsidR="00754243">
        <w:t xml:space="preserve">s With A </w:t>
      </w:r>
      <w:r>
        <w:t>Product</w:t>
      </w:r>
      <w:r w:rsidRPr="00C0592E">
        <w:t xml:space="preserve"> Traceability </w:t>
      </w:r>
      <w:bookmarkEnd w:id="6757"/>
      <w:r>
        <w:t>Scanner</w:t>
      </w:r>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p>
    <w:p w14:paraId="596F6395" w14:textId="77777777" w:rsidR="003D173F" w:rsidRDefault="003D173F" w:rsidP="003D173F">
      <w:bookmarkStart w:id="6784"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EE126E">
      <w:pPr>
        <w:pStyle w:val="Heading3"/>
      </w:pPr>
      <w:bookmarkStart w:id="6785" w:name="_Toc469045098"/>
      <w:bookmarkStart w:id="6786" w:name="_Toc506221961"/>
      <w:bookmarkStart w:id="6787" w:name="_Toc506816626"/>
      <w:bookmarkStart w:id="6788" w:name="_Toc528427019"/>
      <w:bookmarkStart w:id="6789" w:name="_Toc19133228"/>
      <w:bookmarkStart w:id="6790" w:name="_Toc37349971"/>
      <w:bookmarkStart w:id="6791" w:name="_Toc51280661"/>
      <w:bookmarkStart w:id="6792" w:name="_Toc52889628"/>
      <w:bookmarkStart w:id="6793" w:name="_Toc69230762"/>
      <w:bookmarkStart w:id="6794" w:name="_Toc83831389"/>
      <w:bookmarkStart w:id="6795" w:name="_Toc99526670"/>
      <w:bookmarkStart w:id="6796" w:name="_Toc99526978"/>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618EF9D6" w:rsidR="003D173F" w:rsidRPr="00C0592E" w:rsidRDefault="003D173F" w:rsidP="003D173F">
      <w:r>
        <w:t>S</w:t>
      </w:r>
      <w:r w:rsidRPr="00C0592E">
        <w:t>ystems using a BPS</w:t>
      </w:r>
      <w:r w:rsidR="00AF5B10">
        <w:t xml:space="preserve"> or BSS</w:t>
      </w:r>
      <w:r w:rsidRPr="00C0592E">
        <w:t xml:space="preserve">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7682F67F" w:rsidR="003D173F" w:rsidRPr="00C0592E" w:rsidRDefault="003D173F" w:rsidP="0061755A">
            <w:r w:rsidRPr="00C0592E">
              <w:t>When the BPS</w:t>
            </w:r>
            <w:r w:rsidR="00AF5B10">
              <w:t xml:space="preserve"> or BSS</w:t>
            </w:r>
            <w:r w:rsidRPr="00C0592E">
              <w:t xml:space="preserve"> detects a product whose barcode label has not been read, or th</w:t>
            </w:r>
            <w:r w:rsidR="00AF5B10">
              <w:t>e sensor</w:t>
            </w:r>
            <w:r w:rsidRPr="00C0592E">
              <w:t xml:space="preserve">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193757CE" w:rsidR="003D173F" w:rsidRPr="00C0592E" w:rsidRDefault="003D173F" w:rsidP="003D173F">
      <w:r w:rsidRPr="00C0592E">
        <w:t>Alternatively, if the BPS</w:t>
      </w:r>
      <w:r w:rsidR="00AF5B10">
        <w:t xml:space="preserve">/BSS </w:t>
      </w:r>
      <w:r w:rsidRPr="00C0592E">
        <w:t xml:space="preserve">was tripped accidentally, you can select </w:t>
      </w:r>
      <w:r w:rsidRPr="005D353E">
        <w:rPr>
          <w:b/>
        </w:rPr>
        <w:t>Delete</w:t>
      </w:r>
      <w:r w:rsidRPr="00C0592E">
        <w:t>.  The Delete function cancels the barcode string entry altogether.</w:t>
      </w:r>
    </w:p>
    <w:p w14:paraId="4E7E1AA2" w14:textId="77777777" w:rsidR="00CA4305" w:rsidRDefault="00754243" w:rsidP="00F312ED">
      <w:pPr>
        <w:pStyle w:val="Heading2"/>
      </w:pPr>
      <w:r>
        <w:br w:type="page"/>
      </w:r>
      <w:bookmarkStart w:id="6797" w:name="_Toc504120428"/>
      <w:bookmarkStart w:id="6798" w:name="_Toc504148801"/>
      <w:bookmarkStart w:id="6799" w:name="_Toc506816627"/>
      <w:bookmarkStart w:id="6800" w:name="_Toc506816839"/>
      <w:bookmarkStart w:id="6801" w:name="_Toc528426493"/>
      <w:bookmarkStart w:id="6802" w:name="_Toc528427020"/>
      <w:bookmarkStart w:id="6803" w:name="_Toc528427228"/>
      <w:bookmarkStart w:id="6804" w:name="_Toc469043197"/>
      <w:bookmarkStart w:id="6805" w:name="_Toc469043777"/>
      <w:bookmarkStart w:id="6806" w:name="_Toc469045099"/>
      <w:bookmarkStart w:id="6807" w:name="_Toc469612971"/>
      <w:bookmarkStart w:id="6808" w:name="_Toc506221962"/>
    </w:p>
    <w:p w14:paraId="09F38CC2" w14:textId="77777777" w:rsidR="00CA4305" w:rsidRPr="004F3EB4" w:rsidRDefault="00CA4305" w:rsidP="00CA4305">
      <w:pPr>
        <w:pStyle w:val="Heading2"/>
        <w:rPr>
          <w:rFonts w:ascii="Trebuchet MS" w:hAnsi="Trebuchet MS"/>
          <w:szCs w:val="24"/>
        </w:rPr>
      </w:pPr>
      <w:bookmarkStart w:id="6809" w:name="_Toc17993309"/>
      <w:bookmarkStart w:id="6810" w:name="_Toc17993546"/>
      <w:bookmarkStart w:id="6811" w:name="_Toc19132697"/>
      <w:bookmarkStart w:id="6812" w:name="_Toc19133229"/>
      <w:bookmarkStart w:id="6813" w:name="_Toc37349439"/>
      <w:bookmarkStart w:id="6814" w:name="_Toc37349972"/>
      <w:bookmarkStart w:id="6815" w:name="_Toc51280662"/>
      <w:bookmarkStart w:id="6816" w:name="_Toc52889088"/>
      <w:bookmarkStart w:id="6817" w:name="_Toc52889629"/>
      <w:bookmarkStart w:id="6818" w:name="_Toc52897707"/>
      <w:bookmarkStart w:id="6819" w:name="_Toc69230214"/>
      <w:bookmarkStart w:id="6820" w:name="_Toc69230763"/>
      <w:bookmarkStart w:id="6821" w:name="_Toc83830701"/>
      <w:bookmarkStart w:id="6822" w:name="_Toc83831390"/>
      <w:bookmarkStart w:id="6823" w:name="_Toc99526419"/>
      <w:bookmarkStart w:id="6824" w:name="_Toc99526671"/>
      <w:bookmarkStart w:id="6825" w:name="_Toc99526979"/>
      <w:r w:rsidRPr="004F3EB4">
        <w:lastRenderedPageBreak/>
        <w:t>Enable Barcoding Per Product</w:t>
      </w:r>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r w:rsidRPr="004F3EB4">
        <w:t xml:space="preserve"> </w:t>
      </w:r>
    </w:p>
    <w:p w14:paraId="5F6B9E81" w14:textId="77777777" w:rsidR="00CA4305" w:rsidRDefault="00CA4305" w:rsidP="00CA4305">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EACA543" w14:textId="77777777" w:rsidR="00CA4305" w:rsidRDefault="00CA4305" w:rsidP="00CA4305"/>
    <w:p w14:paraId="1B2DDB40" w14:textId="757411CB" w:rsidR="00CA4305" w:rsidRDefault="00CA4305" w:rsidP="00EE126E">
      <w:pPr>
        <w:jc w:val="center"/>
      </w:pPr>
      <w:r>
        <w:rPr>
          <w:noProof/>
        </w:rPr>
        <w:drawing>
          <wp:inline distT="0" distB="0" distL="0" distR="0" wp14:anchorId="1E339C0A" wp14:editId="713E12C8">
            <wp:extent cx="4762500" cy="812283"/>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56D09696" w:rsidR="00F312ED" w:rsidRDefault="00F312ED" w:rsidP="00F312ED">
      <w:pPr>
        <w:pStyle w:val="Heading2"/>
      </w:pPr>
      <w:bookmarkStart w:id="6826" w:name="_Toc19132698"/>
      <w:bookmarkStart w:id="6827" w:name="_Toc19133230"/>
      <w:bookmarkStart w:id="6828" w:name="_Toc37349440"/>
      <w:bookmarkStart w:id="6829" w:name="_Toc37349973"/>
      <w:bookmarkStart w:id="6830" w:name="_Toc51280663"/>
      <w:bookmarkStart w:id="6831" w:name="_Toc52889089"/>
      <w:bookmarkStart w:id="6832" w:name="_Toc52889630"/>
      <w:bookmarkStart w:id="6833" w:name="_Toc52897708"/>
      <w:bookmarkStart w:id="6834" w:name="_Toc69230215"/>
      <w:bookmarkStart w:id="6835" w:name="_Toc69230764"/>
      <w:bookmarkStart w:id="6836" w:name="_Toc83830702"/>
      <w:bookmarkStart w:id="6837" w:name="_Toc83831391"/>
      <w:bookmarkStart w:id="6838" w:name="_Toc99526420"/>
      <w:bookmarkStart w:id="6839" w:name="_Toc99526672"/>
      <w:bookmarkStart w:id="6840" w:name="_Toc99526980"/>
      <w:r>
        <w:t>Display the Current Barcode Queue</w:t>
      </w:r>
      <w:bookmarkEnd w:id="6797"/>
      <w:bookmarkEnd w:id="6798"/>
      <w:bookmarkEnd w:id="6799"/>
      <w:bookmarkEnd w:id="6800"/>
      <w:bookmarkEnd w:id="6801"/>
      <w:bookmarkEnd w:id="6802"/>
      <w:bookmarkEnd w:id="6803"/>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7584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C660" id="Rectangle 14" o:spid="_x0000_s1026" style="position:absolute;margin-left:237.7pt;margin-top:139.7pt;width:43pt;height:30.9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
        <w:rPr>
          <w:noProof/>
        </w:rPr>
        <w:drawing>
          <wp:inline distT="0" distB="0" distL="0" distR="0" wp14:anchorId="111943E9" wp14:editId="16586447">
            <wp:extent cx="2067697" cy="980440"/>
            <wp:effectExtent l="0" t="0" r="889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75848" t="81481" r="8550" b="5367"/>
                    <a:stretch/>
                  </pic:blipFill>
                  <pic:spPr bwMode="auto">
                    <a:xfrm>
                      <a:off x="0" y="0"/>
                      <a:ext cx="208771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EE126E">
      <w:pPr>
        <w:pStyle w:val="Heading3"/>
      </w:pPr>
      <w:bookmarkStart w:id="6841" w:name="_Toc504120429"/>
      <w:bookmarkStart w:id="6842" w:name="_Toc506816628"/>
      <w:bookmarkStart w:id="6843" w:name="_Toc528427021"/>
      <w:bookmarkStart w:id="6844" w:name="_Toc19133231"/>
      <w:bookmarkStart w:id="6845" w:name="_Toc37349974"/>
      <w:bookmarkStart w:id="6846" w:name="_Toc51280664"/>
      <w:bookmarkStart w:id="6847" w:name="_Toc52889631"/>
      <w:bookmarkStart w:id="6848" w:name="_Toc69230765"/>
      <w:bookmarkStart w:id="6849" w:name="_Toc83831392"/>
      <w:bookmarkStart w:id="6850" w:name="_Toc99526673"/>
      <w:bookmarkStart w:id="6851" w:name="_Toc99526981"/>
      <w:r>
        <w:lastRenderedPageBreak/>
        <w:t>Barcode Queue Dialog</w:t>
      </w:r>
      <w:bookmarkEnd w:id="6841"/>
      <w:bookmarkEnd w:id="6842"/>
      <w:bookmarkEnd w:id="6843"/>
      <w:bookmarkEnd w:id="6844"/>
      <w:bookmarkEnd w:id="6845"/>
      <w:bookmarkEnd w:id="6846"/>
      <w:bookmarkEnd w:id="6847"/>
      <w:bookmarkEnd w:id="6848"/>
      <w:bookmarkEnd w:id="6849"/>
      <w:bookmarkEnd w:id="6850"/>
      <w:bookmarkEnd w:id="6851"/>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EE126E">
      <w:pPr>
        <w:pStyle w:val="Heading3"/>
      </w:pPr>
      <w:bookmarkStart w:id="6852" w:name="_Toc504120430"/>
      <w:bookmarkStart w:id="6853" w:name="_Toc506816629"/>
      <w:bookmarkStart w:id="6854" w:name="_Toc528427022"/>
      <w:bookmarkStart w:id="6855" w:name="_Toc19133232"/>
      <w:bookmarkStart w:id="6856" w:name="_Toc37349975"/>
      <w:bookmarkStart w:id="6857" w:name="_Toc51280665"/>
      <w:bookmarkStart w:id="6858" w:name="_Toc52889632"/>
      <w:bookmarkStart w:id="6859" w:name="_Toc69230766"/>
      <w:bookmarkStart w:id="6860" w:name="_Toc83831393"/>
      <w:bookmarkStart w:id="6861" w:name="_Toc99526674"/>
      <w:bookmarkStart w:id="6862" w:name="_Toc99526982"/>
      <w:r>
        <w:lastRenderedPageBreak/>
        <w:t>Remove Barcode</w:t>
      </w:r>
      <w:bookmarkEnd w:id="6852"/>
      <w:bookmarkEnd w:id="6853"/>
      <w:bookmarkEnd w:id="6854"/>
      <w:bookmarkEnd w:id="6855"/>
      <w:bookmarkEnd w:id="6856"/>
      <w:bookmarkEnd w:id="6857"/>
      <w:bookmarkEnd w:id="6858"/>
      <w:bookmarkEnd w:id="6859"/>
      <w:bookmarkEnd w:id="6860"/>
      <w:bookmarkEnd w:id="6861"/>
      <w:bookmarkEnd w:id="6862"/>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5C89976A" w14:textId="01BE507A" w:rsidR="00816593" w:rsidRDefault="00F312ED" w:rsidP="00F312ED">
      <w:r>
        <w:rPr>
          <w:noProof/>
        </w:rPr>
        <w:drawing>
          <wp:inline distT="0" distB="0" distL="0" distR="0" wp14:anchorId="659BE0DD" wp14:editId="3E3C48A5">
            <wp:extent cx="5486400" cy="2136874"/>
            <wp:effectExtent l="0" t="0" r="0"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7">
                      <a:extLst>
                        <a:ext uri="{28A0092B-C50C-407E-A947-70E740481C1C}">
                          <a14:useLocalDpi xmlns:a14="http://schemas.microsoft.com/office/drawing/2010/main" val="0"/>
                        </a:ext>
                      </a:extLst>
                    </a:blip>
                    <a:srcRect t="2" r="16346" b="41407"/>
                    <a:stretch/>
                  </pic:blipFill>
                  <pic:spPr bwMode="auto">
                    <a:xfrm>
                      <a:off x="0" y="0"/>
                      <a:ext cx="5519101" cy="2149611"/>
                    </a:xfrm>
                    <a:prstGeom prst="rect">
                      <a:avLst/>
                    </a:prstGeom>
                    <a:noFill/>
                    <a:ln>
                      <a:noFill/>
                    </a:ln>
                    <a:extLst>
                      <a:ext uri="{53640926-AAD7-44D8-BBD7-CCE9431645EC}">
                        <a14:shadowObscured xmlns:a14="http://schemas.microsoft.com/office/drawing/2010/main"/>
                      </a:ext>
                    </a:extLst>
                  </pic:spPr>
                </pic:pic>
              </a:graphicData>
            </a:graphic>
          </wp:inline>
        </w:drawing>
      </w:r>
    </w:p>
    <w:p w14:paraId="3EEE188A" w14:textId="756C89FC"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77777777" w:rsidR="00F312ED" w:rsidRDefault="00F312ED" w:rsidP="00F312ED">
      <w:pPr>
        <w:pStyle w:val="NoSpacing"/>
      </w:pPr>
      <w:r>
        <w:rPr>
          <w:noProof/>
        </w:rPr>
        <w:drawing>
          <wp:inline distT="0" distB="0" distL="0" distR="0" wp14:anchorId="4CA4AF46" wp14:editId="2A59E302">
            <wp:extent cx="2943482" cy="1654755"/>
            <wp:effectExtent l="0" t="0" r="0" b="317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59806" cy="1663932"/>
                    </a:xfrm>
                    <a:prstGeom prst="rect">
                      <a:avLst/>
                    </a:prstGeom>
                  </pic:spPr>
                </pic:pic>
              </a:graphicData>
            </a:graphic>
          </wp:inline>
        </w:drawing>
      </w:r>
    </w:p>
    <w:p w14:paraId="1CBACDF9" w14:textId="77777777" w:rsidR="00F312ED" w:rsidRDefault="00F312ED" w:rsidP="00F312ED">
      <w:pPr>
        <w:pStyle w:val="NoSpacing"/>
      </w:pPr>
    </w:p>
    <w:p w14:paraId="4D490730" w14:textId="43382010" w:rsidR="00F312ED" w:rsidRDefault="00F312ED" w:rsidP="004D3015">
      <w:pPr>
        <w:pStyle w:val="NoSpacing"/>
        <w:rPr>
          <w:sz w:val="32"/>
          <w:szCs w:val="28"/>
        </w:rPr>
      </w:pPr>
      <w:r>
        <w:rPr>
          <w:noProof/>
        </w:rPr>
        <mc:AlternateContent>
          <mc:Choice Requires="wps">
            <w:drawing>
              <wp:anchor distT="0" distB="0" distL="114300" distR="114300" simplePos="0" relativeHeight="25187993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312DA0" id="Straight Arrow Connector 2793" o:spid="_x0000_s1026" type="#_x0000_t32" style="position:absolute;margin-left:83.25pt;margin-top:32.25pt;width:10.5pt;height:31.5pt;flip:y;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" strokecolor="red">
                <v:stroke endarrow="block"/>
              </v:shape>
            </w:pict>
          </mc:Fallback>
        </mc:AlternateContent>
      </w:r>
      <w:r>
        <w:rPr>
          <w:noProof/>
        </w:rPr>
        <w:drawing>
          <wp:inline distT="0" distB="0" distL="0" distR="0" wp14:anchorId="268BE120" wp14:editId="0E379885">
            <wp:extent cx="5943600" cy="2463113"/>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b="5277"/>
                    <a:stretch/>
                  </pic:blipFill>
                  <pic:spPr bwMode="auto">
                    <a:xfrm>
                      <a:off x="0" y="0"/>
                      <a:ext cx="5943600" cy="2463113"/>
                    </a:xfrm>
                    <a:prstGeom prst="rect">
                      <a:avLst/>
                    </a:prstGeom>
                    <a:noFill/>
                    <a:ln>
                      <a:noFill/>
                    </a:ln>
                    <a:extLst>
                      <a:ext uri="{53640926-AAD7-44D8-BBD7-CCE9431645EC}">
                        <a14:shadowObscured xmlns:a14="http://schemas.microsoft.com/office/drawing/2010/main"/>
                      </a:ext>
                    </a:extLst>
                  </pic:spPr>
                </pic:pic>
              </a:graphicData>
            </a:graphic>
          </wp:inline>
        </w:drawing>
      </w:r>
    </w:p>
    <w:p w14:paraId="2D023B50" w14:textId="4E8CFFEC" w:rsidR="007476D8" w:rsidRDefault="007C39D8">
      <w:pPr>
        <w:pStyle w:val="Heading2"/>
      </w:pPr>
      <w:bookmarkStart w:id="6863" w:name="_Toc506816630"/>
      <w:bookmarkStart w:id="6864" w:name="_Toc506816840"/>
      <w:bookmarkStart w:id="6865" w:name="_Toc528426494"/>
      <w:bookmarkStart w:id="6866" w:name="_Toc528427023"/>
      <w:bookmarkStart w:id="6867" w:name="_Toc528427229"/>
      <w:bookmarkStart w:id="6868" w:name="_Toc19132699"/>
      <w:bookmarkStart w:id="6869" w:name="_Toc19133233"/>
      <w:bookmarkStart w:id="6870" w:name="_Toc37349441"/>
      <w:bookmarkStart w:id="6871" w:name="_Toc37349976"/>
      <w:bookmarkStart w:id="6872" w:name="_Toc51280666"/>
      <w:bookmarkStart w:id="6873" w:name="_Toc52889090"/>
      <w:bookmarkStart w:id="6874" w:name="_Toc52889633"/>
      <w:bookmarkStart w:id="6875" w:name="_Toc52897709"/>
      <w:bookmarkStart w:id="6876" w:name="_Toc69230216"/>
      <w:bookmarkStart w:id="6877" w:name="_Toc69230767"/>
      <w:bookmarkStart w:id="6878" w:name="_Toc83830703"/>
      <w:bookmarkStart w:id="6879" w:name="_Toc83831394"/>
      <w:bookmarkStart w:id="6880" w:name="_Toc99526421"/>
      <w:bookmarkStart w:id="6881" w:name="_Toc99526675"/>
      <w:bookmarkStart w:id="6882" w:name="_Toc99526983"/>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6637"/>
      <w:bookmarkEnd w:id="6638"/>
      <w:r w:rsidR="00754243">
        <w:t xml:space="preserve"> Barcodes</w:t>
      </w:r>
      <w:bookmarkEnd w:id="6804"/>
      <w:bookmarkEnd w:id="6805"/>
      <w:bookmarkEnd w:id="6806"/>
      <w:bookmarkEnd w:id="6807"/>
      <w:bookmarkEnd w:id="6808"/>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7777777" w:rsidR="007476D8" w:rsidRDefault="000E0382" w:rsidP="007C39D8">
      <w:pPr>
        <w:jc w:val="center"/>
      </w:pPr>
      <w:bookmarkStart w:id="6883" w:name="_Toc523113610"/>
      <w:bookmarkStart w:id="6884" w:name="_Toc535811105"/>
      <w:bookmarkStart w:id="6885" w:name="_Toc535812316"/>
      <w:r>
        <w:rPr>
          <w:noProof/>
        </w:rPr>
        <mc:AlternateContent>
          <mc:Choice Requires="wpg">
            <w:drawing>
              <wp:anchor distT="0" distB="0" distL="114300" distR="114300" simplePos="0" relativeHeight="25149286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492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Pr>
          <w:noProof/>
        </w:rPr>
        <w:drawing>
          <wp:inline distT="0" distB="0" distL="0" distR="0" wp14:anchorId="10FDE497" wp14:editId="77372003">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p>
    <w:p w14:paraId="18FB5898" w14:textId="770D6E32" w:rsidR="007476D8"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132</w:t>
      </w:r>
      <w:r w:rsidR="005E405E">
        <w:rPr>
          <w:noProof/>
        </w:rPr>
        <w:fldChar w:fldCharType="end"/>
      </w:r>
      <w:r>
        <w:t xml:space="preserve">: </w:t>
      </w:r>
      <w:r w:rsidR="007476D8">
        <w:t xml:space="preserve">Virtual Profiling – Chart Tab </w:t>
      </w:r>
    </w:p>
    <w:p w14:paraId="7D82764A" w14:textId="55247C9C" w:rsidR="007476D8" w:rsidRDefault="007C39D8">
      <w:pPr>
        <w:pStyle w:val="Heading2"/>
      </w:pPr>
      <w:bookmarkStart w:id="6886" w:name="_Toc119468172"/>
      <w:bookmarkStart w:id="6887" w:name="_Toc320007058"/>
      <w:bookmarkStart w:id="6888" w:name="_Toc469043198"/>
      <w:bookmarkStart w:id="6889" w:name="_Toc469043778"/>
      <w:bookmarkStart w:id="6890" w:name="_Toc469045100"/>
      <w:bookmarkStart w:id="6891" w:name="_Toc469612972"/>
      <w:bookmarkStart w:id="6892" w:name="_Toc506221963"/>
      <w:bookmarkStart w:id="6893" w:name="_Toc506816631"/>
      <w:bookmarkStart w:id="6894" w:name="_Toc506816841"/>
      <w:bookmarkStart w:id="6895" w:name="_Toc528426495"/>
      <w:bookmarkStart w:id="6896" w:name="_Toc528427024"/>
      <w:bookmarkStart w:id="6897" w:name="_Toc528427230"/>
      <w:bookmarkStart w:id="6898" w:name="_Toc19132700"/>
      <w:bookmarkStart w:id="6899" w:name="_Toc19133234"/>
      <w:bookmarkStart w:id="6900" w:name="_Toc37349442"/>
      <w:bookmarkStart w:id="6901" w:name="_Toc37349977"/>
      <w:bookmarkStart w:id="6902" w:name="_Toc51280667"/>
      <w:bookmarkStart w:id="6903" w:name="_Toc52889091"/>
      <w:bookmarkStart w:id="6904" w:name="_Toc52889634"/>
      <w:bookmarkStart w:id="6905" w:name="_Toc52897710"/>
      <w:bookmarkStart w:id="6906" w:name="_Toc69230217"/>
      <w:bookmarkStart w:id="6907" w:name="_Toc69230768"/>
      <w:bookmarkStart w:id="6908" w:name="_Toc83830704"/>
      <w:bookmarkStart w:id="6909" w:name="_Toc83831395"/>
      <w:bookmarkStart w:id="6910" w:name="_Toc99526422"/>
      <w:bookmarkStart w:id="6911" w:name="_Toc99526676"/>
      <w:bookmarkStart w:id="6912" w:name="_Toc99526984"/>
      <w:bookmarkEnd w:id="6883"/>
      <w:bookmarkEnd w:id="6884"/>
      <w:bookmarkEnd w:id="6885"/>
      <w:r>
        <w:t>Search</w:t>
      </w:r>
      <w:r w:rsidR="007476D8">
        <w:t xml:space="preserve"> </w:t>
      </w:r>
      <w:r w:rsidR="00754243">
        <w:t xml:space="preserve">For </w:t>
      </w:r>
      <w:r w:rsidR="007476D8">
        <w:t>Barcode Entries</w:t>
      </w:r>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1"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68660C21" w:rsidR="007860B0"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133</w:t>
      </w:r>
      <w:r w:rsidR="005E405E">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6913" w:name="_Toc119468173"/>
      <w:bookmarkStart w:id="6914" w:name="_Toc320007059"/>
      <w:r w:rsidR="00754243">
        <w:br w:type="page"/>
      </w:r>
      <w:bookmarkEnd w:id="6913"/>
      <w:bookmarkEnd w:id="6914"/>
    </w:p>
    <w:p w14:paraId="71ECEA94" w14:textId="2E52F9C9" w:rsidR="00806DB4" w:rsidRDefault="00806DB4" w:rsidP="0026146F">
      <w:pPr>
        <w:pStyle w:val="Heading1"/>
      </w:pPr>
      <w:bookmarkStart w:id="6915" w:name="_Toc329853016"/>
      <w:bookmarkStart w:id="6916" w:name="_Toc329863374"/>
      <w:bookmarkStart w:id="6917" w:name="_Toc331173646"/>
      <w:bookmarkStart w:id="6918" w:name="_Toc332179182"/>
      <w:bookmarkStart w:id="6919" w:name="_Toc332208416"/>
      <w:bookmarkStart w:id="6920" w:name="_Toc332208752"/>
      <w:bookmarkStart w:id="6921" w:name="_Toc332273998"/>
      <w:bookmarkStart w:id="6922" w:name="_Toc394411677"/>
      <w:bookmarkStart w:id="6923" w:name="_Toc394486315"/>
      <w:bookmarkStart w:id="6924" w:name="_Toc394583248"/>
      <w:bookmarkStart w:id="6925" w:name="_Toc394583404"/>
      <w:bookmarkStart w:id="6926" w:name="_Toc468168386"/>
      <w:bookmarkStart w:id="6927" w:name="_Toc468175433"/>
      <w:bookmarkStart w:id="6928" w:name="_Toc468551589"/>
      <w:bookmarkStart w:id="6929" w:name="_Toc469038816"/>
      <w:bookmarkStart w:id="6930" w:name="_Toc469038871"/>
      <w:bookmarkStart w:id="6931" w:name="_Toc469042030"/>
      <w:bookmarkStart w:id="6932" w:name="_Toc469043199"/>
      <w:bookmarkStart w:id="6933" w:name="_Toc469043779"/>
      <w:bookmarkStart w:id="6934" w:name="_Toc469043849"/>
      <w:bookmarkStart w:id="6935" w:name="_Toc469045101"/>
      <w:bookmarkStart w:id="6936" w:name="_Toc469612973"/>
      <w:bookmarkStart w:id="6937" w:name="_Toc506221964"/>
      <w:bookmarkStart w:id="6938" w:name="_Toc506816632"/>
      <w:bookmarkStart w:id="6939" w:name="_Toc506816842"/>
      <w:bookmarkStart w:id="6940" w:name="_Toc528426496"/>
      <w:bookmarkStart w:id="6941" w:name="_Toc528427025"/>
      <w:bookmarkStart w:id="6942" w:name="_Toc528427231"/>
      <w:bookmarkStart w:id="6943" w:name="_Toc19132701"/>
      <w:bookmarkStart w:id="6944" w:name="_Toc19133235"/>
      <w:bookmarkStart w:id="6945" w:name="_Toc19133356"/>
      <w:bookmarkStart w:id="6946" w:name="_Toc37349443"/>
      <w:bookmarkStart w:id="6947" w:name="_Toc37349978"/>
      <w:bookmarkStart w:id="6948" w:name="_Toc51280668"/>
      <w:bookmarkStart w:id="6949" w:name="_Toc52889092"/>
      <w:bookmarkStart w:id="6950" w:name="_Toc52889635"/>
      <w:bookmarkStart w:id="6951" w:name="_Toc52889757"/>
      <w:bookmarkStart w:id="6952" w:name="_Toc52889794"/>
      <w:bookmarkStart w:id="6953" w:name="_Toc52891152"/>
      <w:bookmarkStart w:id="6954" w:name="_Toc52897711"/>
      <w:bookmarkStart w:id="6955" w:name="_Toc69230218"/>
      <w:bookmarkStart w:id="6956" w:name="_Toc69230769"/>
      <w:bookmarkStart w:id="6957" w:name="_Toc83830705"/>
      <w:bookmarkStart w:id="6958" w:name="_Toc83831396"/>
      <w:bookmarkStart w:id="6959" w:name="_Toc99526423"/>
      <w:bookmarkStart w:id="6960" w:name="_Toc99526677"/>
      <w:bookmarkStart w:id="6961" w:name="_Toc99526985"/>
      <w:r>
        <w:lastRenderedPageBreak/>
        <w:t>Us</w:t>
      </w:r>
      <w:r w:rsidR="007C39D8">
        <w:t>e</w:t>
      </w:r>
      <w:r>
        <w:t xml:space="preserve"> </w:t>
      </w:r>
      <w:r w:rsidR="006C7149">
        <w:t xml:space="preserve">Lot </w:t>
      </w:r>
      <w:r>
        <w:t xml:space="preserve">ID </w:t>
      </w:r>
      <w:r w:rsidR="006C7149">
        <w:t>Codes</w:t>
      </w:r>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6EC4C09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6962" w:name="_Use_Remote_Process"/>
      <w:bookmarkStart w:id="6963" w:name="_Toc329853017"/>
      <w:bookmarkStart w:id="6964" w:name="_Toc329863375"/>
      <w:bookmarkStart w:id="6965" w:name="_Toc331173647"/>
      <w:bookmarkStart w:id="6966" w:name="_Toc332179183"/>
      <w:bookmarkStart w:id="6967" w:name="_Toc332208417"/>
      <w:bookmarkStart w:id="6968" w:name="_Toc332208753"/>
      <w:bookmarkStart w:id="6969" w:name="_Toc332273999"/>
      <w:bookmarkStart w:id="6970" w:name="_Toc394411678"/>
      <w:bookmarkStart w:id="6971" w:name="_Toc394486316"/>
      <w:bookmarkStart w:id="6972" w:name="_Toc394583249"/>
      <w:bookmarkStart w:id="6973" w:name="_Toc394583405"/>
      <w:bookmarkStart w:id="6974" w:name="_Toc468168387"/>
      <w:bookmarkStart w:id="6975" w:name="_Toc468175434"/>
      <w:bookmarkStart w:id="6976" w:name="_Toc468551590"/>
      <w:bookmarkStart w:id="6977" w:name="_Toc469038817"/>
      <w:bookmarkStart w:id="6978" w:name="_Toc469038872"/>
      <w:bookmarkStart w:id="6979" w:name="_Toc469042031"/>
      <w:bookmarkStart w:id="6980" w:name="_Toc469043200"/>
      <w:bookmarkStart w:id="6981" w:name="_Toc469043780"/>
      <w:bookmarkStart w:id="6982" w:name="_Toc469043850"/>
      <w:bookmarkStart w:id="6983" w:name="_Toc469045102"/>
      <w:bookmarkStart w:id="6984" w:name="_Toc469612974"/>
      <w:bookmarkStart w:id="6985" w:name="_Toc506221965"/>
      <w:bookmarkStart w:id="6986" w:name="_Toc506816633"/>
      <w:bookmarkStart w:id="6987" w:name="_Toc506816843"/>
      <w:bookmarkStart w:id="6988" w:name="_Toc528426497"/>
      <w:bookmarkStart w:id="6989" w:name="_Toc528427026"/>
      <w:bookmarkStart w:id="6990" w:name="_Toc528427232"/>
      <w:bookmarkStart w:id="6991" w:name="_Toc19132702"/>
      <w:bookmarkStart w:id="6992" w:name="_Toc19133236"/>
      <w:bookmarkStart w:id="6993" w:name="_Toc19133357"/>
      <w:bookmarkStart w:id="6994" w:name="_Toc37349444"/>
      <w:bookmarkStart w:id="6995" w:name="_Toc37349979"/>
      <w:bookmarkStart w:id="6996" w:name="_Toc51280669"/>
      <w:bookmarkStart w:id="6997" w:name="_Toc52889093"/>
      <w:bookmarkStart w:id="6998" w:name="_Toc52889636"/>
      <w:bookmarkStart w:id="6999" w:name="_Toc52889758"/>
      <w:bookmarkStart w:id="7000" w:name="_Toc52889795"/>
      <w:bookmarkStart w:id="7001" w:name="_Toc52891153"/>
      <w:bookmarkStart w:id="7002" w:name="_Toc52897712"/>
      <w:bookmarkStart w:id="7003" w:name="_Toc69230219"/>
      <w:bookmarkStart w:id="7004" w:name="_Toc69230770"/>
      <w:bookmarkStart w:id="7005" w:name="_Toc83830706"/>
      <w:bookmarkStart w:id="7006" w:name="_Toc83831397"/>
      <w:bookmarkStart w:id="7007" w:name="_Toc99526424"/>
      <w:bookmarkStart w:id="7008" w:name="_Toc99526678"/>
      <w:bookmarkStart w:id="7009" w:name="_Toc99526986"/>
      <w:bookmarkEnd w:id="6962"/>
      <w:r>
        <w:lastRenderedPageBreak/>
        <w:t>Us</w:t>
      </w:r>
      <w:r w:rsidR="007C39D8">
        <w:t>e</w:t>
      </w:r>
      <w:r>
        <w:t xml:space="preserve"> Remote Process Monitoring</w:t>
      </w:r>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p>
    <w:p w14:paraId="39FEB067" w14:textId="77777777" w:rsidR="00A16822" w:rsidRPr="00F0388A" w:rsidRDefault="00A16822" w:rsidP="00A16822">
      <w:r w:rsidRPr="00F33B7B">
        <w:t>Remote Process Monitoring (RPM)</w:t>
      </w:r>
      <w:r>
        <w:t xml:space="preserve"> </w:t>
      </w:r>
      <w:r w:rsidRPr="00F0388A">
        <w:t xml:space="preserve">enables customers to view real-time thermal process data and process status for </w:t>
      </w:r>
      <w:r w:rsidR="00D17C67">
        <w:t xml:space="preserve">the </w:t>
      </w:r>
      <w:r w:rsidR="00D1541F">
        <w:t xml:space="preserve">software </w:t>
      </w:r>
      <w:r w:rsidRPr="00F0388A">
        <w:t>on their 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0D1E9671" w:rsidR="00A16822" w:rsidRPr="00F0388A" w:rsidRDefault="00A16822" w:rsidP="007C39D8">
      <w:pPr>
        <w:ind w:left="360"/>
      </w:pPr>
      <w:r w:rsidRPr="00F0388A">
        <w:t>Win VNC is a</w:t>
      </w:r>
      <w:r w:rsidR="006368BD">
        <w:t>n optional</w:t>
      </w:r>
      <w:r w:rsidRPr="00F0388A">
        <w:t xml:space="preserve"> </w:t>
      </w:r>
      <w:r w:rsidR="00816593"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4DCB279B" w:rsidR="00A16822" w:rsidRDefault="00A16822" w:rsidP="00A16822">
      <w:pPr>
        <w:pStyle w:val="Caption"/>
      </w:pPr>
      <w:bookmarkStart w:id="7010" w:name="_Ref18597287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134</w:t>
      </w:r>
      <w:r w:rsidR="005E405E">
        <w:rPr>
          <w:noProof/>
        </w:rPr>
        <w:fldChar w:fldCharType="end"/>
      </w:r>
      <w:bookmarkEnd w:id="7010"/>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7011" w:name="_Run_RPM"/>
      <w:bookmarkStart w:id="7012" w:name="_Toc119468178"/>
      <w:bookmarkStart w:id="7013" w:name="_Toc329249471"/>
      <w:bookmarkEnd w:id="7011"/>
      <w:r>
        <w:br w:type="page"/>
      </w:r>
      <w:bookmarkStart w:id="7014" w:name="_Toc469043201"/>
      <w:bookmarkStart w:id="7015" w:name="_Toc469043781"/>
      <w:bookmarkStart w:id="7016" w:name="_Toc469045103"/>
      <w:bookmarkStart w:id="7017" w:name="_Toc469612975"/>
      <w:bookmarkStart w:id="7018" w:name="_Toc506221966"/>
      <w:bookmarkStart w:id="7019" w:name="_Toc506816634"/>
      <w:bookmarkStart w:id="7020" w:name="_Toc506816844"/>
      <w:bookmarkStart w:id="7021" w:name="_Toc528426498"/>
      <w:bookmarkStart w:id="7022" w:name="_Toc528427027"/>
      <w:bookmarkStart w:id="7023" w:name="_Toc528427233"/>
      <w:bookmarkStart w:id="7024" w:name="_Toc19132703"/>
      <w:bookmarkStart w:id="7025" w:name="_Toc19133237"/>
      <w:bookmarkStart w:id="7026" w:name="_Toc37349445"/>
      <w:bookmarkStart w:id="7027" w:name="_Toc37349980"/>
      <w:bookmarkStart w:id="7028" w:name="_Toc51280670"/>
      <w:bookmarkStart w:id="7029" w:name="_Toc52889094"/>
      <w:bookmarkStart w:id="7030" w:name="_Toc52889637"/>
      <w:bookmarkStart w:id="7031" w:name="_Toc52897713"/>
      <w:bookmarkStart w:id="7032" w:name="_Toc69230220"/>
      <w:bookmarkStart w:id="7033" w:name="_Toc69230771"/>
      <w:bookmarkStart w:id="7034" w:name="_Toc83830707"/>
      <w:bookmarkStart w:id="7035" w:name="_Toc83831398"/>
      <w:bookmarkStart w:id="7036" w:name="_Toc99526425"/>
      <w:bookmarkStart w:id="7037" w:name="_Toc99526679"/>
      <w:bookmarkStart w:id="7038" w:name="_Toc99526987"/>
      <w:r w:rsidR="00116092">
        <w:lastRenderedPageBreak/>
        <w:t>Run</w:t>
      </w:r>
      <w:r w:rsidR="00A16822">
        <w:t xml:space="preserve"> RPM</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p>
    <w:p w14:paraId="6DF9D2FE" w14:textId="77777777" w:rsidR="00A16822" w:rsidRPr="0042769E" w:rsidRDefault="0067280C" w:rsidP="00EE126E">
      <w:pPr>
        <w:pStyle w:val="Heading3"/>
      </w:pPr>
      <w:bookmarkStart w:id="7039" w:name="_The_Software_Client"/>
      <w:bookmarkStart w:id="7040" w:name="_Toc469045104"/>
      <w:bookmarkStart w:id="7041" w:name="_Toc506221967"/>
      <w:bookmarkStart w:id="7042" w:name="_Toc506816635"/>
      <w:bookmarkStart w:id="7043" w:name="_Toc528427028"/>
      <w:bookmarkStart w:id="7044" w:name="_Toc19133238"/>
      <w:bookmarkStart w:id="7045" w:name="_Toc37349981"/>
      <w:bookmarkStart w:id="7046" w:name="_Toc51280671"/>
      <w:bookmarkStart w:id="7047" w:name="_Toc52889638"/>
      <w:bookmarkStart w:id="7048" w:name="_Toc69230772"/>
      <w:bookmarkStart w:id="7049" w:name="_Toc83831399"/>
      <w:bookmarkStart w:id="7050" w:name="_Toc99526680"/>
      <w:bookmarkStart w:id="7051" w:name="_Toc99526988"/>
      <w:bookmarkEnd w:id="7039"/>
      <w:r>
        <w:t xml:space="preserve">The </w:t>
      </w:r>
      <w:r w:rsidR="00C653DF">
        <w:t>Software C</w:t>
      </w:r>
      <w:r w:rsidR="00C653DF" w:rsidRPr="00864B2D">
        <w:t xml:space="preserve">lient </w:t>
      </w:r>
      <w:r w:rsidR="00A16822" w:rsidRPr="00864B2D">
        <w:t>PC</w:t>
      </w:r>
      <w:bookmarkEnd w:id="7040"/>
      <w:bookmarkEnd w:id="7041"/>
      <w:bookmarkEnd w:id="7042"/>
      <w:bookmarkEnd w:id="7043"/>
      <w:bookmarkEnd w:id="7044"/>
      <w:bookmarkEnd w:id="7045"/>
      <w:bookmarkEnd w:id="7046"/>
      <w:bookmarkEnd w:id="7047"/>
      <w:bookmarkEnd w:id="7048"/>
      <w:bookmarkEnd w:id="7049"/>
      <w:bookmarkEnd w:id="7050"/>
      <w:bookmarkEnd w:id="7051"/>
    </w:p>
    <w:p w14:paraId="1EB98ECA" w14:textId="77777777" w:rsidR="00777C27" w:rsidRDefault="00777C27" w:rsidP="00777C27">
      <w:r>
        <w:rPr>
          <w:noProof/>
        </w:rPr>
        <w:drawing>
          <wp:anchor distT="0" distB="0" distL="114300" distR="114300" simplePos="0" relativeHeight="251681280"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7D2532F9" w:rsidR="00A16822" w:rsidRPr="00116092" w:rsidRDefault="00A16822" w:rsidP="00116092">
      <w:pPr>
        <w:pStyle w:val="Caption"/>
        <w:ind w:right="720"/>
        <w:jc w:val="right"/>
        <w:rPr>
          <w:rFonts w:ascii="Trebuchet MS" w:hAnsi="Trebuchet MS"/>
          <w:sz w:val="24"/>
          <w:szCs w:val="24"/>
        </w:rPr>
      </w:pPr>
      <w:r w:rsidRPr="0011609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135</w:t>
      </w:r>
      <w:r w:rsidR="005E405E">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10CE3A07" w:rsidR="00A16822" w:rsidRPr="00F0388A" w:rsidRDefault="000E0382" w:rsidP="00F3396F">
      <w:pPr>
        <w:jc w:val="center"/>
      </w:pPr>
      <w:r>
        <w:rPr>
          <w:noProof/>
        </w:rPr>
        <w:drawing>
          <wp:inline distT="0" distB="0" distL="0" distR="0" wp14:anchorId="74BD37B3" wp14:editId="1A0ECB3C">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70A3321" w:rsidR="00116092" w:rsidRDefault="00116092" w:rsidP="00F3396F">
            <w:pPr>
              <w:jc w:val="center"/>
            </w:pPr>
            <w:r>
              <w:rPr>
                <w:noProof/>
              </w:rPr>
              <w:drawing>
                <wp:inline distT="0" distB="0" distL="0" distR="0" wp14:anchorId="5D5867BC" wp14:editId="239073AF">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p>
        </w:tc>
        <w:tc>
          <w:tcPr>
            <w:tcW w:w="1584" w:type="dxa"/>
          </w:tcPr>
          <w:p w14:paraId="771A2340" w14:textId="56A09C99" w:rsidR="00116092" w:rsidRDefault="00116092" w:rsidP="00F3396F">
            <w:pPr>
              <w:keepNext/>
              <w:spacing w:after="120"/>
              <w:jc w:val="center"/>
            </w:pPr>
            <w:r>
              <w:rPr>
                <w:noProof/>
                <w:position w:val="-24"/>
              </w:rPr>
              <w:drawing>
                <wp:inline distT="0" distB="0" distL="0" distR="0" wp14:anchorId="6AA46D33" wp14:editId="40FE32A4">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3CD2104E"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EE126E">
      <w:pPr>
        <w:pStyle w:val="Heading3"/>
      </w:pPr>
      <w:bookmarkStart w:id="7052" w:name="_Toc469045105"/>
      <w:bookmarkStart w:id="7053" w:name="_Toc506221968"/>
      <w:bookmarkStart w:id="7054" w:name="_Toc506816636"/>
      <w:bookmarkStart w:id="7055" w:name="_Toc528427029"/>
      <w:bookmarkStart w:id="7056" w:name="_Toc19133239"/>
      <w:bookmarkStart w:id="7057" w:name="_Toc37349982"/>
      <w:bookmarkStart w:id="7058" w:name="_Toc51280672"/>
      <w:bookmarkStart w:id="7059" w:name="_Toc52889639"/>
      <w:bookmarkStart w:id="7060" w:name="_Toc69230773"/>
      <w:bookmarkStart w:id="7061" w:name="_Toc83831400"/>
      <w:bookmarkStart w:id="7062" w:name="_Toc99526681"/>
      <w:bookmarkStart w:id="7063" w:name="_Toc99526989"/>
      <w:r w:rsidRPr="00F0388A">
        <w:lastRenderedPageBreak/>
        <w:t>K</w:t>
      </w:r>
      <w:r w:rsidR="00116092">
        <w:t>IC</w:t>
      </w:r>
      <w:r w:rsidRPr="00F0388A">
        <w:t xml:space="preserve"> Watchdog</w:t>
      </w:r>
      <w:bookmarkEnd w:id="7052"/>
      <w:bookmarkEnd w:id="7053"/>
      <w:bookmarkEnd w:id="7054"/>
      <w:bookmarkEnd w:id="7055"/>
      <w:bookmarkEnd w:id="7056"/>
      <w:bookmarkEnd w:id="7057"/>
      <w:bookmarkEnd w:id="7058"/>
      <w:bookmarkEnd w:id="7059"/>
      <w:bookmarkEnd w:id="7060"/>
      <w:bookmarkEnd w:id="7061"/>
      <w:bookmarkEnd w:id="7062"/>
      <w:bookmarkEnd w:id="7063"/>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77777777" w:rsidR="00E9345C" w:rsidRDefault="00777C27" w:rsidP="00E9345C">
      <w:pPr>
        <w:jc w:val="center"/>
      </w:pPr>
      <w:r>
        <w:rPr>
          <w:noProof/>
        </w:rPr>
        <w:drawing>
          <wp:inline distT="0" distB="0" distL="0" distR="0" wp14:anchorId="5FED0879" wp14:editId="236B049E">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EE126E">
      <w:pPr>
        <w:pStyle w:val="Heading3"/>
      </w:pPr>
      <w:bookmarkStart w:id="7064" w:name="_Toc469045106"/>
      <w:bookmarkStart w:id="7065" w:name="_Toc506221969"/>
      <w:bookmarkStart w:id="7066" w:name="_Toc506816637"/>
      <w:bookmarkStart w:id="7067" w:name="_Toc528427030"/>
      <w:bookmarkStart w:id="7068" w:name="_Toc19133240"/>
      <w:bookmarkStart w:id="7069" w:name="_Toc37349983"/>
      <w:bookmarkStart w:id="7070" w:name="_Toc51280673"/>
      <w:bookmarkStart w:id="7071" w:name="_Toc52889640"/>
      <w:bookmarkStart w:id="7072" w:name="_Toc69230774"/>
      <w:bookmarkStart w:id="7073" w:name="_Toc83831401"/>
      <w:bookmarkStart w:id="7074" w:name="_Toc99526682"/>
      <w:bookmarkStart w:id="7075" w:name="_Toc99526990"/>
      <w:r w:rsidRPr="00F0388A">
        <w:t>Win</w:t>
      </w:r>
      <w:r w:rsidR="00116092">
        <w:t>VNC</w:t>
      </w:r>
      <w:bookmarkEnd w:id="7064"/>
      <w:bookmarkEnd w:id="7065"/>
      <w:bookmarkEnd w:id="7066"/>
      <w:bookmarkEnd w:id="7067"/>
      <w:bookmarkEnd w:id="7068"/>
      <w:bookmarkEnd w:id="7069"/>
      <w:bookmarkEnd w:id="7070"/>
      <w:bookmarkEnd w:id="7071"/>
      <w:bookmarkEnd w:id="7072"/>
      <w:bookmarkEnd w:id="7073"/>
      <w:bookmarkEnd w:id="7074"/>
      <w:bookmarkEnd w:id="7075"/>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1C86749" w:rsidR="00A16822" w:rsidRPr="00F0388A" w:rsidRDefault="00A16822" w:rsidP="00A16822">
      <w:r w:rsidRPr="00F0388A">
        <w:t xml:space="preserve">WinVNC is a third party software application.  VNC software can be downloaded from the internet at the following address: </w:t>
      </w:r>
      <w:hyperlink r:id="rId311"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7A0143BD"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DF7684" w:rsidRPr="00F0388A">
        <w:t xml:space="preserve">Figure </w:t>
      </w:r>
      <w:r w:rsidR="00DF7684">
        <w:rPr>
          <w:noProof/>
        </w:rPr>
        <w:t>136</w:t>
      </w:r>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01056"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C22248" id="Oval 4207" o:spid="_x0000_s1026" style="position:absolute;margin-left:183pt;margin-top:1.2pt;width:13.8pt;height:19.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" filled="f" strokecolor="red" strokeweight="1.5pt">
                <v:fill opacity="0"/>
              </v:oval>
            </w:pict>
          </mc:Fallback>
        </mc:AlternateContent>
      </w:r>
    </w:p>
    <w:p w14:paraId="2B8D2DC3" w14:textId="18EE49C2" w:rsidR="00A16822" w:rsidRPr="00777C27" w:rsidRDefault="00A16822" w:rsidP="00A16822">
      <w:pPr>
        <w:pStyle w:val="Caption"/>
        <w:rPr>
          <w:rFonts w:ascii="Trebuchet MS" w:hAnsi="Trebuchet MS"/>
          <w:color w:val="FF0000"/>
          <w:sz w:val="24"/>
          <w:szCs w:val="24"/>
        </w:rPr>
      </w:pPr>
      <w:bookmarkStart w:id="7076" w:name="_Ref18597327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136</w:t>
      </w:r>
      <w:r w:rsidR="005E405E">
        <w:rPr>
          <w:noProof/>
        </w:rPr>
        <w:fldChar w:fldCharType="end"/>
      </w:r>
      <w:bookmarkEnd w:id="7076"/>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21E61DFA"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DF7684" w:rsidRPr="00DF7684">
              <w:t xml:space="preserve">Figure </w:t>
            </w:r>
            <w:r w:rsidR="00DF7684" w:rsidRPr="00DF7684">
              <w:rPr>
                <w:noProof/>
              </w:rPr>
              <w:t>137</w:t>
            </w:r>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4B619B8D" w:rsidR="00A16822" w:rsidRPr="00195103" w:rsidRDefault="00A16822" w:rsidP="00A16822">
            <w:pPr>
              <w:jc w:val="center"/>
              <w:rPr>
                <w:rFonts w:ascii="Arial" w:hAnsi="Arial" w:cs="Arial"/>
                <w:sz w:val="16"/>
                <w:szCs w:val="16"/>
              </w:rPr>
            </w:pPr>
            <w:bookmarkStart w:id="7077"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DF7684">
              <w:rPr>
                <w:rFonts w:ascii="Arial" w:hAnsi="Arial" w:cs="Arial"/>
                <w:noProof/>
                <w:sz w:val="16"/>
                <w:szCs w:val="16"/>
              </w:rPr>
              <w:t>137</w:t>
            </w:r>
            <w:r w:rsidRPr="00195103">
              <w:rPr>
                <w:rFonts w:ascii="Arial" w:hAnsi="Arial" w:cs="Arial"/>
                <w:sz w:val="16"/>
                <w:szCs w:val="16"/>
              </w:rPr>
              <w:fldChar w:fldCharType="end"/>
            </w:r>
            <w:bookmarkEnd w:id="7077"/>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7078" w:name="_Kic_Server"/>
      <w:bookmarkStart w:id="7079" w:name="_Toc119468179"/>
      <w:bookmarkStart w:id="7080" w:name="_Ref323559560"/>
      <w:bookmarkStart w:id="7081" w:name="_Ref323559755"/>
      <w:bookmarkStart w:id="7082" w:name="_Toc329249472"/>
      <w:bookmarkStart w:id="7083" w:name="_Toc469043202"/>
      <w:bookmarkStart w:id="7084" w:name="_Toc469043782"/>
      <w:bookmarkStart w:id="7085" w:name="_Toc469045107"/>
      <w:bookmarkStart w:id="7086" w:name="_Toc469612976"/>
      <w:bookmarkStart w:id="7087" w:name="_Toc506221970"/>
      <w:bookmarkStart w:id="7088" w:name="_Toc506816638"/>
      <w:bookmarkStart w:id="7089" w:name="_Toc506816845"/>
      <w:bookmarkStart w:id="7090" w:name="_Toc528426499"/>
      <w:bookmarkStart w:id="7091" w:name="_Toc528427031"/>
      <w:bookmarkStart w:id="7092" w:name="_Toc528427234"/>
      <w:bookmarkStart w:id="7093" w:name="_Toc19132704"/>
      <w:bookmarkStart w:id="7094" w:name="_Toc19133241"/>
      <w:bookmarkStart w:id="7095" w:name="_Toc37349446"/>
      <w:bookmarkStart w:id="7096" w:name="_Toc37349984"/>
      <w:bookmarkStart w:id="7097" w:name="_Toc51280674"/>
      <w:bookmarkStart w:id="7098" w:name="_Toc52889095"/>
      <w:bookmarkStart w:id="7099" w:name="_Toc52889641"/>
      <w:bookmarkStart w:id="7100" w:name="_Toc52897714"/>
      <w:bookmarkStart w:id="7101" w:name="_Toc69230221"/>
      <w:bookmarkStart w:id="7102" w:name="_Toc69230775"/>
      <w:bookmarkStart w:id="7103" w:name="_Toc83830708"/>
      <w:bookmarkStart w:id="7104" w:name="_Toc83831402"/>
      <w:bookmarkStart w:id="7105" w:name="_Toc99526426"/>
      <w:bookmarkStart w:id="7106" w:name="_Toc99526683"/>
      <w:bookmarkStart w:id="7107" w:name="_Toc99526991"/>
      <w:bookmarkEnd w:id="7078"/>
      <w:r w:rsidRPr="00F0388A">
        <w:lastRenderedPageBreak/>
        <w:t>K</w:t>
      </w:r>
      <w:r w:rsidR="00116092">
        <w:t>IC</w:t>
      </w:r>
      <w:r w:rsidRPr="00F0388A">
        <w:t xml:space="preserve"> Server</w:t>
      </w:r>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4B99CE25"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7108" w:name="_Hlk528916993"/>
      <w:r>
        <w:t xml:space="preserve">Your </w:t>
      </w:r>
      <w:r w:rsidR="001C566E">
        <w:t>system software</w:t>
      </w:r>
      <w:r w:rsidRPr="00F0388A">
        <w:t xml:space="preserve"> installation </w:t>
      </w:r>
      <w:r w:rsidR="00103931">
        <w:t>media</w:t>
      </w:r>
      <w:r>
        <w:t xml:space="preserve"> </w:t>
      </w:r>
      <w:bookmarkEnd w:id="7108"/>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EE126E">
      <w:pPr>
        <w:pStyle w:val="Heading3"/>
      </w:pPr>
      <w:bookmarkStart w:id="7109" w:name="_Toc469045108"/>
      <w:bookmarkStart w:id="7110" w:name="_Toc506221971"/>
      <w:bookmarkStart w:id="7111" w:name="_Toc506816639"/>
      <w:bookmarkStart w:id="7112" w:name="_Toc528427032"/>
      <w:bookmarkStart w:id="7113" w:name="_Toc19133242"/>
      <w:bookmarkStart w:id="7114" w:name="_Toc37349985"/>
      <w:bookmarkStart w:id="7115" w:name="_Toc51280675"/>
      <w:bookmarkStart w:id="7116" w:name="_Toc52889642"/>
      <w:bookmarkStart w:id="7117" w:name="_Toc69230776"/>
      <w:bookmarkStart w:id="7118" w:name="_Toc83831403"/>
      <w:bookmarkStart w:id="7119" w:name="_Toc99526684"/>
      <w:bookmarkStart w:id="7120" w:name="_Toc99526992"/>
      <w:r>
        <w:t>Install the KIC Server</w:t>
      </w:r>
      <w:bookmarkEnd w:id="7109"/>
      <w:bookmarkEnd w:id="7110"/>
      <w:bookmarkEnd w:id="7111"/>
      <w:bookmarkEnd w:id="7112"/>
      <w:bookmarkEnd w:id="7113"/>
      <w:bookmarkEnd w:id="7114"/>
      <w:bookmarkEnd w:id="7115"/>
      <w:bookmarkEnd w:id="7116"/>
      <w:bookmarkEnd w:id="7117"/>
      <w:bookmarkEnd w:id="7118"/>
      <w:bookmarkEnd w:id="7119"/>
      <w:bookmarkEnd w:id="7120"/>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66864B77" w:rsidR="00A16822" w:rsidRPr="00F0388A" w:rsidRDefault="00A16822" w:rsidP="00AA5614">
      <w:pPr>
        <w:numPr>
          <w:ilvl w:val="0"/>
          <w:numId w:val="17"/>
        </w:numPr>
      </w:pPr>
      <w:bookmarkStart w:id="7121" w:name="_Hlk528917069"/>
      <w:r w:rsidRPr="00F0388A">
        <w:t xml:space="preserve">Browse the </w:t>
      </w:r>
      <w:r w:rsidR="001C566E">
        <w:t>system software</w:t>
      </w:r>
      <w:r w:rsidRPr="00F0388A">
        <w:t xml:space="preserve"> installation </w:t>
      </w:r>
      <w:r w:rsidR="00103931">
        <w:t>media</w:t>
      </w:r>
      <w:r w:rsidRPr="00F0388A">
        <w:t xml:space="preserve"> </w:t>
      </w:r>
      <w:bookmarkEnd w:id="7121"/>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32CE6679" w:rsidR="00A16822" w:rsidRPr="00F0388A" w:rsidRDefault="00A16822" w:rsidP="00AA5614">
      <w:pPr>
        <w:numPr>
          <w:ilvl w:val="0"/>
          <w:numId w:val="17"/>
        </w:numPr>
      </w:pPr>
      <w:r w:rsidRPr="00F0388A">
        <w:t xml:space="preserve">Follow the </w:t>
      </w:r>
      <w:r w:rsidR="00816593"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EE126E">
      <w:pPr>
        <w:pStyle w:val="Heading3"/>
      </w:pPr>
      <w:bookmarkStart w:id="7122" w:name="_Toc469045109"/>
      <w:bookmarkStart w:id="7123" w:name="_Toc506221972"/>
      <w:bookmarkStart w:id="7124" w:name="_Toc506816640"/>
      <w:bookmarkStart w:id="7125" w:name="_Toc528427033"/>
      <w:bookmarkStart w:id="7126" w:name="_Toc19133243"/>
      <w:bookmarkStart w:id="7127" w:name="_Toc37349986"/>
      <w:bookmarkStart w:id="7128" w:name="_Toc51280676"/>
      <w:bookmarkStart w:id="7129" w:name="_Toc52889643"/>
      <w:bookmarkStart w:id="7130" w:name="_Toc69230777"/>
      <w:bookmarkStart w:id="7131" w:name="_Toc83831404"/>
      <w:bookmarkStart w:id="7132" w:name="_Toc99526685"/>
      <w:bookmarkStart w:id="7133" w:name="_Toc99526993"/>
      <w:r>
        <w:t>L</w:t>
      </w:r>
      <w:r w:rsidR="00A16822">
        <w:t>aunch</w:t>
      </w:r>
      <w:r w:rsidR="00A16822" w:rsidRPr="00F0388A">
        <w:t xml:space="preserve"> the </w:t>
      </w:r>
      <w:r>
        <w:t>KIC Server</w:t>
      </w:r>
      <w:bookmarkEnd w:id="7122"/>
      <w:bookmarkEnd w:id="7123"/>
      <w:bookmarkEnd w:id="7124"/>
      <w:bookmarkEnd w:id="7125"/>
      <w:bookmarkEnd w:id="7126"/>
      <w:bookmarkEnd w:id="7127"/>
      <w:bookmarkEnd w:id="7128"/>
      <w:bookmarkEnd w:id="7129"/>
      <w:bookmarkEnd w:id="7130"/>
      <w:bookmarkEnd w:id="7131"/>
      <w:bookmarkEnd w:id="7132"/>
      <w:bookmarkEnd w:id="7133"/>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EE126E">
      <w:pPr>
        <w:pStyle w:val="Heading3"/>
      </w:pPr>
      <w:bookmarkStart w:id="7134" w:name="_Toc469045110"/>
      <w:bookmarkStart w:id="7135" w:name="_Toc506221973"/>
      <w:bookmarkStart w:id="7136" w:name="_Toc506816641"/>
      <w:bookmarkStart w:id="7137" w:name="_Toc528427034"/>
      <w:bookmarkStart w:id="7138" w:name="_Toc19133244"/>
      <w:bookmarkStart w:id="7139" w:name="_Toc37349987"/>
      <w:bookmarkStart w:id="7140" w:name="_Toc51280677"/>
      <w:bookmarkStart w:id="7141" w:name="_Toc52889644"/>
      <w:bookmarkStart w:id="7142" w:name="_Toc69230778"/>
      <w:bookmarkStart w:id="7143" w:name="_Toc83831405"/>
      <w:bookmarkStart w:id="7144" w:name="_Toc99526686"/>
      <w:bookmarkStart w:id="7145" w:name="_Toc99526994"/>
      <w:r>
        <w:t xml:space="preserve">KIC Server </w:t>
      </w:r>
      <w:r w:rsidR="00A16822" w:rsidRPr="00F0388A">
        <w:t>Icons</w:t>
      </w:r>
      <w:bookmarkEnd w:id="7134"/>
      <w:bookmarkEnd w:id="7135"/>
      <w:bookmarkEnd w:id="7136"/>
      <w:bookmarkEnd w:id="7137"/>
      <w:bookmarkEnd w:id="7138"/>
      <w:bookmarkEnd w:id="7139"/>
      <w:bookmarkEnd w:id="7140"/>
      <w:bookmarkEnd w:id="7141"/>
      <w:bookmarkEnd w:id="7142"/>
      <w:bookmarkEnd w:id="7143"/>
      <w:bookmarkEnd w:id="7144"/>
      <w:bookmarkEnd w:id="7145"/>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36" type="#_x0000_t75" style="width:34.5pt;height:34.5pt" o:ole="">
            <v:imagedata r:id="rId314" o:title=""/>
          </v:shape>
          <o:OLEObject Type="Embed" ProgID="PBrush" ShapeID="_x0000_i1036" DrawAspect="Content" ObjectID="_1710139709" r:id="rId315"/>
        </w:object>
      </w:r>
    </w:p>
    <w:p w14:paraId="089A0355" w14:textId="69B574A7" w:rsidR="00A16822" w:rsidRPr="00F0388A" w:rsidRDefault="00A16822" w:rsidP="00777C27">
      <w:pPr>
        <w:pStyle w:val="Caption"/>
      </w:pPr>
      <w:bookmarkStart w:id="7146" w:name="_Ref18597352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138</w:t>
      </w:r>
      <w:r w:rsidR="005E405E">
        <w:rPr>
          <w:noProof/>
        </w:rPr>
        <w:fldChar w:fldCharType="end"/>
      </w:r>
      <w:bookmarkEnd w:id="7146"/>
    </w:p>
    <w:p w14:paraId="177E8017" w14:textId="5E8FA1E0"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DF7684" w:rsidRPr="00F0388A">
        <w:t xml:space="preserve">Figure </w:t>
      </w:r>
      <w:r w:rsidR="00DF7684">
        <w:rPr>
          <w:noProof/>
        </w:rPr>
        <w:t>138</w:t>
      </w:r>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37" type="#_x0000_t75" style="width:33.75pt;height:33.75pt" o:ole="">
            <v:imagedata r:id="rId316" o:title=""/>
          </v:shape>
          <o:OLEObject Type="Embed" ProgID="PBrush" ShapeID="_x0000_i1037" DrawAspect="Content" ObjectID="_1710139710" r:id="rId317"/>
        </w:object>
      </w:r>
    </w:p>
    <w:p w14:paraId="397B94B6" w14:textId="57D3D5DF" w:rsidR="00A16822" w:rsidRPr="00F0388A" w:rsidRDefault="00A16822" w:rsidP="00777C27">
      <w:pPr>
        <w:pStyle w:val="Caption"/>
      </w:pPr>
      <w:bookmarkStart w:id="7147" w:name="_Ref18597354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139</w:t>
      </w:r>
      <w:r w:rsidR="005E405E">
        <w:rPr>
          <w:noProof/>
        </w:rPr>
        <w:fldChar w:fldCharType="end"/>
      </w:r>
      <w:bookmarkEnd w:id="7147"/>
    </w:p>
    <w:p w14:paraId="5504D232" w14:textId="39ACC39B"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DF7684" w:rsidRPr="00F0388A">
        <w:t xml:space="preserve">Figure </w:t>
      </w:r>
      <w:r w:rsidR="00DF7684">
        <w:rPr>
          <w:noProof/>
        </w:rPr>
        <w:t>139</w:t>
      </w:r>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314827D7"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DF7684" w:rsidRPr="00195103">
        <w:t xml:space="preserve">Figure </w:t>
      </w:r>
      <w:r w:rsidR="00DF7684">
        <w:t>140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EE126E">
      <w:pPr>
        <w:pStyle w:val="Heading3"/>
      </w:pPr>
      <w:bookmarkStart w:id="7148" w:name="_Toc469045111"/>
      <w:bookmarkStart w:id="7149" w:name="_Toc506221974"/>
      <w:bookmarkStart w:id="7150" w:name="_Toc506816642"/>
      <w:bookmarkStart w:id="7151" w:name="_Toc528427035"/>
      <w:bookmarkStart w:id="7152" w:name="_Toc19133245"/>
      <w:bookmarkStart w:id="7153" w:name="_Toc37349988"/>
      <w:bookmarkStart w:id="7154" w:name="_Toc51280678"/>
      <w:bookmarkStart w:id="7155" w:name="_Toc52889645"/>
      <w:bookmarkStart w:id="7156" w:name="_Toc69230779"/>
      <w:bookmarkStart w:id="7157" w:name="_Toc83831406"/>
      <w:bookmarkStart w:id="7158" w:name="_Toc99526687"/>
      <w:bookmarkStart w:id="7159" w:name="_Toc99526995"/>
      <w:r>
        <w:rPr>
          <w:noProof/>
        </w:rPr>
        <w:drawing>
          <wp:anchor distT="0" distB="0" distL="114300" distR="114300" simplePos="0" relativeHeight="2517601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7148"/>
      <w:bookmarkEnd w:id="7149"/>
      <w:bookmarkEnd w:id="7150"/>
      <w:bookmarkEnd w:id="7151"/>
      <w:bookmarkEnd w:id="7152"/>
      <w:bookmarkEnd w:id="7153"/>
      <w:bookmarkEnd w:id="7154"/>
      <w:bookmarkEnd w:id="7155"/>
      <w:bookmarkEnd w:id="7156"/>
      <w:bookmarkEnd w:id="7157"/>
      <w:bookmarkEnd w:id="7158"/>
      <w:bookmarkEnd w:id="7159"/>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EE126E">
      <w:pPr>
        <w:pStyle w:val="Heading3"/>
      </w:pPr>
      <w:bookmarkStart w:id="7160" w:name="_Toc469045112"/>
      <w:bookmarkStart w:id="7161" w:name="_Toc506221975"/>
      <w:bookmarkStart w:id="7162" w:name="_Toc506816643"/>
      <w:bookmarkStart w:id="7163" w:name="_Toc528427036"/>
      <w:bookmarkStart w:id="7164" w:name="_Toc19133246"/>
      <w:bookmarkStart w:id="7165" w:name="_Toc37349989"/>
      <w:bookmarkStart w:id="7166" w:name="_Toc51280679"/>
      <w:bookmarkStart w:id="7167" w:name="_Toc52889646"/>
      <w:bookmarkStart w:id="7168" w:name="_Toc69230780"/>
      <w:bookmarkStart w:id="7169" w:name="_Toc83831407"/>
      <w:bookmarkStart w:id="7170" w:name="_Toc99526688"/>
      <w:bookmarkStart w:id="7171" w:name="_Toc99526996"/>
      <w:r>
        <w:t>Change a Password</w:t>
      </w:r>
      <w:bookmarkEnd w:id="7160"/>
      <w:bookmarkEnd w:id="7161"/>
      <w:bookmarkEnd w:id="7162"/>
      <w:bookmarkEnd w:id="7163"/>
      <w:bookmarkEnd w:id="7164"/>
      <w:bookmarkEnd w:id="7165"/>
      <w:bookmarkEnd w:id="7166"/>
      <w:bookmarkEnd w:id="7167"/>
      <w:bookmarkEnd w:id="7168"/>
      <w:bookmarkEnd w:id="7169"/>
      <w:bookmarkEnd w:id="7170"/>
      <w:bookmarkEnd w:id="7171"/>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671BDC5F" w:rsidR="00814924" w:rsidRPr="00F0388A" w:rsidRDefault="00814924" w:rsidP="00814924">
      <w:pPr>
        <w:pStyle w:val="Caption"/>
        <w:ind w:right="1080"/>
        <w:jc w:val="right"/>
      </w:pPr>
      <w:bookmarkStart w:id="7172" w:name="_Ref185973743"/>
      <w:r w:rsidRPr="0019510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140</w:t>
      </w:r>
      <w:r w:rsidR="005E405E">
        <w:rPr>
          <w:noProof/>
        </w:rPr>
        <w:fldChar w:fldCharType="end"/>
      </w:r>
      <w:bookmarkEnd w:id="7172"/>
      <w:r w:rsidRPr="00195103">
        <w:t>: KIC Server Window</w:t>
      </w:r>
    </w:p>
    <w:p w14:paraId="39E7FB24" w14:textId="6A0F38AB" w:rsidR="00230B29" w:rsidRDefault="00230B29" w:rsidP="00EE126E">
      <w:pPr>
        <w:pStyle w:val="Heading3"/>
      </w:pPr>
      <w:bookmarkStart w:id="7173" w:name="_Toc469045113"/>
      <w:bookmarkStart w:id="7174" w:name="_Toc506221976"/>
      <w:bookmarkStart w:id="7175" w:name="_Toc506816644"/>
      <w:bookmarkStart w:id="7176" w:name="_Toc528427037"/>
      <w:bookmarkStart w:id="7177" w:name="_Toc19133247"/>
      <w:bookmarkStart w:id="7178" w:name="_Toc37349990"/>
      <w:bookmarkStart w:id="7179" w:name="_Toc51280680"/>
      <w:bookmarkStart w:id="7180" w:name="_Toc52889647"/>
      <w:bookmarkStart w:id="7181" w:name="_Toc69230781"/>
      <w:bookmarkStart w:id="7182" w:name="_Toc83831408"/>
      <w:bookmarkStart w:id="7183" w:name="_Toc99526689"/>
      <w:bookmarkStart w:id="7184" w:name="_Toc99526997"/>
      <w:r>
        <w:t>Delete</w:t>
      </w:r>
      <w:r w:rsidRPr="00F0388A">
        <w:t xml:space="preserve"> a </w:t>
      </w:r>
      <w:r>
        <w:t>U</w:t>
      </w:r>
      <w:r w:rsidRPr="00F0388A">
        <w:t>ser</w:t>
      </w:r>
      <w:bookmarkEnd w:id="7173"/>
      <w:bookmarkEnd w:id="7174"/>
      <w:bookmarkEnd w:id="7175"/>
      <w:bookmarkEnd w:id="7176"/>
      <w:bookmarkEnd w:id="7177"/>
      <w:bookmarkEnd w:id="7178"/>
      <w:bookmarkEnd w:id="7179"/>
      <w:bookmarkEnd w:id="7180"/>
      <w:bookmarkEnd w:id="7181"/>
      <w:bookmarkEnd w:id="7182"/>
      <w:bookmarkEnd w:id="7183"/>
      <w:bookmarkEnd w:id="7184"/>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7185" w:name="_Toc119468180"/>
      <w:bookmarkStart w:id="7186" w:name="_Toc353195457"/>
      <w:bookmarkStart w:id="7187" w:name="_Toc358296381"/>
      <w:bookmarkStart w:id="7188" w:name="_Toc358298546"/>
      <w:bookmarkStart w:id="7189" w:name="_Toc358300459"/>
      <w:r>
        <w:br w:type="page"/>
      </w:r>
    </w:p>
    <w:p w14:paraId="1AF819E9" w14:textId="2E115E3F" w:rsidR="00EC4E34" w:rsidRDefault="00754243">
      <w:pPr>
        <w:pStyle w:val="Heading2"/>
      </w:pPr>
      <w:bookmarkStart w:id="7190" w:name="_Toc469043203"/>
      <w:bookmarkStart w:id="7191" w:name="_Toc469043783"/>
      <w:bookmarkStart w:id="7192" w:name="_Toc469045114"/>
      <w:bookmarkStart w:id="7193" w:name="_Toc469612977"/>
      <w:bookmarkStart w:id="7194" w:name="_Toc506221977"/>
      <w:bookmarkStart w:id="7195" w:name="_Toc506816645"/>
      <w:bookmarkStart w:id="7196" w:name="_Toc506816846"/>
      <w:bookmarkStart w:id="7197" w:name="_Toc528426500"/>
      <w:bookmarkStart w:id="7198" w:name="_Toc528427038"/>
      <w:bookmarkStart w:id="7199" w:name="_Toc528427235"/>
      <w:bookmarkStart w:id="7200" w:name="_Toc19132705"/>
      <w:bookmarkStart w:id="7201" w:name="_Toc19133248"/>
      <w:bookmarkStart w:id="7202" w:name="_Toc37349447"/>
      <w:bookmarkStart w:id="7203" w:name="_Toc37349991"/>
      <w:bookmarkStart w:id="7204" w:name="_Toc51280681"/>
      <w:bookmarkStart w:id="7205" w:name="_Toc52889096"/>
      <w:bookmarkStart w:id="7206" w:name="_Toc52889648"/>
      <w:bookmarkStart w:id="7207" w:name="_Toc52897715"/>
      <w:bookmarkStart w:id="7208" w:name="_Toc69230222"/>
      <w:bookmarkStart w:id="7209" w:name="_Toc69230782"/>
      <w:bookmarkStart w:id="7210" w:name="_Toc83830709"/>
      <w:bookmarkStart w:id="7211" w:name="_Toc83831409"/>
      <w:bookmarkStart w:id="7212" w:name="_Toc99526427"/>
      <w:bookmarkStart w:id="7213" w:name="_Toc99526690"/>
      <w:bookmarkStart w:id="7214" w:name="_Toc99526998"/>
      <w:r>
        <w:lastRenderedPageBreak/>
        <w:t>K</w:t>
      </w:r>
      <w:r w:rsidR="000332A7">
        <w:t>IC</w:t>
      </w:r>
      <w:r>
        <w:t xml:space="preserve"> Viewer</w:t>
      </w:r>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p>
    <w:p w14:paraId="3B06C88D" w14:textId="4909EEE5"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7215"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7215"/>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EE126E">
      <w:pPr>
        <w:pStyle w:val="Heading3"/>
      </w:pPr>
      <w:bookmarkStart w:id="7216" w:name="_Toc358296382"/>
      <w:bookmarkStart w:id="7217" w:name="_Toc358298547"/>
      <w:bookmarkStart w:id="7218" w:name="_Toc469045115"/>
      <w:bookmarkStart w:id="7219" w:name="_Toc506221978"/>
      <w:bookmarkStart w:id="7220" w:name="_Toc506816646"/>
      <w:bookmarkStart w:id="7221" w:name="_Toc528427039"/>
      <w:bookmarkStart w:id="7222" w:name="_Toc19133249"/>
      <w:bookmarkStart w:id="7223" w:name="_Toc37349992"/>
      <w:bookmarkStart w:id="7224" w:name="_Toc51280682"/>
      <w:bookmarkStart w:id="7225" w:name="_Toc52889649"/>
      <w:bookmarkStart w:id="7226" w:name="_Toc69230783"/>
      <w:bookmarkStart w:id="7227" w:name="_Toc83831410"/>
      <w:bookmarkStart w:id="7228" w:name="_Toc99526691"/>
      <w:bookmarkStart w:id="7229" w:name="_Toc99526999"/>
      <w:r>
        <w:t>Instal</w:t>
      </w:r>
      <w:r w:rsidR="00A33CFB">
        <w:t>l t</w:t>
      </w:r>
      <w:r w:rsidR="00C653DF">
        <w:t xml:space="preserve">he </w:t>
      </w:r>
      <w:r>
        <w:t>KIC Viewer</w:t>
      </w:r>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1D1E98CA" w:rsidR="00EC4E34" w:rsidRDefault="00EC4E34" w:rsidP="00AA5614">
      <w:pPr>
        <w:numPr>
          <w:ilvl w:val="0"/>
          <w:numId w:val="41"/>
        </w:numPr>
        <w:spacing w:after="120"/>
      </w:pPr>
      <w:bookmarkStart w:id="7230" w:name="_Hlk528917186"/>
      <w:r>
        <w:t xml:space="preserve">Browse the </w:t>
      </w:r>
      <w:r w:rsidR="0051755D" w:rsidRPr="00A33CFB">
        <w:t xml:space="preserve">automatic software </w:t>
      </w:r>
      <w:r w:rsidRPr="00F0388A">
        <w:t xml:space="preserve">installation </w:t>
      </w:r>
      <w:r w:rsidR="00103931">
        <w:t>media</w:t>
      </w:r>
      <w:bookmarkEnd w:id="7230"/>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EE126E">
      <w:pPr>
        <w:pStyle w:val="Heading3"/>
      </w:pPr>
      <w:bookmarkStart w:id="7231" w:name="_Toc469045116"/>
      <w:bookmarkStart w:id="7232" w:name="_Toc506221979"/>
      <w:bookmarkStart w:id="7233" w:name="_Toc506816647"/>
      <w:bookmarkStart w:id="7234" w:name="_Toc528427040"/>
      <w:bookmarkStart w:id="7235" w:name="_Toc19133250"/>
      <w:bookmarkStart w:id="7236" w:name="_Toc37349993"/>
      <w:bookmarkStart w:id="7237" w:name="_Toc51280683"/>
      <w:bookmarkStart w:id="7238" w:name="_Toc52889650"/>
      <w:bookmarkStart w:id="7239" w:name="_Toc69230784"/>
      <w:bookmarkStart w:id="7240" w:name="_Toc83831411"/>
      <w:bookmarkStart w:id="7241" w:name="_Toc99526692"/>
      <w:bookmarkStart w:id="7242" w:name="_Toc99527000"/>
      <w:r>
        <w:t>Configur</w:t>
      </w:r>
      <w:r w:rsidR="00A33CFB">
        <w:t>e</w:t>
      </w:r>
      <w:r>
        <w:t xml:space="preserve"> </w:t>
      </w:r>
      <w:r w:rsidR="00A33CFB">
        <w:t>t</w:t>
      </w:r>
      <w:r w:rsidR="00C653DF">
        <w:t xml:space="preserve">he </w:t>
      </w:r>
      <w:r>
        <w:t xml:space="preserve">KIC Viewer </w:t>
      </w:r>
      <w:r w:rsidR="00C653DF">
        <w:t>Application</w:t>
      </w:r>
      <w:bookmarkEnd w:id="7231"/>
      <w:bookmarkEnd w:id="7232"/>
      <w:bookmarkEnd w:id="7233"/>
      <w:bookmarkEnd w:id="7234"/>
      <w:bookmarkEnd w:id="7235"/>
      <w:bookmarkEnd w:id="7236"/>
      <w:bookmarkEnd w:id="7237"/>
      <w:bookmarkEnd w:id="7238"/>
      <w:bookmarkEnd w:id="7239"/>
      <w:bookmarkEnd w:id="7240"/>
      <w:bookmarkEnd w:id="7241"/>
      <w:bookmarkEnd w:id="7242"/>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21725A">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D04BA6">
              <w:rPr>
                <w:b/>
                <w:bCs/>
              </w:rPr>
              <w:t>EnableRemoteControl</w:t>
            </w:r>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21725A">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r w:rsidRPr="00D04BA6">
              <w:rPr>
                <w:iCs/>
              </w:rPr>
              <w:t>kwConfigure.</w:t>
            </w:r>
            <w:r w:rsidRPr="00D04BA6">
              <w:rPr>
                <w:bCs/>
                <w:iCs/>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D04BA6">
              <w:rPr>
                <w:b/>
                <w:bCs/>
              </w:rPr>
              <w:t>EnableRemoteControl</w:t>
            </w:r>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EE126E">
      <w:pPr>
        <w:pStyle w:val="Heading3"/>
      </w:pPr>
      <w:bookmarkStart w:id="7243" w:name="_Toc469045117"/>
      <w:bookmarkStart w:id="7244" w:name="_Toc506221980"/>
      <w:bookmarkStart w:id="7245" w:name="_Toc506816648"/>
      <w:bookmarkStart w:id="7246" w:name="_Toc528427041"/>
      <w:bookmarkStart w:id="7247" w:name="_Toc19133251"/>
      <w:bookmarkStart w:id="7248" w:name="_Toc37349994"/>
      <w:bookmarkStart w:id="7249" w:name="_Toc51280684"/>
      <w:bookmarkStart w:id="7250" w:name="_Toc52889651"/>
      <w:bookmarkStart w:id="7251" w:name="_Toc69230785"/>
      <w:bookmarkStart w:id="7252" w:name="_Toc83831412"/>
      <w:bookmarkStart w:id="7253" w:name="_Toc99526693"/>
      <w:bookmarkStart w:id="7254" w:name="_Toc99527001"/>
      <w:r>
        <w:t>Connect to t</w:t>
      </w:r>
      <w:r w:rsidR="00C653DF">
        <w:t xml:space="preserve">he </w:t>
      </w:r>
      <w:r w:rsidR="00EC4E34">
        <w:t>KIC Server</w:t>
      </w:r>
      <w:bookmarkEnd w:id="7243"/>
      <w:bookmarkEnd w:id="7244"/>
      <w:bookmarkEnd w:id="7245"/>
      <w:bookmarkEnd w:id="7246"/>
      <w:bookmarkEnd w:id="7247"/>
      <w:bookmarkEnd w:id="7248"/>
      <w:bookmarkEnd w:id="7249"/>
      <w:bookmarkEnd w:id="7250"/>
      <w:bookmarkEnd w:id="7251"/>
      <w:bookmarkEnd w:id="7252"/>
      <w:bookmarkEnd w:id="7253"/>
      <w:bookmarkEnd w:id="7254"/>
    </w:p>
    <w:p w14:paraId="5A27EF8B" w14:textId="052FDE53"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85376"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1">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6599A1DD" w:rsidR="00EC4E34" w:rsidRPr="00F0388A" w:rsidRDefault="00EC4E34" w:rsidP="00EC4E34">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141</w:t>
      </w:r>
      <w:r w:rsidR="005E405E">
        <w:rPr>
          <w:noProof/>
        </w:rPr>
        <w:fldChar w:fldCharType="end"/>
      </w:r>
      <w:r w:rsidRPr="00F0388A">
        <w:t>: KIC Viewer – Main Screen</w:t>
      </w:r>
    </w:p>
    <w:p w14:paraId="5A719C82" w14:textId="2E82F000" w:rsidR="00EC4E34" w:rsidRPr="00F0388A" w:rsidRDefault="00C653DF" w:rsidP="0021725A">
      <w:pPr>
        <w:pStyle w:val="Heading4"/>
      </w:pPr>
      <w:bookmarkStart w:id="7255" w:name="_Toc358296385"/>
      <w:bookmarkStart w:id="7256" w:name="_Toc358298550"/>
      <w:r>
        <w:t xml:space="preserve">The </w:t>
      </w:r>
      <w:r w:rsidR="00EC4E34">
        <w:t xml:space="preserve">KIC Viewer </w:t>
      </w:r>
      <w:r>
        <w:t>Toolbar Button Menu</w:t>
      </w:r>
      <w:bookmarkEnd w:id="7255"/>
      <w:bookmarkEnd w:id="7256"/>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21725A">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004EFA9A"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r w:rsidR="00DF7684" w:rsidRPr="00F0388A">
        <w:t xml:space="preserve">Figure </w:t>
      </w:r>
      <w:r w:rsidR="00DF7684">
        <w:t>142</w:t>
      </w:r>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15DE530E" w:rsidR="00635849" w:rsidRDefault="00A16822" w:rsidP="00B15C92">
      <w:pPr>
        <w:pStyle w:val="Caption"/>
        <w:rPr>
          <w:rFonts w:cs="Arial"/>
          <w:b/>
          <w:bCs w:val="0"/>
          <w:sz w:val="24"/>
          <w:szCs w:val="26"/>
        </w:rPr>
      </w:pPr>
      <w:bookmarkStart w:id="7257" w:name="_Ref18601752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142</w:t>
      </w:r>
      <w:r w:rsidR="005E405E">
        <w:rPr>
          <w:noProof/>
        </w:rPr>
        <w:fldChar w:fldCharType="end"/>
      </w:r>
      <w:bookmarkEnd w:id="7257"/>
      <w:r w:rsidRPr="00F0388A">
        <w:t>: KIC Viewer – Activate/Deactivate Ovens</w:t>
      </w:r>
      <w:r w:rsidR="00635849">
        <w:br w:type="page"/>
      </w:r>
    </w:p>
    <w:p w14:paraId="40A84D56" w14:textId="703E0232" w:rsidR="00A16822" w:rsidRPr="00F0388A" w:rsidRDefault="00A16822" w:rsidP="0021725A">
      <w:pPr>
        <w:pStyle w:val="Heading4"/>
      </w:pPr>
      <w:r>
        <w:lastRenderedPageBreak/>
        <w:t xml:space="preserve">Icon </w:t>
      </w:r>
      <w:r w:rsidR="00C653DF">
        <w:t>V</w:t>
      </w:r>
      <w:r w:rsidR="00C653DF" w:rsidRPr="00F0388A">
        <w:t>iew</w:t>
      </w:r>
    </w:p>
    <w:p w14:paraId="13ABAFA4" w14:textId="44F1F000"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r w:rsidR="00DF7684" w:rsidRPr="00F0388A">
        <w:t xml:space="preserve">Figure </w:t>
      </w:r>
      <w:r w:rsidR="00DF7684">
        <w:rPr>
          <w:noProof/>
        </w:rPr>
        <w:t>143</w:t>
      </w:r>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070A7119" w:rsidR="00A16822" w:rsidRPr="00F0388A" w:rsidRDefault="00A16822" w:rsidP="00A16822">
      <w:pPr>
        <w:pStyle w:val="Caption"/>
      </w:pPr>
      <w:bookmarkStart w:id="7258" w:name="_Ref186031222"/>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143</w:t>
      </w:r>
      <w:r w:rsidR="005E405E">
        <w:rPr>
          <w:noProof/>
        </w:rPr>
        <w:fldChar w:fldCharType="end"/>
      </w:r>
      <w:bookmarkEnd w:id="7258"/>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EE126E">
      <w:pPr>
        <w:pStyle w:val="Heading3"/>
      </w:pPr>
      <w:r w:rsidRPr="00F0388A">
        <w:br w:type="page"/>
      </w:r>
      <w:bookmarkStart w:id="7259" w:name="_Toc469045118"/>
      <w:bookmarkStart w:id="7260" w:name="_Toc506221981"/>
      <w:bookmarkStart w:id="7261" w:name="_Toc506816649"/>
      <w:bookmarkStart w:id="7262" w:name="_Toc528427042"/>
      <w:bookmarkStart w:id="7263" w:name="_Toc19133252"/>
      <w:bookmarkStart w:id="7264" w:name="_Toc37349995"/>
      <w:bookmarkStart w:id="7265" w:name="_Toc51280685"/>
      <w:bookmarkStart w:id="7266" w:name="_Toc52889652"/>
      <w:bookmarkStart w:id="7267" w:name="_Toc69230786"/>
      <w:bookmarkStart w:id="7268" w:name="_Toc83831413"/>
      <w:bookmarkStart w:id="7269" w:name="_Toc99526694"/>
      <w:bookmarkStart w:id="7270" w:name="_Toc99527002"/>
      <w:r w:rsidR="004D6644">
        <w:lastRenderedPageBreak/>
        <w:t>View</w:t>
      </w:r>
      <w:r w:rsidR="00A16822" w:rsidRPr="00F0388A">
        <w:t xml:space="preserve"> </w:t>
      </w:r>
      <w:r w:rsidRPr="00F0388A">
        <w:t>Historical Data</w:t>
      </w:r>
      <w:bookmarkEnd w:id="7259"/>
      <w:bookmarkEnd w:id="7260"/>
      <w:bookmarkEnd w:id="7261"/>
      <w:bookmarkEnd w:id="7262"/>
      <w:bookmarkEnd w:id="7263"/>
      <w:bookmarkEnd w:id="7264"/>
      <w:bookmarkEnd w:id="7265"/>
      <w:bookmarkEnd w:id="7266"/>
      <w:bookmarkEnd w:id="7267"/>
      <w:bookmarkEnd w:id="7268"/>
      <w:bookmarkEnd w:id="7269"/>
      <w:bookmarkEnd w:id="7270"/>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21725A">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734D1750"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DF7684" w:rsidRPr="00DF7684">
              <w:t xml:space="preserve">Figure </w:t>
            </w:r>
            <w:r w:rsidR="00DF7684" w:rsidRPr="00DF7684">
              <w:rPr>
                <w:noProof/>
              </w:rPr>
              <w:t>144</w:t>
            </w:r>
            <w:r w:rsidRPr="00F0388A">
              <w:fldChar w:fldCharType="end"/>
            </w:r>
            <w:r w:rsidRPr="00F0388A">
              <w:t>.</w:t>
            </w:r>
          </w:p>
          <w:p w14:paraId="5DE65BE7" w14:textId="77777777" w:rsidR="00A16822" w:rsidRPr="00F0388A" w:rsidRDefault="00A16822" w:rsidP="00A16822"/>
          <w:p w14:paraId="69608AE0" w14:textId="169E3580"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DF7684" w:rsidRPr="00DF7684">
              <w:t xml:space="preserve">Figure </w:t>
            </w:r>
            <w:r w:rsidR="00DF7684" w:rsidRPr="00DF7684">
              <w:rPr>
                <w:noProof/>
              </w:rPr>
              <w:t>144</w:t>
            </w:r>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7D8B4AAA" w:rsidR="00A16822" w:rsidRPr="00AF1D5A" w:rsidRDefault="00A16822" w:rsidP="00BE6310">
            <w:pPr>
              <w:jc w:val="center"/>
              <w:rPr>
                <w:rFonts w:ascii="Arial" w:hAnsi="Arial" w:cs="Arial"/>
                <w:sz w:val="16"/>
                <w:szCs w:val="16"/>
              </w:rPr>
            </w:pPr>
            <w:bookmarkStart w:id="7271"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F7684">
              <w:rPr>
                <w:rFonts w:ascii="Arial" w:hAnsi="Arial" w:cs="Arial"/>
                <w:noProof/>
                <w:sz w:val="16"/>
                <w:szCs w:val="16"/>
              </w:rPr>
              <w:t>144</w:t>
            </w:r>
            <w:r w:rsidRPr="00AF1D5A">
              <w:rPr>
                <w:rFonts w:ascii="Arial" w:hAnsi="Arial" w:cs="Arial"/>
                <w:sz w:val="16"/>
                <w:szCs w:val="16"/>
              </w:rPr>
              <w:fldChar w:fldCharType="end"/>
            </w:r>
            <w:bookmarkEnd w:id="7271"/>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00F79BD0"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r w:rsidR="00DF7684" w:rsidRPr="00F0388A">
        <w:t xml:space="preserve">Figure </w:t>
      </w:r>
      <w:r w:rsidR="00DF7684">
        <w:rPr>
          <w:noProof/>
        </w:rPr>
        <w:t>145</w:t>
      </w:r>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r w:rsidR="00DF7684" w:rsidRPr="00F0388A">
        <w:t xml:space="preserve">Figure </w:t>
      </w:r>
      <w:r w:rsidR="00DF7684">
        <w:rPr>
          <w:noProof/>
        </w:rPr>
        <w:t>148</w:t>
      </w:r>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27B6E803" w:rsidR="00635849" w:rsidRPr="00F0388A" w:rsidRDefault="00635849" w:rsidP="00635849">
            <w:pPr>
              <w:pStyle w:val="Caption"/>
            </w:pPr>
            <w:bookmarkStart w:id="7272" w:name="_Ref186033103"/>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145</w:t>
            </w:r>
            <w:r w:rsidR="005E405E">
              <w:rPr>
                <w:noProof/>
              </w:rPr>
              <w:fldChar w:fldCharType="end"/>
            </w:r>
            <w:bookmarkEnd w:id="7272"/>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738624"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7386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41A5B" w:rsidRDefault="00241A5B"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46D0E748" w:rsidR="00635849" w:rsidRPr="00F0388A" w:rsidRDefault="00635849" w:rsidP="00635849">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146</w:t>
            </w:r>
            <w:r w:rsidR="005E405E">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74272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7427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41A5B" w:rsidRDefault="00241A5B"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6B4A0299" w:rsidR="00635849" w:rsidRPr="00F0388A" w:rsidRDefault="00635849" w:rsidP="00CA1F86">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147</w:t>
            </w:r>
            <w:r w:rsidR="005E405E">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74681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7468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41A5B" w:rsidRDefault="00241A5B"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732672AE" w:rsidR="00635849" w:rsidRPr="00F0388A" w:rsidRDefault="00635849" w:rsidP="00635849">
            <w:pPr>
              <w:pStyle w:val="Caption"/>
            </w:pPr>
            <w:bookmarkStart w:id="7273" w:name="_Ref18603315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148</w:t>
            </w:r>
            <w:r w:rsidR="005E405E">
              <w:rPr>
                <w:noProof/>
              </w:rPr>
              <w:fldChar w:fldCharType="end"/>
            </w:r>
            <w:bookmarkEnd w:id="7273"/>
            <w:r w:rsidRPr="00F0388A">
              <w:t>: Profile Graph – Troubleshooting Tab</w:t>
            </w:r>
          </w:p>
        </w:tc>
      </w:tr>
    </w:tbl>
    <w:p w14:paraId="35D2B07B" w14:textId="6377EA1E" w:rsidR="00A16822" w:rsidRPr="00F0388A" w:rsidRDefault="00A16822" w:rsidP="00EE126E">
      <w:pPr>
        <w:pStyle w:val="Heading3"/>
      </w:pPr>
      <w:bookmarkStart w:id="7274" w:name="_Toc469045119"/>
      <w:bookmarkStart w:id="7275" w:name="_Toc506221982"/>
      <w:bookmarkStart w:id="7276" w:name="_Toc506816650"/>
      <w:bookmarkStart w:id="7277" w:name="_Toc528427043"/>
      <w:bookmarkStart w:id="7278" w:name="_Toc19133253"/>
      <w:bookmarkStart w:id="7279" w:name="_Toc37349996"/>
      <w:bookmarkStart w:id="7280" w:name="_Toc51280686"/>
      <w:bookmarkStart w:id="7281" w:name="_Toc52889653"/>
      <w:bookmarkStart w:id="7282" w:name="_Toc69230787"/>
      <w:bookmarkStart w:id="7283" w:name="_Toc83831414"/>
      <w:bookmarkStart w:id="7284" w:name="_Toc99526695"/>
      <w:bookmarkStart w:id="7285" w:name="_Toc99527003"/>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7274"/>
      <w:bookmarkEnd w:id="7275"/>
      <w:bookmarkEnd w:id="7276"/>
      <w:bookmarkEnd w:id="7277"/>
      <w:bookmarkEnd w:id="7278"/>
      <w:bookmarkEnd w:id="7279"/>
      <w:bookmarkEnd w:id="7280"/>
      <w:bookmarkEnd w:id="7281"/>
      <w:bookmarkEnd w:id="7282"/>
      <w:bookmarkEnd w:id="7283"/>
      <w:bookmarkEnd w:id="7284"/>
      <w:bookmarkEnd w:id="7285"/>
    </w:p>
    <w:p w14:paraId="6EC93A52" w14:textId="4CDC6A66" w:rsidR="00A16822" w:rsidRPr="00F0388A" w:rsidRDefault="00A16822" w:rsidP="00A16822">
      <w:r w:rsidRPr="00F0388A">
        <w:t xml:space="preserve">Remote Control requires a </w:t>
      </w:r>
      <w:r w:rsidR="00816593"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3EEAB561"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Remote Control feature is only active when VNC Server is </w:t>
      </w:r>
      <w:r w:rsidR="00816593" w:rsidRPr="00F0388A">
        <w:t>installed and</w:t>
      </w:r>
      <w:r w:rsidRPr="00F0388A">
        <w:t xml:space="preserve">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4CF906E5"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DF7684" w:rsidRPr="00DF7684">
              <w:t xml:space="preserve">Figure </w:t>
            </w:r>
            <w:r w:rsidR="00DF7684" w:rsidRPr="00DF7684">
              <w:rPr>
                <w:noProof/>
              </w:rPr>
              <w:t>149</w:t>
            </w:r>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38" type="#_x0000_t75" style="width:159pt;height:59.25pt" o:ole="">
                  <v:imagedata r:id="rId343" o:title=""/>
                </v:shape>
                <o:OLEObject Type="Embed" ProgID="PBrush" ShapeID="_x0000_i1038" DrawAspect="Content" ObjectID="_1710139711" r:id="rId344"/>
              </w:object>
            </w:r>
          </w:p>
          <w:p w14:paraId="10BD05E9" w14:textId="49E33754" w:rsidR="00A16822" w:rsidRPr="00AF1D5A" w:rsidRDefault="00A16822" w:rsidP="00A16822">
            <w:pPr>
              <w:jc w:val="center"/>
              <w:rPr>
                <w:rFonts w:ascii="Arial" w:hAnsi="Arial" w:cs="Arial"/>
                <w:sz w:val="16"/>
                <w:szCs w:val="16"/>
              </w:rPr>
            </w:pPr>
            <w:bookmarkStart w:id="7286"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F7684">
              <w:rPr>
                <w:rFonts w:ascii="Arial" w:hAnsi="Arial" w:cs="Arial"/>
                <w:noProof/>
                <w:sz w:val="16"/>
                <w:szCs w:val="16"/>
              </w:rPr>
              <w:t>149</w:t>
            </w:r>
            <w:r w:rsidRPr="00AF1D5A">
              <w:rPr>
                <w:rFonts w:ascii="Arial" w:hAnsi="Arial" w:cs="Arial"/>
                <w:sz w:val="16"/>
                <w:szCs w:val="16"/>
              </w:rPr>
              <w:fldChar w:fldCharType="end"/>
            </w:r>
            <w:bookmarkEnd w:id="7286"/>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32890769"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DF7684" w:rsidRPr="00DF7684">
              <w:t xml:space="preserve">Figure </w:t>
            </w:r>
            <w:r w:rsidR="00DF7684" w:rsidRPr="00DF7684">
              <w:rPr>
                <w:noProof/>
              </w:rPr>
              <w:t>150</w:t>
            </w:r>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7174BF43" w:rsidR="00A16822" w:rsidRPr="00AF1D5A" w:rsidRDefault="00A16822" w:rsidP="00A16822">
            <w:pPr>
              <w:jc w:val="center"/>
              <w:rPr>
                <w:rFonts w:ascii="Arial" w:hAnsi="Arial" w:cs="Arial"/>
                <w:sz w:val="16"/>
                <w:szCs w:val="16"/>
              </w:rPr>
            </w:pPr>
            <w:bookmarkStart w:id="7287"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F7684">
              <w:rPr>
                <w:rFonts w:ascii="Arial" w:hAnsi="Arial" w:cs="Arial"/>
                <w:noProof/>
                <w:sz w:val="16"/>
                <w:szCs w:val="16"/>
              </w:rPr>
              <w:t>150</w:t>
            </w:r>
            <w:r w:rsidRPr="00AF1D5A">
              <w:rPr>
                <w:rFonts w:ascii="Arial" w:hAnsi="Arial" w:cs="Arial"/>
                <w:sz w:val="16"/>
                <w:szCs w:val="16"/>
              </w:rPr>
              <w:fldChar w:fldCharType="end"/>
            </w:r>
            <w:bookmarkEnd w:id="7287"/>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19B9F844" w:rsidR="00A16822" w:rsidRPr="00F0388A" w:rsidRDefault="00A16822" w:rsidP="00A16822">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151</w:t>
      </w:r>
      <w:r w:rsidR="005E405E">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EE126E">
      <w:pPr>
        <w:pStyle w:val="Heading3"/>
      </w:pPr>
      <w:bookmarkStart w:id="7288" w:name="_Toc469045120"/>
      <w:bookmarkStart w:id="7289" w:name="_Toc506221983"/>
      <w:bookmarkStart w:id="7290" w:name="_Toc506816651"/>
      <w:bookmarkStart w:id="7291" w:name="_Toc528427044"/>
      <w:bookmarkStart w:id="7292" w:name="_Toc19133254"/>
      <w:bookmarkStart w:id="7293" w:name="_Toc37349997"/>
      <w:bookmarkStart w:id="7294" w:name="_Toc51280687"/>
      <w:bookmarkStart w:id="7295" w:name="_Toc52889654"/>
      <w:bookmarkStart w:id="7296" w:name="_Toc69230788"/>
      <w:bookmarkStart w:id="7297" w:name="_Toc83831415"/>
      <w:bookmarkStart w:id="7298" w:name="_Toc99526696"/>
      <w:bookmarkStart w:id="7299" w:name="_Toc99527004"/>
      <w:r>
        <w:lastRenderedPageBreak/>
        <w:t xml:space="preserve">Chart </w:t>
      </w:r>
      <w:r w:rsidR="00C653DF">
        <w:t>View</w:t>
      </w:r>
      <w:bookmarkEnd w:id="7288"/>
      <w:bookmarkEnd w:id="7289"/>
      <w:bookmarkEnd w:id="7290"/>
      <w:bookmarkEnd w:id="7291"/>
      <w:bookmarkEnd w:id="7292"/>
      <w:bookmarkEnd w:id="7293"/>
      <w:bookmarkEnd w:id="7294"/>
      <w:bookmarkEnd w:id="7295"/>
      <w:bookmarkEnd w:id="7296"/>
      <w:bookmarkEnd w:id="7297"/>
      <w:bookmarkEnd w:id="7298"/>
      <w:bookmarkEnd w:id="7299"/>
    </w:p>
    <w:p w14:paraId="747FD378" w14:textId="3A2AE08A"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r w:rsidR="00DF7684">
        <w:t xml:space="preserve">Figure </w:t>
      </w:r>
      <w:r w:rsidR="00DF7684">
        <w:rPr>
          <w:noProof/>
        </w:rPr>
        <w:t>152</w:t>
      </w:r>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35127744" w:rsidR="00A16822" w:rsidRDefault="00A16822" w:rsidP="00A16822">
      <w:pPr>
        <w:pStyle w:val="Caption"/>
      </w:pPr>
      <w:bookmarkStart w:id="7300" w:name="_Ref18604346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152</w:t>
      </w:r>
      <w:r w:rsidR="005E405E">
        <w:rPr>
          <w:noProof/>
        </w:rPr>
        <w:fldChar w:fldCharType="end"/>
      </w:r>
      <w:bookmarkEnd w:id="7300"/>
      <w:r>
        <w:t>: KIC Viewer – Chart View</w:t>
      </w:r>
    </w:p>
    <w:p w14:paraId="06A17634" w14:textId="77777777" w:rsidR="00A16822" w:rsidRPr="0037402C" w:rsidRDefault="00A16822" w:rsidP="00A16822"/>
    <w:p w14:paraId="7B4056D2" w14:textId="782FA66E"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r w:rsidR="00DF7684">
        <w:t xml:space="preserve">Figure </w:t>
      </w:r>
      <w:r w:rsidR="00DF7684">
        <w:rPr>
          <w:noProof/>
        </w:rPr>
        <w:t>153</w:t>
      </w:r>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354D88F0" w:rsidR="00A16822" w:rsidRDefault="00A16822" w:rsidP="00A16822">
      <w:pPr>
        <w:pStyle w:val="Caption"/>
      </w:pPr>
      <w:bookmarkStart w:id="7301" w:name="_Ref186043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153</w:t>
      </w:r>
      <w:r w:rsidR="005E405E">
        <w:rPr>
          <w:noProof/>
        </w:rPr>
        <w:fldChar w:fldCharType="end"/>
      </w:r>
      <w:bookmarkEnd w:id="7301"/>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7302" w:name="_Toc329853018"/>
      <w:bookmarkStart w:id="7303" w:name="_Toc329863376"/>
      <w:bookmarkStart w:id="7304" w:name="_Toc331173648"/>
      <w:bookmarkStart w:id="7305" w:name="_Ref332096978"/>
      <w:bookmarkStart w:id="7306" w:name="_Toc332179184"/>
      <w:bookmarkStart w:id="7307" w:name="_Toc332208418"/>
      <w:bookmarkStart w:id="7308" w:name="_Toc332208754"/>
      <w:bookmarkStart w:id="7309" w:name="_Toc332274000"/>
      <w:bookmarkStart w:id="7310" w:name="_Toc394411679"/>
      <w:bookmarkStart w:id="7311" w:name="_Toc394486317"/>
      <w:bookmarkStart w:id="7312" w:name="_Toc394583250"/>
      <w:bookmarkStart w:id="7313" w:name="_Toc394583406"/>
      <w:bookmarkStart w:id="7314" w:name="_Toc468168388"/>
      <w:bookmarkStart w:id="7315" w:name="_Toc468175435"/>
      <w:bookmarkStart w:id="7316" w:name="_Toc468551591"/>
      <w:bookmarkStart w:id="7317" w:name="_Toc469038818"/>
      <w:bookmarkStart w:id="7318" w:name="_Toc469038873"/>
      <w:bookmarkStart w:id="7319" w:name="_Toc469042032"/>
      <w:bookmarkStart w:id="7320" w:name="_Toc469043204"/>
      <w:bookmarkStart w:id="7321" w:name="_Toc469043784"/>
      <w:bookmarkStart w:id="7322" w:name="_Toc469043851"/>
      <w:bookmarkStart w:id="7323" w:name="_Toc469045121"/>
      <w:bookmarkStart w:id="7324" w:name="_Toc469612978"/>
      <w:bookmarkStart w:id="7325" w:name="_Toc506221984"/>
      <w:bookmarkStart w:id="7326" w:name="_Toc506816652"/>
      <w:bookmarkStart w:id="7327" w:name="_Toc506816847"/>
      <w:bookmarkStart w:id="7328" w:name="_Toc528426501"/>
      <w:bookmarkStart w:id="7329" w:name="_Toc528427045"/>
      <w:bookmarkStart w:id="7330" w:name="_Toc528427236"/>
      <w:bookmarkStart w:id="7331" w:name="_Toc19132706"/>
      <w:bookmarkStart w:id="7332" w:name="_Toc19133255"/>
      <w:bookmarkStart w:id="7333" w:name="_Toc19133358"/>
      <w:bookmarkStart w:id="7334" w:name="_Toc37349448"/>
      <w:bookmarkStart w:id="7335" w:name="_Toc37349998"/>
      <w:bookmarkStart w:id="7336" w:name="_Toc51280688"/>
      <w:bookmarkStart w:id="7337" w:name="_Toc52889097"/>
      <w:bookmarkStart w:id="7338" w:name="_Toc52889655"/>
      <w:bookmarkStart w:id="7339" w:name="_Toc52889759"/>
      <w:bookmarkStart w:id="7340" w:name="_Toc52889796"/>
      <w:bookmarkStart w:id="7341" w:name="_Toc52891154"/>
      <w:bookmarkStart w:id="7342" w:name="_Toc52897716"/>
      <w:bookmarkStart w:id="7343" w:name="_Toc69230223"/>
      <w:bookmarkStart w:id="7344" w:name="_Toc69230789"/>
      <w:bookmarkStart w:id="7345" w:name="_Toc83830710"/>
      <w:bookmarkStart w:id="7346" w:name="_Toc83831416"/>
      <w:bookmarkStart w:id="7347" w:name="_Toc99526428"/>
      <w:bookmarkStart w:id="7348" w:name="_Toc99526697"/>
      <w:bookmarkStart w:id="7349" w:name="_Toc99527005"/>
      <w:r>
        <w:lastRenderedPageBreak/>
        <w:t>Using Live Data</w:t>
      </w:r>
      <w:bookmarkEnd w:id="7302"/>
      <w:bookmarkEnd w:id="7303"/>
      <w:bookmarkEnd w:id="7304"/>
      <w:bookmarkEnd w:id="7305"/>
      <w:bookmarkEnd w:id="7306"/>
      <w:bookmarkEnd w:id="7307"/>
      <w:bookmarkEnd w:id="7308"/>
      <w:bookmarkEnd w:id="7309"/>
      <w:bookmarkEnd w:id="7310"/>
      <w:bookmarkEnd w:id="7311"/>
      <w:r>
        <w:t xml:space="preserve"> Output</w:t>
      </w:r>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41A5B" w:rsidRDefault="00241A5B"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41A5B" w:rsidRDefault="00241A5B"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41A5B" w:rsidRDefault="00241A5B"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41A5B" w:rsidRDefault="00241A5B"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41A5B" w:rsidRDefault="00241A5B"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41A5B" w:rsidRDefault="00241A5B"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41A5B" w:rsidRDefault="00241A5B"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41A5B" w:rsidRDefault="00241A5B"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41A5B" w:rsidRDefault="00241A5B"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41A5B" w:rsidRDefault="00241A5B"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41A5B" w:rsidRDefault="00241A5B"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41A5B" w:rsidRDefault="00241A5B"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41A5B" w:rsidRDefault="00241A5B"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41A5B" w:rsidRDefault="00241A5B"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41A5B" w:rsidRDefault="00241A5B"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41A5B" w:rsidRDefault="00241A5B"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41A5B" w:rsidRDefault="00241A5B"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41A5B" w:rsidRDefault="00241A5B"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41A5B" w:rsidRDefault="00241A5B"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41A5B" w:rsidRDefault="00241A5B"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41A5B" w:rsidRDefault="00241A5B"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41A5B" w:rsidRDefault="00241A5B"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41A5B" w:rsidRDefault="00241A5B"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41A5B" w:rsidRDefault="00241A5B"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41A5B" w:rsidRDefault="00241A5B"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41A5B" w:rsidRDefault="00241A5B"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41A5B" w:rsidRDefault="00241A5B"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41A5B" w:rsidRDefault="00241A5B"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41A5B" w:rsidRDefault="00241A5B"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41A5B" w:rsidRDefault="00241A5B"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41A5B" w:rsidRDefault="00241A5B"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41A5B" w:rsidRDefault="00241A5B"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41A5B" w:rsidRDefault="00241A5B"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41A5B" w:rsidRDefault="00241A5B"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41A5B" w:rsidRDefault="00241A5B"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41A5B" w:rsidRDefault="00241A5B"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41A5B" w:rsidRDefault="00241A5B"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41A5B" w:rsidRDefault="00241A5B"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41A5B" w:rsidRDefault="00241A5B"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41A5B" w:rsidRDefault="00241A5B"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41A5B" w:rsidRDefault="00241A5B"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41A5B" w:rsidRDefault="00241A5B"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41A5B" w:rsidRDefault="00241A5B"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41A5B" w:rsidRDefault="00241A5B"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41A5B" w:rsidRDefault="00241A5B"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41A5B" w:rsidRDefault="00241A5B"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41A5B" w:rsidRDefault="00241A5B"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41A5B" w:rsidRDefault="00241A5B"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41A5B" w:rsidRDefault="00241A5B"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41A5B" w:rsidRDefault="00241A5B"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41A5B" w:rsidRDefault="00241A5B"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41A5B" w:rsidRDefault="00241A5B"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41A5B" w:rsidRDefault="00241A5B"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41A5B" w:rsidRDefault="00241A5B"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41A5B" w:rsidRDefault="00241A5B"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41A5B" w:rsidRDefault="00241A5B"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41A5B" w:rsidRDefault="00241A5B"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41A5B" w:rsidRDefault="00241A5B"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41A5B" w:rsidRDefault="00241A5B"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41A5B" w:rsidRDefault="00241A5B"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41A5B" w:rsidRDefault="00241A5B"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41A5B" w:rsidRDefault="00241A5B"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41A5B" w:rsidRDefault="00241A5B"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41A5B" w:rsidRDefault="00241A5B"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41A5B" w:rsidRDefault="00241A5B"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41A5B" w:rsidRDefault="00241A5B"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41A5B" w:rsidRDefault="00241A5B"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41A5B" w:rsidRDefault="00241A5B"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41A5B" w:rsidRDefault="00241A5B"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41A5B" w:rsidRDefault="00241A5B"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41A5B" w:rsidRDefault="00241A5B"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41A5B" w:rsidRDefault="00241A5B"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41A5B" w:rsidRDefault="00241A5B"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41A5B" w:rsidRDefault="00241A5B"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41A5B" w:rsidRDefault="00241A5B"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41A5B" w:rsidRDefault="00241A5B"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41A5B" w:rsidRDefault="00241A5B"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41A5B" w:rsidRDefault="00241A5B"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41A5B" w:rsidRDefault="00241A5B"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41A5B" w:rsidRDefault="00241A5B"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41A5B" w:rsidRDefault="00241A5B"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41A5B" w:rsidRDefault="00241A5B"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41A5B" w:rsidRDefault="00241A5B"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41A5B" w:rsidRDefault="00241A5B"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41A5B" w:rsidRDefault="00241A5B"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41A5B" w:rsidRDefault="00241A5B" w:rsidP="00104808">
                          <w:r>
                            <w:rPr>
                              <w:rFonts w:ascii="Arial" w:hAnsi="Arial" w:cs="Arial"/>
                              <w:color w:val="000000"/>
                              <w:sz w:val="14"/>
                              <w:szCs w:val="14"/>
                            </w:rPr>
                            <w:t>Profile Board_Soldered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41A5B" w:rsidRDefault="00241A5B"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41A5B" w:rsidRDefault="00241A5B"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41A5B" w:rsidRDefault="00241A5B"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41A5B" w:rsidRDefault="00241A5B"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41A5B" w:rsidRDefault="00241A5B"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41A5B" w:rsidRDefault="00241A5B"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41A5B" w:rsidRDefault="00241A5B"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41A5B" w:rsidRDefault="00241A5B"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41A5B" w:rsidRDefault="00241A5B"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41A5B" w:rsidRDefault="00241A5B"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41A5B" w:rsidRDefault="00241A5B"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41A5B" w:rsidRDefault="00241A5B"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41A5B" w:rsidRDefault="00241A5B"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41A5B" w:rsidRDefault="00241A5B"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41A5B" w:rsidRDefault="00241A5B"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41A5B" w:rsidRDefault="00241A5B"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41A5B" w:rsidRDefault="00241A5B"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41A5B" w:rsidRDefault="00241A5B"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41A5B" w:rsidRDefault="00241A5B"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41A5B" w:rsidRDefault="00241A5B"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41A5B" w:rsidRDefault="00241A5B"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41A5B" w:rsidRDefault="00241A5B"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41A5B" w:rsidRDefault="00241A5B"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41A5B" w:rsidRDefault="00241A5B"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41A5B" w:rsidRDefault="00241A5B"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41A5B" w:rsidRDefault="00241A5B"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41A5B" w:rsidRDefault="00241A5B"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41A5B" w:rsidRDefault="00241A5B"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41A5B" w:rsidRDefault="00241A5B"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41A5B" w:rsidRDefault="00241A5B"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41A5B" w:rsidRDefault="00241A5B"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41A5B" w:rsidRDefault="00241A5B"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41A5B" w:rsidRDefault="00241A5B"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41A5B" w:rsidRDefault="00241A5B"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41A5B" w:rsidRDefault="00241A5B"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41A5B" w:rsidRDefault="00241A5B"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41A5B" w:rsidRDefault="00241A5B"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41A5B" w:rsidRDefault="00241A5B"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41A5B" w:rsidRDefault="00241A5B"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41A5B" w:rsidRDefault="00241A5B"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41A5B" w:rsidRDefault="00241A5B"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41A5B" w:rsidRDefault="00241A5B"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41A5B" w:rsidRDefault="00241A5B"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41A5B" w:rsidRDefault="00241A5B"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41A5B" w:rsidRDefault="00241A5B"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41A5B" w:rsidRDefault="00241A5B"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41A5B" w:rsidRDefault="00241A5B"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41A5B" w:rsidRDefault="00241A5B"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41A5B" w:rsidRDefault="00241A5B"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41A5B" w:rsidRDefault="00241A5B"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41A5B" w:rsidRDefault="00241A5B"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41A5B" w:rsidRDefault="00241A5B"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41A5B" w:rsidRDefault="00241A5B"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41A5B" w:rsidRDefault="00241A5B"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41A5B" w:rsidRDefault="00241A5B"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41A5B" w:rsidRDefault="00241A5B"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41A5B" w:rsidRDefault="00241A5B"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41A5B" w:rsidRDefault="00241A5B"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41A5B" w:rsidRDefault="00241A5B"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41A5B" w:rsidRDefault="00241A5B"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41A5B" w:rsidRDefault="00241A5B"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41A5B" w:rsidRDefault="00241A5B"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41A5B" w:rsidRDefault="00241A5B"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41A5B" w:rsidRDefault="00241A5B"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41A5B" w:rsidRDefault="00241A5B"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41A5B" w:rsidRDefault="00241A5B"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41A5B" w:rsidRDefault="00241A5B"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41A5B" w:rsidRDefault="00241A5B"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41A5B" w:rsidRDefault="00241A5B"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41A5B" w:rsidRDefault="00241A5B"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41A5B" w:rsidRDefault="00241A5B"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41A5B" w:rsidRDefault="00241A5B"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41A5B" w:rsidRDefault="00241A5B"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41A5B" w:rsidRDefault="00241A5B"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41A5B" w:rsidRDefault="00241A5B"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41A5B" w:rsidRDefault="00241A5B"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41A5B" w:rsidRDefault="00241A5B"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41A5B" w:rsidRDefault="00241A5B"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41A5B" w:rsidRDefault="00241A5B"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41A5B" w:rsidRDefault="00241A5B"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41A5B" w:rsidRDefault="00241A5B"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41A5B" w:rsidRDefault="00241A5B"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41A5B" w:rsidRDefault="00241A5B"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41A5B" w:rsidRDefault="00241A5B"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41A5B" w:rsidRDefault="00241A5B"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41A5B" w:rsidRDefault="00241A5B"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41A5B" w:rsidRDefault="00241A5B"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41A5B" w:rsidRDefault="00241A5B"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41A5B" w:rsidRDefault="00241A5B"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41A5B" w:rsidRDefault="00241A5B"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41A5B" w:rsidRDefault="00241A5B"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41A5B" w:rsidRDefault="00241A5B"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41A5B" w:rsidRDefault="00241A5B"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41A5B" w:rsidRDefault="00241A5B"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41A5B" w:rsidRDefault="00241A5B"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41A5B" w:rsidRDefault="00241A5B"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41A5B" w:rsidRDefault="00241A5B"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41A5B" w:rsidRDefault="00241A5B"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41A5B" w:rsidRDefault="00241A5B"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41A5B" w:rsidRDefault="00241A5B"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41A5B" w:rsidRDefault="00241A5B"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41A5B" w:rsidRDefault="00241A5B"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41A5B" w:rsidRDefault="00241A5B"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41A5B" w:rsidRDefault="00241A5B"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41A5B" w:rsidRDefault="00241A5B"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41A5B" w:rsidRDefault="00241A5B"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41A5B" w:rsidRDefault="00241A5B"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41A5B" w:rsidRDefault="00241A5B"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41A5B" w:rsidRDefault="00241A5B"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41A5B" w:rsidRDefault="00241A5B"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41A5B" w:rsidRDefault="00241A5B"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41A5B" w:rsidRDefault="00241A5B"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41A5B" w:rsidRDefault="00241A5B"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41A5B" w:rsidRDefault="00241A5B"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41A5B" w:rsidRDefault="00241A5B"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41A5B" w:rsidRDefault="00241A5B"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41A5B" w:rsidRDefault="00241A5B"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41A5B" w:rsidRDefault="00241A5B"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41A5B" w:rsidRDefault="00241A5B"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41A5B" w:rsidRDefault="00241A5B"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41A5B" w:rsidRDefault="00241A5B"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41A5B" w:rsidRDefault="00241A5B"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41A5B" w:rsidRDefault="00241A5B"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41A5B" w:rsidRDefault="00241A5B"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41A5B" w:rsidRDefault="00241A5B"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41A5B" w:rsidRDefault="00241A5B"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41A5B" w:rsidRDefault="00241A5B"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41A5B" w:rsidRDefault="00241A5B"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41A5B" w:rsidRDefault="00241A5B"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41A5B" w:rsidRDefault="00241A5B"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41A5B" w:rsidRDefault="00241A5B"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41A5B" w:rsidRDefault="00241A5B"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41A5B" w:rsidRDefault="00241A5B"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41A5B" w:rsidRDefault="00241A5B"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026C6231" w:rsidR="00104808" w:rsidRPr="0075789B" w:rsidRDefault="00104808" w:rsidP="0010480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154</w:t>
      </w:r>
      <w:r w:rsidR="005E405E">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7350" w:name="_Toc393899781"/>
      <w:r>
        <w:br w:type="page"/>
      </w:r>
      <w:bookmarkStart w:id="7351" w:name="_Toc467442561"/>
      <w:bookmarkStart w:id="7352" w:name="_Toc469043205"/>
      <w:bookmarkStart w:id="7353" w:name="_Toc469043785"/>
      <w:bookmarkStart w:id="7354" w:name="_Toc469045122"/>
      <w:bookmarkStart w:id="7355" w:name="_Toc469612979"/>
      <w:bookmarkStart w:id="7356" w:name="_Toc506221985"/>
      <w:bookmarkStart w:id="7357" w:name="_Toc506816653"/>
      <w:bookmarkStart w:id="7358" w:name="_Toc506816848"/>
      <w:bookmarkStart w:id="7359" w:name="_Toc528426502"/>
      <w:bookmarkStart w:id="7360" w:name="_Toc528427046"/>
      <w:bookmarkStart w:id="7361" w:name="_Toc528427237"/>
      <w:bookmarkStart w:id="7362" w:name="_Toc19132707"/>
      <w:bookmarkStart w:id="7363" w:name="_Toc19133256"/>
      <w:bookmarkStart w:id="7364" w:name="_Toc37349449"/>
      <w:bookmarkStart w:id="7365" w:name="_Toc37349999"/>
      <w:bookmarkStart w:id="7366" w:name="_Toc51280689"/>
      <w:bookmarkStart w:id="7367" w:name="_Toc52889098"/>
      <w:bookmarkStart w:id="7368" w:name="_Toc52889656"/>
      <w:bookmarkStart w:id="7369" w:name="_Toc52897717"/>
      <w:bookmarkStart w:id="7370" w:name="_Toc69230224"/>
      <w:bookmarkStart w:id="7371" w:name="_Toc69230790"/>
      <w:bookmarkStart w:id="7372" w:name="_Toc83830711"/>
      <w:bookmarkStart w:id="7373" w:name="_Toc83831417"/>
      <w:bookmarkStart w:id="7374" w:name="_Toc99526429"/>
      <w:bookmarkStart w:id="7375" w:name="_Toc99526698"/>
      <w:bookmarkStart w:id="7376" w:name="_Toc99527006"/>
      <w:r w:rsidRPr="0075789B">
        <w:lastRenderedPageBreak/>
        <w:t>L</w:t>
      </w:r>
      <w:r w:rsidR="004D6644">
        <w:t>DO</w:t>
      </w:r>
      <w:r w:rsidRPr="0075789B">
        <w:t xml:space="preserve"> </w:t>
      </w:r>
      <w:bookmarkEnd w:id="7350"/>
      <w:r w:rsidRPr="0075789B">
        <w:t>Formats</w:t>
      </w:r>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7377" w:name="_Toc467442562"/>
      <w:bookmarkStart w:id="7378" w:name="_Toc469043206"/>
      <w:bookmarkStart w:id="7379" w:name="_Toc469043786"/>
      <w:bookmarkStart w:id="7380" w:name="_Toc469045123"/>
      <w:bookmarkStart w:id="7381" w:name="_Toc469612980"/>
      <w:bookmarkStart w:id="7382" w:name="_Toc506221986"/>
      <w:bookmarkStart w:id="7383" w:name="_Toc506816654"/>
      <w:bookmarkStart w:id="7384" w:name="_Toc506816849"/>
      <w:bookmarkStart w:id="7385" w:name="_Toc528426503"/>
      <w:bookmarkStart w:id="7386" w:name="_Toc528427047"/>
      <w:bookmarkStart w:id="7387" w:name="_Toc528427238"/>
      <w:bookmarkStart w:id="7388" w:name="_Toc19132708"/>
      <w:bookmarkStart w:id="7389" w:name="_Toc19133257"/>
      <w:bookmarkStart w:id="7390" w:name="_Toc37349450"/>
      <w:bookmarkStart w:id="7391" w:name="_Toc37350000"/>
      <w:bookmarkStart w:id="7392" w:name="_Toc51280690"/>
      <w:bookmarkStart w:id="7393" w:name="_Toc52889099"/>
      <w:bookmarkStart w:id="7394" w:name="_Toc52889657"/>
      <w:bookmarkStart w:id="7395" w:name="_Toc52897718"/>
      <w:bookmarkStart w:id="7396" w:name="_Toc69230225"/>
      <w:bookmarkStart w:id="7397" w:name="_Toc69230791"/>
      <w:bookmarkStart w:id="7398" w:name="_Toc83830712"/>
      <w:bookmarkStart w:id="7399" w:name="_Toc83831418"/>
      <w:bookmarkStart w:id="7400" w:name="_Toc99526430"/>
      <w:bookmarkStart w:id="7401" w:name="_Toc99526699"/>
      <w:bookmarkStart w:id="7402" w:name="_Toc99527007"/>
      <w:r w:rsidRPr="0075789B">
        <w:t xml:space="preserve">Details </w:t>
      </w:r>
      <w:r w:rsidR="003F6127">
        <w:t>o</w:t>
      </w:r>
      <w:r w:rsidR="00754243" w:rsidRPr="0075789B">
        <w:t xml:space="preserve">f </w:t>
      </w:r>
      <w:r w:rsidRPr="0075789B">
        <w:t>Output Files</w:t>
      </w:r>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p>
    <w:p w14:paraId="17389E46" w14:textId="31E46074" w:rsidR="00104808" w:rsidRPr="0075789B" w:rsidRDefault="00104808" w:rsidP="00EE126E">
      <w:pPr>
        <w:pStyle w:val="Heading3"/>
      </w:pPr>
      <w:bookmarkStart w:id="7403" w:name="_Toc469045124"/>
      <w:bookmarkStart w:id="7404" w:name="_Toc506221987"/>
      <w:bookmarkStart w:id="7405" w:name="_Toc506816655"/>
      <w:bookmarkStart w:id="7406" w:name="_Toc528427048"/>
      <w:bookmarkStart w:id="7407" w:name="_Toc19133258"/>
      <w:bookmarkStart w:id="7408" w:name="_Toc37350001"/>
      <w:bookmarkStart w:id="7409" w:name="_Toc51280691"/>
      <w:bookmarkStart w:id="7410" w:name="_Toc52889658"/>
      <w:bookmarkStart w:id="7411" w:name="_Toc69230792"/>
      <w:bookmarkStart w:id="7412" w:name="_Toc83831419"/>
      <w:bookmarkStart w:id="7413" w:name="_Toc99526700"/>
      <w:bookmarkStart w:id="7414" w:name="_Toc99527008"/>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7403"/>
      <w:bookmarkEnd w:id="7404"/>
      <w:bookmarkEnd w:id="7405"/>
      <w:bookmarkEnd w:id="7406"/>
      <w:bookmarkEnd w:id="7407"/>
      <w:bookmarkEnd w:id="7408"/>
      <w:bookmarkEnd w:id="7409"/>
      <w:bookmarkEnd w:id="7410"/>
      <w:bookmarkEnd w:id="7411"/>
      <w:bookmarkEnd w:id="7412"/>
      <w:bookmarkEnd w:id="7413"/>
      <w:bookmarkEnd w:id="7414"/>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77777777" w:rsidR="00104808" w:rsidRPr="0075789B" w:rsidRDefault="00104808" w:rsidP="00AA5614">
      <w:pPr>
        <w:numPr>
          <w:ilvl w:val="0"/>
          <w:numId w:val="79"/>
        </w:numPr>
      </w:pPr>
      <w:r w:rsidRPr="0075789B">
        <w:t xml:space="preserve">The default output file name is </w:t>
      </w:r>
      <w:r w:rsidRPr="00104808">
        <w:t>KIC_ProBot_LiveDataOutput.txt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EE126E">
      <w:pPr>
        <w:pStyle w:val="Heading3"/>
      </w:pPr>
      <w:bookmarkStart w:id="7415" w:name="_Toc469045125"/>
      <w:bookmarkStart w:id="7416" w:name="_Toc506221988"/>
      <w:bookmarkStart w:id="7417" w:name="_Toc506816656"/>
      <w:bookmarkStart w:id="7418" w:name="_Toc528427049"/>
      <w:bookmarkStart w:id="7419" w:name="_Toc19133259"/>
      <w:bookmarkStart w:id="7420" w:name="_Toc37350002"/>
      <w:bookmarkStart w:id="7421" w:name="_Toc51280692"/>
      <w:bookmarkStart w:id="7422" w:name="_Toc52889659"/>
      <w:bookmarkStart w:id="7423" w:name="_Toc69230793"/>
      <w:bookmarkStart w:id="7424" w:name="_Toc83831420"/>
      <w:bookmarkStart w:id="7425" w:name="_Toc99526701"/>
      <w:bookmarkStart w:id="7426" w:name="_Toc99527009"/>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7415"/>
      <w:bookmarkEnd w:id="7416"/>
      <w:bookmarkEnd w:id="7417"/>
      <w:bookmarkEnd w:id="7418"/>
      <w:bookmarkEnd w:id="7419"/>
      <w:bookmarkEnd w:id="7420"/>
      <w:bookmarkEnd w:id="7421"/>
      <w:bookmarkEnd w:id="7422"/>
      <w:bookmarkEnd w:id="7423"/>
      <w:bookmarkEnd w:id="7424"/>
      <w:bookmarkEnd w:id="7425"/>
      <w:bookmarkEnd w:id="7426"/>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77777777" w:rsidR="00104808" w:rsidRPr="0075789B" w:rsidRDefault="00104808" w:rsidP="00AA5614">
      <w:pPr>
        <w:numPr>
          <w:ilvl w:val="0"/>
          <w:numId w:val="83"/>
        </w:numPr>
      </w:pPr>
      <w:r w:rsidRPr="0075789B">
        <w:t xml:space="preserve">The default output file name is </w:t>
      </w:r>
      <w:r>
        <w:t>KIC_ProBot_LiveDataOutput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EE126E">
      <w:pPr>
        <w:pStyle w:val="Heading3"/>
      </w:pPr>
      <w:bookmarkStart w:id="7427" w:name="_Toc469045126"/>
      <w:bookmarkStart w:id="7428" w:name="_Toc506221989"/>
      <w:bookmarkStart w:id="7429" w:name="_Toc506816657"/>
      <w:bookmarkStart w:id="7430" w:name="_Toc528427050"/>
      <w:bookmarkStart w:id="7431" w:name="_Toc19133260"/>
      <w:bookmarkStart w:id="7432" w:name="_Toc37350003"/>
      <w:bookmarkStart w:id="7433" w:name="_Toc51280693"/>
      <w:bookmarkStart w:id="7434" w:name="_Toc52889660"/>
      <w:bookmarkStart w:id="7435" w:name="_Toc69230794"/>
      <w:bookmarkStart w:id="7436" w:name="_Toc83831421"/>
      <w:bookmarkStart w:id="7437" w:name="_Toc99526702"/>
      <w:bookmarkStart w:id="7438" w:name="_Toc99527010"/>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7427"/>
      <w:bookmarkEnd w:id="7428"/>
      <w:bookmarkEnd w:id="7429"/>
      <w:bookmarkEnd w:id="7430"/>
      <w:bookmarkEnd w:id="7431"/>
      <w:bookmarkEnd w:id="7432"/>
      <w:bookmarkEnd w:id="7433"/>
      <w:bookmarkEnd w:id="7434"/>
      <w:bookmarkEnd w:id="7435"/>
      <w:bookmarkEnd w:id="7436"/>
      <w:bookmarkEnd w:id="7437"/>
      <w:bookmarkEnd w:id="7438"/>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EE126E">
      <w:pPr>
        <w:pStyle w:val="Heading3"/>
      </w:pPr>
      <w:bookmarkStart w:id="7439" w:name="_Toc469045127"/>
      <w:bookmarkStart w:id="7440" w:name="_Toc506221990"/>
      <w:bookmarkStart w:id="7441" w:name="_Toc506816658"/>
      <w:bookmarkStart w:id="7442" w:name="_Toc528427051"/>
      <w:bookmarkStart w:id="7443" w:name="_Toc19133261"/>
      <w:bookmarkStart w:id="7444" w:name="_Toc37350004"/>
      <w:bookmarkStart w:id="7445" w:name="_Toc51280694"/>
      <w:bookmarkStart w:id="7446" w:name="_Toc52889661"/>
      <w:bookmarkStart w:id="7447" w:name="_Toc69230795"/>
      <w:bookmarkStart w:id="7448" w:name="_Toc83831422"/>
      <w:bookmarkStart w:id="7449" w:name="_Toc99526703"/>
      <w:bookmarkStart w:id="7450" w:name="_Toc99527011"/>
      <w:r w:rsidRPr="0075789B">
        <w:t>L</w:t>
      </w:r>
      <w:r w:rsidR="004D6644">
        <w:t>DO</w:t>
      </w:r>
      <w:r w:rsidRPr="0075789B">
        <w:t xml:space="preserve"> </w:t>
      </w:r>
      <w:r w:rsidR="003F6127">
        <w:t>1 Board 1 File</w:t>
      </w:r>
      <w:r w:rsidRPr="0075789B">
        <w:t xml:space="preserve"> (</w:t>
      </w:r>
      <w:r w:rsidR="003F6127">
        <w:t>XML format</w:t>
      </w:r>
      <w:r w:rsidRPr="0075789B">
        <w:t>)</w:t>
      </w:r>
      <w:bookmarkEnd w:id="7439"/>
      <w:bookmarkEnd w:id="7440"/>
      <w:bookmarkEnd w:id="7441"/>
      <w:bookmarkEnd w:id="7442"/>
      <w:bookmarkEnd w:id="7443"/>
      <w:bookmarkEnd w:id="7444"/>
      <w:bookmarkEnd w:id="7445"/>
      <w:bookmarkEnd w:id="7446"/>
      <w:bookmarkEnd w:id="7447"/>
      <w:bookmarkEnd w:id="7448"/>
      <w:bookmarkEnd w:id="7449"/>
      <w:bookmarkEnd w:id="7450"/>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EE126E">
      <w:pPr>
        <w:pStyle w:val="Heading3"/>
      </w:pPr>
      <w:bookmarkStart w:id="7451" w:name="_Toc504120441"/>
      <w:bookmarkStart w:id="7452" w:name="_Toc506816659"/>
      <w:bookmarkStart w:id="7453" w:name="_Toc528427052"/>
      <w:bookmarkStart w:id="7454" w:name="_Toc19133262"/>
      <w:bookmarkStart w:id="7455" w:name="_Toc37350005"/>
      <w:bookmarkStart w:id="7456" w:name="_Toc51280695"/>
      <w:bookmarkStart w:id="7457" w:name="_Toc52889662"/>
      <w:bookmarkStart w:id="7458" w:name="_Toc69230796"/>
      <w:bookmarkStart w:id="7459" w:name="_Toc83831423"/>
      <w:bookmarkStart w:id="7460" w:name="_Toc99526704"/>
      <w:bookmarkStart w:id="7461" w:name="_Toc99527012"/>
      <w:r>
        <w:lastRenderedPageBreak/>
        <w:t xml:space="preserve">LDO </w:t>
      </w:r>
      <w:r w:rsidRPr="0075789B">
        <w:t>1 Board 1 File</w:t>
      </w:r>
      <w:r>
        <w:t xml:space="preserve"> (CSV format)</w:t>
      </w:r>
      <w:bookmarkEnd w:id="7451"/>
      <w:bookmarkEnd w:id="7452"/>
      <w:bookmarkEnd w:id="7453"/>
      <w:bookmarkEnd w:id="7454"/>
      <w:bookmarkEnd w:id="7455"/>
      <w:bookmarkEnd w:id="7456"/>
      <w:bookmarkEnd w:id="7457"/>
      <w:bookmarkEnd w:id="7458"/>
      <w:bookmarkEnd w:id="7459"/>
      <w:bookmarkEnd w:id="7460"/>
      <w:bookmarkEnd w:id="7461"/>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3E6A31CE"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5332D523" w14:textId="5F0EFAB1" w:rsidR="003F6127" w:rsidRDefault="003F6127" w:rsidP="000B6B97">
      <w:pPr>
        <w:numPr>
          <w:ilvl w:val="0"/>
          <w:numId w:val="85"/>
        </w:numPr>
      </w:pPr>
      <w:r w:rsidRPr="0075789B">
        <w:t>User cannot change file name</w:t>
      </w:r>
      <w:r>
        <w:t xml:space="preserve"> – with exception of not including barcode in file name</w:t>
      </w:r>
    </w:p>
    <w:p w14:paraId="4D3501D3" w14:textId="77777777" w:rsidR="00E10CE6" w:rsidRPr="0075789B" w:rsidRDefault="00E10CE6" w:rsidP="00E10CE6">
      <w:pPr>
        <w:pStyle w:val="Heading3"/>
      </w:pPr>
      <w:bookmarkStart w:id="7462" w:name="_Toc83652092"/>
      <w:bookmarkStart w:id="7463" w:name="_Toc83831424"/>
      <w:bookmarkStart w:id="7464" w:name="_Toc99526705"/>
      <w:bookmarkStart w:id="7465" w:name="_Toc99527013"/>
      <w:r>
        <w:t>One board per file – TXT - Alternate</w:t>
      </w:r>
      <w:bookmarkEnd w:id="7462"/>
      <w:bookmarkEnd w:id="7463"/>
      <w:bookmarkEnd w:id="7464"/>
      <w:bookmarkEnd w:id="7465"/>
    </w:p>
    <w:p w14:paraId="0593EB60" w14:textId="77777777" w:rsidR="00E10CE6" w:rsidRPr="0075789B" w:rsidRDefault="00E10CE6" w:rsidP="00E10CE6">
      <w:pPr>
        <w:numPr>
          <w:ilvl w:val="0"/>
          <w:numId w:val="84"/>
        </w:numPr>
      </w:pPr>
      <w:r>
        <w:t>Similar to ‘standard’ one board per file TXT output</w:t>
      </w:r>
    </w:p>
    <w:p w14:paraId="62D7FAE0" w14:textId="582B3C3A" w:rsidR="00E10CE6" w:rsidRDefault="00E10CE6" w:rsidP="000B6B97">
      <w:pPr>
        <w:numPr>
          <w:ilvl w:val="0"/>
          <w:numId w:val="84"/>
        </w:numPr>
      </w:pPr>
      <w:r>
        <w:t xml:space="preserve">Adds lines for ‘customer name’ (taken from Profile Description); separate lines for Date and Time boards entered and exited; which TC had highest PWI </w:t>
      </w:r>
    </w:p>
    <w:p w14:paraId="12C05246" w14:textId="77777777" w:rsidR="00E10CE6" w:rsidRPr="0075789B" w:rsidRDefault="00E10CE6" w:rsidP="00E10CE6">
      <w:pPr>
        <w:pStyle w:val="Heading3"/>
      </w:pPr>
      <w:bookmarkStart w:id="7466" w:name="_Toc83652093"/>
      <w:bookmarkStart w:id="7467" w:name="_Toc83831425"/>
      <w:bookmarkStart w:id="7468" w:name="_Toc99526706"/>
      <w:bookmarkStart w:id="7469" w:name="_Toc99527014"/>
      <w:r>
        <w:t>One board per file – TXT - Custom</w:t>
      </w:r>
      <w:bookmarkEnd w:id="7466"/>
      <w:bookmarkEnd w:id="7467"/>
      <w:bookmarkEnd w:id="7468"/>
      <w:bookmarkEnd w:id="7469"/>
    </w:p>
    <w:p w14:paraId="7720F44F" w14:textId="77777777" w:rsidR="00E10CE6" w:rsidRPr="0075789B" w:rsidRDefault="00E10CE6" w:rsidP="00E10CE6">
      <w:pPr>
        <w:numPr>
          <w:ilvl w:val="0"/>
          <w:numId w:val="84"/>
        </w:numPr>
      </w:pPr>
      <w:r>
        <w:t>Similar to ‘standard’ one board per file TXT output</w:t>
      </w:r>
    </w:p>
    <w:p w14:paraId="46497355" w14:textId="77777777" w:rsidR="00E10CE6" w:rsidRPr="0075789B" w:rsidRDefault="00E10CE6" w:rsidP="00E10CE6">
      <w:pPr>
        <w:numPr>
          <w:ilvl w:val="0"/>
          <w:numId w:val="84"/>
        </w:numPr>
      </w:pPr>
      <w:r>
        <w:t>Does not include temperature specs in specifications (Reflow_Time instead of Reflow_Time_/218)</w:t>
      </w:r>
    </w:p>
    <w:p w14:paraId="33F40825" w14:textId="77777777" w:rsidR="00E10CE6" w:rsidRPr="0075789B" w:rsidRDefault="00E10CE6" w:rsidP="000B6B97"/>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7FD62B15" w:rsidR="00104808" w:rsidRPr="0075789B" w:rsidRDefault="00E10CE6">
      <w:pPr>
        <w:pStyle w:val="Heading2"/>
      </w:pPr>
      <w:bookmarkStart w:id="7470" w:name="_Toc467442563"/>
      <w:bookmarkStart w:id="7471" w:name="_Toc469043207"/>
      <w:bookmarkStart w:id="7472" w:name="_Toc469043787"/>
      <w:bookmarkStart w:id="7473" w:name="_Toc469045128"/>
      <w:bookmarkStart w:id="7474" w:name="_Toc469612981"/>
      <w:bookmarkStart w:id="7475" w:name="_Toc506221991"/>
      <w:bookmarkStart w:id="7476" w:name="_Toc506816660"/>
      <w:bookmarkStart w:id="7477" w:name="_Toc506816850"/>
      <w:bookmarkStart w:id="7478" w:name="_Toc528426504"/>
      <w:bookmarkStart w:id="7479" w:name="_Toc528427053"/>
      <w:bookmarkStart w:id="7480" w:name="_Toc528427239"/>
      <w:bookmarkStart w:id="7481" w:name="_Toc19132709"/>
      <w:bookmarkStart w:id="7482" w:name="_Toc19133263"/>
      <w:bookmarkStart w:id="7483" w:name="_Toc37349451"/>
      <w:bookmarkStart w:id="7484" w:name="_Toc37350006"/>
      <w:bookmarkStart w:id="7485" w:name="_Toc51280696"/>
      <w:bookmarkStart w:id="7486" w:name="_Toc52889100"/>
      <w:bookmarkStart w:id="7487" w:name="_Toc52889663"/>
      <w:bookmarkStart w:id="7488" w:name="_Toc52897719"/>
      <w:bookmarkStart w:id="7489" w:name="_Toc69230226"/>
      <w:bookmarkStart w:id="7490" w:name="_Toc69230797"/>
      <w:bookmarkStart w:id="7491" w:name="_Toc83830713"/>
      <w:bookmarkStart w:id="7492" w:name="_Toc83831426"/>
      <w:bookmarkStart w:id="7493" w:name="_Toc99526431"/>
      <w:bookmarkStart w:id="7494" w:name="_Toc99526707"/>
      <w:bookmarkStart w:id="7495" w:name="_Toc99527015"/>
      <w:r>
        <w:rPr>
          <w:noProof/>
        </w:rPr>
        <w:drawing>
          <wp:anchor distT="0" distB="0" distL="114300" distR="114300" simplePos="0" relativeHeight="251975168" behindDoc="1" locked="0" layoutInCell="1" allowOverlap="1" wp14:anchorId="04EF1260" wp14:editId="44A09BE3">
            <wp:simplePos x="0" y="0"/>
            <wp:positionH relativeFrom="column">
              <wp:posOffset>2676525</wp:posOffset>
            </wp:positionH>
            <wp:positionV relativeFrom="paragraph">
              <wp:posOffset>359410</wp:posOffset>
            </wp:positionV>
            <wp:extent cx="3191256" cy="3026664"/>
            <wp:effectExtent l="0" t="0" r="9525" b="2540"/>
            <wp:wrapTight wrapText="left">
              <wp:wrapPolygon edited="0">
                <wp:start x="0" y="0"/>
                <wp:lineTo x="0" y="21482"/>
                <wp:lineTo x="21536" y="21482"/>
                <wp:lineTo x="21536" y="0"/>
                <wp:lineTo x="0" y="0"/>
              </wp:wrapPolygon>
            </wp:wrapTight>
            <wp:docPr id="2950" name="Picture 29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text, application&#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p>
    <w:p w14:paraId="60ADA54F" w14:textId="0F6375C5" w:rsidR="004D6644" w:rsidRPr="0075789B" w:rsidRDefault="00104808" w:rsidP="000B6B97">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r w:rsidR="00E10CE6">
        <w:t>.</w:t>
      </w: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3AA0F5AC" w:rsidR="00104808" w:rsidRDefault="00104808" w:rsidP="00AA5614">
      <w:pPr>
        <w:numPr>
          <w:ilvl w:val="0"/>
          <w:numId w:val="86"/>
        </w:numPr>
      </w:pPr>
      <w:r w:rsidRPr="00104808">
        <w:t>“Max File Size” lets you specify how large the LDO output file can get before a new one is started.</w:t>
      </w:r>
    </w:p>
    <w:p w14:paraId="4BFD9FD3" w14:textId="1818E6A3" w:rsidR="00E10CE6" w:rsidRDefault="00E10CE6">
      <w:pPr>
        <w:numPr>
          <w:ilvl w:val="0"/>
          <w:numId w:val="86"/>
        </w:numPr>
      </w:pPr>
      <w:r>
        <w:t>Select ‘Include Alarm Events’ to record into the output file any warnings or alarms.</w:t>
      </w:r>
    </w:p>
    <w:p w14:paraId="226ECC22" w14:textId="0F9A0607" w:rsidR="00E10CE6" w:rsidRDefault="00E10CE6" w:rsidP="00E10CE6"/>
    <w:p w14:paraId="22E5ED92" w14:textId="69D7C843" w:rsidR="00E10CE6" w:rsidRDefault="00E10CE6" w:rsidP="00E10CE6"/>
    <w:p w14:paraId="162AA475" w14:textId="77777777" w:rsidR="00E10CE6" w:rsidRPr="00104808" w:rsidRDefault="00E10CE6" w:rsidP="000B6B97"/>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717DABF3" w14:textId="77777777" w:rsidR="00505FBB" w:rsidRDefault="00505FBB" w:rsidP="00CF588F">
      <w:pPr>
        <w:jc w:val="center"/>
      </w:pPr>
    </w:p>
    <w:p w14:paraId="3F6C8C1D" w14:textId="53D6C62E"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014372" w14:textId="5AC88470" w:rsidR="00505FBB" w:rsidRDefault="00505FBB" w:rsidP="00505FBB">
      <w:pPr>
        <w:pStyle w:val="Heading3"/>
      </w:pPr>
      <w:bookmarkStart w:id="7496" w:name="_Toc83652095"/>
      <w:bookmarkStart w:id="7497" w:name="_Toc83831427"/>
      <w:bookmarkStart w:id="7498" w:name="_Toc69230798"/>
      <w:bookmarkStart w:id="7499" w:name="_Toc99526708"/>
      <w:bookmarkStart w:id="7500" w:name="_Toc99527016"/>
      <w:r>
        <w:lastRenderedPageBreak/>
        <w:t>Include Alarm Events in the Output File</w:t>
      </w:r>
      <w:bookmarkEnd w:id="7496"/>
      <w:bookmarkEnd w:id="7497"/>
      <w:bookmarkEnd w:id="7499"/>
      <w:bookmarkEnd w:id="7500"/>
    </w:p>
    <w:p w14:paraId="45853D90" w14:textId="77777777" w:rsidR="00505FBB" w:rsidRDefault="00505FBB" w:rsidP="00505FBB">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 </w:t>
      </w:r>
    </w:p>
    <w:p w14:paraId="23978C4A" w14:textId="77777777" w:rsidR="00505FBB" w:rsidRDefault="00505FBB" w:rsidP="00505FBB"/>
    <w:p w14:paraId="07EDB799" w14:textId="77777777" w:rsidR="00505FBB" w:rsidRPr="00F62B03" w:rsidRDefault="00505FBB" w:rsidP="00505FBB">
      <w:r w:rsidRPr="00712EE3">
        <w:rPr>
          <w:b/>
          <w:bCs/>
        </w:rPr>
        <w:t>Alarm Event LDO Output File Example</w:t>
      </w:r>
      <w:r>
        <w:rPr>
          <w:b/>
          <w:bCs/>
        </w:rPr>
        <w:t>s</w:t>
      </w:r>
    </w:p>
    <w:p w14:paraId="45A90B59" w14:textId="40D0FE86" w:rsidR="00505FBB" w:rsidRDefault="00505FBB" w:rsidP="00505FBB">
      <w:r>
        <w:rPr>
          <w:noProof/>
        </w:rPr>
        <w:drawing>
          <wp:anchor distT="0" distB="0" distL="114300" distR="114300" simplePos="0" relativeHeight="251977216" behindDoc="1" locked="0" layoutInCell="1" allowOverlap="1" wp14:anchorId="4549A2AD" wp14:editId="485C57C3">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51">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p>
    <w:p w14:paraId="012539F7" w14:textId="78CBE304" w:rsidR="00505FBB" w:rsidRDefault="00505FBB" w:rsidP="00505FBB">
      <w:r>
        <w:rPr>
          <w:noProof/>
        </w:rPr>
        <w:drawing>
          <wp:inline distT="0" distB="0" distL="0" distR="0" wp14:anchorId="5D5CE6DD" wp14:editId="5763C8D6">
            <wp:extent cx="2464561" cy="1118235"/>
            <wp:effectExtent l="0" t="0" r="0" b="5715"/>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52">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45E4D19B" w14:textId="77777777" w:rsidR="00505FBB" w:rsidRDefault="00505FBB" w:rsidP="00505FBB">
      <w:r>
        <w:tab/>
      </w:r>
      <w:r>
        <w:tab/>
        <w:t>Tab Separated</w:t>
      </w:r>
      <w:r>
        <w:tab/>
      </w:r>
      <w:r>
        <w:tab/>
      </w:r>
      <w:r>
        <w:tab/>
      </w:r>
      <w:r>
        <w:tab/>
      </w:r>
      <w:r>
        <w:tab/>
      </w:r>
      <w:r>
        <w:tab/>
        <w:t>One Board per File</w:t>
      </w:r>
      <w:r w:rsidR="00E10CE6">
        <w:tab/>
      </w:r>
      <w:r w:rsidR="00E10CE6">
        <w:tab/>
      </w:r>
      <w:r w:rsidR="00E10CE6">
        <w:tab/>
      </w:r>
      <w:r w:rsidR="00E10CE6">
        <w:tab/>
      </w:r>
      <w:r w:rsidR="00E10CE6">
        <w:tab/>
      </w:r>
      <w:r w:rsidR="00E10CE6">
        <w:tab/>
      </w:r>
    </w:p>
    <w:p w14:paraId="1003E184" w14:textId="77777777" w:rsidR="00505FBB" w:rsidRDefault="00505FBB" w:rsidP="00505FBB"/>
    <w:p w14:paraId="167A2F77" w14:textId="77777777" w:rsidR="00505FBB" w:rsidRDefault="00505FBB" w:rsidP="00505FBB"/>
    <w:p w14:paraId="69F73614" w14:textId="77777777" w:rsidR="00505FBB" w:rsidRDefault="00505FBB" w:rsidP="00505FBB"/>
    <w:p w14:paraId="4C44BE5B" w14:textId="77777777" w:rsidR="00505FBB" w:rsidRDefault="00505FBB" w:rsidP="00505FBB"/>
    <w:p w14:paraId="481EF016" w14:textId="77777777" w:rsidR="00505FBB" w:rsidRDefault="00505FBB" w:rsidP="00505FBB"/>
    <w:p w14:paraId="5D86D81A" w14:textId="77777777" w:rsidR="00505FBB" w:rsidRDefault="00505FBB" w:rsidP="00505FBB"/>
    <w:p w14:paraId="1123BA17" w14:textId="77777777" w:rsidR="00505FBB" w:rsidRDefault="00505FBB" w:rsidP="00505FBB"/>
    <w:p w14:paraId="7342DCE4" w14:textId="77777777" w:rsidR="00505FBB" w:rsidRDefault="00505FBB" w:rsidP="00505FBB"/>
    <w:p w14:paraId="7836056A" w14:textId="77777777" w:rsidR="00505FBB" w:rsidRDefault="00505FBB" w:rsidP="00505FBB"/>
    <w:p w14:paraId="3AA3DD97" w14:textId="77777777" w:rsidR="00505FBB" w:rsidRDefault="00505FBB" w:rsidP="00505FBB"/>
    <w:p w14:paraId="21E181E2" w14:textId="77777777" w:rsidR="00505FBB" w:rsidRDefault="00505FBB" w:rsidP="00505FBB"/>
    <w:p w14:paraId="3C37BA69" w14:textId="77777777" w:rsidR="00505FBB" w:rsidRDefault="00505FBB" w:rsidP="00505FBB"/>
    <w:p w14:paraId="621C7EDE" w14:textId="77777777" w:rsidR="00505FBB" w:rsidRDefault="00505FBB" w:rsidP="00505FBB"/>
    <w:p w14:paraId="694BA377" w14:textId="77777777" w:rsidR="00505FBB" w:rsidRDefault="00505FBB" w:rsidP="00505FBB"/>
    <w:p w14:paraId="2627F859" w14:textId="77777777" w:rsidR="00505FBB" w:rsidRDefault="00505FBB" w:rsidP="00505FBB"/>
    <w:p w14:paraId="53567281" w14:textId="77777777" w:rsidR="00505FBB" w:rsidRDefault="00505FBB" w:rsidP="00505FBB"/>
    <w:p w14:paraId="0D4870F6" w14:textId="77777777" w:rsidR="00505FBB" w:rsidRDefault="00505FBB" w:rsidP="00505FBB"/>
    <w:p w14:paraId="4FD3B381" w14:textId="77777777" w:rsidR="00505FBB" w:rsidRDefault="00505FBB" w:rsidP="00505FBB"/>
    <w:p w14:paraId="40C91A8C" w14:textId="77777777" w:rsidR="00505FBB" w:rsidRDefault="00505FBB" w:rsidP="00505FBB"/>
    <w:p w14:paraId="381DD168" w14:textId="77777777" w:rsidR="00505FBB" w:rsidRDefault="00505FBB" w:rsidP="00505FBB"/>
    <w:p w14:paraId="2E2A9720" w14:textId="77777777" w:rsidR="00505FBB" w:rsidRDefault="00505FBB" w:rsidP="00505FBB"/>
    <w:p w14:paraId="67533986" w14:textId="77777777" w:rsidR="00505FBB" w:rsidRDefault="00505FBB" w:rsidP="00505FBB"/>
    <w:p w14:paraId="747898B9" w14:textId="77777777" w:rsidR="00505FBB" w:rsidRDefault="00505FBB" w:rsidP="00505FBB"/>
    <w:p w14:paraId="666AA4B8" w14:textId="77777777" w:rsidR="00505FBB" w:rsidRDefault="00505FBB" w:rsidP="00505FBB"/>
    <w:p w14:paraId="7B989521" w14:textId="77777777" w:rsidR="00505FBB" w:rsidRDefault="00505FBB" w:rsidP="00505FBB"/>
    <w:p w14:paraId="742289B0" w14:textId="77777777" w:rsidR="00505FBB" w:rsidRDefault="00505FBB" w:rsidP="00505FBB"/>
    <w:p w14:paraId="3583CC2B" w14:textId="77777777" w:rsidR="00505FBB" w:rsidRDefault="00505FBB" w:rsidP="00505FBB"/>
    <w:p w14:paraId="53C47243" w14:textId="77777777" w:rsidR="00505FBB" w:rsidRDefault="00505FBB" w:rsidP="00505FBB"/>
    <w:p w14:paraId="36F1265D" w14:textId="77777777" w:rsidR="00505FBB" w:rsidRDefault="00505FBB" w:rsidP="00505FBB"/>
    <w:p w14:paraId="70B0CE1C" w14:textId="77777777" w:rsidR="00505FBB" w:rsidRDefault="00505FBB" w:rsidP="00505FBB"/>
    <w:p w14:paraId="30A2F429" w14:textId="77777777" w:rsidR="00505FBB" w:rsidRDefault="00505FBB" w:rsidP="00505FBB"/>
    <w:p w14:paraId="4B3DCA76" w14:textId="77777777" w:rsidR="00505FBB" w:rsidRDefault="00505FBB" w:rsidP="00505FBB"/>
    <w:p w14:paraId="671A5C25" w14:textId="77777777" w:rsidR="00505FBB" w:rsidRDefault="00505FBB" w:rsidP="00505FBB"/>
    <w:p w14:paraId="3D229DA2" w14:textId="77777777" w:rsidR="00505FBB" w:rsidRDefault="00505FBB" w:rsidP="00505FBB"/>
    <w:p w14:paraId="2C1B35BB" w14:textId="77777777" w:rsidR="00505FBB" w:rsidRDefault="00505FBB" w:rsidP="00505FBB"/>
    <w:p w14:paraId="4C789F27" w14:textId="77777777" w:rsidR="00505FBB" w:rsidRDefault="00505FBB" w:rsidP="00505FBB"/>
    <w:p w14:paraId="27CAB5AE" w14:textId="2AE91FE0" w:rsidR="00E10CE6" w:rsidRDefault="00E10CE6" w:rsidP="000B6B97">
      <w:r>
        <w:tab/>
      </w:r>
      <w:r>
        <w:tab/>
      </w:r>
      <w:r>
        <w:tab/>
      </w:r>
      <w:r>
        <w:tab/>
      </w:r>
      <w:r>
        <w:tab/>
      </w:r>
      <w:r>
        <w:tab/>
      </w:r>
      <w:r>
        <w:tab/>
      </w:r>
    </w:p>
    <w:p w14:paraId="437EB313" w14:textId="61056A45" w:rsidR="0090241D" w:rsidRPr="004D6644" w:rsidRDefault="0090241D" w:rsidP="0090241D">
      <w:pPr>
        <w:pStyle w:val="Heading3"/>
      </w:pPr>
      <w:bookmarkStart w:id="7501" w:name="_Toc83831428"/>
      <w:bookmarkStart w:id="7502" w:name="_Toc99526709"/>
      <w:bookmarkStart w:id="7503" w:name="_Toc99527017"/>
      <w:r w:rsidRPr="004D6644">
        <w:lastRenderedPageBreak/>
        <w:t>Delete Accumulated LDO Files</w:t>
      </w:r>
      <w:bookmarkEnd w:id="7498"/>
      <w:bookmarkEnd w:id="7501"/>
      <w:bookmarkEnd w:id="7502"/>
      <w:bookmarkEnd w:id="7503"/>
      <w:r w:rsidRPr="004D6644">
        <w:t xml:space="preserve"> </w:t>
      </w:r>
    </w:p>
    <w:p w14:paraId="6EA8AAFA" w14:textId="77777777" w:rsidR="0090241D" w:rsidRDefault="0090241D" w:rsidP="0090241D">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7B4392C" w14:textId="77777777" w:rsidR="0090241D" w:rsidRDefault="0090241D" w:rsidP="0090241D"/>
    <w:p w14:paraId="38022CAB" w14:textId="77777777" w:rsidR="0090241D" w:rsidRDefault="0090241D" w:rsidP="0090241D">
      <w:pPr>
        <w:pStyle w:val="ListNumber4"/>
        <w:numPr>
          <w:ilvl w:val="0"/>
          <w:numId w:val="87"/>
        </w:numPr>
      </w:pPr>
      <w:r>
        <w:t xml:space="preserve">In the automatic system folder, double-click on the </w:t>
      </w:r>
      <w:r w:rsidRPr="00FF6363">
        <w:rPr>
          <w:b/>
        </w:rPr>
        <w:t>AutoDelete</w:t>
      </w:r>
      <w:r>
        <w:t xml:space="preserve"> icon.  </w:t>
      </w:r>
      <w:r w:rsidRPr="00CF34F1">
        <w:rPr>
          <w:noProof/>
          <w:position w:val="-8"/>
        </w:rPr>
        <w:drawing>
          <wp:inline distT="0" distB="0" distL="0" distR="0" wp14:anchorId="6351E2C4" wp14:editId="57756912">
            <wp:extent cx="838200" cy="171450"/>
            <wp:effectExtent l="0" t="0" r="0" b="0"/>
            <wp:docPr id="284"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4678743D" w14:textId="77777777" w:rsidR="0090241D" w:rsidRDefault="0090241D" w:rsidP="0090241D">
      <w:pPr>
        <w:ind w:firstLine="720"/>
      </w:pPr>
      <w:r>
        <w:t>The Auto Delete LDO files screen appears:</w:t>
      </w:r>
    </w:p>
    <w:p w14:paraId="16101304" w14:textId="77777777" w:rsidR="0090241D" w:rsidRDefault="0090241D" w:rsidP="0090241D">
      <w:pPr>
        <w:jc w:val="center"/>
        <w:rPr>
          <w:noProof/>
        </w:rPr>
      </w:pPr>
      <w:r w:rsidRPr="005A0539">
        <w:rPr>
          <w:noProof/>
        </w:rPr>
        <w:drawing>
          <wp:inline distT="0" distB="0" distL="0" distR="0" wp14:anchorId="4E4CB8A5" wp14:editId="70547B5D">
            <wp:extent cx="2406650" cy="1885950"/>
            <wp:effectExtent l="0" t="0" r="0" b="0"/>
            <wp:docPr id="285"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01B6458B" w14:textId="77777777" w:rsidR="0090241D" w:rsidRDefault="0090241D" w:rsidP="0090241D"/>
    <w:p w14:paraId="489684BE" w14:textId="77777777" w:rsidR="0090241D" w:rsidRDefault="0090241D" w:rsidP="0090241D">
      <w:pPr>
        <w:pStyle w:val="ListNumber4"/>
        <w:numPr>
          <w:ilvl w:val="0"/>
          <w:numId w:val="87"/>
        </w:numPr>
        <w:spacing w:after="120"/>
      </w:pPr>
      <w:r>
        <w:t xml:space="preserve">Click in the </w:t>
      </w:r>
      <w:r w:rsidRPr="006D0F13">
        <w:rPr>
          <w:i/>
        </w:rPr>
        <w:t>Max days to exist</w:t>
      </w:r>
      <w:r>
        <w:t xml:space="preserve"> field, and type in a new value.</w:t>
      </w:r>
    </w:p>
    <w:p w14:paraId="3385E5E7" w14:textId="10E34F23" w:rsidR="0090241D" w:rsidRDefault="0090241D" w:rsidP="000B6B97">
      <w:pPr>
        <w:pStyle w:val="ListNumber4"/>
        <w:numPr>
          <w:ilvl w:val="0"/>
          <w:numId w:val="0"/>
        </w:numPr>
        <w:ind w:left="720"/>
      </w:pPr>
      <w:r w:rsidRPr="005A0539">
        <w:rPr>
          <w:noProof/>
        </w:rPr>
        <w:drawing>
          <wp:inline distT="0" distB="0" distL="0" distR="0" wp14:anchorId="740D8E6D" wp14:editId="471DDE50">
            <wp:extent cx="2254250" cy="501650"/>
            <wp:effectExtent l="0" t="0" r="0" b="0"/>
            <wp:docPr id="286"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tbl>
      <w:tblPr>
        <w:tblW w:w="0" w:type="auto"/>
        <w:tblLook w:val="04A0" w:firstRow="1" w:lastRow="0" w:firstColumn="1" w:lastColumn="0" w:noHBand="0" w:noVBand="1"/>
      </w:tblPr>
      <w:tblGrid>
        <w:gridCol w:w="6476"/>
        <w:gridCol w:w="2884"/>
      </w:tblGrid>
      <w:tr w:rsidR="0090241D" w14:paraId="4D196C05" w14:textId="77777777" w:rsidTr="003F334D">
        <w:tc>
          <w:tcPr>
            <w:tcW w:w="6498" w:type="dxa"/>
            <w:shd w:val="clear" w:color="auto" w:fill="auto"/>
          </w:tcPr>
          <w:p w14:paraId="32D1A204" w14:textId="77777777" w:rsidR="0090241D" w:rsidRDefault="0090241D" w:rsidP="003F334D">
            <w:pPr>
              <w:pStyle w:val="ListNumber4"/>
              <w:numPr>
                <w:ilvl w:val="0"/>
                <w:numId w:val="87"/>
              </w:numPr>
              <w:spacing w:after="120"/>
            </w:pPr>
            <w:r>
              <w:t>Use the drop down list to select an hour during the day to check for old files.</w:t>
            </w:r>
          </w:p>
          <w:p w14:paraId="2F4137CA" w14:textId="77777777" w:rsidR="0090241D" w:rsidRDefault="0090241D" w:rsidP="003F334D">
            <w:pPr>
              <w:pStyle w:val="ListNumber4"/>
              <w:numPr>
                <w:ilvl w:val="0"/>
                <w:numId w:val="0"/>
              </w:numPr>
              <w:spacing w:after="120"/>
              <w:ind w:left="360"/>
            </w:pPr>
            <w:r>
              <w:t xml:space="preserve">  </w:t>
            </w:r>
            <w:r w:rsidRPr="005A0539">
              <w:rPr>
                <w:noProof/>
              </w:rPr>
              <w:drawing>
                <wp:inline distT="0" distB="0" distL="0" distR="0" wp14:anchorId="5FE6807F" wp14:editId="28DC7562">
                  <wp:extent cx="3644900" cy="736600"/>
                  <wp:effectExtent l="0" t="0" r="0" b="6350"/>
                  <wp:docPr id="287"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56"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74060D08" w14:textId="77777777" w:rsidR="0090241D" w:rsidRDefault="0090241D" w:rsidP="003F334D">
            <w:pPr>
              <w:pStyle w:val="ListNumber4"/>
              <w:numPr>
                <w:ilvl w:val="0"/>
                <w:numId w:val="87"/>
              </w:numPr>
            </w:pPr>
            <w:r>
              <w:t>Click the Apply button.</w:t>
            </w:r>
          </w:p>
        </w:tc>
        <w:tc>
          <w:tcPr>
            <w:tcW w:w="3078" w:type="dxa"/>
            <w:shd w:val="clear" w:color="auto" w:fill="auto"/>
          </w:tcPr>
          <w:p w14:paraId="272EE524" w14:textId="77777777" w:rsidR="0090241D" w:rsidRDefault="0090241D" w:rsidP="003F334D">
            <w:pPr>
              <w:pStyle w:val="ListNumber4"/>
              <w:numPr>
                <w:ilvl w:val="0"/>
                <w:numId w:val="0"/>
              </w:numPr>
            </w:pPr>
            <w:r w:rsidRPr="005A0539">
              <w:rPr>
                <w:noProof/>
              </w:rPr>
              <w:drawing>
                <wp:inline distT="0" distB="0" distL="0" distR="0" wp14:anchorId="2C900400" wp14:editId="2BF62DD9">
                  <wp:extent cx="806450" cy="1790700"/>
                  <wp:effectExtent l="0" t="0" r="0" b="0"/>
                  <wp:docPr id="288"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CAB21A5" w14:textId="77777777" w:rsidR="005D4923" w:rsidRDefault="00754243" w:rsidP="00EE126E">
      <w:pPr>
        <w:pStyle w:val="Heading3"/>
      </w:pPr>
      <w:r>
        <w:br w:type="page"/>
      </w:r>
      <w:bookmarkStart w:id="7504" w:name="_Toc467442564"/>
      <w:bookmarkStart w:id="7505" w:name="_Toc469045129"/>
      <w:bookmarkStart w:id="7506" w:name="_Toc506221992"/>
      <w:bookmarkStart w:id="7507" w:name="_Toc506816661"/>
      <w:bookmarkStart w:id="7508" w:name="_Toc528427054"/>
      <w:bookmarkStart w:id="7509" w:name="_Toc19133264"/>
      <w:bookmarkStart w:id="7510" w:name="_Toc37350007"/>
      <w:bookmarkStart w:id="7511" w:name="_Toc51280697"/>
      <w:bookmarkStart w:id="7512" w:name="_Toc52889664"/>
    </w:p>
    <w:p w14:paraId="14A26DE8" w14:textId="77777777" w:rsidR="005D4923" w:rsidRPr="005D4923" w:rsidRDefault="005D4923" w:rsidP="004951F2">
      <w:pPr>
        <w:pStyle w:val="Heading1"/>
      </w:pPr>
      <w:bookmarkStart w:id="7513" w:name="_Toc66962673"/>
      <w:bookmarkStart w:id="7514" w:name="_Toc67395086"/>
      <w:bookmarkStart w:id="7515" w:name="_Toc67395361"/>
      <w:bookmarkStart w:id="7516" w:name="_Toc69230227"/>
      <w:bookmarkStart w:id="7517" w:name="_Toc69230799"/>
      <w:bookmarkStart w:id="7518" w:name="_Toc83830714"/>
      <w:bookmarkStart w:id="7519" w:name="_Toc83831429"/>
      <w:bookmarkStart w:id="7520" w:name="_Hlk69498110"/>
      <w:bookmarkStart w:id="7521" w:name="_Toc99526432"/>
      <w:bookmarkStart w:id="7522" w:name="_Toc99526710"/>
      <w:bookmarkStart w:id="7523" w:name="_Toc99527018"/>
      <w:r w:rsidRPr="005D4923">
        <w:lastRenderedPageBreak/>
        <w:t>Centralized Process Window Control</w:t>
      </w:r>
      <w:bookmarkEnd w:id="7513"/>
      <w:bookmarkEnd w:id="7514"/>
      <w:bookmarkEnd w:id="7515"/>
      <w:bookmarkEnd w:id="7516"/>
      <w:bookmarkEnd w:id="7517"/>
      <w:bookmarkEnd w:id="7518"/>
      <w:bookmarkEnd w:id="7519"/>
      <w:bookmarkEnd w:id="7521"/>
      <w:bookmarkEnd w:id="7522"/>
      <w:bookmarkEnd w:id="7523"/>
    </w:p>
    <w:p w14:paraId="365F0F09" w14:textId="77777777" w:rsidR="005D4923" w:rsidRPr="005D4923" w:rsidRDefault="005D4923" w:rsidP="005D4923">
      <w:r w:rsidRPr="005D4923">
        <w:t>This optional feature enables a customer to ensure that every instance of the software is always using the same Process Window files and prevents unauthorized editing of specifications.</w:t>
      </w:r>
    </w:p>
    <w:p w14:paraId="77D0971F" w14:textId="77777777" w:rsidR="005D4923" w:rsidRPr="005D4923" w:rsidRDefault="005D4923" w:rsidP="005D4923">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18426BB6" w14:textId="77777777" w:rsidR="005D4923" w:rsidRPr="005D4923" w:rsidRDefault="005D4923" w:rsidP="005D4923"/>
    <w:p w14:paraId="472AEAE0" w14:textId="192E5758" w:rsidR="005D4923" w:rsidRPr="005D4923" w:rsidRDefault="005D4923" w:rsidP="005D4923">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rsidR="0090241D">
        <w:t xml:space="preserve"> automatic system</w:t>
      </w:r>
      <w:r w:rsidRPr="005D4923">
        <w:t xml:space="preserve"> software gets their Process Windows from this location. Additionally, all creation and editing functions of the Process Window within the</w:t>
      </w:r>
      <w:r w:rsidR="0090241D">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7524" w:name="_Hlk35252977"/>
      <w:r w:rsidRPr="005D4923">
        <w:rPr>
          <w:b/>
        </w:rPr>
        <w:t>Note</w:t>
      </w:r>
      <w:r w:rsidRPr="005D4923">
        <w:t>: For the Centralized Process Window Control to function, the appropriately programmed USB dongle key must remain connected to the PC at all times during use</w:t>
      </w:r>
      <w:bookmarkEnd w:id="7524"/>
      <w:r w:rsidRPr="005D4923">
        <w:t xml:space="preserve">. You can verify if you have the optional feature by viewing the Software Key panel in the Hardware Status screen. </w:t>
      </w:r>
    </w:p>
    <w:p w14:paraId="04E5C18B" w14:textId="5058EF4D" w:rsidR="005D4923" w:rsidRPr="005D4923" w:rsidRDefault="005D4923">
      <w:r w:rsidRPr="005D4923">
        <w:t xml:space="preserve">Additionally, each instance of the </w:t>
      </w:r>
      <w:r w:rsidR="0090241D">
        <w:t xml:space="preserve">automatic system </w:t>
      </w:r>
      <w:r w:rsidRPr="005D4923">
        <w:t>software that you want to use this option on must be connected to your company network and have access to the directory where the Process Windows are saved.</w:t>
      </w:r>
    </w:p>
    <w:p w14:paraId="7D3EA80A" w14:textId="77777777" w:rsidR="005D4923" w:rsidRPr="005D4923" w:rsidRDefault="005D4923" w:rsidP="004951F2">
      <w:pPr>
        <w:pStyle w:val="Heading2"/>
      </w:pPr>
      <w:bookmarkStart w:id="7525" w:name="_Toc66962674"/>
      <w:bookmarkStart w:id="7526" w:name="_Toc67395087"/>
      <w:bookmarkStart w:id="7527" w:name="_Toc67395362"/>
      <w:bookmarkStart w:id="7528" w:name="_Toc69230228"/>
      <w:bookmarkStart w:id="7529" w:name="_Toc69230800"/>
      <w:bookmarkStart w:id="7530" w:name="_Toc83830715"/>
      <w:bookmarkStart w:id="7531" w:name="_Toc83831430"/>
      <w:bookmarkStart w:id="7532" w:name="_Toc99526433"/>
      <w:bookmarkStart w:id="7533" w:name="_Toc99526711"/>
      <w:bookmarkStart w:id="7534" w:name="_Toc99527019"/>
      <w:r w:rsidRPr="005D4923">
        <w:t>KIC File Administrator</w:t>
      </w:r>
      <w:bookmarkEnd w:id="7525"/>
      <w:bookmarkEnd w:id="7526"/>
      <w:bookmarkEnd w:id="7527"/>
      <w:bookmarkEnd w:id="7528"/>
      <w:bookmarkEnd w:id="7529"/>
      <w:bookmarkEnd w:id="7530"/>
      <w:bookmarkEnd w:id="7531"/>
      <w:bookmarkEnd w:id="7532"/>
      <w:bookmarkEnd w:id="7533"/>
      <w:bookmarkEnd w:id="7534"/>
      <w:r w:rsidRPr="005D4923">
        <w:t xml:space="preserve"> </w:t>
      </w:r>
    </w:p>
    <w:p w14:paraId="67C190D3" w14:textId="77777777" w:rsidR="005D4923" w:rsidRPr="005D4923" w:rsidRDefault="005D4923" w:rsidP="005D4923">
      <w:r w:rsidRPr="005D4923">
        <w:rPr>
          <w:noProof/>
        </w:rPr>
        <w:drawing>
          <wp:inline distT="0" distB="0" distL="0" distR="0" wp14:anchorId="25912912" wp14:editId="4CE160E5">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58">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07DDDEF9" w14:textId="77777777" w:rsidR="005D4923" w:rsidRPr="005D4923" w:rsidRDefault="005D4923" w:rsidP="005D4923">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65BFB4A5" w14:textId="77777777" w:rsidR="005D4923" w:rsidRPr="005D4923" w:rsidRDefault="005D4923" w:rsidP="005D4923"/>
    <w:p w14:paraId="06821502" w14:textId="77777777" w:rsidR="005D4923" w:rsidRPr="005D4923" w:rsidRDefault="005D4923" w:rsidP="005D4923">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p>
    <w:p w14:paraId="476C92E4" w14:textId="77777777" w:rsidR="005D4923" w:rsidRPr="005D4923" w:rsidRDefault="005D4923" w:rsidP="005D4923"/>
    <w:p w14:paraId="2B4C1244" w14:textId="77777777" w:rsidR="005D4923" w:rsidRPr="005D4923" w:rsidRDefault="005D4923" w:rsidP="005D4923">
      <w:r w:rsidRPr="005D4923">
        <w:rPr>
          <w:noProof/>
        </w:rPr>
        <w:lastRenderedPageBreak/>
        <w:drawing>
          <wp:anchor distT="0" distB="0" distL="114300" distR="114300" simplePos="0" relativeHeight="251966976" behindDoc="1" locked="0" layoutInCell="1" allowOverlap="1" wp14:anchorId="7D4F045C" wp14:editId="5B672F16">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59">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20658196" w14:textId="77777777" w:rsidR="005D4923" w:rsidRPr="005D4923" w:rsidRDefault="005D4923" w:rsidP="005D4923"/>
    <w:p w14:paraId="71292AE2" w14:textId="77777777" w:rsidR="005D4923" w:rsidRPr="005D4923" w:rsidRDefault="005D4923" w:rsidP="005D4923">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p>
    <w:p w14:paraId="535F26AC" w14:textId="77777777" w:rsidR="005D4923" w:rsidRPr="005D4923" w:rsidRDefault="005D4923" w:rsidP="005D4923"/>
    <w:p w14:paraId="045B7705" w14:textId="77777777" w:rsidR="005D4923" w:rsidRPr="005D4923" w:rsidRDefault="005D4923" w:rsidP="005D4923"/>
    <w:p w14:paraId="28E66E5C" w14:textId="77777777" w:rsidR="005D4923" w:rsidRPr="005D4923" w:rsidRDefault="005D4923" w:rsidP="005D4923"/>
    <w:p w14:paraId="2B2492BE" w14:textId="48346B29" w:rsidR="005D4923" w:rsidRPr="005D4923" w:rsidRDefault="0090241D" w:rsidP="004951F2">
      <w:pPr>
        <w:jc w:val="center"/>
      </w:pPr>
      <w:r>
        <w:rPr>
          <w:noProof/>
        </w:rPr>
        <w:drawing>
          <wp:inline distT="0" distB="0" distL="0" distR="0" wp14:anchorId="1DFFCED3" wp14:editId="736CA4DE">
            <wp:extent cx="5175504" cy="3657600"/>
            <wp:effectExtent l="0" t="0" r="6350" b="0"/>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351E5C44" w14:textId="77777777" w:rsidR="005D4923" w:rsidRPr="005D4923" w:rsidRDefault="005D4923" w:rsidP="005D4923"/>
    <w:p w14:paraId="5D23C242" w14:textId="77777777" w:rsidR="0090241D" w:rsidRDefault="0090241D" w:rsidP="0090241D">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p>
    <w:p w14:paraId="3FE046CD" w14:textId="4FE1C4B7" w:rsidR="0090241D" w:rsidRPr="006626A7" w:rsidRDefault="0090241D" w:rsidP="0090241D">
      <w:r>
        <w:rPr>
          <w:b/>
          <w:bCs/>
          <w:i/>
          <w:iCs/>
        </w:rPr>
        <w:t>Process Window Type</w:t>
      </w:r>
      <w:r>
        <w:t xml:space="preserve"> – You will need to choose </w:t>
      </w:r>
      <w:r>
        <w:rPr>
          <w:i/>
          <w:iCs/>
        </w:rPr>
        <w:t>Automatic System</w:t>
      </w:r>
      <w:r>
        <w:t xml:space="preserve"> when creating Process Window files for the automatic system software. </w:t>
      </w:r>
    </w:p>
    <w:p w14:paraId="1A0904BC" w14:textId="77777777" w:rsidR="0090241D" w:rsidRDefault="0090241D" w:rsidP="0090241D">
      <w:bookmarkStart w:id="7535" w:name="_Hlk35263246"/>
      <w:r>
        <w:rPr>
          <w:b/>
          <w:bCs/>
          <w:i/>
          <w:iCs/>
        </w:rPr>
        <w:t>Working Directory</w:t>
      </w:r>
      <w:r>
        <w:t xml:space="preserve"> </w:t>
      </w:r>
      <w:bookmarkEnd w:id="7535"/>
      <w:r>
        <w:t xml:space="preserve">– </w:t>
      </w:r>
      <w:bookmarkStart w:id="7536" w:name="_Hlk35263331"/>
      <w:r>
        <w:t xml:space="preserve">This is the network location where you will be saving/storing the Process Window files. </w:t>
      </w:r>
      <w:bookmarkEnd w:id="7536"/>
      <w:r>
        <w:t xml:space="preserve">By default, it will show the path where the KFA application is located. Use the </w:t>
      </w:r>
      <w:r>
        <w:rPr>
          <w:i/>
          <w:iCs/>
        </w:rPr>
        <w:t>Browse</w:t>
      </w:r>
      <w:r>
        <w:t xml:space="preserve"> button to point to the desired network directory. </w:t>
      </w:r>
    </w:p>
    <w:p w14:paraId="6707671A" w14:textId="77777777" w:rsidR="0090241D" w:rsidRDefault="0090241D" w:rsidP="0090241D">
      <w:pPr>
        <w:rPr>
          <w:i/>
          <w:iCs/>
        </w:rPr>
      </w:pPr>
      <w:r w:rsidRPr="006626A7">
        <w:rPr>
          <w:b/>
          <w:bCs/>
          <w:i/>
          <w:iCs/>
        </w:rPr>
        <w:t>Convert Old PW files</w:t>
      </w:r>
      <w:r>
        <w:t xml:space="preserve"> – This section is used for updating existing Process Window files for compatibility* with the </w:t>
      </w:r>
      <w:bookmarkStart w:id="7537" w:name="_Hlk35255273"/>
      <w:r w:rsidRPr="006626A7">
        <w:rPr>
          <w:i/>
          <w:iCs/>
        </w:rPr>
        <w:t xml:space="preserve">Centralized Process Window Control </w:t>
      </w:r>
      <w:bookmarkEnd w:id="7537"/>
      <w:r>
        <w:t>option</w:t>
      </w:r>
      <w:r>
        <w:rPr>
          <w:i/>
          <w:iCs/>
        </w:rPr>
        <w:t xml:space="preserve">. </w:t>
      </w:r>
    </w:p>
    <w:p w14:paraId="220B433D" w14:textId="77777777" w:rsidR="0090241D" w:rsidRPr="006626A7" w:rsidRDefault="0090241D" w:rsidP="0090241D">
      <w:r>
        <w:rPr>
          <w:b/>
          <w:bCs/>
          <w:i/>
          <w:iCs/>
        </w:rPr>
        <w:t>Login/Logout</w:t>
      </w:r>
      <w:r>
        <w:t xml:space="preserve"> – Allows you to display or deactivate all areas of the application.</w:t>
      </w:r>
    </w:p>
    <w:p w14:paraId="251F3921" w14:textId="77777777" w:rsidR="0090241D" w:rsidRPr="006626A7" w:rsidRDefault="0090241D" w:rsidP="0090241D">
      <w:pPr>
        <w:rPr>
          <w:i/>
          <w:iCs/>
        </w:rPr>
      </w:pPr>
      <w:r>
        <w:rPr>
          <w:b/>
          <w:bCs/>
          <w:i/>
          <w:iCs/>
        </w:rPr>
        <w:t>Change Specs Name</w:t>
      </w:r>
      <w:r>
        <w:t xml:space="preserve"> – Allows a user to change the name of a specification. </w:t>
      </w:r>
      <w:r>
        <w:rPr>
          <w:i/>
          <w:iCs/>
        </w:rPr>
        <w:t>See Change Specs Name</w:t>
      </w:r>
      <w:r>
        <w:t xml:space="preserve"> </w:t>
      </w:r>
      <w:r>
        <w:rPr>
          <w:i/>
          <w:iCs/>
        </w:rPr>
        <w:t>section below for details.</w:t>
      </w:r>
    </w:p>
    <w:p w14:paraId="39DF62C8" w14:textId="77777777" w:rsidR="0090241D" w:rsidRPr="006626A7" w:rsidRDefault="0090241D" w:rsidP="0090241D">
      <w:r>
        <w:rPr>
          <w:b/>
          <w:bCs/>
          <w:i/>
          <w:iCs/>
        </w:rPr>
        <w:t>Settings</w:t>
      </w:r>
      <w:r>
        <w:t xml:space="preserve"> – Used for setting units of measure (for this application), changing password, inactivity time-out, etc.</w:t>
      </w:r>
    </w:p>
    <w:p w14:paraId="49DD6A8C" w14:textId="77777777" w:rsidR="0090241D" w:rsidRPr="006626A7" w:rsidRDefault="0090241D" w:rsidP="0090241D">
      <w:r>
        <w:rPr>
          <w:b/>
          <w:bCs/>
          <w:i/>
          <w:iCs/>
        </w:rPr>
        <w:t>OK</w:t>
      </w:r>
      <w:r>
        <w:t xml:space="preserve"> – Saves any changes and closes application</w:t>
      </w:r>
    </w:p>
    <w:p w14:paraId="4E4D592C" w14:textId="77777777" w:rsidR="0090241D" w:rsidRPr="006626A7" w:rsidRDefault="0090241D" w:rsidP="0090241D">
      <w:r>
        <w:rPr>
          <w:b/>
          <w:bCs/>
          <w:i/>
          <w:iCs/>
        </w:rPr>
        <w:t>Cancel</w:t>
      </w:r>
      <w:r>
        <w:rPr>
          <w:b/>
          <w:bCs/>
        </w:rPr>
        <w:t xml:space="preserve"> </w:t>
      </w:r>
      <w:r>
        <w:t>– Ignores any changes made and closes application</w:t>
      </w:r>
    </w:p>
    <w:p w14:paraId="0862BE6F" w14:textId="77777777" w:rsidR="0090241D" w:rsidRPr="00E84442" w:rsidRDefault="0090241D" w:rsidP="0090241D">
      <w:r>
        <w:rPr>
          <w:b/>
          <w:bCs/>
          <w:i/>
          <w:iCs/>
        </w:rPr>
        <w:t>Apply</w:t>
      </w:r>
      <w:r>
        <w:t xml:space="preserve"> – Saves changes and keeps open the application</w:t>
      </w:r>
    </w:p>
    <w:p w14:paraId="5CDA606E" w14:textId="77777777" w:rsidR="005D4923" w:rsidRPr="005D4923" w:rsidRDefault="005D4923" w:rsidP="005D4923"/>
    <w:p w14:paraId="0F0355CC" w14:textId="24710AAF" w:rsidR="005D4923" w:rsidRPr="005D4923" w:rsidRDefault="005D4923" w:rsidP="005D4923">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0DFF3C05" w14:textId="77777777" w:rsidR="005D4923" w:rsidRPr="005D4923" w:rsidRDefault="005D4923" w:rsidP="005D4923">
      <w:pPr>
        <w:rPr>
          <w:b/>
          <w:bCs/>
          <w:i/>
          <w:iCs/>
          <w:sz w:val="28"/>
          <w:szCs w:val="28"/>
        </w:rPr>
      </w:pPr>
      <w:r w:rsidRPr="005D4923">
        <w:rPr>
          <w:b/>
          <w:bCs/>
          <w:i/>
          <w:iCs/>
          <w:sz w:val="28"/>
          <w:szCs w:val="28"/>
        </w:rPr>
        <w:lastRenderedPageBreak/>
        <w:t>Working Directory</w:t>
      </w:r>
    </w:p>
    <w:p w14:paraId="13AE352E" w14:textId="77777777" w:rsidR="005D4923" w:rsidRPr="005D4923" w:rsidRDefault="005D4923" w:rsidP="005D4923">
      <w:pPr>
        <w:rPr>
          <w:sz w:val="28"/>
          <w:szCs w:val="28"/>
        </w:rPr>
      </w:pPr>
      <w:r w:rsidRPr="005D4923">
        <w:rPr>
          <w:noProof/>
          <w:sz w:val="28"/>
          <w:szCs w:val="28"/>
        </w:rPr>
        <w:drawing>
          <wp:inline distT="0" distB="0" distL="0" distR="0" wp14:anchorId="00A81249" wp14:editId="4AD218F1">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1">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1D3AE361" w14:textId="29C88FA5" w:rsidR="005D4923" w:rsidRPr="005D4923" w:rsidRDefault="005D4923" w:rsidP="005D4923">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p>
    <w:p w14:paraId="7731C685" w14:textId="77777777" w:rsidR="005D4923" w:rsidRPr="005D4923" w:rsidRDefault="005D4923" w:rsidP="005D4923">
      <w:pPr>
        <w:rPr>
          <w:b/>
          <w:bCs/>
          <w:i/>
          <w:iCs/>
          <w:sz w:val="28"/>
          <w:szCs w:val="28"/>
        </w:rPr>
      </w:pPr>
    </w:p>
    <w:p w14:paraId="4B99C4B1" w14:textId="77777777" w:rsidR="005D4923" w:rsidRPr="005D4923" w:rsidRDefault="005D4923" w:rsidP="005D4923">
      <w:pPr>
        <w:rPr>
          <w:b/>
          <w:bCs/>
          <w:i/>
          <w:iCs/>
          <w:sz w:val="28"/>
          <w:szCs w:val="28"/>
        </w:rPr>
      </w:pPr>
      <w:r w:rsidRPr="005D4923">
        <w:rPr>
          <w:b/>
          <w:bCs/>
          <w:i/>
          <w:iCs/>
          <w:sz w:val="28"/>
          <w:szCs w:val="28"/>
        </w:rPr>
        <w:t>Convert Old PW files</w:t>
      </w:r>
    </w:p>
    <w:p w14:paraId="651B9530" w14:textId="26387503" w:rsidR="005D4923" w:rsidRPr="005D4923" w:rsidRDefault="0090241D" w:rsidP="005D4923">
      <w:r>
        <w:rPr>
          <w:noProof/>
        </w:rPr>
        <w:drawing>
          <wp:inline distT="0" distB="0" distL="0" distR="0" wp14:anchorId="5EEDB9EC" wp14:editId="45DA9A52">
            <wp:extent cx="4544059" cy="485843"/>
            <wp:effectExtent l="0" t="0" r="0" b="9525"/>
            <wp:docPr id="282" name="Picture 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application&#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4544059" cy="485843"/>
                    </a:xfrm>
                    <a:prstGeom prst="rect">
                      <a:avLst/>
                    </a:prstGeom>
                  </pic:spPr>
                </pic:pic>
              </a:graphicData>
            </a:graphic>
          </wp:inline>
        </w:drawing>
      </w:r>
    </w:p>
    <w:p w14:paraId="6E3738F0" w14:textId="77777777" w:rsidR="005D4923" w:rsidRPr="005D4923" w:rsidRDefault="005D4923" w:rsidP="005D4923">
      <w:r w:rsidRPr="005D4923">
        <w:t xml:space="preserve">This section enables you to easily convert any existing Process Window files you already have into the updated format so they can be used with the </w:t>
      </w:r>
      <w:bookmarkStart w:id="7538" w:name="_Hlk35345874"/>
      <w:r w:rsidRPr="005D4923">
        <w:rPr>
          <w:i/>
          <w:iCs/>
        </w:rPr>
        <w:t>Centralized Process Window Control</w:t>
      </w:r>
      <w:r w:rsidRPr="005D4923">
        <w:t xml:space="preserve"> option</w:t>
      </w:r>
      <w:bookmarkEnd w:id="7538"/>
      <w:r w:rsidRPr="005D4923">
        <w:t>. To update existing files:</w:t>
      </w:r>
    </w:p>
    <w:p w14:paraId="57903B9C" w14:textId="77777777" w:rsidR="005D4923" w:rsidRPr="005D4923" w:rsidRDefault="005D4923" w:rsidP="005D4923">
      <w:pPr>
        <w:rPr>
          <w:u w:val="single"/>
        </w:rPr>
      </w:pPr>
    </w:p>
    <w:p w14:paraId="534BA337" w14:textId="503B127D" w:rsidR="005D4923" w:rsidRPr="005D4923" w:rsidRDefault="005D4923" w:rsidP="005D4923">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r w:rsidR="00310AC4">
        <w:t xml:space="preserve">the software </w:t>
      </w:r>
      <w:r w:rsidRPr="005D4923">
        <w:t>directory (C:\</w:t>
      </w:r>
      <w:r w:rsidR="00310AC4">
        <w:t>ProBot</w:t>
      </w:r>
      <w:r w:rsidRPr="005D4923">
        <w:t xml:space="preserve">\ProcessSpecs).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rsidR="00310AC4">
        <w:t>automatic system</w:t>
      </w:r>
      <w:r w:rsidRPr="005D4923">
        <w:t xml:space="preserve"> software installed. </w:t>
      </w:r>
    </w:p>
    <w:p w14:paraId="17C16321" w14:textId="77777777" w:rsidR="005D4923" w:rsidRPr="005D4923" w:rsidRDefault="005D4923" w:rsidP="005D4923">
      <w:pPr>
        <w:rPr>
          <w:sz w:val="28"/>
          <w:szCs w:val="28"/>
        </w:rPr>
      </w:pPr>
    </w:p>
    <w:p w14:paraId="71049CE9" w14:textId="77777777" w:rsidR="005D4923" w:rsidRPr="005D4923" w:rsidRDefault="005D4923" w:rsidP="005D4923">
      <w:pPr>
        <w:rPr>
          <w:b/>
          <w:bCs/>
          <w:i/>
          <w:iCs/>
          <w:sz w:val="28"/>
          <w:szCs w:val="28"/>
        </w:rPr>
      </w:pPr>
      <w:r w:rsidRPr="005D4923">
        <w:rPr>
          <w:b/>
          <w:bCs/>
          <w:i/>
          <w:iCs/>
          <w:noProof/>
          <w:sz w:val="28"/>
          <w:szCs w:val="28"/>
        </w:rPr>
        <w:drawing>
          <wp:anchor distT="0" distB="0" distL="114300" distR="114300" simplePos="0" relativeHeight="251968000" behindDoc="1" locked="0" layoutInCell="1" allowOverlap="1" wp14:anchorId="40581CE4" wp14:editId="0F593757">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p>
    <w:p w14:paraId="59049220" w14:textId="71A1B5D2" w:rsidR="005D4923" w:rsidRPr="005D4923" w:rsidRDefault="005D4923" w:rsidP="005D4923">
      <w:r w:rsidRPr="005D4923">
        <w:t>This functionality is available for users who need to customize the name of a given specification to meet their internal naming conventions for process specifications. The updated name is what will display in the Process Windows.</w:t>
      </w:r>
    </w:p>
    <w:p w14:paraId="1F66BCA7" w14:textId="77777777" w:rsidR="005D4923" w:rsidRPr="005D4923" w:rsidRDefault="005D4923" w:rsidP="005D4923">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p>
    <w:p w14:paraId="43602324" w14:textId="77777777" w:rsidR="005D4923" w:rsidRPr="005D4923" w:rsidRDefault="005D4923" w:rsidP="005D4923">
      <w:pPr>
        <w:rPr>
          <w:b/>
          <w:bCs/>
          <w:i/>
          <w:iCs/>
          <w:sz w:val="28"/>
          <w:szCs w:val="28"/>
        </w:rPr>
      </w:pPr>
    </w:p>
    <w:p w14:paraId="5A30F910" w14:textId="77777777" w:rsidR="005D4923" w:rsidRPr="005D4923" w:rsidRDefault="005D4923" w:rsidP="005D4923">
      <w:pPr>
        <w:rPr>
          <w:b/>
          <w:bCs/>
          <w:i/>
          <w:iCs/>
          <w:sz w:val="28"/>
          <w:szCs w:val="28"/>
        </w:rPr>
      </w:pPr>
    </w:p>
    <w:p w14:paraId="23CFC49D" w14:textId="77777777" w:rsidR="005D4923" w:rsidRPr="005D4923" w:rsidRDefault="005D4923" w:rsidP="005D4923">
      <w:pPr>
        <w:rPr>
          <w:sz w:val="28"/>
          <w:szCs w:val="28"/>
        </w:rPr>
      </w:pPr>
    </w:p>
    <w:p w14:paraId="74B680CA" w14:textId="77777777" w:rsidR="005D4923" w:rsidRPr="005D4923" w:rsidRDefault="005D4923" w:rsidP="005D4923">
      <w:pPr>
        <w:rPr>
          <w:sz w:val="28"/>
          <w:szCs w:val="28"/>
        </w:rPr>
      </w:pPr>
    </w:p>
    <w:p w14:paraId="1877C9B5" w14:textId="77777777" w:rsidR="005D4923" w:rsidRPr="005D4923" w:rsidRDefault="005D4923" w:rsidP="005D4923">
      <w:pPr>
        <w:rPr>
          <w:sz w:val="28"/>
          <w:szCs w:val="28"/>
        </w:rPr>
      </w:pPr>
    </w:p>
    <w:p w14:paraId="4681F633" w14:textId="77777777" w:rsidR="005D4923" w:rsidRPr="005D4923" w:rsidRDefault="005D4923" w:rsidP="005D4923">
      <w:pPr>
        <w:rPr>
          <w:sz w:val="28"/>
          <w:szCs w:val="28"/>
        </w:rPr>
      </w:pPr>
    </w:p>
    <w:p w14:paraId="02CEED61" w14:textId="77777777" w:rsidR="005D4923" w:rsidRPr="005D4923" w:rsidRDefault="005D4923" w:rsidP="005D4923">
      <w:pPr>
        <w:rPr>
          <w:sz w:val="28"/>
          <w:szCs w:val="28"/>
        </w:rPr>
      </w:pPr>
    </w:p>
    <w:p w14:paraId="57755676" w14:textId="77777777" w:rsidR="005D4923" w:rsidRPr="005D4923" w:rsidRDefault="005D4923" w:rsidP="005D4923">
      <w:pPr>
        <w:rPr>
          <w:sz w:val="28"/>
          <w:szCs w:val="28"/>
        </w:rPr>
      </w:pPr>
    </w:p>
    <w:p w14:paraId="4B82DDDC" w14:textId="62FE1278" w:rsidR="005D4923" w:rsidRPr="005D4923" w:rsidRDefault="005D4923" w:rsidP="004951F2">
      <w:pPr>
        <w:pStyle w:val="Heading2"/>
      </w:pPr>
      <w:bookmarkStart w:id="7539" w:name="_Toc66962675"/>
      <w:bookmarkStart w:id="7540" w:name="_Toc67395088"/>
      <w:bookmarkStart w:id="7541" w:name="_Toc67395363"/>
      <w:bookmarkStart w:id="7542" w:name="_Toc69230229"/>
      <w:bookmarkStart w:id="7543" w:name="_Toc69230801"/>
      <w:bookmarkStart w:id="7544" w:name="_Toc83830716"/>
      <w:bookmarkStart w:id="7545" w:name="_Toc83831431"/>
      <w:bookmarkStart w:id="7546" w:name="_Toc99526434"/>
      <w:bookmarkStart w:id="7547" w:name="_Toc99526712"/>
      <w:bookmarkStart w:id="7548" w:name="_Toc99527020"/>
      <w:r w:rsidRPr="005D4923">
        <w:lastRenderedPageBreak/>
        <w:t>Configuration of software</w:t>
      </w:r>
      <w:bookmarkEnd w:id="7539"/>
      <w:bookmarkEnd w:id="7540"/>
      <w:bookmarkEnd w:id="7541"/>
      <w:bookmarkEnd w:id="7542"/>
      <w:bookmarkEnd w:id="7543"/>
      <w:bookmarkEnd w:id="7544"/>
      <w:bookmarkEnd w:id="7545"/>
      <w:bookmarkEnd w:id="7546"/>
      <w:bookmarkEnd w:id="7547"/>
      <w:bookmarkEnd w:id="7548"/>
    </w:p>
    <w:p w14:paraId="76862E77" w14:textId="543DDF67" w:rsidR="005D4923" w:rsidRPr="005D4923" w:rsidRDefault="005D4923" w:rsidP="005D4923">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14B17A81" w14:textId="7E6BF5E0" w:rsidR="005D4923" w:rsidRPr="005D4923" w:rsidRDefault="00310AC4" w:rsidP="005D4923">
      <w:pPr>
        <w:jc w:val="center"/>
      </w:pPr>
      <w:r>
        <w:rPr>
          <w:noProof/>
        </w:rPr>
        <w:drawing>
          <wp:inline distT="0" distB="0" distL="0" distR="0" wp14:anchorId="0EC4A084" wp14:editId="0EC1E23A">
            <wp:extent cx="3145536" cy="1344168"/>
            <wp:effectExtent l="0" t="0" r="0" b="889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B5504C" w14:textId="77777777" w:rsidR="005D4923" w:rsidRPr="005D4923" w:rsidRDefault="005D4923" w:rsidP="005D4923">
      <w:r w:rsidRPr="005D4923">
        <w:t>When a valid key with the option included is detected, an additional prompt will appear allowing you to ‘disable’ the CPWC function, or continue with including the CPWC configuration:</w:t>
      </w:r>
    </w:p>
    <w:p w14:paraId="01D65E9C" w14:textId="77777777" w:rsidR="005D4923" w:rsidRPr="005D4923" w:rsidRDefault="005D4923" w:rsidP="005D4923"/>
    <w:p w14:paraId="17F848D6" w14:textId="77777777" w:rsidR="005D4923" w:rsidRPr="005D4923" w:rsidRDefault="005D4923" w:rsidP="005D4923">
      <w:pPr>
        <w:jc w:val="center"/>
      </w:pPr>
      <w:r w:rsidRPr="005D4923">
        <w:rPr>
          <w:noProof/>
        </w:rPr>
        <w:drawing>
          <wp:inline distT="0" distB="0" distL="0" distR="0" wp14:anchorId="55DAA57E" wp14:editId="400BC544">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64">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7549" w:name="_Hlk35347943"/>
    </w:p>
    <w:bookmarkEnd w:id="7549"/>
    <w:p w14:paraId="2B0EFC22" w14:textId="77777777" w:rsidR="005D4923" w:rsidRPr="005D4923" w:rsidRDefault="005D4923" w:rsidP="005D4923"/>
    <w:p w14:paraId="78EB6C48" w14:textId="2073A521" w:rsidR="005D4923" w:rsidRPr="005D4923" w:rsidRDefault="005D4923" w:rsidP="005D4923"/>
    <w:p w14:paraId="4AB6F28D" w14:textId="3852C635" w:rsidR="005D4923" w:rsidRPr="005D4923" w:rsidRDefault="005D4923" w:rsidP="005D4923">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6783FA0A" w14:textId="1D469E40" w:rsidR="005D4923" w:rsidRPr="005D4923" w:rsidRDefault="00310AC4" w:rsidP="005D4923">
      <w:pPr>
        <w:ind w:left="720"/>
      </w:pPr>
      <w:bookmarkStart w:id="7550" w:name="_Hlk35348669"/>
      <w:r>
        <w:rPr>
          <w:noProof/>
        </w:rPr>
        <w:drawing>
          <wp:anchor distT="0" distB="0" distL="114300" distR="114300" simplePos="0" relativeHeight="251969024" behindDoc="1" locked="0" layoutInCell="1" allowOverlap="1" wp14:anchorId="1A2F2A96" wp14:editId="77BEBB6D">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1" name="Picture 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D1C4446" w14:textId="502DF8D1" w:rsidR="005D4923" w:rsidRPr="005D4923" w:rsidRDefault="005D4923" w:rsidP="005D4923">
      <w:pPr>
        <w:numPr>
          <w:ilvl w:val="0"/>
          <w:numId w:val="154"/>
        </w:numPr>
      </w:pPr>
      <w:r w:rsidRPr="005D4923">
        <w:t>Shut down the software</w:t>
      </w:r>
    </w:p>
    <w:p w14:paraId="507407D2" w14:textId="2602A262" w:rsidR="005D4923" w:rsidRPr="005D4923" w:rsidRDefault="005D4923" w:rsidP="005D4923">
      <w:pPr>
        <w:numPr>
          <w:ilvl w:val="0"/>
          <w:numId w:val="154"/>
        </w:numPr>
      </w:pPr>
      <w:r w:rsidRPr="005D4923">
        <w:t>Browse to the C:\</w:t>
      </w:r>
      <w:r w:rsidR="0090241D">
        <w:t>ProBot</w:t>
      </w:r>
      <w:r w:rsidRPr="005D4923">
        <w:t xml:space="preserve"> directory</w:t>
      </w:r>
    </w:p>
    <w:p w14:paraId="0E5CEDB1" w14:textId="77777777" w:rsidR="005D4923" w:rsidRPr="005D4923" w:rsidRDefault="005D4923" w:rsidP="005D4923">
      <w:pPr>
        <w:numPr>
          <w:ilvl w:val="0"/>
          <w:numId w:val="154"/>
        </w:numPr>
      </w:pPr>
      <w:r w:rsidRPr="005D4923">
        <w:t xml:space="preserve">Run the </w:t>
      </w:r>
      <w:r w:rsidRPr="005D4923">
        <w:rPr>
          <w:i/>
          <w:iCs/>
        </w:rPr>
        <w:t>ConfigurationProgram.exe</w:t>
      </w:r>
      <w:r w:rsidRPr="005D4923">
        <w:t xml:space="preserve"> file </w:t>
      </w:r>
    </w:p>
    <w:p w14:paraId="1E175015" w14:textId="77777777" w:rsidR="005D4923" w:rsidRPr="005D4923" w:rsidRDefault="005D4923" w:rsidP="005D4923">
      <w:pPr>
        <w:numPr>
          <w:ilvl w:val="0"/>
          <w:numId w:val="154"/>
        </w:numPr>
      </w:pPr>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p>
    <w:p w14:paraId="7F67F29E" w14:textId="079DC71A" w:rsidR="005D4923" w:rsidRPr="005D4923" w:rsidRDefault="005D4923" w:rsidP="005D4923">
      <w:pPr>
        <w:numPr>
          <w:ilvl w:val="0"/>
          <w:numId w:val="154"/>
        </w:numPr>
      </w:pPr>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p>
    <w:bookmarkEnd w:id="7550"/>
    <w:p w14:paraId="51D3920E" w14:textId="183833EA" w:rsidR="005D4923" w:rsidRPr="005D4923" w:rsidRDefault="005D4923" w:rsidP="005D4923">
      <w:pPr>
        <w:ind w:left="720"/>
      </w:pPr>
    </w:p>
    <w:p w14:paraId="3C970A43" w14:textId="77777777" w:rsidR="005D4923" w:rsidRPr="005D4923" w:rsidRDefault="005D4923" w:rsidP="005D4923"/>
    <w:p w14:paraId="09718AC1" w14:textId="77777777" w:rsidR="005D4923" w:rsidRPr="005D4923" w:rsidRDefault="005D4923" w:rsidP="005D4923"/>
    <w:p w14:paraId="63E4BC7E" w14:textId="10977354" w:rsidR="005D4923" w:rsidRPr="005D4923" w:rsidRDefault="005D4923" w:rsidP="005D4923"/>
    <w:p w14:paraId="59201852" w14:textId="77777777" w:rsidR="005D4923" w:rsidRPr="005D4923" w:rsidRDefault="005D4923" w:rsidP="005D4923"/>
    <w:p w14:paraId="3F51E6DE" w14:textId="0F7E59CD" w:rsidR="005D4923" w:rsidRPr="005D4923" w:rsidRDefault="005D4923" w:rsidP="005D4923"/>
    <w:p w14:paraId="4412ADC3" w14:textId="77777777" w:rsidR="005D4923" w:rsidRPr="005D4923" w:rsidRDefault="005D4923" w:rsidP="005D4923"/>
    <w:p w14:paraId="1BA0E6E3" w14:textId="77777777" w:rsidR="005D4923" w:rsidRPr="005D4923" w:rsidRDefault="005D4923" w:rsidP="005D4923"/>
    <w:p w14:paraId="6211E223" w14:textId="627D99B4" w:rsidR="005D4923" w:rsidRPr="005D4923" w:rsidRDefault="005D4923" w:rsidP="005D4923">
      <w:r w:rsidRPr="005D4923">
        <w:tab/>
      </w:r>
      <w:r w:rsidRPr="005D4923">
        <w:tab/>
      </w:r>
      <w:r w:rsidRPr="005D4923">
        <w:tab/>
      </w:r>
      <w:r w:rsidRPr="005D4923">
        <w:tab/>
      </w:r>
    </w:p>
    <w:p w14:paraId="631D4176" w14:textId="74834BD9" w:rsidR="005D4923" w:rsidRPr="005D4923" w:rsidRDefault="005D4923" w:rsidP="004951F2">
      <w:pPr>
        <w:pStyle w:val="Heading2"/>
      </w:pPr>
      <w:bookmarkStart w:id="7551" w:name="_Hlk35349293"/>
      <w:bookmarkStart w:id="7552" w:name="_Toc66962676"/>
      <w:bookmarkStart w:id="7553" w:name="_Toc67395089"/>
      <w:bookmarkStart w:id="7554" w:name="_Toc67395364"/>
      <w:bookmarkStart w:id="7555" w:name="_Toc69230230"/>
      <w:bookmarkStart w:id="7556" w:name="_Toc69230802"/>
      <w:bookmarkStart w:id="7557" w:name="_Toc83830717"/>
      <w:bookmarkStart w:id="7558" w:name="_Toc83831432"/>
      <w:bookmarkStart w:id="7559" w:name="_Toc99526435"/>
      <w:bookmarkStart w:id="7560" w:name="_Toc99526713"/>
      <w:bookmarkStart w:id="7561" w:name="_Toc99527021"/>
      <w:r w:rsidRPr="005D4923">
        <w:lastRenderedPageBreak/>
        <w:t>Operation</w:t>
      </w:r>
      <w:bookmarkEnd w:id="7551"/>
      <w:r w:rsidRPr="005D4923">
        <w:t xml:space="preserve"> of software</w:t>
      </w:r>
      <w:bookmarkEnd w:id="7552"/>
      <w:bookmarkEnd w:id="7553"/>
      <w:bookmarkEnd w:id="7554"/>
      <w:bookmarkEnd w:id="7555"/>
      <w:bookmarkEnd w:id="7556"/>
      <w:bookmarkEnd w:id="7557"/>
      <w:bookmarkEnd w:id="7558"/>
      <w:bookmarkEnd w:id="7559"/>
      <w:bookmarkEnd w:id="7560"/>
      <w:bookmarkEnd w:id="7561"/>
    </w:p>
    <w:p w14:paraId="74654985" w14:textId="77777777" w:rsidR="005D4923" w:rsidRPr="005D4923" w:rsidRDefault="005D4923" w:rsidP="005D4923">
      <w:pPr>
        <w:jc w:val="center"/>
      </w:pPr>
      <w:r w:rsidRPr="005D4923">
        <w:rPr>
          <w:noProof/>
        </w:rPr>
        <w:drawing>
          <wp:inline distT="0" distB="0" distL="0" distR="0" wp14:anchorId="13BC5561" wp14:editId="3B242E46">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6">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6CC2649B" w14:textId="3BC71D36" w:rsidR="005D4923" w:rsidRPr="005D4923" w:rsidRDefault="005D4923" w:rsidP="005D4923">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789A80B9" w14:textId="26B208BC" w:rsidR="005D4923" w:rsidRPr="005D4923" w:rsidRDefault="005D4923" w:rsidP="005D4923">
      <w:r w:rsidRPr="005D4923">
        <w:t xml:space="preserve">The Process Window files will automatically be downloaded into the local </w:t>
      </w:r>
      <w:r w:rsidR="0090241D">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5A492122" w14:textId="77777777" w:rsidR="005D4923" w:rsidRPr="005D4923" w:rsidRDefault="005D4923" w:rsidP="005D4923"/>
    <w:p w14:paraId="4288ECCB" w14:textId="77777777" w:rsidR="005D4923" w:rsidRPr="005D4923" w:rsidRDefault="005D4923" w:rsidP="005D4923">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19F1009D" w14:textId="51A27A44" w:rsidR="005D4923" w:rsidRPr="005D4923" w:rsidRDefault="005D4923" w:rsidP="005D4923">
      <w:r w:rsidRPr="005D4923">
        <w:t>Additionally, each instance of the software that you want to use this option on must be connected to your company network and have access to the directory where the Process Windows are saved.</w:t>
      </w:r>
    </w:p>
    <w:p w14:paraId="14932681" w14:textId="6C38E626" w:rsidR="0090241D" w:rsidRDefault="0090241D" w:rsidP="0090241D"/>
    <w:p w14:paraId="5DE21DFD" w14:textId="46A55930" w:rsidR="0090241D" w:rsidRDefault="0090241D" w:rsidP="0090241D"/>
    <w:p w14:paraId="505B5DF4" w14:textId="5C303979" w:rsidR="0090241D" w:rsidRDefault="0090241D" w:rsidP="0090241D"/>
    <w:p w14:paraId="4119BD02" w14:textId="1374DEB4" w:rsidR="0090241D" w:rsidRDefault="0090241D" w:rsidP="0090241D"/>
    <w:p w14:paraId="0590653A" w14:textId="0F8820A4" w:rsidR="0090241D" w:rsidRDefault="0090241D" w:rsidP="0090241D"/>
    <w:p w14:paraId="7458DA63" w14:textId="0FBF0B9E" w:rsidR="0090241D" w:rsidRDefault="0090241D" w:rsidP="0090241D"/>
    <w:p w14:paraId="2F2D656C" w14:textId="7B989C79" w:rsidR="0090241D" w:rsidRDefault="0090241D" w:rsidP="0090241D"/>
    <w:p w14:paraId="28B7CFA9" w14:textId="2EA64A0E" w:rsidR="0090241D" w:rsidRDefault="0090241D" w:rsidP="0090241D"/>
    <w:p w14:paraId="3C73D5C0" w14:textId="77777777" w:rsidR="0090241D" w:rsidRPr="003F334D" w:rsidRDefault="0090241D" w:rsidP="004951F2"/>
    <w:bookmarkEnd w:id="7504"/>
    <w:bookmarkEnd w:id="7505"/>
    <w:bookmarkEnd w:id="7506"/>
    <w:bookmarkEnd w:id="7507"/>
    <w:bookmarkEnd w:id="7508"/>
    <w:bookmarkEnd w:id="7509"/>
    <w:bookmarkEnd w:id="7510"/>
    <w:bookmarkEnd w:id="7511"/>
    <w:bookmarkEnd w:id="7512"/>
    <w:p w14:paraId="2383DF67" w14:textId="77777777" w:rsidR="00104808" w:rsidRDefault="00104808" w:rsidP="007476D8">
      <w:pPr>
        <w:rPr>
          <w:strike/>
          <w:highlight w:val="yellow"/>
        </w:rPr>
      </w:pPr>
    </w:p>
    <w:p w14:paraId="572B744D" w14:textId="77777777" w:rsidR="00304C30" w:rsidRDefault="00304C30">
      <w:pPr>
        <w:rPr>
          <w:rFonts w:ascii="Arial" w:hAnsi="Arial" w:cs="Arial"/>
          <w:b/>
          <w:bCs/>
          <w:iCs/>
          <w:sz w:val="32"/>
          <w:szCs w:val="28"/>
        </w:rPr>
      </w:pPr>
      <w:bookmarkStart w:id="7562" w:name="_Ref323547836"/>
    </w:p>
    <w:p w14:paraId="1A15B21F" w14:textId="6EE449F7" w:rsidR="009E2E55" w:rsidRDefault="009E2E55" w:rsidP="009E2E55">
      <w:pPr>
        <w:pStyle w:val="Heading1"/>
        <w:rPr>
          <w:ins w:id="7563" w:author="Tom Bergeron" w:date="2022-03-29T19:25:00Z"/>
        </w:rPr>
      </w:pPr>
      <w:bookmarkStart w:id="7564" w:name="_Toc98507847"/>
      <w:bookmarkStart w:id="7565" w:name="_Toc98516458"/>
      <w:bookmarkStart w:id="7566" w:name="_Toc98516735"/>
      <w:bookmarkStart w:id="7567" w:name="_Toc353195468"/>
      <w:bookmarkStart w:id="7568" w:name="_Toc358296401"/>
      <w:bookmarkStart w:id="7569" w:name="_Toc358298566"/>
      <w:bookmarkStart w:id="7570" w:name="_Toc393899812"/>
      <w:bookmarkStart w:id="7571" w:name="_Toc394583254"/>
      <w:bookmarkStart w:id="7572" w:name="_Toc394583410"/>
      <w:bookmarkStart w:id="7573" w:name="_Toc468168392"/>
      <w:bookmarkStart w:id="7574" w:name="_Toc468175437"/>
      <w:bookmarkStart w:id="7575" w:name="_Toc468551593"/>
      <w:bookmarkStart w:id="7576" w:name="_Toc469038820"/>
      <w:bookmarkStart w:id="7577" w:name="_Toc469038875"/>
      <w:bookmarkStart w:id="7578" w:name="_Toc469042034"/>
      <w:bookmarkStart w:id="7579" w:name="_Toc469043210"/>
      <w:bookmarkStart w:id="7580" w:name="_Toc469043790"/>
      <w:bookmarkStart w:id="7581" w:name="_Toc469043853"/>
      <w:bookmarkStart w:id="7582" w:name="_Toc469045134"/>
      <w:bookmarkStart w:id="7583" w:name="_Toc469612984"/>
      <w:bookmarkStart w:id="7584" w:name="_Toc506221997"/>
      <w:bookmarkStart w:id="7585" w:name="_Toc506816666"/>
      <w:bookmarkStart w:id="7586" w:name="_Toc506816853"/>
      <w:bookmarkStart w:id="7587" w:name="_Toc528426507"/>
      <w:bookmarkStart w:id="7588" w:name="_Toc528427059"/>
      <w:bookmarkStart w:id="7589" w:name="_Toc528427242"/>
      <w:bookmarkStart w:id="7590" w:name="_Toc19132712"/>
      <w:bookmarkStart w:id="7591" w:name="_Toc19133269"/>
      <w:bookmarkStart w:id="7592" w:name="_Toc19133360"/>
      <w:bookmarkStart w:id="7593" w:name="_Toc37349454"/>
      <w:bookmarkStart w:id="7594" w:name="_Toc37350012"/>
      <w:bookmarkStart w:id="7595" w:name="_Toc51280702"/>
      <w:bookmarkStart w:id="7596" w:name="_Toc52889103"/>
      <w:bookmarkStart w:id="7597" w:name="_Toc52889669"/>
      <w:bookmarkStart w:id="7598" w:name="_Toc52889761"/>
      <w:bookmarkStart w:id="7599" w:name="_Toc52889798"/>
      <w:bookmarkStart w:id="7600" w:name="_Toc52891156"/>
      <w:bookmarkStart w:id="7601" w:name="_Toc52897722"/>
      <w:bookmarkStart w:id="7602" w:name="_Toc69230231"/>
      <w:bookmarkStart w:id="7603" w:name="_Toc69230803"/>
      <w:bookmarkStart w:id="7604" w:name="_Toc83830718"/>
      <w:bookmarkStart w:id="7605" w:name="_Toc83831433"/>
      <w:bookmarkStart w:id="7606" w:name="_Toc329249448"/>
      <w:bookmarkStart w:id="7607" w:name="_Toc99526436"/>
      <w:bookmarkStart w:id="7608" w:name="_Toc99526714"/>
      <w:bookmarkStart w:id="7609" w:name="_Toc99527022"/>
      <w:bookmarkEnd w:id="7520"/>
      <w:bookmarkEnd w:id="7562"/>
      <w:ins w:id="7610" w:author="Tom Bergeron" w:date="2022-03-29T19:25:00Z">
        <w:r>
          <w:lastRenderedPageBreak/>
          <w:t>Footprint</w:t>
        </w:r>
        <w:bookmarkEnd w:id="7564"/>
        <w:bookmarkEnd w:id="7565"/>
        <w:bookmarkEnd w:id="7566"/>
        <w:bookmarkEnd w:id="7607"/>
        <w:bookmarkEnd w:id="7608"/>
        <w:bookmarkEnd w:id="7609"/>
      </w:ins>
    </w:p>
    <w:p w14:paraId="4D5F135F" w14:textId="77777777" w:rsidR="009E2E55" w:rsidRDefault="009E2E55" w:rsidP="009E2E55">
      <w:pPr>
        <w:rPr>
          <w:ins w:id="7611" w:author="Tom Bergeron" w:date="2022-03-29T19:25:00Z"/>
        </w:rPr>
      </w:pPr>
      <w:ins w:id="7612" w:author="Tom Bergeron" w:date="2022-03-29T19:25:00Z">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ins>
    </w:p>
    <w:p w14:paraId="5377019F" w14:textId="77777777" w:rsidR="009E2E55" w:rsidRDefault="009E2E55" w:rsidP="009E2E55">
      <w:pPr>
        <w:rPr>
          <w:ins w:id="7613" w:author="Tom Bergeron" w:date="2022-03-29T19:25:00Z"/>
        </w:rPr>
      </w:pPr>
    </w:p>
    <w:p w14:paraId="17861000" w14:textId="77777777" w:rsidR="009E2E55" w:rsidRDefault="009E2E55" w:rsidP="009E2E55">
      <w:pPr>
        <w:rPr>
          <w:ins w:id="7614" w:author="Tom Bergeron" w:date="2022-03-29T19:25:00Z"/>
        </w:rPr>
      </w:pPr>
      <w:ins w:id="7615" w:author="Tom Bergeron" w:date="2022-03-29T19:25:00Z">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ins>
    </w:p>
    <w:p w14:paraId="0D207E4F" w14:textId="77777777" w:rsidR="009E2E55" w:rsidRDefault="009E2E55" w:rsidP="009E2E55">
      <w:pPr>
        <w:rPr>
          <w:ins w:id="7616" w:author="Tom Bergeron" w:date="2022-03-29T19:25:00Z"/>
        </w:rPr>
      </w:pPr>
    </w:p>
    <w:p w14:paraId="329A59EB" w14:textId="77777777" w:rsidR="009E2E55" w:rsidRDefault="009E2E55" w:rsidP="009E2E55">
      <w:pPr>
        <w:pStyle w:val="Heading2"/>
        <w:rPr>
          <w:ins w:id="7617" w:author="Tom Bergeron" w:date="2022-03-29T19:25:00Z"/>
        </w:rPr>
      </w:pPr>
      <w:bookmarkStart w:id="7618" w:name="_Toc98507848"/>
      <w:bookmarkStart w:id="7619" w:name="_Toc98516459"/>
      <w:bookmarkStart w:id="7620" w:name="_Toc98516736"/>
      <w:bookmarkStart w:id="7621" w:name="_Toc99526437"/>
      <w:bookmarkStart w:id="7622" w:name="_Toc99526715"/>
      <w:bookmarkStart w:id="7623" w:name="_Toc99527023"/>
      <w:ins w:id="7624" w:author="Tom Bergeron" w:date="2022-03-29T19:25:00Z">
        <w:r>
          <w:t>Live Viewing</w:t>
        </w:r>
        <w:bookmarkEnd w:id="7618"/>
        <w:bookmarkEnd w:id="7619"/>
        <w:bookmarkEnd w:id="7620"/>
        <w:bookmarkEnd w:id="7621"/>
        <w:bookmarkEnd w:id="7622"/>
        <w:bookmarkEnd w:id="7623"/>
      </w:ins>
    </w:p>
    <w:p w14:paraId="66784F35" w14:textId="77777777" w:rsidR="009E2E55" w:rsidRPr="007540D2" w:rsidRDefault="009E2E55" w:rsidP="009E2E55">
      <w:pPr>
        <w:rPr>
          <w:ins w:id="7625" w:author="Tom Bergeron" w:date="2022-03-29T19:25:00Z"/>
        </w:rPr>
      </w:pPr>
    </w:p>
    <w:p w14:paraId="30837EFE" w14:textId="77777777" w:rsidR="009E2E55" w:rsidRPr="004A01C7" w:rsidRDefault="009E2E55" w:rsidP="009E2E55">
      <w:pPr>
        <w:rPr>
          <w:ins w:id="7626" w:author="Tom Bergeron" w:date="2022-03-29T19:25:00Z"/>
        </w:rPr>
      </w:pPr>
      <w:ins w:id="7627" w:author="Tom Bergeron" w:date="2022-03-29T19:25:00Z">
        <w:r>
          <w:t>When the option is present</w:t>
        </w:r>
        <w:r w:rsidRPr="007540D2">
          <w:t xml:space="preserve"> </w:t>
        </w:r>
        <w:r>
          <w:t xml:space="preserve">and a </w:t>
        </w:r>
        <w:r w:rsidRPr="007D1B30">
          <w:rPr>
            <w:i/>
            <w:iCs/>
          </w:rPr>
          <w:t>Virtual Profile</w:t>
        </w:r>
        <w:r>
          <w:t xml:space="preserve"> is running, an additional </w:t>
        </w:r>
        <w:r w:rsidRPr="00D1247D">
          <w:rPr>
            <w:i/>
            <w:iCs/>
          </w:rPr>
          <w:t>Footprint</w:t>
        </w:r>
        <w:r>
          <w:t xml:space="preserve"> tab will be available in the upper left of the screen. </w:t>
        </w:r>
      </w:ins>
    </w:p>
    <w:p w14:paraId="3FABAED7" w14:textId="77777777" w:rsidR="009E2E55" w:rsidRDefault="009E2E55" w:rsidP="009E2E55">
      <w:pPr>
        <w:rPr>
          <w:ins w:id="7628" w:author="Tom Bergeron" w:date="2022-03-29T19:25:00Z"/>
        </w:rPr>
      </w:pPr>
      <w:ins w:id="7629" w:author="Tom Bergeron" w:date="2022-03-29T19:25:00Z">
        <w:r>
          <w:rPr>
            <w:noProof/>
          </w:rPr>
          <w:drawing>
            <wp:inline distT="0" distB="0" distL="0" distR="0" wp14:anchorId="40035C00" wp14:editId="34F7FDA2">
              <wp:extent cx="5937738" cy="3216274"/>
              <wp:effectExtent l="0" t="0" r="6350" b="381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 name="Picture 2969"/>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937738" cy="3216274"/>
                      </a:xfrm>
                      <a:prstGeom prst="rect">
                        <a:avLst/>
                      </a:prstGeom>
                    </pic:spPr>
                  </pic:pic>
                </a:graphicData>
              </a:graphic>
            </wp:inline>
          </w:drawing>
        </w:r>
      </w:ins>
    </w:p>
    <w:p w14:paraId="385F3C68" w14:textId="77777777" w:rsidR="009E2E55" w:rsidRDefault="009E2E55" w:rsidP="009E2E55">
      <w:pPr>
        <w:rPr>
          <w:ins w:id="7630" w:author="Tom Bergeron" w:date="2022-03-29T19:25:00Z"/>
        </w:rPr>
      </w:pPr>
      <w:ins w:id="7631" w:author="Tom Bergeron" w:date="2022-03-29T19:25:00Z">
        <w:r>
          <w:br/>
          <w:t>The left side of the screen displays the following temperature related information:</w:t>
        </w:r>
      </w:ins>
    </w:p>
    <w:p w14:paraId="389D3481" w14:textId="77777777" w:rsidR="009E2E55" w:rsidRDefault="009E2E55" w:rsidP="009E2E55">
      <w:pPr>
        <w:pStyle w:val="ListParagraph"/>
        <w:numPr>
          <w:ilvl w:val="0"/>
          <w:numId w:val="158"/>
        </w:numPr>
        <w:rPr>
          <w:ins w:id="7632" w:author="Tom Bergeron" w:date="2022-03-29T19:25:00Z"/>
        </w:rPr>
      </w:pPr>
      <w:ins w:id="7633" w:author="Tom Bergeron" w:date="2022-03-29T19:25:00Z">
        <w:r>
          <w:t>Current (green dot) – the current live temperature of each of the 30 installed probe thermocouples</w:t>
        </w:r>
      </w:ins>
    </w:p>
    <w:p w14:paraId="01F400B9" w14:textId="77777777" w:rsidR="009E2E55" w:rsidRDefault="009E2E55" w:rsidP="009E2E55">
      <w:pPr>
        <w:pStyle w:val="ListParagraph"/>
        <w:numPr>
          <w:ilvl w:val="0"/>
          <w:numId w:val="158"/>
        </w:numPr>
        <w:rPr>
          <w:ins w:id="7634" w:author="Tom Bergeron" w:date="2022-03-29T19:25:00Z"/>
        </w:rPr>
      </w:pPr>
      <w:ins w:id="7635" w:author="Tom Bergeron" w:date="2022-03-29T19:25:00Z">
        <w:r>
          <w:t xml:space="preserve">Footprint (gray area) – a representation of the range of temperatures each of the probe thermocouples have measured since starting </w:t>
        </w:r>
        <w:r w:rsidRPr="007D1B30">
          <w:rPr>
            <w:i/>
            <w:iCs/>
          </w:rPr>
          <w:t>VP</w:t>
        </w:r>
      </w:ins>
    </w:p>
    <w:p w14:paraId="08CC741B" w14:textId="77777777" w:rsidR="009E2E55" w:rsidRDefault="009E2E55" w:rsidP="009E2E55">
      <w:pPr>
        <w:pStyle w:val="ListParagraph"/>
        <w:numPr>
          <w:ilvl w:val="0"/>
          <w:numId w:val="158"/>
        </w:numPr>
        <w:rPr>
          <w:ins w:id="7636" w:author="Tom Bergeron" w:date="2022-03-29T19:25:00Z"/>
        </w:rPr>
      </w:pPr>
      <w:ins w:id="7637" w:author="Tom Bergeron" w:date="2022-03-29T19:25:00Z">
        <w:r>
          <w:t>Oven Setpoint (dotted line) – the setpoint temperature specified for each individual zone (NOTE: This information is for reference only. It is not unusual for the probe thermocouple temperature to be slightly lower than the zone setpoint temperature.)</w:t>
        </w:r>
      </w:ins>
    </w:p>
    <w:p w14:paraId="268EDA72" w14:textId="77777777" w:rsidR="009E2E55" w:rsidRDefault="009E2E55" w:rsidP="009E2E55">
      <w:pPr>
        <w:rPr>
          <w:ins w:id="7638" w:author="Tom Bergeron" w:date="2022-03-29T19:25:00Z"/>
        </w:rPr>
      </w:pPr>
      <w:ins w:id="7639" w:author="Tom Bergeron" w:date="2022-03-29T19:25:00Z">
        <w:r>
          <w:t>The right side of the screen displays similar information for the conveyor speed.</w:t>
        </w:r>
      </w:ins>
    </w:p>
    <w:p w14:paraId="515F1F72" w14:textId="77777777" w:rsidR="009E2E55" w:rsidRDefault="009E2E55" w:rsidP="009E2E55">
      <w:pPr>
        <w:rPr>
          <w:ins w:id="7640" w:author="Tom Bergeron" w:date="2022-03-29T19:25:00Z"/>
        </w:rPr>
      </w:pPr>
      <w:ins w:id="7641" w:author="Tom Bergeron" w:date="2022-03-29T19:25:00Z">
        <w:r>
          <w:rPr>
            <w:noProof/>
          </w:rPr>
          <w:drawing>
            <wp:anchor distT="0" distB="0" distL="114300" distR="114300" simplePos="0" relativeHeight="251982336" behindDoc="0" locked="0" layoutInCell="1" allowOverlap="1" wp14:anchorId="396371DB" wp14:editId="3713A824">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68">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ins>
    </w:p>
    <w:p w14:paraId="4946336A" w14:textId="77777777" w:rsidR="009E2E55" w:rsidRDefault="009E2E55" w:rsidP="009E2E55">
      <w:pPr>
        <w:rPr>
          <w:ins w:id="7642" w:author="Tom Bergeron" w:date="2022-03-29T19:25:00Z"/>
        </w:rPr>
      </w:pPr>
      <w:ins w:id="7643" w:author="Tom Bergeron" w:date="2022-03-29T19:25:00Z">
        <w:r>
          <w:t xml:space="preserve">The </w:t>
        </w:r>
        <w:r w:rsidRPr="007D1B30">
          <w:rPr>
            <w:i/>
            <w:iCs/>
          </w:rPr>
          <w:t>Reset Footprint</w:t>
        </w:r>
        <w:r>
          <w:t xml:space="preserve"> button will temporarily erase the gray footprint area on the screen for both the temperature and speed information. A new display of the </w:t>
        </w:r>
        <w:r w:rsidRPr="007D1B30">
          <w:rPr>
            <w:i/>
            <w:iCs/>
          </w:rPr>
          <w:t>Footprint</w:t>
        </w:r>
        <w:r>
          <w:t xml:space="preserve"> will begin after using the reset function. NOTE: The actual variation will still be available when viewing historical data.</w:t>
        </w:r>
      </w:ins>
    </w:p>
    <w:p w14:paraId="252F4752" w14:textId="77777777" w:rsidR="009E2E55" w:rsidRDefault="009E2E55" w:rsidP="009E2E55">
      <w:pPr>
        <w:rPr>
          <w:ins w:id="7644" w:author="Tom Bergeron" w:date="2022-03-29T19:25:00Z"/>
        </w:rPr>
      </w:pPr>
    </w:p>
    <w:p w14:paraId="21CFD827" w14:textId="77777777" w:rsidR="009E2E55" w:rsidRDefault="009E2E55" w:rsidP="009E2E55">
      <w:pPr>
        <w:rPr>
          <w:ins w:id="7645" w:author="Tom Bergeron" w:date="2022-03-29T19:25:00Z"/>
        </w:rPr>
      </w:pPr>
    </w:p>
    <w:p w14:paraId="3DA40EF5" w14:textId="77777777" w:rsidR="009E2E55" w:rsidRDefault="009E2E55" w:rsidP="009E2E55">
      <w:pPr>
        <w:rPr>
          <w:ins w:id="7646" w:author="Tom Bergeron" w:date="2022-03-29T19:25:00Z"/>
        </w:rPr>
      </w:pPr>
    </w:p>
    <w:p w14:paraId="4EEFAFEA" w14:textId="77777777" w:rsidR="009E2E55" w:rsidRDefault="009E2E55" w:rsidP="009E2E55">
      <w:pPr>
        <w:rPr>
          <w:ins w:id="7647" w:author="Tom Bergeron" w:date="2022-03-29T19:25:00Z"/>
        </w:rPr>
      </w:pPr>
    </w:p>
    <w:p w14:paraId="5C3C8470" w14:textId="77777777" w:rsidR="009E2E55" w:rsidRDefault="009E2E55" w:rsidP="009E2E55">
      <w:pPr>
        <w:pStyle w:val="Heading2"/>
        <w:rPr>
          <w:ins w:id="7648" w:author="Tom Bergeron" w:date="2022-03-29T19:25:00Z"/>
        </w:rPr>
      </w:pPr>
      <w:bookmarkStart w:id="7649" w:name="_Toc98507849"/>
      <w:bookmarkStart w:id="7650" w:name="_Toc98516460"/>
      <w:bookmarkStart w:id="7651" w:name="_Toc98516737"/>
      <w:bookmarkStart w:id="7652" w:name="_Toc99526438"/>
      <w:bookmarkStart w:id="7653" w:name="_Toc99526716"/>
      <w:bookmarkStart w:id="7654" w:name="_Toc99527024"/>
      <w:ins w:id="7655" w:author="Tom Bergeron" w:date="2022-03-29T19:25:00Z">
        <w:r>
          <w:lastRenderedPageBreak/>
          <w:t>Historical Viewing</w:t>
        </w:r>
        <w:bookmarkEnd w:id="7649"/>
        <w:bookmarkEnd w:id="7650"/>
        <w:bookmarkEnd w:id="7651"/>
        <w:bookmarkEnd w:id="7652"/>
        <w:bookmarkEnd w:id="7653"/>
        <w:bookmarkEnd w:id="7654"/>
      </w:ins>
    </w:p>
    <w:p w14:paraId="18B1B420" w14:textId="77777777" w:rsidR="009E2E55" w:rsidRDefault="009E2E55" w:rsidP="009E2E55">
      <w:pPr>
        <w:rPr>
          <w:ins w:id="7656" w:author="Tom Bergeron" w:date="2022-03-29T19:25:00Z"/>
        </w:rPr>
      </w:pPr>
    </w:p>
    <w:p w14:paraId="7457F7A1" w14:textId="77777777" w:rsidR="009E2E55" w:rsidRDefault="009E2E55" w:rsidP="009E2E55">
      <w:pPr>
        <w:rPr>
          <w:ins w:id="7657" w:author="Tom Bergeron" w:date="2022-03-29T19:25:00Z"/>
        </w:rPr>
      </w:pPr>
      <w:ins w:id="7658" w:author="Tom Bergeron" w:date="2022-03-29T19:25:00Z">
        <w:r>
          <w:t xml:space="preserve">When viewing historical </w:t>
        </w:r>
        <w:r w:rsidRPr="007D1B30">
          <w:rPr>
            <w:i/>
            <w:iCs/>
          </w:rPr>
          <w:t>VP</w:t>
        </w:r>
        <w:r>
          <w:t xml:space="preserve"> data, you can access the </w:t>
        </w:r>
        <w:r w:rsidRPr="007D1B30">
          <w:rPr>
            <w:i/>
            <w:iCs/>
          </w:rPr>
          <w:t>Footprint</w:t>
        </w:r>
        <w:r>
          <w:t xml:space="preserve"> data that was recorded during that time period. </w:t>
        </w:r>
      </w:ins>
    </w:p>
    <w:p w14:paraId="6DC3CAAE" w14:textId="77777777" w:rsidR="009E2E55" w:rsidRDefault="009E2E55" w:rsidP="009E2E55">
      <w:pPr>
        <w:rPr>
          <w:ins w:id="7659" w:author="Tom Bergeron" w:date="2022-03-29T19:25:00Z"/>
        </w:rPr>
      </w:pPr>
      <w:ins w:id="7660" w:author="Tom Bergeron" w:date="2022-03-29T19:25:00Z">
        <w:r>
          <w:rPr>
            <w:noProof/>
          </w:rPr>
          <w:drawing>
            <wp:inline distT="0" distB="0" distL="0" distR="0" wp14:anchorId="08262ECB" wp14:editId="1AA26EDC">
              <wp:extent cx="5943599" cy="321945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r>
          <w:br/>
        </w:r>
      </w:ins>
    </w:p>
    <w:p w14:paraId="0B436455" w14:textId="77777777" w:rsidR="009E2E55" w:rsidRDefault="009E2E55" w:rsidP="009E2E55">
      <w:pPr>
        <w:rPr>
          <w:ins w:id="7661" w:author="Tom Bergeron" w:date="2022-03-29T19:25:00Z"/>
        </w:rPr>
      </w:pPr>
      <w:ins w:id="7662" w:author="Tom Bergeron" w:date="2022-03-29T19:25:00Z">
        <w:r>
          <w:t>In addition to the capabilities described under ‘Live Viewing’, the following additional functions are available in Historical Viewing:</w:t>
        </w:r>
      </w:ins>
    </w:p>
    <w:p w14:paraId="336CD2BE" w14:textId="77777777" w:rsidR="009E2E55" w:rsidRDefault="009E2E55" w:rsidP="009E2E55">
      <w:pPr>
        <w:pStyle w:val="ListParagraph"/>
        <w:numPr>
          <w:ilvl w:val="0"/>
          <w:numId w:val="159"/>
        </w:numPr>
        <w:rPr>
          <w:ins w:id="7663" w:author="Tom Bergeron" w:date="2022-03-29T19:25:00Z"/>
        </w:rPr>
      </w:pPr>
      <w:ins w:id="7664" w:author="Tom Bergeron" w:date="2022-03-29T19:25:00Z">
        <w:r>
          <w:t>Date/Time stamp display on graph – updates as data is replayed</w:t>
        </w:r>
      </w:ins>
    </w:p>
    <w:p w14:paraId="70DD8FE6" w14:textId="77777777" w:rsidR="009E2E55" w:rsidRDefault="009E2E55" w:rsidP="009E2E55">
      <w:pPr>
        <w:pStyle w:val="ListParagraph"/>
        <w:numPr>
          <w:ilvl w:val="0"/>
          <w:numId w:val="159"/>
        </w:numPr>
        <w:rPr>
          <w:ins w:id="7665" w:author="Tom Bergeron" w:date="2022-03-29T19:25:00Z"/>
        </w:rPr>
      </w:pPr>
      <w:ins w:id="7666" w:author="Tom Bergeron" w:date="2022-03-29T19:25:00Z">
        <w:r>
          <w:t xml:space="preserve">Play button </w:t>
        </w:r>
        <w:r>
          <w:rPr>
            <w:noProof/>
          </w:rPr>
          <w:drawing>
            <wp:inline distT="0" distB="0" distL="0" distR="0" wp14:anchorId="4A018997" wp14:editId="380854E6">
              <wp:extent cx="116330" cy="19000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ins>
    </w:p>
    <w:p w14:paraId="7EE65254" w14:textId="77777777" w:rsidR="009E2E55" w:rsidRDefault="009E2E55" w:rsidP="009E2E55">
      <w:pPr>
        <w:pStyle w:val="ListParagraph"/>
        <w:numPr>
          <w:ilvl w:val="0"/>
          <w:numId w:val="159"/>
        </w:numPr>
        <w:rPr>
          <w:ins w:id="7667" w:author="Tom Bergeron" w:date="2022-03-29T19:25:00Z"/>
        </w:rPr>
      </w:pPr>
      <w:ins w:id="7668" w:author="Tom Bergeron" w:date="2022-03-29T19:25:00Z">
        <w:r>
          <w:t xml:space="preserve">Pause button </w:t>
        </w:r>
        <w:r>
          <w:rPr>
            <w:noProof/>
          </w:rPr>
          <w:drawing>
            <wp:inline distT="0" distB="0" distL="0" distR="0" wp14:anchorId="32ADDCBD" wp14:editId="52FA08B0">
              <wp:extent cx="131618" cy="214976"/>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71">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ins>
    </w:p>
    <w:p w14:paraId="64F15062" w14:textId="77777777" w:rsidR="009E2E55" w:rsidRDefault="009E2E55" w:rsidP="009E2E55">
      <w:pPr>
        <w:pStyle w:val="ListParagraph"/>
        <w:numPr>
          <w:ilvl w:val="0"/>
          <w:numId w:val="159"/>
        </w:numPr>
        <w:rPr>
          <w:ins w:id="7669" w:author="Tom Bergeron" w:date="2022-03-29T19:25:00Z"/>
        </w:rPr>
      </w:pPr>
      <w:ins w:id="7670" w:author="Tom Bergeron" w:date="2022-03-29T19:25:00Z">
        <w:r>
          <w:t>Timeline – black colored bar at the bottom of the zone display representing the entire timeline for this VP:</w:t>
        </w:r>
      </w:ins>
    </w:p>
    <w:p w14:paraId="18A5A0C9" w14:textId="77777777" w:rsidR="009E2E55" w:rsidRDefault="009E2E55" w:rsidP="009E2E55">
      <w:pPr>
        <w:pStyle w:val="ListParagraph"/>
        <w:numPr>
          <w:ilvl w:val="1"/>
          <w:numId w:val="159"/>
        </w:numPr>
        <w:rPr>
          <w:ins w:id="7671" w:author="Tom Bergeron" w:date="2022-03-29T19:25:00Z"/>
        </w:rPr>
      </w:pPr>
      <w:ins w:id="7672" w:author="Tom Bergeron" w:date="2022-03-29T19:25:00Z">
        <w:r>
          <w:t xml:space="preserve">Start – when the </w:t>
        </w:r>
        <w:r w:rsidRPr="007D1B30">
          <w:rPr>
            <w:i/>
            <w:iCs/>
          </w:rPr>
          <w:t>VP</w:t>
        </w:r>
        <w:r>
          <w:t xml:space="preserve"> was started</w:t>
        </w:r>
      </w:ins>
    </w:p>
    <w:p w14:paraId="2516090D" w14:textId="77777777" w:rsidR="009E2E55" w:rsidRDefault="009E2E55" w:rsidP="009E2E55">
      <w:pPr>
        <w:pStyle w:val="ListParagraph"/>
        <w:numPr>
          <w:ilvl w:val="1"/>
          <w:numId w:val="159"/>
        </w:numPr>
        <w:rPr>
          <w:ins w:id="7673" w:author="Tom Bergeron" w:date="2022-03-29T19:25:00Z"/>
        </w:rPr>
      </w:pPr>
      <w:ins w:id="7674" w:author="Tom Bergeron" w:date="2022-03-29T19:25:00Z">
        <w:r>
          <w:t xml:space="preserve">Stop – when the </w:t>
        </w:r>
        <w:r w:rsidRPr="007D1B30">
          <w:rPr>
            <w:i/>
            <w:iCs/>
          </w:rPr>
          <w:t>VP</w:t>
        </w:r>
        <w:r>
          <w:t xml:space="preserve"> was stopped</w:t>
        </w:r>
      </w:ins>
    </w:p>
    <w:p w14:paraId="5965FCE1" w14:textId="77777777" w:rsidR="009E2E55" w:rsidRDefault="009E2E55" w:rsidP="009E2E55">
      <w:pPr>
        <w:pStyle w:val="ListParagraph"/>
        <w:numPr>
          <w:ilvl w:val="1"/>
          <w:numId w:val="159"/>
        </w:numPr>
        <w:rPr>
          <w:ins w:id="7675" w:author="Tom Bergeron" w:date="2022-03-29T19:25:00Z"/>
        </w:rPr>
      </w:pPr>
      <w:ins w:id="7676" w:author="Tom Bergeron" w:date="2022-03-29T19:25:00Z">
        <w:r>
          <w:t>Alarm Events – red vertical lines indicate when a system alarm occurred</w:t>
        </w:r>
      </w:ins>
    </w:p>
    <w:p w14:paraId="38A336AE" w14:textId="77777777" w:rsidR="009E2E55" w:rsidRDefault="009E2E55" w:rsidP="009E2E55">
      <w:pPr>
        <w:pStyle w:val="ListParagraph"/>
        <w:numPr>
          <w:ilvl w:val="1"/>
          <w:numId w:val="159"/>
        </w:numPr>
        <w:rPr>
          <w:ins w:id="7677" w:author="Tom Bergeron" w:date="2022-03-29T19:25:00Z"/>
        </w:rPr>
      </w:pPr>
      <w:ins w:id="7678" w:author="Tom Bergeron" w:date="2022-03-29T19:25:00Z">
        <w:r>
          <w:t>Timeline indicator – small triangle under timeline bar; moves with replay; click and hold to move to specific part of timeline</w:t>
        </w:r>
      </w:ins>
    </w:p>
    <w:p w14:paraId="68757D1C" w14:textId="77777777" w:rsidR="009E2E55" w:rsidRDefault="009E2E55" w:rsidP="009E2E55">
      <w:pPr>
        <w:rPr>
          <w:ins w:id="7679" w:author="Tom Bergeron" w:date="2022-03-29T19:25:00Z"/>
        </w:rPr>
      </w:pPr>
      <w:ins w:id="7680" w:author="Tom Bergeron" w:date="2022-03-29T19:25:00Z">
        <w:r>
          <w:rPr>
            <w:noProof/>
          </w:rPr>
          <w:drawing>
            <wp:anchor distT="0" distB="0" distL="114300" distR="114300" simplePos="0" relativeHeight="251983360" behindDoc="1" locked="0" layoutInCell="1" allowOverlap="0" wp14:anchorId="5D2C3375" wp14:editId="03BF0273">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305" name="Picture 3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372">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ins>
    </w:p>
    <w:p w14:paraId="7E4D9B72" w14:textId="77777777" w:rsidR="009E2E55" w:rsidRDefault="009E2E55" w:rsidP="009E2E55">
      <w:pPr>
        <w:rPr>
          <w:ins w:id="7681" w:author="Tom Bergeron" w:date="2022-03-29T19:25:00Z"/>
        </w:rPr>
      </w:pPr>
      <w:ins w:id="7682" w:author="Tom Bergeron" w:date="2022-03-29T19:25:00Z">
        <w:r>
          <w:t>In either live or historical view, you can hold your cursor over an individual probe TC and a pop-up window will appear showing:</w:t>
        </w:r>
      </w:ins>
    </w:p>
    <w:p w14:paraId="0251636C" w14:textId="77777777" w:rsidR="009E2E55" w:rsidRDefault="009E2E55" w:rsidP="009E2E55">
      <w:pPr>
        <w:pStyle w:val="ListParagraph"/>
        <w:numPr>
          <w:ilvl w:val="0"/>
          <w:numId w:val="160"/>
        </w:numPr>
        <w:rPr>
          <w:ins w:id="7683" w:author="Tom Bergeron" w:date="2022-03-29T19:25:00Z"/>
        </w:rPr>
      </w:pPr>
      <w:ins w:id="7684" w:author="Tom Bergeron" w:date="2022-03-29T19:25:00Z">
        <w:r>
          <w:t>The probe TC number</w:t>
        </w:r>
      </w:ins>
    </w:p>
    <w:p w14:paraId="075FD538" w14:textId="77777777" w:rsidR="009E2E55" w:rsidRDefault="009E2E55" w:rsidP="009E2E55">
      <w:pPr>
        <w:pStyle w:val="ListParagraph"/>
        <w:numPr>
          <w:ilvl w:val="0"/>
          <w:numId w:val="160"/>
        </w:numPr>
        <w:rPr>
          <w:ins w:id="7685" w:author="Tom Bergeron" w:date="2022-03-29T19:25:00Z"/>
        </w:rPr>
      </w:pPr>
      <w:ins w:id="7686" w:author="Tom Bergeron" w:date="2022-03-29T19:25:00Z">
        <w:r>
          <w:t>Current = current temperature read</w:t>
        </w:r>
      </w:ins>
    </w:p>
    <w:p w14:paraId="0283748E" w14:textId="77777777" w:rsidR="009E2E55" w:rsidRDefault="009E2E55" w:rsidP="009E2E55">
      <w:pPr>
        <w:pStyle w:val="ListParagraph"/>
        <w:numPr>
          <w:ilvl w:val="0"/>
          <w:numId w:val="160"/>
        </w:numPr>
        <w:rPr>
          <w:ins w:id="7687" w:author="Tom Bergeron" w:date="2022-03-29T19:25:00Z"/>
        </w:rPr>
      </w:pPr>
      <w:ins w:id="7688" w:author="Tom Bergeron" w:date="2022-03-29T19:25:00Z">
        <w:r>
          <w:t>Min = lowest temperature read</w:t>
        </w:r>
      </w:ins>
    </w:p>
    <w:p w14:paraId="081B2054" w14:textId="77777777" w:rsidR="009E2E55" w:rsidRDefault="009E2E55" w:rsidP="009E2E55">
      <w:pPr>
        <w:pStyle w:val="ListParagraph"/>
        <w:numPr>
          <w:ilvl w:val="0"/>
          <w:numId w:val="160"/>
        </w:numPr>
        <w:rPr>
          <w:ins w:id="7689" w:author="Tom Bergeron" w:date="2022-03-29T19:25:00Z"/>
        </w:rPr>
      </w:pPr>
      <w:ins w:id="7690" w:author="Tom Bergeron" w:date="2022-03-29T19:25:00Z">
        <w:r>
          <w:t>Max = highest temperature read</w:t>
        </w:r>
      </w:ins>
    </w:p>
    <w:p w14:paraId="13B3FC4F" w14:textId="77777777" w:rsidR="009E2E55" w:rsidRDefault="009E2E55" w:rsidP="009E2E55">
      <w:pPr>
        <w:rPr>
          <w:ins w:id="7691" w:author="Tom Bergeron" w:date="2022-03-29T19:25:00Z"/>
        </w:rPr>
      </w:pPr>
      <w:ins w:id="7692" w:author="Tom Bergeron" w:date="2022-03-29T19:25:00Z">
        <w:r>
          <w:t xml:space="preserve">When the cursor is held over the </w:t>
        </w:r>
        <w:r w:rsidRPr="007D1B30">
          <w:rPr>
            <w:i/>
            <w:iCs/>
          </w:rPr>
          <w:t>Conveyor Footprint</w:t>
        </w:r>
        <w:r>
          <w:t xml:space="preserve"> area it will display:</w:t>
        </w:r>
      </w:ins>
    </w:p>
    <w:p w14:paraId="7AE31255" w14:textId="77777777" w:rsidR="009E2E55" w:rsidRDefault="009E2E55" w:rsidP="009E2E55">
      <w:pPr>
        <w:pStyle w:val="ListParagraph"/>
        <w:numPr>
          <w:ilvl w:val="0"/>
          <w:numId w:val="161"/>
        </w:numPr>
        <w:rPr>
          <w:ins w:id="7693" w:author="Tom Bergeron" w:date="2022-03-29T19:25:00Z"/>
        </w:rPr>
      </w:pPr>
      <w:ins w:id="7694" w:author="Tom Bergeron" w:date="2022-03-29T19:25:00Z">
        <w:r>
          <w:t>Current speed</w:t>
        </w:r>
      </w:ins>
    </w:p>
    <w:p w14:paraId="74433CA5" w14:textId="77777777" w:rsidR="009E2E55" w:rsidRDefault="009E2E55" w:rsidP="009E2E55">
      <w:pPr>
        <w:pStyle w:val="ListParagraph"/>
        <w:numPr>
          <w:ilvl w:val="0"/>
          <w:numId w:val="161"/>
        </w:numPr>
        <w:rPr>
          <w:ins w:id="7695" w:author="Tom Bergeron" w:date="2022-03-29T19:25:00Z"/>
        </w:rPr>
      </w:pPr>
      <w:ins w:id="7696" w:author="Tom Bergeron" w:date="2022-03-29T19:25:00Z">
        <w:r>
          <w:t>Slowest speed</w:t>
        </w:r>
      </w:ins>
    </w:p>
    <w:p w14:paraId="12C8A24D" w14:textId="7ECA4916" w:rsidR="009E2E55" w:rsidRDefault="009E2E55">
      <w:pPr>
        <w:pStyle w:val="ListParagraph"/>
        <w:numPr>
          <w:ilvl w:val="0"/>
          <w:numId w:val="161"/>
        </w:numPr>
        <w:rPr>
          <w:ins w:id="7697" w:author="Tom Bergeron" w:date="2022-03-29T19:25:00Z"/>
        </w:rPr>
        <w:pPrChange w:id="7698" w:author="Tom Bergeron" w:date="2022-03-29T19:42:00Z">
          <w:pPr>
            <w:pStyle w:val="Heading1"/>
          </w:pPr>
        </w:pPrChange>
      </w:pPr>
      <w:ins w:id="7699" w:author="Tom Bergeron" w:date="2022-03-29T19:25:00Z">
        <w:r>
          <w:t>Fastest speed</w:t>
        </w:r>
      </w:ins>
    </w:p>
    <w:p w14:paraId="238DE79D" w14:textId="14080586" w:rsidR="005E2D97" w:rsidRDefault="00A64B81" w:rsidP="0026146F">
      <w:pPr>
        <w:pStyle w:val="Heading1"/>
      </w:pPr>
      <w:bookmarkStart w:id="7700" w:name="_Toc99526439"/>
      <w:bookmarkStart w:id="7701" w:name="_Toc99526717"/>
      <w:bookmarkStart w:id="7702" w:name="_Toc99527025"/>
      <w:r>
        <w:lastRenderedPageBreak/>
        <w:t>S</w:t>
      </w:r>
      <w:r w:rsidR="005E2D97">
        <w:t xml:space="preserve">tatus </w:t>
      </w:r>
      <w:r w:rsidR="00AD3517">
        <w:t>M</w:t>
      </w:r>
      <w:r w:rsidR="005E2D97">
        <w:t>essages</w:t>
      </w:r>
      <w:r w:rsidR="005E2D97" w:rsidRPr="00FE49E5">
        <w:t xml:space="preserve"> </w:t>
      </w:r>
      <w:r w:rsidR="006C7149">
        <w:t xml:space="preserve">And </w:t>
      </w:r>
      <w:r w:rsidR="00AD3517">
        <w:t>A</w:t>
      </w:r>
      <w:r w:rsidR="005E2D97">
        <w:t>larms</w:t>
      </w:r>
      <w:bookmarkEnd w:id="7567"/>
      <w:bookmarkEnd w:id="7568"/>
      <w:bookmarkEnd w:id="7569"/>
      <w:bookmarkEnd w:id="7570"/>
      <w:bookmarkEnd w:id="7571"/>
      <w:bookmarkEnd w:id="7572"/>
      <w:bookmarkEnd w:id="7573"/>
      <w:r w:rsidR="00AD3517">
        <w:t xml:space="preserve"> When Using </w:t>
      </w:r>
      <w:r w:rsidR="00DC71E4">
        <w:t>Optional Features</w:t>
      </w:r>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700"/>
      <w:bookmarkEnd w:id="7701"/>
      <w:bookmarkEnd w:id="7702"/>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7703" w:name="_Toc353195469"/>
      <w:bookmarkStart w:id="7704" w:name="_Toc358296402"/>
      <w:bookmarkStart w:id="7705" w:name="_Toc358298567"/>
      <w:bookmarkStart w:id="7706" w:name="_Toc393899813"/>
      <w:bookmarkStart w:id="7707" w:name="_Toc469043211"/>
      <w:bookmarkStart w:id="7708" w:name="_Toc469043791"/>
      <w:bookmarkStart w:id="7709" w:name="_Toc469045135"/>
      <w:bookmarkStart w:id="7710" w:name="_Toc469612985"/>
      <w:bookmarkStart w:id="7711" w:name="_Toc506221998"/>
      <w:bookmarkStart w:id="7712" w:name="_Toc506816667"/>
      <w:bookmarkStart w:id="7713" w:name="_Toc506816854"/>
      <w:bookmarkStart w:id="7714" w:name="_Toc528426508"/>
      <w:bookmarkStart w:id="7715" w:name="_Toc528427060"/>
      <w:bookmarkStart w:id="7716" w:name="_Toc528427243"/>
      <w:bookmarkStart w:id="7717" w:name="_Toc19132713"/>
      <w:bookmarkStart w:id="7718" w:name="_Toc19133270"/>
      <w:bookmarkStart w:id="7719" w:name="_Toc37349455"/>
      <w:bookmarkStart w:id="7720" w:name="_Toc37350013"/>
      <w:bookmarkStart w:id="7721" w:name="_Toc51280703"/>
      <w:bookmarkStart w:id="7722" w:name="_Toc52889104"/>
      <w:bookmarkStart w:id="7723" w:name="_Toc52889670"/>
      <w:bookmarkStart w:id="7724" w:name="_Toc52897723"/>
      <w:bookmarkStart w:id="7725" w:name="_Toc69230232"/>
      <w:bookmarkStart w:id="7726" w:name="_Toc69230804"/>
      <w:bookmarkStart w:id="7727" w:name="_Toc83830719"/>
      <w:bookmarkStart w:id="7728" w:name="_Toc83831434"/>
      <w:bookmarkStart w:id="7729" w:name="_Toc99526440"/>
      <w:bookmarkStart w:id="7730" w:name="_Toc99526718"/>
      <w:bookmarkStart w:id="7731" w:name="_Toc99527026"/>
      <w:r>
        <w:t>Acknowledge</w:t>
      </w:r>
      <w:r w:rsidR="005E2D97">
        <w:t xml:space="preserve"> </w:t>
      </w:r>
      <w:r w:rsidR="00754243">
        <w:t>Alarms</w:t>
      </w:r>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7732" w:name="_Toc329249484"/>
      <w:bookmarkStart w:id="7733" w:name="_Toc469043212"/>
      <w:bookmarkStart w:id="7734" w:name="_Toc469043792"/>
      <w:bookmarkStart w:id="7735" w:name="_Toc469045136"/>
      <w:bookmarkStart w:id="7736" w:name="_Toc469612986"/>
      <w:bookmarkStart w:id="7737" w:name="_Toc506221999"/>
      <w:bookmarkStart w:id="7738" w:name="_Toc506816668"/>
      <w:bookmarkStart w:id="7739" w:name="_Toc506816855"/>
      <w:bookmarkStart w:id="7740" w:name="_Toc528426509"/>
      <w:bookmarkStart w:id="7741" w:name="_Toc528427061"/>
      <w:bookmarkStart w:id="7742" w:name="_Toc528427244"/>
      <w:bookmarkStart w:id="7743" w:name="_Toc19132714"/>
      <w:bookmarkStart w:id="7744" w:name="_Toc19133271"/>
      <w:bookmarkStart w:id="7745" w:name="_Toc37349456"/>
      <w:bookmarkStart w:id="7746" w:name="_Toc37350014"/>
      <w:bookmarkStart w:id="7747" w:name="_Toc51280704"/>
      <w:bookmarkStart w:id="7748" w:name="_Toc52889105"/>
      <w:bookmarkStart w:id="7749" w:name="_Toc52889671"/>
      <w:bookmarkStart w:id="7750" w:name="_Toc52897724"/>
      <w:bookmarkStart w:id="7751" w:name="_Toc69230233"/>
      <w:bookmarkStart w:id="7752" w:name="_Toc69230805"/>
      <w:bookmarkStart w:id="7753" w:name="_Toc83830720"/>
      <w:bookmarkStart w:id="7754" w:name="_Toc83831435"/>
      <w:bookmarkStart w:id="7755" w:name="_Toc99526441"/>
      <w:bookmarkStart w:id="7756" w:name="_Toc99526719"/>
      <w:bookmarkStart w:id="7757" w:name="_Toc99527027"/>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p>
    <w:p w14:paraId="2998AF60" w14:textId="2839246A"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DF7684" w:rsidRPr="00F0388A">
        <w:t xml:space="preserve">Table </w:t>
      </w:r>
      <w:r w:rsidR="00DF7684">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3B7F1DBE"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r w:rsidR="005B5EA5">
              <w:t xml:space="preserve">no greater than </w:t>
            </w:r>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B5FBD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r w:rsidR="004601B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78404D27"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6</w:t>
      </w:r>
      <w:r w:rsidR="005E405E">
        <w:rPr>
          <w:noProof/>
        </w:rPr>
        <w:fldChar w:fldCharType="end"/>
      </w:r>
      <w:r w:rsidRPr="00F0388A">
        <w:t>: Profiling System Alarms</w:t>
      </w:r>
    </w:p>
    <w:p w14:paraId="6D9ABC43" w14:textId="77777777" w:rsidR="00E61689" w:rsidRPr="00F87DC8" w:rsidRDefault="00E61689">
      <w:pPr>
        <w:pStyle w:val="Heading2"/>
      </w:pPr>
      <w:bookmarkStart w:id="7758" w:name="_Toc329249485"/>
      <w:bookmarkStart w:id="7759" w:name="_Toc332274004"/>
      <w:bookmarkStart w:id="7760" w:name="_Toc394411684"/>
      <w:bookmarkStart w:id="7761" w:name="_Toc394486324"/>
      <w:bookmarkStart w:id="7762" w:name="_Toc469043213"/>
      <w:bookmarkStart w:id="7763" w:name="_Toc469043793"/>
      <w:bookmarkStart w:id="7764" w:name="_Toc469045137"/>
      <w:bookmarkStart w:id="7765" w:name="_Toc469612987"/>
      <w:bookmarkStart w:id="7766" w:name="_Toc506222000"/>
      <w:bookmarkStart w:id="7767" w:name="_Toc506816669"/>
      <w:bookmarkStart w:id="7768" w:name="_Toc506816856"/>
      <w:bookmarkStart w:id="7769" w:name="_Toc528426510"/>
      <w:bookmarkStart w:id="7770" w:name="_Toc528427062"/>
      <w:bookmarkStart w:id="7771" w:name="_Toc528427245"/>
      <w:bookmarkStart w:id="7772" w:name="_Toc19132715"/>
      <w:bookmarkStart w:id="7773" w:name="_Toc19133272"/>
      <w:bookmarkStart w:id="7774" w:name="_Toc37349457"/>
      <w:bookmarkStart w:id="7775" w:name="_Toc37350015"/>
      <w:bookmarkStart w:id="7776" w:name="_Toc51280705"/>
      <w:bookmarkStart w:id="7777" w:name="_Toc52889106"/>
      <w:bookmarkStart w:id="7778" w:name="_Toc52889672"/>
      <w:bookmarkStart w:id="7779" w:name="_Toc52897725"/>
      <w:bookmarkStart w:id="7780" w:name="_Toc69230234"/>
      <w:bookmarkStart w:id="7781" w:name="_Toc69230806"/>
      <w:bookmarkStart w:id="7782" w:name="_Toc83830721"/>
      <w:bookmarkStart w:id="7783" w:name="_Toc83831436"/>
      <w:bookmarkStart w:id="7784" w:name="_Toc99526442"/>
      <w:bookmarkStart w:id="7785" w:name="_Toc99526720"/>
      <w:bookmarkStart w:id="7786" w:name="_Toc99527028"/>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p>
    <w:p w14:paraId="6435374C" w14:textId="77777777" w:rsidR="00E61689" w:rsidRPr="00F0388A" w:rsidRDefault="00E61689" w:rsidP="00EE126E">
      <w:pPr>
        <w:pStyle w:val="Heading3"/>
      </w:pPr>
      <w:bookmarkStart w:id="7787" w:name="_Toc469045138"/>
      <w:bookmarkStart w:id="7788" w:name="_Toc506222001"/>
      <w:bookmarkStart w:id="7789" w:name="_Toc506816670"/>
      <w:bookmarkStart w:id="7790" w:name="_Toc528427063"/>
      <w:bookmarkStart w:id="7791" w:name="_Toc19133273"/>
      <w:bookmarkStart w:id="7792" w:name="_Toc37350016"/>
      <w:bookmarkStart w:id="7793" w:name="_Toc51280706"/>
      <w:bookmarkStart w:id="7794" w:name="_Toc52889673"/>
      <w:bookmarkStart w:id="7795" w:name="_Toc69230807"/>
      <w:bookmarkStart w:id="7796" w:name="_Toc83831437"/>
      <w:bookmarkStart w:id="7797" w:name="_Toc99526721"/>
      <w:bookmarkStart w:id="7798" w:name="_Toc99527029"/>
      <w:r>
        <w:t>Message</w:t>
      </w:r>
      <w:r w:rsidR="00C653DF">
        <w:t>, H</w:t>
      </w:r>
      <w:r w:rsidR="00C653DF" w:rsidRPr="00F0388A">
        <w:t xml:space="preserve">igh </w:t>
      </w:r>
      <w:r w:rsidRPr="00F0388A">
        <w:t>PWI</w:t>
      </w:r>
      <w:bookmarkEnd w:id="7787"/>
      <w:bookmarkEnd w:id="7788"/>
      <w:bookmarkEnd w:id="7789"/>
      <w:bookmarkEnd w:id="7790"/>
      <w:bookmarkEnd w:id="7791"/>
      <w:bookmarkEnd w:id="7792"/>
      <w:bookmarkEnd w:id="7793"/>
      <w:bookmarkEnd w:id="7794"/>
      <w:bookmarkEnd w:id="7795"/>
      <w:bookmarkEnd w:id="7796"/>
      <w:bookmarkEnd w:id="7797"/>
      <w:bookmarkEnd w:id="7798"/>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22F47093" w:rsidR="00E61689" w:rsidRPr="00F0388A" w:rsidRDefault="00E61689" w:rsidP="00EF0361">
            <w:r w:rsidRPr="00F0388A">
              <w:t xml:space="preserve">If the verification profile PWI is &gt;= </w:t>
            </w:r>
            <w:r w:rsidR="004601B3">
              <w:t>9</w:t>
            </w:r>
            <w:r w:rsidRPr="00F0388A">
              <w:t>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168F7213" w:rsidR="00E61689" w:rsidRDefault="004601B3" w:rsidP="00EF0361">
            <w:pPr>
              <w:jc w:val="center"/>
            </w:pPr>
            <w:r>
              <w:rPr>
                <w:noProof/>
              </w:rPr>
              <w:drawing>
                <wp:inline distT="0" distB="0" distL="0" distR="0" wp14:anchorId="7C85C1BA" wp14:editId="0C06C509">
                  <wp:extent cx="1963633" cy="1085850"/>
                  <wp:effectExtent l="0" t="0" r="0" b="0"/>
                  <wp:docPr id="2953" name="Picture 29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 name="Picture 2953" descr="Graphical user interface, text,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963633" cy="1085850"/>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1817FEFF" w:rsidR="00F87DC8" w:rsidRPr="00F0388A" w:rsidRDefault="00F87DC8" w:rsidP="00EE126E">
      <w:pPr>
        <w:pStyle w:val="Heading3"/>
      </w:pPr>
      <w:bookmarkStart w:id="7799" w:name="_Toc83831438"/>
      <w:bookmarkStart w:id="7800" w:name="_Toc469045139"/>
      <w:bookmarkStart w:id="7801" w:name="_Toc506222002"/>
      <w:bookmarkStart w:id="7802" w:name="_Toc506816671"/>
      <w:bookmarkStart w:id="7803" w:name="_Toc528427064"/>
      <w:bookmarkStart w:id="7804" w:name="_Toc19133274"/>
      <w:bookmarkStart w:id="7805" w:name="_Toc37350017"/>
      <w:bookmarkStart w:id="7806" w:name="_Toc51280707"/>
      <w:bookmarkStart w:id="7807" w:name="_Toc52889674"/>
      <w:bookmarkStart w:id="7808" w:name="_Toc69230808"/>
      <w:bookmarkStart w:id="7809" w:name="_Toc99526722"/>
      <w:bookmarkStart w:id="7810" w:name="_Toc99527030"/>
      <w:r>
        <w:t>Alarm M</w:t>
      </w:r>
      <w:r w:rsidRPr="00F0388A">
        <w:t>essage H</w:t>
      </w:r>
      <w:r w:rsidR="004601B3">
        <w:t>2</w:t>
      </w:r>
      <w:bookmarkEnd w:id="7799"/>
      <w:bookmarkEnd w:id="7800"/>
      <w:bookmarkEnd w:id="7801"/>
      <w:bookmarkEnd w:id="7802"/>
      <w:bookmarkEnd w:id="7803"/>
      <w:bookmarkEnd w:id="7804"/>
      <w:bookmarkEnd w:id="7805"/>
      <w:bookmarkEnd w:id="7806"/>
      <w:bookmarkEnd w:id="7807"/>
      <w:bookmarkEnd w:id="7808"/>
      <w:bookmarkEnd w:id="7809"/>
      <w:bookmarkEnd w:id="7810"/>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205BDAD1" w:rsidR="00E61689" w:rsidRDefault="004601B3" w:rsidP="00BE3628">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5B5EA5">
              <w:t>.</w:t>
            </w:r>
          </w:p>
        </w:tc>
        <w:tc>
          <w:tcPr>
            <w:tcW w:w="5736" w:type="dxa"/>
            <w:shd w:val="clear" w:color="auto" w:fill="auto"/>
          </w:tcPr>
          <w:p w14:paraId="46BB81FE" w14:textId="77777777" w:rsidR="00E61689" w:rsidRDefault="00E61689" w:rsidP="00EF0361"/>
          <w:p w14:paraId="2276D7E6" w14:textId="7EE63A52" w:rsidR="00E61689" w:rsidRDefault="004601B3" w:rsidP="000B6B97">
            <w:pPr>
              <w:jc w:val="center"/>
            </w:pPr>
            <w:r>
              <w:rPr>
                <w:noProof/>
              </w:rPr>
              <w:drawing>
                <wp:inline distT="0" distB="0" distL="0" distR="0" wp14:anchorId="38B199CF" wp14:editId="6ED390D1">
                  <wp:extent cx="2419350" cy="1311479"/>
                  <wp:effectExtent l="0" t="0" r="0" b="3175"/>
                  <wp:docPr id="2975" name="Picture 29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text,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419350" cy="1311479"/>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EE126E">
      <w:pPr>
        <w:pStyle w:val="Heading3"/>
      </w:pPr>
      <w:bookmarkStart w:id="7811" w:name="_Toc469045140"/>
      <w:bookmarkStart w:id="7812" w:name="_Toc506222003"/>
      <w:bookmarkStart w:id="7813" w:name="_Toc506816672"/>
      <w:bookmarkStart w:id="7814" w:name="_Toc528427065"/>
      <w:bookmarkStart w:id="7815" w:name="_Toc19133275"/>
      <w:bookmarkStart w:id="7816" w:name="_Toc37350018"/>
      <w:bookmarkStart w:id="7817" w:name="_Toc51280708"/>
      <w:bookmarkStart w:id="7818" w:name="_Toc52889675"/>
      <w:bookmarkStart w:id="7819" w:name="_Toc69230809"/>
      <w:bookmarkStart w:id="7820" w:name="_Toc83831439"/>
      <w:bookmarkStart w:id="7821" w:name="_Toc99526723"/>
      <w:bookmarkStart w:id="7822" w:name="_Toc99527031"/>
      <w:r w:rsidRPr="00F0388A">
        <w:t>Alarm H7</w:t>
      </w:r>
      <w:bookmarkEnd w:id="7811"/>
      <w:bookmarkEnd w:id="7812"/>
      <w:bookmarkEnd w:id="7813"/>
      <w:bookmarkEnd w:id="7814"/>
      <w:bookmarkEnd w:id="7815"/>
      <w:bookmarkEnd w:id="7816"/>
      <w:bookmarkEnd w:id="7817"/>
      <w:bookmarkEnd w:id="7818"/>
      <w:bookmarkEnd w:id="7819"/>
      <w:bookmarkEnd w:id="7820"/>
      <w:bookmarkEnd w:id="7821"/>
      <w:bookmarkEnd w:id="7822"/>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6158570B" w:rsidR="00E61689" w:rsidRDefault="004601B3" w:rsidP="000B6B97">
            <w:pPr>
              <w:jc w:val="center"/>
            </w:pPr>
            <w:r>
              <w:rPr>
                <w:noProof/>
              </w:rPr>
              <w:drawing>
                <wp:inline distT="0" distB="0" distL="0" distR="0" wp14:anchorId="63321CB4" wp14:editId="332E2476">
                  <wp:extent cx="2431014" cy="1110615"/>
                  <wp:effectExtent l="0" t="0" r="7620" b="0"/>
                  <wp:docPr id="2978" name="Picture 2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Picture 2978" descr="Graphical user interface, text, application, email&#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431014" cy="1110615"/>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EE126E">
      <w:pPr>
        <w:pStyle w:val="Heading3"/>
      </w:pPr>
      <w:bookmarkStart w:id="7823" w:name="_Toc469045141"/>
      <w:bookmarkStart w:id="7824" w:name="_Toc506222004"/>
      <w:bookmarkStart w:id="7825" w:name="_Toc506816673"/>
      <w:bookmarkStart w:id="7826" w:name="_Toc528427066"/>
      <w:bookmarkStart w:id="7827" w:name="_Toc19133276"/>
      <w:bookmarkStart w:id="7828" w:name="_Toc37350019"/>
      <w:bookmarkStart w:id="7829" w:name="_Toc51280709"/>
      <w:bookmarkStart w:id="7830" w:name="_Toc52889676"/>
      <w:bookmarkStart w:id="7831" w:name="_Toc69230810"/>
      <w:bookmarkStart w:id="7832" w:name="_Toc83831440"/>
      <w:bookmarkStart w:id="7833" w:name="_Toc99526724"/>
      <w:bookmarkStart w:id="7834" w:name="_Toc99527032"/>
      <w:r>
        <w:lastRenderedPageBreak/>
        <w:t xml:space="preserve">Alarms </w:t>
      </w:r>
      <w:r w:rsidR="00C653DF">
        <w:t xml:space="preserve">And Messages For </w:t>
      </w:r>
      <w:r w:rsidR="00E61689" w:rsidRPr="00F0388A">
        <w:t>Virtual Profiling</w:t>
      </w:r>
      <w:bookmarkEnd w:id="7823"/>
      <w:bookmarkEnd w:id="7824"/>
      <w:bookmarkEnd w:id="7825"/>
      <w:bookmarkEnd w:id="7826"/>
      <w:bookmarkEnd w:id="7827"/>
      <w:bookmarkEnd w:id="7828"/>
      <w:bookmarkEnd w:id="7829"/>
      <w:bookmarkEnd w:id="7830"/>
      <w:bookmarkEnd w:id="7831"/>
      <w:bookmarkEnd w:id="7832"/>
      <w:bookmarkEnd w:id="7833"/>
      <w:bookmarkEnd w:id="7834"/>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r w:rsidR="004601B3" w:rsidRPr="00F0388A" w14:paraId="0F0AE8C6" w14:textId="77777777" w:rsidTr="00EF0361">
        <w:trPr>
          <w:trHeight w:val="255"/>
          <w:jc w:val="center"/>
        </w:trPr>
        <w:tc>
          <w:tcPr>
            <w:tcW w:w="1296" w:type="dxa"/>
            <w:noWrap/>
          </w:tcPr>
          <w:p w14:paraId="2B335A54" w14:textId="661A35A4" w:rsidR="004601B3" w:rsidRPr="00F0388A" w:rsidRDefault="004601B3" w:rsidP="00EF0361">
            <w:pPr>
              <w:jc w:val="center"/>
              <w:rPr>
                <w:rFonts w:ascii="Arial" w:hAnsi="Arial" w:cs="Arial"/>
                <w:b/>
                <w:bCs/>
              </w:rPr>
            </w:pPr>
            <w:r>
              <w:rPr>
                <w:rFonts w:ascii="Arial" w:hAnsi="Arial" w:cs="Arial"/>
                <w:b/>
                <w:bCs/>
              </w:rPr>
              <w:t>Alarm # 16</w:t>
            </w:r>
          </w:p>
        </w:tc>
        <w:tc>
          <w:tcPr>
            <w:tcW w:w="4464" w:type="dxa"/>
            <w:noWrap/>
          </w:tcPr>
          <w:p w14:paraId="6C1D04AE" w14:textId="70B637C4" w:rsidR="004601B3" w:rsidRPr="00F0388A" w:rsidRDefault="004601B3" w:rsidP="00EF0361">
            <w:pPr>
              <w:rPr>
                <w:rFonts w:ascii="Arial" w:hAnsi="Arial" w:cs="Arial"/>
              </w:rPr>
            </w:pPr>
            <w:r>
              <w:rPr>
                <w:rFonts w:ascii="Arial" w:hAnsi="Arial" w:cs="Arial"/>
              </w:rPr>
              <w:t>Maximum allowable back-to-back boards exceeded (When enabled)</w:t>
            </w:r>
          </w:p>
        </w:tc>
        <w:tc>
          <w:tcPr>
            <w:tcW w:w="1152" w:type="dxa"/>
            <w:noWrap/>
          </w:tcPr>
          <w:p w14:paraId="304981F2" w14:textId="55ED771D" w:rsidR="004601B3" w:rsidRPr="00F0388A" w:rsidRDefault="004601B3" w:rsidP="00EF0361">
            <w:pPr>
              <w:keepNext/>
              <w:jc w:val="center"/>
              <w:rPr>
                <w:rFonts w:ascii="Arial" w:hAnsi="Arial" w:cs="Arial"/>
                <w:b/>
              </w:rPr>
            </w:pPr>
            <w:r>
              <w:rPr>
                <w:rFonts w:ascii="Arial" w:hAnsi="Arial" w:cs="Arial"/>
                <w:b/>
              </w:rPr>
              <w:t>Yes</w:t>
            </w:r>
          </w:p>
        </w:tc>
      </w:tr>
    </w:tbl>
    <w:p w14:paraId="4F0C2BB4" w14:textId="71B4ACF8"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7</w:t>
      </w:r>
      <w:r w:rsidR="005E405E">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35B0A692"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8</w:t>
      </w:r>
      <w:r w:rsidR="005E405E">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7400BB59"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9</w:t>
      </w:r>
      <w:r w:rsidR="005E405E">
        <w:rPr>
          <w:noProof/>
        </w:rPr>
        <w:fldChar w:fldCharType="end"/>
      </w:r>
      <w:r w:rsidRPr="00F0388A">
        <w:t>: Virtual Profiling – Warnings</w:t>
      </w:r>
    </w:p>
    <w:p w14:paraId="5DD853A2" w14:textId="0F9DC758" w:rsidR="00835B54" w:rsidRDefault="00C653DF" w:rsidP="00EE126E">
      <w:pPr>
        <w:pStyle w:val="Heading3"/>
      </w:pPr>
      <w:r w:rsidRPr="00F0388A">
        <w:br w:type="page"/>
      </w:r>
      <w:bookmarkStart w:id="7835" w:name="_Toc469045142"/>
      <w:bookmarkStart w:id="7836" w:name="_Toc506222005"/>
      <w:bookmarkStart w:id="7837" w:name="_Toc506816674"/>
      <w:bookmarkStart w:id="7838" w:name="_Toc528427067"/>
      <w:bookmarkStart w:id="7839" w:name="_Toc19133277"/>
      <w:bookmarkStart w:id="7840" w:name="_Toc37350020"/>
      <w:bookmarkStart w:id="7841" w:name="_Toc51280710"/>
      <w:bookmarkStart w:id="7842" w:name="_Toc52889677"/>
      <w:bookmarkStart w:id="7843" w:name="_Toc69230811"/>
      <w:bookmarkStart w:id="7844" w:name="_Toc83831441"/>
      <w:bookmarkStart w:id="7845" w:name="_Toc99526725"/>
      <w:bookmarkStart w:id="7846" w:name="_Toc99527033"/>
      <w:r>
        <w:lastRenderedPageBreak/>
        <w:t>Activate Alarm #5a</w:t>
      </w:r>
      <w:bookmarkEnd w:id="7835"/>
      <w:bookmarkEnd w:id="7836"/>
      <w:bookmarkEnd w:id="7837"/>
      <w:bookmarkEnd w:id="7838"/>
      <w:bookmarkEnd w:id="7839"/>
      <w:bookmarkEnd w:id="7840"/>
      <w:bookmarkEnd w:id="7841"/>
      <w:bookmarkEnd w:id="7842"/>
      <w:bookmarkEnd w:id="7843"/>
      <w:bookmarkEnd w:id="7844"/>
      <w:bookmarkEnd w:id="7845"/>
      <w:bookmarkEnd w:id="7846"/>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39" type="#_x0000_t75" style="width:288.7pt;height:152.35pt" o:ole="">
                  <v:imagedata r:id="rId374" o:title=""/>
                </v:shape>
                <o:OLEObject Type="Embed" ProgID="PBrush" ShapeID="_x0000_i1039" DrawAspect="Content" ObjectID="_1710139712" r:id="rId375"/>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6">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77777777" w:rsidR="00835B54" w:rsidRPr="00423EFF" w:rsidRDefault="000E0382" w:rsidP="003A5160">
            <w:pPr>
              <w:jc w:val="center"/>
            </w:pPr>
            <w:r>
              <w:rPr>
                <w:noProof/>
              </w:rPr>
              <w:drawing>
                <wp:inline distT="0" distB="0" distL="0" distR="0" wp14:anchorId="504D94AA" wp14:editId="4B4D11D4">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EE126E">
      <w:pPr>
        <w:pStyle w:val="Heading3"/>
      </w:pPr>
      <w:bookmarkStart w:id="7847" w:name="_Toc469045143"/>
      <w:bookmarkStart w:id="7848" w:name="_Toc506222006"/>
      <w:bookmarkStart w:id="7849" w:name="_Toc506816675"/>
      <w:bookmarkStart w:id="7850" w:name="_Toc528427068"/>
      <w:bookmarkStart w:id="7851" w:name="_Toc19133278"/>
      <w:bookmarkStart w:id="7852" w:name="_Toc37350021"/>
      <w:bookmarkStart w:id="7853" w:name="_Toc51280711"/>
      <w:bookmarkStart w:id="7854" w:name="_Toc52889678"/>
      <w:bookmarkStart w:id="7855" w:name="_Toc69230812"/>
      <w:bookmarkStart w:id="7856" w:name="_Toc83831442"/>
      <w:bookmarkStart w:id="7857" w:name="_Toc99526726"/>
      <w:bookmarkStart w:id="7858" w:name="_Toc99527034"/>
      <w:r>
        <w:lastRenderedPageBreak/>
        <w:t>When Alarm #5a Occurs</w:t>
      </w:r>
      <w:bookmarkEnd w:id="7847"/>
      <w:bookmarkEnd w:id="7848"/>
      <w:bookmarkEnd w:id="7849"/>
      <w:bookmarkEnd w:id="7850"/>
      <w:bookmarkEnd w:id="7851"/>
      <w:bookmarkEnd w:id="7852"/>
      <w:bookmarkEnd w:id="7853"/>
      <w:bookmarkEnd w:id="7854"/>
      <w:bookmarkEnd w:id="7855"/>
      <w:bookmarkEnd w:id="7856"/>
      <w:bookmarkEnd w:id="7857"/>
      <w:bookmarkEnd w:id="7858"/>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21725A">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40" type="#_x0000_t75" style="width:59.25pt;height:27.75pt" o:ole="">
                  <v:imagedata r:id="rId378" o:title=""/>
                </v:shape>
                <o:OLEObject Type="Embed" ProgID="PBrush" ShapeID="_x0000_i1040" DrawAspect="Content" ObjectID="_1710139713" r:id="rId379"/>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41" type="#_x0000_t75" style="width:290.4pt;height:188.9pt" o:ole="">
                  <v:imagedata r:id="rId380" o:title=""/>
                </v:shape>
                <o:OLEObject Type="Embed" ProgID="PBrush" ShapeID="_x0000_i1041" DrawAspect="Content" ObjectID="_1710139714" r:id="rId381"/>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52C5DA4B">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3">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21725A">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42" type="#_x0000_t75" style="width:1in;height:34.5pt" o:ole="">
                  <v:imagedata r:id="rId384" o:title=""/>
                </v:shape>
                <o:OLEObject Type="Embed" ProgID="PBrush" ShapeID="_x0000_i1042" DrawAspect="Content" ObjectID="_1710139715" r:id="rId385"/>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43" type="#_x0000_t75" style="width:290.4pt;height:188.9pt" o:ole="">
                  <v:imagedata r:id="rId380" o:title=""/>
                </v:shape>
                <o:OLEObject Type="Embed" ProgID="PBrush" ShapeID="_x0000_i1043" DrawAspect="Content" ObjectID="_1710139716" r:id="rId386"/>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This barcode will 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8">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21725A">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44" type="#_x0000_t75" style="width:63.8pt;height:30.75pt" o:ole="">
                  <v:imagedata r:id="rId389" o:title=""/>
                </v:shape>
                <o:OLEObject Type="Embed" ProgID="PBrush" ShapeID="_x0000_i1044" DrawAspect="Content" ObjectID="_1710139717" r:id="rId390"/>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45" type="#_x0000_t75" style="width:290.4pt;height:188.9pt" o:ole="">
                  <v:imagedata r:id="rId380" o:title=""/>
                </v:shape>
                <o:OLEObject Type="Embed" ProgID="PBrush" ShapeID="_x0000_i1045" DrawAspect="Content" ObjectID="_1710139718" r:id="rId391"/>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21725A">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46" type="#_x0000_t75" style="width:63.8pt;height:33pt" o:ole="">
                  <v:imagedata r:id="rId393" o:title=""/>
                </v:shape>
                <o:OLEObject Type="Embed" ProgID="PBrush" ShapeID="_x0000_i1046" DrawAspect="Content" ObjectID="_1710139719" r:id="rId394"/>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47" type="#_x0000_t75" style="width:290.4pt;height:188.9pt" o:ole="">
                  <v:imagedata r:id="rId380" o:title=""/>
                </v:shape>
                <o:OLEObject Type="Embed" ProgID="PBrush" ShapeID="_x0000_i1047" DrawAspect="Content" ObjectID="_1710139720" r:id="rId395"/>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EE126E">
      <w:pPr>
        <w:pStyle w:val="Heading3"/>
      </w:pPr>
      <w:r>
        <w:br w:type="page"/>
      </w:r>
      <w:bookmarkStart w:id="7859" w:name="_Toc469045144"/>
      <w:bookmarkStart w:id="7860" w:name="_Toc506222007"/>
      <w:bookmarkStart w:id="7861" w:name="_Toc506816676"/>
      <w:bookmarkStart w:id="7862" w:name="_Toc528427069"/>
      <w:bookmarkStart w:id="7863" w:name="_Toc19133279"/>
      <w:bookmarkStart w:id="7864" w:name="_Toc37350022"/>
      <w:bookmarkStart w:id="7865" w:name="_Toc51280712"/>
      <w:bookmarkStart w:id="7866" w:name="_Toc52889679"/>
      <w:bookmarkStart w:id="7867" w:name="_Toc69230813"/>
      <w:bookmarkStart w:id="7868" w:name="_Toc83831443"/>
      <w:bookmarkStart w:id="7869" w:name="_Toc99526727"/>
      <w:bookmarkStart w:id="7870" w:name="_Toc99527035"/>
      <w:r>
        <w:lastRenderedPageBreak/>
        <w:t>Activate Alarm #5c</w:t>
      </w:r>
      <w:bookmarkEnd w:id="7859"/>
      <w:bookmarkEnd w:id="7860"/>
      <w:bookmarkEnd w:id="7861"/>
      <w:bookmarkEnd w:id="7862"/>
      <w:bookmarkEnd w:id="7863"/>
      <w:bookmarkEnd w:id="7864"/>
      <w:bookmarkEnd w:id="7865"/>
      <w:bookmarkEnd w:id="7866"/>
      <w:bookmarkEnd w:id="7867"/>
      <w:bookmarkEnd w:id="7868"/>
      <w:bookmarkEnd w:id="7869"/>
      <w:bookmarkEnd w:id="7870"/>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77777777" w:rsidR="00835B54" w:rsidRDefault="00106ABA" w:rsidP="003A5160">
            <w:pPr>
              <w:ind w:left="-25"/>
            </w:pPr>
            <w:r>
              <w:rPr>
                <w:noProof/>
              </w:rPr>
              <w:drawing>
                <wp:inline distT="0" distB="0" distL="0" distR="0" wp14:anchorId="28A923D7" wp14:editId="7BD0B5FC">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4429990" cy="3685032"/>
                          </a:xfrm>
                          <a:prstGeom prst="rect">
                            <a:avLst/>
                          </a:prstGeom>
                        </pic:spPr>
                      </pic:pic>
                    </a:graphicData>
                  </a:graphic>
                </wp:inline>
              </w:drawing>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EE126E">
      <w:pPr>
        <w:pStyle w:val="Heading3"/>
      </w:pPr>
      <w:r>
        <w:br w:type="page"/>
      </w:r>
      <w:bookmarkStart w:id="7871" w:name="_Toc469045145"/>
      <w:bookmarkStart w:id="7872" w:name="_Toc506222008"/>
      <w:bookmarkStart w:id="7873" w:name="_Toc506816677"/>
      <w:bookmarkStart w:id="7874" w:name="_Toc528427070"/>
      <w:bookmarkStart w:id="7875" w:name="_Toc19133280"/>
      <w:bookmarkStart w:id="7876" w:name="_Toc37350023"/>
      <w:bookmarkStart w:id="7877" w:name="_Toc51280713"/>
      <w:bookmarkStart w:id="7878" w:name="_Toc52889680"/>
      <w:bookmarkStart w:id="7879" w:name="_Toc69230814"/>
      <w:bookmarkStart w:id="7880" w:name="_Toc83831444"/>
      <w:bookmarkStart w:id="7881" w:name="_Toc99526728"/>
      <w:bookmarkStart w:id="7882" w:name="_Toc99527036"/>
      <w:r>
        <w:lastRenderedPageBreak/>
        <w:t>When Alarm #5c Occurs</w:t>
      </w:r>
      <w:bookmarkEnd w:id="7871"/>
      <w:bookmarkEnd w:id="7872"/>
      <w:bookmarkEnd w:id="7873"/>
      <w:bookmarkEnd w:id="7874"/>
      <w:bookmarkEnd w:id="7875"/>
      <w:bookmarkEnd w:id="7876"/>
      <w:bookmarkEnd w:id="7877"/>
      <w:bookmarkEnd w:id="7878"/>
      <w:bookmarkEnd w:id="7879"/>
      <w:bookmarkEnd w:id="7880"/>
      <w:bookmarkEnd w:id="7881"/>
      <w:bookmarkEnd w:id="7882"/>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21725A">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48" type="#_x0000_t75" style="width:59.25pt;height:27.75pt" o:ole="">
                  <v:imagedata r:id="rId378" o:title=""/>
                </v:shape>
                <o:OLEObject Type="Embed" ProgID="PBrush" ShapeID="_x0000_i1048" DrawAspect="Content" ObjectID="_1710139721" r:id="rId398"/>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1">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21725A">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49" type="#_x0000_t75" style="width:1in;height:34.5pt" o:ole="">
                  <v:imagedata r:id="rId384" o:title=""/>
                </v:shape>
                <o:OLEObject Type="Embed" ProgID="PBrush" ShapeID="_x0000_i1049" DrawAspect="Content" ObjectID="_1710139722" r:id="rId402"/>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E3DFE1C">
                  <wp:extent cx="5922385" cy="3383280"/>
                  <wp:effectExtent l="0" t="0" r="2540" b="7620"/>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4">
                            <a:extLst>
                              <a:ext uri="{28A0092B-C50C-407E-A947-70E740481C1C}">
                                <a14:useLocalDpi xmlns:a14="http://schemas.microsoft.com/office/drawing/2010/main" val="0"/>
                              </a:ext>
                            </a:extLst>
                          </a:blip>
                          <a:srcRect b="28553"/>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21725A">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50" type="#_x0000_t75" style="width:63.8pt;height:30.75pt" o:ole="">
                  <v:imagedata r:id="rId389" o:title=""/>
                </v:shape>
                <o:OLEObject Type="Embed" ProgID="PBrush" ShapeID="_x0000_i1050" DrawAspect="Content" ObjectID="_1710139723" r:id="rId405"/>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21725A">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51" type="#_x0000_t75" style="width:63.8pt;height:33pt" o:ole="">
                  <v:imagedata r:id="rId393" o:title=""/>
                </v:shape>
                <o:OLEObject Type="Embed" ProgID="PBrush" ShapeID="_x0000_i1051" DrawAspect="Content" ObjectID="_1710139724" r:id="rId406"/>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EE126E">
      <w:pPr>
        <w:pStyle w:val="Heading3"/>
      </w:pPr>
      <w:r>
        <w:br w:type="page"/>
      </w:r>
      <w:bookmarkStart w:id="7883" w:name="_Toc469045146"/>
      <w:bookmarkStart w:id="7884" w:name="_Toc506222009"/>
      <w:bookmarkStart w:id="7885" w:name="_Toc506816678"/>
      <w:bookmarkStart w:id="7886" w:name="_Toc528427071"/>
      <w:bookmarkStart w:id="7887" w:name="_Toc19133281"/>
      <w:bookmarkStart w:id="7888" w:name="_Toc37350024"/>
      <w:bookmarkStart w:id="7889" w:name="_Toc51280714"/>
      <w:bookmarkStart w:id="7890" w:name="_Toc52889681"/>
      <w:bookmarkStart w:id="7891" w:name="_Toc69230815"/>
      <w:bookmarkStart w:id="7892" w:name="_Toc83831445"/>
      <w:bookmarkStart w:id="7893" w:name="_Toc99526729"/>
      <w:bookmarkStart w:id="7894" w:name="_Toc99527037"/>
      <w:r>
        <w:lastRenderedPageBreak/>
        <w:t>Activate Alarm #12</w:t>
      </w:r>
      <w:bookmarkEnd w:id="7883"/>
      <w:bookmarkEnd w:id="7884"/>
      <w:bookmarkEnd w:id="7885"/>
      <w:bookmarkEnd w:id="7886"/>
      <w:bookmarkEnd w:id="7887"/>
      <w:bookmarkEnd w:id="7888"/>
      <w:bookmarkEnd w:id="7889"/>
      <w:bookmarkEnd w:id="7890"/>
      <w:bookmarkEnd w:id="7891"/>
      <w:bookmarkEnd w:id="7892"/>
      <w:bookmarkEnd w:id="7893"/>
      <w:bookmarkEnd w:id="7894"/>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77777777" w:rsidR="00835B54" w:rsidRDefault="008904F6" w:rsidP="003A5160">
            <w:pPr>
              <w:jc w:val="center"/>
              <w:rPr>
                <w:noProof/>
              </w:rPr>
            </w:pPr>
            <w:r>
              <w:rPr>
                <w:noProof/>
              </w:rPr>
              <w:drawing>
                <wp:inline distT="0" distB="0" distL="0" distR="0" wp14:anchorId="7355A152" wp14:editId="371ACCB0">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749040" cy="3118593"/>
                          </a:xfrm>
                          <a:prstGeom prst="rect">
                            <a:avLst/>
                          </a:prstGeom>
                        </pic:spPr>
                      </pic:pic>
                    </a:graphicData>
                  </a:graphic>
                </wp:inline>
              </w:drawing>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21725A">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EE126E">
      <w:pPr>
        <w:pStyle w:val="Heading3"/>
      </w:pPr>
      <w:bookmarkStart w:id="7895" w:name="_Toc469045147"/>
      <w:bookmarkStart w:id="7896" w:name="_Toc506222010"/>
      <w:bookmarkStart w:id="7897" w:name="_Toc506816679"/>
      <w:bookmarkStart w:id="7898" w:name="_Toc528427072"/>
      <w:bookmarkStart w:id="7899" w:name="_Toc19133282"/>
      <w:bookmarkStart w:id="7900" w:name="_Toc37350025"/>
      <w:bookmarkStart w:id="7901" w:name="_Toc51280715"/>
      <w:bookmarkStart w:id="7902" w:name="_Toc52889682"/>
      <w:bookmarkStart w:id="7903" w:name="_Toc69230816"/>
      <w:bookmarkStart w:id="7904" w:name="_Toc83831446"/>
      <w:bookmarkStart w:id="7905" w:name="_Toc99526730"/>
      <w:bookmarkStart w:id="7906" w:name="_Toc99527038"/>
      <w:r>
        <w:lastRenderedPageBreak/>
        <w:t>When Alarm#12 Occurs</w:t>
      </w:r>
      <w:bookmarkEnd w:id="7895"/>
      <w:bookmarkEnd w:id="7896"/>
      <w:bookmarkEnd w:id="7897"/>
      <w:bookmarkEnd w:id="7898"/>
      <w:bookmarkEnd w:id="7899"/>
      <w:bookmarkEnd w:id="7900"/>
      <w:bookmarkEnd w:id="7901"/>
      <w:bookmarkEnd w:id="7902"/>
      <w:bookmarkEnd w:id="7903"/>
      <w:bookmarkEnd w:id="7904"/>
      <w:bookmarkEnd w:id="7905"/>
      <w:bookmarkEnd w:id="7906"/>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21725A">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21725A">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5">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21725A">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7907" w:name="_Toc358296205"/>
      <w:bookmarkStart w:id="7908" w:name="_Toc358298370"/>
      <w:bookmarkStart w:id="7909" w:name="_Toc343007697"/>
      <w:r>
        <w:br w:type="page"/>
      </w:r>
    </w:p>
    <w:p w14:paraId="1590B780" w14:textId="77777777" w:rsidR="00050E2A" w:rsidRDefault="00050E2A" w:rsidP="001950EA">
      <w:pPr>
        <w:pStyle w:val="Heading1"/>
      </w:pPr>
      <w:bookmarkStart w:id="7910" w:name="_Toc69230235"/>
      <w:bookmarkStart w:id="7911" w:name="_Toc69230817"/>
      <w:bookmarkStart w:id="7912" w:name="_Toc83830722"/>
      <w:bookmarkStart w:id="7913" w:name="_Toc83831447"/>
      <w:bookmarkStart w:id="7914" w:name="_Toc469043214"/>
      <w:bookmarkStart w:id="7915" w:name="_Toc469043794"/>
      <w:bookmarkStart w:id="7916" w:name="_Toc469045148"/>
      <w:bookmarkStart w:id="7917" w:name="_Toc469612988"/>
      <w:bookmarkStart w:id="7918" w:name="_Toc506222011"/>
      <w:bookmarkStart w:id="7919" w:name="_Toc506816680"/>
      <w:bookmarkStart w:id="7920" w:name="_Toc506816857"/>
      <w:bookmarkStart w:id="7921" w:name="_Toc528426511"/>
      <w:bookmarkStart w:id="7922" w:name="_Toc528427073"/>
      <w:bookmarkStart w:id="7923" w:name="_Toc528427246"/>
      <w:bookmarkStart w:id="7924" w:name="_Toc19132716"/>
      <w:bookmarkStart w:id="7925" w:name="_Toc19133283"/>
      <w:bookmarkStart w:id="7926" w:name="_Toc19133361"/>
      <w:bookmarkStart w:id="7927" w:name="_Toc37349458"/>
      <w:bookmarkStart w:id="7928" w:name="_Toc37350026"/>
      <w:bookmarkStart w:id="7929" w:name="_Toc51280716"/>
      <w:bookmarkStart w:id="7930" w:name="_Toc52889107"/>
      <w:bookmarkStart w:id="7931" w:name="_Toc52889683"/>
      <w:bookmarkStart w:id="7932" w:name="_Toc52889762"/>
      <w:bookmarkStart w:id="7933" w:name="_Toc52889799"/>
      <w:bookmarkStart w:id="7934" w:name="_Toc52891157"/>
      <w:bookmarkStart w:id="7935" w:name="_Toc52897726"/>
      <w:bookmarkStart w:id="7936" w:name="_Hlk69498728"/>
      <w:bookmarkStart w:id="7937" w:name="_Toc99526443"/>
      <w:bookmarkStart w:id="7938" w:name="_Toc99526731"/>
      <w:bookmarkStart w:id="7939" w:name="_Toc99527039"/>
      <w:r>
        <w:lastRenderedPageBreak/>
        <w:t>Hardware Options</w:t>
      </w:r>
      <w:bookmarkEnd w:id="7910"/>
      <w:bookmarkEnd w:id="7911"/>
      <w:bookmarkEnd w:id="7912"/>
      <w:bookmarkEnd w:id="7913"/>
      <w:bookmarkEnd w:id="7937"/>
      <w:bookmarkEnd w:id="7938"/>
      <w:bookmarkEnd w:id="7939"/>
    </w:p>
    <w:p w14:paraId="61B1E69D" w14:textId="1F90EAE9" w:rsidR="00463ED7" w:rsidRDefault="00754243" w:rsidP="004951F2">
      <w:pPr>
        <w:pStyle w:val="Heading2"/>
      </w:pPr>
      <w:bookmarkStart w:id="7940" w:name="_Toc69230236"/>
      <w:bookmarkStart w:id="7941" w:name="_Toc69230818"/>
      <w:bookmarkStart w:id="7942" w:name="_Toc83830723"/>
      <w:bookmarkStart w:id="7943" w:name="_Toc83831448"/>
      <w:bookmarkStart w:id="7944" w:name="_Toc99526444"/>
      <w:bookmarkStart w:id="7945" w:name="_Toc99526732"/>
      <w:bookmarkStart w:id="7946" w:name="_Toc99527040"/>
      <w:r>
        <w:t>Alarm Relay</w:t>
      </w:r>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40"/>
      <w:bookmarkEnd w:id="7941"/>
      <w:bookmarkEnd w:id="7942"/>
      <w:bookmarkEnd w:id="7943"/>
      <w:bookmarkEnd w:id="7944"/>
      <w:bookmarkEnd w:id="7945"/>
      <w:bookmarkEnd w:id="7946"/>
    </w:p>
    <w:p w14:paraId="0781E69D" w14:textId="16AE9C38" w:rsidR="009B35F3" w:rsidRPr="00A06D70" w:rsidRDefault="009B35F3" w:rsidP="009B35F3">
      <w:r w:rsidRPr="00A06D70">
        <w:t xml:space="preserve">The </w:t>
      </w:r>
      <w:r w:rsidR="00050E2A">
        <w:t xml:space="preserve">optional </w:t>
      </w:r>
      <w:r w:rsidRPr="004951F2">
        <w:rPr>
          <w:i/>
          <w:iCs/>
        </w:rPr>
        <w:t>Alarm Relay</w:t>
      </w:r>
      <w:r w:rsidRPr="00A06D70">
        <w:t xml:space="preserve"> connects to the Alarm/Barcode port of the eTPU and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5021E001" w14:textId="77777777" w:rsidR="00050E2A" w:rsidRDefault="00050E2A" w:rsidP="00050E2A">
      <w:pPr>
        <w:pStyle w:val="Heading2"/>
        <w:rPr>
          <w:rStyle w:val="Heading1Char"/>
          <w:b/>
        </w:rPr>
      </w:pPr>
      <w:bookmarkStart w:id="7947" w:name="_Toc69230237"/>
      <w:bookmarkStart w:id="7948" w:name="_Toc69230819"/>
      <w:bookmarkStart w:id="7949" w:name="_Toc83830724"/>
      <w:bookmarkStart w:id="7950" w:name="_Toc83831449"/>
      <w:bookmarkStart w:id="7951" w:name="_Toc99526445"/>
      <w:bookmarkStart w:id="7952" w:name="_Toc99526733"/>
      <w:bookmarkStart w:id="7953" w:name="_Toc99527041"/>
      <w:bookmarkEnd w:id="7907"/>
      <w:bookmarkEnd w:id="7908"/>
      <w:bookmarkEnd w:id="7909"/>
      <w:r>
        <w:t>Light Tower</w:t>
      </w:r>
      <w:bookmarkEnd w:id="7947"/>
      <w:bookmarkEnd w:id="7948"/>
      <w:bookmarkEnd w:id="7949"/>
      <w:bookmarkEnd w:id="7950"/>
      <w:bookmarkEnd w:id="7951"/>
      <w:bookmarkEnd w:id="7952"/>
      <w:bookmarkEnd w:id="7953"/>
      <w:r w:rsidRPr="00646FC2">
        <w:rPr>
          <w:rStyle w:val="Heading1Char"/>
          <w:b/>
        </w:rPr>
        <w:t xml:space="preserve"> </w:t>
      </w:r>
    </w:p>
    <w:p w14:paraId="3E9B77BB" w14:textId="77777777" w:rsidR="00050E2A" w:rsidRDefault="00050E2A" w:rsidP="00050E2A">
      <w:r>
        <w:t xml:space="preserve">There are two available light towers – one is connected directly to the optional Alarm Relay and uses a single Red light; the other connects to the USB port of the PC, and uses 3 colored lights – Red, Yellow, and Green. </w:t>
      </w:r>
    </w:p>
    <w:p w14:paraId="6D4D13F4" w14:textId="77777777" w:rsidR="00050E2A" w:rsidRPr="00CA1F86" w:rsidRDefault="00050E2A" w:rsidP="00050E2A">
      <w:r>
        <w:t xml:space="preserve">Both lights are a means of providing an audio or visual cue when the automatic system software has determined that the oven process has reached an out-of-control condition. </w:t>
      </w:r>
    </w:p>
    <w:p w14:paraId="41035B5F" w14:textId="77777777" w:rsidR="00050E2A" w:rsidRDefault="00050E2A" w:rsidP="00050E2A">
      <w:pPr>
        <w:pStyle w:val="Heading3"/>
      </w:pPr>
      <w:bookmarkStart w:id="7954" w:name="_Toc69230820"/>
      <w:bookmarkStart w:id="7955" w:name="_Toc83831450"/>
      <w:bookmarkStart w:id="7956" w:name="_Toc99526734"/>
      <w:bookmarkStart w:id="7957" w:name="_Toc99527042"/>
      <w:r>
        <w:t>Standard Light Tower</w:t>
      </w:r>
      <w:bookmarkEnd w:id="7954"/>
      <w:bookmarkEnd w:id="7955"/>
      <w:bookmarkEnd w:id="7956"/>
      <w:bookmarkEnd w:id="7957"/>
    </w:p>
    <w:p w14:paraId="38D51C5C" w14:textId="77777777" w:rsidR="00050E2A" w:rsidRDefault="00050E2A" w:rsidP="00050E2A">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62ADCEE2" w14:textId="77777777" w:rsidR="00050E2A" w:rsidRPr="00922018" w:rsidRDefault="00050E2A" w:rsidP="00050E2A">
      <w:pPr>
        <w:pStyle w:val="Heading3"/>
      </w:pPr>
      <w:bookmarkStart w:id="7958" w:name="_Toc69230821"/>
      <w:bookmarkStart w:id="7959" w:name="_Toc83831451"/>
      <w:bookmarkStart w:id="7960" w:name="_Toc99526735"/>
      <w:bookmarkStart w:id="7961" w:name="_Toc99527043"/>
      <w:r>
        <w:t>3 Color USB Light Tower</w:t>
      </w:r>
      <w:bookmarkEnd w:id="7958"/>
      <w:bookmarkEnd w:id="7959"/>
      <w:bookmarkEnd w:id="7960"/>
      <w:bookmarkEnd w:id="7961"/>
    </w:p>
    <w:p w14:paraId="40E6AFA9" w14:textId="796329D7" w:rsidR="00050E2A" w:rsidRDefault="00050E2A" w:rsidP="00050E2A">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753A0EE4" w14:textId="2AD1B4DD" w:rsidR="00050E2A" w:rsidRDefault="00050E2A" w:rsidP="004951F2"/>
    <w:p w14:paraId="4F5A44A0" w14:textId="11648202" w:rsidR="00050E2A" w:rsidRDefault="00050E2A" w:rsidP="00050E2A">
      <w:pPr>
        <w:pStyle w:val="Heading3"/>
      </w:pPr>
      <w:bookmarkStart w:id="7962" w:name="_Toc69230822"/>
      <w:bookmarkStart w:id="7963" w:name="_Toc83831452"/>
      <w:bookmarkStart w:id="7964" w:name="_Toc99526736"/>
      <w:bookmarkStart w:id="7965" w:name="_Toc99527044"/>
      <w:r>
        <w:t>LED Light Status – USB Light Tower</w:t>
      </w:r>
      <w:bookmarkEnd w:id="7962"/>
      <w:bookmarkEnd w:id="7963"/>
      <w:bookmarkEnd w:id="7964"/>
      <w:bookmarkEnd w:id="7965"/>
    </w:p>
    <w:p w14:paraId="55079B72" w14:textId="4A14444C" w:rsidR="00050E2A" w:rsidRDefault="00050E2A" w:rsidP="00050E2A">
      <w:r>
        <w:rPr>
          <w:noProof/>
        </w:rPr>
        <w:drawing>
          <wp:anchor distT="0" distB="0" distL="114300" distR="114300" simplePos="0" relativeHeight="251972096" behindDoc="1" locked="0" layoutInCell="1" allowOverlap="1" wp14:anchorId="652E6754" wp14:editId="068CF26D">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E33EC8" w14:textId="6B317DD4" w:rsidR="00050E2A" w:rsidRDefault="00050E2A" w:rsidP="004951F2">
      <w:pPr>
        <w:pStyle w:val="ListParagraph"/>
        <w:numPr>
          <w:ilvl w:val="0"/>
          <w:numId w:val="155"/>
        </w:numPr>
      </w:pPr>
      <w:r>
        <w:t xml:space="preserve">When </w:t>
      </w:r>
      <w:r w:rsidRPr="00860434">
        <w:t xml:space="preserve">VP </w:t>
      </w:r>
      <w:r>
        <w:t xml:space="preserve">is not </w:t>
      </w:r>
      <w:r w:rsidRPr="00860434">
        <w:t>running – All LEDs and buzzer are</w:t>
      </w:r>
      <w:r>
        <w:t xml:space="preserve"> turned</w:t>
      </w:r>
      <w:r w:rsidRPr="00860434">
        <w:t xml:space="preserve"> off</w:t>
      </w:r>
    </w:p>
    <w:p w14:paraId="6BEC3461" w14:textId="69925D0D" w:rsidR="00050E2A" w:rsidRPr="00860434" w:rsidRDefault="00050E2A" w:rsidP="00050E2A"/>
    <w:p w14:paraId="5FA25024" w14:textId="4C8D2D58"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 in-spec but the oven is empty</w:t>
      </w:r>
      <w:r w:rsidRPr="00860434">
        <w:t xml:space="preserve"> – GREEN LED flashing</w:t>
      </w:r>
    </w:p>
    <w:p w14:paraId="70E96C49" w14:textId="77777777" w:rsidR="00050E2A" w:rsidRPr="00860434" w:rsidRDefault="00050E2A" w:rsidP="00050E2A"/>
    <w:p w14:paraId="45EC2C59"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 </w:t>
      </w:r>
      <w:r>
        <w:t>and the process is in-spec with product</w:t>
      </w:r>
      <w:r w:rsidRPr="00860434">
        <w:t xml:space="preserve"> in the oven – GREEN LED on solid</w:t>
      </w:r>
    </w:p>
    <w:p w14:paraId="106E27AE" w14:textId="77777777" w:rsidR="00050E2A" w:rsidRPr="00860434" w:rsidRDefault="00050E2A" w:rsidP="00050E2A"/>
    <w:p w14:paraId="6CF4ED6A"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B44E5FC" w14:textId="77777777" w:rsidR="00050E2A" w:rsidRPr="00860434" w:rsidRDefault="00050E2A" w:rsidP="00050E2A"/>
    <w:p w14:paraId="6D37AC5E" w14:textId="77777777" w:rsidR="00050E2A" w:rsidRDefault="00050E2A" w:rsidP="004951F2">
      <w:pPr>
        <w:pStyle w:val="ListParagraph"/>
        <w:numPr>
          <w:ilvl w:val="0"/>
          <w:numId w:val="155"/>
        </w:numPr>
      </w:pPr>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0BDC785B" w14:textId="77777777" w:rsidR="00050E2A" w:rsidRPr="00860434" w:rsidRDefault="00050E2A" w:rsidP="00050E2A"/>
    <w:p w14:paraId="2401E53F"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w:t>
      </w:r>
      <w:r w:rsidRPr="00860434">
        <w:t xml:space="preserve"> in an Alarm</w:t>
      </w:r>
      <w:r>
        <w:t xml:space="preserve"> condition</w:t>
      </w:r>
      <w:r w:rsidRPr="00860434">
        <w:t xml:space="preserve"> w/Buzzer muted – RED LED flashing</w:t>
      </w:r>
    </w:p>
    <w:p w14:paraId="77C45F7A" w14:textId="77777777" w:rsidR="00050E2A" w:rsidRDefault="00050E2A" w:rsidP="00050E2A"/>
    <w:p w14:paraId="438FB100" w14:textId="77777777" w:rsidR="00050E2A" w:rsidRDefault="00050E2A" w:rsidP="00050E2A">
      <w:r>
        <w:t xml:space="preserve">To customize the operation of either the USB Light Tower or the Alarm Relay, see the </w:t>
      </w:r>
      <w:hyperlink w:anchor="_AR_Matrix_Settings" w:history="1">
        <w:r w:rsidRPr="00A5042E">
          <w:rPr>
            <w:rStyle w:val="Hyperlink"/>
          </w:rPr>
          <w:t>Alarm Tab</w:t>
        </w:r>
      </w:hyperlink>
      <w:r>
        <w:t xml:space="preserve"> section.</w:t>
      </w:r>
    </w:p>
    <w:p w14:paraId="7A861334" w14:textId="77777777" w:rsidR="00050E2A" w:rsidRPr="009F3803" w:rsidRDefault="00050E2A" w:rsidP="00050E2A"/>
    <w:p w14:paraId="049BB9AA" w14:textId="257BBC9D" w:rsidR="00050E2A" w:rsidRDefault="00050E2A" w:rsidP="00050E2A">
      <w:pPr>
        <w:rPr>
          <w:rStyle w:val="Heading1Char"/>
        </w:rPr>
      </w:pPr>
      <w:r w:rsidRPr="00F45368">
        <w:rPr>
          <w:b/>
        </w:rPr>
        <w:t>Note</w:t>
      </w:r>
      <w:r>
        <w:t xml:space="preserve">: For more information about the Light Tower and Alarm Relay, see the </w:t>
      </w:r>
      <w:r w:rsidRPr="009474F4">
        <w:rPr>
          <w:i/>
        </w:rPr>
        <w:t>Automatic System Hardware Installation Manual</w:t>
      </w:r>
      <w:r>
        <w:t xml:space="preserve"> (TFS-330210-000). </w:t>
      </w:r>
    </w:p>
    <w:p w14:paraId="6CDEA054" w14:textId="7241371B" w:rsidR="00306EC4" w:rsidRPr="00B1186A" w:rsidRDefault="00306EC4" w:rsidP="001950EA">
      <w:pPr>
        <w:pStyle w:val="Heading1"/>
      </w:pPr>
      <w:bookmarkStart w:id="7966" w:name="_Toc469612993"/>
      <w:bookmarkStart w:id="7967" w:name="_Toc506816862"/>
      <w:bookmarkStart w:id="7968" w:name="_Toc506817138"/>
      <w:bookmarkStart w:id="7969" w:name="_Toc528426515"/>
      <w:bookmarkStart w:id="7970" w:name="_Toc528426789"/>
      <w:bookmarkStart w:id="7971" w:name="_Toc528427250"/>
      <w:bookmarkStart w:id="7972" w:name="_Toc19132720"/>
      <w:bookmarkStart w:id="7973" w:name="_Toc19132996"/>
      <w:bookmarkStart w:id="7974" w:name="_Toc19133363"/>
      <w:bookmarkStart w:id="7975" w:name="_Toc37349462"/>
      <w:bookmarkStart w:id="7976" w:name="_Toc37349738"/>
      <w:bookmarkStart w:id="7977" w:name="_Toc51280426"/>
      <w:bookmarkStart w:id="7978" w:name="_Toc52889111"/>
      <w:bookmarkStart w:id="7979" w:name="_Toc52889391"/>
      <w:bookmarkStart w:id="7980" w:name="_Toc52889764"/>
      <w:bookmarkStart w:id="7981" w:name="_Toc52889801"/>
      <w:bookmarkStart w:id="7982" w:name="_Toc52891159"/>
      <w:bookmarkStart w:id="7983" w:name="_Toc52897730"/>
      <w:bookmarkStart w:id="7984" w:name="_Toc69230238"/>
      <w:bookmarkStart w:id="7985" w:name="_Toc69230522"/>
      <w:bookmarkStart w:id="7986" w:name="_Toc83830725"/>
      <w:bookmarkStart w:id="7987" w:name="_Toc83831148"/>
      <w:bookmarkStart w:id="7988" w:name="_Toc468551594"/>
      <w:bookmarkStart w:id="7989" w:name="_Toc469038822"/>
      <w:bookmarkStart w:id="7990" w:name="_Toc469038877"/>
      <w:bookmarkStart w:id="7991" w:name="_Toc469042036"/>
      <w:bookmarkStart w:id="7992" w:name="_Toc469043219"/>
      <w:bookmarkStart w:id="7993" w:name="_Toc469043523"/>
      <w:bookmarkStart w:id="7994" w:name="_Toc469043799"/>
      <w:bookmarkStart w:id="7995" w:name="_Toc469043855"/>
      <w:bookmarkStart w:id="7996" w:name="_Toc469139453"/>
      <w:bookmarkStart w:id="7997" w:name="_Toc469152898"/>
      <w:bookmarkStart w:id="7998" w:name="_Toc33512795"/>
      <w:bookmarkStart w:id="7999" w:name="_Toc40509284"/>
      <w:bookmarkStart w:id="8000" w:name="_Toc119468206"/>
      <w:bookmarkStart w:id="8001" w:name="_Toc99526446"/>
      <w:bookmarkStart w:id="8002" w:name="_Toc99526737"/>
      <w:bookmarkStart w:id="8003" w:name="_Toc99527045"/>
      <w:bookmarkEnd w:id="7606"/>
      <w:bookmarkEnd w:id="7936"/>
      <w:r w:rsidRPr="00306EC4">
        <w:lastRenderedPageBreak/>
        <w:t>Appendix A: The Process Window Index</w:t>
      </w:r>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8001"/>
      <w:bookmarkEnd w:id="8002"/>
      <w:bookmarkEnd w:id="8003"/>
      <w:r w:rsidRPr="00306EC4">
        <w:t xml:space="preserve"> </w:t>
      </w:r>
      <w:bookmarkEnd w:id="7988"/>
      <w:bookmarkEnd w:id="7989"/>
      <w:bookmarkEnd w:id="7990"/>
      <w:bookmarkEnd w:id="7991"/>
      <w:bookmarkEnd w:id="7992"/>
      <w:bookmarkEnd w:id="7993"/>
      <w:bookmarkEnd w:id="7994"/>
      <w:bookmarkEnd w:id="7995"/>
      <w:bookmarkEnd w:id="7996"/>
      <w:bookmarkEnd w:id="7997"/>
    </w:p>
    <w:p w14:paraId="2053AF66" w14:textId="1AC66D8B" w:rsidR="005A0A10" w:rsidRPr="004777BD" w:rsidRDefault="005A0A10" w:rsidP="001950EA">
      <w:pPr>
        <w:ind w:firstLine="720"/>
        <w:jc w:val="both"/>
        <w:rPr>
          <w:szCs w:val="32"/>
        </w:rPr>
      </w:pPr>
      <w:bookmarkStart w:id="8004" w:name="_Toc176001821"/>
      <w:bookmarkStart w:id="8005" w:name="_Toc469043220"/>
      <w:bookmarkStart w:id="8006" w:name="_Toc469043524"/>
      <w:bookmarkStart w:id="8007" w:name="_Toc469043800"/>
      <w:bookmarkStart w:id="8008" w:name="_Toc469139454"/>
      <w:bookmarkStart w:id="8009"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8010" w:name="_Toc469612994"/>
      <w:bookmarkStart w:id="8011" w:name="_Toc506816863"/>
      <w:bookmarkStart w:id="8012" w:name="_Toc506817139"/>
      <w:bookmarkStart w:id="8013" w:name="_Toc528426516"/>
      <w:bookmarkStart w:id="8014" w:name="_Toc528426790"/>
      <w:bookmarkStart w:id="8015" w:name="_Toc528427251"/>
      <w:bookmarkStart w:id="8016" w:name="_Toc19132721"/>
      <w:bookmarkStart w:id="8017" w:name="_Toc19132997"/>
      <w:bookmarkStart w:id="8018" w:name="_Toc37349463"/>
      <w:bookmarkStart w:id="8019" w:name="_Toc37349739"/>
      <w:bookmarkStart w:id="8020" w:name="_Toc51280427"/>
      <w:bookmarkStart w:id="8021" w:name="_Toc52889112"/>
      <w:bookmarkStart w:id="8022" w:name="_Toc52889392"/>
      <w:bookmarkStart w:id="8023" w:name="_Toc52897731"/>
      <w:bookmarkStart w:id="8024" w:name="_Toc69230239"/>
      <w:bookmarkStart w:id="8025" w:name="_Toc69230523"/>
      <w:bookmarkStart w:id="8026" w:name="_Toc83830726"/>
      <w:bookmarkStart w:id="8027" w:name="_Toc83831149"/>
      <w:bookmarkStart w:id="8028" w:name="_Toc99526447"/>
      <w:bookmarkStart w:id="8029" w:name="_Toc99526738"/>
      <w:bookmarkStart w:id="8030" w:name="_Toc99527046"/>
      <w:r>
        <w:t>The P</w:t>
      </w:r>
      <w:r w:rsidR="00602636" w:rsidRPr="002D78E7">
        <w:t>roblem</w:t>
      </w:r>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8031" w:name="_Toc176001822"/>
      <w:bookmarkStart w:id="8032" w:name="_Toc469043221"/>
      <w:bookmarkStart w:id="8033" w:name="_Toc469043525"/>
      <w:bookmarkStart w:id="8034" w:name="_Toc469043801"/>
      <w:bookmarkStart w:id="8035" w:name="_Toc469139455"/>
      <w:bookmarkStart w:id="8036" w:name="_Toc469152900"/>
      <w:bookmarkStart w:id="8037" w:name="_Toc469612995"/>
      <w:bookmarkStart w:id="8038" w:name="_Toc506816864"/>
      <w:bookmarkStart w:id="8039" w:name="_Toc506817140"/>
      <w:bookmarkStart w:id="8040" w:name="_Toc528426517"/>
      <w:bookmarkStart w:id="8041" w:name="_Toc528426791"/>
      <w:bookmarkStart w:id="8042" w:name="_Toc528427252"/>
      <w:bookmarkStart w:id="8043" w:name="_Toc19132722"/>
      <w:bookmarkStart w:id="8044" w:name="_Toc19132998"/>
      <w:bookmarkStart w:id="8045" w:name="_Toc37349464"/>
      <w:bookmarkStart w:id="8046" w:name="_Toc37349740"/>
      <w:bookmarkStart w:id="8047" w:name="_Toc51280428"/>
      <w:bookmarkStart w:id="8048" w:name="_Toc52889113"/>
      <w:bookmarkStart w:id="8049" w:name="_Toc52889393"/>
      <w:bookmarkStart w:id="8050" w:name="_Toc52897732"/>
      <w:bookmarkStart w:id="8051" w:name="_Toc69230240"/>
      <w:bookmarkStart w:id="8052" w:name="_Toc69230524"/>
      <w:bookmarkStart w:id="8053" w:name="_Toc83830727"/>
      <w:bookmarkStart w:id="8054" w:name="_Toc83831150"/>
      <w:bookmarkStart w:id="8055" w:name="_Toc99526448"/>
      <w:bookmarkStart w:id="8056" w:name="_Toc99526739"/>
      <w:bookmarkStart w:id="8057" w:name="_Toc99527047"/>
      <w:r w:rsidRPr="002D78E7">
        <w:t>Defining the Process Window Index</w:t>
      </w:r>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1E175B13"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DF7684" w:rsidRPr="00DF7684">
                <w:t xml:space="preserve">Figure </w:t>
              </w:r>
              <w:r w:rsidR="00DF7684" w:rsidRPr="00DF7684">
                <w:rPr>
                  <w:noProof/>
                </w:rPr>
                <w:t>155</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19"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24D19499" w:rsidR="00602636" w:rsidRPr="00AF1D5A" w:rsidRDefault="00602636" w:rsidP="00F43F3C">
            <w:pPr>
              <w:jc w:val="center"/>
              <w:rPr>
                <w:rFonts w:ascii="Arial" w:hAnsi="Arial" w:cs="Arial"/>
                <w:sz w:val="16"/>
                <w:szCs w:val="16"/>
              </w:rPr>
            </w:pPr>
            <w:bookmarkStart w:id="8058"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F7684">
              <w:rPr>
                <w:rFonts w:ascii="Arial" w:hAnsi="Arial" w:cs="Arial"/>
                <w:noProof/>
                <w:sz w:val="16"/>
                <w:szCs w:val="16"/>
              </w:rPr>
              <w:t>155</w:t>
            </w:r>
            <w:r w:rsidRPr="00AF1D5A">
              <w:rPr>
                <w:rFonts w:ascii="Arial" w:hAnsi="Arial" w:cs="Arial"/>
                <w:sz w:val="16"/>
                <w:szCs w:val="16"/>
              </w:rPr>
              <w:fldChar w:fldCharType="end"/>
            </w:r>
            <w:bookmarkEnd w:id="8058"/>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20"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2A45A902" w:rsidR="00602636" w:rsidRPr="00AF1D5A" w:rsidRDefault="00602636" w:rsidP="00F43F3C">
            <w:pPr>
              <w:jc w:val="center"/>
              <w:rPr>
                <w:rFonts w:ascii="Arial" w:hAnsi="Arial" w:cs="Arial"/>
                <w:sz w:val="16"/>
                <w:szCs w:val="16"/>
              </w:rPr>
            </w:pPr>
            <w:bookmarkStart w:id="8059"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DF7684">
              <w:rPr>
                <w:rFonts w:ascii="Arial" w:hAnsi="Arial" w:cs="Arial"/>
                <w:noProof/>
                <w:sz w:val="16"/>
                <w:szCs w:val="16"/>
              </w:rPr>
              <w:t>156</w:t>
            </w:r>
            <w:r w:rsidRPr="00AF1D5A">
              <w:rPr>
                <w:rFonts w:ascii="Arial" w:hAnsi="Arial" w:cs="Arial"/>
                <w:sz w:val="16"/>
                <w:szCs w:val="16"/>
              </w:rPr>
              <w:fldChar w:fldCharType="end"/>
            </w:r>
            <w:bookmarkEnd w:id="8059"/>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00E39CC0" w:rsidR="00602636" w:rsidRPr="00B1186A" w:rsidRDefault="000F1D70" w:rsidP="00602636">
      <w:fldSimple w:instr=" REF _Ref173159125  \* MERGEFORMAT ">
        <w:r w:rsidR="00DF7684" w:rsidRPr="00DF7684">
          <w:t xml:space="preserve">Figure </w:t>
        </w:r>
        <w:r w:rsidR="00DF7684" w:rsidRPr="00DF7684">
          <w:rPr>
            <w:noProof/>
          </w:rPr>
          <w:t>156</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65AACF15"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DF7684" w:rsidRPr="00B1186A">
          <w:t xml:space="preserve">Figure </w:t>
        </w:r>
        <w:r w:rsidR="00DF7684">
          <w:rPr>
            <w:noProof/>
          </w:rPr>
          <w:t>157</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13C70F89" w:rsidR="00602636" w:rsidRPr="00B1186A" w:rsidRDefault="00602636" w:rsidP="00602636">
      <w:pPr>
        <w:pStyle w:val="Caption"/>
      </w:pPr>
      <w:bookmarkStart w:id="8060" w:name="_Ref173159248"/>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157</w:t>
      </w:r>
      <w:r w:rsidR="005E405E">
        <w:rPr>
          <w:noProof/>
        </w:rPr>
        <w:fldChar w:fldCharType="end"/>
      </w:r>
      <w:bookmarkEnd w:id="8060"/>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8061" w:name="_Toc176001823"/>
      <w:bookmarkStart w:id="8062" w:name="_Toc469043222"/>
      <w:bookmarkStart w:id="8063" w:name="_Toc469043526"/>
      <w:bookmarkStart w:id="8064" w:name="_Toc469043802"/>
      <w:bookmarkStart w:id="8065" w:name="_Toc469139456"/>
      <w:bookmarkStart w:id="8066" w:name="_Toc469152901"/>
      <w:bookmarkStart w:id="8067" w:name="_Toc469612996"/>
      <w:bookmarkStart w:id="8068" w:name="_Toc506816865"/>
      <w:bookmarkStart w:id="8069" w:name="_Toc506817141"/>
      <w:bookmarkStart w:id="8070" w:name="_Toc528426518"/>
      <w:bookmarkStart w:id="8071" w:name="_Toc528426792"/>
      <w:bookmarkStart w:id="8072" w:name="_Toc528427253"/>
      <w:bookmarkStart w:id="8073" w:name="_Toc19132723"/>
      <w:bookmarkStart w:id="8074" w:name="_Toc19132999"/>
      <w:bookmarkStart w:id="8075" w:name="_Toc37349465"/>
      <w:bookmarkStart w:id="8076" w:name="_Toc37349741"/>
      <w:bookmarkStart w:id="8077" w:name="_Toc51280429"/>
      <w:bookmarkStart w:id="8078" w:name="_Toc52889114"/>
      <w:bookmarkStart w:id="8079" w:name="_Toc52889394"/>
      <w:bookmarkStart w:id="8080" w:name="_Toc52897733"/>
      <w:bookmarkStart w:id="8081" w:name="_Toc69230241"/>
      <w:bookmarkStart w:id="8082" w:name="_Toc69230525"/>
      <w:bookmarkStart w:id="8083" w:name="_Toc83830728"/>
      <w:bookmarkStart w:id="8084" w:name="_Toc83831151"/>
      <w:bookmarkStart w:id="8085" w:name="_Toc99526449"/>
      <w:bookmarkStart w:id="8086" w:name="_Toc99526740"/>
      <w:bookmarkStart w:id="8087" w:name="_Toc99527048"/>
      <w:r w:rsidRPr="002D78E7">
        <w:t>Calculating the PWI</w:t>
      </w:r>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EF7FCD8" w:rsidR="00602636" w:rsidRPr="00B1186A" w:rsidRDefault="00602636" w:rsidP="00602636">
      <w:pPr>
        <w:pStyle w:val="Caption"/>
      </w:pPr>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DF7684">
        <w:rPr>
          <w:noProof/>
        </w:rPr>
        <w:t>158</w:t>
      </w:r>
      <w:r w:rsidR="005E405E">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8088"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8089" w:name="_Toc469043223"/>
      <w:bookmarkStart w:id="8090" w:name="_Toc469043527"/>
      <w:bookmarkStart w:id="8091" w:name="_Toc469043803"/>
      <w:bookmarkStart w:id="8092" w:name="_Toc469139457"/>
      <w:bookmarkStart w:id="8093" w:name="_Toc469152902"/>
      <w:bookmarkStart w:id="8094" w:name="_Toc469612997"/>
      <w:bookmarkStart w:id="8095" w:name="_Toc506816866"/>
      <w:bookmarkStart w:id="8096" w:name="_Toc506817142"/>
      <w:bookmarkStart w:id="8097" w:name="_Toc528426519"/>
      <w:bookmarkStart w:id="8098" w:name="_Toc528426793"/>
      <w:bookmarkStart w:id="8099" w:name="_Toc528427254"/>
      <w:bookmarkStart w:id="8100" w:name="_Toc19132724"/>
      <w:bookmarkStart w:id="8101" w:name="_Toc19133000"/>
      <w:bookmarkStart w:id="8102" w:name="_Toc37349466"/>
      <w:bookmarkStart w:id="8103" w:name="_Toc37349742"/>
      <w:bookmarkStart w:id="8104" w:name="_Toc51280430"/>
      <w:bookmarkStart w:id="8105" w:name="_Toc52889115"/>
      <w:bookmarkStart w:id="8106" w:name="_Toc52889395"/>
      <w:bookmarkStart w:id="8107" w:name="_Toc52897734"/>
      <w:bookmarkStart w:id="8108" w:name="_Toc69230242"/>
      <w:bookmarkStart w:id="8109" w:name="_Toc69230526"/>
      <w:bookmarkStart w:id="8110" w:name="_Toc83830729"/>
      <w:bookmarkStart w:id="8111" w:name="_Toc83831152"/>
      <w:bookmarkStart w:id="8112" w:name="_Toc99526450"/>
      <w:bookmarkStart w:id="8113" w:name="_Toc99526741"/>
      <w:bookmarkStart w:id="8114" w:name="_Toc99527049"/>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716C880C" w:rsidR="00602636" w:rsidRPr="00B1186A" w:rsidRDefault="000F1D70" w:rsidP="00602636">
      <w:fldSimple w:instr=" REF _Ref173159406  \* MERGEFORMAT ">
        <w:r w:rsidR="00DF7684" w:rsidRPr="00B1186A">
          <w:t xml:space="preserve">Table </w:t>
        </w:r>
        <w:r w:rsidR="00DF7684">
          <w:rPr>
            <w:noProof/>
          </w:rPr>
          <w:t>10</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DF7684" w:rsidRPr="00B1186A">
          <w:t xml:space="preserve">Table </w:t>
        </w:r>
        <w:r w:rsidR="00DF7684">
          <w:rPr>
            <w:noProof/>
          </w:rPr>
          <w:t>10</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4795B325" w:rsidR="00602636" w:rsidRPr="00B1186A" w:rsidRDefault="00602636" w:rsidP="00602636">
      <w:pPr>
        <w:pStyle w:val="Caption"/>
      </w:pPr>
      <w:bookmarkStart w:id="8115" w:name="_Ref173159406"/>
      <w:r w:rsidRPr="00B1186A">
        <w:t xml:space="preserve">Table </w:t>
      </w:r>
      <w:r w:rsidR="005E405E">
        <w:rPr>
          <w:noProof/>
        </w:rPr>
        <w:fldChar w:fldCharType="begin"/>
      </w:r>
      <w:r w:rsidR="005E405E">
        <w:rPr>
          <w:noProof/>
        </w:rPr>
        <w:instrText xml:space="preserve"> SEQ Table \* ARABIC </w:instrText>
      </w:r>
      <w:r w:rsidR="005E405E">
        <w:rPr>
          <w:noProof/>
        </w:rPr>
        <w:fldChar w:fldCharType="separate"/>
      </w:r>
      <w:r w:rsidR="00DF7684">
        <w:rPr>
          <w:noProof/>
        </w:rPr>
        <w:t>10</w:t>
      </w:r>
      <w:r w:rsidR="005E405E">
        <w:rPr>
          <w:noProof/>
        </w:rPr>
        <w:fldChar w:fldCharType="end"/>
      </w:r>
      <w:bookmarkEnd w:id="8115"/>
      <w:r w:rsidRPr="00B1186A">
        <w:t>: Comparison of Oven Performance – Best Achievable PWI</w:t>
      </w:r>
    </w:p>
    <w:p w14:paraId="1B160E92" w14:textId="77777777" w:rsidR="00602636" w:rsidRPr="002D78E7" w:rsidRDefault="00602636">
      <w:pPr>
        <w:pStyle w:val="Heading2"/>
      </w:pPr>
      <w:bookmarkStart w:id="8116" w:name="_Toc176001825"/>
      <w:bookmarkStart w:id="8117" w:name="_Toc469043224"/>
      <w:bookmarkStart w:id="8118" w:name="_Toc469043528"/>
      <w:bookmarkStart w:id="8119" w:name="_Toc469043804"/>
      <w:bookmarkStart w:id="8120" w:name="_Toc469139458"/>
      <w:bookmarkStart w:id="8121" w:name="_Toc469152903"/>
      <w:bookmarkStart w:id="8122" w:name="_Toc469612998"/>
      <w:bookmarkStart w:id="8123" w:name="_Toc506816867"/>
      <w:bookmarkStart w:id="8124" w:name="_Toc506817143"/>
      <w:bookmarkStart w:id="8125" w:name="_Toc528426520"/>
      <w:bookmarkStart w:id="8126" w:name="_Toc528426794"/>
      <w:bookmarkStart w:id="8127" w:name="_Toc528427255"/>
      <w:bookmarkStart w:id="8128" w:name="_Toc19132725"/>
      <w:bookmarkStart w:id="8129" w:name="_Toc19133001"/>
      <w:bookmarkStart w:id="8130" w:name="_Toc37349467"/>
      <w:bookmarkStart w:id="8131" w:name="_Toc37349743"/>
      <w:bookmarkStart w:id="8132" w:name="_Toc51280431"/>
      <w:bookmarkStart w:id="8133" w:name="_Toc52889116"/>
      <w:bookmarkStart w:id="8134" w:name="_Toc52889396"/>
      <w:bookmarkStart w:id="8135" w:name="_Toc52897735"/>
      <w:bookmarkStart w:id="8136" w:name="_Toc69230243"/>
      <w:bookmarkStart w:id="8137" w:name="_Toc69230527"/>
      <w:bookmarkStart w:id="8138" w:name="_Toc83830730"/>
      <w:bookmarkStart w:id="8139" w:name="_Toc83831153"/>
      <w:bookmarkStart w:id="8140" w:name="_Toc99526451"/>
      <w:bookmarkStart w:id="8141" w:name="_Toc99526742"/>
      <w:bookmarkStart w:id="8142" w:name="_Toc99527050"/>
      <w:r w:rsidRPr="002D78E7">
        <w:t>Conclusion</w:t>
      </w:r>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8143" w:name="_Toc329249494"/>
      <w:r>
        <w:rPr>
          <w:rStyle w:val="Heading1Char"/>
        </w:rPr>
        <w:br w:type="page"/>
      </w:r>
      <w:bookmarkEnd w:id="8143"/>
    </w:p>
    <w:p w14:paraId="78DFAFA7" w14:textId="77777777" w:rsidR="00306EC4" w:rsidRDefault="00306EC4" w:rsidP="001950EA">
      <w:pPr>
        <w:pStyle w:val="Heading1"/>
      </w:pPr>
      <w:bookmarkStart w:id="8144" w:name="_Toc468551595"/>
      <w:bookmarkStart w:id="8145" w:name="_Toc469038823"/>
      <w:bookmarkStart w:id="8146" w:name="_Toc469038878"/>
      <w:bookmarkStart w:id="8147" w:name="_Toc469042037"/>
      <w:bookmarkStart w:id="8148" w:name="_Toc469043225"/>
      <w:bookmarkStart w:id="8149" w:name="_Toc469043529"/>
      <w:bookmarkStart w:id="8150" w:name="_Toc469043805"/>
      <w:bookmarkStart w:id="8151" w:name="_Toc469043856"/>
      <w:bookmarkStart w:id="8152" w:name="_Toc469139459"/>
      <w:bookmarkStart w:id="8153" w:name="_Toc469152904"/>
      <w:bookmarkStart w:id="8154" w:name="_Toc469612999"/>
      <w:bookmarkStart w:id="8155" w:name="_Toc506816868"/>
      <w:bookmarkStart w:id="8156" w:name="_Toc506817144"/>
      <w:bookmarkStart w:id="8157" w:name="_Toc528426521"/>
      <w:bookmarkStart w:id="8158" w:name="_Toc528426795"/>
      <w:bookmarkStart w:id="8159" w:name="_Toc528427256"/>
      <w:bookmarkStart w:id="8160" w:name="_Toc19132726"/>
      <w:bookmarkStart w:id="8161" w:name="_Toc19133002"/>
      <w:bookmarkStart w:id="8162" w:name="_Toc19133364"/>
      <w:bookmarkStart w:id="8163" w:name="_Toc37349468"/>
      <w:bookmarkStart w:id="8164" w:name="_Toc37349744"/>
      <w:bookmarkStart w:id="8165" w:name="_Toc51280432"/>
      <w:bookmarkStart w:id="8166" w:name="_Toc52889117"/>
      <w:bookmarkStart w:id="8167" w:name="_Toc52889397"/>
      <w:bookmarkStart w:id="8168" w:name="_Toc52889765"/>
      <w:bookmarkStart w:id="8169" w:name="_Toc52889802"/>
      <w:bookmarkStart w:id="8170" w:name="_Toc52891160"/>
      <w:bookmarkStart w:id="8171" w:name="_Toc52897736"/>
      <w:bookmarkStart w:id="8172" w:name="_Toc69230244"/>
      <w:bookmarkStart w:id="8173" w:name="_Toc69230528"/>
      <w:bookmarkStart w:id="8174" w:name="_Toc83830731"/>
      <w:bookmarkStart w:id="8175" w:name="_Toc83831154"/>
      <w:bookmarkStart w:id="8176" w:name="_Toc99526452"/>
      <w:bookmarkStart w:id="8177" w:name="_Toc99526743"/>
      <w:bookmarkStart w:id="8178" w:name="_Toc99527051"/>
      <w:r w:rsidRPr="00306EC4">
        <w:lastRenderedPageBreak/>
        <w:t>Appendix B: Recalculating Zone Delta Limits From Navigator/Auto-Focus Predictions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8179" w:name="_Toc469043226"/>
      <w:bookmarkStart w:id="8180" w:name="_Toc469043530"/>
      <w:bookmarkStart w:id="8181" w:name="_Toc469043806"/>
      <w:bookmarkStart w:id="8182" w:name="_Toc469139460"/>
      <w:bookmarkStart w:id="8183" w:name="_Toc469152905"/>
      <w:bookmarkStart w:id="8184" w:name="_Toc469613000"/>
      <w:bookmarkStart w:id="8185" w:name="_Toc506816869"/>
      <w:bookmarkStart w:id="8186" w:name="_Toc506817145"/>
      <w:bookmarkStart w:id="8187" w:name="_Toc528426522"/>
      <w:bookmarkStart w:id="8188" w:name="_Toc528426796"/>
      <w:bookmarkStart w:id="8189" w:name="_Toc528427257"/>
      <w:bookmarkStart w:id="8190" w:name="_Toc19132727"/>
      <w:bookmarkStart w:id="8191" w:name="_Toc19133003"/>
      <w:bookmarkStart w:id="8192" w:name="_Toc37349469"/>
      <w:bookmarkStart w:id="8193" w:name="_Toc37349745"/>
      <w:bookmarkStart w:id="8194" w:name="_Toc51280433"/>
      <w:bookmarkStart w:id="8195" w:name="_Toc52889118"/>
      <w:bookmarkStart w:id="8196" w:name="_Toc52889398"/>
      <w:bookmarkStart w:id="8197" w:name="_Toc52897737"/>
      <w:bookmarkStart w:id="8198" w:name="_Toc69230245"/>
      <w:bookmarkStart w:id="8199" w:name="_Toc69230529"/>
      <w:bookmarkStart w:id="8200" w:name="_Toc83830732"/>
      <w:bookmarkStart w:id="8201" w:name="_Toc83831155"/>
      <w:bookmarkStart w:id="8202" w:name="_Toc99526453"/>
      <w:bookmarkStart w:id="8203" w:name="_Toc99526744"/>
      <w:bookmarkStart w:id="8204" w:name="_Toc99527052"/>
      <w:r w:rsidRPr="00676AEE">
        <w:t xml:space="preserve">For </w:t>
      </w:r>
      <w:r w:rsidR="00306EC4" w:rsidRPr="00676AEE">
        <w:t>Sta</w:t>
      </w:r>
      <w:r w:rsidR="00306EC4">
        <w:t>nd-Alone Software Installations</w:t>
      </w:r>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28">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8205" w:name="_Toc469043227"/>
      <w:bookmarkStart w:id="8206" w:name="_Toc469043531"/>
      <w:bookmarkStart w:id="8207" w:name="_Toc469043807"/>
      <w:bookmarkStart w:id="8208" w:name="_Toc469139461"/>
      <w:bookmarkStart w:id="8209" w:name="_Toc469152906"/>
      <w:bookmarkStart w:id="8210" w:name="_Toc469613001"/>
      <w:bookmarkStart w:id="8211" w:name="_Toc506816870"/>
      <w:bookmarkStart w:id="8212" w:name="_Toc506817146"/>
      <w:bookmarkStart w:id="8213" w:name="_Toc528426523"/>
      <w:bookmarkStart w:id="8214" w:name="_Toc528426797"/>
      <w:bookmarkStart w:id="8215" w:name="_Toc528427258"/>
      <w:bookmarkStart w:id="8216" w:name="_Toc19132728"/>
      <w:bookmarkStart w:id="8217" w:name="_Toc19133004"/>
      <w:bookmarkStart w:id="8218" w:name="_Toc37349470"/>
      <w:bookmarkStart w:id="8219" w:name="_Toc37349746"/>
      <w:bookmarkStart w:id="8220" w:name="_Toc51280434"/>
      <w:bookmarkStart w:id="8221" w:name="_Toc52889119"/>
      <w:bookmarkStart w:id="8222" w:name="_Toc52889399"/>
      <w:bookmarkStart w:id="8223" w:name="_Toc52897738"/>
      <w:bookmarkStart w:id="8224" w:name="_Toc69230246"/>
      <w:bookmarkStart w:id="8225" w:name="_Toc69230530"/>
      <w:bookmarkStart w:id="8226" w:name="_Toc83830733"/>
      <w:bookmarkStart w:id="8227" w:name="_Toc83831156"/>
      <w:bookmarkStart w:id="8228" w:name="_Toc99526454"/>
      <w:bookmarkStart w:id="8229" w:name="_Toc99526745"/>
      <w:bookmarkStart w:id="8230" w:name="_Toc99527053"/>
      <w:r w:rsidRPr="00676AEE">
        <w:lastRenderedPageBreak/>
        <w:t>For Oven</w:t>
      </w:r>
      <w:r>
        <w:t xml:space="preserve"> Controller</w:t>
      </w:r>
      <w:r w:rsidRPr="00676AEE">
        <w:t xml:space="preserve"> Software Installations</w:t>
      </w:r>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52" type="#_x0000_t75" style="width:277.7pt;height:209.15pt" o:ole="">
                  <v:imagedata r:id="rId429" o:title=""/>
                </v:shape>
                <o:OLEObject Type="Embed" ProgID="PBrush" ShapeID="_x0000_i1052" DrawAspect="Content" ObjectID="_1710139725" r:id="rId430"/>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07CFEE1"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r w:rsidR="001D7F0A" w:rsidRPr="00676AEE">
              <w:t>software and</w:t>
            </w:r>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53" type="#_x0000_t75" style="width:277.7pt;height:207.65pt" o:ole="">
                  <v:imagedata r:id="rId431" o:title=""/>
                </v:shape>
                <o:OLEObject Type="Embed" ProgID="PBrush" ShapeID="_x0000_i1053" DrawAspect="Content" ObjectID="_1710139726" r:id="rId432"/>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54" type="#_x0000_t75" style="width:277.4pt;height:208.35pt" o:ole="">
                  <v:imagedata r:id="rId433" o:title=""/>
                </v:shape>
                <o:OLEObject Type="Embed" ProgID="PBrush" ShapeID="_x0000_i1054" DrawAspect="Content" ObjectID="_1710139727" r:id="rId434"/>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55" type="#_x0000_t75" style="width:277.4pt;height:208.35pt" o:ole="">
                  <v:imagedata r:id="rId435" o:title=""/>
                </v:shape>
                <o:OLEObject Type="Embed" ProgID="PBrush" ShapeID="_x0000_i1055" DrawAspect="Content" ObjectID="_1710139728" r:id="rId436"/>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8231" w:name="_Toc333825427"/>
      <w:bookmarkStart w:id="8232" w:name="_Toc394411687"/>
      <w:bookmarkStart w:id="8233" w:name="_Toc394486327"/>
      <w:bookmarkStart w:id="8234" w:name="_Toc394583413"/>
      <w:bookmarkStart w:id="8235" w:name="_Toc468168395"/>
      <w:bookmarkStart w:id="8236" w:name="_Toc468175440"/>
      <w:bookmarkEnd w:id="7998"/>
      <w:bookmarkEnd w:id="7999"/>
      <w:bookmarkEnd w:id="8000"/>
      <w:r>
        <w:br w:type="page"/>
      </w:r>
    </w:p>
    <w:p w14:paraId="57B98993" w14:textId="1A8D5959" w:rsidR="0071023B" w:rsidRDefault="0071023B" w:rsidP="001950EA">
      <w:pPr>
        <w:pStyle w:val="Heading1"/>
      </w:pPr>
      <w:bookmarkStart w:id="8237" w:name="_Toc469038824"/>
      <w:bookmarkStart w:id="8238" w:name="_Toc469038879"/>
      <w:bookmarkStart w:id="8239" w:name="_Toc469042038"/>
      <w:bookmarkStart w:id="8240" w:name="_Toc469043228"/>
      <w:bookmarkStart w:id="8241" w:name="_Toc469043532"/>
      <w:bookmarkStart w:id="8242" w:name="_Toc469043808"/>
      <w:bookmarkStart w:id="8243" w:name="_Toc469043857"/>
      <w:bookmarkStart w:id="8244" w:name="_Toc469139462"/>
      <w:bookmarkStart w:id="8245" w:name="_Toc469152907"/>
      <w:bookmarkStart w:id="8246" w:name="_Toc469613002"/>
      <w:bookmarkStart w:id="8247" w:name="_Toc506816871"/>
      <w:bookmarkStart w:id="8248" w:name="_Toc506817147"/>
      <w:bookmarkStart w:id="8249" w:name="_Toc528426524"/>
      <w:bookmarkStart w:id="8250" w:name="_Toc528426798"/>
      <w:bookmarkStart w:id="8251" w:name="_Toc528427259"/>
      <w:bookmarkStart w:id="8252" w:name="_Toc19132729"/>
      <w:bookmarkStart w:id="8253" w:name="_Toc19133005"/>
      <w:bookmarkStart w:id="8254" w:name="_Toc19133365"/>
      <w:bookmarkStart w:id="8255" w:name="_Toc37349471"/>
      <w:bookmarkStart w:id="8256" w:name="_Toc37349747"/>
      <w:bookmarkStart w:id="8257" w:name="_Toc51280435"/>
      <w:bookmarkStart w:id="8258" w:name="_Toc52889120"/>
      <w:bookmarkStart w:id="8259" w:name="_Toc52889400"/>
      <w:bookmarkStart w:id="8260" w:name="_Toc52889766"/>
      <w:bookmarkStart w:id="8261" w:name="_Toc52889803"/>
      <w:bookmarkStart w:id="8262" w:name="_Toc52891161"/>
      <w:bookmarkStart w:id="8263" w:name="_Toc52897739"/>
      <w:bookmarkStart w:id="8264" w:name="_Toc69230247"/>
      <w:bookmarkStart w:id="8265" w:name="_Toc69230531"/>
      <w:bookmarkStart w:id="8266" w:name="_Toc83830734"/>
      <w:bookmarkStart w:id="8267" w:name="_Toc83831157"/>
      <w:bookmarkStart w:id="8268" w:name="_Toc99526455"/>
      <w:bookmarkStart w:id="8269" w:name="_Toc99526746"/>
      <w:bookmarkStart w:id="8270" w:name="_Toc99527054"/>
      <w:r>
        <w:lastRenderedPageBreak/>
        <w:t>Appendix C: Configuration Program</w:t>
      </w:r>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8271" w:name="_Toc469043229"/>
      <w:bookmarkStart w:id="8272" w:name="_Toc469043533"/>
      <w:bookmarkStart w:id="8273" w:name="_Toc469043809"/>
      <w:bookmarkStart w:id="8274" w:name="_Toc469139463"/>
      <w:bookmarkStart w:id="8275" w:name="_Toc469152908"/>
      <w:bookmarkStart w:id="8276" w:name="_Toc469613003"/>
      <w:bookmarkStart w:id="8277" w:name="_Toc506816872"/>
      <w:bookmarkStart w:id="8278" w:name="_Toc506817148"/>
      <w:bookmarkStart w:id="8279" w:name="_Toc528426525"/>
      <w:bookmarkStart w:id="8280" w:name="_Toc528426799"/>
      <w:bookmarkStart w:id="8281" w:name="_Toc528427260"/>
      <w:bookmarkStart w:id="8282" w:name="_Toc19132730"/>
      <w:bookmarkStart w:id="8283" w:name="_Toc19133006"/>
      <w:bookmarkStart w:id="8284" w:name="_Toc37349472"/>
      <w:bookmarkStart w:id="8285" w:name="_Toc37349748"/>
      <w:bookmarkStart w:id="8286" w:name="_Toc51280436"/>
      <w:bookmarkStart w:id="8287" w:name="_Toc52889121"/>
      <w:bookmarkStart w:id="8288" w:name="_Toc52889401"/>
      <w:bookmarkStart w:id="8289" w:name="_Toc52897740"/>
      <w:bookmarkStart w:id="8290" w:name="_Toc69230248"/>
      <w:bookmarkStart w:id="8291" w:name="_Toc69230532"/>
      <w:bookmarkStart w:id="8292" w:name="_Toc83830735"/>
      <w:bookmarkStart w:id="8293" w:name="_Toc83831158"/>
      <w:bookmarkStart w:id="8294" w:name="_Toc99526456"/>
      <w:bookmarkStart w:id="8295" w:name="_Toc99526747"/>
      <w:bookmarkStart w:id="8296" w:name="_Toc99527055"/>
      <w:r w:rsidRPr="00F0388A">
        <w:t xml:space="preserve">User Settings </w:t>
      </w:r>
      <w:r>
        <w:t>T</w:t>
      </w:r>
      <w:r w:rsidRPr="00F0388A">
        <w:t>ab</w:t>
      </w:r>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84032"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37">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7777777" w:rsidR="0071023B" w:rsidRPr="00B1186A" w:rsidRDefault="0071023B" w:rsidP="0071023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D758A87"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71500FD7" w14:textId="277CB127" w:rsidR="00C06A8E" w:rsidRDefault="00C06A8E" w:rsidP="0071023B">
      <w:pPr>
        <w:spacing w:before="60" w:after="60"/>
        <w:ind w:left="360"/>
      </w:pPr>
      <w:bookmarkStart w:id="8297" w:name="_Hlk69498857"/>
      <w:r>
        <w:t>Note: The separation between the Midpoint and Stop Trigger temperatures must be at least 10</w:t>
      </w:r>
      <w:r w:rsidRPr="00081CE2">
        <w:t>ºC</w:t>
      </w:r>
      <w:r>
        <w:t>/18</w:t>
      </w:r>
      <w:r w:rsidRPr="00081CE2">
        <w:t>º</w:t>
      </w:r>
      <w:r>
        <w:t>F.</w:t>
      </w:r>
    </w:p>
    <w:bookmarkEnd w:id="8297"/>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EE126E">
      <w:pPr>
        <w:pStyle w:val="Heading3"/>
      </w:pPr>
      <w:bookmarkStart w:id="8298" w:name="_Toc527644512"/>
      <w:bookmarkStart w:id="8299" w:name="_Toc528426800"/>
      <w:bookmarkStart w:id="8300" w:name="_Toc19133007"/>
      <w:bookmarkStart w:id="8301" w:name="_Toc37349749"/>
      <w:bookmarkStart w:id="8302" w:name="_Toc51280437"/>
      <w:bookmarkStart w:id="8303" w:name="_Toc52889402"/>
      <w:bookmarkStart w:id="8304" w:name="_Toc69230533"/>
      <w:bookmarkStart w:id="8305" w:name="_Toc83831159"/>
      <w:bookmarkStart w:id="8306" w:name="_Toc469043230"/>
      <w:bookmarkStart w:id="8307" w:name="_Toc469043534"/>
      <w:bookmarkStart w:id="8308" w:name="_Toc469043810"/>
      <w:bookmarkStart w:id="8309" w:name="_Toc469139464"/>
      <w:bookmarkStart w:id="8310" w:name="_Toc469152909"/>
      <w:bookmarkStart w:id="8311" w:name="_Toc469613004"/>
      <w:bookmarkStart w:id="8312" w:name="_Toc506816873"/>
      <w:bookmarkStart w:id="8313" w:name="_Toc506817149"/>
      <w:bookmarkStart w:id="8314" w:name="_Toc99526748"/>
      <w:bookmarkStart w:id="8315" w:name="_Toc99527056"/>
      <w:r>
        <w:lastRenderedPageBreak/>
        <w:t>Use Baseline Profile Expiration</w:t>
      </w:r>
      <w:bookmarkEnd w:id="8298"/>
      <w:bookmarkEnd w:id="8299"/>
      <w:bookmarkEnd w:id="8300"/>
      <w:bookmarkEnd w:id="8301"/>
      <w:bookmarkEnd w:id="8302"/>
      <w:bookmarkEnd w:id="8303"/>
      <w:bookmarkEnd w:id="8304"/>
      <w:bookmarkEnd w:id="8305"/>
      <w:bookmarkEnd w:id="8314"/>
      <w:bookmarkEnd w:id="8315"/>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901440"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38">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8316" w:name="_Hlk526970594"/>
    </w:p>
    <w:p w14:paraId="7B5767F0" w14:textId="77777777" w:rsidR="002C3095" w:rsidRDefault="002C3095" w:rsidP="002C3095">
      <w:r>
        <w:rPr>
          <w:b/>
        </w:rPr>
        <w:t>Global Preferences/Control Limits Tab</w:t>
      </w:r>
      <w:r>
        <w:t xml:space="preserve"> </w:t>
      </w:r>
      <w:bookmarkEnd w:id="8316"/>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906560"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CFCD1" id="Rectangle 2803" o:spid="_x0000_s1026" style="position:absolute;margin-left:208.5pt;margin-top:27.3pt;width:157.5pt;height:20.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Dg4d3X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9116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39">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91680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40">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8317" w:name="_Toc528426526"/>
      <w:bookmarkStart w:id="8318" w:name="_Toc528426801"/>
      <w:bookmarkStart w:id="8319" w:name="_Toc528427261"/>
      <w:bookmarkStart w:id="8320" w:name="_Toc19132731"/>
      <w:bookmarkStart w:id="8321" w:name="_Toc19133008"/>
      <w:bookmarkStart w:id="8322" w:name="_Toc37349473"/>
      <w:bookmarkStart w:id="8323" w:name="_Toc37349750"/>
      <w:bookmarkStart w:id="8324" w:name="_Toc51280438"/>
      <w:bookmarkStart w:id="8325" w:name="_Toc52889122"/>
      <w:bookmarkStart w:id="8326" w:name="_Toc52889403"/>
      <w:bookmarkStart w:id="8327" w:name="_Toc52897741"/>
      <w:bookmarkStart w:id="8328" w:name="_Toc69230249"/>
      <w:bookmarkStart w:id="8329" w:name="_Toc69230534"/>
      <w:bookmarkStart w:id="8330" w:name="_Toc83830736"/>
      <w:bookmarkStart w:id="8331" w:name="_Toc83831160"/>
      <w:bookmarkStart w:id="8332" w:name="_Toc99526457"/>
      <w:bookmarkStart w:id="8333" w:name="_Toc99526749"/>
      <w:bookmarkStart w:id="8334" w:name="_Toc99527057"/>
      <w:r>
        <w:rPr>
          <w:noProof/>
        </w:rPr>
        <w:lastRenderedPageBreak/>
        <w:drawing>
          <wp:anchor distT="0" distB="0" distL="114300" distR="114300" simplePos="0" relativeHeight="25151744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1"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8306"/>
      <w:bookmarkEnd w:id="8307"/>
      <w:bookmarkEnd w:id="8308"/>
      <w:bookmarkEnd w:id="8309"/>
      <w:bookmarkEnd w:id="8310"/>
      <w:bookmarkEnd w:id="8311"/>
      <w:bookmarkEnd w:id="8312"/>
      <w:bookmarkEnd w:id="8313"/>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8335" w:name="_Toc469043231"/>
      <w:bookmarkStart w:id="8336" w:name="_Toc469043535"/>
      <w:bookmarkStart w:id="8337" w:name="_Toc469043811"/>
      <w:bookmarkStart w:id="8338" w:name="_Toc469139465"/>
      <w:bookmarkStart w:id="8339" w:name="_Toc469152910"/>
      <w:bookmarkStart w:id="8340" w:name="_Toc469613005"/>
      <w:bookmarkStart w:id="8341" w:name="_Toc506816874"/>
      <w:bookmarkStart w:id="8342" w:name="_Toc506817150"/>
      <w:bookmarkStart w:id="8343" w:name="_Toc528426527"/>
      <w:bookmarkStart w:id="8344" w:name="_Toc528426802"/>
      <w:bookmarkStart w:id="8345" w:name="_Toc528427262"/>
      <w:bookmarkStart w:id="8346" w:name="_Toc19132732"/>
      <w:bookmarkStart w:id="8347" w:name="_Toc19133009"/>
      <w:bookmarkStart w:id="8348" w:name="_Toc37349474"/>
      <w:bookmarkStart w:id="8349" w:name="_Toc37349751"/>
      <w:bookmarkStart w:id="8350" w:name="_Toc51280439"/>
      <w:bookmarkStart w:id="8351" w:name="_Toc52889123"/>
      <w:bookmarkStart w:id="8352" w:name="_Toc52889404"/>
      <w:bookmarkStart w:id="8353" w:name="_Toc52897742"/>
      <w:bookmarkStart w:id="8354" w:name="_Toc69230250"/>
      <w:bookmarkStart w:id="8355" w:name="_Toc69230535"/>
      <w:bookmarkStart w:id="8356" w:name="_Toc83830737"/>
      <w:bookmarkStart w:id="8357" w:name="_Toc83831161"/>
      <w:bookmarkStart w:id="8358" w:name="_Toc99526458"/>
      <w:bookmarkStart w:id="8359" w:name="_Toc99526750"/>
      <w:bookmarkStart w:id="8360" w:name="_Toc99527058"/>
      <w:r>
        <w:rPr>
          <w:noProof/>
        </w:rPr>
        <w:drawing>
          <wp:anchor distT="0" distB="0" distL="114300" distR="114300" simplePos="0" relativeHeight="25150515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2"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35D1FDD3" w:rsidR="0071023B" w:rsidRDefault="0018489E">
      <w:pPr>
        <w:pStyle w:val="Heading2"/>
      </w:pPr>
      <w:bookmarkStart w:id="8361" w:name="_Toc469043232"/>
      <w:bookmarkStart w:id="8362" w:name="_Toc469043536"/>
      <w:bookmarkStart w:id="8363" w:name="_Toc469043812"/>
      <w:bookmarkStart w:id="8364" w:name="_Toc469139466"/>
      <w:bookmarkStart w:id="8365" w:name="_Toc469152911"/>
      <w:bookmarkStart w:id="8366" w:name="_Toc469613006"/>
      <w:bookmarkStart w:id="8367" w:name="_Toc506816875"/>
      <w:bookmarkStart w:id="8368" w:name="_Toc506817151"/>
      <w:bookmarkStart w:id="8369" w:name="_Toc528426528"/>
      <w:bookmarkStart w:id="8370" w:name="_Toc528426803"/>
      <w:bookmarkStart w:id="8371" w:name="_Toc528427263"/>
      <w:bookmarkStart w:id="8372" w:name="_Toc19132733"/>
      <w:bookmarkStart w:id="8373" w:name="_Toc19133010"/>
      <w:bookmarkStart w:id="8374" w:name="_Toc37349475"/>
      <w:bookmarkStart w:id="8375" w:name="_Toc37349752"/>
      <w:bookmarkStart w:id="8376" w:name="_Toc51280440"/>
      <w:bookmarkStart w:id="8377" w:name="_Toc52889124"/>
      <w:bookmarkStart w:id="8378" w:name="_Toc52889405"/>
      <w:bookmarkStart w:id="8379" w:name="_Toc52897743"/>
      <w:bookmarkStart w:id="8380" w:name="_Toc69230251"/>
      <w:bookmarkStart w:id="8381" w:name="_Toc69230536"/>
      <w:bookmarkStart w:id="8382" w:name="_Toc83830738"/>
      <w:bookmarkStart w:id="8383" w:name="_Toc83831162"/>
      <w:bookmarkStart w:id="8384" w:name="_Toc99526459"/>
      <w:bookmarkStart w:id="8385" w:name="_Toc99526751"/>
      <w:bookmarkStart w:id="8386" w:name="_Toc99527059"/>
      <w:ins w:id="8387" w:author="Tom Bergeron" w:date="2022-03-29T19:44:00Z">
        <w:r>
          <w:rPr>
            <w:noProof/>
          </w:rPr>
          <w:drawing>
            <wp:anchor distT="0" distB="0" distL="114300" distR="114300" simplePos="0" relativeHeight="251984384" behindDoc="1" locked="0" layoutInCell="1" allowOverlap="1" wp14:anchorId="3DE75D08" wp14:editId="7178B579">
              <wp:simplePos x="0" y="0"/>
              <wp:positionH relativeFrom="column">
                <wp:posOffset>2390775</wp:posOffset>
              </wp:positionH>
              <wp:positionV relativeFrom="paragraph">
                <wp:posOffset>450215</wp:posOffset>
              </wp:positionV>
              <wp:extent cx="3282696" cy="3118104"/>
              <wp:effectExtent l="0" t="0" r="0" b="6350"/>
              <wp:wrapTight wrapText="left">
                <wp:wrapPolygon edited="0">
                  <wp:start x="0" y="0"/>
                  <wp:lineTo x="0" y="21512"/>
                  <wp:lineTo x="21437" y="21512"/>
                  <wp:lineTo x="21437" y="0"/>
                  <wp:lineTo x="0" y="0"/>
                </wp:wrapPolygon>
              </wp:wrapTight>
              <wp:docPr id="306" name="Picture 3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ins>
      <w:del w:id="8388" w:author="Tom Bergeron" w:date="2022-03-29T19:43:00Z">
        <w:r w:rsidR="005930D2" w:rsidDel="0018489E">
          <w:rPr>
            <w:noProof/>
          </w:rPr>
          <w:drawing>
            <wp:anchor distT="0" distB="0" distL="114300" distR="114300" simplePos="0" relativeHeight="251974144" behindDoc="1" locked="0" layoutInCell="1" allowOverlap="1" wp14:anchorId="3FDA3545" wp14:editId="3708DC99">
              <wp:simplePos x="0" y="0"/>
              <wp:positionH relativeFrom="column">
                <wp:posOffset>2429510</wp:posOffset>
              </wp:positionH>
              <wp:positionV relativeFrom="paragraph">
                <wp:posOffset>189865</wp:posOffset>
              </wp:positionV>
              <wp:extent cx="3244215" cy="3081020"/>
              <wp:effectExtent l="0" t="0" r="0" b="5080"/>
              <wp:wrapTight wrapText="left">
                <wp:wrapPolygon edited="0">
                  <wp:start x="0" y="0"/>
                  <wp:lineTo x="0" y="21502"/>
                  <wp:lineTo x="21435" y="21502"/>
                  <wp:lineTo x="21435" y="0"/>
                  <wp:lineTo x="0" y="0"/>
                </wp:wrapPolygon>
              </wp:wrapTight>
              <wp:docPr id="2949" name="Picture 29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Graphical user interface, tabl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244215" cy="3081020"/>
                      </a:xfrm>
                      <a:prstGeom prst="rect">
                        <a:avLst/>
                      </a:prstGeom>
                    </pic:spPr>
                  </pic:pic>
                </a:graphicData>
              </a:graphic>
              <wp14:sizeRelH relativeFrom="margin">
                <wp14:pctWidth>0</wp14:pctWidth>
              </wp14:sizeRelH>
              <wp14:sizeRelV relativeFrom="margin">
                <wp14:pctHeight>0</wp14:pctHeight>
              </wp14:sizeRelV>
            </wp:anchor>
          </w:drawing>
        </w:r>
      </w:del>
      <w:r w:rsidR="0071023B">
        <w:t>Hardware Tab</w:t>
      </w:r>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p>
    <w:p w14:paraId="2ED6BA9C" w14:textId="3C58CD8A" w:rsidR="0071023B" w:rsidRDefault="0071023B" w:rsidP="0071023B">
      <w:r>
        <w:t>This area controls the configuration of the eTPU network addresses</w:t>
      </w:r>
      <w:r w:rsidR="005930D2">
        <w:t xml:space="preserve">, </w:t>
      </w:r>
      <w:r>
        <w:t>allows for enabling or disabling of the oven communication when applicable</w:t>
      </w:r>
      <w:r w:rsidR="005930D2">
        <w:t>, and for adjusting parameters for the board sensor operations.</w:t>
      </w:r>
    </w:p>
    <w:p w14:paraId="7EC1B3C8" w14:textId="54286AAB" w:rsidR="0071023B" w:rsidRDefault="0071023B" w:rsidP="0071023B"/>
    <w:p w14:paraId="681AF9F0" w14:textId="77777777" w:rsidR="0071023B" w:rsidRDefault="0071023B" w:rsidP="0071023B"/>
    <w:p w14:paraId="6DF356CF" w14:textId="497139AA"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3983F64C" w:rsidR="00D33D7C" w:rsidRDefault="00883023" w:rsidP="008F51FF">
      <w:r>
        <w:br w:type="page"/>
      </w:r>
    </w:p>
    <w:p w14:paraId="3E7295C2" w14:textId="7718A7F2" w:rsidR="00D33D7C" w:rsidRDefault="00D33D7C">
      <w:pPr>
        <w:pStyle w:val="Heading2"/>
      </w:pPr>
      <w:bookmarkStart w:id="8389" w:name="_Toc469043233"/>
      <w:bookmarkStart w:id="8390" w:name="_Toc469043537"/>
      <w:bookmarkStart w:id="8391" w:name="_Toc469043813"/>
      <w:bookmarkStart w:id="8392" w:name="_Toc469139467"/>
      <w:bookmarkStart w:id="8393" w:name="_Toc469152912"/>
      <w:bookmarkStart w:id="8394" w:name="_Toc469613007"/>
      <w:bookmarkStart w:id="8395" w:name="_Toc506816876"/>
      <w:bookmarkStart w:id="8396" w:name="_Toc506817152"/>
      <w:bookmarkStart w:id="8397" w:name="_Toc528426529"/>
      <w:bookmarkStart w:id="8398" w:name="_Toc528426804"/>
      <w:bookmarkStart w:id="8399" w:name="_Toc528427264"/>
      <w:bookmarkStart w:id="8400" w:name="_Toc19132734"/>
      <w:bookmarkStart w:id="8401" w:name="_Toc19133011"/>
      <w:bookmarkStart w:id="8402" w:name="_Toc37349476"/>
      <w:bookmarkStart w:id="8403" w:name="_Toc37349753"/>
      <w:bookmarkStart w:id="8404" w:name="_Toc51280441"/>
      <w:bookmarkStart w:id="8405" w:name="_Toc52889125"/>
      <w:bookmarkStart w:id="8406" w:name="_Toc52889406"/>
      <w:bookmarkStart w:id="8407" w:name="_Toc52897744"/>
      <w:bookmarkStart w:id="8408" w:name="_Toc69230252"/>
      <w:bookmarkStart w:id="8409" w:name="_Toc69230537"/>
      <w:bookmarkStart w:id="8410" w:name="_Toc83830739"/>
      <w:bookmarkStart w:id="8411" w:name="_Toc83831163"/>
      <w:bookmarkStart w:id="8412" w:name="_Toc99526460"/>
      <w:bookmarkStart w:id="8413" w:name="_Toc99526752"/>
      <w:bookmarkStart w:id="8414" w:name="_Toc99527060"/>
      <w:r>
        <w:lastRenderedPageBreak/>
        <w:t>Auto-VP Tab</w:t>
      </w:r>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p>
    <w:p w14:paraId="4CE81B40" w14:textId="77DB993C"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69113A20" w:rsidR="00883023" w:rsidRDefault="00883023">
      <w:pPr>
        <w:pStyle w:val="Heading2"/>
      </w:pPr>
      <w:bookmarkStart w:id="8415" w:name="_Toc469043234"/>
      <w:bookmarkStart w:id="8416" w:name="_Toc469043538"/>
      <w:bookmarkStart w:id="8417" w:name="_Toc469043814"/>
      <w:bookmarkStart w:id="8418" w:name="_Toc469139468"/>
      <w:bookmarkStart w:id="8419" w:name="_Toc469152913"/>
      <w:bookmarkStart w:id="8420" w:name="_Toc469613008"/>
      <w:bookmarkStart w:id="8421" w:name="_Toc506816877"/>
      <w:bookmarkStart w:id="8422" w:name="_Toc506817153"/>
      <w:bookmarkStart w:id="8423" w:name="_Toc528426530"/>
      <w:bookmarkStart w:id="8424" w:name="_Toc528426805"/>
      <w:bookmarkStart w:id="8425" w:name="_Toc528427265"/>
      <w:bookmarkStart w:id="8426" w:name="_Toc19132735"/>
      <w:bookmarkStart w:id="8427" w:name="_Toc19133012"/>
      <w:bookmarkStart w:id="8428" w:name="_Toc37349477"/>
      <w:bookmarkStart w:id="8429" w:name="_Toc37349754"/>
      <w:bookmarkStart w:id="8430" w:name="_Toc51280442"/>
      <w:bookmarkStart w:id="8431" w:name="_Toc52889126"/>
      <w:bookmarkStart w:id="8432" w:name="_Toc52889407"/>
      <w:bookmarkStart w:id="8433" w:name="_Toc52897745"/>
      <w:bookmarkStart w:id="8434" w:name="_Toc69230253"/>
      <w:bookmarkStart w:id="8435" w:name="_Toc69230538"/>
      <w:bookmarkStart w:id="8436" w:name="_Toc83830740"/>
      <w:bookmarkStart w:id="8437" w:name="_Toc83831164"/>
      <w:bookmarkStart w:id="8438" w:name="_Toc99526461"/>
      <w:bookmarkStart w:id="8439" w:name="_Toc99526753"/>
      <w:bookmarkStart w:id="8440" w:name="_Toc99527061"/>
      <w:r>
        <w:t>RPM Tab</w:t>
      </w:r>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p>
    <w:p w14:paraId="5AFE0E99" w14:textId="7E9D571A"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758589D0" w:rsidR="0071023B" w:rsidRDefault="0018489E">
      <w:pPr>
        <w:pStyle w:val="Heading2"/>
      </w:pPr>
      <w:bookmarkStart w:id="8441" w:name="_Toc469043235"/>
      <w:bookmarkStart w:id="8442" w:name="_Toc469043539"/>
      <w:bookmarkStart w:id="8443" w:name="_Toc469043815"/>
      <w:bookmarkStart w:id="8444" w:name="_Toc469139469"/>
      <w:bookmarkStart w:id="8445" w:name="_Toc469152914"/>
      <w:bookmarkStart w:id="8446" w:name="_Toc469613009"/>
      <w:bookmarkStart w:id="8447" w:name="_Toc506816878"/>
      <w:bookmarkStart w:id="8448" w:name="_Toc506817154"/>
      <w:bookmarkStart w:id="8449" w:name="_Toc528426531"/>
      <w:bookmarkStart w:id="8450" w:name="_Toc528426806"/>
      <w:bookmarkStart w:id="8451" w:name="_Toc528427266"/>
      <w:bookmarkStart w:id="8452" w:name="_Toc19132736"/>
      <w:bookmarkStart w:id="8453" w:name="_Toc19133013"/>
      <w:bookmarkStart w:id="8454" w:name="_Toc37349478"/>
      <w:bookmarkStart w:id="8455" w:name="_Toc37349755"/>
      <w:bookmarkStart w:id="8456" w:name="_Toc51280443"/>
      <w:bookmarkStart w:id="8457" w:name="_Toc52889127"/>
      <w:bookmarkStart w:id="8458" w:name="_Toc52889408"/>
      <w:bookmarkStart w:id="8459" w:name="_Toc52897746"/>
      <w:bookmarkStart w:id="8460" w:name="_Toc69230254"/>
      <w:bookmarkStart w:id="8461" w:name="_Toc69230539"/>
      <w:bookmarkStart w:id="8462" w:name="_Toc83830741"/>
      <w:bookmarkStart w:id="8463" w:name="_Toc83831165"/>
      <w:bookmarkStart w:id="8464" w:name="_Toc99526462"/>
      <w:bookmarkStart w:id="8465" w:name="_Toc99526754"/>
      <w:bookmarkStart w:id="8466" w:name="_Toc99527062"/>
      <w:ins w:id="8467" w:author="Tom Bergeron" w:date="2022-03-29T19:45:00Z">
        <w:r>
          <w:rPr>
            <w:noProof/>
          </w:rPr>
          <w:drawing>
            <wp:anchor distT="0" distB="0" distL="114300" distR="114300" simplePos="0" relativeHeight="251985408" behindDoc="1" locked="0" layoutInCell="1" allowOverlap="1" wp14:anchorId="6AF4BD74" wp14:editId="5C597075">
              <wp:simplePos x="0" y="0"/>
              <wp:positionH relativeFrom="column">
                <wp:posOffset>2343150</wp:posOffset>
              </wp:positionH>
              <wp:positionV relativeFrom="paragraph">
                <wp:posOffset>465455</wp:posOffset>
              </wp:positionV>
              <wp:extent cx="3282696" cy="3118104"/>
              <wp:effectExtent l="0" t="0" r="0" b="6350"/>
              <wp:wrapTight wrapText="left">
                <wp:wrapPolygon edited="0">
                  <wp:start x="0" y="0"/>
                  <wp:lineTo x="0" y="21512"/>
                  <wp:lineTo x="21437" y="21512"/>
                  <wp:lineTo x="21437" y="0"/>
                  <wp:lineTo x="0" y="0"/>
                </wp:wrapPolygon>
              </wp:wrapTight>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ins>
      <w:del w:id="8468" w:author="Tom Bergeron" w:date="2022-03-29T19:45:00Z">
        <w:r w:rsidR="0071023B" w:rsidDel="0018489E">
          <w:rPr>
            <w:noProof/>
          </w:rPr>
          <w:drawing>
            <wp:anchor distT="0" distB="0" distL="114300" distR="114300" simplePos="0" relativeHeight="251513344" behindDoc="1" locked="0" layoutInCell="1" allowOverlap="1" wp14:anchorId="521EF965" wp14:editId="7CF20926">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5"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023B">
        <w:t>Message Config Tab</w:t>
      </w:r>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14:paraId="4B6A83A2" w14:textId="0F3B6B06"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80909D2" w14:textId="77777777" w:rsidR="0018489E" w:rsidRDefault="0018489E" w:rsidP="0018489E">
      <w:pPr>
        <w:rPr>
          <w:ins w:id="8469" w:author="Tom Bergeron" w:date="2022-03-29T19:46:00Z"/>
        </w:rPr>
      </w:pPr>
      <w:ins w:id="8470" w:author="Tom Bergeron" w:date="2022-03-29T19:46:00Z">
        <w:r>
          <w:t>NOTE: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ins>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8471" w:name="_Password_Control_–"/>
      <w:bookmarkStart w:id="8472" w:name="_Ref502912537"/>
      <w:bookmarkStart w:id="8473" w:name="_Toc503955333"/>
      <w:bookmarkStart w:id="8474" w:name="_Toc506816879"/>
      <w:bookmarkStart w:id="8475" w:name="_Toc506817155"/>
      <w:bookmarkStart w:id="8476" w:name="_Toc528426532"/>
      <w:bookmarkStart w:id="8477" w:name="_Toc528426807"/>
      <w:bookmarkStart w:id="8478" w:name="_Toc528427267"/>
      <w:bookmarkStart w:id="8479" w:name="_Toc19132737"/>
      <w:bookmarkStart w:id="8480" w:name="_Toc19133014"/>
      <w:bookmarkStart w:id="8481" w:name="_Toc37349479"/>
      <w:bookmarkStart w:id="8482" w:name="_Toc37349756"/>
      <w:bookmarkStart w:id="8483" w:name="_Toc51280444"/>
      <w:bookmarkStart w:id="8484" w:name="_Toc52889128"/>
      <w:bookmarkStart w:id="8485" w:name="_Toc52889409"/>
      <w:bookmarkStart w:id="8486" w:name="_Toc52897747"/>
      <w:bookmarkStart w:id="8487" w:name="_Toc69230255"/>
      <w:bookmarkStart w:id="8488" w:name="_Toc69230540"/>
      <w:bookmarkStart w:id="8489" w:name="_Toc83830742"/>
      <w:bookmarkStart w:id="8490" w:name="_Toc83831166"/>
      <w:bookmarkStart w:id="8491" w:name="_Toc99526463"/>
      <w:bookmarkStart w:id="8492" w:name="_Toc99526755"/>
      <w:bookmarkStart w:id="8493" w:name="_Toc99527063"/>
      <w:bookmarkEnd w:id="8471"/>
      <w:r w:rsidRPr="00FF1AB1">
        <w:lastRenderedPageBreak/>
        <w:t>Password Control</w:t>
      </w:r>
      <w:bookmarkEnd w:id="8472"/>
      <w:r w:rsidRPr="00FF1AB1">
        <w:t xml:space="preserve"> – Multi User</w:t>
      </w:r>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EE126E">
      <w:pPr>
        <w:pStyle w:val="Heading3"/>
      </w:pPr>
      <w:bookmarkStart w:id="8494" w:name="_Toc506817156"/>
      <w:bookmarkStart w:id="8495" w:name="_Toc528426808"/>
      <w:bookmarkStart w:id="8496" w:name="_Toc19133015"/>
      <w:bookmarkStart w:id="8497" w:name="_Toc37349757"/>
      <w:bookmarkStart w:id="8498" w:name="_Toc51280445"/>
      <w:bookmarkStart w:id="8499" w:name="_Toc52889410"/>
      <w:bookmarkStart w:id="8500" w:name="_Toc69230541"/>
      <w:bookmarkStart w:id="8501" w:name="_Toc83831167"/>
      <w:bookmarkStart w:id="8502" w:name="_Toc99526756"/>
      <w:bookmarkStart w:id="8503" w:name="_Toc99527064"/>
      <w:r w:rsidRPr="00A47A01">
        <w:t xml:space="preserve">Access to the </w:t>
      </w:r>
      <w:r>
        <w:t>Password Control Tab</w:t>
      </w:r>
      <w:bookmarkEnd w:id="8494"/>
      <w:bookmarkEnd w:id="8495"/>
      <w:bookmarkEnd w:id="8496"/>
      <w:bookmarkEnd w:id="8497"/>
      <w:bookmarkEnd w:id="8498"/>
      <w:bookmarkEnd w:id="8499"/>
      <w:bookmarkEnd w:id="8500"/>
      <w:bookmarkEnd w:id="8501"/>
      <w:bookmarkEnd w:id="8502"/>
      <w:bookmarkEnd w:id="8503"/>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EE126E">
      <w:pPr>
        <w:pStyle w:val="Heading3"/>
      </w:pPr>
      <w:bookmarkStart w:id="8504" w:name="_Toc506817157"/>
      <w:bookmarkStart w:id="8505" w:name="_Toc528426809"/>
      <w:bookmarkStart w:id="8506" w:name="_Toc19133016"/>
      <w:bookmarkStart w:id="8507" w:name="_Toc37349758"/>
      <w:bookmarkStart w:id="8508" w:name="_Toc51280446"/>
      <w:bookmarkStart w:id="8509" w:name="_Toc52889411"/>
      <w:bookmarkStart w:id="8510" w:name="_Toc69230542"/>
      <w:bookmarkStart w:id="8511" w:name="_Toc83831168"/>
      <w:bookmarkStart w:id="8512" w:name="_Toc99526757"/>
      <w:bookmarkStart w:id="8513" w:name="_Toc99527065"/>
      <w:r w:rsidRPr="008A479B">
        <w:lastRenderedPageBreak/>
        <w:t>Multi User Control</w:t>
      </w:r>
      <w:bookmarkEnd w:id="8504"/>
      <w:bookmarkEnd w:id="8505"/>
      <w:bookmarkEnd w:id="8506"/>
      <w:bookmarkEnd w:id="8507"/>
      <w:bookmarkEnd w:id="8508"/>
      <w:bookmarkEnd w:id="8509"/>
      <w:bookmarkEnd w:id="8510"/>
      <w:bookmarkEnd w:id="8511"/>
      <w:bookmarkEnd w:id="8512"/>
      <w:bookmarkEnd w:id="8513"/>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EE126E">
      <w:pPr>
        <w:pStyle w:val="Heading3"/>
      </w:pPr>
      <w:bookmarkStart w:id="8514" w:name="_Toc506817158"/>
      <w:bookmarkStart w:id="8515" w:name="_Toc528426810"/>
      <w:bookmarkStart w:id="8516" w:name="_Toc19133017"/>
      <w:bookmarkStart w:id="8517" w:name="_Toc37349759"/>
      <w:bookmarkStart w:id="8518" w:name="_Toc51280447"/>
      <w:bookmarkStart w:id="8519" w:name="_Toc52889412"/>
      <w:bookmarkStart w:id="8520" w:name="_Toc69230543"/>
      <w:bookmarkStart w:id="8521" w:name="_Toc83831169"/>
      <w:bookmarkStart w:id="8522" w:name="_Toc99526758"/>
      <w:bookmarkStart w:id="8523" w:name="_Toc99527066"/>
      <w:r>
        <w:lastRenderedPageBreak/>
        <w:t>Password Control Tab</w:t>
      </w:r>
      <w:bookmarkEnd w:id="8514"/>
      <w:bookmarkEnd w:id="8515"/>
      <w:bookmarkEnd w:id="8516"/>
      <w:bookmarkEnd w:id="8517"/>
      <w:bookmarkEnd w:id="8518"/>
      <w:bookmarkEnd w:id="8519"/>
      <w:bookmarkEnd w:id="8520"/>
      <w:bookmarkEnd w:id="8521"/>
      <w:bookmarkEnd w:id="8522"/>
      <w:bookmarkEnd w:id="8523"/>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791872"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360E1" id="Rectangle 44" o:spid="_x0000_s1026" style="position:absolute;margin-left:158.25pt;margin-top:38.9pt;width:249.75pt;height:31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810304"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D107F" id="Rectangle 1" o:spid="_x0000_s1026" style="position:absolute;margin-left:17.85pt;margin-top:32.3pt;width:140.15pt;height:61.6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" filled="f" strokecolor="#c0504d [3205]" strokeweight="1.5pt"/>
            </w:pict>
          </mc:Fallback>
        </mc:AlternateContent>
      </w:r>
      <w:r>
        <w:rPr>
          <w:noProof/>
        </w:rPr>
        <mc:AlternateContent>
          <mc:Choice Requires="wps">
            <w:drawing>
              <wp:anchor distT="0" distB="0" distL="114300" distR="114300" simplePos="0" relativeHeight="251801088"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2EA0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46">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8524" w:name="_Hlk526979160"/>
      <w:r w:rsidR="002C3095">
        <w:rPr>
          <w:b/>
        </w:rPr>
        <w:t>Stop VP Selections</w:t>
      </w:r>
      <w:bookmarkEnd w:id="8524"/>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8525" w:name="_Hlk526979188"/>
      <w:r>
        <w:t xml:space="preserve">Stop VP with Oven Empty: </w:t>
      </w:r>
      <w:bookmarkEnd w:id="8525"/>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921920"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48">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927040"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49">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32160"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50">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EE126E">
      <w:pPr>
        <w:pStyle w:val="Heading3"/>
      </w:pPr>
      <w:bookmarkStart w:id="8526" w:name="_Toc506817159"/>
      <w:bookmarkStart w:id="8527" w:name="_Toc528426811"/>
      <w:bookmarkStart w:id="8528" w:name="_Toc19133018"/>
      <w:bookmarkStart w:id="8529" w:name="_Toc37349760"/>
      <w:bookmarkStart w:id="8530" w:name="_Toc51280448"/>
      <w:bookmarkStart w:id="8531" w:name="_Toc52889413"/>
      <w:bookmarkStart w:id="8532" w:name="_Toc69230544"/>
      <w:bookmarkStart w:id="8533" w:name="_Toc83831170"/>
      <w:bookmarkStart w:id="8534" w:name="_Toc99526759"/>
      <w:bookmarkStart w:id="8535" w:name="_Toc99527067"/>
      <w:r w:rsidRPr="00F845DD">
        <w:lastRenderedPageBreak/>
        <w:t xml:space="preserve">User Type </w:t>
      </w:r>
      <w:r>
        <w:t>Area</w:t>
      </w:r>
      <w:bookmarkEnd w:id="8526"/>
      <w:bookmarkEnd w:id="8527"/>
      <w:bookmarkEnd w:id="8528"/>
      <w:bookmarkEnd w:id="8529"/>
      <w:bookmarkEnd w:id="8530"/>
      <w:bookmarkEnd w:id="8531"/>
      <w:bookmarkEnd w:id="8532"/>
      <w:bookmarkEnd w:id="8533"/>
      <w:bookmarkEnd w:id="8534"/>
      <w:bookmarkEnd w:id="8535"/>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776512"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0592B" id="Rectangle 117" o:spid="_x0000_s1026" style="position:absolute;margin-left:29.45pt;margin-top:112.15pt;width:141.8pt;height:84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EE126E">
      <w:pPr>
        <w:pStyle w:val="Heading3"/>
      </w:pPr>
      <w:bookmarkStart w:id="8536" w:name="_Toc506817160"/>
      <w:bookmarkStart w:id="8537" w:name="_Toc528426812"/>
      <w:bookmarkStart w:id="8538" w:name="_Toc19133019"/>
      <w:bookmarkStart w:id="8539" w:name="_Toc37349761"/>
      <w:bookmarkStart w:id="8540" w:name="_Toc51280449"/>
      <w:bookmarkStart w:id="8541" w:name="_Toc52889414"/>
      <w:bookmarkStart w:id="8542" w:name="_Toc69230545"/>
      <w:bookmarkStart w:id="8543" w:name="_Toc83831171"/>
      <w:bookmarkStart w:id="8544" w:name="_Toc99526760"/>
      <w:bookmarkStart w:id="8545" w:name="_Toc99527068"/>
      <w:r w:rsidRPr="004D4ABF">
        <w:lastRenderedPageBreak/>
        <w:t>Password Area</w:t>
      </w:r>
      <w:bookmarkEnd w:id="8536"/>
      <w:bookmarkEnd w:id="8537"/>
      <w:bookmarkEnd w:id="8538"/>
      <w:bookmarkEnd w:id="8539"/>
      <w:bookmarkEnd w:id="8540"/>
      <w:bookmarkEnd w:id="8541"/>
      <w:bookmarkEnd w:id="8542"/>
      <w:bookmarkEnd w:id="8543"/>
      <w:bookmarkEnd w:id="8544"/>
      <w:bookmarkEnd w:id="8545"/>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78470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31FB0" id="Rectangle 120" o:spid="_x0000_s1026" style="position:absolute;margin-left:31.1pt;margin-top:314pt;width:140.75pt;height:44.2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780608"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EBB1B" id="Rectangle 140" o:spid="_x0000_s1026" style="position:absolute;margin-left:31.05pt;margin-top:199.9pt;width:138pt;height:9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EE126E">
      <w:pPr>
        <w:pStyle w:val="Heading3"/>
      </w:pPr>
      <w:bookmarkStart w:id="8546" w:name="_Toc506817161"/>
      <w:bookmarkStart w:id="8547" w:name="_Toc528426813"/>
      <w:bookmarkStart w:id="8548" w:name="_Toc19133020"/>
      <w:bookmarkStart w:id="8549" w:name="_Toc37349762"/>
      <w:bookmarkStart w:id="8550" w:name="_Toc51280450"/>
      <w:bookmarkStart w:id="8551" w:name="_Toc52889415"/>
      <w:bookmarkStart w:id="8552" w:name="_Toc69230546"/>
      <w:bookmarkStart w:id="8553" w:name="_Toc83831172"/>
      <w:bookmarkStart w:id="8554" w:name="_Toc99526761"/>
      <w:bookmarkStart w:id="8555" w:name="_Toc99527069"/>
      <w:r w:rsidRPr="004D4ABF">
        <w:t>Password Timer</w:t>
      </w:r>
      <w:r>
        <w:t xml:space="preserve"> Area</w:t>
      </w:r>
      <w:bookmarkEnd w:id="8546"/>
      <w:bookmarkEnd w:id="8547"/>
      <w:bookmarkEnd w:id="8548"/>
      <w:bookmarkEnd w:id="8549"/>
      <w:bookmarkEnd w:id="8550"/>
      <w:bookmarkEnd w:id="8551"/>
      <w:bookmarkEnd w:id="8552"/>
      <w:bookmarkEnd w:id="8553"/>
      <w:bookmarkEnd w:id="8554"/>
      <w:bookmarkEnd w:id="8555"/>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77777777" w:rsidR="00073F23" w:rsidRDefault="00073F23" w:rsidP="00EE126E">
      <w:pPr>
        <w:pStyle w:val="Heading3"/>
      </w:pPr>
      <w:bookmarkStart w:id="8556" w:name="_Toc506817162"/>
      <w:bookmarkStart w:id="8557" w:name="_Toc528426814"/>
      <w:bookmarkStart w:id="8558" w:name="_Toc19133021"/>
      <w:bookmarkStart w:id="8559" w:name="_Toc37349763"/>
      <w:bookmarkStart w:id="8560" w:name="_Toc51280451"/>
      <w:bookmarkStart w:id="8561" w:name="_Toc52889416"/>
      <w:bookmarkStart w:id="8562" w:name="_Toc69230547"/>
      <w:bookmarkStart w:id="8563" w:name="_Toc83831173"/>
      <w:bookmarkStart w:id="8564" w:name="_Toc99526762"/>
      <w:bookmarkStart w:id="8565" w:name="_Toc99527070"/>
      <w:r w:rsidRPr="00FF1AB1">
        <w:lastRenderedPageBreak/>
        <w:t>Main Screen With Password Control</w:t>
      </w:r>
      <w:bookmarkEnd w:id="8556"/>
      <w:bookmarkEnd w:id="8557"/>
      <w:bookmarkEnd w:id="8558"/>
      <w:bookmarkEnd w:id="8559"/>
      <w:bookmarkEnd w:id="8560"/>
      <w:bookmarkEnd w:id="8561"/>
      <w:bookmarkEnd w:id="8562"/>
      <w:bookmarkEnd w:id="8563"/>
      <w:bookmarkEnd w:id="8564"/>
      <w:bookmarkEnd w:id="8565"/>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3E54D961" w:rsidR="00073F23" w:rsidRDefault="008060A3" w:rsidP="008060A3">
      <w:pPr>
        <w:jc w:val="center"/>
      </w:pPr>
      <w:r>
        <w:rPr>
          <w:noProof/>
        </w:rPr>
        <w:drawing>
          <wp:inline distT="0" distB="0" distL="0" distR="0" wp14:anchorId="58244111" wp14:editId="177D7224">
            <wp:extent cx="5787813" cy="434086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800231" cy="4350173"/>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EE126E">
      <w:pPr>
        <w:pStyle w:val="Heading3"/>
      </w:pPr>
      <w:bookmarkStart w:id="8566" w:name="_Toc506817163"/>
      <w:bookmarkStart w:id="8567" w:name="_Toc528426815"/>
      <w:bookmarkStart w:id="8568" w:name="_Toc19133022"/>
      <w:bookmarkStart w:id="8569" w:name="_Toc37349764"/>
      <w:bookmarkStart w:id="8570" w:name="_Toc51280452"/>
      <w:bookmarkStart w:id="8571" w:name="_Toc52889417"/>
      <w:bookmarkStart w:id="8572" w:name="_Toc69230548"/>
      <w:bookmarkStart w:id="8573" w:name="_Toc83831174"/>
      <w:bookmarkStart w:id="8574" w:name="_Toc99526763"/>
      <w:bookmarkStart w:id="8575" w:name="_Toc99527071"/>
      <w:r w:rsidRPr="00FF1AB1">
        <w:lastRenderedPageBreak/>
        <w:t>Main Screen Log In</w:t>
      </w:r>
      <w:bookmarkEnd w:id="8566"/>
      <w:bookmarkEnd w:id="8567"/>
      <w:bookmarkEnd w:id="8568"/>
      <w:bookmarkEnd w:id="8569"/>
      <w:bookmarkEnd w:id="8570"/>
      <w:bookmarkEnd w:id="8571"/>
      <w:bookmarkEnd w:id="8572"/>
      <w:bookmarkEnd w:id="8573"/>
      <w:bookmarkEnd w:id="8574"/>
      <w:bookmarkEnd w:id="8575"/>
    </w:p>
    <w:p w14:paraId="2B367BBE" w14:textId="77777777" w:rsidR="00073F23" w:rsidRDefault="00073F23" w:rsidP="00073F23">
      <w:r>
        <w:t>When the Log in button is clicked, the software displays a drop down menu, as shown here.</w:t>
      </w:r>
    </w:p>
    <w:p w14:paraId="2322F0F8" w14:textId="77777777" w:rsidR="00F71DD1" w:rsidRDefault="00F71DD1" w:rsidP="00073F23"/>
    <w:p w14:paraId="18BE885E" w14:textId="7CC88626" w:rsidR="00F71DD1" w:rsidRDefault="00F71DD1" w:rsidP="00073F23">
      <w:r>
        <w:rPr>
          <w:noProof/>
        </w:rPr>
        <w:drawing>
          <wp:anchor distT="0" distB="0" distL="114300" distR="114300" simplePos="0" relativeHeight="251867648" behindDoc="0" locked="0" layoutInCell="1" allowOverlap="1" wp14:anchorId="6DE8E3AE" wp14:editId="448B140D">
            <wp:simplePos x="0" y="0"/>
            <wp:positionH relativeFrom="column">
              <wp:posOffset>1775460</wp:posOffset>
            </wp:positionH>
            <wp:positionV relativeFrom="line">
              <wp:posOffset>1727200</wp:posOffset>
            </wp:positionV>
            <wp:extent cx="2590800" cy="137922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rotWithShape="1">
                    <a:blip r:embed="rId453" cstate="print">
                      <a:extLst>
                        <a:ext uri="{28A0092B-C50C-407E-A947-70E740481C1C}">
                          <a14:useLocalDpi xmlns:a14="http://schemas.microsoft.com/office/drawing/2010/main" val="0"/>
                        </a:ext>
                      </a:extLst>
                    </a:blip>
                    <a:srcRect/>
                    <a:stretch/>
                  </pic:blipFill>
                  <pic:spPr bwMode="auto">
                    <a:xfrm>
                      <a:off x="0" y="0"/>
                      <a:ext cx="2590800"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C243C9" wp14:editId="43AF7ACB">
            <wp:extent cx="5787813" cy="4340860"/>
            <wp:effectExtent l="0" t="0" r="381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800231" cy="4350173"/>
                    </a:xfrm>
                    <a:prstGeom prst="rect">
                      <a:avLst/>
                    </a:prstGeom>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814400"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8D70A" id="Rectangle 158" o:spid="_x0000_s1026" style="position:absolute;margin-left:16.35pt;margin-top:212.6pt;width:33.25pt;height:20.2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21725A">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55">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EE126E">
      <w:pPr>
        <w:pStyle w:val="Heading3"/>
      </w:pPr>
      <w:bookmarkStart w:id="8576" w:name="_Toc506817164"/>
      <w:bookmarkStart w:id="8577" w:name="_Toc528426816"/>
      <w:bookmarkStart w:id="8578" w:name="_Toc19133023"/>
      <w:bookmarkStart w:id="8579" w:name="_Toc37349765"/>
      <w:bookmarkStart w:id="8580" w:name="_Toc51280453"/>
      <w:bookmarkStart w:id="8581" w:name="_Toc52889418"/>
      <w:bookmarkStart w:id="8582" w:name="_Toc69230549"/>
      <w:bookmarkStart w:id="8583" w:name="_Toc83831175"/>
      <w:bookmarkStart w:id="8584" w:name="_Toc99526764"/>
      <w:bookmarkStart w:id="8585" w:name="_Toc99527072"/>
      <w:r>
        <w:lastRenderedPageBreak/>
        <w:t>Responding to an Alarm</w:t>
      </w:r>
      <w:bookmarkEnd w:id="8576"/>
      <w:bookmarkEnd w:id="8577"/>
      <w:bookmarkEnd w:id="8578"/>
      <w:bookmarkEnd w:id="8579"/>
      <w:bookmarkEnd w:id="8580"/>
      <w:bookmarkEnd w:id="8581"/>
      <w:bookmarkEnd w:id="8582"/>
      <w:bookmarkEnd w:id="8583"/>
      <w:bookmarkEnd w:id="8584"/>
      <w:bookmarkEnd w:id="8585"/>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56">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19D1410D" w:rsidR="002C3095" w:rsidRPr="00277CCB" w:rsidRDefault="002C3095" w:rsidP="002C3095">
      <w:pPr>
        <w:pStyle w:val="Heading2"/>
      </w:pPr>
      <w:bookmarkStart w:id="8586" w:name="_Barcode"/>
      <w:bookmarkStart w:id="8587" w:name="_Barcode_Tab"/>
      <w:bookmarkStart w:id="8588" w:name="_AR_Matrix_Settings"/>
      <w:bookmarkStart w:id="8589" w:name="_Toc527644529"/>
      <w:bookmarkStart w:id="8590" w:name="_Toc528426533"/>
      <w:bookmarkStart w:id="8591" w:name="_Toc528426817"/>
      <w:bookmarkStart w:id="8592" w:name="_Toc528427268"/>
      <w:bookmarkStart w:id="8593" w:name="_Toc19132738"/>
      <w:bookmarkStart w:id="8594" w:name="_Toc19133024"/>
      <w:bookmarkStart w:id="8595" w:name="_Toc37349480"/>
      <w:bookmarkStart w:id="8596" w:name="_Toc37349766"/>
      <w:bookmarkStart w:id="8597" w:name="_Toc51280454"/>
      <w:bookmarkStart w:id="8598" w:name="_Toc52889129"/>
      <w:bookmarkStart w:id="8599" w:name="_Toc52889419"/>
      <w:bookmarkStart w:id="8600" w:name="_Toc52897748"/>
      <w:bookmarkStart w:id="8601" w:name="_Toc69230256"/>
      <w:bookmarkStart w:id="8602" w:name="_Toc69230550"/>
      <w:bookmarkStart w:id="8603" w:name="_Toc83830743"/>
      <w:bookmarkStart w:id="8604" w:name="_Toc83831176"/>
      <w:bookmarkStart w:id="8605" w:name="_Toc503955334"/>
      <w:bookmarkStart w:id="8606" w:name="_Toc506816880"/>
      <w:bookmarkStart w:id="8607" w:name="_Toc506817165"/>
      <w:bookmarkStart w:id="8608" w:name="_Toc99526464"/>
      <w:bookmarkStart w:id="8609" w:name="_Toc99526765"/>
      <w:bookmarkStart w:id="8610" w:name="_Toc99527073"/>
      <w:bookmarkEnd w:id="8586"/>
      <w:bookmarkEnd w:id="8587"/>
      <w:bookmarkEnd w:id="8588"/>
      <w:r w:rsidRPr="00277CCB">
        <w:lastRenderedPageBreak/>
        <w:t>A</w:t>
      </w:r>
      <w:r w:rsidR="00A5042E">
        <w:t xml:space="preserve">larm </w:t>
      </w:r>
      <w:r w:rsidRPr="00277CCB">
        <w:t>Tab</w:t>
      </w:r>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8"/>
      <w:bookmarkEnd w:id="8609"/>
      <w:bookmarkEnd w:id="8610"/>
    </w:p>
    <w:p w14:paraId="39A4A20D" w14:textId="3767499A" w:rsidR="00A5042E" w:rsidRDefault="00A5042E" w:rsidP="00A5042E">
      <w:r>
        <w:t xml:space="preserve">The Alarm tab allows for enabling of the </w:t>
      </w:r>
      <w:r w:rsidRPr="00EE126E">
        <w:t>optional</w:t>
      </w:r>
      <w:r>
        <w:t xml:space="preserve"> </w:t>
      </w:r>
      <w:r w:rsidRPr="00EE126E">
        <w:rPr>
          <w:i/>
        </w:rPr>
        <w:t>USB Light Tower</w:t>
      </w:r>
      <w:r>
        <w:t xml:space="preserve">, and for customizing the operation of the optional </w:t>
      </w:r>
      <w:r>
        <w:rPr>
          <w:i/>
        </w:rPr>
        <w:t>Alarm</w:t>
      </w:r>
      <w:r w:rsidRPr="00775D35">
        <w:rPr>
          <w:i/>
        </w:rPr>
        <w:t xml:space="preserve"> Relay</w:t>
      </w:r>
      <w:r>
        <w:t xml:space="preserve"> functions. </w:t>
      </w:r>
    </w:p>
    <w:p w14:paraId="7BE99660" w14:textId="77777777" w:rsidR="00A5042E" w:rsidRDefault="00A5042E" w:rsidP="00A5042E"/>
    <w:p w14:paraId="4B3ACFEB" w14:textId="77777777" w:rsidR="00A5042E" w:rsidRDefault="00A5042E" w:rsidP="00EE126E">
      <w:pPr>
        <w:pStyle w:val="Heading3"/>
      </w:pPr>
      <w:bookmarkStart w:id="8611" w:name="_Toc17993666"/>
      <w:bookmarkStart w:id="8612" w:name="_Toc19133025"/>
      <w:bookmarkStart w:id="8613" w:name="_Toc37349767"/>
      <w:bookmarkStart w:id="8614" w:name="_Toc51280455"/>
      <w:bookmarkStart w:id="8615" w:name="_Toc52889420"/>
      <w:bookmarkStart w:id="8616" w:name="_Toc69230551"/>
      <w:bookmarkStart w:id="8617" w:name="_Toc83831177"/>
      <w:bookmarkStart w:id="8618" w:name="_Toc99526766"/>
      <w:bookmarkStart w:id="8619" w:name="_Toc99527074"/>
      <w:r>
        <w:t>Alarm Relay Matrix configuration</w:t>
      </w:r>
      <w:bookmarkEnd w:id="8611"/>
      <w:bookmarkEnd w:id="8612"/>
      <w:bookmarkEnd w:id="8613"/>
      <w:bookmarkEnd w:id="8614"/>
      <w:bookmarkEnd w:id="8615"/>
      <w:bookmarkEnd w:id="8616"/>
      <w:bookmarkEnd w:id="8617"/>
      <w:bookmarkEnd w:id="8618"/>
      <w:bookmarkEnd w:id="8619"/>
    </w:p>
    <w:p w14:paraId="2A474BB4" w14:textId="77777777" w:rsidR="00A5042E" w:rsidRDefault="00A5042E" w:rsidP="00A5042E"/>
    <w:p w14:paraId="0C30105C" w14:textId="77777777" w:rsidR="00A5042E" w:rsidRPr="00277CCB" w:rsidRDefault="00A5042E" w:rsidP="00A5042E">
      <w:r w:rsidRPr="00277CCB">
        <w:rPr>
          <w:noProof/>
        </w:rPr>
        <w:drawing>
          <wp:anchor distT="0" distB="0" distL="114300" distR="114300" simplePos="0" relativeHeight="251950592" behindDoc="1" locked="0" layoutInCell="1" allowOverlap="1" wp14:anchorId="6ED37A33" wp14:editId="4203F8E5">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57">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5D35">
        <w:t>When</w:t>
      </w:r>
      <w:r w:rsidRPr="00277CCB">
        <w:t xml:space="preserve"> the </w:t>
      </w:r>
      <w:r w:rsidRPr="00277CCB">
        <w:rPr>
          <w:i/>
        </w:rPr>
        <w:t xml:space="preserve">Alarm Relay </w:t>
      </w:r>
      <w:r w:rsidRPr="00277CCB">
        <w:t>is in use, you can match the alarm output behavior to your specific production needs</w:t>
      </w:r>
      <w:r>
        <w:t xml:space="preserve"> through the Alarm Relay (AR) Matrix</w:t>
      </w:r>
      <w:r w:rsidRPr="00277CCB">
        <w:t xml:space="preserve">.  By default, the system only outputs a signal to the relay when it is running Virtual Profiling and an alarm (red crystal ball) condition.  The alarm condition prompts the eTPU to send a signal that energizes the </w:t>
      </w:r>
      <w:r w:rsidRPr="00277CCB">
        <w:rPr>
          <w:i/>
        </w:rPr>
        <w:t>Alarm Relay</w:t>
      </w:r>
      <w:r w:rsidRPr="00277CCB">
        <w:t xml:space="preserve">, letting it power an audible or light indicator or stop an infeed conveyor </w:t>
      </w:r>
    </w:p>
    <w:p w14:paraId="2AF05657" w14:textId="77777777" w:rsidR="00A5042E" w:rsidRDefault="00A5042E" w:rsidP="00A5042E">
      <w:pPr>
        <w:jc w:val="center"/>
      </w:pPr>
    </w:p>
    <w:p w14:paraId="612D14EE" w14:textId="6F407241" w:rsidR="00A5042E" w:rsidRDefault="00A5042E" w:rsidP="00A5042E">
      <w:pPr>
        <w:jc w:val="center"/>
      </w:pPr>
    </w:p>
    <w:p w14:paraId="1988D9B0" w14:textId="4BD4FC8D" w:rsidR="00A5042E" w:rsidRDefault="00A5042E" w:rsidP="00A5042E"/>
    <w:p w14:paraId="3213E5A4" w14:textId="44E98830" w:rsidR="00A5042E" w:rsidRDefault="00C06A8E" w:rsidP="00A5042E">
      <w:r>
        <w:rPr>
          <w:noProof/>
        </w:rPr>
        <w:drawing>
          <wp:anchor distT="0" distB="0" distL="114300" distR="114300" simplePos="0" relativeHeight="251973120" behindDoc="1" locked="0" layoutInCell="1" allowOverlap="1" wp14:anchorId="6FAF1521" wp14:editId="0440CA70">
            <wp:simplePos x="0" y="0"/>
            <wp:positionH relativeFrom="margin">
              <wp:posOffset>2078355</wp:posOffset>
            </wp:positionH>
            <wp:positionV relativeFrom="paragraph">
              <wp:posOffset>12065</wp:posOffset>
            </wp:positionV>
            <wp:extent cx="3876675" cy="3684905"/>
            <wp:effectExtent l="0" t="0" r="9525" b="0"/>
            <wp:wrapTight wrapText="left">
              <wp:wrapPolygon edited="0">
                <wp:start x="0" y="0"/>
                <wp:lineTo x="0" y="21440"/>
                <wp:lineTo x="21547" y="21440"/>
                <wp:lineTo x="21547" y="0"/>
                <wp:lineTo x="0" y="0"/>
              </wp:wrapPolygon>
            </wp:wrapTight>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r w:rsidR="00A5042E">
        <w:t>When enabled,</w:t>
      </w:r>
      <w:r w:rsidR="00A5042E" w:rsidRPr="00277CCB">
        <w:t xml:space="preserve"> </w:t>
      </w:r>
      <w:r w:rsidR="00A5042E">
        <w:t>a list of</w:t>
      </w:r>
      <w:r w:rsidR="00A5042E" w:rsidRPr="00277CCB">
        <w:t xml:space="preserve"> operational conditions</w:t>
      </w:r>
      <w:r w:rsidR="00A5042E">
        <w:t xml:space="preserve"> </w:t>
      </w:r>
      <w:r>
        <w:t>appears</w:t>
      </w:r>
      <w:r w:rsidR="00A5042E" w:rsidRPr="00277CCB">
        <w:t xml:space="preserve">.  </w:t>
      </w:r>
      <w:r w:rsidR="00A5042E">
        <w:t xml:space="preserve">If an item is checked, the Alarm Relay will be energized during that condition. If an item is unchecked, the relay will be de-energized at that condition. </w:t>
      </w:r>
      <w:r w:rsidR="00A5042E"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05DA0F7" w14:textId="77777777" w:rsidR="00A5042E" w:rsidRDefault="00A5042E" w:rsidP="00A5042E"/>
    <w:p w14:paraId="12EA3838" w14:textId="71109487" w:rsidR="00C06A8E" w:rsidRDefault="00C06A8E" w:rsidP="00C06A8E">
      <w:bookmarkStart w:id="8620" w:name="_Hlk69499000"/>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bookmarkEnd w:id="8620"/>
      <w:r w:rsidRPr="006621DA">
        <w:t>.</w:t>
      </w:r>
    </w:p>
    <w:p w14:paraId="62F4FC25" w14:textId="017C4BFE" w:rsidR="00A5042E" w:rsidRDefault="00A5042E" w:rsidP="00A5042E"/>
    <w:p w14:paraId="187C00F4" w14:textId="683D5486" w:rsidR="00C06A8E" w:rsidRDefault="00C06A8E" w:rsidP="00A5042E"/>
    <w:p w14:paraId="13E093C1" w14:textId="77777777" w:rsidR="00C06A8E" w:rsidRPr="00277CCB" w:rsidRDefault="00C06A8E" w:rsidP="00A5042E"/>
    <w:p w14:paraId="6B79FE2A" w14:textId="1278852D" w:rsidR="00A5042E" w:rsidRPr="00277CCB" w:rsidRDefault="00A5042E" w:rsidP="00A5042E">
      <w:r w:rsidRPr="00277CCB">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42189296" w14:textId="77777777" w:rsidR="00A5042E" w:rsidRDefault="00A5042E" w:rsidP="00A5042E"/>
    <w:p w14:paraId="43BC4BC0" w14:textId="77777777" w:rsidR="00A5042E" w:rsidRPr="00277CCB" w:rsidRDefault="00A5042E" w:rsidP="00A5042E"/>
    <w:p w14:paraId="29B2D4A0" w14:textId="77777777" w:rsidR="00A5042E" w:rsidRPr="00277CCB" w:rsidRDefault="00A5042E" w:rsidP="00A5042E">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4C93C9BA" w14:textId="77777777" w:rsidR="00A5042E" w:rsidRPr="00277CCB" w:rsidRDefault="00A5042E" w:rsidP="00A5042E">
      <w:pPr>
        <w:rPr>
          <w:rFonts w:ascii="Arial" w:hAnsi="Arial" w:cs="Arial"/>
          <w:b/>
          <w:bCs/>
          <w:sz w:val="24"/>
          <w:szCs w:val="26"/>
        </w:rPr>
      </w:pPr>
    </w:p>
    <w:tbl>
      <w:tblPr>
        <w:tblW w:w="0" w:type="auto"/>
        <w:tblLook w:val="04A0" w:firstRow="1" w:lastRow="0" w:firstColumn="1" w:lastColumn="0" w:noHBand="0" w:noVBand="1"/>
      </w:tblPr>
      <w:tblGrid>
        <w:gridCol w:w="4698"/>
      </w:tblGrid>
      <w:tr w:rsidR="00A5042E" w:rsidRPr="00277CCB" w14:paraId="3860E195" w14:textId="77777777" w:rsidTr="00A5042E">
        <w:tc>
          <w:tcPr>
            <w:tcW w:w="4698" w:type="dxa"/>
            <w:shd w:val="clear" w:color="auto" w:fill="auto"/>
          </w:tcPr>
          <w:p w14:paraId="5CAEC8F9" w14:textId="77777777" w:rsidR="00A5042E" w:rsidRPr="00277CCB" w:rsidRDefault="00A5042E" w:rsidP="00A5042E"/>
        </w:tc>
      </w:tr>
    </w:tbl>
    <w:p w14:paraId="77BAE4E5" w14:textId="77777777" w:rsidR="00A5042E" w:rsidRDefault="00A5042E" w:rsidP="00EE126E">
      <w:pPr>
        <w:pStyle w:val="Heading3"/>
      </w:pPr>
      <w:r w:rsidRPr="00277CCB">
        <w:br w:type="page"/>
      </w:r>
      <w:bookmarkStart w:id="8621" w:name="_Toc17993667"/>
      <w:bookmarkStart w:id="8622" w:name="_Toc19133026"/>
      <w:bookmarkStart w:id="8623" w:name="_Toc37349768"/>
      <w:bookmarkStart w:id="8624" w:name="_Toc51280456"/>
      <w:bookmarkStart w:id="8625" w:name="_Toc52889421"/>
      <w:bookmarkStart w:id="8626" w:name="_Toc69230552"/>
      <w:bookmarkStart w:id="8627" w:name="_Toc83831178"/>
      <w:bookmarkStart w:id="8628" w:name="_Toc99526767"/>
      <w:bookmarkStart w:id="8629" w:name="_Toc99527075"/>
      <w:r>
        <w:lastRenderedPageBreak/>
        <w:t>USB Light Tower configuration</w:t>
      </w:r>
      <w:bookmarkEnd w:id="8621"/>
      <w:bookmarkEnd w:id="8622"/>
      <w:bookmarkEnd w:id="8623"/>
      <w:bookmarkEnd w:id="8624"/>
      <w:bookmarkEnd w:id="8625"/>
      <w:bookmarkEnd w:id="8626"/>
      <w:bookmarkEnd w:id="8627"/>
      <w:bookmarkEnd w:id="8628"/>
      <w:bookmarkEnd w:id="8629"/>
    </w:p>
    <w:p w14:paraId="57EC283D" w14:textId="77777777" w:rsidR="00A5042E" w:rsidRDefault="00A5042E" w:rsidP="00A5042E"/>
    <w:p w14:paraId="19D0A087" w14:textId="77777777" w:rsidR="00A5042E" w:rsidRDefault="00A5042E" w:rsidP="0021725A">
      <w:pPr>
        <w:pStyle w:val="Heading4"/>
      </w:pPr>
      <w:r>
        <w:t>Enable/Disable USB Light Tower</w:t>
      </w:r>
    </w:p>
    <w:p w14:paraId="73AB11E3" w14:textId="77777777" w:rsidR="00A5042E" w:rsidRDefault="00A5042E" w:rsidP="00A5042E">
      <w:r w:rsidRPr="00277CCB">
        <w:rPr>
          <w:noProof/>
        </w:rPr>
        <w:drawing>
          <wp:anchor distT="0" distB="0" distL="114300" distR="114300" simplePos="0" relativeHeight="251952640" behindDoc="1" locked="0" layoutInCell="1" allowOverlap="1" wp14:anchorId="1B921D2F" wp14:editId="4F764779">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57">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A302C" w14:textId="77777777" w:rsidR="00A5042E" w:rsidRDefault="00A5042E" w:rsidP="00A5042E">
      <w:r>
        <w:t>To enable the use of the USB Light Tower, enable the checkbox on the Alarm tab. This will enable the default operation of the USB Light Tower as previously described.</w:t>
      </w:r>
    </w:p>
    <w:p w14:paraId="4176C174" w14:textId="77777777" w:rsidR="00A5042E" w:rsidRPr="002F002B" w:rsidRDefault="00A5042E" w:rsidP="00A5042E"/>
    <w:p w14:paraId="03E86532" w14:textId="77777777" w:rsidR="00A5042E" w:rsidRDefault="00A5042E" w:rsidP="00EE126E">
      <w:pPr>
        <w:pStyle w:val="Heading3"/>
      </w:pPr>
    </w:p>
    <w:p w14:paraId="057EF1C7" w14:textId="77777777" w:rsidR="00A5042E" w:rsidRDefault="00A5042E" w:rsidP="00A5042E">
      <w:r>
        <w:rPr>
          <w:noProof/>
        </w:rPr>
        <w:drawing>
          <wp:anchor distT="0" distB="0" distL="114300" distR="114300" simplePos="0" relativeHeight="251953664" behindDoc="1" locked="0" layoutInCell="1" allowOverlap="1" wp14:anchorId="07A0DE07" wp14:editId="417269B1">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59">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E2520" w14:textId="77777777" w:rsidR="00A5042E" w:rsidRDefault="00A5042E" w:rsidP="00A5042E">
      <w:r>
        <w:t xml:space="preserve">When enabled, you will also have the ability to customize the operation of the USB Light Tower. Select the </w:t>
      </w:r>
      <w:r>
        <w:rPr>
          <w:i/>
        </w:rPr>
        <w:t>Use USB Light Tower Matrix</w:t>
      </w:r>
      <w:r>
        <w:t xml:space="preserve"> checkbox to activate the matrix functions.</w:t>
      </w:r>
    </w:p>
    <w:p w14:paraId="23B3218E" w14:textId="77777777" w:rsidR="00A5042E" w:rsidRDefault="00A5042E" w:rsidP="00A5042E"/>
    <w:p w14:paraId="2A1B11D7" w14:textId="77777777" w:rsidR="00A5042E" w:rsidRDefault="00A5042E" w:rsidP="00A5042E"/>
    <w:p w14:paraId="6B8822FE" w14:textId="77777777" w:rsidR="00A5042E" w:rsidRDefault="00A5042E" w:rsidP="00A5042E"/>
    <w:p w14:paraId="60B36BD3" w14:textId="77777777" w:rsidR="00A5042E" w:rsidRDefault="00A5042E" w:rsidP="00A5042E"/>
    <w:p w14:paraId="5E3C59BD" w14:textId="5EE8BCB4" w:rsidR="00A5042E" w:rsidRPr="002F002B" w:rsidRDefault="00A5042E" w:rsidP="0021725A">
      <w:pPr>
        <w:pStyle w:val="Heading4"/>
      </w:pPr>
      <w:r>
        <w:t>USB Light Tower Matrix</w:t>
      </w:r>
    </w:p>
    <w:p w14:paraId="4C4B8A91" w14:textId="70D787BB" w:rsidR="00A5042E" w:rsidRDefault="00894D89" w:rsidP="00A5042E">
      <w:ins w:id="8630" w:author="Tom Bergeron" w:date="2022-03-29T19:47:00Z">
        <w:r>
          <w:rPr>
            <w:noProof/>
          </w:rPr>
          <w:drawing>
            <wp:anchor distT="0" distB="0" distL="114300" distR="114300" simplePos="0" relativeHeight="251986432" behindDoc="1" locked="0" layoutInCell="1" allowOverlap="1" wp14:anchorId="753568BA" wp14:editId="38604B22">
              <wp:simplePos x="0" y="0"/>
              <wp:positionH relativeFrom="column">
                <wp:posOffset>2038985</wp:posOffset>
              </wp:positionH>
              <wp:positionV relativeFrom="paragraph">
                <wp:posOffset>80645</wp:posOffset>
              </wp:positionV>
              <wp:extent cx="3858768" cy="3666744"/>
              <wp:effectExtent l="0" t="0" r="8890" b="0"/>
              <wp:wrapTight wrapText="left">
                <wp:wrapPolygon edited="0">
                  <wp:start x="0" y="0"/>
                  <wp:lineTo x="0" y="21435"/>
                  <wp:lineTo x="21543" y="21435"/>
                  <wp:lineTo x="21543" y="0"/>
                  <wp:lineTo x="0" y="0"/>
                </wp:wrapPolygon>
              </wp:wrapTight>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pic:nvPicPr>
                    <pic:blipFill>
                      <a:blip r:embed="rId460">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ins>
      <w:del w:id="8631" w:author="Tom Bergeron" w:date="2022-03-29T19:47:00Z">
        <w:r w:rsidR="00A5042E" w:rsidDel="00894D89">
          <w:rPr>
            <w:noProof/>
          </w:rPr>
          <w:drawing>
            <wp:anchor distT="0" distB="0" distL="114300" distR="114300" simplePos="0" relativeHeight="251954688" behindDoc="1" locked="0" layoutInCell="1" allowOverlap="1" wp14:anchorId="5D4D7926" wp14:editId="04009BF7">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61">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del>
    </w:p>
    <w:p w14:paraId="090FAD87" w14:textId="19A9500E" w:rsidR="00A5042E" w:rsidRDefault="00A5042E" w:rsidP="00A5042E">
      <w:r>
        <w:t>When is enabled,</w:t>
      </w:r>
      <w:r w:rsidRPr="00277CCB">
        <w:t xml:space="preserve"> </w:t>
      </w:r>
      <w:r>
        <w:t>a list of</w:t>
      </w:r>
      <w:r w:rsidRPr="00277CCB">
        <w:t xml:space="preserve"> operational conditions</w:t>
      </w:r>
      <w:r>
        <w:t xml:space="preserve"> appear</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3980C725" w14:textId="77777777" w:rsidR="00A5042E" w:rsidRDefault="00A5042E" w:rsidP="00A5042E"/>
    <w:p w14:paraId="1C64ABA3" w14:textId="77777777" w:rsidR="00A5042E" w:rsidRDefault="00A5042E" w:rsidP="00A5042E">
      <w:r>
        <w:t xml:space="preserve">When the Light function is enabled for a condition, one of three colors can be chosen to appear. </w:t>
      </w:r>
    </w:p>
    <w:p w14:paraId="5D1953D8" w14:textId="77777777" w:rsidR="00A5042E" w:rsidRPr="00277CCB" w:rsidRDefault="00A5042E" w:rsidP="00A5042E"/>
    <w:p w14:paraId="0028E465" w14:textId="77777777" w:rsidR="00894D89" w:rsidRDefault="00894D89" w:rsidP="00894D89">
      <w:pPr>
        <w:rPr>
          <w:ins w:id="8632" w:author="Tom Bergeron" w:date="2022-03-29T19:48:00Z"/>
        </w:rPr>
      </w:pPr>
      <w:ins w:id="8633" w:author="Tom Bergeron" w:date="2022-03-29T19:48:00Z">
        <w:r>
          <w:t xml:space="preserve">For most conditions, the light will appear solid. If you wish for the light to flash in that condition, select the </w:t>
        </w:r>
        <w:r w:rsidRPr="007D1B30">
          <w:rPr>
            <w:i/>
            <w:iCs/>
          </w:rPr>
          <w:t>Flash</w:t>
        </w:r>
        <w:r>
          <w:t xml:space="preserve"> checkbox.</w:t>
        </w:r>
      </w:ins>
    </w:p>
    <w:p w14:paraId="2FB2782F" w14:textId="77777777" w:rsidR="00A5042E" w:rsidRDefault="00A5042E" w:rsidP="00A5042E"/>
    <w:p w14:paraId="6CB9806F" w14:textId="77777777" w:rsidR="00A5042E" w:rsidRDefault="00A5042E" w:rsidP="00A5042E"/>
    <w:p w14:paraId="2381089A" w14:textId="77777777" w:rsidR="00A5042E" w:rsidRDefault="00A5042E" w:rsidP="00A5042E"/>
    <w:p w14:paraId="2833D38A" w14:textId="77777777" w:rsidR="00A5042E" w:rsidRDefault="00A5042E" w:rsidP="00A5042E"/>
    <w:p w14:paraId="67471592" w14:textId="77777777" w:rsidR="00A5042E" w:rsidRDefault="00A5042E" w:rsidP="00A5042E"/>
    <w:p w14:paraId="47591B01" w14:textId="77777777" w:rsidR="002C3095" w:rsidRPr="00277CCB" w:rsidRDefault="002C3095" w:rsidP="002C3095"/>
    <w:p w14:paraId="3E5281B3" w14:textId="77777777" w:rsidR="002C3095" w:rsidRPr="00277CCB" w:rsidRDefault="002C3095" w:rsidP="002C3095">
      <w:pPr>
        <w:rPr>
          <w:rFonts w:ascii="Arial" w:hAnsi="Arial" w:cs="Arial"/>
          <w:b/>
          <w:bCs/>
          <w:sz w:val="24"/>
          <w:szCs w:val="26"/>
        </w:rPr>
      </w:pPr>
    </w:p>
    <w:tbl>
      <w:tblPr>
        <w:tblW w:w="0" w:type="auto"/>
        <w:tblLook w:val="04A0" w:firstRow="1" w:lastRow="0" w:firstColumn="1" w:lastColumn="0" w:noHBand="0" w:noVBand="1"/>
      </w:tblPr>
      <w:tblGrid>
        <w:gridCol w:w="4698"/>
      </w:tblGrid>
      <w:tr w:rsidR="002C3095" w:rsidRPr="00277CCB" w14:paraId="71D66A52" w14:textId="77777777" w:rsidTr="002C3095">
        <w:tc>
          <w:tcPr>
            <w:tcW w:w="4698" w:type="dxa"/>
            <w:shd w:val="clear" w:color="auto" w:fill="auto"/>
          </w:tcPr>
          <w:p w14:paraId="7E46812C" w14:textId="77777777" w:rsidR="002C3095" w:rsidRPr="00277CCB" w:rsidRDefault="002C3095" w:rsidP="002C3095"/>
        </w:tc>
      </w:tr>
    </w:tbl>
    <w:p w14:paraId="470C9D7C" w14:textId="32424610" w:rsidR="00073F23" w:rsidRDefault="002C3095" w:rsidP="00073F23">
      <w:pPr>
        <w:pStyle w:val="Heading2"/>
      </w:pPr>
      <w:bookmarkStart w:id="8634" w:name="_Barcode_Tab_1"/>
      <w:bookmarkEnd w:id="8634"/>
      <w:r w:rsidRPr="00277CCB">
        <w:br w:type="page"/>
      </w:r>
      <w:bookmarkStart w:id="8635" w:name="_Toc528426534"/>
      <w:bookmarkStart w:id="8636" w:name="_Toc528426820"/>
      <w:bookmarkStart w:id="8637" w:name="_Toc528427269"/>
      <w:bookmarkStart w:id="8638" w:name="_Toc19132739"/>
      <w:bookmarkStart w:id="8639" w:name="_Toc19133027"/>
      <w:bookmarkStart w:id="8640" w:name="_Toc37349481"/>
      <w:bookmarkStart w:id="8641" w:name="_Toc37349769"/>
      <w:bookmarkStart w:id="8642" w:name="_Toc51280457"/>
      <w:bookmarkStart w:id="8643" w:name="_Toc52889130"/>
      <w:bookmarkStart w:id="8644" w:name="_Toc52889422"/>
      <w:bookmarkStart w:id="8645" w:name="_Toc52897749"/>
      <w:bookmarkStart w:id="8646" w:name="_Toc69230257"/>
      <w:bookmarkStart w:id="8647" w:name="_Toc69230553"/>
      <w:bookmarkStart w:id="8648" w:name="_Toc83830744"/>
      <w:bookmarkStart w:id="8649" w:name="_Toc83831179"/>
      <w:bookmarkStart w:id="8650" w:name="_Toc99526465"/>
      <w:bookmarkStart w:id="8651" w:name="_Toc99526768"/>
      <w:bookmarkStart w:id="8652" w:name="_Toc99527076"/>
      <w:r w:rsidR="00073F23">
        <w:lastRenderedPageBreak/>
        <w:t>Barcode Tab</w:t>
      </w:r>
      <w:bookmarkEnd w:id="8605"/>
      <w:bookmarkEnd w:id="8606"/>
      <w:bookmarkEnd w:id="8607"/>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4E1A778C" w:rsidR="00073F23" w:rsidRDefault="00C06A8E" w:rsidP="00073F23">
      <w:pPr>
        <w:jc w:val="center"/>
      </w:pPr>
      <w:r>
        <w:rPr>
          <w:noProof/>
        </w:rPr>
        <w:drawing>
          <wp:inline distT="0" distB="0" distL="0" distR="0" wp14:anchorId="7EA3675B" wp14:editId="2DD61CAF">
            <wp:extent cx="5943600" cy="5644515"/>
            <wp:effectExtent l="0" t="0" r="0" b="0"/>
            <wp:docPr id="303" name="Picture 3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10;&#10;Description automatically generated"/>
                    <pic:cNvPicPr/>
                  </pic:nvPicPr>
                  <pic:blipFill>
                    <a:blip r:embed="rId462">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EE126E">
      <w:pPr>
        <w:pStyle w:val="Heading3"/>
      </w:pPr>
      <w:bookmarkStart w:id="8653" w:name="_Toc506817166"/>
      <w:bookmarkStart w:id="8654" w:name="_Toc528426821"/>
      <w:bookmarkStart w:id="8655" w:name="_Toc19133028"/>
      <w:bookmarkStart w:id="8656" w:name="_Toc37349770"/>
      <w:bookmarkStart w:id="8657" w:name="_Toc51280458"/>
      <w:bookmarkStart w:id="8658" w:name="_Toc52889423"/>
      <w:bookmarkStart w:id="8659" w:name="_Toc69230554"/>
      <w:bookmarkStart w:id="8660" w:name="_Toc83831180"/>
      <w:bookmarkStart w:id="8661" w:name="_Toc99526769"/>
      <w:bookmarkStart w:id="8662" w:name="_Toc99527077"/>
      <w:r w:rsidRPr="00A40CF7">
        <w:lastRenderedPageBreak/>
        <w:t>Barcode Interface Method</w:t>
      </w:r>
      <w:r>
        <w:t xml:space="preserve"> Area</w:t>
      </w:r>
      <w:bookmarkEnd w:id="8653"/>
      <w:bookmarkEnd w:id="8654"/>
      <w:bookmarkEnd w:id="8655"/>
      <w:bookmarkEnd w:id="8656"/>
      <w:bookmarkEnd w:id="8657"/>
      <w:bookmarkEnd w:id="8658"/>
      <w:bookmarkEnd w:id="8659"/>
      <w:bookmarkEnd w:id="8660"/>
      <w:bookmarkEnd w:id="8661"/>
      <w:bookmarkEnd w:id="8662"/>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82566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63">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64">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EE126E">
      <w:pPr>
        <w:pStyle w:val="Heading3"/>
      </w:pPr>
      <w:bookmarkStart w:id="8663" w:name="_Toc506817167"/>
      <w:bookmarkStart w:id="8664" w:name="_Toc528426822"/>
      <w:bookmarkStart w:id="8665" w:name="_Toc19133029"/>
      <w:bookmarkStart w:id="8666" w:name="_Toc37349771"/>
      <w:bookmarkStart w:id="8667" w:name="_Toc51280459"/>
      <w:bookmarkStart w:id="8668" w:name="_Toc52889424"/>
      <w:bookmarkStart w:id="8669" w:name="_Toc69230555"/>
      <w:bookmarkStart w:id="8670" w:name="_Toc83831181"/>
      <w:bookmarkStart w:id="8671" w:name="_Toc99526770"/>
      <w:bookmarkStart w:id="8672" w:name="_Toc99527078"/>
      <w:r>
        <w:rPr>
          <w:noProof/>
        </w:rPr>
        <w:drawing>
          <wp:anchor distT="0" distB="0" distL="114300" distR="114300" simplePos="0" relativeHeight="2518563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65">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8663"/>
      <w:bookmarkEnd w:id="8664"/>
      <w:bookmarkEnd w:id="8665"/>
      <w:bookmarkEnd w:id="8666"/>
      <w:bookmarkEnd w:id="8667"/>
      <w:bookmarkEnd w:id="8668"/>
      <w:bookmarkEnd w:id="8669"/>
      <w:bookmarkEnd w:id="8670"/>
      <w:bookmarkEnd w:id="8671"/>
      <w:bookmarkEnd w:id="8672"/>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943424"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66">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470163ED" w:rsidR="00073F23" w:rsidRPr="000843D2" w:rsidRDefault="00073F23" w:rsidP="00073F23">
      <w:r w:rsidRPr="000843D2">
        <w:rPr>
          <w:b/>
        </w:rPr>
        <w:t xml:space="preserve">No Read </w:t>
      </w:r>
      <w:r>
        <w:rPr>
          <w:b/>
        </w:rPr>
        <w:t>F</w:t>
      </w:r>
      <w:r w:rsidRPr="000843D2">
        <w:rPr>
          <w:b/>
        </w:rPr>
        <w:t>rom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8691517" w:rsidR="00073F23" w:rsidRDefault="00073F23" w:rsidP="00073F23">
      <w:r w:rsidRPr="000843D2">
        <w:rPr>
          <w:b/>
        </w:rPr>
        <w:t>Disable</w:t>
      </w:r>
      <w:r>
        <w:t xml:space="preserve"> -</w:t>
      </w:r>
      <w:r w:rsidRPr="00062A0A">
        <w:t xml:space="preserve"> </w:t>
      </w:r>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03020B7A" w:rsidR="00073F23" w:rsidRPr="00986E9E" w:rsidRDefault="00FF6667" w:rsidP="00073F23">
      <w:r>
        <w:t xml:space="preserve">NOTE: </w:t>
      </w:r>
      <w:r w:rsidR="00073F23">
        <w:t xml:space="preserve">When either </w:t>
      </w:r>
      <w:r w:rsidR="00073F23">
        <w:rPr>
          <w:b/>
        </w:rPr>
        <w:t>“No Read From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3C70B367" w14:textId="77777777" w:rsidR="004E1E5B" w:rsidRDefault="004E1E5B" w:rsidP="00EE126E">
      <w:pPr>
        <w:pStyle w:val="Heading3"/>
      </w:pPr>
      <w:bookmarkStart w:id="8673" w:name="_Toc17993671"/>
      <w:bookmarkStart w:id="8674" w:name="_Toc19133030"/>
      <w:bookmarkStart w:id="8675" w:name="_Toc37349772"/>
      <w:bookmarkStart w:id="8676" w:name="_Toc51280460"/>
      <w:bookmarkStart w:id="8677" w:name="_Toc52889425"/>
      <w:bookmarkStart w:id="8678" w:name="_Toc69230556"/>
      <w:bookmarkStart w:id="8679" w:name="_Toc83831182"/>
      <w:bookmarkStart w:id="8680" w:name="_Toc527644535"/>
      <w:bookmarkStart w:id="8681" w:name="_Toc528426823"/>
      <w:bookmarkStart w:id="8682" w:name="_Toc99526771"/>
      <w:bookmarkStart w:id="8683" w:name="_Toc99527079"/>
      <w:r>
        <w:lastRenderedPageBreak/>
        <w:t>Process Control String Area</w:t>
      </w:r>
      <w:bookmarkEnd w:id="8673"/>
      <w:bookmarkEnd w:id="8674"/>
      <w:bookmarkEnd w:id="8675"/>
      <w:bookmarkEnd w:id="8676"/>
      <w:bookmarkEnd w:id="8677"/>
      <w:bookmarkEnd w:id="8678"/>
      <w:bookmarkEnd w:id="8679"/>
      <w:bookmarkEnd w:id="8682"/>
      <w:bookmarkEnd w:id="8683"/>
    </w:p>
    <w:p w14:paraId="4A9F3A01" w14:textId="77777777" w:rsidR="004E1E5B" w:rsidRDefault="004E1E5B" w:rsidP="004E1E5B">
      <w:r>
        <w:t>This area allows you to select which method of Process Control string identification will be used in the software:</w:t>
      </w:r>
    </w:p>
    <w:p w14:paraId="59810C0F" w14:textId="77777777" w:rsidR="004E1E5B" w:rsidRDefault="004E1E5B" w:rsidP="004E1E5B">
      <w:r>
        <w:rPr>
          <w:noProof/>
        </w:rPr>
        <w:drawing>
          <wp:anchor distT="0" distB="0" distL="114300" distR="114300" simplePos="0" relativeHeight="251956736" behindDoc="1" locked="0" layoutInCell="1" allowOverlap="1" wp14:anchorId="42021AE5" wp14:editId="65CE90D1">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67">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6B8712B" w14:textId="77777777" w:rsidR="004E1E5B" w:rsidRDefault="004E1E5B" w:rsidP="004E1E5B"/>
    <w:p w14:paraId="2CDA50AB" w14:textId="77777777" w:rsidR="004E1E5B" w:rsidRDefault="004E1E5B" w:rsidP="004E1E5B">
      <w:pPr>
        <w:rPr>
          <w:i/>
        </w:rPr>
      </w:pPr>
      <w:r>
        <w:rPr>
          <w:b/>
        </w:rPr>
        <w:t>Wildcard</w:t>
      </w:r>
      <w:r>
        <w:t xml:space="preserve">: Default setting; This method requires that the </w:t>
      </w:r>
      <w:r w:rsidRPr="002F002B">
        <w:rPr>
          <w:i/>
        </w:rPr>
        <w:t>Control String</w:t>
      </w:r>
      <w:r>
        <w:t xml:space="preserve"> being defined is always an uninterrupted, consecutive grouping characters – either at the beginning, middle, or end – of a barcode string. </w:t>
      </w:r>
    </w:p>
    <w:p w14:paraId="3C239750" w14:textId="2C8D76C0" w:rsidR="004E1E5B" w:rsidRDefault="004E1E5B" w:rsidP="00BA179A">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0B2AAD33" w14:textId="46D03239" w:rsidR="00FF6667" w:rsidRPr="00A40CF7" w:rsidRDefault="00FF6667" w:rsidP="00EE126E">
      <w:pPr>
        <w:pStyle w:val="Heading3"/>
      </w:pPr>
      <w:bookmarkStart w:id="8684" w:name="_Toc19133031"/>
      <w:bookmarkStart w:id="8685" w:name="_Toc37349773"/>
      <w:bookmarkStart w:id="8686" w:name="_Toc51280461"/>
      <w:bookmarkStart w:id="8687" w:name="_Toc52889426"/>
      <w:bookmarkStart w:id="8688" w:name="_Toc69230557"/>
      <w:bookmarkStart w:id="8689" w:name="_Toc83831183"/>
      <w:bookmarkStart w:id="8690" w:name="_Toc99526772"/>
      <w:bookmarkStart w:id="8691" w:name="_Toc99527080"/>
      <w:r>
        <w:t>Disable Missing Barcode Option Area</w:t>
      </w:r>
      <w:bookmarkEnd w:id="8680"/>
      <w:bookmarkEnd w:id="8681"/>
      <w:bookmarkEnd w:id="8684"/>
      <w:bookmarkEnd w:id="8685"/>
      <w:bookmarkEnd w:id="8686"/>
      <w:bookmarkEnd w:id="8687"/>
      <w:bookmarkEnd w:id="8688"/>
      <w:bookmarkEnd w:id="8689"/>
      <w:bookmarkEnd w:id="8690"/>
      <w:bookmarkEnd w:id="8691"/>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8544" behindDoc="1" locked="0" layoutInCell="1" allowOverlap="1" wp14:anchorId="17956270" wp14:editId="4DD0D15C">
            <wp:simplePos x="0" y="0"/>
            <wp:positionH relativeFrom="column">
              <wp:posOffset>2432685</wp:posOffset>
            </wp:positionH>
            <wp:positionV relativeFrom="line">
              <wp:posOffset>112395</wp:posOffset>
            </wp:positionV>
            <wp:extent cx="3435350" cy="1495425"/>
            <wp:effectExtent l="0" t="0" r="0" b="9525"/>
            <wp:wrapTight wrapText="left">
              <wp:wrapPolygon edited="0">
                <wp:start x="0" y="0"/>
                <wp:lineTo x="0" y="21462"/>
                <wp:lineTo x="21440" y="21462"/>
                <wp:lineTo x="21440"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68">
                      <a:extLst>
                        <a:ext uri="{28A0092B-C50C-407E-A947-70E740481C1C}">
                          <a14:useLocalDpi xmlns:a14="http://schemas.microsoft.com/office/drawing/2010/main" val="0"/>
                        </a:ext>
                      </a:extLst>
                    </a:blip>
                    <a:stretch>
                      <a:fillRect/>
                    </a:stretch>
                  </pic:blipFill>
                  <pic:spPr>
                    <a:xfrm>
                      <a:off x="0" y="0"/>
                      <a:ext cx="3435350" cy="149542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02D6B9B9" w:rsidR="00FF6667" w:rsidRDefault="00FF6667" w:rsidP="00FF6667">
      <w:pPr>
        <w:jc w:val="center"/>
      </w:pPr>
      <w:r>
        <w:rPr>
          <w:noProof/>
        </w:rPr>
        <w:drawing>
          <wp:inline distT="0" distB="0" distL="0" distR="0" wp14:anchorId="42C9446D" wp14:editId="0028607D">
            <wp:extent cx="2536825" cy="1635897"/>
            <wp:effectExtent l="0" t="0" r="0" b="254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69">
                      <a:extLst>
                        <a:ext uri="{28A0092B-C50C-407E-A947-70E740481C1C}">
                          <a14:useLocalDpi xmlns:a14="http://schemas.microsoft.com/office/drawing/2010/main" val="0"/>
                        </a:ext>
                      </a:extLst>
                    </a:blip>
                    <a:stretch>
                      <a:fillRect/>
                    </a:stretch>
                  </pic:blipFill>
                  <pic:spPr>
                    <a:xfrm>
                      <a:off x="0" y="0"/>
                      <a:ext cx="2563731" cy="1653247"/>
                    </a:xfrm>
                    <a:prstGeom prst="rect">
                      <a:avLst/>
                    </a:prstGeom>
                  </pic:spPr>
                </pic:pic>
              </a:graphicData>
            </a:graphic>
          </wp:inline>
        </w:drawing>
      </w:r>
    </w:p>
    <w:p w14:paraId="029F99A2" w14:textId="435D43BE" w:rsidR="00DA77B8" w:rsidRDefault="00DA77B8" w:rsidP="00FF6667">
      <w:pPr>
        <w:jc w:val="center"/>
      </w:pPr>
    </w:p>
    <w:p w14:paraId="6BFCAA9C" w14:textId="572A13AA" w:rsidR="00C06A8E" w:rsidRDefault="00C06A8E" w:rsidP="00FF6667">
      <w:pPr>
        <w:jc w:val="center"/>
      </w:pPr>
    </w:p>
    <w:p w14:paraId="0441374E" w14:textId="48381FAB" w:rsidR="00C06A8E" w:rsidRDefault="00C06A8E" w:rsidP="00FF6667">
      <w:pPr>
        <w:jc w:val="center"/>
      </w:pPr>
    </w:p>
    <w:p w14:paraId="2C23B060" w14:textId="3B2D7A6A" w:rsidR="00C06A8E" w:rsidRDefault="00C06A8E" w:rsidP="00FF6667">
      <w:pPr>
        <w:jc w:val="center"/>
      </w:pPr>
    </w:p>
    <w:p w14:paraId="5ABE1769" w14:textId="2585F3E0" w:rsidR="00C06A8E" w:rsidRDefault="00C06A8E" w:rsidP="00FF6667">
      <w:pPr>
        <w:jc w:val="center"/>
      </w:pPr>
    </w:p>
    <w:p w14:paraId="1EE9A015" w14:textId="77777777" w:rsidR="00C06A8E" w:rsidRDefault="00C06A8E" w:rsidP="00FF6667">
      <w:pPr>
        <w:jc w:val="center"/>
      </w:pPr>
    </w:p>
    <w:p w14:paraId="353FF866" w14:textId="77777777" w:rsidR="00C06A8E" w:rsidRDefault="00C06A8E" w:rsidP="00C06A8E">
      <w:pPr>
        <w:pStyle w:val="Heading3"/>
      </w:pPr>
      <w:bookmarkStart w:id="8692" w:name="_Toc67395440"/>
      <w:bookmarkStart w:id="8693" w:name="_Toc69230558"/>
      <w:bookmarkStart w:id="8694" w:name="_Toc83831184"/>
      <w:bookmarkStart w:id="8695" w:name="_Hlk69499169"/>
      <w:bookmarkStart w:id="8696" w:name="_Toc37267394"/>
      <w:bookmarkStart w:id="8697" w:name="_Toc37349774"/>
      <w:bookmarkStart w:id="8698" w:name="_Toc51280462"/>
      <w:bookmarkStart w:id="8699" w:name="_Toc52889427"/>
      <w:bookmarkStart w:id="8700" w:name="_Toc99526773"/>
      <w:bookmarkStart w:id="8701" w:name="_Toc99527081"/>
      <w:r>
        <w:lastRenderedPageBreak/>
        <w:t>Options</w:t>
      </w:r>
      <w:bookmarkEnd w:id="8692"/>
      <w:bookmarkEnd w:id="8693"/>
      <w:bookmarkEnd w:id="8694"/>
      <w:bookmarkEnd w:id="8700"/>
      <w:bookmarkEnd w:id="8701"/>
    </w:p>
    <w:p w14:paraId="72292982" w14:textId="77777777" w:rsidR="00C06A8E" w:rsidRPr="00343699" w:rsidRDefault="00C06A8E" w:rsidP="00C06A8E">
      <w:r>
        <w:rPr>
          <w:noProof/>
        </w:rPr>
        <w:drawing>
          <wp:inline distT="0" distB="0" distL="0" distR="0" wp14:anchorId="1A432588" wp14:editId="1D0383F0">
            <wp:extent cx="5943600" cy="658495"/>
            <wp:effectExtent l="0" t="0" r="0" b="8255"/>
            <wp:docPr id="304" name="Picture 3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470">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302A52DE" w14:textId="77777777" w:rsidR="00C06A8E" w:rsidRDefault="00C06A8E" w:rsidP="00C06A8E">
      <w:r w:rsidRPr="00E4353D">
        <w:rPr>
          <w:b/>
          <w:bCs/>
        </w:rPr>
        <w:t>Remove duplicate barcodes</w:t>
      </w:r>
      <w:r>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62B9E530" w14:textId="77777777" w:rsidR="00C06A8E" w:rsidRDefault="00C06A8E" w:rsidP="00C06A8E"/>
    <w:p w14:paraId="109A5AC7" w14:textId="77777777" w:rsidR="00C06A8E" w:rsidRDefault="00C06A8E" w:rsidP="00C06A8E">
      <w:r>
        <w:rPr>
          <w:b/>
          <w:bCs/>
        </w:rPr>
        <w:t>Enable Barcode Stop Sensor Logic</w:t>
      </w:r>
      <w:r>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0C992CD5" w14:textId="77777777" w:rsidR="00C06A8E" w:rsidRDefault="00C06A8E" w:rsidP="00C06A8E"/>
    <w:p w14:paraId="6B59A51E" w14:textId="77777777" w:rsidR="00C06A8E" w:rsidRDefault="00C06A8E" w:rsidP="00C06A8E">
      <w:r w:rsidRPr="006621DA">
        <w:rPr>
          <w:b/>
          <w:bCs/>
        </w:rPr>
        <w:t>Note:</w:t>
      </w:r>
      <w:r>
        <w:t xml:space="preserve"> The Barcode Stop Sensor (BSS) and Barcode Product Sensor (BPS) functions cannot be used at the same time.  Only one of the two configurations can be used. If the </w:t>
      </w:r>
      <w:r w:rsidRPr="004A74C1">
        <w:rPr>
          <w:i/>
          <w:iCs/>
        </w:rPr>
        <w:t>Enable Barcode Stop Sensor Logic</w:t>
      </w:r>
      <w:r>
        <w:t xml:space="preserve"> is selected, the </w:t>
      </w:r>
      <w:r w:rsidRPr="004A74C1">
        <w:rPr>
          <w:i/>
          <w:iCs/>
        </w:rPr>
        <w:t>Missing Barcode Trigger</w:t>
      </w:r>
      <w:r>
        <w:t xml:space="preserve"> section and associated functions will be overridden by this function. </w:t>
      </w:r>
    </w:p>
    <w:p w14:paraId="69206383" w14:textId="77777777" w:rsidR="00C06A8E" w:rsidRPr="00354965" w:rsidRDefault="00C06A8E" w:rsidP="00C06A8E">
      <w:r>
        <w:br/>
        <w:t xml:space="preserve">Note: The BPS and BSS physical sensors are identical. The software configuration determines what operation the sensor input will trigger. </w:t>
      </w:r>
    </w:p>
    <w:bookmarkEnd w:id="8695"/>
    <w:p w14:paraId="1A967CEC" w14:textId="77777777" w:rsidR="00C06A8E" w:rsidRPr="00E23C91" w:rsidRDefault="00C06A8E" w:rsidP="00C06A8E"/>
    <w:bookmarkEnd w:id="8696"/>
    <w:bookmarkEnd w:id="8697"/>
    <w:bookmarkEnd w:id="8698"/>
    <w:bookmarkEnd w:id="8699"/>
    <w:p w14:paraId="27D2CC4A" w14:textId="77777777" w:rsidR="00073F23" w:rsidRDefault="00073F23" w:rsidP="00CA1F86"/>
    <w:p w14:paraId="41BE6872" w14:textId="229CD8CB" w:rsidR="00F52706" w:rsidRDefault="0026146F" w:rsidP="0026146F">
      <w:pPr>
        <w:pStyle w:val="Heading1"/>
        <w:rPr>
          <w:rFonts w:cs="Arial"/>
          <w:sz w:val="32"/>
          <w:szCs w:val="32"/>
        </w:rPr>
      </w:pPr>
      <w:bookmarkStart w:id="8702" w:name="_Toc469038825"/>
      <w:bookmarkStart w:id="8703" w:name="_Toc469038880"/>
      <w:bookmarkStart w:id="8704" w:name="_Toc469042039"/>
      <w:bookmarkStart w:id="8705" w:name="_Toc469043236"/>
      <w:bookmarkStart w:id="8706" w:name="_Toc469043540"/>
      <w:bookmarkStart w:id="8707" w:name="_Toc469043816"/>
      <w:bookmarkStart w:id="8708" w:name="_Toc469043858"/>
      <w:bookmarkStart w:id="8709" w:name="_Toc469139470"/>
      <w:bookmarkStart w:id="8710" w:name="_Toc469152915"/>
      <w:bookmarkStart w:id="8711" w:name="_Toc469613010"/>
      <w:bookmarkStart w:id="8712" w:name="_Toc506816881"/>
      <w:bookmarkStart w:id="8713" w:name="_Toc506817168"/>
      <w:bookmarkStart w:id="8714" w:name="_Toc528426535"/>
      <w:bookmarkStart w:id="8715" w:name="_Toc528426824"/>
      <w:bookmarkStart w:id="8716" w:name="_Toc528427270"/>
      <w:bookmarkStart w:id="8717" w:name="_Toc19132740"/>
      <w:bookmarkStart w:id="8718" w:name="_Toc19133032"/>
      <w:bookmarkStart w:id="8719" w:name="_Toc19133366"/>
      <w:bookmarkStart w:id="8720" w:name="_Toc37349482"/>
      <w:bookmarkStart w:id="8721" w:name="_Toc37349775"/>
      <w:bookmarkStart w:id="8722" w:name="_Toc51280463"/>
      <w:bookmarkStart w:id="8723" w:name="_Toc52889131"/>
      <w:bookmarkStart w:id="8724" w:name="_Toc52889428"/>
      <w:bookmarkStart w:id="8725" w:name="_Toc52889767"/>
      <w:bookmarkStart w:id="8726" w:name="_Toc52889804"/>
      <w:bookmarkStart w:id="8727" w:name="_Toc52891162"/>
      <w:bookmarkStart w:id="8728" w:name="_Toc52897750"/>
      <w:bookmarkStart w:id="8729" w:name="_Toc69230258"/>
      <w:bookmarkStart w:id="8730" w:name="_Toc69230559"/>
      <w:bookmarkStart w:id="8731" w:name="_Toc83830745"/>
      <w:bookmarkStart w:id="8732" w:name="_Toc83831185"/>
      <w:bookmarkStart w:id="8733" w:name="_Toc99526466"/>
      <w:bookmarkStart w:id="8734" w:name="_Toc99526774"/>
      <w:bookmarkStart w:id="8735" w:name="_Toc99527082"/>
      <w:r>
        <w:rPr>
          <w:noProof/>
        </w:rPr>
        <w:lastRenderedPageBreak/>
        <w:drawing>
          <wp:anchor distT="0" distB="0" distL="114300" distR="114300" simplePos="0" relativeHeight="251525632" behindDoc="0" locked="0" layoutInCell="1" allowOverlap="1" wp14:anchorId="0E45E524" wp14:editId="3A1FFE64">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8736" w:name="_Toc314830967"/>
      <w:bookmarkEnd w:id="8231"/>
      <w:bookmarkEnd w:id="8232"/>
      <w:bookmarkEnd w:id="8233"/>
      <w:bookmarkEnd w:id="8234"/>
      <w:bookmarkEnd w:id="8235"/>
      <w:bookmarkEnd w:id="8236"/>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r w:rsidR="00F52706" w:rsidRPr="00F52706">
        <w:rPr>
          <w:rFonts w:cs="Arial"/>
          <w:sz w:val="32"/>
          <w:szCs w:val="32"/>
        </w:rPr>
        <w:t xml:space="preserve"> </w:t>
      </w:r>
    </w:p>
    <w:p w14:paraId="63779110" w14:textId="7D5AE1FE" w:rsidR="00F52706" w:rsidRDefault="00F52706">
      <w:pPr>
        <w:pStyle w:val="Heading2"/>
      </w:pPr>
      <w:bookmarkStart w:id="8737" w:name="_Toc469043237"/>
      <w:bookmarkStart w:id="8738" w:name="_Toc469043541"/>
      <w:bookmarkStart w:id="8739" w:name="_Toc469043817"/>
      <w:bookmarkStart w:id="8740" w:name="_Toc469139471"/>
      <w:bookmarkStart w:id="8741" w:name="_Toc469152916"/>
      <w:bookmarkStart w:id="8742" w:name="_Toc469613011"/>
      <w:bookmarkStart w:id="8743" w:name="_Toc506816882"/>
      <w:bookmarkStart w:id="8744" w:name="_Toc506817169"/>
      <w:bookmarkStart w:id="8745" w:name="_Toc528426536"/>
      <w:bookmarkStart w:id="8746" w:name="_Toc528426825"/>
      <w:bookmarkStart w:id="8747" w:name="_Toc528427271"/>
      <w:bookmarkStart w:id="8748" w:name="_Toc19132741"/>
      <w:bookmarkStart w:id="8749" w:name="_Toc19133033"/>
      <w:bookmarkStart w:id="8750" w:name="_Toc37349483"/>
      <w:bookmarkStart w:id="8751" w:name="_Toc37349776"/>
      <w:bookmarkStart w:id="8752" w:name="_Toc51280464"/>
      <w:bookmarkStart w:id="8753" w:name="_Toc52889132"/>
      <w:bookmarkStart w:id="8754" w:name="_Toc52889429"/>
      <w:bookmarkStart w:id="8755" w:name="_Toc52897751"/>
      <w:bookmarkStart w:id="8756" w:name="_Toc69230259"/>
      <w:bookmarkStart w:id="8757" w:name="_Toc69230560"/>
      <w:bookmarkStart w:id="8758" w:name="_Toc83830746"/>
      <w:bookmarkStart w:id="8759" w:name="_Toc83831186"/>
      <w:bookmarkStart w:id="8760" w:name="_Toc99526467"/>
      <w:bookmarkStart w:id="8761" w:name="_Toc99526775"/>
      <w:bookmarkStart w:id="8762" w:name="_Toc99527083"/>
      <w:r w:rsidRPr="00B1186A">
        <w:t>On the Web</w:t>
      </w:r>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2015308E" w:rsidR="0026146F" w:rsidRPr="00B1186A" w:rsidRDefault="009D08E5" w:rsidP="00795C6A">
      <w:hyperlink r:id="rId472" w:history="1">
        <w:r w:rsidR="0026146F" w:rsidRPr="00B1186A">
          <w:rPr>
            <w:rStyle w:val="Hyperlink"/>
          </w:rPr>
          <w:t>www.kicthermal.com</w:t>
        </w:r>
      </w:hyperlink>
      <w:r w:rsidR="0026146F" w:rsidRPr="00B1186A">
        <w:t xml:space="preserve"> or </w:t>
      </w:r>
      <w:hyperlink r:id="rId473"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8763" w:name="_Toc176001837"/>
      <w:bookmarkStart w:id="8764" w:name="_Toc469043238"/>
      <w:bookmarkStart w:id="8765" w:name="_Toc469043542"/>
      <w:bookmarkStart w:id="8766" w:name="_Toc469043818"/>
      <w:bookmarkStart w:id="8767" w:name="_Toc469139472"/>
      <w:bookmarkStart w:id="8768" w:name="_Toc469152917"/>
      <w:bookmarkStart w:id="8769" w:name="_Toc469613012"/>
      <w:bookmarkStart w:id="8770" w:name="_Toc506816883"/>
      <w:bookmarkStart w:id="8771" w:name="_Toc506817170"/>
      <w:bookmarkStart w:id="8772" w:name="_Toc528426537"/>
      <w:bookmarkStart w:id="8773" w:name="_Toc528426826"/>
      <w:bookmarkStart w:id="8774" w:name="_Toc528427272"/>
      <w:bookmarkStart w:id="8775" w:name="_Toc19132742"/>
      <w:bookmarkStart w:id="8776" w:name="_Toc19133034"/>
      <w:bookmarkStart w:id="8777" w:name="_Toc37349484"/>
      <w:bookmarkStart w:id="8778" w:name="_Toc37349777"/>
      <w:bookmarkStart w:id="8779" w:name="_Toc51280465"/>
      <w:bookmarkStart w:id="8780" w:name="_Toc52889133"/>
      <w:bookmarkStart w:id="8781" w:name="_Toc52889430"/>
      <w:bookmarkStart w:id="8782" w:name="_Toc52897752"/>
      <w:bookmarkStart w:id="8783" w:name="_Toc69230260"/>
      <w:bookmarkStart w:id="8784" w:name="_Toc69230561"/>
      <w:bookmarkStart w:id="8785" w:name="_Toc83830747"/>
      <w:bookmarkStart w:id="8786" w:name="_Toc83831187"/>
      <w:bookmarkStart w:id="8787" w:name="_Toc99526468"/>
      <w:bookmarkStart w:id="8788" w:name="_Toc99526776"/>
      <w:bookmarkStart w:id="8789" w:name="_Toc99527084"/>
      <w:r w:rsidRPr="00B1186A">
        <w:t>KIC Technical Support</w:t>
      </w:r>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67F48AAC" w:rsidR="002E553A" w:rsidRPr="00B1186A" w:rsidRDefault="002E553A" w:rsidP="002E553A">
      <w:pPr>
        <w:rPr>
          <w:lang w:val="it-IT"/>
        </w:rPr>
      </w:pPr>
      <w:r w:rsidRPr="00B1186A">
        <w:rPr>
          <w:lang w:val="it-IT"/>
        </w:rPr>
        <w:t xml:space="preserve">USA: </w:t>
      </w:r>
      <w:hyperlink r:id="rId474" w:history="1">
        <w:r w:rsidRPr="00B1186A">
          <w:rPr>
            <w:rStyle w:val="Hyperlink"/>
            <w:lang w:val="it-IT"/>
          </w:rPr>
          <w:t>tech@kicmail.com</w:t>
        </w:r>
      </w:hyperlink>
    </w:p>
    <w:p w14:paraId="5593E757" w14:textId="2B78E667" w:rsidR="002E553A" w:rsidRPr="00B1186A" w:rsidRDefault="002E553A" w:rsidP="002E553A">
      <w:pPr>
        <w:rPr>
          <w:lang w:val="it-IT"/>
        </w:rPr>
      </w:pPr>
      <w:r w:rsidRPr="00B1186A">
        <w:rPr>
          <w:lang w:val="it-IT"/>
        </w:rPr>
        <w:t xml:space="preserve">Europe: </w:t>
      </w:r>
      <w:hyperlink r:id="rId475" w:history="1">
        <w:r w:rsidRPr="00B1186A">
          <w:rPr>
            <w:rStyle w:val="Hyperlink"/>
            <w:lang w:val="it-IT"/>
          </w:rPr>
          <w:t>europe.tech@kicmail.com</w:t>
        </w:r>
      </w:hyperlink>
    </w:p>
    <w:p w14:paraId="261ECEF9" w14:textId="582BCD97" w:rsidR="002E553A" w:rsidRPr="00B1186A" w:rsidRDefault="002E553A" w:rsidP="002E553A">
      <w:r w:rsidRPr="00B1186A">
        <w:t xml:space="preserve">Asia: </w:t>
      </w:r>
      <w:hyperlink r:id="rId476"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8790" w:name="_Toc176001838"/>
      <w:bookmarkStart w:id="8791" w:name="_Toc469043239"/>
      <w:bookmarkStart w:id="8792" w:name="_Toc469043543"/>
      <w:bookmarkStart w:id="8793" w:name="_Toc469043819"/>
      <w:bookmarkStart w:id="8794" w:name="_Toc469139473"/>
      <w:bookmarkStart w:id="8795" w:name="_Toc469152918"/>
      <w:bookmarkStart w:id="8796" w:name="_Toc469613013"/>
      <w:bookmarkStart w:id="8797" w:name="_Toc506816884"/>
      <w:bookmarkStart w:id="8798" w:name="_Toc506817171"/>
      <w:bookmarkStart w:id="8799" w:name="_Toc528426538"/>
      <w:bookmarkStart w:id="8800" w:name="_Toc528426827"/>
      <w:bookmarkStart w:id="8801" w:name="_Toc528427273"/>
      <w:bookmarkStart w:id="8802" w:name="_Toc19132743"/>
      <w:bookmarkStart w:id="8803" w:name="_Toc19133035"/>
      <w:bookmarkStart w:id="8804" w:name="_Toc37349485"/>
      <w:bookmarkStart w:id="8805" w:name="_Toc37349778"/>
      <w:bookmarkStart w:id="8806" w:name="_Toc51280466"/>
      <w:bookmarkStart w:id="8807" w:name="_Toc52889134"/>
      <w:bookmarkStart w:id="8808" w:name="_Toc52889431"/>
      <w:bookmarkStart w:id="8809" w:name="_Toc52897753"/>
      <w:bookmarkStart w:id="8810" w:name="_Toc69230261"/>
      <w:bookmarkStart w:id="8811" w:name="_Toc69230562"/>
      <w:bookmarkStart w:id="8812" w:name="_Toc83830748"/>
      <w:bookmarkStart w:id="8813" w:name="_Toc83831188"/>
      <w:bookmarkStart w:id="8814" w:name="_Toc99526469"/>
      <w:bookmarkStart w:id="8815" w:name="_Toc99526777"/>
      <w:bookmarkStart w:id="8816" w:name="_Toc99527085"/>
      <w:r w:rsidRPr="00B1186A">
        <w:t>KIC Product Training</w:t>
      </w:r>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p>
    <w:p w14:paraId="05C4A0E5" w14:textId="237B0155" w:rsidR="002E553A" w:rsidRPr="00B1186A" w:rsidRDefault="002E553A" w:rsidP="002E553A">
      <w:r w:rsidRPr="00B1186A">
        <w:t xml:space="preserve">Contact KIC Customer Support by email, </w:t>
      </w:r>
      <w:hyperlink r:id="rId477"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8817" w:name="_Toc176001839"/>
      <w:bookmarkStart w:id="8818" w:name="_Toc469043240"/>
      <w:bookmarkStart w:id="8819" w:name="_Toc469043544"/>
      <w:bookmarkStart w:id="8820" w:name="_Toc469043820"/>
      <w:bookmarkStart w:id="8821" w:name="_Toc469139474"/>
      <w:bookmarkStart w:id="8822" w:name="_Toc469152919"/>
      <w:bookmarkStart w:id="8823" w:name="_Toc469613014"/>
      <w:bookmarkStart w:id="8824" w:name="_Toc506816885"/>
      <w:bookmarkStart w:id="8825" w:name="_Toc506817172"/>
      <w:bookmarkStart w:id="8826" w:name="_Toc528426539"/>
      <w:bookmarkStart w:id="8827" w:name="_Toc528426828"/>
      <w:bookmarkStart w:id="8828" w:name="_Toc528427274"/>
      <w:bookmarkStart w:id="8829" w:name="_Toc19132744"/>
      <w:bookmarkStart w:id="8830" w:name="_Toc19133036"/>
      <w:bookmarkStart w:id="8831" w:name="_Toc37349486"/>
      <w:bookmarkStart w:id="8832" w:name="_Toc37349779"/>
      <w:bookmarkStart w:id="8833" w:name="_Toc51280467"/>
      <w:bookmarkStart w:id="8834" w:name="_Toc52889135"/>
      <w:bookmarkStart w:id="8835" w:name="_Toc52889432"/>
      <w:bookmarkStart w:id="8836" w:name="_Toc52897754"/>
      <w:bookmarkStart w:id="8837" w:name="_Toc69230262"/>
      <w:bookmarkStart w:id="8838" w:name="_Toc69230563"/>
      <w:bookmarkStart w:id="8839" w:name="_Toc83830749"/>
      <w:bookmarkStart w:id="8840" w:name="_Toc83831189"/>
      <w:bookmarkStart w:id="8841" w:name="_Toc99526470"/>
      <w:bookmarkStart w:id="8842" w:name="_Toc99526778"/>
      <w:bookmarkStart w:id="8843" w:name="_Toc99527086"/>
      <w:r w:rsidRPr="00B1186A">
        <w:t>KIC Sales</w:t>
      </w:r>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p>
    <w:p w14:paraId="61539CA3" w14:textId="77777777" w:rsidR="002E553A" w:rsidRPr="00B1186A" w:rsidRDefault="002E553A" w:rsidP="002E553A">
      <w:pPr>
        <w:keepNext/>
        <w:spacing w:after="120"/>
      </w:pPr>
      <w:r w:rsidRPr="00B1186A">
        <w:t>Contact KIC sales:</w:t>
      </w:r>
    </w:p>
    <w:p w14:paraId="5FACF90C" w14:textId="40EEEDCD" w:rsidR="002E553A" w:rsidRPr="00B1186A" w:rsidRDefault="002E553A" w:rsidP="002E553A">
      <w:r w:rsidRPr="00B1186A">
        <w:t xml:space="preserve">USA: </w:t>
      </w:r>
      <w:hyperlink r:id="rId478" w:history="1">
        <w:r w:rsidRPr="00B1186A">
          <w:rPr>
            <w:rStyle w:val="Hyperlink"/>
          </w:rPr>
          <w:t>sales@kicmail.com</w:t>
        </w:r>
      </w:hyperlink>
    </w:p>
    <w:p w14:paraId="09DB276A" w14:textId="292595BC" w:rsidR="002E553A" w:rsidRPr="00B1186A" w:rsidRDefault="002E553A" w:rsidP="002E553A">
      <w:r w:rsidRPr="00B1186A">
        <w:t xml:space="preserve">Europe: </w:t>
      </w:r>
      <w:hyperlink r:id="rId479" w:history="1">
        <w:r w:rsidRPr="00B1186A">
          <w:rPr>
            <w:rStyle w:val="Hyperlink"/>
          </w:rPr>
          <w:t>europe.sales@kicmail.com</w:t>
        </w:r>
      </w:hyperlink>
    </w:p>
    <w:p w14:paraId="3783D01F" w14:textId="21EE12FB" w:rsidR="002E553A" w:rsidRPr="00B1186A" w:rsidRDefault="002E553A" w:rsidP="002E553A">
      <w:r w:rsidRPr="00B1186A">
        <w:t xml:space="preserve">Asia: </w:t>
      </w:r>
      <w:hyperlink r:id="rId480" w:history="1">
        <w:r w:rsidRPr="00B1186A">
          <w:rPr>
            <w:rStyle w:val="Hyperlink"/>
          </w:rPr>
          <w:t>asia.sales@kicmail.com</w:t>
        </w:r>
      </w:hyperlink>
    </w:p>
    <w:p w14:paraId="56D3FB18" w14:textId="455AFE2D" w:rsidR="002E553A" w:rsidRPr="00B1186A" w:rsidRDefault="002E553A" w:rsidP="002E553A">
      <w:r w:rsidRPr="00B1186A">
        <w:t xml:space="preserve">China: </w:t>
      </w:r>
      <w:hyperlink r:id="rId481"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8844" w:name="_Toc176001840"/>
      <w:bookmarkStart w:id="8845" w:name="_Toc469043241"/>
      <w:bookmarkStart w:id="8846" w:name="_Toc469043545"/>
      <w:bookmarkStart w:id="8847" w:name="_Toc469043821"/>
      <w:bookmarkStart w:id="8848" w:name="_Toc469139475"/>
      <w:bookmarkStart w:id="8849" w:name="_Toc469152920"/>
      <w:bookmarkStart w:id="8850" w:name="_Toc469613015"/>
      <w:bookmarkStart w:id="8851" w:name="_Toc506816886"/>
      <w:bookmarkStart w:id="8852" w:name="_Toc506817173"/>
      <w:bookmarkStart w:id="8853" w:name="_Toc528426540"/>
      <w:bookmarkStart w:id="8854" w:name="_Toc528426829"/>
      <w:bookmarkStart w:id="8855" w:name="_Toc528427275"/>
      <w:bookmarkStart w:id="8856" w:name="_Toc19132745"/>
      <w:bookmarkStart w:id="8857" w:name="_Toc19133037"/>
      <w:bookmarkStart w:id="8858" w:name="_Toc37349487"/>
      <w:bookmarkStart w:id="8859" w:name="_Toc37349780"/>
      <w:bookmarkStart w:id="8860" w:name="_Toc51280468"/>
      <w:bookmarkStart w:id="8861" w:name="_Toc52889136"/>
      <w:bookmarkStart w:id="8862" w:name="_Toc52889433"/>
      <w:bookmarkStart w:id="8863" w:name="_Toc52897755"/>
      <w:bookmarkStart w:id="8864" w:name="_Toc69230263"/>
      <w:bookmarkStart w:id="8865" w:name="_Toc69230564"/>
      <w:bookmarkStart w:id="8866" w:name="_Toc83830750"/>
      <w:bookmarkStart w:id="8867" w:name="_Toc83831190"/>
      <w:bookmarkStart w:id="8868" w:name="_Toc99526471"/>
      <w:bookmarkStart w:id="8869" w:name="_Toc99526779"/>
      <w:bookmarkStart w:id="8870" w:name="_Toc99527087"/>
      <w:r w:rsidRPr="00B1186A">
        <w:t>Find the KIC Representative in Your Area</w:t>
      </w:r>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p>
    <w:p w14:paraId="55C9400E" w14:textId="489F71B5"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482"/>
      <w:headerReference w:type="default" r:id="rId483"/>
      <w:footerReference w:type="even" r:id="rId484"/>
      <w:footerReference w:type="default" r:id="rId485"/>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5FA9B" w14:textId="77777777" w:rsidR="002F5EB9" w:rsidRDefault="002F5EB9">
      <w:r>
        <w:separator/>
      </w:r>
    </w:p>
  </w:endnote>
  <w:endnote w:type="continuationSeparator" w:id="0">
    <w:p w14:paraId="2B562D5B" w14:textId="77777777" w:rsidR="002F5EB9" w:rsidRDefault="002F5E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241A5B" w:rsidRDefault="00241A5B"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241A5B" w:rsidRPr="00B61459" w:rsidRDefault="00241A5B"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241A5B" w:rsidRPr="00B61459" w:rsidRDefault="00241A5B"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241A5B" w:rsidRDefault="00241A5B"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241A5B" w:rsidRPr="00B61459" w:rsidRDefault="00241A5B"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36170" w14:textId="77777777" w:rsidR="002F5EB9" w:rsidRDefault="002F5EB9">
      <w:r>
        <w:separator/>
      </w:r>
    </w:p>
  </w:footnote>
  <w:footnote w:type="continuationSeparator" w:id="0">
    <w:p w14:paraId="79B31E32" w14:textId="77777777" w:rsidR="002F5EB9" w:rsidRDefault="002F5E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241A5B" w:rsidRPr="00AD3949" w:rsidRDefault="00241A5B"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241A5B" w:rsidRPr="00AD3949" w:rsidRDefault="00241A5B"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461429E6" w:rsidR="00241A5B" w:rsidRPr="00AD3949" w:rsidRDefault="00241A5B" w:rsidP="002B3029">
    <w:pPr>
      <w:pStyle w:val="Header"/>
      <w:ind w:right="-450"/>
    </w:pPr>
    <w:r>
      <w:t>ProBot User Manual</w:t>
    </w:r>
    <w:r w:rsidRPr="00AD3949">
      <w:tab/>
    </w:r>
    <w:r w:rsidRPr="00AD3949">
      <w:tab/>
    </w:r>
    <w:r w:rsidRPr="00754243">
      <w:t xml:space="preserve">Version </w:t>
    </w:r>
    <w:r>
      <w:t>3</w:t>
    </w:r>
    <w:r w:rsidRPr="00754243">
      <w:t>.</w:t>
    </w:r>
    <w:ins w:id="1498" w:author="Tom Bergeron" w:date="2022-03-29T19:05:00Z">
      <w:r w:rsidR="000660B9">
        <w:t>9</w:t>
      </w:r>
    </w:ins>
    <w:del w:id="1499" w:author="Tom Bergeron" w:date="2022-03-29T19:05:00Z">
      <w:r w:rsidR="00202D10" w:rsidDel="000660B9">
        <w:delText>8</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7E88182B" w:rsidR="00241A5B" w:rsidRPr="00AD3949" w:rsidRDefault="00241A5B" w:rsidP="002B3029">
    <w:pPr>
      <w:pStyle w:val="Header"/>
      <w:ind w:right="-450"/>
    </w:pPr>
    <w:r>
      <w:t>Version 3</w:t>
    </w:r>
    <w:r w:rsidRPr="00754243">
      <w:t>.</w:t>
    </w:r>
    <w:ins w:id="1500" w:author="Tom Bergeron" w:date="2022-03-29T19:05:00Z">
      <w:r w:rsidR="000660B9">
        <w:t>9</w:t>
      </w:r>
    </w:ins>
    <w:del w:id="1501" w:author="Tom Bergeron" w:date="2022-03-29T19:05:00Z">
      <w:r w:rsidR="00202D10" w:rsidDel="000660B9">
        <w:delText>8</w:delText>
      </w:r>
    </w:del>
    <w:r w:rsidRPr="00AD3949">
      <w:tab/>
    </w:r>
    <w:r>
      <w:tab/>
      <w:t>ProBot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003D9470" w:rsidR="00241A5B" w:rsidRPr="00AD3949" w:rsidRDefault="00241A5B" w:rsidP="001324AE">
    <w:pPr>
      <w:pStyle w:val="Header"/>
    </w:pPr>
    <w:r>
      <w:t>ProBot User Manual</w:t>
    </w:r>
    <w:r w:rsidRPr="00AD3949">
      <w:tab/>
    </w:r>
    <w:r w:rsidRPr="00AD3949">
      <w:tab/>
    </w:r>
    <w:r w:rsidRPr="00754243">
      <w:t xml:space="preserve">Version </w:t>
    </w:r>
    <w:r>
      <w:t>3</w:t>
    </w:r>
    <w:r w:rsidRPr="00754243">
      <w:t>.</w:t>
    </w:r>
    <w:ins w:id="8871" w:author="Tom Bergeron" w:date="2022-03-29T19:05:00Z">
      <w:r w:rsidR="000660B9">
        <w:t>9</w:t>
      </w:r>
    </w:ins>
    <w:del w:id="8872" w:author="Tom Bergeron" w:date="2022-03-29T19:05:00Z">
      <w:r w:rsidR="00202D10" w:rsidDel="000660B9">
        <w:delText>8</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0E983533" w:rsidR="00241A5B" w:rsidRPr="00AD3949" w:rsidRDefault="00241A5B" w:rsidP="002B3029">
    <w:pPr>
      <w:pStyle w:val="Header"/>
    </w:pPr>
    <w:r>
      <w:t>Version 3</w:t>
    </w:r>
    <w:r w:rsidRPr="00754243">
      <w:t>.</w:t>
    </w:r>
    <w:ins w:id="8873" w:author="Tom Bergeron" w:date="2022-03-29T19:05:00Z">
      <w:r w:rsidR="000660B9">
        <w:t>9</w:t>
      </w:r>
    </w:ins>
    <w:del w:id="8874" w:author="Tom Bergeron" w:date="2022-03-29T19:05:00Z">
      <w:r w:rsidR="00202D10" w:rsidDel="000660B9">
        <w:delText>8</w:delText>
      </w:r>
    </w:del>
    <w:r w:rsidRPr="00AD3949">
      <w:tab/>
    </w:r>
    <w:r>
      <w:tab/>
      <w:t>ProBot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1"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7"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5"/>
  </w:num>
  <w:num w:numId="2">
    <w:abstractNumId w:val="2"/>
  </w:num>
  <w:num w:numId="3">
    <w:abstractNumId w:val="120"/>
  </w:num>
  <w:num w:numId="4">
    <w:abstractNumId w:val="126"/>
  </w:num>
  <w:num w:numId="5">
    <w:abstractNumId w:val="0"/>
  </w:num>
  <w:num w:numId="6">
    <w:abstractNumId w:val="126"/>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8"/>
  </w:num>
  <w:num w:numId="14">
    <w:abstractNumId w:val="66"/>
  </w:num>
  <w:num w:numId="15">
    <w:abstractNumId w:val="132"/>
  </w:num>
  <w:num w:numId="16">
    <w:abstractNumId w:val="5"/>
  </w:num>
  <w:num w:numId="17">
    <w:abstractNumId w:val="37"/>
  </w:num>
  <w:num w:numId="18">
    <w:abstractNumId w:val="105"/>
  </w:num>
  <w:num w:numId="19">
    <w:abstractNumId w:val="62"/>
  </w:num>
  <w:num w:numId="20">
    <w:abstractNumId w:val="112"/>
  </w:num>
  <w:num w:numId="21">
    <w:abstractNumId w:val="79"/>
  </w:num>
  <w:num w:numId="22">
    <w:abstractNumId w:val="10"/>
  </w:num>
  <w:num w:numId="23">
    <w:abstractNumId w:val="128"/>
  </w:num>
  <w:num w:numId="24">
    <w:abstractNumId w:val="135"/>
  </w:num>
  <w:num w:numId="25">
    <w:abstractNumId w:val="126"/>
    <w:lvlOverride w:ilvl="0">
      <w:startOverride w:val="1"/>
    </w:lvlOverride>
  </w:num>
  <w:num w:numId="26">
    <w:abstractNumId w:val="126"/>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26"/>
    <w:lvlOverride w:ilvl="0">
      <w:startOverride w:val="1"/>
    </w:lvlOverride>
  </w:num>
  <w:num w:numId="32">
    <w:abstractNumId w:val="126"/>
    <w:lvlOverride w:ilvl="0">
      <w:startOverride w:val="1"/>
    </w:lvlOverride>
  </w:num>
  <w:num w:numId="33">
    <w:abstractNumId w:val="126"/>
    <w:lvlOverride w:ilvl="0">
      <w:startOverride w:val="1"/>
    </w:lvlOverride>
  </w:num>
  <w:num w:numId="34">
    <w:abstractNumId w:val="126"/>
    <w:lvlOverride w:ilvl="0">
      <w:startOverride w:val="1"/>
    </w:lvlOverride>
  </w:num>
  <w:num w:numId="35">
    <w:abstractNumId w:val="31"/>
  </w:num>
  <w:num w:numId="36">
    <w:abstractNumId w:val="88"/>
  </w:num>
  <w:num w:numId="37">
    <w:abstractNumId w:val="72"/>
  </w:num>
  <w:num w:numId="38">
    <w:abstractNumId w:val="58"/>
  </w:num>
  <w:num w:numId="39">
    <w:abstractNumId w:val="19"/>
  </w:num>
  <w:num w:numId="40">
    <w:abstractNumId w:val="124"/>
  </w:num>
  <w:num w:numId="41">
    <w:abstractNumId w:val="35"/>
  </w:num>
  <w:num w:numId="42">
    <w:abstractNumId w:val="4"/>
  </w:num>
  <w:num w:numId="43">
    <w:abstractNumId w:val="117"/>
  </w:num>
  <w:num w:numId="44">
    <w:abstractNumId w:val="16"/>
  </w:num>
  <w:num w:numId="45">
    <w:abstractNumId w:val="85"/>
  </w:num>
  <w:num w:numId="46">
    <w:abstractNumId w:val="130"/>
  </w:num>
  <w:num w:numId="47">
    <w:abstractNumId w:val="1"/>
    <w:lvlOverride w:ilvl="0">
      <w:startOverride w:val="1"/>
    </w:lvlOverride>
  </w:num>
  <w:num w:numId="48">
    <w:abstractNumId w:val="63"/>
  </w:num>
  <w:num w:numId="49">
    <w:abstractNumId w:val="126"/>
    <w:lvlOverride w:ilvl="0">
      <w:startOverride w:val="1"/>
    </w:lvlOverride>
  </w:num>
  <w:num w:numId="50">
    <w:abstractNumId w:val="126"/>
    <w:lvlOverride w:ilvl="0">
      <w:startOverride w:val="1"/>
    </w:lvlOverride>
  </w:num>
  <w:num w:numId="51">
    <w:abstractNumId w:val="70"/>
  </w:num>
  <w:num w:numId="52">
    <w:abstractNumId w:val="102"/>
  </w:num>
  <w:num w:numId="53">
    <w:abstractNumId w:val="29"/>
  </w:num>
  <w:num w:numId="54">
    <w:abstractNumId w:val="73"/>
  </w:num>
  <w:num w:numId="55">
    <w:abstractNumId w:val="50"/>
  </w:num>
  <w:num w:numId="56">
    <w:abstractNumId w:val="56"/>
  </w:num>
  <w:num w:numId="57">
    <w:abstractNumId w:val="80"/>
  </w:num>
  <w:num w:numId="58">
    <w:abstractNumId w:val="42"/>
  </w:num>
  <w:num w:numId="59">
    <w:abstractNumId w:val="118"/>
  </w:num>
  <w:num w:numId="60">
    <w:abstractNumId w:val="90"/>
  </w:num>
  <w:num w:numId="61">
    <w:abstractNumId w:val="121"/>
  </w:num>
  <w:num w:numId="62">
    <w:abstractNumId w:val="68"/>
  </w:num>
  <w:num w:numId="63">
    <w:abstractNumId w:val="119"/>
  </w:num>
  <w:num w:numId="64">
    <w:abstractNumId w:val="95"/>
  </w:num>
  <w:num w:numId="65">
    <w:abstractNumId w:val="57"/>
  </w:num>
  <w:num w:numId="66">
    <w:abstractNumId w:val="64"/>
  </w:num>
  <w:num w:numId="67">
    <w:abstractNumId w:val="41"/>
  </w:num>
  <w:num w:numId="68">
    <w:abstractNumId w:val="52"/>
  </w:num>
  <w:num w:numId="69">
    <w:abstractNumId w:val="103"/>
  </w:num>
  <w:num w:numId="70">
    <w:abstractNumId w:val="11"/>
  </w:num>
  <w:num w:numId="71">
    <w:abstractNumId w:val="109"/>
  </w:num>
  <w:num w:numId="72">
    <w:abstractNumId w:val="61"/>
  </w:num>
  <w:num w:numId="73">
    <w:abstractNumId w:val="43"/>
  </w:num>
  <w:num w:numId="74">
    <w:abstractNumId w:val="125"/>
  </w:num>
  <w:num w:numId="75">
    <w:abstractNumId w:val="39"/>
  </w:num>
  <w:num w:numId="76">
    <w:abstractNumId w:val="136"/>
  </w:num>
  <w:num w:numId="77">
    <w:abstractNumId w:val="47"/>
  </w:num>
  <w:num w:numId="78">
    <w:abstractNumId w:val="137"/>
  </w:num>
  <w:num w:numId="79">
    <w:abstractNumId w:val="20"/>
  </w:num>
  <w:num w:numId="80">
    <w:abstractNumId w:val="74"/>
  </w:num>
  <w:num w:numId="81">
    <w:abstractNumId w:val="133"/>
  </w:num>
  <w:num w:numId="82">
    <w:abstractNumId w:val="9"/>
  </w:num>
  <w:num w:numId="83">
    <w:abstractNumId w:val="36"/>
  </w:num>
  <w:num w:numId="84">
    <w:abstractNumId w:val="45"/>
  </w:num>
  <w:num w:numId="85">
    <w:abstractNumId w:val="65"/>
  </w:num>
  <w:num w:numId="86">
    <w:abstractNumId w:val="81"/>
  </w:num>
  <w:num w:numId="87">
    <w:abstractNumId w:val="97"/>
  </w:num>
  <w:num w:numId="88">
    <w:abstractNumId w:val="46"/>
  </w:num>
  <w:num w:numId="89">
    <w:abstractNumId w:val="71"/>
  </w:num>
  <w:num w:numId="90">
    <w:abstractNumId w:val="84"/>
  </w:num>
  <w:num w:numId="91">
    <w:abstractNumId w:val="91"/>
  </w:num>
  <w:num w:numId="92">
    <w:abstractNumId w:val="40"/>
  </w:num>
  <w:num w:numId="93">
    <w:abstractNumId w:val="92"/>
  </w:num>
  <w:num w:numId="94">
    <w:abstractNumId w:val="13"/>
  </w:num>
  <w:num w:numId="95">
    <w:abstractNumId w:val="6"/>
  </w:num>
  <w:num w:numId="96">
    <w:abstractNumId w:val="14"/>
  </w:num>
  <w:num w:numId="97">
    <w:abstractNumId w:val="100"/>
  </w:num>
  <w:num w:numId="98">
    <w:abstractNumId w:val="22"/>
  </w:num>
  <w:num w:numId="99">
    <w:abstractNumId w:val="78"/>
  </w:num>
  <w:num w:numId="100">
    <w:abstractNumId w:val="104"/>
  </w:num>
  <w:num w:numId="101">
    <w:abstractNumId w:val="114"/>
  </w:num>
  <w:num w:numId="102">
    <w:abstractNumId w:val="107"/>
  </w:num>
  <w:num w:numId="103">
    <w:abstractNumId w:val="77"/>
  </w:num>
  <w:num w:numId="104">
    <w:abstractNumId w:val="27"/>
  </w:num>
  <w:num w:numId="105">
    <w:abstractNumId w:val="51"/>
  </w:num>
  <w:num w:numId="106">
    <w:abstractNumId w:val="123"/>
  </w:num>
  <w:num w:numId="107">
    <w:abstractNumId w:val="54"/>
  </w:num>
  <w:num w:numId="108">
    <w:abstractNumId w:val="101"/>
  </w:num>
  <w:num w:numId="109">
    <w:abstractNumId w:val="53"/>
  </w:num>
  <w:num w:numId="110">
    <w:abstractNumId w:val="33"/>
  </w:num>
  <w:num w:numId="111">
    <w:abstractNumId w:val="28"/>
  </w:num>
  <w:num w:numId="112">
    <w:abstractNumId w:val="93"/>
  </w:num>
  <w:num w:numId="113">
    <w:abstractNumId w:val="106"/>
  </w:num>
  <w:num w:numId="114">
    <w:abstractNumId w:val="98"/>
  </w:num>
  <w:num w:numId="115">
    <w:abstractNumId w:val="111"/>
  </w:num>
  <w:num w:numId="116">
    <w:abstractNumId w:val="30"/>
  </w:num>
  <w:num w:numId="117">
    <w:abstractNumId w:val="129"/>
  </w:num>
  <w:num w:numId="118">
    <w:abstractNumId w:val="94"/>
  </w:num>
  <w:num w:numId="119">
    <w:abstractNumId w:val="108"/>
  </w:num>
  <w:num w:numId="120">
    <w:abstractNumId w:val="83"/>
  </w:num>
  <w:num w:numId="121">
    <w:abstractNumId w:val="18"/>
  </w:num>
  <w:num w:numId="122">
    <w:abstractNumId w:val="15"/>
  </w:num>
  <w:num w:numId="123">
    <w:abstractNumId w:val="122"/>
  </w:num>
  <w:num w:numId="124">
    <w:abstractNumId w:val="87"/>
  </w:num>
  <w:num w:numId="125">
    <w:abstractNumId w:val="17"/>
  </w:num>
  <w:num w:numId="126">
    <w:abstractNumId w:val="8"/>
  </w:num>
  <w:num w:numId="127">
    <w:abstractNumId w:val="3"/>
  </w:num>
  <w:num w:numId="128">
    <w:abstractNumId w:val="44"/>
  </w:num>
  <w:num w:numId="129">
    <w:abstractNumId w:val="55"/>
  </w:num>
  <w:num w:numId="130">
    <w:abstractNumId w:val="69"/>
  </w:num>
  <w:num w:numId="131">
    <w:abstractNumId w:val="86"/>
  </w:num>
  <w:num w:numId="132">
    <w:abstractNumId w:val="96"/>
  </w:num>
  <w:num w:numId="133">
    <w:abstractNumId w:val="1"/>
    <w:lvlOverride w:ilvl="0">
      <w:startOverride w:val="1"/>
    </w:lvlOverride>
  </w:num>
  <w:num w:numId="134">
    <w:abstractNumId w:val="1"/>
    <w:lvlOverride w:ilvl="0">
      <w:startOverride w:val="1"/>
    </w:lvlOverride>
  </w:num>
  <w:num w:numId="135">
    <w:abstractNumId w:val="60"/>
  </w:num>
  <w:num w:numId="136">
    <w:abstractNumId w:val="131"/>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32"/>
  </w:num>
  <w:num w:numId="140">
    <w:abstractNumId w:val="110"/>
  </w:num>
  <w:num w:numId="141">
    <w:abstractNumId w:val="21"/>
  </w:num>
  <w:num w:numId="142">
    <w:abstractNumId w:val="113"/>
  </w:num>
  <w:num w:numId="143">
    <w:abstractNumId w:val="25"/>
  </w:num>
  <w:num w:numId="144">
    <w:abstractNumId w:val="49"/>
  </w:num>
  <w:num w:numId="145">
    <w:abstractNumId w:val="127"/>
  </w:num>
  <w:num w:numId="146">
    <w:abstractNumId w:val="34"/>
  </w:num>
  <w:num w:numId="147">
    <w:abstractNumId w:val="75"/>
  </w:num>
  <w:num w:numId="148">
    <w:abstractNumId w:val="89"/>
  </w:num>
  <w:num w:numId="149">
    <w:abstractNumId w:val="134"/>
  </w:num>
  <w:num w:numId="150">
    <w:abstractNumId w:val="99"/>
  </w:num>
  <w:num w:numId="151">
    <w:abstractNumId w:val="48"/>
  </w:num>
  <w:num w:numId="152">
    <w:abstractNumId w:val="7"/>
  </w:num>
  <w:num w:numId="153">
    <w:abstractNumId w:val="116"/>
  </w:num>
  <w:num w:numId="154">
    <w:abstractNumId w:val="76"/>
  </w:num>
  <w:num w:numId="155">
    <w:abstractNumId w:val="82"/>
  </w:num>
  <w:num w:numId="156">
    <w:abstractNumId w:val="67"/>
  </w:num>
  <w:num w:numId="157">
    <w:abstractNumId w:val="23"/>
  </w:num>
  <w:num w:numId="158">
    <w:abstractNumId w:val="24"/>
  </w:num>
  <w:num w:numId="159">
    <w:abstractNumId w:val="12"/>
  </w:num>
  <w:num w:numId="160">
    <w:abstractNumId w:val="26"/>
  </w:num>
  <w:num w:numId="161">
    <w:abstractNumId w:val="59"/>
  </w:num>
  <w:numIdMacAtCleanup w:val="1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38"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0E2A"/>
    <w:rsid w:val="00051E57"/>
    <w:rsid w:val="00052862"/>
    <w:rsid w:val="00052CDB"/>
    <w:rsid w:val="00054371"/>
    <w:rsid w:val="00055131"/>
    <w:rsid w:val="00055167"/>
    <w:rsid w:val="000558EC"/>
    <w:rsid w:val="000559C3"/>
    <w:rsid w:val="0005668E"/>
    <w:rsid w:val="00060101"/>
    <w:rsid w:val="00060FF7"/>
    <w:rsid w:val="000611F1"/>
    <w:rsid w:val="000613A2"/>
    <w:rsid w:val="0006202D"/>
    <w:rsid w:val="0006228B"/>
    <w:rsid w:val="0006369B"/>
    <w:rsid w:val="00063BB2"/>
    <w:rsid w:val="00063DB1"/>
    <w:rsid w:val="00064319"/>
    <w:rsid w:val="00064603"/>
    <w:rsid w:val="0006567A"/>
    <w:rsid w:val="00065714"/>
    <w:rsid w:val="00065B02"/>
    <w:rsid w:val="00065C21"/>
    <w:rsid w:val="000660B9"/>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7DC"/>
    <w:rsid w:val="000A7A44"/>
    <w:rsid w:val="000A7ED9"/>
    <w:rsid w:val="000A7F70"/>
    <w:rsid w:val="000B1171"/>
    <w:rsid w:val="000B13D2"/>
    <w:rsid w:val="000B1E86"/>
    <w:rsid w:val="000B4010"/>
    <w:rsid w:val="000B42A1"/>
    <w:rsid w:val="000B4E5E"/>
    <w:rsid w:val="000B591A"/>
    <w:rsid w:val="000B6156"/>
    <w:rsid w:val="000B658C"/>
    <w:rsid w:val="000B662A"/>
    <w:rsid w:val="000B6B97"/>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D70"/>
    <w:rsid w:val="000F1EC1"/>
    <w:rsid w:val="000F270B"/>
    <w:rsid w:val="000F46BC"/>
    <w:rsid w:val="000F5F82"/>
    <w:rsid w:val="000F5FE4"/>
    <w:rsid w:val="000F753B"/>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DED"/>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2812"/>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241C"/>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9E"/>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75E"/>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D7F0A"/>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10"/>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664E"/>
    <w:rsid w:val="0021725A"/>
    <w:rsid w:val="002172EC"/>
    <w:rsid w:val="002174B3"/>
    <w:rsid w:val="0021753A"/>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1A5B"/>
    <w:rsid w:val="00243CF0"/>
    <w:rsid w:val="00243F9D"/>
    <w:rsid w:val="0024491D"/>
    <w:rsid w:val="00244CCF"/>
    <w:rsid w:val="0024502C"/>
    <w:rsid w:val="00245281"/>
    <w:rsid w:val="00245D27"/>
    <w:rsid w:val="00245E15"/>
    <w:rsid w:val="00246C02"/>
    <w:rsid w:val="00250E9C"/>
    <w:rsid w:val="00251B7B"/>
    <w:rsid w:val="0025224B"/>
    <w:rsid w:val="00253410"/>
    <w:rsid w:val="0025440C"/>
    <w:rsid w:val="00254777"/>
    <w:rsid w:val="002556D1"/>
    <w:rsid w:val="002577CC"/>
    <w:rsid w:val="00257F11"/>
    <w:rsid w:val="00260581"/>
    <w:rsid w:val="00261465"/>
    <w:rsid w:val="0026146F"/>
    <w:rsid w:val="0026278A"/>
    <w:rsid w:val="00262B6A"/>
    <w:rsid w:val="00263617"/>
    <w:rsid w:val="0026418C"/>
    <w:rsid w:val="002647D3"/>
    <w:rsid w:val="00264968"/>
    <w:rsid w:val="0026496C"/>
    <w:rsid w:val="00265201"/>
    <w:rsid w:val="00265BBD"/>
    <w:rsid w:val="002663B4"/>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6777"/>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07"/>
    <w:rsid w:val="002A4B68"/>
    <w:rsid w:val="002A5D3D"/>
    <w:rsid w:val="002A6F01"/>
    <w:rsid w:val="002A7D60"/>
    <w:rsid w:val="002A7EA8"/>
    <w:rsid w:val="002B07CF"/>
    <w:rsid w:val="002B0842"/>
    <w:rsid w:val="002B2006"/>
    <w:rsid w:val="002B29AA"/>
    <w:rsid w:val="002B2A80"/>
    <w:rsid w:val="002B2CF2"/>
    <w:rsid w:val="002B3029"/>
    <w:rsid w:val="002B335B"/>
    <w:rsid w:val="002B365B"/>
    <w:rsid w:val="002B3BD7"/>
    <w:rsid w:val="002B3C85"/>
    <w:rsid w:val="002B3FC3"/>
    <w:rsid w:val="002B4C3C"/>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533E"/>
    <w:rsid w:val="002D54F5"/>
    <w:rsid w:val="002D59A2"/>
    <w:rsid w:val="002D5B1F"/>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5EB9"/>
    <w:rsid w:val="002F65A0"/>
    <w:rsid w:val="002F73E9"/>
    <w:rsid w:val="002F7670"/>
    <w:rsid w:val="002F7683"/>
    <w:rsid w:val="002F7C17"/>
    <w:rsid w:val="0030107F"/>
    <w:rsid w:val="003032DB"/>
    <w:rsid w:val="00303D77"/>
    <w:rsid w:val="00303E22"/>
    <w:rsid w:val="00304248"/>
    <w:rsid w:val="00304730"/>
    <w:rsid w:val="00304C30"/>
    <w:rsid w:val="0030568D"/>
    <w:rsid w:val="003056F5"/>
    <w:rsid w:val="00305CEC"/>
    <w:rsid w:val="00305F32"/>
    <w:rsid w:val="00306833"/>
    <w:rsid w:val="00306EC4"/>
    <w:rsid w:val="00306F09"/>
    <w:rsid w:val="00307345"/>
    <w:rsid w:val="0031087C"/>
    <w:rsid w:val="003108E1"/>
    <w:rsid w:val="00310AC4"/>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7CD"/>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C5E"/>
    <w:rsid w:val="00357E36"/>
    <w:rsid w:val="00360249"/>
    <w:rsid w:val="00360EBB"/>
    <w:rsid w:val="00360F7E"/>
    <w:rsid w:val="00360F90"/>
    <w:rsid w:val="00361B4E"/>
    <w:rsid w:val="00362215"/>
    <w:rsid w:val="00362A9A"/>
    <w:rsid w:val="00363612"/>
    <w:rsid w:val="00363C87"/>
    <w:rsid w:val="00363CA0"/>
    <w:rsid w:val="0036407F"/>
    <w:rsid w:val="003642F3"/>
    <w:rsid w:val="00365B2D"/>
    <w:rsid w:val="00365C10"/>
    <w:rsid w:val="00367920"/>
    <w:rsid w:val="00367B75"/>
    <w:rsid w:val="00370C69"/>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3194"/>
    <w:rsid w:val="0038503A"/>
    <w:rsid w:val="003854B9"/>
    <w:rsid w:val="003857E2"/>
    <w:rsid w:val="003868F3"/>
    <w:rsid w:val="003870D7"/>
    <w:rsid w:val="00387330"/>
    <w:rsid w:val="0039024C"/>
    <w:rsid w:val="003904AC"/>
    <w:rsid w:val="0039157F"/>
    <w:rsid w:val="00391923"/>
    <w:rsid w:val="00391E3F"/>
    <w:rsid w:val="00392594"/>
    <w:rsid w:val="00392C9C"/>
    <w:rsid w:val="00392E34"/>
    <w:rsid w:val="0039329A"/>
    <w:rsid w:val="003935A0"/>
    <w:rsid w:val="00396013"/>
    <w:rsid w:val="00396407"/>
    <w:rsid w:val="00396624"/>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164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3B7"/>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334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BD6"/>
    <w:rsid w:val="00412710"/>
    <w:rsid w:val="00412D28"/>
    <w:rsid w:val="00412F46"/>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C68"/>
    <w:rsid w:val="00444844"/>
    <w:rsid w:val="00444B51"/>
    <w:rsid w:val="004463C1"/>
    <w:rsid w:val="004474AF"/>
    <w:rsid w:val="00447F88"/>
    <w:rsid w:val="00451369"/>
    <w:rsid w:val="00451404"/>
    <w:rsid w:val="00451D2C"/>
    <w:rsid w:val="00452364"/>
    <w:rsid w:val="004526DB"/>
    <w:rsid w:val="00452AAE"/>
    <w:rsid w:val="00452D56"/>
    <w:rsid w:val="00454712"/>
    <w:rsid w:val="00454B39"/>
    <w:rsid w:val="0045522E"/>
    <w:rsid w:val="00455401"/>
    <w:rsid w:val="004555A7"/>
    <w:rsid w:val="00456049"/>
    <w:rsid w:val="004601B3"/>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51F2"/>
    <w:rsid w:val="00496B44"/>
    <w:rsid w:val="00496F71"/>
    <w:rsid w:val="004A03B4"/>
    <w:rsid w:val="004A1062"/>
    <w:rsid w:val="004A1404"/>
    <w:rsid w:val="004A1A9F"/>
    <w:rsid w:val="004A2D1A"/>
    <w:rsid w:val="004A31B9"/>
    <w:rsid w:val="004A3638"/>
    <w:rsid w:val="004A4194"/>
    <w:rsid w:val="004A4203"/>
    <w:rsid w:val="004A4BBF"/>
    <w:rsid w:val="004A4D33"/>
    <w:rsid w:val="004A5823"/>
    <w:rsid w:val="004A5880"/>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60"/>
    <w:rsid w:val="004D1F9F"/>
    <w:rsid w:val="004D206B"/>
    <w:rsid w:val="004D2A6B"/>
    <w:rsid w:val="004D2FE1"/>
    <w:rsid w:val="004D3015"/>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1E5B"/>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5FBB"/>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0E6"/>
    <w:rsid w:val="00533563"/>
    <w:rsid w:val="00533AC4"/>
    <w:rsid w:val="0053452A"/>
    <w:rsid w:val="005357BE"/>
    <w:rsid w:val="00535A70"/>
    <w:rsid w:val="005364FD"/>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2EFB"/>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A70"/>
    <w:rsid w:val="005930D2"/>
    <w:rsid w:val="00593BE5"/>
    <w:rsid w:val="00594DA0"/>
    <w:rsid w:val="005968CA"/>
    <w:rsid w:val="00596A52"/>
    <w:rsid w:val="0059710B"/>
    <w:rsid w:val="005A0032"/>
    <w:rsid w:val="005A006A"/>
    <w:rsid w:val="005A0120"/>
    <w:rsid w:val="005A0A10"/>
    <w:rsid w:val="005A0ADB"/>
    <w:rsid w:val="005A17CD"/>
    <w:rsid w:val="005A266A"/>
    <w:rsid w:val="005A325D"/>
    <w:rsid w:val="005A366E"/>
    <w:rsid w:val="005A37B1"/>
    <w:rsid w:val="005A3936"/>
    <w:rsid w:val="005A4422"/>
    <w:rsid w:val="005A4482"/>
    <w:rsid w:val="005A45D2"/>
    <w:rsid w:val="005A5068"/>
    <w:rsid w:val="005A52FA"/>
    <w:rsid w:val="005A6200"/>
    <w:rsid w:val="005A69F8"/>
    <w:rsid w:val="005B0028"/>
    <w:rsid w:val="005B140F"/>
    <w:rsid w:val="005B2513"/>
    <w:rsid w:val="005B2C5B"/>
    <w:rsid w:val="005B387D"/>
    <w:rsid w:val="005B43D7"/>
    <w:rsid w:val="005B44B5"/>
    <w:rsid w:val="005B5265"/>
    <w:rsid w:val="005B5583"/>
    <w:rsid w:val="005B5769"/>
    <w:rsid w:val="005B57DD"/>
    <w:rsid w:val="005B5EA5"/>
    <w:rsid w:val="005B623E"/>
    <w:rsid w:val="005B6359"/>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4923"/>
    <w:rsid w:val="005D642D"/>
    <w:rsid w:val="005D670D"/>
    <w:rsid w:val="005E033B"/>
    <w:rsid w:val="005E13B6"/>
    <w:rsid w:val="005E1545"/>
    <w:rsid w:val="005E1900"/>
    <w:rsid w:val="005E1E25"/>
    <w:rsid w:val="005E24C3"/>
    <w:rsid w:val="005E254B"/>
    <w:rsid w:val="005E2D97"/>
    <w:rsid w:val="005E3D14"/>
    <w:rsid w:val="005E3D51"/>
    <w:rsid w:val="005E3E0F"/>
    <w:rsid w:val="005E405E"/>
    <w:rsid w:val="005E4E6D"/>
    <w:rsid w:val="005E61E7"/>
    <w:rsid w:val="005E65C8"/>
    <w:rsid w:val="005E6A42"/>
    <w:rsid w:val="005E6D34"/>
    <w:rsid w:val="005E6E0A"/>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DB6"/>
    <w:rsid w:val="006512E3"/>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133B"/>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4B5"/>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2FC4"/>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AE3"/>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16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A75"/>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00C"/>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E2E"/>
    <w:rsid w:val="00814441"/>
    <w:rsid w:val="0081460A"/>
    <w:rsid w:val="00814924"/>
    <w:rsid w:val="008151A9"/>
    <w:rsid w:val="00815E7A"/>
    <w:rsid w:val="00816593"/>
    <w:rsid w:val="008167D2"/>
    <w:rsid w:val="00816D9D"/>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02E5"/>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59D"/>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89"/>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241D"/>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7F2"/>
    <w:rsid w:val="00970875"/>
    <w:rsid w:val="00970B55"/>
    <w:rsid w:val="00970B9E"/>
    <w:rsid w:val="00971D97"/>
    <w:rsid w:val="00971F5C"/>
    <w:rsid w:val="009726B8"/>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7E1D"/>
    <w:rsid w:val="00987F2F"/>
    <w:rsid w:val="009908A2"/>
    <w:rsid w:val="00991084"/>
    <w:rsid w:val="00991F0C"/>
    <w:rsid w:val="00992126"/>
    <w:rsid w:val="00993B39"/>
    <w:rsid w:val="00993C24"/>
    <w:rsid w:val="00993E37"/>
    <w:rsid w:val="00994206"/>
    <w:rsid w:val="009947E4"/>
    <w:rsid w:val="00995265"/>
    <w:rsid w:val="00995451"/>
    <w:rsid w:val="009961FE"/>
    <w:rsid w:val="009966A9"/>
    <w:rsid w:val="009972A3"/>
    <w:rsid w:val="009979E1"/>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8E5"/>
    <w:rsid w:val="009D0DF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2E55"/>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27D"/>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73F"/>
    <w:rsid w:val="00A10C2A"/>
    <w:rsid w:val="00A1109D"/>
    <w:rsid w:val="00A112AD"/>
    <w:rsid w:val="00A11BA5"/>
    <w:rsid w:val="00A12C66"/>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27945"/>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2E"/>
    <w:rsid w:val="00A504A2"/>
    <w:rsid w:val="00A50CEB"/>
    <w:rsid w:val="00A5120A"/>
    <w:rsid w:val="00A5204F"/>
    <w:rsid w:val="00A528D3"/>
    <w:rsid w:val="00A52ABC"/>
    <w:rsid w:val="00A52ECF"/>
    <w:rsid w:val="00A53423"/>
    <w:rsid w:val="00A546DE"/>
    <w:rsid w:val="00A54A41"/>
    <w:rsid w:val="00A553EE"/>
    <w:rsid w:val="00A5552D"/>
    <w:rsid w:val="00A55954"/>
    <w:rsid w:val="00A56B5D"/>
    <w:rsid w:val="00A56C8B"/>
    <w:rsid w:val="00A576A8"/>
    <w:rsid w:val="00A61724"/>
    <w:rsid w:val="00A6188E"/>
    <w:rsid w:val="00A61B4E"/>
    <w:rsid w:val="00A61BE8"/>
    <w:rsid w:val="00A6300E"/>
    <w:rsid w:val="00A63DF1"/>
    <w:rsid w:val="00A63F27"/>
    <w:rsid w:val="00A64B04"/>
    <w:rsid w:val="00A64B31"/>
    <w:rsid w:val="00A64B81"/>
    <w:rsid w:val="00A6503D"/>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680B"/>
    <w:rsid w:val="00AB682C"/>
    <w:rsid w:val="00AB70BB"/>
    <w:rsid w:val="00AC08FC"/>
    <w:rsid w:val="00AC1103"/>
    <w:rsid w:val="00AC3190"/>
    <w:rsid w:val="00AC3580"/>
    <w:rsid w:val="00AC54C2"/>
    <w:rsid w:val="00AC5954"/>
    <w:rsid w:val="00AC61AF"/>
    <w:rsid w:val="00AC6420"/>
    <w:rsid w:val="00AC73AD"/>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10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5B10"/>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3EC0"/>
    <w:rsid w:val="00B43EF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61E"/>
    <w:rsid w:val="00B72FB5"/>
    <w:rsid w:val="00B733B5"/>
    <w:rsid w:val="00B7341B"/>
    <w:rsid w:val="00B7388D"/>
    <w:rsid w:val="00B759A6"/>
    <w:rsid w:val="00B760D8"/>
    <w:rsid w:val="00B7660F"/>
    <w:rsid w:val="00B76F1C"/>
    <w:rsid w:val="00B77903"/>
    <w:rsid w:val="00B80398"/>
    <w:rsid w:val="00B807BC"/>
    <w:rsid w:val="00B80DF7"/>
    <w:rsid w:val="00B82CE7"/>
    <w:rsid w:val="00B83D18"/>
    <w:rsid w:val="00B842CD"/>
    <w:rsid w:val="00B85287"/>
    <w:rsid w:val="00B85723"/>
    <w:rsid w:val="00B8775C"/>
    <w:rsid w:val="00B90558"/>
    <w:rsid w:val="00B918D7"/>
    <w:rsid w:val="00B91D25"/>
    <w:rsid w:val="00B93832"/>
    <w:rsid w:val="00B93C34"/>
    <w:rsid w:val="00B94F54"/>
    <w:rsid w:val="00B94F8A"/>
    <w:rsid w:val="00B95267"/>
    <w:rsid w:val="00B96A05"/>
    <w:rsid w:val="00BA086A"/>
    <w:rsid w:val="00BA0CDA"/>
    <w:rsid w:val="00BA179A"/>
    <w:rsid w:val="00BA2488"/>
    <w:rsid w:val="00BA2CA3"/>
    <w:rsid w:val="00BA3043"/>
    <w:rsid w:val="00BA355D"/>
    <w:rsid w:val="00BA3866"/>
    <w:rsid w:val="00BA3DE4"/>
    <w:rsid w:val="00BA42DD"/>
    <w:rsid w:val="00BA4782"/>
    <w:rsid w:val="00BA48B6"/>
    <w:rsid w:val="00BA4A02"/>
    <w:rsid w:val="00BA513C"/>
    <w:rsid w:val="00BA5505"/>
    <w:rsid w:val="00BA5862"/>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C3E"/>
    <w:rsid w:val="00BB67F3"/>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92E"/>
    <w:rsid w:val="00C06A8E"/>
    <w:rsid w:val="00C06C70"/>
    <w:rsid w:val="00C07019"/>
    <w:rsid w:val="00C07386"/>
    <w:rsid w:val="00C106B0"/>
    <w:rsid w:val="00C1094A"/>
    <w:rsid w:val="00C110E2"/>
    <w:rsid w:val="00C115E5"/>
    <w:rsid w:val="00C11D70"/>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4BA8"/>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46B"/>
    <w:rsid w:val="00C97538"/>
    <w:rsid w:val="00CA015A"/>
    <w:rsid w:val="00CA01D3"/>
    <w:rsid w:val="00CA066D"/>
    <w:rsid w:val="00CA0F58"/>
    <w:rsid w:val="00CA1165"/>
    <w:rsid w:val="00CA1F86"/>
    <w:rsid w:val="00CA225D"/>
    <w:rsid w:val="00CA32BB"/>
    <w:rsid w:val="00CA357B"/>
    <w:rsid w:val="00CA4305"/>
    <w:rsid w:val="00CA4661"/>
    <w:rsid w:val="00CA490C"/>
    <w:rsid w:val="00CA506F"/>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5CFD"/>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0067"/>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17D9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14F"/>
    <w:rsid w:val="00D466A3"/>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2A03"/>
    <w:rsid w:val="00D93BB5"/>
    <w:rsid w:val="00D93BBC"/>
    <w:rsid w:val="00D95091"/>
    <w:rsid w:val="00D95D0F"/>
    <w:rsid w:val="00D95F2D"/>
    <w:rsid w:val="00D96F7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6E81"/>
    <w:rsid w:val="00DA75EE"/>
    <w:rsid w:val="00DA77B8"/>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DF7684"/>
    <w:rsid w:val="00E004AF"/>
    <w:rsid w:val="00E0186B"/>
    <w:rsid w:val="00E01E5E"/>
    <w:rsid w:val="00E02398"/>
    <w:rsid w:val="00E027B6"/>
    <w:rsid w:val="00E03779"/>
    <w:rsid w:val="00E05452"/>
    <w:rsid w:val="00E05A04"/>
    <w:rsid w:val="00E05BC8"/>
    <w:rsid w:val="00E073D6"/>
    <w:rsid w:val="00E101DE"/>
    <w:rsid w:val="00E10CE6"/>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0A95"/>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962"/>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8013C"/>
    <w:rsid w:val="00E80888"/>
    <w:rsid w:val="00E808DF"/>
    <w:rsid w:val="00E84360"/>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C6AC6"/>
    <w:rsid w:val="00EC72FC"/>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6E"/>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3E3"/>
    <w:rsid w:val="00F8141D"/>
    <w:rsid w:val="00F81A76"/>
    <w:rsid w:val="00F81CE5"/>
    <w:rsid w:val="00F83865"/>
    <w:rsid w:val="00F85957"/>
    <w:rsid w:val="00F865A9"/>
    <w:rsid w:val="00F8670A"/>
    <w:rsid w:val="00F87B32"/>
    <w:rsid w:val="00F87DC8"/>
    <w:rsid w:val="00F87E2D"/>
    <w:rsid w:val="00F907C3"/>
    <w:rsid w:val="00F91CCC"/>
    <w:rsid w:val="00F91E22"/>
    <w:rsid w:val="00F93B61"/>
    <w:rsid w:val="00F93F27"/>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225A"/>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38"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EE126E"/>
    <w:pPr>
      <w:keepNext/>
      <w:spacing w:before="160" w:after="60"/>
      <w:outlineLvl w:val="2"/>
    </w:pPr>
    <w:rPr>
      <w:b/>
      <w:sz w:val="24"/>
      <w:szCs w:val="26"/>
    </w:rPr>
  </w:style>
  <w:style w:type="paragraph" w:styleId="Heading4">
    <w:name w:val="heading 4"/>
    <w:basedOn w:val="Normal"/>
    <w:next w:val="Normal"/>
    <w:link w:val="Heading4Char"/>
    <w:autoRedefine/>
    <w:qFormat/>
    <w:rsid w:val="0021725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EE126E"/>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D96F7D"/>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3.png"/><Relationship Id="rId21" Type="http://schemas.openxmlformats.org/officeDocument/2006/relationships/image" Target="media/image6.png"/><Relationship Id="rId63" Type="http://schemas.openxmlformats.org/officeDocument/2006/relationships/image" Target="media/image45.jpeg"/><Relationship Id="rId159" Type="http://schemas.openxmlformats.org/officeDocument/2006/relationships/image" Target="media/image138.png"/><Relationship Id="rId324" Type="http://schemas.openxmlformats.org/officeDocument/2006/relationships/image" Target="media/image295.png"/><Relationship Id="rId366" Type="http://schemas.openxmlformats.org/officeDocument/2006/relationships/image" Target="media/image336.jpg"/><Relationship Id="rId170" Type="http://schemas.openxmlformats.org/officeDocument/2006/relationships/image" Target="media/image146.png"/><Relationship Id="rId226" Type="http://schemas.openxmlformats.org/officeDocument/2006/relationships/image" Target="media/image201.png"/><Relationship Id="rId433" Type="http://schemas.openxmlformats.org/officeDocument/2006/relationships/image" Target="media/image388.png"/><Relationship Id="rId268" Type="http://schemas.openxmlformats.org/officeDocument/2006/relationships/image" Target="media/image242.png"/><Relationship Id="rId475" Type="http://schemas.openxmlformats.org/officeDocument/2006/relationships/hyperlink" Target="mailto:europe.tech@kicmail.com" TargetMode="External"/><Relationship Id="rId32" Type="http://schemas.openxmlformats.org/officeDocument/2006/relationships/image" Target="media/image17.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06.png"/><Relationship Id="rId377" Type="http://schemas.openxmlformats.org/officeDocument/2006/relationships/image" Target="media/image346.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2.png"/><Relationship Id="rId402" Type="http://schemas.openxmlformats.org/officeDocument/2006/relationships/oleObject" Target="embeddings/oleObject25.bin"/><Relationship Id="rId279" Type="http://schemas.openxmlformats.org/officeDocument/2006/relationships/image" Target="media/image253.png"/><Relationship Id="rId444" Type="http://schemas.openxmlformats.org/officeDocument/2006/relationships/image" Target="media/image397.png"/><Relationship Id="rId486" Type="http://schemas.openxmlformats.org/officeDocument/2006/relationships/fontTable" Target="fontTable.xml"/><Relationship Id="rId43" Type="http://schemas.openxmlformats.org/officeDocument/2006/relationships/image" Target="media/image28.png"/><Relationship Id="rId139" Type="http://schemas.openxmlformats.org/officeDocument/2006/relationships/oleObject" Target="embeddings/oleObject5.bin"/><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6.jpeg"/><Relationship Id="rId388" Type="http://schemas.openxmlformats.org/officeDocument/2006/relationships/image" Target="media/image353.png"/><Relationship Id="rId85" Type="http://schemas.openxmlformats.org/officeDocument/2006/relationships/image" Target="media/image66.png"/><Relationship Id="rId150" Type="http://schemas.openxmlformats.org/officeDocument/2006/relationships/image" Target="media/image129.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0.png"/><Relationship Id="rId248" Type="http://schemas.openxmlformats.org/officeDocument/2006/relationships/image" Target="media/image223.png"/><Relationship Id="rId455" Type="http://schemas.openxmlformats.org/officeDocument/2006/relationships/image" Target="media/image408.png"/><Relationship Id="rId12" Type="http://schemas.openxmlformats.org/officeDocument/2006/relationships/footer" Target="footer1.xml"/><Relationship Id="rId108" Type="http://schemas.openxmlformats.org/officeDocument/2006/relationships/image" Target="media/image89.png"/><Relationship Id="rId315" Type="http://schemas.openxmlformats.org/officeDocument/2006/relationships/oleObject" Target="embeddings/oleObject12.bin"/><Relationship Id="rId357" Type="http://schemas.openxmlformats.org/officeDocument/2006/relationships/image" Target="media/image327.png"/><Relationship Id="rId54" Type="http://schemas.openxmlformats.org/officeDocument/2006/relationships/image" Target="media/image37.png"/><Relationship Id="rId96" Type="http://schemas.openxmlformats.org/officeDocument/2006/relationships/image" Target="media/image77.png"/><Relationship Id="rId161" Type="http://schemas.openxmlformats.org/officeDocument/2006/relationships/image" Target="media/image140.png"/><Relationship Id="rId217" Type="http://schemas.openxmlformats.org/officeDocument/2006/relationships/image" Target="media/image192.png"/><Relationship Id="rId399" Type="http://schemas.openxmlformats.org/officeDocument/2006/relationships/image" Target="media/image359.png"/><Relationship Id="rId259" Type="http://schemas.openxmlformats.org/officeDocument/2006/relationships/image" Target="media/image234.png"/><Relationship Id="rId424" Type="http://schemas.openxmlformats.org/officeDocument/2006/relationships/image" Target="media/image381.png"/><Relationship Id="rId466" Type="http://schemas.openxmlformats.org/officeDocument/2006/relationships/image" Target="media/image419.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44.png"/><Relationship Id="rId326" Type="http://schemas.openxmlformats.org/officeDocument/2006/relationships/image" Target="media/image297.png"/><Relationship Id="rId65" Type="http://schemas.openxmlformats.org/officeDocument/2006/relationships/image" Target="media/image47.jpeg"/><Relationship Id="rId130" Type="http://schemas.openxmlformats.org/officeDocument/2006/relationships/image" Target="media/image111.emf"/><Relationship Id="rId368" Type="http://schemas.openxmlformats.org/officeDocument/2006/relationships/image" Target="media/image338.png"/><Relationship Id="rId172" Type="http://schemas.openxmlformats.org/officeDocument/2006/relationships/image" Target="media/image147.png"/><Relationship Id="rId228" Type="http://schemas.openxmlformats.org/officeDocument/2006/relationships/image" Target="media/image203.png"/><Relationship Id="rId435" Type="http://schemas.openxmlformats.org/officeDocument/2006/relationships/image" Target="media/image389.png"/><Relationship Id="rId477" Type="http://schemas.openxmlformats.org/officeDocument/2006/relationships/hyperlink" Target="mailto:training@kicmail.com" TargetMode="External"/><Relationship Id="rId281" Type="http://schemas.openxmlformats.org/officeDocument/2006/relationships/image" Target="media/image255.png"/><Relationship Id="rId337" Type="http://schemas.openxmlformats.org/officeDocument/2006/relationships/image" Target="media/image308.png"/><Relationship Id="rId34" Type="http://schemas.openxmlformats.org/officeDocument/2006/relationships/image" Target="media/image19.png"/><Relationship Id="rId76" Type="http://schemas.openxmlformats.org/officeDocument/2006/relationships/image" Target="media/image57.png"/><Relationship Id="rId141" Type="http://schemas.openxmlformats.org/officeDocument/2006/relationships/oleObject" Target="embeddings/oleObject6.bin"/><Relationship Id="rId379" Type="http://schemas.openxmlformats.org/officeDocument/2006/relationships/oleObject" Target="embeddings/oleObject16.bin"/><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4.png"/><Relationship Id="rId390" Type="http://schemas.openxmlformats.org/officeDocument/2006/relationships/oleObject" Target="embeddings/oleObject20.bin"/><Relationship Id="rId404" Type="http://schemas.openxmlformats.org/officeDocument/2006/relationships/image" Target="media/image363.png"/><Relationship Id="rId446" Type="http://schemas.openxmlformats.org/officeDocument/2006/relationships/image" Target="media/image399.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88" Type="http://schemas.openxmlformats.org/officeDocument/2006/relationships/theme" Target="theme/theme1.xml"/><Relationship Id="rId45" Type="http://schemas.openxmlformats.org/officeDocument/2006/relationships/image" Target="media/image30.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8.png"/><Relationship Id="rId152" Type="http://schemas.openxmlformats.org/officeDocument/2006/relationships/image" Target="media/image131.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2.png"/><Relationship Id="rId457" Type="http://schemas.openxmlformats.org/officeDocument/2006/relationships/image" Target="media/image410.png"/><Relationship Id="rId261" Type="http://schemas.openxmlformats.org/officeDocument/2006/relationships/image" Target="media/image236.png"/><Relationship Id="rId14" Type="http://schemas.openxmlformats.org/officeDocument/2006/relationships/header" Target="header3.xml"/><Relationship Id="rId56" Type="http://schemas.openxmlformats.org/officeDocument/2006/relationships/image" Target="media/image38.png"/><Relationship Id="rId317" Type="http://schemas.openxmlformats.org/officeDocument/2006/relationships/oleObject" Target="embeddings/oleObject13.bin"/><Relationship Id="rId359" Type="http://schemas.openxmlformats.org/officeDocument/2006/relationships/image" Target="media/image329.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1.png"/><Relationship Id="rId219" Type="http://schemas.openxmlformats.org/officeDocument/2006/relationships/image" Target="media/image194.png"/><Relationship Id="rId370" Type="http://schemas.openxmlformats.org/officeDocument/2006/relationships/image" Target="media/image340.jpeg"/><Relationship Id="rId426" Type="http://schemas.openxmlformats.org/officeDocument/2006/relationships/image" Target="media/image383.png"/><Relationship Id="rId230" Type="http://schemas.openxmlformats.org/officeDocument/2006/relationships/image" Target="media/image205.png"/><Relationship Id="rId468" Type="http://schemas.openxmlformats.org/officeDocument/2006/relationships/image" Target="media/image421.png"/><Relationship Id="rId25" Type="http://schemas.openxmlformats.org/officeDocument/2006/relationships/image" Target="media/image10.png"/><Relationship Id="rId67" Type="http://schemas.openxmlformats.org/officeDocument/2006/relationships/oleObject" Target="embeddings/oleObject4.bin"/><Relationship Id="rId272" Type="http://schemas.openxmlformats.org/officeDocument/2006/relationships/image" Target="media/image246.png"/><Relationship Id="rId328" Type="http://schemas.openxmlformats.org/officeDocument/2006/relationships/image" Target="media/image299.png"/><Relationship Id="rId132" Type="http://schemas.openxmlformats.org/officeDocument/2006/relationships/image" Target="media/image113.png"/><Relationship Id="rId174" Type="http://schemas.openxmlformats.org/officeDocument/2006/relationships/image" Target="media/image149.png"/><Relationship Id="rId381" Type="http://schemas.openxmlformats.org/officeDocument/2006/relationships/oleObject" Target="embeddings/oleObject17.bin"/><Relationship Id="rId241" Type="http://schemas.openxmlformats.org/officeDocument/2006/relationships/image" Target="media/image216.png"/><Relationship Id="rId437" Type="http://schemas.openxmlformats.org/officeDocument/2006/relationships/image" Target="media/image390.png"/><Relationship Id="rId479" Type="http://schemas.openxmlformats.org/officeDocument/2006/relationships/hyperlink" Target="mailto:europe.sales@kicmail.com" TargetMode="External"/><Relationship Id="rId36" Type="http://schemas.openxmlformats.org/officeDocument/2006/relationships/image" Target="media/image21.png"/><Relationship Id="rId283" Type="http://schemas.openxmlformats.org/officeDocument/2006/relationships/image" Target="media/image257.png"/><Relationship Id="rId339" Type="http://schemas.openxmlformats.org/officeDocument/2006/relationships/image" Target="media/image310.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2.png"/><Relationship Id="rId185" Type="http://schemas.openxmlformats.org/officeDocument/2006/relationships/image" Target="media/image160.png"/><Relationship Id="rId350" Type="http://schemas.openxmlformats.org/officeDocument/2006/relationships/image" Target="media/image320.png"/><Relationship Id="rId406" Type="http://schemas.openxmlformats.org/officeDocument/2006/relationships/oleObject" Target="embeddings/oleObject27.bin"/><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5.png"/><Relationship Id="rId448" Type="http://schemas.openxmlformats.org/officeDocument/2006/relationships/image" Target="media/image401.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2.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3.png"/><Relationship Id="rId361" Type="http://schemas.openxmlformats.org/officeDocument/2006/relationships/image" Target="media/image331.png"/><Relationship Id="rId196" Type="http://schemas.openxmlformats.org/officeDocument/2006/relationships/image" Target="media/image171.png"/><Relationship Id="rId417" Type="http://schemas.openxmlformats.org/officeDocument/2006/relationships/image" Target="media/image374.png"/><Relationship Id="rId459" Type="http://schemas.openxmlformats.org/officeDocument/2006/relationships/image" Target="media/image412.png"/><Relationship Id="rId16" Type="http://schemas.openxmlformats.org/officeDocument/2006/relationships/footer" Target="footer3.xml"/><Relationship Id="rId221" Type="http://schemas.openxmlformats.org/officeDocument/2006/relationships/image" Target="media/image196.png"/><Relationship Id="rId263" Type="http://schemas.openxmlformats.org/officeDocument/2006/relationships/image" Target="media/image237.png"/><Relationship Id="rId319" Type="http://schemas.openxmlformats.org/officeDocument/2006/relationships/image" Target="media/image290.png"/><Relationship Id="rId470" Type="http://schemas.openxmlformats.org/officeDocument/2006/relationships/image" Target="media/image423.png"/><Relationship Id="rId58" Type="http://schemas.openxmlformats.org/officeDocument/2006/relationships/image" Target="media/image40.png"/><Relationship Id="rId123" Type="http://schemas.openxmlformats.org/officeDocument/2006/relationships/image" Target="media/image104.png"/><Relationship Id="rId330" Type="http://schemas.openxmlformats.org/officeDocument/2006/relationships/image" Target="media/image301.png"/><Relationship Id="rId165" Type="http://schemas.openxmlformats.org/officeDocument/2006/relationships/image" Target="media/image142.png"/><Relationship Id="rId372" Type="http://schemas.openxmlformats.org/officeDocument/2006/relationships/image" Target="media/image342.png"/><Relationship Id="rId428" Type="http://schemas.openxmlformats.org/officeDocument/2006/relationships/image" Target="media/image385.jpeg"/><Relationship Id="rId232" Type="http://schemas.openxmlformats.org/officeDocument/2006/relationships/image" Target="media/image207.png"/><Relationship Id="rId274" Type="http://schemas.openxmlformats.org/officeDocument/2006/relationships/image" Target="media/image248.png"/><Relationship Id="rId481" Type="http://schemas.openxmlformats.org/officeDocument/2006/relationships/hyperlink" Target="mailto:asia.sales@kicmail.com" TargetMode="External"/><Relationship Id="rId27" Type="http://schemas.openxmlformats.org/officeDocument/2006/relationships/image" Target="media/image12.png"/><Relationship Id="rId69" Type="http://schemas.openxmlformats.org/officeDocument/2006/relationships/image" Target="media/image50.png"/><Relationship Id="rId134" Type="http://schemas.openxmlformats.org/officeDocument/2006/relationships/image" Target="media/image115.emf"/><Relationship Id="rId80" Type="http://schemas.openxmlformats.org/officeDocument/2006/relationships/image" Target="media/image61.png"/><Relationship Id="rId176" Type="http://schemas.openxmlformats.org/officeDocument/2006/relationships/image" Target="media/image151.png"/><Relationship Id="rId341" Type="http://schemas.openxmlformats.org/officeDocument/2006/relationships/image" Target="media/image312.png"/><Relationship Id="rId383" Type="http://schemas.openxmlformats.org/officeDocument/2006/relationships/image" Target="media/image350.png"/><Relationship Id="rId439" Type="http://schemas.openxmlformats.org/officeDocument/2006/relationships/image" Target="media/image392.png"/><Relationship Id="rId201" Type="http://schemas.openxmlformats.org/officeDocument/2006/relationships/image" Target="media/image176.png"/><Relationship Id="rId243" Type="http://schemas.openxmlformats.org/officeDocument/2006/relationships/image" Target="media/image218.emf"/><Relationship Id="rId285" Type="http://schemas.openxmlformats.org/officeDocument/2006/relationships/image" Target="media/image259.png"/><Relationship Id="rId450" Type="http://schemas.openxmlformats.org/officeDocument/2006/relationships/image" Target="media/image403.png"/><Relationship Id="rId38" Type="http://schemas.openxmlformats.org/officeDocument/2006/relationships/image" Target="media/image23.png"/><Relationship Id="rId103" Type="http://schemas.openxmlformats.org/officeDocument/2006/relationships/image" Target="media/image84.png"/><Relationship Id="rId310" Type="http://schemas.openxmlformats.org/officeDocument/2006/relationships/image" Target="media/image284.png"/><Relationship Id="rId91" Type="http://schemas.openxmlformats.org/officeDocument/2006/relationships/image" Target="media/image72.png"/><Relationship Id="rId145" Type="http://schemas.openxmlformats.org/officeDocument/2006/relationships/image" Target="media/image124.png"/><Relationship Id="rId187" Type="http://schemas.openxmlformats.org/officeDocument/2006/relationships/image" Target="media/image162.png"/><Relationship Id="rId352" Type="http://schemas.openxmlformats.org/officeDocument/2006/relationships/image" Target="media/image322.png"/><Relationship Id="rId394" Type="http://schemas.openxmlformats.org/officeDocument/2006/relationships/oleObject" Target="embeddings/oleObject22.bin"/><Relationship Id="rId408" Type="http://schemas.openxmlformats.org/officeDocument/2006/relationships/image" Target="media/image365.png"/><Relationship Id="rId212" Type="http://schemas.openxmlformats.org/officeDocument/2006/relationships/image" Target="media/image187.png"/><Relationship Id="rId254" Type="http://schemas.openxmlformats.org/officeDocument/2006/relationships/image" Target="media/image229.emf"/><Relationship Id="rId49" Type="http://schemas.openxmlformats.org/officeDocument/2006/relationships/oleObject" Target="embeddings/oleObject1.bin"/><Relationship Id="rId114" Type="http://schemas.openxmlformats.org/officeDocument/2006/relationships/image" Target="media/image95.png"/><Relationship Id="rId296" Type="http://schemas.openxmlformats.org/officeDocument/2006/relationships/image" Target="media/image270.png"/><Relationship Id="rId461" Type="http://schemas.openxmlformats.org/officeDocument/2006/relationships/image" Target="media/image414.png"/><Relationship Id="rId60" Type="http://schemas.openxmlformats.org/officeDocument/2006/relationships/image" Target="media/image42.png"/><Relationship Id="rId156" Type="http://schemas.openxmlformats.org/officeDocument/2006/relationships/image" Target="media/image135.png"/><Relationship Id="rId198" Type="http://schemas.openxmlformats.org/officeDocument/2006/relationships/image" Target="media/image173.png"/><Relationship Id="rId321" Type="http://schemas.openxmlformats.org/officeDocument/2006/relationships/image" Target="media/image292.png"/><Relationship Id="rId363" Type="http://schemas.openxmlformats.org/officeDocument/2006/relationships/image" Target="media/image333.png"/><Relationship Id="rId419" Type="http://schemas.openxmlformats.org/officeDocument/2006/relationships/image" Target="media/image376.wmf"/><Relationship Id="rId223" Type="http://schemas.openxmlformats.org/officeDocument/2006/relationships/image" Target="media/image198.png"/><Relationship Id="rId430" Type="http://schemas.openxmlformats.org/officeDocument/2006/relationships/oleObject" Target="embeddings/oleObject28.bin"/><Relationship Id="rId18" Type="http://schemas.openxmlformats.org/officeDocument/2006/relationships/hyperlink" Target="http://kicthermal.com/support-download/os-compatibility-chart" TargetMode="External"/><Relationship Id="rId265" Type="http://schemas.openxmlformats.org/officeDocument/2006/relationships/image" Target="media/image239.png"/><Relationship Id="rId472" Type="http://schemas.openxmlformats.org/officeDocument/2006/relationships/hyperlink" Target="http://www.kicthermal.com" TargetMode="External"/><Relationship Id="rId125" Type="http://schemas.openxmlformats.org/officeDocument/2006/relationships/image" Target="media/image106.png"/><Relationship Id="rId167" Type="http://schemas.openxmlformats.org/officeDocument/2006/relationships/image" Target="media/image143.png"/><Relationship Id="rId332" Type="http://schemas.openxmlformats.org/officeDocument/2006/relationships/image" Target="media/image303.png"/><Relationship Id="rId374" Type="http://schemas.openxmlformats.org/officeDocument/2006/relationships/image" Target="media/image344.png"/><Relationship Id="rId71" Type="http://schemas.openxmlformats.org/officeDocument/2006/relationships/image" Target="media/image52.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0.png"/><Relationship Id="rId441" Type="http://schemas.openxmlformats.org/officeDocument/2006/relationships/image" Target="media/image394.png"/><Relationship Id="rId483" Type="http://schemas.openxmlformats.org/officeDocument/2006/relationships/header" Target="header6.xml"/><Relationship Id="rId40" Type="http://schemas.openxmlformats.org/officeDocument/2006/relationships/image" Target="media/image25.png"/><Relationship Id="rId136" Type="http://schemas.openxmlformats.org/officeDocument/2006/relationships/image" Target="media/image117.emf"/><Relationship Id="rId178" Type="http://schemas.openxmlformats.org/officeDocument/2006/relationships/image" Target="media/image153.png"/><Relationship Id="rId301" Type="http://schemas.openxmlformats.org/officeDocument/2006/relationships/image" Target="media/image275.png"/><Relationship Id="rId343" Type="http://schemas.openxmlformats.org/officeDocument/2006/relationships/image" Target="media/image314.png"/><Relationship Id="rId82" Type="http://schemas.openxmlformats.org/officeDocument/2006/relationships/image" Target="media/image63.png"/><Relationship Id="rId203" Type="http://schemas.openxmlformats.org/officeDocument/2006/relationships/image" Target="media/image178.png"/><Relationship Id="rId385" Type="http://schemas.openxmlformats.org/officeDocument/2006/relationships/oleObject" Target="embeddings/oleObject18.bin"/><Relationship Id="rId245" Type="http://schemas.openxmlformats.org/officeDocument/2006/relationships/image" Target="media/image220.emf"/><Relationship Id="rId287" Type="http://schemas.openxmlformats.org/officeDocument/2006/relationships/image" Target="media/image261.png"/><Relationship Id="rId410" Type="http://schemas.openxmlformats.org/officeDocument/2006/relationships/image" Target="media/image367.png"/><Relationship Id="rId452" Type="http://schemas.openxmlformats.org/officeDocument/2006/relationships/image" Target="media/image405.png"/><Relationship Id="rId105" Type="http://schemas.openxmlformats.org/officeDocument/2006/relationships/image" Target="media/image86.png"/><Relationship Id="rId147" Type="http://schemas.openxmlformats.org/officeDocument/2006/relationships/image" Target="media/image126.png"/><Relationship Id="rId312" Type="http://schemas.openxmlformats.org/officeDocument/2006/relationships/image" Target="media/image285.png"/><Relationship Id="rId354" Type="http://schemas.openxmlformats.org/officeDocument/2006/relationships/image" Target="media/image324.png"/><Relationship Id="rId51" Type="http://schemas.openxmlformats.org/officeDocument/2006/relationships/image" Target="media/image35.png"/><Relationship Id="rId93" Type="http://schemas.openxmlformats.org/officeDocument/2006/relationships/image" Target="media/image74.png"/><Relationship Id="rId189" Type="http://schemas.openxmlformats.org/officeDocument/2006/relationships/image" Target="media/image164.png"/><Relationship Id="rId396" Type="http://schemas.openxmlformats.org/officeDocument/2006/relationships/image" Target="media/image357.png"/><Relationship Id="rId214" Type="http://schemas.openxmlformats.org/officeDocument/2006/relationships/image" Target="media/image189.png"/><Relationship Id="rId256" Type="http://schemas.openxmlformats.org/officeDocument/2006/relationships/image" Target="media/image231.emf"/><Relationship Id="rId298" Type="http://schemas.openxmlformats.org/officeDocument/2006/relationships/image" Target="media/image272.png"/><Relationship Id="rId421" Type="http://schemas.openxmlformats.org/officeDocument/2006/relationships/image" Target="media/image378.wmf"/><Relationship Id="rId463" Type="http://schemas.openxmlformats.org/officeDocument/2006/relationships/image" Target="media/image416.png"/><Relationship Id="rId116" Type="http://schemas.openxmlformats.org/officeDocument/2006/relationships/image" Target="media/image97.png"/><Relationship Id="rId137" Type="http://schemas.openxmlformats.org/officeDocument/2006/relationships/image" Target="media/image118.emf"/><Relationship Id="rId158" Type="http://schemas.openxmlformats.org/officeDocument/2006/relationships/image" Target="media/image137.png"/><Relationship Id="rId302" Type="http://schemas.openxmlformats.org/officeDocument/2006/relationships/image" Target="media/image276.png"/><Relationship Id="rId323" Type="http://schemas.openxmlformats.org/officeDocument/2006/relationships/image" Target="media/image294.png"/><Relationship Id="rId344" Type="http://schemas.openxmlformats.org/officeDocument/2006/relationships/oleObject" Target="embeddings/oleObject14.bin"/><Relationship Id="rId20" Type="http://schemas.openxmlformats.org/officeDocument/2006/relationships/image" Target="media/image5.png"/><Relationship Id="rId41" Type="http://schemas.openxmlformats.org/officeDocument/2006/relationships/image" Target="media/image26.jpeg"/><Relationship Id="rId62" Type="http://schemas.openxmlformats.org/officeDocument/2006/relationships/image" Target="media/image44.png"/><Relationship Id="rId83" Type="http://schemas.openxmlformats.org/officeDocument/2006/relationships/image" Target="media/image64.png"/><Relationship Id="rId179" Type="http://schemas.openxmlformats.org/officeDocument/2006/relationships/image" Target="media/image154.png"/><Relationship Id="rId365" Type="http://schemas.openxmlformats.org/officeDocument/2006/relationships/image" Target="media/image335.png"/><Relationship Id="rId386" Type="http://schemas.openxmlformats.org/officeDocument/2006/relationships/oleObject" Target="embeddings/oleObject19.bin"/><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emf"/><Relationship Id="rId267" Type="http://schemas.openxmlformats.org/officeDocument/2006/relationships/image" Target="media/image241.png"/><Relationship Id="rId288" Type="http://schemas.openxmlformats.org/officeDocument/2006/relationships/image" Target="media/image262.png"/><Relationship Id="rId411" Type="http://schemas.openxmlformats.org/officeDocument/2006/relationships/image" Target="media/image368.png"/><Relationship Id="rId432" Type="http://schemas.openxmlformats.org/officeDocument/2006/relationships/oleObject" Target="embeddings/oleObject29.bin"/><Relationship Id="rId453" Type="http://schemas.openxmlformats.org/officeDocument/2006/relationships/image" Target="media/image406.png"/><Relationship Id="rId474" Type="http://schemas.openxmlformats.org/officeDocument/2006/relationships/hyperlink" Target="mailto:tech@kicmail.com" TargetMode="External"/><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86.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oleObject" Target="embeddings/oleObject2.bin"/><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5.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2.png"/><Relationship Id="rId401" Type="http://schemas.openxmlformats.org/officeDocument/2006/relationships/image" Target="media/image361.png"/><Relationship Id="rId422" Type="http://schemas.openxmlformats.org/officeDocument/2006/relationships/image" Target="media/image379.wmf"/><Relationship Id="rId443" Type="http://schemas.openxmlformats.org/officeDocument/2006/relationships/image" Target="media/image396.png"/><Relationship Id="rId464" Type="http://schemas.openxmlformats.org/officeDocument/2006/relationships/image" Target="media/image417.png"/><Relationship Id="rId303" Type="http://schemas.openxmlformats.org/officeDocument/2006/relationships/image" Target="media/image277.png"/><Relationship Id="rId485" Type="http://schemas.openxmlformats.org/officeDocument/2006/relationships/footer" Target="footer5.xml"/><Relationship Id="rId42" Type="http://schemas.openxmlformats.org/officeDocument/2006/relationships/image" Target="media/image27.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15.png"/><Relationship Id="rId387" Type="http://schemas.openxmlformats.org/officeDocument/2006/relationships/image" Target="media/image352.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emf"/><Relationship Id="rId412" Type="http://schemas.openxmlformats.org/officeDocument/2006/relationships/image" Target="media/image369.png"/><Relationship Id="rId107" Type="http://schemas.openxmlformats.org/officeDocument/2006/relationships/image" Target="media/image88.png"/><Relationship Id="rId289" Type="http://schemas.openxmlformats.org/officeDocument/2006/relationships/image" Target="media/image263.png"/><Relationship Id="rId454" Type="http://schemas.openxmlformats.org/officeDocument/2006/relationships/image" Target="media/image407.png"/><Relationship Id="rId11" Type="http://schemas.openxmlformats.org/officeDocument/2006/relationships/header" Target="header2.xml"/><Relationship Id="rId53" Type="http://schemas.openxmlformats.org/officeDocument/2006/relationships/image" Target="media/image36.png"/><Relationship Id="rId149" Type="http://schemas.openxmlformats.org/officeDocument/2006/relationships/image" Target="media/image128.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oleObject" Target="embeddings/oleObject24.bin"/><Relationship Id="rId95" Type="http://schemas.openxmlformats.org/officeDocument/2006/relationships/image" Target="media/image76.png"/><Relationship Id="rId160" Type="http://schemas.openxmlformats.org/officeDocument/2006/relationships/image" Target="media/image139.png"/><Relationship Id="rId216" Type="http://schemas.openxmlformats.org/officeDocument/2006/relationships/image" Target="media/image191.png"/><Relationship Id="rId423" Type="http://schemas.openxmlformats.org/officeDocument/2006/relationships/image" Target="media/image380.png"/><Relationship Id="rId258" Type="http://schemas.openxmlformats.org/officeDocument/2006/relationships/image" Target="media/image233.png"/><Relationship Id="rId465" Type="http://schemas.openxmlformats.org/officeDocument/2006/relationships/image" Target="media/image418.png"/><Relationship Id="rId22" Type="http://schemas.openxmlformats.org/officeDocument/2006/relationships/image" Target="media/image7.png"/><Relationship Id="rId64" Type="http://schemas.openxmlformats.org/officeDocument/2006/relationships/image" Target="media/image46.jpeg"/><Relationship Id="rId118" Type="http://schemas.openxmlformats.org/officeDocument/2006/relationships/image" Target="media/image99.png"/><Relationship Id="rId325" Type="http://schemas.openxmlformats.org/officeDocument/2006/relationships/image" Target="media/image296.png"/><Relationship Id="rId367" Type="http://schemas.openxmlformats.org/officeDocument/2006/relationships/image" Target="media/image337.png"/><Relationship Id="rId171" Type="http://schemas.openxmlformats.org/officeDocument/2006/relationships/oleObject" Target="embeddings/oleObject10.bin"/><Relationship Id="rId227" Type="http://schemas.openxmlformats.org/officeDocument/2006/relationships/image" Target="media/image202.png"/><Relationship Id="rId269" Type="http://schemas.openxmlformats.org/officeDocument/2006/relationships/image" Target="media/image243.png"/><Relationship Id="rId434" Type="http://schemas.openxmlformats.org/officeDocument/2006/relationships/oleObject" Target="embeddings/oleObject30.bin"/><Relationship Id="rId476" Type="http://schemas.openxmlformats.org/officeDocument/2006/relationships/hyperlink" Target="mailto:asia.tech@kicmail.com" TargetMode="External"/><Relationship Id="rId33" Type="http://schemas.openxmlformats.org/officeDocument/2006/relationships/image" Target="media/image18.png"/><Relationship Id="rId129" Type="http://schemas.openxmlformats.org/officeDocument/2006/relationships/image" Target="media/image110.emf"/><Relationship Id="rId280" Type="http://schemas.openxmlformats.org/officeDocument/2006/relationships/image" Target="media/image254.png"/><Relationship Id="rId336" Type="http://schemas.openxmlformats.org/officeDocument/2006/relationships/image" Target="media/image307.png"/><Relationship Id="rId75" Type="http://schemas.openxmlformats.org/officeDocument/2006/relationships/image" Target="media/image56.png"/><Relationship Id="rId140" Type="http://schemas.openxmlformats.org/officeDocument/2006/relationships/image" Target="media/image120.png"/><Relationship Id="rId182" Type="http://schemas.openxmlformats.org/officeDocument/2006/relationships/image" Target="media/image157.png"/><Relationship Id="rId378" Type="http://schemas.openxmlformats.org/officeDocument/2006/relationships/image" Target="media/image34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398.png"/><Relationship Id="rId487" Type="http://schemas.microsoft.com/office/2011/relationships/people" Target="people.xml"/><Relationship Id="rId291" Type="http://schemas.openxmlformats.org/officeDocument/2006/relationships/image" Target="media/image265.emf"/><Relationship Id="rId305" Type="http://schemas.openxmlformats.org/officeDocument/2006/relationships/image" Target="media/image279.png"/><Relationship Id="rId347" Type="http://schemas.openxmlformats.org/officeDocument/2006/relationships/image" Target="media/image317.png"/><Relationship Id="rId44" Type="http://schemas.openxmlformats.org/officeDocument/2006/relationships/image" Target="media/image29.jpeg"/><Relationship Id="rId86" Type="http://schemas.openxmlformats.org/officeDocument/2006/relationships/image" Target="media/image67.png"/><Relationship Id="rId151" Type="http://schemas.openxmlformats.org/officeDocument/2006/relationships/image" Target="media/image130.png"/><Relationship Id="rId389" Type="http://schemas.openxmlformats.org/officeDocument/2006/relationships/image" Target="media/image354.png"/><Relationship Id="rId193" Type="http://schemas.openxmlformats.org/officeDocument/2006/relationships/image" Target="media/image168.png"/><Relationship Id="rId207" Type="http://schemas.openxmlformats.org/officeDocument/2006/relationships/image" Target="media/image182.jpeg"/><Relationship Id="rId249" Type="http://schemas.openxmlformats.org/officeDocument/2006/relationships/image" Target="media/image224.png"/><Relationship Id="rId414" Type="http://schemas.openxmlformats.org/officeDocument/2006/relationships/image" Target="media/image371.png"/><Relationship Id="rId456" Type="http://schemas.openxmlformats.org/officeDocument/2006/relationships/image" Target="media/image409.png"/><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35.png"/><Relationship Id="rId316" Type="http://schemas.openxmlformats.org/officeDocument/2006/relationships/image" Target="media/image288.png"/><Relationship Id="rId55" Type="http://schemas.openxmlformats.org/officeDocument/2006/relationships/oleObject" Target="embeddings/oleObject3.bin"/><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8.png"/><Relationship Id="rId162" Type="http://schemas.openxmlformats.org/officeDocument/2006/relationships/oleObject" Target="embeddings/oleObject7.bin"/><Relationship Id="rId218" Type="http://schemas.openxmlformats.org/officeDocument/2006/relationships/image" Target="media/image193.png"/><Relationship Id="rId425" Type="http://schemas.openxmlformats.org/officeDocument/2006/relationships/image" Target="media/image382.png"/><Relationship Id="rId467" Type="http://schemas.openxmlformats.org/officeDocument/2006/relationships/image" Target="media/image420.png"/><Relationship Id="rId271" Type="http://schemas.openxmlformats.org/officeDocument/2006/relationships/image" Target="media/image245.png"/><Relationship Id="rId24" Type="http://schemas.openxmlformats.org/officeDocument/2006/relationships/image" Target="media/image9.png"/><Relationship Id="rId66" Type="http://schemas.openxmlformats.org/officeDocument/2006/relationships/image" Target="media/image48.png"/><Relationship Id="rId131" Type="http://schemas.openxmlformats.org/officeDocument/2006/relationships/image" Target="media/image112.png"/><Relationship Id="rId327" Type="http://schemas.openxmlformats.org/officeDocument/2006/relationships/image" Target="media/image298.png"/><Relationship Id="rId369" Type="http://schemas.openxmlformats.org/officeDocument/2006/relationships/image" Target="media/image339.png"/><Relationship Id="rId173" Type="http://schemas.openxmlformats.org/officeDocument/2006/relationships/image" Target="media/image148.png"/><Relationship Id="rId229" Type="http://schemas.openxmlformats.org/officeDocument/2006/relationships/image" Target="media/image204.png"/><Relationship Id="rId380" Type="http://schemas.openxmlformats.org/officeDocument/2006/relationships/image" Target="media/image348.png"/><Relationship Id="rId436" Type="http://schemas.openxmlformats.org/officeDocument/2006/relationships/oleObject" Target="embeddings/oleObject31.bin"/><Relationship Id="rId240" Type="http://schemas.openxmlformats.org/officeDocument/2006/relationships/image" Target="media/image215.png"/><Relationship Id="rId478" Type="http://schemas.openxmlformats.org/officeDocument/2006/relationships/hyperlink" Target="mailto:sales@kicmail.com" TargetMode="External"/><Relationship Id="rId35" Type="http://schemas.openxmlformats.org/officeDocument/2006/relationships/image" Target="media/image20.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6.png"/><Relationship Id="rId338" Type="http://schemas.openxmlformats.org/officeDocument/2006/relationships/image" Target="media/image309.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59.png"/><Relationship Id="rId391" Type="http://schemas.openxmlformats.org/officeDocument/2006/relationships/oleObject" Target="embeddings/oleObject21.bin"/><Relationship Id="rId405" Type="http://schemas.openxmlformats.org/officeDocument/2006/relationships/oleObject" Target="embeddings/oleObject26.bin"/><Relationship Id="rId447" Type="http://schemas.openxmlformats.org/officeDocument/2006/relationships/image" Target="media/image400.png"/><Relationship Id="rId251" Type="http://schemas.openxmlformats.org/officeDocument/2006/relationships/image" Target="media/image226.png"/><Relationship Id="rId46" Type="http://schemas.openxmlformats.org/officeDocument/2006/relationships/image" Target="media/image31.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9.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2.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30.png"/><Relationship Id="rId416" Type="http://schemas.openxmlformats.org/officeDocument/2006/relationships/image" Target="media/image373.png"/><Relationship Id="rId220" Type="http://schemas.openxmlformats.org/officeDocument/2006/relationships/image" Target="media/image195.png"/><Relationship Id="rId458" Type="http://schemas.openxmlformats.org/officeDocument/2006/relationships/image" Target="media/image411.png"/><Relationship Id="rId15" Type="http://schemas.openxmlformats.org/officeDocument/2006/relationships/header" Target="header4.xml"/><Relationship Id="rId57" Type="http://schemas.openxmlformats.org/officeDocument/2006/relationships/image" Target="media/image39.png"/><Relationship Id="rId262" Type="http://schemas.openxmlformats.org/officeDocument/2006/relationships/oleObject" Target="embeddings/oleObject11.bin"/><Relationship Id="rId318" Type="http://schemas.openxmlformats.org/officeDocument/2006/relationships/image" Target="media/image289.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oleObject" Target="embeddings/oleObject8.bin"/><Relationship Id="rId371" Type="http://schemas.openxmlformats.org/officeDocument/2006/relationships/image" Target="media/image341.png"/><Relationship Id="rId427" Type="http://schemas.openxmlformats.org/officeDocument/2006/relationships/image" Target="media/image384.png"/><Relationship Id="rId469" Type="http://schemas.openxmlformats.org/officeDocument/2006/relationships/image" Target="media/image422.png"/><Relationship Id="rId26" Type="http://schemas.openxmlformats.org/officeDocument/2006/relationships/image" Target="media/image11.png"/><Relationship Id="rId231" Type="http://schemas.openxmlformats.org/officeDocument/2006/relationships/image" Target="media/image206.png"/><Relationship Id="rId273" Type="http://schemas.openxmlformats.org/officeDocument/2006/relationships/image" Target="media/image247.png"/><Relationship Id="rId329" Type="http://schemas.openxmlformats.org/officeDocument/2006/relationships/image" Target="media/image300.png"/><Relationship Id="rId480" Type="http://schemas.openxmlformats.org/officeDocument/2006/relationships/hyperlink" Target="mailto:asia.sales@kicmail.com" TargetMode="External"/><Relationship Id="rId68" Type="http://schemas.openxmlformats.org/officeDocument/2006/relationships/image" Target="media/image49.jpeg"/><Relationship Id="rId133" Type="http://schemas.openxmlformats.org/officeDocument/2006/relationships/image" Target="media/image114.emf"/><Relationship Id="rId175" Type="http://schemas.openxmlformats.org/officeDocument/2006/relationships/image" Target="media/image150.png"/><Relationship Id="rId340" Type="http://schemas.openxmlformats.org/officeDocument/2006/relationships/image" Target="media/image311.png"/><Relationship Id="rId200" Type="http://schemas.openxmlformats.org/officeDocument/2006/relationships/image" Target="media/image175.png"/><Relationship Id="rId382" Type="http://schemas.openxmlformats.org/officeDocument/2006/relationships/image" Target="media/image349.png"/><Relationship Id="rId438" Type="http://schemas.openxmlformats.org/officeDocument/2006/relationships/image" Target="media/image391.png"/><Relationship Id="rId242" Type="http://schemas.openxmlformats.org/officeDocument/2006/relationships/image" Target="media/image217.emf"/><Relationship Id="rId284" Type="http://schemas.openxmlformats.org/officeDocument/2006/relationships/image" Target="media/image258.png"/><Relationship Id="rId37" Type="http://schemas.openxmlformats.org/officeDocument/2006/relationships/image" Target="media/image22.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3.png"/><Relationship Id="rId90" Type="http://schemas.openxmlformats.org/officeDocument/2006/relationships/image" Target="media/image71.png"/><Relationship Id="rId186" Type="http://schemas.openxmlformats.org/officeDocument/2006/relationships/image" Target="media/image161.emf"/><Relationship Id="rId351" Type="http://schemas.openxmlformats.org/officeDocument/2006/relationships/image" Target="media/image321.png"/><Relationship Id="rId393" Type="http://schemas.openxmlformats.org/officeDocument/2006/relationships/image" Target="media/image356.png"/><Relationship Id="rId407" Type="http://schemas.openxmlformats.org/officeDocument/2006/relationships/image" Target="media/image364.png"/><Relationship Id="rId449" Type="http://schemas.openxmlformats.org/officeDocument/2006/relationships/image" Target="media/image402.png"/><Relationship Id="rId211" Type="http://schemas.openxmlformats.org/officeDocument/2006/relationships/image" Target="media/image186.pn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60" Type="http://schemas.openxmlformats.org/officeDocument/2006/relationships/image" Target="media/image413.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91.png"/><Relationship Id="rId155" Type="http://schemas.openxmlformats.org/officeDocument/2006/relationships/image" Target="media/image134.png"/><Relationship Id="rId197" Type="http://schemas.openxmlformats.org/officeDocument/2006/relationships/image" Target="media/image172.jpeg"/><Relationship Id="rId362" Type="http://schemas.openxmlformats.org/officeDocument/2006/relationships/image" Target="media/image332.png"/><Relationship Id="rId418" Type="http://schemas.openxmlformats.org/officeDocument/2006/relationships/image" Target="media/image375.png"/><Relationship Id="rId222" Type="http://schemas.openxmlformats.org/officeDocument/2006/relationships/image" Target="media/image197.png"/><Relationship Id="rId264" Type="http://schemas.openxmlformats.org/officeDocument/2006/relationships/image" Target="media/image238.png"/><Relationship Id="rId471" Type="http://schemas.openxmlformats.org/officeDocument/2006/relationships/image" Target="media/image424.png"/><Relationship Id="rId17" Type="http://schemas.openxmlformats.org/officeDocument/2006/relationships/image" Target="media/image3.png"/><Relationship Id="rId59" Type="http://schemas.openxmlformats.org/officeDocument/2006/relationships/image" Target="media/image41.png"/><Relationship Id="rId124" Type="http://schemas.openxmlformats.org/officeDocument/2006/relationships/image" Target="media/image105.png"/><Relationship Id="rId70" Type="http://schemas.openxmlformats.org/officeDocument/2006/relationships/image" Target="media/image51.jpeg"/><Relationship Id="rId166" Type="http://schemas.openxmlformats.org/officeDocument/2006/relationships/oleObject" Target="embeddings/oleObject9.bin"/><Relationship Id="rId331" Type="http://schemas.openxmlformats.org/officeDocument/2006/relationships/image" Target="media/image302.png"/><Relationship Id="rId373" Type="http://schemas.openxmlformats.org/officeDocument/2006/relationships/image" Target="media/image343.png"/><Relationship Id="rId429" Type="http://schemas.openxmlformats.org/officeDocument/2006/relationships/image" Target="media/image386.png"/><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93.png"/><Relationship Id="rId28" Type="http://schemas.openxmlformats.org/officeDocument/2006/relationships/image" Target="media/image13.png"/><Relationship Id="rId275" Type="http://schemas.openxmlformats.org/officeDocument/2006/relationships/image" Target="media/image249.png"/><Relationship Id="rId300" Type="http://schemas.openxmlformats.org/officeDocument/2006/relationships/image" Target="media/image274.png"/><Relationship Id="rId482" Type="http://schemas.openxmlformats.org/officeDocument/2006/relationships/header" Target="header5.xml"/><Relationship Id="rId81" Type="http://schemas.openxmlformats.org/officeDocument/2006/relationships/image" Target="media/image62.png"/><Relationship Id="rId135" Type="http://schemas.openxmlformats.org/officeDocument/2006/relationships/image" Target="media/image116.emf"/><Relationship Id="rId177" Type="http://schemas.openxmlformats.org/officeDocument/2006/relationships/image" Target="media/image152.png"/><Relationship Id="rId342" Type="http://schemas.openxmlformats.org/officeDocument/2006/relationships/image" Target="media/image313.png"/><Relationship Id="rId384" Type="http://schemas.openxmlformats.org/officeDocument/2006/relationships/image" Target="media/image351.png"/><Relationship Id="rId202" Type="http://schemas.openxmlformats.org/officeDocument/2006/relationships/image" Target="media/image177.png"/><Relationship Id="rId244" Type="http://schemas.openxmlformats.org/officeDocument/2006/relationships/image" Target="media/image219.emf"/><Relationship Id="rId39" Type="http://schemas.openxmlformats.org/officeDocument/2006/relationships/image" Target="media/image24.png"/><Relationship Id="rId286" Type="http://schemas.openxmlformats.org/officeDocument/2006/relationships/image" Target="media/image260.png"/><Relationship Id="rId451" Type="http://schemas.openxmlformats.org/officeDocument/2006/relationships/image" Target="media/image404.png"/><Relationship Id="rId50" Type="http://schemas.openxmlformats.org/officeDocument/2006/relationships/image" Target="media/image34.png"/><Relationship Id="rId104" Type="http://schemas.openxmlformats.org/officeDocument/2006/relationships/image" Target="media/image85.png"/><Relationship Id="rId146" Type="http://schemas.openxmlformats.org/officeDocument/2006/relationships/image" Target="media/image125.png"/><Relationship Id="rId188" Type="http://schemas.openxmlformats.org/officeDocument/2006/relationships/image" Target="media/image163.png"/><Relationship Id="rId311" Type="http://schemas.openxmlformats.org/officeDocument/2006/relationships/hyperlink" Target="http://www.realvnc.com/download.html" TargetMode="External"/><Relationship Id="rId353" Type="http://schemas.openxmlformats.org/officeDocument/2006/relationships/image" Target="media/image323.png"/><Relationship Id="rId395" Type="http://schemas.openxmlformats.org/officeDocument/2006/relationships/oleObject" Target="embeddings/oleObject23.bin"/><Relationship Id="rId409" Type="http://schemas.openxmlformats.org/officeDocument/2006/relationships/image" Target="media/image366.png"/><Relationship Id="rId92" Type="http://schemas.openxmlformats.org/officeDocument/2006/relationships/image" Target="media/image73.png"/><Relationship Id="rId213" Type="http://schemas.openxmlformats.org/officeDocument/2006/relationships/image" Target="media/image188.png"/><Relationship Id="rId420" Type="http://schemas.openxmlformats.org/officeDocument/2006/relationships/image" Target="media/image377.wmf"/><Relationship Id="rId255" Type="http://schemas.openxmlformats.org/officeDocument/2006/relationships/image" Target="media/image230.emf"/><Relationship Id="rId297" Type="http://schemas.openxmlformats.org/officeDocument/2006/relationships/image" Target="media/image271.png"/><Relationship Id="rId462" Type="http://schemas.openxmlformats.org/officeDocument/2006/relationships/image" Target="media/image415.png"/><Relationship Id="rId115" Type="http://schemas.openxmlformats.org/officeDocument/2006/relationships/image" Target="media/image96.png"/><Relationship Id="rId157" Type="http://schemas.openxmlformats.org/officeDocument/2006/relationships/image" Target="media/image136.jpeg"/><Relationship Id="rId322" Type="http://schemas.openxmlformats.org/officeDocument/2006/relationships/image" Target="media/image293.png"/><Relationship Id="rId364" Type="http://schemas.openxmlformats.org/officeDocument/2006/relationships/image" Target="media/image334.png"/><Relationship Id="rId61" Type="http://schemas.openxmlformats.org/officeDocument/2006/relationships/image" Target="media/image43.png"/><Relationship Id="rId199" Type="http://schemas.openxmlformats.org/officeDocument/2006/relationships/image" Target="media/image174.png"/><Relationship Id="rId19" Type="http://schemas.openxmlformats.org/officeDocument/2006/relationships/image" Target="media/image4.png"/><Relationship Id="rId224" Type="http://schemas.openxmlformats.org/officeDocument/2006/relationships/image" Target="media/image199.png"/><Relationship Id="rId266" Type="http://schemas.openxmlformats.org/officeDocument/2006/relationships/image" Target="media/image240.png"/><Relationship Id="rId431" Type="http://schemas.openxmlformats.org/officeDocument/2006/relationships/image" Target="media/image387.png"/><Relationship Id="rId473" Type="http://schemas.openxmlformats.org/officeDocument/2006/relationships/hyperlink" Target="http://www.kic.cn" TargetMode="External"/><Relationship Id="rId30" Type="http://schemas.openxmlformats.org/officeDocument/2006/relationships/image" Target="media/image15.png"/><Relationship Id="rId126" Type="http://schemas.openxmlformats.org/officeDocument/2006/relationships/image" Target="media/image107.png"/><Relationship Id="rId168" Type="http://schemas.openxmlformats.org/officeDocument/2006/relationships/image" Target="media/image144.png"/><Relationship Id="rId333" Type="http://schemas.openxmlformats.org/officeDocument/2006/relationships/image" Target="media/image304.png"/><Relationship Id="rId72" Type="http://schemas.openxmlformats.org/officeDocument/2006/relationships/image" Target="media/image53.png"/><Relationship Id="rId375" Type="http://schemas.openxmlformats.org/officeDocument/2006/relationships/oleObject" Target="embeddings/oleObject15.bin"/><Relationship Id="rId3" Type="http://schemas.openxmlformats.org/officeDocument/2006/relationships/styles" Target="styles.xml"/><Relationship Id="rId235" Type="http://schemas.openxmlformats.org/officeDocument/2006/relationships/image" Target="media/image210.png"/><Relationship Id="rId277" Type="http://schemas.openxmlformats.org/officeDocument/2006/relationships/image" Target="media/image251.png"/><Relationship Id="rId400" Type="http://schemas.openxmlformats.org/officeDocument/2006/relationships/image" Target="media/image360.png"/><Relationship Id="rId442" Type="http://schemas.openxmlformats.org/officeDocument/2006/relationships/image" Target="media/image395.png"/><Relationship Id="rId484"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2F9CE-00E9-409B-B8BF-110F2B50F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233</Pages>
  <Words>47378</Words>
  <Characters>270057</Characters>
  <Application>Microsoft Office Word</Application>
  <DocSecurity>0</DocSecurity>
  <Lines>2250</Lines>
  <Paragraphs>633</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316802</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ProBot User Manual</dc:title>
  <dc:subject>Version 3.0</dc:subject>
  <dc:creator>Copyright © KIC.  All rights reserved.</dc:creator>
  <cp:lastModifiedBy>Tom Bergeron</cp:lastModifiedBy>
  <cp:revision>8</cp:revision>
  <cp:lastPrinted>2021-10-20T21:02:00Z</cp:lastPrinted>
  <dcterms:created xsi:type="dcterms:W3CDTF">2021-10-20T20:36:00Z</dcterms:created>
  <dcterms:modified xsi:type="dcterms:W3CDTF">2022-03-30T15:00:00Z</dcterms:modified>
</cp:coreProperties>
</file>