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C490C" w14:textId="1F1ED7F6" w:rsidR="00915900" w:rsidRPr="00915900" w:rsidRDefault="002B563A" w:rsidP="00E03779">
      <w:pPr>
        <w:ind w:right="-450"/>
        <w:jc w:val="center"/>
        <w:rPr>
          <w:b/>
          <w:color w:val="000080"/>
          <w:sz w:val="72"/>
          <w:szCs w:val="72"/>
        </w:rPr>
      </w:pPr>
      <w:bookmarkStart w:id="0" w:name="_Toc486325555"/>
      <w:r>
        <w:rPr>
          <w:b/>
          <w:color w:val="000080"/>
          <w:sz w:val="72"/>
          <w:szCs w:val="72"/>
        </w:rPr>
        <w:t>e-APS U</w:t>
      </w:r>
      <w:r w:rsidR="00915900" w:rsidRPr="00915900">
        <w:rPr>
          <w:b/>
          <w:color w:val="000080"/>
          <w:sz w:val="72"/>
          <w:szCs w:val="72"/>
        </w:rPr>
        <w:t>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7D4FB595" w:rsidR="00B61459" w:rsidRDefault="00A952D2" w:rsidP="00E03779">
      <w:pPr>
        <w:ind w:right="-450"/>
        <w:jc w:val="center"/>
        <w:rPr>
          <w:noProof/>
        </w:rPr>
      </w:pPr>
      <w:r>
        <w:rPr>
          <w:noProof/>
        </w:rPr>
        <w:drawing>
          <wp:inline distT="0" distB="0" distL="0" distR="0" wp14:anchorId="0AD2D502" wp14:editId="566CD5B0">
            <wp:extent cx="4998346" cy="3748759"/>
            <wp:effectExtent l="0" t="0" r="0" b="444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8">
                      <a:extLst>
                        <a:ext uri="{28A0092B-C50C-407E-A947-70E740481C1C}">
                          <a14:useLocalDpi xmlns:a14="http://schemas.microsoft.com/office/drawing/2010/main" val="0"/>
                        </a:ext>
                      </a:extLst>
                    </a:blip>
                    <a:stretch>
                      <a:fillRect/>
                    </a:stretch>
                  </pic:blipFill>
                  <pic:spPr>
                    <a:xfrm>
                      <a:off x="0" y="0"/>
                      <a:ext cx="4998346" cy="3748759"/>
                    </a:xfrm>
                    <a:prstGeom prst="rect">
                      <a:avLst/>
                    </a:prstGeom>
                  </pic:spPr>
                </pic:pic>
              </a:graphicData>
            </a:graphic>
          </wp:inline>
        </w:drawing>
      </w:r>
    </w:p>
    <w:p w14:paraId="25F3CC7C" w14:textId="19EBFE48" w:rsidR="00E52F03" w:rsidRPr="00737029" w:rsidRDefault="00E52F03" w:rsidP="00E03779">
      <w:pPr>
        <w:ind w:right="-450"/>
        <w:jc w:val="center"/>
        <w:rPr>
          <w:noProof/>
          <w:color w:val="FF0000"/>
        </w:rPr>
      </w:pP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EC2FDBF" w:rsidR="009232DC" w:rsidRDefault="006011A0" w:rsidP="00110D46">
      <w:pPr>
        <w:pStyle w:val="CoverSubtitle"/>
        <w:rPr>
          <w:noProof/>
        </w:rPr>
      </w:pPr>
      <w:r>
        <w:rPr>
          <w:noProof/>
        </w:rPr>
        <w:t xml:space="preserve">Version </w:t>
      </w:r>
      <w:r w:rsidR="00981D5B">
        <w:rPr>
          <w:noProof/>
        </w:rPr>
        <w:t>3.</w:t>
      </w:r>
      <w:ins w:id="1" w:author="Tom Bergeron" w:date="2020-09-29T15:49:00Z">
        <w:r w:rsidR="00391BFD">
          <w:rPr>
            <w:noProof/>
          </w:rPr>
          <w:t>6</w:t>
        </w:r>
      </w:ins>
      <w:del w:id="2" w:author="Tom Bergeron" w:date="2020-09-29T15:49:00Z">
        <w:r w:rsidR="00981D5B" w:rsidDel="00391BFD">
          <w:rPr>
            <w:noProof/>
          </w:rPr>
          <w:delText>2</w:delText>
        </w:r>
      </w:del>
    </w:p>
    <w:p w14:paraId="3F2006AB" w14:textId="77777777" w:rsidR="00C04C14" w:rsidRDefault="00C04C14" w:rsidP="00C04C14">
      <w:pPr>
        <w:rPr>
          <w:noProof/>
        </w:rPr>
      </w:pPr>
    </w:p>
    <w:p w14:paraId="4AACAA5C" w14:textId="58E01444"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2B563A">
        <w:rPr>
          <w:noProof/>
          <w:sz w:val="44"/>
          <w:szCs w:val="44"/>
        </w:rPr>
        <w:t>321000-151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776665F" w:rsidR="00C45154" w:rsidRDefault="00C45154" w:rsidP="00E03779">
      <w:pPr>
        <w:ind w:right="-450"/>
        <w:jc w:val="center"/>
      </w:pPr>
    </w:p>
    <w:p w14:paraId="6DB7375C" w14:textId="77777777" w:rsidR="004D5E4A" w:rsidRDefault="004D5E4A" w:rsidP="00B61459">
      <w:pPr>
        <w:sectPr w:rsidR="004D5E4A" w:rsidSect="00635849">
          <w:headerReference w:type="even" r:id="rId9"/>
          <w:headerReference w:type="default" r:id="rId10"/>
          <w:footerReference w:type="even" r:id="rId11"/>
          <w:footerReference w:type="default" r:id="rId12"/>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197D3FF0" w14:textId="05B1944B" w:rsidR="00A952D2" w:rsidRDefault="00A952D2" w:rsidP="00E03779">
      <w:pPr>
        <w:ind w:right="-450"/>
        <w:jc w:val="center"/>
        <w:rPr>
          <w:b/>
          <w:sz w:val="36"/>
          <w:szCs w:val="36"/>
        </w:rPr>
      </w:pPr>
      <w:r>
        <w:rPr>
          <w:b/>
          <w:sz w:val="36"/>
          <w:szCs w:val="36"/>
        </w:rPr>
        <w:t>e-APS</w:t>
      </w:r>
      <w:r w:rsidR="00DB2DA8" w:rsidRPr="00F7798D">
        <w:rPr>
          <w:b/>
          <w:sz w:val="36"/>
          <w:szCs w:val="36"/>
        </w:rPr>
        <w:t xml:space="preserve"> </w:t>
      </w:r>
    </w:p>
    <w:p w14:paraId="3FF1C07D" w14:textId="351F73EF" w:rsidR="00DB2DA8" w:rsidRPr="00F7798D" w:rsidRDefault="00A952D2" w:rsidP="00E03779">
      <w:pPr>
        <w:ind w:right="-450"/>
        <w:jc w:val="center"/>
        <w:rPr>
          <w:b/>
          <w:sz w:val="36"/>
          <w:szCs w:val="36"/>
        </w:rPr>
      </w:pPr>
      <w:r>
        <w:rPr>
          <w:b/>
          <w:sz w:val="36"/>
          <w:szCs w:val="36"/>
        </w:rPr>
        <w:t xml:space="preserve">Hardware and Software </w:t>
      </w:r>
      <w:r w:rsidR="00DB2DA8" w:rsidRPr="00F7798D">
        <w:rPr>
          <w:b/>
          <w:sz w:val="36"/>
          <w:szCs w:val="36"/>
        </w:rPr>
        <w:t>User Manual</w:t>
      </w:r>
    </w:p>
    <w:p w14:paraId="38724D9B" w14:textId="77777777" w:rsidR="00F7798D" w:rsidRDefault="00F7798D" w:rsidP="00E03779">
      <w:pPr>
        <w:ind w:right="-450"/>
      </w:pPr>
    </w:p>
    <w:p w14:paraId="1418171E" w14:textId="77777777" w:rsidR="00F57EDF" w:rsidRDefault="00F57EDF" w:rsidP="00E03779">
      <w:pPr>
        <w:ind w:right="-450"/>
      </w:pPr>
    </w:p>
    <w:p w14:paraId="7CCE4594" w14:textId="77777777" w:rsidR="00A952D2" w:rsidRDefault="00A952D2" w:rsidP="00A952D2">
      <w:pPr>
        <w:jc w:val="center"/>
        <w:rPr>
          <w:rFonts w:ascii="Arial" w:hAnsi="Arial" w:cs="Arial"/>
          <w:b/>
          <w:sz w:val="24"/>
        </w:rPr>
      </w:pPr>
      <w:r w:rsidRPr="00074765">
        <w:rPr>
          <w:rFonts w:ascii="Arial" w:hAnsi="Arial" w:cs="Arial"/>
          <w:b/>
          <w:sz w:val="24"/>
        </w:rPr>
        <w:t xml:space="preserve">KIC, a Division of Embedded Designs, Inc., grants this product and software license to </w:t>
      </w:r>
      <w:r>
        <w:rPr>
          <w:rFonts w:ascii="Arial" w:hAnsi="Arial" w:cs="Arial"/>
          <w:b/>
          <w:sz w:val="24"/>
        </w:rPr>
        <w:t>Shenzhen EMY Technology Co. Ltd.</w:t>
      </w:r>
      <w:r w:rsidRPr="00074765">
        <w:rPr>
          <w:rFonts w:ascii="Arial" w:hAnsi="Arial" w:cs="Arial"/>
          <w:b/>
          <w:sz w:val="24"/>
        </w:rPr>
        <w:t xml:space="preserve"> for resale.</w:t>
      </w:r>
    </w:p>
    <w:p w14:paraId="10502F03" w14:textId="77777777" w:rsidR="00A952D2" w:rsidRPr="00074765" w:rsidRDefault="00A952D2" w:rsidP="00A952D2">
      <w:pPr>
        <w:jc w:val="center"/>
        <w:rPr>
          <w:rFonts w:ascii="Arial" w:hAnsi="Arial" w:cs="Arial"/>
          <w:b/>
          <w:sz w:val="24"/>
        </w:rPr>
      </w:pPr>
    </w:p>
    <w:p w14:paraId="7B3B8B46" w14:textId="2A2F701B" w:rsidR="00F57EDF" w:rsidRPr="00754243" w:rsidRDefault="002B4F6A" w:rsidP="00E03779">
      <w:pPr>
        <w:pStyle w:val="Subtitle"/>
        <w:ind w:right="-450"/>
      </w:pPr>
      <w:r w:rsidRPr="00754243">
        <w:t xml:space="preserve">Copyright © </w:t>
      </w:r>
      <w:r w:rsidR="007224D2" w:rsidRPr="00754243">
        <w:t>20</w:t>
      </w:r>
      <w:ins w:id="3" w:author="Tom Bergeron" w:date="2020-09-29T15:50:00Z">
        <w:r w:rsidR="00391BFD">
          <w:t>20</w:t>
        </w:r>
      </w:ins>
      <w:del w:id="4" w:author="Tom Bergeron" w:date="2020-09-29T15:49:00Z">
        <w:r w:rsidR="007224D2" w:rsidRPr="00754243" w:rsidDel="00391BFD">
          <w:delText>1</w:delText>
        </w:r>
        <w:r w:rsidR="00981D5B" w:rsidDel="00391BFD">
          <w:delText>8</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021270CB" w:rsidR="00F57EDF" w:rsidRDefault="00A952D2" w:rsidP="00737029">
      <w:pPr>
        <w:spacing w:before="600"/>
      </w:pPr>
      <w:r w:rsidRPr="00074765">
        <w:t xml:space="preserve">This document contains information that is proprietary to KIC and/or </w:t>
      </w:r>
      <w:r>
        <w:t xml:space="preserve">Shenzhen EMY Technology Co. </w:t>
      </w:r>
      <w:proofErr w:type="gramStart"/>
      <w:r>
        <w:t>Ltd.</w:t>
      </w:r>
      <w:r w:rsidRPr="00074765">
        <w:t>.</w:t>
      </w:r>
      <w:proofErr w:type="gramEnd"/>
      <w:r w:rsidRPr="00074765">
        <w:t xml:space="preserve">  Said information, is copyrighted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737029" w:rsidRDefault="00DB27B2" w:rsidP="00E03779">
      <w:pPr>
        <w:spacing w:after="120"/>
        <w:ind w:right="-450"/>
        <w:jc w:val="both"/>
        <w:rPr>
          <w:rFonts w:ascii="Arial" w:hAnsi="Arial" w:cs="Arial"/>
          <w:b/>
          <w:color w:val="FF0000"/>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E68644E" w14:textId="77777777" w:rsidR="00A952D2" w:rsidRPr="00A952D2" w:rsidRDefault="00A952D2" w:rsidP="00A952D2">
      <w:pPr>
        <w:spacing w:after="120"/>
        <w:ind w:right="-450"/>
        <w:jc w:val="both"/>
        <w:rPr>
          <w:sz w:val="18"/>
          <w:szCs w:val="16"/>
        </w:rPr>
      </w:pPr>
      <w:r w:rsidRPr="00A952D2">
        <w:rPr>
          <w:sz w:val="18"/>
          <w:szCs w:val="16"/>
        </w:rPr>
        <w:t xml:space="preserve">The e-APS software sold by Shenzhen EMY Technology Co. Ltd. is subject to the following license terms and conditions. </w:t>
      </w:r>
    </w:p>
    <w:p w14:paraId="35DD030A"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KIC SOFTWARE LICENSE</w:t>
      </w:r>
    </w:p>
    <w:p w14:paraId="7ACA7676" w14:textId="77777777" w:rsidR="00A952D2" w:rsidRPr="00A952D2" w:rsidRDefault="00A952D2" w:rsidP="00A952D2">
      <w:pPr>
        <w:numPr>
          <w:ilvl w:val="1"/>
          <w:numId w:val="144"/>
        </w:numPr>
        <w:spacing w:after="120"/>
        <w:ind w:right="-450"/>
        <w:jc w:val="both"/>
        <w:rPr>
          <w:sz w:val="18"/>
          <w:szCs w:val="16"/>
        </w:rPr>
      </w:pPr>
      <w:r w:rsidRPr="00A952D2">
        <w:rPr>
          <w:sz w:val="18"/>
          <w:szCs w:val="16"/>
        </w:rPr>
        <w:t>This is a software license granted by KIC, mailing address 16120West Bernardo Drive San Diego, CA 92127.</w:t>
      </w:r>
    </w:p>
    <w:p w14:paraId="442F9948" w14:textId="0F02E315"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to you as the end user and is not sold.</w:t>
      </w:r>
    </w:p>
    <w:p w14:paraId="71184821"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copyrighted material.</w:t>
      </w:r>
    </w:p>
    <w:p w14:paraId="4B94062F"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08BE1E02" w14:textId="77777777" w:rsidR="00A952D2" w:rsidRPr="00A952D2" w:rsidRDefault="00A952D2" w:rsidP="00A952D2">
      <w:pPr>
        <w:numPr>
          <w:ilvl w:val="1"/>
          <w:numId w:val="144"/>
        </w:numPr>
        <w:spacing w:after="120"/>
        <w:ind w:right="-450"/>
        <w:jc w:val="both"/>
        <w:rPr>
          <w:sz w:val="18"/>
          <w:szCs w:val="16"/>
        </w:rPr>
      </w:pPr>
      <w:r w:rsidRPr="00A952D2">
        <w:rPr>
          <w:sz w:val="18"/>
          <w:szCs w:val="16"/>
        </w:rPr>
        <w:t>You may not change, modify, decompile, disassemble, or otherwise reverse engineer the licensed software.</w:t>
      </w:r>
    </w:p>
    <w:p w14:paraId="0091D98B"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LIMITED WARRANTY</w:t>
      </w:r>
    </w:p>
    <w:p w14:paraId="7653606A" w14:textId="77777777" w:rsidR="00A952D2" w:rsidRPr="00A952D2" w:rsidRDefault="00A952D2" w:rsidP="00A952D2">
      <w:pPr>
        <w:numPr>
          <w:ilvl w:val="1"/>
          <w:numId w:val="144"/>
        </w:numPr>
        <w:spacing w:after="120"/>
        <w:ind w:right="-450"/>
        <w:jc w:val="both"/>
        <w:rPr>
          <w:sz w:val="18"/>
          <w:szCs w:val="16"/>
        </w:rPr>
      </w:pPr>
      <w:r w:rsidRPr="00A952D2">
        <w:rPr>
          <w:sz w:val="18"/>
          <w:szCs w:val="16"/>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77A6C82E" w14:textId="77777777" w:rsidR="00A952D2" w:rsidRPr="00A952D2" w:rsidRDefault="00A952D2" w:rsidP="00A952D2">
      <w:pPr>
        <w:numPr>
          <w:ilvl w:val="1"/>
          <w:numId w:val="144"/>
        </w:numPr>
        <w:spacing w:after="120"/>
        <w:ind w:right="-450"/>
        <w:jc w:val="both"/>
        <w:rPr>
          <w:sz w:val="18"/>
          <w:szCs w:val="16"/>
        </w:rPr>
      </w:pPr>
      <w:r w:rsidRPr="00A952D2">
        <w:rPr>
          <w:sz w:val="18"/>
          <w:szCs w:val="16"/>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545A73E3" w14:textId="77777777" w:rsidR="00A952D2" w:rsidRPr="00A952D2" w:rsidRDefault="00A952D2" w:rsidP="00A952D2">
      <w:pPr>
        <w:numPr>
          <w:ilvl w:val="1"/>
          <w:numId w:val="144"/>
        </w:numPr>
        <w:spacing w:after="120"/>
        <w:ind w:right="-450"/>
        <w:jc w:val="both"/>
        <w:rPr>
          <w:sz w:val="18"/>
          <w:szCs w:val="16"/>
        </w:rPr>
      </w:pPr>
      <w:r w:rsidRPr="00A952D2">
        <w:rPr>
          <w:sz w:val="18"/>
          <w:szCs w:val="16"/>
        </w:rPr>
        <w:t>Start of the Warranty period. The warranty period begins the day the e-APS product is delivered to you as the first customer.</w:t>
      </w:r>
    </w:p>
    <w:p w14:paraId="2D1CA9F3" w14:textId="77777777" w:rsidR="00A952D2" w:rsidRPr="00A952D2" w:rsidRDefault="00A952D2" w:rsidP="00A952D2">
      <w:pPr>
        <w:numPr>
          <w:ilvl w:val="1"/>
          <w:numId w:val="144"/>
        </w:numPr>
        <w:spacing w:after="120"/>
        <w:ind w:right="-450"/>
        <w:jc w:val="both"/>
        <w:rPr>
          <w:sz w:val="18"/>
          <w:szCs w:val="16"/>
        </w:rPr>
      </w:pPr>
      <w:r w:rsidRPr="00A952D2">
        <w:rPr>
          <w:sz w:val="18"/>
          <w:szCs w:val="16"/>
        </w:rPr>
        <w:t>Obligations of KIC during the warranty period:</w:t>
      </w:r>
    </w:p>
    <w:p w14:paraId="3FB0AAFD" w14:textId="77777777" w:rsidR="00A952D2" w:rsidRPr="00A952D2" w:rsidRDefault="00A952D2" w:rsidP="00A952D2">
      <w:pPr>
        <w:numPr>
          <w:ilvl w:val="2"/>
          <w:numId w:val="144"/>
        </w:numPr>
        <w:spacing w:after="120"/>
        <w:ind w:right="-450"/>
        <w:jc w:val="both"/>
        <w:rPr>
          <w:sz w:val="18"/>
          <w:szCs w:val="16"/>
        </w:rPr>
      </w:pPr>
      <w:r w:rsidRPr="00A952D2">
        <w:rPr>
          <w:sz w:val="18"/>
          <w:szCs w:val="16"/>
        </w:rPr>
        <w:t>Replacement: Within the first year of the start of the warranty, KIC will replace, on an exchange basis and without additional charge, any product proven defective in materials or workmanship.</w:t>
      </w:r>
    </w:p>
    <w:p w14:paraId="779C9256" w14:textId="77777777" w:rsidR="00A952D2" w:rsidRPr="00A952D2" w:rsidRDefault="00A952D2" w:rsidP="00A952D2">
      <w:pPr>
        <w:numPr>
          <w:ilvl w:val="2"/>
          <w:numId w:val="144"/>
        </w:numPr>
        <w:spacing w:after="120"/>
        <w:ind w:right="-450"/>
        <w:jc w:val="both"/>
        <w:rPr>
          <w:sz w:val="18"/>
          <w:szCs w:val="16"/>
        </w:rPr>
      </w:pPr>
      <w:r w:rsidRPr="00A952D2">
        <w:rPr>
          <w:sz w:val="18"/>
          <w:szCs w:val="16"/>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4CA6D2B2" w14:textId="77777777" w:rsidR="00A952D2" w:rsidRPr="00A952D2" w:rsidRDefault="00A952D2" w:rsidP="00A952D2">
      <w:pPr>
        <w:numPr>
          <w:ilvl w:val="2"/>
          <w:numId w:val="144"/>
        </w:numPr>
        <w:spacing w:after="120"/>
        <w:ind w:right="-450"/>
        <w:jc w:val="both"/>
        <w:rPr>
          <w:sz w:val="18"/>
          <w:szCs w:val="16"/>
        </w:rPr>
      </w:pPr>
      <w:r w:rsidRPr="00A952D2">
        <w:rPr>
          <w:sz w:val="18"/>
          <w:szCs w:val="16"/>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EDCE42" w14:textId="77777777" w:rsidR="00A952D2" w:rsidRPr="00A952D2" w:rsidRDefault="00A952D2" w:rsidP="00A952D2">
      <w:pPr>
        <w:numPr>
          <w:ilvl w:val="1"/>
          <w:numId w:val="144"/>
        </w:numPr>
        <w:spacing w:after="120"/>
        <w:ind w:right="-450"/>
        <w:jc w:val="both"/>
        <w:rPr>
          <w:sz w:val="18"/>
          <w:szCs w:val="16"/>
        </w:rPr>
      </w:pPr>
      <w:r w:rsidRPr="00A952D2">
        <w:rPr>
          <w:sz w:val="18"/>
          <w:szCs w:val="16"/>
        </w:rPr>
        <w:t>Exclusion of Other Warranties</w:t>
      </w:r>
    </w:p>
    <w:p w14:paraId="5C0E7A6A" w14:textId="77777777" w:rsidR="00A952D2" w:rsidRPr="00A952D2" w:rsidRDefault="00A952D2" w:rsidP="00A952D2">
      <w:pPr>
        <w:numPr>
          <w:ilvl w:val="2"/>
          <w:numId w:val="144"/>
        </w:numPr>
        <w:spacing w:after="120"/>
        <w:ind w:right="-450"/>
        <w:jc w:val="both"/>
        <w:rPr>
          <w:sz w:val="18"/>
          <w:szCs w:val="16"/>
        </w:rPr>
      </w:pPr>
      <w:r w:rsidRPr="00A952D2">
        <w:rPr>
          <w:sz w:val="18"/>
          <w:szCs w:val="16"/>
        </w:rPr>
        <w:t>Neither KIC nor Shenzhen EMY Technology Co. Ltd. warrant that the functions contained in the software will meet your requirements nor that the operation of the software will be uninterrupted or error free. The Warranty does not cover any copy of the software that has been altered or changed in any way by you or others. Neither KIC nor Shenzhen EMY Technology Co. Ltd. is responsible for problems caused by changes in the operating characteristics of the computer hardware or operating system that are made after delivery of the software.</w:t>
      </w:r>
    </w:p>
    <w:p w14:paraId="327B1671" w14:textId="77777777" w:rsidR="00A952D2" w:rsidRPr="00A952D2" w:rsidRDefault="00A952D2" w:rsidP="00A952D2">
      <w:pPr>
        <w:numPr>
          <w:ilvl w:val="2"/>
          <w:numId w:val="144"/>
        </w:numPr>
        <w:spacing w:after="120"/>
        <w:ind w:right="-450"/>
        <w:jc w:val="both"/>
        <w:rPr>
          <w:sz w:val="18"/>
          <w:szCs w:val="16"/>
        </w:rPr>
      </w:pPr>
      <w:r w:rsidRPr="00A952D2">
        <w:rPr>
          <w:sz w:val="18"/>
          <w:szCs w:val="16"/>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718B00A" w14:textId="77777777" w:rsidR="00A952D2" w:rsidRPr="00A952D2" w:rsidRDefault="00A952D2" w:rsidP="00A952D2">
      <w:pPr>
        <w:numPr>
          <w:ilvl w:val="1"/>
          <w:numId w:val="144"/>
        </w:numPr>
        <w:spacing w:after="120"/>
        <w:ind w:right="-450"/>
        <w:jc w:val="both"/>
        <w:rPr>
          <w:sz w:val="18"/>
          <w:szCs w:val="16"/>
        </w:rPr>
      </w:pPr>
      <w:r w:rsidRPr="00A952D2">
        <w:rPr>
          <w:sz w:val="18"/>
          <w:szCs w:val="16"/>
        </w:rPr>
        <w:t>Other Conditions</w:t>
      </w:r>
    </w:p>
    <w:p w14:paraId="492631F2" w14:textId="77777777" w:rsidR="00A952D2" w:rsidRPr="00A952D2" w:rsidRDefault="00A952D2" w:rsidP="00A952D2">
      <w:pPr>
        <w:numPr>
          <w:ilvl w:val="2"/>
          <w:numId w:val="144"/>
        </w:numPr>
        <w:spacing w:after="120"/>
        <w:ind w:right="-450"/>
        <w:jc w:val="both"/>
        <w:rPr>
          <w:sz w:val="18"/>
          <w:szCs w:val="16"/>
        </w:rPr>
      </w:pPr>
      <w:r w:rsidRPr="00A952D2">
        <w:rPr>
          <w:sz w:val="18"/>
          <w:szCs w:val="16"/>
        </w:rPr>
        <w:t xml:space="preserve">The warranties set forth above are in lieu of all other express and implied warranties, whether oral, written, or implied, and the remedies set forth above are the customer’s sole and exclusive remedies. Only an authorized officer of KIC may make modifications to this warranty, or additional warranties binding on KIC. Accordingly, additional statements such as advertising, </w:t>
      </w:r>
      <w:proofErr w:type="gramStart"/>
      <w:r w:rsidRPr="00A952D2">
        <w:rPr>
          <w:sz w:val="18"/>
          <w:szCs w:val="16"/>
        </w:rPr>
        <w:t>collateral</w:t>
      </w:r>
      <w:proofErr w:type="gramEnd"/>
      <w:r w:rsidRPr="00A952D2">
        <w:rPr>
          <w:sz w:val="18"/>
          <w:szCs w:val="16"/>
        </w:rPr>
        <w:t xml:space="preserve"> or presentations, whether oral or written, do not constitute warranties by KIC or Shenzhen EMY Technology Co. Ltd. and should not be relied upon as such. This warranty gives you specific legal rights, and you may have other rights, which vary by state and/or country.</w:t>
      </w:r>
    </w:p>
    <w:p w14:paraId="5956E13C"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LIMITATION OF LIABILITY</w:t>
      </w:r>
    </w:p>
    <w:p w14:paraId="750BB035" w14:textId="77777777" w:rsidR="00A952D2" w:rsidRPr="00A952D2" w:rsidRDefault="00A952D2" w:rsidP="00A952D2">
      <w:pPr>
        <w:numPr>
          <w:ilvl w:val="1"/>
          <w:numId w:val="144"/>
        </w:numPr>
        <w:spacing w:after="120"/>
        <w:ind w:right="-450"/>
        <w:jc w:val="both"/>
        <w:rPr>
          <w:sz w:val="18"/>
          <w:szCs w:val="16"/>
        </w:rPr>
      </w:pPr>
      <w:r w:rsidRPr="00A952D2">
        <w:rPr>
          <w:sz w:val="18"/>
          <w:szCs w:val="16"/>
        </w:rPr>
        <w:t xml:space="preserve">In no case shall KIC's or Shenzhen EMY Technology Co. Ltd.’s liability </w:t>
      </w:r>
      <w:proofErr w:type="gramStart"/>
      <w:r w:rsidRPr="00A952D2">
        <w:rPr>
          <w:sz w:val="18"/>
          <w:szCs w:val="16"/>
        </w:rPr>
        <w:t>exceed</w:t>
      </w:r>
      <w:proofErr w:type="gramEnd"/>
      <w:r w:rsidRPr="00A952D2">
        <w:rPr>
          <w:sz w:val="18"/>
          <w:szCs w:val="16"/>
        </w:rPr>
        <w:t xml:space="preserve">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469837AB" w14:textId="5128D47D" w:rsidR="006E32D5" w:rsidRDefault="0061755A">
      <w:pPr>
        <w:pStyle w:val="TOC1"/>
        <w:tabs>
          <w:tab w:val="right" w:leader="dot" w:pos="8900"/>
        </w:tabs>
        <w:rPr>
          <w:ins w:id="5" w:author="Tom Bergeron" w:date="2020-10-08T09:33: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6" w:author="Tom Bergeron" w:date="2020-10-08T09:33:00Z">
        <w:r w:rsidR="006E32D5" w:rsidRPr="00B77BDC">
          <w:rPr>
            <w:rStyle w:val="Hyperlink"/>
            <w:noProof/>
          </w:rPr>
          <w:fldChar w:fldCharType="begin"/>
        </w:r>
        <w:r w:rsidR="006E32D5" w:rsidRPr="00B77BDC">
          <w:rPr>
            <w:rStyle w:val="Hyperlink"/>
            <w:noProof/>
          </w:rPr>
          <w:instrText xml:space="preserve"> </w:instrText>
        </w:r>
        <w:r w:rsidR="006E32D5">
          <w:rPr>
            <w:noProof/>
          </w:rPr>
          <w:instrText>HYPERLINK \l "_Toc53041999"</w:instrText>
        </w:r>
        <w:r w:rsidR="006E32D5" w:rsidRPr="00B77BDC">
          <w:rPr>
            <w:rStyle w:val="Hyperlink"/>
            <w:noProof/>
          </w:rPr>
          <w:instrText xml:space="preserve"> </w:instrText>
        </w:r>
        <w:r w:rsidR="006E32D5" w:rsidRPr="00B77BDC">
          <w:rPr>
            <w:rStyle w:val="Hyperlink"/>
            <w:noProof/>
          </w:rPr>
        </w:r>
        <w:r w:rsidR="006E32D5" w:rsidRPr="00B77BDC">
          <w:rPr>
            <w:rStyle w:val="Hyperlink"/>
            <w:noProof/>
          </w:rPr>
          <w:fldChar w:fldCharType="separate"/>
        </w:r>
        <w:r w:rsidR="006E32D5" w:rsidRPr="00B77BDC">
          <w:rPr>
            <w:rStyle w:val="Hyperlink"/>
            <w:rFonts w:cs="Arial"/>
            <w:bCs/>
            <w:iCs/>
            <w:noProof/>
          </w:rPr>
          <w:t>The Hardware</w:t>
        </w:r>
        <w:r w:rsidR="006E32D5">
          <w:rPr>
            <w:noProof/>
            <w:webHidden/>
          </w:rPr>
          <w:tab/>
        </w:r>
        <w:r w:rsidR="006E32D5">
          <w:rPr>
            <w:noProof/>
            <w:webHidden/>
          </w:rPr>
          <w:fldChar w:fldCharType="begin"/>
        </w:r>
        <w:r w:rsidR="006E32D5">
          <w:rPr>
            <w:noProof/>
            <w:webHidden/>
          </w:rPr>
          <w:instrText xml:space="preserve"> PAGEREF _Toc53041999 \h </w:instrText>
        </w:r>
        <w:r w:rsidR="006E32D5">
          <w:rPr>
            <w:noProof/>
            <w:webHidden/>
          </w:rPr>
        </w:r>
      </w:ins>
      <w:r w:rsidR="006E32D5">
        <w:rPr>
          <w:noProof/>
          <w:webHidden/>
        </w:rPr>
        <w:fldChar w:fldCharType="separate"/>
      </w:r>
      <w:ins w:id="7" w:author="Tom Bergeron" w:date="2020-10-08T09:33:00Z">
        <w:r w:rsidR="006E32D5">
          <w:rPr>
            <w:noProof/>
            <w:webHidden/>
          </w:rPr>
          <w:t>3</w:t>
        </w:r>
        <w:r w:rsidR="006E32D5">
          <w:rPr>
            <w:noProof/>
            <w:webHidden/>
          </w:rPr>
          <w:fldChar w:fldCharType="end"/>
        </w:r>
        <w:r w:rsidR="006E32D5" w:rsidRPr="00B77BDC">
          <w:rPr>
            <w:rStyle w:val="Hyperlink"/>
            <w:noProof/>
          </w:rPr>
          <w:fldChar w:fldCharType="end"/>
        </w:r>
      </w:ins>
    </w:p>
    <w:p w14:paraId="589C8777" w14:textId="4AFBAB34" w:rsidR="006E32D5" w:rsidRDefault="006E32D5">
      <w:pPr>
        <w:pStyle w:val="TOC2"/>
        <w:tabs>
          <w:tab w:val="right" w:leader="dot" w:pos="8900"/>
        </w:tabs>
        <w:rPr>
          <w:ins w:id="8" w:author="Tom Bergeron" w:date="2020-10-08T09:33:00Z"/>
          <w:rFonts w:asciiTheme="minorHAnsi" w:eastAsiaTheme="minorEastAsia" w:hAnsiTheme="minorHAnsi" w:cstheme="minorBidi"/>
          <w:smallCaps w:val="0"/>
          <w:noProof/>
          <w:sz w:val="22"/>
          <w:szCs w:val="22"/>
        </w:rPr>
      </w:pPr>
      <w:ins w:id="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Hardware Diagram</w:t>
        </w:r>
        <w:r>
          <w:rPr>
            <w:noProof/>
            <w:webHidden/>
          </w:rPr>
          <w:tab/>
        </w:r>
        <w:r>
          <w:rPr>
            <w:noProof/>
            <w:webHidden/>
          </w:rPr>
          <w:fldChar w:fldCharType="begin"/>
        </w:r>
        <w:r>
          <w:rPr>
            <w:noProof/>
            <w:webHidden/>
          </w:rPr>
          <w:instrText xml:space="preserve"> PAGEREF _Toc53042000 \h </w:instrText>
        </w:r>
        <w:r>
          <w:rPr>
            <w:noProof/>
            <w:webHidden/>
          </w:rPr>
        </w:r>
      </w:ins>
      <w:r>
        <w:rPr>
          <w:noProof/>
          <w:webHidden/>
        </w:rPr>
        <w:fldChar w:fldCharType="separate"/>
      </w:r>
      <w:ins w:id="10" w:author="Tom Bergeron" w:date="2020-10-08T09:33:00Z">
        <w:r>
          <w:rPr>
            <w:noProof/>
            <w:webHidden/>
          </w:rPr>
          <w:t>5</w:t>
        </w:r>
        <w:r>
          <w:rPr>
            <w:noProof/>
            <w:webHidden/>
          </w:rPr>
          <w:fldChar w:fldCharType="end"/>
        </w:r>
        <w:r w:rsidRPr="00B77BDC">
          <w:rPr>
            <w:rStyle w:val="Hyperlink"/>
            <w:noProof/>
          </w:rPr>
          <w:fldChar w:fldCharType="end"/>
        </w:r>
      </w:ins>
    </w:p>
    <w:p w14:paraId="0805D319" w14:textId="61C4C14D" w:rsidR="006E32D5" w:rsidRDefault="006E32D5">
      <w:pPr>
        <w:pStyle w:val="TOC1"/>
        <w:tabs>
          <w:tab w:val="right" w:leader="dot" w:pos="8900"/>
        </w:tabs>
        <w:rPr>
          <w:ins w:id="11" w:author="Tom Bergeron" w:date="2020-10-08T09:33:00Z"/>
          <w:rFonts w:asciiTheme="minorHAnsi" w:eastAsiaTheme="minorEastAsia" w:hAnsiTheme="minorHAnsi" w:cstheme="minorBidi"/>
          <w:b w:val="0"/>
          <w:caps w:val="0"/>
          <w:noProof/>
          <w:sz w:val="22"/>
          <w:szCs w:val="22"/>
        </w:rPr>
      </w:pPr>
      <w:ins w:id="12"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"_Toc53042001"</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Dual Lane Systems</w:t>
        </w:r>
        <w:r>
          <w:rPr>
            <w:noProof/>
            <w:webHidden/>
          </w:rPr>
          <w:tab/>
        </w:r>
        <w:r>
          <w:rPr>
            <w:noProof/>
            <w:webHidden/>
          </w:rPr>
          <w:fldChar w:fldCharType="begin"/>
        </w:r>
        <w:r>
          <w:rPr>
            <w:noProof/>
            <w:webHidden/>
          </w:rPr>
          <w:instrText xml:space="preserve"> PAGEREF _Toc53042001 \h </w:instrText>
        </w:r>
        <w:r>
          <w:rPr>
            <w:noProof/>
            <w:webHidden/>
          </w:rPr>
        </w:r>
      </w:ins>
      <w:r>
        <w:rPr>
          <w:noProof/>
          <w:webHidden/>
        </w:rPr>
        <w:fldChar w:fldCharType="separate"/>
      </w:r>
      <w:ins w:id="13" w:author="Tom Bergeron" w:date="2020-10-08T09:33:00Z">
        <w:r>
          <w:rPr>
            <w:noProof/>
            <w:webHidden/>
          </w:rPr>
          <w:t>6</w:t>
        </w:r>
        <w:r>
          <w:rPr>
            <w:noProof/>
            <w:webHidden/>
          </w:rPr>
          <w:fldChar w:fldCharType="end"/>
        </w:r>
        <w:r w:rsidRPr="00B77BDC">
          <w:rPr>
            <w:rStyle w:val="Hyperlink"/>
            <w:noProof/>
          </w:rPr>
          <w:fldChar w:fldCharType="end"/>
        </w:r>
      </w:ins>
    </w:p>
    <w:p w14:paraId="62802B04" w14:textId="52823DB0" w:rsidR="006E32D5" w:rsidRDefault="006E32D5">
      <w:pPr>
        <w:pStyle w:val="TOC1"/>
        <w:tabs>
          <w:tab w:val="right" w:leader="dot" w:pos="8900"/>
        </w:tabs>
        <w:rPr>
          <w:ins w:id="14" w:author="Tom Bergeron" w:date="2020-10-08T09:33:00Z"/>
          <w:rFonts w:asciiTheme="minorHAnsi" w:eastAsiaTheme="minorEastAsia" w:hAnsiTheme="minorHAnsi" w:cstheme="minorBidi"/>
          <w:b w:val="0"/>
          <w:caps w:val="0"/>
          <w:noProof/>
          <w:sz w:val="22"/>
          <w:szCs w:val="22"/>
        </w:rPr>
      </w:pPr>
      <w:ins w:id="15"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"_Toc53042002"</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Install the Software</w:t>
        </w:r>
        <w:r>
          <w:rPr>
            <w:noProof/>
            <w:webHidden/>
          </w:rPr>
          <w:tab/>
        </w:r>
        <w:r>
          <w:rPr>
            <w:noProof/>
            <w:webHidden/>
          </w:rPr>
          <w:fldChar w:fldCharType="begin"/>
        </w:r>
        <w:r>
          <w:rPr>
            <w:noProof/>
            <w:webHidden/>
          </w:rPr>
          <w:instrText xml:space="preserve"> PAGEREF _Toc53042002 \h </w:instrText>
        </w:r>
        <w:r>
          <w:rPr>
            <w:noProof/>
            <w:webHidden/>
          </w:rPr>
        </w:r>
      </w:ins>
      <w:r>
        <w:rPr>
          <w:noProof/>
          <w:webHidden/>
        </w:rPr>
        <w:fldChar w:fldCharType="separate"/>
      </w:r>
      <w:ins w:id="16" w:author="Tom Bergeron" w:date="2020-10-08T09:33:00Z">
        <w:r>
          <w:rPr>
            <w:noProof/>
            <w:webHidden/>
          </w:rPr>
          <w:t>7</w:t>
        </w:r>
        <w:r>
          <w:rPr>
            <w:noProof/>
            <w:webHidden/>
          </w:rPr>
          <w:fldChar w:fldCharType="end"/>
        </w:r>
        <w:r w:rsidRPr="00B77BDC">
          <w:rPr>
            <w:rStyle w:val="Hyperlink"/>
            <w:noProof/>
          </w:rPr>
          <w:fldChar w:fldCharType="end"/>
        </w:r>
      </w:ins>
    </w:p>
    <w:p w14:paraId="69FF167C" w14:textId="200472E8" w:rsidR="006E32D5" w:rsidRDefault="006E32D5">
      <w:pPr>
        <w:pStyle w:val="TOC1"/>
        <w:tabs>
          <w:tab w:val="right" w:leader="dot" w:pos="8900"/>
        </w:tabs>
        <w:rPr>
          <w:ins w:id="17" w:author="Tom Bergeron" w:date="2020-10-08T09:33:00Z"/>
          <w:rFonts w:asciiTheme="minorHAnsi" w:eastAsiaTheme="minorEastAsia" w:hAnsiTheme="minorHAnsi" w:cstheme="minorBidi"/>
          <w:b w:val="0"/>
          <w:caps w:val="0"/>
          <w:noProof/>
          <w:sz w:val="22"/>
          <w:szCs w:val="22"/>
        </w:rPr>
      </w:pPr>
      <w:ins w:id="18"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"_Toc53042003"</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The Main Screen</w:t>
        </w:r>
        <w:r>
          <w:rPr>
            <w:noProof/>
            <w:webHidden/>
          </w:rPr>
          <w:tab/>
        </w:r>
        <w:r>
          <w:rPr>
            <w:noProof/>
            <w:webHidden/>
          </w:rPr>
          <w:fldChar w:fldCharType="begin"/>
        </w:r>
        <w:r>
          <w:rPr>
            <w:noProof/>
            <w:webHidden/>
          </w:rPr>
          <w:instrText xml:space="preserve"> PAGEREF _Toc53042003 \h </w:instrText>
        </w:r>
        <w:r>
          <w:rPr>
            <w:noProof/>
            <w:webHidden/>
          </w:rPr>
        </w:r>
      </w:ins>
      <w:r>
        <w:rPr>
          <w:noProof/>
          <w:webHidden/>
        </w:rPr>
        <w:fldChar w:fldCharType="separate"/>
      </w:r>
      <w:ins w:id="19" w:author="Tom Bergeron" w:date="2020-10-08T09:33:00Z">
        <w:r>
          <w:rPr>
            <w:noProof/>
            <w:webHidden/>
          </w:rPr>
          <w:t>10</w:t>
        </w:r>
        <w:r>
          <w:rPr>
            <w:noProof/>
            <w:webHidden/>
          </w:rPr>
          <w:fldChar w:fldCharType="end"/>
        </w:r>
        <w:r w:rsidRPr="00B77BDC">
          <w:rPr>
            <w:rStyle w:val="Hyperlink"/>
            <w:noProof/>
          </w:rPr>
          <w:fldChar w:fldCharType="end"/>
        </w:r>
      </w:ins>
    </w:p>
    <w:p w14:paraId="7A0E91AC" w14:textId="625D00A5" w:rsidR="006E32D5" w:rsidRDefault="006E32D5">
      <w:pPr>
        <w:pStyle w:val="TOC1"/>
        <w:tabs>
          <w:tab w:val="right" w:leader="dot" w:pos="8900"/>
        </w:tabs>
        <w:rPr>
          <w:ins w:id="20" w:author="Tom Bergeron" w:date="2020-10-08T09:33:00Z"/>
          <w:rFonts w:asciiTheme="minorHAnsi" w:eastAsiaTheme="minorEastAsia" w:hAnsiTheme="minorHAnsi" w:cstheme="minorBidi"/>
          <w:b w:val="0"/>
          <w:caps w:val="0"/>
          <w:noProof/>
          <w:sz w:val="22"/>
          <w:szCs w:val="22"/>
        </w:rPr>
      </w:pPr>
      <w:ins w:id="21"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"_Toc53042004"</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Global Preferences</w:t>
        </w:r>
        <w:r>
          <w:rPr>
            <w:noProof/>
            <w:webHidden/>
          </w:rPr>
          <w:tab/>
        </w:r>
        <w:r>
          <w:rPr>
            <w:noProof/>
            <w:webHidden/>
          </w:rPr>
          <w:fldChar w:fldCharType="begin"/>
        </w:r>
        <w:r>
          <w:rPr>
            <w:noProof/>
            <w:webHidden/>
          </w:rPr>
          <w:instrText xml:space="preserve"> PAGEREF _Toc53042004 \h </w:instrText>
        </w:r>
        <w:r>
          <w:rPr>
            <w:noProof/>
            <w:webHidden/>
          </w:rPr>
        </w:r>
      </w:ins>
      <w:r>
        <w:rPr>
          <w:noProof/>
          <w:webHidden/>
        </w:rPr>
        <w:fldChar w:fldCharType="separate"/>
      </w:r>
      <w:ins w:id="22" w:author="Tom Bergeron" w:date="2020-10-08T09:33:00Z">
        <w:r>
          <w:rPr>
            <w:noProof/>
            <w:webHidden/>
          </w:rPr>
          <w:t>11</w:t>
        </w:r>
        <w:r>
          <w:rPr>
            <w:noProof/>
            <w:webHidden/>
          </w:rPr>
          <w:fldChar w:fldCharType="end"/>
        </w:r>
        <w:r w:rsidRPr="00B77BDC">
          <w:rPr>
            <w:rStyle w:val="Hyperlink"/>
            <w:noProof/>
          </w:rPr>
          <w:fldChar w:fldCharType="end"/>
        </w:r>
      </w:ins>
    </w:p>
    <w:p w14:paraId="1BF772A4" w14:textId="101D2575" w:rsidR="006E32D5" w:rsidRDefault="006E32D5">
      <w:pPr>
        <w:pStyle w:val="TOC2"/>
        <w:tabs>
          <w:tab w:val="right" w:leader="dot" w:pos="8900"/>
        </w:tabs>
        <w:rPr>
          <w:ins w:id="23" w:author="Tom Bergeron" w:date="2020-10-08T09:33:00Z"/>
          <w:rFonts w:asciiTheme="minorHAnsi" w:eastAsiaTheme="minorEastAsia" w:hAnsiTheme="minorHAnsi" w:cstheme="minorBidi"/>
          <w:smallCaps w:val="0"/>
          <w:noProof/>
          <w:sz w:val="22"/>
          <w:szCs w:val="22"/>
        </w:rPr>
      </w:pPr>
      <w:ins w:id="24"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"_Toc53042005"</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Global Tab</w:t>
        </w:r>
        <w:r>
          <w:rPr>
            <w:noProof/>
            <w:webHidden/>
          </w:rPr>
          <w:tab/>
        </w:r>
        <w:r>
          <w:rPr>
            <w:noProof/>
            <w:webHidden/>
          </w:rPr>
          <w:fldChar w:fldCharType="begin"/>
        </w:r>
        <w:r>
          <w:rPr>
            <w:noProof/>
            <w:webHidden/>
          </w:rPr>
          <w:instrText xml:space="preserve"> PAGEREF _Toc53042005 \h </w:instrText>
        </w:r>
        <w:r>
          <w:rPr>
            <w:noProof/>
            <w:webHidden/>
          </w:rPr>
        </w:r>
      </w:ins>
      <w:r>
        <w:rPr>
          <w:noProof/>
          <w:webHidden/>
        </w:rPr>
        <w:fldChar w:fldCharType="separate"/>
      </w:r>
      <w:ins w:id="25" w:author="Tom Bergeron" w:date="2020-10-08T09:33:00Z">
        <w:r>
          <w:rPr>
            <w:noProof/>
            <w:webHidden/>
          </w:rPr>
          <w:t>11</w:t>
        </w:r>
        <w:r>
          <w:rPr>
            <w:noProof/>
            <w:webHidden/>
          </w:rPr>
          <w:fldChar w:fldCharType="end"/>
        </w:r>
        <w:r w:rsidRPr="00B77BDC">
          <w:rPr>
            <w:rStyle w:val="Hyperlink"/>
            <w:noProof/>
          </w:rPr>
          <w:fldChar w:fldCharType="end"/>
        </w:r>
      </w:ins>
    </w:p>
    <w:p w14:paraId="7EF5BA7E" w14:textId="545863B7" w:rsidR="006E32D5" w:rsidRDefault="006E32D5">
      <w:pPr>
        <w:pStyle w:val="TOC2"/>
        <w:tabs>
          <w:tab w:val="right" w:leader="dot" w:pos="8900"/>
        </w:tabs>
        <w:rPr>
          <w:ins w:id="26" w:author="Tom Bergeron" w:date="2020-10-08T09:33:00Z"/>
          <w:rFonts w:asciiTheme="minorHAnsi" w:eastAsiaTheme="minorEastAsia" w:hAnsiTheme="minorHAnsi" w:cstheme="minorBidi"/>
          <w:smallCaps w:val="0"/>
          <w:noProof/>
          <w:sz w:val="22"/>
          <w:szCs w:val="22"/>
        </w:rPr>
      </w:pPr>
      <w:ins w:id="27"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"_Toc53042006"</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e-APS Tab</w:t>
        </w:r>
        <w:r>
          <w:rPr>
            <w:noProof/>
            <w:webHidden/>
          </w:rPr>
          <w:tab/>
        </w:r>
        <w:r>
          <w:rPr>
            <w:noProof/>
            <w:webHidden/>
          </w:rPr>
          <w:fldChar w:fldCharType="begin"/>
        </w:r>
        <w:r>
          <w:rPr>
            <w:noProof/>
            <w:webHidden/>
          </w:rPr>
          <w:instrText xml:space="preserve"> PAGEREF _Toc53042006 \h </w:instrText>
        </w:r>
        <w:r>
          <w:rPr>
            <w:noProof/>
            <w:webHidden/>
          </w:rPr>
        </w:r>
      </w:ins>
      <w:r>
        <w:rPr>
          <w:noProof/>
          <w:webHidden/>
        </w:rPr>
        <w:fldChar w:fldCharType="separate"/>
      </w:r>
      <w:ins w:id="28" w:author="Tom Bergeron" w:date="2020-10-08T09:33:00Z">
        <w:r>
          <w:rPr>
            <w:noProof/>
            <w:webHidden/>
          </w:rPr>
          <w:t>13</w:t>
        </w:r>
        <w:r>
          <w:rPr>
            <w:noProof/>
            <w:webHidden/>
          </w:rPr>
          <w:fldChar w:fldCharType="end"/>
        </w:r>
        <w:r w:rsidRPr="00B77BDC">
          <w:rPr>
            <w:rStyle w:val="Hyperlink"/>
            <w:noProof/>
          </w:rPr>
          <w:fldChar w:fldCharType="end"/>
        </w:r>
      </w:ins>
    </w:p>
    <w:p w14:paraId="34006777" w14:textId="0EBEF3B2" w:rsidR="006E32D5" w:rsidRDefault="006E32D5">
      <w:pPr>
        <w:pStyle w:val="TOC2"/>
        <w:tabs>
          <w:tab w:val="right" w:leader="dot" w:pos="8900"/>
        </w:tabs>
        <w:rPr>
          <w:ins w:id="29" w:author="Tom Bergeron" w:date="2020-10-08T09:33:00Z"/>
          <w:rFonts w:asciiTheme="minorHAnsi" w:eastAsiaTheme="minorEastAsia" w:hAnsiTheme="minorHAnsi" w:cstheme="minorBidi"/>
          <w:smallCaps w:val="0"/>
          <w:noProof/>
          <w:sz w:val="22"/>
          <w:szCs w:val="22"/>
        </w:rPr>
      </w:pPr>
      <w:ins w:id="30"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"_Toc53042007"</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Data Backup Tab</w:t>
        </w:r>
        <w:r>
          <w:rPr>
            <w:noProof/>
            <w:webHidden/>
          </w:rPr>
          <w:tab/>
        </w:r>
        <w:r>
          <w:rPr>
            <w:noProof/>
            <w:webHidden/>
          </w:rPr>
          <w:fldChar w:fldCharType="begin"/>
        </w:r>
        <w:r>
          <w:rPr>
            <w:noProof/>
            <w:webHidden/>
          </w:rPr>
          <w:instrText xml:space="preserve"> PAGEREF _Toc53042007 \h </w:instrText>
        </w:r>
        <w:r>
          <w:rPr>
            <w:noProof/>
            <w:webHidden/>
          </w:rPr>
        </w:r>
      </w:ins>
      <w:r>
        <w:rPr>
          <w:noProof/>
          <w:webHidden/>
        </w:rPr>
        <w:fldChar w:fldCharType="separate"/>
      </w:r>
      <w:ins w:id="31" w:author="Tom Bergeron" w:date="2020-10-08T09:33:00Z">
        <w:r>
          <w:rPr>
            <w:noProof/>
            <w:webHidden/>
          </w:rPr>
          <w:t>16</w:t>
        </w:r>
        <w:r>
          <w:rPr>
            <w:noProof/>
            <w:webHidden/>
          </w:rPr>
          <w:fldChar w:fldCharType="end"/>
        </w:r>
        <w:r w:rsidRPr="00B77BDC">
          <w:rPr>
            <w:rStyle w:val="Hyperlink"/>
            <w:noProof/>
          </w:rPr>
          <w:fldChar w:fldCharType="end"/>
        </w:r>
      </w:ins>
    </w:p>
    <w:p w14:paraId="0E8E0518" w14:textId="3878EED0" w:rsidR="006E32D5" w:rsidRDefault="006E32D5">
      <w:pPr>
        <w:pStyle w:val="TOC1"/>
        <w:tabs>
          <w:tab w:val="right" w:leader="dot" w:pos="8900"/>
        </w:tabs>
        <w:rPr>
          <w:ins w:id="32" w:author="Tom Bergeron" w:date="2020-10-08T09:33:00Z"/>
          <w:rFonts w:asciiTheme="minorHAnsi" w:eastAsiaTheme="minorEastAsia" w:hAnsiTheme="minorHAnsi" w:cstheme="minorBidi"/>
          <w:b w:val="0"/>
          <w:caps w:val="0"/>
          <w:noProof/>
          <w:sz w:val="22"/>
          <w:szCs w:val="22"/>
        </w:rPr>
      </w:pPr>
      <w:ins w:id="33"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"_Toc53042008"</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Define/Edit Process Window</w:t>
        </w:r>
        <w:r>
          <w:rPr>
            <w:noProof/>
            <w:webHidden/>
          </w:rPr>
          <w:tab/>
        </w:r>
        <w:r>
          <w:rPr>
            <w:noProof/>
            <w:webHidden/>
          </w:rPr>
          <w:fldChar w:fldCharType="begin"/>
        </w:r>
        <w:r>
          <w:rPr>
            <w:noProof/>
            <w:webHidden/>
          </w:rPr>
          <w:instrText xml:space="preserve"> PAGEREF _Toc53042008 \h </w:instrText>
        </w:r>
        <w:r>
          <w:rPr>
            <w:noProof/>
            <w:webHidden/>
          </w:rPr>
        </w:r>
      </w:ins>
      <w:r>
        <w:rPr>
          <w:noProof/>
          <w:webHidden/>
        </w:rPr>
        <w:fldChar w:fldCharType="separate"/>
      </w:r>
      <w:ins w:id="34" w:author="Tom Bergeron" w:date="2020-10-08T09:33:00Z">
        <w:r>
          <w:rPr>
            <w:noProof/>
            <w:webHidden/>
          </w:rPr>
          <w:t>17</w:t>
        </w:r>
        <w:r>
          <w:rPr>
            <w:noProof/>
            <w:webHidden/>
          </w:rPr>
          <w:fldChar w:fldCharType="end"/>
        </w:r>
        <w:r w:rsidRPr="00B77BDC">
          <w:rPr>
            <w:rStyle w:val="Hyperlink"/>
            <w:noProof/>
          </w:rPr>
          <w:fldChar w:fldCharType="end"/>
        </w:r>
      </w:ins>
    </w:p>
    <w:p w14:paraId="79661A6B" w14:textId="3B093202" w:rsidR="006E32D5" w:rsidRDefault="006E32D5">
      <w:pPr>
        <w:pStyle w:val="TOC2"/>
        <w:tabs>
          <w:tab w:val="right" w:leader="dot" w:pos="8900"/>
        </w:tabs>
        <w:rPr>
          <w:ins w:id="35" w:author="Tom Bergeron" w:date="2020-10-08T09:33:00Z"/>
          <w:rFonts w:asciiTheme="minorHAnsi" w:eastAsiaTheme="minorEastAsia" w:hAnsiTheme="minorHAnsi" w:cstheme="minorBidi"/>
          <w:smallCaps w:val="0"/>
          <w:noProof/>
          <w:sz w:val="22"/>
          <w:szCs w:val="22"/>
        </w:rPr>
      </w:pPr>
      <w:ins w:id="36"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"_Toc53042009"</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Solder Paste Menu</w:t>
        </w:r>
        <w:r>
          <w:rPr>
            <w:noProof/>
            <w:webHidden/>
          </w:rPr>
          <w:tab/>
        </w:r>
        <w:r>
          <w:rPr>
            <w:noProof/>
            <w:webHidden/>
          </w:rPr>
          <w:fldChar w:fldCharType="begin"/>
        </w:r>
        <w:r>
          <w:rPr>
            <w:noProof/>
            <w:webHidden/>
          </w:rPr>
          <w:instrText xml:space="preserve"> PAGEREF _Toc53042009 \h </w:instrText>
        </w:r>
        <w:r>
          <w:rPr>
            <w:noProof/>
            <w:webHidden/>
          </w:rPr>
        </w:r>
      </w:ins>
      <w:r>
        <w:rPr>
          <w:noProof/>
          <w:webHidden/>
        </w:rPr>
        <w:fldChar w:fldCharType="separate"/>
      </w:r>
      <w:ins w:id="37" w:author="Tom Bergeron" w:date="2020-10-08T09:33:00Z">
        <w:r>
          <w:rPr>
            <w:noProof/>
            <w:webHidden/>
          </w:rPr>
          <w:t>18</w:t>
        </w:r>
        <w:r>
          <w:rPr>
            <w:noProof/>
            <w:webHidden/>
          </w:rPr>
          <w:fldChar w:fldCharType="end"/>
        </w:r>
        <w:r w:rsidRPr="00B77BDC">
          <w:rPr>
            <w:rStyle w:val="Hyperlink"/>
            <w:noProof/>
          </w:rPr>
          <w:fldChar w:fldCharType="end"/>
        </w:r>
      </w:ins>
    </w:p>
    <w:p w14:paraId="5D107D9F" w14:textId="3225A192" w:rsidR="006E32D5" w:rsidRDefault="006E32D5">
      <w:pPr>
        <w:pStyle w:val="TOC2"/>
        <w:tabs>
          <w:tab w:val="right" w:leader="dot" w:pos="8900"/>
        </w:tabs>
        <w:rPr>
          <w:ins w:id="38" w:author="Tom Bergeron" w:date="2020-10-08T09:33:00Z"/>
          <w:rFonts w:asciiTheme="minorHAnsi" w:eastAsiaTheme="minorEastAsia" w:hAnsiTheme="minorHAnsi" w:cstheme="minorBidi"/>
          <w:smallCaps w:val="0"/>
          <w:noProof/>
          <w:sz w:val="22"/>
          <w:szCs w:val="22"/>
        </w:rPr>
      </w:pPr>
      <w:ins w:id="3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Edit Specs</w:t>
        </w:r>
        <w:r>
          <w:rPr>
            <w:noProof/>
            <w:webHidden/>
          </w:rPr>
          <w:tab/>
        </w:r>
        <w:r>
          <w:rPr>
            <w:noProof/>
            <w:webHidden/>
          </w:rPr>
          <w:fldChar w:fldCharType="begin"/>
        </w:r>
        <w:r>
          <w:rPr>
            <w:noProof/>
            <w:webHidden/>
          </w:rPr>
          <w:instrText xml:space="preserve"> PAGEREF _Toc53042010 \h </w:instrText>
        </w:r>
        <w:r>
          <w:rPr>
            <w:noProof/>
            <w:webHidden/>
          </w:rPr>
        </w:r>
      </w:ins>
      <w:r>
        <w:rPr>
          <w:noProof/>
          <w:webHidden/>
        </w:rPr>
        <w:fldChar w:fldCharType="separate"/>
      </w:r>
      <w:ins w:id="40" w:author="Tom Bergeron" w:date="2020-10-08T09:33:00Z">
        <w:r>
          <w:rPr>
            <w:noProof/>
            <w:webHidden/>
          </w:rPr>
          <w:t>19</w:t>
        </w:r>
        <w:r>
          <w:rPr>
            <w:noProof/>
            <w:webHidden/>
          </w:rPr>
          <w:fldChar w:fldCharType="end"/>
        </w:r>
        <w:r w:rsidRPr="00B77BDC">
          <w:rPr>
            <w:rStyle w:val="Hyperlink"/>
            <w:noProof/>
          </w:rPr>
          <w:fldChar w:fldCharType="end"/>
        </w:r>
      </w:ins>
    </w:p>
    <w:p w14:paraId="5CB01540" w14:textId="079D4BAA" w:rsidR="006E32D5" w:rsidRDefault="006E32D5">
      <w:pPr>
        <w:pStyle w:val="TOC2"/>
        <w:tabs>
          <w:tab w:val="right" w:leader="dot" w:pos="8900"/>
        </w:tabs>
        <w:rPr>
          <w:ins w:id="41" w:author="Tom Bergeron" w:date="2020-10-08T09:33:00Z"/>
          <w:rFonts w:asciiTheme="minorHAnsi" w:eastAsiaTheme="minorEastAsia" w:hAnsiTheme="minorHAnsi" w:cstheme="minorBidi"/>
          <w:smallCaps w:val="0"/>
          <w:noProof/>
          <w:sz w:val="22"/>
          <w:szCs w:val="22"/>
        </w:rPr>
      </w:pPr>
      <w:ins w:id="42"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"_Toc53042011"</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Save Process Window</w:t>
        </w:r>
        <w:r>
          <w:rPr>
            <w:noProof/>
            <w:webHidden/>
          </w:rPr>
          <w:tab/>
        </w:r>
        <w:r>
          <w:rPr>
            <w:noProof/>
            <w:webHidden/>
          </w:rPr>
          <w:fldChar w:fldCharType="begin"/>
        </w:r>
        <w:r>
          <w:rPr>
            <w:noProof/>
            <w:webHidden/>
          </w:rPr>
          <w:instrText xml:space="preserve"> PAGEREF _Toc53042011 \h </w:instrText>
        </w:r>
        <w:r>
          <w:rPr>
            <w:noProof/>
            <w:webHidden/>
          </w:rPr>
        </w:r>
      </w:ins>
      <w:r>
        <w:rPr>
          <w:noProof/>
          <w:webHidden/>
        </w:rPr>
        <w:fldChar w:fldCharType="separate"/>
      </w:r>
      <w:ins w:id="43" w:author="Tom Bergeron" w:date="2020-10-08T09:33:00Z">
        <w:r>
          <w:rPr>
            <w:noProof/>
            <w:webHidden/>
          </w:rPr>
          <w:t>22</w:t>
        </w:r>
        <w:r>
          <w:rPr>
            <w:noProof/>
            <w:webHidden/>
          </w:rPr>
          <w:fldChar w:fldCharType="end"/>
        </w:r>
        <w:r w:rsidRPr="00B77BDC">
          <w:rPr>
            <w:rStyle w:val="Hyperlink"/>
            <w:noProof/>
          </w:rPr>
          <w:fldChar w:fldCharType="end"/>
        </w:r>
      </w:ins>
    </w:p>
    <w:p w14:paraId="6A2C25F1" w14:textId="1FE80D3F" w:rsidR="006E32D5" w:rsidRDefault="006E32D5">
      <w:pPr>
        <w:pStyle w:val="TOC2"/>
        <w:tabs>
          <w:tab w:val="right" w:leader="dot" w:pos="8900"/>
        </w:tabs>
        <w:rPr>
          <w:ins w:id="44" w:author="Tom Bergeron" w:date="2020-10-08T09:33:00Z"/>
          <w:rFonts w:asciiTheme="minorHAnsi" w:eastAsiaTheme="minorEastAsia" w:hAnsiTheme="minorHAnsi" w:cstheme="minorBidi"/>
          <w:smallCaps w:val="0"/>
          <w:noProof/>
          <w:sz w:val="22"/>
          <w:szCs w:val="22"/>
        </w:rPr>
      </w:pPr>
      <w:ins w:id="45"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"_Toc53042012"</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Import Legacy Process Windows</w:t>
        </w:r>
        <w:r>
          <w:rPr>
            <w:noProof/>
            <w:webHidden/>
          </w:rPr>
          <w:tab/>
        </w:r>
        <w:r>
          <w:rPr>
            <w:noProof/>
            <w:webHidden/>
          </w:rPr>
          <w:fldChar w:fldCharType="begin"/>
        </w:r>
        <w:r>
          <w:rPr>
            <w:noProof/>
            <w:webHidden/>
          </w:rPr>
          <w:instrText xml:space="preserve"> PAGEREF _Toc53042012 \h </w:instrText>
        </w:r>
        <w:r>
          <w:rPr>
            <w:noProof/>
            <w:webHidden/>
          </w:rPr>
        </w:r>
      </w:ins>
      <w:r>
        <w:rPr>
          <w:noProof/>
          <w:webHidden/>
        </w:rPr>
        <w:fldChar w:fldCharType="separate"/>
      </w:r>
      <w:ins w:id="46" w:author="Tom Bergeron" w:date="2020-10-08T09:33:00Z">
        <w:r>
          <w:rPr>
            <w:noProof/>
            <w:webHidden/>
          </w:rPr>
          <w:t>23</w:t>
        </w:r>
        <w:r>
          <w:rPr>
            <w:noProof/>
            <w:webHidden/>
          </w:rPr>
          <w:fldChar w:fldCharType="end"/>
        </w:r>
        <w:r w:rsidRPr="00B77BDC">
          <w:rPr>
            <w:rStyle w:val="Hyperlink"/>
            <w:noProof/>
          </w:rPr>
          <w:fldChar w:fldCharType="end"/>
        </w:r>
      </w:ins>
    </w:p>
    <w:p w14:paraId="3AB88BC2" w14:textId="24D76824" w:rsidR="006E32D5" w:rsidRDefault="006E32D5">
      <w:pPr>
        <w:pStyle w:val="TOC1"/>
        <w:tabs>
          <w:tab w:val="right" w:leader="dot" w:pos="8900"/>
        </w:tabs>
        <w:rPr>
          <w:ins w:id="47" w:author="Tom Bergeron" w:date="2020-10-08T09:33:00Z"/>
          <w:rFonts w:asciiTheme="minorHAnsi" w:eastAsiaTheme="minorEastAsia" w:hAnsiTheme="minorHAnsi" w:cstheme="minorBidi"/>
          <w:b w:val="0"/>
          <w:caps w:val="0"/>
          <w:noProof/>
          <w:sz w:val="22"/>
          <w:szCs w:val="22"/>
        </w:rPr>
      </w:pPr>
      <w:ins w:id="48"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"_Toc53042013"</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Hardware Status Screen</w:t>
        </w:r>
        <w:r>
          <w:rPr>
            <w:noProof/>
            <w:webHidden/>
          </w:rPr>
          <w:tab/>
        </w:r>
        <w:r>
          <w:rPr>
            <w:noProof/>
            <w:webHidden/>
          </w:rPr>
          <w:fldChar w:fldCharType="begin"/>
        </w:r>
        <w:r>
          <w:rPr>
            <w:noProof/>
            <w:webHidden/>
          </w:rPr>
          <w:instrText xml:space="preserve"> PAGEREF _Toc53042013 \h </w:instrText>
        </w:r>
        <w:r>
          <w:rPr>
            <w:noProof/>
            <w:webHidden/>
          </w:rPr>
        </w:r>
      </w:ins>
      <w:r>
        <w:rPr>
          <w:noProof/>
          <w:webHidden/>
        </w:rPr>
        <w:fldChar w:fldCharType="separate"/>
      </w:r>
      <w:ins w:id="49" w:author="Tom Bergeron" w:date="2020-10-08T09:33:00Z">
        <w:r>
          <w:rPr>
            <w:noProof/>
            <w:webHidden/>
          </w:rPr>
          <w:t>24</w:t>
        </w:r>
        <w:r>
          <w:rPr>
            <w:noProof/>
            <w:webHidden/>
          </w:rPr>
          <w:fldChar w:fldCharType="end"/>
        </w:r>
        <w:r w:rsidRPr="00B77BDC">
          <w:rPr>
            <w:rStyle w:val="Hyperlink"/>
            <w:noProof/>
          </w:rPr>
          <w:fldChar w:fldCharType="end"/>
        </w:r>
      </w:ins>
    </w:p>
    <w:p w14:paraId="54D658F5" w14:textId="194515E4" w:rsidR="006E32D5" w:rsidRDefault="006E32D5">
      <w:pPr>
        <w:pStyle w:val="TOC1"/>
        <w:tabs>
          <w:tab w:val="right" w:leader="dot" w:pos="8900"/>
        </w:tabs>
        <w:rPr>
          <w:ins w:id="50" w:author="Tom Bergeron" w:date="2020-10-08T09:33:00Z"/>
          <w:rFonts w:asciiTheme="minorHAnsi" w:eastAsiaTheme="minorEastAsia" w:hAnsiTheme="minorHAnsi" w:cstheme="minorBidi"/>
          <w:b w:val="0"/>
          <w:caps w:val="0"/>
          <w:noProof/>
          <w:sz w:val="22"/>
          <w:szCs w:val="22"/>
        </w:rPr>
      </w:pPr>
      <w:ins w:id="51"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"_Toc53042014"</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Run a Profile</w:t>
        </w:r>
        <w:r>
          <w:rPr>
            <w:noProof/>
            <w:webHidden/>
          </w:rPr>
          <w:tab/>
        </w:r>
        <w:r>
          <w:rPr>
            <w:noProof/>
            <w:webHidden/>
          </w:rPr>
          <w:fldChar w:fldCharType="begin"/>
        </w:r>
        <w:r>
          <w:rPr>
            <w:noProof/>
            <w:webHidden/>
          </w:rPr>
          <w:instrText xml:space="preserve"> PAGEREF _Toc53042014 \h </w:instrText>
        </w:r>
        <w:r>
          <w:rPr>
            <w:noProof/>
            <w:webHidden/>
          </w:rPr>
        </w:r>
      </w:ins>
      <w:r>
        <w:rPr>
          <w:noProof/>
          <w:webHidden/>
        </w:rPr>
        <w:fldChar w:fldCharType="separate"/>
      </w:r>
      <w:ins w:id="52" w:author="Tom Bergeron" w:date="2020-10-08T09:33:00Z">
        <w:r>
          <w:rPr>
            <w:noProof/>
            <w:webHidden/>
          </w:rPr>
          <w:t>25</w:t>
        </w:r>
        <w:r>
          <w:rPr>
            <w:noProof/>
            <w:webHidden/>
          </w:rPr>
          <w:fldChar w:fldCharType="end"/>
        </w:r>
        <w:r w:rsidRPr="00B77BDC">
          <w:rPr>
            <w:rStyle w:val="Hyperlink"/>
            <w:noProof/>
          </w:rPr>
          <w:fldChar w:fldCharType="end"/>
        </w:r>
      </w:ins>
    </w:p>
    <w:p w14:paraId="3E1F93C8" w14:textId="478270CD" w:rsidR="006E32D5" w:rsidRDefault="006E32D5">
      <w:pPr>
        <w:pStyle w:val="TOC2"/>
        <w:tabs>
          <w:tab w:val="right" w:leader="dot" w:pos="8900"/>
        </w:tabs>
        <w:rPr>
          <w:ins w:id="53" w:author="Tom Bergeron" w:date="2020-10-08T09:33:00Z"/>
          <w:rFonts w:asciiTheme="minorHAnsi" w:eastAsiaTheme="minorEastAsia" w:hAnsiTheme="minorHAnsi" w:cstheme="minorBidi"/>
          <w:smallCaps w:val="0"/>
          <w:noProof/>
          <w:sz w:val="22"/>
          <w:szCs w:val="22"/>
        </w:rPr>
      </w:pPr>
      <w:ins w:id="54"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"_Toc53042015"</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Specify Oven Characteristics</w:t>
        </w:r>
        <w:r>
          <w:rPr>
            <w:noProof/>
            <w:webHidden/>
          </w:rPr>
          <w:tab/>
        </w:r>
        <w:r>
          <w:rPr>
            <w:noProof/>
            <w:webHidden/>
          </w:rPr>
          <w:fldChar w:fldCharType="begin"/>
        </w:r>
        <w:r>
          <w:rPr>
            <w:noProof/>
            <w:webHidden/>
          </w:rPr>
          <w:instrText xml:space="preserve"> PAGEREF _Toc53042015 \h </w:instrText>
        </w:r>
        <w:r>
          <w:rPr>
            <w:noProof/>
            <w:webHidden/>
          </w:rPr>
        </w:r>
      </w:ins>
      <w:r>
        <w:rPr>
          <w:noProof/>
          <w:webHidden/>
        </w:rPr>
        <w:fldChar w:fldCharType="separate"/>
      </w:r>
      <w:ins w:id="55" w:author="Tom Bergeron" w:date="2020-10-08T09:33:00Z">
        <w:r>
          <w:rPr>
            <w:noProof/>
            <w:webHidden/>
          </w:rPr>
          <w:t>26</w:t>
        </w:r>
        <w:r>
          <w:rPr>
            <w:noProof/>
            <w:webHidden/>
          </w:rPr>
          <w:fldChar w:fldCharType="end"/>
        </w:r>
        <w:r w:rsidRPr="00B77BDC">
          <w:rPr>
            <w:rStyle w:val="Hyperlink"/>
            <w:noProof/>
          </w:rPr>
          <w:fldChar w:fldCharType="end"/>
        </w:r>
      </w:ins>
    </w:p>
    <w:p w14:paraId="5C754542" w14:textId="6CACB777" w:rsidR="006E32D5" w:rsidRDefault="006E32D5">
      <w:pPr>
        <w:pStyle w:val="TOC2"/>
        <w:tabs>
          <w:tab w:val="right" w:leader="dot" w:pos="8900"/>
        </w:tabs>
        <w:rPr>
          <w:ins w:id="56" w:author="Tom Bergeron" w:date="2020-10-08T09:33:00Z"/>
          <w:rFonts w:asciiTheme="minorHAnsi" w:eastAsiaTheme="minorEastAsia" w:hAnsiTheme="minorHAnsi" w:cstheme="minorBidi"/>
          <w:smallCaps w:val="0"/>
          <w:noProof/>
          <w:sz w:val="22"/>
          <w:szCs w:val="22"/>
        </w:rPr>
      </w:pPr>
      <w:ins w:id="57"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"_Toc53042016"</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Attach Thermocouples</w:t>
        </w:r>
        <w:r>
          <w:rPr>
            <w:noProof/>
            <w:webHidden/>
          </w:rPr>
          <w:tab/>
        </w:r>
        <w:r>
          <w:rPr>
            <w:noProof/>
            <w:webHidden/>
          </w:rPr>
          <w:fldChar w:fldCharType="begin"/>
        </w:r>
        <w:r>
          <w:rPr>
            <w:noProof/>
            <w:webHidden/>
          </w:rPr>
          <w:instrText xml:space="preserve"> PAGEREF _Toc53042016 \h </w:instrText>
        </w:r>
        <w:r>
          <w:rPr>
            <w:noProof/>
            <w:webHidden/>
          </w:rPr>
        </w:r>
      </w:ins>
      <w:r>
        <w:rPr>
          <w:noProof/>
          <w:webHidden/>
        </w:rPr>
        <w:fldChar w:fldCharType="separate"/>
      </w:r>
      <w:ins w:id="58" w:author="Tom Bergeron" w:date="2020-10-08T09:33:00Z">
        <w:r>
          <w:rPr>
            <w:noProof/>
            <w:webHidden/>
          </w:rPr>
          <w:t>28</w:t>
        </w:r>
        <w:r>
          <w:rPr>
            <w:noProof/>
            <w:webHidden/>
          </w:rPr>
          <w:fldChar w:fldCharType="end"/>
        </w:r>
        <w:r w:rsidRPr="00B77BDC">
          <w:rPr>
            <w:rStyle w:val="Hyperlink"/>
            <w:noProof/>
          </w:rPr>
          <w:fldChar w:fldCharType="end"/>
        </w:r>
      </w:ins>
    </w:p>
    <w:p w14:paraId="19EEDA82" w14:textId="76763A52" w:rsidR="006E32D5" w:rsidRDefault="006E32D5">
      <w:pPr>
        <w:pStyle w:val="TOC2"/>
        <w:tabs>
          <w:tab w:val="right" w:leader="dot" w:pos="8900"/>
        </w:tabs>
        <w:rPr>
          <w:ins w:id="59" w:author="Tom Bergeron" w:date="2020-10-08T09:33:00Z"/>
          <w:rFonts w:asciiTheme="minorHAnsi" w:eastAsiaTheme="minorEastAsia" w:hAnsiTheme="minorHAnsi" w:cstheme="minorBidi"/>
          <w:smallCaps w:val="0"/>
          <w:noProof/>
          <w:sz w:val="22"/>
          <w:szCs w:val="22"/>
        </w:rPr>
      </w:pPr>
      <w:ins w:id="60"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"_Toc53042017"</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Attach Thermocouples To Semiconductor Wafers</w:t>
        </w:r>
        <w:r>
          <w:rPr>
            <w:noProof/>
            <w:webHidden/>
          </w:rPr>
          <w:tab/>
        </w:r>
        <w:r>
          <w:rPr>
            <w:noProof/>
            <w:webHidden/>
          </w:rPr>
          <w:fldChar w:fldCharType="begin"/>
        </w:r>
        <w:r>
          <w:rPr>
            <w:noProof/>
            <w:webHidden/>
          </w:rPr>
          <w:instrText xml:space="preserve"> PAGEREF _Toc53042017 \h </w:instrText>
        </w:r>
        <w:r>
          <w:rPr>
            <w:noProof/>
            <w:webHidden/>
          </w:rPr>
        </w:r>
      </w:ins>
      <w:r>
        <w:rPr>
          <w:noProof/>
          <w:webHidden/>
        </w:rPr>
        <w:fldChar w:fldCharType="separate"/>
      </w:r>
      <w:ins w:id="61" w:author="Tom Bergeron" w:date="2020-10-08T09:33:00Z">
        <w:r>
          <w:rPr>
            <w:noProof/>
            <w:webHidden/>
          </w:rPr>
          <w:t>29</w:t>
        </w:r>
        <w:r>
          <w:rPr>
            <w:noProof/>
            <w:webHidden/>
          </w:rPr>
          <w:fldChar w:fldCharType="end"/>
        </w:r>
        <w:r w:rsidRPr="00B77BDC">
          <w:rPr>
            <w:rStyle w:val="Hyperlink"/>
            <w:noProof/>
          </w:rPr>
          <w:fldChar w:fldCharType="end"/>
        </w:r>
      </w:ins>
    </w:p>
    <w:p w14:paraId="7B41656B" w14:textId="117D8E5D" w:rsidR="006E32D5" w:rsidRDefault="006E32D5">
      <w:pPr>
        <w:pStyle w:val="TOC2"/>
        <w:tabs>
          <w:tab w:val="right" w:leader="dot" w:pos="8900"/>
        </w:tabs>
        <w:rPr>
          <w:ins w:id="62" w:author="Tom Bergeron" w:date="2020-10-08T09:33:00Z"/>
          <w:rFonts w:asciiTheme="minorHAnsi" w:eastAsiaTheme="minorEastAsia" w:hAnsiTheme="minorHAnsi" w:cstheme="minorBidi"/>
          <w:smallCaps w:val="0"/>
          <w:noProof/>
          <w:sz w:val="22"/>
          <w:szCs w:val="22"/>
        </w:rPr>
      </w:pPr>
      <w:ins w:id="63"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"_Toc53042018"</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Select Thermocouples to Start a Profile</w:t>
        </w:r>
        <w:r>
          <w:rPr>
            <w:noProof/>
            <w:webHidden/>
          </w:rPr>
          <w:tab/>
        </w:r>
        <w:r>
          <w:rPr>
            <w:noProof/>
            <w:webHidden/>
          </w:rPr>
          <w:fldChar w:fldCharType="begin"/>
        </w:r>
        <w:r>
          <w:rPr>
            <w:noProof/>
            <w:webHidden/>
          </w:rPr>
          <w:instrText xml:space="preserve"> PAGEREF _Toc53042018 \h </w:instrText>
        </w:r>
        <w:r>
          <w:rPr>
            <w:noProof/>
            <w:webHidden/>
          </w:rPr>
        </w:r>
      </w:ins>
      <w:r>
        <w:rPr>
          <w:noProof/>
          <w:webHidden/>
        </w:rPr>
        <w:fldChar w:fldCharType="separate"/>
      </w:r>
      <w:ins w:id="64" w:author="Tom Bergeron" w:date="2020-10-08T09:33:00Z">
        <w:r>
          <w:rPr>
            <w:noProof/>
            <w:webHidden/>
          </w:rPr>
          <w:t>30</w:t>
        </w:r>
        <w:r>
          <w:rPr>
            <w:noProof/>
            <w:webHidden/>
          </w:rPr>
          <w:fldChar w:fldCharType="end"/>
        </w:r>
        <w:r w:rsidRPr="00B77BDC">
          <w:rPr>
            <w:rStyle w:val="Hyperlink"/>
            <w:noProof/>
          </w:rPr>
          <w:fldChar w:fldCharType="end"/>
        </w:r>
      </w:ins>
    </w:p>
    <w:p w14:paraId="16DCC2EB" w14:textId="5EDEAA67" w:rsidR="006E32D5" w:rsidRDefault="006E32D5">
      <w:pPr>
        <w:pStyle w:val="TOC2"/>
        <w:tabs>
          <w:tab w:val="right" w:leader="dot" w:pos="8900"/>
        </w:tabs>
        <w:rPr>
          <w:ins w:id="65" w:author="Tom Bergeron" w:date="2020-10-08T09:33:00Z"/>
          <w:rFonts w:asciiTheme="minorHAnsi" w:eastAsiaTheme="minorEastAsia" w:hAnsiTheme="minorHAnsi" w:cstheme="minorBidi"/>
          <w:smallCaps w:val="0"/>
          <w:noProof/>
          <w:sz w:val="22"/>
          <w:szCs w:val="22"/>
        </w:rPr>
      </w:pPr>
      <w:ins w:id="66"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"_Toc53042019"</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Start The Profile</w:t>
        </w:r>
        <w:r>
          <w:rPr>
            <w:noProof/>
            <w:webHidden/>
          </w:rPr>
          <w:tab/>
        </w:r>
        <w:r>
          <w:rPr>
            <w:noProof/>
            <w:webHidden/>
          </w:rPr>
          <w:fldChar w:fldCharType="begin"/>
        </w:r>
        <w:r>
          <w:rPr>
            <w:noProof/>
            <w:webHidden/>
          </w:rPr>
          <w:instrText xml:space="preserve"> PAGEREF _Toc53042019 \h </w:instrText>
        </w:r>
        <w:r>
          <w:rPr>
            <w:noProof/>
            <w:webHidden/>
          </w:rPr>
        </w:r>
      </w:ins>
      <w:r>
        <w:rPr>
          <w:noProof/>
          <w:webHidden/>
        </w:rPr>
        <w:fldChar w:fldCharType="separate"/>
      </w:r>
      <w:ins w:id="67" w:author="Tom Bergeron" w:date="2020-10-08T09:33:00Z">
        <w:r>
          <w:rPr>
            <w:noProof/>
            <w:webHidden/>
          </w:rPr>
          <w:t>31</w:t>
        </w:r>
        <w:r>
          <w:rPr>
            <w:noProof/>
            <w:webHidden/>
          </w:rPr>
          <w:fldChar w:fldCharType="end"/>
        </w:r>
        <w:r w:rsidRPr="00B77BDC">
          <w:rPr>
            <w:rStyle w:val="Hyperlink"/>
            <w:noProof/>
          </w:rPr>
          <w:fldChar w:fldCharType="end"/>
        </w:r>
      </w:ins>
    </w:p>
    <w:p w14:paraId="2E2E6D64" w14:textId="33E9575C" w:rsidR="006E32D5" w:rsidRDefault="006E32D5">
      <w:pPr>
        <w:pStyle w:val="TOC2"/>
        <w:tabs>
          <w:tab w:val="right" w:leader="dot" w:pos="8900"/>
        </w:tabs>
        <w:rPr>
          <w:ins w:id="68" w:author="Tom Bergeron" w:date="2020-10-08T09:33:00Z"/>
          <w:rFonts w:asciiTheme="minorHAnsi" w:eastAsiaTheme="minorEastAsia" w:hAnsiTheme="minorHAnsi" w:cstheme="minorBidi"/>
          <w:smallCaps w:val="0"/>
          <w:noProof/>
          <w:sz w:val="22"/>
          <w:szCs w:val="22"/>
        </w:rPr>
      </w:pPr>
      <w:ins w:id="6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Live Profile Graph</w:t>
        </w:r>
        <w:r>
          <w:rPr>
            <w:noProof/>
            <w:webHidden/>
          </w:rPr>
          <w:tab/>
        </w:r>
        <w:r>
          <w:rPr>
            <w:noProof/>
            <w:webHidden/>
          </w:rPr>
          <w:fldChar w:fldCharType="begin"/>
        </w:r>
        <w:r>
          <w:rPr>
            <w:noProof/>
            <w:webHidden/>
          </w:rPr>
          <w:instrText xml:space="preserve"> PAGEREF _Toc53042020 \h </w:instrText>
        </w:r>
        <w:r>
          <w:rPr>
            <w:noProof/>
            <w:webHidden/>
          </w:rPr>
        </w:r>
      </w:ins>
      <w:r>
        <w:rPr>
          <w:noProof/>
          <w:webHidden/>
        </w:rPr>
        <w:fldChar w:fldCharType="separate"/>
      </w:r>
      <w:ins w:id="70" w:author="Tom Bergeron" w:date="2020-10-08T09:33:00Z">
        <w:r>
          <w:rPr>
            <w:noProof/>
            <w:webHidden/>
          </w:rPr>
          <w:t>33</w:t>
        </w:r>
        <w:r>
          <w:rPr>
            <w:noProof/>
            <w:webHidden/>
          </w:rPr>
          <w:fldChar w:fldCharType="end"/>
        </w:r>
        <w:r w:rsidRPr="00B77BDC">
          <w:rPr>
            <w:rStyle w:val="Hyperlink"/>
            <w:noProof/>
          </w:rPr>
          <w:fldChar w:fldCharType="end"/>
        </w:r>
      </w:ins>
    </w:p>
    <w:p w14:paraId="46275BC3" w14:textId="658C68EB" w:rsidR="006E32D5" w:rsidRDefault="006E32D5">
      <w:pPr>
        <w:pStyle w:val="TOC2"/>
        <w:tabs>
          <w:tab w:val="right" w:leader="dot" w:pos="8900"/>
        </w:tabs>
        <w:rPr>
          <w:ins w:id="71" w:author="Tom Bergeron" w:date="2020-10-08T09:33:00Z"/>
          <w:rFonts w:asciiTheme="minorHAnsi" w:eastAsiaTheme="minorEastAsia" w:hAnsiTheme="minorHAnsi" w:cstheme="minorBidi"/>
          <w:smallCaps w:val="0"/>
          <w:noProof/>
          <w:sz w:val="22"/>
          <w:szCs w:val="22"/>
        </w:rPr>
      </w:pPr>
      <w:ins w:id="72"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"_Toc53042021"</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View the Profile and Statistics</w:t>
        </w:r>
        <w:r>
          <w:rPr>
            <w:noProof/>
            <w:webHidden/>
          </w:rPr>
          <w:tab/>
        </w:r>
        <w:r>
          <w:rPr>
            <w:noProof/>
            <w:webHidden/>
          </w:rPr>
          <w:fldChar w:fldCharType="begin"/>
        </w:r>
        <w:r>
          <w:rPr>
            <w:noProof/>
            <w:webHidden/>
          </w:rPr>
          <w:instrText xml:space="preserve"> PAGEREF _Toc53042021 \h </w:instrText>
        </w:r>
        <w:r>
          <w:rPr>
            <w:noProof/>
            <w:webHidden/>
          </w:rPr>
        </w:r>
      </w:ins>
      <w:r>
        <w:rPr>
          <w:noProof/>
          <w:webHidden/>
        </w:rPr>
        <w:fldChar w:fldCharType="separate"/>
      </w:r>
      <w:ins w:id="73" w:author="Tom Bergeron" w:date="2020-10-08T09:33:00Z">
        <w:r>
          <w:rPr>
            <w:noProof/>
            <w:webHidden/>
          </w:rPr>
          <w:t>36</w:t>
        </w:r>
        <w:r>
          <w:rPr>
            <w:noProof/>
            <w:webHidden/>
          </w:rPr>
          <w:fldChar w:fldCharType="end"/>
        </w:r>
        <w:r w:rsidRPr="00B77BDC">
          <w:rPr>
            <w:rStyle w:val="Hyperlink"/>
            <w:noProof/>
          </w:rPr>
          <w:fldChar w:fldCharType="end"/>
        </w:r>
      </w:ins>
    </w:p>
    <w:p w14:paraId="6EF817C9" w14:textId="4B7CF496" w:rsidR="006E32D5" w:rsidRDefault="006E32D5">
      <w:pPr>
        <w:pStyle w:val="TOC2"/>
        <w:tabs>
          <w:tab w:val="right" w:leader="dot" w:pos="8900"/>
        </w:tabs>
        <w:rPr>
          <w:ins w:id="74" w:author="Tom Bergeron" w:date="2020-10-08T09:33:00Z"/>
          <w:rFonts w:asciiTheme="minorHAnsi" w:eastAsiaTheme="minorEastAsia" w:hAnsiTheme="minorHAnsi" w:cstheme="minorBidi"/>
          <w:smallCaps w:val="0"/>
          <w:noProof/>
          <w:sz w:val="22"/>
          <w:szCs w:val="22"/>
        </w:rPr>
      </w:pPr>
      <w:ins w:id="75"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"_Toc53042022"</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Manual Profile Prediction</w:t>
        </w:r>
        <w:r>
          <w:rPr>
            <w:noProof/>
            <w:webHidden/>
          </w:rPr>
          <w:tab/>
        </w:r>
        <w:r>
          <w:rPr>
            <w:noProof/>
            <w:webHidden/>
          </w:rPr>
          <w:fldChar w:fldCharType="begin"/>
        </w:r>
        <w:r>
          <w:rPr>
            <w:noProof/>
            <w:webHidden/>
          </w:rPr>
          <w:instrText xml:space="preserve"> PAGEREF _Toc53042022 \h </w:instrText>
        </w:r>
        <w:r>
          <w:rPr>
            <w:noProof/>
            <w:webHidden/>
          </w:rPr>
        </w:r>
      </w:ins>
      <w:r>
        <w:rPr>
          <w:noProof/>
          <w:webHidden/>
        </w:rPr>
        <w:fldChar w:fldCharType="separate"/>
      </w:r>
      <w:ins w:id="76" w:author="Tom Bergeron" w:date="2020-10-08T09:33:00Z">
        <w:r>
          <w:rPr>
            <w:noProof/>
            <w:webHidden/>
          </w:rPr>
          <w:t>44</w:t>
        </w:r>
        <w:r>
          <w:rPr>
            <w:noProof/>
            <w:webHidden/>
          </w:rPr>
          <w:fldChar w:fldCharType="end"/>
        </w:r>
        <w:r w:rsidRPr="00B77BDC">
          <w:rPr>
            <w:rStyle w:val="Hyperlink"/>
            <w:noProof/>
          </w:rPr>
          <w:fldChar w:fldCharType="end"/>
        </w:r>
      </w:ins>
    </w:p>
    <w:p w14:paraId="3EB572F4" w14:textId="17881B32" w:rsidR="006E32D5" w:rsidRDefault="006E32D5">
      <w:pPr>
        <w:pStyle w:val="TOC2"/>
        <w:tabs>
          <w:tab w:val="right" w:leader="dot" w:pos="8900"/>
        </w:tabs>
        <w:rPr>
          <w:ins w:id="77" w:author="Tom Bergeron" w:date="2020-10-08T09:33:00Z"/>
          <w:rFonts w:asciiTheme="minorHAnsi" w:eastAsiaTheme="minorEastAsia" w:hAnsiTheme="minorHAnsi" w:cstheme="minorBidi"/>
          <w:smallCaps w:val="0"/>
          <w:noProof/>
          <w:sz w:val="22"/>
          <w:szCs w:val="22"/>
        </w:rPr>
      </w:pPr>
      <w:ins w:id="78"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"_Toc53042023"</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Set Different Top and Bottom Set Point Temperatures</w:t>
        </w:r>
        <w:r>
          <w:rPr>
            <w:noProof/>
            <w:webHidden/>
          </w:rPr>
          <w:tab/>
        </w:r>
        <w:r>
          <w:rPr>
            <w:noProof/>
            <w:webHidden/>
          </w:rPr>
          <w:fldChar w:fldCharType="begin"/>
        </w:r>
        <w:r>
          <w:rPr>
            <w:noProof/>
            <w:webHidden/>
          </w:rPr>
          <w:instrText xml:space="preserve"> PAGEREF _Toc53042023 \h </w:instrText>
        </w:r>
        <w:r>
          <w:rPr>
            <w:noProof/>
            <w:webHidden/>
          </w:rPr>
        </w:r>
      </w:ins>
      <w:r>
        <w:rPr>
          <w:noProof/>
          <w:webHidden/>
        </w:rPr>
        <w:fldChar w:fldCharType="separate"/>
      </w:r>
      <w:ins w:id="79" w:author="Tom Bergeron" w:date="2020-10-08T09:33:00Z">
        <w:r>
          <w:rPr>
            <w:noProof/>
            <w:webHidden/>
          </w:rPr>
          <w:t>45</w:t>
        </w:r>
        <w:r>
          <w:rPr>
            <w:noProof/>
            <w:webHidden/>
          </w:rPr>
          <w:fldChar w:fldCharType="end"/>
        </w:r>
        <w:r w:rsidRPr="00B77BDC">
          <w:rPr>
            <w:rStyle w:val="Hyperlink"/>
            <w:noProof/>
          </w:rPr>
          <w:fldChar w:fldCharType="end"/>
        </w:r>
      </w:ins>
    </w:p>
    <w:p w14:paraId="5207DB13" w14:textId="1A85A37A" w:rsidR="006E32D5" w:rsidRDefault="006E32D5">
      <w:pPr>
        <w:pStyle w:val="TOC1"/>
        <w:tabs>
          <w:tab w:val="right" w:leader="dot" w:pos="8900"/>
        </w:tabs>
        <w:rPr>
          <w:ins w:id="80" w:author="Tom Bergeron" w:date="2020-10-08T09:33:00Z"/>
          <w:rFonts w:asciiTheme="minorHAnsi" w:eastAsiaTheme="minorEastAsia" w:hAnsiTheme="minorHAnsi" w:cstheme="minorBidi"/>
          <w:b w:val="0"/>
          <w:caps w:val="0"/>
          <w:noProof/>
          <w:sz w:val="22"/>
          <w:szCs w:val="22"/>
        </w:rPr>
      </w:pPr>
      <w:ins w:id="81"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"_Toc53042024"</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Profile Explorer</w:t>
        </w:r>
        <w:r>
          <w:rPr>
            <w:noProof/>
            <w:webHidden/>
          </w:rPr>
          <w:tab/>
        </w:r>
        <w:r>
          <w:rPr>
            <w:noProof/>
            <w:webHidden/>
          </w:rPr>
          <w:fldChar w:fldCharType="begin"/>
        </w:r>
        <w:r>
          <w:rPr>
            <w:noProof/>
            <w:webHidden/>
          </w:rPr>
          <w:instrText xml:space="preserve"> PAGEREF _Toc53042024 \h </w:instrText>
        </w:r>
        <w:r>
          <w:rPr>
            <w:noProof/>
            <w:webHidden/>
          </w:rPr>
        </w:r>
      </w:ins>
      <w:r>
        <w:rPr>
          <w:noProof/>
          <w:webHidden/>
        </w:rPr>
        <w:fldChar w:fldCharType="separate"/>
      </w:r>
      <w:ins w:id="82" w:author="Tom Bergeron" w:date="2020-10-08T09:33:00Z">
        <w:r>
          <w:rPr>
            <w:noProof/>
            <w:webHidden/>
          </w:rPr>
          <w:t>49</w:t>
        </w:r>
        <w:r>
          <w:rPr>
            <w:noProof/>
            <w:webHidden/>
          </w:rPr>
          <w:fldChar w:fldCharType="end"/>
        </w:r>
        <w:r w:rsidRPr="00B77BDC">
          <w:rPr>
            <w:rStyle w:val="Hyperlink"/>
            <w:noProof/>
          </w:rPr>
          <w:fldChar w:fldCharType="end"/>
        </w:r>
      </w:ins>
    </w:p>
    <w:p w14:paraId="126C38FA" w14:textId="4CF15A5C" w:rsidR="006E32D5" w:rsidRDefault="006E32D5">
      <w:pPr>
        <w:pStyle w:val="TOC2"/>
        <w:tabs>
          <w:tab w:val="right" w:leader="dot" w:pos="8900"/>
        </w:tabs>
        <w:rPr>
          <w:ins w:id="83" w:author="Tom Bergeron" w:date="2020-10-08T09:33:00Z"/>
          <w:rFonts w:asciiTheme="minorHAnsi" w:eastAsiaTheme="minorEastAsia" w:hAnsiTheme="minorHAnsi" w:cstheme="minorBidi"/>
          <w:smallCaps w:val="0"/>
          <w:noProof/>
          <w:sz w:val="22"/>
          <w:szCs w:val="22"/>
        </w:rPr>
      </w:pPr>
      <w:ins w:id="84"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"_Toc53042025"</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Browse for Historical Data</w:t>
        </w:r>
        <w:r>
          <w:rPr>
            <w:noProof/>
            <w:webHidden/>
          </w:rPr>
          <w:tab/>
        </w:r>
        <w:r>
          <w:rPr>
            <w:noProof/>
            <w:webHidden/>
          </w:rPr>
          <w:fldChar w:fldCharType="begin"/>
        </w:r>
        <w:r>
          <w:rPr>
            <w:noProof/>
            <w:webHidden/>
          </w:rPr>
          <w:instrText xml:space="preserve"> PAGEREF _Toc53042025 \h </w:instrText>
        </w:r>
        <w:r>
          <w:rPr>
            <w:noProof/>
            <w:webHidden/>
          </w:rPr>
        </w:r>
      </w:ins>
      <w:r>
        <w:rPr>
          <w:noProof/>
          <w:webHidden/>
        </w:rPr>
        <w:fldChar w:fldCharType="separate"/>
      </w:r>
      <w:ins w:id="85" w:author="Tom Bergeron" w:date="2020-10-08T09:33:00Z">
        <w:r>
          <w:rPr>
            <w:noProof/>
            <w:webHidden/>
          </w:rPr>
          <w:t>50</w:t>
        </w:r>
        <w:r>
          <w:rPr>
            <w:noProof/>
            <w:webHidden/>
          </w:rPr>
          <w:fldChar w:fldCharType="end"/>
        </w:r>
        <w:r w:rsidRPr="00B77BDC">
          <w:rPr>
            <w:rStyle w:val="Hyperlink"/>
            <w:noProof/>
          </w:rPr>
          <w:fldChar w:fldCharType="end"/>
        </w:r>
      </w:ins>
    </w:p>
    <w:p w14:paraId="5CD296D3" w14:textId="759E4994" w:rsidR="006E32D5" w:rsidRDefault="006E32D5">
      <w:pPr>
        <w:pStyle w:val="TOC2"/>
        <w:tabs>
          <w:tab w:val="right" w:leader="dot" w:pos="8900"/>
        </w:tabs>
        <w:rPr>
          <w:ins w:id="86" w:author="Tom Bergeron" w:date="2020-10-08T09:33:00Z"/>
          <w:rFonts w:asciiTheme="minorHAnsi" w:eastAsiaTheme="minorEastAsia" w:hAnsiTheme="minorHAnsi" w:cstheme="minorBidi"/>
          <w:smallCaps w:val="0"/>
          <w:noProof/>
          <w:sz w:val="22"/>
          <w:szCs w:val="22"/>
        </w:rPr>
      </w:pPr>
      <w:ins w:id="87"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"_Toc53042026"</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View Historical Data Over a Network (History Mode)</w:t>
        </w:r>
        <w:r>
          <w:rPr>
            <w:noProof/>
            <w:webHidden/>
          </w:rPr>
          <w:tab/>
        </w:r>
        <w:r>
          <w:rPr>
            <w:noProof/>
            <w:webHidden/>
          </w:rPr>
          <w:fldChar w:fldCharType="begin"/>
        </w:r>
        <w:r>
          <w:rPr>
            <w:noProof/>
            <w:webHidden/>
          </w:rPr>
          <w:instrText xml:space="preserve"> PAGEREF _Toc53042026 \h </w:instrText>
        </w:r>
        <w:r>
          <w:rPr>
            <w:noProof/>
            <w:webHidden/>
          </w:rPr>
        </w:r>
      </w:ins>
      <w:r>
        <w:rPr>
          <w:noProof/>
          <w:webHidden/>
        </w:rPr>
        <w:fldChar w:fldCharType="separate"/>
      </w:r>
      <w:ins w:id="88" w:author="Tom Bergeron" w:date="2020-10-08T09:33:00Z">
        <w:r>
          <w:rPr>
            <w:noProof/>
            <w:webHidden/>
          </w:rPr>
          <w:t>50</w:t>
        </w:r>
        <w:r>
          <w:rPr>
            <w:noProof/>
            <w:webHidden/>
          </w:rPr>
          <w:fldChar w:fldCharType="end"/>
        </w:r>
        <w:r w:rsidRPr="00B77BDC">
          <w:rPr>
            <w:rStyle w:val="Hyperlink"/>
            <w:noProof/>
          </w:rPr>
          <w:fldChar w:fldCharType="end"/>
        </w:r>
      </w:ins>
    </w:p>
    <w:p w14:paraId="15F10BD9" w14:textId="46F9FF74" w:rsidR="006E32D5" w:rsidRDefault="006E32D5">
      <w:pPr>
        <w:pStyle w:val="TOC2"/>
        <w:tabs>
          <w:tab w:val="right" w:leader="dot" w:pos="8900"/>
        </w:tabs>
        <w:rPr>
          <w:ins w:id="89" w:author="Tom Bergeron" w:date="2020-10-08T09:33:00Z"/>
          <w:rFonts w:asciiTheme="minorHAnsi" w:eastAsiaTheme="minorEastAsia" w:hAnsiTheme="minorHAnsi" w:cstheme="minorBidi"/>
          <w:smallCaps w:val="0"/>
          <w:noProof/>
          <w:sz w:val="22"/>
          <w:szCs w:val="22"/>
        </w:rPr>
      </w:pPr>
      <w:ins w:id="90"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"_Toc53042027"</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Profile Explorer – Virtual Profiling</w:t>
        </w:r>
        <w:r>
          <w:rPr>
            <w:noProof/>
            <w:webHidden/>
          </w:rPr>
          <w:tab/>
        </w:r>
        <w:r>
          <w:rPr>
            <w:noProof/>
            <w:webHidden/>
          </w:rPr>
          <w:fldChar w:fldCharType="begin"/>
        </w:r>
        <w:r>
          <w:rPr>
            <w:noProof/>
            <w:webHidden/>
          </w:rPr>
          <w:instrText xml:space="preserve"> PAGEREF _Toc53042027 \h </w:instrText>
        </w:r>
        <w:r>
          <w:rPr>
            <w:noProof/>
            <w:webHidden/>
          </w:rPr>
        </w:r>
      </w:ins>
      <w:r>
        <w:rPr>
          <w:noProof/>
          <w:webHidden/>
        </w:rPr>
        <w:fldChar w:fldCharType="separate"/>
      </w:r>
      <w:ins w:id="91" w:author="Tom Bergeron" w:date="2020-10-08T09:33:00Z">
        <w:r>
          <w:rPr>
            <w:noProof/>
            <w:webHidden/>
          </w:rPr>
          <w:t>52</w:t>
        </w:r>
        <w:r>
          <w:rPr>
            <w:noProof/>
            <w:webHidden/>
          </w:rPr>
          <w:fldChar w:fldCharType="end"/>
        </w:r>
        <w:r w:rsidRPr="00B77BDC">
          <w:rPr>
            <w:rStyle w:val="Hyperlink"/>
            <w:noProof/>
          </w:rPr>
          <w:fldChar w:fldCharType="end"/>
        </w:r>
      </w:ins>
    </w:p>
    <w:p w14:paraId="5B604C96" w14:textId="194D87A9" w:rsidR="006E32D5" w:rsidRDefault="006E32D5">
      <w:pPr>
        <w:pStyle w:val="TOC2"/>
        <w:tabs>
          <w:tab w:val="right" w:leader="dot" w:pos="8900"/>
        </w:tabs>
        <w:rPr>
          <w:ins w:id="92" w:author="Tom Bergeron" w:date="2020-10-08T09:33:00Z"/>
          <w:rFonts w:asciiTheme="minorHAnsi" w:eastAsiaTheme="minorEastAsia" w:hAnsiTheme="minorHAnsi" w:cstheme="minorBidi"/>
          <w:smallCaps w:val="0"/>
          <w:noProof/>
          <w:sz w:val="22"/>
          <w:szCs w:val="22"/>
        </w:rPr>
      </w:pPr>
      <w:ins w:id="93"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"_Toc53042028"</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Access History Data Backup Files</w:t>
        </w:r>
        <w:r>
          <w:rPr>
            <w:noProof/>
            <w:webHidden/>
          </w:rPr>
          <w:tab/>
        </w:r>
        <w:r>
          <w:rPr>
            <w:noProof/>
            <w:webHidden/>
          </w:rPr>
          <w:fldChar w:fldCharType="begin"/>
        </w:r>
        <w:r>
          <w:rPr>
            <w:noProof/>
            <w:webHidden/>
          </w:rPr>
          <w:instrText xml:space="preserve"> PAGEREF _Toc53042028 \h </w:instrText>
        </w:r>
        <w:r>
          <w:rPr>
            <w:noProof/>
            <w:webHidden/>
          </w:rPr>
        </w:r>
      </w:ins>
      <w:r>
        <w:rPr>
          <w:noProof/>
          <w:webHidden/>
        </w:rPr>
        <w:fldChar w:fldCharType="separate"/>
      </w:r>
      <w:ins w:id="94" w:author="Tom Bergeron" w:date="2020-10-08T09:33:00Z">
        <w:r>
          <w:rPr>
            <w:noProof/>
            <w:webHidden/>
          </w:rPr>
          <w:t>54</w:t>
        </w:r>
        <w:r>
          <w:rPr>
            <w:noProof/>
            <w:webHidden/>
          </w:rPr>
          <w:fldChar w:fldCharType="end"/>
        </w:r>
        <w:r w:rsidRPr="00B77BDC">
          <w:rPr>
            <w:rStyle w:val="Hyperlink"/>
            <w:noProof/>
          </w:rPr>
          <w:fldChar w:fldCharType="end"/>
        </w:r>
      </w:ins>
    </w:p>
    <w:p w14:paraId="1866FEA5" w14:textId="7A4300BE" w:rsidR="006E32D5" w:rsidRDefault="006E32D5">
      <w:pPr>
        <w:pStyle w:val="TOC2"/>
        <w:tabs>
          <w:tab w:val="right" w:leader="dot" w:pos="8900"/>
        </w:tabs>
        <w:rPr>
          <w:ins w:id="95" w:author="Tom Bergeron" w:date="2020-10-08T09:33:00Z"/>
          <w:rFonts w:asciiTheme="minorHAnsi" w:eastAsiaTheme="minorEastAsia" w:hAnsiTheme="minorHAnsi" w:cstheme="minorBidi"/>
          <w:smallCaps w:val="0"/>
          <w:noProof/>
          <w:sz w:val="22"/>
          <w:szCs w:val="22"/>
        </w:rPr>
      </w:pPr>
      <w:ins w:id="96"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"_Toc53042029"</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Insert Data Files from an Outside Source</w:t>
        </w:r>
        <w:r>
          <w:rPr>
            <w:noProof/>
            <w:webHidden/>
          </w:rPr>
          <w:tab/>
        </w:r>
        <w:r>
          <w:rPr>
            <w:noProof/>
            <w:webHidden/>
          </w:rPr>
          <w:fldChar w:fldCharType="begin"/>
        </w:r>
        <w:r>
          <w:rPr>
            <w:noProof/>
            <w:webHidden/>
          </w:rPr>
          <w:instrText xml:space="preserve"> PAGEREF _Toc53042029 \h </w:instrText>
        </w:r>
        <w:r>
          <w:rPr>
            <w:noProof/>
            <w:webHidden/>
          </w:rPr>
        </w:r>
      </w:ins>
      <w:r>
        <w:rPr>
          <w:noProof/>
          <w:webHidden/>
        </w:rPr>
        <w:fldChar w:fldCharType="separate"/>
      </w:r>
      <w:ins w:id="97" w:author="Tom Bergeron" w:date="2020-10-08T09:33:00Z">
        <w:r>
          <w:rPr>
            <w:noProof/>
            <w:webHidden/>
          </w:rPr>
          <w:t>54</w:t>
        </w:r>
        <w:r>
          <w:rPr>
            <w:noProof/>
            <w:webHidden/>
          </w:rPr>
          <w:fldChar w:fldCharType="end"/>
        </w:r>
        <w:r w:rsidRPr="00B77BDC">
          <w:rPr>
            <w:rStyle w:val="Hyperlink"/>
            <w:noProof/>
          </w:rPr>
          <w:fldChar w:fldCharType="end"/>
        </w:r>
      </w:ins>
    </w:p>
    <w:p w14:paraId="4243C5DA" w14:textId="3F158345" w:rsidR="006E32D5" w:rsidRDefault="006E32D5">
      <w:pPr>
        <w:pStyle w:val="TOC2"/>
        <w:tabs>
          <w:tab w:val="right" w:leader="dot" w:pos="8900"/>
        </w:tabs>
        <w:rPr>
          <w:ins w:id="98" w:author="Tom Bergeron" w:date="2020-10-08T09:33:00Z"/>
          <w:rFonts w:asciiTheme="minorHAnsi" w:eastAsiaTheme="minorEastAsia" w:hAnsiTheme="minorHAnsi" w:cstheme="minorBidi"/>
          <w:smallCaps w:val="0"/>
          <w:noProof/>
          <w:sz w:val="22"/>
          <w:szCs w:val="22"/>
        </w:rPr>
      </w:pPr>
      <w:ins w:id="9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Rename Profiles</w:t>
        </w:r>
        <w:r>
          <w:rPr>
            <w:noProof/>
            <w:webHidden/>
          </w:rPr>
          <w:tab/>
        </w:r>
        <w:r>
          <w:rPr>
            <w:noProof/>
            <w:webHidden/>
          </w:rPr>
          <w:fldChar w:fldCharType="begin"/>
        </w:r>
        <w:r>
          <w:rPr>
            <w:noProof/>
            <w:webHidden/>
          </w:rPr>
          <w:instrText xml:space="preserve"> PAGEREF _Toc53042030 \h </w:instrText>
        </w:r>
        <w:r>
          <w:rPr>
            <w:noProof/>
            <w:webHidden/>
          </w:rPr>
        </w:r>
      </w:ins>
      <w:r>
        <w:rPr>
          <w:noProof/>
          <w:webHidden/>
        </w:rPr>
        <w:fldChar w:fldCharType="separate"/>
      </w:r>
      <w:ins w:id="100" w:author="Tom Bergeron" w:date="2020-10-08T09:33:00Z">
        <w:r>
          <w:rPr>
            <w:noProof/>
            <w:webHidden/>
          </w:rPr>
          <w:t>54</w:t>
        </w:r>
        <w:r>
          <w:rPr>
            <w:noProof/>
            <w:webHidden/>
          </w:rPr>
          <w:fldChar w:fldCharType="end"/>
        </w:r>
        <w:r w:rsidRPr="00B77BDC">
          <w:rPr>
            <w:rStyle w:val="Hyperlink"/>
            <w:noProof/>
          </w:rPr>
          <w:fldChar w:fldCharType="end"/>
        </w:r>
      </w:ins>
    </w:p>
    <w:p w14:paraId="3D0A01BB" w14:textId="4AE3EB4F" w:rsidR="006E32D5" w:rsidRDefault="006E32D5">
      <w:pPr>
        <w:pStyle w:val="TOC1"/>
        <w:tabs>
          <w:tab w:val="right" w:leader="dot" w:pos="8900"/>
        </w:tabs>
        <w:rPr>
          <w:ins w:id="101" w:author="Tom Bergeron" w:date="2020-10-08T09:33:00Z"/>
          <w:rFonts w:asciiTheme="minorHAnsi" w:eastAsiaTheme="minorEastAsia" w:hAnsiTheme="minorHAnsi" w:cstheme="minorBidi"/>
          <w:b w:val="0"/>
          <w:caps w:val="0"/>
          <w:noProof/>
          <w:sz w:val="22"/>
          <w:szCs w:val="22"/>
        </w:rPr>
      </w:pPr>
      <w:ins w:id="102"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"_Toc53042031"</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Virtual Profiling</w:t>
        </w:r>
        <w:r>
          <w:rPr>
            <w:noProof/>
            <w:webHidden/>
          </w:rPr>
          <w:tab/>
        </w:r>
        <w:r>
          <w:rPr>
            <w:noProof/>
            <w:webHidden/>
          </w:rPr>
          <w:fldChar w:fldCharType="begin"/>
        </w:r>
        <w:r>
          <w:rPr>
            <w:noProof/>
            <w:webHidden/>
          </w:rPr>
          <w:instrText xml:space="preserve"> PAGEREF _Toc53042031 \h </w:instrText>
        </w:r>
        <w:r>
          <w:rPr>
            <w:noProof/>
            <w:webHidden/>
          </w:rPr>
        </w:r>
      </w:ins>
      <w:r>
        <w:rPr>
          <w:noProof/>
          <w:webHidden/>
        </w:rPr>
        <w:fldChar w:fldCharType="separate"/>
      </w:r>
      <w:ins w:id="103" w:author="Tom Bergeron" w:date="2020-10-08T09:33:00Z">
        <w:r>
          <w:rPr>
            <w:noProof/>
            <w:webHidden/>
          </w:rPr>
          <w:t>55</w:t>
        </w:r>
        <w:r>
          <w:rPr>
            <w:noProof/>
            <w:webHidden/>
          </w:rPr>
          <w:fldChar w:fldCharType="end"/>
        </w:r>
        <w:r w:rsidRPr="00B77BDC">
          <w:rPr>
            <w:rStyle w:val="Hyperlink"/>
            <w:noProof/>
          </w:rPr>
          <w:fldChar w:fldCharType="end"/>
        </w:r>
      </w:ins>
    </w:p>
    <w:p w14:paraId="43F12BFD" w14:textId="5E755A3D" w:rsidR="006E32D5" w:rsidRDefault="006E32D5">
      <w:pPr>
        <w:pStyle w:val="TOC2"/>
        <w:tabs>
          <w:tab w:val="right" w:leader="dot" w:pos="8900"/>
        </w:tabs>
        <w:rPr>
          <w:ins w:id="104" w:author="Tom Bergeron" w:date="2020-10-08T09:33:00Z"/>
          <w:rFonts w:asciiTheme="minorHAnsi" w:eastAsiaTheme="minorEastAsia" w:hAnsiTheme="minorHAnsi" w:cstheme="minorBidi"/>
          <w:smallCaps w:val="0"/>
          <w:noProof/>
          <w:sz w:val="22"/>
          <w:szCs w:val="22"/>
        </w:rPr>
      </w:pPr>
      <w:ins w:id="105"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"_Toc53042032"</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Get a Valid Baseline Profile</w:t>
        </w:r>
        <w:r>
          <w:rPr>
            <w:noProof/>
            <w:webHidden/>
          </w:rPr>
          <w:tab/>
        </w:r>
        <w:r>
          <w:rPr>
            <w:noProof/>
            <w:webHidden/>
          </w:rPr>
          <w:fldChar w:fldCharType="begin"/>
        </w:r>
        <w:r>
          <w:rPr>
            <w:noProof/>
            <w:webHidden/>
          </w:rPr>
          <w:instrText xml:space="preserve"> PAGEREF _Toc53042032 \h </w:instrText>
        </w:r>
        <w:r>
          <w:rPr>
            <w:noProof/>
            <w:webHidden/>
          </w:rPr>
        </w:r>
      </w:ins>
      <w:r>
        <w:rPr>
          <w:noProof/>
          <w:webHidden/>
        </w:rPr>
        <w:fldChar w:fldCharType="separate"/>
      </w:r>
      <w:ins w:id="106" w:author="Tom Bergeron" w:date="2020-10-08T09:33:00Z">
        <w:r>
          <w:rPr>
            <w:noProof/>
            <w:webHidden/>
          </w:rPr>
          <w:t>55</w:t>
        </w:r>
        <w:r>
          <w:rPr>
            <w:noProof/>
            <w:webHidden/>
          </w:rPr>
          <w:fldChar w:fldCharType="end"/>
        </w:r>
        <w:r w:rsidRPr="00B77BDC">
          <w:rPr>
            <w:rStyle w:val="Hyperlink"/>
            <w:noProof/>
          </w:rPr>
          <w:fldChar w:fldCharType="end"/>
        </w:r>
      </w:ins>
    </w:p>
    <w:p w14:paraId="16316693" w14:textId="7985E383" w:rsidR="006E32D5" w:rsidRDefault="006E32D5">
      <w:pPr>
        <w:pStyle w:val="TOC2"/>
        <w:tabs>
          <w:tab w:val="right" w:leader="dot" w:pos="8900"/>
        </w:tabs>
        <w:rPr>
          <w:ins w:id="107" w:author="Tom Bergeron" w:date="2020-10-08T09:33:00Z"/>
          <w:rFonts w:asciiTheme="minorHAnsi" w:eastAsiaTheme="minorEastAsia" w:hAnsiTheme="minorHAnsi" w:cstheme="minorBidi"/>
          <w:smallCaps w:val="0"/>
          <w:noProof/>
          <w:sz w:val="22"/>
          <w:szCs w:val="22"/>
        </w:rPr>
      </w:pPr>
      <w:ins w:id="108"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"_Toc53042033"</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Create/Load a Virtual Profile</w:t>
        </w:r>
        <w:r>
          <w:rPr>
            <w:noProof/>
            <w:webHidden/>
          </w:rPr>
          <w:tab/>
        </w:r>
        <w:r>
          <w:rPr>
            <w:noProof/>
            <w:webHidden/>
          </w:rPr>
          <w:fldChar w:fldCharType="begin"/>
        </w:r>
        <w:r>
          <w:rPr>
            <w:noProof/>
            <w:webHidden/>
          </w:rPr>
          <w:instrText xml:space="preserve"> PAGEREF _Toc53042033 \h </w:instrText>
        </w:r>
        <w:r>
          <w:rPr>
            <w:noProof/>
            <w:webHidden/>
          </w:rPr>
        </w:r>
      </w:ins>
      <w:r>
        <w:rPr>
          <w:noProof/>
          <w:webHidden/>
        </w:rPr>
        <w:fldChar w:fldCharType="separate"/>
      </w:r>
      <w:ins w:id="109" w:author="Tom Bergeron" w:date="2020-10-08T09:33:00Z">
        <w:r>
          <w:rPr>
            <w:noProof/>
            <w:webHidden/>
          </w:rPr>
          <w:t>56</w:t>
        </w:r>
        <w:r>
          <w:rPr>
            <w:noProof/>
            <w:webHidden/>
          </w:rPr>
          <w:fldChar w:fldCharType="end"/>
        </w:r>
        <w:r w:rsidRPr="00B77BDC">
          <w:rPr>
            <w:rStyle w:val="Hyperlink"/>
            <w:noProof/>
          </w:rPr>
          <w:fldChar w:fldCharType="end"/>
        </w:r>
      </w:ins>
    </w:p>
    <w:p w14:paraId="0038CAD5" w14:textId="0DB83594" w:rsidR="006E32D5" w:rsidRDefault="006E32D5">
      <w:pPr>
        <w:pStyle w:val="TOC2"/>
        <w:tabs>
          <w:tab w:val="right" w:leader="dot" w:pos="8900"/>
        </w:tabs>
        <w:rPr>
          <w:ins w:id="110" w:author="Tom Bergeron" w:date="2020-10-08T09:33:00Z"/>
          <w:rFonts w:asciiTheme="minorHAnsi" w:eastAsiaTheme="minorEastAsia" w:hAnsiTheme="minorHAnsi" w:cstheme="minorBidi"/>
          <w:smallCaps w:val="0"/>
          <w:noProof/>
          <w:sz w:val="22"/>
          <w:szCs w:val="22"/>
        </w:rPr>
      </w:pPr>
      <w:ins w:id="111"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"_Toc53042034"</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Live Mode - General Tab</w:t>
        </w:r>
        <w:r>
          <w:rPr>
            <w:noProof/>
            <w:webHidden/>
          </w:rPr>
          <w:tab/>
        </w:r>
        <w:r>
          <w:rPr>
            <w:noProof/>
            <w:webHidden/>
          </w:rPr>
          <w:fldChar w:fldCharType="begin"/>
        </w:r>
        <w:r>
          <w:rPr>
            <w:noProof/>
            <w:webHidden/>
          </w:rPr>
          <w:instrText xml:space="preserve"> PAGEREF _Toc53042034 \h </w:instrText>
        </w:r>
        <w:r>
          <w:rPr>
            <w:noProof/>
            <w:webHidden/>
          </w:rPr>
        </w:r>
      </w:ins>
      <w:r>
        <w:rPr>
          <w:noProof/>
          <w:webHidden/>
        </w:rPr>
        <w:fldChar w:fldCharType="separate"/>
      </w:r>
      <w:ins w:id="112" w:author="Tom Bergeron" w:date="2020-10-08T09:33:00Z">
        <w:r>
          <w:rPr>
            <w:noProof/>
            <w:webHidden/>
          </w:rPr>
          <w:t>57</w:t>
        </w:r>
        <w:r>
          <w:rPr>
            <w:noProof/>
            <w:webHidden/>
          </w:rPr>
          <w:fldChar w:fldCharType="end"/>
        </w:r>
        <w:r w:rsidRPr="00B77BDC">
          <w:rPr>
            <w:rStyle w:val="Hyperlink"/>
            <w:noProof/>
          </w:rPr>
          <w:fldChar w:fldCharType="end"/>
        </w:r>
      </w:ins>
    </w:p>
    <w:p w14:paraId="1DC9EE0D" w14:textId="69CF052E" w:rsidR="006E32D5" w:rsidRDefault="006E32D5">
      <w:pPr>
        <w:pStyle w:val="TOC2"/>
        <w:tabs>
          <w:tab w:val="right" w:leader="dot" w:pos="8900"/>
        </w:tabs>
        <w:rPr>
          <w:ins w:id="113" w:author="Tom Bergeron" w:date="2020-10-08T09:33:00Z"/>
          <w:rFonts w:asciiTheme="minorHAnsi" w:eastAsiaTheme="minorEastAsia" w:hAnsiTheme="minorHAnsi" w:cstheme="minorBidi"/>
          <w:smallCaps w:val="0"/>
          <w:noProof/>
          <w:sz w:val="22"/>
          <w:szCs w:val="22"/>
        </w:rPr>
      </w:pPr>
      <w:ins w:id="114"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"_Toc53042035"</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Live Mode - Description Tab</w:t>
        </w:r>
        <w:r>
          <w:rPr>
            <w:noProof/>
            <w:webHidden/>
          </w:rPr>
          <w:tab/>
        </w:r>
        <w:r>
          <w:rPr>
            <w:noProof/>
            <w:webHidden/>
          </w:rPr>
          <w:fldChar w:fldCharType="begin"/>
        </w:r>
        <w:r>
          <w:rPr>
            <w:noProof/>
            <w:webHidden/>
          </w:rPr>
          <w:instrText xml:space="preserve"> PAGEREF _Toc53042035 \h </w:instrText>
        </w:r>
        <w:r>
          <w:rPr>
            <w:noProof/>
            <w:webHidden/>
          </w:rPr>
        </w:r>
      </w:ins>
      <w:r>
        <w:rPr>
          <w:noProof/>
          <w:webHidden/>
        </w:rPr>
        <w:fldChar w:fldCharType="separate"/>
      </w:r>
      <w:ins w:id="115" w:author="Tom Bergeron" w:date="2020-10-08T09:33:00Z">
        <w:r>
          <w:rPr>
            <w:noProof/>
            <w:webHidden/>
          </w:rPr>
          <w:t>60</w:t>
        </w:r>
        <w:r>
          <w:rPr>
            <w:noProof/>
            <w:webHidden/>
          </w:rPr>
          <w:fldChar w:fldCharType="end"/>
        </w:r>
        <w:r w:rsidRPr="00B77BDC">
          <w:rPr>
            <w:rStyle w:val="Hyperlink"/>
            <w:noProof/>
          </w:rPr>
          <w:fldChar w:fldCharType="end"/>
        </w:r>
      </w:ins>
    </w:p>
    <w:p w14:paraId="66BE23B1" w14:textId="32A1AF74" w:rsidR="006E32D5" w:rsidRDefault="006E32D5">
      <w:pPr>
        <w:pStyle w:val="TOC2"/>
        <w:tabs>
          <w:tab w:val="right" w:leader="dot" w:pos="8900"/>
        </w:tabs>
        <w:rPr>
          <w:ins w:id="116" w:author="Tom Bergeron" w:date="2020-10-08T09:33:00Z"/>
          <w:rFonts w:asciiTheme="minorHAnsi" w:eastAsiaTheme="minorEastAsia" w:hAnsiTheme="minorHAnsi" w:cstheme="minorBidi"/>
          <w:smallCaps w:val="0"/>
          <w:noProof/>
          <w:sz w:val="22"/>
          <w:szCs w:val="22"/>
        </w:rPr>
      </w:pPr>
      <w:ins w:id="117"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"_Toc53042036"</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Verify the Virtual Profile</w:t>
        </w:r>
        <w:r>
          <w:rPr>
            <w:noProof/>
            <w:webHidden/>
          </w:rPr>
          <w:tab/>
        </w:r>
        <w:r>
          <w:rPr>
            <w:noProof/>
            <w:webHidden/>
          </w:rPr>
          <w:fldChar w:fldCharType="begin"/>
        </w:r>
        <w:r>
          <w:rPr>
            <w:noProof/>
            <w:webHidden/>
          </w:rPr>
          <w:instrText xml:space="preserve"> PAGEREF _Toc53042036 \h </w:instrText>
        </w:r>
        <w:r>
          <w:rPr>
            <w:noProof/>
            <w:webHidden/>
          </w:rPr>
        </w:r>
      </w:ins>
      <w:r>
        <w:rPr>
          <w:noProof/>
          <w:webHidden/>
        </w:rPr>
        <w:fldChar w:fldCharType="separate"/>
      </w:r>
      <w:ins w:id="118" w:author="Tom Bergeron" w:date="2020-10-08T09:33:00Z">
        <w:r>
          <w:rPr>
            <w:noProof/>
            <w:webHidden/>
          </w:rPr>
          <w:t>60</w:t>
        </w:r>
        <w:r>
          <w:rPr>
            <w:noProof/>
            <w:webHidden/>
          </w:rPr>
          <w:fldChar w:fldCharType="end"/>
        </w:r>
        <w:r w:rsidRPr="00B77BDC">
          <w:rPr>
            <w:rStyle w:val="Hyperlink"/>
            <w:noProof/>
          </w:rPr>
          <w:fldChar w:fldCharType="end"/>
        </w:r>
      </w:ins>
    </w:p>
    <w:p w14:paraId="276C23A8" w14:textId="1953C0B6" w:rsidR="006E32D5" w:rsidRDefault="006E32D5">
      <w:pPr>
        <w:pStyle w:val="TOC2"/>
        <w:tabs>
          <w:tab w:val="right" w:leader="dot" w:pos="8900"/>
        </w:tabs>
        <w:rPr>
          <w:ins w:id="119" w:author="Tom Bergeron" w:date="2020-10-08T09:33:00Z"/>
          <w:rFonts w:asciiTheme="minorHAnsi" w:eastAsiaTheme="minorEastAsia" w:hAnsiTheme="minorHAnsi" w:cstheme="minorBidi"/>
          <w:smallCaps w:val="0"/>
          <w:noProof/>
          <w:sz w:val="22"/>
          <w:szCs w:val="22"/>
        </w:rPr>
      </w:pPr>
      <w:ins w:id="120"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"_Toc53042037"</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Historical Mode</w:t>
        </w:r>
        <w:r>
          <w:rPr>
            <w:noProof/>
            <w:webHidden/>
          </w:rPr>
          <w:tab/>
        </w:r>
        <w:r>
          <w:rPr>
            <w:noProof/>
            <w:webHidden/>
          </w:rPr>
          <w:fldChar w:fldCharType="begin"/>
        </w:r>
        <w:r>
          <w:rPr>
            <w:noProof/>
            <w:webHidden/>
          </w:rPr>
          <w:instrText xml:space="preserve"> PAGEREF _Toc53042037 \h </w:instrText>
        </w:r>
        <w:r>
          <w:rPr>
            <w:noProof/>
            <w:webHidden/>
          </w:rPr>
        </w:r>
      </w:ins>
      <w:r>
        <w:rPr>
          <w:noProof/>
          <w:webHidden/>
        </w:rPr>
        <w:fldChar w:fldCharType="separate"/>
      </w:r>
      <w:ins w:id="121" w:author="Tom Bergeron" w:date="2020-10-08T09:33:00Z">
        <w:r>
          <w:rPr>
            <w:noProof/>
            <w:webHidden/>
          </w:rPr>
          <w:t>63</w:t>
        </w:r>
        <w:r>
          <w:rPr>
            <w:noProof/>
            <w:webHidden/>
          </w:rPr>
          <w:fldChar w:fldCharType="end"/>
        </w:r>
        <w:r w:rsidRPr="00B77BDC">
          <w:rPr>
            <w:rStyle w:val="Hyperlink"/>
            <w:noProof/>
          </w:rPr>
          <w:fldChar w:fldCharType="end"/>
        </w:r>
      </w:ins>
    </w:p>
    <w:p w14:paraId="7AA09C26" w14:textId="70DBB7F9" w:rsidR="006E32D5" w:rsidRDefault="006E32D5">
      <w:pPr>
        <w:pStyle w:val="TOC2"/>
        <w:tabs>
          <w:tab w:val="right" w:leader="dot" w:pos="8900"/>
        </w:tabs>
        <w:rPr>
          <w:ins w:id="122" w:author="Tom Bergeron" w:date="2020-10-08T09:33:00Z"/>
          <w:rFonts w:asciiTheme="minorHAnsi" w:eastAsiaTheme="minorEastAsia" w:hAnsiTheme="minorHAnsi" w:cstheme="minorBidi"/>
          <w:smallCaps w:val="0"/>
          <w:noProof/>
          <w:sz w:val="22"/>
          <w:szCs w:val="22"/>
        </w:rPr>
      </w:pPr>
      <w:ins w:id="123"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"_Toc53042038"</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Historical Mode - General Tab</w:t>
        </w:r>
        <w:r>
          <w:rPr>
            <w:noProof/>
            <w:webHidden/>
          </w:rPr>
          <w:tab/>
        </w:r>
        <w:r>
          <w:rPr>
            <w:noProof/>
            <w:webHidden/>
          </w:rPr>
          <w:fldChar w:fldCharType="begin"/>
        </w:r>
        <w:r>
          <w:rPr>
            <w:noProof/>
            <w:webHidden/>
          </w:rPr>
          <w:instrText xml:space="preserve"> PAGEREF _Toc53042038 \h </w:instrText>
        </w:r>
        <w:r>
          <w:rPr>
            <w:noProof/>
            <w:webHidden/>
          </w:rPr>
        </w:r>
      </w:ins>
      <w:r>
        <w:rPr>
          <w:noProof/>
          <w:webHidden/>
        </w:rPr>
        <w:fldChar w:fldCharType="separate"/>
      </w:r>
      <w:ins w:id="124" w:author="Tom Bergeron" w:date="2020-10-08T09:33:00Z">
        <w:r>
          <w:rPr>
            <w:noProof/>
            <w:webHidden/>
          </w:rPr>
          <w:t>63</w:t>
        </w:r>
        <w:r>
          <w:rPr>
            <w:noProof/>
            <w:webHidden/>
          </w:rPr>
          <w:fldChar w:fldCharType="end"/>
        </w:r>
        <w:r w:rsidRPr="00B77BDC">
          <w:rPr>
            <w:rStyle w:val="Hyperlink"/>
            <w:noProof/>
          </w:rPr>
          <w:fldChar w:fldCharType="end"/>
        </w:r>
      </w:ins>
    </w:p>
    <w:p w14:paraId="7E935FE0" w14:textId="21D83078" w:rsidR="006E32D5" w:rsidRDefault="006E32D5">
      <w:pPr>
        <w:pStyle w:val="TOC2"/>
        <w:tabs>
          <w:tab w:val="right" w:leader="dot" w:pos="8900"/>
        </w:tabs>
        <w:rPr>
          <w:ins w:id="125" w:author="Tom Bergeron" w:date="2020-10-08T09:33:00Z"/>
          <w:rFonts w:asciiTheme="minorHAnsi" w:eastAsiaTheme="minorEastAsia" w:hAnsiTheme="minorHAnsi" w:cstheme="minorBidi"/>
          <w:smallCaps w:val="0"/>
          <w:noProof/>
          <w:sz w:val="22"/>
          <w:szCs w:val="22"/>
        </w:rPr>
      </w:pPr>
      <w:ins w:id="126"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"_Toc53042039"</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Historical Mode - Description Tab</w:t>
        </w:r>
        <w:r>
          <w:rPr>
            <w:noProof/>
            <w:webHidden/>
          </w:rPr>
          <w:tab/>
        </w:r>
        <w:r>
          <w:rPr>
            <w:noProof/>
            <w:webHidden/>
          </w:rPr>
          <w:fldChar w:fldCharType="begin"/>
        </w:r>
        <w:r>
          <w:rPr>
            <w:noProof/>
            <w:webHidden/>
          </w:rPr>
          <w:instrText xml:space="preserve"> PAGEREF _Toc53042039 \h </w:instrText>
        </w:r>
        <w:r>
          <w:rPr>
            <w:noProof/>
            <w:webHidden/>
          </w:rPr>
        </w:r>
      </w:ins>
      <w:r>
        <w:rPr>
          <w:noProof/>
          <w:webHidden/>
        </w:rPr>
        <w:fldChar w:fldCharType="separate"/>
      </w:r>
      <w:ins w:id="127" w:author="Tom Bergeron" w:date="2020-10-08T09:33:00Z">
        <w:r>
          <w:rPr>
            <w:noProof/>
            <w:webHidden/>
          </w:rPr>
          <w:t>66</w:t>
        </w:r>
        <w:r>
          <w:rPr>
            <w:noProof/>
            <w:webHidden/>
          </w:rPr>
          <w:fldChar w:fldCharType="end"/>
        </w:r>
        <w:r w:rsidRPr="00B77BDC">
          <w:rPr>
            <w:rStyle w:val="Hyperlink"/>
            <w:noProof/>
          </w:rPr>
          <w:fldChar w:fldCharType="end"/>
        </w:r>
      </w:ins>
    </w:p>
    <w:p w14:paraId="76D2212A" w14:textId="097E044E" w:rsidR="006E32D5" w:rsidRDefault="006E32D5">
      <w:pPr>
        <w:pStyle w:val="TOC1"/>
        <w:tabs>
          <w:tab w:val="right" w:leader="dot" w:pos="8900"/>
        </w:tabs>
        <w:rPr>
          <w:ins w:id="128" w:author="Tom Bergeron" w:date="2020-10-08T09:33:00Z"/>
          <w:rFonts w:asciiTheme="minorHAnsi" w:eastAsiaTheme="minorEastAsia" w:hAnsiTheme="minorHAnsi" w:cstheme="minorBidi"/>
          <w:b w:val="0"/>
          <w:caps w:val="0"/>
          <w:noProof/>
          <w:sz w:val="22"/>
          <w:szCs w:val="22"/>
        </w:rPr>
      </w:pPr>
      <w:ins w:id="12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Password Protection</w:t>
        </w:r>
        <w:r>
          <w:rPr>
            <w:noProof/>
            <w:webHidden/>
          </w:rPr>
          <w:tab/>
        </w:r>
        <w:r>
          <w:rPr>
            <w:noProof/>
            <w:webHidden/>
          </w:rPr>
          <w:fldChar w:fldCharType="begin"/>
        </w:r>
        <w:r>
          <w:rPr>
            <w:noProof/>
            <w:webHidden/>
          </w:rPr>
          <w:instrText xml:space="preserve"> PAGEREF _Toc53042040 \h </w:instrText>
        </w:r>
        <w:r>
          <w:rPr>
            <w:noProof/>
            <w:webHidden/>
          </w:rPr>
        </w:r>
      </w:ins>
      <w:r>
        <w:rPr>
          <w:noProof/>
          <w:webHidden/>
        </w:rPr>
        <w:fldChar w:fldCharType="separate"/>
      </w:r>
      <w:ins w:id="130" w:author="Tom Bergeron" w:date="2020-10-08T09:33:00Z">
        <w:r>
          <w:rPr>
            <w:noProof/>
            <w:webHidden/>
          </w:rPr>
          <w:t>67</w:t>
        </w:r>
        <w:r>
          <w:rPr>
            <w:noProof/>
            <w:webHidden/>
          </w:rPr>
          <w:fldChar w:fldCharType="end"/>
        </w:r>
        <w:r w:rsidRPr="00B77BDC">
          <w:rPr>
            <w:rStyle w:val="Hyperlink"/>
            <w:noProof/>
          </w:rPr>
          <w:fldChar w:fldCharType="end"/>
        </w:r>
      </w:ins>
    </w:p>
    <w:p w14:paraId="764F2DC8" w14:textId="3167B1E0" w:rsidR="006E32D5" w:rsidRDefault="006E32D5">
      <w:pPr>
        <w:pStyle w:val="TOC1"/>
        <w:tabs>
          <w:tab w:val="right" w:leader="dot" w:pos="8900"/>
        </w:tabs>
        <w:rPr>
          <w:ins w:id="131" w:author="Tom Bergeron" w:date="2020-10-08T09:33:00Z"/>
          <w:rFonts w:asciiTheme="minorHAnsi" w:eastAsiaTheme="minorEastAsia" w:hAnsiTheme="minorHAnsi" w:cstheme="minorBidi"/>
          <w:b w:val="0"/>
          <w:caps w:val="0"/>
          <w:noProof/>
          <w:sz w:val="22"/>
          <w:szCs w:val="22"/>
        </w:rPr>
      </w:pPr>
      <w:ins w:id="132"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"_Toc53042041"</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Printing</w:t>
        </w:r>
        <w:r>
          <w:rPr>
            <w:noProof/>
            <w:webHidden/>
          </w:rPr>
          <w:tab/>
        </w:r>
        <w:r>
          <w:rPr>
            <w:noProof/>
            <w:webHidden/>
          </w:rPr>
          <w:fldChar w:fldCharType="begin"/>
        </w:r>
        <w:r>
          <w:rPr>
            <w:noProof/>
            <w:webHidden/>
          </w:rPr>
          <w:instrText xml:space="preserve"> PAGEREF _Toc53042041 \h </w:instrText>
        </w:r>
        <w:r>
          <w:rPr>
            <w:noProof/>
            <w:webHidden/>
          </w:rPr>
        </w:r>
      </w:ins>
      <w:r>
        <w:rPr>
          <w:noProof/>
          <w:webHidden/>
        </w:rPr>
        <w:fldChar w:fldCharType="separate"/>
      </w:r>
      <w:ins w:id="133" w:author="Tom Bergeron" w:date="2020-10-08T09:33:00Z">
        <w:r>
          <w:rPr>
            <w:noProof/>
            <w:webHidden/>
          </w:rPr>
          <w:t>68</w:t>
        </w:r>
        <w:r>
          <w:rPr>
            <w:noProof/>
            <w:webHidden/>
          </w:rPr>
          <w:fldChar w:fldCharType="end"/>
        </w:r>
        <w:r w:rsidRPr="00B77BDC">
          <w:rPr>
            <w:rStyle w:val="Hyperlink"/>
            <w:noProof/>
          </w:rPr>
          <w:fldChar w:fldCharType="end"/>
        </w:r>
      </w:ins>
    </w:p>
    <w:p w14:paraId="569C56A7" w14:textId="013DED95" w:rsidR="006E32D5" w:rsidRDefault="006E32D5">
      <w:pPr>
        <w:pStyle w:val="TOC2"/>
        <w:tabs>
          <w:tab w:val="right" w:leader="dot" w:pos="8900"/>
        </w:tabs>
        <w:rPr>
          <w:ins w:id="134" w:author="Tom Bergeron" w:date="2020-10-08T09:33:00Z"/>
          <w:rFonts w:asciiTheme="minorHAnsi" w:eastAsiaTheme="minorEastAsia" w:hAnsiTheme="minorHAnsi" w:cstheme="minorBidi"/>
          <w:smallCaps w:val="0"/>
          <w:noProof/>
          <w:sz w:val="22"/>
          <w:szCs w:val="22"/>
        </w:rPr>
      </w:pPr>
      <w:ins w:id="135"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"_Toc53042042"</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Portrait Mode</w:t>
        </w:r>
        <w:r>
          <w:rPr>
            <w:noProof/>
            <w:webHidden/>
          </w:rPr>
          <w:tab/>
        </w:r>
        <w:r>
          <w:rPr>
            <w:noProof/>
            <w:webHidden/>
          </w:rPr>
          <w:fldChar w:fldCharType="begin"/>
        </w:r>
        <w:r>
          <w:rPr>
            <w:noProof/>
            <w:webHidden/>
          </w:rPr>
          <w:instrText xml:space="preserve"> PAGEREF _Toc53042042 \h </w:instrText>
        </w:r>
        <w:r>
          <w:rPr>
            <w:noProof/>
            <w:webHidden/>
          </w:rPr>
        </w:r>
      </w:ins>
      <w:r>
        <w:rPr>
          <w:noProof/>
          <w:webHidden/>
        </w:rPr>
        <w:fldChar w:fldCharType="separate"/>
      </w:r>
      <w:ins w:id="136" w:author="Tom Bergeron" w:date="2020-10-08T09:33:00Z">
        <w:r>
          <w:rPr>
            <w:noProof/>
            <w:webHidden/>
          </w:rPr>
          <w:t>68</w:t>
        </w:r>
        <w:r>
          <w:rPr>
            <w:noProof/>
            <w:webHidden/>
          </w:rPr>
          <w:fldChar w:fldCharType="end"/>
        </w:r>
        <w:r w:rsidRPr="00B77BDC">
          <w:rPr>
            <w:rStyle w:val="Hyperlink"/>
            <w:noProof/>
          </w:rPr>
          <w:fldChar w:fldCharType="end"/>
        </w:r>
      </w:ins>
    </w:p>
    <w:p w14:paraId="46B52E64" w14:textId="7FBBB4A8" w:rsidR="006E32D5" w:rsidRDefault="006E32D5">
      <w:pPr>
        <w:pStyle w:val="TOC2"/>
        <w:tabs>
          <w:tab w:val="right" w:leader="dot" w:pos="8900"/>
        </w:tabs>
        <w:rPr>
          <w:ins w:id="137" w:author="Tom Bergeron" w:date="2020-10-08T09:33:00Z"/>
          <w:rFonts w:asciiTheme="minorHAnsi" w:eastAsiaTheme="minorEastAsia" w:hAnsiTheme="minorHAnsi" w:cstheme="minorBidi"/>
          <w:smallCaps w:val="0"/>
          <w:noProof/>
          <w:sz w:val="22"/>
          <w:szCs w:val="22"/>
        </w:rPr>
      </w:pPr>
      <w:ins w:id="138"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"_Toc53042043"</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Landscape Mode</w:t>
        </w:r>
        <w:r>
          <w:rPr>
            <w:noProof/>
            <w:webHidden/>
          </w:rPr>
          <w:tab/>
        </w:r>
        <w:r>
          <w:rPr>
            <w:noProof/>
            <w:webHidden/>
          </w:rPr>
          <w:fldChar w:fldCharType="begin"/>
        </w:r>
        <w:r>
          <w:rPr>
            <w:noProof/>
            <w:webHidden/>
          </w:rPr>
          <w:instrText xml:space="preserve"> PAGEREF _Toc53042043 \h </w:instrText>
        </w:r>
        <w:r>
          <w:rPr>
            <w:noProof/>
            <w:webHidden/>
          </w:rPr>
        </w:r>
      </w:ins>
      <w:r>
        <w:rPr>
          <w:noProof/>
          <w:webHidden/>
        </w:rPr>
        <w:fldChar w:fldCharType="separate"/>
      </w:r>
      <w:ins w:id="139" w:author="Tom Bergeron" w:date="2020-10-08T09:33:00Z">
        <w:r>
          <w:rPr>
            <w:noProof/>
            <w:webHidden/>
          </w:rPr>
          <w:t>69</w:t>
        </w:r>
        <w:r>
          <w:rPr>
            <w:noProof/>
            <w:webHidden/>
          </w:rPr>
          <w:fldChar w:fldCharType="end"/>
        </w:r>
        <w:r w:rsidRPr="00B77BDC">
          <w:rPr>
            <w:rStyle w:val="Hyperlink"/>
            <w:noProof/>
          </w:rPr>
          <w:fldChar w:fldCharType="end"/>
        </w:r>
      </w:ins>
    </w:p>
    <w:p w14:paraId="2FC1977C" w14:textId="0341FABD" w:rsidR="006E32D5" w:rsidRDefault="006E32D5">
      <w:pPr>
        <w:pStyle w:val="TOC1"/>
        <w:tabs>
          <w:tab w:val="right" w:leader="dot" w:pos="8900"/>
        </w:tabs>
        <w:rPr>
          <w:ins w:id="140" w:author="Tom Bergeron" w:date="2020-10-08T09:33:00Z"/>
          <w:rFonts w:asciiTheme="minorHAnsi" w:eastAsiaTheme="minorEastAsia" w:hAnsiTheme="minorHAnsi" w:cstheme="minorBidi"/>
          <w:b w:val="0"/>
          <w:caps w:val="0"/>
          <w:noProof/>
          <w:sz w:val="22"/>
          <w:szCs w:val="22"/>
        </w:rPr>
      </w:pPr>
      <w:ins w:id="141" w:author="Tom Bergeron" w:date="2020-10-08T09:33:00Z">
        <w:r w:rsidRPr="00B77BDC">
          <w:rPr>
            <w:rStyle w:val="Hyperlink"/>
            <w:noProof/>
          </w:rPr>
          <w:lastRenderedPageBreak/>
          <w:fldChar w:fldCharType="begin"/>
        </w:r>
        <w:r w:rsidRPr="00B77BDC">
          <w:rPr>
            <w:rStyle w:val="Hyperlink"/>
            <w:noProof/>
          </w:rPr>
          <w:instrText xml:space="preserve"> </w:instrText>
        </w:r>
        <w:r>
          <w:rPr>
            <w:noProof/>
          </w:rPr>
          <w:instrText>HYPERLINK \l "_Toc53042044"</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Write Data to and View Data Over a Network</w:t>
        </w:r>
        <w:r>
          <w:rPr>
            <w:noProof/>
            <w:webHidden/>
          </w:rPr>
          <w:tab/>
        </w:r>
        <w:r>
          <w:rPr>
            <w:noProof/>
            <w:webHidden/>
          </w:rPr>
          <w:fldChar w:fldCharType="begin"/>
        </w:r>
        <w:r>
          <w:rPr>
            <w:noProof/>
            <w:webHidden/>
          </w:rPr>
          <w:instrText xml:space="preserve"> PAGEREF _Toc53042044 \h </w:instrText>
        </w:r>
        <w:r>
          <w:rPr>
            <w:noProof/>
            <w:webHidden/>
          </w:rPr>
        </w:r>
      </w:ins>
      <w:r>
        <w:rPr>
          <w:noProof/>
          <w:webHidden/>
        </w:rPr>
        <w:fldChar w:fldCharType="separate"/>
      </w:r>
      <w:ins w:id="142" w:author="Tom Bergeron" w:date="2020-10-08T09:33:00Z">
        <w:r>
          <w:rPr>
            <w:noProof/>
            <w:webHidden/>
          </w:rPr>
          <w:t>70</w:t>
        </w:r>
        <w:r>
          <w:rPr>
            <w:noProof/>
            <w:webHidden/>
          </w:rPr>
          <w:fldChar w:fldCharType="end"/>
        </w:r>
        <w:r w:rsidRPr="00B77BDC">
          <w:rPr>
            <w:rStyle w:val="Hyperlink"/>
            <w:noProof/>
          </w:rPr>
          <w:fldChar w:fldCharType="end"/>
        </w:r>
      </w:ins>
    </w:p>
    <w:p w14:paraId="30DD2BC4" w14:textId="3239AF53" w:rsidR="006E32D5" w:rsidRDefault="006E32D5">
      <w:pPr>
        <w:pStyle w:val="TOC2"/>
        <w:tabs>
          <w:tab w:val="right" w:leader="dot" w:pos="8900"/>
        </w:tabs>
        <w:rPr>
          <w:ins w:id="143" w:author="Tom Bergeron" w:date="2020-10-08T09:33:00Z"/>
          <w:rFonts w:asciiTheme="minorHAnsi" w:eastAsiaTheme="minorEastAsia" w:hAnsiTheme="minorHAnsi" w:cstheme="minorBidi"/>
          <w:smallCaps w:val="0"/>
          <w:noProof/>
          <w:sz w:val="22"/>
          <w:szCs w:val="22"/>
        </w:rPr>
      </w:pPr>
      <w:ins w:id="144"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"_Toc53042045"</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Write Data to a Network Drive</w:t>
        </w:r>
        <w:r>
          <w:rPr>
            <w:noProof/>
            <w:webHidden/>
          </w:rPr>
          <w:tab/>
        </w:r>
        <w:r>
          <w:rPr>
            <w:noProof/>
            <w:webHidden/>
          </w:rPr>
          <w:fldChar w:fldCharType="begin"/>
        </w:r>
        <w:r>
          <w:rPr>
            <w:noProof/>
            <w:webHidden/>
          </w:rPr>
          <w:instrText xml:space="preserve"> PAGEREF _Toc53042045 \h </w:instrText>
        </w:r>
        <w:r>
          <w:rPr>
            <w:noProof/>
            <w:webHidden/>
          </w:rPr>
        </w:r>
      </w:ins>
      <w:r>
        <w:rPr>
          <w:noProof/>
          <w:webHidden/>
        </w:rPr>
        <w:fldChar w:fldCharType="separate"/>
      </w:r>
      <w:ins w:id="145" w:author="Tom Bergeron" w:date="2020-10-08T09:33:00Z">
        <w:r>
          <w:rPr>
            <w:noProof/>
            <w:webHidden/>
          </w:rPr>
          <w:t>70</w:t>
        </w:r>
        <w:r>
          <w:rPr>
            <w:noProof/>
            <w:webHidden/>
          </w:rPr>
          <w:fldChar w:fldCharType="end"/>
        </w:r>
        <w:r w:rsidRPr="00B77BDC">
          <w:rPr>
            <w:rStyle w:val="Hyperlink"/>
            <w:noProof/>
          </w:rPr>
          <w:fldChar w:fldCharType="end"/>
        </w:r>
      </w:ins>
    </w:p>
    <w:p w14:paraId="2FE4CF21" w14:textId="679C861E" w:rsidR="006E32D5" w:rsidRDefault="006E32D5">
      <w:pPr>
        <w:pStyle w:val="TOC2"/>
        <w:tabs>
          <w:tab w:val="right" w:leader="dot" w:pos="8900"/>
        </w:tabs>
        <w:rPr>
          <w:ins w:id="146" w:author="Tom Bergeron" w:date="2020-10-08T09:33:00Z"/>
          <w:rFonts w:asciiTheme="minorHAnsi" w:eastAsiaTheme="minorEastAsia" w:hAnsiTheme="minorHAnsi" w:cstheme="minorBidi"/>
          <w:smallCaps w:val="0"/>
          <w:noProof/>
          <w:sz w:val="22"/>
          <w:szCs w:val="22"/>
        </w:rPr>
      </w:pPr>
      <w:ins w:id="147"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"_Toc53042046"</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Viewing Historical Data</w:t>
        </w:r>
        <w:r>
          <w:rPr>
            <w:noProof/>
            <w:webHidden/>
          </w:rPr>
          <w:tab/>
        </w:r>
        <w:r>
          <w:rPr>
            <w:noProof/>
            <w:webHidden/>
          </w:rPr>
          <w:fldChar w:fldCharType="begin"/>
        </w:r>
        <w:r>
          <w:rPr>
            <w:noProof/>
            <w:webHidden/>
          </w:rPr>
          <w:instrText xml:space="preserve"> PAGEREF _Toc53042046 \h </w:instrText>
        </w:r>
        <w:r>
          <w:rPr>
            <w:noProof/>
            <w:webHidden/>
          </w:rPr>
        </w:r>
      </w:ins>
      <w:r>
        <w:rPr>
          <w:noProof/>
          <w:webHidden/>
        </w:rPr>
        <w:fldChar w:fldCharType="separate"/>
      </w:r>
      <w:ins w:id="148" w:author="Tom Bergeron" w:date="2020-10-08T09:33:00Z">
        <w:r>
          <w:rPr>
            <w:noProof/>
            <w:webHidden/>
          </w:rPr>
          <w:t>73</w:t>
        </w:r>
        <w:r>
          <w:rPr>
            <w:noProof/>
            <w:webHidden/>
          </w:rPr>
          <w:fldChar w:fldCharType="end"/>
        </w:r>
        <w:r w:rsidRPr="00B77BDC">
          <w:rPr>
            <w:rStyle w:val="Hyperlink"/>
            <w:noProof/>
          </w:rPr>
          <w:fldChar w:fldCharType="end"/>
        </w:r>
      </w:ins>
    </w:p>
    <w:p w14:paraId="77EADF0E" w14:textId="6AC63C1C" w:rsidR="006E32D5" w:rsidRDefault="006E32D5">
      <w:pPr>
        <w:pStyle w:val="TOC1"/>
        <w:tabs>
          <w:tab w:val="right" w:leader="dot" w:pos="8900"/>
        </w:tabs>
        <w:rPr>
          <w:ins w:id="149" w:author="Tom Bergeron" w:date="2020-10-08T09:33:00Z"/>
          <w:rFonts w:asciiTheme="minorHAnsi" w:eastAsiaTheme="minorEastAsia" w:hAnsiTheme="minorHAnsi" w:cstheme="minorBidi"/>
          <w:b w:val="0"/>
          <w:caps w:val="0"/>
          <w:noProof/>
          <w:sz w:val="22"/>
          <w:szCs w:val="22"/>
        </w:rPr>
      </w:pPr>
      <w:ins w:id="150"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"_Toc53042047"</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Messages During Profiling and Baseline Profiling</w:t>
        </w:r>
        <w:r>
          <w:rPr>
            <w:noProof/>
            <w:webHidden/>
          </w:rPr>
          <w:tab/>
        </w:r>
        <w:r>
          <w:rPr>
            <w:noProof/>
            <w:webHidden/>
          </w:rPr>
          <w:fldChar w:fldCharType="begin"/>
        </w:r>
        <w:r>
          <w:rPr>
            <w:noProof/>
            <w:webHidden/>
          </w:rPr>
          <w:instrText xml:space="preserve"> PAGEREF _Toc53042047 \h </w:instrText>
        </w:r>
        <w:r>
          <w:rPr>
            <w:noProof/>
            <w:webHidden/>
          </w:rPr>
        </w:r>
      </w:ins>
      <w:r>
        <w:rPr>
          <w:noProof/>
          <w:webHidden/>
        </w:rPr>
        <w:fldChar w:fldCharType="separate"/>
      </w:r>
      <w:ins w:id="151" w:author="Tom Bergeron" w:date="2020-10-08T09:33:00Z">
        <w:r>
          <w:rPr>
            <w:noProof/>
            <w:webHidden/>
          </w:rPr>
          <w:t>74</w:t>
        </w:r>
        <w:r>
          <w:rPr>
            <w:noProof/>
            <w:webHidden/>
          </w:rPr>
          <w:fldChar w:fldCharType="end"/>
        </w:r>
        <w:r w:rsidRPr="00B77BDC">
          <w:rPr>
            <w:rStyle w:val="Hyperlink"/>
            <w:noProof/>
          </w:rPr>
          <w:fldChar w:fldCharType="end"/>
        </w:r>
      </w:ins>
    </w:p>
    <w:p w14:paraId="087C1386" w14:textId="49BA4DDC" w:rsidR="006E32D5" w:rsidRDefault="006E32D5">
      <w:pPr>
        <w:pStyle w:val="TOC2"/>
        <w:tabs>
          <w:tab w:val="right" w:leader="dot" w:pos="8900"/>
        </w:tabs>
        <w:rPr>
          <w:ins w:id="152" w:author="Tom Bergeron" w:date="2020-10-08T09:33:00Z"/>
          <w:rFonts w:asciiTheme="minorHAnsi" w:eastAsiaTheme="minorEastAsia" w:hAnsiTheme="minorHAnsi" w:cstheme="minorBidi"/>
          <w:smallCaps w:val="0"/>
          <w:noProof/>
          <w:sz w:val="22"/>
          <w:szCs w:val="22"/>
        </w:rPr>
      </w:pPr>
      <w:ins w:id="153"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"_Toc53042048"</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System Messages and Alarms</w:t>
        </w:r>
        <w:r>
          <w:rPr>
            <w:noProof/>
            <w:webHidden/>
          </w:rPr>
          <w:tab/>
        </w:r>
        <w:r>
          <w:rPr>
            <w:noProof/>
            <w:webHidden/>
          </w:rPr>
          <w:fldChar w:fldCharType="begin"/>
        </w:r>
        <w:r>
          <w:rPr>
            <w:noProof/>
            <w:webHidden/>
          </w:rPr>
          <w:instrText xml:space="preserve"> PAGEREF _Toc53042048 \h </w:instrText>
        </w:r>
        <w:r>
          <w:rPr>
            <w:noProof/>
            <w:webHidden/>
          </w:rPr>
        </w:r>
      </w:ins>
      <w:r>
        <w:rPr>
          <w:noProof/>
          <w:webHidden/>
        </w:rPr>
        <w:fldChar w:fldCharType="separate"/>
      </w:r>
      <w:ins w:id="154" w:author="Tom Bergeron" w:date="2020-10-08T09:33:00Z">
        <w:r>
          <w:rPr>
            <w:noProof/>
            <w:webHidden/>
          </w:rPr>
          <w:t>74</w:t>
        </w:r>
        <w:r>
          <w:rPr>
            <w:noProof/>
            <w:webHidden/>
          </w:rPr>
          <w:fldChar w:fldCharType="end"/>
        </w:r>
        <w:r w:rsidRPr="00B77BDC">
          <w:rPr>
            <w:rStyle w:val="Hyperlink"/>
            <w:noProof/>
          </w:rPr>
          <w:fldChar w:fldCharType="end"/>
        </w:r>
      </w:ins>
    </w:p>
    <w:p w14:paraId="1B05C3D7" w14:textId="298C4928" w:rsidR="006E32D5" w:rsidRDefault="006E32D5">
      <w:pPr>
        <w:pStyle w:val="TOC2"/>
        <w:tabs>
          <w:tab w:val="right" w:leader="dot" w:pos="8900"/>
        </w:tabs>
        <w:rPr>
          <w:ins w:id="155" w:author="Tom Bergeron" w:date="2020-10-08T09:33:00Z"/>
          <w:rFonts w:asciiTheme="minorHAnsi" w:eastAsiaTheme="minorEastAsia" w:hAnsiTheme="minorHAnsi" w:cstheme="minorBidi"/>
          <w:smallCaps w:val="0"/>
          <w:noProof/>
          <w:sz w:val="22"/>
          <w:szCs w:val="22"/>
        </w:rPr>
      </w:pPr>
      <w:ins w:id="156"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"_Toc53042049"</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Alarms and Messages During Virtual Profiling</w:t>
        </w:r>
        <w:r>
          <w:rPr>
            <w:noProof/>
            <w:webHidden/>
          </w:rPr>
          <w:tab/>
        </w:r>
        <w:r>
          <w:rPr>
            <w:noProof/>
            <w:webHidden/>
          </w:rPr>
          <w:fldChar w:fldCharType="begin"/>
        </w:r>
        <w:r>
          <w:rPr>
            <w:noProof/>
            <w:webHidden/>
          </w:rPr>
          <w:instrText xml:space="preserve"> PAGEREF _Toc53042049 \h </w:instrText>
        </w:r>
        <w:r>
          <w:rPr>
            <w:noProof/>
            <w:webHidden/>
          </w:rPr>
        </w:r>
      </w:ins>
      <w:r>
        <w:rPr>
          <w:noProof/>
          <w:webHidden/>
        </w:rPr>
        <w:fldChar w:fldCharType="separate"/>
      </w:r>
      <w:ins w:id="157" w:author="Tom Bergeron" w:date="2020-10-08T09:33:00Z">
        <w:r>
          <w:rPr>
            <w:noProof/>
            <w:webHidden/>
          </w:rPr>
          <w:t>75</w:t>
        </w:r>
        <w:r>
          <w:rPr>
            <w:noProof/>
            <w:webHidden/>
          </w:rPr>
          <w:fldChar w:fldCharType="end"/>
        </w:r>
        <w:r w:rsidRPr="00B77BDC">
          <w:rPr>
            <w:rStyle w:val="Hyperlink"/>
            <w:noProof/>
          </w:rPr>
          <w:fldChar w:fldCharType="end"/>
        </w:r>
      </w:ins>
    </w:p>
    <w:p w14:paraId="4736BF82" w14:textId="31929CE0" w:rsidR="006E32D5" w:rsidRDefault="006E32D5">
      <w:pPr>
        <w:pStyle w:val="TOC2"/>
        <w:tabs>
          <w:tab w:val="right" w:leader="dot" w:pos="8900"/>
        </w:tabs>
        <w:rPr>
          <w:ins w:id="158" w:author="Tom Bergeron" w:date="2020-10-08T09:33:00Z"/>
          <w:rFonts w:asciiTheme="minorHAnsi" w:eastAsiaTheme="minorEastAsia" w:hAnsiTheme="minorHAnsi" w:cstheme="minorBidi"/>
          <w:smallCaps w:val="0"/>
          <w:noProof/>
          <w:sz w:val="22"/>
          <w:szCs w:val="22"/>
        </w:rPr>
      </w:pPr>
      <w:ins w:id="15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eTPU Communication</w:t>
        </w:r>
        <w:r>
          <w:rPr>
            <w:noProof/>
            <w:webHidden/>
          </w:rPr>
          <w:tab/>
        </w:r>
        <w:r>
          <w:rPr>
            <w:noProof/>
            <w:webHidden/>
          </w:rPr>
          <w:fldChar w:fldCharType="begin"/>
        </w:r>
        <w:r>
          <w:rPr>
            <w:noProof/>
            <w:webHidden/>
          </w:rPr>
          <w:instrText xml:space="preserve"> PAGEREF _Toc53042050 \h </w:instrText>
        </w:r>
        <w:r>
          <w:rPr>
            <w:noProof/>
            <w:webHidden/>
          </w:rPr>
        </w:r>
      </w:ins>
      <w:r>
        <w:rPr>
          <w:noProof/>
          <w:webHidden/>
        </w:rPr>
        <w:fldChar w:fldCharType="separate"/>
      </w:r>
      <w:ins w:id="160" w:author="Tom Bergeron" w:date="2020-10-08T09:33:00Z">
        <w:r>
          <w:rPr>
            <w:noProof/>
            <w:webHidden/>
          </w:rPr>
          <w:t>76</w:t>
        </w:r>
        <w:r>
          <w:rPr>
            <w:noProof/>
            <w:webHidden/>
          </w:rPr>
          <w:fldChar w:fldCharType="end"/>
        </w:r>
        <w:r w:rsidRPr="00B77BDC">
          <w:rPr>
            <w:rStyle w:val="Hyperlink"/>
            <w:noProof/>
          </w:rPr>
          <w:fldChar w:fldCharType="end"/>
        </w:r>
      </w:ins>
    </w:p>
    <w:p w14:paraId="1A5DC51B" w14:textId="5E3CDD99" w:rsidR="006E32D5" w:rsidRDefault="006E32D5">
      <w:pPr>
        <w:pStyle w:val="TOC1"/>
        <w:tabs>
          <w:tab w:val="right" w:leader="dot" w:pos="8900"/>
        </w:tabs>
        <w:rPr>
          <w:ins w:id="161" w:author="Tom Bergeron" w:date="2020-10-08T09:33:00Z"/>
          <w:rFonts w:asciiTheme="minorHAnsi" w:eastAsiaTheme="minorEastAsia" w:hAnsiTheme="minorHAnsi" w:cstheme="minorBidi"/>
          <w:b w:val="0"/>
          <w:caps w:val="0"/>
          <w:noProof/>
          <w:sz w:val="22"/>
          <w:szCs w:val="22"/>
        </w:rPr>
      </w:pPr>
      <w:ins w:id="162"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"_Toc53042051"</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Communicate with Oven Controllers</w:t>
        </w:r>
        <w:r>
          <w:rPr>
            <w:noProof/>
            <w:webHidden/>
          </w:rPr>
          <w:tab/>
        </w:r>
        <w:r>
          <w:rPr>
            <w:noProof/>
            <w:webHidden/>
          </w:rPr>
          <w:fldChar w:fldCharType="begin"/>
        </w:r>
        <w:r>
          <w:rPr>
            <w:noProof/>
            <w:webHidden/>
          </w:rPr>
          <w:instrText xml:space="preserve"> PAGEREF _Toc53042051 \h </w:instrText>
        </w:r>
        <w:r>
          <w:rPr>
            <w:noProof/>
            <w:webHidden/>
          </w:rPr>
        </w:r>
      </w:ins>
      <w:r>
        <w:rPr>
          <w:noProof/>
          <w:webHidden/>
        </w:rPr>
        <w:fldChar w:fldCharType="separate"/>
      </w:r>
      <w:ins w:id="163" w:author="Tom Bergeron" w:date="2020-10-08T09:33:00Z">
        <w:r>
          <w:rPr>
            <w:noProof/>
            <w:webHidden/>
          </w:rPr>
          <w:t>77</w:t>
        </w:r>
        <w:r>
          <w:rPr>
            <w:noProof/>
            <w:webHidden/>
          </w:rPr>
          <w:fldChar w:fldCharType="end"/>
        </w:r>
        <w:r w:rsidRPr="00B77BDC">
          <w:rPr>
            <w:rStyle w:val="Hyperlink"/>
            <w:noProof/>
          </w:rPr>
          <w:fldChar w:fldCharType="end"/>
        </w:r>
      </w:ins>
    </w:p>
    <w:p w14:paraId="1A5F5F59" w14:textId="46C1D9EE" w:rsidR="006E32D5" w:rsidRDefault="006E32D5">
      <w:pPr>
        <w:pStyle w:val="TOC2"/>
        <w:tabs>
          <w:tab w:val="right" w:leader="dot" w:pos="8900"/>
        </w:tabs>
        <w:rPr>
          <w:ins w:id="164" w:author="Tom Bergeron" w:date="2020-10-08T09:33:00Z"/>
          <w:rFonts w:asciiTheme="minorHAnsi" w:eastAsiaTheme="minorEastAsia" w:hAnsiTheme="minorHAnsi" w:cstheme="minorBidi"/>
          <w:smallCaps w:val="0"/>
          <w:noProof/>
          <w:sz w:val="22"/>
          <w:szCs w:val="22"/>
        </w:rPr>
      </w:pPr>
      <w:ins w:id="165"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"_Toc53042052"</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Confirm Oven Communications</w:t>
        </w:r>
        <w:r>
          <w:rPr>
            <w:noProof/>
            <w:webHidden/>
          </w:rPr>
          <w:tab/>
        </w:r>
        <w:r>
          <w:rPr>
            <w:noProof/>
            <w:webHidden/>
          </w:rPr>
          <w:fldChar w:fldCharType="begin"/>
        </w:r>
        <w:r>
          <w:rPr>
            <w:noProof/>
            <w:webHidden/>
          </w:rPr>
          <w:instrText xml:space="preserve"> PAGEREF _Toc53042052 \h </w:instrText>
        </w:r>
        <w:r>
          <w:rPr>
            <w:noProof/>
            <w:webHidden/>
          </w:rPr>
        </w:r>
      </w:ins>
      <w:r>
        <w:rPr>
          <w:noProof/>
          <w:webHidden/>
        </w:rPr>
        <w:fldChar w:fldCharType="separate"/>
      </w:r>
      <w:ins w:id="166" w:author="Tom Bergeron" w:date="2020-10-08T09:33:00Z">
        <w:r>
          <w:rPr>
            <w:noProof/>
            <w:webHidden/>
          </w:rPr>
          <w:t>78</w:t>
        </w:r>
        <w:r>
          <w:rPr>
            <w:noProof/>
            <w:webHidden/>
          </w:rPr>
          <w:fldChar w:fldCharType="end"/>
        </w:r>
        <w:r w:rsidRPr="00B77BDC">
          <w:rPr>
            <w:rStyle w:val="Hyperlink"/>
            <w:noProof/>
          </w:rPr>
          <w:fldChar w:fldCharType="end"/>
        </w:r>
      </w:ins>
    </w:p>
    <w:p w14:paraId="57D99832" w14:textId="6395A737" w:rsidR="006E32D5" w:rsidRDefault="006E32D5">
      <w:pPr>
        <w:pStyle w:val="TOC2"/>
        <w:tabs>
          <w:tab w:val="right" w:leader="dot" w:pos="8900"/>
        </w:tabs>
        <w:rPr>
          <w:ins w:id="167" w:author="Tom Bergeron" w:date="2020-10-08T09:33:00Z"/>
          <w:rFonts w:asciiTheme="minorHAnsi" w:eastAsiaTheme="minorEastAsia" w:hAnsiTheme="minorHAnsi" w:cstheme="minorBidi"/>
          <w:smallCaps w:val="0"/>
          <w:noProof/>
          <w:sz w:val="22"/>
          <w:szCs w:val="22"/>
        </w:rPr>
      </w:pPr>
      <w:ins w:id="168"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"_Toc53042053"</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Configure Software for Oven Communication</w:t>
        </w:r>
        <w:r>
          <w:rPr>
            <w:noProof/>
            <w:webHidden/>
          </w:rPr>
          <w:tab/>
        </w:r>
        <w:r>
          <w:rPr>
            <w:noProof/>
            <w:webHidden/>
          </w:rPr>
          <w:fldChar w:fldCharType="begin"/>
        </w:r>
        <w:r>
          <w:rPr>
            <w:noProof/>
            <w:webHidden/>
          </w:rPr>
          <w:instrText xml:space="preserve"> PAGEREF _Toc53042053 \h </w:instrText>
        </w:r>
        <w:r>
          <w:rPr>
            <w:noProof/>
            <w:webHidden/>
          </w:rPr>
        </w:r>
      </w:ins>
      <w:r>
        <w:rPr>
          <w:noProof/>
          <w:webHidden/>
        </w:rPr>
        <w:fldChar w:fldCharType="separate"/>
      </w:r>
      <w:ins w:id="169" w:author="Tom Bergeron" w:date="2020-10-08T09:33:00Z">
        <w:r>
          <w:rPr>
            <w:noProof/>
            <w:webHidden/>
          </w:rPr>
          <w:t>79</w:t>
        </w:r>
        <w:r>
          <w:rPr>
            <w:noProof/>
            <w:webHidden/>
          </w:rPr>
          <w:fldChar w:fldCharType="end"/>
        </w:r>
        <w:r w:rsidRPr="00B77BDC">
          <w:rPr>
            <w:rStyle w:val="Hyperlink"/>
            <w:noProof/>
          </w:rPr>
          <w:fldChar w:fldCharType="end"/>
        </w:r>
      </w:ins>
    </w:p>
    <w:p w14:paraId="51B09F36" w14:textId="771AF0B5" w:rsidR="006E32D5" w:rsidRDefault="006E32D5">
      <w:pPr>
        <w:pStyle w:val="TOC2"/>
        <w:tabs>
          <w:tab w:val="right" w:leader="dot" w:pos="8900"/>
        </w:tabs>
        <w:rPr>
          <w:ins w:id="170" w:author="Tom Bergeron" w:date="2020-10-08T09:33:00Z"/>
          <w:rFonts w:asciiTheme="minorHAnsi" w:eastAsiaTheme="minorEastAsia" w:hAnsiTheme="minorHAnsi" w:cstheme="minorBidi"/>
          <w:smallCaps w:val="0"/>
          <w:noProof/>
          <w:sz w:val="22"/>
          <w:szCs w:val="22"/>
        </w:rPr>
      </w:pPr>
      <w:ins w:id="171"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"_Toc53042054"</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Use a Base Oven Recipe With Oven Communication</w:t>
        </w:r>
        <w:r>
          <w:rPr>
            <w:noProof/>
            <w:webHidden/>
          </w:rPr>
          <w:tab/>
        </w:r>
        <w:r>
          <w:rPr>
            <w:noProof/>
            <w:webHidden/>
          </w:rPr>
          <w:fldChar w:fldCharType="begin"/>
        </w:r>
        <w:r>
          <w:rPr>
            <w:noProof/>
            <w:webHidden/>
          </w:rPr>
          <w:instrText xml:space="preserve"> PAGEREF _Toc53042054 \h </w:instrText>
        </w:r>
        <w:r>
          <w:rPr>
            <w:noProof/>
            <w:webHidden/>
          </w:rPr>
        </w:r>
      </w:ins>
      <w:r>
        <w:rPr>
          <w:noProof/>
          <w:webHidden/>
        </w:rPr>
        <w:fldChar w:fldCharType="separate"/>
      </w:r>
      <w:ins w:id="172" w:author="Tom Bergeron" w:date="2020-10-08T09:33:00Z">
        <w:r>
          <w:rPr>
            <w:noProof/>
            <w:webHidden/>
          </w:rPr>
          <w:t>79</w:t>
        </w:r>
        <w:r>
          <w:rPr>
            <w:noProof/>
            <w:webHidden/>
          </w:rPr>
          <w:fldChar w:fldCharType="end"/>
        </w:r>
        <w:r w:rsidRPr="00B77BDC">
          <w:rPr>
            <w:rStyle w:val="Hyperlink"/>
            <w:noProof/>
          </w:rPr>
          <w:fldChar w:fldCharType="end"/>
        </w:r>
      </w:ins>
    </w:p>
    <w:p w14:paraId="7FD8CDC7" w14:textId="073085F3" w:rsidR="006E32D5" w:rsidRDefault="006E32D5">
      <w:pPr>
        <w:pStyle w:val="TOC2"/>
        <w:tabs>
          <w:tab w:val="right" w:leader="dot" w:pos="8900"/>
        </w:tabs>
        <w:rPr>
          <w:ins w:id="173" w:author="Tom Bergeron" w:date="2020-10-08T09:33:00Z"/>
          <w:rFonts w:asciiTheme="minorHAnsi" w:eastAsiaTheme="minorEastAsia" w:hAnsiTheme="minorHAnsi" w:cstheme="minorBidi"/>
          <w:smallCaps w:val="0"/>
          <w:noProof/>
          <w:sz w:val="22"/>
          <w:szCs w:val="22"/>
        </w:rPr>
      </w:pPr>
      <w:ins w:id="174"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"_Toc53042055"</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Run a Profile Using Oven Communication</w:t>
        </w:r>
        <w:r>
          <w:rPr>
            <w:noProof/>
            <w:webHidden/>
          </w:rPr>
          <w:tab/>
        </w:r>
        <w:r>
          <w:rPr>
            <w:noProof/>
            <w:webHidden/>
          </w:rPr>
          <w:fldChar w:fldCharType="begin"/>
        </w:r>
        <w:r>
          <w:rPr>
            <w:noProof/>
            <w:webHidden/>
          </w:rPr>
          <w:instrText xml:space="preserve"> PAGEREF _Toc53042055 \h </w:instrText>
        </w:r>
        <w:r>
          <w:rPr>
            <w:noProof/>
            <w:webHidden/>
          </w:rPr>
        </w:r>
      </w:ins>
      <w:r>
        <w:rPr>
          <w:noProof/>
          <w:webHidden/>
        </w:rPr>
        <w:fldChar w:fldCharType="separate"/>
      </w:r>
      <w:ins w:id="175" w:author="Tom Bergeron" w:date="2020-10-08T09:33:00Z">
        <w:r>
          <w:rPr>
            <w:noProof/>
            <w:webHidden/>
          </w:rPr>
          <w:t>80</w:t>
        </w:r>
        <w:r>
          <w:rPr>
            <w:noProof/>
            <w:webHidden/>
          </w:rPr>
          <w:fldChar w:fldCharType="end"/>
        </w:r>
        <w:r w:rsidRPr="00B77BDC">
          <w:rPr>
            <w:rStyle w:val="Hyperlink"/>
            <w:noProof/>
          </w:rPr>
          <w:fldChar w:fldCharType="end"/>
        </w:r>
      </w:ins>
    </w:p>
    <w:p w14:paraId="3B5B5277" w14:textId="2CBA6AFC" w:rsidR="006E32D5" w:rsidRDefault="006E32D5">
      <w:pPr>
        <w:pStyle w:val="TOC2"/>
        <w:tabs>
          <w:tab w:val="right" w:leader="dot" w:pos="8900"/>
        </w:tabs>
        <w:rPr>
          <w:ins w:id="176" w:author="Tom Bergeron" w:date="2020-10-08T09:33:00Z"/>
          <w:rFonts w:asciiTheme="minorHAnsi" w:eastAsiaTheme="minorEastAsia" w:hAnsiTheme="minorHAnsi" w:cstheme="minorBidi"/>
          <w:smallCaps w:val="0"/>
          <w:noProof/>
          <w:sz w:val="22"/>
          <w:szCs w:val="22"/>
        </w:rPr>
      </w:pPr>
      <w:ins w:id="177"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"_Toc53042056"</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Start a Virtual Profile With Oven Communication</w:t>
        </w:r>
        <w:r>
          <w:rPr>
            <w:noProof/>
            <w:webHidden/>
          </w:rPr>
          <w:tab/>
        </w:r>
        <w:r>
          <w:rPr>
            <w:noProof/>
            <w:webHidden/>
          </w:rPr>
          <w:fldChar w:fldCharType="begin"/>
        </w:r>
        <w:r>
          <w:rPr>
            <w:noProof/>
            <w:webHidden/>
          </w:rPr>
          <w:instrText xml:space="preserve"> PAGEREF _Toc53042056 \h </w:instrText>
        </w:r>
        <w:r>
          <w:rPr>
            <w:noProof/>
            <w:webHidden/>
          </w:rPr>
        </w:r>
      </w:ins>
      <w:r>
        <w:rPr>
          <w:noProof/>
          <w:webHidden/>
        </w:rPr>
        <w:fldChar w:fldCharType="separate"/>
      </w:r>
      <w:ins w:id="178" w:author="Tom Bergeron" w:date="2020-10-08T09:33:00Z">
        <w:r>
          <w:rPr>
            <w:noProof/>
            <w:webHidden/>
          </w:rPr>
          <w:t>82</w:t>
        </w:r>
        <w:r>
          <w:rPr>
            <w:noProof/>
            <w:webHidden/>
          </w:rPr>
          <w:fldChar w:fldCharType="end"/>
        </w:r>
        <w:r w:rsidRPr="00B77BDC">
          <w:rPr>
            <w:rStyle w:val="Hyperlink"/>
            <w:noProof/>
          </w:rPr>
          <w:fldChar w:fldCharType="end"/>
        </w:r>
      </w:ins>
    </w:p>
    <w:p w14:paraId="39776CC8" w14:textId="116E6510" w:rsidR="006E32D5" w:rsidRDefault="006E32D5">
      <w:pPr>
        <w:pStyle w:val="TOC2"/>
        <w:tabs>
          <w:tab w:val="right" w:leader="dot" w:pos="8900"/>
        </w:tabs>
        <w:rPr>
          <w:ins w:id="179" w:author="Tom Bergeron" w:date="2020-10-08T09:33:00Z"/>
          <w:rFonts w:asciiTheme="minorHAnsi" w:eastAsiaTheme="minorEastAsia" w:hAnsiTheme="minorHAnsi" w:cstheme="minorBidi"/>
          <w:smallCaps w:val="0"/>
          <w:noProof/>
          <w:sz w:val="22"/>
          <w:szCs w:val="22"/>
        </w:rPr>
      </w:pPr>
      <w:ins w:id="180"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"_Toc53042057"</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Base Oven Recipe Automatic Verification</w:t>
        </w:r>
        <w:r>
          <w:rPr>
            <w:noProof/>
            <w:webHidden/>
          </w:rPr>
          <w:tab/>
        </w:r>
        <w:r>
          <w:rPr>
            <w:noProof/>
            <w:webHidden/>
          </w:rPr>
          <w:fldChar w:fldCharType="begin"/>
        </w:r>
        <w:r>
          <w:rPr>
            <w:noProof/>
            <w:webHidden/>
          </w:rPr>
          <w:instrText xml:space="preserve"> PAGEREF _Toc53042057 \h </w:instrText>
        </w:r>
        <w:r>
          <w:rPr>
            <w:noProof/>
            <w:webHidden/>
          </w:rPr>
        </w:r>
      </w:ins>
      <w:r>
        <w:rPr>
          <w:noProof/>
          <w:webHidden/>
        </w:rPr>
        <w:fldChar w:fldCharType="separate"/>
      </w:r>
      <w:ins w:id="181" w:author="Tom Bergeron" w:date="2020-10-08T09:33:00Z">
        <w:r>
          <w:rPr>
            <w:noProof/>
            <w:webHidden/>
          </w:rPr>
          <w:t>83</w:t>
        </w:r>
        <w:r>
          <w:rPr>
            <w:noProof/>
            <w:webHidden/>
          </w:rPr>
          <w:fldChar w:fldCharType="end"/>
        </w:r>
        <w:r w:rsidRPr="00B77BDC">
          <w:rPr>
            <w:rStyle w:val="Hyperlink"/>
            <w:noProof/>
          </w:rPr>
          <w:fldChar w:fldCharType="end"/>
        </w:r>
      </w:ins>
    </w:p>
    <w:p w14:paraId="35950E6C" w14:textId="3B0FF663" w:rsidR="006E32D5" w:rsidRDefault="006E32D5">
      <w:pPr>
        <w:pStyle w:val="TOC1"/>
        <w:tabs>
          <w:tab w:val="right" w:leader="dot" w:pos="8900"/>
        </w:tabs>
        <w:rPr>
          <w:ins w:id="182" w:author="Tom Bergeron" w:date="2020-10-08T09:33:00Z"/>
          <w:rFonts w:asciiTheme="minorHAnsi" w:eastAsiaTheme="minorEastAsia" w:hAnsiTheme="minorHAnsi" w:cstheme="minorBidi"/>
          <w:b w:val="0"/>
          <w:caps w:val="0"/>
          <w:noProof/>
          <w:sz w:val="22"/>
          <w:szCs w:val="22"/>
        </w:rPr>
      </w:pPr>
      <w:ins w:id="183"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"_Toc53042058"</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Dual Lane Systems And Functionality</w:t>
        </w:r>
        <w:r>
          <w:rPr>
            <w:noProof/>
            <w:webHidden/>
          </w:rPr>
          <w:tab/>
        </w:r>
        <w:r>
          <w:rPr>
            <w:noProof/>
            <w:webHidden/>
          </w:rPr>
          <w:fldChar w:fldCharType="begin"/>
        </w:r>
        <w:r>
          <w:rPr>
            <w:noProof/>
            <w:webHidden/>
          </w:rPr>
          <w:instrText xml:space="preserve"> PAGEREF _Toc53042058 \h </w:instrText>
        </w:r>
        <w:r>
          <w:rPr>
            <w:noProof/>
            <w:webHidden/>
          </w:rPr>
        </w:r>
      </w:ins>
      <w:r>
        <w:rPr>
          <w:noProof/>
          <w:webHidden/>
        </w:rPr>
        <w:fldChar w:fldCharType="separate"/>
      </w:r>
      <w:ins w:id="184" w:author="Tom Bergeron" w:date="2020-10-08T09:33:00Z">
        <w:r>
          <w:rPr>
            <w:noProof/>
            <w:webHidden/>
          </w:rPr>
          <w:t>84</w:t>
        </w:r>
        <w:r>
          <w:rPr>
            <w:noProof/>
            <w:webHidden/>
          </w:rPr>
          <w:fldChar w:fldCharType="end"/>
        </w:r>
        <w:r w:rsidRPr="00B77BDC">
          <w:rPr>
            <w:rStyle w:val="Hyperlink"/>
            <w:noProof/>
          </w:rPr>
          <w:fldChar w:fldCharType="end"/>
        </w:r>
      </w:ins>
    </w:p>
    <w:p w14:paraId="32570FF0" w14:textId="73F86D5B" w:rsidR="006E32D5" w:rsidRDefault="006E32D5">
      <w:pPr>
        <w:pStyle w:val="TOC2"/>
        <w:tabs>
          <w:tab w:val="right" w:leader="dot" w:pos="8900"/>
        </w:tabs>
        <w:rPr>
          <w:ins w:id="185" w:author="Tom Bergeron" w:date="2020-10-08T09:33:00Z"/>
          <w:rFonts w:asciiTheme="minorHAnsi" w:eastAsiaTheme="minorEastAsia" w:hAnsiTheme="minorHAnsi" w:cstheme="minorBidi"/>
          <w:smallCaps w:val="0"/>
          <w:noProof/>
          <w:sz w:val="22"/>
          <w:szCs w:val="22"/>
        </w:rPr>
      </w:pPr>
      <w:ins w:id="186"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"_Toc53042059"</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Dual Lane Dual Systems</w:t>
        </w:r>
        <w:r>
          <w:rPr>
            <w:noProof/>
            <w:webHidden/>
          </w:rPr>
          <w:tab/>
        </w:r>
        <w:r>
          <w:rPr>
            <w:noProof/>
            <w:webHidden/>
          </w:rPr>
          <w:fldChar w:fldCharType="begin"/>
        </w:r>
        <w:r>
          <w:rPr>
            <w:noProof/>
            <w:webHidden/>
          </w:rPr>
          <w:instrText xml:space="preserve"> PAGEREF _Toc53042059 \h </w:instrText>
        </w:r>
        <w:r>
          <w:rPr>
            <w:noProof/>
            <w:webHidden/>
          </w:rPr>
        </w:r>
      </w:ins>
      <w:r>
        <w:rPr>
          <w:noProof/>
          <w:webHidden/>
        </w:rPr>
        <w:fldChar w:fldCharType="separate"/>
      </w:r>
      <w:ins w:id="187" w:author="Tom Bergeron" w:date="2020-10-08T09:33:00Z">
        <w:r>
          <w:rPr>
            <w:noProof/>
            <w:webHidden/>
          </w:rPr>
          <w:t>84</w:t>
        </w:r>
        <w:r>
          <w:rPr>
            <w:noProof/>
            <w:webHidden/>
          </w:rPr>
          <w:fldChar w:fldCharType="end"/>
        </w:r>
        <w:r w:rsidRPr="00B77BDC">
          <w:rPr>
            <w:rStyle w:val="Hyperlink"/>
            <w:noProof/>
          </w:rPr>
          <w:fldChar w:fldCharType="end"/>
        </w:r>
      </w:ins>
    </w:p>
    <w:p w14:paraId="510B47B3" w14:textId="55DA170C" w:rsidR="006E32D5" w:rsidRDefault="006E32D5">
      <w:pPr>
        <w:pStyle w:val="TOC2"/>
        <w:tabs>
          <w:tab w:val="right" w:leader="dot" w:pos="8900"/>
        </w:tabs>
        <w:rPr>
          <w:ins w:id="188" w:author="Tom Bergeron" w:date="2020-10-08T09:33:00Z"/>
          <w:rFonts w:asciiTheme="minorHAnsi" w:eastAsiaTheme="minorEastAsia" w:hAnsiTheme="minorHAnsi" w:cstheme="minorBidi"/>
          <w:smallCaps w:val="0"/>
          <w:noProof/>
          <w:sz w:val="22"/>
          <w:szCs w:val="22"/>
        </w:rPr>
      </w:pPr>
      <w:ins w:id="189" w:author="Tom Bergeron" w:date="2020-10-08T09:33:00Z">
        <w:r w:rsidRPr="00B77BDC">
          <w:rPr>
            <w:rStyle w:val="Hyperlink"/>
            <w:noProof/>
          </w:rPr>
          <w:fldChar w:fldCharType="begin"/>
        </w:r>
        <w:r w:rsidRPr="00B77BDC">
          <w:rPr>
            <w:rStyle w:val="Hyperlink"/>
            <w:noProof/>
          </w:rPr>
          <w:instrText xml:space="preserve"> </w:instrText>
        </w:r>
        <w:r>
          <w:rPr>
            <w:noProof/>
          </w:rPr>
          <w:instrText>HYPERLINK \l "_Toc53042060"</w:instrText>
        </w:r>
        <w:r w:rsidRPr="00B77BDC">
          <w:rPr>
            <w:rStyle w:val="Hyperlink"/>
            <w:noProof/>
          </w:rPr>
          <w:instrText xml:space="preserve"> </w:instrText>
        </w:r>
        <w:r w:rsidRPr="00B77BDC">
          <w:rPr>
            <w:rStyle w:val="Hyperlink"/>
            <w:noProof/>
          </w:rPr>
        </w:r>
        <w:r w:rsidRPr="00B77BDC">
          <w:rPr>
            <w:rStyle w:val="Hyperlink"/>
            <w:noProof/>
          </w:rPr>
          <w:fldChar w:fldCharType="separate"/>
        </w:r>
        <w:r w:rsidRPr="00B77BDC">
          <w:rPr>
            <w:rStyle w:val="Hyperlink"/>
            <w:noProof/>
          </w:rPr>
          <w:t>Configure Dual Lane Systems</w:t>
        </w:r>
        <w:r>
          <w:rPr>
            <w:noProof/>
            <w:webHidden/>
          </w:rPr>
          <w:tab/>
        </w:r>
        <w:r>
          <w:rPr>
            <w:noProof/>
            <w:webHidden/>
          </w:rPr>
          <w:fldChar w:fldCharType="begin"/>
        </w:r>
        <w:r>
          <w:rPr>
            <w:noProof/>
            <w:webHidden/>
          </w:rPr>
          <w:instrText xml:space="preserve"> PAGEREF _Toc53042060 \h </w:instrText>
        </w:r>
        <w:r>
          <w:rPr>
            <w:noProof/>
            <w:webHidden/>
          </w:rPr>
        </w:r>
      </w:ins>
      <w:r>
        <w:rPr>
          <w:noProof/>
          <w:webHidden/>
        </w:rPr>
        <w:fldChar w:fldCharType="separate"/>
      </w:r>
      <w:ins w:id="190" w:author="Tom Bergeron" w:date="2020-10-08T09:33:00Z">
        <w:r>
          <w:rPr>
            <w:noProof/>
            <w:webHidden/>
          </w:rPr>
          <w:t>85</w:t>
        </w:r>
        <w:r>
          <w:rPr>
            <w:noProof/>
            <w:webHidden/>
          </w:rPr>
          <w:fldChar w:fldCharType="end"/>
        </w:r>
        <w:r w:rsidRPr="00B77BDC">
          <w:rPr>
            <w:rStyle w:val="Hyperlink"/>
            <w:noProof/>
          </w:rPr>
          <w:fldChar w:fldCharType="end"/>
        </w:r>
      </w:ins>
    </w:p>
    <w:p w14:paraId="34D7B9FC" w14:textId="6CC54441" w:rsidR="006E32D5" w:rsidRPr="006E32D5" w:rsidRDefault="006E32D5" w:rsidP="006E32D5">
      <w:pPr>
        <w:pStyle w:val="UnresolvedMention"/>
        <w:keepNext/>
        <w:tabs>
          <w:tab w:val="right" w:leader="dot" w:pos="8900"/>
        </w:tabs>
        <w:spacing w:before="120"/>
        <w:rPr>
          <w:ins w:id="191" w:author="Tom Bergeron" w:date="2020-10-08T09:33:00Z"/>
          <w:rFonts w:asciiTheme="minorHAnsi" w:eastAsiaTheme="minorEastAsia" w:hAnsiTheme="minorHAnsi" w:cstheme="minorBidi"/>
          <w:noProof/>
          <w:sz w:val="22"/>
          <w:szCs w:val="22"/>
          <w:rPrChange w:id="192" w:author="Tom Bergeron" w:date="2020-10-08T09:35:00Z">
            <w:rPr>
              <w:ins w:id="193" w:author="Tom Bergeron" w:date="2020-10-08T09:33:00Z"/>
              <w:rFonts w:asciiTheme="minorHAnsi" w:eastAsiaTheme="minorEastAsia" w:hAnsiTheme="minorHAnsi" w:cstheme="minorBidi"/>
              <w:b w:val="0"/>
              <w:caps w:val="0"/>
              <w:noProof/>
              <w:sz w:val="22"/>
              <w:szCs w:val="22"/>
            </w:rPr>
          </w:rPrChange>
        </w:rPr>
        <w:pPrChange w:id="194" w:author="Tom Bergeron" w:date="2020-10-08T09:35:00Z">
          <w:pPr>
            <w:pStyle w:val="TOC1"/>
            <w:tabs>
              <w:tab w:val="right" w:leader="dot" w:pos="8900"/>
            </w:tabs>
          </w:pPr>
        </w:pPrChange>
      </w:pPr>
    </w:p>
    <w:p w14:paraId="499F9D3E" w14:textId="5E3CD321" w:rsidR="00277136" w:rsidDel="006E32D5" w:rsidRDefault="00BD0DA7">
      <w:pPr>
        <w:pStyle w:val="TOC1"/>
        <w:tabs>
          <w:tab w:val="right" w:leader="dot" w:pos="8900"/>
        </w:tabs>
        <w:rPr>
          <w:del w:id="195" w:author="Tom Bergeron" w:date="2020-10-08T09:33:00Z"/>
          <w:rFonts w:asciiTheme="minorHAnsi" w:eastAsiaTheme="minorEastAsia" w:hAnsiTheme="minorHAnsi" w:cstheme="minorBidi"/>
          <w:b w:val="0"/>
          <w:caps w:val="0"/>
          <w:noProof/>
          <w:sz w:val="22"/>
          <w:szCs w:val="22"/>
        </w:rPr>
      </w:pPr>
      <w:del w:id="196" w:author="Tom Bergeron" w:date="2020-10-08T09:33:00Z">
        <w:r w:rsidDel="006E32D5">
          <w:rPr>
            <w:noProof/>
          </w:rPr>
          <w:fldChar w:fldCharType="begin"/>
        </w:r>
        <w:r w:rsidDel="006E32D5">
          <w:rPr>
            <w:noProof/>
          </w:rPr>
          <w:delInstrText xml:space="preserve"> HYPERLINK \l "_Toc532856579" </w:delInstrText>
        </w:r>
        <w:r w:rsidDel="006E32D5">
          <w:rPr>
            <w:noProof/>
          </w:rPr>
          <w:fldChar w:fldCharType="separate"/>
        </w:r>
      </w:del>
      <w:ins w:id="197" w:author="Tom Bergeron" w:date="2020-10-08T09:33:00Z">
        <w:r w:rsidR="006E32D5">
          <w:rPr>
            <w:b w:val="0"/>
            <w:bCs/>
            <w:noProof/>
          </w:rPr>
          <w:t>Error! Hyperlink reference not valid.</w:t>
        </w:r>
      </w:ins>
      <w:del w:id="198" w:author="Tom Bergeron" w:date="2020-10-08T09:33:00Z">
        <w:r w:rsidR="00277136" w:rsidRPr="008A29D6" w:rsidDel="006E32D5">
          <w:rPr>
            <w:rStyle w:val="Hyperlink"/>
            <w:rFonts w:cs="Arial"/>
            <w:bCs/>
            <w:iCs/>
            <w:noProof/>
          </w:rPr>
          <w:delText>The Hardware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_Toc532856579 \h </w:delInstrText>
        </w:r>
        <w:r w:rsidR="00277136" w:rsidDel="006E32D5">
          <w:rPr>
            <w:noProof/>
            <w:webHidden/>
          </w:rPr>
        </w:r>
        <w:r w:rsidR="00277136" w:rsidDel="006E32D5">
          <w:rPr>
            <w:noProof/>
            <w:webHidden/>
          </w:rPr>
          <w:fldChar w:fldCharType="separate"/>
        </w:r>
        <w:r w:rsidR="00277136" w:rsidDel="006E32D5">
          <w:rPr>
            <w:noProof/>
            <w:webHidden/>
          </w:rPr>
          <w:delText>3</w:delText>
        </w:r>
        <w:r w:rsidR="00277136" w:rsidDel="006E32D5">
          <w:rPr>
            <w:noProof/>
            <w:webHidden/>
          </w:rPr>
          <w:fldChar w:fldCharType="end"/>
        </w:r>
        <w:r w:rsidDel="006E32D5">
          <w:rPr>
            <w:noProof/>
          </w:rPr>
          <w:fldChar w:fldCharType="end"/>
        </w:r>
      </w:del>
    </w:p>
    <w:p w14:paraId="0B603A54" w14:textId="6703440C" w:rsidR="00277136" w:rsidDel="006E32D5" w:rsidRDefault="00BD0DA7">
      <w:pPr>
        <w:pStyle w:val="TOC2"/>
        <w:tabs>
          <w:tab w:val="right" w:leader="dot" w:pos="8900"/>
        </w:tabs>
        <w:rPr>
          <w:del w:id="199" w:author="Tom Bergeron" w:date="2020-10-08T09:33:00Z"/>
          <w:rFonts w:asciiTheme="minorHAnsi" w:eastAsiaTheme="minorEastAsia" w:hAnsiTheme="minorHAnsi" w:cstheme="minorBidi"/>
          <w:smallCaps w:val="0"/>
          <w:noProof/>
          <w:sz w:val="22"/>
          <w:szCs w:val="22"/>
        </w:rPr>
      </w:pPr>
      <w:del w:id="200" w:author="Tom Bergeron" w:date="2020-10-08T09:33:00Z">
        <w:r w:rsidDel="006E32D5">
          <w:rPr>
            <w:noProof/>
          </w:rPr>
          <w:fldChar w:fldCharType="begin"/>
        </w:r>
        <w:r w:rsidDel="006E32D5">
          <w:rPr>
            <w:noProof/>
          </w:rPr>
          <w:delInstrText xml:space="preserve"> HYPERLINK \l "_Toc532856580" </w:delInstrText>
        </w:r>
        <w:r w:rsidDel="006E32D5">
          <w:rPr>
            <w:noProof/>
          </w:rPr>
          <w:fldChar w:fldCharType="separate"/>
        </w:r>
      </w:del>
      <w:ins w:id="201" w:author="Tom Bergeron" w:date="2020-10-08T09:33:00Z">
        <w:r w:rsidR="006E32D5">
          <w:rPr>
            <w:b/>
            <w:bCs/>
            <w:noProof/>
          </w:rPr>
          <w:t>Error! Hyperlink reference not valid.</w:t>
        </w:r>
      </w:ins>
      <w:del w:id="202" w:author="Tom Bergeron" w:date="2020-10-08T09:33:00Z">
        <w:r w:rsidR="00277136" w:rsidRPr="008A29D6" w:rsidDel="006E32D5">
          <w:rPr>
            <w:rStyle w:val="Hyperlink"/>
            <w:noProof/>
          </w:rPr>
          <w:delText>Hardware Diagram</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_Toc532856580 \h </w:delInstrText>
        </w:r>
        <w:r w:rsidR="00277136" w:rsidDel="006E32D5">
          <w:rPr>
            <w:noProof/>
            <w:webHidden/>
          </w:rPr>
        </w:r>
        <w:r w:rsidR="00277136" w:rsidDel="006E32D5">
          <w:rPr>
            <w:noProof/>
            <w:webHidden/>
          </w:rPr>
          <w:fldChar w:fldCharType="separate"/>
        </w:r>
        <w:r w:rsidR="00277136" w:rsidDel="006E32D5">
          <w:rPr>
            <w:noProof/>
            <w:webHidden/>
          </w:rPr>
          <w:delText>5</w:delText>
        </w:r>
        <w:r w:rsidR="00277136" w:rsidDel="006E32D5">
          <w:rPr>
            <w:noProof/>
            <w:webHidden/>
          </w:rPr>
          <w:fldChar w:fldCharType="end"/>
        </w:r>
        <w:r w:rsidDel="006E32D5">
          <w:rPr>
            <w:noProof/>
          </w:rPr>
          <w:fldChar w:fldCharType="end"/>
        </w:r>
      </w:del>
    </w:p>
    <w:p w14:paraId="05AA6416" w14:textId="274CF478" w:rsidR="00277136" w:rsidDel="006E32D5" w:rsidRDefault="00BD0DA7">
      <w:pPr>
        <w:pStyle w:val="TOC1"/>
        <w:tabs>
          <w:tab w:val="right" w:leader="dot" w:pos="8900"/>
        </w:tabs>
        <w:rPr>
          <w:del w:id="203" w:author="Tom Bergeron" w:date="2020-10-08T09:33:00Z"/>
          <w:rFonts w:asciiTheme="minorHAnsi" w:eastAsiaTheme="minorEastAsia" w:hAnsiTheme="minorHAnsi" w:cstheme="minorBidi"/>
          <w:b w:val="0"/>
          <w:caps w:val="0"/>
          <w:noProof/>
          <w:sz w:val="22"/>
          <w:szCs w:val="22"/>
        </w:rPr>
      </w:pPr>
      <w:del w:id="204" w:author="Tom Bergeron" w:date="2020-10-08T09:33:00Z">
        <w:r w:rsidDel="006E32D5">
          <w:rPr>
            <w:noProof/>
          </w:rPr>
          <w:fldChar w:fldCharType="begin"/>
        </w:r>
        <w:r w:rsidDel="006E32D5">
          <w:rPr>
            <w:noProof/>
          </w:rPr>
          <w:delInstrText xml:space="preserve"> HYPERLINK \l "_Toc532856581" </w:delInstrText>
        </w:r>
        <w:r w:rsidDel="006E32D5">
          <w:rPr>
            <w:noProof/>
          </w:rPr>
          <w:fldChar w:fldCharType="separate"/>
        </w:r>
      </w:del>
      <w:ins w:id="205" w:author="Tom Bergeron" w:date="2020-10-08T09:33:00Z">
        <w:r w:rsidR="006E32D5">
          <w:rPr>
            <w:b w:val="0"/>
            <w:bCs/>
            <w:noProof/>
          </w:rPr>
          <w:t>Error! Hyperlink reference not valid.</w:t>
        </w:r>
      </w:ins>
      <w:del w:id="206" w:author="Tom Bergeron" w:date="2020-10-08T09:33:00Z">
        <w:r w:rsidR="00277136" w:rsidRPr="008A29D6" w:rsidDel="006E32D5">
          <w:rPr>
            <w:rStyle w:val="Hyperlink"/>
            <w:noProof/>
          </w:rPr>
          <w:delText>Dual Lane Systems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_Toc532856581 \h </w:delInstrText>
        </w:r>
        <w:r w:rsidR="00277136" w:rsidDel="006E32D5">
          <w:rPr>
            <w:noProof/>
            <w:webHidden/>
          </w:rPr>
        </w:r>
        <w:r w:rsidR="00277136" w:rsidDel="006E32D5">
          <w:rPr>
            <w:noProof/>
            <w:webHidden/>
          </w:rPr>
          <w:fldChar w:fldCharType="separate"/>
        </w:r>
        <w:r w:rsidR="00277136" w:rsidDel="006E32D5">
          <w:rPr>
            <w:noProof/>
            <w:webHidden/>
          </w:rPr>
          <w:delText>6</w:delText>
        </w:r>
        <w:r w:rsidR="00277136" w:rsidDel="006E32D5">
          <w:rPr>
            <w:noProof/>
            <w:webHidden/>
          </w:rPr>
          <w:fldChar w:fldCharType="end"/>
        </w:r>
        <w:r w:rsidDel="006E32D5">
          <w:rPr>
            <w:noProof/>
          </w:rPr>
          <w:fldChar w:fldCharType="end"/>
        </w:r>
      </w:del>
    </w:p>
    <w:p w14:paraId="74CE62FA" w14:textId="409B27B4" w:rsidR="00277136" w:rsidDel="006E32D5" w:rsidRDefault="00BD0DA7">
      <w:pPr>
        <w:pStyle w:val="TOC1"/>
        <w:tabs>
          <w:tab w:val="right" w:leader="dot" w:pos="8900"/>
        </w:tabs>
        <w:rPr>
          <w:del w:id="207" w:author="Tom Bergeron" w:date="2020-10-08T09:33:00Z"/>
          <w:rFonts w:asciiTheme="minorHAnsi" w:eastAsiaTheme="minorEastAsia" w:hAnsiTheme="minorHAnsi" w:cstheme="minorBidi"/>
          <w:b w:val="0"/>
          <w:caps w:val="0"/>
          <w:noProof/>
          <w:sz w:val="22"/>
          <w:szCs w:val="22"/>
        </w:rPr>
      </w:pPr>
      <w:del w:id="208" w:author="Tom Bergeron" w:date="2020-10-08T09:33:00Z">
        <w:r w:rsidDel="006E32D5">
          <w:rPr>
            <w:noProof/>
          </w:rPr>
          <w:fldChar w:fldCharType="begin"/>
        </w:r>
        <w:r w:rsidDel="006E32D5">
          <w:rPr>
            <w:noProof/>
          </w:rPr>
          <w:delInstrText xml:space="preserve"> HYPERLINK \l "_Toc532856582" </w:delInstrText>
        </w:r>
        <w:r w:rsidDel="006E32D5">
          <w:rPr>
            <w:noProof/>
          </w:rPr>
          <w:fldChar w:fldCharType="separate"/>
        </w:r>
      </w:del>
      <w:ins w:id="209" w:author="Tom Bergeron" w:date="2020-10-08T09:33:00Z">
        <w:r w:rsidR="006E32D5">
          <w:rPr>
            <w:b w:val="0"/>
            <w:bCs/>
            <w:noProof/>
          </w:rPr>
          <w:t>Error! Hyperlink reference not valid.</w:t>
        </w:r>
      </w:ins>
      <w:del w:id="210" w:author="Tom Bergeron" w:date="2020-10-08T09:33:00Z">
        <w:r w:rsidR="00277136" w:rsidRPr="008A29D6" w:rsidDel="006E32D5">
          <w:rPr>
            <w:rStyle w:val="Hyperlink"/>
            <w:noProof/>
          </w:rPr>
          <w:delText>Install the Software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_Toc532856582 \h </w:delInstrText>
        </w:r>
        <w:r w:rsidR="00277136" w:rsidDel="006E32D5">
          <w:rPr>
            <w:noProof/>
            <w:webHidden/>
          </w:rPr>
        </w:r>
        <w:r w:rsidR="00277136" w:rsidDel="006E32D5">
          <w:rPr>
            <w:noProof/>
            <w:webHidden/>
          </w:rPr>
          <w:fldChar w:fldCharType="separate"/>
        </w:r>
        <w:r w:rsidR="00277136" w:rsidDel="006E32D5">
          <w:rPr>
            <w:noProof/>
            <w:webHidden/>
          </w:rPr>
          <w:delText>7</w:delText>
        </w:r>
        <w:r w:rsidR="00277136" w:rsidDel="006E32D5">
          <w:rPr>
            <w:noProof/>
            <w:webHidden/>
          </w:rPr>
          <w:fldChar w:fldCharType="end"/>
        </w:r>
        <w:r w:rsidDel="006E32D5">
          <w:rPr>
            <w:noProof/>
          </w:rPr>
          <w:fldChar w:fldCharType="end"/>
        </w:r>
      </w:del>
    </w:p>
    <w:p w14:paraId="2CB7F97F" w14:textId="3FFD74CC" w:rsidR="00277136" w:rsidDel="006E32D5" w:rsidRDefault="00BD0DA7">
      <w:pPr>
        <w:pStyle w:val="TOC1"/>
        <w:tabs>
          <w:tab w:val="right" w:leader="dot" w:pos="8900"/>
        </w:tabs>
        <w:rPr>
          <w:del w:id="211" w:author="Tom Bergeron" w:date="2020-10-08T09:33:00Z"/>
          <w:rFonts w:asciiTheme="minorHAnsi" w:eastAsiaTheme="minorEastAsia" w:hAnsiTheme="minorHAnsi" w:cstheme="minorBidi"/>
          <w:b w:val="0"/>
          <w:caps w:val="0"/>
          <w:noProof/>
          <w:sz w:val="22"/>
          <w:szCs w:val="22"/>
        </w:rPr>
      </w:pPr>
      <w:del w:id="212" w:author="Tom Bergeron" w:date="2020-10-08T09:33:00Z">
        <w:r w:rsidDel="006E32D5">
          <w:rPr>
            <w:noProof/>
          </w:rPr>
          <w:fldChar w:fldCharType="begin"/>
        </w:r>
        <w:r w:rsidDel="006E32D5">
          <w:rPr>
            <w:noProof/>
          </w:rPr>
          <w:delInstrText xml:space="preserve"> HYPERLINK \l "_Toc532856583" </w:delInstrText>
        </w:r>
        <w:r w:rsidDel="006E32D5">
          <w:rPr>
            <w:noProof/>
          </w:rPr>
          <w:fldChar w:fldCharType="separate"/>
        </w:r>
      </w:del>
      <w:ins w:id="213" w:author="Tom Bergeron" w:date="2020-10-08T09:33:00Z">
        <w:r w:rsidR="006E32D5">
          <w:rPr>
            <w:b w:val="0"/>
            <w:bCs/>
            <w:noProof/>
          </w:rPr>
          <w:t>Error! Hyperlink reference not valid.</w:t>
        </w:r>
      </w:ins>
      <w:del w:id="214" w:author="Tom Bergeron" w:date="2020-10-08T09:33:00Z">
        <w:r w:rsidR="00277136" w:rsidRPr="008A29D6" w:rsidDel="006E32D5">
          <w:rPr>
            <w:rStyle w:val="Hyperlink"/>
            <w:noProof/>
          </w:rPr>
          <w:delText>The Main Screen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_Toc532856583 \h </w:delInstrText>
        </w:r>
        <w:r w:rsidR="00277136" w:rsidDel="006E32D5">
          <w:rPr>
            <w:noProof/>
            <w:webHidden/>
          </w:rPr>
        </w:r>
        <w:r w:rsidR="00277136" w:rsidDel="006E32D5">
          <w:rPr>
            <w:noProof/>
            <w:webHidden/>
          </w:rPr>
          <w:fldChar w:fldCharType="separate"/>
        </w:r>
        <w:r w:rsidR="00277136" w:rsidDel="006E32D5">
          <w:rPr>
            <w:noProof/>
            <w:webHidden/>
          </w:rPr>
          <w:delText>10</w:delText>
        </w:r>
        <w:r w:rsidR="00277136" w:rsidDel="006E32D5">
          <w:rPr>
            <w:noProof/>
            <w:webHidden/>
          </w:rPr>
          <w:fldChar w:fldCharType="end"/>
        </w:r>
        <w:r w:rsidDel="006E32D5">
          <w:rPr>
            <w:noProof/>
          </w:rPr>
          <w:fldChar w:fldCharType="end"/>
        </w:r>
      </w:del>
    </w:p>
    <w:p w14:paraId="28EB4D89" w14:textId="52D981D4" w:rsidR="00277136" w:rsidDel="006E32D5" w:rsidRDefault="00BD0DA7">
      <w:pPr>
        <w:pStyle w:val="TOC1"/>
        <w:tabs>
          <w:tab w:val="right" w:leader="dot" w:pos="8900"/>
        </w:tabs>
        <w:rPr>
          <w:del w:id="215" w:author="Tom Bergeron" w:date="2020-10-08T09:33:00Z"/>
          <w:rFonts w:asciiTheme="minorHAnsi" w:eastAsiaTheme="minorEastAsia" w:hAnsiTheme="minorHAnsi" w:cstheme="minorBidi"/>
          <w:b w:val="0"/>
          <w:caps w:val="0"/>
          <w:noProof/>
          <w:sz w:val="22"/>
          <w:szCs w:val="22"/>
        </w:rPr>
      </w:pPr>
      <w:del w:id="216" w:author="Tom Bergeron" w:date="2020-10-08T09:33:00Z">
        <w:r w:rsidDel="006E32D5">
          <w:rPr>
            <w:noProof/>
          </w:rPr>
          <w:fldChar w:fldCharType="begin"/>
        </w:r>
        <w:r w:rsidDel="006E32D5">
          <w:rPr>
            <w:noProof/>
          </w:rPr>
          <w:delInstrText xml:space="preserve"> HYPERLINK \l "_Toc532856584" </w:delInstrText>
        </w:r>
        <w:r w:rsidDel="006E32D5">
          <w:rPr>
            <w:noProof/>
          </w:rPr>
          <w:fldChar w:fldCharType="separate"/>
        </w:r>
      </w:del>
      <w:ins w:id="217" w:author="Tom Bergeron" w:date="2020-10-08T09:33:00Z">
        <w:r w:rsidR="006E32D5">
          <w:rPr>
            <w:b w:val="0"/>
            <w:bCs/>
            <w:noProof/>
          </w:rPr>
          <w:t>Error! Hyperlink reference not valid.</w:t>
        </w:r>
      </w:ins>
      <w:del w:id="218" w:author="Tom Bergeron" w:date="2020-10-08T09:33:00Z">
        <w:r w:rsidR="00277136" w:rsidRPr="008A29D6" w:rsidDel="006E32D5">
          <w:rPr>
            <w:rStyle w:val="Hyperlink"/>
            <w:noProof/>
          </w:rPr>
          <w:delText>Global Preferences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_Toc532856584 \h </w:delInstrText>
        </w:r>
        <w:r w:rsidR="00277136" w:rsidDel="006E32D5">
          <w:rPr>
            <w:noProof/>
            <w:webHidden/>
          </w:rPr>
        </w:r>
        <w:r w:rsidR="00277136" w:rsidDel="006E32D5">
          <w:rPr>
            <w:noProof/>
            <w:webHidden/>
          </w:rPr>
          <w:fldChar w:fldCharType="separate"/>
        </w:r>
        <w:r w:rsidR="00277136" w:rsidDel="006E32D5">
          <w:rPr>
            <w:noProof/>
            <w:webHidden/>
          </w:rPr>
          <w:delText>11</w:delText>
        </w:r>
        <w:r w:rsidR="00277136" w:rsidDel="006E32D5">
          <w:rPr>
            <w:noProof/>
            <w:webHidden/>
          </w:rPr>
          <w:fldChar w:fldCharType="end"/>
        </w:r>
        <w:r w:rsidDel="006E32D5">
          <w:rPr>
            <w:noProof/>
          </w:rPr>
          <w:fldChar w:fldCharType="end"/>
        </w:r>
      </w:del>
    </w:p>
    <w:p w14:paraId="660A56C9" w14:textId="7DB725BD" w:rsidR="00277136" w:rsidDel="006E32D5" w:rsidRDefault="00BD0DA7">
      <w:pPr>
        <w:pStyle w:val="TOC2"/>
        <w:tabs>
          <w:tab w:val="right" w:leader="dot" w:pos="8900"/>
        </w:tabs>
        <w:rPr>
          <w:del w:id="219" w:author="Tom Bergeron" w:date="2020-10-08T09:33:00Z"/>
          <w:rFonts w:asciiTheme="minorHAnsi" w:eastAsiaTheme="minorEastAsia" w:hAnsiTheme="minorHAnsi" w:cstheme="minorBidi"/>
          <w:smallCaps w:val="0"/>
          <w:noProof/>
          <w:sz w:val="22"/>
          <w:szCs w:val="22"/>
        </w:rPr>
      </w:pPr>
      <w:del w:id="220" w:author="Tom Bergeron" w:date="2020-10-08T09:33:00Z">
        <w:r w:rsidDel="006E32D5">
          <w:rPr>
            <w:noProof/>
          </w:rPr>
          <w:fldChar w:fldCharType="begin"/>
        </w:r>
        <w:r w:rsidDel="006E32D5">
          <w:rPr>
            <w:noProof/>
          </w:rPr>
          <w:delInstrText xml:space="preserve"> HYPERLINK \l "_Toc532856585" </w:delInstrText>
        </w:r>
        <w:r w:rsidDel="006E32D5">
          <w:rPr>
            <w:noProof/>
          </w:rPr>
          <w:fldChar w:fldCharType="separate"/>
        </w:r>
      </w:del>
      <w:ins w:id="221" w:author="Tom Bergeron" w:date="2020-10-08T09:33:00Z">
        <w:r w:rsidR="006E32D5">
          <w:rPr>
            <w:b/>
            <w:bCs/>
            <w:noProof/>
          </w:rPr>
          <w:t>Error! Hyperlink reference not valid.</w:t>
        </w:r>
      </w:ins>
      <w:del w:id="222" w:author="Tom Bergeron" w:date="2020-10-08T09:33:00Z">
        <w:r w:rsidR="00277136" w:rsidRPr="008A29D6" w:rsidDel="006E32D5">
          <w:rPr>
            <w:rStyle w:val="Hyperlink"/>
            <w:noProof/>
          </w:rPr>
          <w:delText>Global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_Toc532856585 \h </w:delInstrText>
        </w:r>
        <w:r w:rsidR="00277136" w:rsidDel="006E32D5">
          <w:rPr>
            <w:noProof/>
            <w:webHidden/>
          </w:rPr>
        </w:r>
        <w:r w:rsidR="00277136" w:rsidDel="006E32D5">
          <w:rPr>
            <w:noProof/>
            <w:webHidden/>
          </w:rPr>
          <w:fldChar w:fldCharType="separate"/>
        </w:r>
        <w:r w:rsidR="00277136" w:rsidDel="006E32D5">
          <w:rPr>
            <w:noProof/>
            <w:webHidden/>
          </w:rPr>
          <w:delText>11</w:delText>
        </w:r>
        <w:r w:rsidR="00277136" w:rsidDel="006E32D5">
          <w:rPr>
            <w:noProof/>
            <w:webHidden/>
          </w:rPr>
          <w:fldChar w:fldCharType="end"/>
        </w:r>
        <w:r w:rsidDel="006E32D5">
          <w:rPr>
            <w:noProof/>
          </w:rPr>
          <w:fldChar w:fldCharType="end"/>
        </w:r>
      </w:del>
    </w:p>
    <w:p w14:paraId="35B04AF1" w14:textId="21B34473" w:rsidR="00277136" w:rsidDel="006E32D5" w:rsidRDefault="00BD0DA7">
      <w:pPr>
        <w:pStyle w:val="TOC2"/>
        <w:tabs>
          <w:tab w:val="right" w:leader="dot" w:pos="8900"/>
        </w:tabs>
        <w:rPr>
          <w:del w:id="223" w:author="Tom Bergeron" w:date="2020-10-08T09:33:00Z"/>
          <w:rFonts w:asciiTheme="minorHAnsi" w:eastAsiaTheme="minorEastAsia" w:hAnsiTheme="minorHAnsi" w:cstheme="minorBidi"/>
          <w:smallCaps w:val="0"/>
          <w:noProof/>
          <w:sz w:val="22"/>
          <w:szCs w:val="22"/>
        </w:rPr>
      </w:pPr>
      <w:del w:id="224" w:author="Tom Bergeron" w:date="2020-10-08T09:33:00Z">
        <w:r w:rsidDel="006E32D5">
          <w:rPr>
            <w:noProof/>
          </w:rPr>
          <w:fldChar w:fldCharType="begin"/>
        </w:r>
        <w:r w:rsidDel="006E32D5">
          <w:rPr>
            <w:noProof/>
          </w:rPr>
          <w:delInstrText xml:space="preserve"> HYPERLINK \l "_Toc532856586" </w:delInstrText>
        </w:r>
        <w:r w:rsidDel="006E32D5">
          <w:rPr>
            <w:noProof/>
          </w:rPr>
          <w:fldChar w:fldCharType="separate"/>
        </w:r>
      </w:del>
      <w:ins w:id="225" w:author="Tom Bergeron" w:date="2020-10-08T09:33:00Z">
        <w:r w:rsidR="006E32D5">
          <w:rPr>
            <w:b/>
            <w:bCs/>
            <w:noProof/>
          </w:rPr>
          <w:t>Error! Hyperlink reference not valid.</w:t>
        </w:r>
      </w:ins>
      <w:del w:id="226" w:author="Tom Bergeron" w:date="2020-10-08T09:33:00Z">
        <w:r w:rsidR="00277136" w:rsidRPr="008A29D6" w:rsidDel="006E32D5">
          <w:rPr>
            <w:rStyle w:val="Hyperlink"/>
            <w:noProof/>
          </w:rPr>
          <w:delText>e-APS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_Toc532856586 \h </w:delInstrText>
        </w:r>
        <w:r w:rsidR="00277136" w:rsidDel="006E32D5">
          <w:rPr>
            <w:noProof/>
            <w:webHidden/>
          </w:rPr>
        </w:r>
        <w:r w:rsidR="00277136" w:rsidDel="006E32D5">
          <w:rPr>
            <w:noProof/>
            <w:webHidden/>
          </w:rPr>
          <w:fldChar w:fldCharType="separate"/>
        </w:r>
        <w:r w:rsidR="00277136" w:rsidDel="006E32D5">
          <w:rPr>
            <w:noProof/>
            <w:webHidden/>
          </w:rPr>
          <w:delText>13</w:delText>
        </w:r>
        <w:r w:rsidR="00277136" w:rsidDel="006E32D5">
          <w:rPr>
            <w:noProof/>
            <w:webHidden/>
          </w:rPr>
          <w:fldChar w:fldCharType="end"/>
        </w:r>
        <w:r w:rsidDel="006E32D5">
          <w:rPr>
            <w:noProof/>
          </w:rPr>
          <w:fldChar w:fldCharType="end"/>
        </w:r>
      </w:del>
    </w:p>
    <w:p w14:paraId="4737C4EF" w14:textId="718744BB" w:rsidR="00277136" w:rsidDel="006E32D5" w:rsidRDefault="00BD0DA7">
      <w:pPr>
        <w:pStyle w:val="TOC2"/>
        <w:tabs>
          <w:tab w:val="right" w:leader="dot" w:pos="8900"/>
        </w:tabs>
        <w:rPr>
          <w:del w:id="227" w:author="Tom Bergeron" w:date="2020-10-08T09:33:00Z"/>
          <w:rFonts w:asciiTheme="minorHAnsi" w:eastAsiaTheme="minorEastAsia" w:hAnsiTheme="minorHAnsi" w:cstheme="minorBidi"/>
          <w:smallCaps w:val="0"/>
          <w:noProof/>
          <w:sz w:val="22"/>
          <w:szCs w:val="22"/>
        </w:rPr>
      </w:pPr>
      <w:del w:id="228" w:author="Tom Bergeron" w:date="2020-10-08T09:33:00Z">
        <w:r w:rsidDel="006E32D5">
          <w:rPr>
            <w:noProof/>
          </w:rPr>
          <w:fldChar w:fldCharType="begin"/>
        </w:r>
        <w:r w:rsidDel="006E32D5">
          <w:rPr>
            <w:noProof/>
          </w:rPr>
          <w:delInstrText xml:space="preserve"> HYPERLINK \l "_Toc532856587" </w:delInstrText>
        </w:r>
        <w:r w:rsidDel="006E32D5">
          <w:rPr>
            <w:noProof/>
          </w:rPr>
          <w:fldChar w:fldCharType="separate"/>
        </w:r>
      </w:del>
      <w:ins w:id="229" w:author="Tom Bergeron" w:date="2020-10-08T09:33:00Z">
        <w:r w:rsidR="006E32D5">
          <w:rPr>
            <w:b/>
            <w:bCs/>
            <w:noProof/>
          </w:rPr>
          <w:t>Error! Hyperlink reference not valid.</w:t>
        </w:r>
      </w:ins>
      <w:del w:id="230" w:author="Tom Bergeron" w:date="2020-10-08T09:33:00Z">
        <w:r w:rsidR="00277136" w:rsidRPr="008A29D6" w:rsidDel="006E32D5">
          <w:rPr>
            <w:rStyle w:val="Hyperlink"/>
            <w:noProof/>
          </w:rPr>
          <w:delText>Data Backup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_Toc532856587 \h </w:delInstrText>
        </w:r>
        <w:r w:rsidR="00277136" w:rsidDel="006E32D5">
          <w:rPr>
            <w:noProof/>
            <w:webHidden/>
          </w:rPr>
        </w:r>
        <w:r w:rsidR="00277136" w:rsidDel="006E32D5">
          <w:rPr>
            <w:noProof/>
            <w:webHidden/>
          </w:rPr>
          <w:fldChar w:fldCharType="separate"/>
        </w:r>
        <w:r w:rsidR="00277136" w:rsidDel="006E32D5">
          <w:rPr>
            <w:noProof/>
            <w:webHidden/>
          </w:rPr>
          <w:delText>16</w:delText>
        </w:r>
        <w:r w:rsidR="00277136" w:rsidDel="006E32D5">
          <w:rPr>
            <w:noProof/>
            <w:webHidden/>
          </w:rPr>
          <w:fldChar w:fldCharType="end"/>
        </w:r>
        <w:r w:rsidDel="006E32D5">
          <w:rPr>
            <w:noProof/>
          </w:rPr>
          <w:fldChar w:fldCharType="end"/>
        </w:r>
      </w:del>
    </w:p>
    <w:p w14:paraId="418AE64E" w14:textId="4A90B61E" w:rsidR="00277136" w:rsidDel="006E32D5" w:rsidRDefault="00BD0DA7">
      <w:pPr>
        <w:pStyle w:val="TOC1"/>
        <w:tabs>
          <w:tab w:val="right" w:leader="dot" w:pos="8900"/>
        </w:tabs>
        <w:rPr>
          <w:del w:id="231" w:author="Tom Bergeron" w:date="2020-10-08T09:33:00Z"/>
          <w:rFonts w:asciiTheme="minorHAnsi" w:eastAsiaTheme="minorEastAsia" w:hAnsiTheme="minorHAnsi" w:cstheme="minorBidi"/>
          <w:b w:val="0"/>
          <w:caps w:val="0"/>
          <w:noProof/>
          <w:sz w:val="22"/>
          <w:szCs w:val="22"/>
        </w:rPr>
      </w:pPr>
      <w:del w:id="232" w:author="Tom Bergeron" w:date="2020-10-08T09:33:00Z">
        <w:r w:rsidDel="006E32D5">
          <w:rPr>
            <w:noProof/>
          </w:rPr>
          <w:fldChar w:fldCharType="begin"/>
        </w:r>
        <w:r w:rsidDel="006E32D5">
          <w:rPr>
            <w:noProof/>
          </w:rPr>
          <w:delInstrText xml:space="preserve"> HYPERLINK \l "_Toc532856588" </w:delInstrText>
        </w:r>
        <w:r w:rsidDel="006E32D5">
          <w:rPr>
            <w:noProof/>
          </w:rPr>
          <w:fldChar w:fldCharType="separate"/>
        </w:r>
      </w:del>
      <w:ins w:id="233" w:author="Tom Bergeron" w:date="2020-10-08T09:33:00Z">
        <w:r w:rsidR="006E32D5">
          <w:rPr>
            <w:b w:val="0"/>
            <w:bCs/>
            <w:noProof/>
          </w:rPr>
          <w:t>Error! Hyperlink reference not valid.</w:t>
        </w:r>
      </w:ins>
      <w:del w:id="234" w:author="Tom Bergeron" w:date="2020-10-08T09:33:00Z">
        <w:r w:rsidR="00277136" w:rsidRPr="008A29D6" w:rsidDel="006E32D5">
          <w:rPr>
            <w:rStyle w:val="Hyperlink"/>
            <w:noProof/>
          </w:rPr>
          <w:delText>Define/Edit Process Window</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_Toc532856588 \h </w:delInstrText>
        </w:r>
        <w:r w:rsidR="00277136" w:rsidDel="006E32D5">
          <w:rPr>
            <w:noProof/>
            <w:webHidden/>
          </w:rPr>
        </w:r>
        <w:r w:rsidR="00277136" w:rsidDel="006E32D5">
          <w:rPr>
            <w:noProof/>
            <w:webHidden/>
          </w:rPr>
          <w:fldChar w:fldCharType="separate"/>
        </w:r>
        <w:r w:rsidR="00277136" w:rsidDel="006E32D5">
          <w:rPr>
            <w:noProof/>
            <w:webHidden/>
          </w:rPr>
          <w:delText>17</w:delText>
        </w:r>
        <w:r w:rsidR="00277136" w:rsidDel="006E32D5">
          <w:rPr>
            <w:noProof/>
            <w:webHidden/>
          </w:rPr>
          <w:fldChar w:fldCharType="end"/>
        </w:r>
        <w:r w:rsidDel="006E32D5">
          <w:rPr>
            <w:noProof/>
          </w:rPr>
          <w:fldChar w:fldCharType="end"/>
        </w:r>
      </w:del>
    </w:p>
    <w:p w14:paraId="08B2243E" w14:textId="3262E13A" w:rsidR="00277136" w:rsidDel="006E32D5" w:rsidRDefault="00BD0DA7">
      <w:pPr>
        <w:pStyle w:val="TOC2"/>
        <w:tabs>
          <w:tab w:val="right" w:leader="dot" w:pos="8900"/>
        </w:tabs>
        <w:rPr>
          <w:del w:id="235" w:author="Tom Bergeron" w:date="2020-10-08T09:33:00Z"/>
          <w:rFonts w:asciiTheme="minorHAnsi" w:eastAsiaTheme="minorEastAsia" w:hAnsiTheme="minorHAnsi" w:cstheme="minorBidi"/>
          <w:smallCaps w:val="0"/>
          <w:noProof/>
          <w:sz w:val="22"/>
          <w:szCs w:val="22"/>
        </w:rPr>
      </w:pPr>
      <w:del w:id="236" w:author="Tom Bergeron" w:date="2020-10-08T09:33:00Z">
        <w:r w:rsidDel="006E32D5">
          <w:rPr>
            <w:noProof/>
          </w:rPr>
          <w:fldChar w:fldCharType="begin"/>
        </w:r>
        <w:r w:rsidDel="006E32D5">
          <w:rPr>
            <w:noProof/>
          </w:rPr>
          <w:delInstrText xml:space="preserve"> HYPERLINK \l "_Toc532856589" </w:delInstrText>
        </w:r>
        <w:r w:rsidDel="006E32D5">
          <w:rPr>
            <w:noProof/>
          </w:rPr>
          <w:fldChar w:fldCharType="separate"/>
        </w:r>
      </w:del>
      <w:ins w:id="237" w:author="Tom Bergeron" w:date="2020-10-08T09:33:00Z">
        <w:r w:rsidR="006E32D5">
          <w:rPr>
            <w:b/>
            <w:bCs/>
            <w:noProof/>
          </w:rPr>
          <w:t>Error! Hyperlink reference not valid.</w:t>
        </w:r>
      </w:ins>
      <w:del w:id="238" w:author="Tom Bergeron" w:date="2020-10-08T09:33:00Z">
        <w:r w:rsidR="00277136" w:rsidRPr="008A29D6" w:rsidDel="006E32D5">
          <w:rPr>
            <w:rStyle w:val="Hyperlink"/>
            <w:noProof/>
          </w:rPr>
          <w:delText>Solder Paste Menu</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_Toc532856589 \h </w:delInstrText>
        </w:r>
        <w:r w:rsidR="00277136" w:rsidDel="006E32D5">
          <w:rPr>
            <w:noProof/>
            <w:webHidden/>
          </w:rPr>
        </w:r>
        <w:r w:rsidR="00277136" w:rsidDel="006E32D5">
          <w:rPr>
            <w:noProof/>
            <w:webHidden/>
          </w:rPr>
          <w:fldChar w:fldCharType="separate"/>
        </w:r>
        <w:r w:rsidR="00277136" w:rsidDel="006E32D5">
          <w:rPr>
            <w:noProof/>
            <w:webHidden/>
          </w:rPr>
          <w:delText>18</w:delText>
        </w:r>
        <w:r w:rsidR="00277136" w:rsidDel="006E32D5">
          <w:rPr>
            <w:noProof/>
            <w:webHidden/>
          </w:rPr>
          <w:fldChar w:fldCharType="end"/>
        </w:r>
        <w:r w:rsidDel="006E32D5">
          <w:rPr>
            <w:noProof/>
          </w:rPr>
          <w:fldChar w:fldCharType="end"/>
        </w:r>
      </w:del>
    </w:p>
    <w:p w14:paraId="35251333" w14:textId="104D6934" w:rsidR="00277136" w:rsidDel="006E32D5" w:rsidRDefault="00BD0DA7">
      <w:pPr>
        <w:pStyle w:val="TOC2"/>
        <w:tabs>
          <w:tab w:val="right" w:leader="dot" w:pos="8900"/>
        </w:tabs>
        <w:rPr>
          <w:del w:id="239" w:author="Tom Bergeron" w:date="2020-10-08T09:33:00Z"/>
          <w:rFonts w:asciiTheme="minorHAnsi" w:eastAsiaTheme="minorEastAsia" w:hAnsiTheme="minorHAnsi" w:cstheme="minorBidi"/>
          <w:smallCaps w:val="0"/>
          <w:noProof/>
          <w:sz w:val="22"/>
          <w:szCs w:val="22"/>
        </w:rPr>
      </w:pPr>
      <w:del w:id="240" w:author="Tom Bergeron" w:date="2020-10-08T09:33:00Z">
        <w:r w:rsidDel="006E32D5">
          <w:rPr>
            <w:noProof/>
          </w:rPr>
          <w:fldChar w:fldCharType="begin"/>
        </w:r>
        <w:r w:rsidDel="006E32D5">
          <w:rPr>
            <w:noProof/>
          </w:rPr>
          <w:delInstrText xml:space="preserve"> HYPERLINK \l "_Toc532856590" </w:delInstrText>
        </w:r>
        <w:r w:rsidDel="006E32D5">
          <w:rPr>
            <w:noProof/>
          </w:rPr>
          <w:fldChar w:fldCharType="separate"/>
        </w:r>
      </w:del>
      <w:ins w:id="241" w:author="Tom Bergeron" w:date="2020-10-08T09:33:00Z">
        <w:r w:rsidR="006E32D5">
          <w:rPr>
            <w:b/>
            <w:bCs/>
            <w:noProof/>
          </w:rPr>
          <w:t>Error! Hyperlink reference not valid.</w:t>
        </w:r>
      </w:ins>
      <w:del w:id="242" w:author="Tom Bergeron" w:date="2020-10-08T09:33:00Z">
        <w:r w:rsidR="00277136" w:rsidRPr="008A29D6" w:rsidDel="006E32D5">
          <w:rPr>
            <w:rStyle w:val="Hyperlink"/>
            <w:noProof/>
          </w:rPr>
          <w:delText>Edit Specs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_Toc532856590 \h </w:delInstrText>
        </w:r>
        <w:r w:rsidR="00277136" w:rsidDel="006E32D5">
          <w:rPr>
            <w:noProof/>
            <w:webHidden/>
          </w:rPr>
        </w:r>
        <w:r w:rsidR="00277136" w:rsidDel="006E32D5">
          <w:rPr>
            <w:noProof/>
            <w:webHidden/>
          </w:rPr>
          <w:fldChar w:fldCharType="separate"/>
        </w:r>
        <w:r w:rsidR="00277136" w:rsidDel="006E32D5">
          <w:rPr>
            <w:noProof/>
            <w:webHidden/>
          </w:rPr>
          <w:delText>19</w:delText>
        </w:r>
        <w:r w:rsidR="00277136" w:rsidDel="006E32D5">
          <w:rPr>
            <w:noProof/>
            <w:webHidden/>
          </w:rPr>
          <w:fldChar w:fldCharType="end"/>
        </w:r>
        <w:r w:rsidDel="006E32D5">
          <w:rPr>
            <w:noProof/>
          </w:rPr>
          <w:fldChar w:fldCharType="end"/>
        </w:r>
      </w:del>
    </w:p>
    <w:p w14:paraId="6A5E599A" w14:textId="47509607" w:rsidR="00277136" w:rsidDel="006E32D5" w:rsidRDefault="00BD0DA7">
      <w:pPr>
        <w:pStyle w:val="TOC2"/>
        <w:tabs>
          <w:tab w:val="right" w:leader="dot" w:pos="8900"/>
        </w:tabs>
        <w:rPr>
          <w:del w:id="243" w:author="Tom Bergeron" w:date="2020-10-08T09:33:00Z"/>
          <w:rFonts w:asciiTheme="minorHAnsi" w:eastAsiaTheme="minorEastAsia" w:hAnsiTheme="minorHAnsi" w:cstheme="minorBidi"/>
          <w:smallCaps w:val="0"/>
          <w:noProof/>
          <w:sz w:val="22"/>
          <w:szCs w:val="22"/>
        </w:rPr>
      </w:pPr>
      <w:del w:id="244" w:author="Tom Bergeron" w:date="2020-10-08T09:33:00Z">
        <w:r w:rsidDel="006E32D5">
          <w:rPr>
            <w:noProof/>
          </w:rPr>
          <w:fldChar w:fldCharType="begin"/>
        </w:r>
        <w:r w:rsidDel="006E32D5">
          <w:rPr>
            <w:noProof/>
          </w:rPr>
          <w:delInstrText xml:space="preserve"> HYPERLINK \l "_Toc532856591" </w:delInstrText>
        </w:r>
        <w:r w:rsidDel="006E32D5">
          <w:rPr>
            <w:noProof/>
          </w:rPr>
          <w:fldChar w:fldCharType="separate"/>
        </w:r>
      </w:del>
      <w:ins w:id="245" w:author="Tom Bergeron" w:date="2020-10-08T09:33:00Z">
        <w:r w:rsidR="006E32D5">
          <w:rPr>
            <w:b/>
            <w:bCs/>
            <w:noProof/>
          </w:rPr>
          <w:t>Error! Hyperlink reference not valid.</w:t>
        </w:r>
      </w:ins>
      <w:del w:id="246" w:author="Tom Bergeron" w:date="2020-10-08T09:33:00Z">
        <w:r w:rsidR="00277136" w:rsidRPr="008A29D6" w:rsidDel="006E32D5">
          <w:rPr>
            <w:rStyle w:val="Hyperlink"/>
            <w:noProof/>
          </w:rPr>
          <w:delText>Save Process Window</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_Toc532856591 \h </w:delInstrText>
        </w:r>
        <w:r w:rsidR="00277136" w:rsidDel="006E32D5">
          <w:rPr>
            <w:noProof/>
            <w:webHidden/>
          </w:rPr>
        </w:r>
        <w:r w:rsidR="00277136" w:rsidDel="006E32D5">
          <w:rPr>
            <w:noProof/>
            <w:webHidden/>
          </w:rPr>
          <w:fldChar w:fldCharType="separate"/>
        </w:r>
        <w:r w:rsidR="00277136" w:rsidDel="006E32D5">
          <w:rPr>
            <w:noProof/>
            <w:webHidden/>
          </w:rPr>
          <w:delText>22</w:delText>
        </w:r>
        <w:r w:rsidR="00277136" w:rsidDel="006E32D5">
          <w:rPr>
            <w:noProof/>
            <w:webHidden/>
          </w:rPr>
          <w:fldChar w:fldCharType="end"/>
        </w:r>
        <w:r w:rsidDel="006E32D5">
          <w:rPr>
            <w:noProof/>
          </w:rPr>
          <w:fldChar w:fldCharType="end"/>
        </w:r>
      </w:del>
    </w:p>
    <w:p w14:paraId="40A04D20" w14:textId="647E2A39" w:rsidR="00277136" w:rsidDel="006E32D5" w:rsidRDefault="00BD0DA7">
      <w:pPr>
        <w:pStyle w:val="TOC2"/>
        <w:tabs>
          <w:tab w:val="right" w:leader="dot" w:pos="8900"/>
        </w:tabs>
        <w:rPr>
          <w:del w:id="247" w:author="Tom Bergeron" w:date="2020-10-08T09:33:00Z"/>
          <w:rFonts w:asciiTheme="minorHAnsi" w:eastAsiaTheme="minorEastAsia" w:hAnsiTheme="minorHAnsi" w:cstheme="minorBidi"/>
          <w:smallCaps w:val="0"/>
          <w:noProof/>
          <w:sz w:val="22"/>
          <w:szCs w:val="22"/>
        </w:rPr>
      </w:pPr>
      <w:del w:id="248" w:author="Tom Bergeron" w:date="2020-10-08T09:33:00Z">
        <w:r w:rsidDel="006E32D5">
          <w:rPr>
            <w:noProof/>
          </w:rPr>
          <w:fldChar w:fldCharType="begin"/>
        </w:r>
        <w:r w:rsidDel="006E32D5">
          <w:rPr>
            <w:noProof/>
          </w:rPr>
          <w:delInstrText xml:space="preserve"> HYPERLINK \l "_Toc532856592" </w:delInstrText>
        </w:r>
        <w:r w:rsidDel="006E32D5">
          <w:rPr>
            <w:noProof/>
          </w:rPr>
          <w:fldChar w:fldCharType="separate"/>
        </w:r>
      </w:del>
      <w:ins w:id="249" w:author="Tom Bergeron" w:date="2020-10-08T09:33:00Z">
        <w:r w:rsidR="006E32D5">
          <w:rPr>
            <w:b/>
            <w:bCs/>
            <w:noProof/>
          </w:rPr>
          <w:t>Error! Hyperlink reference not valid.</w:t>
        </w:r>
      </w:ins>
      <w:del w:id="250" w:author="Tom Bergeron" w:date="2020-10-08T09:33:00Z">
        <w:r w:rsidR="00277136" w:rsidRPr="008A29D6" w:rsidDel="006E32D5">
          <w:rPr>
            <w:rStyle w:val="Hyperlink"/>
            <w:noProof/>
          </w:rPr>
          <w:delText>Import Legacy Process Windows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_Toc532856592 \h </w:delInstrText>
        </w:r>
        <w:r w:rsidR="00277136" w:rsidDel="006E32D5">
          <w:rPr>
            <w:noProof/>
            <w:webHidden/>
          </w:rPr>
        </w:r>
        <w:r w:rsidR="00277136" w:rsidDel="006E32D5">
          <w:rPr>
            <w:noProof/>
            <w:webHidden/>
          </w:rPr>
          <w:fldChar w:fldCharType="separate"/>
        </w:r>
        <w:r w:rsidR="00277136" w:rsidDel="006E32D5">
          <w:rPr>
            <w:noProof/>
            <w:webHidden/>
          </w:rPr>
          <w:delText>23</w:delText>
        </w:r>
        <w:r w:rsidR="00277136" w:rsidDel="006E32D5">
          <w:rPr>
            <w:noProof/>
            <w:webHidden/>
          </w:rPr>
          <w:fldChar w:fldCharType="end"/>
        </w:r>
        <w:r w:rsidDel="006E32D5">
          <w:rPr>
            <w:noProof/>
          </w:rPr>
          <w:fldChar w:fldCharType="end"/>
        </w:r>
      </w:del>
    </w:p>
    <w:p w14:paraId="60BB98D8" w14:textId="030F00AC" w:rsidR="00277136" w:rsidDel="006E32D5" w:rsidRDefault="00BD0DA7">
      <w:pPr>
        <w:pStyle w:val="TOC1"/>
        <w:tabs>
          <w:tab w:val="right" w:leader="dot" w:pos="8900"/>
        </w:tabs>
        <w:rPr>
          <w:del w:id="251" w:author="Tom Bergeron" w:date="2020-10-08T09:33:00Z"/>
          <w:rFonts w:asciiTheme="minorHAnsi" w:eastAsiaTheme="minorEastAsia" w:hAnsiTheme="minorHAnsi" w:cstheme="minorBidi"/>
          <w:b w:val="0"/>
          <w:caps w:val="0"/>
          <w:noProof/>
          <w:sz w:val="22"/>
          <w:szCs w:val="22"/>
        </w:rPr>
      </w:pPr>
      <w:del w:id="252" w:author="Tom Bergeron" w:date="2020-10-08T09:33:00Z">
        <w:r w:rsidDel="006E32D5">
          <w:rPr>
            <w:noProof/>
          </w:rPr>
          <w:fldChar w:fldCharType="begin"/>
        </w:r>
        <w:r w:rsidDel="006E32D5">
          <w:rPr>
            <w:noProof/>
          </w:rPr>
          <w:delInstrText xml:space="preserve"> HYPERLINK \l "_Toc532856593" </w:delInstrText>
        </w:r>
        <w:r w:rsidDel="006E32D5">
          <w:rPr>
            <w:noProof/>
          </w:rPr>
          <w:fldChar w:fldCharType="separate"/>
        </w:r>
      </w:del>
      <w:ins w:id="253" w:author="Tom Bergeron" w:date="2020-10-08T09:33:00Z">
        <w:r w:rsidR="006E32D5">
          <w:rPr>
            <w:b w:val="0"/>
            <w:bCs/>
            <w:noProof/>
          </w:rPr>
          <w:t>Error! Hyperlink reference not valid.</w:t>
        </w:r>
      </w:ins>
      <w:del w:id="254" w:author="Tom Bergeron" w:date="2020-10-08T09:33:00Z">
        <w:r w:rsidR="00277136" w:rsidRPr="008A29D6" w:rsidDel="006E32D5">
          <w:rPr>
            <w:rStyle w:val="Hyperlink"/>
            <w:noProof/>
          </w:rPr>
          <w:delText>Hardware Status Screen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_Toc532856593 \h </w:delInstrText>
        </w:r>
        <w:r w:rsidR="00277136" w:rsidDel="006E32D5">
          <w:rPr>
            <w:noProof/>
            <w:webHidden/>
          </w:rPr>
        </w:r>
        <w:r w:rsidR="00277136" w:rsidDel="006E32D5">
          <w:rPr>
            <w:noProof/>
            <w:webHidden/>
          </w:rPr>
          <w:fldChar w:fldCharType="separate"/>
        </w:r>
        <w:r w:rsidR="00277136" w:rsidDel="006E32D5">
          <w:rPr>
            <w:noProof/>
            <w:webHidden/>
          </w:rPr>
          <w:delText>24</w:delText>
        </w:r>
        <w:r w:rsidR="00277136" w:rsidDel="006E32D5">
          <w:rPr>
            <w:noProof/>
            <w:webHidden/>
          </w:rPr>
          <w:fldChar w:fldCharType="end"/>
        </w:r>
        <w:r w:rsidDel="006E32D5">
          <w:rPr>
            <w:noProof/>
          </w:rPr>
          <w:fldChar w:fldCharType="end"/>
        </w:r>
      </w:del>
    </w:p>
    <w:p w14:paraId="17E3769B" w14:textId="250E84E4" w:rsidR="00277136" w:rsidDel="006E32D5" w:rsidRDefault="00BD0DA7">
      <w:pPr>
        <w:pStyle w:val="TOC1"/>
        <w:tabs>
          <w:tab w:val="right" w:leader="dot" w:pos="8900"/>
        </w:tabs>
        <w:rPr>
          <w:del w:id="255" w:author="Tom Bergeron" w:date="2020-10-08T09:33:00Z"/>
          <w:rFonts w:asciiTheme="minorHAnsi" w:eastAsiaTheme="minorEastAsia" w:hAnsiTheme="minorHAnsi" w:cstheme="minorBidi"/>
          <w:b w:val="0"/>
          <w:caps w:val="0"/>
          <w:noProof/>
          <w:sz w:val="22"/>
          <w:szCs w:val="22"/>
        </w:rPr>
      </w:pPr>
      <w:del w:id="256" w:author="Tom Bergeron" w:date="2020-10-08T09:33:00Z">
        <w:r w:rsidDel="006E32D5">
          <w:rPr>
            <w:noProof/>
          </w:rPr>
          <w:fldChar w:fldCharType="begin"/>
        </w:r>
        <w:r w:rsidDel="006E32D5">
          <w:rPr>
            <w:noProof/>
          </w:rPr>
          <w:delInstrText xml:space="preserve"> HYPERLINK \l "_Toc532856594" </w:delInstrText>
        </w:r>
        <w:r w:rsidDel="006E32D5">
          <w:rPr>
            <w:noProof/>
          </w:rPr>
          <w:fldChar w:fldCharType="separate"/>
        </w:r>
      </w:del>
      <w:ins w:id="257" w:author="Tom Bergeron" w:date="2020-10-08T09:33:00Z">
        <w:r w:rsidR="006E32D5">
          <w:rPr>
            <w:b w:val="0"/>
            <w:bCs/>
            <w:noProof/>
          </w:rPr>
          <w:t>Error! Hyperlink reference not valid.</w:t>
        </w:r>
      </w:ins>
      <w:del w:id="258" w:author="Tom Bergeron" w:date="2020-10-08T09:33:00Z">
        <w:r w:rsidR="00277136" w:rsidRPr="008A29D6" w:rsidDel="006E32D5">
          <w:rPr>
            <w:rStyle w:val="Hyperlink"/>
            <w:noProof/>
          </w:rPr>
          <w:delText>Run a Profile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_Toc532856594 \h </w:delInstrText>
        </w:r>
        <w:r w:rsidR="00277136" w:rsidDel="006E32D5">
          <w:rPr>
            <w:noProof/>
            <w:webHidden/>
          </w:rPr>
        </w:r>
        <w:r w:rsidR="00277136" w:rsidDel="006E32D5">
          <w:rPr>
            <w:noProof/>
            <w:webHidden/>
          </w:rPr>
          <w:fldChar w:fldCharType="separate"/>
        </w:r>
        <w:r w:rsidR="00277136" w:rsidDel="006E32D5">
          <w:rPr>
            <w:noProof/>
            <w:webHidden/>
          </w:rPr>
          <w:delText>25</w:delText>
        </w:r>
        <w:r w:rsidR="00277136" w:rsidDel="006E32D5">
          <w:rPr>
            <w:noProof/>
            <w:webHidden/>
          </w:rPr>
          <w:fldChar w:fldCharType="end"/>
        </w:r>
        <w:r w:rsidDel="006E32D5">
          <w:rPr>
            <w:noProof/>
          </w:rPr>
          <w:fldChar w:fldCharType="end"/>
        </w:r>
      </w:del>
    </w:p>
    <w:p w14:paraId="0C49CD83" w14:textId="40F49212" w:rsidR="00277136" w:rsidDel="006E32D5" w:rsidRDefault="00BD0DA7">
      <w:pPr>
        <w:pStyle w:val="TOC2"/>
        <w:tabs>
          <w:tab w:val="right" w:leader="dot" w:pos="8900"/>
        </w:tabs>
        <w:rPr>
          <w:del w:id="259" w:author="Tom Bergeron" w:date="2020-10-08T09:33:00Z"/>
          <w:rFonts w:asciiTheme="minorHAnsi" w:eastAsiaTheme="minorEastAsia" w:hAnsiTheme="minorHAnsi" w:cstheme="minorBidi"/>
          <w:smallCaps w:val="0"/>
          <w:noProof/>
          <w:sz w:val="22"/>
          <w:szCs w:val="22"/>
        </w:rPr>
      </w:pPr>
      <w:del w:id="260" w:author="Tom Bergeron" w:date="2020-10-08T09:33:00Z">
        <w:r w:rsidDel="006E32D5">
          <w:rPr>
            <w:noProof/>
          </w:rPr>
          <w:fldChar w:fldCharType="begin"/>
        </w:r>
        <w:r w:rsidDel="006E32D5">
          <w:rPr>
            <w:noProof/>
          </w:rPr>
          <w:delInstrText xml:space="preserve"> HYPERLINK \l "_Toc532856595" </w:delInstrText>
        </w:r>
        <w:r w:rsidDel="006E32D5">
          <w:rPr>
            <w:noProof/>
          </w:rPr>
          <w:fldChar w:fldCharType="separate"/>
        </w:r>
      </w:del>
      <w:ins w:id="261" w:author="Tom Bergeron" w:date="2020-10-08T09:33:00Z">
        <w:r w:rsidR="006E32D5">
          <w:rPr>
            <w:b/>
            <w:bCs/>
            <w:noProof/>
          </w:rPr>
          <w:t>Error! Hyperlink reference not valid.</w:t>
        </w:r>
      </w:ins>
      <w:del w:id="262" w:author="Tom Bergeron" w:date="2020-10-08T09:33:00Z">
        <w:r w:rsidR="00277136" w:rsidRPr="008A29D6" w:rsidDel="006E32D5">
          <w:rPr>
            <w:rStyle w:val="Hyperlink"/>
            <w:noProof/>
          </w:rPr>
          <w:delText>Specify Oven Characteristics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_Toc532856595 \h </w:delInstrText>
        </w:r>
        <w:r w:rsidR="00277136" w:rsidDel="006E32D5">
          <w:rPr>
            <w:noProof/>
            <w:webHidden/>
          </w:rPr>
        </w:r>
        <w:r w:rsidR="00277136" w:rsidDel="006E32D5">
          <w:rPr>
            <w:noProof/>
            <w:webHidden/>
          </w:rPr>
          <w:fldChar w:fldCharType="separate"/>
        </w:r>
        <w:r w:rsidR="00277136" w:rsidDel="006E32D5">
          <w:rPr>
            <w:noProof/>
            <w:webHidden/>
          </w:rPr>
          <w:delText>26</w:delText>
        </w:r>
        <w:r w:rsidR="00277136" w:rsidDel="006E32D5">
          <w:rPr>
            <w:noProof/>
            <w:webHidden/>
          </w:rPr>
          <w:fldChar w:fldCharType="end"/>
        </w:r>
        <w:r w:rsidDel="006E32D5">
          <w:rPr>
            <w:noProof/>
          </w:rPr>
          <w:fldChar w:fldCharType="end"/>
        </w:r>
      </w:del>
    </w:p>
    <w:p w14:paraId="065DCCB9" w14:textId="3B90A1F7" w:rsidR="00277136" w:rsidDel="006E32D5" w:rsidRDefault="00BD0DA7">
      <w:pPr>
        <w:pStyle w:val="TOC2"/>
        <w:tabs>
          <w:tab w:val="right" w:leader="dot" w:pos="8900"/>
        </w:tabs>
        <w:rPr>
          <w:del w:id="263" w:author="Tom Bergeron" w:date="2020-10-08T09:33:00Z"/>
          <w:rFonts w:asciiTheme="minorHAnsi" w:eastAsiaTheme="minorEastAsia" w:hAnsiTheme="minorHAnsi" w:cstheme="minorBidi"/>
          <w:smallCaps w:val="0"/>
          <w:noProof/>
          <w:sz w:val="22"/>
          <w:szCs w:val="22"/>
        </w:rPr>
      </w:pPr>
      <w:del w:id="264" w:author="Tom Bergeron" w:date="2020-10-08T09:33:00Z">
        <w:r w:rsidDel="006E32D5">
          <w:rPr>
            <w:noProof/>
          </w:rPr>
          <w:fldChar w:fldCharType="begin"/>
        </w:r>
        <w:r w:rsidDel="006E32D5">
          <w:rPr>
            <w:noProof/>
          </w:rPr>
          <w:delInstrText xml:space="preserve"> HYPERLINK \l "_Toc532856596" </w:delInstrText>
        </w:r>
        <w:r w:rsidDel="006E32D5">
          <w:rPr>
            <w:noProof/>
          </w:rPr>
          <w:fldChar w:fldCharType="separate"/>
        </w:r>
      </w:del>
      <w:ins w:id="265" w:author="Tom Bergeron" w:date="2020-10-08T09:33:00Z">
        <w:r w:rsidR="006E32D5">
          <w:rPr>
            <w:b/>
            <w:bCs/>
            <w:noProof/>
          </w:rPr>
          <w:t>Error! Hyperlink reference not valid.</w:t>
        </w:r>
      </w:ins>
      <w:del w:id="266" w:author="Tom Bergeron" w:date="2020-10-08T09:33:00Z">
        <w:r w:rsidR="00277136" w:rsidRPr="008A29D6" w:rsidDel="006E32D5">
          <w:rPr>
            <w:rStyle w:val="Hyperlink"/>
            <w:noProof/>
          </w:rPr>
          <w:delText>Attach Thermocouples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_Toc532856596 \h </w:delInstrText>
        </w:r>
        <w:r w:rsidR="00277136" w:rsidDel="006E32D5">
          <w:rPr>
            <w:noProof/>
            <w:webHidden/>
          </w:rPr>
        </w:r>
        <w:r w:rsidR="00277136" w:rsidDel="006E32D5">
          <w:rPr>
            <w:noProof/>
            <w:webHidden/>
          </w:rPr>
          <w:fldChar w:fldCharType="separate"/>
        </w:r>
        <w:r w:rsidR="00277136" w:rsidDel="006E32D5">
          <w:rPr>
            <w:noProof/>
            <w:webHidden/>
          </w:rPr>
          <w:delText>28</w:delText>
        </w:r>
        <w:r w:rsidR="00277136" w:rsidDel="006E32D5">
          <w:rPr>
            <w:noProof/>
            <w:webHidden/>
          </w:rPr>
          <w:fldChar w:fldCharType="end"/>
        </w:r>
        <w:r w:rsidDel="006E32D5">
          <w:rPr>
            <w:noProof/>
          </w:rPr>
          <w:fldChar w:fldCharType="end"/>
        </w:r>
      </w:del>
    </w:p>
    <w:p w14:paraId="5783762D" w14:textId="0AA510C5" w:rsidR="00277136" w:rsidDel="006E32D5" w:rsidRDefault="00BD0DA7">
      <w:pPr>
        <w:pStyle w:val="TOC2"/>
        <w:tabs>
          <w:tab w:val="right" w:leader="dot" w:pos="8900"/>
        </w:tabs>
        <w:rPr>
          <w:del w:id="267" w:author="Tom Bergeron" w:date="2020-10-08T09:33:00Z"/>
          <w:rFonts w:asciiTheme="minorHAnsi" w:eastAsiaTheme="minorEastAsia" w:hAnsiTheme="minorHAnsi" w:cstheme="minorBidi"/>
          <w:smallCaps w:val="0"/>
          <w:noProof/>
          <w:sz w:val="22"/>
          <w:szCs w:val="22"/>
        </w:rPr>
      </w:pPr>
      <w:del w:id="268" w:author="Tom Bergeron" w:date="2020-10-08T09:33:00Z">
        <w:r w:rsidDel="006E32D5">
          <w:rPr>
            <w:noProof/>
          </w:rPr>
          <w:fldChar w:fldCharType="begin"/>
        </w:r>
        <w:r w:rsidDel="006E32D5">
          <w:rPr>
            <w:noProof/>
          </w:rPr>
          <w:delInstrText xml:space="preserve"> HYPERLINK \l "_Toc532856597" </w:delInstrText>
        </w:r>
        <w:r w:rsidDel="006E32D5">
          <w:rPr>
            <w:noProof/>
          </w:rPr>
          <w:fldChar w:fldCharType="separate"/>
        </w:r>
      </w:del>
      <w:ins w:id="269" w:author="Tom Bergeron" w:date="2020-10-08T09:33:00Z">
        <w:r w:rsidR="006E32D5">
          <w:rPr>
            <w:b/>
            <w:bCs/>
            <w:noProof/>
          </w:rPr>
          <w:t>Error! Hyperlink reference not valid.</w:t>
        </w:r>
      </w:ins>
      <w:del w:id="270" w:author="Tom Bergeron" w:date="2020-10-08T09:33:00Z">
        <w:r w:rsidR="00277136" w:rsidRPr="008A29D6" w:rsidDel="006E32D5">
          <w:rPr>
            <w:rStyle w:val="Hyperlink"/>
            <w:noProof/>
          </w:rPr>
          <w:delText>Attach Thermocouples To Semiconductor Wafers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_Toc532856597 \h </w:delInstrText>
        </w:r>
        <w:r w:rsidR="00277136" w:rsidDel="006E32D5">
          <w:rPr>
            <w:noProof/>
            <w:webHidden/>
          </w:rPr>
        </w:r>
        <w:r w:rsidR="00277136" w:rsidDel="006E32D5">
          <w:rPr>
            <w:noProof/>
            <w:webHidden/>
          </w:rPr>
          <w:fldChar w:fldCharType="separate"/>
        </w:r>
        <w:r w:rsidR="00277136" w:rsidDel="006E32D5">
          <w:rPr>
            <w:noProof/>
            <w:webHidden/>
          </w:rPr>
          <w:delText>29</w:delText>
        </w:r>
        <w:r w:rsidR="00277136" w:rsidDel="006E32D5">
          <w:rPr>
            <w:noProof/>
            <w:webHidden/>
          </w:rPr>
          <w:fldChar w:fldCharType="end"/>
        </w:r>
        <w:r w:rsidDel="006E32D5">
          <w:rPr>
            <w:noProof/>
          </w:rPr>
          <w:fldChar w:fldCharType="end"/>
        </w:r>
      </w:del>
    </w:p>
    <w:p w14:paraId="69597330" w14:textId="656766A0" w:rsidR="00277136" w:rsidDel="006E32D5" w:rsidRDefault="00BD0DA7">
      <w:pPr>
        <w:pStyle w:val="TOC2"/>
        <w:tabs>
          <w:tab w:val="right" w:leader="dot" w:pos="8900"/>
        </w:tabs>
        <w:rPr>
          <w:del w:id="271" w:author="Tom Bergeron" w:date="2020-10-08T09:33:00Z"/>
          <w:rFonts w:asciiTheme="minorHAnsi" w:eastAsiaTheme="minorEastAsia" w:hAnsiTheme="minorHAnsi" w:cstheme="minorBidi"/>
          <w:smallCaps w:val="0"/>
          <w:noProof/>
          <w:sz w:val="22"/>
          <w:szCs w:val="22"/>
        </w:rPr>
      </w:pPr>
      <w:del w:id="272" w:author="Tom Bergeron" w:date="2020-10-08T09:33:00Z">
        <w:r w:rsidDel="006E32D5">
          <w:rPr>
            <w:noProof/>
          </w:rPr>
          <w:fldChar w:fldCharType="begin"/>
        </w:r>
        <w:r w:rsidDel="006E32D5">
          <w:rPr>
            <w:noProof/>
          </w:rPr>
          <w:delInstrText xml:space="preserve"> HYPERLINK \l "_Toc532856598" </w:delInstrText>
        </w:r>
        <w:r w:rsidDel="006E32D5">
          <w:rPr>
            <w:noProof/>
          </w:rPr>
          <w:fldChar w:fldCharType="separate"/>
        </w:r>
      </w:del>
      <w:ins w:id="273" w:author="Tom Bergeron" w:date="2020-10-08T09:33:00Z">
        <w:r w:rsidR="006E32D5">
          <w:rPr>
            <w:b/>
            <w:bCs/>
            <w:noProof/>
          </w:rPr>
          <w:t>Error! Hyperlink reference not valid.</w:t>
        </w:r>
      </w:ins>
      <w:del w:id="274" w:author="Tom Bergeron" w:date="2020-10-08T09:33:00Z">
        <w:r w:rsidR="00277136" w:rsidRPr="008A29D6" w:rsidDel="006E32D5">
          <w:rPr>
            <w:rStyle w:val="Hyperlink"/>
            <w:noProof/>
          </w:rPr>
          <w:delText>Select Thermocouples to Start a Profile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_Toc532856598 \h </w:delInstrText>
        </w:r>
        <w:r w:rsidR="00277136" w:rsidDel="006E32D5">
          <w:rPr>
            <w:noProof/>
            <w:webHidden/>
          </w:rPr>
        </w:r>
        <w:r w:rsidR="00277136" w:rsidDel="006E32D5">
          <w:rPr>
            <w:noProof/>
            <w:webHidden/>
          </w:rPr>
          <w:fldChar w:fldCharType="separate"/>
        </w:r>
        <w:r w:rsidR="00277136" w:rsidDel="006E32D5">
          <w:rPr>
            <w:noProof/>
            <w:webHidden/>
          </w:rPr>
          <w:delText>30</w:delText>
        </w:r>
        <w:r w:rsidR="00277136" w:rsidDel="006E32D5">
          <w:rPr>
            <w:noProof/>
            <w:webHidden/>
          </w:rPr>
          <w:fldChar w:fldCharType="end"/>
        </w:r>
        <w:r w:rsidDel="006E32D5">
          <w:rPr>
            <w:noProof/>
          </w:rPr>
          <w:fldChar w:fldCharType="end"/>
        </w:r>
      </w:del>
    </w:p>
    <w:p w14:paraId="27A4E649" w14:textId="7EE2C112" w:rsidR="00277136" w:rsidDel="006E32D5" w:rsidRDefault="00BD0DA7">
      <w:pPr>
        <w:pStyle w:val="TOC2"/>
        <w:tabs>
          <w:tab w:val="right" w:leader="dot" w:pos="8900"/>
        </w:tabs>
        <w:rPr>
          <w:del w:id="275" w:author="Tom Bergeron" w:date="2020-10-08T09:33:00Z"/>
          <w:rFonts w:asciiTheme="minorHAnsi" w:eastAsiaTheme="minorEastAsia" w:hAnsiTheme="minorHAnsi" w:cstheme="minorBidi"/>
          <w:smallCaps w:val="0"/>
          <w:noProof/>
          <w:sz w:val="22"/>
          <w:szCs w:val="22"/>
        </w:rPr>
      </w:pPr>
      <w:del w:id="276" w:author="Tom Bergeron" w:date="2020-10-08T09:33:00Z">
        <w:r w:rsidDel="006E32D5">
          <w:rPr>
            <w:noProof/>
          </w:rPr>
          <w:fldChar w:fldCharType="begin"/>
        </w:r>
        <w:r w:rsidDel="006E32D5">
          <w:rPr>
            <w:noProof/>
          </w:rPr>
          <w:delInstrText xml:space="preserve"> HYPERLINK \l "_Toc532856599" </w:delInstrText>
        </w:r>
        <w:r w:rsidDel="006E32D5">
          <w:rPr>
            <w:noProof/>
          </w:rPr>
          <w:fldChar w:fldCharType="separate"/>
        </w:r>
      </w:del>
      <w:ins w:id="277" w:author="Tom Bergeron" w:date="2020-10-08T09:33:00Z">
        <w:r w:rsidR="006E32D5">
          <w:rPr>
            <w:b/>
            <w:bCs/>
            <w:noProof/>
          </w:rPr>
          <w:t>Error! Hyperlink reference not valid.</w:t>
        </w:r>
      </w:ins>
      <w:del w:id="278" w:author="Tom Bergeron" w:date="2020-10-08T09:33:00Z">
        <w:r w:rsidR="00277136" w:rsidRPr="008A29D6" w:rsidDel="006E32D5">
          <w:rPr>
            <w:rStyle w:val="Hyperlink"/>
            <w:noProof/>
          </w:rPr>
          <w:delText>Start The Profile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_Toc532856599 \h </w:delInstrText>
        </w:r>
        <w:r w:rsidR="00277136" w:rsidDel="006E32D5">
          <w:rPr>
            <w:noProof/>
            <w:webHidden/>
          </w:rPr>
        </w:r>
        <w:r w:rsidR="00277136" w:rsidDel="006E32D5">
          <w:rPr>
            <w:noProof/>
            <w:webHidden/>
          </w:rPr>
          <w:fldChar w:fldCharType="separate"/>
        </w:r>
        <w:r w:rsidR="00277136" w:rsidDel="006E32D5">
          <w:rPr>
            <w:noProof/>
            <w:webHidden/>
          </w:rPr>
          <w:delText>31</w:delText>
        </w:r>
        <w:r w:rsidR="00277136" w:rsidDel="006E32D5">
          <w:rPr>
            <w:noProof/>
            <w:webHidden/>
          </w:rPr>
          <w:fldChar w:fldCharType="end"/>
        </w:r>
        <w:r w:rsidDel="006E32D5">
          <w:rPr>
            <w:noProof/>
          </w:rPr>
          <w:fldChar w:fldCharType="end"/>
        </w:r>
      </w:del>
    </w:p>
    <w:p w14:paraId="7C233CEE" w14:textId="497998AB" w:rsidR="00277136" w:rsidDel="006E32D5" w:rsidRDefault="00BD0DA7">
      <w:pPr>
        <w:pStyle w:val="TOC2"/>
        <w:tabs>
          <w:tab w:val="right" w:leader="dot" w:pos="8900"/>
        </w:tabs>
        <w:rPr>
          <w:del w:id="279" w:author="Tom Bergeron" w:date="2020-10-08T09:33:00Z"/>
          <w:rFonts w:asciiTheme="minorHAnsi" w:eastAsiaTheme="minorEastAsia" w:hAnsiTheme="minorHAnsi" w:cstheme="minorBidi"/>
          <w:smallCaps w:val="0"/>
          <w:noProof/>
          <w:sz w:val="22"/>
          <w:szCs w:val="22"/>
        </w:rPr>
      </w:pPr>
      <w:del w:id="280" w:author="Tom Bergeron" w:date="2020-10-08T09:33:00Z">
        <w:r w:rsidDel="006E32D5">
          <w:rPr>
            <w:noProof/>
          </w:rPr>
          <w:fldChar w:fldCharType="begin"/>
        </w:r>
        <w:r w:rsidDel="006E32D5">
          <w:rPr>
            <w:noProof/>
          </w:rPr>
          <w:delInstrText xml:space="preserve"> HYPERLINK \l "_Toc532856600" </w:delInstrText>
        </w:r>
        <w:r w:rsidDel="006E32D5">
          <w:rPr>
            <w:noProof/>
          </w:rPr>
          <w:fldChar w:fldCharType="separate"/>
        </w:r>
      </w:del>
      <w:ins w:id="281" w:author="Tom Bergeron" w:date="2020-10-08T09:33:00Z">
        <w:r w:rsidR="006E32D5">
          <w:rPr>
            <w:b/>
            <w:bCs/>
            <w:noProof/>
          </w:rPr>
          <w:t>Error! Hyperlink reference not valid.</w:t>
        </w:r>
      </w:ins>
      <w:del w:id="282" w:author="Tom Bergeron" w:date="2020-10-08T09:33:00Z">
        <w:r w:rsidR="00277136" w:rsidRPr="008A29D6" w:rsidDel="006E32D5">
          <w:rPr>
            <w:rStyle w:val="Hyperlink"/>
            <w:noProof/>
          </w:rPr>
          <w:delText>Live Profile Graph</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_Toc532856600 \h </w:delInstrText>
        </w:r>
        <w:r w:rsidR="00277136" w:rsidDel="006E32D5">
          <w:rPr>
            <w:noProof/>
            <w:webHidden/>
          </w:rPr>
        </w:r>
        <w:r w:rsidR="00277136" w:rsidDel="006E32D5">
          <w:rPr>
            <w:noProof/>
            <w:webHidden/>
          </w:rPr>
          <w:fldChar w:fldCharType="separate"/>
        </w:r>
        <w:r w:rsidR="00277136" w:rsidDel="006E32D5">
          <w:rPr>
            <w:noProof/>
            <w:webHidden/>
          </w:rPr>
          <w:delText>33</w:delText>
        </w:r>
        <w:r w:rsidR="00277136" w:rsidDel="006E32D5">
          <w:rPr>
            <w:noProof/>
            <w:webHidden/>
          </w:rPr>
          <w:fldChar w:fldCharType="end"/>
        </w:r>
        <w:r w:rsidDel="006E32D5">
          <w:rPr>
            <w:noProof/>
          </w:rPr>
          <w:fldChar w:fldCharType="end"/>
        </w:r>
      </w:del>
    </w:p>
    <w:p w14:paraId="6EE5826D" w14:textId="0EC5FA08" w:rsidR="00277136" w:rsidDel="006E32D5" w:rsidRDefault="00BD0DA7">
      <w:pPr>
        <w:pStyle w:val="TOC2"/>
        <w:tabs>
          <w:tab w:val="right" w:leader="dot" w:pos="8900"/>
        </w:tabs>
        <w:rPr>
          <w:del w:id="283" w:author="Tom Bergeron" w:date="2020-10-08T09:33:00Z"/>
          <w:rFonts w:asciiTheme="minorHAnsi" w:eastAsiaTheme="minorEastAsia" w:hAnsiTheme="minorHAnsi" w:cstheme="minorBidi"/>
          <w:smallCaps w:val="0"/>
          <w:noProof/>
          <w:sz w:val="22"/>
          <w:szCs w:val="22"/>
        </w:rPr>
      </w:pPr>
      <w:del w:id="284" w:author="Tom Bergeron" w:date="2020-10-08T09:33:00Z">
        <w:r w:rsidDel="006E32D5">
          <w:rPr>
            <w:noProof/>
          </w:rPr>
          <w:fldChar w:fldCharType="begin"/>
        </w:r>
        <w:r w:rsidDel="006E32D5">
          <w:rPr>
            <w:noProof/>
          </w:rPr>
          <w:delInstrText xml:space="preserve"> HYPERLINK \l "_Toc532856601" </w:delInstrText>
        </w:r>
        <w:r w:rsidDel="006E32D5">
          <w:rPr>
            <w:noProof/>
          </w:rPr>
          <w:fldChar w:fldCharType="separate"/>
        </w:r>
      </w:del>
      <w:ins w:id="285" w:author="Tom Bergeron" w:date="2020-10-08T09:33:00Z">
        <w:r w:rsidR="006E32D5">
          <w:rPr>
            <w:b/>
            <w:bCs/>
            <w:noProof/>
          </w:rPr>
          <w:t>Error! Hyperlink reference not valid.</w:t>
        </w:r>
      </w:ins>
      <w:del w:id="286" w:author="Tom Bergeron" w:date="2020-10-08T09:33:00Z">
        <w:r w:rsidR="00277136" w:rsidRPr="008A29D6" w:rsidDel="006E32D5">
          <w:rPr>
            <w:rStyle w:val="Hyperlink"/>
            <w:noProof/>
          </w:rPr>
          <w:delText>View the Profile and Statistics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_Toc532856601 \h </w:delInstrText>
        </w:r>
        <w:r w:rsidR="00277136" w:rsidDel="006E32D5">
          <w:rPr>
            <w:noProof/>
            <w:webHidden/>
          </w:rPr>
        </w:r>
        <w:r w:rsidR="00277136" w:rsidDel="006E32D5">
          <w:rPr>
            <w:noProof/>
            <w:webHidden/>
          </w:rPr>
          <w:fldChar w:fldCharType="separate"/>
        </w:r>
        <w:r w:rsidR="00277136" w:rsidDel="006E32D5">
          <w:rPr>
            <w:noProof/>
            <w:webHidden/>
          </w:rPr>
          <w:delText>36</w:delText>
        </w:r>
        <w:r w:rsidR="00277136" w:rsidDel="006E32D5">
          <w:rPr>
            <w:noProof/>
            <w:webHidden/>
          </w:rPr>
          <w:fldChar w:fldCharType="end"/>
        </w:r>
        <w:r w:rsidDel="006E32D5">
          <w:rPr>
            <w:noProof/>
          </w:rPr>
          <w:fldChar w:fldCharType="end"/>
        </w:r>
      </w:del>
    </w:p>
    <w:p w14:paraId="75C9751F" w14:textId="46CB4ABB" w:rsidR="00277136" w:rsidDel="006E32D5" w:rsidRDefault="00BD0DA7">
      <w:pPr>
        <w:pStyle w:val="TOC2"/>
        <w:tabs>
          <w:tab w:val="right" w:leader="dot" w:pos="8900"/>
        </w:tabs>
        <w:rPr>
          <w:del w:id="287" w:author="Tom Bergeron" w:date="2020-10-08T09:33:00Z"/>
          <w:rFonts w:asciiTheme="minorHAnsi" w:eastAsiaTheme="minorEastAsia" w:hAnsiTheme="minorHAnsi" w:cstheme="minorBidi"/>
          <w:smallCaps w:val="0"/>
          <w:noProof/>
          <w:sz w:val="22"/>
          <w:szCs w:val="22"/>
        </w:rPr>
      </w:pPr>
      <w:del w:id="288" w:author="Tom Bergeron" w:date="2020-10-08T09:33:00Z">
        <w:r w:rsidDel="006E32D5">
          <w:rPr>
            <w:noProof/>
          </w:rPr>
          <w:fldChar w:fldCharType="begin"/>
        </w:r>
        <w:r w:rsidDel="006E32D5">
          <w:rPr>
            <w:noProof/>
          </w:rPr>
          <w:delInstrText xml:space="preserve"> HYPERLINK \l "_Toc532856602" </w:delInstrText>
        </w:r>
        <w:r w:rsidDel="006E32D5">
          <w:rPr>
            <w:noProof/>
          </w:rPr>
          <w:fldChar w:fldCharType="separate"/>
        </w:r>
      </w:del>
      <w:ins w:id="289" w:author="Tom Bergeron" w:date="2020-10-08T09:33:00Z">
        <w:r w:rsidR="006E32D5">
          <w:rPr>
            <w:b/>
            <w:bCs/>
            <w:noProof/>
          </w:rPr>
          <w:t>Error! Hyperlink reference not valid.</w:t>
        </w:r>
      </w:ins>
      <w:del w:id="290" w:author="Tom Bergeron" w:date="2020-10-08T09:33:00Z">
        <w:r w:rsidR="00277136" w:rsidRPr="008A29D6" w:rsidDel="006E32D5">
          <w:rPr>
            <w:rStyle w:val="Hyperlink"/>
            <w:noProof/>
          </w:rPr>
          <w:delText>Manual Profile Prediction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_Toc532856602 \h </w:delInstrText>
        </w:r>
        <w:r w:rsidR="00277136" w:rsidDel="006E32D5">
          <w:rPr>
            <w:noProof/>
            <w:webHidden/>
          </w:rPr>
        </w:r>
        <w:r w:rsidR="00277136" w:rsidDel="006E32D5">
          <w:rPr>
            <w:noProof/>
            <w:webHidden/>
          </w:rPr>
          <w:fldChar w:fldCharType="separate"/>
        </w:r>
        <w:r w:rsidR="00277136" w:rsidDel="006E32D5">
          <w:rPr>
            <w:noProof/>
            <w:webHidden/>
          </w:rPr>
          <w:delText>44</w:delText>
        </w:r>
        <w:r w:rsidR="00277136" w:rsidDel="006E32D5">
          <w:rPr>
            <w:noProof/>
            <w:webHidden/>
          </w:rPr>
          <w:fldChar w:fldCharType="end"/>
        </w:r>
        <w:r w:rsidDel="006E32D5">
          <w:rPr>
            <w:noProof/>
          </w:rPr>
          <w:fldChar w:fldCharType="end"/>
        </w:r>
      </w:del>
    </w:p>
    <w:p w14:paraId="4C9F2B42" w14:textId="6E2E1A23" w:rsidR="00277136" w:rsidDel="006E32D5" w:rsidRDefault="00BD0DA7">
      <w:pPr>
        <w:pStyle w:val="TOC2"/>
        <w:tabs>
          <w:tab w:val="right" w:leader="dot" w:pos="8900"/>
        </w:tabs>
        <w:rPr>
          <w:del w:id="291" w:author="Tom Bergeron" w:date="2020-10-08T09:33:00Z"/>
          <w:rFonts w:asciiTheme="minorHAnsi" w:eastAsiaTheme="minorEastAsia" w:hAnsiTheme="minorHAnsi" w:cstheme="minorBidi"/>
          <w:smallCaps w:val="0"/>
          <w:noProof/>
          <w:sz w:val="22"/>
          <w:szCs w:val="22"/>
        </w:rPr>
      </w:pPr>
      <w:del w:id="292" w:author="Tom Bergeron" w:date="2020-10-08T09:33:00Z">
        <w:r w:rsidDel="006E32D5">
          <w:rPr>
            <w:noProof/>
          </w:rPr>
          <w:fldChar w:fldCharType="begin"/>
        </w:r>
        <w:r w:rsidDel="006E32D5">
          <w:rPr>
            <w:noProof/>
          </w:rPr>
          <w:delInstrText xml:space="preserve"> HYPERLINK \l "_Toc532856603" </w:delInstrText>
        </w:r>
        <w:r w:rsidDel="006E32D5">
          <w:rPr>
            <w:noProof/>
          </w:rPr>
          <w:fldChar w:fldCharType="separate"/>
        </w:r>
      </w:del>
      <w:ins w:id="293" w:author="Tom Bergeron" w:date="2020-10-08T09:33:00Z">
        <w:r w:rsidR="006E32D5">
          <w:rPr>
            <w:b/>
            <w:bCs/>
            <w:noProof/>
          </w:rPr>
          <w:t>Error! Hyperlink reference not valid.</w:t>
        </w:r>
      </w:ins>
      <w:del w:id="294" w:author="Tom Bergeron" w:date="2020-10-08T09:33:00Z">
        <w:r w:rsidR="00277136" w:rsidRPr="008A29D6" w:rsidDel="006E32D5">
          <w:rPr>
            <w:rStyle w:val="Hyperlink"/>
            <w:noProof/>
          </w:rPr>
          <w:delText>Set Different Top and Bottom Set Point Temperatures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_Toc532856603 \h </w:delInstrText>
        </w:r>
        <w:r w:rsidR="00277136" w:rsidDel="006E32D5">
          <w:rPr>
            <w:noProof/>
            <w:webHidden/>
          </w:rPr>
        </w:r>
        <w:r w:rsidR="00277136" w:rsidDel="006E32D5">
          <w:rPr>
            <w:noProof/>
            <w:webHidden/>
          </w:rPr>
          <w:fldChar w:fldCharType="separate"/>
        </w:r>
        <w:r w:rsidR="00277136" w:rsidDel="006E32D5">
          <w:rPr>
            <w:noProof/>
            <w:webHidden/>
          </w:rPr>
          <w:delText>45</w:delText>
        </w:r>
        <w:r w:rsidR="00277136" w:rsidDel="006E32D5">
          <w:rPr>
            <w:noProof/>
            <w:webHidden/>
          </w:rPr>
          <w:fldChar w:fldCharType="end"/>
        </w:r>
        <w:r w:rsidDel="006E32D5">
          <w:rPr>
            <w:noProof/>
          </w:rPr>
          <w:fldChar w:fldCharType="end"/>
        </w:r>
      </w:del>
    </w:p>
    <w:p w14:paraId="114B6CB4" w14:textId="1791374F" w:rsidR="00277136" w:rsidDel="006E32D5" w:rsidRDefault="00BD0DA7">
      <w:pPr>
        <w:pStyle w:val="TOC1"/>
        <w:tabs>
          <w:tab w:val="right" w:leader="dot" w:pos="8900"/>
        </w:tabs>
        <w:rPr>
          <w:del w:id="295" w:author="Tom Bergeron" w:date="2020-10-08T09:33:00Z"/>
          <w:rFonts w:asciiTheme="minorHAnsi" w:eastAsiaTheme="minorEastAsia" w:hAnsiTheme="minorHAnsi" w:cstheme="minorBidi"/>
          <w:b w:val="0"/>
          <w:caps w:val="0"/>
          <w:noProof/>
          <w:sz w:val="22"/>
          <w:szCs w:val="22"/>
        </w:rPr>
      </w:pPr>
      <w:del w:id="296" w:author="Tom Bergeron" w:date="2020-10-08T09:33:00Z">
        <w:r w:rsidDel="006E32D5">
          <w:rPr>
            <w:noProof/>
          </w:rPr>
          <w:fldChar w:fldCharType="begin"/>
        </w:r>
        <w:r w:rsidDel="006E32D5">
          <w:rPr>
            <w:noProof/>
          </w:rPr>
          <w:delInstrText xml:space="preserve"> HYPERLINK \l "_Toc532856604" </w:delInstrText>
        </w:r>
        <w:r w:rsidDel="006E32D5">
          <w:rPr>
            <w:noProof/>
          </w:rPr>
          <w:fldChar w:fldCharType="separate"/>
        </w:r>
      </w:del>
      <w:ins w:id="297" w:author="Tom Bergeron" w:date="2020-10-08T09:33:00Z">
        <w:r w:rsidR="006E32D5">
          <w:rPr>
            <w:b w:val="0"/>
            <w:bCs/>
            <w:noProof/>
          </w:rPr>
          <w:t>Error! Hyperlink reference not valid.</w:t>
        </w:r>
      </w:ins>
      <w:del w:id="298" w:author="Tom Bergeron" w:date="2020-10-08T09:33:00Z">
        <w:r w:rsidR="00277136" w:rsidRPr="008A29D6" w:rsidDel="006E32D5">
          <w:rPr>
            <w:rStyle w:val="Hyperlink"/>
            <w:noProof/>
          </w:rPr>
          <w:delText>Profile Explorer</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_Toc532856604 \h </w:delInstrText>
        </w:r>
        <w:r w:rsidR="00277136" w:rsidDel="006E32D5">
          <w:rPr>
            <w:noProof/>
            <w:webHidden/>
          </w:rPr>
        </w:r>
        <w:r w:rsidR="00277136" w:rsidDel="006E32D5">
          <w:rPr>
            <w:noProof/>
            <w:webHidden/>
          </w:rPr>
          <w:fldChar w:fldCharType="separate"/>
        </w:r>
        <w:r w:rsidR="00277136" w:rsidDel="006E32D5">
          <w:rPr>
            <w:noProof/>
            <w:webHidden/>
          </w:rPr>
          <w:delText>49</w:delText>
        </w:r>
        <w:r w:rsidR="00277136" w:rsidDel="006E32D5">
          <w:rPr>
            <w:noProof/>
            <w:webHidden/>
          </w:rPr>
          <w:fldChar w:fldCharType="end"/>
        </w:r>
        <w:r w:rsidDel="006E32D5">
          <w:rPr>
            <w:noProof/>
          </w:rPr>
          <w:fldChar w:fldCharType="end"/>
        </w:r>
      </w:del>
    </w:p>
    <w:p w14:paraId="1595F42F" w14:textId="5AEFF4CA" w:rsidR="00277136" w:rsidDel="006E32D5" w:rsidRDefault="00BD0DA7">
      <w:pPr>
        <w:pStyle w:val="TOC2"/>
        <w:tabs>
          <w:tab w:val="right" w:leader="dot" w:pos="8900"/>
        </w:tabs>
        <w:rPr>
          <w:del w:id="299" w:author="Tom Bergeron" w:date="2020-10-08T09:33:00Z"/>
          <w:rFonts w:asciiTheme="minorHAnsi" w:eastAsiaTheme="minorEastAsia" w:hAnsiTheme="minorHAnsi" w:cstheme="minorBidi"/>
          <w:smallCaps w:val="0"/>
          <w:noProof/>
          <w:sz w:val="22"/>
          <w:szCs w:val="22"/>
        </w:rPr>
      </w:pPr>
      <w:del w:id="300" w:author="Tom Bergeron" w:date="2020-10-08T09:33:00Z">
        <w:r w:rsidDel="006E32D5">
          <w:rPr>
            <w:noProof/>
          </w:rPr>
          <w:fldChar w:fldCharType="begin"/>
        </w:r>
        <w:r w:rsidDel="006E32D5">
          <w:rPr>
            <w:noProof/>
          </w:rPr>
          <w:delInstrText xml:space="preserve"> HYPERLINK \l "_Toc532856605" </w:delInstrText>
        </w:r>
        <w:r w:rsidDel="006E32D5">
          <w:rPr>
            <w:noProof/>
          </w:rPr>
          <w:fldChar w:fldCharType="separate"/>
        </w:r>
      </w:del>
      <w:ins w:id="301" w:author="Tom Bergeron" w:date="2020-10-08T09:33:00Z">
        <w:r w:rsidR="006E32D5">
          <w:rPr>
            <w:b/>
            <w:bCs/>
            <w:noProof/>
          </w:rPr>
          <w:t>Error! Hyperlink reference not valid.</w:t>
        </w:r>
      </w:ins>
      <w:del w:id="302" w:author="Tom Bergeron" w:date="2020-10-08T09:33:00Z">
        <w:r w:rsidR="00277136" w:rsidRPr="008A29D6" w:rsidDel="006E32D5">
          <w:rPr>
            <w:rStyle w:val="Hyperlink"/>
            <w:noProof/>
          </w:rPr>
          <w:delText>Browse for Historical Data</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_Toc532856605 \h </w:delInstrText>
        </w:r>
        <w:r w:rsidR="00277136" w:rsidDel="006E32D5">
          <w:rPr>
            <w:noProof/>
            <w:webHidden/>
          </w:rPr>
        </w:r>
        <w:r w:rsidR="00277136" w:rsidDel="006E32D5">
          <w:rPr>
            <w:noProof/>
            <w:webHidden/>
          </w:rPr>
          <w:fldChar w:fldCharType="separate"/>
        </w:r>
        <w:r w:rsidR="00277136" w:rsidDel="006E32D5">
          <w:rPr>
            <w:noProof/>
            <w:webHidden/>
          </w:rPr>
          <w:delText>50</w:delText>
        </w:r>
        <w:r w:rsidR="00277136" w:rsidDel="006E32D5">
          <w:rPr>
            <w:noProof/>
            <w:webHidden/>
          </w:rPr>
          <w:fldChar w:fldCharType="end"/>
        </w:r>
        <w:r w:rsidDel="006E32D5">
          <w:rPr>
            <w:noProof/>
          </w:rPr>
          <w:fldChar w:fldCharType="end"/>
        </w:r>
      </w:del>
    </w:p>
    <w:p w14:paraId="34C56ACB" w14:textId="7B5422D2" w:rsidR="00277136" w:rsidDel="006E32D5" w:rsidRDefault="00BD0DA7">
      <w:pPr>
        <w:pStyle w:val="TOC2"/>
        <w:tabs>
          <w:tab w:val="right" w:leader="dot" w:pos="8900"/>
        </w:tabs>
        <w:rPr>
          <w:del w:id="303" w:author="Tom Bergeron" w:date="2020-10-08T09:33:00Z"/>
          <w:rFonts w:asciiTheme="minorHAnsi" w:eastAsiaTheme="minorEastAsia" w:hAnsiTheme="minorHAnsi" w:cstheme="minorBidi"/>
          <w:smallCaps w:val="0"/>
          <w:noProof/>
          <w:sz w:val="22"/>
          <w:szCs w:val="22"/>
        </w:rPr>
      </w:pPr>
      <w:del w:id="304" w:author="Tom Bergeron" w:date="2020-10-08T09:33:00Z">
        <w:r w:rsidDel="006E32D5">
          <w:rPr>
            <w:noProof/>
          </w:rPr>
          <w:fldChar w:fldCharType="begin"/>
        </w:r>
        <w:r w:rsidDel="006E32D5">
          <w:rPr>
            <w:noProof/>
          </w:rPr>
          <w:delInstrText xml:space="preserve"> HYPERLINK \l "_Toc532856606" </w:delInstrText>
        </w:r>
        <w:r w:rsidDel="006E32D5">
          <w:rPr>
            <w:noProof/>
          </w:rPr>
          <w:fldChar w:fldCharType="separate"/>
        </w:r>
      </w:del>
      <w:ins w:id="305" w:author="Tom Bergeron" w:date="2020-10-08T09:33:00Z">
        <w:r w:rsidR="006E32D5">
          <w:rPr>
            <w:b/>
            <w:bCs/>
            <w:noProof/>
          </w:rPr>
          <w:t>Error! Hyperlink reference not valid.</w:t>
        </w:r>
      </w:ins>
      <w:del w:id="306" w:author="Tom Bergeron" w:date="2020-10-08T09:33:00Z">
        <w:r w:rsidR="00277136" w:rsidRPr="008A29D6" w:rsidDel="006E32D5">
          <w:rPr>
            <w:rStyle w:val="Hyperlink"/>
            <w:noProof/>
          </w:rPr>
          <w:delText>View Historical Data Over a Network (History Mode)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_Toc532856606 \h </w:delInstrText>
        </w:r>
        <w:r w:rsidR="00277136" w:rsidDel="006E32D5">
          <w:rPr>
            <w:noProof/>
            <w:webHidden/>
          </w:rPr>
        </w:r>
        <w:r w:rsidR="00277136" w:rsidDel="006E32D5">
          <w:rPr>
            <w:noProof/>
            <w:webHidden/>
          </w:rPr>
          <w:fldChar w:fldCharType="separate"/>
        </w:r>
        <w:r w:rsidR="00277136" w:rsidDel="006E32D5">
          <w:rPr>
            <w:noProof/>
            <w:webHidden/>
          </w:rPr>
          <w:delText>50</w:delText>
        </w:r>
        <w:r w:rsidR="00277136" w:rsidDel="006E32D5">
          <w:rPr>
            <w:noProof/>
            <w:webHidden/>
          </w:rPr>
          <w:fldChar w:fldCharType="end"/>
        </w:r>
        <w:r w:rsidDel="006E32D5">
          <w:rPr>
            <w:noProof/>
          </w:rPr>
          <w:fldChar w:fldCharType="end"/>
        </w:r>
      </w:del>
    </w:p>
    <w:p w14:paraId="149EBEAC" w14:textId="659EADBE" w:rsidR="00277136" w:rsidDel="006E32D5" w:rsidRDefault="00BD0DA7">
      <w:pPr>
        <w:pStyle w:val="TOC2"/>
        <w:tabs>
          <w:tab w:val="right" w:leader="dot" w:pos="8900"/>
        </w:tabs>
        <w:rPr>
          <w:del w:id="307" w:author="Tom Bergeron" w:date="2020-10-08T09:33:00Z"/>
          <w:rFonts w:asciiTheme="minorHAnsi" w:eastAsiaTheme="minorEastAsia" w:hAnsiTheme="minorHAnsi" w:cstheme="minorBidi"/>
          <w:smallCaps w:val="0"/>
          <w:noProof/>
          <w:sz w:val="22"/>
          <w:szCs w:val="22"/>
        </w:rPr>
      </w:pPr>
      <w:del w:id="308" w:author="Tom Bergeron" w:date="2020-10-08T09:33:00Z">
        <w:r w:rsidDel="006E32D5">
          <w:rPr>
            <w:noProof/>
          </w:rPr>
          <w:fldChar w:fldCharType="begin"/>
        </w:r>
        <w:r w:rsidDel="006E32D5">
          <w:rPr>
            <w:noProof/>
          </w:rPr>
          <w:delInstrText xml:space="preserve"> HYPERLINK \l "_Toc532856607" </w:delInstrText>
        </w:r>
        <w:r w:rsidDel="006E32D5">
          <w:rPr>
            <w:noProof/>
          </w:rPr>
          <w:fldChar w:fldCharType="separate"/>
        </w:r>
      </w:del>
      <w:ins w:id="309" w:author="Tom Bergeron" w:date="2020-10-08T09:33:00Z">
        <w:r w:rsidR="006E32D5">
          <w:rPr>
            <w:b/>
            <w:bCs/>
            <w:noProof/>
          </w:rPr>
          <w:t>Error! Hyperlink reference not valid.</w:t>
        </w:r>
      </w:ins>
      <w:del w:id="310" w:author="Tom Bergeron" w:date="2020-10-08T09:33:00Z">
        <w:r w:rsidR="00277136" w:rsidRPr="008A29D6" w:rsidDel="006E32D5">
          <w:rPr>
            <w:rStyle w:val="Hyperlink"/>
            <w:noProof/>
          </w:rPr>
          <w:delText>Profile Explorer – Virtual Profiling</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_Toc532856607 \h </w:delInstrText>
        </w:r>
        <w:r w:rsidR="00277136" w:rsidDel="006E32D5">
          <w:rPr>
            <w:noProof/>
            <w:webHidden/>
          </w:rPr>
        </w:r>
        <w:r w:rsidR="00277136" w:rsidDel="006E32D5">
          <w:rPr>
            <w:noProof/>
            <w:webHidden/>
          </w:rPr>
          <w:fldChar w:fldCharType="separate"/>
        </w:r>
        <w:r w:rsidR="00277136" w:rsidDel="006E32D5">
          <w:rPr>
            <w:noProof/>
            <w:webHidden/>
          </w:rPr>
          <w:delText>52</w:delText>
        </w:r>
        <w:r w:rsidR="00277136" w:rsidDel="006E32D5">
          <w:rPr>
            <w:noProof/>
            <w:webHidden/>
          </w:rPr>
          <w:fldChar w:fldCharType="end"/>
        </w:r>
        <w:r w:rsidDel="006E32D5">
          <w:rPr>
            <w:noProof/>
          </w:rPr>
          <w:fldChar w:fldCharType="end"/>
        </w:r>
      </w:del>
    </w:p>
    <w:p w14:paraId="2905868E" w14:textId="1E0A6AB1" w:rsidR="00277136" w:rsidDel="006E32D5" w:rsidRDefault="00BD0DA7">
      <w:pPr>
        <w:pStyle w:val="TOC2"/>
        <w:tabs>
          <w:tab w:val="right" w:leader="dot" w:pos="8900"/>
        </w:tabs>
        <w:rPr>
          <w:del w:id="311" w:author="Tom Bergeron" w:date="2020-10-08T09:33:00Z"/>
          <w:rFonts w:asciiTheme="minorHAnsi" w:eastAsiaTheme="minorEastAsia" w:hAnsiTheme="minorHAnsi" w:cstheme="minorBidi"/>
          <w:smallCaps w:val="0"/>
          <w:noProof/>
          <w:sz w:val="22"/>
          <w:szCs w:val="22"/>
        </w:rPr>
      </w:pPr>
      <w:del w:id="312" w:author="Tom Bergeron" w:date="2020-10-08T09:33:00Z">
        <w:r w:rsidDel="006E32D5">
          <w:rPr>
            <w:noProof/>
          </w:rPr>
          <w:fldChar w:fldCharType="begin"/>
        </w:r>
        <w:r w:rsidDel="006E32D5">
          <w:rPr>
            <w:noProof/>
          </w:rPr>
          <w:delInstrText xml:space="preserve"> HYPERLINK \l "_Toc532856608" </w:delInstrText>
        </w:r>
        <w:r w:rsidDel="006E32D5">
          <w:rPr>
            <w:noProof/>
          </w:rPr>
          <w:fldChar w:fldCharType="separate"/>
        </w:r>
      </w:del>
      <w:ins w:id="313" w:author="Tom Bergeron" w:date="2020-10-08T09:33:00Z">
        <w:r w:rsidR="006E32D5">
          <w:rPr>
            <w:b/>
            <w:bCs/>
            <w:noProof/>
          </w:rPr>
          <w:t>Error! Hyperlink reference not valid.</w:t>
        </w:r>
      </w:ins>
      <w:del w:id="314" w:author="Tom Bergeron" w:date="2020-10-08T09:33:00Z">
        <w:r w:rsidR="00277136" w:rsidRPr="008A29D6" w:rsidDel="006E32D5">
          <w:rPr>
            <w:rStyle w:val="Hyperlink"/>
            <w:noProof/>
          </w:rPr>
          <w:delText>Access History Data Backup Files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_Toc532856608 \h </w:delInstrText>
        </w:r>
        <w:r w:rsidR="00277136" w:rsidDel="006E32D5">
          <w:rPr>
            <w:noProof/>
            <w:webHidden/>
          </w:rPr>
        </w:r>
        <w:r w:rsidR="00277136" w:rsidDel="006E32D5">
          <w:rPr>
            <w:noProof/>
            <w:webHidden/>
          </w:rPr>
          <w:fldChar w:fldCharType="separate"/>
        </w:r>
        <w:r w:rsidR="00277136" w:rsidDel="006E32D5">
          <w:rPr>
            <w:noProof/>
            <w:webHidden/>
          </w:rPr>
          <w:delText>54</w:delText>
        </w:r>
        <w:r w:rsidR="00277136" w:rsidDel="006E32D5">
          <w:rPr>
            <w:noProof/>
            <w:webHidden/>
          </w:rPr>
          <w:fldChar w:fldCharType="end"/>
        </w:r>
        <w:r w:rsidDel="006E32D5">
          <w:rPr>
            <w:noProof/>
          </w:rPr>
          <w:fldChar w:fldCharType="end"/>
        </w:r>
      </w:del>
    </w:p>
    <w:p w14:paraId="5407C6A8" w14:textId="29DC159C" w:rsidR="00277136" w:rsidDel="006E32D5" w:rsidRDefault="00BD0DA7">
      <w:pPr>
        <w:pStyle w:val="TOC2"/>
        <w:tabs>
          <w:tab w:val="right" w:leader="dot" w:pos="8900"/>
        </w:tabs>
        <w:rPr>
          <w:del w:id="315" w:author="Tom Bergeron" w:date="2020-10-08T09:33:00Z"/>
          <w:rFonts w:asciiTheme="minorHAnsi" w:eastAsiaTheme="minorEastAsia" w:hAnsiTheme="minorHAnsi" w:cstheme="minorBidi"/>
          <w:smallCaps w:val="0"/>
          <w:noProof/>
          <w:sz w:val="22"/>
          <w:szCs w:val="22"/>
        </w:rPr>
      </w:pPr>
      <w:del w:id="316" w:author="Tom Bergeron" w:date="2020-10-08T09:33:00Z">
        <w:r w:rsidDel="006E32D5">
          <w:rPr>
            <w:noProof/>
          </w:rPr>
          <w:fldChar w:fldCharType="begin"/>
        </w:r>
        <w:r w:rsidDel="006E32D5">
          <w:rPr>
            <w:noProof/>
          </w:rPr>
          <w:delInstrText xml:space="preserve"> HYPERLINK \l "_Toc532856609" </w:delInstrText>
        </w:r>
        <w:r w:rsidDel="006E32D5">
          <w:rPr>
            <w:noProof/>
          </w:rPr>
          <w:fldChar w:fldCharType="separate"/>
        </w:r>
      </w:del>
      <w:ins w:id="317" w:author="Tom Bergeron" w:date="2020-10-08T09:33:00Z">
        <w:r w:rsidR="006E32D5">
          <w:rPr>
            <w:b/>
            <w:bCs/>
            <w:noProof/>
          </w:rPr>
          <w:t>Error! Hyperlink reference not valid.</w:t>
        </w:r>
      </w:ins>
      <w:del w:id="318" w:author="Tom Bergeron" w:date="2020-10-08T09:33:00Z">
        <w:r w:rsidR="00277136" w:rsidRPr="008A29D6" w:rsidDel="006E32D5">
          <w:rPr>
            <w:rStyle w:val="Hyperlink"/>
            <w:noProof/>
          </w:rPr>
          <w:delText>Insert Data Files from an Outside Source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_Toc532856609 \h </w:delInstrText>
        </w:r>
        <w:r w:rsidR="00277136" w:rsidDel="006E32D5">
          <w:rPr>
            <w:noProof/>
            <w:webHidden/>
          </w:rPr>
        </w:r>
        <w:r w:rsidR="00277136" w:rsidDel="006E32D5">
          <w:rPr>
            <w:noProof/>
            <w:webHidden/>
          </w:rPr>
          <w:fldChar w:fldCharType="separate"/>
        </w:r>
        <w:r w:rsidR="00277136" w:rsidDel="006E32D5">
          <w:rPr>
            <w:noProof/>
            <w:webHidden/>
          </w:rPr>
          <w:delText>54</w:delText>
        </w:r>
        <w:r w:rsidR="00277136" w:rsidDel="006E32D5">
          <w:rPr>
            <w:noProof/>
            <w:webHidden/>
          </w:rPr>
          <w:fldChar w:fldCharType="end"/>
        </w:r>
        <w:r w:rsidDel="006E32D5">
          <w:rPr>
            <w:noProof/>
          </w:rPr>
          <w:fldChar w:fldCharType="end"/>
        </w:r>
      </w:del>
    </w:p>
    <w:p w14:paraId="495D0966" w14:textId="59EB7C83" w:rsidR="00277136" w:rsidDel="006E32D5" w:rsidRDefault="00BD0DA7">
      <w:pPr>
        <w:pStyle w:val="TOC2"/>
        <w:tabs>
          <w:tab w:val="right" w:leader="dot" w:pos="8900"/>
        </w:tabs>
        <w:rPr>
          <w:del w:id="319" w:author="Tom Bergeron" w:date="2020-10-08T09:33:00Z"/>
          <w:rFonts w:asciiTheme="minorHAnsi" w:eastAsiaTheme="minorEastAsia" w:hAnsiTheme="minorHAnsi" w:cstheme="minorBidi"/>
          <w:smallCaps w:val="0"/>
          <w:noProof/>
          <w:sz w:val="22"/>
          <w:szCs w:val="22"/>
        </w:rPr>
      </w:pPr>
      <w:del w:id="320" w:author="Tom Bergeron" w:date="2020-10-08T09:33:00Z">
        <w:r w:rsidDel="006E32D5">
          <w:rPr>
            <w:noProof/>
          </w:rPr>
          <w:fldChar w:fldCharType="begin"/>
        </w:r>
        <w:r w:rsidDel="006E32D5">
          <w:rPr>
            <w:noProof/>
          </w:rPr>
          <w:delInstrText xml:space="preserve"> HYPERLINK \l "_Toc532856610" </w:delInstrText>
        </w:r>
        <w:r w:rsidDel="006E32D5">
          <w:rPr>
            <w:noProof/>
          </w:rPr>
          <w:fldChar w:fldCharType="separate"/>
        </w:r>
      </w:del>
      <w:ins w:id="321" w:author="Tom Bergeron" w:date="2020-10-08T09:33:00Z">
        <w:r w:rsidR="006E32D5">
          <w:rPr>
            <w:b/>
            <w:bCs/>
            <w:noProof/>
          </w:rPr>
          <w:t>Error! Hyperlink reference not valid.</w:t>
        </w:r>
      </w:ins>
      <w:del w:id="322" w:author="Tom Bergeron" w:date="2020-10-08T09:33:00Z">
        <w:r w:rsidR="00277136" w:rsidRPr="008A29D6" w:rsidDel="006E32D5">
          <w:rPr>
            <w:rStyle w:val="Hyperlink"/>
            <w:noProof/>
          </w:rPr>
          <w:delText>Rename Profiles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_Toc532856610 \h </w:delInstrText>
        </w:r>
        <w:r w:rsidR="00277136" w:rsidDel="006E32D5">
          <w:rPr>
            <w:noProof/>
            <w:webHidden/>
          </w:rPr>
        </w:r>
        <w:r w:rsidR="00277136" w:rsidDel="006E32D5">
          <w:rPr>
            <w:noProof/>
            <w:webHidden/>
          </w:rPr>
          <w:fldChar w:fldCharType="separate"/>
        </w:r>
        <w:r w:rsidR="00277136" w:rsidDel="006E32D5">
          <w:rPr>
            <w:noProof/>
            <w:webHidden/>
          </w:rPr>
          <w:delText>54</w:delText>
        </w:r>
        <w:r w:rsidR="00277136" w:rsidDel="006E32D5">
          <w:rPr>
            <w:noProof/>
            <w:webHidden/>
          </w:rPr>
          <w:fldChar w:fldCharType="end"/>
        </w:r>
        <w:r w:rsidDel="006E32D5">
          <w:rPr>
            <w:noProof/>
          </w:rPr>
          <w:fldChar w:fldCharType="end"/>
        </w:r>
      </w:del>
    </w:p>
    <w:p w14:paraId="113E7D40" w14:textId="453123DE" w:rsidR="00277136" w:rsidDel="006E32D5" w:rsidRDefault="00BD0DA7">
      <w:pPr>
        <w:pStyle w:val="TOC1"/>
        <w:tabs>
          <w:tab w:val="right" w:leader="dot" w:pos="8900"/>
        </w:tabs>
        <w:rPr>
          <w:del w:id="323" w:author="Tom Bergeron" w:date="2020-10-08T09:33:00Z"/>
          <w:rFonts w:asciiTheme="minorHAnsi" w:eastAsiaTheme="minorEastAsia" w:hAnsiTheme="minorHAnsi" w:cstheme="minorBidi"/>
          <w:b w:val="0"/>
          <w:caps w:val="0"/>
          <w:noProof/>
          <w:sz w:val="22"/>
          <w:szCs w:val="22"/>
        </w:rPr>
      </w:pPr>
      <w:del w:id="324" w:author="Tom Bergeron" w:date="2020-10-08T09:33:00Z">
        <w:r w:rsidDel="006E32D5">
          <w:rPr>
            <w:noProof/>
          </w:rPr>
          <w:fldChar w:fldCharType="begin"/>
        </w:r>
        <w:r w:rsidDel="006E32D5">
          <w:rPr>
            <w:noProof/>
          </w:rPr>
          <w:delInstrText xml:space="preserve"> HYPERLINK \l "_Toc532856611" </w:delInstrText>
        </w:r>
        <w:r w:rsidDel="006E32D5">
          <w:rPr>
            <w:noProof/>
          </w:rPr>
          <w:fldChar w:fldCharType="separate"/>
        </w:r>
      </w:del>
      <w:ins w:id="325" w:author="Tom Bergeron" w:date="2020-10-08T09:33:00Z">
        <w:r w:rsidR="006E32D5">
          <w:rPr>
            <w:b w:val="0"/>
            <w:bCs/>
            <w:noProof/>
          </w:rPr>
          <w:t>Error! Hyperlink reference not valid.</w:t>
        </w:r>
      </w:ins>
      <w:del w:id="326" w:author="Tom Bergeron" w:date="2020-10-08T09:33:00Z">
        <w:r w:rsidR="00277136" w:rsidRPr="008A29D6" w:rsidDel="006E32D5">
          <w:rPr>
            <w:rStyle w:val="Hyperlink"/>
            <w:noProof/>
          </w:rPr>
          <w:delText>Virtual Profiling</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_Toc532856611 \h </w:delInstrText>
        </w:r>
        <w:r w:rsidR="00277136" w:rsidDel="006E32D5">
          <w:rPr>
            <w:noProof/>
            <w:webHidden/>
          </w:rPr>
        </w:r>
        <w:r w:rsidR="00277136" w:rsidDel="006E32D5">
          <w:rPr>
            <w:noProof/>
            <w:webHidden/>
          </w:rPr>
          <w:fldChar w:fldCharType="separate"/>
        </w:r>
        <w:r w:rsidR="00277136" w:rsidDel="006E32D5">
          <w:rPr>
            <w:noProof/>
            <w:webHidden/>
          </w:rPr>
          <w:delText>55</w:delText>
        </w:r>
        <w:r w:rsidR="00277136" w:rsidDel="006E32D5">
          <w:rPr>
            <w:noProof/>
            <w:webHidden/>
          </w:rPr>
          <w:fldChar w:fldCharType="end"/>
        </w:r>
        <w:r w:rsidDel="006E32D5">
          <w:rPr>
            <w:noProof/>
          </w:rPr>
          <w:fldChar w:fldCharType="end"/>
        </w:r>
      </w:del>
    </w:p>
    <w:p w14:paraId="2557C902" w14:textId="0BABA37B" w:rsidR="00277136" w:rsidDel="006E32D5" w:rsidRDefault="00BD0DA7">
      <w:pPr>
        <w:pStyle w:val="TOC2"/>
        <w:tabs>
          <w:tab w:val="right" w:leader="dot" w:pos="8900"/>
        </w:tabs>
        <w:rPr>
          <w:del w:id="327" w:author="Tom Bergeron" w:date="2020-10-08T09:33:00Z"/>
          <w:rFonts w:asciiTheme="minorHAnsi" w:eastAsiaTheme="minorEastAsia" w:hAnsiTheme="minorHAnsi" w:cstheme="minorBidi"/>
          <w:smallCaps w:val="0"/>
          <w:noProof/>
          <w:sz w:val="22"/>
          <w:szCs w:val="22"/>
        </w:rPr>
      </w:pPr>
      <w:del w:id="328" w:author="Tom Bergeron" w:date="2020-10-08T09:33:00Z">
        <w:r w:rsidDel="006E32D5">
          <w:rPr>
            <w:noProof/>
          </w:rPr>
          <w:fldChar w:fldCharType="begin"/>
        </w:r>
        <w:r w:rsidDel="006E32D5">
          <w:rPr>
            <w:noProof/>
          </w:rPr>
          <w:delInstrText xml:space="preserve"> HYPERLINK \l "_Toc532856612" </w:delInstrText>
        </w:r>
        <w:r w:rsidDel="006E32D5">
          <w:rPr>
            <w:noProof/>
          </w:rPr>
          <w:fldChar w:fldCharType="separate"/>
        </w:r>
      </w:del>
      <w:ins w:id="329" w:author="Tom Bergeron" w:date="2020-10-08T09:33:00Z">
        <w:r w:rsidR="006E32D5">
          <w:rPr>
            <w:b/>
            <w:bCs/>
            <w:noProof/>
          </w:rPr>
          <w:t>Error! Hyperlink reference not valid.</w:t>
        </w:r>
      </w:ins>
      <w:del w:id="330" w:author="Tom Bergeron" w:date="2020-10-08T09:33:00Z">
        <w:r w:rsidR="00277136" w:rsidRPr="008A29D6" w:rsidDel="006E32D5">
          <w:rPr>
            <w:rStyle w:val="Hyperlink"/>
            <w:noProof/>
          </w:rPr>
          <w:delText>Get a Valid Baseline Profile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_Toc532856612 \h </w:delInstrText>
        </w:r>
        <w:r w:rsidR="00277136" w:rsidDel="006E32D5">
          <w:rPr>
            <w:noProof/>
            <w:webHidden/>
          </w:rPr>
        </w:r>
        <w:r w:rsidR="00277136" w:rsidDel="006E32D5">
          <w:rPr>
            <w:noProof/>
            <w:webHidden/>
          </w:rPr>
          <w:fldChar w:fldCharType="separate"/>
        </w:r>
        <w:r w:rsidR="00277136" w:rsidDel="006E32D5">
          <w:rPr>
            <w:noProof/>
            <w:webHidden/>
          </w:rPr>
          <w:delText>55</w:delText>
        </w:r>
        <w:r w:rsidR="00277136" w:rsidDel="006E32D5">
          <w:rPr>
            <w:noProof/>
            <w:webHidden/>
          </w:rPr>
          <w:fldChar w:fldCharType="end"/>
        </w:r>
        <w:r w:rsidDel="006E32D5">
          <w:rPr>
            <w:noProof/>
          </w:rPr>
          <w:fldChar w:fldCharType="end"/>
        </w:r>
      </w:del>
    </w:p>
    <w:p w14:paraId="33C71384" w14:textId="1390BFAC" w:rsidR="00277136" w:rsidDel="006E32D5" w:rsidRDefault="00BD0DA7">
      <w:pPr>
        <w:pStyle w:val="TOC2"/>
        <w:tabs>
          <w:tab w:val="right" w:leader="dot" w:pos="8900"/>
        </w:tabs>
        <w:rPr>
          <w:del w:id="331" w:author="Tom Bergeron" w:date="2020-10-08T09:33:00Z"/>
          <w:rFonts w:asciiTheme="minorHAnsi" w:eastAsiaTheme="minorEastAsia" w:hAnsiTheme="minorHAnsi" w:cstheme="minorBidi"/>
          <w:smallCaps w:val="0"/>
          <w:noProof/>
          <w:sz w:val="22"/>
          <w:szCs w:val="22"/>
        </w:rPr>
      </w:pPr>
      <w:del w:id="332" w:author="Tom Bergeron" w:date="2020-10-08T09:33:00Z">
        <w:r w:rsidDel="006E32D5">
          <w:rPr>
            <w:noProof/>
          </w:rPr>
          <w:fldChar w:fldCharType="begin"/>
        </w:r>
        <w:r w:rsidDel="006E32D5">
          <w:rPr>
            <w:noProof/>
          </w:rPr>
          <w:delInstrText xml:space="preserve"> HYPERLINK \l "_Toc532856613" </w:delInstrText>
        </w:r>
        <w:r w:rsidDel="006E32D5">
          <w:rPr>
            <w:noProof/>
          </w:rPr>
          <w:fldChar w:fldCharType="separate"/>
        </w:r>
      </w:del>
      <w:ins w:id="333" w:author="Tom Bergeron" w:date="2020-10-08T09:33:00Z">
        <w:r w:rsidR="006E32D5">
          <w:rPr>
            <w:b/>
            <w:bCs/>
            <w:noProof/>
          </w:rPr>
          <w:t>Error! Hyperlink reference not valid.</w:t>
        </w:r>
      </w:ins>
      <w:del w:id="334" w:author="Tom Bergeron" w:date="2020-10-08T09:33:00Z">
        <w:r w:rsidR="00277136" w:rsidRPr="008A29D6" w:rsidDel="006E32D5">
          <w:rPr>
            <w:rStyle w:val="Hyperlink"/>
            <w:noProof/>
          </w:rPr>
          <w:delText>Create/Load a Virtual Profile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_Toc532856613 \h </w:delInstrText>
        </w:r>
        <w:r w:rsidR="00277136" w:rsidDel="006E32D5">
          <w:rPr>
            <w:noProof/>
            <w:webHidden/>
          </w:rPr>
        </w:r>
        <w:r w:rsidR="00277136" w:rsidDel="006E32D5">
          <w:rPr>
            <w:noProof/>
            <w:webHidden/>
          </w:rPr>
          <w:fldChar w:fldCharType="separate"/>
        </w:r>
        <w:r w:rsidR="00277136" w:rsidDel="006E32D5">
          <w:rPr>
            <w:noProof/>
            <w:webHidden/>
          </w:rPr>
          <w:delText>56</w:delText>
        </w:r>
        <w:r w:rsidR="00277136" w:rsidDel="006E32D5">
          <w:rPr>
            <w:noProof/>
            <w:webHidden/>
          </w:rPr>
          <w:fldChar w:fldCharType="end"/>
        </w:r>
        <w:r w:rsidDel="006E32D5">
          <w:rPr>
            <w:noProof/>
          </w:rPr>
          <w:fldChar w:fldCharType="end"/>
        </w:r>
      </w:del>
    </w:p>
    <w:p w14:paraId="774474DC" w14:textId="6965D40E" w:rsidR="00277136" w:rsidDel="006E32D5" w:rsidRDefault="00BD0DA7">
      <w:pPr>
        <w:pStyle w:val="TOC2"/>
        <w:tabs>
          <w:tab w:val="right" w:leader="dot" w:pos="8900"/>
        </w:tabs>
        <w:rPr>
          <w:del w:id="335" w:author="Tom Bergeron" w:date="2020-10-08T09:33:00Z"/>
          <w:rFonts w:asciiTheme="minorHAnsi" w:eastAsiaTheme="minorEastAsia" w:hAnsiTheme="minorHAnsi" w:cstheme="minorBidi"/>
          <w:smallCaps w:val="0"/>
          <w:noProof/>
          <w:sz w:val="22"/>
          <w:szCs w:val="22"/>
        </w:rPr>
      </w:pPr>
      <w:del w:id="336" w:author="Tom Bergeron" w:date="2020-10-08T09:33:00Z">
        <w:r w:rsidDel="006E32D5">
          <w:rPr>
            <w:noProof/>
          </w:rPr>
          <w:fldChar w:fldCharType="begin"/>
        </w:r>
        <w:r w:rsidDel="006E32D5">
          <w:rPr>
            <w:noProof/>
          </w:rPr>
          <w:delInstrText xml:space="preserve"> HYPERLINK \l "_Toc532856614" </w:delInstrText>
        </w:r>
        <w:r w:rsidDel="006E32D5">
          <w:rPr>
            <w:noProof/>
          </w:rPr>
          <w:fldChar w:fldCharType="separate"/>
        </w:r>
      </w:del>
      <w:ins w:id="337" w:author="Tom Bergeron" w:date="2020-10-08T09:33:00Z">
        <w:r w:rsidR="006E32D5">
          <w:rPr>
            <w:b/>
            <w:bCs/>
            <w:noProof/>
          </w:rPr>
          <w:t>Error! Hyperlink reference not valid.</w:t>
        </w:r>
      </w:ins>
      <w:del w:id="338" w:author="Tom Bergeron" w:date="2020-10-08T09:33:00Z">
        <w:r w:rsidR="00277136" w:rsidRPr="008A29D6" w:rsidDel="006E32D5">
          <w:rPr>
            <w:rStyle w:val="Hyperlink"/>
            <w:noProof/>
          </w:rPr>
          <w:delText>Live Mode - General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_Toc532856614 \h </w:delInstrText>
        </w:r>
        <w:r w:rsidR="00277136" w:rsidDel="006E32D5">
          <w:rPr>
            <w:noProof/>
            <w:webHidden/>
          </w:rPr>
        </w:r>
        <w:r w:rsidR="00277136" w:rsidDel="006E32D5">
          <w:rPr>
            <w:noProof/>
            <w:webHidden/>
          </w:rPr>
          <w:fldChar w:fldCharType="separate"/>
        </w:r>
        <w:r w:rsidR="00277136" w:rsidDel="006E32D5">
          <w:rPr>
            <w:noProof/>
            <w:webHidden/>
          </w:rPr>
          <w:delText>57</w:delText>
        </w:r>
        <w:r w:rsidR="00277136" w:rsidDel="006E32D5">
          <w:rPr>
            <w:noProof/>
            <w:webHidden/>
          </w:rPr>
          <w:fldChar w:fldCharType="end"/>
        </w:r>
        <w:r w:rsidDel="006E32D5">
          <w:rPr>
            <w:noProof/>
          </w:rPr>
          <w:fldChar w:fldCharType="end"/>
        </w:r>
      </w:del>
    </w:p>
    <w:p w14:paraId="184407D2" w14:textId="4315A75B" w:rsidR="00277136" w:rsidDel="006E32D5" w:rsidRDefault="00BD0DA7">
      <w:pPr>
        <w:pStyle w:val="TOC2"/>
        <w:tabs>
          <w:tab w:val="right" w:leader="dot" w:pos="8900"/>
        </w:tabs>
        <w:rPr>
          <w:del w:id="339" w:author="Tom Bergeron" w:date="2020-10-08T09:33:00Z"/>
          <w:rFonts w:asciiTheme="minorHAnsi" w:eastAsiaTheme="minorEastAsia" w:hAnsiTheme="minorHAnsi" w:cstheme="minorBidi"/>
          <w:smallCaps w:val="0"/>
          <w:noProof/>
          <w:sz w:val="22"/>
          <w:szCs w:val="22"/>
        </w:rPr>
      </w:pPr>
      <w:del w:id="340" w:author="Tom Bergeron" w:date="2020-10-08T09:33:00Z">
        <w:r w:rsidDel="006E32D5">
          <w:rPr>
            <w:noProof/>
          </w:rPr>
          <w:fldChar w:fldCharType="begin"/>
        </w:r>
        <w:r w:rsidDel="006E32D5">
          <w:rPr>
            <w:noProof/>
          </w:rPr>
          <w:delInstrText xml:space="preserve"> HYPERLINK \l "_Toc532856615" </w:delInstrText>
        </w:r>
        <w:r w:rsidDel="006E32D5">
          <w:rPr>
            <w:noProof/>
          </w:rPr>
          <w:fldChar w:fldCharType="separate"/>
        </w:r>
      </w:del>
      <w:ins w:id="341" w:author="Tom Bergeron" w:date="2020-10-08T09:33:00Z">
        <w:r w:rsidR="006E32D5">
          <w:rPr>
            <w:b/>
            <w:bCs/>
            <w:noProof/>
          </w:rPr>
          <w:t>Error! Hyperlink reference not valid.</w:t>
        </w:r>
      </w:ins>
      <w:del w:id="342" w:author="Tom Bergeron" w:date="2020-10-08T09:33:00Z">
        <w:r w:rsidR="00277136" w:rsidRPr="008A29D6" w:rsidDel="006E32D5">
          <w:rPr>
            <w:rStyle w:val="Hyperlink"/>
            <w:noProof/>
          </w:rPr>
          <w:delText>Live Mode - Description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_Toc532856615 \h </w:delInstrText>
        </w:r>
        <w:r w:rsidR="00277136" w:rsidDel="006E32D5">
          <w:rPr>
            <w:noProof/>
            <w:webHidden/>
          </w:rPr>
        </w:r>
        <w:r w:rsidR="00277136" w:rsidDel="006E32D5">
          <w:rPr>
            <w:noProof/>
            <w:webHidden/>
          </w:rPr>
          <w:fldChar w:fldCharType="separate"/>
        </w:r>
        <w:r w:rsidR="00277136" w:rsidDel="006E32D5">
          <w:rPr>
            <w:noProof/>
            <w:webHidden/>
          </w:rPr>
          <w:delText>60</w:delText>
        </w:r>
        <w:r w:rsidR="00277136" w:rsidDel="006E32D5">
          <w:rPr>
            <w:noProof/>
            <w:webHidden/>
          </w:rPr>
          <w:fldChar w:fldCharType="end"/>
        </w:r>
        <w:r w:rsidDel="006E32D5">
          <w:rPr>
            <w:noProof/>
          </w:rPr>
          <w:fldChar w:fldCharType="end"/>
        </w:r>
      </w:del>
    </w:p>
    <w:p w14:paraId="04ECCC59" w14:textId="21A460B3" w:rsidR="00277136" w:rsidDel="006E32D5" w:rsidRDefault="00BD0DA7">
      <w:pPr>
        <w:pStyle w:val="TOC2"/>
        <w:tabs>
          <w:tab w:val="right" w:leader="dot" w:pos="8900"/>
        </w:tabs>
        <w:rPr>
          <w:del w:id="343" w:author="Tom Bergeron" w:date="2020-10-08T09:33:00Z"/>
          <w:rFonts w:asciiTheme="minorHAnsi" w:eastAsiaTheme="minorEastAsia" w:hAnsiTheme="minorHAnsi" w:cstheme="minorBidi"/>
          <w:smallCaps w:val="0"/>
          <w:noProof/>
          <w:sz w:val="22"/>
          <w:szCs w:val="22"/>
        </w:rPr>
      </w:pPr>
      <w:del w:id="344" w:author="Tom Bergeron" w:date="2020-10-08T09:33:00Z">
        <w:r w:rsidDel="006E32D5">
          <w:rPr>
            <w:noProof/>
          </w:rPr>
          <w:fldChar w:fldCharType="begin"/>
        </w:r>
        <w:r w:rsidDel="006E32D5">
          <w:rPr>
            <w:noProof/>
          </w:rPr>
          <w:delInstrText xml:space="preserve"> HYPERLINK \l "_Toc532856616" </w:delInstrText>
        </w:r>
        <w:r w:rsidDel="006E32D5">
          <w:rPr>
            <w:noProof/>
          </w:rPr>
          <w:fldChar w:fldCharType="separate"/>
        </w:r>
      </w:del>
      <w:ins w:id="345" w:author="Tom Bergeron" w:date="2020-10-08T09:33:00Z">
        <w:r w:rsidR="006E32D5">
          <w:rPr>
            <w:b/>
            <w:bCs/>
            <w:noProof/>
          </w:rPr>
          <w:t>Error! Hyperlink reference not valid.</w:t>
        </w:r>
      </w:ins>
      <w:del w:id="346" w:author="Tom Bergeron" w:date="2020-10-08T09:33:00Z">
        <w:r w:rsidR="00277136" w:rsidRPr="008A29D6" w:rsidDel="006E32D5">
          <w:rPr>
            <w:rStyle w:val="Hyperlink"/>
            <w:noProof/>
          </w:rPr>
          <w:delText>Verify the Virtual Profile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_Toc532856616 \h </w:delInstrText>
        </w:r>
        <w:r w:rsidR="00277136" w:rsidDel="006E32D5">
          <w:rPr>
            <w:noProof/>
            <w:webHidden/>
          </w:rPr>
        </w:r>
        <w:r w:rsidR="00277136" w:rsidDel="006E32D5">
          <w:rPr>
            <w:noProof/>
            <w:webHidden/>
          </w:rPr>
          <w:fldChar w:fldCharType="separate"/>
        </w:r>
        <w:r w:rsidR="00277136" w:rsidDel="006E32D5">
          <w:rPr>
            <w:noProof/>
            <w:webHidden/>
          </w:rPr>
          <w:delText>60</w:delText>
        </w:r>
        <w:r w:rsidR="00277136" w:rsidDel="006E32D5">
          <w:rPr>
            <w:noProof/>
            <w:webHidden/>
          </w:rPr>
          <w:fldChar w:fldCharType="end"/>
        </w:r>
        <w:r w:rsidDel="006E32D5">
          <w:rPr>
            <w:noProof/>
          </w:rPr>
          <w:fldChar w:fldCharType="end"/>
        </w:r>
      </w:del>
    </w:p>
    <w:p w14:paraId="0B6829A2" w14:textId="3EAAADDE" w:rsidR="00277136" w:rsidDel="006E32D5" w:rsidRDefault="00BD0DA7">
      <w:pPr>
        <w:pStyle w:val="TOC2"/>
        <w:tabs>
          <w:tab w:val="right" w:leader="dot" w:pos="8900"/>
        </w:tabs>
        <w:rPr>
          <w:del w:id="347" w:author="Tom Bergeron" w:date="2020-10-08T09:33:00Z"/>
          <w:rFonts w:asciiTheme="minorHAnsi" w:eastAsiaTheme="minorEastAsia" w:hAnsiTheme="minorHAnsi" w:cstheme="minorBidi"/>
          <w:smallCaps w:val="0"/>
          <w:noProof/>
          <w:sz w:val="22"/>
          <w:szCs w:val="22"/>
        </w:rPr>
      </w:pPr>
      <w:del w:id="348" w:author="Tom Bergeron" w:date="2020-10-08T09:33:00Z">
        <w:r w:rsidDel="006E32D5">
          <w:rPr>
            <w:noProof/>
          </w:rPr>
          <w:fldChar w:fldCharType="begin"/>
        </w:r>
        <w:r w:rsidDel="006E32D5">
          <w:rPr>
            <w:noProof/>
          </w:rPr>
          <w:delInstrText xml:space="preserve"> HYPERLINK \l "_Toc532856617" </w:delInstrText>
        </w:r>
        <w:r w:rsidDel="006E32D5">
          <w:rPr>
            <w:noProof/>
          </w:rPr>
          <w:fldChar w:fldCharType="separate"/>
        </w:r>
      </w:del>
      <w:ins w:id="349" w:author="Tom Bergeron" w:date="2020-10-08T09:33:00Z">
        <w:r w:rsidR="006E32D5">
          <w:rPr>
            <w:b/>
            <w:bCs/>
            <w:noProof/>
          </w:rPr>
          <w:t>Error! Hyperlink reference not valid.</w:t>
        </w:r>
      </w:ins>
      <w:del w:id="350" w:author="Tom Bergeron" w:date="2020-10-08T09:33:00Z">
        <w:r w:rsidR="00277136" w:rsidRPr="008A29D6" w:rsidDel="006E32D5">
          <w:rPr>
            <w:rStyle w:val="Hyperlink"/>
            <w:noProof/>
          </w:rPr>
          <w:delText>Historical Mode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_Toc532856617 \h </w:delInstrText>
        </w:r>
        <w:r w:rsidR="00277136" w:rsidDel="006E32D5">
          <w:rPr>
            <w:noProof/>
            <w:webHidden/>
          </w:rPr>
        </w:r>
        <w:r w:rsidR="00277136" w:rsidDel="006E32D5">
          <w:rPr>
            <w:noProof/>
            <w:webHidden/>
          </w:rPr>
          <w:fldChar w:fldCharType="separate"/>
        </w:r>
        <w:r w:rsidR="00277136" w:rsidDel="006E32D5">
          <w:rPr>
            <w:noProof/>
            <w:webHidden/>
          </w:rPr>
          <w:delText>63</w:delText>
        </w:r>
        <w:r w:rsidR="00277136" w:rsidDel="006E32D5">
          <w:rPr>
            <w:noProof/>
            <w:webHidden/>
          </w:rPr>
          <w:fldChar w:fldCharType="end"/>
        </w:r>
        <w:r w:rsidDel="006E32D5">
          <w:rPr>
            <w:noProof/>
          </w:rPr>
          <w:fldChar w:fldCharType="end"/>
        </w:r>
      </w:del>
    </w:p>
    <w:p w14:paraId="3611E147" w14:textId="1B4EB0C0" w:rsidR="00277136" w:rsidDel="006E32D5" w:rsidRDefault="00BD0DA7">
      <w:pPr>
        <w:pStyle w:val="TOC2"/>
        <w:tabs>
          <w:tab w:val="right" w:leader="dot" w:pos="8900"/>
        </w:tabs>
        <w:rPr>
          <w:del w:id="351" w:author="Tom Bergeron" w:date="2020-10-08T09:33:00Z"/>
          <w:rFonts w:asciiTheme="minorHAnsi" w:eastAsiaTheme="minorEastAsia" w:hAnsiTheme="minorHAnsi" w:cstheme="minorBidi"/>
          <w:smallCaps w:val="0"/>
          <w:noProof/>
          <w:sz w:val="22"/>
          <w:szCs w:val="22"/>
        </w:rPr>
      </w:pPr>
      <w:del w:id="352" w:author="Tom Bergeron" w:date="2020-10-08T09:33:00Z">
        <w:r w:rsidDel="006E32D5">
          <w:rPr>
            <w:noProof/>
          </w:rPr>
          <w:fldChar w:fldCharType="begin"/>
        </w:r>
        <w:r w:rsidDel="006E32D5">
          <w:rPr>
            <w:noProof/>
          </w:rPr>
          <w:delInstrText xml:space="preserve"> HYPERLINK \l "_Toc532856618" </w:delInstrText>
        </w:r>
        <w:r w:rsidDel="006E32D5">
          <w:rPr>
            <w:noProof/>
          </w:rPr>
          <w:fldChar w:fldCharType="separate"/>
        </w:r>
      </w:del>
      <w:ins w:id="353" w:author="Tom Bergeron" w:date="2020-10-08T09:33:00Z">
        <w:r w:rsidR="006E32D5">
          <w:rPr>
            <w:b/>
            <w:bCs/>
            <w:noProof/>
          </w:rPr>
          <w:t>Error! Hyperlink reference not valid.</w:t>
        </w:r>
      </w:ins>
      <w:del w:id="354" w:author="Tom Bergeron" w:date="2020-10-08T09:33:00Z">
        <w:r w:rsidR="00277136" w:rsidRPr="008A29D6" w:rsidDel="006E32D5">
          <w:rPr>
            <w:rStyle w:val="Hyperlink"/>
            <w:noProof/>
          </w:rPr>
          <w:delText>Historical Mode - General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_Toc532856618 \h </w:delInstrText>
        </w:r>
        <w:r w:rsidR="00277136" w:rsidDel="006E32D5">
          <w:rPr>
            <w:noProof/>
            <w:webHidden/>
          </w:rPr>
        </w:r>
        <w:r w:rsidR="00277136" w:rsidDel="006E32D5">
          <w:rPr>
            <w:noProof/>
            <w:webHidden/>
          </w:rPr>
          <w:fldChar w:fldCharType="separate"/>
        </w:r>
        <w:r w:rsidR="00277136" w:rsidDel="006E32D5">
          <w:rPr>
            <w:noProof/>
            <w:webHidden/>
          </w:rPr>
          <w:delText>63</w:delText>
        </w:r>
        <w:r w:rsidR="00277136" w:rsidDel="006E32D5">
          <w:rPr>
            <w:noProof/>
            <w:webHidden/>
          </w:rPr>
          <w:fldChar w:fldCharType="end"/>
        </w:r>
        <w:r w:rsidDel="006E32D5">
          <w:rPr>
            <w:noProof/>
          </w:rPr>
          <w:fldChar w:fldCharType="end"/>
        </w:r>
      </w:del>
    </w:p>
    <w:p w14:paraId="66FC27D3" w14:textId="7AE5BB74" w:rsidR="00277136" w:rsidDel="006E32D5" w:rsidRDefault="00BD0DA7">
      <w:pPr>
        <w:pStyle w:val="TOC2"/>
        <w:tabs>
          <w:tab w:val="right" w:leader="dot" w:pos="8900"/>
        </w:tabs>
        <w:rPr>
          <w:del w:id="355" w:author="Tom Bergeron" w:date="2020-10-08T09:33:00Z"/>
          <w:rFonts w:asciiTheme="minorHAnsi" w:eastAsiaTheme="minorEastAsia" w:hAnsiTheme="minorHAnsi" w:cstheme="minorBidi"/>
          <w:smallCaps w:val="0"/>
          <w:noProof/>
          <w:sz w:val="22"/>
          <w:szCs w:val="22"/>
        </w:rPr>
      </w:pPr>
      <w:del w:id="356" w:author="Tom Bergeron" w:date="2020-10-08T09:33:00Z">
        <w:r w:rsidDel="006E32D5">
          <w:rPr>
            <w:noProof/>
          </w:rPr>
          <w:fldChar w:fldCharType="begin"/>
        </w:r>
        <w:r w:rsidDel="006E32D5">
          <w:rPr>
            <w:noProof/>
          </w:rPr>
          <w:delInstrText xml:space="preserve"> HYPERLINK \l "_Toc532856619" </w:delInstrText>
        </w:r>
        <w:r w:rsidDel="006E32D5">
          <w:rPr>
            <w:noProof/>
          </w:rPr>
          <w:fldChar w:fldCharType="separate"/>
        </w:r>
      </w:del>
      <w:ins w:id="357" w:author="Tom Bergeron" w:date="2020-10-08T09:33:00Z">
        <w:r w:rsidR="006E32D5">
          <w:rPr>
            <w:b/>
            <w:bCs/>
            <w:noProof/>
          </w:rPr>
          <w:t>Error! Hyperlink reference not valid.</w:t>
        </w:r>
      </w:ins>
      <w:del w:id="358" w:author="Tom Bergeron" w:date="2020-10-08T09:33:00Z">
        <w:r w:rsidR="00277136" w:rsidRPr="008A29D6" w:rsidDel="006E32D5">
          <w:rPr>
            <w:rStyle w:val="Hyperlink"/>
            <w:noProof/>
          </w:rPr>
          <w:delText>Historical Mode - Description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_Toc532856619 \h </w:delInstrText>
        </w:r>
        <w:r w:rsidR="00277136" w:rsidDel="006E32D5">
          <w:rPr>
            <w:noProof/>
            <w:webHidden/>
          </w:rPr>
        </w:r>
        <w:r w:rsidR="00277136" w:rsidDel="006E32D5">
          <w:rPr>
            <w:noProof/>
            <w:webHidden/>
          </w:rPr>
          <w:fldChar w:fldCharType="separate"/>
        </w:r>
        <w:r w:rsidR="00277136" w:rsidDel="006E32D5">
          <w:rPr>
            <w:noProof/>
            <w:webHidden/>
          </w:rPr>
          <w:delText>66</w:delText>
        </w:r>
        <w:r w:rsidR="00277136" w:rsidDel="006E32D5">
          <w:rPr>
            <w:noProof/>
            <w:webHidden/>
          </w:rPr>
          <w:fldChar w:fldCharType="end"/>
        </w:r>
        <w:r w:rsidDel="006E32D5">
          <w:rPr>
            <w:noProof/>
          </w:rPr>
          <w:fldChar w:fldCharType="end"/>
        </w:r>
      </w:del>
    </w:p>
    <w:p w14:paraId="7290AAFB" w14:textId="14DF5D00" w:rsidR="00277136" w:rsidDel="006E32D5" w:rsidRDefault="00BD0DA7">
      <w:pPr>
        <w:pStyle w:val="TOC1"/>
        <w:tabs>
          <w:tab w:val="right" w:leader="dot" w:pos="8900"/>
        </w:tabs>
        <w:rPr>
          <w:del w:id="359" w:author="Tom Bergeron" w:date="2020-10-08T09:33:00Z"/>
          <w:rFonts w:asciiTheme="minorHAnsi" w:eastAsiaTheme="minorEastAsia" w:hAnsiTheme="minorHAnsi" w:cstheme="minorBidi"/>
          <w:b w:val="0"/>
          <w:caps w:val="0"/>
          <w:noProof/>
          <w:sz w:val="22"/>
          <w:szCs w:val="22"/>
        </w:rPr>
      </w:pPr>
      <w:del w:id="360" w:author="Tom Bergeron" w:date="2020-10-08T09:33:00Z">
        <w:r w:rsidDel="006E32D5">
          <w:rPr>
            <w:noProof/>
          </w:rPr>
          <w:fldChar w:fldCharType="begin"/>
        </w:r>
        <w:r w:rsidDel="006E32D5">
          <w:rPr>
            <w:noProof/>
          </w:rPr>
          <w:delInstrText xml:space="preserve"> HYPERLINK \l "_Toc532856620" </w:delInstrText>
        </w:r>
        <w:r w:rsidDel="006E32D5">
          <w:rPr>
            <w:noProof/>
          </w:rPr>
          <w:fldChar w:fldCharType="separate"/>
        </w:r>
      </w:del>
      <w:ins w:id="361" w:author="Tom Bergeron" w:date="2020-10-08T09:33:00Z">
        <w:r w:rsidR="006E32D5">
          <w:rPr>
            <w:b w:val="0"/>
            <w:bCs/>
            <w:noProof/>
          </w:rPr>
          <w:t>Error! Hyperlink reference not valid.</w:t>
        </w:r>
      </w:ins>
      <w:del w:id="362" w:author="Tom Bergeron" w:date="2020-10-08T09:33:00Z">
        <w:r w:rsidR="00277136" w:rsidRPr="008A29D6" w:rsidDel="006E32D5">
          <w:rPr>
            <w:rStyle w:val="Hyperlink"/>
            <w:noProof/>
          </w:rPr>
          <w:delText>Password Protection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_Toc532856620 \h </w:delInstrText>
        </w:r>
        <w:r w:rsidR="00277136" w:rsidDel="006E32D5">
          <w:rPr>
            <w:noProof/>
            <w:webHidden/>
          </w:rPr>
        </w:r>
        <w:r w:rsidR="00277136" w:rsidDel="006E32D5">
          <w:rPr>
            <w:noProof/>
            <w:webHidden/>
          </w:rPr>
          <w:fldChar w:fldCharType="separate"/>
        </w:r>
        <w:r w:rsidR="00277136" w:rsidDel="006E32D5">
          <w:rPr>
            <w:noProof/>
            <w:webHidden/>
          </w:rPr>
          <w:delText>67</w:delText>
        </w:r>
        <w:r w:rsidR="00277136" w:rsidDel="006E32D5">
          <w:rPr>
            <w:noProof/>
            <w:webHidden/>
          </w:rPr>
          <w:fldChar w:fldCharType="end"/>
        </w:r>
        <w:r w:rsidDel="006E32D5">
          <w:rPr>
            <w:noProof/>
          </w:rPr>
          <w:fldChar w:fldCharType="end"/>
        </w:r>
      </w:del>
    </w:p>
    <w:p w14:paraId="32FC5D84" w14:textId="7ED5CBCF" w:rsidR="00277136" w:rsidDel="006E32D5" w:rsidRDefault="00BD0DA7">
      <w:pPr>
        <w:pStyle w:val="TOC1"/>
        <w:tabs>
          <w:tab w:val="right" w:leader="dot" w:pos="8900"/>
        </w:tabs>
        <w:rPr>
          <w:del w:id="363" w:author="Tom Bergeron" w:date="2020-10-08T09:33:00Z"/>
          <w:rFonts w:asciiTheme="minorHAnsi" w:eastAsiaTheme="minorEastAsia" w:hAnsiTheme="minorHAnsi" w:cstheme="minorBidi"/>
          <w:b w:val="0"/>
          <w:caps w:val="0"/>
          <w:noProof/>
          <w:sz w:val="22"/>
          <w:szCs w:val="22"/>
        </w:rPr>
      </w:pPr>
      <w:del w:id="364" w:author="Tom Bergeron" w:date="2020-10-08T09:33:00Z">
        <w:r w:rsidDel="006E32D5">
          <w:rPr>
            <w:noProof/>
          </w:rPr>
          <w:fldChar w:fldCharType="begin"/>
        </w:r>
        <w:r w:rsidDel="006E32D5">
          <w:rPr>
            <w:noProof/>
          </w:rPr>
          <w:delInstrText xml:space="preserve"> HYPERLINK \l "_Toc532856621" </w:delInstrText>
        </w:r>
        <w:r w:rsidDel="006E32D5">
          <w:rPr>
            <w:noProof/>
          </w:rPr>
          <w:fldChar w:fldCharType="separate"/>
        </w:r>
      </w:del>
      <w:ins w:id="365" w:author="Tom Bergeron" w:date="2020-10-08T09:33:00Z">
        <w:r w:rsidR="006E32D5">
          <w:rPr>
            <w:b w:val="0"/>
            <w:bCs/>
            <w:noProof/>
          </w:rPr>
          <w:t>Error! Hyperlink reference not valid.</w:t>
        </w:r>
      </w:ins>
      <w:del w:id="366" w:author="Tom Bergeron" w:date="2020-10-08T09:33:00Z">
        <w:r w:rsidR="00277136" w:rsidRPr="008A29D6" w:rsidDel="006E32D5">
          <w:rPr>
            <w:rStyle w:val="Hyperlink"/>
            <w:noProof/>
          </w:rPr>
          <w:delText>Printing</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_Toc532856621 \h </w:delInstrText>
        </w:r>
        <w:r w:rsidR="00277136" w:rsidDel="006E32D5">
          <w:rPr>
            <w:noProof/>
            <w:webHidden/>
          </w:rPr>
        </w:r>
        <w:r w:rsidR="00277136" w:rsidDel="006E32D5">
          <w:rPr>
            <w:noProof/>
            <w:webHidden/>
          </w:rPr>
          <w:fldChar w:fldCharType="separate"/>
        </w:r>
        <w:r w:rsidR="00277136" w:rsidDel="006E32D5">
          <w:rPr>
            <w:noProof/>
            <w:webHidden/>
          </w:rPr>
          <w:delText>68</w:delText>
        </w:r>
        <w:r w:rsidR="00277136" w:rsidDel="006E32D5">
          <w:rPr>
            <w:noProof/>
            <w:webHidden/>
          </w:rPr>
          <w:fldChar w:fldCharType="end"/>
        </w:r>
        <w:r w:rsidDel="006E32D5">
          <w:rPr>
            <w:noProof/>
          </w:rPr>
          <w:fldChar w:fldCharType="end"/>
        </w:r>
      </w:del>
    </w:p>
    <w:p w14:paraId="169C4E06" w14:textId="638DE0DB" w:rsidR="00277136" w:rsidDel="006E32D5" w:rsidRDefault="00BD0DA7">
      <w:pPr>
        <w:pStyle w:val="TOC2"/>
        <w:tabs>
          <w:tab w:val="right" w:leader="dot" w:pos="8900"/>
        </w:tabs>
        <w:rPr>
          <w:del w:id="367" w:author="Tom Bergeron" w:date="2020-10-08T09:33:00Z"/>
          <w:rFonts w:asciiTheme="minorHAnsi" w:eastAsiaTheme="minorEastAsia" w:hAnsiTheme="minorHAnsi" w:cstheme="minorBidi"/>
          <w:smallCaps w:val="0"/>
          <w:noProof/>
          <w:sz w:val="22"/>
          <w:szCs w:val="22"/>
        </w:rPr>
      </w:pPr>
      <w:del w:id="368" w:author="Tom Bergeron" w:date="2020-10-08T09:33:00Z">
        <w:r w:rsidDel="006E32D5">
          <w:rPr>
            <w:noProof/>
          </w:rPr>
          <w:fldChar w:fldCharType="begin"/>
        </w:r>
        <w:r w:rsidDel="006E32D5">
          <w:rPr>
            <w:noProof/>
          </w:rPr>
          <w:delInstrText xml:space="preserve"> HYPERLINK \l "_Toc532856622" </w:delInstrText>
        </w:r>
        <w:r w:rsidDel="006E32D5">
          <w:rPr>
            <w:noProof/>
          </w:rPr>
          <w:fldChar w:fldCharType="separate"/>
        </w:r>
      </w:del>
      <w:ins w:id="369" w:author="Tom Bergeron" w:date="2020-10-08T09:33:00Z">
        <w:r w:rsidR="006E32D5">
          <w:rPr>
            <w:b/>
            <w:bCs/>
            <w:noProof/>
          </w:rPr>
          <w:t>Error! Hyperlink reference not valid.</w:t>
        </w:r>
      </w:ins>
      <w:del w:id="370" w:author="Tom Bergeron" w:date="2020-10-08T09:33:00Z">
        <w:r w:rsidR="00277136" w:rsidRPr="008A29D6" w:rsidDel="006E32D5">
          <w:rPr>
            <w:rStyle w:val="Hyperlink"/>
            <w:noProof/>
          </w:rPr>
          <w:delText>Portrait Mode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_Toc532856622 \h </w:delInstrText>
        </w:r>
        <w:r w:rsidR="00277136" w:rsidDel="006E32D5">
          <w:rPr>
            <w:noProof/>
            <w:webHidden/>
          </w:rPr>
        </w:r>
        <w:r w:rsidR="00277136" w:rsidDel="006E32D5">
          <w:rPr>
            <w:noProof/>
            <w:webHidden/>
          </w:rPr>
          <w:fldChar w:fldCharType="separate"/>
        </w:r>
        <w:r w:rsidR="00277136" w:rsidDel="006E32D5">
          <w:rPr>
            <w:noProof/>
            <w:webHidden/>
          </w:rPr>
          <w:delText>68</w:delText>
        </w:r>
        <w:r w:rsidR="00277136" w:rsidDel="006E32D5">
          <w:rPr>
            <w:noProof/>
            <w:webHidden/>
          </w:rPr>
          <w:fldChar w:fldCharType="end"/>
        </w:r>
        <w:r w:rsidDel="006E32D5">
          <w:rPr>
            <w:noProof/>
          </w:rPr>
          <w:fldChar w:fldCharType="end"/>
        </w:r>
      </w:del>
    </w:p>
    <w:p w14:paraId="0569F115" w14:textId="4F40E708" w:rsidR="00277136" w:rsidDel="006E32D5" w:rsidRDefault="00BD0DA7">
      <w:pPr>
        <w:pStyle w:val="TOC2"/>
        <w:tabs>
          <w:tab w:val="right" w:leader="dot" w:pos="8900"/>
        </w:tabs>
        <w:rPr>
          <w:del w:id="371" w:author="Tom Bergeron" w:date="2020-10-08T09:33:00Z"/>
          <w:rFonts w:asciiTheme="minorHAnsi" w:eastAsiaTheme="minorEastAsia" w:hAnsiTheme="minorHAnsi" w:cstheme="minorBidi"/>
          <w:smallCaps w:val="0"/>
          <w:noProof/>
          <w:sz w:val="22"/>
          <w:szCs w:val="22"/>
        </w:rPr>
      </w:pPr>
      <w:del w:id="372" w:author="Tom Bergeron" w:date="2020-10-08T09:33:00Z">
        <w:r w:rsidDel="006E32D5">
          <w:rPr>
            <w:noProof/>
          </w:rPr>
          <w:fldChar w:fldCharType="begin"/>
        </w:r>
        <w:r w:rsidDel="006E32D5">
          <w:rPr>
            <w:noProof/>
          </w:rPr>
          <w:delInstrText xml:space="preserve"> HYPERLINK \l "_Toc532856623" </w:delInstrText>
        </w:r>
        <w:r w:rsidDel="006E32D5">
          <w:rPr>
            <w:noProof/>
          </w:rPr>
          <w:fldChar w:fldCharType="separate"/>
        </w:r>
      </w:del>
      <w:ins w:id="373" w:author="Tom Bergeron" w:date="2020-10-08T09:33:00Z">
        <w:r w:rsidR="006E32D5">
          <w:rPr>
            <w:b/>
            <w:bCs/>
            <w:noProof/>
          </w:rPr>
          <w:t>Error! Hyperlink reference not valid.</w:t>
        </w:r>
      </w:ins>
      <w:del w:id="374" w:author="Tom Bergeron" w:date="2020-10-08T09:33:00Z">
        <w:r w:rsidR="00277136" w:rsidRPr="008A29D6" w:rsidDel="006E32D5">
          <w:rPr>
            <w:rStyle w:val="Hyperlink"/>
            <w:noProof/>
          </w:rPr>
          <w:delText>Landscape Mode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_Toc532856623 \h </w:delInstrText>
        </w:r>
        <w:r w:rsidR="00277136" w:rsidDel="006E32D5">
          <w:rPr>
            <w:noProof/>
            <w:webHidden/>
          </w:rPr>
        </w:r>
        <w:r w:rsidR="00277136" w:rsidDel="006E32D5">
          <w:rPr>
            <w:noProof/>
            <w:webHidden/>
          </w:rPr>
          <w:fldChar w:fldCharType="separate"/>
        </w:r>
        <w:r w:rsidR="00277136" w:rsidDel="006E32D5">
          <w:rPr>
            <w:noProof/>
            <w:webHidden/>
          </w:rPr>
          <w:delText>69</w:delText>
        </w:r>
        <w:r w:rsidR="00277136" w:rsidDel="006E32D5">
          <w:rPr>
            <w:noProof/>
            <w:webHidden/>
          </w:rPr>
          <w:fldChar w:fldCharType="end"/>
        </w:r>
        <w:r w:rsidDel="006E32D5">
          <w:rPr>
            <w:noProof/>
          </w:rPr>
          <w:fldChar w:fldCharType="end"/>
        </w:r>
      </w:del>
    </w:p>
    <w:p w14:paraId="4C526F3F" w14:textId="01D9F415" w:rsidR="00277136" w:rsidDel="006E32D5" w:rsidRDefault="00BD0DA7">
      <w:pPr>
        <w:pStyle w:val="TOC1"/>
        <w:tabs>
          <w:tab w:val="right" w:leader="dot" w:pos="8900"/>
        </w:tabs>
        <w:rPr>
          <w:del w:id="375" w:author="Tom Bergeron" w:date="2020-10-08T09:33:00Z"/>
          <w:rFonts w:asciiTheme="minorHAnsi" w:eastAsiaTheme="minorEastAsia" w:hAnsiTheme="minorHAnsi" w:cstheme="minorBidi"/>
          <w:b w:val="0"/>
          <w:caps w:val="0"/>
          <w:noProof/>
          <w:sz w:val="22"/>
          <w:szCs w:val="22"/>
        </w:rPr>
      </w:pPr>
      <w:del w:id="376" w:author="Tom Bergeron" w:date="2020-10-08T09:33:00Z">
        <w:r w:rsidDel="006E32D5">
          <w:rPr>
            <w:noProof/>
          </w:rPr>
          <w:fldChar w:fldCharType="begin"/>
        </w:r>
        <w:r w:rsidDel="006E32D5">
          <w:rPr>
            <w:noProof/>
          </w:rPr>
          <w:delInstrText xml:space="preserve"> HYPERLINK \l "_Toc532856624" </w:delInstrText>
        </w:r>
        <w:r w:rsidDel="006E32D5">
          <w:rPr>
            <w:noProof/>
          </w:rPr>
          <w:fldChar w:fldCharType="separate"/>
        </w:r>
      </w:del>
      <w:ins w:id="377" w:author="Tom Bergeron" w:date="2020-10-08T09:33:00Z">
        <w:r w:rsidR="006E32D5">
          <w:rPr>
            <w:b w:val="0"/>
            <w:bCs/>
            <w:noProof/>
          </w:rPr>
          <w:t>Error! Hyperlink reference not valid.</w:t>
        </w:r>
      </w:ins>
      <w:del w:id="378" w:author="Tom Bergeron" w:date="2020-10-08T09:33:00Z">
        <w:r w:rsidR="00277136" w:rsidRPr="008A29D6" w:rsidDel="006E32D5">
          <w:rPr>
            <w:rStyle w:val="Hyperlink"/>
            <w:noProof/>
          </w:rPr>
          <w:delText>Write Data to and View Data Over a Network</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_Toc532856624 \h </w:delInstrText>
        </w:r>
        <w:r w:rsidR="00277136" w:rsidDel="006E32D5">
          <w:rPr>
            <w:noProof/>
            <w:webHidden/>
          </w:rPr>
        </w:r>
        <w:r w:rsidR="00277136" w:rsidDel="006E32D5">
          <w:rPr>
            <w:noProof/>
            <w:webHidden/>
          </w:rPr>
          <w:fldChar w:fldCharType="separate"/>
        </w:r>
        <w:r w:rsidR="00277136" w:rsidDel="006E32D5">
          <w:rPr>
            <w:noProof/>
            <w:webHidden/>
          </w:rPr>
          <w:delText>70</w:delText>
        </w:r>
        <w:r w:rsidR="00277136" w:rsidDel="006E32D5">
          <w:rPr>
            <w:noProof/>
            <w:webHidden/>
          </w:rPr>
          <w:fldChar w:fldCharType="end"/>
        </w:r>
        <w:r w:rsidDel="006E32D5">
          <w:rPr>
            <w:noProof/>
          </w:rPr>
          <w:fldChar w:fldCharType="end"/>
        </w:r>
      </w:del>
    </w:p>
    <w:p w14:paraId="11829BB5" w14:textId="3147DDC3" w:rsidR="00277136" w:rsidDel="006E32D5" w:rsidRDefault="00BD0DA7">
      <w:pPr>
        <w:pStyle w:val="TOC2"/>
        <w:tabs>
          <w:tab w:val="right" w:leader="dot" w:pos="8900"/>
        </w:tabs>
        <w:rPr>
          <w:del w:id="379" w:author="Tom Bergeron" w:date="2020-10-08T09:33:00Z"/>
          <w:rFonts w:asciiTheme="minorHAnsi" w:eastAsiaTheme="minorEastAsia" w:hAnsiTheme="minorHAnsi" w:cstheme="minorBidi"/>
          <w:smallCaps w:val="0"/>
          <w:noProof/>
          <w:sz w:val="22"/>
          <w:szCs w:val="22"/>
        </w:rPr>
      </w:pPr>
      <w:del w:id="380" w:author="Tom Bergeron" w:date="2020-10-08T09:33:00Z">
        <w:r w:rsidDel="006E32D5">
          <w:rPr>
            <w:noProof/>
          </w:rPr>
          <w:fldChar w:fldCharType="begin"/>
        </w:r>
        <w:r w:rsidDel="006E32D5">
          <w:rPr>
            <w:noProof/>
          </w:rPr>
          <w:delInstrText xml:space="preserve"> HYPERLINK \l "_Toc532856625" </w:delInstrText>
        </w:r>
        <w:r w:rsidDel="006E32D5">
          <w:rPr>
            <w:noProof/>
          </w:rPr>
          <w:fldChar w:fldCharType="separate"/>
        </w:r>
      </w:del>
      <w:ins w:id="381" w:author="Tom Bergeron" w:date="2020-10-08T09:33:00Z">
        <w:r w:rsidR="006E32D5">
          <w:rPr>
            <w:b/>
            <w:bCs/>
            <w:noProof/>
          </w:rPr>
          <w:t>Error! Hyperlink reference not valid.</w:t>
        </w:r>
      </w:ins>
      <w:del w:id="382" w:author="Tom Bergeron" w:date="2020-10-08T09:33:00Z">
        <w:r w:rsidR="00277136" w:rsidRPr="008A29D6" w:rsidDel="006E32D5">
          <w:rPr>
            <w:rStyle w:val="Hyperlink"/>
            <w:noProof/>
          </w:rPr>
          <w:delText>Write Data to a Network Drive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_Toc532856625 \h </w:delInstrText>
        </w:r>
        <w:r w:rsidR="00277136" w:rsidDel="006E32D5">
          <w:rPr>
            <w:noProof/>
            <w:webHidden/>
          </w:rPr>
        </w:r>
        <w:r w:rsidR="00277136" w:rsidDel="006E32D5">
          <w:rPr>
            <w:noProof/>
            <w:webHidden/>
          </w:rPr>
          <w:fldChar w:fldCharType="separate"/>
        </w:r>
        <w:r w:rsidR="00277136" w:rsidDel="006E32D5">
          <w:rPr>
            <w:noProof/>
            <w:webHidden/>
          </w:rPr>
          <w:delText>70</w:delText>
        </w:r>
        <w:r w:rsidR="00277136" w:rsidDel="006E32D5">
          <w:rPr>
            <w:noProof/>
            <w:webHidden/>
          </w:rPr>
          <w:fldChar w:fldCharType="end"/>
        </w:r>
        <w:r w:rsidDel="006E32D5">
          <w:rPr>
            <w:noProof/>
          </w:rPr>
          <w:fldChar w:fldCharType="end"/>
        </w:r>
      </w:del>
    </w:p>
    <w:p w14:paraId="5A9C1DBC" w14:textId="5A40D8ED" w:rsidR="00277136" w:rsidDel="006E32D5" w:rsidRDefault="00BD0DA7">
      <w:pPr>
        <w:pStyle w:val="TOC2"/>
        <w:tabs>
          <w:tab w:val="right" w:leader="dot" w:pos="8900"/>
        </w:tabs>
        <w:rPr>
          <w:del w:id="383" w:author="Tom Bergeron" w:date="2020-10-08T09:33:00Z"/>
          <w:rFonts w:asciiTheme="minorHAnsi" w:eastAsiaTheme="minorEastAsia" w:hAnsiTheme="minorHAnsi" w:cstheme="minorBidi"/>
          <w:smallCaps w:val="0"/>
          <w:noProof/>
          <w:sz w:val="22"/>
          <w:szCs w:val="22"/>
        </w:rPr>
      </w:pPr>
      <w:del w:id="384" w:author="Tom Bergeron" w:date="2020-10-08T09:33:00Z">
        <w:r w:rsidDel="006E32D5">
          <w:rPr>
            <w:noProof/>
          </w:rPr>
          <w:fldChar w:fldCharType="begin"/>
        </w:r>
        <w:r w:rsidDel="006E32D5">
          <w:rPr>
            <w:noProof/>
          </w:rPr>
          <w:delInstrText xml:space="preserve"> HYPERLINK \l "_Toc532856626" </w:delInstrText>
        </w:r>
        <w:r w:rsidDel="006E32D5">
          <w:rPr>
            <w:noProof/>
          </w:rPr>
          <w:fldChar w:fldCharType="separate"/>
        </w:r>
      </w:del>
      <w:ins w:id="385" w:author="Tom Bergeron" w:date="2020-10-08T09:33:00Z">
        <w:r w:rsidR="006E32D5">
          <w:rPr>
            <w:b/>
            <w:bCs/>
            <w:noProof/>
          </w:rPr>
          <w:t>Error! Hyperlink reference not valid.</w:t>
        </w:r>
      </w:ins>
      <w:del w:id="386" w:author="Tom Bergeron" w:date="2020-10-08T09:33:00Z">
        <w:r w:rsidR="00277136" w:rsidRPr="008A29D6" w:rsidDel="006E32D5">
          <w:rPr>
            <w:rStyle w:val="Hyperlink"/>
            <w:noProof/>
          </w:rPr>
          <w:delText>Viewing Historical Data</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_Toc532856626 \h </w:delInstrText>
        </w:r>
        <w:r w:rsidR="00277136" w:rsidDel="006E32D5">
          <w:rPr>
            <w:noProof/>
            <w:webHidden/>
          </w:rPr>
        </w:r>
        <w:r w:rsidR="00277136" w:rsidDel="006E32D5">
          <w:rPr>
            <w:noProof/>
            <w:webHidden/>
          </w:rPr>
          <w:fldChar w:fldCharType="separate"/>
        </w:r>
        <w:r w:rsidR="00277136" w:rsidDel="006E32D5">
          <w:rPr>
            <w:noProof/>
            <w:webHidden/>
          </w:rPr>
          <w:delText>73</w:delText>
        </w:r>
        <w:r w:rsidR="00277136" w:rsidDel="006E32D5">
          <w:rPr>
            <w:noProof/>
            <w:webHidden/>
          </w:rPr>
          <w:fldChar w:fldCharType="end"/>
        </w:r>
        <w:r w:rsidDel="006E32D5">
          <w:rPr>
            <w:noProof/>
          </w:rPr>
          <w:fldChar w:fldCharType="end"/>
        </w:r>
      </w:del>
    </w:p>
    <w:p w14:paraId="322D8ADE" w14:textId="0EF7BE18" w:rsidR="00277136" w:rsidDel="006E32D5" w:rsidRDefault="00BD0DA7">
      <w:pPr>
        <w:pStyle w:val="TOC1"/>
        <w:tabs>
          <w:tab w:val="right" w:leader="dot" w:pos="8900"/>
        </w:tabs>
        <w:rPr>
          <w:del w:id="387" w:author="Tom Bergeron" w:date="2020-10-08T09:33:00Z"/>
          <w:rFonts w:asciiTheme="minorHAnsi" w:eastAsiaTheme="minorEastAsia" w:hAnsiTheme="minorHAnsi" w:cstheme="minorBidi"/>
          <w:b w:val="0"/>
          <w:caps w:val="0"/>
          <w:noProof/>
          <w:sz w:val="22"/>
          <w:szCs w:val="22"/>
        </w:rPr>
      </w:pPr>
      <w:del w:id="388" w:author="Tom Bergeron" w:date="2020-10-08T09:33:00Z">
        <w:r w:rsidDel="006E32D5">
          <w:rPr>
            <w:noProof/>
          </w:rPr>
          <w:fldChar w:fldCharType="begin"/>
        </w:r>
        <w:r w:rsidDel="006E32D5">
          <w:rPr>
            <w:noProof/>
          </w:rPr>
          <w:delInstrText xml:space="preserve"> HYPERLINK \l "_Toc532856627" </w:delInstrText>
        </w:r>
        <w:r w:rsidDel="006E32D5">
          <w:rPr>
            <w:noProof/>
          </w:rPr>
          <w:fldChar w:fldCharType="separate"/>
        </w:r>
      </w:del>
      <w:ins w:id="389" w:author="Tom Bergeron" w:date="2020-10-08T09:33:00Z">
        <w:r w:rsidR="006E32D5">
          <w:rPr>
            <w:b w:val="0"/>
            <w:bCs/>
            <w:noProof/>
          </w:rPr>
          <w:t>Error! Hyperlink reference not valid.</w:t>
        </w:r>
      </w:ins>
      <w:del w:id="390" w:author="Tom Bergeron" w:date="2020-10-08T09:33:00Z">
        <w:r w:rsidR="00277136" w:rsidRPr="008A29D6" w:rsidDel="006E32D5">
          <w:rPr>
            <w:rStyle w:val="Hyperlink"/>
            <w:noProof/>
          </w:rPr>
          <w:delText>Messages During Profiling and Baseline Profiling</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_Toc532856627 \h </w:delInstrText>
        </w:r>
        <w:r w:rsidR="00277136" w:rsidDel="006E32D5">
          <w:rPr>
            <w:noProof/>
            <w:webHidden/>
          </w:rPr>
        </w:r>
        <w:r w:rsidR="00277136" w:rsidDel="006E32D5">
          <w:rPr>
            <w:noProof/>
            <w:webHidden/>
          </w:rPr>
          <w:fldChar w:fldCharType="separate"/>
        </w:r>
        <w:r w:rsidR="00277136" w:rsidDel="006E32D5">
          <w:rPr>
            <w:noProof/>
            <w:webHidden/>
          </w:rPr>
          <w:delText>74</w:delText>
        </w:r>
        <w:r w:rsidR="00277136" w:rsidDel="006E32D5">
          <w:rPr>
            <w:noProof/>
            <w:webHidden/>
          </w:rPr>
          <w:fldChar w:fldCharType="end"/>
        </w:r>
        <w:r w:rsidDel="006E32D5">
          <w:rPr>
            <w:noProof/>
          </w:rPr>
          <w:fldChar w:fldCharType="end"/>
        </w:r>
      </w:del>
    </w:p>
    <w:p w14:paraId="18352AC3" w14:textId="464B6BBD" w:rsidR="00277136" w:rsidDel="006E32D5" w:rsidRDefault="00BD0DA7">
      <w:pPr>
        <w:pStyle w:val="TOC2"/>
        <w:tabs>
          <w:tab w:val="right" w:leader="dot" w:pos="8900"/>
        </w:tabs>
        <w:rPr>
          <w:del w:id="391" w:author="Tom Bergeron" w:date="2020-10-08T09:33:00Z"/>
          <w:rFonts w:asciiTheme="minorHAnsi" w:eastAsiaTheme="minorEastAsia" w:hAnsiTheme="minorHAnsi" w:cstheme="minorBidi"/>
          <w:smallCaps w:val="0"/>
          <w:noProof/>
          <w:sz w:val="22"/>
          <w:szCs w:val="22"/>
        </w:rPr>
      </w:pPr>
      <w:del w:id="392" w:author="Tom Bergeron" w:date="2020-10-08T09:33:00Z">
        <w:r w:rsidDel="006E32D5">
          <w:rPr>
            <w:noProof/>
          </w:rPr>
          <w:fldChar w:fldCharType="begin"/>
        </w:r>
        <w:r w:rsidDel="006E32D5">
          <w:rPr>
            <w:noProof/>
          </w:rPr>
          <w:delInstrText xml:space="preserve"> HYPERLINK \l "_Toc532856628" </w:delInstrText>
        </w:r>
        <w:r w:rsidDel="006E32D5">
          <w:rPr>
            <w:noProof/>
          </w:rPr>
          <w:fldChar w:fldCharType="separate"/>
        </w:r>
      </w:del>
      <w:ins w:id="393" w:author="Tom Bergeron" w:date="2020-10-08T09:33:00Z">
        <w:r w:rsidR="006E32D5">
          <w:rPr>
            <w:b/>
            <w:bCs/>
            <w:noProof/>
          </w:rPr>
          <w:t>Error! Hyperlink reference not valid.</w:t>
        </w:r>
      </w:ins>
      <w:del w:id="394" w:author="Tom Bergeron" w:date="2020-10-08T09:33:00Z">
        <w:r w:rsidR="00277136" w:rsidRPr="008A29D6" w:rsidDel="006E32D5">
          <w:rPr>
            <w:rStyle w:val="Hyperlink"/>
            <w:noProof/>
          </w:rPr>
          <w:delText>System Messages and Alarms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_Toc532856628 \h </w:delInstrText>
        </w:r>
        <w:r w:rsidR="00277136" w:rsidDel="006E32D5">
          <w:rPr>
            <w:noProof/>
            <w:webHidden/>
          </w:rPr>
        </w:r>
        <w:r w:rsidR="00277136" w:rsidDel="006E32D5">
          <w:rPr>
            <w:noProof/>
            <w:webHidden/>
          </w:rPr>
          <w:fldChar w:fldCharType="separate"/>
        </w:r>
        <w:r w:rsidR="00277136" w:rsidDel="006E32D5">
          <w:rPr>
            <w:noProof/>
            <w:webHidden/>
          </w:rPr>
          <w:delText>74</w:delText>
        </w:r>
        <w:r w:rsidR="00277136" w:rsidDel="006E32D5">
          <w:rPr>
            <w:noProof/>
            <w:webHidden/>
          </w:rPr>
          <w:fldChar w:fldCharType="end"/>
        </w:r>
        <w:r w:rsidDel="006E32D5">
          <w:rPr>
            <w:noProof/>
          </w:rPr>
          <w:fldChar w:fldCharType="end"/>
        </w:r>
      </w:del>
    </w:p>
    <w:p w14:paraId="4AB63296" w14:textId="4B6E0CAE" w:rsidR="00277136" w:rsidDel="006E32D5" w:rsidRDefault="00BD0DA7">
      <w:pPr>
        <w:pStyle w:val="TOC2"/>
        <w:tabs>
          <w:tab w:val="right" w:leader="dot" w:pos="8900"/>
        </w:tabs>
        <w:rPr>
          <w:del w:id="395" w:author="Tom Bergeron" w:date="2020-10-08T09:33:00Z"/>
          <w:rFonts w:asciiTheme="minorHAnsi" w:eastAsiaTheme="minorEastAsia" w:hAnsiTheme="minorHAnsi" w:cstheme="minorBidi"/>
          <w:smallCaps w:val="0"/>
          <w:noProof/>
          <w:sz w:val="22"/>
          <w:szCs w:val="22"/>
        </w:rPr>
      </w:pPr>
      <w:del w:id="396" w:author="Tom Bergeron" w:date="2020-10-08T09:33:00Z">
        <w:r w:rsidDel="006E32D5">
          <w:rPr>
            <w:noProof/>
          </w:rPr>
          <w:fldChar w:fldCharType="begin"/>
        </w:r>
        <w:r w:rsidDel="006E32D5">
          <w:rPr>
            <w:noProof/>
          </w:rPr>
          <w:delInstrText xml:space="preserve"> HYPERLINK \l "_Toc532856629" </w:delInstrText>
        </w:r>
        <w:r w:rsidDel="006E32D5">
          <w:rPr>
            <w:noProof/>
          </w:rPr>
          <w:fldChar w:fldCharType="separate"/>
        </w:r>
      </w:del>
      <w:ins w:id="397" w:author="Tom Bergeron" w:date="2020-10-08T09:33:00Z">
        <w:r w:rsidR="006E32D5">
          <w:rPr>
            <w:b/>
            <w:bCs/>
            <w:noProof/>
          </w:rPr>
          <w:t>Error! Hyperlink reference not valid.</w:t>
        </w:r>
      </w:ins>
      <w:del w:id="398" w:author="Tom Bergeron" w:date="2020-10-08T09:33:00Z">
        <w:r w:rsidR="00277136" w:rsidRPr="008A29D6" w:rsidDel="006E32D5">
          <w:rPr>
            <w:rStyle w:val="Hyperlink"/>
            <w:noProof/>
          </w:rPr>
          <w:delText>Alarms and Messages During Virtual Profiling</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_Toc532856629 \h </w:delInstrText>
        </w:r>
        <w:r w:rsidR="00277136" w:rsidDel="006E32D5">
          <w:rPr>
            <w:noProof/>
            <w:webHidden/>
          </w:rPr>
        </w:r>
        <w:r w:rsidR="00277136" w:rsidDel="006E32D5">
          <w:rPr>
            <w:noProof/>
            <w:webHidden/>
          </w:rPr>
          <w:fldChar w:fldCharType="separate"/>
        </w:r>
        <w:r w:rsidR="00277136" w:rsidDel="006E32D5">
          <w:rPr>
            <w:noProof/>
            <w:webHidden/>
          </w:rPr>
          <w:delText>75</w:delText>
        </w:r>
        <w:r w:rsidR="00277136" w:rsidDel="006E32D5">
          <w:rPr>
            <w:noProof/>
            <w:webHidden/>
          </w:rPr>
          <w:fldChar w:fldCharType="end"/>
        </w:r>
        <w:r w:rsidDel="006E32D5">
          <w:rPr>
            <w:noProof/>
          </w:rPr>
          <w:fldChar w:fldCharType="end"/>
        </w:r>
      </w:del>
    </w:p>
    <w:p w14:paraId="4ABF83BA" w14:textId="297F4219" w:rsidR="00277136" w:rsidDel="006E32D5" w:rsidRDefault="00BD0DA7">
      <w:pPr>
        <w:pStyle w:val="TOC2"/>
        <w:tabs>
          <w:tab w:val="right" w:leader="dot" w:pos="8900"/>
        </w:tabs>
        <w:rPr>
          <w:del w:id="399" w:author="Tom Bergeron" w:date="2020-10-08T09:33:00Z"/>
          <w:rFonts w:asciiTheme="minorHAnsi" w:eastAsiaTheme="minorEastAsia" w:hAnsiTheme="minorHAnsi" w:cstheme="minorBidi"/>
          <w:smallCaps w:val="0"/>
          <w:noProof/>
          <w:sz w:val="22"/>
          <w:szCs w:val="22"/>
        </w:rPr>
      </w:pPr>
      <w:del w:id="400" w:author="Tom Bergeron" w:date="2020-10-08T09:33:00Z">
        <w:r w:rsidDel="006E32D5">
          <w:rPr>
            <w:noProof/>
          </w:rPr>
          <w:fldChar w:fldCharType="begin"/>
        </w:r>
        <w:r w:rsidDel="006E32D5">
          <w:rPr>
            <w:noProof/>
          </w:rPr>
          <w:delInstrText xml:space="preserve"> HYPERLINK \l "_Toc532856630" </w:delInstrText>
        </w:r>
        <w:r w:rsidDel="006E32D5">
          <w:rPr>
            <w:noProof/>
          </w:rPr>
          <w:fldChar w:fldCharType="separate"/>
        </w:r>
      </w:del>
      <w:ins w:id="401" w:author="Tom Bergeron" w:date="2020-10-08T09:33:00Z">
        <w:r w:rsidR="006E32D5">
          <w:rPr>
            <w:b/>
            <w:bCs/>
            <w:noProof/>
          </w:rPr>
          <w:t>Error! Hyperlink reference not valid.</w:t>
        </w:r>
      </w:ins>
      <w:del w:id="402" w:author="Tom Bergeron" w:date="2020-10-08T09:33:00Z">
        <w:r w:rsidR="00277136" w:rsidRPr="008A29D6" w:rsidDel="006E32D5">
          <w:rPr>
            <w:rStyle w:val="Hyperlink"/>
            <w:noProof/>
          </w:rPr>
          <w:delText>eTPU Communication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_Toc532856630 \h </w:delInstrText>
        </w:r>
        <w:r w:rsidR="00277136" w:rsidDel="006E32D5">
          <w:rPr>
            <w:noProof/>
            <w:webHidden/>
          </w:rPr>
        </w:r>
        <w:r w:rsidR="00277136" w:rsidDel="006E32D5">
          <w:rPr>
            <w:noProof/>
            <w:webHidden/>
          </w:rPr>
          <w:fldChar w:fldCharType="separate"/>
        </w:r>
        <w:r w:rsidR="00277136" w:rsidDel="006E32D5">
          <w:rPr>
            <w:noProof/>
            <w:webHidden/>
          </w:rPr>
          <w:delText>76</w:delText>
        </w:r>
        <w:r w:rsidR="00277136" w:rsidDel="006E32D5">
          <w:rPr>
            <w:noProof/>
            <w:webHidden/>
          </w:rPr>
          <w:fldChar w:fldCharType="end"/>
        </w:r>
        <w:r w:rsidDel="006E32D5">
          <w:rPr>
            <w:noProof/>
          </w:rPr>
          <w:fldChar w:fldCharType="end"/>
        </w:r>
      </w:del>
    </w:p>
    <w:p w14:paraId="302D4B3E" w14:textId="2A94FA21" w:rsidR="00277136" w:rsidDel="006E32D5" w:rsidRDefault="00BD0DA7">
      <w:pPr>
        <w:pStyle w:val="TOC1"/>
        <w:tabs>
          <w:tab w:val="right" w:leader="dot" w:pos="8900"/>
        </w:tabs>
        <w:rPr>
          <w:del w:id="403" w:author="Tom Bergeron" w:date="2020-10-08T09:33:00Z"/>
          <w:rFonts w:asciiTheme="minorHAnsi" w:eastAsiaTheme="minorEastAsia" w:hAnsiTheme="minorHAnsi" w:cstheme="minorBidi"/>
          <w:b w:val="0"/>
          <w:caps w:val="0"/>
          <w:noProof/>
          <w:sz w:val="22"/>
          <w:szCs w:val="22"/>
        </w:rPr>
      </w:pPr>
      <w:del w:id="404" w:author="Tom Bergeron" w:date="2020-10-08T09:33:00Z">
        <w:r w:rsidDel="006E32D5">
          <w:rPr>
            <w:noProof/>
          </w:rPr>
          <w:fldChar w:fldCharType="begin"/>
        </w:r>
        <w:r w:rsidDel="006E32D5">
          <w:rPr>
            <w:noProof/>
          </w:rPr>
          <w:delInstrText xml:space="preserve"> HYPERLINK \l "_Toc532856631" </w:delInstrText>
        </w:r>
        <w:r w:rsidDel="006E32D5">
          <w:rPr>
            <w:noProof/>
          </w:rPr>
          <w:fldChar w:fldCharType="separate"/>
        </w:r>
      </w:del>
      <w:ins w:id="405" w:author="Tom Bergeron" w:date="2020-10-08T09:33:00Z">
        <w:r w:rsidR="006E32D5">
          <w:rPr>
            <w:b w:val="0"/>
            <w:bCs/>
            <w:noProof/>
          </w:rPr>
          <w:t>Error! Hyperlink reference not valid.</w:t>
        </w:r>
      </w:ins>
      <w:del w:id="406" w:author="Tom Bergeron" w:date="2020-10-08T09:33:00Z">
        <w:r w:rsidR="00277136" w:rsidRPr="008A29D6" w:rsidDel="006E32D5">
          <w:rPr>
            <w:rStyle w:val="Hyperlink"/>
            <w:noProof/>
          </w:rPr>
          <w:delText>Communicate with Oven Controllers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_Toc532856631 \h </w:delInstrText>
        </w:r>
        <w:r w:rsidR="00277136" w:rsidDel="006E32D5">
          <w:rPr>
            <w:noProof/>
            <w:webHidden/>
          </w:rPr>
        </w:r>
        <w:r w:rsidR="00277136" w:rsidDel="006E32D5">
          <w:rPr>
            <w:noProof/>
            <w:webHidden/>
          </w:rPr>
          <w:fldChar w:fldCharType="separate"/>
        </w:r>
        <w:r w:rsidR="00277136" w:rsidDel="006E32D5">
          <w:rPr>
            <w:noProof/>
            <w:webHidden/>
          </w:rPr>
          <w:delText>77</w:delText>
        </w:r>
        <w:r w:rsidR="00277136" w:rsidDel="006E32D5">
          <w:rPr>
            <w:noProof/>
            <w:webHidden/>
          </w:rPr>
          <w:fldChar w:fldCharType="end"/>
        </w:r>
        <w:r w:rsidDel="006E32D5">
          <w:rPr>
            <w:noProof/>
          </w:rPr>
          <w:fldChar w:fldCharType="end"/>
        </w:r>
      </w:del>
    </w:p>
    <w:p w14:paraId="54AC46BD" w14:textId="018436EA" w:rsidR="00277136" w:rsidDel="006E32D5" w:rsidRDefault="00BD0DA7">
      <w:pPr>
        <w:pStyle w:val="TOC2"/>
        <w:tabs>
          <w:tab w:val="right" w:leader="dot" w:pos="8900"/>
        </w:tabs>
        <w:rPr>
          <w:del w:id="407" w:author="Tom Bergeron" w:date="2020-10-08T09:33:00Z"/>
          <w:rFonts w:asciiTheme="minorHAnsi" w:eastAsiaTheme="minorEastAsia" w:hAnsiTheme="minorHAnsi" w:cstheme="minorBidi"/>
          <w:smallCaps w:val="0"/>
          <w:noProof/>
          <w:sz w:val="22"/>
          <w:szCs w:val="22"/>
        </w:rPr>
      </w:pPr>
      <w:del w:id="408" w:author="Tom Bergeron" w:date="2020-10-08T09:33:00Z">
        <w:r w:rsidDel="006E32D5">
          <w:rPr>
            <w:noProof/>
          </w:rPr>
          <w:fldChar w:fldCharType="begin"/>
        </w:r>
        <w:r w:rsidDel="006E32D5">
          <w:rPr>
            <w:noProof/>
          </w:rPr>
          <w:delInstrText xml:space="preserve"> HYPERLINK \l "_Toc532856632" </w:delInstrText>
        </w:r>
        <w:r w:rsidDel="006E32D5">
          <w:rPr>
            <w:noProof/>
          </w:rPr>
          <w:fldChar w:fldCharType="separate"/>
        </w:r>
      </w:del>
      <w:ins w:id="409" w:author="Tom Bergeron" w:date="2020-10-08T09:33:00Z">
        <w:r w:rsidR="006E32D5">
          <w:rPr>
            <w:b/>
            <w:bCs/>
            <w:noProof/>
          </w:rPr>
          <w:t>Error! Hyperlink reference not valid.</w:t>
        </w:r>
      </w:ins>
      <w:del w:id="410" w:author="Tom Bergeron" w:date="2020-10-08T09:33:00Z">
        <w:r w:rsidR="00277136" w:rsidRPr="008A29D6" w:rsidDel="006E32D5">
          <w:rPr>
            <w:rStyle w:val="Hyperlink"/>
            <w:noProof/>
          </w:rPr>
          <w:delText>Confirm Oven Communications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_Toc532856632 \h </w:delInstrText>
        </w:r>
        <w:r w:rsidR="00277136" w:rsidDel="006E32D5">
          <w:rPr>
            <w:noProof/>
            <w:webHidden/>
          </w:rPr>
        </w:r>
        <w:r w:rsidR="00277136" w:rsidDel="006E32D5">
          <w:rPr>
            <w:noProof/>
            <w:webHidden/>
          </w:rPr>
          <w:fldChar w:fldCharType="separate"/>
        </w:r>
        <w:r w:rsidR="00277136" w:rsidDel="006E32D5">
          <w:rPr>
            <w:noProof/>
            <w:webHidden/>
          </w:rPr>
          <w:delText>78</w:delText>
        </w:r>
        <w:r w:rsidR="00277136" w:rsidDel="006E32D5">
          <w:rPr>
            <w:noProof/>
            <w:webHidden/>
          </w:rPr>
          <w:fldChar w:fldCharType="end"/>
        </w:r>
        <w:r w:rsidDel="006E32D5">
          <w:rPr>
            <w:noProof/>
          </w:rPr>
          <w:fldChar w:fldCharType="end"/>
        </w:r>
      </w:del>
    </w:p>
    <w:p w14:paraId="7022A9DB" w14:textId="286C2A2A" w:rsidR="00277136" w:rsidDel="006E32D5" w:rsidRDefault="00BD0DA7">
      <w:pPr>
        <w:pStyle w:val="TOC2"/>
        <w:tabs>
          <w:tab w:val="right" w:leader="dot" w:pos="8900"/>
        </w:tabs>
        <w:rPr>
          <w:del w:id="411" w:author="Tom Bergeron" w:date="2020-10-08T09:33:00Z"/>
          <w:rFonts w:asciiTheme="minorHAnsi" w:eastAsiaTheme="minorEastAsia" w:hAnsiTheme="minorHAnsi" w:cstheme="minorBidi"/>
          <w:smallCaps w:val="0"/>
          <w:noProof/>
          <w:sz w:val="22"/>
          <w:szCs w:val="22"/>
        </w:rPr>
      </w:pPr>
      <w:del w:id="412" w:author="Tom Bergeron" w:date="2020-10-08T09:33:00Z">
        <w:r w:rsidDel="006E32D5">
          <w:rPr>
            <w:noProof/>
          </w:rPr>
          <w:fldChar w:fldCharType="begin"/>
        </w:r>
        <w:r w:rsidDel="006E32D5">
          <w:rPr>
            <w:noProof/>
          </w:rPr>
          <w:delInstrText xml:space="preserve"> HYPERLINK \l "_Toc532856633" </w:delInstrText>
        </w:r>
        <w:r w:rsidDel="006E32D5">
          <w:rPr>
            <w:noProof/>
          </w:rPr>
          <w:fldChar w:fldCharType="separate"/>
        </w:r>
      </w:del>
      <w:ins w:id="413" w:author="Tom Bergeron" w:date="2020-10-08T09:33:00Z">
        <w:r w:rsidR="006E32D5">
          <w:rPr>
            <w:b/>
            <w:bCs/>
            <w:noProof/>
          </w:rPr>
          <w:t>Error! Hyperlink reference not valid.</w:t>
        </w:r>
      </w:ins>
      <w:del w:id="414" w:author="Tom Bergeron" w:date="2020-10-08T09:33:00Z">
        <w:r w:rsidR="00277136" w:rsidRPr="008A29D6" w:rsidDel="006E32D5">
          <w:rPr>
            <w:rStyle w:val="Hyperlink"/>
            <w:noProof/>
          </w:rPr>
          <w:delText>Configure Software for Oven Communication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_Toc532856633 \h </w:delInstrText>
        </w:r>
        <w:r w:rsidR="00277136" w:rsidDel="006E32D5">
          <w:rPr>
            <w:noProof/>
            <w:webHidden/>
          </w:rPr>
        </w:r>
        <w:r w:rsidR="00277136" w:rsidDel="006E32D5">
          <w:rPr>
            <w:noProof/>
            <w:webHidden/>
          </w:rPr>
          <w:fldChar w:fldCharType="separate"/>
        </w:r>
        <w:r w:rsidR="00277136" w:rsidDel="006E32D5">
          <w:rPr>
            <w:noProof/>
            <w:webHidden/>
          </w:rPr>
          <w:delText>79</w:delText>
        </w:r>
        <w:r w:rsidR="00277136" w:rsidDel="006E32D5">
          <w:rPr>
            <w:noProof/>
            <w:webHidden/>
          </w:rPr>
          <w:fldChar w:fldCharType="end"/>
        </w:r>
        <w:r w:rsidDel="006E32D5">
          <w:rPr>
            <w:noProof/>
          </w:rPr>
          <w:fldChar w:fldCharType="end"/>
        </w:r>
      </w:del>
    </w:p>
    <w:p w14:paraId="7CDB37A8" w14:textId="316FF56F" w:rsidR="00277136" w:rsidDel="006E32D5" w:rsidRDefault="00BD0DA7">
      <w:pPr>
        <w:pStyle w:val="TOC2"/>
        <w:tabs>
          <w:tab w:val="right" w:leader="dot" w:pos="8900"/>
        </w:tabs>
        <w:rPr>
          <w:del w:id="415" w:author="Tom Bergeron" w:date="2020-10-08T09:33:00Z"/>
          <w:rFonts w:asciiTheme="minorHAnsi" w:eastAsiaTheme="minorEastAsia" w:hAnsiTheme="minorHAnsi" w:cstheme="minorBidi"/>
          <w:smallCaps w:val="0"/>
          <w:noProof/>
          <w:sz w:val="22"/>
          <w:szCs w:val="22"/>
        </w:rPr>
      </w:pPr>
      <w:del w:id="416" w:author="Tom Bergeron" w:date="2020-10-08T09:33:00Z">
        <w:r w:rsidDel="006E32D5">
          <w:rPr>
            <w:noProof/>
          </w:rPr>
          <w:fldChar w:fldCharType="begin"/>
        </w:r>
        <w:r w:rsidDel="006E32D5">
          <w:rPr>
            <w:noProof/>
          </w:rPr>
          <w:delInstrText xml:space="preserve"> HYPERLINK \l "_Toc532856634" </w:delInstrText>
        </w:r>
        <w:r w:rsidDel="006E32D5">
          <w:rPr>
            <w:noProof/>
          </w:rPr>
          <w:fldChar w:fldCharType="separate"/>
        </w:r>
      </w:del>
      <w:ins w:id="417" w:author="Tom Bergeron" w:date="2020-10-08T09:33:00Z">
        <w:r w:rsidR="006E32D5">
          <w:rPr>
            <w:b/>
            <w:bCs/>
            <w:noProof/>
          </w:rPr>
          <w:t>Error! Hyperlink reference not valid.</w:t>
        </w:r>
      </w:ins>
      <w:del w:id="418" w:author="Tom Bergeron" w:date="2020-10-08T09:33:00Z">
        <w:r w:rsidR="00277136" w:rsidRPr="008A29D6" w:rsidDel="006E32D5">
          <w:rPr>
            <w:rStyle w:val="Hyperlink"/>
            <w:noProof/>
          </w:rPr>
          <w:delText>Use a Base Oven Recipe With Oven Communication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_Toc532856634 \h </w:delInstrText>
        </w:r>
        <w:r w:rsidR="00277136" w:rsidDel="006E32D5">
          <w:rPr>
            <w:noProof/>
            <w:webHidden/>
          </w:rPr>
        </w:r>
        <w:r w:rsidR="00277136" w:rsidDel="006E32D5">
          <w:rPr>
            <w:noProof/>
            <w:webHidden/>
          </w:rPr>
          <w:fldChar w:fldCharType="separate"/>
        </w:r>
        <w:r w:rsidR="00277136" w:rsidDel="006E32D5">
          <w:rPr>
            <w:noProof/>
            <w:webHidden/>
          </w:rPr>
          <w:delText>79</w:delText>
        </w:r>
        <w:r w:rsidR="00277136" w:rsidDel="006E32D5">
          <w:rPr>
            <w:noProof/>
            <w:webHidden/>
          </w:rPr>
          <w:fldChar w:fldCharType="end"/>
        </w:r>
        <w:r w:rsidDel="006E32D5">
          <w:rPr>
            <w:noProof/>
          </w:rPr>
          <w:fldChar w:fldCharType="end"/>
        </w:r>
      </w:del>
    </w:p>
    <w:p w14:paraId="00F3270A" w14:textId="18640CA8" w:rsidR="00277136" w:rsidDel="006E32D5" w:rsidRDefault="00BD0DA7">
      <w:pPr>
        <w:pStyle w:val="TOC2"/>
        <w:tabs>
          <w:tab w:val="right" w:leader="dot" w:pos="8900"/>
        </w:tabs>
        <w:rPr>
          <w:del w:id="419" w:author="Tom Bergeron" w:date="2020-10-08T09:33:00Z"/>
          <w:rFonts w:asciiTheme="minorHAnsi" w:eastAsiaTheme="minorEastAsia" w:hAnsiTheme="minorHAnsi" w:cstheme="minorBidi"/>
          <w:smallCaps w:val="0"/>
          <w:noProof/>
          <w:sz w:val="22"/>
          <w:szCs w:val="22"/>
        </w:rPr>
      </w:pPr>
      <w:del w:id="420" w:author="Tom Bergeron" w:date="2020-10-08T09:33:00Z">
        <w:r w:rsidDel="006E32D5">
          <w:rPr>
            <w:noProof/>
          </w:rPr>
          <w:fldChar w:fldCharType="begin"/>
        </w:r>
        <w:r w:rsidDel="006E32D5">
          <w:rPr>
            <w:noProof/>
          </w:rPr>
          <w:delInstrText xml:space="preserve"> HYPERLINK \l "_Toc532856635" </w:delInstrText>
        </w:r>
        <w:r w:rsidDel="006E32D5">
          <w:rPr>
            <w:noProof/>
          </w:rPr>
          <w:fldChar w:fldCharType="separate"/>
        </w:r>
      </w:del>
      <w:ins w:id="421" w:author="Tom Bergeron" w:date="2020-10-08T09:33:00Z">
        <w:r w:rsidR="006E32D5">
          <w:rPr>
            <w:b/>
            <w:bCs/>
            <w:noProof/>
          </w:rPr>
          <w:t>Error! Hyperlink reference not valid.</w:t>
        </w:r>
      </w:ins>
      <w:del w:id="422" w:author="Tom Bergeron" w:date="2020-10-08T09:33:00Z">
        <w:r w:rsidR="00277136" w:rsidRPr="008A29D6" w:rsidDel="006E32D5">
          <w:rPr>
            <w:rStyle w:val="Hyperlink"/>
            <w:noProof/>
          </w:rPr>
          <w:delText>Run a Profile Using Oven Communication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_Toc532856635 \h </w:delInstrText>
        </w:r>
        <w:r w:rsidR="00277136" w:rsidDel="006E32D5">
          <w:rPr>
            <w:noProof/>
            <w:webHidden/>
          </w:rPr>
        </w:r>
        <w:r w:rsidR="00277136" w:rsidDel="006E32D5">
          <w:rPr>
            <w:noProof/>
            <w:webHidden/>
          </w:rPr>
          <w:fldChar w:fldCharType="separate"/>
        </w:r>
        <w:r w:rsidR="00277136" w:rsidDel="006E32D5">
          <w:rPr>
            <w:noProof/>
            <w:webHidden/>
          </w:rPr>
          <w:delText>80</w:delText>
        </w:r>
        <w:r w:rsidR="00277136" w:rsidDel="006E32D5">
          <w:rPr>
            <w:noProof/>
            <w:webHidden/>
          </w:rPr>
          <w:fldChar w:fldCharType="end"/>
        </w:r>
        <w:r w:rsidDel="006E32D5">
          <w:rPr>
            <w:noProof/>
          </w:rPr>
          <w:fldChar w:fldCharType="end"/>
        </w:r>
      </w:del>
    </w:p>
    <w:p w14:paraId="0B2D599E" w14:textId="11D932E1" w:rsidR="00277136" w:rsidDel="006E32D5" w:rsidRDefault="00BD0DA7">
      <w:pPr>
        <w:pStyle w:val="TOC2"/>
        <w:tabs>
          <w:tab w:val="right" w:leader="dot" w:pos="8900"/>
        </w:tabs>
        <w:rPr>
          <w:del w:id="423" w:author="Tom Bergeron" w:date="2020-10-08T09:33:00Z"/>
          <w:rFonts w:asciiTheme="minorHAnsi" w:eastAsiaTheme="minorEastAsia" w:hAnsiTheme="minorHAnsi" w:cstheme="minorBidi"/>
          <w:smallCaps w:val="0"/>
          <w:noProof/>
          <w:sz w:val="22"/>
          <w:szCs w:val="22"/>
        </w:rPr>
      </w:pPr>
      <w:del w:id="424" w:author="Tom Bergeron" w:date="2020-10-08T09:33:00Z">
        <w:r w:rsidDel="006E32D5">
          <w:rPr>
            <w:noProof/>
          </w:rPr>
          <w:fldChar w:fldCharType="begin"/>
        </w:r>
        <w:r w:rsidDel="006E32D5">
          <w:rPr>
            <w:noProof/>
          </w:rPr>
          <w:delInstrText xml:space="preserve"> HYPERLINK \l "_Toc532856636" </w:delInstrText>
        </w:r>
        <w:r w:rsidDel="006E32D5">
          <w:rPr>
            <w:noProof/>
          </w:rPr>
          <w:fldChar w:fldCharType="separate"/>
        </w:r>
      </w:del>
      <w:ins w:id="425" w:author="Tom Bergeron" w:date="2020-10-08T09:33:00Z">
        <w:r w:rsidR="006E32D5">
          <w:rPr>
            <w:b/>
            <w:bCs/>
            <w:noProof/>
          </w:rPr>
          <w:t>Error! Hyperlink reference not valid.</w:t>
        </w:r>
      </w:ins>
      <w:del w:id="426" w:author="Tom Bergeron" w:date="2020-10-08T09:33:00Z">
        <w:r w:rsidR="00277136" w:rsidRPr="008A29D6" w:rsidDel="006E32D5">
          <w:rPr>
            <w:rStyle w:val="Hyperlink"/>
            <w:noProof/>
          </w:rPr>
          <w:delText>Start a Virtual Profile With Oven Communication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_Toc532856636 \h </w:delInstrText>
        </w:r>
        <w:r w:rsidR="00277136" w:rsidDel="006E32D5">
          <w:rPr>
            <w:noProof/>
            <w:webHidden/>
          </w:rPr>
        </w:r>
        <w:r w:rsidR="00277136" w:rsidDel="006E32D5">
          <w:rPr>
            <w:noProof/>
            <w:webHidden/>
          </w:rPr>
          <w:fldChar w:fldCharType="separate"/>
        </w:r>
        <w:r w:rsidR="00277136" w:rsidDel="006E32D5">
          <w:rPr>
            <w:noProof/>
            <w:webHidden/>
          </w:rPr>
          <w:delText>82</w:delText>
        </w:r>
        <w:r w:rsidR="00277136" w:rsidDel="006E32D5">
          <w:rPr>
            <w:noProof/>
            <w:webHidden/>
          </w:rPr>
          <w:fldChar w:fldCharType="end"/>
        </w:r>
        <w:r w:rsidDel="006E32D5">
          <w:rPr>
            <w:noProof/>
          </w:rPr>
          <w:fldChar w:fldCharType="end"/>
        </w:r>
      </w:del>
    </w:p>
    <w:p w14:paraId="65D3B19A" w14:textId="0C9C15C2" w:rsidR="00277136" w:rsidDel="006E32D5" w:rsidRDefault="00BD0DA7">
      <w:pPr>
        <w:pStyle w:val="TOC2"/>
        <w:tabs>
          <w:tab w:val="right" w:leader="dot" w:pos="8900"/>
        </w:tabs>
        <w:rPr>
          <w:del w:id="427" w:author="Tom Bergeron" w:date="2020-10-08T09:33:00Z"/>
          <w:rFonts w:asciiTheme="minorHAnsi" w:eastAsiaTheme="minorEastAsia" w:hAnsiTheme="minorHAnsi" w:cstheme="minorBidi"/>
          <w:smallCaps w:val="0"/>
          <w:noProof/>
          <w:sz w:val="22"/>
          <w:szCs w:val="22"/>
        </w:rPr>
      </w:pPr>
      <w:del w:id="428" w:author="Tom Bergeron" w:date="2020-10-08T09:33:00Z">
        <w:r w:rsidDel="006E32D5">
          <w:rPr>
            <w:noProof/>
          </w:rPr>
          <w:fldChar w:fldCharType="begin"/>
        </w:r>
        <w:r w:rsidDel="006E32D5">
          <w:rPr>
            <w:noProof/>
          </w:rPr>
          <w:delInstrText xml:space="preserve"> HYPERLINK \l "_Toc532856637" </w:delInstrText>
        </w:r>
        <w:r w:rsidDel="006E32D5">
          <w:rPr>
            <w:noProof/>
          </w:rPr>
          <w:fldChar w:fldCharType="separate"/>
        </w:r>
      </w:del>
      <w:ins w:id="429" w:author="Tom Bergeron" w:date="2020-10-08T09:33:00Z">
        <w:r w:rsidR="006E32D5">
          <w:rPr>
            <w:b/>
            <w:bCs/>
            <w:noProof/>
          </w:rPr>
          <w:t>Error! Hyperlink reference not valid.</w:t>
        </w:r>
      </w:ins>
      <w:del w:id="430" w:author="Tom Bergeron" w:date="2020-10-08T09:33:00Z">
        <w:r w:rsidR="00277136" w:rsidRPr="008A29D6" w:rsidDel="006E32D5">
          <w:rPr>
            <w:rStyle w:val="Hyperlink"/>
            <w:noProof/>
          </w:rPr>
          <w:delText>Base Oven Recipe Automatic Verification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_Toc532856637 \h </w:delInstrText>
        </w:r>
        <w:r w:rsidR="00277136" w:rsidDel="006E32D5">
          <w:rPr>
            <w:noProof/>
            <w:webHidden/>
          </w:rPr>
        </w:r>
        <w:r w:rsidR="00277136" w:rsidDel="006E32D5">
          <w:rPr>
            <w:noProof/>
            <w:webHidden/>
          </w:rPr>
          <w:fldChar w:fldCharType="separate"/>
        </w:r>
        <w:r w:rsidR="00277136" w:rsidDel="006E32D5">
          <w:rPr>
            <w:noProof/>
            <w:webHidden/>
          </w:rPr>
          <w:delText>83</w:delText>
        </w:r>
        <w:r w:rsidR="00277136" w:rsidDel="006E32D5">
          <w:rPr>
            <w:noProof/>
            <w:webHidden/>
          </w:rPr>
          <w:fldChar w:fldCharType="end"/>
        </w:r>
        <w:r w:rsidDel="006E32D5">
          <w:rPr>
            <w:noProof/>
          </w:rPr>
          <w:fldChar w:fldCharType="end"/>
        </w:r>
      </w:del>
    </w:p>
    <w:p w14:paraId="055156EC" w14:textId="779E47D9" w:rsidR="00277136" w:rsidDel="006E32D5" w:rsidRDefault="00BD0DA7">
      <w:pPr>
        <w:pStyle w:val="TOC1"/>
        <w:tabs>
          <w:tab w:val="right" w:leader="dot" w:pos="8900"/>
        </w:tabs>
        <w:rPr>
          <w:del w:id="431" w:author="Tom Bergeron" w:date="2020-10-08T09:33:00Z"/>
          <w:rFonts w:asciiTheme="minorHAnsi" w:eastAsiaTheme="minorEastAsia" w:hAnsiTheme="minorHAnsi" w:cstheme="minorBidi"/>
          <w:b w:val="0"/>
          <w:caps w:val="0"/>
          <w:noProof/>
          <w:sz w:val="22"/>
          <w:szCs w:val="22"/>
        </w:rPr>
      </w:pPr>
      <w:del w:id="432" w:author="Tom Bergeron" w:date="2020-10-08T09:33:00Z">
        <w:r w:rsidDel="006E32D5">
          <w:rPr>
            <w:noProof/>
          </w:rPr>
          <w:fldChar w:fldCharType="begin"/>
        </w:r>
        <w:r w:rsidDel="006E32D5">
          <w:rPr>
            <w:noProof/>
          </w:rPr>
          <w:delInstrText xml:space="preserve"> HYPERLINK \l "_Toc532856638" </w:delInstrText>
        </w:r>
        <w:r w:rsidDel="006E32D5">
          <w:rPr>
            <w:noProof/>
          </w:rPr>
          <w:fldChar w:fldCharType="separate"/>
        </w:r>
      </w:del>
      <w:ins w:id="433" w:author="Tom Bergeron" w:date="2020-10-08T09:33:00Z">
        <w:r w:rsidR="006E32D5">
          <w:rPr>
            <w:b w:val="0"/>
            <w:bCs/>
            <w:noProof/>
          </w:rPr>
          <w:t>Error! Hyperlink reference not valid.</w:t>
        </w:r>
      </w:ins>
      <w:del w:id="434" w:author="Tom Bergeron" w:date="2020-10-08T09:33:00Z">
        <w:r w:rsidR="00277136" w:rsidRPr="008A29D6" w:rsidDel="006E32D5">
          <w:rPr>
            <w:rStyle w:val="Hyperlink"/>
            <w:noProof/>
          </w:rPr>
          <w:delText>Dual Lane Systems And Functionality</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_Toc532856638 \h </w:delInstrText>
        </w:r>
        <w:r w:rsidR="00277136" w:rsidDel="006E32D5">
          <w:rPr>
            <w:noProof/>
            <w:webHidden/>
          </w:rPr>
        </w:r>
        <w:r w:rsidR="00277136" w:rsidDel="006E32D5">
          <w:rPr>
            <w:noProof/>
            <w:webHidden/>
          </w:rPr>
          <w:fldChar w:fldCharType="separate"/>
        </w:r>
        <w:r w:rsidR="00277136" w:rsidDel="006E32D5">
          <w:rPr>
            <w:noProof/>
            <w:webHidden/>
          </w:rPr>
          <w:delText>84</w:delText>
        </w:r>
        <w:r w:rsidR="00277136" w:rsidDel="006E32D5">
          <w:rPr>
            <w:noProof/>
            <w:webHidden/>
          </w:rPr>
          <w:fldChar w:fldCharType="end"/>
        </w:r>
        <w:r w:rsidDel="006E32D5">
          <w:rPr>
            <w:noProof/>
          </w:rPr>
          <w:fldChar w:fldCharType="end"/>
        </w:r>
      </w:del>
    </w:p>
    <w:p w14:paraId="1C80622B" w14:textId="785FD989" w:rsidR="00277136" w:rsidDel="006E32D5" w:rsidRDefault="00BD0DA7">
      <w:pPr>
        <w:pStyle w:val="TOC2"/>
        <w:tabs>
          <w:tab w:val="right" w:leader="dot" w:pos="8900"/>
        </w:tabs>
        <w:rPr>
          <w:del w:id="435" w:author="Tom Bergeron" w:date="2020-10-08T09:33:00Z"/>
          <w:rFonts w:asciiTheme="minorHAnsi" w:eastAsiaTheme="minorEastAsia" w:hAnsiTheme="minorHAnsi" w:cstheme="minorBidi"/>
          <w:smallCaps w:val="0"/>
          <w:noProof/>
          <w:sz w:val="22"/>
          <w:szCs w:val="22"/>
        </w:rPr>
      </w:pPr>
      <w:del w:id="436" w:author="Tom Bergeron" w:date="2020-10-08T09:33:00Z">
        <w:r w:rsidDel="006E32D5">
          <w:rPr>
            <w:noProof/>
          </w:rPr>
          <w:fldChar w:fldCharType="begin"/>
        </w:r>
        <w:r w:rsidDel="006E32D5">
          <w:rPr>
            <w:noProof/>
          </w:rPr>
          <w:delInstrText xml:space="preserve"> HYPERLINK \l "_Toc532856639" </w:delInstrText>
        </w:r>
        <w:r w:rsidDel="006E32D5">
          <w:rPr>
            <w:noProof/>
          </w:rPr>
          <w:fldChar w:fldCharType="separate"/>
        </w:r>
      </w:del>
      <w:ins w:id="437" w:author="Tom Bergeron" w:date="2020-10-08T09:33:00Z">
        <w:r w:rsidR="006E32D5">
          <w:rPr>
            <w:b/>
            <w:bCs/>
            <w:noProof/>
          </w:rPr>
          <w:t>Error! Hyperlink reference not valid.</w:t>
        </w:r>
      </w:ins>
      <w:del w:id="438" w:author="Tom Bergeron" w:date="2020-10-08T09:33:00Z">
        <w:r w:rsidR="00277136" w:rsidRPr="008A29D6" w:rsidDel="006E32D5">
          <w:rPr>
            <w:rStyle w:val="Hyperlink"/>
            <w:noProof/>
          </w:rPr>
          <w:delText>Dual Lane Dual Systems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_Toc532856639 \h </w:delInstrText>
        </w:r>
        <w:r w:rsidR="00277136" w:rsidDel="006E32D5">
          <w:rPr>
            <w:noProof/>
            <w:webHidden/>
          </w:rPr>
        </w:r>
        <w:r w:rsidR="00277136" w:rsidDel="006E32D5">
          <w:rPr>
            <w:noProof/>
            <w:webHidden/>
          </w:rPr>
          <w:fldChar w:fldCharType="separate"/>
        </w:r>
        <w:r w:rsidR="00277136" w:rsidDel="006E32D5">
          <w:rPr>
            <w:noProof/>
            <w:webHidden/>
          </w:rPr>
          <w:delText>84</w:delText>
        </w:r>
        <w:r w:rsidR="00277136" w:rsidDel="006E32D5">
          <w:rPr>
            <w:noProof/>
            <w:webHidden/>
          </w:rPr>
          <w:fldChar w:fldCharType="end"/>
        </w:r>
        <w:r w:rsidDel="006E32D5">
          <w:rPr>
            <w:noProof/>
          </w:rPr>
          <w:fldChar w:fldCharType="end"/>
        </w:r>
      </w:del>
    </w:p>
    <w:p w14:paraId="0442DB93" w14:textId="1B204DF7" w:rsidR="00277136" w:rsidDel="006E32D5" w:rsidRDefault="00BD0DA7">
      <w:pPr>
        <w:pStyle w:val="TOC2"/>
        <w:tabs>
          <w:tab w:val="right" w:leader="dot" w:pos="8900"/>
        </w:tabs>
        <w:rPr>
          <w:del w:id="439" w:author="Tom Bergeron" w:date="2020-10-08T09:33:00Z"/>
          <w:rFonts w:asciiTheme="minorHAnsi" w:eastAsiaTheme="minorEastAsia" w:hAnsiTheme="minorHAnsi" w:cstheme="minorBidi"/>
          <w:smallCaps w:val="0"/>
          <w:noProof/>
          <w:sz w:val="22"/>
          <w:szCs w:val="22"/>
        </w:rPr>
      </w:pPr>
      <w:del w:id="440" w:author="Tom Bergeron" w:date="2020-10-08T09:33:00Z">
        <w:r w:rsidDel="006E32D5">
          <w:rPr>
            <w:noProof/>
          </w:rPr>
          <w:fldChar w:fldCharType="begin"/>
        </w:r>
        <w:r w:rsidDel="006E32D5">
          <w:rPr>
            <w:noProof/>
          </w:rPr>
          <w:delInstrText xml:space="preserve"> HYPERLINK \l "_Toc532856640" </w:delInstrText>
        </w:r>
        <w:r w:rsidDel="006E32D5">
          <w:rPr>
            <w:noProof/>
          </w:rPr>
          <w:fldChar w:fldCharType="separate"/>
        </w:r>
      </w:del>
      <w:ins w:id="441" w:author="Tom Bergeron" w:date="2020-10-08T09:33:00Z">
        <w:r w:rsidR="006E32D5">
          <w:rPr>
            <w:b/>
            <w:bCs/>
            <w:noProof/>
          </w:rPr>
          <w:t>Error! Hyperlink reference not valid.</w:t>
        </w:r>
      </w:ins>
      <w:del w:id="442" w:author="Tom Bergeron" w:date="2020-10-08T09:33:00Z">
        <w:r w:rsidR="00277136" w:rsidRPr="008A29D6" w:rsidDel="006E32D5">
          <w:rPr>
            <w:rStyle w:val="Hyperlink"/>
            <w:noProof/>
          </w:rPr>
          <w:delText>Configure Dual Lane Systems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_Toc532856640 \h </w:delInstrText>
        </w:r>
        <w:r w:rsidR="00277136" w:rsidDel="006E32D5">
          <w:rPr>
            <w:noProof/>
            <w:webHidden/>
          </w:rPr>
        </w:r>
        <w:r w:rsidR="00277136" w:rsidDel="006E32D5">
          <w:rPr>
            <w:noProof/>
            <w:webHidden/>
          </w:rPr>
          <w:fldChar w:fldCharType="separate"/>
        </w:r>
        <w:r w:rsidR="00277136" w:rsidDel="006E32D5">
          <w:rPr>
            <w:noProof/>
            <w:webHidden/>
          </w:rPr>
          <w:delText>85</w:delText>
        </w:r>
        <w:r w:rsidR="00277136" w:rsidDel="006E32D5">
          <w:rPr>
            <w:noProof/>
            <w:webHidden/>
          </w:rPr>
          <w:fldChar w:fldCharType="end"/>
        </w:r>
        <w:r w:rsidDel="006E32D5">
          <w:rPr>
            <w:noProof/>
          </w:rPr>
          <w:fldChar w:fldCharType="end"/>
        </w:r>
      </w:del>
    </w:p>
    <w:p w14:paraId="3F8ABB1C" w14:textId="4FCBCC43" w:rsidR="00277136" w:rsidDel="006E32D5" w:rsidRDefault="00277136">
      <w:pPr>
        <w:pStyle w:val="TOC1"/>
        <w:tabs>
          <w:tab w:val="right" w:leader="dot" w:pos="8900"/>
        </w:tabs>
        <w:rPr>
          <w:del w:id="443" w:author="Tom Bergeron" w:date="2020-10-08T09:33:00Z"/>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27F25D16" w14:textId="65831C90" w:rsidR="006E32D5" w:rsidRPr="006E32D5" w:rsidRDefault="002C32B4" w:rsidP="006E32D5">
      <w:pPr>
        <w:pStyle w:val="UnresolvedMention"/>
        <w:keepNext/>
        <w:tabs>
          <w:tab w:val="right" w:leader="dot" w:pos="8900"/>
        </w:tabs>
        <w:spacing w:before="120"/>
        <w:rPr>
          <w:ins w:id="444" w:author="Tom Bergeron" w:date="2020-10-08T09:33:00Z"/>
          <w:rFonts w:asciiTheme="minorHAnsi" w:eastAsiaTheme="minorEastAsia" w:hAnsiTheme="minorHAnsi" w:cstheme="minorBidi"/>
          <w:noProof/>
          <w:sz w:val="22"/>
          <w:szCs w:val="22"/>
          <w:rPrChange w:id="445" w:author="Tom Bergeron" w:date="2020-10-08T09:36:00Z">
            <w:rPr>
              <w:ins w:id="446" w:author="Tom Bergeron" w:date="2020-10-08T09:33:00Z"/>
              <w:rFonts w:asciiTheme="minorHAnsi" w:eastAsiaTheme="minorEastAsia" w:hAnsiTheme="minorHAnsi" w:cstheme="minorBidi"/>
              <w:smallCaps w:val="0"/>
              <w:noProof/>
              <w:sz w:val="22"/>
              <w:szCs w:val="22"/>
            </w:rPr>
          </w:rPrChange>
        </w:rPr>
        <w:pPrChange w:id="447" w:author="Tom Bergeron" w:date="2020-10-08T09:36:00Z">
          <w:pPr>
            <w:pStyle w:val="TOC2"/>
            <w:tabs>
              <w:tab w:val="right" w:leader="dot" w:pos="8900"/>
            </w:tabs>
          </w:pPr>
        </w:pPrChange>
      </w:pPr>
      <w:r>
        <w:fldChar w:fldCharType="begin"/>
      </w:r>
      <w:r>
        <w:instrText xml:space="preserve"> TOC \o "1-3" \h \z \u </w:instrText>
      </w:r>
      <w:r>
        <w:fldChar w:fldCharType="separate"/>
      </w:r>
    </w:p>
    <w:p w14:paraId="17E9D402" w14:textId="74111618" w:rsidR="006E32D5" w:rsidRDefault="006E32D5">
      <w:pPr>
        <w:pStyle w:val="TOC1"/>
        <w:tabs>
          <w:tab w:val="right" w:leader="dot" w:pos="8900"/>
        </w:tabs>
        <w:rPr>
          <w:ins w:id="448" w:author="Tom Bergeron" w:date="2020-10-08T09:33:00Z"/>
          <w:rFonts w:asciiTheme="minorHAnsi" w:eastAsiaTheme="minorEastAsia" w:hAnsiTheme="minorHAnsi" w:cstheme="minorBidi"/>
          <w:b w:val="0"/>
          <w:caps w:val="0"/>
          <w:noProof/>
          <w:sz w:val="22"/>
          <w:szCs w:val="22"/>
        </w:rPr>
      </w:pPr>
      <w:ins w:id="449"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"_Toc53042223"</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Software Options</w:t>
        </w:r>
        <w:r>
          <w:rPr>
            <w:noProof/>
            <w:webHidden/>
          </w:rPr>
          <w:tab/>
        </w:r>
        <w:r>
          <w:rPr>
            <w:noProof/>
            <w:webHidden/>
          </w:rPr>
          <w:fldChar w:fldCharType="begin"/>
        </w:r>
        <w:r>
          <w:rPr>
            <w:noProof/>
            <w:webHidden/>
          </w:rPr>
          <w:instrText xml:space="preserve"> PAGEREF _Toc53042223 \h </w:instrText>
        </w:r>
        <w:r>
          <w:rPr>
            <w:noProof/>
            <w:webHidden/>
          </w:rPr>
        </w:r>
      </w:ins>
      <w:r>
        <w:rPr>
          <w:noProof/>
          <w:webHidden/>
        </w:rPr>
        <w:fldChar w:fldCharType="separate"/>
      </w:r>
      <w:ins w:id="450" w:author="Tom Bergeron" w:date="2020-10-08T09:33:00Z">
        <w:r>
          <w:rPr>
            <w:noProof/>
            <w:webHidden/>
          </w:rPr>
          <w:t>88</w:t>
        </w:r>
        <w:r>
          <w:rPr>
            <w:noProof/>
            <w:webHidden/>
          </w:rPr>
          <w:fldChar w:fldCharType="end"/>
        </w:r>
        <w:r w:rsidRPr="00CB618E">
          <w:rPr>
            <w:rStyle w:val="Hyperlink"/>
            <w:noProof/>
          </w:rPr>
          <w:fldChar w:fldCharType="end"/>
        </w:r>
      </w:ins>
    </w:p>
    <w:p w14:paraId="0077215B" w14:textId="52AAB273" w:rsidR="006E32D5" w:rsidRDefault="006E32D5">
      <w:pPr>
        <w:pStyle w:val="TOC2"/>
        <w:tabs>
          <w:tab w:val="right" w:leader="dot" w:pos="8900"/>
        </w:tabs>
        <w:rPr>
          <w:ins w:id="451" w:author="Tom Bergeron" w:date="2020-10-08T09:33:00Z"/>
          <w:rFonts w:asciiTheme="minorHAnsi" w:eastAsiaTheme="minorEastAsia" w:hAnsiTheme="minorHAnsi" w:cstheme="minorBidi"/>
          <w:smallCaps w:val="0"/>
          <w:noProof/>
          <w:sz w:val="22"/>
          <w:szCs w:val="22"/>
        </w:rPr>
      </w:pPr>
      <w:ins w:id="452"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"_Toc53042224"</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Navigator</w:t>
        </w:r>
        <w:r>
          <w:rPr>
            <w:noProof/>
            <w:webHidden/>
          </w:rPr>
          <w:tab/>
        </w:r>
        <w:r>
          <w:rPr>
            <w:noProof/>
            <w:webHidden/>
          </w:rPr>
          <w:fldChar w:fldCharType="begin"/>
        </w:r>
        <w:r>
          <w:rPr>
            <w:noProof/>
            <w:webHidden/>
          </w:rPr>
          <w:instrText xml:space="preserve"> PAGEREF _Toc53042224 \h </w:instrText>
        </w:r>
        <w:r>
          <w:rPr>
            <w:noProof/>
            <w:webHidden/>
          </w:rPr>
        </w:r>
      </w:ins>
      <w:r>
        <w:rPr>
          <w:noProof/>
          <w:webHidden/>
        </w:rPr>
        <w:fldChar w:fldCharType="separate"/>
      </w:r>
      <w:ins w:id="453" w:author="Tom Bergeron" w:date="2020-10-08T09:33:00Z">
        <w:r>
          <w:rPr>
            <w:noProof/>
            <w:webHidden/>
          </w:rPr>
          <w:t>88</w:t>
        </w:r>
        <w:r>
          <w:rPr>
            <w:noProof/>
            <w:webHidden/>
          </w:rPr>
          <w:fldChar w:fldCharType="end"/>
        </w:r>
        <w:r w:rsidRPr="00CB618E">
          <w:rPr>
            <w:rStyle w:val="Hyperlink"/>
            <w:noProof/>
          </w:rPr>
          <w:fldChar w:fldCharType="end"/>
        </w:r>
      </w:ins>
    </w:p>
    <w:p w14:paraId="75473E40" w14:textId="2BAC1CFD" w:rsidR="006E32D5" w:rsidRDefault="006E32D5">
      <w:pPr>
        <w:pStyle w:val="TOC2"/>
        <w:tabs>
          <w:tab w:val="right" w:leader="dot" w:pos="8900"/>
        </w:tabs>
        <w:rPr>
          <w:ins w:id="454" w:author="Tom Bergeron" w:date="2020-10-08T09:33:00Z"/>
          <w:rFonts w:asciiTheme="minorHAnsi" w:eastAsiaTheme="minorEastAsia" w:hAnsiTheme="minorHAnsi" w:cstheme="minorBidi"/>
          <w:smallCaps w:val="0"/>
          <w:noProof/>
          <w:sz w:val="22"/>
          <w:szCs w:val="22"/>
        </w:rPr>
      </w:pPr>
      <w:ins w:id="455"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"_Toc53042225"</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Auto-Focus</w:t>
        </w:r>
        <w:r>
          <w:rPr>
            <w:noProof/>
            <w:webHidden/>
          </w:rPr>
          <w:tab/>
        </w:r>
        <w:r>
          <w:rPr>
            <w:noProof/>
            <w:webHidden/>
          </w:rPr>
          <w:fldChar w:fldCharType="begin"/>
        </w:r>
        <w:r>
          <w:rPr>
            <w:noProof/>
            <w:webHidden/>
          </w:rPr>
          <w:instrText xml:space="preserve"> PAGEREF _Toc53042225 \h </w:instrText>
        </w:r>
        <w:r>
          <w:rPr>
            <w:noProof/>
            <w:webHidden/>
          </w:rPr>
        </w:r>
      </w:ins>
      <w:r>
        <w:rPr>
          <w:noProof/>
          <w:webHidden/>
        </w:rPr>
        <w:fldChar w:fldCharType="separate"/>
      </w:r>
      <w:ins w:id="456" w:author="Tom Bergeron" w:date="2020-10-08T09:33:00Z">
        <w:r>
          <w:rPr>
            <w:noProof/>
            <w:webHidden/>
          </w:rPr>
          <w:t>88</w:t>
        </w:r>
        <w:r>
          <w:rPr>
            <w:noProof/>
            <w:webHidden/>
          </w:rPr>
          <w:fldChar w:fldCharType="end"/>
        </w:r>
        <w:r w:rsidRPr="00CB618E">
          <w:rPr>
            <w:rStyle w:val="Hyperlink"/>
            <w:noProof/>
          </w:rPr>
          <w:fldChar w:fldCharType="end"/>
        </w:r>
      </w:ins>
    </w:p>
    <w:p w14:paraId="492C252C" w14:textId="48D60CA3" w:rsidR="006E32D5" w:rsidRDefault="006E32D5">
      <w:pPr>
        <w:pStyle w:val="TOC2"/>
        <w:tabs>
          <w:tab w:val="right" w:leader="dot" w:pos="8900"/>
        </w:tabs>
        <w:rPr>
          <w:ins w:id="457" w:author="Tom Bergeron" w:date="2020-10-08T09:33:00Z"/>
          <w:rFonts w:asciiTheme="minorHAnsi" w:eastAsiaTheme="minorEastAsia" w:hAnsiTheme="minorHAnsi" w:cstheme="minorBidi"/>
          <w:smallCaps w:val="0"/>
          <w:noProof/>
          <w:sz w:val="22"/>
          <w:szCs w:val="22"/>
        </w:rPr>
      </w:pPr>
      <w:ins w:id="458"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"_Toc53042226"</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Navigator/Auto</w:t>
        </w:r>
        <w:r w:rsidRPr="00CB618E">
          <w:rPr>
            <w:rStyle w:val="Hyperlink"/>
            <w:noProof/>
          </w:rPr>
          <w:noBreakHyphen/>
          <w:t>Focus Power</w:t>
        </w:r>
        <w:r>
          <w:rPr>
            <w:noProof/>
            <w:webHidden/>
          </w:rPr>
          <w:tab/>
        </w:r>
        <w:r>
          <w:rPr>
            <w:noProof/>
            <w:webHidden/>
          </w:rPr>
          <w:fldChar w:fldCharType="begin"/>
        </w:r>
        <w:r>
          <w:rPr>
            <w:noProof/>
            <w:webHidden/>
          </w:rPr>
          <w:instrText xml:space="preserve"> PAGEREF _Toc53042226 \h </w:instrText>
        </w:r>
        <w:r>
          <w:rPr>
            <w:noProof/>
            <w:webHidden/>
          </w:rPr>
        </w:r>
      </w:ins>
      <w:r>
        <w:rPr>
          <w:noProof/>
          <w:webHidden/>
        </w:rPr>
        <w:fldChar w:fldCharType="separate"/>
      </w:r>
      <w:ins w:id="459" w:author="Tom Bergeron" w:date="2020-10-08T09:33:00Z">
        <w:r>
          <w:rPr>
            <w:noProof/>
            <w:webHidden/>
          </w:rPr>
          <w:t>88</w:t>
        </w:r>
        <w:r>
          <w:rPr>
            <w:noProof/>
            <w:webHidden/>
          </w:rPr>
          <w:fldChar w:fldCharType="end"/>
        </w:r>
        <w:r w:rsidRPr="00CB618E">
          <w:rPr>
            <w:rStyle w:val="Hyperlink"/>
            <w:noProof/>
          </w:rPr>
          <w:fldChar w:fldCharType="end"/>
        </w:r>
      </w:ins>
    </w:p>
    <w:p w14:paraId="3D9ADB08" w14:textId="4E85794F" w:rsidR="006E32D5" w:rsidRDefault="006E32D5">
      <w:pPr>
        <w:pStyle w:val="TOC2"/>
        <w:tabs>
          <w:tab w:val="right" w:leader="dot" w:pos="8900"/>
        </w:tabs>
        <w:rPr>
          <w:ins w:id="460" w:author="Tom Bergeron" w:date="2020-10-08T09:33:00Z"/>
          <w:rFonts w:asciiTheme="minorHAnsi" w:eastAsiaTheme="minorEastAsia" w:hAnsiTheme="minorHAnsi" w:cstheme="minorBidi"/>
          <w:smallCaps w:val="0"/>
          <w:noProof/>
          <w:sz w:val="22"/>
          <w:szCs w:val="22"/>
        </w:rPr>
      </w:pPr>
      <w:ins w:id="461"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"_Toc53042227"</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Sweet Spot</w:t>
        </w:r>
        <w:r>
          <w:rPr>
            <w:noProof/>
            <w:webHidden/>
          </w:rPr>
          <w:tab/>
        </w:r>
        <w:r>
          <w:rPr>
            <w:noProof/>
            <w:webHidden/>
          </w:rPr>
          <w:fldChar w:fldCharType="begin"/>
        </w:r>
        <w:r>
          <w:rPr>
            <w:noProof/>
            <w:webHidden/>
          </w:rPr>
          <w:instrText xml:space="preserve"> PAGEREF _Toc53042227 \h </w:instrText>
        </w:r>
        <w:r>
          <w:rPr>
            <w:noProof/>
            <w:webHidden/>
          </w:rPr>
        </w:r>
      </w:ins>
      <w:r>
        <w:rPr>
          <w:noProof/>
          <w:webHidden/>
        </w:rPr>
        <w:fldChar w:fldCharType="separate"/>
      </w:r>
      <w:ins w:id="462" w:author="Tom Bergeron" w:date="2020-10-08T09:33:00Z">
        <w:r>
          <w:rPr>
            <w:noProof/>
            <w:webHidden/>
          </w:rPr>
          <w:t>88</w:t>
        </w:r>
        <w:r>
          <w:rPr>
            <w:noProof/>
            <w:webHidden/>
          </w:rPr>
          <w:fldChar w:fldCharType="end"/>
        </w:r>
        <w:r w:rsidRPr="00CB618E">
          <w:rPr>
            <w:rStyle w:val="Hyperlink"/>
            <w:noProof/>
          </w:rPr>
          <w:fldChar w:fldCharType="end"/>
        </w:r>
      </w:ins>
    </w:p>
    <w:p w14:paraId="78D197C5" w14:textId="2FD64D0F" w:rsidR="006E32D5" w:rsidRDefault="006E32D5">
      <w:pPr>
        <w:pStyle w:val="TOC2"/>
        <w:tabs>
          <w:tab w:val="right" w:leader="dot" w:pos="8900"/>
        </w:tabs>
        <w:rPr>
          <w:ins w:id="463" w:author="Tom Bergeron" w:date="2020-10-08T09:33:00Z"/>
          <w:rFonts w:asciiTheme="minorHAnsi" w:eastAsiaTheme="minorEastAsia" w:hAnsiTheme="minorHAnsi" w:cstheme="minorBidi"/>
          <w:smallCaps w:val="0"/>
          <w:noProof/>
          <w:sz w:val="22"/>
          <w:szCs w:val="22"/>
        </w:rPr>
      </w:pPr>
      <w:ins w:id="464"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"_Toc53042228"</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Statistical Process Control Charts</w:t>
        </w:r>
        <w:r>
          <w:rPr>
            <w:noProof/>
            <w:webHidden/>
          </w:rPr>
          <w:tab/>
        </w:r>
        <w:r>
          <w:rPr>
            <w:noProof/>
            <w:webHidden/>
          </w:rPr>
          <w:fldChar w:fldCharType="begin"/>
        </w:r>
        <w:r>
          <w:rPr>
            <w:noProof/>
            <w:webHidden/>
          </w:rPr>
          <w:instrText xml:space="preserve"> PAGEREF _Toc53042228 \h </w:instrText>
        </w:r>
        <w:r>
          <w:rPr>
            <w:noProof/>
            <w:webHidden/>
          </w:rPr>
        </w:r>
      </w:ins>
      <w:r>
        <w:rPr>
          <w:noProof/>
          <w:webHidden/>
        </w:rPr>
        <w:fldChar w:fldCharType="separate"/>
      </w:r>
      <w:ins w:id="465" w:author="Tom Bergeron" w:date="2020-10-08T09:33:00Z">
        <w:r>
          <w:rPr>
            <w:noProof/>
            <w:webHidden/>
          </w:rPr>
          <w:t>88</w:t>
        </w:r>
        <w:r>
          <w:rPr>
            <w:noProof/>
            <w:webHidden/>
          </w:rPr>
          <w:fldChar w:fldCharType="end"/>
        </w:r>
        <w:r w:rsidRPr="00CB618E">
          <w:rPr>
            <w:rStyle w:val="Hyperlink"/>
            <w:noProof/>
          </w:rPr>
          <w:fldChar w:fldCharType="end"/>
        </w:r>
      </w:ins>
    </w:p>
    <w:p w14:paraId="1BB866EA" w14:textId="4ADDA166" w:rsidR="006E32D5" w:rsidRDefault="006E32D5">
      <w:pPr>
        <w:pStyle w:val="TOC2"/>
        <w:tabs>
          <w:tab w:val="right" w:leader="dot" w:pos="8900"/>
        </w:tabs>
        <w:rPr>
          <w:ins w:id="466" w:author="Tom Bergeron" w:date="2020-10-08T09:33:00Z"/>
          <w:rFonts w:asciiTheme="minorHAnsi" w:eastAsiaTheme="minorEastAsia" w:hAnsiTheme="minorHAnsi" w:cstheme="minorBidi"/>
          <w:smallCaps w:val="0"/>
          <w:noProof/>
          <w:sz w:val="22"/>
          <w:szCs w:val="22"/>
        </w:rPr>
      </w:pPr>
      <w:ins w:id="467"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"_Toc53042229"</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Live Data Output</w:t>
        </w:r>
        <w:r>
          <w:rPr>
            <w:noProof/>
            <w:webHidden/>
          </w:rPr>
          <w:tab/>
        </w:r>
        <w:r>
          <w:rPr>
            <w:noProof/>
            <w:webHidden/>
          </w:rPr>
          <w:fldChar w:fldCharType="begin"/>
        </w:r>
        <w:r>
          <w:rPr>
            <w:noProof/>
            <w:webHidden/>
          </w:rPr>
          <w:instrText xml:space="preserve"> PAGEREF _Toc53042229 \h </w:instrText>
        </w:r>
        <w:r>
          <w:rPr>
            <w:noProof/>
            <w:webHidden/>
          </w:rPr>
        </w:r>
      </w:ins>
      <w:r>
        <w:rPr>
          <w:noProof/>
          <w:webHidden/>
        </w:rPr>
        <w:fldChar w:fldCharType="separate"/>
      </w:r>
      <w:ins w:id="468" w:author="Tom Bergeron" w:date="2020-10-08T09:33:00Z">
        <w:r>
          <w:rPr>
            <w:noProof/>
            <w:webHidden/>
          </w:rPr>
          <w:t>88</w:t>
        </w:r>
        <w:r>
          <w:rPr>
            <w:noProof/>
            <w:webHidden/>
          </w:rPr>
          <w:fldChar w:fldCharType="end"/>
        </w:r>
        <w:r w:rsidRPr="00CB618E">
          <w:rPr>
            <w:rStyle w:val="Hyperlink"/>
            <w:noProof/>
          </w:rPr>
          <w:fldChar w:fldCharType="end"/>
        </w:r>
      </w:ins>
    </w:p>
    <w:p w14:paraId="0C50ECB6" w14:textId="6BF5DBFD" w:rsidR="006E32D5" w:rsidRDefault="006E32D5">
      <w:pPr>
        <w:pStyle w:val="TOC1"/>
        <w:tabs>
          <w:tab w:val="right" w:leader="dot" w:pos="8900"/>
        </w:tabs>
        <w:rPr>
          <w:ins w:id="469" w:author="Tom Bergeron" w:date="2020-10-08T09:33:00Z"/>
          <w:rFonts w:asciiTheme="minorHAnsi" w:eastAsiaTheme="minorEastAsia" w:hAnsiTheme="minorHAnsi" w:cstheme="minorBidi"/>
          <w:b w:val="0"/>
          <w:caps w:val="0"/>
          <w:noProof/>
          <w:sz w:val="22"/>
          <w:szCs w:val="22"/>
        </w:rPr>
      </w:pPr>
      <w:ins w:id="470"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"_Toc53042230"</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Use Navigator to Optimize Profiles</w:t>
        </w:r>
        <w:r>
          <w:rPr>
            <w:noProof/>
            <w:webHidden/>
          </w:rPr>
          <w:tab/>
        </w:r>
        <w:r>
          <w:rPr>
            <w:noProof/>
            <w:webHidden/>
          </w:rPr>
          <w:fldChar w:fldCharType="begin"/>
        </w:r>
        <w:r>
          <w:rPr>
            <w:noProof/>
            <w:webHidden/>
          </w:rPr>
          <w:instrText xml:space="preserve"> PAGEREF _Toc53042230 \h </w:instrText>
        </w:r>
        <w:r>
          <w:rPr>
            <w:noProof/>
            <w:webHidden/>
          </w:rPr>
        </w:r>
      </w:ins>
      <w:r>
        <w:rPr>
          <w:noProof/>
          <w:webHidden/>
        </w:rPr>
        <w:fldChar w:fldCharType="separate"/>
      </w:r>
      <w:ins w:id="471" w:author="Tom Bergeron" w:date="2020-10-08T09:33:00Z">
        <w:r>
          <w:rPr>
            <w:noProof/>
            <w:webHidden/>
          </w:rPr>
          <w:t>89</w:t>
        </w:r>
        <w:r>
          <w:rPr>
            <w:noProof/>
            <w:webHidden/>
          </w:rPr>
          <w:fldChar w:fldCharType="end"/>
        </w:r>
        <w:r w:rsidRPr="00CB618E">
          <w:rPr>
            <w:rStyle w:val="Hyperlink"/>
            <w:noProof/>
          </w:rPr>
          <w:fldChar w:fldCharType="end"/>
        </w:r>
      </w:ins>
    </w:p>
    <w:p w14:paraId="1795C375" w14:textId="15C969FC" w:rsidR="006E32D5" w:rsidRDefault="006E32D5">
      <w:pPr>
        <w:pStyle w:val="TOC3"/>
        <w:tabs>
          <w:tab w:val="right" w:leader="dot" w:pos="8900"/>
        </w:tabs>
        <w:rPr>
          <w:ins w:id="472" w:author="Tom Bergeron" w:date="2020-10-08T09:33:00Z"/>
          <w:rFonts w:asciiTheme="minorHAnsi" w:eastAsiaTheme="minorEastAsia" w:hAnsiTheme="minorHAnsi" w:cstheme="minorBidi"/>
          <w:smallCaps w:val="0"/>
          <w:noProof/>
          <w:sz w:val="22"/>
          <w:szCs w:val="22"/>
        </w:rPr>
      </w:pPr>
      <w:ins w:id="473"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"_Toc53042231"</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Search Mode For Optimization</w:t>
        </w:r>
        <w:r>
          <w:rPr>
            <w:noProof/>
            <w:webHidden/>
          </w:rPr>
          <w:tab/>
        </w:r>
        <w:r>
          <w:rPr>
            <w:noProof/>
            <w:webHidden/>
          </w:rPr>
          <w:fldChar w:fldCharType="begin"/>
        </w:r>
        <w:r>
          <w:rPr>
            <w:noProof/>
            <w:webHidden/>
          </w:rPr>
          <w:instrText xml:space="preserve"> PAGEREF _Toc53042231 \h </w:instrText>
        </w:r>
        <w:r>
          <w:rPr>
            <w:noProof/>
            <w:webHidden/>
          </w:rPr>
        </w:r>
      </w:ins>
      <w:r>
        <w:rPr>
          <w:noProof/>
          <w:webHidden/>
        </w:rPr>
        <w:fldChar w:fldCharType="separate"/>
      </w:r>
      <w:ins w:id="474" w:author="Tom Bergeron" w:date="2020-10-08T09:33:00Z">
        <w:r>
          <w:rPr>
            <w:noProof/>
            <w:webHidden/>
          </w:rPr>
          <w:t>89</w:t>
        </w:r>
        <w:r>
          <w:rPr>
            <w:noProof/>
            <w:webHidden/>
          </w:rPr>
          <w:fldChar w:fldCharType="end"/>
        </w:r>
        <w:r w:rsidRPr="00CB618E">
          <w:rPr>
            <w:rStyle w:val="Hyperlink"/>
            <w:noProof/>
          </w:rPr>
          <w:fldChar w:fldCharType="end"/>
        </w:r>
      </w:ins>
    </w:p>
    <w:p w14:paraId="677821F7" w14:textId="0D8ACE02" w:rsidR="006E32D5" w:rsidRDefault="006E32D5">
      <w:pPr>
        <w:pStyle w:val="TOC3"/>
        <w:tabs>
          <w:tab w:val="right" w:leader="dot" w:pos="8900"/>
        </w:tabs>
        <w:rPr>
          <w:ins w:id="475" w:author="Tom Bergeron" w:date="2020-10-08T09:33:00Z"/>
          <w:rFonts w:asciiTheme="minorHAnsi" w:eastAsiaTheme="minorEastAsia" w:hAnsiTheme="minorHAnsi" w:cstheme="minorBidi"/>
          <w:smallCaps w:val="0"/>
          <w:noProof/>
          <w:sz w:val="22"/>
          <w:szCs w:val="22"/>
        </w:rPr>
      </w:pPr>
      <w:ins w:id="476"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"_Toc53042232"</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Conveyor Speed Constraints</w:t>
        </w:r>
        <w:r>
          <w:rPr>
            <w:noProof/>
            <w:webHidden/>
          </w:rPr>
          <w:tab/>
        </w:r>
        <w:r>
          <w:rPr>
            <w:noProof/>
            <w:webHidden/>
          </w:rPr>
          <w:fldChar w:fldCharType="begin"/>
        </w:r>
        <w:r>
          <w:rPr>
            <w:noProof/>
            <w:webHidden/>
          </w:rPr>
          <w:instrText xml:space="preserve"> PAGEREF _Toc53042232 \h </w:instrText>
        </w:r>
        <w:r>
          <w:rPr>
            <w:noProof/>
            <w:webHidden/>
          </w:rPr>
        </w:r>
      </w:ins>
      <w:r>
        <w:rPr>
          <w:noProof/>
          <w:webHidden/>
        </w:rPr>
        <w:fldChar w:fldCharType="separate"/>
      </w:r>
      <w:ins w:id="477" w:author="Tom Bergeron" w:date="2020-10-08T09:33:00Z">
        <w:r>
          <w:rPr>
            <w:noProof/>
            <w:webHidden/>
          </w:rPr>
          <w:t>89</w:t>
        </w:r>
        <w:r>
          <w:rPr>
            <w:noProof/>
            <w:webHidden/>
          </w:rPr>
          <w:fldChar w:fldCharType="end"/>
        </w:r>
        <w:r w:rsidRPr="00CB618E">
          <w:rPr>
            <w:rStyle w:val="Hyperlink"/>
            <w:noProof/>
          </w:rPr>
          <w:fldChar w:fldCharType="end"/>
        </w:r>
      </w:ins>
    </w:p>
    <w:p w14:paraId="06BBDEFE" w14:textId="0FE41B7A" w:rsidR="006E32D5" w:rsidRDefault="006E32D5">
      <w:pPr>
        <w:pStyle w:val="TOC1"/>
        <w:tabs>
          <w:tab w:val="right" w:leader="dot" w:pos="8900"/>
        </w:tabs>
        <w:rPr>
          <w:ins w:id="478" w:author="Tom Bergeron" w:date="2020-10-08T09:33:00Z"/>
          <w:rFonts w:asciiTheme="minorHAnsi" w:eastAsiaTheme="minorEastAsia" w:hAnsiTheme="minorHAnsi" w:cstheme="minorBidi"/>
          <w:b w:val="0"/>
          <w:caps w:val="0"/>
          <w:noProof/>
          <w:sz w:val="22"/>
          <w:szCs w:val="22"/>
        </w:rPr>
      </w:pPr>
      <w:ins w:id="479"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"_Toc53042233"</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Use Auto-Focus</w:t>
        </w:r>
        <w:r>
          <w:rPr>
            <w:noProof/>
            <w:webHidden/>
          </w:rPr>
          <w:tab/>
        </w:r>
        <w:r>
          <w:rPr>
            <w:noProof/>
            <w:webHidden/>
          </w:rPr>
          <w:fldChar w:fldCharType="begin"/>
        </w:r>
        <w:r>
          <w:rPr>
            <w:noProof/>
            <w:webHidden/>
          </w:rPr>
          <w:instrText xml:space="preserve"> PAGEREF _Toc53042233 \h </w:instrText>
        </w:r>
        <w:r>
          <w:rPr>
            <w:noProof/>
            <w:webHidden/>
          </w:rPr>
        </w:r>
      </w:ins>
      <w:r>
        <w:rPr>
          <w:noProof/>
          <w:webHidden/>
        </w:rPr>
        <w:fldChar w:fldCharType="separate"/>
      </w:r>
      <w:ins w:id="480" w:author="Tom Bergeron" w:date="2020-10-08T09:33:00Z">
        <w:r>
          <w:rPr>
            <w:noProof/>
            <w:webHidden/>
          </w:rPr>
          <w:t>90</w:t>
        </w:r>
        <w:r>
          <w:rPr>
            <w:noProof/>
            <w:webHidden/>
          </w:rPr>
          <w:fldChar w:fldCharType="end"/>
        </w:r>
        <w:r w:rsidRPr="00CB618E">
          <w:rPr>
            <w:rStyle w:val="Hyperlink"/>
            <w:noProof/>
          </w:rPr>
          <w:fldChar w:fldCharType="end"/>
        </w:r>
      </w:ins>
    </w:p>
    <w:p w14:paraId="70667D14" w14:textId="13C860ED" w:rsidR="006E32D5" w:rsidRDefault="006E32D5">
      <w:pPr>
        <w:pStyle w:val="TOC2"/>
        <w:tabs>
          <w:tab w:val="right" w:leader="dot" w:pos="8900"/>
        </w:tabs>
        <w:rPr>
          <w:ins w:id="481" w:author="Tom Bergeron" w:date="2020-10-08T09:33:00Z"/>
          <w:rFonts w:asciiTheme="minorHAnsi" w:eastAsiaTheme="minorEastAsia" w:hAnsiTheme="minorHAnsi" w:cstheme="minorBidi"/>
          <w:smallCaps w:val="0"/>
          <w:noProof/>
          <w:sz w:val="22"/>
          <w:szCs w:val="22"/>
        </w:rPr>
      </w:pPr>
      <w:ins w:id="482"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"_Toc53042234"</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Auto-Focus Tab</w:t>
        </w:r>
        <w:r>
          <w:rPr>
            <w:noProof/>
            <w:webHidden/>
          </w:rPr>
          <w:tab/>
        </w:r>
        <w:r>
          <w:rPr>
            <w:noProof/>
            <w:webHidden/>
          </w:rPr>
          <w:fldChar w:fldCharType="begin"/>
        </w:r>
        <w:r>
          <w:rPr>
            <w:noProof/>
            <w:webHidden/>
          </w:rPr>
          <w:instrText xml:space="preserve"> PAGEREF _Toc53042234 \h </w:instrText>
        </w:r>
        <w:r>
          <w:rPr>
            <w:noProof/>
            <w:webHidden/>
          </w:rPr>
        </w:r>
      </w:ins>
      <w:r>
        <w:rPr>
          <w:noProof/>
          <w:webHidden/>
        </w:rPr>
        <w:fldChar w:fldCharType="separate"/>
      </w:r>
      <w:ins w:id="483" w:author="Tom Bergeron" w:date="2020-10-08T09:33:00Z">
        <w:r>
          <w:rPr>
            <w:noProof/>
            <w:webHidden/>
          </w:rPr>
          <w:t>90</w:t>
        </w:r>
        <w:r>
          <w:rPr>
            <w:noProof/>
            <w:webHidden/>
          </w:rPr>
          <w:fldChar w:fldCharType="end"/>
        </w:r>
        <w:r w:rsidRPr="00CB618E">
          <w:rPr>
            <w:rStyle w:val="Hyperlink"/>
            <w:noProof/>
          </w:rPr>
          <w:fldChar w:fldCharType="end"/>
        </w:r>
      </w:ins>
    </w:p>
    <w:p w14:paraId="26D95B0F" w14:textId="37FA4A02" w:rsidR="006E32D5" w:rsidRDefault="006E32D5">
      <w:pPr>
        <w:pStyle w:val="TOC3"/>
        <w:tabs>
          <w:tab w:val="right" w:leader="dot" w:pos="8900"/>
        </w:tabs>
        <w:rPr>
          <w:ins w:id="484" w:author="Tom Bergeron" w:date="2020-10-08T09:33:00Z"/>
          <w:rFonts w:asciiTheme="minorHAnsi" w:eastAsiaTheme="minorEastAsia" w:hAnsiTheme="minorHAnsi" w:cstheme="minorBidi"/>
          <w:smallCaps w:val="0"/>
          <w:noProof/>
          <w:sz w:val="22"/>
          <w:szCs w:val="22"/>
        </w:rPr>
      </w:pPr>
      <w:ins w:id="485"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"_Toc53042235"</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Profile Optimization Settings—Search Mode</w:t>
        </w:r>
        <w:r>
          <w:rPr>
            <w:noProof/>
            <w:webHidden/>
          </w:rPr>
          <w:tab/>
        </w:r>
        <w:r>
          <w:rPr>
            <w:noProof/>
            <w:webHidden/>
          </w:rPr>
          <w:fldChar w:fldCharType="begin"/>
        </w:r>
        <w:r>
          <w:rPr>
            <w:noProof/>
            <w:webHidden/>
          </w:rPr>
          <w:instrText xml:space="preserve"> PAGEREF _Toc53042235 \h </w:instrText>
        </w:r>
        <w:r>
          <w:rPr>
            <w:noProof/>
            <w:webHidden/>
          </w:rPr>
        </w:r>
      </w:ins>
      <w:r>
        <w:rPr>
          <w:noProof/>
          <w:webHidden/>
        </w:rPr>
        <w:fldChar w:fldCharType="separate"/>
      </w:r>
      <w:ins w:id="486" w:author="Tom Bergeron" w:date="2020-10-08T09:33:00Z">
        <w:r>
          <w:rPr>
            <w:noProof/>
            <w:webHidden/>
          </w:rPr>
          <w:t>90</w:t>
        </w:r>
        <w:r>
          <w:rPr>
            <w:noProof/>
            <w:webHidden/>
          </w:rPr>
          <w:fldChar w:fldCharType="end"/>
        </w:r>
        <w:r w:rsidRPr="00CB618E">
          <w:rPr>
            <w:rStyle w:val="Hyperlink"/>
            <w:noProof/>
          </w:rPr>
          <w:fldChar w:fldCharType="end"/>
        </w:r>
      </w:ins>
    </w:p>
    <w:p w14:paraId="7B870C69" w14:textId="18506A81" w:rsidR="006E32D5" w:rsidRDefault="006E32D5">
      <w:pPr>
        <w:pStyle w:val="TOC2"/>
        <w:tabs>
          <w:tab w:val="right" w:leader="dot" w:pos="8900"/>
        </w:tabs>
        <w:rPr>
          <w:ins w:id="487" w:author="Tom Bergeron" w:date="2020-10-08T09:33:00Z"/>
          <w:rFonts w:asciiTheme="minorHAnsi" w:eastAsiaTheme="minorEastAsia" w:hAnsiTheme="minorHAnsi" w:cstheme="minorBidi"/>
          <w:smallCaps w:val="0"/>
          <w:noProof/>
          <w:sz w:val="22"/>
          <w:szCs w:val="22"/>
        </w:rPr>
      </w:pPr>
      <w:ins w:id="488"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"_Toc53042236"</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Conveyor Speed Constraints</w:t>
        </w:r>
        <w:r>
          <w:rPr>
            <w:noProof/>
            <w:webHidden/>
          </w:rPr>
          <w:tab/>
        </w:r>
        <w:r>
          <w:rPr>
            <w:noProof/>
            <w:webHidden/>
          </w:rPr>
          <w:fldChar w:fldCharType="begin"/>
        </w:r>
        <w:r>
          <w:rPr>
            <w:noProof/>
            <w:webHidden/>
          </w:rPr>
          <w:instrText xml:space="preserve"> PAGEREF _Toc53042236 \h </w:instrText>
        </w:r>
        <w:r>
          <w:rPr>
            <w:noProof/>
            <w:webHidden/>
          </w:rPr>
        </w:r>
      </w:ins>
      <w:r>
        <w:rPr>
          <w:noProof/>
          <w:webHidden/>
        </w:rPr>
        <w:fldChar w:fldCharType="separate"/>
      </w:r>
      <w:ins w:id="489" w:author="Tom Bergeron" w:date="2020-10-08T09:33:00Z">
        <w:r>
          <w:rPr>
            <w:noProof/>
            <w:webHidden/>
          </w:rPr>
          <w:t>90</w:t>
        </w:r>
        <w:r>
          <w:rPr>
            <w:noProof/>
            <w:webHidden/>
          </w:rPr>
          <w:fldChar w:fldCharType="end"/>
        </w:r>
        <w:r w:rsidRPr="00CB618E">
          <w:rPr>
            <w:rStyle w:val="Hyperlink"/>
            <w:noProof/>
          </w:rPr>
          <w:fldChar w:fldCharType="end"/>
        </w:r>
      </w:ins>
    </w:p>
    <w:p w14:paraId="06F420AB" w14:textId="0710D449" w:rsidR="006E32D5" w:rsidRDefault="006E32D5">
      <w:pPr>
        <w:pStyle w:val="TOC2"/>
        <w:tabs>
          <w:tab w:val="right" w:leader="dot" w:pos="8900"/>
        </w:tabs>
        <w:rPr>
          <w:ins w:id="490" w:author="Tom Bergeron" w:date="2020-10-08T09:33:00Z"/>
          <w:rFonts w:asciiTheme="minorHAnsi" w:eastAsiaTheme="minorEastAsia" w:hAnsiTheme="minorHAnsi" w:cstheme="minorBidi"/>
          <w:smallCaps w:val="0"/>
          <w:noProof/>
          <w:sz w:val="22"/>
          <w:szCs w:val="22"/>
        </w:rPr>
      </w:pPr>
      <w:ins w:id="491"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"_Toc53042237"</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Auto-Focus, Run A Profile</w:t>
        </w:r>
        <w:r>
          <w:rPr>
            <w:noProof/>
            <w:webHidden/>
          </w:rPr>
          <w:tab/>
        </w:r>
        <w:r>
          <w:rPr>
            <w:noProof/>
            <w:webHidden/>
          </w:rPr>
          <w:fldChar w:fldCharType="begin"/>
        </w:r>
        <w:r>
          <w:rPr>
            <w:noProof/>
            <w:webHidden/>
          </w:rPr>
          <w:instrText xml:space="preserve"> PAGEREF _Toc53042237 \h </w:instrText>
        </w:r>
        <w:r>
          <w:rPr>
            <w:noProof/>
            <w:webHidden/>
          </w:rPr>
        </w:r>
      </w:ins>
      <w:r>
        <w:rPr>
          <w:noProof/>
          <w:webHidden/>
        </w:rPr>
        <w:fldChar w:fldCharType="separate"/>
      </w:r>
      <w:ins w:id="492" w:author="Tom Bergeron" w:date="2020-10-08T09:33:00Z">
        <w:r>
          <w:rPr>
            <w:noProof/>
            <w:webHidden/>
          </w:rPr>
          <w:t>91</w:t>
        </w:r>
        <w:r>
          <w:rPr>
            <w:noProof/>
            <w:webHidden/>
          </w:rPr>
          <w:fldChar w:fldCharType="end"/>
        </w:r>
        <w:r w:rsidRPr="00CB618E">
          <w:rPr>
            <w:rStyle w:val="Hyperlink"/>
            <w:noProof/>
          </w:rPr>
          <w:fldChar w:fldCharType="end"/>
        </w:r>
      </w:ins>
    </w:p>
    <w:p w14:paraId="5E95F1CC" w14:textId="141C2A90" w:rsidR="006E32D5" w:rsidRDefault="006E32D5">
      <w:pPr>
        <w:pStyle w:val="TOC2"/>
        <w:tabs>
          <w:tab w:val="right" w:leader="dot" w:pos="8900"/>
        </w:tabs>
        <w:rPr>
          <w:ins w:id="493" w:author="Tom Bergeron" w:date="2020-10-08T09:33:00Z"/>
          <w:rFonts w:asciiTheme="minorHAnsi" w:eastAsiaTheme="minorEastAsia" w:hAnsiTheme="minorHAnsi" w:cstheme="minorBidi"/>
          <w:smallCaps w:val="0"/>
          <w:noProof/>
          <w:sz w:val="22"/>
          <w:szCs w:val="22"/>
        </w:rPr>
      </w:pPr>
      <w:ins w:id="494"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"_Toc53042238"</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Auto-Focus, Product Dimensions</w:t>
        </w:r>
        <w:r>
          <w:rPr>
            <w:noProof/>
            <w:webHidden/>
          </w:rPr>
          <w:tab/>
        </w:r>
        <w:r>
          <w:rPr>
            <w:noProof/>
            <w:webHidden/>
          </w:rPr>
          <w:fldChar w:fldCharType="begin"/>
        </w:r>
        <w:r>
          <w:rPr>
            <w:noProof/>
            <w:webHidden/>
          </w:rPr>
          <w:instrText xml:space="preserve"> PAGEREF _Toc53042238 \h </w:instrText>
        </w:r>
        <w:r>
          <w:rPr>
            <w:noProof/>
            <w:webHidden/>
          </w:rPr>
        </w:r>
      </w:ins>
      <w:r>
        <w:rPr>
          <w:noProof/>
          <w:webHidden/>
        </w:rPr>
        <w:fldChar w:fldCharType="separate"/>
      </w:r>
      <w:ins w:id="495" w:author="Tom Bergeron" w:date="2020-10-08T09:33:00Z">
        <w:r>
          <w:rPr>
            <w:noProof/>
            <w:webHidden/>
          </w:rPr>
          <w:t>91</w:t>
        </w:r>
        <w:r>
          <w:rPr>
            <w:noProof/>
            <w:webHidden/>
          </w:rPr>
          <w:fldChar w:fldCharType="end"/>
        </w:r>
        <w:r w:rsidRPr="00CB618E">
          <w:rPr>
            <w:rStyle w:val="Hyperlink"/>
            <w:noProof/>
          </w:rPr>
          <w:fldChar w:fldCharType="end"/>
        </w:r>
      </w:ins>
    </w:p>
    <w:p w14:paraId="396A095C" w14:textId="15BBEE40" w:rsidR="006E32D5" w:rsidRDefault="006E32D5">
      <w:pPr>
        <w:pStyle w:val="TOC2"/>
        <w:tabs>
          <w:tab w:val="right" w:leader="dot" w:pos="8900"/>
        </w:tabs>
        <w:rPr>
          <w:ins w:id="496" w:author="Tom Bergeron" w:date="2020-10-08T09:33:00Z"/>
          <w:rFonts w:asciiTheme="minorHAnsi" w:eastAsiaTheme="minorEastAsia" w:hAnsiTheme="minorHAnsi" w:cstheme="minorBidi"/>
          <w:smallCaps w:val="0"/>
          <w:noProof/>
          <w:sz w:val="22"/>
          <w:szCs w:val="22"/>
        </w:rPr>
      </w:pPr>
      <w:ins w:id="497"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"_Toc53042239"</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Auto-Focus, Confirm</w:t>
        </w:r>
        <w:r>
          <w:rPr>
            <w:noProof/>
            <w:webHidden/>
          </w:rPr>
          <w:tab/>
        </w:r>
        <w:r>
          <w:rPr>
            <w:noProof/>
            <w:webHidden/>
          </w:rPr>
          <w:fldChar w:fldCharType="begin"/>
        </w:r>
        <w:r>
          <w:rPr>
            <w:noProof/>
            <w:webHidden/>
          </w:rPr>
          <w:instrText xml:space="preserve"> PAGEREF _Toc53042239 \h </w:instrText>
        </w:r>
        <w:r>
          <w:rPr>
            <w:noProof/>
            <w:webHidden/>
          </w:rPr>
        </w:r>
      </w:ins>
      <w:r>
        <w:rPr>
          <w:noProof/>
          <w:webHidden/>
        </w:rPr>
        <w:fldChar w:fldCharType="separate"/>
      </w:r>
      <w:ins w:id="498" w:author="Tom Bergeron" w:date="2020-10-08T09:33:00Z">
        <w:r>
          <w:rPr>
            <w:noProof/>
            <w:webHidden/>
          </w:rPr>
          <w:t>92</w:t>
        </w:r>
        <w:r>
          <w:rPr>
            <w:noProof/>
            <w:webHidden/>
          </w:rPr>
          <w:fldChar w:fldCharType="end"/>
        </w:r>
        <w:r w:rsidRPr="00CB618E">
          <w:rPr>
            <w:rStyle w:val="Hyperlink"/>
            <w:noProof/>
          </w:rPr>
          <w:fldChar w:fldCharType="end"/>
        </w:r>
      </w:ins>
    </w:p>
    <w:p w14:paraId="33F5D7A1" w14:textId="6C62278B" w:rsidR="006E32D5" w:rsidRDefault="006E32D5">
      <w:pPr>
        <w:pStyle w:val="TOC1"/>
        <w:tabs>
          <w:tab w:val="right" w:leader="dot" w:pos="8900"/>
        </w:tabs>
        <w:rPr>
          <w:ins w:id="499" w:author="Tom Bergeron" w:date="2020-10-08T09:33:00Z"/>
          <w:rFonts w:asciiTheme="minorHAnsi" w:eastAsiaTheme="minorEastAsia" w:hAnsiTheme="minorHAnsi" w:cstheme="minorBidi"/>
          <w:b w:val="0"/>
          <w:caps w:val="0"/>
          <w:noProof/>
          <w:sz w:val="22"/>
          <w:szCs w:val="22"/>
        </w:rPr>
      </w:pPr>
      <w:ins w:id="500"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"_Toc53042240"</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Save Energy With Navigator and Auto-Focus</w:t>
        </w:r>
        <w:r>
          <w:rPr>
            <w:noProof/>
            <w:webHidden/>
          </w:rPr>
          <w:tab/>
        </w:r>
        <w:r>
          <w:rPr>
            <w:noProof/>
            <w:webHidden/>
          </w:rPr>
          <w:fldChar w:fldCharType="begin"/>
        </w:r>
        <w:r>
          <w:rPr>
            <w:noProof/>
            <w:webHidden/>
          </w:rPr>
          <w:instrText xml:space="preserve"> PAGEREF _Toc53042240 \h </w:instrText>
        </w:r>
        <w:r>
          <w:rPr>
            <w:noProof/>
            <w:webHidden/>
          </w:rPr>
        </w:r>
      </w:ins>
      <w:r>
        <w:rPr>
          <w:noProof/>
          <w:webHidden/>
        </w:rPr>
        <w:fldChar w:fldCharType="separate"/>
      </w:r>
      <w:ins w:id="501" w:author="Tom Bergeron" w:date="2020-10-08T09:33:00Z">
        <w:r>
          <w:rPr>
            <w:noProof/>
            <w:webHidden/>
          </w:rPr>
          <w:t>94</w:t>
        </w:r>
        <w:r>
          <w:rPr>
            <w:noProof/>
            <w:webHidden/>
          </w:rPr>
          <w:fldChar w:fldCharType="end"/>
        </w:r>
        <w:r w:rsidRPr="00CB618E">
          <w:rPr>
            <w:rStyle w:val="Hyperlink"/>
            <w:noProof/>
          </w:rPr>
          <w:fldChar w:fldCharType="end"/>
        </w:r>
      </w:ins>
    </w:p>
    <w:p w14:paraId="795E00B8" w14:textId="379397D6" w:rsidR="006E32D5" w:rsidRDefault="006E32D5">
      <w:pPr>
        <w:pStyle w:val="TOC2"/>
        <w:tabs>
          <w:tab w:val="right" w:leader="dot" w:pos="8900"/>
        </w:tabs>
        <w:rPr>
          <w:ins w:id="502" w:author="Tom Bergeron" w:date="2020-10-08T09:33:00Z"/>
          <w:rFonts w:asciiTheme="minorHAnsi" w:eastAsiaTheme="minorEastAsia" w:hAnsiTheme="minorHAnsi" w:cstheme="minorBidi"/>
          <w:smallCaps w:val="0"/>
          <w:noProof/>
          <w:sz w:val="22"/>
          <w:szCs w:val="22"/>
        </w:rPr>
      </w:pPr>
      <w:ins w:id="503"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"_Toc53042241"</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Enable the Power Feature in Auto-Focus</w:t>
        </w:r>
        <w:r>
          <w:rPr>
            <w:noProof/>
            <w:webHidden/>
          </w:rPr>
          <w:tab/>
        </w:r>
        <w:r>
          <w:rPr>
            <w:noProof/>
            <w:webHidden/>
          </w:rPr>
          <w:fldChar w:fldCharType="begin"/>
        </w:r>
        <w:r>
          <w:rPr>
            <w:noProof/>
            <w:webHidden/>
          </w:rPr>
          <w:instrText xml:space="preserve"> PAGEREF _Toc53042241 \h </w:instrText>
        </w:r>
        <w:r>
          <w:rPr>
            <w:noProof/>
            <w:webHidden/>
          </w:rPr>
        </w:r>
      </w:ins>
      <w:r>
        <w:rPr>
          <w:noProof/>
          <w:webHidden/>
        </w:rPr>
        <w:fldChar w:fldCharType="separate"/>
      </w:r>
      <w:ins w:id="504" w:author="Tom Bergeron" w:date="2020-10-08T09:33:00Z">
        <w:r>
          <w:rPr>
            <w:noProof/>
            <w:webHidden/>
          </w:rPr>
          <w:t>94</w:t>
        </w:r>
        <w:r>
          <w:rPr>
            <w:noProof/>
            <w:webHidden/>
          </w:rPr>
          <w:fldChar w:fldCharType="end"/>
        </w:r>
        <w:r w:rsidRPr="00CB618E">
          <w:rPr>
            <w:rStyle w:val="Hyperlink"/>
            <w:noProof/>
          </w:rPr>
          <w:fldChar w:fldCharType="end"/>
        </w:r>
      </w:ins>
    </w:p>
    <w:p w14:paraId="264E8CC1" w14:textId="2F849233" w:rsidR="006E32D5" w:rsidRDefault="006E32D5">
      <w:pPr>
        <w:pStyle w:val="TOC2"/>
        <w:tabs>
          <w:tab w:val="right" w:leader="dot" w:pos="8900"/>
        </w:tabs>
        <w:rPr>
          <w:ins w:id="505" w:author="Tom Bergeron" w:date="2020-10-08T09:33:00Z"/>
          <w:rFonts w:asciiTheme="minorHAnsi" w:eastAsiaTheme="minorEastAsia" w:hAnsiTheme="minorHAnsi" w:cstheme="minorBidi"/>
          <w:smallCaps w:val="0"/>
          <w:noProof/>
          <w:sz w:val="22"/>
          <w:szCs w:val="22"/>
        </w:rPr>
      </w:pPr>
      <w:ins w:id="506"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"_Toc53042242"</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Enable the Power Feature in Navigator</w:t>
        </w:r>
        <w:r>
          <w:rPr>
            <w:noProof/>
            <w:webHidden/>
          </w:rPr>
          <w:tab/>
        </w:r>
        <w:r>
          <w:rPr>
            <w:noProof/>
            <w:webHidden/>
          </w:rPr>
          <w:fldChar w:fldCharType="begin"/>
        </w:r>
        <w:r>
          <w:rPr>
            <w:noProof/>
            <w:webHidden/>
          </w:rPr>
          <w:instrText xml:space="preserve"> PAGEREF _Toc53042242 \h </w:instrText>
        </w:r>
        <w:r>
          <w:rPr>
            <w:noProof/>
            <w:webHidden/>
          </w:rPr>
        </w:r>
      </w:ins>
      <w:r>
        <w:rPr>
          <w:noProof/>
          <w:webHidden/>
        </w:rPr>
        <w:fldChar w:fldCharType="separate"/>
      </w:r>
      <w:ins w:id="507" w:author="Tom Bergeron" w:date="2020-10-08T09:33:00Z">
        <w:r>
          <w:rPr>
            <w:noProof/>
            <w:webHidden/>
          </w:rPr>
          <w:t>94</w:t>
        </w:r>
        <w:r>
          <w:rPr>
            <w:noProof/>
            <w:webHidden/>
          </w:rPr>
          <w:fldChar w:fldCharType="end"/>
        </w:r>
        <w:r w:rsidRPr="00CB618E">
          <w:rPr>
            <w:rStyle w:val="Hyperlink"/>
            <w:noProof/>
          </w:rPr>
          <w:fldChar w:fldCharType="end"/>
        </w:r>
      </w:ins>
    </w:p>
    <w:p w14:paraId="2E7A8FF9" w14:textId="038DEED8" w:rsidR="006E32D5" w:rsidRDefault="006E32D5">
      <w:pPr>
        <w:pStyle w:val="TOC1"/>
        <w:tabs>
          <w:tab w:val="right" w:leader="dot" w:pos="8900"/>
        </w:tabs>
        <w:rPr>
          <w:ins w:id="508" w:author="Tom Bergeron" w:date="2020-10-08T09:33:00Z"/>
          <w:rFonts w:asciiTheme="minorHAnsi" w:eastAsiaTheme="minorEastAsia" w:hAnsiTheme="minorHAnsi" w:cstheme="minorBidi"/>
          <w:b w:val="0"/>
          <w:caps w:val="0"/>
          <w:noProof/>
          <w:sz w:val="22"/>
          <w:szCs w:val="22"/>
        </w:rPr>
      </w:pPr>
      <w:ins w:id="509"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"_Toc53042243"</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Use Sweet Spot Target</w:t>
        </w:r>
        <w:r>
          <w:rPr>
            <w:noProof/>
            <w:webHidden/>
          </w:rPr>
          <w:tab/>
        </w:r>
        <w:r>
          <w:rPr>
            <w:noProof/>
            <w:webHidden/>
          </w:rPr>
          <w:fldChar w:fldCharType="begin"/>
        </w:r>
        <w:r>
          <w:rPr>
            <w:noProof/>
            <w:webHidden/>
          </w:rPr>
          <w:instrText xml:space="preserve"> PAGEREF _Toc53042243 \h </w:instrText>
        </w:r>
        <w:r>
          <w:rPr>
            <w:noProof/>
            <w:webHidden/>
          </w:rPr>
        </w:r>
      </w:ins>
      <w:r>
        <w:rPr>
          <w:noProof/>
          <w:webHidden/>
        </w:rPr>
        <w:fldChar w:fldCharType="separate"/>
      </w:r>
      <w:ins w:id="510" w:author="Tom Bergeron" w:date="2020-10-08T09:33:00Z">
        <w:r>
          <w:rPr>
            <w:noProof/>
            <w:webHidden/>
          </w:rPr>
          <w:t>95</w:t>
        </w:r>
        <w:r>
          <w:rPr>
            <w:noProof/>
            <w:webHidden/>
          </w:rPr>
          <w:fldChar w:fldCharType="end"/>
        </w:r>
        <w:r w:rsidRPr="00CB618E">
          <w:rPr>
            <w:rStyle w:val="Hyperlink"/>
            <w:noProof/>
          </w:rPr>
          <w:fldChar w:fldCharType="end"/>
        </w:r>
      </w:ins>
    </w:p>
    <w:p w14:paraId="2EF1FE5A" w14:textId="26E5B140" w:rsidR="006E32D5" w:rsidRDefault="006E32D5">
      <w:pPr>
        <w:pStyle w:val="TOC1"/>
        <w:tabs>
          <w:tab w:val="right" w:leader="dot" w:pos="8900"/>
        </w:tabs>
        <w:rPr>
          <w:ins w:id="511" w:author="Tom Bergeron" w:date="2020-10-08T09:33:00Z"/>
          <w:rFonts w:asciiTheme="minorHAnsi" w:eastAsiaTheme="minorEastAsia" w:hAnsiTheme="minorHAnsi" w:cstheme="minorBidi"/>
          <w:b w:val="0"/>
          <w:caps w:val="0"/>
          <w:noProof/>
          <w:sz w:val="22"/>
          <w:szCs w:val="22"/>
        </w:rPr>
      </w:pPr>
      <w:ins w:id="512"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"_Toc53042244"</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Use Statistical Process Control Charts</w:t>
        </w:r>
        <w:r>
          <w:rPr>
            <w:noProof/>
            <w:webHidden/>
          </w:rPr>
          <w:tab/>
        </w:r>
        <w:r>
          <w:rPr>
            <w:noProof/>
            <w:webHidden/>
          </w:rPr>
          <w:fldChar w:fldCharType="begin"/>
        </w:r>
        <w:r>
          <w:rPr>
            <w:noProof/>
            <w:webHidden/>
          </w:rPr>
          <w:instrText xml:space="preserve"> PAGEREF _Toc53042244 \h </w:instrText>
        </w:r>
        <w:r>
          <w:rPr>
            <w:noProof/>
            <w:webHidden/>
          </w:rPr>
        </w:r>
      </w:ins>
      <w:r>
        <w:rPr>
          <w:noProof/>
          <w:webHidden/>
        </w:rPr>
        <w:fldChar w:fldCharType="separate"/>
      </w:r>
      <w:ins w:id="513" w:author="Tom Bergeron" w:date="2020-10-08T09:33:00Z">
        <w:r>
          <w:rPr>
            <w:noProof/>
            <w:webHidden/>
          </w:rPr>
          <w:t>96</w:t>
        </w:r>
        <w:r>
          <w:rPr>
            <w:noProof/>
            <w:webHidden/>
          </w:rPr>
          <w:fldChar w:fldCharType="end"/>
        </w:r>
        <w:r w:rsidRPr="00CB618E">
          <w:rPr>
            <w:rStyle w:val="Hyperlink"/>
            <w:noProof/>
          </w:rPr>
          <w:fldChar w:fldCharType="end"/>
        </w:r>
      </w:ins>
    </w:p>
    <w:p w14:paraId="14B793B2" w14:textId="04D1C305" w:rsidR="006E32D5" w:rsidRDefault="006E32D5">
      <w:pPr>
        <w:pStyle w:val="TOC2"/>
        <w:tabs>
          <w:tab w:val="right" w:leader="dot" w:pos="8900"/>
        </w:tabs>
        <w:rPr>
          <w:ins w:id="514" w:author="Tom Bergeron" w:date="2020-10-08T09:33:00Z"/>
          <w:rFonts w:asciiTheme="minorHAnsi" w:eastAsiaTheme="minorEastAsia" w:hAnsiTheme="minorHAnsi" w:cstheme="minorBidi"/>
          <w:smallCaps w:val="0"/>
          <w:noProof/>
          <w:sz w:val="22"/>
          <w:szCs w:val="22"/>
        </w:rPr>
      </w:pPr>
      <w:ins w:id="515"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"_Toc53042245"</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Live Mode - Charts Tab</w:t>
        </w:r>
        <w:r>
          <w:rPr>
            <w:noProof/>
            <w:webHidden/>
          </w:rPr>
          <w:tab/>
        </w:r>
        <w:r>
          <w:rPr>
            <w:noProof/>
            <w:webHidden/>
          </w:rPr>
          <w:fldChar w:fldCharType="begin"/>
        </w:r>
        <w:r>
          <w:rPr>
            <w:noProof/>
            <w:webHidden/>
          </w:rPr>
          <w:instrText xml:space="preserve"> PAGEREF _Toc53042245 \h </w:instrText>
        </w:r>
        <w:r>
          <w:rPr>
            <w:noProof/>
            <w:webHidden/>
          </w:rPr>
        </w:r>
      </w:ins>
      <w:r>
        <w:rPr>
          <w:noProof/>
          <w:webHidden/>
        </w:rPr>
        <w:fldChar w:fldCharType="separate"/>
      </w:r>
      <w:ins w:id="516" w:author="Tom Bergeron" w:date="2020-10-08T09:33:00Z">
        <w:r>
          <w:rPr>
            <w:noProof/>
            <w:webHidden/>
          </w:rPr>
          <w:t>96</w:t>
        </w:r>
        <w:r>
          <w:rPr>
            <w:noProof/>
            <w:webHidden/>
          </w:rPr>
          <w:fldChar w:fldCharType="end"/>
        </w:r>
        <w:r w:rsidRPr="00CB618E">
          <w:rPr>
            <w:rStyle w:val="Hyperlink"/>
            <w:noProof/>
          </w:rPr>
          <w:fldChar w:fldCharType="end"/>
        </w:r>
      </w:ins>
    </w:p>
    <w:p w14:paraId="61A9D4B3" w14:textId="027D5F04" w:rsidR="006E32D5" w:rsidRDefault="006E32D5">
      <w:pPr>
        <w:pStyle w:val="TOC3"/>
        <w:tabs>
          <w:tab w:val="right" w:leader="dot" w:pos="8900"/>
        </w:tabs>
        <w:rPr>
          <w:ins w:id="517" w:author="Tom Bergeron" w:date="2020-10-08T09:33:00Z"/>
          <w:rFonts w:asciiTheme="minorHAnsi" w:eastAsiaTheme="minorEastAsia" w:hAnsiTheme="minorHAnsi" w:cstheme="minorBidi"/>
          <w:smallCaps w:val="0"/>
          <w:noProof/>
          <w:sz w:val="22"/>
          <w:szCs w:val="22"/>
        </w:rPr>
      </w:pPr>
      <w:ins w:id="518"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"_Toc53042246"</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View Chart Data</w:t>
        </w:r>
        <w:r>
          <w:rPr>
            <w:noProof/>
            <w:webHidden/>
          </w:rPr>
          <w:tab/>
        </w:r>
        <w:r>
          <w:rPr>
            <w:noProof/>
            <w:webHidden/>
          </w:rPr>
          <w:fldChar w:fldCharType="begin"/>
        </w:r>
        <w:r>
          <w:rPr>
            <w:noProof/>
            <w:webHidden/>
          </w:rPr>
          <w:instrText xml:space="preserve"> PAGEREF _Toc53042246 \h </w:instrText>
        </w:r>
        <w:r>
          <w:rPr>
            <w:noProof/>
            <w:webHidden/>
          </w:rPr>
        </w:r>
      </w:ins>
      <w:r>
        <w:rPr>
          <w:noProof/>
          <w:webHidden/>
        </w:rPr>
        <w:fldChar w:fldCharType="separate"/>
      </w:r>
      <w:ins w:id="519" w:author="Tom Bergeron" w:date="2020-10-08T09:33:00Z">
        <w:r>
          <w:rPr>
            <w:noProof/>
            <w:webHidden/>
          </w:rPr>
          <w:t>97</w:t>
        </w:r>
        <w:r>
          <w:rPr>
            <w:noProof/>
            <w:webHidden/>
          </w:rPr>
          <w:fldChar w:fldCharType="end"/>
        </w:r>
        <w:r w:rsidRPr="00CB618E">
          <w:rPr>
            <w:rStyle w:val="Hyperlink"/>
            <w:noProof/>
          </w:rPr>
          <w:fldChar w:fldCharType="end"/>
        </w:r>
      </w:ins>
    </w:p>
    <w:p w14:paraId="4B51CA57" w14:textId="0394CE32" w:rsidR="006E32D5" w:rsidRDefault="006E32D5">
      <w:pPr>
        <w:pStyle w:val="TOC2"/>
        <w:tabs>
          <w:tab w:val="right" w:leader="dot" w:pos="8900"/>
        </w:tabs>
        <w:rPr>
          <w:ins w:id="520" w:author="Tom Bergeron" w:date="2020-10-08T09:33:00Z"/>
          <w:rFonts w:asciiTheme="minorHAnsi" w:eastAsiaTheme="minorEastAsia" w:hAnsiTheme="minorHAnsi" w:cstheme="minorBidi"/>
          <w:smallCaps w:val="0"/>
          <w:noProof/>
          <w:sz w:val="22"/>
          <w:szCs w:val="22"/>
        </w:rPr>
      </w:pPr>
      <w:ins w:id="521"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"_Toc53042247"</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Historical Mode - Chart Tab</w:t>
        </w:r>
        <w:r>
          <w:rPr>
            <w:noProof/>
            <w:webHidden/>
          </w:rPr>
          <w:tab/>
        </w:r>
        <w:r>
          <w:rPr>
            <w:noProof/>
            <w:webHidden/>
          </w:rPr>
          <w:fldChar w:fldCharType="begin"/>
        </w:r>
        <w:r>
          <w:rPr>
            <w:noProof/>
            <w:webHidden/>
          </w:rPr>
          <w:instrText xml:space="preserve"> PAGEREF _Toc53042247 \h </w:instrText>
        </w:r>
        <w:r>
          <w:rPr>
            <w:noProof/>
            <w:webHidden/>
          </w:rPr>
        </w:r>
      </w:ins>
      <w:r>
        <w:rPr>
          <w:noProof/>
          <w:webHidden/>
        </w:rPr>
        <w:fldChar w:fldCharType="separate"/>
      </w:r>
      <w:ins w:id="522" w:author="Tom Bergeron" w:date="2020-10-08T09:33:00Z">
        <w:r>
          <w:rPr>
            <w:noProof/>
            <w:webHidden/>
          </w:rPr>
          <w:t>98</w:t>
        </w:r>
        <w:r>
          <w:rPr>
            <w:noProof/>
            <w:webHidden/>
          </w:rPr>
          <w:fldChar w:fldCharType="end"/>
        </w:r>
        <w:r w:rsidRPr="00CB618E">
          <w:rPr>
            <w:rStyle w:val="Hyperlink"/>
            <w:noProof/>
          </w:rPr>
          <w:fldChar w:fldCharType="end"/>
        </w:r>
      </w:ins>
    </w:p>
    <w:p w14:paraId="1BCC5A5A" w14:textId="5598A338" w:rsidR="006E32D5" w:rsidRDefault="006E32D5">
      <w:pPr>
        <w:pStyle w:val="TOC3"/>
        <w:tabs>
          <w:tab w:val="right" w:leader="dot" w:pos="8900"/>
        </w:tabs>
        <w:rPr>
          <w:ins w:id="523" w:author="Tom Bergeron" w:date="2020-10-08T09:33:00Z"/>
          <w:rFonts w:asciiTheme="minorHAnsi" w:eastAsiaTheme="minorEastAsia" w:hAnsiTheme="minorHAnsi" w:cstheme="minorBidi"/>
          <w:smallCaps w:val="0"/>
          <w:noProof/>
          <w:sz w:val="22"/>
          <w:szCs w:val="22"/>
        </w:rPr>
      </w:pPr>
      <w:ins w:id="524"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"_Toc53042248"</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View Control Charts</w:t>
        </w:r>
        <w:r>
          <w:rPr>
            <w:noProof/>
            <w:webHidden/>
          </w:rPr>
          <w:tab/>
        </w:r>
        <w:r>
          <w:rPr>
            <w:noProof/>
            <w:webHidden/>
          </w:rPr>
          <w:fldChar w:fldCharType="begin"/>
        </w:r>
        <w:r>
          <w:rPr>
            <w:noProof/>
            <w:webHidden/>
          </w:rPr>
          <w:instrText xml:space="preserve"> PAGEREF _Toc53042248 \h </w:instrText>
        </w:r>
        <w:r>
          <w:rPr>
            <w:noProof/>
            <w:webHidden/>
          </w:rPr>
        </w:r>
      </w:ins>
      <w:r>
        <w:rPr>
          <w:noProof/>
          <w:webHidden/>
        </w:rPr>
        <w:fldChar w:fldCharType="separate"/>
      </w:r>
      <w:ins w:id="525" w:author="Tom Bergeron" w:date="2020-10-08T09:33:00Z">
        <w:r>
          <w:rPr>
            <w:noProof/>
            <w:webHidden/>
          </w:rPr>
          <w:t>98</w:t>
        </w:r>
        <w:r>
          <w:rPr>
            <w:noProof/>
            <w:webHidden/>
          </w:rPr>
          <w:fldChar w:fldCharType="end"/>
        </w:r>
        <w:r w:rsidRPr="00CB618E">
          <w:rPr>
            <w:rStyle w:val="Hyperlink"/>
            <w:noProof/>
          </w:rPr>
          <w:fldChar w:fldCharType="end"/>
        </w:r>
      </w:ins>
    </w:p>
    <w:p w14:paraId="09B2F402" w14:textId="6A2C40CA" w:rsidR="006E32D5" w:rsidRDefault="006E32D5">
      <w:pPr>
        <w:pStyle w:val="TOC3"/>
        <w:tabs>
          <w:tab w:val="right" w:leader="dot" w:pos="8900"/>
        </w:tabs>
        <w:rPr>
          <w:ins w:id="526" w:author="Tom Bergeron" w:date="2020-10-08T09:33:00Z"/>
          <w:rFonts w:asciiTheme="minorHAnsi" w:eastAsiaTheme="minorEastAsia" w:hAnsiTheme="minorHAnsi" w:cstheme="minorBidi"/>
          <w:smallCaps w:val="0"/>
          <w:noProof/>
          <w:sz w:val="22"/>
          <w:szCs w:val="22"/>
        </w:rPr>
      </w:pPr>
      <w:ins w:id="527"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"_Toc53042249"</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Viewing Chart Data</w:t>
        </w:r>
        <w:r>
          <w:rPr>
            <w:noProof/>
            <w:webHidden/>
          </w:rPr>
          <w:tab/>
        </w:r>
        <w:r>
          <w:rPr>
            <w:noProof/>
            <w:webHidden/>
          </w:rPr>
          <w:fldChar w:fldCharType="begin"/>
        </w:r>
        <w:r>
          <w:rPr>
            <w:noProof/>
            <w:webHidden/>
          </w:rPr>
          <w:instrText xml:space="preserve"> PAGEREF _Toc53042249 \h </w:instrText>
        </w:r>
        <w:r>
          <w:rPr>
            <w:noProof/>
            <w:webHidden/>
          </w:rPr>
        </w:r>
      </w:ins>
      <w:r>
        <w:rPr>
          <w:noProof/>
          <w:webHidden/>
        </w:rPr>
        <w:fldChar w:fldCharType="separate"/>
      </w:r>
      <w:ins w:id="528" w:author="Tom Bergeron" w:date="2020-10-08T09:33:00Z">
        <w:r>
          <w:rPr>
            <w:noProof/>
            <w:webHidden/>
          </w:rPr>
          <w:t>99</w:t>
        </w:r>
        <w:r>
          <w:rPr>
            <w:noProof/>
            <w:webHidden/>
          </w:rPr>
          <w:fldChar w:fldCharType="end"/>
        </w:r>
        <w:r w:rsidRPr="00CB618E">
          <w:rPr>
            <w:rStyle w:val="Hyperlink"/>
            <w:noProof/>
          </w:rPr>
          <w:fldChar w:fldCharType="end"/>
        </w:r>
      </w:ins>
    </w:p>
    <w:p w14:paraId="3147A4E1" w14:textId="00CAA738" w:rsidR="006E32D5" w:rsidRDefault="006E32D5">
      <w:pPr>
        <w:pStyle w:val="TOC3"/>
        <w:tabs>
          <w:tab w:val="right" w:leader="dot" w:pos="8900"/>
        </w:tabs>
        <w:rPr>
          <w:ins w:id="529" w:author="Tom Bergeron" w:date="2020-10-08T09:33:00Z"/>
          <w:rFonts w:asciiTheme="minorHAnsi" w:eastAsiaTheme="minorEastAsia" w:hAnsiTheme="minorHAnsi" w:cstheme="minorBidi"/>
          <w:smallCaps w:val="0"/>
          <w:noProof/>
          <w:sz w:val="22"/>
          <w:szCs w:val="22"/>
        </w:rPr>
      </w:pPr>
      <w:ins w:id="530"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"_Toc53042250"</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History Mode Chart Options Menu</w:t>
        </w:r>
        <w:r>
          <w:rPr>
            <w:noProof/>
            <w:webHidden/>
          </w:rPr>
          <w:tab/>
        </w:r>
        <w:r>
          <w:rPr>
            <w:noProof/>
            <w:webHidden/>
          </w:rPr>
          <w:fldChar w:fldCharType="begin"/>
        </w:r>
        <w:r>
          <w:rPr>
            <w:noProof/>
            <w:webHidden/>
          </w:rPr>
          <w:instrText xml:space="preserve"> PAGEREF _Toc53042250 \h </w:instrText>
        </w:r>
        <w:r>
          <w:rPr>
            <w:noProof/>
            <w:webHidden/>
          </w:rPr>
        </w:r>
      </w:ins>
      <w:r>
        <w:rPr>
          <w:noProof/>
          <w:webHidden/>
        </w:rPr>
        <w:fldChar w:fldCharType="separate"/>
      </w:r>
      <w:ins w:id="531" w:author="Tom Bergeron" w:date="2020-10-08T09:33:00Z">
        <w:r>
          <w:rPr>
            <w:noProof/>
            <w:webHidden/>
          </w:rPr>
          <w:t>99</w:t>
        </w:r>
        <w:r>
          <w:rPr>
            <w:noProof/>
            <w:webHidden/>
          </w:rPr>
          <w:fldChar w:fldCharType="end"/>
        </w:r>
        <w:r w:rsidRPr="00CB618E">
          <w:rPr>
            <w:rStyle w:val="Hyperlink"/>
            <w:noProof/>
          </w:rPr>
          <w:fldChar w:fldCharType="end"/>
        </w:r>
      </w:ins>
    </w:p>
    <w:p w14:paraId="248D0F67" w14:textId="61EE284C" w:rsidR="006E32D5" w:rsidRDefault="006E32D5">
      <w:pPr>
        <w:pStyle w:val="TOC1"/>
        <w:tabs>
          <w:tab w:val="right" w:leader="dot" w:pos="8900"/>
        </w:tabs>
        <w:rPr>
          <w:ins w:id="532" w:author="Tom Bergeron" w:date="2020-10-08T09:33:00Z"/>
          <w:rFonts w:asciiTheme="minorHAnsi" w:eastAsiaTheme="minorEastAsia" w:hAnsiTheme="minorHAnsi" w:cstheme="minorBidi"/>
          <w:b w:val="0"/>
          <w:caps w:val="0"/>
          <w:noProof/>
          <w:sz w:val="22"/>
          <w:szCs w:val="22"/>
        </w:rPr>
      </w:pPr>
      <w:ins w:id="533"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"_Toc53042251"</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Using Live Data Output</w:t>
        </w:r>
        <w:r>
          <w:rPr>
            <w:noProof/>
            <w:webHidden/>
          </w:rPr>
          <w:tab/>
        </w:r>
        <w:r>
          <w:rPr>
            <w:noProof/>
            <w:webHidden/>
          </w:rPr>
          <w:fldChar w:fldCharType="begin"/>
        </w:r>
        <w:r>
          <w:rPr>
            <w:noProof/>
            <w:webHidden/>
          </w:rPr>
          <w:instrText xml:space="preserve"> PAGEREF _Toc53042251 \h </w:instrText>
        </w:r>
        <w:r>
          <w:rPr>
            <w:noProof/>
            <w:webHidden/>
          </w:rPr>
        </w:r>
      </w:ins>
      <w:r>
        <w:rPr>
          <w:noProof/>
          <w:webHidden/>
        </w:rPr>
        <w:fldChar w:fldCharType="separate"/>
      </w:r>
      <w:ins w:id="534" w:author="Tom Bergeron" w:date="2020-10-08T09:33:00Z">
        <w:r>
          <w:rPr>
            <w:noProof/>
            <w:webHidden/>
          </w:rPr>
          <w:t>1</w:t>
        </w:r>
        <w:r>
          <w:rPr>
            <w:noProof/>
            <w:webHidden/>
          </w:rPr>
          <w:t>0</w:t>
        </w:r>
        <w:r>
          <w:rPr>
            <w:noProof/>
            <w:webHidden/>
          </w:rPr>
          <w:t>0</w:t>
        </w:r>
        <w:r>
          <w:rPr>
            <w:noProof/>
            <w:webHidden/>
          </w:rPr>
          <w:fldChar w:fldCharType="end"/>
        </w:r>
        <w:r w:rsidRPr="00CB618E">
          <w:rPr>
            <w:rStyle w:val="Hyperlink"/>
            <w:noProof/>
          </w:rPr>
          <w:fldChar w:fldCharType="end"/>
        </w:r>
      </w:ins>
    </w:p>
    <w:p w14:paraId="529496B8" w14:textId="537C72A6" w:rsidR="006E32D5" w:rsidRDefault="006E32D5">
      <w:pPr>
        <w:pStyle w:val="TOC2"/>
        <w:tabs>
          <w:tab w:val="right" w:leader="dot" w:pos="8900"/>
        </w:tabs>
        <w:rPr>
          <w:ins w:id="535" w:author="Tom Bergeron" w:date="2020-10-08T09:33:00Z"/>
          <w:rFonts w:asciiTheme="minorHAnsi" w:eastAsiaTheme="minorEastAsia" w:hAnsiTheme="minorHAnsi" w:cstheme="minorBidi"/>
          <w:smallCaps w:val="0"/>
          <w:noProof/>
          <w:sz w:val="22"/>
          <w:szCs w:val="22"/>
        </w:rPr>
      </w:pPr>
      <w:ins w:id="536"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"_Toc53042252"</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LDO Formats</w:t>
        </w:r>
        <w:r>
          <w:rPr>
            <w:noProof/>
            <w:webHidden/>
          </w:rPr>
          <w:tab/>
        </w:r>
        <w:r>
          <w:rPr>
            <w:noProof/>
            <w:webHidden/>
          </w:rPr>
          <w:fldChar w:fldCharType="begin"/>
        </w:r>
        <w:r>
          <w:rPr>
            <w:noProof/>
            <w:webHidden/>
          </w:rPr>
          <w:instrText xml:space="preserve"> PAGEREF _Toc53042252 \h </w:instrText>
        </w:r>
        <w:r>
          <w:rPr>
            <w:noProof/>
            <w:webHidden/>
          </w:rPr>
        </w:r>
      </w:ins>
      <w:r>
        <w:rPr>
          <w:noProof/>
          <w:webHidden/>
        </w:rPr>
        <w:fldChar w:fldCharType="separate"/>
      </w:r>
      <w:ins w:id="537" w:author="Tom Bergeron" w:date="2020-10-08T09:33:00Z">
        <w:r>
          <w:rPr>
            <w:noProof/>
            <w:webHidden/>
          </w:rPr>
          <w:t>101</w:t>
        </w:r>
        <w:r>
          <w:rPr>
            <w:noProof/>
            <w:webHidden/>
          </w:rPr>
          <w:fldChar w:fldCharType="end"/>
        </w:r>
        <w:r w:rsidRPr="00CB618E">
          <w:rPr>
            <w:rStyle w:val="Hyperlink"/>
            <w:noProof/>
          </w:rPr>
          <w:fldChar w:fldCharType="end"/>
        </w:r>
      </w:ins>
    </w:p>
    <w:p w14:paraId="2966E271" w14:textId="17AA52F0" w:rsidR="006E32D5" w:rsidRDefault="006E32D5">
      <w:pPr>
        <w:pStyle w:val="TOC2"/>
        <w:tabs>
          <w:tab w:val="right" w:leader="dot" w:pos="8900"/>
        </w:tabs>
        <w:rPr>
          <w:ins w:id="538" w:author="Tom Bergeron" w:date="2020-10-08T09:33:00Z"/>
          <w:rFonts w:asciiTheme="minorHAnsi" w:eastAsiaTheme="minorEastAsia" w:hAnsiTheme="minorHAnsi" w:cstheme="minorBidi"/>
          <w:smallCaps w:val="0"/>
          <w:noProof/>
          <w:sz w:val="22"/>
          <w:szCs w:val="22"/>
        </w:rPr>
      </w:pPr>
      <w:ins w:id="539"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"_Toc53042253"</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Details Of Output Files</w:t>
        </w:r>
        <w:r>
          <w:rPr>
            <w:noProof/>
            <w:webHidden/>
          </w:rPr>
          <w:tab/>
        </w:r>
        <w:r>
          <w:rPr>
            <w:noProof/>
            <w:webHidden/>
          </w:rPr>
          <w:fldChar w:fldCharType="begin"/>
        </w:r>
        <w:r>
          <w:rPr>
            <w:noProof/>
            <w:webHidden/>
          </w:rPr>
          <w:instrText xml:space="preserve"> PAGEREF _Toc53042253 \h </w:instrText>
        </w:r>
        <w:r>
          <w:rPr>
            <w:noProof/>
            <w:webHidden/>
          </w:rPr>
        </w:r>
      </w:ins>
      <w:r>
        <w:rPr>
          <w:noProof/>
          <w:webHidden/>
        </w:rPr>
        <w:fldChar w:fldCharType="separate"/>
      </w:r>
      <w:ins w:id="540" w:author="Tom Bergeron" w:date="2020-10-08T09:33:00Z">
        <w:r>
          <w:rPr>
            <w:noProof/>
            <w:webHidden/>
          </w:rPr>
          <w:t>101</w:t>
        </w:r>
        <w:r>
          <w:rPr>
            <w:noProof/>
            <w:webHidden/>
          </w:rPr>
          <w:fldChar w:fldCharType="end"/>
        </w:r>
        <w:r w:rsidRPr="00CB618E">
          <w:rPr>
            <w:rStyle w:val="Hyperlink"/>
            <w:noProof/>
          </w:rPr>
          <w:fldChar w:fldCharType="end"/>
        </w:r>
      </w:ins>
    </w:p>
    <w:p w14:paraId="6B09DB78" w14:textId="5944658E" w:rsidR="006E32D5" w:rsidRDefault="006E32D5">
      <w:pPr>
        <w:pStyle w:val="TOC3"/>
        <w:tabs>
          <w:tab w:val="right" w:leader="dot" w:pos="8900"/>
        </w:tabs>
        <w:rPr>
          <w:ins w:id="541" w:author="Tom Bergeron" w:date="2020-10-08T09:33:00Z"/>
          <w:rFonts w:asciiTheme="minorHAnsi" w:eastAsiaTheme="minorEastAsia" w:hAnsiTheme="minorHAnsi" w:cstheme="minorBidi"/>
          <w:smallCaps w:val="0"/>
          <w:noProof/>
          <w:sz w:val="22"/>
          <w:szCs w:val="22"/>
        </w:rPr>
      </w:pPr>
      <w:ins w:id="542"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"_Toc53042254"</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LDO Standard TSV And CSV For WordPad</w:t>
        </w:r>
        <w:r>
          <w:rPr>
            <w:noProof/>
            <w:webHidden/>
          </w:rPr>
          <w:tab/>
        </w:r>
        <w:r>
          <w:rPr>
            <w:noProof/>
            <w:webHidden/>
          </w:rPr>
          <w:fldChar w:fldCharType="begin"/>
        </w:r>
        <w:r>
          <w:rPr>
            <w:noProof/>
            <w:webHidden/>
          </w:rPr>
          <w:instrText xml:space="preserve"> PAGEREF _Toc53042254 \h </w:instrText>
        </w:r>
        <w:r>
          <w:rPr>
            <w:noProof/>
            <w:webHidden/>
          </w:rPr>
        </w:r>
      </w:ins>
      <w:r>
        <w:rPr>
          <w:noProof/>
          <w:webHidden/>
        </w:rPr>
        <w:fldChar w:fldCharType="separate"/>
      </w:r>
      <w:ins w:id="543" w:author="Tom Bergeron" w:date="2020-10-08T09:33:00Z">
        <w:r>
          <w:rPr>
            <w:noProof/>
            <w:webHidden/>
          </w:rPr>
          <w:t>101</w:t>
        </w:r>
        <w:r>
          <w:rPr>
            <w:noProof/>
            <w:webHidden/>
          </w:rPr>
          <w:fldChar w:fldCharType="end"/>
        </w:r>
        <w:r w:rsidRPr="00CB618E">
          <w:rPr>
            <w:rStyle w:val="Hyperlink"/>
            <w:noProof/>
          </w:rPr>
          <w:fldChar w:fldCharType="end"/>
        </w:r>
      </w:ins>
    </w:p>
    <w:p w14:paraId="7435834D" w14:textId="6FE12561" w:rsidR="006E32D5" w:rsidRDefault="006E32D5">
      <w:pPr>
        <w:pStyle w:val="TOC3"/>
        <w:tabs>
          <w:tab w:val="right" w:leader="dot" w:pos="8900"/>
        </w:tabs>
        <w:rPr>
          <w:ins w:id="544" w:author="Tom Bergeron" w:date="2020-10-08T09:33:00Z"/>
          <w:rFonts w:asciiTheme="minorHAnsi" w:eastAsiaTheme="minorEastAsia" w:hAnsiTheme="minorHAnsi" w:cstheme="minorBidi"/>
          <w:smallCaps w:val="0"/>
          <w:noProof/>
          <w:sz w:val="22"/>
          <w:szCs w:val="22"/>
        </w:rPr>
      </w:pPr>
      <w:ins w:id="545"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"_Toc53042255"</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LDO Standard TSV And CSV For Excel</w:t>
        </w:r>
        <w:r>
          <w:rPr>
            <w:noProof/>
            <w:webHidden/>
          </w:rPr>
          <w:tab/>
        </w:r>
        <w:r>
          <w:rPr>
            <w:noProof/>
            <w:webHidden/>
          </w:rPr>
          <w:fldChar w:fldCharType="begin"/>
        </w:r>
        <w:r>
          <w:rPr>
            <w:noProof/>
            <w:webHidden/>
          </w:rPr>
          <w:instrText xml:space="preserve"> PAGEREF _Toc53042255 \h </w:instrText>
        </w:r>
        <w:r>
          <w:rPr>
            <w:noProof/>
            <w:webHidden/>
          </w:rPr>
        </w:r>
      </w:ins>
      <w:r>
        <w:rPr>
          <w:noProof/>
          <w:webHidden/>
        </w:rPr>
        <w:fldChar w:fldCharType="separate"/>
      </w:r>
      <w:ins w:id="546" w:author="Tom Bergeron" w:date="2020-10-08T09:33:00Z">
        <w:r>
          <w:rPr>
            <w:noProof/>
            <w:webHidden/>
          </w:rPr>
          <w:t>101</w:t>
        </w:r>
        <w:r>
          <w:rPr>
            <w:noProof/>
            <w:webHidden/>
          </w:rPr>
          <w:fldChar w:fldCharType="end"/>
        </w:r>
        <w:r w:rsidRPr="00CB618E">
          <w:rPr>
            <w:rStyle w:val="Hyperlink"/>
            <w:noProof/>
          </w:rPr>
          <w:fldChar w:fldCharType="end"/>
        </w:r>
      </w:ins>
    </w:p>
    <w:p w14:paraId="43FB12CA" w14:textId="3C4DAC90" w:rsidR="006E32D5" w:rsidRDefault="006E32D5">
      <w:pPr>
        <w:pStyle w:val="TOC3"/>
        <w:tabs>
          <w:tab w:val="right" w:leader="dot" w:pos="8900"/>
        </w:tabs>
        <w:rPr>
          <w:ins w:id="547" w:author="Tom Bergeron" w:date="2020-10-08T09:33:00Z"/>
          <w:rFonts w:asciiTheme="minorHAnsi" w:eastAsiaTheme="minorEastAsia" w:hAnsiTheme="minorHAnsi" w:cstheme="minorBidi"/>
          <w:smallCaps w:val="0"/>
          <w:noProof/>
          <w:sz w:val="22"/>
          <w:szCs w:val="22"/>
        </w:rPr>
      </w:pPr>
      <w:ins w:id="548"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"_Toc53042256"</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LDO 1 Board 1 File (Txt Output)</w:t>
        </w:r>
        <w:r>
          <w:rPr>
            <w:noProof/>
            <w:webHidden/>
          </w:rPr>
          <w:tab/>
        </w:r>
        <w:r>
          <w:rPr>
            <w:noProof/>
            <w:webHidden/>
          </w:rPr>
          <w:fldChar w:fldCharType="begin"/>
        </w:r>
        <w:r>
          <w:rPr>
            <w:noProof/>
            <w:webHidden/>
          </w:rPr>
          <w:instrText xml:space="preserve"> PAGEREF _Toc53042256 \h </w:instrText>
        </w:r>
        <w:r>
          <w:rPr>
            <w:noProof/>
            <w:webHidden/>
          </w:rPr>
        </w:r>
      </w:ins>
      <w:r>
        <w:rPr>
          <w:noProof/>
          <w:webHidden/>
        </w:rPr>
        <w:fldChar w:fldCharType="separate"/>
      </w:r>
      <w:ins w:id="549" w:author="Tom Bergeron" w:date="2020-10-08T09:33:00Z">
        <w:r>
          <w:rPr>
            <w:noProof/>
            <w:webHidden/>
          </w:rPr>
          <w:t>101</w:t>
        </w:r>
        <w:r>
          <w:rPr>
            <w:noProof/>
            <w:webHidden/>
          </w:rPr>
          <w:fldChar w:fldCharType="end"/>
        </w:r>
        <w:r w:rsidRPr="00CB618E">
          <w:rPr>
            <w:rStyle w:val="Hyperlink"/>
            <w:noProof/>
          </w:rPr>
          <w:fldChar w:fldCharType="end"/>
        </w:r>
      </w:ins>
    </w:p>
    <w:p w14:paraId="120CA5EE" w14:textId="6F47D770" w:rsidR="006E32D5" w:rsidRDefault="006E32D5">
      <w:pPr>
        <w:pStyle w:val="TOC3"/>
        <w:tabs>
          <w:tab w:val="right" w:leader="dot" w:pos="8900"/>
        </w:tabs>
        <w:rPr>
          <w:ins w:id="550" w:author="Tom Bergeron" w:date="2020-10-08T09:33:00Z"/>
          <w:rFonts w:asciiTheme="minorHAnsi" w:eastAsiaTheme="minorEastAsia" w:hAnsiTheme="minorHAnsi" w:cstheme="minorBidi"/>
          <w:smallCaps w:val="0"/>
          <w:noProof/>
          <w:sz w:val="22"/>
          <w:szCs w:val="22"/>
        </w:rPr>
      </w:pPr>
      <w:ins w:id="551"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"_Toc53042257"</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LDO XML (1 Board 1 File)</w:t>
        </w:r>
        <w:r>
          <w:rPr>
            <w:noProof/>
            <w:webHidden/>
          </w:rPr>
          <w:tab/>
        </w:r>
        <w:r>
          <w:rPr>
            <w:noProof/>
            <w:webHidden/>
          </w:rPr>
          <w:fldChar w:fldCharType="begin"/>
        </w:r>
        <w:r>
          <w:rPr>
            <w:noProof/>
            <w:webHidden/>
          </w:rPr>
          <w:instrText xml:space="preserve"> PAGEREF _Toc53042257 \h </w:instrText>
        </w:r>
        <w:r>
          <w:rPr>
            <w:noProof/>
            <w:webHidden/>
          </w:rPr>
        </w:r>
      </w:ins>
      <w:r>
        <w:rPr>
          <w:noProof/>
          <w:webHidden/>
        </w:rPr>
        <w:fldChar w:fldCharType="separate"/>
      </w:r>
      <w:ins w:id="552" w:author="Tom Bergeron" w:date="2020-10-08T09:33:00Z">
        <w:r>
          <w:rPr>
            <w:noProof/>
            <w:webHidden/>
          </w:rPr>
          <w:t>101</w:t>
        </w:r>
        <w:r>
          <w:rPr>
            <w:noProof/>
            <w:webHidden/>
          </w:rPr>
          <w:fldChar w:fldCharType="end"/>
        </w:r>
        <w:r w:rsidRPr="00CB618E">
          <w:rPr>
            <w:rStyle w:val="Hyperlink"/>
            <w:noProof/>
          </w:rPr>
          <w:fldChar w:fldCharType="end"/>
        </w:r>
      </w:ins>
    </w:p>
    <w:p w14:paraId="0A464713" w14:textId="10214917" w:rsidR="006E32D5" w:rsidRDefault="006E32D5">
      <w:pPr>
        <w:pStyle w:val="TOC3"/>
        <w:tabs>
          <w:tab w:val="right" w:leader="dot" w:pos="8900"/>
        </w:tabs>
        <w:rPr>
          <w:ins w:id="553" w:author="Tom Bergeron" w:date="2020-10-08T09:33:00Z"/>
          <w:rFonts w:asciiTheme="minorHAnsi" w:eastAsiaTheme="minorEastAsia" w:hAnsiTheme="minorHAnsi" w:cstheme="minorBidi"/>
          <w:smallCaps w:val="0"/>
          <w:noProof/>
          <w:sz w:val="22"/>
          <w:szCs w:val="22"/>
        </w:rPr>
      </w:pPr>
      <w:ins w:id="554"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"_Toc53042258"</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LDO 1 Board 1 File (CSV format)</w:t>
        </w:r>
        <w:r>
          <w:rPr>
            <w:noProof/>
            <w:webHidden/>
          </w:rPr>
          <w:tab/>
        </w:r>
        <w:r>
          <w:rPr>
            <w:noProof/>
            <w:webHidden/>
          </w:rPr>
          <w:fldChar w:fldCharType="begin"/>
        </w:r>
        <w:r>
          <w:rPr>
            <w:noProof/>
            <w:webHidden/>
          </w:rPr>
          <w:instrText xml:space="preserve"> PAGEREF _Toc53042258 \h </w:instrText>
        </w:r>
        <w:r>
          <w:rPr>
            <w:noProof/>
            <w:webHidden/>
          </w:rPr>
        </w:r>
      </w:ins>
      <w:r>
        <w:rPr>
          <w:noProof/>
          <w:webHidden/>
        </w:rPr>
        <w:fldChar w:fldCharType="separate"/>
      </w:r>
      <w:ins w:id="555" w:author="Tom Bergeron" w:date="2020-10-08T09:33:00Z">
        <w:r>
          <w:rPr>
            <w:noProof/>
            <w:webHidden/>
          </w:rPr>
          <w:t>102</w:t>
        </w:r>
        <w:r>
          <w:rPr>
            <w:noProof/>
            <w:webHidden/>
          </w:rPr>
          <w:fldChar w:fldCharType="end"/>
        </w:r>
        <w:r w:rsidRPr="00CB618E">
          <w:rPr>
            <w:rStyle w:val="Hyperlink"/>
            <w:noProof/>
          </w:rPr>
          <w:fldChar w:fldCharType="end"/>
        </w:r>
      </w:ins>
    </w:p>
    <w:p w14:paraId="45214C70" w14:textId="6C7EF971" w:rsidR="006E32D5" w:rsidRDefault="006E32D5">
      <w:pPr>
        <w:pStyle w:val="TOC2"/>
        <w:tabs>
          <w:tab w:val="right" w:leader="dot" w:pos="8900"/>
        </w:tabs>
        <w:rPr>
          <w:ins w:id="556" w:author="Tom Bergeron" w:date="2020-10-08T09:33:00Z"/>
          <w:rFonts w:asciiTheme="minorHAnsi" w:eastAsiaTheme="minorEastAsia" w:hAnsiTheme="minorHAnsi" w:cstheme="minorBidi"/>
          <w:smallCaps w:val="0"/>
          <w:noProof/>
          <w:sz w:val="22"/>
          <w:szCs w:val="22"/>
        </w:rPr>
      </w:pPr>
      <w:ins w:id="557"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"_Toc53042259"</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Configure LDO</w:t>
        </w:r>
        <w:r>
          <w:rPr>
            <w:noProof/>
            <w:webHidden/>
          </w:rPr>
          <w:tab/>
        </w:r>
        <w:r>
          <w:rPr>
            <w:noProof/>
            <w:webHidden/>
          </w:rPr>
          <w:fldChar w:fldCharType="begin"/>
        </w:r>
        <w:r>
          <w:rPr>
            <w:noProof/>
            <w:webHidden/>
          </w:rPr>
          <w:instrText xml:space="preserve"> PAGEREF _Toc53042259 \h </w:instrText>
        </w:r>
        <w:r>
          <w:rPr>
            <w:noProof/>
            <w:webHidden/>
          </w:rPr>
        </w:r>
      </w:ins>
      <w:r>
        <w:rPr>
          <w:noProof/>
          <w:webHidden/>
        </w:rPr>
        <w:fldChar w:fldCharType="separate"/>
      </w:r>
      <w:ins w:id="558" w:author="Tom Bergeron" w:date="2020-10-08T09:33:00Z">
        <w:r>
          <w:rPr>
            <w:noProof/>
            <w:webHidden/>
          </w:rPr>
          <w:t>102</w:t>
        </w:r>
        <w:r>
          <w:rPr>
            <w:noProof/>
            <w:webHidden/>
          </w:rPr>
          <w:fldChar w:fldCharType="end"/>
        </w:r>
        <w:r w:rsidRPr="00CB618E">
          <w:rPr>
            <w:rStyle w:val="Hyperlink"/>
            <w:noProof/>
          </w:rPr>
          <w:fldChar w:fldCharType="end"/>
        </w:r>
      </w:ins>
    </w:p>
    <w:p w14:paraId="297E48CB" w14:textId="62EDF886" w:rsidR="006E32D5" w:rsidRDefault="006E32D5">
      <w:pPr>
        <w:pStyle w:val="TOC3"/>
        <w:tabs>
          <w:tab w:val="right" w:leader="dot" w:pos="8900"/>
        </w:tabs>
        <w:rPr>
          <w:ins w:id="559" w:author="Tom Bergeron" w:date="2020-10-08T09:33:00Z"/>
          <w:rFonts w:asciiTheme="minorHAnsi" w:eastAsiaTheme="minorEastAsia" w:hAnsiTheme="minorHAnsi" w:cstheme="minorBidi"/>
          <w:smallCaps w:val="0"/>
          <w:noProof/>
          <w:sz w:val="22"/>
          <w:szCs w:val="22"/>
        </w:rPr>
      </w:pPr>
      <w:ins w:id="560"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"_Toc53042260"</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Delete Accumulated LDO Files</w:t>
        </w:r>
        <w:r>
          <w:rPr>
            <w:noProof/>
            <w:webHidden/>
          </w:rPr>
          <w:tab/>
        </w:r>
        <w:r>
          <w:rPr>
            <w:noProof/>
            <w:webHidden/>
          </w:rPr>
          <w:fldChar w:fldCharType="begin"/>
        </w:r>
        <w:r>
          <w:rPr>
            <w:noProof/>
            <w:webHidden/>
          </w:rPr>
          <w:instrText xml:space="preserve"> PAGEREF _Toc53042260 \h </w:instrText>
        </w:r>
        <w:r>
          <w:rPr>
            <w:noProof/>
            <w:webHidden/>
          </w:rPr>
        </w:r>
      </w:ins>
      <w:r>
        <w:rPr>
          <w:noProof/>
          <w:webHidden/>
        </w:rPr>
        <w:fldChar w:fldCharType="separate"/>
      </w:r>
      <w:ins w:id="561" w:author="Tom Bergeron" w:date="2020-10-08T09:33:00Z">
        <w:r>
          <w:rPr>
            <w:noProof/>
            <w:webHidden/>
          </w:rPr>
          <w:t>103</w:t>
        </w:r>
        <w:r>
          <w:rPr>
            <w:noProof/>
            <w:webHidden/>
          </w:rPr>
          <w:fldChar w:fldCharType="end"/>
        </w:r>
        <w:r w:rsidRPr="00CB618E">
          <w:rPr>
            <w:rStyle w:val="Hyperlink"/>
            <w:noProof/>
          </w:rPr>
          <w:fldChar w:fldCharType="end"/>
        </w:r>
      </w:ins>
    </w:p>
    <w:p w14:paraId="6CBB60FF" w14:textId="666F5E98" w:rsidR="006E32D5" w:rsidRDefault="006E32D5">
      <w:pPr>
        <w:pStyle w:val="TOC1"/>
        <w:tabs>
          <w:tab w:val="right" w:leader="dot" w:pos="8900"/>
        </w:tabs>
        <w:rPr>
          <w:ins w:id="562" w:author="Tom Bergeron" w:date="2020-10-08T09:33:00Z"/>
          <w:rFonts w:asciiTheme="minorHAnsi" w:eastAsiaTheme="minorEastAsia" w:hAnsiTheme="minorHAnsi" w:cstheme="minorBidi"/>
          <w:b w:val="0"/>
          <w:caps w:val="0"/>
          <w:noProof/>
          <w:sz w:val="22"/>
          <w:szCs w:val="22"/>
        </w:rPr>
      </w:pPr>
      <w:ins w:id="563"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"_Toc53042261"</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Troubleshoot COM Ports</w:t>
        </w:r>
        <w:r>
          <w:rPr>
            <w:noProof/>
            <w:webHidden/>
          </w:rPr>
          <w:tab/>
        </w:r>
        <w:r>
          <w:rPr>
            <w:noProof/>
            <w:webHidden/>
          </w:rPr>
          <w:fldChar w:fldCharType="begin"/>
        </w:r>
        <w:r>
          <w:rPr>
            <w:noProof/>
            <w:webHidden/>
          </w:rPr>
          <w:instrText xml:space="preserve"> PAGEREF _Toc53042261 \h </w:instrText>
        </w:r>
        <w:r>
          <w:rPr>
            <w:noProof/>
            <w:webHidden/>
          </w:rPr>
        </w:r>
      </w:ins>
      <w:r>
        <w:rPr>
          <w:noProof/>
          <w:webHidden/>
        </w:rPr>
        <w:fldChar w:fldCharType="separate"/>
      </w:r>
      <w:ins w:id="564" w:author="Tom Bergeron" w:date="2020-10-08T09:33:00Z">
        <w:r>
          <w:rPr>
            <w:noProof/>
            <w:webHidden/>
          </w:rPr>
          <w:t>104</w:t>
        </w:r>
        <w:r>
          <w:rPr>
            <w:noProof/>
            <w:webHidden/>
          </w:rPr>
          <w:fldChar w:fldCharType="end"/>
        </w:r>
        <w:r w:rsidRPr="00CB618E">
          <w:rPr>
            <w:rStyle w:val="Hyperlink"/>
            <w:noProof/>
          </w:rPr>
          <w:fldChar w:fldCharType="end"/>
        </w:r>
      </w:ins>
    </w:p>
    <w:p w14:paraId="6B84FAE3" w14:textId="6DD238AA" w:rsidR="006E32D5" w:rsidRDefault="006E32D5">
      <w:pPr>
        <w:pStyle w:val="TOC3"/>
        <w:tabs>
          <w:tab w:val="right" w:leader="dot" w:pos="8900"/>
        </w:tabs>
        <w:rPr>
          <w:ins w:id="565" w:author="Tom Bergeron" w:date="2020-10-08T09:33:00Z"/>
          <w:rFonts w:asciiTheme="minorHAnsi" w:eastAsiaTheme="minorEastAsia" w:hAnsiTheme="minorHAnsi" w:cstheme="minorBidi"/>
          <w:smallCaps w:val="0"/>
          <w:noProof/>
          <w:sz w:val="22"/>
          <w:szCs w:val="22"/>
        </w:rPr>
      </w:pPr>
      <w:ins w:id="566"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"_Toc53042262"</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Comport.Exe</w:t>
        </w:r>
        <w:r>
          <w:rPr>
            <w:noProof/>
            <w:webHidden/>
          </w:rPr>
          <w:tab/>
        </w:r>
        <w:r>
          <w:rPr>
            <w:noProof/>
            <w:webHidden/>
          </w:rPr>
          <w:fldChar w:fldCharType="begin"/>
        </w:r>
        <w:r>
          <w:rPr>
            <w:noProof/>
            <w:webHidden/>
          </w:rPr>
          <w:instrText xml:space="preserve"> PAGEREF _Toc53042262 \h </w:instrText>
        </w:r>
        <w:r>
          <w:rPr>
            <w:noProof/>
            <w:webHidden/>
          </w:rPr>
        </w:r>
      </w:ins>
      <w:r>
        <w:rPr>
          <w:noProof/>
          <w:webHidden/>
        </w:rPr>
        <w:fldChar w:fldCharType="separate"/>
      </w:r>
      <w:ins w:id="567" w:author="Tom Bergeron" w:date="2020-10-08T09:33:00Z">
        <w:r>
          <w:rPr>
            <w:noProof/>
            <w:webHidden/>
          </w:rPr>
          <w:t>104</w:t>
        </w:r>
        <w:r>
          <w:rPr>
            <w:noProof/>
            <w:webHidden/>
          </w:rPr>
          <w:fldChar w:fldCharType="end"/>
        </w:r>
        <w:r w:rsidRPr="00CB618E">
          <w:rPr>
            <w:rStyle w:val="Hyperlink"/>
            <w:noProof/>
          </w:rPr>
          <w:fldChar w:fldCharType="end"/>
        </w:r>
      </w:ins>
    </w:p>
    <w:p w14:paraId="6799D82A" w14:textId="13C4430F" w:rsidR="006E32D5" w:rsidRDefault="006E32D5">
      <w:pPr>
        <w:pStyle w:val="TOC1"/>
        <w:tabs>
          <w:tab w:val="right" w:leader="dot" w:pos="8900"/>
        </w:tabs>
        <w:rPr>
          <w:ins w:id="568" w:author="Tom Bergeron" w:date="2020-10-08T09:33:00Z"/>
          <w:rFonts w:asciiTheme="minorHAnsi" w:eastAsiaTheme="minorEastAsia" w:hAnsiTheme="minorHAnsi" w:cstheme="minorBidi"/>
          <w:b w:val="0"/>
          <w:caps w:val="0"/>
          <w:noProof/>
          <w:sz w:val="22"/>
          <w:szCs w:val="22"/>
        </w:rPr>
      </w:pPr>
      <w:ins w:id="569"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"_Toc53042263"</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Alarm Relay</w:t>
        </w:r>
        <w:r>
          <w:rPr>
            <w:noProof/>
            <w:webHidden/>
          </w:rPr>
          <w:tab/>
        </w:r>
        <w:r>
          <w:rPr>
            <w:noProof/>
            <w:webHidden/>
          </w:rPr>
          <w:fldChar w:fldCharType="begin"/>
        </w:r>
        <w:r>
          <w:rPr>
            <w:noProof/>
            <w:webHidden/>
          </w:rPr>
          <w:instrText xml:space="preserve"> PAGEREF _Toc53042263 \h </w:instrText>
        </w:r>
        <w:r>
          <w:rPr>
            <w:noProof/>
            <w:webHidden/>
          </w:rPr>
        </w:r>
      </w:ins>
      <w:r>
        <w:rPr>
          <w:noProof/>
          <w:webHidden/>
        </w:rPr>
        <w:fldChar w:fldCharType="separate"/>
      </w:r>
      <w:ins w:id="570" w:author="Tom Bergeron" w:date="2020-10-08T09:33:00Z">
        <w:r>
          <w:rPr>
            <w:noProof/>
            <w:webHidden/>
          </w:rPr>
          <w:t>106</w:t>
        </w:r>
        <w:r>
          <w:rPr>
            <w:noProof/>
            <w:webHidden/>
          </w:rPr>
          <w:fldChar w:fldCharType="end"/>
        </w:r>
        <w:r w:rsidRPr="00CB618E">
          <w:rPr>
            <w:rStyle w:val="Hyperlink"/>
            <w:noProof/>
          </w:rPr>
          <w:fldChar w:fldCharType="end"/>
        </w:r>
      </w:ins>
    </w:p>
    <w:p w14:paraId="1406AD49" w14:textId="444DA2F8" w:rsidR="006E32D5" w:rsidRDefault="006E32D5">
      <w:pPr>
        <w:pStyle w:val="TOC1"/>
        <w:tabs>
          <w:tab w:val="right" w:leader="dot" w:pos="8900"/>
        </w:tabs>
        <w:rPr>
          <w:ins w:id="571" w:author="Tom Bergeron" w:date="2020-10-08T09:33:00Z"/>
          <w:rFonts w:asciiTheme="minorHAnsi" w:eastAsiaTheme="minorEastAsia" w:hAnsiTheme="minorHAnsi" w:cstheme="minorBidi"/>
          <w:b w:val="0"/>
          <w:caps w:val="0"/>
          <w:noProof/>
          <w:sz w:val="22"/>
          <w:szCs w:val="22"/>
        </w:rPr>
      </w:pPr>
      <w:ins w:id="572" w:author="Tom Bergeron" w:date="2020-10-08T09:33:00Z">
        <w:r w:rsidRPr="00CB618E">
          <w:rPr>
            <w:rStyle w:val="Hyperlink"/>
            <w:noProof/>
          </w:rPr>
          <w:fldChar w:fldCharType="begin"/>
        </w:r>
        <w:r w:rsidRPr="00CB618E">
          <w:rPr>
            <w:rStyle w:val="Hyperlink"/>
            <w:noProof/>
          </w:rPr>
          <w:instrText xml:space="preserve"> </w:instrText>
        </w:r>
        <w:r>
          <w:rPr>
            <w:noProof/>
          </w:rPr>
          <w:instrText>HYPERLINK \l "_Toc53042264"</w:instrText>
        </w:r>
        <w:r w:rsidRPr="00CB618E">
          <w:rPr>
            <w:rStyle w:val="Hyperlink"/>
            <w:noProof/>
          </w:rPr>
          <w:instrText xml:space="preserve"> </w:instrText>
        </w:r>
        <w:r w:rsidRPr="00CB618E">
          <w:rPr>
            <w:rStyle w:val="Hyperlink"/>
            <w:noProof/>
          </w:rPr>
        </w:r>
        <w:r w:rsidRPr="00CB618E">
          <w:rPr>
            <w:rStyle w:val="Hyperlink"/>
            <w:noProof/>
          </w:rPr>
          <w:fldChar w:fldCharType="separate"/>
        </w:r>
        <w:r w:rsidRPr="00CB618E">
          <w:rPr>
            <w:rStyle w:val="Hyperlink"/>
            <w:noProof/>
          </w:rPr>
          <w:t>Light Tower</w:t>
        </w:r>
        <w:r>
          <w:rPr>
            <w:noProof/>
            <w:webHidden/>
          </w:rPr>
          <w:tab/>
        </w:r>
        <w:r>
          <w:rPr>
            <w:noProof/>
            <w:webHidden/>
          </w:rPr>
          <w:fldChar w:fldCharType="begin"/>
        </w:r>
        <w:r>
          <w:rPr>
            <w:noProof/>
            <w:webHidden/>
          </w:rPr>
          <w:instrText xml:space="preserve"> PAGEREF _Toc53042264 \h </w:instrText>
        </w:r>
        <w:r>
          <w:rPr>
            <w:noProof/>
            <w:webHidden/>
          </w:rPr>
        </w:r>
      </w:ins>
      <w:r>
        <w:rPr>
          <w:noProof/>
          <w:webHidden/>
        </w:rPr>
        <w:fldChar w:fldCharType="separate"/>
      </w:r>
      <w:ins w:id="573" w:author="Tom Bergeron" w:date="2020-10-08T09:33:00Z">
        <w:r>
          <w:rPr>
            <w:noProof/>
            <w:webHidden/>
          </w:rPr>
          <w:t>106</w:t>
        </w:r>
        <w:r>
          <w:rPr>
            <w:noProof/>
            <w:webHidden/>
          </w:rPr>
          <w:fldChar w:fldCharType="end"/>
        </w:r>
        <w:r w:rsidRPr="00CB618E">
          <w:rPr>
            <w:rStyle w:val="Hyperlink"/>
            <w:noProof/>
          </w:rPr>
          <w:fldChar w:fldCharType="end"/>
        </w:r>
      </w:ins>
    </w:p>
    <w:p w14:paraId="639BD10C" w14:textId="57219A9D" w:rsidR="006E32D5" w:rsidRDefault="006E32D5">
      <w:pPr>
        <w:pStyle w:val="TOC2"/>
        <w:tabs>
          <w:tab w:val="right" w:leader="dot" w:pos="8900"/>
        </w:tabs>
        <w:rPr>
          <w:ins w:id="574" w:author="Tom Bergeron" w:date="2020-10-08T09:33:00Z"/>
          <w:rFonts w:asciiTheme="minorHAnsi" w:eastAsiaTheme="minorEastAsia" w:hAnsiTheme="minorHAnsi" w:cstheme="minorBidi"/>
          <w:smallCaps w:val="0"/>
          <w:noProof/>
          <w:sz w:val="22"/>
          <w:szCs w:val="22"/>
        </w:rPr>
      </w:pPr>
    </w:p>
    <w:p w14:paraId="502F253F" w14:textId="6B05C348" w:rsidR="006E32D5" w:rsidRDefault="006E32D5">
      <w:pPr>
        <w:pStyle w:val="TOC1"/>
        <w:tabs>
          <w:tab w:val="right" w:leader="dot" w:pos="8900"/>
        </w:tabs>
        <w:rPr>
          <w:ins w:id="575" w:author="Tom Bergeron" w:date="2020-10-08T09:33:00Z"/>
          <w:rFonts w:asciiTheme="minorHAnsi" w:eastAsiaTheme="minorEastAsia" w:hAnsiTheme="minorHAnsi" w:cstheme="minorBidi"/>
          <w:b w:val="0"/>
          <w:caps w:val="0"/>
          <w:noProof/>
          <w:sz w:val="22"/>
          <w:szCs w:val="22"/>
        </w:rPr>
      </w:pPr>
    </w:p>
    <w:p w14:paraId="27218DC6" w14:textId="3BB4B19C" w:rsidR="00277136" w:rsidDel="006E32D5" w:rsidRDefault="00277136" w:rsidP="00737029">
      <w:pPr>
        <w:keepNext/>
        <w:tabs>
          <w:tab w:val="right" w:leader="dot" w:pos="8900"/>
        </w:tabs>
        <w:spacing w:before="120"/>
        <w:rPr>
          <w:del w:id="576" w:author="Tom Bergeron" w:date="2020-10-08T09:33:00Z"/>
          <w:rFonts w:asciiTheme="minorHAnsi" w:eastAsiaTheme="minorEastAsia" w:hAnsiTheme="minorHAnsi" w:cstheme="minorBidi"/>
          <w:noProof/>
          <w:sz w:val="22"/>
          <w:szCs w:val="22"/>
        </w:rPr>
      </w:pPr>
    </w:p>
    <w:p w14:paraId="4D48A871" w14:textId="3C19FF17" w:rsidR="00277136" w:rsidDel="006E32D5" w:rsidRDefault="00BD0DA7">
      <w:pPr>
        <w:pStyle w:val="TOC1"/>
        <w:tabs>
          <w:tab w:val="right" w:leader="dot" w:pos="8900"/>
        </w:tabs>
        <w:rPr>
          <w:del w:id="577" w:author="Tom Bergeron" w:date="2020-10-08T09:33:00Z"/>
          <w:rFonts w:asciiTheme="minorHAnsi" w:eastAsiaTheme="minorEastAsia" w:hAnsiTheme="minorHAnsi" w:cstheme="minorBidi"/>
          <w:b w:val="0"/>
          <w:caps w:val="0"/>
          <w:noProof/>
          <w:sz w:val="22"/>
          <w:szCs w:val="22"/>
        </w:rPr>
      </w:pPr>
      <w:del w:id="578" w:author="Tom Bergeron" w:date="2020-10-08T09:33:00Z">
        <w:r w:rsidDel="006E32D5">
          <w:rPr>
            <w:noProof/>
          </w:rPr>
          <w:fldChar w:fldCharType="begin"/>
        </w:r>
        <w:r w:rsidDel="006E32D5">
          <w:rPr>
            <w:noProof/>
          </w:rPr>
          <w:delInstrText xml:space="preserve"> HYPERLINK \l "_Toc532856801" </w:delInstrText>
        </w:r>
        <w:r w:rsidDel="006E32D5">
          <w:rPr>
            <w:noProof/>
          </w:rPr>
          <w:fldChar w:fldCharType="separate"/>
        </w:r>
      </w:del>
      <w:ins w:id="579" w:author="Tom Bergeron" w:date="2020-10-08T09:33:00Z">
        <w:r w:rsidR="006E32D5">
          <w:rPr>
            <w:b w:val="0"/>
            <w:bCs/>
            <w:noProof/>
          </w:rPr>
          <w:t>Error! Hyperlink reference not valid.</w:t>
        </w:r>
      </w:ins>
      <w:del w:id="580" w:author="Tom Bergeron" w:date="2020-10-08T09:33:00Z">
        <w:r w:rsidR="00277136" w:rsidRPr="00FD66D1" w:rsidDel="006E32D5">
          <w:rPr>
            <w:rStyle w:val="Hyperlink"/>
            <w:noProof/>
          </w:rPr>
          <w:delText>Software Options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_Toc532856801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7772C3C6" w14:textId="7EE2B819" w:rsidR="00277136" w:rsidDel="006E32D5" w:rsidRDefault="00BD0DA7">
      <w:pPr>
        <w:pStyle w:val="TOC2"/>
        <w:tabs>
          <w:tab w:val="right" w:leader="dot" w:pos="8900"/>
        </w:tabs>
        <w:rPr>
          <w:del w:id="581" w:author="Tom Bergeron" w:date="2020-10-08T09:33:00Z"/>
          <w:rFonts w:asciiTheme="minorHAnsi" w:eastAsiaTheme="minorEastAsia" w:hAnsiTheme="minorHAnsi" w:cstheme="minorBidi"/>
          <w:smallCaps w:val="0"/>
          <w:noProof/>
          <w:sz w:val="22"/>
          <w:szCs w:val="22"/>
        </w:rPr>
      </w:pPr>
      <w:del w:id="582" w:author="Tom Bergeron" w:date="2020-10-08T09:33:00Z">
        <w:r w:rsidDel="006E32D5">
          <w:rPr>
            <w:noProof/>
          </w:rPr>
          <w:fldChar w:fldCharType="begin"/>
        </w:r>
        <w:r w:rsidDel="006E32D5">
          <w:rPr>
            <w:noProof/>
          </w:rPr>
          <w:delInstrText xml:space="preserve"> HYPERLINK \l "_Toc532856802" </w:delInstrText>
        </w:r>
        <w:r w:rsidDel="006E32D5">
          <w:rPr>
            <w:noProof/>
          </w:rPr>
          <w:fldChar w:fldCharType="separate"/>
        </w:r>
      </w:del>
      <w:ins w:id="583" w:author="Tom Bergeron" w:date="2020-10-08T09:33:00Z">
        <w:r w:rsidR="006E32D5">
          <w:rPr>
            <w:b/>
            <w:bCs/>
            <w:noProof/>
          </w:rPr>
          <w:t>Error! Hyperlink reference not valid.</w:t>
        </w:r>
      </w:ins>
      <w:del w:id="584" w:author="Tom Bergeron" w:date="2020-10-08T09:33:00Z">
        <w:r w:rsidR="00277136" w:rsidRPr="00FD66D1" w:rsidDel="006E32D5">
          <w:rPr>
            <w:rStyle w:val="Hyperlink"/>
            <w:noProof/>
          </w:rPr>
          <w:delText>Navigator</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_Toc532856802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08CD8323" w14:textId="36CBF868" w:rsidR="00277136" w:rsidDel="006E32D5" w:rsidRDefault="00BD0DA7">
      <w:pPr>
        <w:pStyle w:val="TOC2"/>
        <w:tabs>
          <w:tab w:val="right" w:leader="dot" w:pos="8900"/>
        </w:tabs>
        <w:rPr>
          <w:del w:id="585" w:author="Tom Bergeron" w:date="2020-10-08T09:33:00Z"/>
          <w:rFonts w:asciiTheme="minorHAnsi" w:eastAsiaTheme="minorEastAsia" w:hAnsiTheme="minorHAnsi" w:cstheme="minorBidi"/>
          <w:smallCaps w:val="0"/>
          <w:noProof/>
          <w:sz w:val="22"/>
          <w:szCs w:val="22"/>
        </w:rPr>
      </w:pPr>
      <w:del w:id="586" w:author="Tom Bergeron" w:date="2020-10-08T09:33:00Z">
        <w:r w:rsidDel="006E32D5">
          <w:rPr>
            <w:noProof/>
          </w:rPr>
          <w:fldChar w:fldCharType="begin"/>
        </w:r>
        <w:r w:rsidDel="006E32D5">
          <w:rPr>
            <w:noProof/>
          </w:rPr>
          <w:delInstrText xml:space="preserve"> HYPERLINK \l "_Toc532856803" </w:delInstrText>
        </w:r>
        <w:r w:rsidDel="006E32D5">
          <w:rPr>
            <w:noProof/>
          </w:rPr>
          <w:fldChar w:fldCharType="separate"/>
        </w:r>
      </w:del>
      <w:ins w:id="587" w:author="Tom Bergeron" w:date="2020-10-08T09:33:00Z">
        <w:r w:rsidR="006E32D5">
          <w:rPr>
            <w:b/>
            <w:bCs/>
            <w:noProof/>
          </w:rPr>
          <w:t>Error! Hyperlink reference not valid.</w:t>
        </w:r>
      </w:ins>
      <w:del w:id="588" w:author="Tom Bergeron" w:date="2020-10-08T09:33:00Z">
        <w:r w:rsidR="00277136" w:rsidRPr="00FD66D1" w:rsidDel="006E32D5">
          <w:rPr>
            <w:rStyle w:val="Hyperlink"/>
            <w:noProof/>
          </w:rPr>
          <w:delText>Auto-Focus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_Toc532856803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4F2C8119" w14:textId="5144CF87" w:rsidR="00277136" w:rsidDel="006E32D5" w:rsidRDefault="00BD0DA7">
      <w:pPr>
        <w:pStyle w:val="TOC2"/>
        <w:tabs>
          <w:tab w:val="right" w:leader="dot" w:pos="8900"/>
        </w:tabs>
        <w:rPr>
          <w:del w:id="589" w:author="Tom Bergeron" w:date="2020-10-08T09:33:00Z"/>
          <w:rFonts w:asciiTheme="minorHAnsi" w:eastAsiaTheme="minorEastAsia" w:hAnsiTheme="minorHAnsi" w:cstheme="minorBidi"/>
          <w:smallCaps w:val="0"/>
          <w:noProof/>
          <w:sz w:val="22"/>
          <w:szCs w:val="22"/>
        </w:rPr>
      </w:pPr>
      <w:del w:id="590" w:author="Tom Bergeron" w:date="2020-10-08T09:33:00Z">
        <w:r w:rsidDel="006E32D5">
          <w:rPr>
            <w:noProof/>
          </w:rPr>
          <w:fldChar w:fldCharType="begin"/>
        </w:r>
        <w:r w:rsidDel="006E32D5">
          <w:rPr>
            <w:noProof/>
          </w:rPr>
          <w:delInstrText xml:space="preserve"> HYPERLINK \l "_Toc532856804" </w:delInstrText>
        </w:r>
        <w:r w:rsidDel="006E32D5">
          <w:rPr>
            <w:noProof/>
          </w:rPr>
          <w:fldChar w:fldCharType="separate"/>
        </w:r>
      </w:del>
      <w:ins w:id="591" w:author="Tom Bergeron" w:date="2020-10-08T09:33:00Z">
        <w:r w:rsidR="006E32D5">
          <w:rPr>
            <w:b/>
            <w:bCs/>
            <w:noProof/>
          </w:rPr>
          <w:t>Error! Hyperlink reference not valid.</w:t>
        </w:r>
      </w:ins>
      <w:del w:id="592" w:author="Tom Bergeron" w:date="2020-10-08T09:33:00Z">
        <w:r w:rsidR="00277136" w:rsidRPr="00FD66D1" w:rsidDel="006E32D5">
          <w:rPr>
            <w:rStyle w:val="Hyperlink"/>
            <w:noProof/>
          </w:rPr>
          <w:delText>Navigator/Auto</w:delText>
        </w:r>
        <w:r w:rsidR="00277136" w:rsidRPr="00FD66D1" w:rsidDel="006E32D5">
          <w:rPr>
            <w:rStyle w:val="Hyperlink"/>
            <w:noProof/>
          </w:rPr>
          <w:noBreakHyphen/>
          <w:delText>Focus Power</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_Toc532856804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79617C70" w14:textId="6D604B1F" w:rsidR="00277136" w:rsidDel="006E32D5" w:rsidRDefault="00BD0DA7">
      <w:pPr>
        <w:pStyle w:val="TOC2"/>
        <w:tabs>
          <w:tab w:val="right" w:leader="dot" w:pos="8900"/>
        </w:tabs>
        <w:rPr>
          <w:del w:id="593" w:author="Tom Bergeron" w:date="2020-10-08T09:33:00Z"/>
          <w:rFonts w:asciiTheme="minorHAnsi" w:eastAsiaTheme="minorEastAsia" w:hAnsiTheme="minorHAnsi" w:cstheme="minorBidi"/>
          <w:smallCaps w:val="0"/>
          <w:noProof/>
          <w:sz w:val="22"/>
          <w:szCs w:val="22"/>
        </w:rPr>
      </w:pPr>
      <w:del w:id="594" w:author="Tom Bergeron" w:date="2020-10-08T09:33:00Z">
        <w:r w:rsidDel="006E32D5">
          <w:rPr>
            <w:noProof/>
          </w:rPr>
          <w:fldChar w:fldCharType="begin"/>
        </w:r>
        <w:r w:rsidDel="006E32D5">
          <w:rPr>
            <w:noProof/>
          </w:rPr>
          <w:delInstrText xml:space="preserve"> HYPERLINK \l "_Toc532856805" </w:delInstrText>
        </w:r>
        <w:r w:rsidDel="006E32D5">
          <w:rPr>
            <w:noProof/>
          </w:rPr>
          <w:fldChar w:fldCharType="separate"/>
        </w:r>
      </w:del>
      <w:ins w:id="595" w:author="Tom Bergeron" w:date="2020-10-08T09:33:00Z">
        <w:r w:rsidR="006E32D5">
          <w:rPr>
            <w:b/>
            <w:bCs/>
            <w:noProof/>
          </w:rPr>
          <w:t>Error! Hyperlink reference not valid.</w:t>
        </w:r>
      </w:ins>
      <w:del w:id="596" w:author="Tom Bergeron" w:date="2020-10-08T09:33:00Z">
        <w:r w:rsidR="00277136" w:rsidRPr="00FD66D1" w:rsidDel="006E32D5">
          <w:rPr>
            <w:rStyle w:val="Hyperlink"/>
            <w:noProof/>
          </w:rPr>
          <w:delText>Sweet Spot</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_Toc532856805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2BEFC528" w14:textId="7BF11BB2" w:rsidR="00277136" w:rsidDel="006E32D5" w:rsidRDefault="00BD0DA7">
      <w:pPr>
        <w:pStyle w:val="TOC2"/>
        <w:tabs>
          <w:tab w:val="right" w:leader="dot" w:pos="8900"/>
        </w:tabs>
        <w:rPr>
          <w:del w:id="597" w:author="Tom Bergeron" w:date="2020-10-08T09:33:00Z"/>
          <w:rFonts w:asciiTheme="minorHAnsi" w:eastAsiaTheme="minorEastAsia" w:hAnsiTheme="minorHAnsi" w:cstheme="minorBidi"/>
          <w:smallCaps w:val="0"/>
          <w:noProof/>
          <w:sz w:val="22"/>
          <w:szCs w:val="22"/>
        </w:rPr>
      </w:pPr>
      <w:del w:id="598" w:author="Tom Bergeron" w:date="2020-10-08T09:33:00Z">
        <w:r w:rsidDel="006E32D5">
          <w:rPr>
            <w:noProof/>
          </w:rPr>
          <w:fldChar w:fldCharType="begin"/>
        </w:r>
        <w:r w:rsidDel="006E32D5">
          <w:rPr>
            <w:noProof/>
          </w:rPr>
          <w:delInstrText xml:space="preserve"> HYPERLINK \l "_Toc532856806" </w:delInstrText>
        </w:r>
        <w:r w:rsidDel="006E32D5">
          <w:rPr>
            <w:noProof/>
          </w:rPr>
          <w:fldChar w:fldCharType="separate"/>
        </w:r>
      </w:del>
      <w:ins w:id="599" w:author="Tom Bergeron" w:date="2020-10-08T09:33:00Z">
        <w:r w:rsidR="006E32D5">
          <w:rPr>
            <w:b/>
            <w:bCs/>
            <w:noProof/>
          </w:rPr>
          <w:t>Error! Hyperlink reference not valid.</w:t>
        </w:r>
      </w:ins>
      <w:del w:id="600" w:author="Tom Bergeron" w:date="2020-10-08T09:33:00Z">
        <w:r w:rsidR="00277136" w:rsidRPr="00FD66D1" w:rsidDel="006E32D5">
          <w:rPr>
            <w:rStyle w:val="Hyperlink"/>
            <w:noProof/>
          </w:rPr>
          <w:delText>Statistical Process Control Charts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_Toc532856806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286B5BBC" w14:textId="51B8ECD7" w:rsidR="00277136" w:rsidDel="006E32D5" w:rsidRDefault="00BD0DA7">
      <w:pPr>
        <w:pStyle w:val="TOC2"/>
        <w:tabs>
          <w:tab w:val="right" w:leader="dot" w:pos="8900"/>
        </w:tabs>
        <w:rPr>
          <w:del w:id="601" w:author="Tom Bergeron" w:date="2020-10-08T09:33:00Z"/>
          <w:rFonts w:asciiTheme="minorHAnsi" w:eastAsiaTheme="minorEastAsia" w:hAnsiTheme="minorHAnsi" w:cstheme="minorBidi"/>
          <w:smallCaps w:val="0"/>
          <w:noProof/>
          <w:sz w:val="22"/>
          <w:szCs w:val="22"/>
        </w:rPr>
      </w:pPr>
      <w:del w:id="602" w:author="Tom Bergeron" w:date="2020-10-08T09:33:00Z">
        <w:r w:rsidDel="006E32D5">
          <w:rPr>
            <w:noProof/>
          </w:rPr>
          <w:fldChar w:fldCharType="begin"/>
        </w:r>
        <w:r w:rsidDel="006E32D5">
          <w:rPr>
            <w:noProof/>
          </w:rPr>
          <w:delInstrText xml:space="preserve"> HYPERLINK \l "_Toc532856807" </w:delInstrText>
        </w:r>
        <w:r w:rsidDel="006E32D5">
          <w:rPr>
            <w:noProof/>
          </w:rPr>
          <w:fldChar w:fldCharType="separate"/>
        </w:r>
      </w:del>
      <w:ins w:id="603" w:author="Tom Bergeron" w:date="2020-10-08T09:33:00Z">
        <w:r w:rsidR="006E32D5">
          <w:rPr>
            <w:b/>
            <w:bCs/>
            <w:noProof/>
          </w:rPr>
          <w:t>Error! Hyperlink reference not valid.</w:t>
        </w:r>
      </w:ins>
      <w:del w:id="604" w:author="Tom Bergeron" w:date="2020-10-08T09:33:00Z">
        <w:r w:rsidR="00277136" w:rsidRPr="00FD66D1" w:rsidDel="006E32D5">
          <w:rPr>
            <w:rStyle w:val="Hyperlink"/>
            <w:noProof/>
          </w:rPr>
          <w:delText>Live Data Output</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_Toc532856807 \h </w:delInstrText>
        </w:r>
        <w:r w:rsidR="00277136" w:rsidDel="006E32D5">
          <w:rPr>
            <w:noProof/>
            <w:webHidden/>
          </w:rPr>
        </w:r>
        <w:r w:rsidR="00277136" w:rsidDel="006E32D5">
          <w:rPr>
            <w:noProof/>
            <w:webHidden/>
          </w:rPr>
          <w:fldChar w:fldCharType="separate"/>
        </w:r>
        <w:r w:rsidR="00277136" w:rsidDel="006E32D5">
          <w:rPr>
            <w:noProof/>
            <w:webHidden/>
          </w:rPr>
          <w:delText>88</w:delText>
        </w:r>
        <w:r w:rsidR="00277136" w:rsidDel="006E32D5">
          <w:rPr>
            <w:noProof/>
            <w:webHidden/>
          </w:rPr>
          <w:fldChar w:fldCharType="end"/>
        </w:r>
        <w:r w:rsidDel="006E32D5">
          <w:rPr>
            <w:noProof/>
          </w:rPr>
          <w:fldChar w:fldCharType="end"/>
        </w:r>
      </w:del>
    </w:p>
    <w:p w14:paraId="39AB0AB9" w14:textId="7240EF07" w:rsidR="00277136" w:rsidDel="006E32D5" w:rsidRDefault="00BD0DA7">
      <w:pPr>
        <w:pStyle w:val="TOC1"/>
        <w:tabs>
          <w:tab w:val="right" w:leader="dot" w:pos="8900"/>
        </w:tabs>
        <w:rPr>
          <w:del w:id="605" w:author="Tom Bergeron" w:date="2020-10-08T09:33:00Z"/>
          <w:rFonts w:asciiTheme="minorHAnsi" w:eastAsiaTheme="minorEastAsia" w:hAnsiTheme="minorHAnsi" w:cstheme="minorBidi"/>
          <w:b w:val="0"/>
          <w:caps w:val="0"/>
          <w:noProof/>
          <w:sz w:val="22"/>
          <w:szCs w:val="22"/>
        </w:rPr>
      </w:pPr>
      <w:del w:id="606" w:author="Tom Bergeron" w:date="2020-10-08T09:33:00Z">
        <w:r w:rsidDel="006E32D5">
          <w:rPr>
            <w:noProof/>
          </w:rPr>
          <w:fldChar w:fldCharType="begin"/>
        </w:r>
        <w:r w:rsidDel="006E32D5">
          <w:rPr>
            <w:noProof/>
          </w:rPr>
          <w:delInstrText xml:space="preserve"> HYPERLINK \l "_Toc532856808" </w:delInstrText>
        </w:r>
        <w:r w:rsidDel="006E32D5">
          <w:rPr>
            <w:noProof/>
          </w:rPr>
          <w:fldChar w:fldCharType="separate"/>
        </w:r>
      </w:del>
      <w:ins w:id="607" w:author="Tom Bergeron" w:date="2020-10-08T09:33:00Z">
        <w:r w:rsidR="006E32D5">
          <w:rPr>
            <w:b w:val="0"/>
            <w:bCs/>
            <w:noProof/>
          </w:rPr>
          <w:t>Error! Hyperlink reference not valid.</w:t>
        </w:r>
      </w:ins>
      <w:del w:id="608" w:author="Tom Bergeron" w:date="2020-10-08T09:33:00Z">
        <w:r w:rsidR="00277136" w:rsidRPr="00FD66D1" w:rsidDel="006E32D5">
          <w:rPr>
            <w:rStyle w:val="Hyperlink"/>
            <w:noProof/>
          </w:rPr>
          <w:delText>Use Navigator to Optimize Profiles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_Toc532856808 \h </w:delInstrText>
        </w:r>
        <w:r w:rsidR="00277136" w:rsidDel="006E32D5">
          <w:rPr>
            <w:noProof/>
            <w:webHidden/>
          </w:rPr>
        </w:r>
        <w:r w:rsidR="00277136" w:rsidDel="006E32D5">
          <w:rPr>
            <w:noProof/>
            <w:webHidden/>
          </w:rPr>
          <w:fldChar w:fldCharType="separate"/>
        </w:r>
        <w:r w:rsidR="00277136" w:rsidDel="006E32D5">
          <w:rPr>
            <w:noProof/>
            <w:webHidden/>
          </w:rPr>
          <w:delText>89</w:delText>
        </w:r>
        <w:r w:rsidR="00277136" w:rsidDel="006E32D5">
          <w:rPr>
            <w:noProof/>
            <w:webHidden/>
          </w:rPr>
          <w:fldChar w:fldCharType="end"/>
        </w:r>
        <w:r w:rsidDel="006E32D5">
          <w:rPr>
            <w:noProof/>
          </w:rPr>
          <w:fldChar w:fldCharType="end"/>
        </w:r>
      </w:del>
    </w:p>
    <w:p w14:paraId="71C7235C" w14:textId="7A32C2E0" w:rsidR="00277136" w:rsidDel="006E32D5" w:rsidRDefault="00BD0DA7">
      <w:pPr>
        <w:pStyle w:val="TOC3"/>
        <w:tabs>
          <w:tab w:val="right" w:leader="dot" w:pos="8900"/>
        </w:tabs>
        <w:rPr>
          <w:del w:id="609" w:author="Tom Bergeron" w:date="2020-10-08T09:33:00Z"/>
          <w:rFonts w:asciiTheme="minorHAnsi" w:eastAsiaTheme="minorEastAsia" w:hAnsiTheme="minorHAnsi" w:cstheme="minorBidi"/>
          <w:smallCaps w:val="0"/>
          <w:noProof/>
          <w:sz w:val="22"/>
          <w:szCs w:val="22"/>
        </w:rPr>
      </w:pPr>
      <w:del w:id="610" w:author="Tom Bergeron" w:date="2020-10-08T09:33:00Z">
        <w:r w:rsidDel="006E32D5">
          <w:rPr>
            <w:noProof/>
          </w:rPr>
          <w:fldChar w:fldCharType="begin"/>
        </w:r>
        <w:r w:rsidDel="006E32D5">
          <w:rPr>
            <w:noProof/>
          </w:rPr>
          <w:delInstrText xml:space="preserve"> HYPERLINK \l "_Toc532856809" </w:delInstrText>
        </w:r>
        <w:r w:rsidDel="006E32D5">
          <w:rPr>
            <w:noProof/>
          </w:rPr>
          <w:fldChar w:fldCharType="separate"/>
        </w:r>
      </w:del>
      <w:ins w:id="611" w:author="Tom Bergeron" w:date="2020-10-08T09:33:00Z">
        <w:r w:rsidR="006E32D5">
          <w:rPr>
            <w:b/>
            <w:bCs/>
            <w:noProof/>
          </w:rPr>
          <w:t>Error! Hyperlink reference not valid.</w:t>
        </w:r>
      </w:ins>
      <w:del w:id="612" w:author="Tom Bergeron" w:date="2020-10-08T09:33:00Z">
        <w:r w:rsidR="00277136" w:rsidRPr="00FD66D1" w:rsidDel="006E32D5">
          <w:rPr>
            <w:rStyle w:val="Hyperlink"/>
            <w:noProof/>
          </w:rPr>
          <w:delText>Search Mode For Optimization</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_Toc532856809 \h </w:delInstrText>
        </w:r>
        <w:r w:rsidR="00277136" w:rsidDel="006E32D5">
          <w:rPr>
            <w:noProof/>
            <w:webHidden/>
          </w:rPr>
        </w:r>
        <w:r w:rsidR="00277136" w:rsidDel="006E32D5">
          <w:rPr>
            <w:noProof/>
            <w:webHidden/>
          </w:rPr>
          <w:fldChar w:fldCharType="separate"/>
        </w:r>
        <w:r w:rsidR="00277136" w:rsidDel="006E32D5">
          <w:rPr>
            <w:noProof/>
            <w:webHidden/>
          </w:rPr>
          <w:delText>89</w:delText>
        </w:r>
        <w:r w:rsidR="00277136" w:rsidDel="006E32D5">
          <w:rPr>
            <w:noProof/>
            <w:webHidden/>
          </w:rPr>
          <w:fldChar w:fldCharType="end"/>
        </w:r>
        <w:r w:rsidDel="006E32D5">
          <w:rPr>
            <w:noProof/>
          </w:rPr>
          <w:fldChar w:fldCharType="end"/>
        </w:r>
      </w:del>
    </w:p>
    <w:p w14:paraId="7FA47D8C" w14:textId="0A4C851C" w:rsidR="00277136" w:rsidDel="006E32D5" w:rsidRDefault="00BD0DA7">
      <w:pPr>
        <w:pStyle w:val="TOC3"/>
        <w:tabs>
          <w:tab w:val="right" w:leader="dot" w:pos="8900"/>
        </w:tabs>
        <w:rPr>
          <w:del w:id="613" w:author="Tom Bergeron" w:date="2020-10-08T09:33:00Z"/>
          <w:rFonts w:asciiTheme="minorHAnsi" w:eastAsiaTheme="minorEastAsia" w:hAnsiTheme="minorHAnsi" w:cstheme="minorBidi"/>
          <w:smallCaps w:val="0"/>
          <w:noProof/>
          <w:sz w:val="22"/>
          <w:szCs w:val="22"/>
        </w:rPr>
      </w:pPr>
      <w:del w:id="614" w:author="Tom Bergeron" w:date="2020-10-08T09:33:00Z">
        <w:r w:rsidDel="006E32D5">
          <w:rPr>
            <w:noProof/>
          </w:rPr>
          <w:fldChar w:fldCharType="begin"/>
        </w:r>
        <w:r w:rsidDel="006E32D5">
          <w:rPr>
            <w:noProof/>
          </w:rPr>
          <w:delInstrText xml:space="preserve"> HYPERLINK \l "_Toc532856810" </w:delInstrText>
        </w:r>
        <w:r w:rsidDel="006E32D5">
          <w:rPr>
            <w:noProof/>
          </w:rPr>
          <w:fldChar w:fldCharType="separate"/>
        </w:r>
      </w:del>
      <w:ins w:id="615" w:author="Tom Bergeron" w:date="2020-10-08T09:33:00Z">
        <w:r w:rsidR="006E32D5">
          <w:rPr>
            <w:b/>
            <w:bCs/>
            <w:noProof/>
          </w:rPr>
          <w:t>Error! Hyperlink reference not valid.</w:t>
        </w:r>
      </w:ins>
      <w:del w:id="616" w:author="Tom Bergeron" w:date="2020-10-08T09:33:00Z">
        <w:r w:rsidR="00277136" w:rsidRPr="00FD66D1" w:rsidDel="006E32D5">
          <w:rPr>
            <w:rStyle w:val="Hyperlink"/>
            <w:noProof/>
          </w:rPr>
          <w:delText>Conveyor Speed Constraints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_Toc532856810 \h </w:delInstrText>
        </w:r>
        <w:r w:rsidR="00277136" w:rsidDel="006E32D5">
          <w:rPr>
            <w:noProof/>
            <w:webHidden/>
          </w:rPr>
        </w:r>
        <w:r w:rsidR="00277136" w:rsidDel="006E32D5">
          <w:rPr>
            <w:noProof/>
            <w:webHidden/>
          </w:rPr>
          <w:fldChar w:fldCharType="separate"/>
        </w:r>
        <w:r w:rsidR="00277136" w:rsidDel="006E32D5">
          <w:rPr>
            <w:noProof/>
            <w:webHidden/>
          </w:rPr>
          <w:delText>89</w:delText>
        </w:r>
        <w:r w:rsidR="00277136" w:rsidDel="006E32D5">
          <w:rPr>
            <w:noProof/>
            <w:webHidden/>
          </w:rPr>
          <w:fldChar w:fldCharType="end"/>
        </w:r>
        <w:r w:rsidDel="006E32D5">
          <w:rPr>
            <w:noProof/>
          </w:rPr>
          <w:fldChar w:fldCharType="end"/>
        </w:r>
      </w:del>
    </w:p>
    <w:p w14:paraId="6471713F" w14:textId="422A68DD" w:rsidR="00277136" w:rsidDel="006E32D5" w:rsidRDefault="00BD0DA7">
      <w:pPr>
        <w:pStyle w:val="TOC1"/>
        <w:tabs>
          <w:tab w:val="right" w:leader="dot" w:pos="8900"/>
        </w:tabs>
        <w:rPr>
          <w:del w:id="617" w:author="Tom Bergeron" w:date="2020-10-08T09:33:00Z"/>
          <w:rFonts w:asciiTheme="minorHAnsi" w:eastAsiaTheme="minorEastAsia" w:hAnsiTheme="minorHAnsi" w:cstheme="minorBidi"/>
          <w:b w:val="0"/>
          <w:caps w:val="0"/>
          <w:noProof/>
          <w:sz w:val="22"/>
          <w:szCs w:val="22"/>
        </w:rPr>
      </w:pPr>
      <w:del w:id="618" w:author="Tom Bergeron" w:date="2020-10-08T09:33:00Z">
        <w:r w:rsidDel="006E32D5">
          <w:rPr>
            <w:noProof/>
          </w:rPr>
          <w:fldChar w:fldCharType="begin"/>
        </w:r>
        <w:r w:rsidDel="006E32D5">
          <w:rPr>
            <w:noProof/>
          </w:rPr>
          <w:delInstrText xml:space="preserve"> HYPERLINK \l "_Toc532856811" </w:delInstrText>
        </w:r>
        <w:r w:rsidDel="006E32D5">
          <w:rPr>
            <w:noProof/>
          </w:rPr>
          <w:fldChar w:fldCharType="separate"/>
        </w:r>
      </w:del>
      <w:ins w:id="619" w:author="Tom Bergeron" w:date="2020-10-08T09:33:00Z">
        <w:r w:rsidR="006E32D5">
          <w:rPr>
            <w:b w:val="0"/>
            <w:bCs/>
            <w:noProof/>
          </w:rPr>
          <w:t>Error! Hyperlink reference not valid.</w:t>
        </w:r>
      </w:ins>
      <w:del w:id="620" w:author="Tom Bergeron" w:date="2020-10-08T09:33:00Z">
        <w:r w:rsidR="00277136" w:rsidRPr="00FD66D1" w:rsidDel="006E32D5">
          <w:rPr>
            <w:rStyle w:val="Hyperlink"/>
            <w:noProof/>
          </w:rPr>
          <w:delText>Use Auto-Focus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_Toc532856811 \h </w:delInstrText>
        </w:r>
        <w:r w:rsidR="00277136" w:rsidDel="006E32D5">
          <w:rPr>
            <w:noProof/>
            <w:webHidden/>
          </w:rPr>
        </w:r>
        <w:r w:rsidR="00277136" w:rsidDel="006E32D5">
          <w:rPr>
            <w:noProof/>
            <w:webHidden/>
          </w:rPr>
          <w:fldChar w:fldCharType="separate"/>
        </w:r>
        <w:r w:rsidR="00277136" w:rsidDel="006E32D5">
          <w:rPr>
            <w:noProof/>
            <w:webHidden/>
          </w:rPr>
          <w:delText>90</w:delText>
        </w:r>
        <w:r w:rsidR="00277136" w:rsidDel="006E32D5">
          <w:rPr>
            <w:noProof/>
            <w:webHidden/>
          </w:rPr>
          <w:fldChar w:fldCharType="end"/>
        </w:r>
        <w:r w:rsidDel="006E32D5">
          <w:rPr>
            <w:noProof/>
          </w:rPr>
          <w:fldChar w:fldCharType="end"/>
        </w:r>
      </w:del>
    </w:p>
    <w:p w14:paraId="6F1274CC" w14:textId="281E37FF" w:rsidR="00277136" w:rsidDel="006E32D5" w:rsidRDefault="00BD0DA7">
      <w:pPr>
        <w:pStyle w:val="TOC2"/>
        <w:tabs>
          <w:tab w:val="right" w:leader="dot" w:pos="8900"/>
        </w:tabs>
        <w:rPr>
          <w:del w:id="621" w:author="Tom Bergeron" w:date="2020-10-08T09:33:00Z"/>
          <w:rFonts w:asciiTheme="minorHAnsi" w:eastAsiaTheme="minorEastAsia" w:hAnsiTheme="minorHAnsi" w:cstheme="minorBidi"/>
          <w:smallCaps w:val="0"/>
          <w:noProof/>
          <w:sz w:val="22"/>
          <w:szCs w:val="22"/>
        </w:rPr>
      </w:pPr>
      <w:del w:id="622" w:author="Tom Bergeron" w:date="2020-10-08T09:33:00Z">
        <w:r w:rsidDel="006E32D5">
          <w:rPr>
            <w:noProof/>
          </w:rPr>
          <w:fldChar w:fldCharType="begin"/>
        </w:r>
        <w:r w:rsidDel="006E32D5">
          <w:rPr>
            <w:noProof/>
          </w:rPr>
          <w:delInstrText xml:space="preserve"> HYPERLINK \l "_Toc532856812" </w:delInstrText>
        </w:r>
        <w:r w:rsidDel="006E32D5">
          <w:rPr>
            <w:noProof/>
          </w:rPr>
          <w:fldChar w:fldCharType="separate"/>
        </w:r>
      </w:del>
      <w:ins w:id="623" w:author="Tom Bergeron" w:date="2020-10-08T09:33:00Z">
        <w:r w:rsidR="006E32D5">
          <w:rPr>
            <w:b/>
            <w:bCs/>
            <w:noProof/>
          </w:rPr>
          <w:t>Error! Hyperlink reference not valid.</w:t>
        </w:r>
      </w:ins>
      <w:del w:id="624" w:author="Tom Bergeron" w:date="2020-10-08T09:33:00Z">
        <w:r w:rsidR="00277136" w:rsidRPr="00FD66D1" w:rsidDel="006E32D5">
          <w:rPr>
            <w:rStyle w:val="Hyperlink"/>
            <w:noProof/>
          </w:rPr>
          <w:delText>Auto-Focus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_Toc532856812 \h </w:delInstrText>
        </w:r>
        <w:r w:rsidR="00277136" w:rsidDel="006E32D5">
          <w:rPr>
            <w:noProof/>
            <w:webHidden/>
          </w:rPr>
        </w:r>
        <w:r w:rsidR="00277136" w:rsidDel="006E32D5">
          <w:rPr>
            <w:noProof/>
            <w:webHidden/>
          </w:rPr>
          <w:fldChar w:fldCharType="separate"/>
        </w:r>
        <w:r w:rsidR="00277136" w:rsidDel="006E32D5">
          <w:rPr>
            <w:noProof/>
            <w:webHidden/>
          </w:rPr>
          <w:delText>90</w:delText>
        </w:r>
        <w:r w:rsidR="00277136" w:rsidDel="006E32D5">
          <w:rPr>
            <w:noProof/>
            <w:webHidden/>
          </w:rPr>
          <w:fldChar w:fldCharType="end"/>
        </w:r>
        <w:r w:rsidDel="006E32D5">
          <w:rPr>
            <w:noProof/>
          </w:rPr>
          <w:fldChar w:fldCharType="end"/>
        </w:r>
      </w:del>
    </w:p>
    <w:p w14:paraId="32179A11" w14:textId="65FEB468" w:rsidR="00277136" w:rsidDel="006E32D5" w:rsidRDefault="00BD0DA7">
      <w:pPr>
        <w:pStyle w:val="TOC3"/>
        <w:tabs>
          <w:tab w:val="right" w:leader="dot" w:pos="8900"/>
        </w:tabs>
        <w:rPr>
          <w:del w:id="625" w:author="Tom Bergeron" w:date="2020-10-08T09:33:00Z"/>
          <w:rFonts w:asciiTheme="minorHAnsi" w:eastAsiaTheme="minorEastAsia" w:hAnsiTheme="minorHAnsi" w:cstheme="minorBidi"/>
          <w:smallCaps w:val="0"/>
          <w:noProof/>
          <w:sz w:val="22"/>
          <w:szCs w:val="22"/>
        </w:rPr>
      </w:pPr>
      <w:del w:id="626" w:author="Tom Bergeron" w:date="2020-10-08T09:33:00Z">
        <w:r w:rsidDel="006E32D5">
          <w:rPr>
            <w:noProof/>
          </w:rPr>
          <w:fldChar w:fldCharType="begin"/>
        </w:r>
        <w:r w:rsidDel="006E32D5">
          <w:rPr>
            <w:noProof/>
          </w:rPr>
          <w:delInstrText xml:space="preserve"> HYPERLINK \l "_Toc532856813" </w:delInstrText>
        </w:r>
        <w:r w:rsidDel="006E32D5">
          <w:rPr>
            <w:noProof/>
          </w:rPr>
          <w:fldChar w:fldCharType="separate"/>
        </w:r>
      </w:del>
      <w:ins w:id="627" w:author="Tom Bergeron" w:date="2020-10-08T09:33:00Z">
        <w:r w:rsidR="006E32D5">
          <w:rPr>
            <w:b/>
            <w:bCs/>
            <w:noProof/>
          </w:rPr>
          <w:t>Error! Hyperlink reference not valid.</w:t>
        </w:r>
      </w:ins>
      <w:del w:id="628" w:author="Tom Bergeron" w:date="2020-10-08T09:33:00Z">
        <w:r w:rsidR="00277136" w:rsidRPr="00FD66D1" w:rsidDel="006E32D5">
          <w:rPr>
            <w:rStyle w:val="Hyperlink"/>
            <w:noProof/>
          </w:rPr>
          <w:delText>Profile Optimization Settings—Search Mode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_Toc532856813 \h </w:delInstrText>
        </w:r>
        <w:r w:rsidR="00277136" w:rsidDel="006E32D5">
          <w:rPr>
            <w:noProof/>
            <w:webHidden/>
          </w:rPr>
        </w:r>
        <w:r w:rsidR="00277136" w:rsidDel="006E32D5">
          <w:rPr>
            <w:noProof/>
            <w:webHidden/>
          </w:rPr>
          <w:fldChar w:fldCharType="separate"/>
        </w:r>
        <w:r w:rsidR="00277136" w:rsidDel="006E32D5">
          <w:rPr>
            <w:noProof/>
            <w:webHidden/>
          </w:rPr>
          <w:delText>90</w:delText>
        </w:r>
        <w:r w:rsidR="00277136" w:rsidDel="006E32D5">
          <w:rPr>
            <w:noProof/>
            <w:webHidden/>
          </w:rPr>
          <w:fldChar w:fldCharType="end"/>
        </w:r>
        <w:r w:rsidDel="006E32D5">
          <w:rPr>
            <w:noProof/>
          </w:rPr>
          <w:fldChar w:fldCharType="end"/>
        </w:r>
      </w:del>
    </w:p>
    <w:p w14:paraId="4E7E3DA4" w14:textId="1D335A00" w:rsidR="00277136" w:rsidDel="006E32D5" w:rsidRDefault="00BD0DA7">
      <w:pPr>
        <w:pStyle w:val="TOC2"/>
        <w:tabs>
          <w:tab w:val="right" w:leader="dot" w:pos="8900"/>
        </w:tabs>
        <w:rPr>
          <w:del w:id="629" w:author="Tom Bergeron" w:date="2020-10-08T09:33:00Z"/>
          <w:rFonts w:asciiTheme="minorHAnsi" w:eastAsiaTheme="minorEastAsia" w:hAnsiTheme="minorHAnsi" w:cstheme="minorBidi"/>
          <w:smallCaps w:val="0"/>
          <w:noProof/>
          <w:sz w:val="22"/>
          <w:szCs w:val="22"/>
        </w:rPr>
      </w:pPr>
      <w:del w:id="630" w:author="Tom Bergeron" w:date="2020-10-08T09:33:00Z">
        <w:r w:rsidDel="006E32D5">
          <w:rPr>
            <w:noProof/>
          </w:rPr>
          <w:fldChar w:fldCharType="begin"/>
        </w:r>
        <w:r w:rsidDel="006E32D5">
          <w:rPr>
            <w:noProof/>
          </w:rPr>
          <w:delInstrText xml:space="preserve"> HYPERLINK \l "_Toc532856814" </w:delInstrText>
        </w:r>
        <w:r w:rsidDel="006E32D5">
          <w:rPr>
            <w:noProof/>
          </w:rPr>
          <w:fldChar w:fldCharType="separate"/>
        </w:r>
      </w:del>
      <w:ins w:id="631" w:author="Tom Bergeron" w:date="2020-10-08T09:33:00Z">
        <w:r w:rsidR="006E32D5">
          <w:rPr>
            <w:b/>
            <w:bCs/>
            <w:noProof/>
          </w:rPr>
          <w:t>Error! Hyperlink reference not valid.</w:t>
        </w:r>
      </w:ins>
      <w:del w:id="632" w:author="Tom Bergeron" w:date="2020-10-08T09:33:00Z">
        <w:r w:rsidR="00277136" w:rsidRPr="00FD66D1" w:rsidDel="006E32D5">
          <w:rPr>
            <w:rStyle w:val="Hyperlink"/>
            <w:noProof/>
          </w:rPr>
          <w:delText>Conveyor Speed Constraints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_Toc532856814 \h </w:delInstrText>
        </w:r>
        <w:r w:rsidR="00277136" w:rsidDel="006E32D5">
          <w:rPr>
            <w:noProof/>
            <w:webHidden/>
          </w:rPr>
        </w:r>
        <w:r w:rsidR="00277136" w:rsidDel="006E32D5">
          <w:rPr>
            <w:noProof/>
            <w:webHidden/>
          </w:rPr>
          <w:fldChar w:fldCharType="separate"/>
        </w:r>
        <w:r w:rsidR="00277136" w:rsidDel="006E32D5">
          <w:rPr>
            <w:noProof/>
            <w:webHidden/>
          </w:rPr>
          <w:delText>90</w:delText>
        </w:r>
        <w:r w:rsidR="00277136" w:rsidDel="006E32D5">
          <w:rPr>
            <w:noProof/>
            <w:webHidden/>
          </w:rPr>
          <w:fldChar w:fldCharType="end"/>
        </w:r>
        <w:r w:rsidDel="006E32D5">
          <w:rPr>
            <w:noProof/>
          </w:rPr>
          <w:fldChar w:fldCharType="end"/>
        </w:r>
      </w:del>
    </w:p>
    <w:p w14:paraId="5C0F90A5" w14:textId="4E9BC4C9" w:rsidR="00277136" w:rsidDel="006E32D5" w:rsidRDefault="00BD0DA7">
      <w:pPr>
        <w:pStyle w:val="TOC1"/>
        <w:tabs>
          <w:tab w:val="right" w:leader="dot" w:pos="8900"/>
        </w:tabs>
        <w:rPr>
          <w:del w:id="633" w:author="Tom Bergeron" w:date="2020-10-08T09:33:00Z"/>
          <w:rFonts w:asciiTheme="minorHAnsi" w:eastAsiaTheme="minorEastAsia" w:hAnsiTheme="minorHAnsi" w:cstheme="minorBidi"/>
          <w:b w:val="0"/>
          <w:caps w:val="0"/>
          <w:noProof/>
          <w:sz w:val="22"/>
          <w:szCs w:val="22"/>
        </w:rPr>
      </w:pPr>
      <w:del w:id="634" w:author="Tom Bergeron" w:date="2020-10-08T09:33:00Z">
        <w:r w:rsidDel="006E32D5">
          <w:rPr>
            <w:noProof/>
          </w:rPr>
          <w:fldChar w:fldCharType="begin"/>
        </w:r>
        <w:r w:rsidDel="006E32D5">
          <w:rPr>
            <w:noProof/>
          </w:rPr>
          <w:delInstrText xml:space="preserve"> HYPERLINK \l "_Toc532856815" </w:delInstrText>
        </w:r>
        <w:r w:rsidDel="006E32D5">
          <w:rPr>
            <w:noProof/>
          </w:rPr>
          <w:fldChar w:fldCharType="separate"/>
        </w:r>
      </w:del>
      <w:ins w:id="635" w:author="Tom Bergeron" w:date="2020-10-08T09:33:00Z">
        <w:r w:rsidR="006E32D5">
          <w:rPr>
            <w:b w:val="0"/>
            <w:bCs/>
            <w:noProof/>
          </w:rPr>
          <w:t>Error! Hyperlink reference not valid.</w:t>
        </w:r>
      </w:ins>
      <w:del w:id="636" w:author="Tom Bergeron" w:date="2020-10-08T09:33:00Z">
        <w:r w:rsidR="00277136" w:rsidRPr="00FD66D1" w:rsidDel="006E32D5">
          <w:rPr>
            <w:rStyle w:val="Hyperlink"/>
            <w:noProof/>
          </w:rPr>
          <w:delText>Save Energy With Navigator and Auto-Focus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_Toc532856815 \h </w:delInstrText>
        </w:r>
        <w:r w:rsidR="00277136" w:rsidDel="006E32D5">
          <w:rPr>
            <w:noProof/>
            <w:webHidden/>
          </w:rPr>
        </w:r>
        <w:r w:rsidR="00277136" w:rsidDel="006E32D5">
          <w:rPr>
            <w:noProof/>
            <w:webHidden/>
          </w:rPr>
          <w:fldChar w:fldCharType="separate"/>
        </w:r>
        <w:r w:rsidR="00277136" w:rsidDel="006E32D5">
          <w:rPr>
            <w:noProof/>
            <w:webHidden/>
          </w:rPr>
          <w:delText>91</w:delText>
        </w:r>
        <w:r w:rsidR="00277136" w:rsidDel="006E32D5">
          <w:rPr>
            <w:noProof/>
            <w:webHidden/>
          </w:rPr>
          <w:fldChar w:fldCharType="end"/>
        </w:r>
        <w:r w:rsidDel="006E32D5">
          <w:rPr>
            <w:noProof/>
          </w:rPr>
          <w:fldChar w:fldCharType="end"/>
        </w:r>
      </w:del>
    </w:p>
    <w:p w14:paraId="5C2D0280" w14:textId="4DA390B7" w:rsidR="00277136" w:rsidDel="006E32D5" w:rsidRDefault="00BD0DA7">
      <w:pPr>
        <w:pStyle w:val="TOC2"/>
        <w:tabs>
          <w:tab w:val="right" w:leader="dot" w:pos="8900"/>
        </w:tabs>
        <w:rPr>
          <w:del w:id="637" w:author="Tom Bergeron" w:date="2020-10-08T09:33:00Z"/>
          <w:rFonts w:asciiTheme="minorHAnsi" w:eastAsiaTheme="minorEastAsia" w:hAnsiTheme="minorHAnsi" w:cstheme="minorBidi"/>
          <w:smallCaps w:val="0"/>
          <w:noProof/>
          <w:sz w:val="22"/>
          <w:szCs w:val="22"/>
        </w:rPr>
      </w:pPr>
      <w:del w:id="638" w:author="Tom Bergeron" w:date="2020-10-08T09:33:00Z">
        <w:r w:rsidDel="006E32D5">
          <w:rPr>
            <w:noProof/>
          </w:rPr>
          <w:fldChar w:fldCharType="begin"/>
        </w:r>
        <w:r w:rsidDel="006E32D5">
          <w:rPr>
            <w:noProof/>
          </w:rPr>
          <w:delInstrText xml:space="preserve"> HYPERLINK \l "_Toc532856816" </w:delInstrText>
        </w:r>
        <w:r w:rsidDel="006E32D5">
          <w:rPr>
            <w:noProof/>
          </w:rPr>
          <w:fldChar w:fldCharType="separate"/>
        </w:r>
      </w:del>
      <w:ins w:id="639" w:author="Tom Bergeron" w:date="2020-10-08T09:33:00Z">
        <w:r w:rsidR="006E32D5">
          <w:rPr>
            <w:b/>
            <w:bCs/>
            <w:noProof/>
          </w:rPr>
          <w:t>Error! Hyperlink reference not valid.</w:t>
        </w:r>
      </w:ins>
      <w:del w:id="640" w:author="Tom Bergeron" w:date="2020-10-08T09:33:00Z">
        <w:r w:rsidR="00277136" w:rsidRPr="00FD66D1" w:rsidDel="006E32D5">
          <w:rPr>
            <w:rStyle w:val="Hyperlink"/>
            <w:noProof/>
          </w:rPr>
          <w:delText>Enable the Power Feature in Auto-Focus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_Toc532856816 \h </w:delInstrText>
        </w:r>
        <w:r w:rsidR="00277136" w:rsidDel="006E32D5">
          <w:rPr>
            <w:noProof/>
            <w:webHidden/>
          </w:rPr>
        </w:r>
        <w:r w:rsidR="00277136" w:rsidDel="006E32D5">
          <w:rPr>
            <w:noProof/>
            <w:webHidden/>
          </w:rPr>
          <w:fldChar w:fldCharType="separate"/>
        </w:r>
        <w:r w:rsidR="00277136" w:rsidDel="006E32D5">
          <w:rPr>
            <w:noProof/>
            <w:webHidden/>
          </w:rPr>
          <w:delText>91</w:delText>
        </w:r>
        <w:r w:rsidR="00277136" w:rsidDel="006E32D5">
          <w:rPr>
            <w:noProof/>
            <w:webHidden/>
          </w:rPr>
          <w:fldChar w:fldCharType="end"/>
        </w:r>
        <w:r w:rsidDel="006E32D5">
          <w:rPr>
            <w:noProof/>
          </w:rPr>
          <w:fldChar w:fldCharType="end"/>
        </w:r>
      </w:del>
    </w:p>
    <w:p w14:paraId="45C5CC4E" w14:textId="1B280A76" w:rsidR="00277136" w:rsidDel="006E32D5" w:rsidRDefault="00BD0DA7">
      <w:pPr>
        <w:pStyle w:val="TOC2"/>
        <w:tabs>
          <w:tab w:val="right" w:leader="dot" w:pos="8900"/>
        </w:tabs>
        <w:rPr>
          <w:del w:id="641" w:author="Tom Bergeron" w:date="2020-10-08T09:33:00Z"/>
          <w:rFonts w:asciiTheme="minorHAnsi" w:eastAsiaTheme="minorEastAsia" w:hAnsiTheme="minorHAnsi" w:cstheme="minorBidi"/>
          <w:smallCaps w:val="0"/>
          <w:noProof/>
          <w:sz w:val="22"/>
          <w:szCs w:val="22"/>
        </w:rPr>
      </w:pPr>
      <w:del w:id="642" w:author="Tom Bergeron" w:date="2020-10-08T09:33:00Z">
        <w:r w:rsidDel="006E32D5">
          <w:rPr>
            <w:noProof/>
          </w:rPr>
          <w:fldChar w:fldCharType="begin"/>
        </w:r>
        <w:r w:rsidDel="006E32D5">
          <w:rPr>
            <w:noProof/>
          </w:rPr>
          <w:delInstrText xml:space="preserve"> HYPERLINK \l "_Toc532856817" </w:delInstrText>
        </w:r>
        <w:r w:rsidDel="006E32D5">
          <w:rPr>
            <w:noProof/>
          </w:rPr>
          <w:fldChar w:fldCharType="separate"/>
        </w:r>
      </w:del>
      <w:ins w:id="643" w:author="Tom Bergeron" w:date="2020-10-08T09:33:00Z">
        <w:r w:rsidR="006E32D5">
          <w:rPr>
            <w:b/>
            <w:bCs/>
            <w:noProof/>
          </w:rPr>
          <w:t>Error! Hyperlink reference not valid.</w:t>
        </w:r>
      </w:ins>
      <w:del w:id="644" w:author="Tom Bergeron" w:date="2020-10-08T09:33:00Z">
        <w:r w:rsidR="00277136" w:rsidRPr="00FD66D1" w:rsidDel="006E32D5">
          <w:rPr>
            <w:rStyle w:val="Hyperlink"/>
            <w:noProof/>
          </w:rPr>
          <w:delText>Enable the Power Feature in Navigator</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_Toc532856817 \h </w:delInstrText>
        </w:r>
        <w:r w:rsidR="00277136" w:rsidDel="006E32D5">
          <w:rPr>
            <w:noProof/>
            <w:webHidden/>
          </w:rPr>
        </w:r>
        <w:r w:rsidR="00277136" w:rsidDel="006E32D5">
          <w:rPr>
            <w:noProof/>
            <w:webHidden/>
          </w:rPr>
          <w:fldChar w:fldCharType="separate"/>
        </w:r>
        <w:r w:rsidR="00277136" w:rsidDel="006E32D5">
          <w:rPr>
            <w:noProof/>
            <w:webHidden/>
          </w:rPr>
          <w:delText>91</w:delText>
        </w:r>
        <w:r w:rsidR="00277136" w:rsidDel="006E32D5">
          <w:rPr>
            <w:noProof/>
            <w:webHidden/>
          </w:rPr>
          <w:fldChar w:fldCharType="end"/>
        </w:r>
        <w:r w:rsidDel="006E32D5">
          <w:rPr>
            <w:noProof/>
          </w:rPr>
          <w:fldChar w:fldCharType="end"/>
        </w:r>
      </w:del>
    </w:p>
    <w:p w14:paraId="503BA414" w14:textId="528992B9" w:rsidR="00277136" w:rsidDel="006E32D5" w:rsidRDefault="00BD0DA7">
      <w:pPr>
        <w:pStyle w:val="TOC1"/>
        <w:tabs>
          <w:tab w:val="right" w:leader="dot" w:pos="8900"/>
        </w:tabs>
        <w:rPr>
          <w:del w:id="645" w:author="Tom Bergeron" w:date="2020-10-08T09:33:00Z"/>
          <w:rFonts w:asciiTheme="minorHAnsi" w:eastAsiaTheme="minorEastAsia" w:hAnsiTheme="minorHAnsi" w:cstheme="minorBidi"/>
          <w:b w:val="0"/>
          <w:caps w:val="0"/>
          <w:noProof/>
          <w:sz w:val="22"/>
          <w:szCs w:val="22"/>
        </w:rPr>
      </w:pPr>
      <w:del w:id="646" w:author="Tom Bergeron" w:date="2020-10-08T09:33:00Z">
        <w:r w:rsidDel="006E32D5">
          <w:rPr>
            <w:noProof/>
          </w:rPr>
          <w:fldChar w:fldCharType="begin"/>
        </w:r>
        <w:r w:rsidDel="006E32D5">
          <w:rPr>
            <w:noProof/>
          </w:rPr>
          <w:delInstrText xml:space="preserve"> HYPERLINK \l "_Toc532856818" </w:delInstrText>
        </w:r>
        <w:r w:rsidDel="006E32D5">
          <w:rPr>
            <w:noProof/>
          </w:rPr>
          <w:fldChar w:fldCharType="separate"/>
        </w:r>
      </w:del>
      <w:ins w:id="647" w:author="Tom Bergeron" w:date="2020-10-08T09:33:00Z">
        <w:r w:rsidR="006E32D5">
          <w:rPr>
            <w:b w:val="0"/>
            <w:bCs/>
            <w:noProof/>
          </w:rPr>
          <w:t>Error! Hyperlink reference not valid.</w:t>
        </w:r>
      </w:ins>
      <w:del w:id="648" w:author="Tom Bergeron" w:date="2020-10-08T09:33:00Z">
        <w:r w:rsidR="00277136" w:rsidRPr="00FD66D1" w:rsidDel="006E32D5">
          <w:rPr>
            <w:rStyle w:val="Hyperlink"/>
            <w:noProof/>
          </w:rPr>
          <w:delText>Use Sweet Spot Target</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_Toc532856818 \h </w:delInstrText>
        </w:r>
        <w:r w:rsidR="00277136" w:rsidDel="006E32D5">
          <w:rPr>
            <w:noProof/>
            <w:webHidden/>
          </w:rPr>
        </w:r>
        <w:r w:rsidR="00277136" w:rsidDel="006E32D5">
          <w:rPr>
            <w:noProof/>
            <w:webHidden/>
          </w:rPr>
          <w:fldChar w:fldCharType="separate"/>
        </w:r>
        <w:r w:rsidR="00277136" w:rsidDel="006E32D5">
          <w:rPr>
            <w:noProof/>
            <w:webHidden/>
          </w:rPr>
          <w:delText>92</w:delText>
        </w:r>
        <w:r w:rsidR="00277136" w:rsidDel="006E32D5">
          <w:rPr>
            <w:noProof/>
            <w:webHidden/>
          </w:rPr>
          <w:fldChar w:fldCharType="end"/>
        </w:r>
        <w:r w:rsidDel="006E32D5">
          <w:rPr>
            <w:noProof/>
          </w:rPr>
          <w:fldChar w:fldCharType="end"/>
        </w:r>
      </w:del>
    </w:p>
    <w:p w14:paraId="1B1261A5" w14:textId="4B54A811" w:rsidR="00277136" w:rsidDel="006E32D5" w:rsidRDefault="00BD0DA7">
      <w:pPr>
        <w:pStyle w:val="TOC1"/>
        <w:tabs>
          <w:tab w:val="right" w:leader="dot" w:pos="8900"/>
        </w:tabs>
        <w:rPr>
          <w:del w:id="649" w:author="Tom Bergeron" w:date="2020-10-08T09:33:00Z"/>
          <w:rFonts w:asciiTheme="minorHAnsi" w:eastAsiaTheme="minorEastAsia" w:hAnsiTheme="minorHAnsi" w:cstheme="minorBidi"/>
          <w:b w:val="0"/>
          <w:caps w:val="0"/>
          <w:noProof/>
          <w:sz w:val="22"/>
          <w:szCs w:val="22"/>
        </w:rPr>
      </w:pPr>
      <w:del w:id="650" w:author="Tom Bergeron" w:date="2020-10-08T09:33:00Z">
        <w:r w:rsidDel="006E32D5">
          <w:rPr>
            <w:noProof/>
          </w:rPr>
          <w:fldChar w:fldCharType="begin"/>
        </w:r>
        <w:r w:rsidDel="006E32D5">
          <w:rPr>
            <w:noProof/>
          </w:rPr>
          <w:delInstrText xml:space="preserve"> HYPERLINK \l "_Toc532856819" </w:delInstrText>
        </w:r>
        <w:r w:rsidDel="006E32D5">
          <w:rPr>
            <w:noProof/>
          </w:rPr>
          <w:fldChar w:fldCharType="separate"/>
        </w:r>
      </w:del>
      <w:ins w:id="651" w:author="Tom Bergeron" w:date="2020-10-08T09:33:00Z">
        <w:r w:rsidR="006E32D5">
          <w:rPr>
            <w:b w:val="0"/>
            <w:bCs/>
            <w:noProof/>
          </w:rPr>
          <w:t>Error! Hyperlink reference not valid.</w:t>
        </w:r>
      </w:ins>
      <w:del w:id="652" w:author="Tom Bergeron" w:date="2020-10-08T09:33:00Z">
        <w:r w:rsidR="00277136" w:rsidRPr="00FD66D1" w:rsidDel="006E32D5">
          <w:rPr>
            <w:rStyle w:val="Hyperlink"/>
            <w:noProof/>
          </w:rPr>
          <w:delText>Use Statistical Process Control Charts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_Toc532856819 \h </w:delInstrText>
        </w:r>
        <w:r w:rsidR="00277136" w:rsidDel="006E32D5">
          <w:rPr>
            <w:noProof/>
            <w:webHidden/>
          </w:rPr>
        </w:r>
        <w:r w:rsidR="00277136" w:rsidDel="006E32D5">
          <w:rPr>
            <w:noProof/>
            <w:webHidden/>
          </w:rPr>
          <w:fldChar w:fldCharType="separate"/>
        </w:r>
        <w:r w:rsidR="00277136" w:rsidDel="006E32D5">
          <w:rPr>
            <w:noProof/>
            <w:webHidden/>
          </w:rPr>
          <w:delText>93</w:delText>
        </w:r>
        <w:r w:rsidR="00277136" w:rsidDel="006E32D5">
          <w:rPr>
            <w:noProof/>
            <w:webHidden/>
          </w:rPr>
          <w:fldChar w:fldCharType="end"/>
        </w:r>
        <w:r w:rsidDel="006E32D5">
          <w:rPr>
            <w:noProof/>
          </w:rPr>
          <w:fldChar w:fldCharType="end"/>
        </w:r>
      </w:del>
    </w:p>
    <w:p w14:paraId="2B38AA45" w14:textId="35694237" w:rsidR="00277136" w:rsidDel="006E32D5" w:rsidRDefault="00BD0DA7">
      <w:pPr>
        <w:pStyle w:val="TOC2"/>
        <w:tabs>
          <w:tab w:val="right" w:leader="dot" w:pos="8900"/>
        </w:tabs>
        <w:rPr>
          <w:del w:id="653" w:author="Tom Bergeron" w:date="2020-10-08T09:33:00Z"/>
          <w:rFonts w:asciiTheme="minorHAnsi" w:eastAsiaTheme="minorEastAsia" w:hAnsiTheme="minorHAnsi" w:cstheme="minorBidi"/>
          <w:smallCaps w:val="0"/>
          <w:noProof/>
          <w:sz w:val="22"/>
          <w:szCs w:val="22"/>
        </w:rPr>
      </w:pPr>
      <w:del w:id="654" w:author="Tom Bergeron" w:date="2020-10-08T09:33:00Z">
        <w:r w:rsidDel="006E32D5">
          <w:rPr>
            <w:noProof/>
          </w:rPr>
          <w:fldChar w:fldCharType="begin"/>
        </w:r>
        <w:r w:rsidDel="006E32D5">
          <w:rPr>
            <w:noProof/>
          </w:rPr>
          <w:delInstrText xml:space="preserve"> HYPERLINK \l "_Toc532856820" </w:delInstrText>
        </w:r>
        <w:r w:rsidDel="006E32D5">
          <w:rPr>
            <w:noProof/>
          </w:rPr>
          <w:fldChar w:fldCharType="separate"/>
        </w:r>
      </w:del>
      <w:ins w:id="655" w:author="Tom Bergeron" w:date="2020-10-08T09:33:00Z">
        <w:r w:rsidR="006E32D5">
          <w:rPr>
            <w:b/>
            <w:bCs/>
            <w:noProof/>
          </w:rPr>
          <w:t>Error! Hyperlink reference not valid.</w:t>
        </w:r>
      </w:ins>
      <w:del w:id="656" w:author="Tom Bergeron" w:date="2020-10-08T09:33:00Z">
        <w:r w:rsidR="00277136" w:rsidRPr="00FD66D1" w:rsidDel="006E32D5">
          <w:rPr>
            <w:rStyle w:val="Hyperlink"/>
            <w:noProof/>
          </w:rPr>
          <w:delText>Live Mode - Charts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_Toc532856820 \h </w:delInstrText>
        </w:r>
        <w:r w:rsidR="00277136" w:rsidDel="006E32D5">
          <w:rPr>
            <w:noProof/>
            <w:webHidden/>
          </w:rPr>
        </w:r>
        <w:r w:rsidR="00277136" w:rsidDel="006E32D5">
          <w:rPr>
            <w:noProof/>
            <w:webHidden/>
          </w:rPr>
          <w:fldChar w:fldCharType="separate"/>
        </w:r>
        <w:r w:rsidR="00277136" w:rsidDel="006E32D5">
          <w:rPr>
            <w:noProof/>
            <w:webHidden/>
          </w:rPr>
          <w:delText>93</w:delText>
        </w:r>
        <w:r w:rsidR="00277136" w:rsidDel="006E32D5">
          <w:rPr>
            <w:noProof/>
            <w:webHidden/>
          </w:rPr>
          <w:fldChar w:fldCharType="end"/>
        </w:r>
        <w:r w:rsidDel="006E32D5">
          <w:rPr>
            <w:noProof/>
          </w:rPr>
          <w:fldChar w:fldCharType="end"/>
        </w:r>
      </w:del>
    </w:p>
    <w:p w14:paraId="37E8DCCD" w14:textId="775F0E4B" w:rsidR="00277136" w:rsidDel="006E32D5" w:rsidRDefault="00BD0DA7">
      <w:pPr>
        <w:pStyle w:val="TOC3"/>
        <w:tabs>
          <w:tab w:val="right" w:leader="dot" w:pos="8900"/>
        </w:tabs>
        <w:rPr>
          <w:del w:id="657" w:author="Tom Bergeron" w:date="2020-10-08T09:33:00Z"/>
          <w:rFonts w:asciiTheme="minorHAnsi" w:eastAsiaTheme="minorEastAsia" w:hAnsiTheme="minorHAnsi" w:cstheme="minorBidi"/>
          <w:smallCaps w:val="0"/>
          <w:noProof/>
          <w:sz w:val="22"/>
          <w:szCs w:val="22"/>
        </w:rPr>
      </w:pPr>
      <w:del w:id="658" w:author="Tom Bergeron" w:date="2020-10-08T09:33:00Z">
        <w:r w:rsidDel="006E32D5">
          <w:rPr>
            <w:noProof/>
          </w:rPr>
          <w:fldChar w:fldCharType="begin"/>
        </w:r>
        <w:r w:rsidDel="006E32D5">
          <w:rPr>
            <w:noProof/>
          </w:rPr>
          <w:delInstrText xml:space="preserve"> HYPERLINK \l "_Toc532856821" </w:delInstrText>
        </w:r>
        <w:r w:rsidDel="006E32D5">
          <w:rPr>
            <w:noProof/>
          </w:rPr>
          <w:fldChar w:fldCharType="separate"/>
        </w:r>
      </w:del>
      <w:ins w:id="659" w:author="Tom Bergeron" w:date="2020-10-08T09:33:00Z">
        <w:r w:rsidR="006E32D5">
          <w:rPr>
            <w:b/>
            <w:bCs/>
            <w:noProof/>
          </w:rPr>
          <w:t>Error! Hyperlink reference not valid.</w:t>
        </w:r>
      </w:ins>
      <w:del w:id="660" w:author="Tom Bergeron" w:date="2020-10-08T09:33:00Z">
        <w:r w:rsidR="00277136" w:rsidRPr="00FD66D1" w:rsidDel="006E32D5">
          <w:rPr>
            <w:rStyle w:val="Hyperlink"/>
            <w:noProof/>
          </w:rPr>
          <w:delText>View Chart Data</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_Toc532856821 \h </w:delInstrText>
        </w:r>
        <w:r w:rsidR="00277136" w:rsidDel="006E32D5">
          <w:rPr>
            <w:noProof/>
            <w:webHidden/>
          </w:rPr>
        </w:r>
        <w:r w:rsidR="00277136" w:rsidDel="006E32D5">
          <w:rPr>
            <w:noProof/>
            <w:webHidden/>
          </w:rPr>
          <w:fldChar w:fldCharType="separate"/>
        </w:r>
        <w:r w:rsidR="00277136" w:rsidDel="006E32D5">
          <w:rPr>
            <w:noProof/>
            <w:webHidden/>
          </w:rPr>
          <w:delText>94</w:delText>
        </w:r>
        <w:r w:rsidR="00277136" w:rsidDel="006E32D5">
          <w:rPr>
            <w:noProof/>
            <w:webHidden/>
          </w:rPr>
          <w:fldChar w:fldCharType="end"/>
        </w:r>
        <w:r w:rsidDel="006E32D5">
          <w:rPr>
            <w:noProof/>
          </w:rPr>
          <w:fldChar w:fldCharType="end"/>
        </w:r>
      </w:del>
    </w:p>
    <w:p w14:paraId="7B6B861A" w14:textId="63BEA249" w:rsidR="00277136" w:rsidDel="006E32D5" w:rsidRDefault="00BD0DA7">
      <w:pPr>
        <w:pStyle w:val="TOC2"/>
        <w:tabs>
          <w:tab w:val="right" w:leader="dot" w:pos="8900"/>
        </w:tabs>
        <w:rPr>
          <w:del w:id="661" w:author="Tom Bergeron" w:date="2020-10-08T09:33:00Z"/>
          <w:rFonts w:asciiTheme="minorHAnsi" w:eastAsiaTheme="minorEastAsia" w:hAnsiTheme="minorHAnsi" w:cstheme="minorBidi"/>
          <w:smallCaps w:val="0"/>
          <w:noProof/>
          <w:sz w:val="22"/>
          <w:szCs w:val="22"/>
        </w:rPr>
      </w:pPr>
      <w:del w:id="662" w:author="Tom Bergeron" w:date="2020-10-08T09:33:00Z">
        <w:r w:rsidDel="006E32D5">
          <w:rPr>
            <w:noProof/>
          </w:rPr>
          <w:fldChar w:fldCharType="begin"/>
        </w:r>
        <w:r w:rsidDel="006E32D5">
          <w:rPr>
            <w:noProof/>
          </w:rPr>
          <w:delInstrText xml:space="preserve"> HYPERLINK \l "_Toc532856822" </w:delInstrText>
        </w:r>
        <w:r w:rsidDel="006E32D5">
          <w:rPr>
            <w:noProof/>
          </w:rPr>
          <w:fldChar w:fldCharType="separate"/>
        </w:r>
      </w:del>
      <w:ins w:id="663" w:author="Tom Bergeron" w:date="2020-10-08T09:33:00Z">
        <w:r w:rsidR="006E32D5">
          <w:rPr>
            <w:b/>
            <w:bCs/>
            <w:noProof/>
          </w:rPr>
          <w:t>Error! Hyperlink reference not valid.</w:t>
        </w:r>
      </w:ins>
      <w:del w:id="664" w:author="Tom Bergeron" w:date="2020-10-08T09:33:00Z">
        <w:r w:rsidR="00277136" w:rsidRPr="00FD66D1" w:rsidDel="006E32D5">
          <w:rPr>
            <w:rStyle w:val="Hyperlink"/>
            <w:noProof/>
          </w:rPr>
          <w:delText>Historical Mode - Chart Tab</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_Toc532856822 \h </w:delInstrText>
        </w:r>
        <w:r w:rsidR="00277136" w:rsidDel="006E32D5">
          <w:rPr>
            <w:noProof/>
            <w:webHidden/>
          </w:rPr>
        </w:r>
        <w:r w:rsidR="00277136" w:rsidDel="006E32D5">
          <w:rPr>
            <w:noProof/>
            <w:webHidden/>
          </w:rPr>
          <w:fldChar w:fldCharType="separate"/>
        </w:r>
        <w:r w:rsidR="00277136" w:rsidDel="006E32D5">
          <w:rPr>
            <w:noProof/>
            <w:webHidden/>
          </w:rPr>
          <w:delText>95</w:delText>
        </w:r>
        <w:r w:rsidR="00277136" w:rsidDel="006E32D5">
          <w:rPr>
            <w:noProof/>
            <w:webHidden/>
          </w:rPr>
          <w:fldChar w:fldCharType="end"/>
        </w:r>
        <w:r w:rsidDel="006E32D5">
          <w:rPr>
            <w:noProof/>
          </w:rPr>
          <w:fldChar w:fldCharType="end"/>
        </w:r>
      </w:del>
    </w:p>
    <w:p w14:paraId="67048748" w14:textId="69C82F26" w:rsidR="00277136" w:rsidDel="006E32D5" w:rsidRDefault="00BD0DA7">
      <w:pPr>
        <w:pStyle w:val="TOC3"/>
        <w:tabs>
          <w:tab w:val="right" w:leader="dot" w:pos="8900"/>
        </w:tabs>
        <w:rPr>
          <w:del w:id="665" w:author="Tom Bergeron" w:date="2020-10-08T09:33:00Z"/>
          <w:rFonts w:asciiTheme="minorHAnsi" w:eastAsiaTheme="minorEastAsia" w:hAnsiTheme="minorHAnsi" w:cstheme="minorBidi"/>
          <w:smallCaps w:val="0"/>
          <w:noProof/>
          <w:sz w:val="22"/>
          <w:szCs w:val="22"/>
        </w:rPr>
      </w:pPr>
      <w:del w:id="666" w:author="Tom Bergeron" w:date="2020-10-08T09:33:00Z">
        <w:r w:rsidDel="006E32D5">
          <w:rPr>
            <w:noProof/>
          </w:rPr>
          <w:fldChar w:fldCharType="begin"/>
        </w:r>
        <w:r w:rsidDel="006E32D5">
          <w:rPr>
            <w:noProof/>
          </w:rPr>
          <w:delInstrText xml:space="preserve"> HYPERLINK \l "_Toc532856823" </w:delInstrText>
        </w:r>
        <w:r w:rsidDel="006E32D5">
          <w:rPr>
            <w:noProof/>
          </w:rPr>
          <w:fldChar w:fldCharType="separate"/>
        </w:r>
      </w:del>
      <w:ins w:id="667" w:author="Tom Bergeron" w:date="2020-10-08T09:33:00Z">
        <w:r w:rsidR="006E32D5">
          <w:rPr>
            <w:b/>
            <w:bCs/>
            <w:noProof/>
          </w:rPr>
          <w:t>Error! Hyperlink reference not valid.</w:t>
        </w:r>
      </w:ins>
      <w:del w:id="668" w:author="Tom Bergeron" w:date="2020-10-08T09:33:00Z">
        <w:r w:rsidR="00277136" w:rsidRPr="00FD66D1" w:rsidDel="006E32D5">
          <w:rPr>
            <w:rStyle w:val="Hyperlink"/>
            <w:noProof/>
          </w:rPr>
          <w:delText>View Control Charts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_Toc532856823 \h </w:delInstrText>
        </w:r>
        <w:r w:rsidR="00277136" w:rsidDel="006E32D5">
          <w:rPr>
            <w:noProof/>
            <w:webHidden/>
          </w:rPr>
        </w:r>
        <w:r w:rsidR="00277136" w:rsidDel="006E32D5">
          <w:rPr>
            <w:noProof/>
            <w:webHidden/>
          </w:rPr>
          <w:fldChar w:fldCharType="separate"/>
        </w:r>
        <w:r w:rsidR="00277136" w:rsidDel="006E32D5">
          <w:rPr>
            <w:noProof/>
            <w:webHidden/>
          </w:rPr>
          <w:delText>95</w:delText>
        </w:r>
        <w:r w:rsidR="00277136" w:rsidDel="006E32D5">
          <w:rPr>
            <w:noProof/>
            <w:webHidden/>
          </w:rPr>
          <w:fldChar w:fldCharType="end"/>
        </w:r>
        <w:r w:rsidDel="006E32D5">
          <w:rPr>
            <w:noProof/>
          </w:rPr>
          <w:fldChar w:fldCharType="end"/>
        </w:r>
      </w:del>
    </w:p>
    <w:p w14:paraId="33C6CE77" w14:textId="1E01B37C" w:rsidR="00277136" w:rsidDel="006E32D5" w:rsidRDefault="00BD0DA7">
      <w:pPr>
        <w:pStyle w:val="TOC3"/>
        <w:tabs>
          <w:tab w:val="right" w:leader="dot" w:pos="8900"/>
        </w:tabs>
        <w:rPr>
          <w:del w:id="669" w:author="Tom Bergeron" w:date="2020-10-08T09:33:00Z"/>
          <w:rFonts w:asciiTheme="minorHAnsi" w:eastAsiaTheme="minorEastAsia" w:hAnsiTheme="minorHAnsi" w:cstheme="minorBidi"/>
          <w:smallCaps w:val="0"/>
          <w:noProof/>
          <w:sz w:val="22"/>
          <w:szCs w:val="22"/>
        </w:rPr>
      </w:pPr>
      <w:del w:id="670" w:author="Tom Bergeron" w:date="2020-10-08T09:33:00Z">
        <w:r w:rsidDel="006E32D5">
          <w:rPr>
            <w:noProof/>
          </w:rPr>
          <w:fldChar w:fldCharType="begin"/>
        </w:r>
        <w:r w:rsidDel="006E32D5">
          <w:rPr>
            <w:noProof/>
          </w:rPr>
          <w:delInstrText xml:space="preserve"> HYPERLINK \l "_Toc532856824" </w:delInstrText>
        </w:r>
        <w:r w:rsidDel="006E32D5">
          <w:rPr>
            <w:noProof/>
          </w:rPr>
          <w:fldChar w:fldCharType="separate"/>
        </w:r>
      </w:del>
      <w:ins w:id="671" w:author="Tom Bergeron" w:date="2020-10-08T09:33:00Z">
        <w:r w:rsidR="006E32D5">
          <w:rPr>
            <w:b/>
            <w:bCs/>
            <w:noProof/>
          </w:rPr>
          <w:t>Error! Hyperlink reference not valid.</w:t>
        </w:r>
      </w:ins>
      <w:del w:id="672" w:author="Tom Bergeron" w:date="2020-10-08T09:33:00Z">
        <w:r w:rsidR="00277136" w:rsidRPr="00FD66D1" w:rsidDel="006E32D5">
          <w:rPr>
            <w:rStyle w:val="Hyperlink"/>
            <w:noProof/>
          </w:rPr>
          <w:delText>Viewing Chart Data</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_Toc532856824 \h </w:delInstrText>
        </w:r>
        <w:r w:rsidR="00277136" w:rsidDel="006E32D5">
          <w:rPr>
            <w:noProof/>
            <w:webHidden/>
          </w:rPr>
        </w:r>
        <w:r w:rsidR="00277136" w:rsidDel="006E32D5">
          <w:rPr>
            <w:noProof/>
            <w:webHidden/>
          </w:rPr>
          <w:fldChar w:fldCharType="separate"/>
        </w:r>
        <w:r w:rsidR="00277136" w:rsidDel="006E32D5">
          <w:rPr>
            <w:noProof/>
            <w:webHidden/>
          </w:rPr>
          <w:delText>96</w:delText>
        </w:r>
        <w:r w:rsidR="00277136" w:rsidDel="006E32D5">
          <w:rPr>
            <w:noProof/>
            <w:webHidden/>
          </w:rPr>
          <w:fldChar w:fldCharType="end"/>
        </w:r>
        <w:r w:rsidDel="006E32D5">
          <w:rPr>
            <w:noProof/>
          </w:rPr>
          <w:fldChar w:fldCharType="end"/>
        </w:r>
      </w:del>
    </w:p>
    <w:p w14:paraId="6CEB87FD" w14:textId="776E3C10" w:rsidR="00277136" w:rsidDel="006E32D5" w:rsidRDefault="00BD0DA7">
      <w:pPr>
        <w:pStyle w:val="TOC3"/>
        <w:tabs>
          <w:tab w:val="right" w:leader="dot" w:pos="8900"/>
        </w:tabs>
        <w:rPr>
          <w:del w:id="673" w:author="Tom Bergeron" w:date="2020-10-08T09:33:00Z"/>
          <w:rFonts w:asciiTheme="minorHAnsi" w:eastAsiaTheme="minorEastAsia" w:hAnsiTheme="minorHAnsi" w:cstheme="minorBidi"/>
          <w:smallCaps w:val="0"/>
          <w:noProof/>
          <w:sz w:val="22"/>
          <w:szCs w:val="22"/>
        </w:rPr>
      </w:pPr>
      <w:del w:id="674" w:author="Tom Bergeron" w:date="2020-10-08T09:33:00Z">
        <w:r w:rsidDel="006E32D5">
          <w:rPr>
            <w:noProof/>
          </w:rPr>
          <w:fldChar w:fldCharType="begin"/>
        </w:r>
        <w:r w:rsidDel="006E32D5">
          <w:rPr>
            <w:noProof/>
          </w:rPr>
          <w:delInstrText xml:space="preserve"> HYPERLINK \l "_Toc532856825" </w:delInstrText>
        </w:r>
        <w:r w:rsidDel="006E32D5">
          <w:rPr>
            <w:noProof/>
          </w:rPr>
          <w:fldChar w:fldCharType="separate"/>
        </w:r>
      </w:del>
      <w:ins w:id="675" w:author="Tom Bergeron" w:date="2020-10-08T09:33:00Z">
        <w:r w:rsidR="006E32D5">
          <w:rPr>
            <w:b/>
            <w:bCs/>
            <w:noProof/>
          </w:rPr>
          <w:t>Error! Hyperlink reference not valid.</w:t>
        </w:r>
      </w:ins>
      <w:del w:id="676" w:author="Tom Bergeron" w:date="2020-10-08T09:33:00Z">
        <w:r w:rsidR="00277136" w:rsidRPr="00FD66D1" w:rsidDel="006E32D5">
          <w:rPr>
            <w:rStyle w:val="Hyperlink"/>
            <w:noProof/>
          </w:rPr>
          <w:delText>History Mode Chart Options Menu</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_Toc532856825 \h </w:delInstrText>
        </w:r>
        <w:r w:rsidR="00277136" w:rsidDel="006E32D5">
          <w:rPr>
            <w:noProof/>
            <w:webHidden/>
          </w:rPr>
        </w:r>
        <w:r w:rsidR="00277136" w:rsidDel="006E32D5">
          <w:rPr>
            <w:noProof/>
            <w:webHidden/>
          </w:rPr>
          <w:fldChar w:fldCharType="separate"/>
        </w:r>
        <w:r w:rsidR="00277136" w:rsidDel="006E32D5">
          <w:rPr>
            <w:noProof/>
            <w:webHidden/>
          </w:rPr>
          <w:delText>96</w:delText>
        </w:r>
        <w:r w:rsidR="00277136" w:rsidDel="006E32D5">
          <w:rPr>
            <w:noProof/>
            <w:webHidden/>
          </w:rPr>
          <w:fldChar w:fldCharType="end"/>
        </w:r>
        <w:r w:rsidDel="006E32D5">
          <w:rPr>
            <w:noProof/>
          </w:rPr>
          <w:fldChar w:fldCharType="end"/>
        </w:r>
      </w:del>
    </w:p>
    <w:p w14:paraId="22CCF02B" w14:textId="2609E4F6" w:rsidR="00277136" w:rsidDel="006E32D5" w:rsidRDefault="00BD0DA7">
      <w:pPr>
        <w:pStyle w:val="TOC1"/>
        <w:tabs>
          <w:tab w:val="right" w:leader="dot" w:pos="8900"/>
        </w:tabs>
        <w:rPr>
          <w:del w:id="677" w:author="Tom Bergeron" w:date="2020-10-08T09:33:00Z"/>
          <w:rFonts w:asciiTheme="minorHAnsi" w:eastAsiaTheme="minorEastAsia" w:hAnsiTheme="minorHAnsi" w:cstheme="minorBidi"/>
          <w:b w:val="0"/>
          <w:caps w:val="0"/>
          <w:noProof/>
          <w:sz w:val="22"/>
          <w:szCs w:val="22"/>
        </w:rPr>
      </w:pPr>
      <w:del w:id="678" w:author="Tom Bergeron" w:date="2020-10-08T09:33:00Z">
        <w:r w:rsidDel="006E32D5">
          <w:rPr>
            <w:noProof/>
          </w:rPr>
          <w:fldChar w:fldCharType="begin"/>
        </w:r>
        <w:r w:rsidDel="006E32D5">
          <w:rPr>
            <w:noProof/>
          </w:rPr>
          <w:delInstrText xml:space="preserve"> HYPERLINK \l "_Toc532856826" </w:delInstrText>
        </w:r>
        <w:r w:rsidDel="006E32D5">
          <w:rPr>
            <w:noProof/>
          </w:rPr>
          <w:fldChar w:fldCharType="separate"/>
        </w:r>
      </w:del>
      <w:ins w:id="679" w:author="Tom Bergeron" w:date="2020-10-08T09:33:00Z">
        <w:r w:rsidR="006E32D5">
          <w:rPr>
            <w:b w:val="0"/>
            <w:bCs/>
            <w:noProof/>
          </w:rPr>
          <w:t>Error! Hyperlink reference not valid.</w:t>
        </w:r>
      </w:ins>
      <w:del w:id="680" w:author="Tom Bergeron" w:date="2020-10-08T09:33:00Z">
        <w:r w:rsidR="00277136" w:rsidRPr="00FD66D1" w:rsidDel="006E32D5">
          <w:rPr>
            <w:rStyle w:val="Hyperlink"/>
            <w:noProof/>
          </w:rPr>
          <w:delText>Using Live Data Output</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_Toc532856826 \h </w:delInstrText>
        </w:r>
        <w:r w:rsidR="00277136" w:rsidDel="006E32D5">
          <w:rPr>
            <w:noProof/>
            <w:webHidden/>
          </w:rPr>
        </w:r>
        <w:r w:rsidR="00277136" w:rsidDel="006E32D5">
          <w:rPr>
            <w:noProof/>
            <w:webHidden/>
          </w:rPr>
          <w:fldChar w:fldCharType="separate"/>
        </w:r>
        <w:r w:rsidR="00277136" w:rsidDel="006E32D5">
          <w:rPr>
            <w:noProof/>
            <w:webHidden/>
          </w:rPr>
          <w:delText>97</w:delText>
        </w:r>
        <w:r w:rsidR="00277136" w:rsidDel="006E32D5">
          <w:rPr>
            <w:noProof/>
            <w:webHidden/>
          </w:rPr>
          <w:fldChar w:fldCharType="end"/>
        </w:r>
        <w:r w:rsidDel="006E32D5">
          <w:rPr>
            <w:noProof/>
          </w:rPr>
          <w:fldChar w:fldCharType="end"/>
        </w:r>
      </w:del>
    </w:p>
    <w:p w14:paraId="2B2673D2" w14:textId="21DF7F07" w:rsidR="00277136" w:rsidDel="006E32D5" w:rsidRDefault="00BD0DA7">
      <w:pPr>
        <w:pStyle w:val="TOC2"/>
        <w:tabs>
          <w:tab w:val="right" w:leader="dot" w:pos="8900"/>
        </w:tabs>
        <w:rPr>
          <w:del w:id="681" w:author="Tom Bergeron" w:date="2020-10-08T09:33:00Z"/>
          <w:rFonts w:asciiTheme="minorHAnsi" w:eastAsiaTheme="minorEastAsia" w:hAnsiTheme="minorHAnsi" w:cstheme="minorBidi"/>
          <w:smallCaps w:val="0"/>
          <w:noProof/>
          <w:sz w:val="22"/>
          <w:szCs w:val="22"/>
        </w:rPr>
      </w:pPr>
      <w:del w:id="682" w:author="Tom Bergeron" w:date="2020-10-08T09:33:00Z">
        <w:r w:rsidDel="006E32D5">
          <w:rPr>
            <w:noProof/>
          </w:rPr>
          <w:fldChar w:fldCharType="begin"/>
        </w:r>
        <w:r w:rsidDel="006E32D5">
          <w:rPr>
            <w:noProof/>
          </w:rPr>
          <w:delInstrText xml:space="preserve"> HYPERLINK \l "_Toc532856827" </w:delInstrText>
        </w:r>
        <w:r w:rsidDel="006E32D5">
          <w:rPr>
            <w:noProof/>
          </w:rPr>
          <w:fldChar w:fldCharType="separate"/>
        </w:r>
      </w:del>
      <w:ins w:id="683" w:author="Tom Bergeron" w:date="2020-10-08T09:33:00Z">
        <w:r w:rsidR="006E32D5">
          <w:rPr>
            <w:b/>
            <w:bCs/>
            <w:noProof/>
          </w:rPr>
          <w:t>Error! Hyperlink reference not valid.</w:t>
        </w:r>
      </w:ins>
      <w:del w:id="684" w:author="Tom Bergeron" w:date="2020-10-08T09:33:00Z">
        <w:r w:rsidR="00277136" w:rsidRPr="00FD66D1" w:rsidDel="006E32D5">
          <w:rPr>
            <w:rStyle w:val="Hyperlink"/>
            <w:noProof/>
          </w:rPr>
          <w:delText>LDO Formats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_Toc532856827 \h </w:delInstrText>
        </w:r>
        <w:r w:rsidR="00277136" w:rsidDel="006E32D5">
          <w:rPr>
            <w:noProof/>
            <w:webHidden/>
          </w:rPr>
        </w:r>
        <w:r w:rsidR="00277136" w:rsidDel="006E32D5">
          <w:rPr>
            <w:noProof/>
            <w:webHidden/>
          </w:rPr>
          <w:fldChar w:fldCharType="separate"/>
        </w:r>
        <w:r w:rsidR="00277136" w:rsidDel="006E32D5">
          <w:rPr>
            <w:noProof/>
            <w:webHidden/>
          </w:rPr>
          <w:delText>98</w:delText>
        </w:r>
        <w:r w:rsidR="00277136" w:rsidDel="006E32D5">
          <w:rPr>
            <w:noProof/>
            <w:webHidden/>
          </w:rPr>
          <w:fldChar w:fldCharType="end"/>
        </w:r>
        <w:r w:rsidDel="006E32D5">
          <w:rPr>
            <w:noProof/>
          </w:rPr>
          <w:fldChar w:fldCharType="end"/>
        </w:r>
      </w:del>
    </w:p>
    <w:p w14:paraId="7D35FCBA" w14:textId="54B2DE03" w:rsidR="00277136" w:rsidDel="006E32D5" w:rsidRDefault="00BD0DA7">
      <w:pPr>
        <w:pStyle w:val="TOC2"/>
        <w:tabs>
          <w:tab w:val="right" w:leader="dot" w:pos="8900"/>
        </w:tabs>
        <w:rPr>
          <w:del w:id="685" w:author="Tom Bergeron" w:date="2020-10-08T09:33:00Z"/>
          <w:rFonts w:asciiTheme="minorHAnsi" w:eastAsiaTheme="minorEastAsia" w:hAnsiTheme="minorHAnsi" w:cstheme="minorBidi"/>
          <w:smallCaps w:val="0"/>
          <w:noProof/>
          <w:sz w:val="22"/>
          <w:szCs w:val="22"/>
        </w:rPr>
      </w:pPr>
      <w:del w:id="686" w:author="Tom Bergeron" w:date="2020-10-08T09:33:00Z">
        <w:r w:rsidDel="006E32D5">
          <w:rPr>
            <w:noProof/>
          </w:rPr>
          <w:fldChar w:fldCharType="begin"/>
        </w:r>
        <w:r w:rsidDel="006E32D5">
          <w:rPr>
            <w:noProof/>
          </w:rPr>
          <w:delInstrText xml:space="preserve"> HYPERLINK \l "_Toc532856828" </w:delInstrText>
        </w:r>
        <w:r w:rsidDel="006E32D5">
          <w:rPr>
            <w:noProof/>
          </w:rPr>
          <w:fldChar w:fldCharType="separate"/>
        </w:r>
      </w:del>
      <w:ins w:id="687" w:author="Tom Bergeron" w:date="2020-10-08T09:33:00Z">
        <w:r w:rsidR="006E32D5">
          <w:rPr>
            <w:b/>
            <w:bCs/>
            <w:noProof/>
          </w:rPr>
          <w:t>Error! Hyperlink reference not valid.</w:t>
        </w:r>
      </w:ins>
      <w:del w:id="688" w:author="Tom Bergeron" w:date="2020-10-08T09:33:00Z">
        <w:r w:rsidR="00277136" w:rsidRPr="00FD66D1" w:rsidDel="006E32D5">
          <w:rPr>
            <w:rStyle w:val="Hyperlink"/>
            <w:noProof/>
          </w:rPr>
          <w:delText>Details Of Output Files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_Toc532856828 \h </w:delInstrText>
        </w:r>
        <w:r w:rsidR="00277136" w:rsidDel="006E32D5">
          <w:rPr>
            <w:noProof/>
            <w:webHidden/>
          </w:rPr>
        </w:r>
        <w:r w:rsidR="00277136" w:rsidDel="006E32D5">
          <w:rPr>
            <w:noProof/>
            <w:webHidden/>
          </w:rPr>
          <w:fldChar w:fldCharType="separate"/>
        </w:r>
        <w:r w:rsidR="00277136" w:rsidDel="006E32D5">
          <w:rPr>
            <w:noProof/>
            <w:webHidden/>
          </w:rPr>
          <w:delText>98</w:delText>
        </w:r>
        <w:r w:rsidR="00277136" w:rsidDel="006E32D5">
          <w:rPr>
            <w:noProof/>
            <w:webHidden/>
          </w:rPr>
          <w:fldChar w:fldCharType="end"/>
        </w:r>
        <w:r w:rsidDel="006E32D5">
          <w:rPr>
            <w:noProof/>
          </w:rPr>
          <w:fldChar w:fldCharType="end"/>
        </w:r>
      </w:del>
    </w:p>
    <w:p w14:paraId="1B2D69AD" w14:textId="1A49F320" w:rsidR="00277136" w:rsidDel="006E32D5" w:rsidRDefault="00BD0DA7">
      <w:pPr>
        <w:pStyle w:val="TOC3"/>
        <w:tabs>
          <w:tab w:val="right" w:leader="dot" w:pos="8900"/>
        </w:tabs>
        <w:rPr>
          <w:del w:id="689" w:author="Tom Bergeron" w:date="2020-10-08T09:33:00Z"/>
          <w:rFonts w:asciiTheme="minorHAnsi" w:eastAsiaTheme="minorEastAsia" w:hAnsiTheme="minorHAnsi" w:cstheme="minorBidi"/>
          <w:smallCaps w:val="0"/>
          <w:noProof/>
          <w:sz w:val="22"/>
          <w:szCs w:val="22"/>
        </w:rPr>
      </w:pPr>
      <w:del w:id="690" w:author="Tom Bergeron" w:date="2020-10-08T09:33:00Z">
        <w:r w:rsidDel="006E32D5">
          <w:rPr>
            <w:noProof/>
          </w:rPr>
          <w:fldChar w:fldCharType="begin"/>
        </w:r>
        <w:r w:rsidDel="006E32D5">
          <w:rPr>
            <w:noProof/>
          </w:rPr>
          <w:delInstrText xml:space="preserve"> HYPERLINK \l "_Toc532856829" </w:delInstrText>
        </w:r>
        <w:r w:rsidDel="006E32D5">
          <w:rPr>
            <w:noProof/>
          </w:rPr>
          <w:fldChar w:fldCharType="separate"/>
        </w:r>
      </w:del>
      <w:ins w:id="691" w:author="Tom Bergeron" w:date="2020-10-08T09:33:00Z">
        <w:r w:rsidR="006E32D5">
          <w:rPr>
            <w:b/>
            <w:bCs/>
            <w:noProof/>
          </w:rPr>
          <w:t>Error! Hyperlink reference not valid.</w:t>
        </w:r>
      </w:ins>
      <w:del w:id="692" w:author="Tom Bergeron" w:date="2020-10-08T09:33:00Z">
        <w:r w:rsidR="00277136" w:rsidRPr="00FD66D1" w:rsidDel="006E32D5">
          <w:rPr>
            <w:rStyle w:val="Hyperlink"/>
            <w:noProof/>
          </w:rPr>
          <w:delText>LDO Standard TSV And CSV For WordPad</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_Toc532856829 \h </w:delInstrText>
        </w:r>
        <w:r w:rsidR="00277136" w:rsidDel="006E32D5">
          <w:rPr>
            <w:noProof/>
            <w:webHidden/>
          </w:rPr>
        </w:r>
        <w:r w:rsidR="00277136" w:rsidDel="006E32D5">
          <w:rPr>
            <w:noProof/>
            <w:webHidden/>
          </w:rPr>
          <w:fldChar w:fldCharType="separate"/>
        </w:r>
        <w:r w:rsidR="00277136" w:rsidDel="006E32D5">
          <w:rPr>
            <w:noProof/>
            <w:webHidden/>
          </w:rPr>
          <w:delText>98</w:delText>
        </w:r>
        <w:r w:rsidR="00277136" w:rsidDel="006E32D5">
          <w:rPr>
            <w:noProof/>
            <w:webHidden/>
          </w:rPr>
          <w:fldChar w:fldCharType="end"/>
        </w:r>
        <w:r w:rsidDel="006E32D5">
          <w:rPr>
            <w:noProof/>
          </w:rPr>
          <w:fldChar w:fldCharType="end"/>
        </w:r>
      </w:del>
    </w:p>
    <w:p w14:paraId="383BE04C" w14:textId="13E1D7EE" w:rsidR="00277136" w:rsidDel="006E32D5" w:rsidRDefault="00BD0DA7">
      <w:pPr>
        <w:pStyle w:val="TOC3"/>
        <w:tabs>
          <w:tab w:val="right" w:leader="dot" w:pos="8900"/>
        </w:tabs>
        <w:rPr>
          <w:del w:id="693" w:author="Tom Bergeron" w:date="2020-10-08T09:33:00Z"/>
          <w:rFonts w:asciiTheme="minorHAnsi" w:eastAsiaTheme="minorEastAsia" w:hAnsiTheme="minorHAnsi" w:cstheme="minorBidi"/>
          <w:smallCaps w:val="0"/>
          <w:noProof/>
          <w:sz w:val="22"/>
          <w:szCs w:val="22"/>
        </w:rPr>
      </w:pPr>
      <w:del w:id="694" w:author="Tom Bergeron" w:date="2020-10-08T09:33:00Z">
        <w:r w:rsidDel="006E32D5">
          <w:rPr>
            <w:noProof/>
          </w:rPr>
          <w:fldChar w:fldCharType="begin"/>
        </w:r>
        <w:r w:rsidDel="006E32D5">
          <w:rPr>
            <w:noProof/>
          </w:rPr>
          <w:delInstrText xml:space="preserve"> HYPERLINK \l "_Toc532856830" </w:delInstrText>
        </w:r>
        <w:r w:rsidDel="006E32D5">
          <w:rPr>
            <w:noProof/>
          </w:rPr>
          <w:fldChar w:fldCharType="separate"/>
        </w:r>
      </w:del>
      <w:ins w:id="695" w:author="Tom Bergeron" w:date="2020-10-08T09:33:00Z">
        <w:r w:rsidR="006E32D5">
          <w:rPr>
            <w:b/>
            <w:bCs/>
            <w:noProof/>
          </w:rPr>
          <w:t>Error! Hyperlink reference not valid.</w:t>
        </w:r>
      </w:ins>
      <w:del w:id="696" w:author="Tom Bergeron" w:date="2020-10-08T09:33:00Z">
        <w:r w:rsidR="00277136" w:rsidRPr="00FD66D1" w:rsidDel="006E32D5">
          <w:rPr>
            <w:rStyle w:val="Hyperlink"/>
            <w:noProof/>
          </w:rPr>
          <w:delText>LDO Standard TSV And CSV For Excel</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_Toc532856830 \h </w:delInstrText>
        </w:r>
        <w:r w:rsidR="00277136" w:rsidDel="006E32D5">
          <w:rPr>
            <w:noProof/>
            <w:webHidden/>
          </w:rPr>
        </w:r>
        <w:r w:rsidR="00277136" w:rsidDel="006E32D5">
          <w:rPr>
            <w:noProof/>
            <w:webHidden/>
          </w:rPr>
          <w:fldChar w:fldCharType="separate"/>
        </w:r>
        <w:r w:rsidR="00277136" w:rsidDel="006E32D5">
          <w:rPr>
            <w:noProof/>
            <w:webHidden/>
          </w:rPr>
          <w:delText>98</w:delText>
        </w:r>
        <w:r w:rsidR="00277136" w:rsidDel="006E32D5">
          <w:rPr>
            <w:noProof/>
            <w:webHidden/>
          </w:rPr>
          <w:fldChar w:fldCharType="end"/>
        </w:r>
        <w:r w:rsidDel="006E32D5">
          <w:rPr>
            <w:noProof/>
          </w:rPr>
          <w:fldChar w:fldCharType="end"/>
        </w:r>
      </w:del>
    </w:p>
    <w:p w14:paraId="6C18A444" w14:textId="6ACB5ECA" w:rsidR="00277136" w:rsidDel="006E32D5" w:rsidRDefault="00BD0DA7">
      <w:pPr>
        <w:pStyle w:val="TOC3"/>
        <w:tabs>
          <w:tab w:val="right" w:leader="dot" w:pos="8900"/>
        </w:tabs>
        <w:rPr>
          <w:del w:id="697" w:author="Tom Bergeron" w:date="2020-10-08T09:33:00Z"/>
          <w:rFonts w:asciiTheme="minorHAnsi" w:eastAsiaTheme="minorEastAsia" w:hAnsiTheme="minorHAnsi" w:cstheme="minorBidi"/>
          <w:smallCaps w:val="0"/>
          <w:noProof/>
          <w:sz w:val="22"/>
          <w:szCs w:val="22"/>
        </w:rPr>
      </w:pPr>
      <w:del w:id="698" w:author="Tom Bergeron" w:date="2020-10-08T09:33:00Z">
        <w:r w:rsidDel="006E32D5">
          <w:rPr>
            <w:noProof/>
          </w:rPr>
          <w:fldChar w:fldCharType="begin"/>
        </w:r>
        <w:r w:rsidDel="006E32D5">
          <w:rPr>
            <w:noProof/>
          </w:rPr>
          <w:delInstrText xml:space="preserve"> HYPERLINK \l "_Toc532856831" </w:delInstrText>
        </w:r>
        <w:r w:rsidDel="006E32D5">
          <w:rPr>
            <w:noProof/>
          </w:rPr>
          <w:fldChar w:fldCharType="separate"/>
        </w:r>
      </w:del>
      <w:ins w:id="699" w:author="Tom Bergeron" w:date="2020-10-08T09:33:00Z">
        <w:r w:rsidR="006E32D5">
          <w:rPr>
            <w:b/>
            <w:bCs/>
            <w:noProof/>
          </w:rPr>
          <w:t>Error! Hyperlink reference not valid.</w:t>
        </w:r>
      </w:ins>
      <w:del w:id="700" w:author="Tom Bergeron" w:date="2020-10-08T09:33:00Z">
        <w:r w:rsidR="00277136" w:rsidRPr="00FD66D1" w:rsidDel="006E32D5">
          <w:rPr>
            <w:rStyle w:val="Hyperlink"/>
            <w:noProof/>
          </w:rPr>
          <w:delText>LDO 1 Board 1 File (Txt Output)</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_Toc532856831 \h </w:delInstrText>
        </w:r>
        <w:r w:rsidR="00277136" w:rsidDel="006E32D5">
          <w:rPr>
            <w:noProof/>
            <w:webHidden/>
          </w:rPr>
        </w:r>
        <w:r w:rsidR="00277136" w:rsidDel="006E32D5">
          <w:rPr>
            <w:noProof/>
            <w:webHidden/>
          </w:rPr>
          <w:fldChar w:fldCharType="separate"/>
        </w:r>
        <w:r w:rsidR="00277136" w:rsidDel="006E32D5">
          <w:rPr>
            <w:noProof/>
            <w:webHidden/>
          </w:rPr>
          <w:delText>98</w:delText>
        </w:r>
        <w:r w:rsidR="00277136" w:rsidDel="006E32D5">
          <w:rPr>
            <w:noProof/>
            <w:webHidden/>
          </w:rPr>
          <w:fldChar w:fldCharType="end"/>
        </w:r>
        <w:r w:rsidDel="006E32D5">
          <w:rPr>
            <w:noProof/>
          </w:rPr>
          <w:fldChar w:fldCharType="end"/>
        </w:r>
      </w:del>
    </w:p>
    <w:p w14:paraId="0862AAAF" w14:textId="01F91B9C" w:rsidR="00277136" w:rsidDel="006E32D5" w:rsidRDefault="00BD0DA7">
      <w:pPr>
        <w:pStyle w:val="TOC3"/>
        <w:tabs>
          <w:tab w:val="right" w:leader="dot" w:pos="8900"/>
        </w:tabs>
        <w:rPr>
          <w:del w:id="701" w:author="Tom Bergeron" w:date="2020-10-08T09:33:00Z"/>
          <w:rFonts w:asciiTheme="minorHAnsi" w:eastAsiaTheme="minorEastAsia" w:hAnsiTheme="minorHAnsi" w:cstheme="minorBidi"/>
          <w:smallCaps w:val="0"/>
          <w:noProof/>
          <w:sz w:val="22"/>
          <w:szCs w:val="22"/>
        </w:rPr>
      </w:pPr>
      <w:del w:id="702" w:author="Tom Bergeron" w:date="2020-10-08T09:33:00Z">
        <w:r w:rsidDel="006E32D5">
          <w:rPr>
            <w:noProof/>
          </w:rPr>
          <w:fldChar w:fldCharType="begin"/>
        </w:r>
        <w:r w:rsidDel="006E32D5">
          <w:rPr>
            <w:noProof/>
          </w:rPr>
          <w:delInstrText xml:space="preserve"> HYPERLINK \l "_Toc532856832" </w:delInstrText>
        </w:r>
        <w:r w:rsidDel="006E32D5">
          <w:rPr>
            <w:noProof/>
          </w:rPr>
          <w:fldChar w:fldCharType="separate"/>
        </w:r>
      </w:del>
      <w:ins w:id="703" w:author="Tom Bergeron" w:date="2020-10-08T09:33:00Z">
        <w:r w:rsidR="006E32D5">
          <w:rPr>
            <w:b/>
            <w:bCs/>
            <w:noProof/>
          </w:rPr>
          <w:t>Error! Hyperlink reference not valid.</w:t>
        </w:r>
      </w:ins>
      <w:del w:id="704" w:author="Tom Bergeron" w:date="2020-10-08T09:33:00Z">
        <w:r w:rsidR="00277136" w:rsidRPr="00FD66D1" w:rsidDel="006E32D5">
          <w:rPr>
            <w:rStyle w:val="Hyperlink"/>
            <w:noProof/>
          </w:rPr>
          <w:delText>LDO XML (1 Board 1 File)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_Toc532856832 \h </w:delInstrText>
        </w:r>
        <w:r w:rsidR="00277136" w:rsidDel="006E32D5">
          <w:rPr>
            <w:noProof/>
            <w:webHidden/>
          </w:rPr>
        </w:r>
        <w:r w:rsidR="00277136" w:rsidDel="006E32D5">
          <w:rPr>
            <w:noProof/>
            <w:webHidden/>
          </w:rPr>
          <w:fldChar w:fldCharType="separate"/>
        </w:r>
        <w:r w:rsidR="00277136" w:rsidDel="006E32D5">
          <w:rPr>
            <w:noProof/>
            <w:webHidden/>
          </w:rPr>
          <w:delText>98</w:delText>
        </w:r>
        <w:r w:rsidR="00277136" w:rsidDel="006E32D5">
          <w:rPr>
            <w:noProof/>
            <w:webHidden/>
          </w:rPr>
          <w:fldChar w:fldCharType="end"/>
        </w:r>
        <w:r w:rsidDel="006E32D5">
          <w:rPr>
            <w:noProof/>
          </w:rPr>
          <w:fldChar w:fldCharType="end"/>
        </w:r>
      </w:del>
    </w:p>
    <w:p w14:paraId="4C3AB74B" w14:textId="6EA7C396" w:rsidR="00277136" w:rsidDel="006E32D5" w:rsidRDefault="00BD0DA7">
      <w:pPr>
        <w:pStyle w:val="TOC3"/>
        <w:tabs>
          <w:tab w:val="right" w:leader="dot" w:pos="8900"/>
        </w:tabs>
        <w:rPr>
          <w:del w:id="705" w:author="Tom Bergeron" w:date="2020-10-08T09:33:00Z"/>
          <w:rFonts w:asciiTheme="minorHAnsi" w:eastAsiaTheme="minorEastAsia" w:hAnsiTheme="minorHAnsi" w:cstheme="minorBidi"/>
          <w:smallCaps w:val="0"/>
          <w:noProof/>
          <w:sz w:val="22"/>
          <w:szCs w:val="22"/>
        </w:rPr>
      </w:pPr>
      <w:del w:id="706" w:author="Tom Bergeron" w:date="2020-10-08T09:33:00Z">
        <w:r w:rsidDel="006E32D5">
          <w:rPr>
            <w:noProof/>
          </w:rPr>
          <w:fldChar w:fldCharType="begin"/>
        </w:r>
        <w:r w:rsidDel="006E32D5">
          <w:rPr>
            <w:noProof/>
          </w:rPr>
          <w:delInstrText xml:space="preserve"> HYPERLINK \l "_Toc532856833" </w:delInstrText>
        </w:r>
        <w:r w:rsidDel="006E32D5">
          <w:rPr>
            <w:noProof/>
          </w:rPr>
          <w:fldChar w:fldCharType="separate"/>
        </w:r>
      </w:del>
      <w:ins w:id="707" w:author="Tom Bergeron" w:date="2020-10-08T09:33:00Z">
        <w:r w:rsidR="006E32D5">
          <w:rPr>
            <w:b/>
            <w:bCs/>
            <w:noProof/>
          </w:rPr>
          <w:t>Error! Hyperlink reference not valid.</w:t>
        </w:r>
      </w:ins>
      <w:del w:id="708" w:author="Tom Bergeron" w:date="2020-10-08T09:33:00Z">
        <w:r w:rsidR="00277136" w:rsidRPr="00FD66D1" w:rsidDel="006E32D5">
          <w:rPr>
            <w:rStyle w:val="Hyperlink"/>
            <w:noProof/>
          </w:rPr>
          <w:delText>LDO 1 Board 1 File (CSV format)</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_Toc532856833 \h </w:delInstrText>
        </w:r>
        <w:r w:rsidR="00277136" w:rsidDel="006E32D5">
          <w:rPr>
            <w:noProof/>
            <w:webHidden/>
          </w:rPr>
        </w:r>
        <w:r w:rsidR="00277136" w:rsidDel="006E32D5">
          <w:rPr>
            <w:noProof/>
            <w:webHidden/>
          </w:rPr>
          <w:fldChar w:fldCharType="separate"/>
        </w:r>
        <w:r w:rsidR="00277136" w:rsidDel="006E32D5">
          <w:rPr>
            <w:noProof/>
            <w:webHidden/>
          </w:rPr>
          <w:delText>99</w:delText>
        </w:r>
        <w:r w:rsidR="00277136" w:rsidDel="006E32D5">
          <w:rPr>
            <w:noProof/>
            <w:webHidden/>
          </w:rPr>
          <w:fldChar w:fldCharType="end"/>
        </w:r>
        <w:r w:rsidDel="006E32D5">
          <w:rPr>
            <w:noProof/>
          </w:rPr>
          <w:fldChar w:fldCharType="end"/>
        </w:r>
      </w:del>
    </w:p>
    <w:p w14:paraId="0396892C" w14:textId="7263479A" w:rsidR="00277136" w:rsidDel="006E32D5" w:rsidRDefault="00BD0DA7">
      <w:pPr>
        <w:pStyle w:val="TOC2"/>
        <w:tabs>
          <w:tab w:val="right" w:leader="dot" w:pos="8900"/>
        </w:tabs>
        <w:rPr>
          <w:del w:id="709" w:author="Tom Bergeron" w:date="2020-10-08T09:33:00Z"/>
          <w:rFonts w:asciiTheme="minorHAnsi" w:eastAsiaTheme="minorEastAsia" w:hAnsiTheme="minorHAnsi" w:cstheme="minorBidi"/>
          <w:smallCaps w:val="0"/>
          <w:noProof/>
          <w:sz w:val="22"/>
          <w:szCs w:val="22"/>
        </w:rPr>
      </w:pPr>
      <w:del w:id="710" w:author="Tom Bergeron" w:date="2020-10-08T09:33:00Z">
        <w:r w:rsidDel="006E32D5">
          <w:rPr>
            <w:noProof/>
          </w:rPr>
          <w:fldChar w:fldCharType="begin"/>
        </w:r>
        <w:r w:rsidDel="006E32D5">
          <w:rPr>
            <w:noProof/>
          </w:rPr>
          <w:delInstrText xml:space="preserve"> HYPERLINK \l "_Toc532856834" </w:delInstrText>
        </w:r>
        <w:r w:rsidDel="006E32D5">
          <w:rPr>
            <w:noProof/>
          </w:rPr>
          <w:fldChar w:fldCharType="separate"/>
        </w:r>
      </w:del>
      <w:ins w:id="711" w:author="Tom Bergeron" w:date="2020-10-08T09:33:00Z">
        <w:r w:rsidR="006E32D5">
          <w:rPr>
            <w:b/>
            <w:bCs/>
            <w:noProof/>
          </w:rPr>
          <w:t>Error! Hyperlink reference not valid.</w:t>
        </w:r>
      </w:ins>
      <w:del w:id="712" w:author="Tom Bergeron" w:date="2020-10-08T09:33:00Z">
        <w:r w:rsidR="00277136" w:rsidRPr="00FD66D1" w:rsidDel="006E32D5">
          <w:rPr>
            <w:rStyle w:val="Hyperlink"/>
            <w:noProof/>
          </w:rPr>
          <w:delText>Configure LDO</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_Toc532856834 \h </w:delInstrText>
        </w:r>
        <w:r w:rsidR="00277136" w:rsidDel="006E32D5">
          <w:rPr>
            <w:noProof/>
            <w:webHidden/>
          </w:rPr>
        </w:r>
        <w:r w:rsidR="00277136" w:rsidDel="006E32D5">
          <w:rPr>
            <w:noProof/>
            <w:webHidden/>
          </w:rPr>
          <w:fldChar w:fldCharType="separate"/>
        </w:r>
        <w:r w:rsidR="00277136" w:rsidDel="006E32D5">
          <w:rPr>
            <w:noProof/>
            <w:webHidden/>
          </w:rPr>
          <w:delText>99</w:delText>
        </w:r>
        <w:r w:rsidR="00277136" w:rsidDel="006E32D5">
          <w:rPr>
            <w:noProof/>
            <w:webHidden/>
          </w:rPr>
          <w:fldChar w:fldCharType="end"/>
        </w:r>
        <w:r w:rsidDel="006E32D5">
          <w:rPr>
            <w:noProof/>
          </w:rPr>
          <w:fldChar w:fldCharType="end"/>
        </w:r>
      </w:del>
    </w:p>
    <w:p w14:paraId="4119170E" w14:textId="642501C3" w:rsidR="00277136" w:rsidDel="006E32D5" w:rsidRDefault="00BD0DA7">
      <w:pPr>
        <w:pStyle w:val="TOC3"/>
        <w:tabs>
          <w:tab w:val="right" w:leader="dot" w:pos="8900"/>
        </w:tabs>
        <w:rPr>
          <w:del w:id="713" w:author="Tom Bergeron" w:date="2020-10-08T09:33:00Z"/>
          <w:rFonts w:asciiTheme="minorHAnsi" w:eastAsiaTheme="minorEastAsia" w:hAnsiTheme="minorHAnsi" w:cstheme="minorBidi"/>
          <w:smallCaps w:val="0"/>
          <w:noProof/>
          <w:sz w:val="22"/>
          <w:szCs w:val="22"/>
        </w:rPr>
      </w:pPr>
      <w:del w:id="714" w:author="Tom Bergeron" w:date="2020-10-08T09:33:00Z">
        <w:r w:rsidDel="006E32D5">
          <w:rPr>
            <w:noProof/>
          </w:rPr>
          <w:fldChar w:fldCharType="begin"/>
        </w:r>
        <w:r w:rsidDel="006E32D5">
          <w:rPr>
            <w:noProof/>
          </w:rPr>
          <w:delInstrText xml:space="preserve"> HYPERLINK \l "_Toc532856835" </w:delInstrText>
        </w:r>
        <w:r w:rsidDel="006E32D5">
          <w:rPr>
            <w:noProof/>
          </w:rPr>
          <w:fldChar w:fldCharType="separate"/>
        </w:r>
      </w:del>
      <w:ins w:id="715" w:author="Tom Bergeron" w:date="2020-10-08T09:33:00Z">
        <w:r w:rsidR="006E32D5">
          <w:rPr>
            <w:b/>
            <w:bCs/>
            <w:noProof/>
          </w:rPr>
          <w:t>Error! Hyperlink reference not valid.</w:t>
        </w:r>
      </w:ins>
      <w:del w:id="716" w:author="Tom Bergeron" w:date="2020-10-08T09:33:00Z">
        <w:r w:rsidR="00277136" w:rsidRPr="00FD66D1" w:rsidDel="006E32D5">
          <w:rPr>
            <w:rStyle w:val="Hyperlink"/>
            <w:noProof/>
          </w:rPr>
          <w:delText>Delete Accumulated LDO Files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_Toc532856835 \h </w:delInstrText>
        </w:r>
        <w:r w:rsidR="00277136" w:rsidDel="006E32D5">
          <w:rPr>
            <w:noProof/>
            <w:webHidden/>
          </w:rPr>
        </w:r>
        <w:r w:rsidR="00277136" w:rsidDel="006E32D5">
          <w:rPr>
            <w:noProof/>
            <w:webHidden/>
          </w:rPr>
          <w:fldChar w:fldCharType="separate"/>
        </w:r>
        <w:r w:rsidR="00277136" w:rsidDel="006E32D5">
          <w:rPr>
            <w:noProof/>
            <w:webHidden/>
          </w:rPr>
          <w:delText>100</w:delText>
        </w:r>
        <w:r w:rsidR="00277136" w:rsidDel="006E32D5">
          <w:rPr>
            <w:noProof/>
            <w:webHidden/>
          </w:rPr>
          <w:fldChar w:fldCharType="end"/>
        </w:r>
        <w:r w:rsidDel="006E32D5">
          <w:rPr>
            <w:noProof/>
          </w:rPr>
          <w:fldChar w:fldCharType="end"/>
        </w:r>
      </w:del>
    </w:p>
    <w:p w14:paraId="7A964528" w14:textId="6DA92C8E" w:rsidR="00277136" w:rsidDel="006E32D5" w:rsidRDefault="00BD0DA7">
      <w:pPr>
        <w:pStyle w:val="TOC1"/>
        <w:tabs>
          <w:tab w:val="right" w:leader="dot" w:pos="8900"/>
        </w:tabs>
        <w:rPr>
          <w:del w:id="717" w:author="Tom Bergeron" w:date="2020-10-08T09:33:00Z"/>
          <w:rFonts w:asciiTheme="minorHAnsi" w:eastAsiaTheme="minorEastAsia" w:hAnsiTheme="minorHAnsi" w:cstheme="minorBidi"/>
          <w:b w:val="0"/>
          <w:caps w:val="0"/>
          <w:noProof/>
          <w:sz w:val="22"/>
          <w:szCs w:val="22"/>
        </w:rPr>
      </w:pPr>
      <w:del w:id="718" w:author="Tom Bergeron" w:date="2020-10-08T09:33:00Z">
        <w:r w:rsidDel="006E32D5">
          <w:rPr>
            <w:noProof/>
          </w:rPr>
          <w:fldChar w:fldCharType="begin"/>
        </w:r>
        <w:r w:rsidDel="006E32D5">
          <w:rPr>
            <w:noProof/>
          </w:rPr>
          <w:delInstrText xml:space="preserve"> HYPERLINK \l "_Toc532856836" </w:delInstrText>
        </w:r>
        <w:r w:rsidDel="006E32D5">
          <w:rPr>
            <w:noProof/>
          </w:rPr>
          <w:fldChar w:fldCharType="separate"/>
        </w:r>
      </w:del>
      <w:ins w:id="719" w:author="Tom Bergeron" w:date="2020-10-08T09:33:00Z">
        <w:r w:rsidR="006E32D5">
          <w:rPr>
            <w:b w:val="0"/>
            <w:bCs/>
            <w:noProof/>
          </w:rPr>
          <w:t>Error! Hyperlink reference not valid.</w:t>
        </w:r>
      </w:ins>
      <w:del w:id="720" w:author="Tom Bergeron" w:date="2020-10-08T09:33:00Z">
        <w:r w:rsidR="00277136" w:rsidRPr="00FD66D1" w:rsidDel="006E32D5">
          <w:rPr>
            <w:rStyle w:val="Hyperlink"/>
            <w:noProof/>
          </w:rPr>
          <w:delText>Troubleshoot COM Ports</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_Toc532856836 \h </w:delInstrText>
        </w:r>
        <w:r w:rsidR="00277136" w:rsidDel="006E32D5">
          <w:rPr>
            <w:noProof/>
            <w:webHidden/>
          </w:rPr>
        </w:r>
        <w:r w:rsidR="00277136" w:rsidDel="006E32D5">
          <w:rPr>
            <w:noProof/>
            <w:webHidden/>
          </w:rPr>
          <w:fldChar w:fldCharType="separate"/>
        </w:r>
        <w:r w:rsidR="00277136" w:rsidDel="006E32D5">
          <w:rPr>
            <w:noProof/>
            <w:webHidden/>
          </w:rPr>
          <w:delText>101</w:delText>
        </w:r>
        <w:r w:rsidR="00277136" w:rsidDel="006E32D5">
          <w:rPr>
            <w:noProof/>
            <w:webHidden/>
          </w:rPr>
          <w:fldChar w:fldCharType="end"/>
        </w:r>
        <w:r w:rsidDel="006E32D5">
          <w:rPr>
            <w:noProof/>
          </w:rPr>
          <w:fldChar w:fldCharType="end"/>
        </w:r>
      </w:del>
    </w:p>
    <w:p w14:paraId="71E7FDE6" w14:textId="607E2DDF" w:rsidR="00277136" w:rsidDel="006E32D5" w:rsidRDefault="00BD0DA7">
      <w:pPr>
        <w:pStyle w:val="TOC3"/>
        <w:tabs>
          <w:tab w:val="right" w:leader="dot" w:pos="8900"/>
        </w:tabs>
        <w:rPr>
          <w:del w:id="721" w:author="Tom Bergeron" w:date="2020-10-08T09:33:00Z"/>
          <w:rFonts w:asciiTheme="minorHAnsi" w:eastAsiaTheme="minorEastAsia" w:hAnsiTheme="minorHAnsi" w:cstheme="minorBidi"/>
          <w:smallCaps w:val="0"/>
          <w:noProof/>
          <w:sz w:val="22"/>
          <w:szCs w:val="22"/>
        </w:rPr>
      </w:pPr>
      <w:del w:id="722" w:author="Tom Bergeron" w:date="2020-10-08T09:33:00Z">
        <w:r w:rsidDel="006E32D5">
          <w:rPr>
            <w:noProof/>
          </w:rPr>
          <w:fldChar w:fldCharType="begin"/>
        </w:r>
        <w:r w:rsidDel="006E32D5">
          <w:rPr>
            <w:noProof/>
          </w:rPr>
          <w:delInstrText xml:space="preserve"> HYPERLINK \l "_Toc532856837" </w:delInstrText>
        </w:r>
        <w:r w:rsidDel="006E32D5">
          <w:rPr>
            <w:noProof/>
          </w:rPr>
          <w:fldChar w:fldCharType="separate"/>
        </w:r>
      </w:del>
      <w:ins w:id="723" w:author="Tom Bergeron" w:date="2020-10-08T09:33:00Z">
        <w:r w:rsidR="006E32D5">
          <w:rPr>
            <w:b/>
            <w:bCs/>
            <w:noProof/>
          </w:rPr>
          <w:t>Error! Hyperlink reference not valid.</w:t>
        </w:r>
      </w:ins>
      <w:del w:id="724" w:author="Tom Bergeron" w:date="2020-10-08T09:33:00Z">
        <w:r w:rsidR="00277136" w:rsidRPr="00FD66D1" w:rsidDel="006E32D5">
          <w:rPr>
            <w:rStyle w:val="Hyperlink"/>
            <w:noProof/>
          </w:rPr>
          <w:delText>Comport.Exe</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_Toc532856837 \h </w:delInstrText>
        </w:r>
        <w:r w:rsidR="00277136" w:rsidDel="006E32D5">
          <w:rPr>
            <w:noProof/>
            <w:webHidden/>
          </w:rPr>
        </w:r>
        <w:r w:rsidR="00277136" w:rsidDel="006E32D5">
          <w:rPr>
            <w:noProof/>
            <w:webHidden/>
          </w:rPr>
          <w:fldChar w:fldCharType="separate"/>
        </w:r>
        <w:r w:rsidR="00277136" w:rsidDel="006E32D5">
          <w:rPr>
            <w:noProof/>
            <w:webHidden/>
          </w:rPr>
          <w:delText>101</w:delText>
        </w:r>
        <w:r w:rsidR="00277136" w:rsidDel="006E32D5">
          <w:rPr>
            <w:noProof/>
            <w:webHidden/>
          </w:rPr>
          <w:fldChar w:fldCharType="end"/>
        </w:r>
        <w:r w:rsidDel="006E32D5">
          <w:rPr>
            <w:noProof/>
          </w:rPr>
          <w:fldChar w:fldCharType="end"/>
        </w:r>
      </w:del>
    </w:p>
    <w:p w14:paraId="6C044FD2" w14:textId="561C68D7" w:rsidR="00277136" w:rsidDel="006E32D5" w:rsidRDefault="00BD0DA7">
      <w:pPr>
        <w:pStyle w:val="TOC1"/>
        <w:tabs>
          <w:tab w:val="right" w:leader="dot" w:pos="8900"/>
        </w:tabs>
        <w:rPr>
          <w:del w:id="725" w:author="Tom Bergeron" w:date="2020-10-08T09:33:00Z"/>
          <w:rFonts w:asciiTheme="minorHAnsi" w:eastAsiaTheme="minorEastAsia" w:hAnsiTheme="minorHAnsi" w:cstheme="minorBidi"/>
          <w:b w:val="0"/>
          <w:caps w:val="0"/>
          <w:noProof/>
          <w:sz w:val="22"/>
          <w:szCs w:val="22"/>
        </w:rPr>
      </w:pPr>
      <w:del w:id="726" w:author="Tom Bergeron" w:date="2020-10-08T09:33:00Z">
        <w:r w:rsidDel="006E32D5">
          <w:rPr>
            <w:noProof/>
          </w:rPr>
          <w:fldChar w:fldCharType="begin"/>
        </w:r>
        <w:r w:rsidDel="006E32D5">
          <w:rPr>
            <w:noProof/>
          </w:rPr>
          <w:delInstrText xml:space="preserve"> HYPERLINK \l "_Toc532856838" </w:delInstrText>
        </w:r>
        <w:r w:rsidDel="006E32D5">
          <w:rPr>
            <w:noProof/>
          </w:rPr>
          <w:fldChar w:fldCharType="separate"/>
        </w:r>
      </w:del>
      <w:ins w:id="727" w:author="Tom Bergeron" w:date="2020-10-08T09:33:00Z">
        <w:r w:rsidR="006E32D5">
          <w:rPr>
            <w:b w:val="0"/>
            <w:bCs/>
            <w:noProof/>
          </w:rPr>
          <w:t>Error! Hyperlink reference not valid.</w:t>
        </w:r>
      </w:ins>
      <w:del w:id="728" w:author="Tom Bergeron" w:date="2020-10-08T09:33:00Z">
        <w:r w:rsidR="00277136" w:rsidRPr="00FD66D1" w:rsidDel="006E32D5">
          <w:rPr>
            <w:rStyle w:val="Hyperlink"/>
            <w:noProof/>
          </w:rPr>
          <w:delText>Alarm Relay</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_Toc532856838 \h </w:delInstrText>
        </w:r>
        <w:r w:rsidR="00277136" w:rsidDel="006E32D5">
          <w:rPr>
            <w:noProof/>
            <w:webHidden/>
          </w:rPr>
        </w:r>
        <w:r w:rsidR="00277136" w:rsidDel="006E32D5">
          <w:rPr>
            <w:noProof/>
            <w:webHidden/>
          </w:rPr>
          <w:fldChar w:fldCharType="separate"/>
        </w:r>
        <w:r w:rsidR="00277136" w:rsidDel="006E32D5">
          <w:rPr>
            <w:noProof/>
            <w:webHidden/>
          </w:rPr>
          <w:delText>103</w:delText>
        </w:r>
        <w:r w:rsidR="00277136" w:rsidDel="006E32D5">
          <w:rPr>
            <w:noProof/>
            <w:webHidden/>
          </w:rPr>
          <w:fldChar w:fldCharType="end"/>
        </w:r>
        <w:r w:rsidDel="006E32D5">
          <w:rPr>
            <w:noProof/>
          </w:rPr>
          <w:fldChar w:fldCharType="end"/>
        </w:r>
      </w:del>
    </w:p>
    <w:p w14:paraId="7C772173" w14:textId="5ACF6C31" w:rsidR="00277136" w:rsidDel="006E32D5" w:rsidRDefault="00BD0DA7">
      <w:pPr>
        <w:pStyle w:val="TOC1"/>
        <w:tabs>
          <w:tab w:val="right" w:leader="dot" w:pos="8900"/>
        </w:tabs>
        <w:rPr>
          <w:del w:id="729" w:author="Tom Bergeron" w:date="2020-10-08T09:33:00Z"/>
          <w:rFonts w:asciiTheme="minorHAnsi" w:eastAsiaTheme="minorEastAsia" w:hAnsiTheme="minorHAnsi" w:cstheme="minorBidi"/>
          <w:b w:val="0"/>
          <w:caps w:val="0"/>
          <w:noProof/>
          <w:sz w:val="22"/>
          <w:szCs w:val="22"/>
        </w:rPr>
      </w:pPr>
      <w:del w:id="730" w:author="Tom Bergeron" w:date="2020-10-08T09:33:00Z">
        <w:r w:rsidDel="006E32D5">
          <w:rPr>
            <w:noProof/>
          </w:rPr>
          <w:fldChar w:fldCharType="begin"/>
        </w:r>
        <w:r w:rsidDel="006E32D5">
          <w:rPr>
            <w:noProof/>
          </w:rPr>
          <w:delInstrText xml:space="preserve"> HYPERLINK \l "_Toc532856839" </w:delInstrText>
        </w:r>
        <w:r w:rsidDel="006E32D5">
          <w:rPr>
            <w:noProof/>
          </w:rPr>
          <w:fldChar w:fldCharType="separate"/>
        </w:r>
      </w:del>
      <w:ins w:id="731" w:author="Tom Bergeron" w:date="2020-10-08T09:33:00Z">
        <w:r w:rsidR="006E32D5">
          <w:rPr>
            <w:b w:val="0"/>
            <w:bCs/>
            <w:noProof/>
          </w:rPr>
          <w:t>Error! Hyperlink reference not valid.</w:t>
        </w:r>
      </w:ins>
      <w:del w:id="732" w:author="Tom Bergeron" w:date="2020-10-08T09:33:00Z">
        <w:r w:rsidR="00277136" w:rsidRPr="00FD66D1" w:rsidDel="006E32D5">
          <w:rPr>
            <w:rStyle w:val="Hyperlink"/>
            <w:noProof/>
          </w:rPr>
          <w:delText>Light Tower</w:delText>
        </w:r>
        <w:r w:rsidR="00277136" w:rsidDel="006E32D5">
          <w:rPr>
            <w:noProof/>
            <w:webHidden/>
          </w:rPr>
          <w:tab/>
        </w:r>
        <w:r w:rsidR="00277136" w:rsidDel="006E32D5">
          <w:rPr>
            <w:noProof/>
            <w:webHidden/>
          </w:rPr>
          <w:fldChar w:fldCharType="begin"/>
        </w:r>
        <w:r w:rsidR="00277136" w:rsidDel="006E32D5">
          <w:rPr>
            <w:noProof/>
            <w:webHidden/>
          </w:rPr>
          <w:delInstrText xml:space="preserve"> PAGEREF _Toc532856839 \h </w:delInstrText>
        </w:r>
        <w:r w:rsidR="00277136" w:rsidDel="006E32D5">
          <w:rPr>
            <w:noProof/>
            <w:webHidden/>
          </w:rPr>
        </w:r>
        <w:r w:rsidR="00277136" w:rsidDel="006E32D5">
          <w:rPr>
            <w:noProof/>
            <w:webHidden/>
          </w:rPr>
          <w:fldChar w:fldCharType="separate"/>
        </w:r>
        <w:r w:rsidR="00277136" w:rsidDel="006E32D5">
          <w:rPr>
            <w:noProof/>
            <w:webHidden/>
          </w:rPr>
          <w:delText>103</w:delText>
        </w:r>
        <w:r w:rsidR="00277136" w:rsidDel="006E32D5">
          <w:rPr>
            <w:noProof/>
            <w:webHidden/>
          </w:rPr>
          <w:fldChar w:fldCharType="end"/>
        </w:r>
        <w:r w:rsidDel="006E32D5">
          <w:rPr>
            <w:noProof/>
          </w:rPr>
          <w:fldChar w:fldCharType="end"/>
        </w:r>
      </w:del>
    </w:p>
    <w:p w14:paraId="75FA2065" w14:textId="1D55503C" w:rsidR="00277136" w:rsidDel="006E32D5" w:rsidRDefault="00277136">
      <w:pPr>
        <w:pStyle w:val="TOC1"/>
        <w:tabs>
          <w:tab w:val="right" w:leader="dot" w:pos="8900"/>
        </w:tabs>
        <w:rPr>
          <w:del w:id="733" w:author="Tom Bergeron" w:date="2020-10-08T09:33:00Z"/>
          <w:rFonts w:asciiTheme="minorHAnsi" w:eastAsiaTheme="minorEastAsia" w:hAnsiTheme="minorHAnsi" w:cstheme="minorBidi"/>
          <w:b w:val="0"/>
          <w:caps w:val="0"/>
          <w:noProof/>
          <w:sz w:val="22"/>
          <w:szCs w:val="22"/>
        </w:rPr>
      </w:pPr>
    </w:p>
    <w:p w14:paraId="1BF4D468" w14:textId="77777777" w:rsidR="002C32B4" w:rsidDel="006E32D5" w:rsidRDefault="002C32B4">
      <w:pPr>
        <w:rPr>
          <w:del w:id="734" w:author="Tom Bergeron" w:date="2020-10-08T09:37:00Z"/>
          <w:rFonts w:ascii="Arial" w:hAnsi="Arial"/>
        </w:rPr>
      </w:pPr>
      <w:r>
        <w:rPr>
          <w:rFonts w:ascii="Arial" w:hAnsi="Arial"/>
        </w:rPr>
        <w:fldChar w:fldCharType="end"/>
      </w:r>
    </w:p>
    <w:p w14:paraId="1A856DC7" w14:textId="77777777" w:rsidR="002C32B4" w:rsidDel="006E32D5" w:rsidRDefault="002C32B4">
      <w:pPr>
        <w:rPr>
          <w:del w:id="735" w:author="Tom Bergeron" w:date="2020-10-08T09:37:00Z"/>
        </w:rPr>
      </w:pPr>
    </w:p>
    <w:p w14:paraId="04CB07D8" w14:textId="77777777" w:rsidR="007E12D5" w:rsidRDefault="007E12D5">
      <w:pPr>
        <w:rPr>
          <w:b/>
          <w:sz w:val="44"/>
          <w:szCs w:val="44"/>
        </w:rPr>
      </w:pPr>
      <w:del w:id="736" w:author="Tom Bergeron" w:date="2020-10-08T09:37:00Z">
        <w:r w:rsidDel="006E32D5">
          <w:rPr>
            <w:b/>
            <w:sz w:val="44"/>
            <w:szCs w:val="44"/>
          </w:rPr>
          <w:br w:type="page"/>
        </w:r>
      </w:del>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201B6B4D" w14:textId="3C707099" w:rsidR="006E32D5" w:rsidRDefault="007E12D5">
      <w:pPr>
        <w:pStyle w:val="TOC1"/>
        <w:tabs>
          <w:tab w:val="right" w:leader="dot" w:pos="8900"/>
        </w:tabs>
        <w:rPr>
          <w:ins w:id="737" w:author="Tom Bergeron" w:date="2020-10-08T09:33:00Z"/>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56F01E8C" w14:textId="61A05C72" w:rsidR="006E32D5" w:rsidRDefault="006E32D5">
      <w:pPr>
        <w:pStyle w:val="TOC1"/>
        <w:tabs>
          <w:tab w:val="right" w:leader="dot" w:pos="8900"/>
        </w:tabs>
        <w:rPr>
          <w:ins w:id="738" w:author="Tom Bergeron" w:date="2020-10-08T09:33:00Z"/>
          <w:rFonts w:asciiTheme="minorHAnsi" w:eastAsiaTheme="minorEastAsia" w:hAnsiTheme="minorHAnsi" w:cstheme="minorBidi"/>
          <w:b w:val="0"/>
          <w:caps w:val="0"/>
          <w:noProof/>
          <w:sz w:val="22"/>
          <w:szCs w:val="22"/>
        </w:rPr>
      </w:pPr>
      <w:ins w:id="739"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"_Toc53042450"</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Appendix A: The Process Window Index</w:t>
        </w:r>
        <w:r>
          <w:rPr>
            <w:noProof/>
            <w:webHidden/>
          </w:rPr>
          <w:tab/>
        </w:r>
        <w:r>
          <w:rPr>
            <w:noProof/>
            <w:webHidden/>
          </w:rPr>
          <w:fldChar w:fldCharType="begin"/>
        </w:r>
        <w:r>
          <w:rPr>
            <w:noProof/>
            <w:webHidden/>
          </w:rPr>
          <w:instrText xml:space="preserve"> PAGEREF _Toc53042450 \h </w:instrText>
        </w:r>
        <w:r>
          <w:rPr>
            <w:noProof/>
            <w:webHidden/>
          </w:rPr>
        </w:r>
      </w:ins>
      <w:r>
        <w:rPr>
          <w:noProof/>
          <w:webHidden/>
        </w:rPr>
        <w:fldChar w:fldCharType="separate"/>
      </w:r>
      <w:ins w:id="740" w:author="Tom Bergeron" w:date="2020-10-08T09:33:00Z">
        <w:r>
          <w:rPr>
            <w:noProof/>
            <w:webHidden/>
          </w:rPr>
          <w:t>107</w:t>
        </w:r>
        <w:r>
          <w:rPr>
            <w:noProof/>
            <w:webHidden/>
          </w:rPr>
          <w:fldChar w:fldCharType="end"/>
        </w:r>
        <w:r w:rsidRPr="00E93EE4">
          <w:rPr>
            <w:rStyle w:val="Hyperlink"/>
            <w:noProof/>
          </w:rPr>
          <w:fldChar w:fldCharType="end"/>
        </w:r>
      </w:ins>
    </w:p>
    <w:p w14:paraId="54D0CCD5" w14:textId="2300F6C1" w:rsidR="006E32D5" w:rsidRDefault="006E32D5">
      <w:pPr>
        <w:pStyle w:val="TOC2"/>
        <w:tabs>
          <w:tab w:val="right" w:leader="dot" w:pos="8900"/>
        </w:tabs>
        <w:rPr>
          <w:ins w:id="741" w:author="Tom Bergeron" w:date="2020-10-08T09:33:00Z"/>
          <w:rFonts w:asciiTheme="minorHAnsi" w:eastAsiaTheme="minorEastAsia" w:hAnsiTheme="minorHAnsi" w:cstheme="minorBidi"/>
          <w:smallCaps w:val="0"/>
          <w:noProof/>
          <w:sz w:val="22"/>
          <w:szCs w:val="22"/>
        </w:rPr>
      </w:pPr>
      <w:ins w:id="742"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"_Toc53042451"</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The Problem</w:t>
        </w:r>
        <w:r>
          <w:rPr>
            <w:noProof/>
            <w:webHidden/>
          </w:rPr>
          <w:tab/>
        </w:r>
        <w:r>
          <w:rPr>
            <w:noProof/>
            <w:webHidden/>
          </w:rPr>
          <w:fldChar w:fldCharType="begin"/>
        </w:r>
        <w:r>
          <w:rPr>
            <w:noProof/>
            <w:webHidden/>
          </w:rPr>
          <w:instrText xml:space="preserve"> PAGEREF _Toc53042451 \h </w:instrText>
        </w:r>
        <w:r>
          <w:rPr>
            <w:noProof/>
            <w:webHidden/>
          </w:rPr>
        </w:r>
      </w:ins>
      <w:r>
        <w:rPr>
          <w:noProof/>
          <w:webHidden/>
        </w:rPr>
        <w:fldChar w:fldCharType="separate"/>
      </w:r>
      <w:ins w:id="743" w:author="Tom Bergeron" w:date="2020-10-08T09:33:00Z">
        <w:r>
          <w:rPr>
            <w:noProof/>
            <w:webHidden/>
          </w:rPr>
          <w:t>107</w:t>
        </w:r>
        <w:r>
          <w:rPr>
            <w:noProof/>
            <w:webHidden/>
          </w:rPr>
          <w:fldChar w:fldCharType="end"/>
        </w:r>
        <w:r w:rsidRPr="00E93EE4">
          <w:rPr>
            <w:rStyle w:val="Hyperlink"/>
            <w:noProof/>
          </w:rPr>
          <w:fldChar w:fldCharType="end"/>
        </w:r>
      </w:ins>
    </w:p>
    <w:p w14:paraId="694ED766" w14:textId="74FA6E5D" w:rsidR="006E32D5" w:rsidRDefault="006E32D5">
      <w:pPr>
        <w:pStyle w:val="TOC2"/>
        <w:tabs>
          <w:tab w:val="right" w:leader="dot" w:pos="8900"/>
        </w:tabs>
        <w:rPr>
          <w:ins w:id="744" w:author="Tom Bergeron" w:date="2020-10-08T09:33:00Z"/>
          <w:rFonts w:asciiTheme="minorHAnsi" w:eastAsiaTheme="minorEastAsia" w:hAnsiTheme="minorHAnsi" w:cstheme="minorBidi"/>
          <w:smallCaps w:val="0"/>
          <w:noProof/>
          <w:sz w:val="22"/>
          <w:szCs w:val="22"/>
        </w:rPr>
      </w:pPr>
      <w:ins w:id="745"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"_Toc53042452"</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Defining the Process Window Index</w:t>
        </w:r>
        <w:r>
          <w:rPr>
            <w:noProof/>
            <w:webHidden/>
          </w:rPr>
          <w:tab/>
        </w:r>
        <w:r>
          <w:rPr>
            <w:noProof/>
            <w:webHidden/>
          </w:rPr>
          <w:fldChar w:fldCharType="begin"/>
        </w:r>
        <w:r>
          <w:rPr>
            <w:noProof/>
            <w:webHidden/>
          </w:rPr>
          <w:instrText xml:space="preserve"> PAGEREF _Toc53042452 \h </w:instrText>
        </w:r>
        <w:r>
          <w:rPr>
            <w:noProof/>
            <w:webHidden/>
          </w:rPr>
        </w:r>
      </w:ins>
      <w:r>
        <w:rPr>
          <w:noProof/>
          <w:webHidden/>
        </w:rPr>
        <w:fldChar w:fldCharType="separate"/>
      </w:r>
      <w:ins w:id="746" w:author="Tom Bergeron" w:date="2020-10-08T09:33:00Z">
        <w:r>
          <w:rPr>
            <w:noProof/>
            <w:webHidden/>
          </w:rPr>
          <w:t>107</w:t>
        </w:r>
        <w:r>
          <w:rPr>
            <w:noProof/>
            <w:webHidden/>
          </w:rPr>
          <w:fldChar w:fldCharType="end"/>
        </w:r>
        <w:r w:rsidRPr="00E93EE4">
          <w:rPr>
            <w:rStyle w:val="Hyperlink"/>
            <w:noProof/>
          </w:rPr>
          <w:fldChar w:fldCharType="end"/>
        </w:r>
      </w:ins>
    </w:p>
    <w:p w14:paraId="10AA63F6" w14:textId="7A085F9C" w:rsidR="006E32D5" w:rsidRDefault="006E32D5">
      <w:pPr>
        <w:pStyle w:val="TOC2"/>
        <w:tabs>
          <w:tab w:val="right" w:leader="dot" w:pos="8900"/>
        </w:tabs>
        <w:rPr>
          <w:ins w:id="747" w:author="Tom Bergeron" w:date="2020-10-08T09:33:00Z"/>
          <w:rFonts w:asciiTheme="minorHAnsi" w:eastAsiaTheme="minorEastAsia" w:hAnsiTheme="minorHAnsi" w:cstheme="minorBidi"/>
          <w:smallCaps w:val="0"/>
          <w:noProof/>
          <w:sz w:val="22"/>
          <w:szCs w:val="22"/>
        </w:rPr>
      </w:pPr>
      <w:ins w:id="748"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"_Toc53042453"</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Calculating the PWI</w:t>
        </w:r>
        <w:r>
          <w:rPr>
            <w:noProof/>
            <w:webHidden/>
          </w:rPr>
          <w:tab/>
        </w:r>
        <w:r>
          <w:rPr>
            <w:noProof/>
            <w:webHidden/>
          </w:rPr>
          <w:fldChar w:fldCharType="begin"/>
        </w:r>
        <w:r>
          <w:rPr>
            <w:noProof/>
            <w:webHidden/>
          </w:rPr>
          <w:instrText xml:space="preserve"> PAGEREF _Toc53042453 \h </w:instrText>
        </w:r>
        <w:r>
          <w:rPr>
            <w:noProof/>
            <w:webHidden/>
          </w:rPr>
        </w:r>
      </w:ins>
      <w:r>
        <w:rPr>
          <w:noProof/>
          <w:webHidden/>
        </w:rPr>
        <w:fldChar w:fldCharType="separate"/>
      </w:r>
      <w:ins w:id="749" w:author="Tom Bergeron" w:date="2020-10-08T09:33:00Z">
        <w:r>
          <w:rPr>
            <w:noProof/>
            <w:webHidden/>
          </w:rPr>
          <w:t>108</w:t>
        </w:r>
        <w:r>
          <w:rPr>
            <w:noProof/>
            <w:webHidden/>
          </w:rPr>
          <w:fldChar w:fldCharType="end"/>
        </w:r>
        <w:r w:rsidRPr="00E93EE4">
          <w:rPr>
            <w:rStyle w:val="Hyperlink"/>
            <w:noProof/>
          </w:rPr>
          <w:fldChar w:fldCharType="end"/>
        </w:r>
      </w:ins>
    </w:p>
    <w:p w14:paraId="73C98A2A" w14:textId="77CB0DE5" w:rsidR="006E32D5" w:rsidRDefault="006E32D5">
      <w:pPr>
        <w:pStyle w:val="TOC2"/>
        <w:tabs>
          <w:tab w:val="right" w:leader="dot" w:pos="8900"/>
        </w:tabs>
        <w:rPr>
          <w:ins w:id="750" w:author="Tom Bergeron" w:date="2020-10-08T09:33:00Z"/>
          <w:rFonts w:asciiTheme="minorHAnsi" w:eastAsiaTheme="minorEastAsia" w:hAnsiTheme="minorHAnsi" w:cstheme="minorBidi"/>
          <w:smallCaps w:val="0"/>
          <w:noProof/>
          <w:sz w:val="22"/>
          <w:szCs w:val="22"/>
        </w:rPr>
      </w:pPr>
      <w:ins w:id="751"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"_Toc53042454"</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Benefits of Ranking Thermal Profile Performance</w:t>
        </w:r>
        <w:r>
          <w:rPr>
            <w:noProof/>
            <w:webHidden/>
          </w:rPr>
          <w:tab/>
        </w:r>
        <w:r>
          <w:rPr>
            <w:noProof/>
            <w:webHidden/>
          </w:rPr>
          <w:fldChar w:fldCharType="begin"/>
        </w:r>
        <w:r>
          <w:rPr>
            <w:noProof/>
            <w:webHidden/>
          </w:rPr>
          <w:instrText xml:space="preserve"> PAGEREF _Toc53042454 \h </w:instrText>
        </w:r>
        <w:r>
          <w:rPr>
            <w:noProof/>
            <w:webHidden/>
          </w:rPr>
        </w:r>
      </w:ins>
      <w:r>
        <w:rPr>
          <w:noProof/>
          <w:webHidden/>
        </w:rPr>
        <w:fldChar w:fldCharType="separate"/>
      </w:r>
      <w:ins w:id="752" w:author="Tom Bergeron" w:date="2020-10-08T09:33:00Z">
        <w:r>
          <w:rPr>
            <w:noProof/>
            <w:webHidden/>
          </w:rPr>
          <w:t>109</w:t>
        </w:r>
        <w:r>
          <w:rPr>
            <w:noProof/>
            <w:webHidden/>
          </w:rPr>
          <w:fldChar w:fldCharType="end"/>
        </w:r>
        <w:r w:rsidRPr="00E93EE4">
          <w:rPr>
            <w:rStyle w:val="Hyperlink"/>
            <w:noProof/>
          </w:rPr>
          <w:fldChar w:fldCharType="end"/>
        </w:r>
      </w:ins>
    </w:p>
    <w:p w14:paraId="15C65722" w14:textId="63875DF3" w:rsidR="006E32D5" w:rsidRDefault="006E32D5">
      <w:pPr>
        <w:pStyle w:val="TOC2"/>
        <w:tabs>
          <w:tab w:val="right" w:leader="dot" w:pos="8900"/>
        </w:tabs>
        <w:rPr>
          <w:ins w:id="753" w:author="Tom Bergeron" w:date="2020-10-08T09:33:00Z"/>
          <w:rFonts w:asciiTheme="minorHAnsi" w:eastAsiaTheme="minorEastAsia" w:hAnsiTheme="minorHAnsi" w:cstheme="minorBidi"/>
          <w:smallCaps w:val="0"/>
          <w:noProof/>
          <w:sz w:val="22"/>
          <w:szCs w:val="22"/>
        </w:rPr>
      </w:pPr>
      <w:ins w:id="754"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"_Toc53042455"</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Conclusion</w:t>
        </w:r>
        <w:r>
          <w:rPr>
            <w:noProof/>
            <w:webHidden/>
          </w:rPr>
          <w:tab/>
        </w:r>
        <w:r>
          <w:rPr>
            <w:noProof/>
            <w:webHidden/>
          </w:rPr>
          <w:fldChar w:fldCharType="begin"/>
        </w:r>
        <w:r>
          <w:rPr>
            <w:noProof/>
            <w:webHidden/>
          </w:rPr>
          <w:instrText xml:space="preserve"> PAGEREF _Toc53042455 \h </w:instrText>
        </w:r>
        <w:r>
          <w:rPr>
            <w:noProof/>
            <w:webHidden/>
          </w:rPr>
        </w:r>
      </w:ins>
      <w:r>
        <w:rPr>
          <w:noProof/>
          <w:webHidden/>
        </w:rPr>
        <w:fldChar w:fldCharType="separate"/>
      </w:r>
      <w:ins w:id="755" w:author="Tom Bergeron" w:date="2020-10-08T09:33:00Z">
        <w:r>
          <w:rPr>
            <w:noProof/>
            <w:webHidden/>
          </w:rPr>
          <w:t>109</w:t>
        </w:r>
        <w:r>
          <w:rPr>
            <w:noProof/>
            <w:webHidden/>
          </w:rPr>
          <w:fldChar w:fldCharType="end"/>
        </w:r>
        <w:r w:rsidRPr="00E93EE4">
          <w:rPr>
            <w:rStyle w:val="Hyperlink"/>
            <w:noProof/>
          </w:rPr>
          <w:fldChar w:fldCharType="end"/>
        </w:r>
      </w:ins>
    </w:p>
    <w:p w14:paraId="75098026" w14:textId="7E6CC22B" w:rsidR="006E32D5" w:rsidRDefault="006E32D5">
      <w:pPr>
        <w:pStyle w:val="TOC1"/>
        <w:tabs>
          <w:tab w:val="right" w:leader="dot" w:pos="8900"/>
        </w:tabs>
        <w:rPr>
          <w:ins w:id="756" w:author="Tom Bergeron" w:date="2020-10-08T09:33:00Z"/>
          <w:rFonts w:asciiTheme="minorHAnsi" w:eastAsiaTheme="minorEastAsia" w:hAnsiTheme="minorHAnsi" w:cstheme="minorBidi"/>
          <w:b w:val="0"/>
          <w:caps w:val="0"/>
          <w:noProof/>
          <w:sz w:val="22"/>
          <w:szCs w:val="22"/>
        </w:rPr>
      </w:pPr>
      <w:ins w:id="757"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"_Toc53042456"</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_Toc53042456 \h </w:instrText>
        </w:r>
        <w:r>
          <w:rPr>
            <w:noProof/>
            <w:webHidden/>
          </w:rPr>
        </w:r>
      </w:ins>
      <w:r>
        <w:rPr>
          <w:noProof/>
          <w:webHidden/>
        </w:rPr>
        <w:fldChar w:fldCharType="separate"/>
      </w:r>
      <w:ins w:id="758" w:author="Tom Bergeron" w:date="2020-10-08T09:33:00Z">
        <w:r>
          <w:rPr>
            <w:noProof/>
            <w:webHidden/>
          </w:rPr>
          <w:t>110</w:t>
        </w:r>
        <w:r>
          <w:rPr>
            <w:noProof/>
            <w:webHidden/>
          </w:rPr>
          <w:fldChar w:fldCharType="end"/>
        </w:r>
        <w:r w:rsidRPr="00E93EE4">
          <w:rPr>
            <w:rStyle w:val="Hyperlink"/>
            <w:noProof/>
          </w:rPr>
          <w:fldChar w:fldCharType="end"/>
        </w:r>
      </w:ins>
    </w:p>
    <w:p w14:paraId="088638FB" w14:textId="06498C79" w:rsidR="006E32D5" w:rsidRDefault="006E32D5">
      <w:pPr>
        <w:pStyle w:val="TOC2"/>
        <w:tabs>
          <w:tab w:val="right" w:leader="dot" w:pos="8900"/>
        </w:tabs>
        <w:rPr>
          <w:ins w:id="759" w:author="Tom Bergeron" w:date="2020-10-08T09:33:00Z"/>
          <w:rFonts w:asciiTheme="minorHAnsi" w:eastAsiaTheme="minorEastAsia" w:hAnsiTheme="minorHAnsi" w:cstheme="minorBidi"/>
          <w:smallCaps w:val="0"/>
          <w:noProof/>
          <w:sz w:val="22"/>
          <w:szCs w:val="22"/>
        </w:rPr>
      </w:pPr>
      <w:ins w:id="760"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"_Toc53042457"</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For Stand-Alone Software Installations</w:t>
        </w:r>
        <w:r>
          <w:rPr>
            <w:noProof/>
            <w:webHidden/>
          </w:rPr>
          <w:tab/>
        </w:r>
        <w:r>
          <w:rPr>
            <w:noProof/>
            <w:webHidden/>
          </w:rPr>
          <w:fldChar w:fldCharType="begin"/>
        </w:r>
        <w:r>
          <w:rPr>
            <w:noProof/>
            <w:webHidden/>
          </w:rPr>
          <w:instrText xml:space="preserve"> PAGEREF _Toc53042457 \h </w:instrText>
        </w:r>
        <w:r>
          <w:rPr>
            <w:noProof/>
            <w:webHidden/>
          </w:rPr>
        </w:r>
      </w:ins>
      <w:r>
        <w:rPr>
          <w:noProof/>
          <w:webHidden/>
        </w:rPr>
        <w:fldChar w:fldCharType="separate"/>
      </w:r>
      <w:ins w:id="761" w:author="Tom Bergeron" w:date="2020-10-08T09:33:00Z">
        <w:r>
          <w:rPr>
            <w:noProof/>
            <w:webHidden/>
          </w:rPr>
          <w:t>110</w:t>
        </w:r>
        <w:r>
          <w:rPr>
            <w:noProof/>
            <w:webHidden/>
          </w:rPr>
          <w:fldChar w:fldCharType="end"/>
        </w:r>
        <w:r w:rsidRPr="00E93EE4">
          <w:rPr>
            <w:rStyle w:val="Hyperlink"/>
            <w:noProof/>
          </w:rPr>
          <w:fldChar w:fldCharType="end"/>
        </w:r>
      </w:ins>
    </w:p>
    <w:p w14:paraId="20449C60" w14:textId="56B10BA9" w:rsidR="006E32D5" w:rsidRDefault="006E32D5">
      <w:pPr>
        <w:pStyle w:val="TOC2"/>
        <w:tabs>
          <w:tab w:val="right" w:leader="dot" w:pos="8900"/>
        </w:tabs>
        <w:rPr>
          <w:ins w:id="762" w:author="Tom Bergeron" w:date="2020-10-08T09:33:00Z"/>
          <w:rFonts w:asciiTheme="minorHAnsi" w:eastAsiaTheme="minorEastAsia" w:hAnsiTheme="minorHAnsi" w:cstheme="minorBidi"/>
          <w:smallCaps w:val="0"/>
          <w:noProof/>
          <w:sz w:val="22"/>
          <w:szCs w:val="22"/>
        </w:rPr>
      </w:pPr>
      <w:ins w:id="763"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"_Toc53042458"</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For Oven Controller Software Installations</w:t>
        </w:r>
        <w:r>
          <w:rPr>
            <w:noProof/>
            <w:webHidden/>
          </w:rPr>
          <w:tab/>
        </w:r>
        <w:r>
          <w:rPr>
            <w:noProof/>
            <w:webHidden/>
          </w:rPr>
          <w:fldChar w:fldCharType="begin"/>
        </w:r>
        <w:r>
          <w:rPr>
            <w:noProof/>
            <w:webHidden/>
          </w:rPr>
          <w:instrText xml:space="preserve"> PAGEREF _Toc53042458 \h </w:instrText>
        </w:r>
        <w:r>
          <w:rPr>
            <w:noProof/>
            <w:webHidden/>
          </w:rPr>
        </w:r>
      </w:ins>
      <w:r>
        <w:rPr>
          <w:noProof/>
          <w:webHidden/>
        </w:rPr>
        <w:fldChar w:fldCharType="separate"/>
      </w:r>
      <w:ins w:id="764" w:author="Tom Bergeron" w:date="2020-10-08T09:33:00Z">
        <w:r>
          <w:rPr>
            <w:noProof/>
            <w:webHidden/>
          </w:rPr>
          <w:t>112</w:t>
        </w:r>
        <w:r>
          <w:rPr>
            <w:noProof/>
            <w:webHidden/>
          </w:rPr>
          <w:fldChar w:fldCharType="end"/>
        </w:r>
        <w:r w:rsidRPr="00E93EE4">
          <w:rPr>
            <w:rStyle w:val="Hyperlink"/>
            <w:noProof/>
          </w:rPr>
          <w:fldChar w:fldCharType="end"/>
        </w:r>
      </w:ins>
    </w:p>
    <w:p w14:paraId="032FC248" w14:textId="1F66E4B0" w:rsidR="006E32D5" w:rsidRDefault="006E32D5">
      <w:pPr>
        <w:pStyle w:val="TOC1"/>
        <w:tabs>
          <w:tab w:val="right" w:leader="dot" w:pos="8900"/>
        </w:tabs>
        <w:rPr>
          <w:ins w:id="765" w:author="Tom Bergeron" w:date="2020-10-08T09:33:00Z"/>
          <w:rFonts w:asciiTheme="minorHAnsi" w:eastAsiaTheme="minorEastAsia" w:hAnsiTheme="minorHAnsi" w:cstheme="minorBidi"/>
          <w:b w:val="0"/>
          <w:caps w:val="0"/>
          <w:noProof/>
          <w:sz w:val="22"/>
          <w:szCs w:val="22"/>
        </w:rPr>
      </w:pPr>
      <w:ins w:id="766"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"_Toc53042459"</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Appendix C: Configuration Program</w:t>
        </w:r>
        <w:r>
          <w:rPr>
            <w:noProof/>
            <w:webHidden/>
          </w:rPr>
          <w:tab/>
        </w:r>
        <w:r>
          <w:rPr>
            <w:noProof/>
            <w:webHidden/>
          </w:rPr>
          <w:fldChar w:fldCharType="begin"/>
        </w:r>
        <w:r>
          <w:rPr>
            <w:noProof/>
            <w:webHidden/>
          </w:rPr>
          <w:instrText xml:space="preserve"> PAGEREF _Toc53042459 \h </w:instrText>
        </w:r>
        <w:r>
          <w:rPr>
            <w:noProof/>
            <w:webHidden/>
          </w:rPr>
        </w:r>
      </w:ins>
      <w:r>
        <w:rPr>
          <w:noProof/>
          <w:webHidden/>
        </w:rPr>
        <w:fldChar w:fldCharType="separate"/>
      </w:r>
      <w:ins w:id="767" w:author="Tom Bergeron" w:date="2020-10-08T09:33:00Z">
        <w:r>
          <w:rPr>
            <w:noProof/>
            <w:webHidden/>
          </w:rPr>
          <w:t>114</w:t>
        </w:r>
        <w:r>
          <w:rPr>
            <w:noProof/>
            <w:webHidden/>
          </w:rPr>
          <w:fldChar w:fldCharType="end"/>
        </w:r>
        <w:r w:rsidRPr="00E93EE4">
          <w:rPr>
            <w:rStyle w:val="Hyperlink"/>
            <w:noProof/>
          </w:rPr>
          <w:fldChar w:fldCharType="end"/>
        </w:r>
      </w:ins>
    </w:p>
    <w:p w14:paraId="5A3CE87F" w14:textId="3521760A" w:rsidR="006E32D5" w:rsidRDefault="006E32D5">
      <w:pPr>
        <w:pStyle w:val="TOC2"/>
        <w:tabs>
          <w:tab w:val="right" w:leader="dot" w:pos="8900"/>
        </w:tabs>
        <w:rPr>
          <w:ins w:id="768" w:author="Tom Bergeron" w:date="2020-10-08T09:33:00Z"/>
          <w:rFonts w:asciiTheme="minorHAnsi" w:eastAsiaTheme="minorEastAsia" w:hAnsiTheme="minorHAnsi" w:cstheme="minorBidi"/>
          <w:smallCaps w:val="0"/>
          <w:noProof/>
          <w:sz w:val="22"/>
          <w:szCs w:val="22"/>
        </w:rPr>
      </w:pPr>
      <w:ins w:id="769"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"_Toc53042460"</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User Settings Tab</w:t>
        </w:r>
        <w:r>
          <w:rPr>
            <w:noProof/>
            <w:webHidden/>
          </w:rPr>
          <w:tab/>
        </w:r>
        <w:r>
          <w:rPr>
            <w:noProof/>
            <w:webHidden/>
          </w:rPr>
          <w:fldChar w:fldCharType="begin"/>
        </w:r>
        <w:r>
          <w:rPr>
            <w:noProof/>
            <w:webHidden/>
          </w:rPr>
          <w:instrText xml:space="preserve"> PAGEREF _Toc53042460 \h </w:instrText>
        </w:r>
        <w:r>
          <w:rPr>
            <w:noProof/>
            <w:webHidden/>
          </w:rPr>
        </w:r>
      </w:ins>
      <w:r>
        <w:rPr>
          <w:noProof/>
          <w:webHidden/>
        </w:rPr>
        <w:fldChar w:fldCharType="separate"/>
      </w:r>
      <w:ins w:id="770" w:author="Tom Bergeron" w:date="2020-10-08T09:33:00Z">
        <w:r>
          <w:rPr>
            <w:noProof/>
            <w:webHidden/>
          </w:rPr>
          <w:t>114</w:t>
        </w:r>
        <w:r>
          <w:rPr>
            <w:noProof/>
            <w:webHidden/>
          </w:rPr>
          <w:fldChar w:fldCharType="end"/>
        </w:r>
        <w:r w:rsidRPr="00E93EE4">
          <w:rPr>
            <w:rStyle w:val="Hyperlink"/>
            <w:noProof/>
          </w:rPr>
          <w:fldChar w:fldCharType="end"/>
        </w:r>
      </w:ins>
    </w:p>
    <w:p w14:paraId="6DB02DA6" w14:textId="43AD5F6B" w:rsidR="006E32D5" w:rsidRDefault="006E32D5">
      <w:pPr>
        <w:pStyle w:val="TOC3"/>
        <w:tabs>
          <w:tab w:val="right" w:leader="dot" w:pos="8900"/>
        </w:tabs>
        <w:rPr>
          <w:ins w:id="771" w:author="Tom Bergeron" w:date="2020-10-08T09:33:00Z"/>
          <w:rFonts w:asciiTheme="minorHAnsi" w:eastAsiaTheme="minorEastAsia" w:hAnsiTheme="minorHAnsi" w:cstheme="minorBidi"/>
          <w:smallCaps w:val="0"/>
          <w:noProof/>
          <w:sz w:val="22"/>
          <w:szCs w:val="22"/>
        </w:rPr>
      </w:pPr>
      <w:ins w:id="772"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"_Toc53042461"</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Use Baseline Profile Expiration</w:t>
        </w:r>
        <w:r>
          <w:rPr>
            <w:noProof/>
            <w:webHidden/>
          </w:rPr>
          <w:tab/>
        </w:r>
        <w:r>
          <w:rPr>
            <w:noProof/>
            <w:webHidden/>
          </w:rPr>
          <w:fldChar w:fldCharType="begin"/>
        </w:r>
        <w:r>
          <w:rPr>
            <w:noProof/>
            <w:webHidden/>
          </w:rPr>
          <w:instrText xml:space="preserve"> PAGEREF _Toc53042461 \h </w:instrText>
        </w:r>
        <w:r>
          <w:rPr>
            <w:noProof/>
            <w:webHidden/>
          </w:rPr>
        </w:r>
      </w:ins>
      <w:r>
        <w:rPr>
          <w:noProof/>
          <w:webHidden/>
        </w:rPr>
        <w:fldChar w:fldCharType="separate"/>
      </w:r>
      <w:ins w:id="773" w:author="Tom Bergeron" w:date="2020-10-08T09:33:00Z">
        <w:r>
          <w:rPr>
            <w:noProof/>
            <w:webHidden/>
          </w:rPr>
          <w:t>115</w:t>
        </w:r>
        <w:r>
          <w:rPr>
            <w:noProof/>
            <w:webHidden/>
          </w:rPr>
          <w:fldChar w:fldCharType="end"/>
        </w:r>
        <w:r w:rsidRPr="00E93EE4">
          <w:rPr>
            <w:rStyle w:val="Hyperlink"/>
            <w:noProof/>
          </w:rPr>
          <w:fldChar w:fldCharType="end"/>
        </w:r>
      </w:ins>
    </w:p>
    <w:p w14:paraId="1AD41E29" w14:textId="61539E73" w:rsidR="006E32D5" w:rsidRDefault="006E32D5">
      <w:pPr>
        <w:pStyle w:val="TOC2"/>
        <w:tabs>
          <w:tab w:val="right" w:leader="dot" w:pos="8900"/>
        </w:tabs>
        <w:rPr>
          <w:ins w:id="774" w:author="Tom Bergeron" w:date="2020-10-08T09:33:00Z"/>
          <w:rFonts w:asciiTheme="minorHAnsi" w:eastAsiaTheme="minorEastAsia" w:hAnsiTheme="minorHAnsi" w:cstheme="minorBidi"/>
          <w:smallCaps w:val="0"/>
          <w:noProof/>
          <w:sz w:val="22"/>
          <w:szCs w:val="22"/>
        </w:rPr>
      </w:pPr>
      <w:ins w:id="775"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"_Toc53042462"</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Shifting Tab</w:t>
        </w:r>
        <w:r>
          <w:rPr>
            <w:noProof/>
            <w:webHidden/>
          </w:rPr>
          <w:tab/>
        </w:r>
        <w:r>
          <w:rPr>
            <w:noProof/>
            <w:webHidden/>
          </w:rPr>
          <w:fldChar w:fldCharType="begin"/>
        </w:r>
        <w:r>
          <w:rPr>
            <w:noProof/>
            <w:webHidden/>
          </w:rPr>
          <w:instrText xml:space="preserve"> PAGEREF _Toc53042462 \h </w:instrText>
        </w:r>
        <w:r>
          <w:rPr>
            <w:noProof/>
            <w:webHidden/>
          </w:rPr>
        </w:r>
      </w:ins>
      <w:r>
        <w:rPr>
          <w:noProof/>
          <w:webHidden/>
        </w:rPr>
        <w:fldChar w:fldCharType="separate"/>
      </w:r>
      <w:ins w:id="776" w:author="Tom Bergeron" w:date="2020-10-08T09:33:00Z">
        <w:r>
          <w:rPr>
            <w:noProof/>
            <w:webHidden/>
          </w:rPr>
          <w:t>116</w:t>
        </w:r>
        <w:r>
          <w:rPr>
            <w:noProof/>
            <w:webHidden/>
          </w:rPr>
          <w:fldChar w:fldCharType="end"/>
        </w:r>
        <w:r w:rsidRPr="00E93EE4">
          <w:rPr>
            <w:rStyle w:val="Hyperlink"/>
            <w:noProof/>
          </w:rPr>
          <w:fldChar w:fldCharType="end"/>
        </w:r>
      </w:ins>
    </w:p>
    <w:p w14:paraId="5695D140" w14:textId="01FEF75C" w:rsidR="006E32D5" w:rsidRDefault="006E32D5">
      <w:pPr>
        <w:pStyle w:val="TOC2"/>
        <w:tabs>
          <w:tab w:val="right" w:leader="dot" w:pos="8900"/>
        </w:tabs>
        <w:rPr>
          <w:ins w:id="777" w:author="Tom Bergeron" w:date="2020-10-08T09:33:00Z"/>
          <w:rFonts w:asciiTheme="minorHAnsi" w:eastAsiaTheme="minorEastAsia" w:hAnsiTheme="minorHAnsi" w:cstheme="minorBidi"/>
          <w:smallCaps w:val="0"/>
          <w:noProof/>
          <w:sz w:val="22"/>
          <w:szCs w:val="22"/>
        </w:rPr>
      </w:pPr>
      <w:ins w:id="778"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"_Toc53042463"</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Decimal Tab</w:t>
        </w:r>
        <w:r>
          <w:rPr>
            <w:noProof/>
            <w:webHidden/>
          </w:rPr>
          <w:tab/>
        </w:r>
        <w:r>
          <w:rPr>
            <w:noProof/>
            <w:webHidden/>
          </w:rPr>
          <w:fldChar w:fldCharType="begin"/>
        </w:r>
        <w:r>
          <w:rPr>
            <w:noProof/>
            <w:webHidden/>
          </w:rPr>
          <w:instrText xml:space="preserve"> PAGEREF _Toc53042463 \h </w:instrText>
        </w:r>
        <w:r>
          <w:rPr>
            <w:noProof/>
            <w:webHidden/>
          </w:rPr>
        </w:r>
      </w:ins>
      <w:r>
        <w:rPr>
          <w:noProof/>
          <w:webHidden/>
        </w:rPr>
        <w:fldChar w:fldCharType="separate"/>
      </w:r>
      <w:ins w:id="779" w:author="Tom Bergeron" w:date="2020-10-08T09:33:00Z">
        <w:r>
          <w:rPr>
            <w:noProof/>
            <w:webHidden/>
          </w:rPr>
          <w:t>116</w:t>
        </w:r>
        <w:r>
          <w:rPr>
            <w:noProof/>
            <w:webHidden/>
          </w:rPr>
          <w:fldChar w:fldCharType="end"/>
        </w:r>
        <w:r w:rsidRPr="00E93EE4">
          <w:rPr>
            <w:rStyle w:val="Hyperlink"/>
            <w:noProof/>
          </w:rPr>
          <w:fldChar w:fldCharType="end"/>
        </w:r>
      </w:ins>
    </w:p>
    <w:p w14:paraId="4C897398" w14:textId="694C2726" w:rsidR="006E32D5" w:rsidRDefault="006E32D5">
      <w:pPr>
        <w:pStyle w:val="TOC2"/>
        <w:tabs>
          <w:tab w:val="right" w:leader="dot" w:pos="8900"/>
        </w:tabs>
        <w:rPr>
          <w:ins w:id="780" w:author="Tom Bergeron" w:date="2020-10-08T09:33:00Z"/>
          <w:rFonts w:asciiTheme="minorHAnsi" w:eastAsiaTheme="minorEastAsia" w:hAnsiTheme="minorHAnsi" w:cstheme="minorBidi"/>
          <w:smallCaps w:val="0"/>
          <w:noProof/>
          <w:sz w:val="22"/>
          <w:szCs w:val="22"/>
        </w:rPr>
      </w:pPr>
      <w:ins w:id="781"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"_Toc53042464"</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Hardware Tab</w:t>
        </w:r>
        <w:r>
          <w:rPr>
            <w:noProof/>
            <w:webHidden/>
          </w:rPr>
          <w:tab/>
        </w:r>
        <w:r>
          <w:rPr>
            <w:noProof/>
            <w:webHidden/>
          </w:rPr>
          <w:fldChar w:fldCharType="begin"/>
        </w:r>
        <w:r>
          <w:rPr>
            <w:noProof/>
            <w:webHidden/>
          </w:rPr>
          <w:instrText xml:space="preserve"> PAGEREF _Toc53042464 \h </w:instrText>
        </w:r>
        <w:r>
          <w:rPr>
            <w:noProof/>
            <w:webHidden/>
          </w:rPr>
        </w:r>
      </w:ins>
      <w:r>
        <w:rPr>
          <w:noProof/>
          <w:webHidden/>
        </w:rPr>
        <w:fldChar w:fldCharType="separate"/>
      </w:r>
      <w:ins w:id="782" w:author="Tom Bergeron" w:date="2020-10-08T09:33:00Z">
        <w:r>
          <w:rPr>
            <w:noProof/>
            <w:webHidden/>
          </w:rPr>
          <w:t>116</w:t>
        </w:r>
        <w:r>
          <w:rPr>
            <w:noProof/>
            <w:webHidden/>
          </w:rPr>
          <w:fldChar w:fldCharType="end"/>
        </w:r>
        <w:r w:rsidRPr="00E93EE4">
          <w:rPr>
            <w:rStyle w:val="Hyperlink"/>
            <w:noProof/>
          </w:rPr>
          <w:fldChar w:fldCharType="end"/>
        </w:r>
      </w:ins>
    </w:p>
    <w:p w14:paraId="502464E9" w14:textId="16282126" w:rsidR="006E32D5" w:rsidRDefault="006E32D5">
      <w:pPr>
        <w:pStyle w:val="TOC2"/>
        <w:tabs>
          <w:tab w:val="right" w:leader="dot" w:pos="8900"/>
        </w:tabs>
        <w:rPr>
          <w:ins w:id="783" w:author="Tom Bergeron" w:date="2020-10-08T09:33:00Z"/>
          <w:rFonts w:asciiTheme="minorHAnsi" w:eastAsiaTheme="minorEastAsia" w:hAnsiTheme="minorHAnsi" w:cstheme="minorBidi"/>
          <w:smallCaps w:val="0"/>
          <w:noProof/>
          <w:sz w:val="22"/>
          <w:szCs w:val="22"/>
        </w:rPr>
      </w:pPr>
      <w:ins w:id="784"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"_Toc53042465"</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Message Config Tab</w:t>
        </w:r>
        <w:r>
          <w:rPr>
            <w:noProof/>
            <w:webHidden/>
          </w:rPr>
          <w:tab/>
        </w:r>
        <w:r>
          <w:rPr>
            <w:noProof/>
            <w:webHidden/>
          </w:rPr>
          <w:fldChar w:fldCharType="begin"/>
        </w:r>
        <w:r>
          <w:rPr>
            <w:noProof/>
            <w:webHidden/>
          </w:rPr>
          <w:instrText xml:space="preserve"> PAGEREF _Toc53042465 \h </w:instrText>
        </w:r>
        <w:r>
          <w:rPr>
            <w:noProof/>
            <w:webHidden/>
          </w:rPr>
        </w:r>
      </w:ins>
      <w:r>
        <w:rPr>
          <w:noProof/>
          <w:webHidden/>
        </w:rPr>
        <w:fldChar w:fldCharType="separate"/>
      </w:r>
      <w:ins w:id="785" w:author="Tom Bergeron" w:date="2020-10-08T09:33:00Z">
        <w:r>
          <w:rPr>
            <w:noProof/>
            <w:webHidden/>
          </w:rPr>
          <w:t>116</w:t>
        </w:r>
        <w:r>
          <w:rPr>
            <w:noProof/>
            <w:webHidden/>
          </w:rPr>
          <w:fldChar w:fldCharType="end"/>
        </w:r>
        <w:r w:rsidRPr="00E93EE4">
          <w:rPr>
            <w:rStyle w:val="Hyperlink"/>
            <w:noProof/>
          </w:rPr>
          <w:fldChar w:fldCharType="end"/>
        </w:r>
      </w:ins>
    </w:p>
    <w:p w14:paraId="1F401E8E" w14:textId="2286FC3F" w:rsidR="006E32D5" w:rsidRDefault="006E32D5">
      <w:pPr>
        <w:pStyle w:val="TOC2"/>
        <w:tabs>
          <w:tab w:val="right" w:leader="dot" w:pos="8900"/>
        </w:tabs>
        <w:rPr>
          <w:ins w:id="786" w:author="Tom Bergeron" w:date="2020-10-08T09:33:00Z"/>
          <w:rFonts w:asciiTheme="minorHAnsi" w:eastAsiaTheme="minorEastAsia" w:hAnsiTheme="minorHAnsi" w:cstheme="minorBidi"/>
          <w:smallCaps w:val="0"/>
          <w:noProof/>
          <w:sz w:val="22"/>
          <w:szCs w:val="22"/>
        </w:rPr>
      </w:pPr>
      <w:ins w:id="787"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"_Toc53042466"</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Password Control – Multi User</w:t>
        </w:r>
        <w:r>
          <w:rPr>
            <w:noProof/>
            <w:webHidden/>
          </w:rPr>
          <w:tab/>
        </w:r>
        <w:r>
          <w:rPr>
            <w:noProof/>
            <w:webHidden/>
          </w:rPr>
          <w:fldChar w:fldCharType="begin"/>
        </w:r>
        <w:r>
          <w:rPr>
            <w:noProof/>
            <w:webHidden/>
          </w:rPr>
          <w:instrText xml:space="preserve"> PAGEREF _Toc53042466 \h </w:instrText>
        </w:r>
        <w:r>
          <w:rPr>
            <w:noProof/>
            <w:webHidden/>
          </w:rPr>
        </w:r>
      </w:ins>
      <w:r>
        <w:rPr>
          <w:noProof/>
          <w:webHidden/>
        </w:rPr>
        <w:fldChar w:fldCharType="separate"/>
      </w:r>
      <w:ins w:id="788" w:author="Tom Bergeron" w:date="2020-10-08T09:33:00Z">
        <w:r>
          <w:rPr>
            <w:noProof/>
            <w:webHidden/>
          </w:rPr>
          <w:t>117</w:t>
        </w:r>
        <w:r>
          <w:rPr>
            <w:noProof/>
            <w:webHidden/>
          </w:rPr>
          <w:fldChar w:fldCharType="end"/>
        </w:r>
        <w:r w:rsidRPr="00E93EE4">
          <w:rPr>
            <w:rStyle w:val="Hyperlink"/>
            <w:noProof/>
          </w:rPr>
          <w:fldChar w:fldCharType="end"/>
        </w:r>
      </w:ins>
    </w:p>
    <w:p w14:paraId="79E0F43D" w14:textId="51E200A2" w:rsidR="006E32D5" w:rsidRDefault="006E32D5">
      <w:pPr>
        <w:pStyle w:val="TOC3"/>
        <w:tabs>
          <w:tab w:val="right" w:leader="dot" w:pos="8900"/>
        </w:tabs>
        <w:rPr>
          <w:ins w:id="789" w:author="Tom Bergeron" w:date="2020-10-08T09:33:00Z"/>
          <w:rFonts w:asciiTheme="minorHAnsi" w:eastAsiaTheme="minorEastAsia" w:hAnsiTheme="minorHAnsi" w:cstheme="minorBidi"/>
          <w:smallCaps w:val="0"/>
          <w:noProof/>
          <w:sz w:val="22"/>
          <w:szCs w:val="22"/>
        </w:rPr>
      </w:pPr>
      <w:ins w:id="790"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"_Toc53042467"</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Access to the Password Control Tab</w:t>
        </w:r>
        <w:r>
          <w:rPr>
            <w:noProof/>
            <w:webHidden/>
          </w:rPr>
          <w:tab/>
        </w:r>
        <w:r>
          <w:rPr>
            <w:noProof/>
            <w:webHidden/>
          </w:rPr>
          <w:fldChar w:fldCharType="begin"/>
        </w:r>
        <w:r>
          <w:rPr>
            <w:noProof/>
            <w:webHidden/>
          </w:rPr>
          <w:instrText xml:space="preserve"> PAGEREF _Toc53042467 \h </w:instrText>
        </w:r>
        <w:r>
          <w:rPr>
            <w:noProof/>
            <w:webHidden/>
          </w:rPr>
        </w:r>
      </w:ins>
      <w:r>
        <w:rPr>
          <w:noProof/>
          <w:webHidden/>
        </w:rPr>
        <w:fldChar w:fldCharType="separate"/>
      </w:r>
      <w:ins w:id="791" w:author="Tom Bergeron" w:date="2020-10-08T09:33:00Z">
        <w:r>
          <w:rPr>
            <w:noProof/>
            <w:webHidden/>
          </w:rPr>
          <w:t>117</w:t>
        </w:r>
        <w:r>
          <w:rPr>
            <w:noProof/>
            <w:webHidden/>
          </w:rPr>
          <w:fldChar w:fldCharType="end"/>
        </w:r>
        <w:r w:rsidRPr="00E93EE4">
          <w:rPr>
            <w:rStyle w:val="Hyperlink"/>
            <w:noProof/>
          </w:rPr>
          <w:fldChar w:fldCharType="end"/>
        </w:r>
      </w:ins>
    </w:p>
    <w:p w14:paraId="4606D360" w14:textId="5361A8DB" w:rsidR="006E32D5" w:rsidRDefault="006E32D5">
      <w:pPr>
        <w:pStyle w:val="TOC3"/>
        <w:tabs>
          <w:tab w:val="right" w:leader="dot" w:pos="8900"/>
        </w:tabs>
        <w:rPr>
          <w:ins w:id="792" w:author="Tom Bergeron" w:date="2020-10-08T09:33:00Z"/>
          <w:rFonts w:asciiTheme="minorHAnsi" w:eastAsiaTheme="minorEastAsia" w:hAnsiTheme="minorHAnsi" w:cstheme="minorBidi"/>
          <w:smallCaps w:val="0"/>
          <w:noProof/>
          <w:sz w:val="22"/>
          <w:szCs w:val="22"/>
        </w:rPr>
      </w:pPr>
      <w:ins w:id="793"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"_Toc53042468"</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Multi User Control</w:t>
        </w:r>
        <w:r>
          <w:rPr>
            <w:noProof/>
            <w:webHidden/>
          </w:rPr>
          <w:tab/>
        </w:r>
        <w:r>
          <w:rPr>
            <w:noProof/>
            <w:webHidden/>
          </w:rPr>
          <w:fldChar w:fldCharType="begin"/>
        </w:r>
        <w:r>
          <w:rPr>
            <w:noProof/>
            <w:webHidden/>
          </w:rPr>
          <w:instrText xml:space="preserve"> PAGEREF _Toc53042468 \h </w:instrText>
        </w:r>
        <w:r>
          <w:rPr>
            <w:noProof/>
            <w:webHidden/>
          </w:rPr>
        </w:r>
      </w:ins>
      <w:r>
        <w:rPr>
          <w:noProof/>
          <w:webHidden/>
        </w:rPr>
        <w:fldChar w:fldCharType="separate"/>
      </w:r>
      <w:ins w:id="794" w:author="Tom Bergeron" w:date="2020-10-08T09:33:00Z">
        <w:r>
          <w:rPr>
            <w:noProof/>
            <w:webHidden/>
          </w:rPr>
          <w:t>118</w:t>
        </w:r>
        <w:r>
          <w:rPr>
            <w:noProof/>
            <w:webHidden/>
          </w:rPr>
          <w:fldChar w:fldCharType="end"/>
        </w:r>
        <w:r w:rsidRPr="00E93EE4">
          <w:rPr>
            <w:rStyle w:val="Hyperlink"/>
            <w:noProof/>
          </w:rPr>
          <w:fldChar w:fldCharType="end"/>
        </w:r>
      </w:ins>
    </w:p>
    <w:p w14:paraId="0EE7F699" w14:textId="4C084D98" w:rsidR="006E32D5" w:rsidRDefault="006E32D5">
      <w:pPr>
        <w:pStyle w:val="TOC3"/>
        <w:tabs>
          <w:tab w:val="right" w:leader="dot" w:pos="8900"/>
        </w:tabs>
        <w:rPr>
          <w:ins w:id="795" w:author="Tom Bergeron" w:date="2020-10-08T09:33:00Z"/>
          <w:rFonts w:asciiTheme="minorHAnsi" w:eastAsiaTheme="minorEastAsia" w:hAnsiTheme="minorHAnsi" w:cstheme="minorBidi"/>
          <w:smallCaps w:val="0"/>
          <w:noProof/>
          <w:sz w:val="22"/>
          <w:szCs w:val="22"/>
        </w:rPr>
      </w:pPr>
      <w:ins w:id="796"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"_Toc53042469"</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Password Control Tab</w:t>
        </w:r>
        <w:r>
          <w:rPr>
            <w:noProof/>
            <w:webHidden/>
          </w:rPr>
          <w:tab/>
        </w:r>
        <w:r>
          <w:rPr>
            <w:noProof/>
            <w:webHidden/>
          </w:rPr>
          <w:fldChar w:fldCharType="begin"/>
        </w:r>
        <w:r>
          <w:rPr>
            <w:noProof/>
            <w:webHidden/>
          </w:rPr>
          <w:instrText xml:space="preserve"> PAGEREF _Toc53042469 \h </w:instrText>
        </w:r>
        <w:r>
          <w:rPr>
            <w:noProof/>
            <w:webHidden/>
          </w:rPr>
        </w:r>
      </w:ins>
      <w:r>
        <w:rPr>
          <w:noProof/>
          <w:webHidden/>
        </w:rPr>
        <w:fldChar w:fldCharType="separate"/>
      </w:r>
      <w:ins w:id="797" w:author="Tom Bergeron" w:date="2020-10-08T09:33:00Z">
        <w:r>
          <w:rPr>
            <w:noProof/>
            <w:webHidden/>
          </w:rPr>
          <w:t>119</w:t>
        </w:r>
        <w:r>
          <w:rPr>
            <w:noProof/>
            <w:webHidden/>
          </w:rPr>
          <w:fldChar w:fldCharType="end"/>
        </w:r>
        <w:r w:rsidRPr="00E93EE4">
          <w:rPr>
            <w:rStyle w:val="Hyperlink"/>
            <w:noProof/>
          </w:rPr>
          <w:fldChar w:fldCharType="end"/>
        </w:r>
      </w:ins>
    </w:p>
    <w:p w14:paraId="73EC148F" w14:textId="3AF9E106" w:rsidR="006E32D5" w:rsidRDefault="006E32D5">
      <w:pPr>
        <w:pStyle w:val="TOC3"/>
        <w:tabs>
          <w:tab w:val="right" w:leader="dot" w:pos="8900"/>
        </w:tabs>
        <w:rPr>
          <w:ins w:id="798" w:author="Tom Bergeron" w:date="2020-10-08T09:33:00Z"/>
          <w:rFonts w:asciiTheme="minorHAnsi" w:eastAsiaTheme="minorEastAsia" w:hAnsiTheme="minorHAnsi" w:cstheme="minorBidi"/>
          <w:smallCaps w:val="0"/>
          <w:noProof/>
          <w:sz w:val="22"/>
          <w:szCs w:val="22"/>
        </w:rPr>
      </w:pPr>
      <w:ins w:id="799"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"_Toc53042470"</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User Type Area</w:t>
        </w:r>
        <w:r>
          <w:rPr>
            <w:noProof/>
            <w:webHidden/>
          </w:rPr>
          <w:tab/>
        </w:r>
        <w:r>
          <w:rPr>
            <w:noProof/>
            <w:webHidden/>
          </w:rPr>
          <w:fldChar w:fldCharType="begin"/>
        </w:r>
        <w:r>
          <w:rPr>
            <w:noProof/>
            <w:webHidden/>
          </w:rPr>
          <w:instrText xml:space="preserve"> PAGEREF _Toc53042470 \h </w:instrText>
        </w:r>
        <w:r>
          <w:rPr>
            <w:noProof/>
            <w:webHidden/>
          </w:rPr>
        </w:r>
      </w:ins>
      <w:r>
        <w:rPr>
          <w:noProof/>
          <w:webHidden/>
        </w:rPr>
        <w:fldChar w:fldCharType="separate"/>
      </w:r>
      <w:ins w:id="800" w:author="Tom Bergeron" w:date="2020-10-08T09:33:00Z">
        <w:r>
          <w:rPr>
            <w:noProof/>
            <w:webHidden/>
          </w:rPr>
          <w:t>121</w:t>
        </w:r>
        <w:r>
          <w:rPr>
            <w:noProof/>
            <w:webHidden/>
          </w:rPr>
          <w:fldChar w:fldCharType="end"/>
        </w:r>
        <w:r w:rsidRPr="00E93EE4">
          <w:rPr>
            <w:rStyle w:val="Hyperlink"/>
            <w:noProof/>
          </w:rPr>
          <w:fldChar w:fldCharType="end"/>
        </w:r>
      </w:ins>
    </w:p>
    <w:p w14:paraId="42DDAF01" w14:textId="4993058D" w:rsidR="006E32D5" w:rsidRDefault="006E32D5">
      <w:pPr>
        <w:pStyle w:val="TOC3"/>
        <w:tabs>
          <w:tab w:val="right" w:leader="dot" w:pos="8900"/>
        </w:tabs>
        <w:rPr>
          <w:ins w:id="801" w:author="Tom Bergeron" w:date="2020-10-08T09:33:00Z"/>
          <w:rFonts w:asciiTheme="minorHAnsi" w:eastAsiaTheme="minorEastAsia" w:hAnsiTheme="minorHAnsi" w:cstheme="minorBidi"/>
          <w:smallCaps w:val="0"/>
          <w:noProof/>
          <w:sz w:val="22"/>
          <w:szCs w:val="22"/>
        </w:rPr>
      </w:pPr>
      <w:ins w:id="802"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"_Toc53042471"</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Password Area</w:t>
        </w:r>
        <w:r>
          <w:rPr>
            <w:noProof/>
            <w:webHidden/>
          </w:rPr>
          <w:tab/>
        </w:r>
        <w:r>
          <w:rPr>
            <w:noProof/>
            <w:webHidden/>
          </w:rPr>
          <w:fldChar w:fldCharType="begin"/>
        </w:r>
        <w:r>
          <w:rPr>
            <w:noProof/>
            <w:webHidden/>
          </w:rPr>
          <w:instrText xml:space="preserve"> PAGEREF _Toc53042471 \h </w:instrText>
        </w:r>
        <w:r>
          <w:rPr>
            <w:noProof/>
            <w:webHidden/>
          </w:rPr>
        </w:r>
      </w:ins>
      <w:r>
        <w:rPr>
          <w:noProof/>
          <w:webHidden/>
        </w:rPr>
        <w:fldChar w:fldCharType="separate"/>
      </w:r>
      <w:ins w:id="803" w:author="Tom Bergeron" w:date="2020-10-08T09:33:00Z">
        <w:r>
          <w:rPr>
            <w:noProof/>
            <w:webHidden/>
          </w:rPr>
          <w:t>122</w:t>
        </w:r>
        <w:r>
          <w:rPr>
            <w:noProof/>
            <w:webHidden/>
          </w:rPr>
          <w:fldChar w:fldCharType="end"/>
        </w:r>
        <w:r w:rsidRPr="00E93EE4">
          <w:rPr>
            <w:rStyle w:val="Hyperlink"/>
            <w:noProof/>
          </w:rPr>
          <w:fldChar w:fldCharType="end"/>
        </w:r>
      </w:ins>
    </w:p>
    <w:p w14:paraId="4D8F9959" w14:textId="2B87782B" w:rsidR="006E32D5" w:rsidRDefault="006E32D5">
      <w:pPr>
        <w:pStyle w:val="TOC3"/>
        <w:tabs>
          <w:tab w:val="right" w:leader="dot" w:pos="8900"/>
        </w:tabs>
        <w:rPr>
          <w:ins w:id="804" w:author="Tom Bergeron" w:date="2020-10-08T09:33:00Z"/>
          <w:rFonts w:asciiTheme="minorHAnsi" w:eastAsiaTheme="minorEastAsia" w:hAnsiTheme="minorHAnsi" w:cstheme="minorBidi"/>
          <w:smallCaps w:val="0"/>
          <w:noProof/>
          <w:sz w:val="22"/>
          <w:szCs w:val="22"/>
        </w:rPr>
      </w:pPr>
      <w:ins w:id="805"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"_Toc53042472"</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Password Timer Area</w:t>
        </w:r>
        <w:r>
          <w:rPr>
            <w:noProof/>
            <w:webHidden/>
          </w:rPr>
          <w:tab/>
        </w:r>
        <w:r>
          <w:rPr>
            <w:noProof/>
            <w:webHidden/>
          </w:rPr>
          <w:fldChar w:fldCharType="begin"/>
        </w:r>
        <w:r>
          <w:rPr>
            <w:noProof/>
            <w:webHidden/>
          </w:rPr>
          <w:instrText xml:space="preserve"> PAGEREF _Toc53042472 \h </w:instrText>
        </w:r>
        <w:r>
          <w:rPr>
            <w:noProof/>
            <w:webHidden/>
          </w:rPr>
        </w:r>
      </w:ins>
      <w:r>
        <w:rPr>
          <w:noProof/>
          <w:webHidden/>
        </w:rPr>
        <w:fldChar w:fldCharType="separate"/>
      </w:r>
      <w:ins w:id="806" w:author="Tom Bergeron" w:date="2020-10-08T09:33:00Z">
        <w:r>
          <w:rPr>
            <w:noProof/>
            <w:webHidden/>
          </w:rPr>
          <w:t>122</w:t>
        </w:r>
        <w:r>
          <w:rPr>
            <w:noProof/>
            <w:webHidden/>
          </w:rPr>
          <w:fldChar w:fldCharType="end"/>
        </w:r>
        <w:r w:rsidRPr="00E93EE4">
          <w:rPr>
            <w:rStyle w:val="Hyperlink"/>
            <w:noProof/>
          </w:rPr>
          <w:fldChar w:fldCharType="end"/>
        </w:r>
      </w:ins>
    </w:p>
    <w:p w14:paraId="18FAB8F6" w14:textId="4F30B421" w:rsidR="006E32D5" w:rsidRDefault="006E32D5">
      <w:pPr>
        <w:pStyle w:val="TOC3"/>
        <w:tabs>
          <w:tab w:val="right" w:leader="dot" w:pos="8900"/>
        </w:tabs>
        <w:rPr>
          <w:ins w:id="807" w:author="Tom Bergeron" w:date="2020-10-08T09:33:00Z"/>
          <w:rFonts w:asciiTheme="minorHAnsi" w:eastAsiaTheme="minorEastAsia" w:hAnsiTheme="minorHAnsi" w:cstheme="minorBidi"/>
          <w:smallCaps w:val="0"/>
          <w:noProof/>
          <w:sz w:val="22"/>
          <w:szCs w:val="22"/>
        </w:rPr>
      </w:pPr>
      <w:ins w:id="808"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"_Toc53042473"</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Main Screen With Password Control</w:t>
        </w:r>
        <w:r>
          <w:rPr>
            <w:noProof/>
            <w:webHidden/>
          </w:rPr>
          <w:tab/>
        </w:r>
        <w:r>
          <w:rPr>
            <w:noProof/>
            <w:webHidden/>
          </w:rPr>
          <w:fldChar w:fldCharType="begin"/>
        </w:r>
        <w:r>
          <w:rPr>
            <w:noProof/>
            <w:webHidden/>
          </w:rPr>
          <w:instrText xml:space="preserve"> PAGEREF _Toc53042473 \h </w:instrText>
        </w:r>
        <w:r>
          <w:rPr>
            <w:noProof/>
            <w:webHidden/>
          </w:rPr>
        </w:r>
      </w:ins>
      <w:r>
        <w:rPr>
          <w:noProof/>
          <w:webHidden/>
        </w:rPr>
        <w:fldChar w:fldCharType="separate"/>
      </w:r>
      <w:ins w:id="809" w:author="Tom Bergeron" w:date="2020-10-08T09:33:00Z">
        <w:r>
          <w:rPr>
            <w:noProof/>
            <w:webHidden/>
          </w:rPr>
          <w:t>123</w:t>
        </w:r>
        <w:r>
          <w:rPr>
            <w:noProof/>
            <w:webHidden/>
          </w:rPr>
          <w:fldChar w:fldCharType="end"/>
        </w:r>
        <w:r w:rsidRPr="00E93EE4">
          <w:rPr>
            <w:rStyle w:val="Hyperlink"/>
            <w:noProof/>
          </w:rPr>
          <w:fldChar w:fldCharType="end"/>
        </w:r>
      </w:ins>
    </w:p>
    <w:p w14:paraId="65966FBC" w14:textId="3A175C49" w:rsidR="006E32D5" w:rsidRDefault="006E32D5">
      <w:pPr>
        <w:pStyle w:val="TOC3"/>
        <w:tabs>
          <w:tab w:val="right" w:leader="dot" w:pos="8900"/>
        </w:tabs>
        <w:rPr>
          <w:ins w:id="810" w:author="Tom Bergeron" w:date="2020-10-08T09:33:00Z"/>
          <w:rFonts w:asciiTheme="minorHAnsi" w:eastAsiaTheme="minorEastAsia" w:hAnsiTheme="minorHAnsi" w:cstheme="minorBidi"/>
          <w:smallCaps w:val="0"/>
          <w:noProof/>
          <w:sz w:val="22"/>
          <w:szCs w:val="22"/>
        </w:rPr>
      </w:pPr>
      <w:ins w:id="811"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"_Toc53042474"</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Main Screen Log In</w:t>
        </w:r>
        <w:r>
          <w:rPr>
            <w:noProof/>
            <w:webHidden/>
          </w:rPr>
          <w:tab/>
        </w:r>
        <w:r>
          <w:rPr>
            <w:noProof/>
            <w:webHidden/>
          </w:rPr>
          <w:fldChar w:fldCharType="begin"/>
        </w:r>
        <w:r>
          <w:rPr>
            <w:noProof/>
            <w:webHidden/>
          </w:rPr>
          <w:instrText xml:space="preserve"> PAGEREF _Toc53042474 \h </w:instrText>
        </w:r>
        <w:r>
          <w:rPr>
            <w:noProof/>
            <w:webHidden/>
          </w:rPr>
        </w:r>
      </w:ins>
      <w:r>
        <w:rPr>
          <w:noProof/>
          <w:webHidden/>
        </w:rPr>
        <w:fldChar w:fldCharType="separate"/>
      </w:r>
      <w:ins w:id="812" w:author="Tom Bergeron" w:date="2020-10-08T09:33:00Z">
        <w:r>
          <w:rPr>
            <w:noProof/>
            <w:webHidden/>
          </w:rPr>
          <w:t>124</w:t>
        </w:r>
        <w:r>
          <w:rPr>
            <w:noProof/>
            <w:webHidden/>
          </w:rPr>
          <w:fldChar w:fldCharType="end"/>
        </w:r>
        <w:r w:rsidRPr="00E93EE4">
          <w:rPr>
            <w:rStyle w:val="Hyperlink"/>
            <w:noProof/>
          </w:rPr>
          <w:fldChar w:fldCharType="end"/>
        </w:r>
      </w:ins>
    </w:p>
    <w:p w14:paraId="57496C3E" w14:textId="4629E925" w:rsidR="006E32D5" w:rsidRDefault="006E32D5">
      <w:pPr>
        <w:pStyle w:val="TOC1"/>
        <w:tabs>
          <w:tab w:val="right" w:leader="dot" w:pos="8900"/>
        </w:tabs>
        <w:rPr>
          <w:ins w:id="813" w:author="Tom Bergeron" w:date="2020-10-08T09:33:00Z"/>
          <w:rFonts w:asciiTheme="minorHAnsi" w:eastAsiaTheme="minorEastAsia" w:hAnsiTheme="minorHAnsi" w:cstheme="minorBidi"/>
          <w:b w:val="0"/>
          <w:caps w:val="0"/>
          <w:noProof/>
          <w:sz w:val="22"/>
          <w:szCs w:val="22"/>
        </w:rPr>
      </w:pPr>
      <w:ins w:id="814" w:author="Tom Bergeron" w:date="2020-10-08T09:33:00Z">
        <w:r w:rsidRPr="00E93EE4">
          <w:rPr>
            <w:rStyle w:val="Hyperlink"/>
            <w:noProof/>
          </w:rPr>
          <w:fldChar w:fldCharType="begin"/>
        </w:r>
        <w:r w:rsidRPr="00E93EE4">
          <w:rPr>
            <w:rStyle w:val="Hyperlink"/>
            <w:noProof/>
          </w:rPr>
          <w:instrText xml:space="preserve"> </w:instrText>
        </w:r>
        <w:r>
          <w:rPr>
            <w:noProof/>
          </w:rPr>
          <w:instrText>HYPERLINK \l "_Toc53042475"</w:instrText>
        </w:r>
        <w:r w:rsidRPr="00E93EE4">
          <w:rPr>
            <w:rStyle w:val="Hyperlink"/>
            <w:noProof/>
          </w:rPr>
          <w:instrText xml:space="preserve"> </w:instrText>
        </w:r>
        <w:r w:rsidRPr="00E93EE4">
          <w:rPr>
            <w:rStyle w:val="Hyperlink"/>
            <w:noProof/>
          </w:rPr>
        </w:r>
        <w:r w:rsidRPr="00E93EE4">
          <w:rPr>
            <w:rStyle w:val="Hyperlink"/>
            <w:noProof/>
          </w:rPr>
          <w:fldChar w:fldCharType="separate"/>
        </w:r>
        <w:r w:rsidRPr="00E93EE4">
          <w:rPr>
            <w:rStyle w:val="Hyperlink"/>
            <w:noProof/>
          </w:rPr>
          <w:t>Contact Us</w:t>
        </w:r>
        <w:r>
          <w:rPr>
            <w:noProof/>
            <w:webHidden/>
          </w:rPr>
          <w:tab/>
        </w:r>
        <w:r>
          <w:rPr>
            <w:noProof/>
            <w:webHidden/>
          </w:rPr>
          <w:fldChar w:fldCharType="begin"/>
        </w:r>
        <w:r>
          <w:rPr>
            <w:noProof/>
            <w:webHidden/>
          </w:rPr>
          <w:instrText xml:space="preserve"> PAGEREF _Toc53042475 \h </w:instrText>
        </w:r>
        <w:r>
          <w:rPr>
            <w:noProof/>
            <w:webHidden/>
          </w:rPr>
        </w:r>
      </w:ins>
      <w:r>
        <w:rPr>
          <w:noProof/>
          <w:webHidden/>
        </w:rPr>
        <w:fldChar w:fldCharType="separate"/>
      </w:r>
      <w:ins w:id="815" w:author="Tom Bergeron" w:date="2020-10-08T09:33:00Z">
        <w:r>
          <w:rPr>
            <w:noProof/>
            <w:webHidden/>
          </w:rPr>
          <w:t>126</w:t>
        </w:r>
        <w:r>
          <w:rPr>
            <w:noProof/>
            <w:webHidden/>
          </w:rPr>
          <w:fldChar w:fldCharType="end"/>
        </w:r>
        <w:r w:rsidRPr="00E93EE4">
          <w:rPr>
            <w:rStyle w:val="Hyperlink"/>
            <w:noProof/>
          </w:rPr>
          <w:fldChar w:fldCharType="end"/>
        </w:r>
      </w:ins>
    </w:p>
    <w:p w14:paraId="5C295471" w14:textId="36CA6469" w:rsidR="00E0734F" w:rsidDel="006E32D5" w:rsidRDefault="00E0734F" w:rsidP="00737029">
      <w:pPr>
        <w:keepNext/>
        <w:tabs>
          <w:tab w:val="right" w:leader="dot" w:pos="8900"/>
        </w:tabs>
        <w:spacing w:before="120"/>
        <w:rPr>
          <w:del w:id="816" w:author="Tom Bergeron" w:date="2020-10-08T09:33:00Z"/>
          <w:rFonts w:asciiTheme="minorHAnsi" w:eastAsiaTheme="minorEastAsia" w:hAnsiTheme="minorHAnsi" w:cstheme="minorBidi"/>
          <w:noProof/>
          <w:sz w:val="22"/>
          <w:szCs w:val="22"/>
        </w:rPr>
      </w:pPr>
    </w:p>
    <w:p w14:paraId="38994D91" w14:textId="0C496B78" w:rsidR="00E0734F" w:rsidDel="006E32D5" w:rsidRDefault="00BD0DA7">
      <w:pPr>
        <w:pStyle w:val="TOC1"/>
        <w:tabs>
          <w:tab w:val="right" w:leader="dot" w:pos="8900"/>
        </w:tabs>
        <w:rPr>
          <w:del w:id="817" w:author="Tom Bergeron" w:date="2020-10-08T09:33:00Z"/>
          <w:rFonts w:asciiTheme="minorHAnsi" w:eastAsiaTheme="minorEastAsia" w:hAnsiTheme="minorHAnsi" w:cstheme="minorBidi"/>
          <w:b w:val="0"/>
          <w:caps w:val="0"/>
          <w:noProof/>
          <w:sz w:val="22"/>
          <w:szCs w:val="22"/>
        </w:rPr>
      </w:pPr>
      <w:del w:id="818" w:author="Tom Bergeron" w:date="2020-10-08T09:33:00Z">
        <w:r w:rsidDel="006E32D5">
          <w:rPr>
            <w:noProof/>
          </w:rPr>
          <w:fldChar w:fldCharType="begin"/>
        </w:r>
        <w:r w:rsidDel="006E32D5">
          <w:rPr>
            <w:noProof/>
          </w:rPr>
          <w:delInstrText xml:space="preserve"> HYPERLINK \l "_Toc532855818" </w:delInstrText>
        </w:r>
        <w:r w:rsidDel="006E32D5">
          <w:rPr>
            <w:noProof/>
          </w:rPr>
          <w:fldChar w:fldCharType="separate"/>
        </w:r>
      </w:del>
      <w:ins w:id="819" w:author="Tom Bergeron" w:date="2020-10-08T09:33:00Z">
        <w:r w:rsidR="006E32D5">
          <w:rPr>
            <w:b w:val="0"/>
            <w:bCs/>
            <w:noProof/>
          </w:rPr>
          <w:t>Error! Hyperlink reference not valid.</w:t>
        </w:r>
      </w:ins>
      <w:del w:id="820" w:author="Tom Bergeron" w:date="2020-10-08T09:33:00Z">
        <w:r w:rsidR="00E0734F" w:rsidRPr="00AF2EE9" w:rsidDel="006E32D5">
          <w:rPr>
            <w:rStyle w:val="Hyperlink"/>
            <w:noProof/>
          </w:rPr>
          <w:delText>Appendix A: The Process Window Index</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_Toc532855818 \h </w:delInstrText>
        </w:r>
        <w:r w:rsidR="00E0734F" w:rsidDel="006E32D5">
          <w:rPr>
            <w:noProof/>
            <w:webHidden/>
          </w:rPr>
        </w:r>
        <w:r w:rsidR="00E0734F" w:rsidDel="006E32D5">
          <w:rPr>
            <w:noProof/>
            <w:webHidden/>
          </w:rPr>
          <w:fldChar w:fldCharType="separate"/>
        </w:r>
        <w:r w:rsidR="00E0734F" w:rsidDel="006E32D5">
          <w:rPr>
            <w:noProof/>
            <w:webHidden/>
          </w:rPr>
          <w:delText>104</w:delText>
        </w:r>
        <w:r w:rsidR="00E0734F" w:rsidDel="006E32D5">
          <w:rPr>
            <w:noProof/>
            <w:webHidden/>
          </w:rPr>
          <w:fldChar w:fldCharType="end"/>
        </w:r>
        <w:r w:rsidDel="006E32D5">
          <w:rPr>
            <w:noProof/>
          </w:rPr>
          <w:fldChar w:fldCharType="end"/>
        </w:r>
      </w:del>
    </w:p>
    <w:p w14:paraId="6C417755" w14:textId="304C2BCD" w:rsidR="00E0734F" w:rsidDel="006E32D5" w:rsidRDefault="00BD0DA7">
      <w:pPr>
        <w:pStyle w:val="TOC2"/>
        <w:tabs>
          <w:tab w:val="right" w:leader="dot" w:pos="8900"/>
        </w:tabs>
        <w:rPr>
          <w:del w:id="821" w:author="Tom Bergeron" w:date="2020-10-08T09:33:00Z"/>
          <w:rFonts w:asciiTheme="minorHAnsi" w:eastAsiaTheme="minorEastAsia" w:hAnsiTheme="minorHAnsi" w:cstheme="minorBidi"/>
          <w:smallCaps w:val="0"/>
          <w:noProof/>
          <w:sz w:val="22"/>
          <w:szCs w:val="22"/>
        </w:rPr>
      </w:pPr>
      <w:del w:id="822" w:author="Tom Bergeron" w:date="2020-10-08T09:33:00Z">
        <w:r w:rsidDel="006E32D5">
          <w:rPr>
            <w:noProof/>
          </w:rPr>
          <w:fldChar w:fldCharType="begin"/>
        </w:r>
        <w:r w:rsidDel="006E32D5">
          <w:rPr>
            <w:noProof/>
          </w:rPr>
          <w:delInstrText xml:space="preserve"> HYPERLINK \l "_Toc532855819" </w:delInstrText>
        </w:r>
        <w:r w:rsidDel="006E32D5">
          <w:rPr>
            <w:noProof/>
          </w:rPr>
          <w:fldChar w:fldCharType="separate"/>
        </w:r>
      </w:del>
      <w:ins w:id="823" w:author="Tom Bergeron" w:date="2020-10-08T09:33:00Z">
        <w:r w:rsidR="006E32D5">
          <w:rPr>
            <w:b/>
            <w:bCs/>
            <w:noProof/>
          </w:rPr>
          <w:t>Error! Hyperlink reference not valid.</w:t>
        </w:r>
      </w:ins>
      <w:del w:id="824" w:author="Tom Bergeron" w:date="2020-10-08T09:33:00Z">
        <w:r w:rsidR="00E0734F" w:rsidRPr="00AF2EE9" w:rsidDel="006E32D5">
          <w:rPr>
            <w:rStyle w:val="Hyperlink"/>
            <w:noProof/>
          </w:rPr>
          <w:delText>The Problem</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_Toc532855819 \h </w:delInstrText>
        </w:r>
        <w:r w:rsidR="00E0734F" w:rsidDel="006E32D5">
          <w:rPr>
            <w:noProof/>
            <w:webHidden/>
          </w:rPr>
        </w:r>
        <w:r w:rsidR="00E0734F" w:rsidDel="006E32D5">
          <w:rPr>
            <w:noProof/>
            <w:webHidden/>
          </w:rPr>
          <w:fldChar w:fldCharType="separate"/>
        </w:r>
        <w:r w:rsidR="00E0734F" w:rsidDel="006E32D5">
          <w:rPr>
            <w:noProof/>
            <w:webHidden/>
          </w:rPr>
          <w:delText>104</w:delText>
        </w:r>
        <w:r w:rsidR="00E0734F" w:rsidDel="006E32D5">
          <w:rPr>
            <w:noProof/>
            <w:webHidden/>
          </w:rPr>
          <w:fldChar w:fldCharType="end"/>
        </w:r>
        <w:r w:rsidDel="006E32D5">
          <w:rPr>
            <w:noProof/>
          </w:rPr>
          <w:fldChar w:fldCharType="end"/>
        </w:r>
      </w:del>
    </w:p>
    <w:p w14:paraId="268BF8E8" w14:textId="2BDB361E" w:rsidR="00E0734F" w:rsidDel="006E32D5" w:rsidRDefault="00BD0DA7">
      <w:pPr>
        <w:pStyle w:val="TOC2"/>
        <w:tabs>
          <w:tab w:val="right" w:leader="dot" w:pos="8900"/>
        </w:tabs>
        <w:rPr>
          <w:del w:id="825" w:author="Tom Bergeron" w:date="2020-10-08T09:33:00Z"/>
          <w:rFonts w:asciiTheme="minorHAnsi" w:eastAsiaTheme="minorEastAsia" w:hAnsiTheme="minorHAnsi" w:cstheme="minorBidi"/>
          <w:smallCaps w:val="0"/>
          <w:noProof/>
          <w:sz w:val="22"/>
          <w:szCs w:val="22"/>
        </w:rPr>
      </w:pPr>
      <w:del w:id="826" w:author="Tom Bergeron" w:date="2020-10-08T09:33:00Z">
        <w:r w:rsidDel="006E32D5">
          <w:rPr>
            <w:noProof/>
          </w:rPr>
          <w:fldChar w:fldCharType="begin"/>
        </w:r>
        <w:r w:rsidDel="006E32D5">
          <w:rPr>
            <w:noProof/>
          </w:rPr>
          <w:delInstrText xml:space="preserve"> HYPERLINK \l "_Toc532855820" </w:delInstrText>
        </w:r>
        <w:r w:rsidDel="006E32D5">
          <w:rPr>
            <w:noProof/>
          </w:rPr>
          <w:fldChar w:fldCharType="separate"/>
        </w:r>
      </w:del>
      <w:ins w:id="827" w:author="Tom Bergeron" w:date="2020-10-08T09:33:00Z">
        <w:r w:rsidR="006E32D5">
          <w:rPr>
            <w:b/>
            <w:bCs/>
            <w:noProof/>
          </w:rPr>
          <w:t>Error! Hyperlink reference not valid.</w:t>
        </w:r>
      </w:ins>
      <w:del w:id="828" w:author="Tom Bergeron" w:date="2020-10-08T09:33:00Z">
        <w:r w:rsidR="00E0734F" w:rsidRPr="00AF2EE9" w:rsidDel="006E32D5">
          <w:rPr>
            <w:rStyle w:val="Hyperlink"/>
            <w:noProof/>
          </w:rPr>
          <w:delText>Defining the Process Window Index</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_Toc532855820 \h </w:delInstrText>
        </w:r>
        <w:r w:rsidR="00E0734F" w:rsidDel="006E32D5">
          <w:rPr>
            <w:noProof/>
            <w:webHidden/>
          </w:rPr>
        </w:r>
        <w:r w:rsidR="00E0734F" w:rsidDel="006E32D5">
          <w:rPr>
            <w:noProof/>
            <w:webHidden/>
          </w:rPr>
          <w:fldChar w:fldCharType="separate"/>
        </w:r>
        <w:r w:rsidR="00E0734F" w:rsidDel="006E32D5">
          <w:rPr>
            <w:noProof/>
            <w:webHidden/>
          </w:rPr>
          <w:delText>104</w:delText>
        </w:r>
        <w:r w:rsidR="00E0734F" w:rsidDel="006E32D5">
          <w:rPr>
            <w:noProof/>
            <w:webHidden/>
          </w:rPr>
          <w:fldChar w:fldCharType="end"/>
        </w:r>
        <w:r w:rsidDel="006E32D5">
          <w:rPr>
            <w:noProof/>
          </w:rPr>
          <w:fldChar w:fldCharType="end"/>
        </w:r>
      </w:del>
    </w:p>
    <w:p w14:paraId="62D8AE07" w14:textId="12F7888B" w:rsidR="00E0734F" w:rsidDel="006E32D5" w:rsidRDefault="00BD0DA7">
      <w:pPr>
        <w:pStyle w:val="TOC2"/>
        <w:tabs>
          <w:tab w:val="right" w:leader="dot" w:pos="8900"/>
        </w:tabs>
        <w:rPr>
          <w:del w:id="829" w:author="Tom Bergeron" w:date="2020-10-08T09:33:00Z"/>
          <w:rFonts w:asciiTheme="minorHAnsi" w:eastAsiaTheme="minorEastAsia" w:hAnsiTheme="minorHAnsi" w:cstheme="minorBidi"/>
          <w:smallCaps w:val="0"/>
          <w:noProof/>
          <w:sz w:val="22"/>
          <w:szCs w:val="22"/>
        </w:rPr>
      </w:pPr>
      <w:del w:id="830" w:author="Tom Bergeron" w:date="2020-10-08T09:33:00Z">
        <w:r w:rsidDel="006E32D5">
          <w:rPr>
            <w:noProof/>
          </w:rPr>
          <w:fldChar w:fldCharType="begin"/>
        </w:r>
        <w:r w:rsidDel="006E32D5">
          <w:rPr>
            <w:noProof/>
          </w:rPr>
          <w:delInstrText xml:space="preserve"> HYPERLINK \l "_Toc532855821" </w:delInstrText>
        </w:r>
        <w:r w:rsidDel="006E32D5">
          <w:rPr>
            <w:noProof/>
          </w:rPr>
          <w:fldChar w:fldCharType="separate"/>
        </w:r>
      </w:del>
      <w:ins w:id="831" w:author="Tom Bergeron" w:date="2020-10-08T09:33:00Z">
        <w:r w:rsidR="006E32D5">
          <w:rPr>
            <w:b/>
            <w:bCs/>
            <w:noProof/>
          </w:rPr>
          <w:t>Error! Hyperlink reference not valid.</w:t>
        </w:r>
      </w:ins>
      <w:del w:id="832" w:author="Tom Bergeron" w:date="2020-10-08T09:33:00Z">
        <w:r w:rsidR="00E0734F" w:rsidRPr="00AF2EE9" w:rsidDel="006E32D5">
          <w:rPr>
            <w:rStyle w:val="Hyperlink"/>
            <w:noProof/>
          </w:rPr>
          <w:delText>Calculating the PWI</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_Toc532855821 \h </w:delInstrText>
        </w:r>
        <w:r w:rsidR="00E0734F" w:rsidDel="006E32D5">
          <w:rPr>
            <w:noProof/>
            <w:webHidden/>
          </w:rPr>
        </w:r>
        <w:r w:rsidR="00E0734F" w:rsidDel="006E32D5">
          <w:rPr>
            <w:noProof/>
            <w:webHidden/>
          </w:rPr>
          <w:fldChar w:fldCharType="separate"/>
        </w:r>
        <w:r w:rsidR="00E0734F" w:rsidDel="006E32D5">
          <w:rPr>
            <w:noProof/>
            <w:webHidden/>
          </w:rPr>
          <w:delText>105</w:delText>
        </w:r>
        <w:r w:rsidR="00E0734F" w:rsidDel="006E32D5">
          <w:rPr>
            <w:noProof/>
            <w:webHidden/>
          </w:rPr>
          <w:fldChar w:fldCharType="end"/>
        </w:r>
        <w:r w:rsidDel="006E32D5">
          <w:rPr>
            <w:noProof/>
          </w:rPr>
          <w:fldChar w:fldCharType="end"/>
        </w:r>
      </w:del>
    </w:p>
    <w:p w14:paraId="2D9922E7" w14:textId="0D00AB90" w:rsidR="00E0734F" w:rsidDel="006E32D5" w:rsidRDefault="00BD0DA7">
      <w:pPr>
        <w:pStyle w:val="TOC2"/>
        <w:tabs>
          <w:tab w:val="right" w:leader="dot" w:pos="8900"/>
        </w:tabs>
        <w:rPr>
          <w:del w:id="833" w:author="Tom Bergeron" w:date="2020-10-08T09:33:00Z"/>
          <w:rFonts w:asciiTheme="minorHAnsi" w:eastAsiaTheme="minorEastAsia" w:hAnsiTheme="minorHAnsi" w:cstheme="minorBidi"/>
          <w:smallCaps w:val="0"/>
          <w:noProof/>
          <w:sz w:val="22"/>
          <w:szCs w:val="22"/>
        </w:rPr>
      </w:pPr>
      <w:del w:id="834" w:author="Tom Bergeron" w:date="2020-10-08T09:33:00Z">
        <w:r w:rsidDel="006E32D5">
          <w:rPr>
            <w:noProof/>
          </w:rPr>
          <w:fldChar w:fldCharType="begin"/>
        </w:r>
        <w:r w:rsidDel="006E32D5">
          <w:rPr>
            <w:noProof/>
          </w:rPr>
          <w:delInstrText xml:space="preserve"> HYPERLINK \l "_Toc532855822" </w:delInstrText>
        </w:r>
        <w:r w:rsidDel="006E32D5">
          <w:rPr>
            <w:noProof/>
          </w:rPr>
          <w:fldChar w:fldCharType="separate"/>
        </w:r>
      </w:del>
      <w:ins w:id="835" w:author="Tom Bergeron" w:date="2020-10-08T09:33:00Z">
        <w:r w:rsidR="006E32D5">
          <w:rPr>
            <w:b/>
            <w:bCs/>
            <w:noProof/>
          </w:rPr>
          <w:t>Error! Hyperlink reference not valid.</w:t>
        </w:r>
      </w:ins>
      <w:del w:id="836" w:author="Tom Bergeron" w:date="2020-10-08T09:33:00Z">
        <w:r w:rsidR="00E0734F" w:rsidRPr="00AF2EE9" w:rsidDel="006E32D5">
          <w:rPr>
            <w:rStyle w:val="Hyperlink"/>
            <w:noProof/>
          </w:rPr>
          <w:delText>Benefits of Ranking Thermal Profile Performance</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_Toc532855822 \h </w:delInstrText>
        </w:r>
        <w:r w:rsidR="00E0734F" w:rsidDel="006E32D5">
          <w:rPr>
            <w:noProof/>
            <w:webHidden/>
          </w:rPr>
        </w:r>
        <w:r w:rsidR="00E0734F" w:rsidDel="006E32D5">
          <w:rPr>
            <w:noProof/>
            <w:webHidden/>
          </w:rPr>
          <w:fldChar w:fldCharType="separate"/>
        </w:r>
        <w:r w:rsidR="00E0734F" w:rsidDel="006E32D5">
          <w:rPr>
            <w:noProof/>
            <w:webHidden/>
          </w:rPr>
          <w:delText>106</w:delText>
        </w:r>
        <w:r w:rsidR="00E0734F" w:rsidDel="006E32D5">
          <w:rPr>
            <w:noProof/>
            <w:webHidden/>
          </w:rPr>
          <w:fldChar w:fldCharType="end"/>
        </w:r>
        <w:r w:rsidDel="006E32D5">
          <w:rPr>
            <w:noProof/>
          </w:rPr>
          <w:fldChar w:fldCharType="end"/>
        </w:r>
      </w:del>
    </w:p>
    <w:p w14:paraId="66DCC205" w14:textId="5627A278" w:rsidR="00E0734F" w:rsidDel="006E32D5" w:rsidRDefault="00BD0DA7">
      <w:pPr>
        <w:pStyle w:val="TOC2"/>
        <w:tabs>
          <w:tab w:val="right" w:leader="dot" w:pos="8900"/>
        </w:tabs>
        <w:rPr>
          <w:del w:id="837" w:author="Tom Bergeron" w:date="2020-10-08T09:33:00Z"/>
          <w:rFonts w:asciiTheme="minorHAnsi" w:eastAsiaTheme="minorEastAsia" w:hAnsiTheme="minorHAnsi" w:cstheme="minorBidi"/>
          <w:smallCaps w:val="0"/>
          <w:noProof/>
          <w:sz w:val="22"/>
          <w:szCs w:val="22"/>
        </w:rPr>
      </w:pPr>
      <w:del w:id="838" w:author="Tom Bergeron" w:date="2020-10-08T09:33:00Z">
        <w:r w:rsidDel="006E32D5">
          <w:rPr>
            <w:noProof/>
          </w:rPr>
          <w:fldChar w:fldCharType="begin"/>
        </w:r>
        <w:r w:rsidDel="006E32D5">
          <w:rPr>
            <w:noProof/>
          </w:rPr>
          <w:delInstrText xml:space="preserve"> HYPERLINK \l "_Toc532855823" </w:delInstrText>
        </w:r>
        <w:r w:rsidDel="006E32D5">
          <w:rPr>
            <w:noProof/>
          </w:rPr>
          <w:fldChar w:fldCharType="separate"/>
        </w:r>
      </w:del>
      <w:ins w:id="839" w:author="Tom Bergeron" w:date="2020-10-08T09:33:00Z">
        <w:r w:rsidR="006E32D5">
          <w:rPr>
            <w:b/>
            <w:bCs/>
            <w:noProof/>
          </w:rPr>
          <w:t>Error! Hyperlink reference not valid.</w:t>
        </w:r>
      </w:ins>
      <w:del w:id="840" w:author="Tom Bergeron" w:date="2020-10-08T09:33:00Z">
        <w:r w:rsidR="00E0734F" w:rsidRPr="00AF2EE9" w:rsidDel="006E32D5">
          <w:rPr>
            <w:rStyle w:val="Hyperlink"/>
            <w:noProof/>
          </w:rPr>
          <w:delText>Conclusion</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_Toc532855823 \h </w:delInstrText>
        </w:r>
        <w:r w:rsidR="00E0734F" w:rsidDel="006E32D5">
          <w:rPr>
            <w:noProof/>
            <w:webHidden/>
          </w:rPr>
        </w:r>
        <w:r w:rsidR="00E0734F" w:rsidDel="006E32D5">
          <w:rPr>
            <w:noProof/>
            <w:webHidden/>
          </w:rPr>
          <w:fldChar w:fldCharType="separate"/>
        </w:r>
        <w:r w:rsidR="00E0734F" w:rsidDel="006E32D5">
          <w:rPr>
            <w:noProof/>
            <w:webHidden/>
          </w:rPr>
          <w:delText>106</w:delText>
        </w:r>
        <w:r w:rsidR="00E0734F" w:rsidDel="006E32D5">
          <w:rPr>
            <w:noProof/>
            <w:webHidden/>
          </w:rPr>
          <w:fldChar w:fldCharType="end"/>
        </w:r>
        <w:r w:rsidDel="006E32D5">
          <w:rPr>
            <w:noProof/>
          </w:rPr>
          <w:fldChar w:fldCharType="end"/>
        </w:r>
      </w:del>
    </w:p>
    <w:p w14:paraId="3E0C2C4F" w14:textId="4DC11157" w:rsidR="00E0734F" w:rsidDel="006E32D5" w:rsidRDefault="00BD0DA7">
      <w:pPr>
        <w:pStyle w:val="TOC1"/>
        <w:tabs>
          <w:tab w:val="right" w:leader="dot" w:pos="8900"/>
        </w:tabs>
        <w:rPr>
          <w:del w:id="841" w:author="Tom Bergeron" w:date="2020-10-08T09:33:00Z"/>
          <w:rFonts w:asciiTheme="minorHAnsi" w:eastAsiaTheme="minorEastAsia" w:hAnsiTheme="minorHAnsi" w:cstheme="minorBidi"/>
          <w:b w:val="0"/>
          <w:caps w:val="0"/>
          <w:noProof/>
          <w:sz w:val="22"/>
          <w:szCs w:val="22"/>
        </w:rPr>
      </w:pPr>
      <w:del w:id="842" w:author="Tom Bergeron" w:date="2020-10-08T09:33:00Z">
        <w:r w:rsidDel="006E32D5">
          <w:rPr>
            <w:noProof/>
          </w:rPr>
          <w:fldChar w:fldCharType="begin"/>
        </w:r>
        <w:r w:rsidDel="006E32D5">
          <w:rPr>
            <w:noProof/>
          </w:rPr>
          <w:delInstrText xml:space="preserve"> HYPERLINK \l "_Toc532855824" </w:delInstrText>
        </w:r>
        <w:r w:rsidDel="006E32D5">
          <w:rPr>
            <w:noProof/>
          </w:rPr>
          <w:fldChar w:fldCharType="separate"/>
        </w:r>
      </w:del>
      <w:ins w:id="843" w:author="Tom Bergeron" w:date="2020-10-08T09:33:00Z">
        <w:r w:rsidR="006E32D5">
          <w:rPr>
            <w:b w:val="0"/>
            <w:bCs/>
            <w:noProof/>
          </w:rPr>
          <w:t>Error! Hyperlink reference not valid.</w:t>
        </w:r>
      </w:ins>
      <w:del w:id="844" w:author="Tom Bergeron" w:date="2020-10-08T09:33:00Z">
        <w:r w:rsidR="00E0734F" w:rsidRPr="00AF2EE9" w:rsidDel="006E32D5">
          <w:rPr>
            <w:rStyle w:val="Hyperlink"/>
            <w:noProof/>
          </w:rPr>
          <w:delText>Appendix B: Recalculating Zone Delta Limits From Navigator/Auto-Focus Predictions</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_Toc532855824 \h </w:delInstrText>
        </w:r>
        <w:r w:rsidR="00E0734F" w:rsidDel="006E32D5">
          <w:rPr>
            <w:noProof/>
            <w:webHidden/>
          </w:rPr>
        </w:r>
        <w:r w:rsidR="00E0734F" w:rsidDel="006E32D5">
          <w:rPr>
            <w:noProof/>
            <w:webHidden/>
          </w:rPr>
          <w:fldChar w:fldCharType="separate"/>
        </w:r>
        <w:r w:rsidR="00E0734F" w:rsidDel="006E32D5">
          <w:rPr>
            <w:noProof/>
            <w:webHidden/>
          </w:rPr>
          <w:delText>107</w:delText>
        </w:r>
        <w:r w:rsidR="00E0734F" w:rsidDel="006E32D5">
          <w:rPr>
            <w:noProof/>
            <w:webHidden/>
          </w:rPr>
          <w:fldChar w:fldCharType="end"/>
        </w:r>
        <w:r w:rsidDel="006E32D5">
          <w:rPr>
            <w:noProof/>
          </w:rPr>
          <w:fldChar w:fldCharType="end"/>
        </w:r>
      </w:del>
    </w:p>
    <w:p w14:paraId="740C9B27" w14:textId="13B3508D" w:rsidR="00E0734F" w:rsidDel="006E32D5" w:rsidRDefault="00BD0DA7">
      <w:pPr>
        <w:pStyle w:val="TOC2"/>
        <w:tabs>
          <w:tab w:val="right" w:leader="dot" w:pos="8900"/>
        </w:tabs>
        <w:rPr>
          <w:del w:id="845" w:author="Tom Bergeron" w:date="2020-10-08T09:33:00Z"/>
          <w:rFonts w:asciiTheme="minorHAnsi" w:eastAsiaTheme="minorEastAsia" w:hAnsiTheme="minorHAnsi" w:cstheme="minorBidi"/>
          <w:smallCaps w:val="0"/>
          <w:noProof/>
          <w:sz w:val="22"/>
          <w:szCs w:val="22"/>
        </w:rPr>
      </w:pPr>
      <w:del w:id="846" w:author="Tom Bergeron" w:date="2020-10-08T09:33:00Z">
        <w:r w:rsidDel="006E32D5">
          <w:rPr>
            <w:noProof/>
          </w:rPr>
          <w:fldChar w:fldCharType="begin"/>
        </w:r>
        <w:r w:rsidDel="006E32D5">
          <w:rPr>
            <w:noProof/>
          </w:rPr>
          <w:delInstrText xml:space="preserve"> HYPERLINK \l "_Toc532855825" </w:delInstrText>
        </w:r>
        <w:r w:rsidDel="006E32D5">
          <w:rPr>
            <w:noProof/>
          </w:rPr>
          <w:fldChar w:fldCharType="separate"/>
        </w:r>
      </w:del>
      <w:ins w:id="847" w:author="Tom Bergeron" w:date="2020-10-08T09:33:00Z">
        <w:r w:rsidR="006E32D5">
          <w:rPr>
            <w:b/>
            <w:bCs/>
            <w:noProof/>
          </w:rPr>
          <w:t>Error! Hyperlink reference not valid.</w:t>
        </w:r>
      </w:ins>
      <w:del w:id="848" w:author="Tom Bergeron" w:date="2020-10-08T09:33:00Z">
        <w:r w:rsidR="00E0734F" w:rsidRPr="00AF2EE9" w:rsidDel="006E32D5">
          <w:rPr>
            <w:rStyle w:val="Hyperlink"/>
            <w:noProof/>
          </w:rPr>
          <w:delText>For Stand-Alone Software Installations</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_Toc532855825 \h </w:delInstrText>
        </w:r>
        <w:r w:rsidR="00E0734F" w:rsidDel="006E32D5">
          <w:rPr>
            <w:noProof/>
            <w:webHidden/>
          </w:rPr>
        </w:r>
        <w:r w:rsidR="00E0734F" w:rsidDel="006E32D5">
          <w:rPr>
            <w:noProof/>
            <w:webHidden/>
          </w:rPr>
          <w:fldChar w:fldCharType="separate"/>
        </w:r>
        <w:r w:rsidR="00E0734F" w:rsidDel="006E32D5">
          <w:rPr>
            <w:noProof/>
            <w:webHidden/>
          </w:rPr>
          <w:delText>107</w:delText>
        </w:r>
        <w:r w:rsidR="00E0734F" w:rsidDel="006E32D5">
          <w:rPr>
            <w:noProof/>
            <w:webHidden/>
          </w:rPr>
          <w:fldChar w:fldCharType="end"/>
        </w:r>
        <w:r w:rsidDel="006E32D5">
          <w:rPr>
            <w:noProof/>
          </w:rPr>
          <w:fldChar w:fldCharType="end"/>
        </w:r>
      </w:del>
    </w:p>
    <w:p w14:paraId="22A919CF" w14:textId="05A11142" w:rsidR="00E0734F" w:rsidDel="006E32D5" w:rsidRDefault="00BD0DA7">
      <w:pPr>
        <w:pStyle w:val="TOC2"/>
        <w:tabs>
          <w:tab w:val="right" w:leader="dot" w:pos="8900"/>
        </w:tabs>
        <w:rPr>
          <w:del w:id="849" w:author="Tom Bergeron" w:date="2020-10-08T09:33:00Z"/>
          <w:rFonts w:asciiTheme="minorHAnsi" w:eastAsiaTheme="minorEastAsia" w:hAnsiTheme="minorHAnsi" w:cstheme="minorBidi"/>
          <w:smallCaps w:val="0"/>
          <w:noProof/>
          <w:sz w:val="22"/>
          <w:szCs w:val="22"/>
        </w:rPr>
      </w:pPr>
      <w:del w:id="850" w:author="Tom Bergeron" w:date="2020-10-08T09:33:00Z">
        <w:r w:rsidDel="006E32D5">
          <w:rPr>
            <w:noProof/>
          </w:rPr>
          <w:fldChar w:fldCharType="begin"/>
        </w:r>
        <w:r w:rsidDel="006E32D5">
          <w:rPr>
            <w:noProof/>
          </w:rPr>
          <w:delInstrText xml:space="preserve"> HYPERLINK \l "_Toc532855826" </w:delInstrText>
        </w:r>
        <w:r w:rsidDel="006E32D5">
          <w:rPr>
            <w:noProof/>
          </w:rPr>
          <w:fldChar w:fldCharType="separate"/>
        </w:r>
      </w:del>
      <w:ins w:id="851" w:author="Tom Bergeron" w:date="2020-10-08T09:33:00Z">
        <w:r w:rsidR="006E32D5">
          <w:rPr>
            <w:b/>
            <w:bCs/>
            <w:noProof/>
          </w:rPr>
          <w:t>Error! Hyperlink reference not valid.</w:t>
        </w:r>
      </w:ins>
      <w:del w:id="852" w:author="Tom Bergeron" w:date="2020-10-08T09:33:00Z">
        <w:r w:rsidR="00E0734F" w:rsidRPr="00AF2EE9" w:rsidDel="006E32D5">
          <w:rPr>
            <w:rStyle w:val="Hyperlink"/>
            <w:noProof/>
          </w:rPr>
          <w:delText>For Oven Controller Software Installations</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_Toc532855826 \h </w:delInstrText>
        </w:r>
        <w:r w:rsidR="00E0734F" w:rsidDel="006E32D5">
          <w:rPr>
            <w:noProof/>
            <w:webHidden/>
          </w:rPr>
        </w:r>
        <w:r w:rsidR="00E0734F" w:rsidDel="006E32D5">
          <w:rPr>
            <w:noProof/>
            <w:webHidden/>
          </w:rPr>
          <w:fldChar w:fldCharType="separate"/>
        </w:r>
        <w:r w:rsidR="00E0734F" w:rsidDel="006E32D5">
          <w:rPr>
            <w:noProof/>
            <w:webHidden/>
          </w:rPr>
          <w:delText>109</w:delText>
        </w:r>
        <w:r w:rsidR="00E0734F" w:rsidDel="006E32D5">
          <w:rPr>
            <w:noProof/>
            <w:webHidden/>
          </w:rPr>
          <w:fldChar w:fldCharType="end"/>
        </w:r>
        <w:r w:rsidDel="006E32D5">
          <w:rPr>
            <w:noProof/>
          </w:rPr>
          <w:fldChar w:fldCharType="end"/>
        </w:r>
      </w:del>
    </w:p>
    <w:p w14:paraId="4C4FF0BE" w14:textId="50FCC519" w:rsidR="00E0734F" w:rsidDel="006E32D5" w:rsidRDefault="00BD0DA7">
      <w:pPr>
        <w:pStyle w:val="TOC1"/>
        <w:tabs>
          <w:tab w:val="right" w:leader="dot" w:pos="8900"/>
        </w:tabs>
        <w:rPr>
          <w:del w:id="853" w:author="Tom Bergeron" w:date="2020-10-08T09:33:00Z"/>
          <w:rFonts w:asciiTheme="minorHAnsi" w:eastAsiaTheme="minorEastAsia" w:hAnsiTheme="minorHAnsi" w:cstheme="minorBidi"/>
          <w:b w:val="0"/>
          <w:caps w:val="0"/>
          <w:noProof/>
          <w:sz w:val="22"/>
          <w:szCs w:val="22"/>
        </w:rPr>
      </w:pPr>
      <w:del w:id="854" w:author="Tom Bergeron" w:date="2020-10-08T09:33:00Z">
        <w:r w:rsidDel="006E32D5">
          <w:rPr>
            <w:noProof/>
          </w:rPr>
          <w:fldChar w:fldCharType="begin"/>
        </w:r>
        <w:r w:rsidDel="006E32D5">
          <w:rPr>
            <w:noProof/>
          </w:rPr>
          <w:delInstrText xml:space="preserve"> HYPERLINK \l "_Toc532855827" </w:delInstrText>
        </w:r>
        <w:r w:rsidDel="006E32D5">
          <w:rPr>
            <w:noProof/>
          </w:rPr>
          <w:fldChar w:fldCharType="separate"/>
        </w:r>
      </w:del>
      <w:ins w:id="855" w:author="Tom Bergeron" w:date="2020-10-08T09:33:00Z">
        <w:r w:rsidR="006E32D5">
          <w:rPr>
            <w:b w:val="0"/>
            <w:bCs/>
            <w:noProof/>
          </w:rPr>
          <w:t>Error! Hyperlink reference not valid.</w:t>
        </w:r>
      </w:ins>
      <w:del w:id="856" w:author="Tom Bergeron" w:date="2020-10-08T09:33:00Z">
        <w:r w:rsidR="00E0734F" w:rsidRPr="00AF2EE9" w:rsidDel="006E32D5">
          <w:rPr>
            <w:rStyle w:val="Hyperlink"/>
            <w:noProof/>
          </w:rPr>
          <w:delText>Appendix C: Configuration Program</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_Toc532855827 \h </w:delInstrText>
        </w:r>
        <w:r w:rsidR="00E0734F" w:rsidDel="006E32D5">
          <w:rPr>
            <w:noProof/>
            <w:webHidden/>
          </w:rPr>
        </w:r>
        <w:r w:rsidR="00E0734F" w:rsidDel="006E32D5">
          <w:rPr>
            <w:noProof/>
            <w:webHidden/>
          </w:rPr>
          <w:fldChar w:fldCharType="separate"/>
        </w:r>
        <w:r w:rsidR="00E0734F" w:rsidDel="006E32D5">
          <w:rPr>
            <w:noProof/>
            <w:webHidden/>
          </w:rPr>
          <w:delText>111</w:delText>
        </w:r>
        <w:r w:rsidR="00E0734F" w:rsidDel="006E32D5">
          <w:rPr>
            <w:noProof/>
            <w:webHidden/>
          </w:rPr>
          <w:fldChar w:fldCharType="end"/>
        </w:r>
        <w:r w:rsidDel="006E32D5">
          <w:rPr>
            <w:noProof/>
          </w:rPr>
          <w:fldChar w:fldCharType="end"/>
        </w:r>
      </w:del>
    </w:p>
    <w:p w14:paraId="31D37AFF" w14:textId="14254620" w:rsidR="00E0734F" w:rsidDel="006E32D5" w:rsidRDefault="00BD0DA7">
      <w:pPr>
        <w:pStyle w:val="TOC2"/>
        <w:tabs>
          <w:tab w:val="right" w:leader="dot" w:pos="8900"/>
        </w:tabs>
        <w:rPr>
          <w:del w:id="857" w:author="Tom Bergeron" w:date="2020-10-08T09:33:00Z"/>
          <w:rFonts w:asciiTheme="minorHAnsi" w:eastAsiaTheme="minorEastAsia" w:hAnsiTheme="minorHAnsi" w:cstheme="minorBidi"/>
          <w:smallCaps w:val="0"/>
          <w:noProof/>
          <w:sz w:val="22"/>
          <w:szCs w:val="22"/>
        </w:rPr>
      </w:pPr>
      <w:del w:id="858" w:author="Tom Bergeron" w:date="2020-10-08T09:33:00Z">
        <w:r w:rsidDel="006E32D5">
          <w:rPr>
            <w:noProof/>
          </w:rPr>
          <w:fldChar w:fldCharType="begin"/>
        </w:r>
        <w:r w:rsidDel="006E32D5">
          <w:rPr>
            <w:noProof/>
          </w:rPr>
          <w:delInstrText xml:space="preserve"> HYPERLINK \l "_Toc532855828" </w:delInstrText>
        </w:r>
        <w:r w:rsidDel="006E32D5">
          <w:rPr>
            <w:noProof/>
          </w:rPr>
          <w:fldChar w:fldCharType="separate"/>
        </w:r>
      </w:del>
      <w:ins w:id="859" w:author="Tom Bergeron" w:date="2020-10-08T09:33:00Z">
        <w:r w:rsidR="006E32D5">
          <w:rPr>
            <w:b/>
            <w:bCs/>
            <w:noProof/>
          </w:rPr>
          <w:t>Error! Hyperlink reference not valid.</w:t>
        </w:r>
      </w:ins>
      <w:del w:id="860" w:author="Tom Bergeron" w:date="2020-10-08T09:33:00Z">
        <w:r w:rsidR="00E0734F" w:rsidRPr="00AF2EE9" w:rsidDel="006E32D5">
          <w:rPr>
            <w:rStyle w:val="Hyperlink"/>
            <w:noProof/>
          </w:rPr>
          <w:delText>User Settings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_Toc532855828 \h </w:delInstrText>
        </w:r>
        <w:r w:rsidR="00E0734F" w:rsidDel="006E32D5">
          <w:rPr>
            <w:noProof/>
            <w:webHidden/>
          </w:rPr>
        </w:r>
        <w:r w:rsidR="00E0734F" w:rsidDel="006E32D5">
          <w:rPr>
            <w:noProof/>
            <w:webHidden/>
          </w:rPr>
          <w:fldChar w:fldCharType="separate"/>
        </w:r>
        <w:r w:rsidR="00E0734F" w:rsidDel="006E32D5">
          <w:rPr>
            <w:noProof/>
            <w:webHidden/>
          </w:rPr>
          <w:delText>111</w:delText>
        </w:r>
        <w:r w:rsidR="00E0734F" w:rsidDel="006E32D5">
          <w:rPr>
            <w:noProof/>
            <w:webHidden/>
          </w:rPr>
          <w:fldChar w:fldCharType="end"/>
        </w:r>
        <w:r w:rsidDel="006E32D5">
          <w:rPr>
            <w:noProof/>
          </w:rPr>
          <w:fldChar w:fldCharType="end"/>
        </w:r>
      </w:del>
    </w:p>
    <w:p w14:paraId="1922578A" w14:textId="1D45816F" w:rsidR="00E0734F" w:rsidDel="006E32D5" w:rsidRDefault="00BD0DA7">
      <w:pPr>
        <w:pStyle w:val="TOC3"/>
        <w:tabs>
          <w:tab w:val="right" w:leader="dot" w:pos="8900"/>
        </w:tabs>
        <w:rPr>
          <w:del w:id="861" w:author="Tom Bergeron" w:date="2020-10-08T09:33:00Z"/>
          <w:rFonts w:asciiTheme="minorHAnsi" w:eastAsiaTheme="minorEastAsia" w:hAnsiTheme="minorHAnsi" w:cstheme="minorBidi"/>
          <w:smallCaps w:val="0"/>
          <w:noProof/>
          <w:sz w:val="22"/>
          <w:szCs w:val="22"/>
        </w:rPr>
      </w:pPr>
      <w:del w:id="862" w:author="Tom Bergeron" w:date="2020-10-08T09:33:00Z">
        <w:r w:rsidDel="006E32D5">
          <w:rPr>
            <w:noProof/>
          </w:rPr>
          <w:fldChar w:fldCharType="begin"/>
        </w:r>
        <w:r w:rsidDel="006E32D5">
          <w:rPr>
            <w:noProof/>
          </w:rPr>
          <w:delInstrText xml:space="preserve"> HYPERLINK \l "_Toc532855829" </w:delInstrText>
        </w:r>
        <w:r w:rsidDel="006E32D5">
          <w:rPr>
            <w:noProof/>
          </w:rPr>
          <w:fldChar w:fldCharType="separate"/>
        </w:r>
      </w:del>
      <w:ins w:id="863" w:author="Tom Bergeron" w:date="2020-10-08T09:33:00Z">
        <w:r w:rsidR="006E32D5">
          <w:rPr>
            <w:b/>
            <w:bCs/>
            <w:noProof/>
          </w:rPr>
          <w:t>Error! Hyperlink reference not valid.</w:t>
        </w:r>
      </w:ins>
      <w:del w:id="864" w:author="Tom Bergeron" w:date="2020-10-08T09:33:00Z">
        <w:r w:rsidR="00E0734F" w:rsidRPr="00AF2EE9" w:rsidDel="006E32D5">
          <w:rPr>
            <w:rStyle w:val="Hyperlink"/>
            <w:noProof/>
          </w:rPr>
          <w:delText>Use Baseline Profile Expiration</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_Toc532855829 \h </w:delInstrText>
        </w:r>
        <w:r w:rsidR="00E0734F" w:rsidDel="006E32D5">
          <w:rPr>
            <w:noProof/>
            <w:webHidden/>
          </w:rPr>
        </w:r>
        <w:r w:rsidR="00E0734F" w:rsidDel="006E32D5">
          <w:rPr>
            <w:noProof/>
            <w:webHidden/>
          </w:rPr>
          <w:fldChar w:fldCharType="separate"/>
        </w:r>
        <w:r w:rsidR="00E0734F" w:rsidDel="006E32D5">
          <w:rPr>
            <w:noProof/>
            <w:webHidden/>
          </w:rPr>
          <w:delText>112</w:delText>
        </w:r>
        <w:r w:rsidR="00E0734F" w:rsidDel="006E32D5">
          <w:rPr>
            <w:noProof/>
            <w:webHidden/>
          </w:rPr>
          <w:fldChar w:fldCharType="end"/>
        </w:r>
        <w:r w:rsidDel="006E32D5">
          <w:rPr>
            <w:noProof/>
          </w:rPr>
          <w:fldChar w:fldCharType="end"/>
        </w:r>
      </w:del>
    </w:p>
    <w:p w14:paraId="558506DF" w14:textId="5B77262D" w:rsidR="00E0734F" w:rsidDel="006E32D5" w:rsidRDefault="00BD0DA7">
      <w:pPr>
        <w:pStyle w:val="TOC2"/>
        <w:tabs>
          <w:tab w:val="right" w:leader="dot" w:pos="8900"/>
        </w:tabs>
        <w:rPr>
          <w:del w:id="865" w:author="Tom Bergeron" w:date="2020-10-08T09:33:00Z"/>
          <w:rFonts w:asciiTheme="minorHAnsi" w:eastAsiaTheme="minorEastAsia" w:hAnsiTheme="minorHAnsi" w:cstheme="minorBidi"/>
          <w:smallCaps w:val="0"/>
          <w:noProof/>
          <w:sz w:val="22"/>
          <w:szCs w:val="22"/>
        </w:rPr>
      </w:pPr>
      <w:del w:id="866" w:author="Tom Bergeron" w:date="2020-10-08T09:33:00Z">
        <w:r w:rsidDel="006E32D5">
          <w:rPr>
            <w:noProof/>
          </w:rPr>
          <w:fldChar w:fldCharType="begin"/>
        </w:r>
        <w:r w:rsidDel="006E32D5">
          <w:rPr>
            <w:noProof/>
          </w:rPr>
          <w:delInstrText xml:space="preserve"> HYPERLINK \l "_Toc532855830" </w:delInstrText>
        </w:r>
        <w:r w:rsidDel="006E32D5">
          <w:rPr>
            <w:noProof/>
          </w:rPr>
          <w:fldChar w:fldCharType="separate"/>
        </w:r>
      </w:del>
      <w:ins w:id="867" w:author="Tom Bergeron" w:date="2020-10-08T09:33:00Z">
        <w:r w:rsidR="006E32D5">
          <w:rPr>
            <w:b/>
            <w:bCs/>
            <w:noProof/>
          </w:rPr>
          <w:t>Error! Hyperlink reference not valid.</w:t>
        </w:r>
      </w:ins>
      <w:del w:id="868" w:author="Tom Bergeron" w:date="2020-10-08T09:33:00Z">
        <w:r w:rsidR="00E0734F" w:rsidRPr="00AF2EE9" w:rsidDel="006E32D5">
          <w:rPr>
            <w:rStyle w:val="Hyperlink"/>
            <w:noProof/>
          </w:rPr>
          <w:delText>Shifting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_Toc532855830 \h </w:delInstrText>
        </w:r>
        <w:r w:rsidR="00E0734F" w:rsidDel="006E32D5">
          <w:rPr>
            <w:noProof/>
            <w:webHidden/>
          </w:rPr>
        </w:r>
        <w:r w:rsidR="00E0734F" w:rsidDel="006E32D5">
          <w:rPr>
            <w:noProof/>
            <w:webHidden/>
          </w:rPr>
          <w:fldChar w:fldCharType="separate"/>
        </w:r>
        <w:r w:rsidR="00E0734F" w:rsidDel="006E32D5">
          <w:rPr>
            <w:noProof/>
            <w:webHidden/>
          </w:rPr>
          <w:delText>113</w:delText>
        </w:r>
        <w:r w:rsidR="00E0734F" w:rsidDel="006E32D5">
          <w:rPr>
            <w:noProof/>
            <w:webHidden/>
          </w:rPr>
          <w:fldChar w:fldCharType="end"/>
        </w:r>
        <w:r w:rsidDel="006E32D5">
          <w:rPr>
            <w:noProof/>
          </w:rPr>
          <w:fldChar w:fldCharType="end"/>
        </w:r>
      </w:del>
    </w:p>
    <w:p w14:paraId="6B658CA0" w14:textId="7D963780" w:rsidR="00E0734F" w:rsidDel="006E32D5" w:rsidRDefault="00BD0DA7">
      <w:pPr>
        <w:pStyle w:val="TOC2"/>
        <w:tabs>
          <w:tab w:val="right" w:leader="dot" w:pos="8900"/>
        </w:tabs>
        <w:rPr>
          <w:del w:id="869" w:author="Tom Bergeron" w:date="2020-10-08T09:33:00Z"/>
          <w:rFonts w:asciiTheme="minorHAnsi" w:eastAsiaTheme="minorEastAsia" w:hAnsiTheme="minorHAnsi" w:cstheme="minorBidi"/>
          <w:smallCaps w:val="0"/>
          <w:noProof/>
          <w:sz w:val="22"/>
          <w:szCs w:val="22"/>
        </w:rPr>
      </w:pPr>
      <w:del w:id="870" w:author="Tom Bergeron" w:date="2020-10-08T09:33:00Z">
        <w:r w:rsidDel="006E32D5">
          <w:rPr>
            <w:noProof/>
          </w:rPr>
          <w:fldChar w:fldCharType="begin"/>
        </w:r>
        <w:r w:rsidDel="006E32D5">
          <w:rPr>
            <w:noProof/>
          </w:rPr>
          <w:delInstrText xml:space="preserve"> HYPERLINK \l "_Toc532855831" </w:delInstrText>
        </w:r>
        <w:r w:rsidDel="006E32D5">
          <w:rPr>
            <w:noProof/>
          </w:rPr>
          <w:fldChar w:fldCharType="separate"/>
        </w:r>
      </w:del>
      <w:ins w:id="871" w:author="Tom Bergeron" w:date="2020-10-08T09:33:00Z">
        <w:r w:rsidR="006E32D5">
          <w:rPr>
            <w:b/>
            <w:bCs/>
            <w:noProof/>
          </w:rPr>
          <w:t>Error! Hyperlink reference not valid.</w:t>
        </w:r>
      </w:ins>
      <w:del w:id="872" w:author="Tom Bergeron" w:date="2020-10-08T09:33:00Z">
        <w:r w:rsidR="00E0734F" w:rsidRPr="00AF2EE9" w:rsidDel="006E32D5">
          <w:rPr>
            <w:rStyle w:val="Hyperlink"/>
            <w:noProof/>
          </w:rPr>
          <w:delText>Decimal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_Toc532855831 \h </w:delInstrText>
        </w:r>
        <w:r w:rsidR="00E0734F" w:rsidDel="006E32D5">
          <w:rPr>
            <w:noProof/>
            <w:webHidden/>
          </w:rPr>
        </w:r>
        <w:r w:rsidR="00E0734F" w:rsidDel="006E32D5">
          <w:rPr>
            <w:noProof/>
            <w:webHidden/>
          </w:rPr>
          <w:fldChar w:fldCharType="separate"/>
        </w:r>
        <w:r w:rsidR="00E0734F" w:rsidDel="006E32D5">
          <w:rPr>
            <w:noProof/>
            <w:webHidden/>
          </w:rPr>
          <w:delText>113</w:delText>
        </w:r>
        <w:r w:rsidR="00E0734F" w:rsidDel="006E32D5">
          <w:rPr>
            <w:noProof/>
            <w:webHidden/>
          </w:rPr>
          <w:fldChar w:fldCharType="end"/>
        </w:r>
        <w:r w:rsidDel="006E32D5">
          <w:rPr>
            <w:noProof/>
          </w:rPr>
          <w:fldChar w:fldCharType="end"/>
        </w:r>
      </w:del>
    </w:p>
    <w:p w14:paraId="31D0BA61" w14:textId="459AC2C3" w:rsidR="00E0734F" w:rsidDel="006E32D5" w:rsidRDefault="00BD0DA7">
      <w:pPr>
        <w:pStyle w:val="TOC2"/>
        <w:tabs>
          <w:tab w:val="right" w:leader="dot" w:pos="8900"/>
        </w:tabs>
        <w:rPr>
          <w:del w:id="873" w:author="Tom Bergeron" w:date="2020-10-08T09:33:00Z"/>
          <w:rFonts w:asciiTheme="minorHAnsi" w:eastAsiaTheme="minorEastAsia" w:hAnsiTheme="minorHAnsi" w:cstheme="minorBidi"/>
          <w:smallCaps w:val="0"/>
          <w:noProof/>
          <w:sz w:val="22"/>
          <w:szCs w:val="22"/>
        </w:rPr>
      </w:pPr>
      <w:del w:id="874" w:author="Tom Bergeron" w:date="2020-10-08T09:33:00Z">
        <w:r w:rsidDel="006E32D5">
          <w:rPr>
            <w:noProof/>
          </w:rPr>
          <w:fldChar w:fldCharType="begin"/>
        </w:r>
        <w:r w:rsidDel="006E32D5">
          <w:rPr>
            <w:noProof/>
          </w:rPr>
          <w:delInstrText xml:space="preserve"> HYPERLINK \l "_Toc532855832" </w:delInstrText>
        </w:r>
        <w:r w:rsidDel="006E32D5">
          <w:rPr>
            <w:noProof/>
          </w:rPr>
          <w:fldChar w:fldCharType="separate"/>
        </w:r>
      </w:del>
      <w:ins w:id="875" w:author="Tom Bergeron" w:date="2020-10-08T09:33:00Z">
        <w:r w:rsidR="006E32D5">
          <w:rPr>
            <w:b/>
            <w:bCs/>
            <w:noProof/>
          </w:rPr>
          <w:t>Error! Hyperlink reference not valid.</w:t>
        </w:r>
      </w:ins>
      <w:del w:id="876" w:author="Tom Bergeron" w:date="2020-10-08T09:33:00Z">
        <w:r w:rsidR="00E0734F" w:rsidRPr="00AF2EE9" w:rsidDel="006E32D5">
          <w:rPr>
            <w:rStyle w:val="Hyperlink"/>
            <w:noProof/>
          </w:rPr>
          <w:delText>Hardware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_Toc532855832 \h </w:delInstrText>
        </w:r>
        <w:r w:rsidR="00E0734F" w:rsidDel="006E32D5">
          <w:rPr>
            <w:noProof/>
            <w:webHidden/>
          </w:rPr>
        </w:r>
        <w:r w:rsidR="00E0734F" w:rsidDel="006E32D5">
          <w:rPr>
            <w:noProof/>
            <w:webHidden/>
          </w:rPr>
          <w:fldChar w:fldCharType="separate"/>
        </w:r>
        <w:r w:rsidR="00E0734F" w:rsidDel="006E32D5">
          <w:rPr>
            <w:noProof/>
            <w:webHidden/>
          </w:rPr>
          <w:delText>113</w:delText>
        </w:r>
        <w:r w:rsidR="00E0734F" w:rsidDel="006E32D5">
          <w:rPr>
            <w:noProof/>
            <w:webHidden/>
          </w:rPr>
          <w:fldChar w:fldCharType="end"/>
        </w:r>
        <w:r w:rsidDel="006E32D5">
          <w:rPr>
            <w:noProof/>
          </w:rPr>
          <w:fldChar w:fldCharType="end"/>
        </w:r>
      </w:del>
    </w:p>
    <w:p w14:paraId="2F8AF694" w14:textId="5BC3F8CF" w:rsidR="00E0734F" w:rsidDel="006E32D5" w:rsidRDefault="00BD0DA7">
      <w:pPr>
        <w:pStyle w:val="TOC2"/>
        <w:tabs>
          <w:tab w:val="right" w:leader="dot" w:pos="8900"/>
        </w:tabs>
        <w:rPr>
          <w:del w:id="877" w:author="Tom Bergeron" w:date="2020-10-08T09:33:00Z"/>
          <w:rFonts w:asciiTheme="minorHAnsi" w:eastAsiaTheme="minorEastAsia" w:hAnsiTheme="minorHAnsi" w:cstheme="minorBidi"/>
          <w:smallCaps w:val="0"/>
          <w:noProof/>
          <w:sz w:val="22"/>
          <w:szCs w:val="22"/>
        </w:rPr>
      </w:pPr>
      <w:del w:id="878" w:author="Tom Bergeron" w:date="2020-10-08T09:33:00Z">
        <w:r w:rsidDel="006E32D5">
          <w:rPr>
            <w:noProof/>
          </w:rPr>
          <w:fldChar w:fldCharType="begin"/>
        </w:r>
        <w:r w:rsidDel="006E32D5">
          <w:rPr>
            <w:noProof/>
          </w:rPr>
          <w:delInstrText xml:space="preserve"> HYPERLINK \l "_Toc532855833" </w:delInstrText>
        </w:r>
        <w:r w:rsidDel="006E32D5">
          <w:rPr>
            <w:noProof/>
          </w:rPr>
          <w:fldChar w:fldCharType="separate"/>
        </w:r>
      </w:del>
      <w:ins w:id="879" w:author="Tom Bergeron" w:date="2020-10-08T09:33:00Z">
        <w:r w:rsidR="006E32D5">
          <w:rPr>
            <w:b/>
            <w:bCs/>
            <w:noProof/>
          </w:rPr>
          <w:t>Error! Hyperlink reference not valid.</w:t>
        </w:r>
      </w:ins>
      <w:del w:id="880" w:author="Tom Bergeron" w:date="2020-10-08T09:33:00Z">
        <w:r w:rsidR="00E0734F" w:rsidRPr="00AF2EE9" w:rsidDel="006E32D5">
          <w:rPr>
            <w:rStyle w:val="Hyperlink"/>
            <w:noProof/>
          </w:rPr>
          <w:delText>Message Config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_Toc532855833 \h </w:delInstrText>
        </w:r>
        <w:r w:rsidR="00E0734F" w:rsidDel="006E32D5">
          <w:rPr>
            <w:noProof/>
            <w:webHidden/>
          </w:rPr>
        </w:r>
        <w:r w:rsidR="00E0734F" w:rsidDel="006E32D5">
          <w:rPr>
            <w:noProof/>
            <w:webHidden/>
          </w:rPr>
          <w:fldChar w:fldCharType="separate"/>
        </w:r>
        <w:r w:rsidR="00E0734F" w:rsidDel="006E32D5">
          <w:rPr>
            <w:noProof/>
            <w:webHidden/>
          </w:rPr>
          <w:delText>113</w:delText>
        </w:r>
        <w:r w:rsidR="00E0734F" w:rsidDel="006E32D5">
          <w:rPr>
            <w:noProof/>
            <w:webHidden/>
          </w:rPr>
          <w:fldChar w:fldCharType="end"/>
        </w:r>
        <w:r w:rsidDel="006E32D5">
          <w:rPr>
            <w:noProof/>
          </w:rPr>
          <w:fldChar w:fldCharType="end"/>
        </w:r>
      </w:del>
    </w:p>
    <w:p w14:paraId="01224F5B" w14:textId="3F41F57D" w:rsidR="00E0734F" w:rsidDel="006E32D5" w:rsidRDefault="00BD0DA7">
      <w:pPr>
        <w:pStyle w:val="TOC2"/>
        <w:tabs>
          <w:tab w:val="right" w:leader="dot" w:pos="8900"/>
        </w:tabs>
        <w:rPr>
          <w:del w:id="881" w:author="Tom Bergeron" w:date="2020-10-08T09:33:00Z"/>
          <w:rFonts w:asciiTheme="minorHAnsi" w:eastAsiaTheme="minorEastAsia" w:hAnsiTheme="minorHAnsi" w:cstheme="minorBidi"/>
          <w:smallCaps w:val="0"/>
          <w:noProof/>
          <w:sz w:val="22"/>
          <w:szCs w:val="22"/>
        </w:rPr>
      </w:pPr>
      <w:del w:id="882" w:author="Tom Bergeron" w:date="2020-10-08T09:33:00Z">
        <w:r w:rsidDel="006E32D5">
          <w:rPr>
            <w:noProof/>
          </w:rPr>
          <w:fldChar w:fldCharType="begin"/>
        </w:r>
        <w:r w:rsidDel="006E32D5">
          <w:rPr>
            <w:noProof/>
          </w:rPr>
          <w:delInstrText xml:space="preserve"> HYPERLINK \l "_Toc532855834" </w:delInstrText>
        </w:r>
        <w:r w:rsidDel="006E32D5">
          <w:rPr>
            <w:noProof/>
          </w:rPr>
          <w:fldChar w:fldCharType="separate"/>
        </w:r>
      </w:del>
      <w:ins w:id="883" w:author="Tom Bergeron" w:date="2020-10-08T09:33:00Z">
        <w:r w:rsidR="006E32D5">
          <w:rPr>
            <w:b/>
            <w:bCs/>
            <w:noProof/>
          </w:rPr>
          <w:t>Error! Hyperlink reference not valid.</w:t>
        </w:r>
      </w:ins>
      <w:del w:id="884" w:author="Tom Bergeron" w:date="2020-10-08T09:33:00Z">
        <w:r w:rsidR="00E0734F" w:rsidRPr="00AF2EE9" w:rsidDel="006E32D5">
          <w:rPr>
            <w:rStyle w:val="Hyperlink"/>
            <w:noProof/>
          </w:rPr>
          <w:delText>Password Control – Multi User</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_Toc532855834 \h </w:delInstrText>
        </w:r>
        <w:r w:rsidR="00E0734F" w:rsidDel="006E32D5">
          <w:rPr>
            <w:noProof/>
            <w:webHidden/>
          </w:rPr>
        </w:r>
        <w:r w:rsidR="00E0734F" w:rsidDel="006E32D5">
          <w:rPr>
            <w:noProof/>
            <w:webHidden/>
          </w:rPr>
          <w:fldChar w:fldCharType="separate"/>
        </w:r>
        <w:r w:rsidR="00E0734F" w:rsidDel="006E32D5">
          <w:rPr>
            <w:noProof/>
            <w:webHidden/>
          </w:rPr>
          <w:delText>114</w:delText>
        </w:r>
        <w:r w:rsidR="00E0734F" w:rsidDel="006E32D5">
          <w:rPr>
            <w:noProof/>
            <w:webHidden/>
          </w:rPr>
          <w:fldChar w:fldCharType="end"/>
        </w:r>
        <w:r w:rsidDel="006E32D5">
          <w:rPr>
            <w:noProof/>
          </w:rPr>
          <w:fldChar w:fldCharType="end"/>
        </w:r>
      </w:del>
    </w:p>
    <w:p w14:paraId="1C4B0365" w14:textId="4B21A066" w:rsidR="00E0734F" w:rsidDel="006E32D5" w:rsidRDefault="00BD0DA7">
      <w:pPr>
        <w:pStyle w:val="TOC3"/>
        <w:tabs>
          <w:tab w:val="right" w:leader="dot" w:pos="8900"/>
        </w:tabs>
        <w:rPr>
          <w:del w:id="885" w:author="Tom Bergeron" w:date="2020-10-08T09:33:00Z"/>
          <w:rFonts w:asciiTheme="minorHAnsi" w:eastAsiaTheme="minorEastAsia" w:hAnsiTheme="minorHAnsi" w:cstheme="minorBidi"/>
          <w:smallCaps w:val="0"/>
          <w:noProof/>
          <w:sz w:val="22"/>
          <w:szCs w:val="22"/>
        </w:rPr>
      </w:pPr>
      <w:del w:id="886" w:author="Tom Bergeron" w:date="2020-10-08T09:33:00Z">
        <w:r w:rsidDel="006E32D5">
          <w:rPr>
            <w:noProof/>
          </w:rPr>
          <w:fldChar w:fldCharType="begin"/>
        </w:r>
        <w:r w:rsidDel="006E32D5">
          <w:rPr>
            <w:noProof/>
          </w:rPr>
          <w:delInstrText xml:space="preserve"> HYPERLINK \l "_Toc532855835" </w:delInstrText>
        </w:r>
        <w:r w:rsidDel="006E32D5">
          <w:rPr>
            <w:noProof/>
          </w:rPr>
          <w:fldChar w:fldCharType="separate"/>
        </w:r>
      </w:del>
      <w:ins w:id="887" w:author="Tom Bergeron" w:date="2020-10-08T09:33:00Z">
        <w:r w:rsidR="006E32D5">
          <w:rPr>
            <w:b/>
            <w:bCs/>
            <w:noProof/>
          </w:rPr>
          <w:t>Error! Hyperlink reference not valid.</w:t>
        </w:r>
      </w:ins>
      <w:del w:id="888" w:author="Tom Bergeron" w:date="2020-10-08T09:33:00Z">
        <w:r w:rsidR="00E0734F" w:rsidRPr="00AF2EE9" w:rsidDel="006E32D5">
          <w:rPr>
            <w:rStyle w:val="Hyperlink"/>
            <w:noProof/>
          </w:rPr>
          <w:delText>Access to the Password Control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_Toc532855835 \h </w:delInstrText>
        </w:r>
        <w:r w:rsidR="00E0734F" w:rsidDel="006E32D5">
          <w:rPr>
            <w:noProof/>
            <w:webHidden/>
          </w:rPr>
        </w:r>
        <w:r w:rsidR="00E0734F" w:rsidDel="006E32D5">
          <w:rPr>
            <w:noProof/>
            <w:webHidden/>
          </w:rPr>
          <w:fldChar w:fldCharType="separate"/>
        </w:r>
        <w:r w:rsidR="00E0734F" w:rsidDel="006E32D5">
          <w:rPr>
            <w:noProof/>
            <w:webHidden/>
          </w:rPr>
          <w:delText>114</w:delText>
        </w:r>
        <w:r w:rsidR="00E0734F" w:rsidDel="006E32D5">
          <w:rPr>
            <w:noProof/>
            <w:webHidden/>
          </w:rPr>
          <w:fldChar w:fldCharType="end"/>
        </w:r>
        <w:r w:rsidDel="006E32D5">
          <w:rPr>
            <w:noProof/>
          </w:rPr>
          <w:fldChar w:fldCharType="end"/>
        </w:r>
      </w:del>
    </w:p>
    <w:p w14:paraId="04CDE90D" w14:textId="52D772E8" w:rsidR="00E0734F" w:rsidDel="006E32D5" w:rsidRDefault="00BD0DA7">
      <w:pPr>
        <w:pStyle w:val="TOC3"/>
        <w:tabs>
          <w:tab w:val="right" w:leader="dot" w:pos="8900"/>
        </w:tabs>
        <w:rPr>
          <w:del w:id="889" w:author="Tom Bergeron" w:date="2020-10-08T09:33:00Z"/>
          <w:rFonts w:asciiTheme="minorHAnsi" w:eastAsiaTheme="minorEastAsia" w:hAnsiTheme="minorHAnsi" w:cstheme="minorBidi"/>
          <w:smallCaps w:val="0"/>
          <w:noProof/>
          <w:sz w:val="22"/>
          <w:szCs w:val="22"/>
        </w:rPr>
      </w:pPr>
      <w:del w:id="890" w:author="Tom Bergeron" w:date="2020-10-08T09:33:00Z">
        <w:r w:rsidDel="006E32D5">
          <w:rPr>
            <w:noProof/>
          </w:rPr>
          <w:fldChar w:fldCharType="begin"/>
        </w:r>
        <w:r w:rsidDel="006E32D5">
          <w:rPr>
            <w:noProof/>
          </w:rPr>
          <w:delInstrText xml:space="preserve"> HYPERLINK \l "_Toc532855836" </w:delInstrText>
        </w:r>
        <w:r w:rsidDel="006E32D5">
          <w:rPr>
            <w:noProof/>
          </w:rPr>
          <w:fldChar w:fldCharType="separate"/>
        </w:r>
      </w:del>
      <w:ins w:id="891" w:author="Tom Bergeron" w:date="2020-10-08T09:33:00Z">
        <w:r w:rsidR="006E32D5">
          <w:rPr>
            <w:b/>
            <w:bCs/>
            <w:noProof/>
          </w:rPr>
          <w:t>Error! Hyperlink reference not valid.</w:t>
        </w:r>
      </w:ins>
      <w:del w:id="892" w:author="Tom Bergeron" w:date="2020-10-08T09:33:00Z">
        <w:r w:rsidR="00E0734F" w:rsidRPr="00AF2EE9" w:rsidDel="006E32D5">
          <w:rPr>
            <w:rStyle w:val="Hyperlink"/>
            <w:noProof/>
          </w:rPr>
          <w:delText>Multi User Control</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_Toc532855836 \h </w:delInstrText>
        </w:r>
        <w:r w:rsidR="00E0734F" w:rsidDel="006E32D5">
          <w:rPr>
            <w:noProof/>
            <w:webHidden/>
          </w:rPr>
        </w:r>
        <w:r w:rsidR="00E0734F" w:rsidDel="006E32D5">
          <w:rPr>
            <w:noProof/>
            <w:webHidden/>
          </w:rPr>
          <w:fldChar w:fldCharType="separate"/>
        </w:r>
        <w:r w:rsidR="00E0734F" w:rsidDel="006E32D5">
          <w:rPr>
            <w:noProof/>
            <w:webHidden/>
          </w:rPr>
          <w:delText>115</w:delText>
        </w:r>
        <w:r w:rsidR="00E0734F" w:rsidDel="006E32D5">
          <w:rPr>
            <w:noProof/>
            <w:webHidden/>
          </w:rPr>
          <w:fldChar w:fldCharType="end"/>
        </w:r>
        <w:r w:rsidDel="006E32D5">
          <w:rPr>
            <w:noProof/>
          </w:rPr>
          <w:fldChar w:fldCharType="end"/>
        </w:r>
      </w:del>
    </w:p>
    <w:p w14:paraId="6A724EE8" w14:textId="338391B0" w:rsidR="00E0734F" w:rsidDel="006E32D5" w:rsidRDefault="00BD0DA7">
      <w:pPr>
        <w:pStyle w:val="TOC3"/>
        <w:tabs>
          <w:tab w:val="right" w:leader="dot" w:pos="8900"/>
        </w:tabs>
        <w:rPr>
          <w:del w:id="893" w:author="Tom Bergeron" w:date="2020-10-08T09:33:00Z"/>
          <w:rFonts w:asciiTheme="minorHAnsi" w:eastAsiaTheme="minorEastAsia" w:hAnsiTheme="minorHAnsi" w:cstheme="minorBidi"/>
          <w:smallCaps w:val="0"/>
          <w:noProof/>
          <w:sz w:val="22"/>
          <w:szCs w:val="22"/>
        </w:rPr>
      </w:pPr>
      <w:del w:id="894" w:author="Tom Bergeron" w:date="2020-10-08T09:33:00Z">
        <w:r w:rsidDel="006E32D5">
          <w:rPr>
            <w:noProof/>
          </w:rPr>
          <w:fldChar w:fldCharType="begin"/>
        </w:r>
        <w:r w:rsidDel="006E32D5">
          <w:rPr>
            <w:noProof/>
          </w:rPr>
          <w:delInstrText xml:space="preserve"> HYPERLINK \l "_Toc532855837" </w:delInstrText>
        </w:r>
        <w:r w:rsidDel="006E32D5">
          <w:rPr>
            <w:noProof/>
          </w:rPr>
          <w:fldChar w:fldCharType="separate"/>
        </w:r>
      </w:del>
      <w:ins w:id="895" w:author="Tom Bergeron" w:date="2020-10-08T09:33:00Z">
        <w:r w:rsidR="006E32D5">
          <w:rPr>
            <w:b/>
            <w:bCs/>
            <w:noProof/>
          </w:rPr>
          <w:t>Error! Hyperlink reference not valid.</w:t>
        </w:r>
      </w:ins>
      <w:del w:id="896" w:author="Tom Bergeron" w:date="2020-10-08T09:33:00Z">
        <w:r w:rsidR="00E0734F" w:rsidRPr="00AF2EE9" w:rsidDel="006E32D5">
          <w:rPr>
            <w:rStyle w:val="Hyperlink"/>
            <w:noProof/>
          </w:rPr>
          <w:delText>Password Control Tab</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_Toc532855837 \h </w:delInstrText>
        </w:r>
        <w:r w:rsidR="00E0734F" w:rsidDel="006E32D5">
          <w:rPr>
            <w:noProof/>
            <w:webHidden/>
          </w:rPr>
        </w:r>
        <w:r w:rsidR="00E0734F" w:rsidDel="006E32D5">
          <w:rPr>
            <w:noProof/>
            <w:webHidden/>
          </w:rPr>
          <w:fldChar w:fldCharType="separate"/>
        </w:r>
        <w:r w:rsidR="00E0734F" w:rsidDel="006E32D5">
          <w:rPr>
            <w:noProof/>
            <w:webHidden/>
          </w:rPr>
          <w:delText>116</w:delText>
        </w:r>
        <w:r w:rsidR="00E0734F" w:rsidDel="006E32D5">
          <w:rPr>
            <w:noProof/>
            <w:webHidden/>
          </w:rPr>
          <w:fldChar w:fldCharType="end"/>
        </w:r>
        <w:r w:rsidDel="006E32D5">
          <w:rPr>
            <w:noProof/>
          </w:rPr>
          <w:fldChar w:fldCharType="end"/>
        </w:r>
      </w:del>
    </w:p>
    <w:p w14:paraId="3E49FECC" w14:textId="0BB92ECF" w:rsidR="00E0734F" w:rsidDel="006E32D5" w:rsidRDefault="00BD0DA7">
      <w:pPr>
        <w:pStyle w:val="TOC3"/>
        <w:tabs>
          <w:tab w:val="right" w:leader="dot" w:pos="8900"/>
        </w:tabs>
        <w:rPr>
          <w:del w:id="897" w:author="Tom Bergeron" w:date="2020-10-08T09:33:00Z"/>
          <w:rFonts w:asciiTheme="minorHAnsi" w:eastAsiaTheme="minorEastAsia" w:hAnsiTheme="minorHAnsi" w:cstheme="minorBidi"/>
          <w:smallCaps w:val="0"/>
          <w:noProof/>
          <w:sz w:val="22"/>
          <w:szCs w:val="22"/>
        </w:rPr>
      </w:pPr>
      <w:del w:id="898" w:author="Tom Bergeron" w:date="2020-10-08T09:33:00Z">
        <w:r w:rsidDel="006E32D5">
          <w:rPr>
            <w:noProof/>
          </w:rPr>
          <w:fldChar w:fldCharType="begin"/>
        </w:r>
        <w:r w:rsidDel="006E32D5">
          <w:rPr>
            <w:noProof/>
          </w:rPr>
          <w:delInstrText xml:space="preserve"> HYPERLINK \l "_Toc532855838" </w:delInstrText>
        </w:r>
        <w:r w:rsidDel="006E32D5">
          <w:rPr>
            <w:noProof/>
          </w:rPr>
          <w:fldChar w:fldCharType="separate"/>
        </w:r>
      </w:del>
      <w:ins w:id="899" w:author="Tom Bergeron" w:date="2020-10-08T09:33:00Z">
        <w:r w:rsidR="006E32D5">
          <w:rPr>
            <w:b/>
            <w:bCs/>
            <w:noProof/>
          </w:rPr>
          <w:t>Error! Hyperlink reference not valid.</w:t>
        </w:r>
      </w:ins>
      <w:del w:id="900" w:author="Tom Bergeron" w:date="2020-10-08T09:33:00Z">
        <w:r w:rsidR="00E0734F" w:rsidRPr="00AF2EE9" w:rsidDel="006E32D5">
          <w:rPr>
            <w:rStyle w:val="Hyperlink"/>
            <w:noProof/>
          </w:rPr>
          <w:delText>User Type Area</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_Toc532855838 \h </w:delInstrText>
        </w:r>
        <w:r w:rsidR="00E0734F" w:rsidDel="006E32D5">
          <w:rPr>
            <w:noProof/>
            <w:webHidden/>
          </w:rPr>
        </w:r>
        <w:r w:rsidR="00E0734F" w:rsidDel="006E32D5">
          <w:rPr>
            <w:noProof/>
            <w:webHidden/>
          </w:rPr>
          <w:fldChar w:fldCharType="separate"/>
        </w:r>
        <w:r w:rsidR="00E0734F" w:rsidDel="006E32D5">
          <w:rPr>
            <w:noProof/>
            <w:webHidden/>
          </w:rPr>
          <w:delText>118</w:delText>
        </w:r>
        <w:r w:rsidR="00E0734F" w:rsidDel="006E32D5">
          <w:rPr>
            <w:noProof/>
            <w:webHidden/>
          </w:rPr>
          <w:fldChar w:fldCharType="end"/>
        </w:r>
        <w:r w:rsidDel="006E32D5">
          <w:rPr>
            <w:noProof/>
          </w:rPr>
          <w:fldChar w:fldCharType="end"/>
        </w:r>
      </w:del>
    </w:p>
    <w:p w14:paraId="37C0B878" w14:textId="34605845" w:rsidR="00E0734F" w:rsidDel="006E32D5" w:rsidRDefault="00BD0DA7">
      <w:pPr>
        <w:pStyle w:val="TOC3"/>
        <w:tabs>
          <w:tab w:val="right" w:leader="dot" w:pos="8900"/>
        </w:tabs>
        <w:rPr>
          <w:del w:id="901" w:author="Tom Bergeron" w:date="2020-10-08T09:33:00Z"/>
          <w:rFonts w:asciiTheme="minorHAnsi" w:eastAsiaTheme="minorEastAsia" w:hAnsiTheme="minorHAnsi" w:cstheme="minorBidi"/>
          <w:smallCaps w:val="0"/>
          <w:noProof/>
          <w:sz w:val="22"/>
          <w:szCs w:val="22"/>
        </w:rPr>
      </w:pPr>
      <w:del w:id="902" w:author="Tom Bergeron" w:date="2020-10-08T09:33:00Z">
        <w:r w:rsidDel="006E32D5">
          <w:rPr>
            <w:noProof/>
          </w:rPr>
          <w:fldChar w:fldCharType="begin"/>
        </w:r>
        <w:r w:rsidDel="006E32D5">
          <w:rPr>
            <w:noProof/>
          </w:rPr>
          <w:delInstrText xml:space="preserve"> HYPERLINK \l "_Toc532855839" </w:delInstrText>
        </w:r>
        <w:r w:rsidDel="006E32D5">
          <w:rPr>
            <w:noProof/>
          </w:rPr>
          <w:fldChar w:fldCharType="separate"/>
        </w:r>
      </w:del>
      <w:ins w:id="903" w:author="Tom Bergeron" w:date="2020-10-08T09:33:00Z">
        <w:r w:rsidR="006E32D5">
          <w:rPr>
            <w:b/>
            <w:bCs/>
            <w:noProof/>
          </w:rPr>
          <w:t>Error! Hyperlink reference not valid.</w:t>
        </w:r>
      </w:ins>
      <w:del w:id="904" w:author="Tom Bergeron" w:date="2020-10-08T09:33:00Z">
        <w:r w:rsidR="00E0734F" w:rsidRPr="00AF2EE9" w:rsidDel="006E32D5">
          <w:rPr>
            <w:rStyle w:val="Hyperlink"/>
            <w:noProof/>
          </w:rPr>
          <w:delText>Password Area</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_Toc532855839 \h </w:delInstrText>
        </w:r>
        <w:r w:rsidR="00E0734F" w:rsidDel="006E32D5">
          <w:rPr>
            <w:noProof/>
            <w:webHidden/>
          </w:rPr>
        </w:r>
        <w:r w:rsidR="00E0734F" w:rsidDel="006E32D5">
          <w:rPr>
            <w:noProof/>
            <w:webHidden/>
          </w:rPr>
          <w:fldChar w:fldCharType="separate"/>
        </w:r>
        <w:r w:rsidR="00E0734F" w:rsidDel="006E32D5">
          <w:rPr>
            <w:noProof/>
            <w:webHidden/>
          </w:rPr>
          <w:delText>119</w:delText>
        </w:r>
        <w:r w:rsidR="00E0734F" w:rsidDel="006E32D5">
          <w:rPr>
            <w:noProof/>
            <w:webHidden/>
          </w:rPr>
          <w:fldChar w:fldCharType="end"/>
        </w:r>
        <w:r w:rsidDel="006E32D5">
          <w:rPr>
            <w:noProof/>
          </w:rPr>
          <w:fldChar w:fldCharType="end"/>
        </w:r>
      </w:del>
    </w:p>
    <w:p w14:paraId="77719DB2" w14:textId="4CF17719" w:rsidR="00E0734F" w:rsidDel="006E32D5" w:rsidRDefault="00BD0DA7">
      <w:pPr>
        <w:pStyle w:val="TOC3"/>
        <w:tabs>
          <w:tab w:val="right" w:leader="dot" w:pos="8900"/>
        </w:tabs>
        <w:rPr>
          <w:del w:id="905" w:author="Tom Bergeron" w:date="2020-10-08T09:33:00Z"/>
          <w:rFonts w:asciiTheme="minorHAnsi" w:eastAsiaTheme="minorEastAsia" w:hAnsiTheme="minorHAnsi" w:cstheme="minorBidi"/>
          <w:smallCaps w:val="0"/>
          <w:noProof/>
          <w:sz w:val="22"/>
          <w:szCs w:val="22"/>
        </w:rPr>
      </w:pPr>
      <w:del w:id="906" w:author="Tom Bergeron" w:date="2020-10-08T09:33:00Z">
        <w:r w:rsidDel="006E32D5">
          <w:rPr>
            <w:noProof/>
          </w:rPr>
          <w:fldChar w:fldCharType="begin"/>
        </w:r>
        <w:r w:rsidDel="006E32D5">
          <w:rPr>
            <w:noProof/>
          </w:rPr>
          <w:delInstrText xml:space="preserve"> HYPERLINK \l "_Toc532855840" </w:delInstrText>
        </w:r>
        <w:r w:rsidDel="006E32D5">
          <w:rPr>
            <w:noProof/>
          </w:rPr>
          <w:fldChar w:fldCharType="separate"/>
        </w:r>
      </w:del>
      <w:ins w:id="907" w:author="Tom Bergeron" w:date="2020-10-08T09:33:00Z">
        <w:r w:rsidR="006E32D5">
          <w:rPr>
            <w:b/>
            <w:bCs/>
            <w:noProof/>
          </w:rPr>
          <w:t>Error! Hyperlink reference not valid.</w:t>
        </w:r>
      </w:ins>
      <w:del w:id="908" w:author="Tom Bergeron" w:date="2020-10-08T09:33:00Z">
        <w:r w:rsidR="00E0734F" w:rsidRPr="00AF2EE9" w:rsidDel="006E32D5">
          <w:rPr>
            <w:rStyle w:val="Hyperlink"/>
            <w:noProof/>
          </w:rPr>
          <w:delText>Password Timer Area</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_Toc532855840 \h </w:delInstrText>
        </w:r>
        <w:r w:rsidR="00E0734F" w:rsidDel="006E32D5">
          <w:rPr>
            <w:noProof/>
            <w:webHidden/>
          </w:rPr>
        </w:r>
        <w:r w:rsidR="00E0734F" w:rsidDel="006E32D5">
          <w:rPr>
            <w:noProof/>
            <w:webHidden/>
          </w:rPr>
          <w:fldChar w:fldCharType="separate"/>
        </w:r>
        <w:r w:rsidR="00E0734F" w:rsidDel="006E32D5">
          <w:rPr>
            <w:noProof/>
            <w:webHidden/>
          </w:rPr>
          <w:delText>119</w:delText>
        </w:r>
        <w:r w:rsidR="00E0734F" w:rsidDel="006E32D5">
          <w:rPr>
            <w:noProof/>
            <w:webHidden/>
          </w:rPr>
          <w:fldChar w:fldCharType="end"/>
        </w:r>
        <w:r w:rsidDel="006E32D5">
          <w:rPr>
            <w:noProof/>
          </w:rPr>
          <w:fldChar w:fldCharType="end"/>
        </w:r>
      </w:del>
    </w:p>
    <w:p w14:paraId="5CBBA827" w14:textId="5FEDC2BF" w:rsidR="00E0734F" w:rsidDel="006E32D5" w:rsidRDefault="00BD0DA7">
      <w:pPr>
        <w:pStyle w:val="TOC3"/>
        <w:tabs>
          <w:tab w:val="right" w:leader="dot" w:pos="8900"/>
        </w:tabs>
        <w:rPr>
          <w:del w:id="909" w:author="Tom Bergeron" w:date="2020-10-08T09:33:00Z"/>
          <w:rFonts w:asciiTheme="minorHAnsi" w:eastAsiaTheme="minorEastAsia" w:hAnsiTheme="minorHAnsi" w:cstheme="minorBidi"/>
          <w:smallCaps w:val="0"/>
          <w:noProof/>
          <w:sz w:val="22"/>
          <w:szCs w:val="22"/>
        </w:rPr>
      </w:pPr>
      <w:del w:id="910" w:author="Tom Bergeron" w:date="2020-10-08T09:33:00Z">
        <w:r w:rsidDel="006E32D5">
          <w:rPr>
            <w:noProof/>
          </w:rPr>
          <w:fldChar w:fldCharType="begin"/>
        </w:r>
        <w:r w:rsidDel="006E32D5">
          <w:rPr>
            <w:noProof/>
          </w:rPr>
          <w:delInstrText xml:space="preserve"> HYPERLINK \l "_Toc532855841" </w:delInstrText>
        </w:r>
        <w:r w:rsidDel="006E32D5">
          <w:rPr>
            <w:noProof/>
          </w:rPr>
          <w:fldChar w:fldCharType="separate"/>
        </w:r>
      </w:del>
      <w:ins w:id="911" w:author="Tom Bergeron" w:date="2020-10-08T09:33:00Z">
        <w:r w:rsidR="006E32D5">
          <w:rPr>
            <w:b/>
            <w:bCs/>
            <w:noProof/>
          </w:rPr>
          <w:t>Error! Hyperlink reference not valid.</w:t>
        </w:r>
      </w:ins>
      <w:del w:id="912" w:author="Tom Bergeron" w:date="2020-10-08T09:33:00Z">
        <w:r w:rsidR="00E0734F" w:rsidRPr="00AF2EE9" w:rsidDel="006E32D5">
          <w:rPr>
            <w:rStyle w:val="Hyperlink"/>
            <w:noProof/>
          </w:rPr>
          <w:delText>Main Screen With Password Control</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_Toc532855841 \h </w:delInstrText>
        </w:r>
        <w:r w:rsidR="00E0734F" w:rsidDel="006E32D5">
          <w:rPr>
            <w:noProof/>
            <w:webHidden/>
          </w:rPr>
        </w:r>
        <w:r w:rsidR="00E0734F" w:rsidDel="006E32D5">
          <w:rPr>
            <w:noProof/>
            <w:webHidden/>
          </w:rPr>
          <w:fldChar w:fldCharType="separate"/>
        </w:r>
        <w:r w:rsidR="00E0734F" w:rsidDel="006E32D5">
          <w:rPr>
            <w:noProof/>
            <w:webHidden/>
          </w:rPr>
          <w:delText>120</w:delText>
        </w:r>
        <w:r w:rsidR="00E0734F" w:rsidDel="006E32D5">
          <w:rPr>
            <w:noProof/>
            <w:webHidden/>
          </w:rPr>
          <w:fldChar w:fldCharType="end"/>
        </w:r>
        <w:r w:rsidDel="006E32D5">
          <w:rPr>
            <w:noProof/>
          </w:rPr>
          <w:fldChar w:fldCharType="end"/>
        </w:r>
      </w:del>
    </w:p>
    <w:p w14:paraId="262ECEFD" w14:textId="3CCF5E08" w:rsidR="00E0734F" w:rsidDel="006E32D5" w:rsidRDefault="00BD0DA7">
      <w:pPr>
        <w:pStyle w:val="TOC3"/>
        <w:tabs>
          <w:tab w:val="right" w:leader="dot" w:pos="8900"/>
        </w:tabs>
        <w:rPr>
          <w:del w:id="913" w:author="Tom Bergeron" w:date="2020-10-08T09:33:00Z"/>
          <w:rFonts w:asciiTheme="minorHAnsi" w:eastAsiaTheme="minorEastAsia" w:hAnsiTheme="minorHAnsi" w:cstheme="minorBidi"/>
          <w:smallCaps w:val="0"/>
          <w:noProof/>
          <w:sz w:val="22"/>
          <w:szCs w:val="22"/>
        </w:rPr>
      </w:pPr>
      <w:del w:id="914" w:author="Tom Bergeron" w:date="2020-10-08T09:33:00Z">
        <w:r w:rsidDel="006E32D5">
          <w:rPr>
            <w:noProof/>
          </w:rPr>
          <w:fldChar w:fldCharType="begin"/>
        </w:r>
        <w:r w:rsidDel="006E32D5">
          <w:rPr>
            <w:noProof/>
          </w:rPr>
          <w:delInstrText xml:space="preserve"> HYPERLINK \l "_Toc532855842" </w:delInstrText>
        </w:r>
        <w:r w:rsidDel="006E32D5">
          <w:rPr>
            <w:noProof/>
          </w:rPr>
          <w:fldChar w:fldCharType="separate"/>
        </w:r>
      </w:del>
      <w:ins w:id="915" w:author="Tom Bergeron" w:date="2020-10-08T09:33:00Z">
        <w:r w:rsidR="006E32D5">
          <w:rPr>
            <w:b/>
            <w:bCs/>
            <w:noProof/>
          </w:rPr>
          <w:t>Error! Hyperlink reference not valid.</w:t>
        </w:r>
      </w:ins>
      <w:del w:id="916" w:author="Tom Bergeron" w:date="2020-10-08T09:33:00Z">
        <w:r w:rsidR="00E0734F" w:rsidRPr="00AF2EE9" w:rsidDel="006E32D5">
          <w:rPr>
            <w:rStyle w:val="Hyperlink"/>
            <w:noProof/>
          </w:rPr>
          <w:delText>Main Screen Log In</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_Toc532855842 \h </w:delInstrText>
        </w:r>
        <w:r w:rsidR="00E0734F" w:rsidDel="006E32D5">
          <w:rPr>
            <w:noProof/>
            <w:webHidden/>
          </w:rPr>
        </w:r>
        <w:r w:rsidR="00E0734F" w:rsidDel="006E32D5">
          <w:rPr>
            <w:noProof/>
            <w:webHidden/>
          </w:rPr>
          <w:fldChar w:fldCharType="separate"/>
        </w:r>
        <w:r w:rsidR="00E0734F" w:rsidDel="006E32D5">
          <w:rPr>
            <w:noProof/>
            <w:webHidden/>
          </w:rPr>
          <w:delText>121</w:delText>
        </w:r>
        <w:r w:rsidR="00E0734F" w:rsidDel="006E32D5">
          <w:rPr>
            <w:noProof/>
            <w:webHidden/>
          </w:rPr>
          <w:fldChar w:fldCharType="end"/>
        </w:r>
        <w:r w:rsidDel="006E32D5">
          <w:rPr>
            <w:noProof/>
          </w:rPr>
          <w:fldChar w:fldCharType="end"/>
        </w:r>
      </w:del>
    </w:p>
    <w:p w14:paraId="6CC78C2F" w14:textId="7C6B3044" w:rsidR="00E0734F" w:rsidDel="006E32D5" w:rsidRDefault="00BD0DA7">
      <w:pPr>
        <w:pStyle w:val="TOC1"/>
        <w:tabs>
          <w:tab w:val="right" w:leader="dot" w:pos="8900"/>
        </w:tabs>
        <w:rPr>
          <w:del w:id="917" w:author="Tom Bergeron" w:date="2020-10-08T09:33:00Z"/>
          <w:rFonts w:asciiTheme="minorHAnsi" w:eastAsiaTheme="minorEastAsia" w:hAnsiTheme="minorHAnsi" w:cstheme="minorBidi"/>
          <w:b w:val="0"/>
          <w:caps w:val="0"/>
          <w:noProof/>
          <w:sz w:val="22"/>
          <w:szCs w:val="22"/>
        </w:rPr>
      </w:pPr>
      <w:del w:id="918" w:author="Tom Bergeron" w:date="2020-10-08T09:33:00Z">
        <w:r w:rsidDel="006E32D5">
          <w:rPr>
            <w:noProof/>
          </w:rPr>
          <w:fldChar w:fldCharType="begin"/>
        </w:r>
        <w:r w:rsidDel="006E32D5">
          <w:rPr>
            <w:noProof/>
          </w:rPr>
          <w:delInstrText xml:space="preserve"> HYPERLINK \l "_Toc532855843" </w:delInstrText>
        </w:r>
        <w:r w:rsidDel="006E32D5">
          <w:rPr>
            <w:noProof/>
          </w:rPr>
          <w:fldChar w:fldCharType="separate"/>
        </w:r>
      </w:del>
      <w:ins w:id="919" w:author="Tom Bergeron" w:date="2020-10-08T09:33:00Z">
        <w:r w:rsidR="006E32D5">
          <w:rPr>
            <w:b w:val="0"/>
            <w:bCs/>
            <w:noProof/>
          </w:rPr>
          <w:t>Error! Hyperlink reference not valid.</w:t>
        </w:r>
      </w:ins>
      <w:del w:id="920" w:author="Tom Bergeron" w:date="2020-10-08T09:33:00Z">
        <w:r w:rsidR="00E0734F" w:rsidRPr="00AF2EE9" w:rsidDel="006E32D5">
          <w:rPr>
            <w:rStyle w:val="Hyperlink"/>
            <w:noProof/>
          </w:rPr>
          <w:delText>Contact Us</w:delText>
        </w:r>
        <w:r w:rsidR="00E0734F" w:rsidDel="006E32D5">
          <w:rPr>
            <w:noProof/>
            <w:webHidden/>
          </w:rPr>
          <w:tab/>
        </w:r>
        <w:r w:rsidR="00E0734F" w:rsidDel="006E32D5">
          <w:rPr>
            <w:noProof/>
            <w:webHidden/>
          </w:rPr>
          <w:fldChar w:fldCharType="begin"/>
        </w:r>
        <w:r w:rsidR="00E0734F" w:rsidDel="006E32D5">
          <w:rPr>
            <w:noProof/>
            <w:webHidden/>
          </w:rPr>
          <w:delInstrText xml:space="preserve"> PAGEREF _Toc532855843 \h </w:delInstrText>
        </w:r>
        <w:r w:rsidR="00E0734F" w:rsidDel="006E32D5">
          <w:rPr>
            <w:noProof/>
            <w:webHidden/>
          </w:rPr>
        </w:r>
        <w:r w:rsidR="00E0734F" w:rsidDel="006E32D5">
          <w:rPr>
            <w:noProof/>
            <w:webHidden/>
          </w:rPr>
          <w:fldChar w:fldCharType="separate"/>
        </w:r>
        <w:r w:rsidR="00E0734F" w:rsidDel="006E32D5">
          <w:rPr>
            <w:noProof/>
            <w:webHidden/>
          </w:rPr>
          <w:delText>123</w:delText>
        </w:r>
        <w:r w:rsidR="00E0734F" w:rsidDel="006E32D5">
          <w:rPr>
            <w:noProof/>
            <w:webHidden/>
          </w:rPr>
          <w:fldChar w:fldCharType="end"/>
        </w:r>
        <w:r w:rsidDel="006E32D5">
          <w:rPr>
            <w:noProof/>
          </w:rPr>
          <w:fldChar w:fldCharType="end"/>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3"/>
          <w:headerReference w:type="default" r:id="rId14"/>
          <w:footerReference w:type="default" r:id="rId15"/>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925" w:name="_Toc329852085"/>
      <w:bookmarkStart w:id="926" w:name="_Toc331173654"/>
      <w:bookmarkStart w:id="927" w:name="_Toc332208761"/>
      <w:bookmarkStart w:id="928" w:name="_Toc332274008"/>
      <w:bookmarkStart w:id="929" w:name="_Toc367109129"/>
      <w:bookmarkStart w:id="930" w:name="_Toc394486328"/>
      <w:bookmarkStart w:id="931" w:name="_Toc394583534"/>
      <w:bookmarkStart w:id="932" w:name="_Toc468171250"/>
      <w:bookmarkStart w:id="933" w:name="_Toc468549166"/>
      <w:bookmarkStart w:id="934" w:name="_Toc468552684"/>
      <w:bookmarkStart w:id="935" w:name="_Toc329784590"/>
      <w:bookmarkStart w:id="936" w:name="_Toc84240637"/>
      <w:bookmarkStart w:id="937"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925"/>
      <w:bookmarkEnd w:id="926"/>
      <w:bookmarkEnd w:id="927"/>
      <w:bookmarkEnd w:id="928"/>
      <w:bookmarkEnd w:id="929"/>
      <w:bookmarkEnd w:id="930"/>
      <w:bookmarkEnd w:id="931"/>
      <w:bookmarkEnd w:id="932"/>
      <w:bookmarkEnd w:id="933"/>
      <w:bookmarkEnd w:id="934"/>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938" w:name="_Toc468549167"/>
      <w:bookmarkStart w:id="939"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938"/>
      <w:bookmarkEnd w:id="939"/>
    </w:p>
    <w:p w14:paraId="1E1E0042" w14:textId="77777777" w:rsidR="00B56108" w:rsidRPr="00B56108" w:rsidRDefault="00B56108" w:rsidP="00B56108"/>
    <w:p w14:paraId="3B3841A1" w14:textId="72BFD2D6" w:rsidR="006E32D5" w:rsidRDefault="006710B0">
      <w:pPr>
        <w:pStyle w:val="TOC1"/>
        <w:tabs>
          <w:tab w:val="right" w:leader="dot" w:pos="9350"/>
        </w:tabs>
        <w:rPr>
          <w:ins w:id="940" w:author="Tom Bergeron" w:date="2020-10-08T09:33: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ins w:id="941" w:author="Tom Bergeron" w:date="2020-10-08T09:33:00Z">
        <w:r w:rsidR="006E32D5" w:rsidRPr="00D43987">
          <w:rPr>
            <w:rStyle w:val="Hyperlink"/>
            <w:noProof/>
          </w:rPr>
          <w:fldChar w:fldCharType="begin"/>
        </w:r>
        <w:r w:rsidR="006E32D5" w:rsidRPr="00D43987">
          <w:rPr>
            <w:rStyle w:val="Hyperlink"/>
            <w:noProof/>
          </w:rPr>
          <w:instrText xml:space="preserve"> </w:instrText>
        </w:r>
        <w:r w:rsidR="006E32D5">
          <w:rPr>
            <w:noProof/>
          </w:rPr>
          <w:instrText>HYPERLINK \l "_Toc53042476"</w:instrText>
        </w:r>
        <w:r w:rsidR="006E32D5" w:rsidRPr="00D43987">
          <w:rPr>
            <w:rStyle w:val="Hyperlink"/>
            <w:noProof/>
          </w:rPr>
          <w:instrText xml:space="preserve"> </w:instrText>
        </w:r>
        <w:r w:rsidR="006E32D5" w:rsidRPr="00D43987">
          <w:rPr>
            <w:rStyle w:val="Hyperlink"/>
            <w:noProof/>
          </w:rPr>
        </w:r>
        <w:r w:rsidR="006E32D5" w:rsidRPr="00D43987">
          <w:rPr>
            <w:rStyle w:val="Hyperlink"/>
            <w:noProof/>
          </w:rPr>
          <w:fldChar w:fldCharType="separate"/>
        </w:r>
        <w:r w:rsidR="006E32D5" w:rsidRPr="00D43987">
          <w:rPr>
            <w:rStyle w:val="Hyperlink"/>
            <w:rFonts w:cs="Arial"/>
            <w:bCs/>
            <w:iCs/>
            <w:noProof/>
          </w:rPr>
          <w:t>The Hardware</w:t>
        </w:r>
        <w:r w:rsidR="006E32D5">
          <w:rPr>
            <w:noProof/>
            <w:webHidden/>
          </w:rPr>
          <w:tab/>
        </w:r>
        <w:r w:rsidR="006E32D5">
          <w:rPr>
            <w:noProof/>
            <w:webHidden/>
          </w:rPr>
          <w:fldChar w:fldCharType="begin"/>
        </w:r>
        <w:r w:rsidR="006E32D5">
          <w:rPr>
            <w:noProof/>
            <w:webHidden/>
          </w:rPr>
          <w:instrText xml:space="preserve"> PAGEREF _Toc53042476 \h </w:instrText>
        </w:r>
        <w:r w:rsidR="006E32D5">
          <w:rPr>
            <w:noProof/>
            <w:webHidden/>
          </w:rPr>
        </w:r>
      </w:ins>
      <w:r w:rsidR="006E32D5">
        <w:rPr>
          <w:noProof/>
          <w:webHidden/>
        </w:rPr>
        <w:fldChar w:fldCharType="separate"/>
      </w:r>
      <w:ins w:id="942" w:author="Tom Bergeron" w:date="2020-10-08T09:33:00Z">
        <w:r w:rsidR="006E32D5">
          <w:rPr>
            <w:noProof/>
            <w:webHidden/>
          </w:rPr>
          <w:t>3</w:t>
        </w:r>
        <w:r w:rsidR="006E32D5">
          <w:rPr>
            <w:noProof/>
            <w:webHidden/>
          </w:rPr>
          <w:fldChar w:fldCharType="end"/>
        </w:r>
        <w:r w:rsidR="006E32D5" w:rsidRPr="00D43987">
          <w:rPr>
            <w:rStyle w:val="Hyperlink"/>
            <w:noProof/>
          </w:rPr>
          <w:fldChar w:fldCharType="end"/>
        </w:r>
      </w:ins>
    </w:p>
    <w:p w14:paraId="783A8677" w14:textId="61D592D6" w:rsidR="006E32D5" w:rsidRDefault="006E32D5">
      <w:pPr>
        <w:pStyle w:val="TOC1"/>
        <w:tabs>
          <w:tab w:val="right" w:leader="dot" w:pos="9350"/>
        </w:tabs>
        <w:rPr>
          <w:ins w:id="943" w:author="Tom Bergeron" w:date="2020-10-08T09:33:00Z"/>
          <w:rFonts w:asciiTheme="minorHAnsi" w:eastAsiaTheme="minorEastAsia" w:hAnsiTheme="minorHAnsi" w:cstheme="minorBidi"/>
          <w:b w:val="0"/>
          <w:caps w:val="0"/>
          <w:noProof/>
          <w:sz w:val="22"/>
          <w:szCs w:val="22"/>
        </w:rPr>
      </w:pPr>
      <w:ins w:id="944"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"_Toc53042477"</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Dual Lane Systems</w:t>
        </w:r>
        <w:r>
          <w:rPr>
            <w:noProof/>
            <w:webHidden/>
          </w:rPr>
          <w:tab/>
        </w:r>
        <w:r>
          <w:rPr>
            <w:noProof/>
            <w:webHidden/>
          </w:rPr>
          <w:fldChar w:fldCharType="begin"/>
        </w:r>
        <w:r>
          <w:rPr>
            <w:noProof/>
            <w:webHidden/>
          </w:rPr>
          <w:instrText xml:space="preserve"> PAGEREF _Toc53042477 \h </w:instrText>
        </w:r>
        <w:r>
          <w:rPr>
            <w:noProof/>
            <w:webHidden/>
          </w:rPr>
        </w:r>
      </w:ins>
      <w:r>
        <w:rPr>
          <w:noProof/>
          <w:webHidden/>
        </w:rPr>
        <w:fldChar w:fldCharType="separate"/>
      </w:r>
      <w:ins w:id="945" w:author="Tom Bergeron" w:date="2020-10-08T09:33:00Z">
        <w:r>
          <w:rPr>
            <w:noProof/>
            <w:webHidden/>
          </w:rPr>
          <w:t>6</w:t>
        </w:r>
        <w:r>
          <w:rPr>
            <w:noProof/>
            <w:webHidden/>
          </w:rPr>
          <w:fldChar w:fldCharType="end"/>
        </w:r>
        <w:r w:rsidRPr="00D43987">
          <w:rPr>
            <w:rStyle w:val="Hyperlink"/>
            <w:noProof/>
          </w:rPr>
          <w:fldChar w:fldCharType="end"/>
        </w:r>
      </w:ins>
    </w:p>
    <w:p w14:paraId="78458048" w14:textId="325B3F36" w:rsidR="006E32D5" w:rsidRDefault="006E32D5">
      <w:pPr>
        <w:pStyle w:val="TOC1"/>
        <w:tabs>
          <w:tab w:val="right" w:leader="dot" w:pos="9350"/>
        </w:tabs>
        <w:rPr>
          <w:ins w:id="946" w:author="Tom Bergeron" w:date="2020-10-08T09:33:00Z"/>
          <w:rFonts w:asciiTheme="minorHAnsi" w:eastAsiaTheme="minorEastAsia" w:hAnsiTheme="minorHAnsi" w:cstheme="minorBidi"/>
          <w:b w:val="0"/>
          <w:caps w:val="0"/>
          <w:noProof/>
          <w:sz w:val="22"/>
          <w:szCs w:val="22"/>
        </w:rPr>
      </w:pPr>
      <w:ins w:id="947"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"_Toc53042478"</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Install the Software</w:t>
        </w:r>
        <w:r>
          <w:rPr>
            <w:noProof/>
            <w:webHidden/>
          </w:rPr>
          <w:tab/>
        </w:r>
        <w:r>
          <w:rPr>
            <w:noProof/>
            <w:webHidden/>
          </w:rPr>
          <w:fldChar w:fldCharType="begin"/>
        </w:r>
        <w:r>
          <w:rPr>
            <w:noProof/>
            <w:webHidden/>
          </w:rPr>
          <w:instrText xml:space="preserve"> PAGEREF _Toc53042478 \h </w:instrText>
        </w:r>
        <w:r>
          <w:rPr>
            <w:noProof/>
            <w:webHidden/>
          </w:rPr>
        </w:r>
      </w:ins>
      <w:r>
        <w:rPr>
          <w:noProof/>
          <w:webHidden/>
        </w:rPr>
        <w:fldChar w:fldCharType="separate"/>
      </w:r>
      <w:ins w:id="948" w:author="Tom Bergeron" w:date="2020-10-08T09:33:00Z">
        <w:r>
          <w:rPr>
            <w:noProof/>
            <w:webHidden/>
          </w:rPr>
          <w:t>7</w:t>
        </w:r>
        <w:r>
          <w:rPr>
            <w:noProof/>
            <w:webHidden/>
          </w:rPr>
          <w:fldChar w:fldCharType="end"/>
        </w:r>
        <w:r w:rsidRPr="00D43987">
          <w:rPr>
            <w:rStyle w:val="Hyperlink"/>
            <w:noProof/>
          </w:rPr>
          <w:fldChar w:fldCharType="end"/>
        </w:r>
      </w:ins>
    </w:p>
    <w:p w14:paraId="1D575081" w14:textId="4B06B589" w:rsidR="006E32D5" w:rsidRDefault="006E32D5">
      <w:pPr>
        <w:pStyle w:val="TOC1"/>
        <w:tabs>
          <w:tab w:val="right" w:leader="dot" w:pos="9350"/>
        </w:tabs>
        <w:rPr>
          <w:ins w:id="949" w:author="Tom Bergeron" w:date="2020-10-08T09:33:00Z"/>
          <w:rFonts w:asciiTheme="minorHAnsi" w:eastAsiaTheme="minorEastAsia" w:hAnsiTheme="minorHAnsi" w:cstheme="minorBidi"/>
          <w:b w:val="0"/>
          <w:caps w:val="0"/>
          <w:noProof/>
          <w:sz w:val="22"/>
          <w:szCs w:val="22"/>
        </w:rPr>
      </w:pPr>
      <w:ins w:id="950"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"_Toc53042479"</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The Main Screen</w:t>
        </w:r>
        <w:r>
          <w:rPr>
            <w:noProof/>
            <w:webHidden/>
          </w:rPr>
          <w:tab/>
        </w:r>
        <w:r>
          <w:rPr>
            <w:noProof/>
            <w:webHidden/>
          </w:rPr>
          <w:fldChar w:fldCharType="begin"/>
        </w:r>
        <w:r>
          <w:rPr>
            <w:noProof/>
            <w:webHidden/>
          </w:rPr>
          <w:instrText xml:space="preserve"> PAGEREF _Toc53042479 \h </w:instrText>
        </w:r>
        <w:r>
          <w:rPr>
            <w:noProof/>
            <w:webHidden/>
          </w:rPr>
        </w:r>
      </w:ins>
      <w:r>
        <w:rPr>
          <w:noProof/>
          <w:webHidden/>
        </w:rPr>
        <w:fldChar w:fldCharType="separate"/>
      </w:r>
      <w:ins w:id="951" w:author="Tom Bergeron" w:date="2020-10-08T09:33:00Z">
        <w:r>
          <w:rPr>
            <w:noProof/>
            <w:webHidden/>
          </w:rPr>
          <w:t>10</w:t>
        </w:r>
        <w:r>
          <w:rPr>
            <w:noProof/>
            <w:webHidden/>
          </w:rPr>
          <w:fldChar w:fldCharType="end"/>
        </w:r>
        <w:r w:rsidRPr="00D43987">
          <w:rPr>
            <w:rStyle w:val="Hyperlink"/>
            <w:noProof/>
          </w:rPr>
          <w:fldChar w:fldCharType="end"/>
        </w:r>
      </w:ins>
    </w:p>
    <w:p w14:paraId="39B83291" w14:textId="3A5C4C14" w:rsidR="006E32D5" w:rsidRDefault="006E32D5">
      <w:pPr>
        <w:pStyle w:val="TOC1"/>
        <w:tabs>
          <w:tab w:val="right" w:leader="dot" w:pos="9350"/>
        </w:tabs>
        <w:rPr>
          <w:ins w:id="952" w:author="Tom Bergeron" w:date="2020-10-08T09:33:00Z"/>
          <w:rFonts w:asciiTheme="minorHAnsi" w:eastAsiaTheme="minorEastAsia" w:hAnsiTheme="minorHAnsi" w:cstheme="minorBidi"/>
          <w:b w:val="0"/>
          <w:caps w:val="0"/>
          <w:noProof/>
          <w:sz w:val="22"/>
          <w:szCs w:val="22"/>
        </w:rPr>
      </w:pPr>
      <w:ins w:id="953"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"_Toc53042480"</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Global Preferences</w:t>
        </w:r>
        <w:r>
          <w:rPr>
            <w:noProof/>
            <w:webHidden/>
          </w:rPr>
          <w:tab/>
        </w:r>
        <w:r>
          <w:rPr>
            <w:noProof/>
            <w:webHidden/>
          </w:rPr>
          <w:fldChar w:fldCharType="begin"/>
        </w:r>
        <w:r>
          <w:rPr>
            <w:noProof/>
            <w:webHidden/>
          </w:rPr>
          <w:instrText xml:space="preserve"> PAGEREF _Toc53042480 \h </w:instrText>
        </w:r>
        <w:r>
          <w:rPr>
            <w:noProof/>
            <w:webHidden/>
          </w:rPr>
        </w:r>
      </w:ins>
      <w:r>
        <w:rPr>
          <w:noProof/>
          <w:webHidden/>
        </w:rPr>
        <w:fldChar w:fldCharType="separate"/>
      </w:r>
      <w:ins w:id="954" w:author="Tom Bergeron" w:date="2020-10-08T09:33:00Z">
        <w:r>
          <w:rPr>
            <w:noProof/>
            <w:webHidden/>
          </w:rPr>
          <w:t>11</w:t>
        </w:r>
        <w:r>
          <w:rPr>
            <w:noProof/>
            <w:webHidden/>
          </w:rPr>
          <w:fldChar w:fldCharType="end"/>
        </w:r>
        <w:r w:rsidRPr="00D43987">
          <w:rPr>
            <w:rStyle w:val="Hyperlink"/>
            <w:noProof/>
          </w:rPr>
          <w:fldChar w:fldCharType="end"/>
        </w:r>
      </w:ins>
    </w:p>
    <w:p w14:paraId="6A78A603" w14:textId="53B88D14" w:rsidR="006E32D5" w:rsidRDefault="006E32D5">
      <w:pPr>
        <w:pStyle w:val="TOC1"/>
        <w:tabs>
          <w:tab w:val="right" w:leader="dot" w:pos="9350"/>
        </w:tabs>
        <w:rPr>
          <w:ins w:id="955" w:author="Tom Bergeron" w:date="2020-10-08T09:33:00Z"/>
          <w:rFonts w:asciiTheme="minorHAnsi" w:eastAsiaTheme="minorEastAsia" w:hAnsiTheme="minorHAnsi" w:cstheme="minorBidi"/>
          <w:b w:val="0"/>
          <w:caps w:val="0"/>
          <w:noProof/>
          <w:sz w:val="22"/>
          <w:szCs w:val="22"/>
        </w:rPr>
      </w:pPr>
      <w:ins w:id="956"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"_Toc53042481"</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Define/Edit Process Window</w:t>
        </w:r>
        <w:r>
          <w:rPr>
            <w:noProof/>
            <w:webHidden/>
          </w:rPr>
          <w:tab/>
        </w:r>
        <w:r>
          <w:rPr>
            <w:noProof/>
            <w:webHidden/>
          </w:rPr>
          <w:fldChar w:fldCharType="begin"/>
        </w:r>
        <w:r>
          <w:rPr>
            <w:noProof/>
            <w:webHidden/>
          </w:rPr>
          <w:instrText xml:space="preserve"> PAGEREF _Toc53042481 \h </w:instrText>
        </w:r>
        <w:r>
          <w:rPr>
            <w:noProof/>
            <w:webHidden/>
          </w:rPr>
        </w:r>
      </w:ins>
      <w:r>
        <w:rPr>
          <w:noProof/>
          <w:webHidden/>
        </w:rPr>
        <w:fldChar w:fldCharType="separate"/>
      </w:r>
      <w:ins w:id="957" w:author="Tom Bergeron" w:date="2020-10-08T09:33:00Z">
        <w:r>
          <w:rPr>
            <w:noProof/>
            <w:webHidden/>
          </w:rPr>
          <w:t>17</w:t>
        </w:r>
        <w:r>
          <w:rPr>
            <w:noProof/>
            <w:webHidden/>
          </w:rPr>
          <w:fldChar w:fldCharType="end"/>
        </w:r>
        <w:r w:rsidRPr="00D43987">
          <w:rPr>
            <w:rStyle w:val="Hyperlink"/>
            <w:noProof/>
          </w:rPr>
          <w:fldChar w:fldCharType="end"/>
        </w:r>
      </w:ins>
    </w:p>
    <w:p w14:paraId="3185A9EA" w14:textId="1D9A0DEE" w:rsidR="006E32D5" w:rsidRDefault="006E32D5">
      <w:pPr>
        <w:pStyle w:val="TOC1"/>
        <w:tabs>
          <w:tab w:val="right" w:leader="dot" w:pos="9350"/>
        </w:tabs>
        <w:rPr>
          <w:ins w:id="958" w:author="Tom Bergeron" w:date="2020-10-08T09:33:00Z"/>
          <w:rFonts w:asciiTheme="minorHAnsi" w:eastAsiaTheme="minorEastAsia" w:hAnsiTheme="minorHAnsi" w:cstheme="minorBidi"/>
          <w:b w:val="0"/>
          <w:caps w:val="0"/>
          <w:noProof/>
          <w:sz w:val="22"/>
          <w:szCs w:val="22"/>
        </w:rPr>
      </w:pPr>
      <w:ins w:id="959"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"_Toc53042482"</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Hardware Status Screen</w:t>
        </w:r>
        <w:r>
          <w:rPr>
            <w:noProof/>
            <w:webHidden/>
          </w:rPr>
          <w:tab/>
        </w:r>
        <w:r>
          <w:rPr>
            <w:noProof/>
            <w:webHidden/>
          </w:rPr>
          <w:fldChar w:fldCharType="begin"/>
        </w:r>
        <w:r>
          <w:rPr>
            <w:noProof/>
            <w:webHidden/>
          </w:rPr>
          <w:instrText xml:space="preserve"> PAGEREF _Toc53042482 \h </w:instrText>
        </w:r>
        <w:r>
          <w:rPr>
            <w:noProof/>
            <w:webHidden/>
          </w:rPr>
        </w:r>
      </w:ins>
      <w:r>
        <w:rPr>
          <w:noProof/>
          <w:webHidden/>
        </w:rPr>
        <w:fldChar w:fldCharType="separate"/>
      </w:r>
      <w:ins w:id="960" w:author="Tom Bergeron" w:date="2020-10-08T09:33:00Z">
        <w:r>
          <w:rPr>
            <w:noProof/>
            <w:webHidden/>
          </w:rPr>
          <w:t>24</w:t>
        </w:r>
        <w:r>
          <w:rPr>
            <w:noProof/>
            <w:webHidden/>
          </w:rPr>
          <w:fldChar w:fldCharType="end"/>
        </w:r>
        <w:r w:rsidRPr="00D43987">
          <w:rPr>
            <w:rStyle w:val="Hyperlink"/>
            <w:noProof/>
          </w:rPr>
          <w:fldChar w:fldCharType="end"/>
        </w:r>
      </w:ins>
    </w:p>
    <w:p w14:paraId="6FD45444" w14:textId="2D50B111" w:rsidR="006E32D5" w:rsidRDefault="006E32D5">
      <w:pPr>
        <w:pStyle w:val="TOC1"/>
        <w:tabs>
          <w:tab w:val="right" w:leader="dot" w:pos="9350"/>
        </w:tabs>
        <w:rPr>
          <w:ins w:id="961" w:author="Tom Bergeron" w:date="2020-10-08T09:33:00Z"/>
          <w:rFonts w:asciiTheme="minorHAnsi" w:eastAsiaTheme="minorEastAsia" w:hAnsiTheme="minorHAnsi" w:cstheme="minorBidi"/>
          <w:b w:val="0"/>
          <w:caps w:val="0"/>
          <w:noProof/>
          <w:sz w:val="22"/>
          <w:szCs w:val="22"/>
        </w:rPr>
      </w:pPr>
      <w:ins w:id="962"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"_Toc53042483"</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Run a Profile</w:t>
        </w:r>
        <w:r>
          <w:rPr>
            <w:noProof/>
            <w:webHidden/>
          </w:rPr>
          <w:tab/>
        </w:r>
        <w:r>
          <w:rPr>
            <w:noProof/>
            <w:webHidden/>
          </w:rPr>
          <w:fldChar w:fldCharType="begin"/>
        </w:r>
        <w:r>
          <w:rPr>
            <w:noProof/>
            <w:webHidden/>
          </w:rPr>
          <w:instrText xml:space="preserve"> PAGEREF _Toc53042483 \h </w:instrText>
        </w:r>
        <w:r>
          <w:rPr>
            <w:noProof/>
            <w:webHidden/>
          </w:rPr>
        </w:r>
      </w:ins>
      <w:r>
        <w:rPr>
          <w:noProof/>
          <w:webHidden/>
        </w:rPr>
        <w:fldChar w:fldCharType="separate"/>
      </w:r>
      <w:ins w:id="963" w:author="Tom Bergeron" w:date="2020-10-08T09:33:00Z">
        <w:r>
          <w:rPr>
            <w:noProof/>
            <w:webHidden/>
          </w:rPr>
          <w:t>25</w:t>
        </w:r>
        <w:r>
          <w:rPr>
            <w:noProof/>
            <w:webHidden/>
          </w:rPr>
          <w:fldChar w:fldCharType="end"/>
        </w:r>
        <w:r w:rsidRPr="00D43987">
          <w:rPr>
            <w:rStyle w:val="Hyperlink"/>
            <w:noProof/>
          </w:rPr>
          <w:fldChar w:fldCharType="end"/>
        </w:r>
      </w:ins>
    </w:p>
    <w:p w14:paraId="3FB1A1E0" w14:textId="5EA69D91" w:rsidR="006E32D5" w:rsidRDefault="006E32D5">
      <w:pPr>
        <w:pStyle w:val="TOC1"/>
        <w:tabs>
          <w:tab w:val="right" w:leader="dot" w:pos="9350"/>
        </w:tabs>
        <w:rPr>
          <w:ins w:id="964" w:author="Tom Bergeron" w:date="2020-10-08T09:33:00Z"/>
          <w:rFonts w:asciiTheme="minorHAnsi" w:eastAsiaTheme="minorEastAsia" w:hAnsiTheme="minorHAnsi" w:cstheme="minorBidi"/>
          <w:b w:val="0"/>
          <w:caps w:val="0"/>
          <w:noProof/>
          <w:sz w:val="22"/>
          <w:szCs w:val="22"/>
        </w:rPr>
      </w:pPr>
      <w:ins w:id="965"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"_Toc53042484"</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Profile Explorer</w:t>
        </w:r>
        <w:r>
          <w:rPr>
            <w:noProof/>
            <w:webHidden/>
          </w:rPr>
          <w:tab/>
        </w:r>
        <w:r>
          <w:rPr>
            <w:noProof/>
            <w:webHidden/>
          </w:rPr>
          <w:fldChar w:fldCharType="begin"/>
        </w:r>
        <w:r>
          <w:rPr>
            <w:noProof/>
            <w:webHidden/>
          </w:rPr>
          <w:instrText xml:space="preserve"> PAGEREF _Toc53042484 \h </w:instrText>
        </w:r>
        <w:r>
          <w:rPr>
            <w:noProof/>
            <w:webHidden/>
          </w:rPr>
        </w:r>
      </w:ins>
      <w:r>
        <w:rPr>
          <w:noProof/>
          <w:webHidden/>
        </w:rPr>
        <w:fldChar w:fldCharType="separate"/>
      </w:r>
      <w:ins w:id="966" w:author="Tom Bergeron" w:date="2020-10-08T09:33:00Z">
        <w:r>
          <w:rPr>
            <w:noProof/>
            <w:webHidden/>
          </w:rPr>
          <w:t>49</w:t>
        </w:r>
        <w:r>
          <w:rPr>
            <w:noProof/>
            <w:webHidden/>
          </w:rPr>
          <w:fldChar w:fldCharType="end"/>
        </w:r>
        <w:r w:rsidRPr="00D43987">
          <w:rPr>
            <w:rStyle w:val="Hyperlink"/>
            <w:noProof/>
          </w:rPr>
          <w:fldChar w:fldCharType="end"/>
        </w:r>
      </w:ins>
    </w:p>
    <w:p w14:paraId="1C9BDAE1" w14:textId="4C25EC06" w:rsidR="006E32D5" w:rsidRDefault="006E32D5">
      <w:pPr>
        <w:pStyle w:val="TOC1"/>
        <w:tabs>
          <w:tab w:val="right" w:leader="dot" w:pos="9350"/>
        </w:tabs>
        <w:rPr>
          <w:ins w:id="967" w:author="Tom Bergeron" w:date="2020-10-08T09:33:00Z"/>
          <w:rFonts w:asciiTheme="minorHAnsi" w:eastAsiaTheme="minorEastAsia" w:hAnsiTheme="minorHAnsi" w:cstheme="minorBidi"/>
          <w:b w:val="0"/>
          <w:caps w:val="0"/>
          <w:noProof/>
          <w:sz w:val="22"/>
          <w:szCs w:val="22"/>
        </w:rPr>
      </w:pPr>
      <w:ins w:id="968"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"_Toc53042485"</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Virtual Profiling</w:t>
        </w:r>
        <w:r>
          <w:rPr>
            <w:noProof/>
            <w:webHidden/>
          </w:rPr>
          <w:tab/>
        </w:r>
        <w:r>
          <w:rPr>
            <w:noProof/>
            <w:webHidden/>
          </w:rPr>
          <w:fldChar w:fldCharType="begin"/>
        </w:r>
        <w:r>
          <w:rPr>
            <w:noProof/>
            <w:webHidden/>
          </w:rPr>
          <w:instrText xml:space="preserve"> PAGEREF _Toc53042485 \h </w:instrText>
        </w:r>
        <w:r>
          <w:rPr>
            <w:noProof/>
            <w:webHidden/>
          </w:rPr>
        </w:r>
      </w:ins>
      <w:r>
        <w:rPr>
          <w:noProof/>
          <w:webHidden/>
        </w:rPr>
        <w:fldChar w:fldCharType="separate"/>
      </w:r>
      <w:ins w:id="969" w:author="Tom Bergeron" w:date="2020-10-08T09:33:00Z">
        <w:r>
          <w:rPr>
            <w:noProof/>
            <w:webHidden/>
          </w:rPr>
          <w:t>55</w:t>
        </w:r>
        <w:r>
          <w:rPr>
            <w:noProof/>
            <w:webHidden/>
          </w:rPr>
          <w:fldChar w:fldCharType="end"/>
        </w:r>
        <w:r w:rsidRPr="00D43987">
          <w:rPr>
            <w:rStyle w:val="Hyperlink"/>
            <w:noProof/>
          </w:rPr>
          <w:fldChar w:fldCharType="end"/>
        </w:r>
      </w:ins>
    </w:p>
    <w:p w14:paraId="2228AEAD" w14:textId="66E43F40" w:rsidR="006E32D5" w:rsidRDefault="006E32D5">
      <w:pPr>
        <w:pStyle w:val="TOC1"/>
        <w:tabs>
          <w:tab w:val="right" w:leader="dot" w:pos="9350"/>
        </w:tabs>
        <w:rPr>
          <w:ins w:id="970" w:author="Tom Bergeron" w:date="2020-10-08T09:33:00Z"/>
          <w:rFonts w:asciiTheme="minorHAnsi" w:eastAsiaTheme="minorEastAsia" w:hAnsiTheme="minorHAnsi" w:cstheme="minorBidi"/>
          <w:b w:val="0"/>
          <w:caps w:val="0"/>
          <w:noProof/>
          <w:sz w:val="22"/>
          <w:szCs w:val="22"/>
        </w:rPr>
      </w:pPr>
      <w:ins w:id="971"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"_Toc53042486"</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Password Protection</w:t>
        </w:r>
        <w:r>
          <w:rPr>
            <w:noProof/>
            <w:webHidden/>
          </w:rPr>
          <w:tab/>
        </w:r>
        <w:r>
          <w:rPr>
            <w:noProof/>
            <w:webHidden/>
          </w:rPr>
          <w:fldChar w:fldCharType="begin"/>
        </w:r>
        <w:r>
          <w:rPr>
            <w:noProof/>
            <w:webHidden/>
          </w:rPr>
          <w:instrText xml:space="preserve"> PAGEREF _Toc53042486 \h </w:instrText>
        </w:r>
        <w:r>
          <w:rPr>
            <w:noProof/>
            <w:webHidden/>
          </w:rPr>
        </w:r>
      </w:ins>
      <w:r>
        <w:rPr>
          <w:noProof/>
          <w:webHidden/>
        </w:rPr>
        <w:fldChar w:fldCharType="separate"/>
      </w:r>
      <w:ins w:id="972" w:author="Tom Bergeron" w:date="2020-10-08T09:33:00Z">
        <w:r>
          <w:rPr>
            <w:noProof/>
            <w:webHidden/>
          </w:rPr>
          <w:t>67</w:t>
        </w:r>
        <w:r>
          <w:rPr>
            <w:noProof/>
            <w:webHidden/>
          </w:rPr>
          <w:fldChar w:fldCharType="end"/>
        </w:r>
        <w:r w:rsidRPr="00D43987">
          <w:rPr>
            <w:rStyle w:val="Hyperlink"/>
            <w:noProof/>
          </w:rPr>
          <w:fldChar w:fldCharType="end"/>
        </w:r>
      </w:ins>
    </w:p>
    <w:p w14:paraId="0DC1DA86" w14:textId="2845C521" w:rsidR="006E32D5" w:rsidRDefault="006E32D5">
      <w:pPr>
        <w:pStyle w:val="TOC1"/>
        <w:tabs>
          <w:tab w:val="right" w:leader="dot" w:pos="9350"/>
        </w:tabs>
        <w:rPr>
          <w:ins w:id="973" w:author="Tom Bergeron" w:date="2020-10-08T09:33:00Z"/>
          <w:rFonts w:asciiTheme="minorHAnsi" w:eastAsiaTheme="minorEastAsia" w:hAnsiTheme="minorHAnsi" w:cstheme="minorBidi"/>
          <w:b w:val="0"/>
          <w:caps w:val="0"/>
          <w:noProof/>
          <w:sz w:val="22"/>
          <w:szCs w:val="22"/>
        </w:rPr>
      </w:pPr>
      <w:ins w:id="974"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"_Toc53042487"</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Printing</w:t>
        </w:r>
        <w:r>
          <w:rPr>
            <w:noProof/>
            <w:webHidden/>
          </w:rPr>
          <w:tab/>
        </w:r>
        <w:r>
          <w:rPr>
            <w:noProof/>
            <w:webHidden/>
          </w:rPr>
          <w:fldChar w:fldCharType="begin"/>
        </w:r>
        <w:r>
          <w:rPr>
            <w:noProof/>
            <w:webHidden/>
          </w:rPr>
          <w:instrText xml:space="preserve"> PAGEREF _Toc53042487 \h </w:instrText>
        </w:r>
        <w:r>
          <w:rPr>
            <w:noProof/>
            <w:webHidden/>
          </w:rPr>
        </w:r>
      </w:ins>
      <w:r>
        <w:rPr>
          <w:noProof/>
          <w:webHidden/>
        </w:rPr>
        <w:fldChar w:fldCharType="separate"/>
      </w:r>
      <w:ins w:id="975" w:author="Tom Bergeron" w:date="2020-10-08T09:33:00Z">
        <w:r>
          <w:rPr>
            <w:noProof/>
            <w:webHidden/>
          </w:rPr>
          <w:t>68</w:t>
        </w:r>
        <w:r>
          <w:rPr>
            <w:noProof/>
            <w:webHidden/>
          </w:rPr>
          <w:fldChar w:fldCharType="end"/>
        </w:r>
        <w:r w:rsidRPr="00D43987">
          <w:rPr>
            <w:rStyle w:val="Hyperlink"/>
            <w:noProof/>
          </w:rPr>
          <w:fldChar w:fldCharType="end"/>
        </w:r>
      </w:ins>
    </w:p>
    <w:p w14:paraId="60E8F895" w14:textId="5268FE13" w:rsidR="006E32D5" w:rsidRDefault="006E32D5">
      <w:pPr>
        <w:pStyle w:val="TOC1"/>
        <w:tabs>
          <w:tab w:val="right" w:leader="dot" w:pos="9350"/>
        </w:tabs>
        <w:rPr>
          <w:ins w:id="976" w:author="Tom Bergeron" w:date="2020-10-08T09:33:00Z"/>
          <w:rFonts w:asciiTheme="minorHAnsi" w:eastAsiaTheme="minorEastAsia" w:hAnsiTheme="minorHAnsi" w:cstheme="minorBidi"/>
          <w:b w:val="0"/>
          <w:caps w:val="0"/>
          <w:noProof/>
          <w:sz w:val="22"/>
          <w:szCs w:val="22"/>
        </w:rPr>
      </w:pPr>
      <w:ins w:id="977"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"_Toc53042488"</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Write Data to and View Data Over a Network</w:t>
        </w:r>
        <w:r>
          <w:rPr>
            <w:noProof/>
            <w:webHidden/>
          </w:rPr>
          <w:tab/>
        </w:r>
        <w:r>
          <w:rPr>
            <w:noProof/>
            <w:webHidden/>
          </w:rPr>
          <w:fldChar w:fldCharType="begin"/>
        </w:r>
        <w:r>
          <w:rPr>
            <w:noProof/>
            <w:webHidden/>
          </w:rPr>
          <w:instrText xml:space="preserve"> PAGEREF _Toc53042488 \h </w:instrText>
        </w:r>
        <w:r>
          <w:rPr>
            <w:noProof/>
            <w:webHidden/>
          </w:rPr>
        </w:r>
      </w:ins>
      <w:r>
        <w:rPr>
          <w:noProof/>
          <w:webHidden/>
        </w:rPr>
        <w:fldChar w:fldCharType="separate"/>
      </w:r>
      <w:ins w:id="978" w:author="Tom Bergeron" w:date="2020-10-08T09:33:00Z">
        <w:r>
          <w:rPr>
            <w:noProof/>
            <w:webHidden/>
          </w:rPr>
          <w:t>70</w:t>
        </w:r>
        <w:r>
          <w:rPr>
            <w:noProof/>
            <w:webHidden/>
          </w:rPr>
          <w:fldChar w:fldCharType="end"/>
        </w:r>
        <w:r w:rsidRPr="00D43987">
          <w:rPr>
            <w:rStyle w:val="Hyperlink"/>
            <w:noProof/>
          </w:rPr>
          <w:fldChar w:fldCharType="end"/>
        </w:r>
      </w:ins>
    </w:p>
    <w:p w14:paraId="649544EB" w14:textId="72AA3E46" w:rsidR="006E32D5" w:rsidRDefault="006E32D5">
      <w:pPr>
        <w:pStyle w:val="TOC1"/>
        <w:tabs>
          <w:tab w:val="right" w:leader="dot" w:pos="9350"/>
        </w:tabs>
        <w:rPr>
          <w:ins w:id="979" w:author="Tom Bergeron" w:date="2020-10-08T09:33:00Z"/>
          <w:rFonts w:asciiTheme="minorHAnsi" w:eastAsiaTheme="minorEastAsia" w:hAnsiTheme="minorHAnsi" w:cstheme="minorBidi"/>
          <w:b w:val="0"/>
          <w:caps w:val="0"/>
          <w:noProof/>
          <w:sz w:val="22"/>
          <w:szCs w:val="22"/>
        </w:rPr>
      </w:pPr>
      <w:ins w:id="980"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"_Toc53042489"</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Messages During Profiling and Baseline Profiling</w:t>
        </w:r>
        <w:r>
          <w:rPr>
            <w:noProof/>
            <w:webHidden/>
          </w:rPr>
          <w:tab/>
        </w:r>
        <w:r>
          <w:rPr>
            <w:noProof/>
            <w:webHidden/>
          </w:rPr>
          <w:fldChar w:fldCharType="begin"/>
        </w:r>
        <w:r>
          <w:rPr>
            <w:noProof/>
            <w:webHidden/>
          </w:rPr>
          <w:instrText xml:space="preserve"> PAGEREF _Toc53042489 \h </w:instrText>
        </w:r>
        <w:r>
          <w:rPr>
            <w:noProof/>
            <w:webHidden/>
          </w:rPr>
        </w:r>
      </w:ins>
      <w:r>
        <w:rPr>
          <w:noProof/>
          <w:webHidden/>
        </w:rPr>
        <w:fldChar w:fldCharType="separate"/>
      </w:r>
      <w:ins w:id="981" w:author="Tom Bergeron" w:date="2020-10-08T09:33:00Z">
        <w:r>
          <w:rPr>
            <w:noProof/>
            <w:webHidden/>
          </w:rPr>
          <w:t>74</w:t>
        </w:r>
        <w:r>
          <w:rPr>
            <w:noProof/>
            <w:webHidden/>
          </w:rPr>
          <w:fldChar w:fldCharType="end"/>
        </w:r>
        <w:r w:rsidRPr="00D43987">
          <w:rPr>
            <w:rStyle w:val="Hyperlink"/>
            <w:noProof/>
          </w:rPr>
          <w:fldChar w:fldCharType="end"/>
        </w:r>
      </w:ins>
    </w:p>
    <w:p w14:paraId="4D81CE93" w14:textId="6E908619" w:rsidR="006E32D5" w:rsidRDefault="006E32D5">
      <w:pPr>
        <w:pStyle w:val="TOC1"/>
        <w:tabs>
          <w:tab w:val="right" w:leader="dot" w:pos="9350"/>
        </w:tabs>
        <w:rPr>
          <w:ins w:id="982" w:author="Tom Bergeron" w:date="2020-10-08T09:33:00Z"/>
          <w:rFonts w:asciiTheme="minorHAnsi" w:eastAsiaTheme="minorEastAsia" w:hAnsiTheme="minorHAnsi" w:cstheme="minorBidi"/>
          <w:b w:val="0"/>
          <w:caps w:val="0"/>
          <w:noProof/>
          <w:sz w:val="22"/>
          <w:szCs w:val="22"/>
        </w:rPr>
      </w:pPr>
      <w:ins w:id="983"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"_Toc53042490"</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Communicate with Oven Controllers</w:t>
        </w:r>
        <w:r>
          <w:rPr>
            <w:noProof/>
            <w:webHidden/>
          </w:rPr>
          <w:tab/>
        </w:r>
        <w:r>
          <w:rPr>
            <w:noProof/>
            <w:webHidden/>
          </w:rPr>
          <w:fldChar w:fldCharType="begin"/>
        </w:r>
        <w:r>
          <w:rPr>
            <w:noProof/>
            <w:webHidden/>
          </w:rPr>
          <w:instrText xml:space="preserve"> PAGEREF _Toc53042490 \h </w:instrText>
        </w:r>
        <w:r>
          <w:rPr>
            <w:noProof/>
            <w:webHidden/>
          </w:rPr>
        </w:r>
      </w:ins>
      <w:r>
        <w:rPr>
          <w:noProof/>
          <w:webHidden/>
        </w:rPr>
        <w:fldChar w:fldCharType="separate"/>
      </w:r>
      <w:ins w:id="984" w:author="Tom Bergeron" w:date="2020-10-08T09:33:00Z">
        <w:r>
          <w:rPr>
            <w:noProof/>
            <w:webHidden/>
          </w:rPr>
          <w:t>77</w:t>
        </w:r>
        <w:r>
          <w:rPr>
            <w:noProof/>
            <w:webHidden/>
          </w:rPr>
          <w:fldChar w:fldCharType="end"/>
        </w:r>
        <w:r w:rsidRPr="00D43987">
          <w:rPr>
            <w:rStyle w:val="Hyperlink"/>
            <w:noProof/>
          </w:rPr>
          <w:fldChar w:fldCharType="end"/>
        </w:r>
      </w:ins>
    </w:p>
    <w:p w14:paraId="07DECA21" w14:textId="18DC42B7" w:rsidR="006E32D5" w:rsidRDefault="006E32D5">
      <w:pPr>
        <w:pStyle w:val="TOC1"/>
        <w:tabs>
          <w:tab w:val="right" w:leader="dot" w:pos="9350"/>
        </w:tabs>
        <w:rPr>
          <w:ins w:id="985" w:author="Tom Bergeron" w:date="2020-10-08T09:33:00Z"/>
          <w:rFonts w:asciiTheme="minorHAnsi" w:eastAsiaTheme="minorEastAsia" w:hAnsiTheme="minorHAnsi" w:cstheme="minorBidi"/>
          <w:b w:val="0"/>
          <w:caps w:val="0"/>
          <w:noProof/>
          <w:sz w:val="22"/>
          <w:szCs w:val="22"/>
        </w:rPr>
      </w:pPr>
      <w:ins w:id="986"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"_Toc53042491"</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Dual Lane Systems And Functionality</w:t>
        </w:r>
        <w:r>
          <w:rPr>
            <w:noProof/>
            <w:webHidden/>
          </w:rPr>
          <w:tab/>
        </w:r>
        <w:r>
          <w:rPr>
            <w:noProof/>
            <w:webHidden/>
          </w:rPr>
          <w:fldChar w:fldCharType="begin"/>
        </w:r>
        <w:r>
          <w:rPr>
            <w:noProof/>
            <w:webHidden/>
          </w:rPr>
          <w:instrText xml:space="preserve"> PAGEREF _Toc53042491 \h </w:instrText>
        </w:r>
        <w:r>
          <w:rPr>
            <w:noProof/>
            <w:webHidden/>
          </w:rPr>
        </w:r>
      </w:ins>
      <w:r>
        <w:rPr>
          <w:noProof/>
          <w:webHidden/>
        </w:rPr>
        <w:fldChar w:fldCharType="separate"/>
      </w:r>
      <w:ins w:id="987" w:author="Tom Bergeron" w:date="2020-10-08T09:33:00Z">
        <w:r>
          <w:rPr>
            <w:noProof/>
            <w:webHidden/>
          </w:rPr>
          <w:t>84</w:t>
        </w:r>
        <w:r>
          <w:rPr>
            <w:noProof/>
            <w:webHidden/>
          </w:rPr>
          <w:fldChar w:fldCharType="end"/>
        </w:r>
        <w:r w:rsidRPr="00D43987">
          <w:rPr>
            <w:rStyle w:val="Hyperlink"/>
            <w:noProof/>
          </w:rPr>
          <w:fldChar w:fldCharType="end"/>
        </w:r>
      </w:ins>
    </w:p>
    <w:p w14:paraId="08FCF69C" w14:textId="4EBEB9F8" w:rsidR="006E32D5" w:rsidRDefault="006E32D5">
      <w:pPr>
        <w:pStyle w:val="TOC1"/>
        <w:tabs>
          <w:tab w:val="right" w:leader="dot" w:pos="9350"/>
        </w:tabs>
        <w:rPr>
          <w:ins w:id="988" w:author="Tom Bergeron" w:date="2020-10-08T09:33:00Z"/>
          <w:rFonts w:asciiTheme="minorHAnsi" w:eastAsiaTheme="minorEastAsia" w:hAnsiTheme="minorHAnsi" w:cstheme="minorBidi"/>
          <w:b w:val="0"/>
          <w:caps w:val="0"/>
          <w:noProof/>
          <w:sz w:val="22"/>
          <w:szCs w:val="22"/>
        </w:rPr>
      </w:pPr>
      <w:ins w:id="989"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"_Toc53042492"</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Software Options</w:t>
        </w:r>
        <w:r>
          <w:rPr>
            <w:noProof/>
            <w:webHidden/>
          </w:rPr>
          <w:tab/>
        </w:r>
        <w:r>
          <w:rPr>
            <w:noProof/>
            <w:webHidden/>
          </w:rPr>
          <w:fldChar w:fldCharType="begin"/>
        </w:r>
        <w:r>
          <w:rPr>
            <w:noProof/>
            <w:webHidden/>
          </w:rPr>
          <w:instrText xml:space="preserve"> PAGEREF _Toc53042492 \h </w:instrText>
        </w:r>
        <w:r>
          <w:rPr>
            <w:noProof/>
            <w:webHidden/>
          </w:rPr>
        </w:r>
      </w:ins>
      <w:r>
        <w:rPr>
          <w:noProof/>
          <w:webHidden/>
        </w:rPr>
        <w:fldChar w:fldCharType="separate"/>
      </w:r>
      <w:ins w:id="990" w:author="Tom Bergeron" w:date="2020-10-08T09:33:00Z">
        <w:r>
          <w:rPr>
            <w:noProof/>
            <w:webHidden/>
          </w:rPr>
          <w:t>88</w:t>
        </w:r>
        <w:r>
          <w:rPr>
            <w:noProof/>
            <w:webHidden/>
          </w:rPr>
          <w:fldChar w:fldCharType="end"/>
        </w:r>
        <w:r w:rsidRPr="00D43987">
          <w:rPr>
            <w:rStyle w:val="Hyperlink"/>
            <w:noProof/>
          </w:rPr>
          <w:fldChar w:fldCharType="end"/>
        </w:r>
      </w:ins>
    </w:p>
    <w:p w14:paraId="6B8D6F00" w14:textId="5D7A1039" w:rsidR="006E32D5" w:rsidRDefault="006E32D5">
      <w:pPr>
        <w:pStyle w:val="TOC1"/>
        <w:tabs>
          <w:tab w:val="right" w:leader="dot" w:pos="9350"/>
        </w:tabs>
        <w:rPr>
          <w:ins w:id="991" w:author="Tom Bergeron" w:date="2020-10-08T09:33:00Z"/>
          <w:rFonts w:asciiTheme="minorHAnsi" w:eastAsiaTheme="minorEastAsia" w:hAnsiTheme="minorHAnsi" w:cstheme="minorBidi"/>
          <w:b w:val="0"/>
          <w:caps w:val="0"/>
          <w:noProof/>
          <w:sz w:val="22"/>
          <w:szCs w:val="22"/>
        </w:rPr>
      </w:pPr>
      <w:ins w:id="992"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"_Toc53042493"</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Use Navigator to Optimize Profiles</w:t>
        </w:r>
        <w:r>
          <w:rPr>
            <w:noProof/>
            <w:webHidden/>
          </w:rPr>
          <w:tab/>
        </w:r>
        <w:r>
          <w:rPr>
            <w:noProof/>
            <w:webHidden/>
          </w:rPr>
          <w:fldChar w:fldCharType="begin"/>
        </w:r>
        <w:r>
          <w:rPr>
            <w:noProof/>
            <w:webHidden/>
          </w:rPr>
          <w:instrText xml:space="preserve"> PAGEREF _Toc53042493 \h </w:instrText>
        </w:r>
        <w:r>
          <w:rPr>
            <w:noProof/>
            <w:webHidden/>
          </w:rPr>
        </w:r>
      </w:ins>
      <w:r>
        <w:rPr>
          <w:noProof/>
          <w:webHidden/>
        </w:rPr>
        <w:fldChar w:fldCharType="separate"/>
      </w:r>
      <w:ins w:id="993" w:author="Tom Bergeron" w:date="2020-10-08T09:33:00Z">
        <w:r>
          <w:rPr>
            <w:noProof/>
            <w:webHidden/>
          </w:rPr>
          <w:t>89</w:t>
        </w:r>
        <w:r>
          <w:rPr>
            <w:noProof/>
            <w:webHidden/>
          </w:rPr>
          <w:fldChar w:fldCharType="end"/>
        </w:r>
        <w:r w:rsidRPr="00D43987">
          <w:rPr>
            <w:rStyle w:val="Hyperlink"/>
            <w:noProof/>
          </w:rPr>
          <w:fldChar w:fldCharType="end"/>
        </w:r>
      </w:ins>
    </w:p>
    <w:p w14:paraId="2BE832E9" w14:textId="7C94B9D9" w:rsidR="006E32D5" w:rsidRDefault="006E32D5">
      <w:pPr>
        <w:pStyle w:val="TOC1"/>
        <w:tabs>
          <w:tab w:val="right" w:leader="dot" w:pos="9350"/>
        </w:tabs>
        <w:rPr>
          <w:ins w:id="994" w:author="Tom Bergeron" w:date="2020-10-08T09:33:00Z"/>
          <w:rFonts w:asciiTheme="minorHAnsi" w:eastAsiaTheme="minorEastAsia" w:hAnsiTheme="minorHAnsi" w:cstheme="minorBidi"/>
          <w:b w:val="0"/>
          <w:caps w:val="0"/>
          <w:noProof/>
          <w:sz w:val="22"/>
          <w:szCs w:val="22"/>
        </w:rPr>
      </w:pPr>
      <w:ins w:id="995"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"_Toc53042494"</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Use Auto-Focus</w:t>
        </w:r>
        <w:r>
          <w:rPr>
            <w:noProof/>
            <w:webHidden/>
          </w:rPr>
          <w:tab/>
        </w:r>
        <w:r>
          <w:rPr>
            <w:noProof/>
            <w:webHidden/>
          </w:rPr>
          <w:fldChar w:fldCharType="begin"/>
        </w:r>
        <w:r>
          <w:rPr>
            <w:noProof/>
            <w:webHidden/>
          </w:rPr>
          <w:instrText xml:space="preserve"> PAGEREF _Toc53042494 \h </w:instrText>
        </w:r>
        <w:r>
          <w:rPr>
            <w:noProof/>
            <w:webHidden/>
          </w:rPr>
        </w:r>
      </w:ins>
      <w:r>
        <w:rPr>
          <w:noProof/>
          <w:webHidden/>
        </w:rPr>
        <w:fldChar w:fldCharType="separate"/>
      </w:r>
      <w:ins w:id="996" w:author="Tom Bergeron" w:date="2020-10-08T09:33:00Z">
        <w:r>
          <w:rPr>
            <w:noProof/>
            <w:webHidden/>
          </w:rPr>
          <w:t>90</w:t>
        </w:r>
        <w:r>
          <w:rPr>
            <w:noProof/>
            <w:webHidden/>
          </w:rPr>
          <w:fldChar w:fldCharType="end"/>
        </w:r>
        <w:r w:rsidRPr="00D43987">
          <w:rPr>
            <w:rStyle w:val="Hyperlink"/>
            <w:noProof/>
          </w:rPr>
          <w:fldChar w:fldCharType="end"/>
        </w:r>
      </w:ins>
    </w:p>
    <w:p w14:paraId="05F5DB4E" w14:textId="080252BF" w:rsidR="006E32D5" w:rsidRDefault="006E32D5">
      <w:pPr>
        <w:pStyle w:val="TOC1"/>
        <w:tabs>
          <w:tab w:val="right" w:leader="dot" w:pos="9350"/>
        </w:tabs>
        <w:rPr>
          <w:ins w:id="997" w:author="Tom Bergeron" w:date="2020-10-08T09:33:00Z"/>
          <w:rFonts w:asciiTheme="minorHAnsi" w:eastAsiaTheme="minorEastAsia" w:hAnsiTheme="minorHAnsi" w:cstheme="minorBidi"/>
          <w:b w:val="0"/>
          <w:caps w:val="0"/>
          <w:noProof/>
          <w:sz w:val="22"/>
          <w:szCs w:val="22"/>
        </w:rPr>
      </w:pPr>
      <w:ins w:id="998"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"_Toc53042495"</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Save Energy With Navigator and Auto-Focus</w:t>
        </w:r>
        <w:r>
          <w:rPr>
            <w:noProof/>
            <w:webHidden/>
          </w:rPr>
          <w:tab/>
        </w:r>
        <w:r>
          <w:rPr>
            <w:noProof/>
            <w:webHidden/>
          </w:rPr>
          <w:fldChar w:fldCharType="begin"/>
        </w:r>
        <w:r>
          <w:rPr>
            <w:noProof/>
            <w:webHidden/>
          </w:rPr>
          <w:instrText xml:space="preserve"> PAGEREF _Toc53042495 \h </w:instrText>
        </w:r>
        <w:r>
          <w:rPr>
            <w:noProof/>
            <w:webHidden/>
          </w:rPr>
        </w:r>
      </w:ins>
      <w:r>
        <w:rPr>
          <w:noProof/>
          <w:webHidden/>
        </w:rPr>
        <w:fldChar w:fldCharType="separate"/>
      </w:r>
      <w:ins w:id="999" w:author="Tom Bergeron" w:date="2020-10-08T09:33:00Z">
        <w:r>
          <w:rPr>
            <w:noProof/>
            <w:webHidden/>
          </w:rPr>
          <w:t>94</w:t>
        </w:r>
        <w:r>
          <w:rPr>
            <w:noProof/>
            <w:webHidden/>
          </w:rPr>
          <w:fldChar w:fldCharType="end"/>
        </w:r>
        <w:r w:rsidRPr="00D43987">
          <w:rPr>
            <w:rStyle w:val="Hyperlink"/>
            <w:noProof/>
          </w:rPr>
          <w:fldChar w:fldCharType="end"/>
        </w:r>
      </w:ins>
    </w:p>
    <w:p w14:paraId="43EAFDD4" w14:textId="001AF244" w:rsidR="006E32D5" w:rsidRDefault="006E32D5">
      <w:pPr>
        <w:pStyle w:val="TOC1"/>
        <w:tabs>
          <w:tab w:val="right" w:leader="dot" w:pos="9350"/>
        </w:tabs>
        <w:rPr>
          <w:ins w:id="1000" w:author="Tom Bergeron" w:date="2020-10-08T09:33:00Z"/>
          <w:rFonts w:asciiTheme="minorHAnsi" w:eastAsiaTheme="minorEastAsia" w:hAnsiTheme="minorHAnsi" w:cstheme="minorBidi"/>
          <w:b w:val="0"/>
          <w:caps w:val="0"/>
          <w:noProof/>
          <w:sz w:val="22"/>
          <w:szCs w:val="22"/>
        </w:rPr>
      </w:pPr>
      <w:ins w:id="1001"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"_Toc53042496"</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Use Sweet Spot Target</w:t>
        </w:r>
        <w:r>
          <w:rPr>
            <w:noProof/>
            <w:webHidden/>
          </w:rPr>
          <w:tab/>
        </w:r>
        <w:r>
          <w:rPr>
            <w:noProof/>
            <w:webHidden/>
          </w:rPr>
          <w:fldChar w:fldCharType="begin"/>
        </w:r>
        <w:r>
          <w:rPr>
            <w:noProof/>
            <w:webHidden/>
          </w:rPr>
          <w:instrText xml:space="preserve"> PAGEREF _Toc53042496 \h </w:instrText>
        </w:r>
        <w:r>
          <w:rPr>
            <w:noProof/>
            <w:webHidden/>
          </w:rPr>
        </w:r>
      </w:ins>
      <w:r>
        <w:rPr>
          <w:noProof/>
          <w:webHidden/>
        </w:rPr>
        <w:fldChar w:fldCharType="separate"/>
      </w:r>
      <w:ins w:id="1002" w:author="Tom Bergeron" w:date="2020-10-08T09:33:00Z">
        <w:r>
          <w:rPr>
            <w:noProof/>
            <w:webHidden/>
          </w:rPr>
          <w:t>95</w:t>
        </w:r>
        <w:r>
          <w:rPr>
            <w:noProof/>
            <w:webHidden/>
          </w:rPr>
          <w:fldChar w:fldCharType="end"/>
        </w:r>
        <w:r w:rsidRPr="00D43987">
          <w:rPr>
            <w:rStyle w:val="Hyperlink"/>
            <w:noProof/>
          </w:rPr>
          <w:fldChar w:fldCharType="end"/>
        </w:r>
      </w:ins>
    </w:p>
    <w:p w14:paraId="2918743A" w14:textId="7C4C9F36" w:rsidR="006E32D5" w:rsidRDefault="006E32D5">
      <w:pPr>
        <w:pStyle w:val="TOC1"/>
        <w:tabs>
          <w:tab w:val="right" w:leader="dot" w:pos="9350"/>
        </w:tabs>
        <w:rPr>
          <w:ins w:id="1003" w:author="Tom Bergeron" w:date="2020-10-08T09:33:00Z"/>
          <w:rFonts w:asciiTheme="minorHAnsi" w:eastAsiaTheme="minorEastAsia" w:hAnsiTheme="minorHAnsi" w:cstheme="minorBidi"/>
          <w:b w:val="0"/>
          <w:caps w:val="0"/>
          <w:noProof/>
          <w:sz w:val="22"/>
          <w:szCs w:val="22"/>
        </w:rPr>
      </w:pPr>
      <w:ins w:id="1004"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"_Toc53042497"</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Use Statistical Process Control Charts</w:t>
        </w:r>
        <w:r>
          <w:rPr>
            <w:noProof/>
            <w:webHidden/>
          </w:rPr>
          <w:tab/>
        </w:r>
        <w:r>
          <w:rPr>
            <w:noProof/>
            <w:webHidden/>
          </w:rPr>
          <w:fldChar w:fldCharType="begin"/>
        </w:r>
        <w:r>
          <w:rPr>
            <w:noProof/>
            <w:webHidden/>
          </w:rPr>
          <w:instrText xml:space="preserve"> PAGEREF _Toc53042497 \h </w:instrText>
        </w:r>
        <w:r>
          <w:rPr>
            <w:noProof/>
            <w:webHidden/>
          </w:rPr>
        </w:r>
      </w:ins>
      <w:r>
        <w:rPr>
          <w:noProof/>
          <w:webHidden/>
        </w:rPr>
        <w:fldChar w:fldCharType="separate"/>
      </w:r>
      <w:ins w:id="1005" w:author="Tom Bergeron" w:date="2020-10-08T09:33:00Z">
        <w:r>
          <w:rPr>
            <w:noProof/>
            <w:webHidden/>
          </w:rPr>
          <w:t>96</w:t>
        </w:r>
        <w:r>
          <w:rPr>
            <w:noProof/>
            <w:webHidden/>
          </w:rPr>
          <w:fldChar w:fldCharType="end"/>
        </w:r>
        <w:r w:rsidRPr="00D43987">
          <w:rPr>
            <w:rStyle w:val="Hyperlink"/>
            <w:noProof/>
          </w:rPr>
          <w:fldChar w:fldCharType="end"/>
        </w:r>
      </w:ins>
    </w:p>
    <w:p w14:paraId="2A2F901E" w14:textId="2A1DEEA6" w:rsidR="006E32D5" w:rsidRDefault="006E32D5">
      <w:pPr>
        <w:pStyle w:val="TOC1"/>
        <w:tabs>
          <w:tab w:val="right" w:leader="dot" w:pos="9350"/>
        </w:tabs>
        <w:rPr>
          <w:ins w:id="1006" w:author="Tom Bergeron" w:date="2020-10-08T09:33:00Z"/>
          <w:rFonts w:asciiTheme="minorHAnsi" w:eastAsiaTheme="minorEastAsia" w:hAnsiTheme="minorHAnsi" w:cstheme="minorBidi"/>
          <w:b w:val="0"/>
          <w:caps w:val="0"/>
          <w:noProof/>
          <w:sz w:val="22"/>
          <w:szCs w:val="22"/>
        </w:rPr>
      </w:pPr>
      <w:ins w:id="1007"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"_Toc53042498"</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Using Live Data Output</w:t>
        </w:r>
        <w:r>
          <w:rPr>
            <w:noProof/>
            <w:webHidden/>
          </w:rPr>
          <w:tab/>
        </w:r>
        <w:r>
          <w:rPr>
            <w:noProof/>
            <w:webHidden/>
          </w:rPr>
          <w:fldChar w:fldCharType="begin"/>
        </w:r>
        <w:r>
          <w:rPr>
            <w:noProof/>
            <w:webHidden/>
          </w:rPr>
          <w:instrText xml:space="preserve"> PAGEREF _Toc53042498 \h </w:instrText>
        </w:r>
        <w:r>
          <w:rPr>
            <w:noProof/>
            <w:webHidden/>
          </w:rPr>
        </w:r>
      </w:ins>
      <w:r>
        <w:rPr>
          <w:noProof/>
          <w:webHidden/>
        </w:rPr>
        <w:fldChar w:fldCharType="separate"/>
      </w:r>
      <w:ins w:id="1008" w:author="Tom Bergeron" w:date="2020-10-08T09:33:00Z">
        <w:r>
          <w:rPr>
            <w:noProof/>
            <w:webHidden/>
          </w:rPr>
          <w:t>100</w:t>
        </w:r>
        <w:r>
          <w:rPr>
            <w:noProof/>
            <w:webHidden/>
          </w:rPr>
          <w:fldChar w:fldCharType="end"/>
        </w:r>
        <w:r w:rsidRPr="00D43987">
          <w:rPr>
            <w:rStyle w:val="Hyperlink"/>
            <w:noProof/>
          </w:rPr>
          <w:fldChar w:fldCharType="end"/>
        </w:r>
      </w:ins>
    </w:p>
    <w:p w14:paraId="7DB88777" w14:textId="55FB3E1B" w:rsidR="006E32D5" w:rsidRDefault="006E32D5">
      <w:pPr>
        <w:pStyle w:val="TOC1"/>
        <w:tabs>
          <w:tab w:val="right" w:leader="dot" w:pos="9350"/>
        </w:tabs>
        <w:rPr>
          <w:ins w:id="1009" w:author="Tom Bergeron" w:date="2020-10-08T09:33:00Z"/>
          <w:rFonts w:asciiTheme="minorHAnsi" w:eastAsiaTheme="minorEastAsia" w:hAnsiTheme="minorHAnsi" w:cstheme="minorBidi"/>
          <w:b w:val="0"/>
          <w:caps w:val="0"/>
          <w:noProof/>
          <w:sz w:val="22"/>
          <w:szCs w:val="22"/>
        </w:rPr>
      </w:pPr>
      <w:ins w:id="1010"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"_Toc53042499"</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Troubleshoot COM Ports</w:t>
        </w:r>
        <w:r>
          <w:rPr>
            <w:noProof/>
            <w:webHidden/>
          </w:rPr>
          <w:tab/>
        </w:r>
        <w:r>
          <w:rPr>
            <w:noProof/>
            <w:webHidden/>
          </w:rPr>
          <w:fldChar w:fldCharType="begin"/>
        </w:r>
        <w:r>
          <w:rPr>
            <w:noProof/>
            <w:webHidden/>
          </w:rPr>
          <w:instrText xml:space="preserve"> PAGEREF _Toc53042499 \h </w:instrText>
        </w:r>
        <w:r>
          <w:rPr>
            <w:noProof/>
            <w:webHidden/>
          </w:rPr>
        </w:r>
      </w:ins>
      <w:r>
        <w:rPr>
          <w:noProof/>
          <w:webHidden/>
        </w:rPr>
        <w:fldChar w:fldCharType="separate"/>
      </w:r>
      <w:ins w:id="1011" w:author="Tom Bergeron" w:date="2020-10-08T09:33:00Z">
        <w:r>
          <w:rPr>
            <w:noProof/>
            <w:webHidden/>
          </w:rPr>
          <w:t>104</w:t>
        </w:r>
        <w:r>
          <w:rPr>
            <w:noProof/>
            <w:webHidden/>
          </w:rPr>
          <w:fldChar w:fldCharType="end"/>
        </w:r>
        <w:r w:rsidRPr="00D43987">
          <w:rPr>
            <w:rStyle w:val="Hyperlink"/>
            <w:noProof/>
          </w:rPr>
          <w:fldChar w:fldCharType="end"/>
        </w:r>
      </w:ins>
    </w:p>
    <w:p w14:paraId="2B31E5C1" w14:textId="29E00FA9" w:rsidR="006E32D5" w:rsidRDefault="006E32D5">
      <w:pPr>
        <w:pStyle w:val="TOC1"/>
        <w:tabs>
          <w:tab w:val="right" w:leader="dot" w:pos="9350"/>
        </w:tabs>
        <w:rPr>
          <w:ins w:id="1012" w:author="Tom Bergeron" w:date="2020-10-08T09:33:00Z"/>
          <w:rFonts w:asciiTheme="minorHAnsi" w:eastAsiaTheme="minorEastAsia" w:hAnsiTheme="minorHAnsi" w:cstheme="minorBidi"/>
          <w:b w:val="0"/>
          <w:caps w:val="0"/>
          <w:noProof/>
          <w:sz w:val="22"/>
          <w:szCs w:val="22"/>
        </w:rPr>
      </w:pPr>
      <w:ins w:id="1013"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"_Toc53042500"</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Alarm Relay</w:t>
        </w:r>
        <w:r>
          <w:rPr>
            <w:noProof/>
            <w:webHidden/>
          </w:rPr>
          <w:tab/>
        </w:r>
        <w:r>
          <w:rPr>
            <w:noProof/>
            <w:webHidden/>
          </w:rPr>
          <w:fldChar w:fldCharType="begin"/>
        </w:r>
        <w:r>
          <w:rPr>
            <w:noProof/>
            <w:webHidden/>
          </w:rPr>
          <w:instrText xml:space="preserve"> PAGEREF _Toc53042500 \h </w:instrText>
        </w:r>
        <w:r>
          <w:rPr>
            <w:noProof/>
            <w:webHidden/>
          </w:rPr>
        </w:r>
      </w:ins>
      <w:r>
        <w:rPr>
          <w:noProof/>
          <w:webHidden/>
        </w:rPr>
        <w:fldChar w:fldCharType="separate"/>
      </w:r>
      <w:ins w:id="1014" w:author="Tom Bergeron" w:date="2020-10-08T09:33:00Z">
        <w:r>
          <w:rPr>
            <w:noProof/>
            <w:webHidden/>
          </w:rPr>
          <w:t>106</w:t>
        </w:r>
        <w:r>
          <w:rPr>
            <w:noProof/>
            <w:webHidden/>
          </w:rPr>
          <w:fldChar w:fldCharType="end"/>
        </w:r>
        <w:r w:rsidRPr="00D43987">
          <w:rPr>
            <w:rStyle w:val="Hyperlink"/>
            <w:noProof/>
          </w:rPr>
          <w:fldChar w:fldCharType="end"/>
        </w:r>
      </w:ins>
    </w:p>
    <w:p w14:paraId="3447EAF7" w14:textId="65DF3777" w:rsidR="006E32D5" w:rsidRDefault="006E32D5">
      <w:pPr>
        <w:pStyle w:val="TOC1"/>
        <w:tabs>
          <w:tab w:val="right" w:leader="dot" w:pos="9350"/>
        </w:tabs>
        <w:rPr>
          <w:ins w:id="1015" w:author="Tom Bergeron" w:date="2020-10-08T09:33:00Z"/>
          <w:rFonts w:asciiTheme="minorHAnsi" w:eastAsiaTheme="minorEastAsia" w:hAnsiTheme="minorHAnsi" w:cstheme="minorBidi"/>
          <w:b w:val="0"/>
          <w:caps w:val="0"/>
          <w:noProof/>
          <w:sz w:val="22"/>
          <w:szCs w:val="22"/>
        </w:rPr>
      </w:pPr>
      <w:ins w:id="1016"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"_Toc53042501"</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Light Tower</w:t>
        </w:r>
        <w:r>
          <w:rPr>
            <w:noProof/>
            <w:webHidden/>
          </w:rPr>
          <w:tab/>
        </w:r>
        <w:r>
          <w:rPr>
            <w:noProof/>
            <w:webHidden/>
          </w:rPr>
          <w:fldChar w:fldCharType="begin"/>
        </w:r>
        <w:r>
          <w:rPr>
            <w:noProof/>
            <w:webHidden/>
          </w:rPr>
          <w:instrText xml:space="preserve"> PAGEREF _Toc53042501 \h </w:instrText>
        </w:r>
        <w:r>
          <w:rPr>
            <w:noProof/>
            <w:webHidden/>
          </w:rPr>
        </w:r>
      </w:ins>
      <w:r>
        <w:rPr>
          <w:noProof/>
          <w:webHidden/>
        </w:rPr>
        <w:fldChar w:fldCharType="separate"/>
      </w:r>
      <w:ins w:id="1017" w:author="Tom Bergeron" w:date="2020-10-08T09:33:00Z">
        <w:r>
          <w:rPr>
            <w:noProof/>
            <w:webHidden/>
          </w:rPr>
          <w:t>106</w:t>
        </w:r>
        <w:r>
          <w:rPr>
            <w:noProof/>
            <w:webHidden/>
          </w:rPr>
          <w:fldChar w:fldCharType="end"/>
        </w:r>
        <w:r w:rsidRPr="00D43987">
          <w:rPr>
            <w:rStyle w:val="Hyperlink"/>
            <w:noProof/>
          </w:rPr>
          <w:fldChar w:fldCharType="end"/>
        </w:r>
      </w:ins>
    </w:p>
    <w:p w14:paraId="460DD501" w14:textId="47CF3E7D" w:rsidR="006E32D5" w:rsidRDefault="006E32D5">
      <w:pPr>
        <w:pStyle w:val="TOC1"/>
        <w:tabs>
          <w:tab w:val="right" w:leader="dot" w:pos="9350"/>
        </w:tabs>
        <w:rPr>
          <w:ins w:id="1018" w:author="Tom Bergeron" w:date="2020-10-08T09:33:00Z"/>
          <w:rFonts w:asciiTheme="minorHAnsi" w:eastAsiaTheme="minorEastAsia" w:hAnsiTheme="minorHAnsi" w:cstheme="minorBidi"/>
          <w:b w:val="0"/>
          <w:caps w:val="0"/>
          <w:noProof/>
          <w:sz w:val="22"/>
          <w:szCs w:val="22"/>
        </w:rPr>
      </w:pPr>
      <w:ins w:id="1019"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"_Toc53042502"</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Appendix A: The Process Window Index</w:t>
        </w:r>
        <w:r>
          <w:rPr>
            <w:noProof/>
            <w:webHidden/>
          </w:rPr>
          <w:tab/>
        </w:r>
        <w:r>
          <w:rPr>
            <w:noProof/>
            <w:webHidden/>
          </w:rPr>
          <w:fldChar w:fldCharType="begin"/>
        </w:r>
        <w:r>
          <w:rPr>
            <w:noProof/>
            <w:webHidden/>
          </w:rPr>
          <w:instrText xml:space="preserve"> PAGEREF _Toc53042502 \h </w:instrText>
        </w:r>
        <w:r>
          <w:rPr>
            <w:noProof/>
            <w:webHidden/>
          </w:rPr>
        </w:r>
      </w:ins>
      <w:r>
        <w:rPr>
          <w:noProof/>
          <w:webHidden/>
        </w:rPr>
        <w:fldChar w:fldCharType="separate"/>
      </w:r>
      <w:ins w:id="1020" w:author="Tom Bergeron" w:date="2020-10-08T09:33:00Z">
        <w:r>
          <w:rPr>
            <w:noProof/>
            <w:webHidden/>
          </w:rPr>
          <w:t>107</w:t>
        </w:r>
        <w:r>
          <w:rPr>
            <w:noProof/>
            <w:webHidden/>
          </w:rPr>
          <w:fldChar w:fldCharType="end"/>
        </w:r>
        <w:r w:rsidRPr="00D43987">
          <w:rPr>
            <w:rStyle w:val="Hyperlink"/>
            <w:noProof/>
          </w:rPr>
          <w:fldChar w:fldCharType="end"/>
        </w:r>
      </w:ins>
    </w:p>
    <w:p w14:paraId="1BB167F3" w14:textId="22DA837D" w:rsidR="006E32D5" w:rsidRDefault="006E32D5">
      <w:pPr>
        <w:pStyle w:val="TOC1"/>
        <w:tabs>
          <w:tab w:val="right" w:leader="dot" w:pos="9350"/>
        </w:tabs>
        <w:rPr>
          <w:ins w:id="1021" w:author="Tom Bergeron" w:date="2020-10-08T09:33:00Z"/>
          <w:rFonts w:asciiTheme="minorHAnsi" w:eastAsiaTheme="minorEastAsia" w:hAnsiTheme="minorHAnsi" w:cstheme="minorBidi"/>
          <w:b w:val="0"/>
          <w:caps w:val="0"/>
          <w:noProof/>
          <w:sz w:val="22"/>
          <w:szCs w:val="22"/>
        </w:rPr>
      </w:pPr>
      <w:ins w:id="1022"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"_Toc53042503"</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_Toc53042503 \h </w:instrText>
        </w:r>
        <w:r>
          <w:rPr>
            <w:noProof/>
            <w:webHidden/>
          </w:rPr>
        </w:r>
      </w:ins>
      <w:r>
        <w:rPr>
          <w:noProof/>
          <w:webHidden/>
        </w:rPr>
        <w:fldChar w:fldCharType="separate"/>
      </w:r>
      <w:ins w:id="1023" w:author="Tom Bergeron" w:date="2020-10-08T09:33:00Z">
        <w:r>
          <w:rPr>
            <w:noProof/>
            <w:webHidden/>
          </w:rPr>
          <w:t>110</w:t>
        </w:r>
        <w:r>
          <w:rPr>
            <w:noProof/>
            <w:webHidden/>
          </w:rPr>
          <w:fldChar w:fldCharType="end"/>
        </w:r>
        <w:r w:rsidRPr="00D43987">
          <w:rPr>
            <w:rStyle w:val="Hyperlink"/>
            <w:noProof/>
          </w:rPr>
          <w:fldChar w:fldCharType="end"/>
        </w:r>
      </w:ins>
    </w:p>
    <w:p w14:paraId="7FED8DEB" w14:textId="00B5F561" w:rsidR="006E32D5" w:rsidRDefault="006E32D5">
      <w:pPr>
        <w:pStyle w:val="TOC1"/>
        <w:tabs>
          <w:tab w:val="right" w:leader="dot" w:pos="9350"/>
        </w:tabs>
        <w:rPr>
          <w:ins w:id="1024" w:author="Tom Bergeron" w:date="2020-10-08T09:33:00Z"/>
          <w:rFonts w:asciiTheme="minorHAnsi" w:eastAsiaTheme="minorEastAsia" w:hAnsiTheme="minorHAnsi" w:cstheme="minorBidi"/>
          <w:b w:val="0"/>
          <w:caps w:val="0"/>
          <w:noProof/>
          <w:sz w:val="22"/>
          <w:szCs w:val="22"/>
        </w:rPr>
      </w:pPr>
      <w:ins w:id="1025"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"_Toc53042504"</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Appendix C: Configuration Program</w:t>
        </w:r>
        <w:r>
          <w:rPr>
            <w:noProof/>
            <w:webHidden/>
          </w:rPr>
          <w:tab/>
        </w:r>
        <w:r>
          <w:rPr>
            <w:noProof/>
            <w:webHidden/>
          </w:rPr>
          <w:fldChar w:fldCharType="begin"/>
        </w:r>
        <w:r>
          <w:rPr>
            <w:noProof/>
            <w:webHidden/>
          </w:rPr>
          <w:instrText xml:space="preserve"> PAGEREF _Toc53042504 \h </w:instrText>
        </w:r>
        <w:r>
          <w:rPr>
            <w:noProof/>
            <w:webHidden/>
          </w:rPr>
        </w:r>
      </w:ins>
      <w:r>
        <w:rPr>
          <w:noProof/>
          <w:webHidden/>
        </w:rPr>
        <w:fldChar w:fldCharType="separate"/>
      </w:r>
      <w:ins w:id="1026" w:author="Tom Bergeron" w:date="2020-10-08T09:33:00Z">
        <w:r>
          <w:rPr>
            <w:noProof/>
            <w:webHidden/>
          </w:rPr>
          <w:t>114</w:t>
        </w:r>
        <w:r>
          <w:rPr>
            <w:noProof/>
            <w:webHidden/>
          </w:rPr>
          <w:fldChar w:fldCharType="end"/>
        </w:r>
        <w:r w:rsidRPr="00D43987">
          <w:rPr>
            <w:rStyle w:val="Hyperlink"/>
            <w:noProof/>
          </w:rPr>
          <w:fldChar w:fldCharType="end"/>
        </w:r>
      </w:ins>
    </w:p>
    <w:p w14:paraId="576A7CDC" w14:textId="29B57201" w:rsidR="006E32D5" w:rsidRDefault="006E32D5">
      <w:pPr>
        <w:pStyle w:val="TOC1"/>
        <w:tabs>
          <w:tab w:val="right" w:leader="dot" w:pos="9350"/>
        </w:tabs>
        <w:rPr>
          <w:ins w:id="1027" w:author="Tom Bergeron" w:date="2020-10-08T09:33:00Z"/>
          <w:rFonts w:asciiTheme="minorHAnsi" w:eastAsiaTheme="minorEastAsia" w:hAnsiTheme="minorHAnsi" w:cstheme="minorBidi"/>
          <w:b w:val="0"/>
          <w:caps w:val="0"/>
          <w:noProof/>
          <w:sz w:val="22"/>
          <w:szCs w:val="22"/>
        </w:rPr>
      </w:pPr>
      <w:ins w:id="1028" w:author="Tom Bergeron" w:date="2020-10-08T09:33:00Z">
        <w:r w:rsidRPr="00D43987">
          <w:rPr>
            <w:rStyle w:val="Hyperlink"/>
            <w:noProof/>
          </w:rPr>
          <w:fldChar w:fldCharType="begin"/>
        </w:r>
        <w:r w:rsidRPr="00D43987">
          <w:rPr>
            <w:rStyle w:val="Hyperlink"/>
            <w:noProof/>
          </w:rPr>
          <w:instrText xml:space="preserve"> </w:instrText>
        </w:r>
        <w:r>
          <w:rPr>
            <w:noProof/>
          </w:rPr>
          <w:instrText>HYPERLINK \l "_Toc53042505"</w:instrText>
        </w:r>
        <w:r w:rsidRPr="00D43987">
          <w:rPr>
            <w:rStyle w:val="Hyperlink"/>
            <w:noProof/>
          </w:rPr>
          <w:instrText xml:space="preserve"> </w:instrText>
        </w:r>
        <w:r w:rsidRPr="00D43987">
          <w:rPr>
            <w:rStyle w:val="Hyperlink"/>
            <w:noProof/>
          </w:rPr>
        </w:r>
        <w:r w:rsidRPr="00D43987">
          <w:rPr>
            <w:rStyle w:val="Hyperlink"/>
            <w:noProof/>
          </w:rPr>
          <w:fldChar w:fldCharType="separate"/>
        </w:r>
        <w:r w:rsidRPr="00D43987">
          <w:rPr>
            <w:rStyle w:val="Hyperlink"/>
            <w:noProof/>
          </w:rPr>
          <w:t>Contact Us</w:t>
        </w:r>
        <w:r>
          <w:rPr>
            <w:noProof/>
            <w:webHidden/>
          </w:rPr>
          <w:tab/>
        </w:r>
        <w:r>
          <w:rPr>
            <w:noProof/>
            <w:webHidden/>
          </w:rPr>
          <w:fldChar w:fldCharType="begin"/>
        </w:r>
        <w:r>
          <w:rPr>
            <w:noProof/>
            <w:webHidden/>
          </w:rPr>
          <w:instrText xml:space="preserve"> PAGEREF _Toc53042505 \h </w:instrText>
        </w:r>
        <w:r>
          <w:rPr>
            <w:noProof/>
            <w:webHidden/>
          </w:rPr>
        </w:r>
      </w:ins>
      <w:r>
        <w:rPr>
          <w:noProof/>
          <w:webHidden/>
        </w:rPr>
        <w:fldChar w:fldCharType="separate"/>
      </w:r>
      <w:ins w:id="1029" w:author="Tom Bergeron" w:date="2020-10-08T09:33:00Z">
        <w:r>
          <w:rPr>
            <w:noProof/>
            <w:webHidden/>
          </w:rPr>
          <w:t>126</w:t>
        </w:r>
        <w:r>
          <w:rPr>
            <w:noProof/>
            <w:webHidden/>
          </w:rPr>
          <w:fldChar w:fldCharType="end"/>
        </w:r>
        <w:r w:rsidRPr="00D43987">
          <w:rPr>
            <w:rStyle w:val="Hyperlink"/>
            <w:noProof/>
          </w:rPr>
          <w:fldChar w:fldCharType="end"/>
        </w:r>
      </w:ins>
    </w:p>
    <w:p w14:paraId="44EBCB7E" w14:textId="1A4F598A" w:rsidR="00AA7CB2" w:rsidDel="00BD0DA7" w:rsidRDefault="00BD0DA7">
      <w:pPr>
        <w:pStyle w:val="TOC1"/>
        <w:tabs>
          <w:tab w:val="right" w:leader="dot" w:pos="9350"/>
        </w:tabs>
        <w:rPr>
          <w:del w:id="1030" w:author="Tom Bergeron" w:date="2020-10-08T09:18:00Z"/>
          <w:rFonts w:asciiTheme="minorHAnsi" w:eastAsiaTheme="minorEastAsia" w:hAnsiTheme="minorHAnsi" w:cstheme="minorBidi"/>
          <w:b w:val="0"/>
          <w:caps w:val="0"/>
          <w:noProof/>
          <w:sz w:val="22"/>
          <w:szCs w:val="22"/>
        </w:rPr>
      </w:pPr>
      <w:del w:id="1031" w:author="Tom Bergeron" w:date="2020-10-08T09:18:00Z">
        <w:r w:rsidDel="00BD0DA7">
          <w:rPr>
            <w:noProof/>
          </w:rPr>
          <w:fldChar w:fldCharType="begin"/>
        </w:r>
        <w:r w:rsidDel="00BD0DA7">
          <w:rPr>
            <w:noProof/>
          </w:rPr>
          <w:delInstrText xml:space="preserve"> HYPERLINK \l "_Toc491413990" </w:delInstrText>
        </w:r>
        <w:r w:rsidDel="00BD0DA7">
          <w:rPr>
            <w:noProof/>
          </w:rPr>
          <w:fldChar w:fldCharType="separate"/>
        </w:r>
      </w:del>
      <w:ins w:id="1032" w:author="Tom Bergeron" w:date="2020-10-08T09:33:00Z">
        <w:r w:rsidR="006E32D5">
          <w:rPr>
            <w:b w:val="0"/>
            <w:bCs/>
            <w:noProof/>
          </w:rPr>
          <w:t>Error! Hyperlink reference not valid.</w:t>
        </w:r>
      </w:ins>
      <w:del w:id="1033" w:author="Tom Bergeron" w:date="2020-10-08T09:18:00Z">
        <w:r w:rsidR="00AA7CB2" w:rsidRPr="007D4653" w:rsidDel="00BD0DA7">
          <w:rPr>
            <w:rStyle w:val="Hyperlink"/>
            <w:rFonts w:cs="Arial"/>
            <w:bCs/>
            <w:iCs/>
            <w:noProof/>
          </w:rPr>
          <w:delText>The Hardware</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_Toc491413990 \h </w:delInstrText>
        </w:r>
        <w:r w:rsidR="00AA7CB2" w:rsidDel="00BD0DA7">
          <w:rPr>
            <w:noProof/>
            <w:webHidden/>
          </w:rPr>
        </w:r>
        <w:r w:rsidR="00AA7CB2" w:rsidDel="00BD0DA7">
          <w:rPr>
            <w:noProof/>
            <w:webHidden/>
          </w:rPr>
          <w:fldChar w:fldCharType="separate"/>
        </w:r>
        <w:r w:rsidR="00AA7CB2" w:rsidDel="00BD0DA7">
          <w:rPr>
            <w:noProof/>
            <w:webHidden/>
          </w:rPr>
          <w:delText>3</w:delText>
        </w:r>
        <w:r w:rsidR="00AA7CB2" w:rsidDel="00BD0DA7">
          <w:rPr>
            <w:noProof/>
            <w:webHidden/>
          </w:rPr>
          <w:fldChar w:fldCharType="end"/>
        </w:r>
        <w:r w:rsidDel="00BD0DA7">
          <w:rPr>
            <w:noProof/>
          </w:rPr>
          <w:fldChar w:fldCharType="end"/>
        </w:r>
      </w:del>
    </w:p>
    <w:p w14:paraId="24EA8AA6" w14:textId="0E841228" w:rsidR="00AA7CB2" w:rsidDel="00BD0DA7" w:rsidRDefault="00BD0DA7">
      <w:pPr>
        <w:pStyle w:val="TOC1"/>
        <w:tabs>
          <w:tab w:val="right" w:leader="dot" w:pos="9350"/>
        </w:tabs>
        <w:rPr>
          <w:del w:id="1034" w:author="Tom Bergeron" w:date="2020-10-08T09:18:00Z"/>
          <w:rFonts w:asciiTheme="minorHAnsi" w:eastAsiaTheme="minorEastAsia" w:hAnsiTheme="minorHAnsi" w:cstheme="minorBidi"/>
          <w:b w:val="0"/>
          <w:caps w:val="0"/>
          <w:noProof/>
          <w:sz w:val="22"/>
          <w:szCs w:val="22"/>
        </w:rPr>
      </w:pPr>
      <w:del w:id="1035" w:author="Tom Bergeron" w:date="2020-10-08T09:18:00Z">
        <w:r w:rsidDel="00BD0DA7">
          <w:rPr>
            <w:noProof/>
          </w:rPr>
          <w:fldChar w:fldCharType="begin"/>
        </w:r>
        <w:r w:rsidDel="00BD0DA7">
          <w:rPr>
            <w:noProof/>
          </w:rPr>
          <w:delInstrText xml:space="preserve"> HYPERLINK \l "_Toc491413991" </w:delInstrText>
        </w:r>
        <w:r w:rsidDel="00BD0DA7">
          <w:rPr>
            <w:noProof/>
          </w:rPr>
          <w:fldChar w:fldCharType="separate"/>
        </w:r>
      </w:del>
      <w:ins w:id="1036" w:author="Tom Bergeron" w:date="2020-10-08T09:33:00Z">
        <w:r w:rsidR="006E32D5">
          <w:rPr>
            <w:b w:val="0"/>
            <w:bCs/>
            <w:noProof/>
          </w:rPr>
          <w:t>Error! Hyperlink reference not valid.</w:t>
        </w:r>
      </w:ins>
      <w:del w:id="1037" w:author="Tom Bergeron" w:date="2020-10-08T09:18:00Z">
        <w:r w:rsidR="00AA7CB2" w:rsidRPr="007D4653" w:rsidDel="00BD0DA7">
          <w:rPr>
            <w:rStyle w:val="Hyperlink"/>
            <w:noProof/>
          </w:rPr>
          <w:delText>Dual Lane Systems</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_Toc491413991 \h </w:delInstrText>
        </w:r>
        <w:r w:rsidR="00AA7CB2" w:rsidDel="00BD0DA7">
          <w:rPr>
            <w:noProof/>
            <w:webHidden/>
          </w:rPr>
        </w:r>
        <w:r w:rsidR="00AA7CB2" w:rsidDel="00BD0DA7">
          <w:rPr>
            <w:noProof/>
            <w:webHidden/>
          </w:rPr>
          <w:fldChar w:fldCharType="separate"/>
        </w:r>
        <w:r w:rsidR="00AA7CB2" w:rsidDel="00BD0DA7">
          <w:rPr>
            <w:noProof/>
            <w:webHidden/>
          </w:rPr>
          <w:delText>6</w:delText>
        </w:r>
        <w:r w:rsidR="00AA7CB2" w:rsidDel="00BD0DA7">
          <w:rPr>
            <w:noProof/>
            <w:webHidden/>
          </w:rPr>
          <w:fldChar w:fldCharType="end"/>
        </w:r>
        <w:r w:rsidDel="00BD0DA7">
          <w:rPr>
            <w:noProof/>
          </w:rPr>
          <w:fldChar w:fldCharType="end"/>
        </w:r>
      </w:del>
    </w:p>
    <w:p w14:paraId="54D5CF08" w14:textId="0F1449D0" w:rsidR="00AA7CB2" w:rsidDel="00BD0DA7" w:rsidRDefault="00BD0DA7">
      <w:pPr>
        <w:pStyle w:val="TOC1"/>
        <w:tabs>
          <w:tab w:val="right" w:leader="dot" w:pos="9350"/>
        </w:tabs>
        <w:rPr>
          <w:del w:id="1038" w:author="Tom Bergeron" w:date="2020-10-08T09:18:00Z"/>
          <w:rFonts w:asciiTheme="minorHAnsi" w:eastAsiaTheme="minorEastAsia" w:hAnsiTheme="minorHAnsi" w:cstheme="minorBidi"/>
          <w:b w:val="0"/>
          <w:caps w:val="0"/>
          <w:noProof/>
          <w:sz w:val="22"/>
          <w:szCs w:val="22"/>
        </w:rPr>
      </w:pPr>
      <w:del w:id="1039" w:author="Tom Bergeron" w:date="2020-10-08T09:18:00Z">
        <w:r w:rsidDel="00BD0DA7">
          <w:rPr>
            <w:noProof/>
          </w:rPr>
          <w:fldChar w:fldCharType="begin"/>
        </w:r>
        <w:r w:rsidDel="00BD0DA7">
          <w:rPr>
            <w:noProof/>
          </w:rPr>
          <w:delInstrText xml:space="preserve"> HYPERLINK \l "_Toc491413992" </w:delInstrText>
        </w:r>
        <w:r w:rsidDel="00BD0DA7">
          <w:rPr>
            <w:noProof/>
          </w:rPr>
          <w:fldChar w:fldCharType="separate"/>
        </w:r>
      </w:del>
      <w:ins w:id="1040" w:author="Tom Bergeron" w:date="2020-10-08T09:33:00Z">
        <w:r w:rsidR="006E32D5">
          <w:rPr>
            <w:b w:val="0"/>
            <w:bCs/>
            <w:noProof/>
          </w:rPr>
          <w:t>Error! Hyperlink reference not valid.</w:t>
        </w:r>
      </w:ins>
      <w:del w:id="1041" w:author="Tom Bergeron" w:date="2020-10-08T09:18:00Z">
        <w:r w:rsidR="00AA7CB2" w:rsidRPr="007D4653" w:rsidDel="00BD0DA7">
          <w:rPr>
            <w:rStyle w:val="Hyperlink"/>
            <w:noProof/>
          </w:rPr>
          <w:delText>Install the Software</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_Toc491413992 \h </w:delInstrText>
        </w:r>
        <w:r w:rsidR="00AA7CB2" w:rsidDel="00BD0DA7">
          <w:rPr>
            <w:noProof/>
            <w:webHidden/>
          </w:rPr>
        </w:r>
        <w:r w:rsidR="00AA7CB2" w:rsidDel="00BD0DA7">
          <w:rPr>
            <w:noProof/>
            <w:webHidden/>
          </w:rPr>
          <w:fldChar w:fldCharType="separate"/>
        </w:r>
        <w:r w:rsidR="00AA7CB2" w:rsidDel="00BD0DA7">
          <w:rPr>
            <w:noProof/>
            <w:webHidden/>
          </w:rPr>
          <w:delText>7</w:delText>
        </w:r>
        <w:r w:rsidR="00AA7CB2" w:rsidDel="00BD0DA7">
          <w:rPr>
            <w:noProof/>
            <w:webHidden/>
          </w:rPr>
          <w:fldChar w:fldCharType="end"/>
        </w:r>
        <w:r w:rsidDel="00BD0DA7">
          <w:rPr>
            <w:noProof/>
          </w:rPr>
          <w:fldChar w:fldCharType="end"/>
        </w:r>
      </w:del>
    </w:p>
    <w:p w14:paraId="29743FBF" w14:textId="4477AA7A" w:rsidR="00AA7CB2" w:rsidDel="00BD0DA7" w:rsidRDefault="00BD0DA7">
      <w:pPr>
        <w:pStyle w:val="TOC1"/>
        <w:tabs>
          <w:tab w:val="right" w:leader="dot" w:pos="9350"/>
        </w:tabs>
        <w:rPr>
          <w:del w:id="1042" w:author="Tom Bergeron" w:date="2020-10-08T09:18:00Z"/>
          <w:rFonts w:asciiTheme="minorHAnsi" w:eastAsiaTheme="minorEastAsia" w:hAnsiTheme="minorHAnsi" w:cstheme="minorBidi"/>
          <w:b w:val="0"/>
          <w:caps w:val="0"/>
          <w:noProof/>
          <w:sz w:val="22"/>
          <w:szCs w:val="22"/>
        </w:rPr>
      </w:pPr>
      <w:del w:id="1043" w:author="Tom Bergeron" w:date="2020-10-08T09:18:00Z">
        <w:r w:rsidDel="00BD0DA7">
          <w:rPr>
            <w:noProof/>
          </w:rPr>
          <w:fldChar w:fldCharType="begin"/>
        </w:r>
        <w:r w:rsidDel="00BD0DA7">
          <w:rPr>
            <w:noProof/>
          </w:rPr>
          <w:delInstrText xml:space="preserve"> HYPERLINK \l "_Toc491413993" </w:delInstrText>
        </w:r>
        <w:r w:rsidDel="00BD0DA7">
          <w:rPr>
            <w:noProof/>
          </w:rPr>
          <w:fldChar w:fldCharType="separate"/>
        </w:r>
      </w:del>
      <w:ins w:id="1044" w:author="Tom Bergeron" w:date="2020-10-08T09:33:00Z">
        <w:r w:rsidR="006E32D5">
          <w:rPr>
            <w:b w:val="0"/>
            <w:bCs/>
            <w:noProof/>
          </w:rPr>
          <w:t>Error! Hyperlink reference not valid.</w:t>
        </w:r>
      </w:ins>
      <w:del w:id="1045" w:author="Tom Bergeron" w:date="2020-10-08T09:18:00Z">
        <w:r w:rsidR="00AA7CB2" w:rsidRPr="007D4653" w:rsidDel="00BD0DA7">
          <w:rPr>
            <w:rStyle w:val="Hyperlink"/>
            <w:noProof/>
          </w:rPr>
          <w:delText>The Main Screen</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_Toc491413993 \h </w:delInstrText>
        </w:r>
        <w:r w:rsidR="00AA7CB2" w:rsidDel="00BD0DA7">
          <w:rPr>
            <w:noProof/>
            <w:webHidden/>
          </w:rPr>
        </w:r>
        <w:r w:rsidR="00AA7CB2" w:rsidDel="00BD0DA7">
          <w:rPr>
            <w:noProof/>
            <w:webHidden/>
          </w:rPr>
          <w:fldChar w:fldCharType="separate"/>
        </w:r>
        <w:r w:rsidR="00AA7CB2" w:rsidDel="00BD0DA7">
          <w:rPr>
            <w:noProof/>
            <w:webHidden/>
          </w:rPr>
          <w:delText>10</w:delText>
        </w:r>
        <w:r w:rsidR="00AA7CB2" w:rsidDel="00BD0DA7">
          <w:rPr>
            <w:noProof/>
            <w:webHidden/>
          </w:rPr>
          <w:fldChar w:fldCharType="end"/>
        </w:r>
        <w:r w:rsidDel="00BD0DA7">
          <w:rPr>
            <w:noProof/>
          </w:rPr>
          <w:fldChar w:fldCharType="end"/>
        </w:r>
      </w:del>
    </w:p>
    <w:p w14:paraId="6BBE540E" w14:textId="068877B0" w:rsidR="00AA7CB2" w:rsidDel="00BD0DA7" w:rsidRDefault="00BD0DA7">
      <w:pPr>
        <w:pStyle w:val="TOC1"/>
        <w:tabs>
          <w:tab w:val="right" w:leader="dot" w:pos="9350"/>
        </w:tabs>
        <w:rPr>
          <w:del w:id="1046" w:author="Tom Bergeron" w:date="2020-10-08T09:18:00Z"/>
          <w:rFonts w:asciiTheme="minorHAnsi" w:eastAsiaTheme="minorEastAsia" w:hAnsiTheme="minorHAnsi" w:cstheme="minorBidi"/>
          <w:b w:val="0"/>
          <w:caps w:val="0"/>
          <w:noProof/>
          <w:sz w:val="22"/>
          <w:szCs w:val="22"/>
        </w:rPr>
      </w:pPr>
      <w:del w:id="1047" w:author="Tom Bergeron" w:date="2020-10-08T09:18:00Z">
        <w:r w:rsidDel="00BD0DA7">
          <w:rPr>
            <w:noProof/>
          </w:rPr>
          <w:fldChar w:fldCharType="begin"/>
        </w:r>
        <w:r w:rsidDel="00BD0DA7">
          <w:rPr>
            <w:noProof/>
          </w:rPr>
          <w:delInstrText xml:space="preserve"> HYPERLINK \l "_Toc491413994" </w:delInstrText>
        </w:r>
        <w:r w:rsidDel="00BD0DA7">
          <w:rPr>
            <w:noProof/>
          </w:rPr>
          <w:fldChar w:fldCharType="separate"/>
        </w:r>
      </w:del>
      <w:ins w:id="1048" w:author="Tom Bergeron" w:date="2020-10-08T09:33:00Z">
        <w:r w:rsidR="006E32D5">
          <w:rPr>
            <w:b w:val="0"/>
            <w:bCs/>
            <w:noProof/>
          </w:rPr>
          <w:t>Error! Hyperlink reference not valid.</w:t>
        </w:r>
      </w:ins>
      <w:del w:id="1049" w:author="Tom Bergeron" w:date="2020-10-08T09:18:00Z">
        <w:r w:rsidR="00AA7CB2" w:rsidRPr="007D4653" w:rsidDel="00BD0DA7">
          <w:rPr>
            <w:rStyle w:val="Hyperlink"/>
            <w:noProof/>
          </w:rPr>
          <w:delText>Global Preferences</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_Toc491413994 \h </w:delInstrText>
        </w:r>
        <w:r w:rsidR="00AA7CB2" w:rsidDel="00BD0DA7">
          <w:rPr>
            <w:noProof/>
            <w:webHidden/>
          </w:rPr>
        </w:r>
        <w:r w:rsidR="00AA7CB2" w:rsidDel="00BD0DA7">
          <w:rPr>
            <w:noProof/>
            <w:webHidden/>
          </w:rPr>
          <w:fldChar w:fldCharType="separate"/>
        </w:r>
        <w:r w:rsidR="00AA7CB2" w:rsidDel="00BD0DA7">
          <w:rPr>
            <w:noProof/>
            <w:webHidden/>
          </w:rPr>
          <w:delText>11</w:delText>
        </w:r>
        <w:r w:rsidR="00AA7CB2" w:rsidDel="00BD0DA7">
          <w:rPr>
            <w:noProof/>
            <w:webHidden/>
          </w:rPr>
          <w:fldChar w:fldCharType="end"/>
        </w:r>
        <w:r w:rsidDel="00BD0DA7">
          <w:rPr>
            <w:noProof/>
          </w:rPr>
          <w:fldChar w:fldCharType="end"/>
        </w:r>
      </w:del>
    </w:p>
    <w:p w14:paraId="7FAB9CD6" w14:textId="70E17601" w:rsidR="00AA7CB2" w:rsidDel="00BD0DA7" w:rsidRDefault="00BD0DA7">
      <w:pPr>
        <w:pStyle w:val="TOC1"/>
        <w:tabs>
          <w:tab w:val="right" w:leader="dot" w:pos="9350"/>
        </w:tabs>
        <w:rPr>
          <w:del w:id="1050" w:author="Tom Bergeron" w:date="2020-10-08T09:18:00Z"/>
          <w:rFonts w:asciiTheme="minorHAnsi" w:eastAsiaTheme="minorEastAsia" w:hAnsiTheme="minorHAnsi" w:cstheme="minorBidi"/>
          <w:b w:val="0"/>
          <w:caps w:val="0"/>
          <w:noProof/>
          <w:sz w:val="22"/>
          <w:szCs w:val="22"/>
        </w:rPr>
      </w:pPr>
      <w:del w:id="1051" w:author="Tom Bergeron" w:date="2020-10-08T09:18:00Z">
        <w:r w:rsidDel="00BD0DA7">
          <w:rPr>
            <w:noProof/>
          </w:rPr>
          <w:fldChar w:fldCharType="begin"/>
        </w:r>
        <w:r w:rsidDel="00BD0DA7">
          <w:rPr>
            <w:noProof/>
          </w:rPr>
          <w:delInstrText xml:space="preserve"> HYPERLINK \l "_Toc491413995" </w:delInstrText>
        </w:r>
        <w:r w:rsidDel="00BD0DA7">
          <w:rPr>
            <w:noProof/>
          </w:rPr>
          <w:fldChar w:fldCharType="separate"/>
        </w:r>
      </w:del>
      <w:ins w:id="1052" w:author="Tom Bergeron" w:date="2020-10-08T09:33:00Z">
        <w:r w:rsidR="006E32D5">
          <w:rPr>
            <w:b w:val="0"/>
            <w:bCs/>
            <w:noProof/>
          </w:rPr>
          <w:t>Error! Hyperlink reference not valid.</w:t>
        </w:r>
      </w:ins>
      <w:del w:id="1053" w:author="Tom Bergeron" w:date="2020-10-08T09:18:00Z">
        <w:r w:rsidR="00AA7CB2" w:rsidRPr="007D4653" w:rsidDel="00BD0DA7">
          <w:rPr>
            <w:rStyle w:val="Hyperlink"/>
            <w:noProof/>
          </w:rPr>
          <w:delText>Define/Edit Process Window</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_Toc491413995 \h </w:delInstrText>
        </w:r>
        <w:r w:rsidR="00AA7CB2" w:rsidDel="00BD0DA7">
          <w:rPr>
            <w:noProof/>
            <w:webHidden/>
          </w:rPr>
        </w:r>
        <w:r w:rsidR="00AA7CB2" w:rsidDel="00BD0DA7">
          <w:rPr>
            <w:noProof/>
            <w:webHidden/>
          </w:rPr>
          <w:fldChar w:fldCharType="separate"/>
        </w:r>
        <w:r w:rsidR="00AA7CB2" w:rsidDel="00BD0DA7">
          <w:rPr>
            <w:noProof/>
            <w:webHidden/>
          </w:rPr>
          <w:delText>17</w:delText>
        </w:r>
        <w:r w:rsidR="00AA7CB2" w:rsidDel="00BD0DA7">
          <w:rPr>
            <w:noProof/>
            <w:webHidden/>
          </w:rPr>
          <w:fldChar w:fldCharType="end"/>
        </w:r>
        <w:r w:rsidDel="00BD0DA7">
          <w:rPr>
            <w:noProof/>
          </w:rPr>
          <w:fldChar w:fldCharType="end"/>
        </w:r>
      </w:del>
    </w:p>
    <w:p w14:paraId="75ACB267" w14:textId="7D447360" w:rsidR="00AA7CB2" w:rsidDel="00BD0DA7" w:rsidRDefault="00BD0DA7">
      <w:pPr>
        <w:pStyle w:val="TOC1"/>
        <w:tabs>
          <w:tab w:val="right" w:leader="dot" w:pos="9350"/>
        </w:tabs>
        <w:rPr>
          <w:del w:id="1054" w:author="Tom Bergeron" w:date="2020-10-08T09:18:00Z"/>
          <w:rFonts w:asciiTheme="minorHAnsi" w:eastAsiaTheme="minorEastAsia" w:hAnsiTheme="minorHAnsi" w:cstheme="minorBidi"/>
          <w:b w:val="0"/>
          <w:caps w:val="0"/>
          <w:noProof/>
          <w:sz w:val="22"/>
          <w:szCs w:val="22"/>
        </w:rPr>
      </w:pPr>
      <w:del w:id="1055" w:author="Tom Bergeron" w:date="2020-10-08T09:18:00Z">
        <w:r w:rsidDel="00BD0DA7">
          <w:rPr>
            <w:noProof/>
          </w:rPr>
          <w:fldChar w:fldCharType="begin"/>
        </w:r>
        <w:r w:rsidDel="00BD0DA7">
          <w:rPr>
            <w:noProof/>
          </w:rPr>
          <w:delInstrText xml:space="preserve"> HYPERLINK \l "_Toc491413996" </w:delInstrText>
        </w:r>
        <w:r w:rsidDel="00BD0DA7">
          <w:rPr>
            <w:noProof/>
          </w:rPr>
          <w:fldChar w:fldCharType="separate"/>
        </w:r>
      </w:del>
      <w:ins w:id="1056" w:author="Tom Bergeron" w:date="2020-10-08T09:33:00Z">
        <w:r w:rsidR="006E32D5">
          <w:rPr>
            <w:b w:val="0"/>
            <w:bCs/>
            <w:noProof/>
          </w:rPr>
          <w:t>Error! Hyperlink reference not valid.</w:t>
        </w:r>
      </w:ins>
      <w:del w:id="1057" w:author="Tom Bergeron" w:date="2020-10-08T09:18:00Z">
        <w:r w:rsidR="00AA7CB2" w:rsidRPr="007D4653" w:rsidDel="00BD0DA7">
          <w:rPr>
            <w:rStyle w:val="Hyperlink"/>
            <w:noProof/>
          </w:rPr>
          <w:delText>Hardware Status Screen</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_Toc491413996 \h </w:delInstrText>
        </w:r>
        <w:r w:rsidR="00AA7CB2" w:rsidDel="00BD0DA7">
          <w:rPr>
            <w:noProof/>
            <w:webHidden/>
          </w:rPr>
        </w:r>
        <w:r w:rsidR="00AA7CB2" w:rsidDel="00BD0DA7">
          <w:rPr>
            <w:noProof/>
            <w:webHidden/>
          </w:rPr>
          <w:fldChar w:fldCharType="separate"/>
        </w:r>
        <w:r w:rsidR="00AA7CB2" w:rsidDel="00BD0DA7">
          <w:rPr>
            <w:noProof/>
            <w:webHidden/>
          </w:rPr>
          <w:delText>24</w:delText>
        </w:r>
        <w:r w:rsidR="00AA7CB2" w:rsidDel="00BD0DA7">
          <w:rPr>
            <w:noProof/>
            <w:webHidden/>
          </w:rPr>
          <w:fldChar w:fldCharType="end"/>
        </w:r>
        <w:r w:rsidDel="00BD0DA7">
          <w:rPr>
            <w:noProof/>
          </w:rPr>
          <w:fldChar w:fldCharType="end"/>
        </w:r>
      </w:del>
    </w:p>
    <w:p w14:paraId="7D451293" w14:textId="3271946F" w:rsidR="00AA7CB2" w:rsidDel="00BD0DA7" w:rsidRDefault="00BD0DA7">
      <w:pPr>
        <w:pStyle w:val="TOC1"/>
        <w:tabs>
          <w:tab w:val="right" w:leader="dot" w:pos="9350"/>
        </w:tabs>
        <w:rPr>
          <w:del w:id="1058" w:author="Tom Bergeron" w:date="2020-10-08T09:18:00Z"/>
          <w:rFonts w:asciiTheme="minorHAnsi" w:eastAsiaTheme="minorEastAsia" w:hAnsiTheme="minorHAnsi" w:cstheme="minorBidi"/>
          <w:b w:val="0"/>
          <w:caps w:val="0"/>
          <w:noProof/>
          <w:sz w:val="22"/>
          <w:szCs w:val="22"/>
        </w:rPr>
      </w:pPr>
      <w:del w:id="1059" w:author="Tom Bergeron" w:date="2020-10-08T09:18:00Z">
        <w:r w:rsidDel="00BD0DA7">
          <w:rPr>
            <w:noProof/>
          </w:rPr>
          <w:fldChar w:fldCharType="begin"/>
        </w:r>
        <w:r w:rsidDel="00BD0DA7">
          <w:rPr>
            <w:noProof/>
          </w:rPr>
          <w:delInstrText xml:space="preserve"> HYPERLINK \l "_Toc491413997" </w:delInstrText>
        </w:r>
        <w:r w:rsidDel="00BD0DA7">
          <w:rPr>
            <w:noProof/>
          </w:rPr>
          <w:fldChar w:fldCharType="separate"/>
        </w:r>
      </w:del>
      <w:ins w:id="1060" w:author="Tom Bergeron" w:date="2020-10-08T09:33:00Z">
        <w:r w:rsidR="006E32D5">
          <w:rPr>
            <w:b w:val="0"/>
            <w:bCs/>
            <w:noProof/>
          </w:rPr>
          <w:t>Error! Hyperlink reference not valid.</w:t>
        </w:r>
      </w:ins>
      <w:del w:id="1061" w:author="Tom Bergeron" w:date="2020-10-08T09:18:00Z">
        <w:r w:rsidR="00AA7CB2" w:rsidRPr="007D4653" w:rsidDel="00BD0DA7">
          <w:rPr>
            <w:rStyle w:val="Hyperlink"/>
            <w:noProof/>
          </w:rPr>
          <w:delText>Run a Profile</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_Toc491413997 \h </w:delInstrText>
        </w:r>
        <w:r w:rsidR="00AA7CB2" w:rsidDel="00BD0DA7">
          <w:rPr>
            <w:noProof/>
            <w:webHidden/>
          </w:rPr>
        </w:r>
        <w:r w:rsidR="00AA7CB2" w:rsidDel="00BD0DA7">
          <w:rPr>
            <w:noProof/>
            <w:webHidden/>
          </w:rPr>
          <w:fldChar w:fldCharType="separate"/>
        </w:r>
        <w:r w:rsidR="00AA7CB2" w:rsidDel="00BD0DA7">
          <w:rPr>
            <w:noProof/>
            <w:webHidden/>
          </w:rPr>
          <w:delText>25</w:delText>
        </w:r>
        <w:r w:rsidR="00AA7CB2" w:rsidDel="00BD0DA7">
          <w:rPr>
            <w:noProof/>
            <w:webHidden/>
          </w:rPr>
          <w:fldChar w:fldCharType="end"/>
        </w:r>
        <w:r w:rsidDel="00BD0DA7">
          <w:rPr>
            <w:noProof/>
          </w:rPr>
          <w:fldChar w:fldCharType="end"/>
        </w:r>
      </w:del>
    </w:p>
    <w:p w14:paraId="5DE686AA" w14:textId="358B897A" w:rsidR="00AA7CB2" w:rsidDel="00BD0DA7" w:rsidRDefault="00BD0DA7">
      <w:pPr>
        <w:pStyle w:val="TOC1"/>
        <w:tabs>
          <w:tab w:val="right" w:leader="dot" w:pos="9350"/>
        </w:tabs>
        <w:rPr>
          <w:del w:id="1062" w:author="Tom Bergeron" w:date="2020-10-08T09:18:00Z"/>
          <w:rFonts w:asciiTheme="minorHAnsi" w:eastAsiaTheme="minorEastAsia" w:hAnsiTheme="minorHAnsi" w:cstheme="minorBidi"/>
          <w:b w:val="0"/>
          <w:caps w:val="0"/>
          <w:noProof/>
          <w:sz w:val="22"/>
          <w:szCs w:val="22"/>
        </w:rPr>
      </w:pPr>
      <w:del w:id="1063" w:author="Tom Bergeron" w:date="2020-10-08T09:18:00Z">
        <w:r w:rsidDel="00BD0DA7">
          <w:rPr>
            <w:noProof/>
          </w:rPr>
          <w:fldChar w:fldCharType="begin"/>
        </w:r>
        <w:r w:rsidDel="00BD0DA7">
          <w:rPr>
            <w:noProof/>
          </w:rPr>
          <w:delInstrText xml:space="preserve"> HYPERLINK \l "_Toc491413998" </w:delInstrText>
        </w:r>
        <w:r w:rsidDel="00BD0DA7">
          <w:rPr>
            <w:noProof/>
          </w:rPr>
          <w:fldChar w:fldCharType="separate"/>
        </w:r>
      </w:del>
      <w:ins w:id="1064" w:author="Tom Bergeron" w:date="2020-10-08T09:33:00Z">
        <w:r w:rsidR="006E32D5">
          <w:rPr>
            <w:b w:val="0"/>
            <w:bCs/>
            <w:noProof/>
          </w:rPr>
          <w:t>Error! Hyperlink reference not valid.</w:t>
        </w:r>
      </w:ins>
      <w:del w:id="1065" w:author="Tom Bergeron" w:date="2020-10-08T09:18:00Z">
        <w:r w:rsidR="00AA7CB2" w:rsidRPr="007D4653" w:rsidDel="00BD0DA7">
          <w:rPr>
            <w:rStyle w:val="Hyperlink"/>
            <w:noProof/>
          </w:rPr>
          <w:delText>Profile Explorer</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_Toc491413998 \h </w:delInstrText>
        </w:r>
        <w:r w:rsidR="00AA7CB2" w:rsidDel="00BD0DA7">
          <w:rPr>
            <w:noProof/>
            <w:webHidden/>
          </w:rPr>
        </w:r>
        <w:r w:rsidR="00AA7CB2" w:rsidDel="00BD0DA7">
          <w:rPr>
            <w:noProof/>
            <w:webHidden/>
          </w:rPr>
          <w:fldChar w:fldCharType="separate"/>
        </w:r>
        <w:r w:rsidR="00AA7CB2" w:rsidDel="00BD0DA7">
          <w:rPr>
            <w:noProof/>
            <w:webHidden/>
          </w:rPr>
          <w:delText>49</w:delText>
        </w:r>
        <w:r w:rsidR="00AA7CB2" w:rsidDel="00BD0DA7">
          <w:rPr>
            <w:noProof/>
            <w:webHidden/>
          </w:rPr>
          <w:fldChar w:fldCharType="end"/>
        </w:r>
        <w:r w:rsidDel="00BD0DA7">
          <w:rPr>
            <w:noProof/>
          </w:rPr>
          <w:fldChar w:fldCharType="end"/>
        </w:r>
      </w:del>
    </w:p>
    <w:p w14:paraId="6FC90BEF" w14:textId="56BAE8C0" w:rsidR="00AA7CB2" w:rsidDel="00BD0DA7" w:rsidRDefault="00BD0DA7">
      <w:pPr>
        <w:pStyle w:val="TOC1"/>
        <w:tabs>
          <w:tab w:val="right" w:leader="dot" w:pos="9350"/>
        </w:tabs>
        <w:rPr>
          <w:del w:id="1066" w:author="Tom Bergeron" w:date="2020-10-08T09:18:00Z"/>
          <w:rFonts w:asciiTheme="minorHAnsi" w:eastAsiaTheme="minorEastAsia" w:hAnsiTheme="minorHAnsi" w:cstheme="minorBidi"/>
          <w:b w:val="0"/>
          <w:caps w:val="0"/>
          <w:noProof/>
          <w:sz w:val="22"/>
          <w:szCs w:val="22"/>
        </w:rPr>
      </w:pPr>
      <w:del w:id="1067" w:author="Tom Bergeron" w:date="2020-10-08T09:18:00Z">
        <w:r w:rsidDel="00BD0DA7">
          <w:rPr>
            <w:noProof/>
          </w:rPr>
          <w:fldChar w:fldCharType="begin"/>
        </w:r>
        <w:r w:rsidDel="00BD0DA7">
          <w:rPr>
            <w:noProof/>
          </w:rPr>
          <w:delInstrText xml:space="preserve"> HYPERLINK \l "_Toc491413999" </w:delInstrText>
        </w:r>
        <w:r w:rsidDel="00BD0DA7">
          <w:rPr>
            <w:noProof/>
          </w:rPr>
          <w:fldChar w:fldCharType="separate"/>
        </w:r>
      </w:del>
      <w:ins w:id="1068" w:author="Tom Bergeron" w:date="2020-10-08T09:33:00Z">
        <w:r w:rsidR="006E32D5">
          <w:rPr>
            <w:b w:val="0"/>
            <w:bCs/>
            <w:noProof/>
          </w:rPr>
          <w:t>Error! Hyperlink reference not valid.</w:t>
        </w:r>
      </w:ins>
      <w:del w:id="1069" w:author="Tom Bergeron" w:date="2020-10-08T09:18:00Z">
        <w:r w:rsidR="00AA7CB2" w:rsidRPr="007D4653" w:rsidDel="00BD0DA7">
          <w:rPr>
            <w:rStyle w:val="Hyperlink"/>
            <w:noProof/>
          </w:rPr>
          <w:delText>Virtual Profiling</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_Toc491413999 \h </w:delInstrText>
        </w:r>
        <w:r w:rsidR="00AA7CB2" w:rsidDel="00BD0DA7">
          <w:rPr>
            <w:noProof/>
            <w:webHidden/>
          </w:rPr>
        </w:r>
        <w:r w:rsidR="00AA7CB2" w:rsidDel="00BD0DA7">
          <w:rPr>
            <w:noProof/>
            <w:webHidden/>
          </w:rPr>
          <w:fldChar w:fldCharType="separate"/>
        </w:r>
        <w:r w:rsidR="00AA7CB2" w:rsidDel="00BD0DA7">
          <w:rPr>
            <w:noProof/>
            <w:webHidden/>
          </w:rPr>
          <w:delText>56</w:delText>
        </w:r>
        <w:r w:rsidR="00AA7CB2" w:rsidDel="00BD0DA7">
          <w:rPr>
            <w:noProof/>
            <w:webHidden/>
          </w:rPr>
          <w:fldChar w:fldCharType="end"/>
        </w:r>
        <w:r w:rsidDel="00BD0DA7">
          <w:rPr>
            <w:noProof/>
          </w:rPr>
          <w:fldChar w:fldCharType="end"/>
        </w:r>
      </w:del>
    </w:p>
    <w:p w14:paraId="0EDBCA69" w14:textId="57FAD9F6" w:rsidR="00AA7CB2" w:rsidDel="00BD0DA7" w:rsidRDefault="00BD0DA7">
      <w:pPr>
        <w:pStyle w:val="TOC1"/>
        <w:tabs>
          <w:tab w:val="right" w:leader="dot" w:pos="9350"/>
        </w:tabs>
        <w:rPr>
          <w:del w:id="1070" w:author="Tom Bergeron" w:date="2020-10-08T09:18:00Z"/>
          <w:rFonts w:asciiTheme="minorHAnsi" w:eastAsiaTheme="minorEastAsia" w:hAnsiTheme="minorHAnsi" w:cstheme="minorBidi"/>
          <w:b w:val="0"/>
          <w:caps w:val="0"/>
          <w:noProof/>
          <w:sz w:val="22"/>
          <w:szCs w:val="22"/>
        </w:rPr>
      </w:pPr>
      <w:del w:id="1071" w:author="Tom Bergeron" w:date="2020-10-08T09:18:00Z">
        <w:r w:rsidDel="00BD0DA7">
          <w:rPr>
            <w:noProof/>
          </w:rPr>
          <w:fldChar w:fldCharType="begin"/>
        </w:r>
        <w:r w:rsidDel="00BD0DA7">
          <w:rPr>
            <w:noProof/>
          </w:rPr>
          <w:delInstrText xml:space="preserve"> HYPERLINK \l "_Toc491414000" </w:delInstrText>
        </w:r>
        <w:r w:rsidDel="00BD0DA7">
          <w:rPr>
            <w:noProof/>
          </w:rPr>
          <w:fldChar w:fldCharType="separate"/>
        </w:r>
      </w:del>
      <w:ins w:id="1072" w:author="Tom Bergeron" w:date="2020-10-08T09:33:00Z">
        <w:r w:rsidR="006E32D5">
          <w:rPr>
            <w:b w:val="0"/>
            <w:bCs/>
            <w:noProof/>
          </w:rPr>
          <w:t>Error! Hyperlink reference not valid.</w:t>
        </w:r>
      </w:ins>
      <w:del w:id="1073" w:author="Tom Bergeron" w:date="2020-10-08T09:18:00Z">
        <w:r w:rsidR="00AA7CB2" w:rsidRPr="007D4653" w:rsidDel="00BD0DA7">
          <w:rPr>
            <w:rStyle w:val="Hyperlink"/>
            <w:noProof/>
          </w:rPr>
          <w:delText>Password Protection</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_Toc491414000 \h </w:delInstrText>
        </w:r>
        <w:r w:rsidR="00AA7CB2" w:rsidDel="00BD0DA7">
          <w:rPr>
            <w:noProof/>
            <w:webHidden/>
          </w:rPr>
        </w:r>
        <w:r w:rsidR="00AA7CB2" w:rsidDel="00BD0DA7">
          <w:rPr>
            <w:noProof/>
            <w:webHidden/>
          </w:rPr>
          <w:fldChar w:fldCharType="separate"/>
        </w:r>
        <w:r w:rsidR="00AA7CB2" w:rsidDel="00BD0DA7">
          <w:rPr>
            <w:noProof/>
            <w:webHidden/>
          </w:rPr>
          <w:delText>68</w:delText>
        </w:r>
        <w:r w:rsidR="00AA7CB2" w:rsidDel="00BD0DA7">
          <w:rPr>
            <w:noProof/>
            <w:webHidden/>
          </w:rPr>
          <w:fldChar w:fldCharType="end"/>
        </w:r>
        <w:r w:rsidDel="00BD0DA7">
          <w:rPr>
            <w:noProof/>
          </w:rPr>
          <w:fldChar w:fldCharType="end"/>
        </w:r>
      </w:del>
    </w:p>
    <w:p w14:paraId="20F0D7EB" w14:textId="0D09E150" w:rsidR="00AA7CB2" w:rsidDel="00BD0DA7" w:rsidRDefault="00BD0DA7">
      <w:pPr>
        <w:pStyle w:val="TOC1"/>
        <w:tabs>
          <w:tab w:val="right" w:leader="dot" w:pos="9350"/>
        </w:tabs>
        <w:rPr>
          <w:del w:id="1074" w:author="Tom Bergeron" w:date="2020-10-08T09:18:00Z"/>
          <w:rFonts w:asciiTheme="minorHAnsi" w:eastAsiaTheme="minorEastAsia" w:hAnsiTheme="minorHAnsi" w:cstheme="minorBidi"/>
          <w:b w:val="0"/>
          <w:caps w:val="0"/>
          <w:noProof/>
          <w:sz w:val="22"/>
          <w:szCs w:val="22"/>
        </w:rPr>
      </w:pPr>
      <w:del w:id="1075" w:author="Tom Bergeron" w:date="2020-10-08T09:18:00Z">
        <w:r w:rsidDel="00BD0DA7">
          <w:rPr>
            <w:noProof/>
          </w:rPr>
          <w:fldChar w:fldCharType="begin"/>
        </w:r>
        <w:r w:rsidDel="00BD0DA7">
          <w:rPr>
            <w:noProof/>
          </w:rPr>
          <w:delInstrText xml:space="preserve"> HYPERLINK \l "_Toc491414001" </w:delInstrText>
        </w:r>
        <w:r w:rsidDel="00BD0DA7">
          <w:rPr>
            <w:noProof/>
          </w:rPr>
          <w:fldChar w:fldCharType="separate"/>
        </w:r>
      </w:del>
      <w:ins w:id="1076" w:author="Tom Bergeron" w:date="2020-10-08T09:33:00Z">
        <w:r w:rsidR="006E32D5">
          <w:rPr>
            <w:b w:val="0"/>
            <w:bCs/>
            <w:noProof/>
          </w:rPr>
          <w:t>Error! Hyperlink reference not valid.</w:t>
        </w:r>
      </w:ins>
      <w:del w:id="1077" w:author="Tom Bergeron" w:date="2020-10-08T09:18:00Z">
        <w:r w:rsidR="00AA7CB2" w:rsidRPr="007D4653" w:rsidDel="00BD0DA7">
          <w:rPr>
            <w:rStyle w:val="Hyperlink"/>
            <w:noProof/>
          </w:rPr>
          <w:delText>Printing</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_Toc491414001 \h </w:delInstrText>
        </w:r>
        <w:r w:rsidR="00AA7CB2" w:rsidDel="00BD0DA7">
          <w:rPr>
            <w:noProof/>
            <w:webHidden/>
          </w:rPr>
        </w:r>
        <w:r w:rsidR="00AA7CB2" w:rsidDel="00BD0DA7">
          <w:rPr>
            <w:noProof/>
            <w:webHidden/>
          </w:rPr>
          <w:fldChar w:fldCharType="separate"/>
        </w:r>
        <w:r w:rsidR="00AA7CB2" w:rsidDel="00BD0DA7">
          <w:rPr>
            <w:noProof/>
            <w:webHidden/>
          </w:rPr>
          <w:delText>69</w:delText>
        </w:r>
        <w:r w:rsidR="00AA7CB2" w:rsidDel="00BD0DA7">
          <w:rPr>
            <w:noProof/>
            <w:webHidden/>
          </w:rPr>
          <w:fldChar w:fldCharType="end"/>
        </w:r>
        <w:r w:rsidDel="00BD0DA7">
          <w:rPr>
            <w:noProof/>
          </w:rPr>
          <w:fldChar w:fldCharType="end"/>
        </w:r>
      </w:del>
    </w:p>
    <w:p w14:paraId="52980792" w14:textId="06541F13" w:rsidR="00AA7CB2" w:rsidDel="00BD0DA7" w:rsidRDefault="00BD0DA7">
      <w:pPr>
        <w:pStyle w:val="TOC1"/>
        <w:tabs>
          <w:tab w:val="right" w:leader="dot" w:pos="9350"/>
        </w:tabs>
        <w:rPr>
          <w:del w:id="1078" w:author="Tom Bergeron" w:date="2020-10-08T09:18:00Z"/>
          <w:rFonts w:asciiTheme="minorHAnsi" w:eastAsiaTheme="minorEastAsia" w:hAnsiTheme="minorHAnsi" w:cstheme="minorBidi"/>
          <w:b w:val="0"/>
          <w:caps w:val="0"/>
          <w:noProof/>
          <w:sz w:val="22"/>
          <w:szCs w:val="22"/>
        </w:rPr>
      </w:pPr>
      <w:del w:id="1079" w:author="Tom Bergeron" w:date="2020-10-08T09:18:00Z">
        <w:r w:rsidDel="00BD0DA7">
          <w:rPr>
            <w:noProof/>
          </w:rPr>
          <w:fldChar w:fldCharType="begin"/>
        </w:r>
        <w:r w:rsidDel="00BD0DA7">
          <w:rPr>
            <w:noProof/>
          </w:rPr>
          <w:delInstrText xml:space="preserve"> HYPERLINK \l "_Toc491414002" </w:delInstrText>
        </w:r>
        <w:r w:rsidDel="00BD0DA7">
          <w:rPr>
            <w:noProof/>
          </w:rPr>
          <w:fldChar w:fldCharType="separate"/>
        </w:r>
      </w:del>
      <w:ins w:id="1080" w:author="Tom Bergeron" w:date="2020-10-08T09:33:00Z">
        <w:r w:rsidR="006E32D5">
          <w:rPr>
            <w:b w:val="0"/>
            <w:bCs/>
            <w:noProof/>
          </w:rPr>
          <w:t>Error! Hyperlink reference not valid.</w:t>
        </w:r>
      </w:ins>
      <w:del w:id="1081" w:author="Tom Bergeron" w:date="2020-10-08T09:18:00Z">
        <w:r w:rsidR="00AA7CB2" w:rsidRPr="007D4653" w:rsidDel="00BD0DA7">
          <w:rPr>
            <w:rStyle w:val="Hyperlink"/>
            <w:noProof/>
          </w:rPr>
          <w:delText>Write Data to and View Data Over a Network</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_Toc491414002 \h </w:delInstrText>
        </w:r>
        <w:r w:rsidR="00AA7CB2" w:rsidDel="00BD0DA7">
          <w:rPr>
            <w:noProof/>
            <w:webHidden/>
          </w:rPr>
        </w:r>
        <w:r w:rsidR="00AA7CB2" w:rsidDel="00BD0DA7">
          <w:rPr>
            <w:noProof/>
            <w:webHidden/>
          </w:rPr>
          <w:fldChar w:fldCharType="separate"/>
        </w:r>
        <w:r w:rsidR="00AA7CB2" w:rsidDel="00BD0DA7">
          <w:rPr>
            <w:noProof/>
            <w:webHidden/>
          </w:rPr>
          <w:delText>71</w:delText>
        </w:r>
        <w:r w:rsidR="00AA7CB2" w:rsidDel="00BD0DA7">
          <w:rPr>
            <w:noProof/>
            <w:webHidden/>
          </w:rPr>
          <w:fldChar w:fldCharType="end"/>
        </w:r>
        <w:r w:rsidDel="00BD0DA7">
          <w:rPr>
            <w:noProof/>
          </w:rPr>
          <w:fldChar w:fldCharType="end"/>
        </w:r>
      </w:del>
    </w:p>
    <w:p w14:paraId="2D674488" w14:textId="703C87A5" w:rsidR="00AA7CB2" w:rsidDel="00BD0DA7" w:rsidRDefault="00BD0DA7">
      <w:pPr>
        <w:pStyle w:val="TOC1"/>
        <w:tabs>
          <w:tab w:val="right" w:leader="dot" w:pos="9350"/>
        </w:tabs>
        <w:rPr>
          <w:del w:id="1082" w:author="Tom Bergeron" w:date="2020-10-08T09:18:00Z"/>
          <w:rFonts w:asciiTheme="minorHAnsi" w:eastAsiaTheme="minorEastAsia" w:hAnsiTheme="minorHAnsi" w:cstheme="minorBidi"/>
          <w:b w:val="0"/>
          <w:caps w:val="0"/>
          <w:noProof/>
          <w:sz w:val="22"/>
          <w:szCs w:val="22"/>
        </w:rPr>
      </w:pPr>
      <w:del w:id="1083" w:author="Tom Bergeron" w:date="2020-10-08T09:18:00Z">
        <w:r w:rsidDel="00BD0DA7">
          <w:rPr>
            <w:noProof/>
          </w:rPr>
          <w:fldChar w:fldCharType="begin"/>
        </w:r>
        <w:r w:rsidDel="00BD0DA7">
          <w:rPr>
            <w:noProof/>
          </w:rPr>
          <w:delInstrText xml:space="preserve"> HYPERLINK \l "_Toc491414003" </w:delInstrText>
        </w:r>
        <w:r w:rsidDel="00BD0DA7">
          <w:rPr>
            <w:noProof/>
          </w:rPr>
          <w:fldChar w:fldCharType="separate"/>
        </w:r>
      </w:del>
      <w:ins w:id="1084" w:author="Tom Bergeron" w:date="2020-10-08T09:33:00Z">
        <w:r w:rsidR="006E32D5">
          <w:rPr>
            <w:b w:val="0"/>
            <w:bCs/>
            <w:noProof/>
          </w:rPr>
          <w:t>Error! Hyperlink reference not valid.</w:t>
        </w:r>
      </w:ins>
      <w:del w:id="1085" w:author="Tom Bergeron" w:date="2020-10-08T09:18:00Z">
        <w:r w:rsidR="00AA7CB2" w:rsidRPr="007D4653" w:rsidDel="00BD0DA7">
          <w:rPr>
            <w:rStyle w:val="Hyperlink"/>
            <w:noProof/>
          </w:rPr>
          <w:delText>Messages During Profiling and Baseline Profiling</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_Toc491414003 \h </w:delInstrText>
        </w:r>
        <w:r w:rsidR="00AA7CB2" w:rsidDel="00BD0DA7">
          <w:rPr>
            <w:noProof/>
            <w:webHidden/>
          </w:rPr>
        </w:r>
        <w:r w:rsidR="00AA7CB2" w:rsidDel="00BD0DA7">
          <w:rPr>
            <w:noProof/>
            <w:webHidden/>
          </w:rPr>
          <w:fldChar w:fldCharType="separate"/>
        </w:r>
        <w:r w:rsidR="00AA7CB2" w:rsidDel="00BD0DA7">
          <w:rPr>
            <w:noProof/>
            <w:webHidden/>
          </w:rPr>
          <w:delText>75</w:delText>
        </w:r>
        <w:r w:rsidR="00AA7CB2" w:rsidDel="00BD0DA7">
          <w:rPr>
            <w:noProof/>
            <w:webHidden/>
          </w:rPr>
          <w:fldChar w:fldCharType="end"/>
        </w:r>
        <w:r w:rsidDel="00BD0DA7">
          <w:rPr>
            <w:noProof/>
          </w:rPr>
          <w:fldChar w:fldCharType="end"/>
        </w:r>
      </w:del>
    </w:p>
    <w:p w14:paraId="6DBCDCBC" w14:textId="15EDB84C" w:rsidR="00AA7CB2" w:rsidDel="00BD0DA7" w:rsidRDefault="00BD0DA7">
      <w:pPr>
        <w:pStyle w:val="TOC1"/>
        <w:tabs>
          <w:tab w:val="right" w:leader="dot" w:pos="9350"/>
        </w:tabs>
        <w:rPr>
          <w:del w:id="1086" w:author="Tom Bergeron" w:date="2020-10-08T09:18:00Z"/>
          <w:rFonts w:asciiTheme="minorHAnsi" w:eastAsiaTheme="minorEastAsia" w:hAnsiTheme="minorHAnsi" w:cstheme="minorBidi"/>
          <w:b w:val="0"/>
          <w:caps w:val="0"/>
          <w:noProof/>
          <w:sz w:val="22"/>
          <w:szCs w:val="22"/>
        </w:rPr>
      </w:pPr>
      <w:del w:id="1087" w:author="Tom Bergeron" w:date="2020-10-08T09:18:00Z">
        <w:r w:rsidDel="00BD0DA7">
          <w:rPr>
            <w:noProof/>
          </w:rPr>
          <w:fldChar w:fldCharType="begin"/>
        </w:r>
        <w:r w:rsidDel="00BD0DA7">
          <w:rPr>
            <w:noProof/>
          </w:rPr>
          <w:delInstrText xml:space="preserve"> HYPERLINK \l "_Toc491414004" </w:delInstrText>
        </w:r>
        <w:r w:rsidDel="00BD0DA7">
          <w:rPr>
            <w:noProof/>
          </w:rPr>
          <w:fldChar w:fldCharType="separate"/>
        </w:r>
      </w:del>
      <w:ins w:id="1088" w:author="Tom Bergeron" w:date="2020-10-08T09:33:00Z">
        <w:r w:rsidR="006E32D5">
          <w:rPr>
            <w:b w:val="0"/>
            <w:bCs/>
            <w:noProof/>
          </w:rPr>
          <w:t>Error! Hyperlink reference not valid.</w:t>
        </w:r>
      </w:ins>
      <w:del w:id="1089" w:author="Tom Bergeron" w:date="2020-10-08T09:18:00Z">
        <w:r w:rsidR="00AA7CB2" w:rsidRPr="007D4653" w:rsidDel="00BD0DA7">
          <w:rPr>
            <w:rStyle w:val="Hyperlink"/>
            <w:noProof/>
          </w:rPr>
          <w:delText>Communicate with Oven Controllers</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_Toc491414004 \h </w:delInstrText>
        </w:r>
        <w:r w:rsidR="00AA7CB2" w:rsidDel="00BD0DA7">
          <w:rPr>
            <w:noProof/>
            <w:webHidden/>
          </w:rPr>
        </w:r>
        <w:r w:rsidR="00AA7CB2" w:rsidDel="00BD0DA7">
          <w:rPr>
            <w:noProof/>
            <w:webHidden/>
          </w:rPr>
          <w:fldChar w:fldCharType="separate"/>
        </w:r>
        <w:r w:rsidR="00AA7CB2" w:rsidDel="00BD0DA7">
          <w:rPr>
            <w:noProof/>
            <w:webHidden/>
          </w:rPr>
          <w:delText>78</w:delText>
        </w:r>
        <w:r w:rsidR="00AA7CB2" w:rsidDel="00BD0DA7">
          <w:rPr>
            <w:noProof/>
            <w:webHidden/>
          </w:rPr>
          <w:fldChar w:fldCharType="end"/>
        </w:r>
        <w:r w:rsidDel="00BD0DA7">
          <w:rPr>
            <w:noProof/>
          </w:rPr>
          <w:fldChar w:fldCharType="end"/>
        </w:r>
      </w:del>
    </w:p>
    <w:p w14:paraId="016D1582" w14:textId="083BFF35" w:rsidR="00AA7CB2" w:rsidDel="00BD0DA7" w:rsidRDefault="00BD0DA7">
      <w:pPr>
        <w:pStyle w:val="TOC1"/>
        <w:tabs>
          <w:tab w:val="right" w:leader="dot" w:pos="9350"/>
        </w:tabs>
        <w:rPr>
          <w:del w:id="1090" w:author="Tom Bergeron" w:date="2020-10-08T09:18:00Z"/>
          <w:rFonts w:asciiTheme="minorHAnsi" w:eastAsiaTheme="minorEastAsia" w:hAnsiTheme="minorHAnsi" w:cstheme="minorBidi"/>
          <w:b w:val="0"/>
          <w:caps w:val="0"/>
          <w:noProof/>
          <w:sz w:val="22"/>
          <w:szCs w:val="22"/>
        </w:rPr>
      </w:pPr>
      <w:del w:id="1091" w:author="Tom Bergeron" w:date="2020-10-08T09:18:00Z">
        <w:r w:rsidDel="00BD0DA7">
          <w:rPr>
            <w:noProof/>
          </w:rPr>
          <w:fldChar w:fldCharType="begin"/>
        </w:r>
        <w:r w:rsidDel="00BD0DA7">
          <w:rPr>
            <w:noProof/>
          </w:rPr>
          <w:delInstrText xml:space="preserve"> HYPERLINK \l "_Toc491414005" </w:delInstrText>
        </w:r>
        <w:r w:rsidDel="00BD0DA7">
          <w:rPr>
            <w:noProof/>
          </w:rPr>
          <w:fldChar w:fldCharType="separate"/>
        </w:r>
      </w:del>
      <w:ins w:id="1092" w:author="Tom Bergeron" w:date="2020-10-08T09:33:00Z">
        <w:r w:rsidR="006E32D5">
          <w:rPr>
            <w:b w:val="0"/>
            <w:bCs/>
            <w:noProof/>
          </w:rPr>
          <w:t>Error! Hyperlink reference not valid.</w:t>
        </w:r>
      </w:ins>
      <w:del w:id="1093" w:author="Tom Bergeron" w:date="2020-10-08T09:18:00Z">
        <w:r w:rsidR="00AA7CB2" w:rsidRPr="007D4653" w:rsidDel="00BD0DA7">
          <w:rPr>
            <w:rStyle w:val="Hyperlink"/>
            <w:noProof/>
          </w:rPr>
          <w:delText>Dual Lane Systems And Functionality</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_Toc491414005 \h </w:delInstrText>
        </w:r>
        <w:r w:rsidR="00AA7CB2" w:rsidDel="00BD0DA7">
          <w:rPr>
            <w:noProof/>
            <w:webHidden/>
          </w:rPr>
        </w:r>
        <w:r w:rsidR="00AA7CB2" w:rsidDel="00BD0DA7">
          <w:rPr>
            <w:noProof/>
            <w:webHidden/>
          </w:rPr>
          <w:fldChar w:fldCharType="separate"/>
        </w:r>
        <w:r w:rsidR="00AA7CB2" w:rsidDel="00BD0DA7">
          <w:rPr>
            <w:noProof/>
            <w:webHidden/>
          </w:rPr>
          <w:delText>85</w:delText>
        </w:r>
        <w:r w:rsidR="00AA7CB2" w:rsidDel="00BD0DA7">
          <w:rPr>
            <w:noProof/>
            <w:webHidden/>
          </w:rPr>
          <w:fldChar w:fldCharType="end"/>
        </w:r>
        <w:r w:rsidDel="00BD0DA7">
          <w:rPr>
            <w:noProof/>
          </w:rPr>
          <w:fldChar w:fldCharType="end"/>
        </w:r>
      </w:del>
    </w:p>
    <w:p w14:paraId="50DEBD6B" w14:textId="082A6268" w:rsidR="00AA7CB2" w:rsidDel="00BD0DA7" w:rsidRDefault="00BD0DA7">
      <w:pPr>
        <w:pStyle w:val="TOC1"/>
        <w:tabs>
          <w:tab w:val="right" w:leader="dot" w:pos="9350"/>
        </w:tabs>
        <w:rPr>
          <w:del w:id="1094" w:author="Tom Bergeron" w:date="2020-10-08T09:18:00Z"/>
          <w:rFonts w:asciiTheme="minorHAnsi" w:eastAsiaTheme="minorEastAsia" w:hAnsiTheme="minorHAnsi" w:cstheme="minorBidi"/>
          <w:b w:val="0"/>
          <w:caps w:val="0"/>
          <w:noProof/>
          <w:sz w:val="22"/>
          <w:szCs w:val="22"/>
        </w:rPr>
      </w:pPr>
      <w:del w:id="1095" w:author="Tom Bergeron" w:date="2020-10-08T09:18:00Z">
        <w:r w:rsidDel="00BD0DA7">
          <w:rPr>
            <w:noProof/>
          </w:rPr>
          <w:fldChar w:fldCharType="begin"/>
        </w:r>
        <w:r w:rsidDel="00BD0DA7">
          <w:rPr>
            <w:noProof/>
          </w:rPr>
          <w:delInstrText xml:space="preserve"> HYPERLINK \l "_Toc491414006" </w:delInstrText>
        </w:r>
        <w:r w:rsidDel="00BD0DA7">
          <w:rPr>
            <w:noProof/>
          </w:rPr>
          <w:fldChar w:fldCharType="separate"/>
        </w:r>
      </w:del>
      <w:ins w:id="1096" w:author="Tom Bergeron" w:date="2020-10-08T09:33:00Z">
        <w:r w:rsidR="006E32D5">
          <w:rPr>
            <w:b w:val="0"/>
            <w:bCs/>
            <w:noProof/>
          </w:rPr>
          <w:t>Error! Hyperlink reference not valid.</w:t>
        </w:r>
      </w:ins>
      <w:del w:id="1097" w:author="Tom Bergeron" w:date="2020-10-08T09:18:00Z">
        <w:r w:rsidR="00AA7CB2" w:rsidRPr="007D4653" w:rsidDel="00BD0DA7">
          <w:rPr>
            <w:rStyle w:val="Hyperlink"/>
            <w:noProof/>
          </w:rPr>
          <w:delText>Configuration Program</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_Toc491414006 \h </w:delInstrText>
        </w:r>
        <w:r w:rsidR="00AA7CB2" w:rsidDel="00BD0DA7">
          <w:rPr>
            <w:noProof/>
            <w:webHidden/>
          </w:rPr>
        </w:r>
        <w:r w:rsidR="00AA7CB2" w:rsidDel="00BD0DA7">
          <w:rPr>
            <w:noProof/>
            <w:webHidden/>
          </w:rPr>
          <w:fldChar w:fldCharType="separate"/>
        </w:r>
        <w:r w:rsidR="00AA7CB2" w:rsidDel="00BD0DA7">
          <w:rPr>
            <w:noProof/>
            <w:webHidden/>
          </w:rPr>
          <w:delText>88</w:delText>
        </w:r>
        <w:r w:rsidR="00AA7CB2" w:rsidDel="00BD0DA7">
          <w:rPr>
            <w:noProof/>
            <w:webHidden/>
          </w:rPr>
          <w:fldChar w:fldCharType="end"/>
        </w:r>
        <w:r w:rsidDel="00BD0DA7">
          <w:rPr>
            <w:noProof/>
          </w:rPr>
          <w:fldChar w:fldCharType="end"/>
        </w:r>
      </w:del>
    </w:p>
    <w:p w14:paraId="0C159D9F" w14:textId="7A35C83D" w:rsidR="00AA7CB2" w:rsidDel="00BD0DA7" w:rsidRDefault="00BD0DA7">
      <w:pPr>
        <w:pStyle w:val="TOC1"/>
        <w:tabs>
          <w:tab w:val="right" w:leader="dot" w:pos="9350"/>
        </w:tabs>
        <w:rPr>
          <w:del w:id="1098" w:author="Tom Bergeron" w:date="2020-10-08T09:18:00Z"/>
          <w:rFonts w:asciiTheme="minorHAnsi" w:eastAsiaTheme="minorEastAsia" w:hAnsiTheme="minorHAnsi" w:cstheme="minorBidi"/>
          <w:b w:val="0"/>
          <w:caps w:val="0"/>
          <w:noProof/>
          <w:sz w:val="22"/>
          <w:szCs w:val="22"/>
        </w:rPr>
      </w:pPr>
      <w:del w:id="1099" w:author="Tom Bergeron" w:date="2020-10-08T09:18:00Z">
        <w:r w:rsidDel="00BD0DA7">
          <w:rPr>
            <w:noProof/>
          </w:rPr>
          <w:fldChar w:fldCharType="begin"/>
        </w:r>
        <w:r w:rsidDel="00BD0DA7">
          <w:rPr>
            <w:noProof/>
          </w:rPr>
          <w:delInstrText xml:space="preserve"> HYPERLINK \l "_Toc491414007" </w:delInstrText>
        </w:r>
        <w:r w:rsidDel="00BD0DA7">
          <w:rPr>
            <w:noProof/>
          </w:rPr>
          <w:fldChar w:fldCharType="separate"/>
        </w:r>
      </w:del>
      <w:ins w:id="1100" w:author="Tom Bergeron" w:date="2020-10-08T09:33:00Z">
        <w:r w:rsidR="006E32D5">
          <w:rPr>
            <w:b w:val="0"/>
            <w:bCs/>
            <w:noProof/>
          </w:rPr>
          <w:t>Error! Hyperlink reference not valid.</w:t>
        </w:r>
      </w:ins>
      <w:del w:id="1101" w:author="Tom Bergeron" w:date="2020-10-08T09:18:00Z">
        <w:r w:rsidR="00AA7CB2" w:rsidRPr="007D4653" w:rsidDel="00BD0DA7">
          <w:rPr>
            <w:rStyle w:val="Hyperlink"/>
            <w:noProof/>
          </w:rPr>
          <w:delText>Troubleshoot COM Ports</w:delText>
        </w:r>
        <w:r w:rsidR="00AA7CB2" w:rsidDel="00BD0DA7">
          <w:rPr>
            <w:noProof/>
            <w:webHidden/>
          </w:rPr>
          <w:tab/>
        </w:r>
        <w:r w:rsidR="00AA7CB2" w:rsidDel="00BD0DA7">
          <w:rPr>
            <w:noProof/>
            <w:webHidden/>
          </w:rPr>
          <w:fldChar w:fldCharType="begin"/>
        </w:r>
        <w:r w:rsidR="00AA7CB2" w:rsidDel="00BD0DA7">
          <w:rPr>
            <w:noProof/>
            <w:webHidden/>
          </w:rPr>
          <w:delInstrText xml:space="preserve"> PAGEREF _Toc491414007 \h </w:delInstrText>
        </w:r>
        <w:r w:rsidR="00AA7CB2" w:rsidDel="00BD0DA7">
          <w:rPr>
            <w:noProof/>
            <w:webHidden/>
          </w:rPr>
        </w:r>
        <w:r w:rsidR="00AA7CB2" w:rsidDel="00BD0DA7">
          <w:rPr>
            <w:noProof/>
            <w:webHidden/>
          </w:rPr>
          <w:fldChar w:fldCharType="separate"/>
        </w:r>
        <w:r w:rsidR="00AA7CB2" w:rsidDel="00BD0DA7">
          <w:rPr>
            <w:noProof/>
            <w:webHidden/>
          </w:rPr>
          <w:delText>90</w:delText>
        </w:r>
        <w:r w:rsidR="00AA7CB2" w:rsidDel="00BD0DA7">
          <w:rPr>
            <w:noProof/>
            <w:webHidden/>
          </w:rPr>
          <w:fldChar w:fldCharType="end"/>
        </w:r>
        <w:r w:rsidDel="00BD0DA7">
          <w:rPr>
            <w:noProof/>
          </w:rPr>
          <w:fldChar w:fldCharType="end"/>
        </w:r>
      </w:del>
    </w:p>
    <w:p w14:paraId="0D5A2313" w14:textId="28910503" w:rsidR="00AA7CB2" w:rsidDel="006E32D5" w:rsidRDefault="00AA7CB2">
      <w:pPr>
        <w:pStyle w:val="TOC1"/>
        <w:tabs>
          <w:tab w:val="right" w:leader="dot" w:pos="9350"/>
        </w:tabs>
        <w:rPr>
          <w:del w:id="1102" w:author="Tom Bergeron" w:date="2020-10-08T09:33:00Z"/>
          <w:rFonts w:asciiTheme="minorHAnsi" w:eastAsiaTheme="minorEastAsia" w:hAnsiTheme="minorHAnsi" w:cstheme="minorBidi"/>
          <w:b w:val="0"/>
          <w:caps w:val="0"/>
          <w:noProof/>
          <w:sz w:val="22"/>
          <w:szCs w:val="22"/>
        </w:rPr>
      </w:pPr>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1103" w:name="_Toc119468062"/>
      <w:bookmarkStart w:id="1104" w:name="_Toc329784592"/>
      <w:bookmarkStart w:id="1105" w:name="_Toc331173656"/>
      <w:bookmarkStart w:id="1106" w:name="_Toc332208763"/>
      <w:bookmarkStart w:id="1107" w:name="_Toc332274010"/>
      <w:bookmarkStart w:id="1108" w:name="_Toc367109131"/>
      <w:bookmarkStart w:id="1109" w:name="_Toc394486330"/>
      <w:bookmarkStart w:id="1110" w:name="_Toc394583536"/>
      <w:bookmarkStart w:id="1111" w:name="_Toc468171251"/>
      <w:bookmarkStart w:id="1112" w:name="_Toc468549168"/>
      <w:bookmarkStart w:id="1113" w:name="_Toc468552686"/>
      <w:bookmarkStart w:id="1114" w:name="_Toc469041213"/>
      <w:bookmarkStart w:id="1115" w:name="_Toc469041319"/>
      <w:bookmarkStart w:id="1116" w:name="_Toc469043278"/>
      <w:bookmarkStart w:id="1117" w:name="_Toc469044912"/>
      <w:bookmarkStart w:id="1118" w:name="_Toc469139208"/>
      <w:bookmarkStart w:id="1119" w:name="_Toc469143765"/>
      <w:bookmarkStart w:id="1120" w:name="_Toc469152523"/>
      <w:bookmarkStart w:id="1121" w:name="_Toc469152653"/>
      <w:bookmarkStart w:id="1122" w:name="_Toc491174752"/>
      <w:bookmarkStart w:id="1123" w:name="_Toc491175153"/>
      <w:bookmarkStart w:id="1124" w:name="_Toc491337733"/>
      <w:bookmarkStart w:id="1125" w:name="_Toc491337907"/>
      <w:bookmarkStart w:id="1126" w:name="_Toc491338680"/>
      <w:bookmarkStart w:id="1127" w:name="_Toc491339241"/>
      <w:bookmarkStart w:id="1128" w:name="_Toc532836357"/>
      <w:bookmarkStart w:id="1129" w:name="_Toc532855662"/>
      <w:bookmarkStart w:id="1130" w:name="_Toc532856684"/>
      <w:bookmarkStart w:id="1131" w:name="_Toc53041999"/>
      <w:bookmarkStart w:id="1132" w:name="_Toc53042106"/>
      <w:bookmarkStart w:id="1133" w:name="_Toc53042291"/>
      <w:bookmarkStart w:id="1134" w:name="_Toc53042476"/>
      <w:bookmarkEnd w:id="935"/>
      <w:bookmarkEnd w:id="936"/>
      <w:bookmarkEnd w:id="937"/>
      <w:r w:rsidRPr="00957413">
        <w:rPr>
          <w:rStyle w:val="Heading2Char"/>
          <w:b/>
        </w:rPr>
        <w:lastRenderedPageBreak/>
        <w:t>The Hardware</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135" w:name="_Toc469043279"/>
      <w:bookmarkStart w:id="1136" w:name="_Toc469044913"/>
      <w:bookmarkStart w:id="1137" w:name="_Toc469139209"/>
      <w:bookmarkStart w:id="1138" w:name="_Toc469152654"/>
      <w:bookmarkStart w:id="1139" w:name="_Toc491174753"/>
      <w:bookmarkStart w:id="1140" w:name="_Toc491337734"/>
      <w:bookmarkStart w:id="1141" w:name="_Toc491337908"/>
      <w:bookmarkStart w:id="1142" w:name="_Toc491338681"/>
      <w:bookmarkStart w:id="1143" w:name="_Toc532855663"/>
      <w:bookmarkStart w:id="1144" w:name="_Toc532856685"/>
      <w:bookmarkStart w:id="1145" w:name="_Toc53042107"/>
      <w:bookmarkStart w:id="1146" w:name="_Toc53042292"/>
      <w:r w:rsidRPr="006D130E">
        <w:t>eTPU</w:t>
      </w:r>
      <w:bookmarkEnd w:id="1135"/>
      <w:bookmarkEnd w:id="1136"/>
      <w:bookmarkEnd w:id="1137"/>
      <w:bookmarkEnd w:id="1138"/>
      <w:bookmarkEnd w:id="1139"/>
      <w:bookmarkEnd w:id="1140"/>
      <w:bookmarkEnd w:id="1141"/>
      <w:bookmarkEnd w:id="1142"/>
      <w:bookmarkEnd w:id="1143"/>
      <w:bookmarkEnd w:id="1144"/>
      <w:bookmarkEnd w:id="1145"/>
      <w:bookmarkEnd w:id="1146"/>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147" w:name="_Toc469043280"/>
      <w:bookmarkStart w:id="1148" w:name="_Toc469044914"/>
      <w:bookmarkStart w:id="1149" w:name="_Toc469139210"/>
      <w:bookmarkStart w:id="1150" w:name="_Toc469152655"/>
      <w:bookmarkStart w:id="1151" w:name="_Toc491174754"/>
      <w:bookmarkStart w:id="1152" w:name="_Toc491337735"/>
      <w:bookmarkStart w:id="1153" w:name="_Toc491337909"/>
      <w:bookmarkStart w:id="1154" w:name="_Toc491338682"/>
      <w:bookmarkStart w:id="1155" w:name="_Toc532855664"/>
      <w:bookmarkStart w:id="1156" w:name="_Toc532856686"/>
      <w:bookmarkStart w:id="1157" w:name="_Toc53042108"/>
      <w:bookmarkStart w:id="1158" w:name="_Toc53042293"/>
      <w:r w:rsidRPr="006D130E">
        <w:t>Probes</w:t>
      </w:r>
      <w:bookmarkEnd w:id="1147"/>
      <w:bookmarkEnd w:id="1148"/>
      <w:bookmarkEnd w:id="1149"/>
      <w:bookmarkEnd w:id="1150"/>
      <w:bookmarkEnd w:id="1151"/>
      <w:bookmarkEnd w:id="1152"/>
      <w:bookmarkEnd w:id="1153"/>
      <w:bookmarkEnd w:id="1154"/>
      <w:bookmarkEnd w:id="1155"/>
      <w:bookmarkEnd w:id="1156"/>
      <w:bookmarkEnd w:id="1157"/>
      <w:bookmarkEnd w:id="1158"/>
    </w:p>
    <w:p w14:paraId="488B6383" w14:textId="7C4FD26E"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r w:rsidR="00BD0DA7">
        <w:fldChar w:fldCharType="begin"/>
      </w:r>
      <w:r w:rsidR="00BD0DA7">
        <w:instrText xml:space="preserve"> HYPERLINK \l "_Hardware_Diagram" </w:instrText>
      </w:r>
      <w:ins w:id="1159" w:author="Tom Bergeron" w:date="2020-10-08T09:33:00Z"/>
      <w:r w:rsidR="00BD0DA7">
        <w:fldChar w:fldCharType="separate"/>
      </w:r>
      <w:r w:rsidR="00373EF7" w:rsidRPr="006D130E">
        <w:rPr>
          <w:rStyle w:val="Hyperlink"/>
          <w:color w:val="auto"/>
        </w:rPr>
        <w:t>Hardware Diagram</w:t>
      </w:r>
      <w:r w:rsidR="00BD0DA7">
        <w:rPr>
          <w:rStyle w:val="Hyperlink"/>
          <w:color w:val="auto"/>
        </w:rPr>
        <w:fldChar w:fldCharType="end"/>
      </w:r>
      <w:r w:rsidRPr="006D130E">
        <w:t>.</w:t>
      </w:r>
    </w:p>
    <w:p w14:paraId="267573A1" w14:textId="77777777" w:rsidR="009B32F4" w:rsidRPr="006D130E" w:rsidRDefault="00C653DF" w:rsidP="008F51FF">
      <w:pPr>
        <w:pStyle w:val="Heading3"/>
      </w:pPr>
      <w:bookmarkStart w:id="1160" w:name="_Toc469043281"/>
      <w:bookmarkStart w:id="1161" w:name="_Toc469044915"/>
      <w:bookmarkStart w:id="1162" w:name="_Toc469139211"/>
      <w:bookmarkStart w:id="1163" w:name="_Toc469152656"/>
      <w:bookmarkStart w:id="1164" w:name="_Toc491174755"/>
      <w:bookmarkStart w:id="1165" w:name="_Toc491337736"/>
      <w:bookmarkStart w:id="1166" w:name="_Toc491337910"/>
      <w:bookmarkStart w:id="1167" w:name="_Toc491338683"/>
      <w:bookmarkStart w:id="1168" w:name="_Toc532855665"/>
      <w:bookmarkStart w:id="1169" w:name="_Toc532856687"/>
      <w:bookmarkStart w:id="1170" w:name="_Toc53042109"/>
      <w:bookmarkStart w:id="1171" w:name="_Toc53042294"/>
      <w:r w:rsidRPr="006D130E">
        <w:t>Board Sensor</w:t>
      </w:r>
      <w:bookmarkEnd w:id="1160"/>
      <w:bookmarkEnd w:id="1161"/>
      <w:bookmarkEnd w:id="1162"/>
      <w:bookmarkEnd w:id="1163"/>
      <w:bookmarkEnd w:id="1164"/>
      <w:bookmarkEnd w:id="1165"/>
      <w:bookmarkEnd w:id="1166"/>
      <w:bookmarkEnd w:id="1167"/>
      <w:bookmarkEnd w:id="1168"/>
      <w:bookmarkEnd w:id="1169"/>
      <w:bookmarkEnd w:id="1170"/>
      <w:bookmarkEnd w:id="1171"/>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172" w:name="_Toc469043282"/>
      <w:bookmarkStart w:id="1173" w:name="_Toc469044916"/>
      <w:bookmarkStart w:id="1174" w:name="_Toc469139212"/>
      <w:bookmarkStart w:id="1175" w:name="_Toc469152657"/>
      <w:bookmarkStart w:id="1176" w:name="_Toc491174756"/>
      <w:bookmarkStart w:id="1177" w:name="_Toc491337737"/>
      <w:bookmarkStart w:id="1178" w:name="_Toc491337911"/>
      <w:bookmarkStart w:id="1179" w:name="_Toc491338684"/>
      <w:bookmarkStart w:id="1180" w:name="_Toc532855666"/>
      <w:bookmarkStart w:id="1181" w:name="_Toc532856688"/>
      <w:bookmarkStart w:id="1182" w:name="_Toc53042110"/>
      <w:bookmarkStart w:id="1183" w:name="_Toc53042295"/>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172"/>
      <w:bookmarkEnd w:id="1173"/>
      <w:bookmarkEnd w:id="1174"/>
      <w:bookmarkEnd w:id="1175"/>
      <w:bookmarkEnd w:id="1176"/>
      <w:bookmarkEnd w:id="1177"/>
      <w:bookmarkEnd w:id="1178"/>
      <w:bookmarkEnd w:id="1179"/>
      <w:bookmarkEnd w:id="1180"/>
      <w:bookmarkEnd w:id="1181"/>
      <w:bookmarkEnd w:id="1182"/>
      <w:bookmarkEnd w:id="1183"/>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184" w:name="_Toc469043283"/>
      <w:bookmarkStart w:id="1185" w:name="_Toc469044917"/>
      <w:bookmarkStart w:id="1186" w:name="_Toc469139213"/>
      <w:bookmarkStart w:id="1187" w:name="_Toc469152658"/>
      <w:bookmarkStart w:id="1188" w:name="_Toc491174757"/>
      <w:bookmarkStart w:id="1189" w:name="_Toc491337738"/>
      <w:bookmarkStart w:id="1190" w:name="_Toc491337912"/>
      <w:bookmarkStart w:id="1191" w:name="_Toc491338685"/>
      <w:bookmarkStart w:id="1192" w:name="_Toc532855667"/>
      <w:bookmarkStart w:id="1193" w:name="_Toc532856689"/>
      <w:bookmarkStart w:id="1194" w:name="_Toc53042111"/>
      <w:bookmarkStart w:id="1195" w:name="_Toc53042296"/>
      <w:r w:rsidRPr="00C653DF">
        <w:lastRenderedPageBreak/>
        <w:t>P</w:t>
      </w:r>
      <w:r w:rsidR="00254777" w:rsidRPr="00C653DF">
        <w:t>rofiler</w:t>
      </w:r>
      <w:bookmarkEnd w:id="1184"/>
      <w:bookmarkEnd w:id="1185"/>
      <w:bookmarkEnd w:id="1186"/>
      <w:bookmarkEnd w:id="1187"/>
      <w:bookmarkEnd w:id="1188"/>
      <w:bookmarkEnd w:id="1189"/>
      <w:bookmarkEnd w:id="1190"/>
      <w:bookmarkEnd w:id="1191"/>
      <w:bookmarkEnd w:id="1192"/>
      <w:bookmarkEnd w:id="1193"/>
      <w:bookmarkEnd w:id="1194"/>
      <w:bookmarkEnd w:id="119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725CBCD7" w:rsidR="00790B75" w:rsidRPr="00C653DF" w:rsidRDefault="002B4F6A" w:rsidP="00737029">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1A39A590"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196" w:name="_Hardware_Diagram"/>
      <w:bookmarkStart w:id="1197" w:name="_Toc469043284"/>
      <w:bookmarkStart w:id="1198" w:name="_Toc469044918"/>
      <w:bookmarkStart w:id="1199" w:name="_Toc469139214"/>
      <w:bookmarkStart w:id="1200" w:name="_Toc469152659"/>
      <w:bookmarkStart w:id="1201" w:name="_Toc491174758"/>
      <w:bookmarkStart w:id="1202" w:name="_Toc491337739"/>
      <w:bookmarkStart w:id="1203" w:name="_Toc491337913"/>
      <w:bookmarkStart w:id="1204" w:name="_Toc491338686"/>
      <w:bookmarkStart w:id="1205" w:name="_Toc532855668"/>
      <w:bookmarkStart w:id="1206" w:name="_Toc532856690"/>
      <w:bookmarkStart w:id="1207" w:name="_Ref392775168"/>
      <w:bookmarkStart w:id="1208" w:name="_Toc394411680"/>
      <w:bookmarkStart w:id="1209" w:name="_Toc394486318"/>
      <w:bookmarkStart w:id="1210" w:name="_Toc394583251"/>
      <w:bookmarkStart w:id="1211" w:name="_Toc394583407"/>
      <w:bookmarkStart w:id="1212" w:name="_Toc468168389"/>
      <w:bookmarkStart w:id="1213" w:name="_Toc53042000"/>
      <w:bookmarkStart w:id="1214" w:name="_Toc53042112"/>
      <w:bookmarkStart w:id="1215" w:name="_Toc53042297"/>
      <w:bookmarkEnd w:id="1196"/>
      <w:r>
        <w:lastRenderedPageBreak/>
        <w:t>Hardware Diagram</w:t>
      </w:r>
      <w:bookmarkEnd w:id="1197"/>
      <w:bookmarkEnd w:id="1198"/>
      <w:bookmarkEnd w:id="1199"/>
      <w:bookmarkEnd w:id="1200"/>
      <w:bookmarkEnd w:id="1201"/>
      <w:bookmarkEnd w:id="1202"/>
      <w:bookmarkEnd w:id="1203"/>
      <w:bookmarkEnd w:id="1204"/>
      <w:bookmarkEnd w:id="1205"/>
      <w:bookmarkEnd w:id="1206"/>
      <w:bookmarkEnd w:id="1213"/>
      <w:bookmarkEnd w:id="1214"/>
      <w:bookmarkEnd w:id="1215"/>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0913C3C"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31FE2067" w:rsidR="0067399E" w:rsidRDefault="0067399E" w:rsidP="0067399E">
      <w:pPr>
        <w:pStyle w:val="Caption"/>
      </w:pPr>
      <w:r>
        <w:t xml:space="preserve">Figure </w:t>
      </w:r>
      <w:fldSimple w:instr=" SEQ Figure \* ARABIC ">
        <w:r w:rsidR="006E32D5">
          <w:rPr>
            <w:noProof/>
          </w:rPr>
          <w:t>1</w:t>
        </w:r>
      </w:fldSimple>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216" w:name="_Toc468171252"/>
      <w:bookmarkStart w:id="1217" w:name="_Toc468549169"/>
      <w:bookmarkStart w:id="1218" w:name="_Toc468552687"/>
      <w:bookmarkStart w:id="1219" w:name="_Toc469041214"/>
      <w:bookmarkStart w:id="1220" w:name="_Toc469041320"/>
      <w:bookmarkStart w:id="1221" w:name="_Toc469043285"/>
      <w:bookmarkStart w:id="1222" w:name="_Toc469044919"/>
      <w:bookmarkStart w:id="1223" w:name="_Toc469139215"/>
      <w:bookmarkStart w:id="1224" w:name="_Toc469143766"/>
      <w:bookmarkStart w:id="1225" w:name="_Toc469152524"/>
      <w:bookmarkStart w:id="1226" w:name="_Toc469152660"/>
      <w:bookmarkStart w:id="1227" w:name="_Toc491174759"/>
      <w:bookmarkStart w:id="1228" w:name="_Toc491175154"/>
      <w:bookmarkStart w:id="1229" w:name="_Toc491337740"/>
      <w:bookmarkStart w:id="1230" w:name="_Toc491337914"/>
      <w:bookmarkStart w:id="1231" w:name="_Toc491338687"/>
      <w:bookmarkStart w:id="1232" w:name="_Toc491339242"/>
      <w:bookmarkStart w:id="1233" w:name="_Toc532836358"/>
      <w:bookmarkStart w:id="1234" w:name="_Toc532855669"/>
      <w:bookmarkStart w:id="1235" w:name="_Toc532856691"/>
      <w:bookmarkStart w:id="1236" w:name="_Toc53042001"/>
      <w:bookmarkStart w:id="1237" w:name="_Toc53042113"/>
      <w:bookmarkStart w:id="1238" w:name="_Toc53042298"/>
      <w:bookmarkStart w:id="1239" w:name="_Toc53042477"/>
      <w:r>
        <w:lastRenderedPageBreak/>
        <w:t>Dual Lane Systems</w:t>
      </w:r>
      <w:bookmarkEnd w:id="1207"/>
      <w:bookmarkEnd w:id="1208"/>
      <w:bookmarkEnd w:id="1209"/>
      <w:bookmarkEnd w:id="1210"/>
      <w:bookmarkEnd w:id="1211"/>
      <w:bookmarkEnd w:id="1212"/>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14:paraId="0B30BB54" w14:textId="21792AB0" w:rsidR="00E767B9" w:rsidRPr="00E767B9" w:rsidRDefault="005C51AD" w:rsidP="00737029">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419D0F05" w:rsidR="0067399E" w:rsidRDefault="005C51AD" w:rsidP="00E767B9">
      <w:r>
        <w:t xml:space="preserve">  </w:t>
      </w:r>
      <w:bookmarkStart w:id="1240" w:name="_Toc119468061"/>
      <w:bookmarkStart w:id="1241" w:name="_Toc329784593"/>
    </w:p>
    <w:p w14:paraId="42E341A4" w14:textId="77777777" w:rsidR="0067399E" w:rsidRDefault="0067399E" w:rsidP="0067399E"/>
    <w:p w14:paraId="2359FCC8" w14:textId="7D2DEECC" w:rsidR="0055000C" w:rsidRDefault="0055000C" w:rsidP="0067399E">
      <w:r>
        <w:t xml:space="preserve">See </w:t>
      </w:r>
      <w:r w:rsidR="00BD0DA7">
        <w:fldChar w:fldCharType="begin"/>
      </w:r>
      <w:r w:rsidR="00BD0DA7">
        <w:instrText xml:space="preserve"> HYPERLINK \l "_Dual_Lane_Systems" </w:instrText>
      </w:r>
      <w:ins w:id="1242" w:author="Tom Bergeron" w:date="2020-10-08T09:33:00Z"/>
      <w:r w:rsidR="00BD0DA7">
        <w:fldChar w:fldCharType="separate"/>
      </w:r>
      <w:r w:rsidRPr="0055000C">
        <w:rPr>
          <w:rStyle w:val="Hyperlink"/>
        </w:rPr>
        <w:t>Dual Lane Systems and Functionality</w:t>
      </w:r>
      <w:r w:rsidR="00BD0DA7">
        <w:rPr>
          <w:rStyle w:val="Hyperlink"/>
        </w:rPr>
        <w:fldChar w:fldCharType="end"/>
      </w:r>
      <w:r>
        <w:t xml:space="preserve"> for details on installation and configuration.</w:t>
      </w:r>
    </w:p>
    <w:p w14:paraId="4E435414" w14:textId="77777777" w:rsidR="00E767B9" w:rsidRDefault="00E767B9">
      <w:pPr>
        <w:rPr>
          <w:rFonts w:ascii="Arial" w:hAnsi="Arial" w:cs="Arial"/>
          <w:b/>
          <w:bCs/>
          <w:iCs/>
          <w:sz w:val="32"/>
          <w:szCs w:val="28"/>
        </w:rPr>
      </w:pPr>
      <w:bookmarkStart w:id="1243" w:name="_Toc486325557"/>
      <w:bookmarkStart w:id="1244" w:name="_Toc488490431"/>
      <w:bookmarkStart w:id="1245" w:name="_Toc119468068"/>
      <w:bookmarkStart w:id="1246" w:name="_Toc329784591"/>
      <w:bookmarkStart w:id="1247" w:name="_Toc331173655"/>
      <w:bookmarkStart w:id="1248" w:name="_Toc332208762"/>
      <w:bookmarkStart w:id="1249" w:name="_Toc332274009"/>
      <w:bookmarkStart w:id="1250" w:name="_Toc367109130"/>
      <w:bookmarkStart w:id="1251" w:name="_Toc394486329"/>
      <w:bookmarkStart w:id="1252" w:name="_Toc394583535"/>
      <w:bookmarkEnd w:id="1240"/>
      <w:bookmarkEnd w:id="1241"/>
      <w:r>
        <w:br w:type="page"/>
      </w:r>
    </w:p>
    <w:p w14:paraId="07FD71CA" w14:textId="5B53E54F" w:rsidR="007224D2" w:rsidRDefault="00C653DF" w:rsidP="00737029">
      <w:pPr>
        <w:pStyle w:val="Heading1"/>
      </w:pPr>
      <w:bookmarkStart w:id="1253" w:name="_Toc469043286"/>
      <w:bookmarkStart w:id="1254" w:name="_Toc469044920"/>
      <w:bookmarkStart w:id="1255" w:name="_Toc469139216"/>
      <w:bookmarkStart w:id="1256" w:name="_Toc469152661"/>
      <w:bookmarkStart w:id="1257" w:name="_Toc491174760"/>
      <w:bookmarkStart w:id="1258" w:name="_Toc491175155"/>
      <w:bookmarkStart w:id="1259" w:name="_Toc491337741"/>
      <w:bookmarkStart w:id="1260" w:name="_Toc491337915"/>
      <w:bookmarkStart w:id="1261" w:name="_Toc491338688"/>
      <w:bookmarkStart w:id="1262" w:name="_Toc491339243"/>
      <w:bookmarkStart w:id="1263" w:name="_Toc532836359"/>
      <w:bookmarkStart w:id="1264" w:name="_Toc532855670"/>
      <w:bookmarkStart w:id="1265" w:name="_Toc532856692"/>
      <w:bookmarkStart w:id="1266" w:name="_Toc53042002"/>
      <w:bookmarkStart w:id="1267" w:name="_Toc53042114"/>
      <w:bookmarkStart w:id="1268" w:name="_Toc53042299"/>
      <w:bookmarkStart w:id="1269" w:name="_Toc53042478"/>
      <w:r>
        <w:lastRenderedPageBreak/>
        <w:t>Install</w:t>
      </w:r>
      <w:r w:rsidR="007224D2">
        <w:t xml:space="preserve"> </w:t>
      </w:r>
      <w:bookmarkEnd w:id="1243"/>
      <w:r w:rsidR="00D80151">
        <w:t>t</w:t>
      </w:r>
      <w:r w:rsidR="00754243">
        <w:t>he Software</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210302CA" w14:textId="77777777" w:rsidR="007224D2" w:rsidRPr="00923F10" w:rsidRDefault="007224D2" w:rsidP="008F51FF">
      <w:pPr>
        <w:pStyle w:val="Heading3"/>
      </w:pPr>
      <w:bookmarkStart w:id="1270" w:name="_Toc486325556"/>
      <w:bookmarkStart w:id="1271" w:name="_Toc488490430"/>
      <w:bookmarkStart w:id="1272" w:name="_Toc119468065"/>
      <w:bookmarkStart w:id="1273" w:name="_Toc236802862"/>
      <w:bookmarkStart w:id="1274" w:name="_Toc469043287"/>
      <w:bookmarkStart w:id="1275" w:name="_Toc469044921"/>
      <w:bookmarkStart w:id="1276" w:name="_Toc469139217"/>
      <w:bookmarkStart w:id="1277" w:name="_Toc469152662"/>
      <w:bookmarkStart w:id="1278" w:name="_Toc491174761"/>
      <w:bookmarkStart w:id="1279" w:name="_Toc491337742"/>
      <w:bookmarkStart w:id="1280" w:name="_Toc491337916"/>
      <w:bookmarkStart w:id="1281" w:name="_Toc491338689"/>
      <w:bookmarkStart w:id="1282" w:name="_Toc532855671"/>
      <w:bookmarkStart w:id="1283" w:name="_Toc532856693"/>
      <w:bookmarkStart w:id="1284" w:name="_Toc53042115"/>
      <w:bookmarkStart w:id="1285" w:name="_Toc53042300"/>
      <w:r w:rsidRPr="00923F10">
        <w:t xml:space="preserve">Minimum </w:t>
      </w:r>
      <w:r>
        <w:t xml:space="preserve">PC </w:t>
      </w:r>
      <w:r w:rsidR="00C653DF">
        <w:t>System R</w:t>
      </w:r>
      <w:r w:rsidR="00C653DF" w:rsidRPr="00923F10">
        <w:t>equirements</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27DBE51B" w14:textId="6FE917B4" w:rsidR="007B7F36" w:rsidRDefault="007B7F36">
      <w:pPr>
        <w:pStyle w:val="ListParagraph"/>
        <w:numPr>
          <w:ilvl w:val="0"/>
          <w:numId w:val="90"/>
        </w:numPr>
      </w:pPr>
      <w:r>
        <w:t>For Operating System compatibility, please contact your automatic system supplier</w:t>
      </w: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286" w:name="_Toc469043288"/>
      <w:bookmarkStart w:id="1287" w:name="_Toc469044922"/>
      <w:bookmarkStart w:id="1288" w:name="_Toc469139218"/>
      <w:bookmarkStart w:id="1289" w:name="_Toc469152663"/>
      <w:bookmarkStart w:id="1290" w:name="_Toc491174762"/>
      <w:bookmarkStart w:id="1291" w:name="_Toc491337743"/>
      <w:bookmarkStart w:id="1292" w:name="_Toc491337917"/>
      <w:bookmarkStart w:id="1293" w:name="_Toc491338690"/>
      <w:bookmarkStart w:id="1294" w:name="_Toc532855672"/>
      <w:bookmarkStart w:id="1295" w:name="_Toc532856694"/>
      <w:bookmarkStart w:id="1296" w:name="_Toc53042116"/>
      <w:bookmarkStart w:id="1297" w:name="_Toc53042301"/>
      <w:r>
        <w:t>Note Before Installation</w:t>
      </w:r>
      <w:bookmarkEnd w:id="1286"/>
      <w:bookmarkEnd w:id="1287"/>
      <w:bookmarkEnd w:id="1288"/>
      <w:bookmarkEnd w:id="1289"/>
      <w:bookmarkEnd w:id="1290"/>
      <w:bookmarkEnd w:id="1291"/>
      <w:bookmarkEnd w:id="1292"/>
      <w:bookmarkEnd w:id="1293"/>
      <w:bookmarkEnd w:id="1294"/>
      <w:bookmarkEnd w:id="1295"/>
      <w:bookmarkEnd w:id="1296"/>
      <w:bookmarkEnd w:id="1297"/>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298" w:name="_Ref113956992"/>
      <w:bookmarkStart w:id="1299" w:name="_Toc466454395"/>
      <w:bookmarkStart w:id="1300" w:name="_Toc491174763"/>
      <w:bookmarkStart w:id="1301" w:name="_Toc491337744"/>
      <w:bookmarkStart w:id="1302" w:name="_Toc491337918"/>
      <w:bookmarkStart w:id="1303" w:name="_Toc491338691"/>
      <w:bookmarkStart w:id="1304" w:name="_Toc532855673"/>
      <w:bookmarkStart w:id="1305" w:name="_Toc532856695"/>
      <w:bookmarkStart w:id="1306" w:name="_Toc53042117"/>
      <w:bookmarkStart w:id="1307" w:name="_Toc53042302"/>
      <w:r>
        <w:t>Languages</w:t>
      </w:r>
      <w:bookmarkEnd w:id="1298"/>
      <w:bookmarkEnd w:id="1299"/>
      <w:bookmarkEnd w:id="1300"/>
      <w:bookmarkEnd w:id="1301"/>
      <w:bookmarkEnd w:id="1302"/>
      <w:bookmarkEnd w:id="1303"/>
      <w:bookmarkEnd w:id="1304"/>
      <w:bookmarkEnd w:id="1305"/>
      <w:bookmarkEnd w:id="1306"/>
      <w:bookmarkEnd w:id="1307"/>
    </w:p>
    <w:p w14:paraId="198C53D4" w14:textId="77777777" w:rsidR="00921AFD" w:rsidRDefault="00921AFD" w:rsidP="00921AFD">
      <w:pPr>
        <w:keepNext/>
        <w:spacing w:after="120"/>
      </w:pPr>
      <w:r>
        <w:t>The software supports the following languages:</w:t>
      </w:r>
    </w:p>
    <w:p w14:paraId="1CA925B4" w14:textId="4BF6D25A" w:rsidR="00E555EC" w:rsidRDefault="00E555EC" w:rsidP="00737029">
      <w:pPr>
        <w:pStyle w:val="ListParagraph"/>
        <w:keepNext/>
        <w:numPr>
          <w:ilvl w:val="0"/>
          <w:numId w:val="147"/>
        </w:numPr>
        <w:spacing w:after="60"/>
      </w:pPr>
      <w:r>
        <w:t>English</w:t>
      </w:r>
    </w:p>
    <w:p w14:paraId="37FEFB2E" w14:textId="67710345" w:rsidR="00E555EC" w:rsidRDefault="00E555EC" w:rsidP="00737029">
      <w:pPr>
        <w:pStyle w:val="ListParagraph"/>
        <w:keepNext/>
        <w:numPr>
          <w:ilvl w:val="0"/>
          <w:numId w:val="147"/>
        </w:numPr>
        <w:spacing w:after="60"/>
      </w:pPr>
      <w:r>
        <w:t>Simplified Chinese</w:t>
      </w:r>
    </w:p>
    <w:p w14:paraId="56F09AD7" w14:textId="75974DBF" w:rsidR="00E555EC" w:rsidRDefault="00E555EC" w:rsidP="00737029">
      <w:pPr>
        <w:pStyle w:val="ListParagraph"/>
        <w:keepNext/>
        <w:numPr>
          <w:ilvl w:val="0"/>
          <w:numId w:val="147"/>
        </w:numPr>
        <w:spacing w:after="60"/>
      </w:pPr>
      <w:r>
        <w:t>Traditional Chinese</w:t>
      </w:r>
    </w:p>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4ABA3BFA" w:rsidR="00921AFD" w:rsidRDefault="00921AFD" w:rsidP="00921AFD">
      <w:pPr>
        <w:pStyle w:val="ListBullet2"/>
        <w:spacing w:before="60" w:after="60"/>
        <w:ind w:left="360"/>
      </w:pPr>
      <w:r>
        <w:t>English</w:t>
      </w:r>
      <w:r w:rsidR="00E555EC">
        <w:t xml:space="preserve"> </w:t>
      </w:r>
      <w:r>
        <w:t>can be run on any of the supported Windows operating systems.</w:t>
      </w:r>
    </w:p>
    <w:p w14:paraId="58F31533" w14:textId="0A3A9FCB" w:rsidR="00921AFD" w:rsidRDefault="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1308" w:name="_Toc491174764"/>
      <w:bookmarkStart w:id="1309" w:name="_Toc491337745"/>
      <w:bookmarkStart w:id="1310" w:name="_Toc491337919"/>
      <w:bookmarkStart w:id="1311" w:name="_Toc491338692"/>
      <w:bookmarkStart w:id="1312" w:name="_Toc532855674"/>
      <w:bookmarkStart w:id="1313" w:name="_Toc532856696"/>
      <w:bookmarkStart w:id="1314" w:name="_Toc53042118"/>
      <w:bookmarkStart w:id="1315" w:name="_Toc53042303"/>
      <w:r w:rsidRPr="00921AFD">
        <w:t>Install</w:t>
      </w:r>
      <w:bookmarkEnd w:id="1308"/>
      <w:bookmarkEnd w:id="1309"/>
      <w:bookmarkEnd w:id="1310"/>
      <w:bookmarkEnd w:id="1311"/>
      <w:bookmarkEnd w:id="1312"/>
      <w:bookmarkEnd w:id="1313"/>
      <w:bookmarkEnd w:id="1314"/>
      <w:bookmarkEnd w:id="1315"/>
    </w:p>
    <w:p w14:paraId="719B82BE" w14:textId="77777777" w:rsidR="00981D5B" w:rsidRDefault="00981D5B" w:rsidP="00981D5B">
      <w:pPr>
        <w:pStyle w:val="ListBullet"/>
        <w:numPr>
          <w:ilvl w:val="0"/>
          <w:numId w:val="13"/>
        </w:numPr>
      </w:pPr>
      <w:r>
        <w:t>Insert the USB flash drive into a USB port on your computer.</w:t>
      </w:r>
    </w:p>
    <w:p w14:paraId="75F3AE6D" w14:textId="77777777" w:rsidR="00981D5B" w:rsidRDefault="00981D5B" w:rsidP="00981D5B">
      <w:pPr>
        <w:pStyle w:val="ListBullet"/>
        <w:numPr>
          <w:ilvl w:val="0"/>
          <w:numId w:val="0"/>
        </w:numPr>
      </w:pPr>
    </w:p>
    <w:p w14:paraId="20779219" w14:textId="77777777" w:rsidR="00981D5B" w:rsidRDefault="00981D5B" w:rsidP="00981D5B">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262C7E5C" w14:textId="77777777" w:rsidR="00981D5B" w:rsidRDefault="00981D5B" w:rsidP="00981D5B">
      <w:pPr>
        <w:pStyle w:val="ListBullet"/>
        <w:numPr>
          <w:ilvl w:val="0"/>
          <w:numId w:val="0"/>
        </w:numPr>
      </w:pPr>
    </w:p>
    <w:p w14:paraId="13F84885" w14:textId="77777777" w:rsidR="00981D5B" w:rsidRDefault="00981D5B" w:rsidP="00981D5B">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038D3DF4"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316" w:name="_Toc467446317"/>
    </w:p>
    <w:p w14:paraId="26FBBB87" w14:textId="77777777" w:rsidR="0052715E" w:rsidRPr="00C653DF" w:rsidRDefault="00A92C42" w:rsidP="008F51FF">
      <w:pPr>
        <w:pStyle w:val="Heading3"/>
      </w:pPr>
      <w:bookmarkStart w:id="1317" w:name="_Toc469043289"/>
      <w:bookmarkStart w:id="1318" w:name="_Toc469044923"/>
      <w:bookmarkStart w:id="1319" w:name="_Toc469139219"/>
      <w:bookmarkStart w:id="1320" w:name="_Toc469152664"/>
      <w:bookmarkStart w:id="1321" w:name="_Toc491174765"/>
      <w:bookmarkStart w:id="1322" w:name="_Toc491337746"/>
      <w:bookmarkStart w:id="1323" w:name="_Toc491337920"/>
      <w:bookmarkStart w:id="1324" w:name="_Toc491338693"/>
      <w:bookmarkStart w:id="1325" w:name="_Toc532855675"/>
      <w:bookmarkStart w:id="1326" w:name="_Toc532856697"/>
      <w:bookmarkStart w:id="1327" w:name="_Toc53042119"/>
      <w:bookmarkStart w:id="1328" w:name="_Toc53042304"/>
      <w:r w:rsidRPr="00C653DF">
        <w:lastRenderedPageBreak/>
        <w:t>Start</w:t>
      </w:r>
      <w:r w:rsidR="0052715E" w:rsidRPr="00C653DF">
        <w:t xml:space="preserve"> </w:t>
      </w:r>
      <w:r w:rsidR="00C653DF">
        <w:t>t</w:t>
      </w:r>
      <w:r w:rsidR="00C653DF" w:rsidRPr="00C653DF">
        <w:t xml:space="preserve">he </w:t>
      </w:r>
      <w:r w:rsidR="0052715E" w:rsidRPr="00C653DF">
        <w:t>Software</w:t>
      </w:r>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5C8E6A1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17">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2F678CE3" w:rsidR="00A92C42" w:rsidRPr="00B14737" w:rsidRDefault="00A92C42" w:rsidP="00A92C42">
      <w:pPr>
        <w:pStyle w:val="Caption"/>
      </w:pPr>
      <w:r w:rsidRPr="00B14737">
        <w:t xml:space="preserve">Figure </w:t>
      </w:r>
      <w:fldSimple w:instr=" SEQ Figure \* ARABIC ">
        <w:r w:rsidR="006E32D5">
          <w:rPr>
            <w:noProof/>
          </w:rPr>
          <w:t>2</w:t>
        </w:r>
      </w:fldSimple>
      <w:r w:rsidRPr="00B14737">
        <w:t xml:space="preserve">: </w:t>
      </w:r>
      <w:r w:rsidR="00470612">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proofErr w:type="gramStart"/>
      <w:r w:rsidRPr="00B14737">
        <w:t>key</w:t>
      </w:r>
      <w:proofErr w:type="gramEnd"/>
      <w:r w:rsidRPr="00B14737">
        <w:t xml:space="preserve">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4E4B468C" w:rsidR="0052715E" w:rsidRDefault="00FD18FE" w:rsidP="00C653DF">
      <w:pPr>
        <w:ind w:left="360"/>
      </w:pPr>
      <w:r>
        <w:lastRenderedPageBreak/>
        <w:t>T</w:t>
      </w:r>
      <w:r w:rsidR="0052715E" w:rsidRPr="00C653DF">
        <w:t xml:space="preserve">he first screen in the software will prompt you to either enter the current belt speed for the </w:t>
      </w:r>
      <w:proofErr w:type="gramStart"/>
      <w:r w:rsidR="0052715E" w:rsidRPr="00C653DF">
        <w:t>oven, or</w:t>
      </w:r>
      <w:proofErr w:type="gramEnd"/>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6E32D5">
        <w:t xml:space="preserve">Figure </w:t>
      </w:r>
      <w:r w:rsidR="006E32D5">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82835D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555EC">
        <w:t>d</w:t>
      </w:r>
      <w:r w:rsidR="00A92C42" w:rsidRPr="00C653DF">
        <w:t xml:space="preserve">. </w:t>
      </w:r>
    </w:p>
    <w:p w14:paraId="6438C042" w14:textId="77777777" w:rsidR="0052715E" w:rsidRPr="00C653DF" w:rsidRDefault="0052715E"/>
    <w:p w14:paraId="703499B0" w14:textId="42878D0C" w:rsidR="006614E7" w:rsidRDefault="000E0382" w:rsidP="006614E7">
      <w:pPr>
        <w:jc w:val="center"/>
      </w:pPr>
      <w:r>
        <w:rPr>
          <w:noProof/>
        </w:rPr>
        <mc:AlternateContent>
          <mc:Choice Requires="wpg">
            <w:drawing>
              <wp:anchor distT="0" distB="0" distL="114300" distR="114300" simplePos="0" relativeHeight="251621888"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6E32D5" w:rsidRPr="00DF1BAE" w:rsidRDefault="006E32D5" w:rsidP="00F26E04">
                              <w:pPr>
                                <w:rPr>
                                  <w:b/>
                                </w:rPr>
                              </w:pPr>
                              <w:r>
                                <w:rPr>
                                  <w:b/>
                                </w:rPr>
                                <w:t>View History</w:t>
                              </w:r>
                              <w:r w:rsidRPr="00DF1BAE">
                                <w:rPr>
                                  <w:b/>
                                </w:rPr>
                                <w:t xml:space="preserve"> Mode-</w:t>
                              </w:r>
                            </w:p>
                            <w:p w14:paraId="3B1040F0" w14:textId="77777777" w:rsidR="006E32D5" w:rsidRDefault="006E32D5"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2188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6E32D5" w:rsidRPr="00DF1BAE" w:rsidRDefault="006E32D5" w:rsidP="00F26E04">
                        <w:pPr>
                          <w:rPr>
                            <w:b/>
                          </w:rPr>
                        </w:pPr>
                        <w:r>
                          <w:rPr>
                            <w:b/>
                          </w:rPr>
                          <w:t>View History</w:t>
                        </w:r>
                        <w:r w:rsidRPr="00DF1BAE">
                          <w:rPr>
                            <w:b/>
                          </w:rPr>
                          <w:t xml:space="preserve"> Mode-</w:t>
                        </w:r>
                      </w:p>
                      <w:p w14:paraId="3B1040F0" w14:textId="77777777" w:rsidR="006E32D5" w:rsidRDefault="006E32D5"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20864"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6E32D5" w:rsidRDefault="006E32D5"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2086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6E32D5" w:rsidRDefault="006E32D5"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18">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08D2E42E" w:rsidR="008708F9" w:rsidRDefault="00D41AFB" w:rsidP="00F5043F">
      <w:pPr>
        <w:pStyle w:val="Caption"/>
      </w:pPr>
      <w:bookmarkStart w:id="1329" w:name="_Ref185667915"/>
      <w:r>
        <w:t xml:space="preserve">Figure </w:t>
      </w:r>
      <w:fldSimple w:instr=" SEQ Figure \* ARABIC ">
        <w:r w:rsidR="006E32D5">
          <w:rPr>
            <w:noProof/>
          </w:rPr>
          <w:t>3</w:t>
        </w:r>
      </w:fldSimple>
      <w:bookmarkEnd w:id="1329"/>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03E7C70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0B39F06D"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555EC">
        <w:t>P</w:t>
      </w:r>
      <w:r w:rsidR="006B59B0" w:rsidRPr="003E6083">
        <w:t xml:space="preserve">rofile </w:t>
      </w:r>
      <w:r w:rsidR="00E555EC">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330" w:name="_Toc119468072"/>
      <w:bookmarkStart w:id="1331" w:name="_Toc329784594"/>
      <w:bookmarkStart w:id="1332" w:name="_Toc329852086"/>
      <w:bookmarkStart w:id="1333" w:name="_Toc331173658"/>
      <w:bookmarkStart w:id="1334" w:name="_Toc332208765"/>
      <w:bookmarkStart w:id="1335" w:name="_Toc332274012"/>
      <w:bookmarkStart w:id="1336" w:name="_Toc367109133"/>
      <w:bookmarkStart w:id="1337" w:name="_Toc394486332"/>
      <w:bookmarkStart w:id="1338" w:name="_Toc394583538"/>
      <w:bookmarkStart w:id="1339" w:name="_Toc468171253"/>
      <w:bookmarkStart w:id="1340" w:name="_Toc468549170"/>
      <w:bookmarkStart w:id="1341" w:name="_Toc468552688"/>
      <w:bookmarkStart w:id="1342" w:name="_Toc469041215"/>
      <w:bookmarkStart w:id="1343" w:name="_Toc469041321"/>
      <w:bookmarkStart w:id="1344" w:name="_Toc469043290"/>
      <w:bookmarkStart w:id="1345" w:name="_Toc469044924"/>
      <w:bookmarkStart w:id="1346" w:name="_Toc469139220"/>
      <w:bookmarkStart w:id="1347" w:name="_Toc469143767"/>
      <w:bookmarkStart w:id="1348" w:name="_Toc469152525"/>
      <w:bookmarkStart w:id="1349" w:name="_Toc469152665"/>
      <w:bookmarkStart w:id="1350" w:name="_Toc491174766"/>
      <w:bookmarkStart w:id="1351" w:name="_Toc491175156"/>
      <w:bookmarkStart w:id="1352" w:name="_Toc491337747"/>
      <w:bookmarkStart w:id="1353" w:name="_Toc491337921"/>
      <w:bookmarkStart w:id="1354" w:name="_Toc491338694"/>
      <w:bookmarkStart w:id="1355" w:name="_Toc491339244"/>
      <w:bookmarkStart w:id="1356" w:name="_Toc532836360"/>
      <w:bookmarkStart w:id="1357" w:name="_Toc532855676"/>
      <w:bookmarkStart w:id="1358" w:name="_Toc532856698"/>
      <w:bookmarkStart w:id="1359" w:name="_Toc53042003"/>
      <w:bookmarkStart w:id="1360" w:name="_Toc53042120"/>
      <w:bookmarkStart w:id="1361" w:name="_Toc53042305"/>
      <w:bookmarkStart w:id="1362" w:name="_Toc53042479"/>
      <w:r>
        <w:lastRenderedPageBreak/>
        <w:t>The Main Screen</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2B049E56" w14:textId="74095028"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6E32D5">
        <w:t xml:space="preserve">Figure </w:t>
      </w:r>
      <w:r w:rsidR="006E32D5">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8C94F41" w:rsidR="00D41AFB" w:rsidRDefault="000E0382" w:rsidP="009C2049">
      <w:pPr>
        <w:keepNext/>
        <w:jc w:val="center"/>
      </w:pPr>
      <w:r>
        <w:rPr>
          <w:noProof/>
        </w:rPr>
        <mc:AlternateContent>
          <mc:Choice Requires="wpg">
            <w:drawing>
              <wp:anchor distT="0" distB="0" distL="114300" distR="114300" simplePos="0" relativeHeight="251619840"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6E32D5" w:rsidRPr="00D25D8D" w:rsidRDefault="006E32D5"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1984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6E32D5" w:rsidRPr="00D25D8D" w:rsidRDefault="006E32D5"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22912"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6E32D5" w:rsidRPr="00D25D8D" w:rsidRDefault="006E32D5"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2291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6E32D5" w:rsidRPr="00D25D8D" w:rsidRDefault="006E32D5"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623936"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6E32D5" w:rsidRPr="00D25D8D" w:rsidRDefault="006E32D5"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239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6E32D5" w:rsidRPr="00D25D8D" w:rsidRDefault="006E32D5"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625984"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6E32D5" w:rsidRPr="00D25D8D" w:rsidRDefault="006E32D5"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259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6E32D5" w:rsidRPr="00D25D8D" w:rsidRDefault="006E32D5"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24960"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6E32D5" w:rsidRPr="00D25D8D" w:rsidRDefault="006E32D5"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249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6E32D5" w:rsidRPr="00D25D8D" w:rsidRDefault="006E32D5"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F44BB9">
        <w:rPr>
          <w:noProof/>
        </w:rPr>
        <w:drawing>
          <wp:inline distT="0" distB="0" distL="0" distR="0" wp14:anchorId="51D61E68" wp14:editId="1137B94E">
            <wp:extent cx="2450592" cy="1837944"/>
            <wp:effectExtent l="0" t="0" r="698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p>
    <w:p w14:paraId="7958B1E9" w14:textId="19DC7BCF" w:rsidR="008708F9" w:rsidRPr="0025224B" w:rsidRDefault="00D41AFB" w:rsidP="00F5043F">
      <w:pPr>
        <w:pStyle w:val="Caption"/>
      </w:pPr>
      <w:bookmarkStart w:id="1363" w:name="_Ref185668349"/>
      <w:r>
        <w:t xml:space="preserve">Figure </w:t>
      </w:r>
      <w:fldSimple w:instr=" SEQ Figure \* ARABIC ">
        <w:r w:rsidR="006E32D5">
          <w:rPr>
            <w:noProof/>
          </w:rPr>
          <w:t>4</w:t>
        </w:r>
      </w:fldSimple>
      <w:bookmarkEnd w:id="1363"/>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3B8EC417"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364"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365" w:name="_Toc119468074"/>
      <w:bookmarkStart w:id="1366" w:name="_Toc329784595"/>
      <w:bookmarkStart w:id="1367" w:name="_Toc329852087"/>
      <w:bookmarkStart w:id="1368" w:name="_Toc331173659"/>
      <w:bookmarkStart w:id="1369" w:name="_Toc332208766"/>
      <w:bookmarkStart w:id="1370" w:name="_Toc332274013"/>
      <w:bookmarkStart w:id="1371" w:name="_Toc367109134"/>
      <w:bookmarkStart w:id="1372" w:name="_Toc394486333"/>
      <w:bookmarkStart w:id="1373" w:name="_Toc394583539"/>
      <w:bookmarkStart w:id="1374" w:name="_Toc468171254"/>
      <w:bookmarkStart w:id="1375" w:name="_Toc468549171"/>
      <w:bookmarkStart w:id="1376" w:name="_Toc468552689"/>
      <w:bookmarkStart w:id="1377" w:name="_Toc469041216"/>
      <w:bookmarkStart w:id="1378" w:name="_Toc469041322"/>
      <w:bookmarkStart w:id="1379" w:name="_Toc469043291"/>
      <w:bookmarkStart w:id="1380" w:name="_Toc469044925"/>
      <w:bookmarkStart w:id="1381" w:name="_Toc469139221"/>
      <w:bookmarkStart w:id="1382" w:name="_Toc469143768"/>
      <w:bookmarkStart w:id="1383" w:name="_Toc469152526"/>
      <w:bookmarkStart w:id="1384" w:name="_Toc469152666"/>
      <w:bookmarkStart w:id="1385" w:name="_Toc491174767"/>
      <w:bookmarkStart w:id="1386" w:name="_Toc491175157"/>
      <w:bookmarkStart w:id="1387" w:name="_Toc491337748"/>
      <w:bookmarkStart w:id="1388" w:name="_Toc491337922"/>
      <w:bookmarkStart w:id="1389" w:name="_Toc491338695"/>
      <w:bookmarkStart w:id="1390" w:name="_Toc491339245"/>
      <w:bookmarkStart w:id="1391" w:name="_Toc532836361"/>
      <w:bookmarkStart w:id="1392" w:name="_Toc532855677"/>
      <w:bookmarkStart w:id="1393" w:name="_Toc532856699"/>
      <w:bookmarkStart w:id="1394" w:name="_Toc53042004"/>
      <w:bookmarkStart w:id="1395" w:name="_Toc53042121"/>
      <w:bookmarkStart w:id="1396" w:name="_Toc53042306"/>
      <w:bookmarkStart w:id="1397" w:name="_Toc53042480"/>
      <w:bookmarkEnd w:id="1364"/>
      <w:r>
        <w:rPr>
          <w:noProof/>
        </w:rPr>
        <w:lastRenderedPageBreak/>
        <w:drawing>
          <wp:anchor distT="0" distB="0" distL="114300" distR="114300" simplePos="0" relativeHeight="251650560"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2594B6B1" w14:textId="77777777" w:rsidR="008708F9" w:rsidRDefault="008708F9" w:rsidP="00194E1A">
      <w:pPr>
        <w:rPr>
          <w:noProof/>
        </w:rPr>
      </w:pPr>
    </w:p>
    <w:p w14:paraId="5531583A" w14:textId="77777777" w:rsidR="008708F9" w:rsidRDefault="00636C9A">
      <w:pPr>
        <w:pStyle w:val="Heading2"/>
        <w:rPr>
          <w:noProof/>
        </w:rPr>
      </w:pPr>
      <w:bookmarkStart w:id="1398" w:name="_Toc119468075"/>
      <w:bookmarkStart w:id="1399" w:name="_Toc329784596"/>
      <w:bookmarkStart w:id="1400" w:name="_Toc469043292"/>
      <w:bookmarkStart w:id="1401" w:name="_Toc469044926"/>
      <w:bookmarkStart w:id="1402" w:name="_Toc469139222"/>
      <w:bookmarkStart w:id="1403" w:name="_Toc469152667"/>
      <w:bookmarkStart w:id="1404" w:name="_Toc491174768"/>
      <w:bookmarkStart w:id="1405" w:name="_Toc491337749"/>
      <w:bookmarkStart w:id="1406" w:name="_Toc491337923"/>
      <w:bookmarkStart w:id="1407" w:name="_Toc491338696"/>
      <w:bookmarkStart w:id="1408" w:name="_Toc532855678"/>
      <w:bookmarkStart w:id="1409" w:name="_Toc532856700"/>
      <w:bookmarkStart w:id="1410" w:name="_Toc53042005"/>
      <w:bookmarkStart w:id="1411" w:name="_Toc53042122"/>
      <w:bookmarkStart w:id="1412" w:name="_Toc53042307"/>
      <w:r>
        <w:rPr>
          <w:noProof/>
        </w:rPr>
        <w:t xml:space="preserve">Global </w:t>
      </w:r>
      <w:r w:rsidR="00754243">
        <w:rPr>
          <w:noProof/>
        </w:rPr>
        <w:t>Tab</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61127E30" w14:textId="6F058BCE"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42D4B261"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fldSimple w:instr=" SEQ Figure \* ARABIC ">
        <w:r w:rsidR="006E32D5">
          <w:rPr>
            <w:noProof/>
          </w:rPr>
          <w:t>5</w:t>
        </w:r>
      </w:fldSimple>
      <w:r w:rsidR="00311E47">
        <w:t>: Preferences – Global Tab</w:t>
      </w:r>
    </w:p>
    <w:p w14:paraId="4D864BB4" w14:textId="77777777" w:rsidR="00311E47" w:rsidRPr="00311E47" w:rsidRDefault="00311E47" w:rsidP="006C7149"/>
    <w:p w14:paraId="34131561" w14:textId="551994F5" w:rsidR="008708F9" w:rsidRDefault="008708F9" w:rsidP="006C7149">
      <w:pPr>
        <w:rPr>
          <w:i/>
        </w:rPr>
      </w:pPr>
      <w:r>
        <w:rPr>
          <w:b/>
        </w:rPr>
        <w:t>Units of Measure</w:t>
      </w:r>
      <w:r w:rsidR="000D35E3">
        <w:t xml:space="preserve"> – There are four </w:t>
      </w:r>
      <w:r>
        <w:t>drop</w:t>
      </w:r>
      <w:ins w:id="1413" w:author="Tom Bergeron" w:date="2020-09-29T15:52:00Z">
        <w:r w:rsidR="00515180">
          <w:t>-</w:t>
        </w:r>
      </w:ins>
      <w:del w:id="1414" w:author="Tom Bergeron" w:date="2020-09-29T15:52:00Z">
        <w:r w:rsidDel="00515180">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w:t>
      </w:r>
      <w:del w:id="1415" w:author="Tom Bergeron" w:date="2020-09-29T15:52:00Z">
        <w:r w:rsidDel="00515180">
          <w:delText>,</w:delText>
        </w:r>
      </w:del>
      <w:r>
        <w:t xml:space="preserve">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96BCCD7"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555EC">
        <w:t xml:space="preserve">KIC </w:t>
      </w:r>
      <w:r>
        <w:t>Explorer, specify the data transmission mode (</w:t>
      </w:r>
      <w:r w:rsidRPr="003E6083">
        <w:t>Datalogger or Transmitter</w:t>
      </w:r>
      <w:r>
        <w:t>).</w:t>
      </w:r>
    </w:p>
    <w:p w14:paraId="63334004" w14:textId="77777777" w:rsidR="008708F9" w:rsidRDefault="008708F9" w:rsidP="006C7149"/>
    <w:p w14:paraId="402BB730" w14:textId="4E216FB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Traditional Chinese, </w:t>
      </w:r>
      <w:r w:rsidR="00E555EC">
        <w:t xml:space="preserve">or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4CC1B63" w:rsidR="008708F9" w:rsidRDefault="008708F9" w:rsidP="006C7149">
      <w:r>
        <w:rPr>
          <w:b/>
        </w:rPr>
        <w:t>Engineer Password</w:t>
      </w:r>
      <w:r>
        <w:t xml:space="preserve"> – By checking this and entering a password you can control access to certain menus in the software.  </w:t>
      </w:r>
      <w:r w:rsidRPr="003E6083">
        <w:t xml:space="preserve">See </w:t>
      </w:r>
      <w:r w:rsidR="00BD0DA7">
        <w:fldChar w:fldCharType="begin"/>
      </w:r>
      <w:r w:rsidR="00BD0DA7">
        <w:instrText xml:space="preserve"> HYPERLINK \l "_Password_protection" </w:instrText>
      </w:r>
      <w:ins w:id="1416" w:author="Tom Bergeron" w:date="2020-10-08T09:33:00Z"/>
      <w:r w:rsidR="00BD0DA7">
        <w:fldChar w:fldCharType="separate"/>
      </w:r>
      <w:r w:rsidRPr="005D0C19">
        <w:rPr>
          <w:rStyle w:val="Hyperlink"/>
        </w:rPr>
        <w:t>Password Protection</w:t>
      </w:r>
      <w:r w:rsidR="00BD0DA7">
        <w:rPr>
          <w:rStyle w:val="Hyperlink"/>
        </w:rPr>
        <w:fldChar w:fldCharType="end"/>
      </w:r>
      <w:r>
        <w:rPr>
          <w:i/>
        </w:rPr>
        <w:t xml:space="preserve"> </w:t>
      </w:r>
      <w:r>
        <w:t>section of this manual for details.</w:t>
      </w:r>
    </w:p>
    <w:p w14:paraId="316B9E9C" w14:textId="77777777" w:rsidR="005D0C19" w:rsidRDefault="006C7149" w:rsidP="008F51FF">
      <w:pPr>
        <w:pStyle w:val="Heading3"/>
        <w:rPr>
          <w:noProof/>
        </w:rPr>
      </w:pPr>
      <w:bookmarkStart w:id="1417" w:name="_Toc467442498"/>
      <w:bookmarkStart w:id="1418" w:name="_Toc469043293"/>
      <w:bookmarkStart w:id="1419" w:name="_Toc469044927"/>
      <w:bookmarkStart w:id="1420" w:name="_Toc469139223"/>
      <w:bookmarkStart w:id="1421" w:name="_Toc469152668"/>
      <w:bookmarkStart w:id="1422" w:name="_Toc491174769"/>
      <w:bookmarkStart w:id="1423" w:name="_Toc491337750"/>
      <w:bookmarkStart w:id="1424" w:name="_Toc491337924"/>
      <w:bookmarkStart w:id="1425" w:name="_Toc491338697"/>
      <w:bookmarkStart w:id="1426" w:name="_Toc532855679"/>
      <w:bookmarkStart w:id="1427" w:name="_Toc532856701"/>
      <w:bookmarkStart w:id="1428" w:name="_Toc119468077"/>
      <w:bookmarkStart w:id="1429" w:name="_Toc329784597"/>
      <w:bookmarkStart w:id="1430" w:name="_Toc486325570"/>
      <w:bookmarkStart w:id="1431" w:name="_Toc488490440"/>
      <w:bookmarkStart w:id="1432" w:name="_Toc53042123"/>
      <w:bookmarkStart w:id="1433" w:name="_Toc53042308"/>
      <w:r>
        <w:rPr>
          <w:noProof/>
        </w:rPr>
        <w:lastRenderedPageBreak/>
        <w:t xml:space="preserve">Define Your </w:t>
      </w:r>
      <w:r w:rsidR="005D0C19">
        <w:rPr>
          <w:noProof/>
        </w:rPr>
        <w:t>Oven</w:t>
      </w:r>
      <w:bookmarkEnd w:id="1417"/>
      <w:bookmarkEnd w:id="1418"/>
      <w:bookmarkEnd w:id="1419"/>
      <w:bookmarkEnd w:id="1420"/>
      <w:bookmarkEnd w:id="1421"/>
      <w:bookmarkEnd w:id="1422"/>
      <w:bookmarkEnd w:id="1423"/>
      <w:bookmarkEnd w:id="1424"/>
      <w:bookmarkEnd w:id="1425"/>
      <w:bookmarkEnd w:id="1426"/>
      <w:bookmarkEnd w:id="1427"/>
      <w:bookmarkEnd w:id="1432"/>
      <w:bookmarkEnd w:id="143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3C6B1CA"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00F52166" w:rsidR="000E4CE3" w:rsidRDefault="000E4CE3" w:rsidP="000E4CE3">
            <w:pPr>
              <w:pStyle w:val="Caption"/>
            </w:pPr>
            <w:r>
              <w:t xml:space="preserve">Figure </w:t>
            </w:r>
            <w:fldSimple w:instr=" SEQ Figure \* ARABIC ">
              <w:r w:rsidR="006E32D5">
                <w:rPr>
                  <w:noProof/>
                </w:rPr>
                <w:t>6</w:t>
              </w:r>
            </w:fldSimple>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5AF63898"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1434" w:author="Tom Bergeron" w:date="2020-10-08T09:33:00Z">
              <w:r w:rsidR="006E32D5" w:rsidRPr="006E32D5">
                <w:rPr>
                  <w:rPrChange w:id="1435" w:author="Tom Bergeron" w:date="2020-10-08T09:33:00Z">
                    <w:rPr>
                      <w:rFonts w:ascii="Arial" w:hAnsi="Arial" w:cs="Arial"/>
                      <w:sz w:val="16"/>
                      <w:szCs w:val="16"/>
                    </w:rPr>
                  </w:rPrChange>
                </w:rPr>
                <w:t xml:space="preserve">Figure </w:t>
              </w:r>
              <w:r w:rsidR="006E32D5" w:rsidRPr="006E32D5">
                <w:rPr>
                  <w:noProof/>
                  <w:rPrChange w:id="1436" w:author="Tom Bergeron" w:date="2020-10-08T09:33:00Z">
                    <w:rPr>
                      <w:rFonts w:ascii="Arial" w:hAnsi="Arial" w:cs="Arial"/>
                      <w:noProof/>
                      <w:sz w:val="16"/>
                      <w:szCs w:val="16"/>
                    </w:rPr>
                  </w:rPrChange>
                </w:rPr>
                <w:t>7</w:t>
              </w:r>
            </w:ins>
            <w:del w:id="1437" w:author="Tom Bergeron" w:date="2020-10-08T09:33:00Z">
              <w:r w:rsidR="0013342E" w:rsidRPr="0013342E" w:rsidDel="006E32D5">
                <w:delText xml:space="preserve">Figure </w:delText>
              </w:r>
              <w:r w:rsidR="0013342E" w:rsidRPr="0013342E" w:rsidDel="006E32D5">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66944"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CB3A8" id="Rectangle 4621" o:spid="_x0000_s1026" style="position:absolute;margin-left:154.1pt;margin-top:24.4pt;width:65.05pt;height:15.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2F77DDD5" w:rsidR="005D0C19" w:rsidRPr="00A51897" w:rsidRDefault="005D0C19" w:rsidP="005D0C19">
            <w:pPr>
              <w:jc w:val="center"/>
              <w:rPr>
                <w:rFonts w:ascii="Arial" w:hAnsi="Arial" w:cs="Arial"/>
                <w:noProof/>
                <w:sz w:val="16"/>
                <w:szCs w:val="16"/>
              </w:rPr>
            </w:pPr>
            <w:bookmarkStart w:id="1438" w:name="_Ref468532713"/>
            <w:bookmarkStart w:id="1439" w:name="_Ref468167618"/>
            <w:bookmarkStart w:id="1440"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6E32D5">
              <w:rPr>
                <w:rFonts w:ascii="Arial" w:hAnsi="Arial" w:cs="Arial"/>
                <w:noProof/>
                <w:sz w:val="16"/>
                <w:szCs w:val="16"/>
              </w:rPr>
              <w:t>7</w:t>
            </w:r>
            <w:r w:rsidRPr="00A51897">
              <w:rPr>
                <w:rFonts w:ascii="Arial" w:hAnsi="Arial" w:cs="Arial"/>
                <w:sz w:val="16"/>
                <w:szCs w:val="16"/>
              </w:rPr>
              <w:fldChar w:fldCharType="end"/>
            </w:r>
            <w:bookmarkEnd w:id="1438"/>
            <w:r w:rsidR="000E4CE3">
              <w:rPr>
                <w:rFonts w:ascii="Arial" w:hAnsi="Arial" w:cs="Arial"/>
                <w:sz w:val="16"/>
                <w:szCs w:val="16"/>
              </w:rPr>
              <w:t xml:space="preserve">: </w:t>
            </w:r>
            <w:bookmarkEnd w:id="1439"/>
            <w:r w:rsidR="000E4CE3">
              <w:rPr>
                <w:rFonts w:ascii="Arial" w:hAnsi="Arial" w:cs="Arial"/>
                <w:sz w:val="16"/>
                <w:szCs w:val="16"/>
              </w:rPr>
              <w:t>Verify Zone Length</w:t>
            </w:r>
            <w:bookmarkEnd w:id="1440"/>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289F8014" w:rsidR="008708F9" w:rsidRDefault="00F44BB9">
      <w:pPr>
        <w:pStyle w:val="Heading2"/>
      </w:pPr>
      <w:bookmarkStart w:id="1441" w:name="_Toc469043294"/>
      <w:bookmarkStart w:id="1442" w:name="_Toc469044928"/>
      <w:bookmarkStart w:id="1443" w:name="_Toc469139224"/>
      <w:bookmarkStart w:id="1444" w:name="_Toc469152669"/>
      <w:bookmarkStart w:id="1445" w:name="_Toc491174770"/>
      <w:bookmarkStart w:id="1446" w:name="_Toc491337751"/>
      <w:bookmarkStart w:id="1447" w:name="_Toc491337925"/>
      <w:bookmarkStart w:id="1448" w:name="_Toc491338698"/>
      <w:bookmarkStart w:id="1449" w:name="_Toc532855680"/>
      <w:bookmarkStart w:id="1450" w:name="_Toc532856702"/>
      <w:bookmarkStart w:id="1451" w:name="_Toc53042006"/>
      <w:bookmarkStart w:id="1452" w:name="_Toc53042124"/>
      <w:bookmarkStart w:id="1453" w:name="_Toc53042309"/>
      <w:r w:rsidRPr="00737029">
        <w:lastRenderedPageBreak/>
        <w:t>e-APS</w:t>
      </w:r>
      <w:r w:rsidR="00636C9A" w:rsidRPr="00F44BB9">
        <w:t xml:space="preserve"> </w:t>
      </w:r>
      <w:r w:rsidR="00754243">
        <w:t>Tab</w:t>
      </w:r>
      <w:bookmarkEnd w:id="1428"/>
      <w:bookmarkEnd w:id="1429"/>
      <w:bookmarkEnd w:id="1441"/>
      <w:bookmarkEnd w:id="1442"/>
      <w:bookmarkEnd w:id="1443"/>
      <w:bookmarkEnd w:id="1444"/>
      <w:bookmarkEnd w:id="1445"/>
      <w:bookmarkEnd w:id="1446"/>
      <w:bookmarkEnd w:id="1447"/>
      <w:bookmarkEnd w:id="1448"/>
      <w:bookmarkEnd w:id="1449"/>
      <w:bookmarkEnd w:id="1450"/>
      <w:bookmarkEnd w:id="1451"/>
      <w:bookmarkEnd w:id="1452"/>
      <w:bookmarkEnd w:id="1453"/>
    </w:p>
    <w:p w14:paraId="74C241E7" w14:textId="0A01561C" w:rsidR="00D41AFB" w:rsidRDefault="00F44BB9" w:rsidP="009C2049">
      <w:pPr>
        <w:keepNext/>
        <w:jc w:val="center"/>
      </w:pPr>
      <w:r>
        <w:rPr>
          <w:noProof/>
        </w:rPr>
        <w:drawing>
          <wp:inline distT="0" distB="0" distL="0" distR="0" wp14:anchorId="650D6DAF" wp14:editId="3CEE3BB4">
            <wp:extent cx="4539915" cy="37764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Tab.png"/>
                    <pic:cNvPicPr/>
                  </pic:nvPicPr>
                  <pic:blipFill>
                    <a:blip r:embed="rId32">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157351C3" w:rsidR="0026496C" w:rsidRPr="0026496C" w:rsidRDefault="00D41AFB" w:rsidP="0026496C">
      <w:pPr>
        <w:pStyle w:val="Caption"/>
        <w:rPr>
          <w:rFonts w:ascii="Trebuchet MS" w:hAnsi="Trebuchet MS"/>
          <w:color w:val="FF0000"/>
          <w:sz w:val="32"/>
          <w:szCs w:val="32"/>
        </w:rPr>
      </w:pPr>
      <w:r>
        <w:t xml:space="preserve">Figure </w:t>
      </w:r>
      <w:fldSimple w:instr=" SEQ Figure \* ARABIC ">
        <w:r w:rsidR="006E32D5">
          <w:rPr>
            <w:noProof/>
          </w:rPr>
          <w:t>8</w:t>
        </w:r>
      </w:fldSimple>
      <w:r w:rsidR="00934045">
        <w:t xml:space="preserve">: </w:t>
      </w:r>
      <w:r w:rsidR="009E1EFB">
        <w:t xml:space="preserve">Global </w:t>
      </w:r>
      <w:r w:rsidR="00934045">
        <w:t>Preferences – </w:t>
      </w:r>
      <w:r w:rsidR="00C701A7">
        <w:t>e-APS</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161789CF" w:rsidR="00027152" w:rsidRPr="00027152" w:rsidRDefault="00F44BB9" w:rsidP="00027152">
      <w:pPr>
        <w:spacing w:after="120"/>
      </w:pPr>
      <w:r>
        <w:t>Settings on the e-APS</w:t>
      </w:r>
      <w:r w:rsidR="00027152">
        <w:rPr>
          <w:color w:val="FF0000"/>
        </w:rPr>
        <w:t xml:space="preserve"> </w:t>
      </w:r>
      <w:r w:rsidR="00027152" w:rsidRPr="00027152">
        <w:t>tab let you:</w:t>
      </w:r>
    </w:p>
    <w:p w14:paraId="67D8E2B3" w14:textId="4AEBD20D" w:rsidR="00027152" w:rsidRPr="00027152" w:rsidRDefault="00E555EC" w:rsidP="00027152">
      <w:pPr>
        <w:numPr>
          <w:ilvl w:val="0"/>
          <w:numId w:val="15"/>
        </w:numPr>
      </w:pPr>
      <w:r>
        <w:t xml:space="preserve">Specify time </w:t>
      </w:r>
      <w:r w:rsidR="00027152" w:rsidRPr="00027152">
        <w:t>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737029">
      <w:pPr>
        <w:pStyle w:val="Heading3"/>
      </w:pPr>
      <w:bookmarkStart w:id="1454" w:name="_Toc410590245"/>
      <w:bookmarkStart w:id="1455" w:name="_Toc491174771"/>
      <w:bookmarkStart w:id="1456" w:name="_Toc491337752"/>
      <w:bookmarkStart w:id="1457" w:name="_Toc491337926"/>
      <w:bookmarkStart w:id="1458" w:name="_Toc491338699"/>
      <w:bookmarkStart w:id="1459" w:name="_Toc532855681"/>
      <w:bookmarkStart w:id="1460" w:name="_Toc532856703"/>
      <w:bookmarkStart w:id="1461" w:name="_Toc53042125"/>
      <w:bookmarkStart w:id="1462" w:name="_Toc53042310"/>
      <w:r w:rsidRPr="00027152">
        <w:t>Specifying VP generation</w:t>
      </w:r>
      <w:bookmarkEnd w:id="1454"/>
      <w:bookmarkEnd w:id="1455"/>
      <w:bookmarkEnd w:id="1456"/>
      <w:bookmarkEnd w:id="1457"/>
      <w:bookmarkEnd w:id="1458"/>
      <w:bookmarkEnd w:id="1459"/>
      <w:bookmarkEnd w:id="1460"/>
      <w:bookmarkEnd w:id="1461"/>
      <w:bookmarkEnd w:id="1462"/>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1463" w:name="_Toc469043295"/>
      <w:bookmarkStart w:id="1464" w:name="_Toc469044929"/>
      <w:bookmarkStart w:id="1465" w:name="_Toc469139225"/>
      <w:bookmarkStart w:id="1466" w:name="_Toc469152670"/>
      <w:bookmarkStart w:id="1467" w:name="_Toc491174772"/>
      <w:bookmarkStart w:id="1468" w:name="_Toc491337753"/>
      <w:bookmarkStart w:id="1469" w:name="_Toc491337927"/>
      <w:bookmarkStart w:id="1470" w:name="_Toc491338700"/>
      <w:bookmarkStart w:id="1471" w:name="_Toc532855682"/>
      <w:bookmarkStart w:id="1472" w:name="_Toc532856704"/>
      <w:bookmarkStart w:id="1473" w:name="_Toc53042126"/>
      <w:bookmarkStart w:id="1474" w:name="_Toc53042311"/>
      <w:r>
        <w:lastRenderedPageBreak/>
        <w:t>Specifying</w:t>
      </w:r>
      <w:r w:rsidR="006C1BAA" w:rsidRPr="006C1BAA">
        <w:t xml:space="preserve"> Cpk</w:t>
      </w:r>
      <w:r w:rsidR="00636C9A">
        <w:t xml:space="preserve"> </w:t>
      </w:r>
      <w:r w:rsidR="00C653DF">
        <w:t>Computation Values</w:t>
      </w:r>
      <w:bookmarkEnd w:id="1463"/>
      <w:bookmarkEnd w:id="1464"/>
      <w:bookmarkEnd w:id="1465"/>
      <w:bookmarkEnd w:id="1466"/>
      <w:bookmarkEnd w:id="1467"/>
      <w:bookmarkEnd w:id="1468"/>
      <w:bookmarkEnd w:id="1469"/>
      <w:bookmarkEnd w:id="1470"/>
      <w:bookmarkEnd w:id="1471"/>
      <w:bookmarkEnd w:id="1472"/>
      <w:bookmarkEnd w:id="1473"/>
      <w:bookmarkEnd w:id="1474"/>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proofErr w:type="gramStart"/>
      <w:r w:rsidRPr="003E6083">
        <w:t>default</w:t>
      </w:r>
      <w:proofErr w:type="gramEnd"/>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475" w:name="_Toc469043296"/>
      <w:bookmarkStart w:id="1476" w:name="_Toc469044930"/>
      <w:bookmarkStart w:id="1477" w:name="_Toc469139226"/>
      <w:bookmarkStart w:id="1478" w:name="_Toc469152671"/>
      <w:bookmarkStart w:id="1479" w:name="_Toc491174773"/>
      <w:bookmarkStart w:id="1480" w:name="_Toc491337754"/>
      <w:bookmarkStart w:id="1481" w:name="_Toc491337928"/>
      <w:bookmarkStart w:id="1482" w:name="_Toc491338701"/>
      <w:bookmarkStart w:id="1483" w:name="_Toc532855683"/>
      <w:bookmarkStart w:id="1484" w:name="_Toc532856705"/>
      <w:bookmarkStart w:id="1485" w:name="_Toc53042127"/>
      <w:bookmarkStart w:id="1486" w:name="_Toc53042312"/>
      <w:r w:rsidRPr="00F74DAC">
        <w:lastRenderedPageBreak/>
        <w:t>How</w:t>
      </w:r>
      <w:r w:rsidR="003C657F" w:rsidRPr="00F74DAC">
        <w:t xml:space="preserve"> </w:t>
      </w:r>
      <w:r w:rsidR="006C7149">
        <w:t>t</w:t>
      </w:r>
      <w:r w:rsidR="00C653DF" w:rsidRPr="00F74DAC">
        <w:t xml:space="preserve">he Software Calculates </w:t>
      </w:r>
      <w:r w:rsidRPr="00F74DAC">
        <w:t>Cpk</w:t>
      </w:r>
      <w:bookmarkEnd w:id="1475"/>
      <w:bookmarkEnd w:id="1476"/>
      <w:bookmarkEnd w:id="1477"/>
      <w:bookmarkEnd w:id="1478"/>
      <w:bookmarkEnd w:id="1479"/>
      <w:bookmarkEnd w:id="1480"/>
      <w:bookmarkEnd w:id="1481"/>
      <w:bookmarkEnd w:id="1482"/>
      <w:bookmarkEnd w:id="1483"/>
      <w:bookmarkEnd w:id="1484"/>
      <w:bookmarkEnd w:id="1485"/>
      <w:bookmarkEnd w:id="1486"/>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60800"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7FEEA1" id="Line 3221"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6E32D5" w:rsidRPr="00287D78" w:rsidRDefault="006E32D5"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E32D5" w:rsidRPr="00287D78" w:rsidRDefault="006E32D5" w:rsidP="009C2049">
                            <w:pPr>
                              <w:rPr>
                                <w:rFonts w:ascii="Symbol" w:hAnsi="Symbol"/>
                                <w:b/>
                              </w:rPr>
                            </w:pPr>
                          </w:p>
                          <w:p w14:paraId="62E14183" w14:textId="77777777" w:rsidR="006E32D5" w:rsidRPr="00287D78" w:rsidRDefault="006E32D5" w:rsidP="009C2049">
                            <w:pPr>
                              <w:pStyle w:val="List"/>
                            </w:pPr>
                            <w:r w:rsidRPr="00287D78">
                              <w:rPr>
                                <w:rFonts w:ascii="Symbol" w:hAnsi="Symbol"/>
                              </w:rPr>
                              <w:t></w:t>
                            </w:r>
                            <w:r w:rsidRPr="00287D78">
                              <w:t xml:space="preserve"> = Mean of the data points</w:t>
                            </w:r>
                          </w:p>
                          <w:p w14:paraId="769B3460" w14:textId="77777777" w:rsidR="006E32D5" w:rsidRPr="00287D78" w:rsidRDefault="006E32D5"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E32D5" w:rsidRDefault="006E32D5" w:rsidP="009C2049">
                            <w:pPr>
                              <w:pStyle w:val="List"/>
                              <w:rPr>
                                <w:rFonts w:ascii="Symbol" w:hAnsi="Symbol"/>
                              </w:rPr>
                            </w:pPr>
                            <w:r>
                              <w:rPr>
                                <w:rFonts w:ascii="Symbol" w:hAnsi="Symbol"/>
                              </w:rPr>
                              <w:t></w:t>
                            </w:r>
                          </w:p>
                          <w:p w14:paraId="034E3A8A" w14:textId="77777777" w:rsidR="006E32D5" w:rsidRPr="00287D78" w:rsidRDefault="006E32D5"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E32D5" w:rsidRPr="00287D78" w:rsidRDefault="006E32D5" w:rsidP="009C2049">
                            <w:pPr>
                              <w:rPr>
                                <w:rFonts w:ascii="Symbol" w:hAnsi="Symbol"/>
                                <w:b/>
                              </w:rPr>
                            </w:pPr>
                          </w:p>
                          <w:p w14:paraId="0727B909" w14:textId="77777777" w:rsidR="006E32D5" w:rsidRPr="00287D78" w:rsidRDefault="006E32D5"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E32D5" w:rsidRPr="00287D78" w:rsidRDefault="006E32D5"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6E32D5" w:rsidRPr="00287D78" w:rsidRDefault="006E32D5"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E32D5" w:rsidRPr="00287D78" w:rsidRDefault="006E32D5" w:rsidP="009C2049">
                      <w:pPr>
                        <w:rPr>
                          <w:rFonts w:ascii="Symbol" w:hAnsi="Symbol"/>
                          <w:b/>
                        </w:rPr>
                      </w:pPr>
                    </w:p>
                    <w:p w14:paraId="62E14183" w14:textId="77777777" w:rsidR="006E32D5" w:rsidRPr="00287D78" w:rsidRDefault="006E32D5" w:rsidP="009C2049">
                      <w:pPr>
                        <w:pStyle w:val="List"/>
                      </w:pPr>
                      <w:r w:rsidRPr="00287D78">
                        <w:rPr>
                          <w:rFonts w:ascii="Symbol" w:hAnsi="Symbol"/>
                        </w:rPr>
                        <w:t></w:t>
                      </w:r>
                      <w:r w:rsidRPr="00287D78">
                        <w:t xml:space="preserve"> = Mean of the data points</w:t>
                      </w:r>
                    </w:p>
                    <w:p w14:paraId="769B3460" w14:textId="77777777" w:rsidR="006E32D5" w:rsidRPr="00287D78" w:rsidRDefault="006E32D5"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E32D5" w:rsidRDefault="006E32D5" w:rsidP="009C2049">
                      <w:pPr>
                        <w:pStyle w:val="List"/>
                        <w:rPr>
                          <w:rFonts w:ascii="Symbol" w:hAnsi="Symbol"/>
                        </w:rPr>
                      </w:pPr>
                      <w:r>
                        <w:rPr>
                          <w:rFonts w:ascii="Symbol" w:hAnsi="Symbol"/>
                        </w:rPr>
                        <w:t></w:t>
                      </w:r>
                    </w:p>
                    <w:p w14:paraId="034E3A8A" w14:textId="77777777" w:rsidR="006E32D5" w:rsidRPr="00287D78" w:rsidRDefault="006E32D5"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E32D5" w:rsidRPr="00287D78" w:rsidRDefault="006E32D5" w:rsidP="009C2049">
                      <w:pPr>
                        <w:rPr>
                          <w:rFonts w:ascii="Symbol" w:hAnsi="Symbol"/>
                          <w:b/>
                        </w:rPr>
                      </w:pPr>
                    </w:p>
                    <w:p w14:paraId="0727B909" w14:textId="77777777" w:rsidR="006E32D5" w:rsidRPr="00287D78" w:rsidRDefault="006E32D5"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E32D5" w:rsidRPr="00287D78" w:rsidRDefault="006E32D5" w:rsidP="009C2049">
                      <w:pPr>
                        <w:pStyle w:val="List"/>
                      </w:pPr>
                      <w:r w:rsidRPr="00287D78">
                        <w:t>X = Set or group of data, observations, or measurements</w:t>
                      </w:r>
                    </w:p>
                  </w:txbxContent>
                </v:textbox>
                <w10:anchorlock/>
              </v:shape>
            </w:pict>
          </mc:Fallback>
        </mc:AlternateContent>
      </w:r>
    </w:p>
    <w:p w14:paraId="241F6FB0" w14:textId="555C0389" w:rsidR="008708F9" w:rsidRDefault="00D41AFB" w:rsidP="00730A42">
      <w:pPr>
        <w:pStyle w:val="Caption"/>
      </w:pPr>
      <w:r>
        <w:t xml:space="preserve">Figure </w:t>
      </w:r>
      <w:fldSimple w:instr=" SEQ Figure \* ARABIC ">
        <w:r w:rsidR="006E32D5">
          <w:rPr>
            <w:noProof/>
          </w:rPr>
          <w:t>9</w:t>
        </w:r>
      </w:fldSimple>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3F3E9DD9" w14:textId="77777777" w:rsidR="00515180" w:rsidRDefault="00515180" w:rsidP="00515180">
      <w:pPr>
        <w:rPr>
          <w:ins w:id="1487" w:author="Tom Bergeron" w:date="2020-09-29T15:53:00Z"/>
        </w:rPr>
      </w:pPr>
      <w:ins w:id="1488" w:author="Tom Bergeron" w:date="2020-09-29T15:53:00Z">
        <w:r>
          <w:t>Here is a simple example.  Let us set the Points to Compute Cpk to five, and the five PWI values are as follows: 68%, 88%, 70%, 64%, and 65%.</w:t>
        </w:r>
      </w:ins>
    </w:p>
    <w:p w14:paraId="603A73E2" w14:textId="77777777" w:rsidR="00515180" w:rsidRDefault="00515180" w:rsidP="00515180">
      <w:pPr>
        <w:rPr>
          <w:ins w:id="1489" w:author="Tom Bergeron" w:date="2020-09-29T15:53:00Z"/>
        </w:rPr>
      </w:pPr>
    </w:p>
    <w:p w14:paraId="3D7C8E14" w14:textId="77777777" w:rsidR="00515180" w:rsidRPr="006C7149" w:rsidRDefault="00515180" w:rsidP="00515180">
      <w:pPr>
        <w:rPr>
          <w:ins w:id="1490" w:author="Tom Bergeron" w:date="2020-09-29T15:53:00Z"/>
        </w:rPr>
      </w:pPr>
      <w:ins w:id="1491" w:author="Tom Bergeron" w:date="2020-09-29T15:53:00Z">
        <w:r w:rsidRPr="006C7149">
          <w:t>Mean</w:t>
        </w:r>
        <w:r w:rsidRPr="006C7149">
          <w:tab/>
          <w:t xml:space="preserve">= (68 + 88 + 70 + 64 + </w:t>
        </w:r>
        <w:r>
          <w:t>65</w:t>
        </w:r>
        <w:r w:rsidRPr="006C7149">
          <w:t xml:space="preserve">) </w:t>
        </w:r>
        <w:r w:rsidRPr="006C7149">
          <w:sym w:font="Symbol" w:char="F0B8"/>
        </w:r>
        <w:r w:rsidRPr="006C7149">
          <w:t xml:space="preserve"> 5</w:t>
        </w:r>
      </w:ins>
    </w:p>
    <w:p w14:paraId="6E635B19" w14:textId="77777777" w:rsidR="00515180" w:rsidRPr="006C7149" w:rsidRDefault="00515180" w:rsidP="00515180">
      <w:pPr>
        <w:rPr>
          <w:ins w:id="1492" w:author="Tom Bergeron" w:date="2020-09-29T15:53:00Z"/>
        </w:rPr>
      </w:pPr>
      <w:ins w:id="1493" w:author="Tom Bergeron" w:date="2020-09-29T15:53:00Z">
        <w:r w:rsidRPr="006C7149">
          <w:tab/>
          <w:t xml:space="preserve">= </w:t>
        </w:r>
        <w:r>
          <w:t>71</w:t>
        </w:r>
      </w:ins>
    </w:p>
    <w:p w14:paraId="74AAB302" w14:textId="77777777" w:rsidR="00515180" w:rsidRPr="006C7149" w:rsidRDefault="00515180" w:rsidP="00515180">
      <w:pPr>
        <w:rPr>
          <w:ins w:id="1494" w:author="Tom Bergeron" w:date="2020-09-29T15:53:00Z"/>
        </w:rPr>
      </w:pPr>
    </w:p>
    <w:p w14:paraId="53A24757" w14:textId="77777777" w:rsidR="00515180" w:rsidRPr="006C7149" w:rsidRDefault="00515180" w:rsidP="00515180">
      <w:pPr>
        <w:rPr>
          <w:ins w:id="1495" w:author="Tom Bergeron" w:date="2020-09-29T15:53:00Z"/>
        </w:rPr>
      </w:pPr>
      <w:ins w:id="1496" w:author="Tom Bergeron" w:date="2020-09-29T15:53:00Z">
        <w:r w:rsidRPr="006C7149">
          <w:rPr>
            <w:noProof/>
          </w:rPr>
          <mc:AlternateContent>
            <mc:Choice Requires="wps">
              <w:drawing>
                <wp:anchor distT="0" distB="0" distL="114300" distR="114300" simplePos="0" relativeHeight="251673088" behindDoc="0" locked="0" layoutInCell="1" allowOverlap="1" wp14:anchorId="6AF6C8D9" wp14:editId="18842E89">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E6F071" id="Line 3223"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PRcJm/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71040" behindDoc="0" locked="0" layoutInCell="1" allowOverlap="1" wp14:anchorId="21FA016F" wp14:editId="0F15B3A1">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A89D21" id="Line 3222"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" strokeweight=".5pt"/>
              </w:pict>
            </mc:Fallback>
          </mc:AlternateContent>
        </w:r>
        <w:proofErr w:type="spellStart"/>
        <w:r w:rsidRPr="006C7149">
          <w:t>StdDev</w:t>
        </w:r>
        <w:proofErr w:type="spellEnd"/>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ins>
    </w:p>
    <w:p w14:paraId="1397B8F0" w14:textId="77777777" w:rsidR="00515180" w:rsidRPr="006C7149" w:rsidRDefault="00515180" w:rsidP="00515180">
      <w:pPr>
        <w:rPr>
          <w:ins w:id="1497" w:author="Tom Bergeron" w:date="2020-09-29T15:53:00Z"/>
        </w:rPr>
      </w:pPr>
      <w:ins w:id="1498" w:author="Tom Bergeron" w:date="2020-09-29T15:53:00Z">
        <w:r w:rsidRPr="006C7149">
          <w:rPr>
            <w:noProof/>
          </w:rPr>
          <mc:AlternateContent>
            <mc:Choice Requires="wps">
              <w:drawing>
                <wp:anchor distT="0" distB="0" distL="114300" distR="114300" simplePos="0" relativeHeight="251674112" behindDoc="0" locked="0" layoutInCell="1" allowOverlap="1" wp14:anchorId="4E98D2B9" wp14:editId="57D8D5A1">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FE9664" id="Line 3224"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ins>
    </w:p>
    <w:p w14:paraId="3E9E8AFB" w14:textId="77777777" w:rsidR="00515180" w:rsidRPr="006C7149" w:rsidRDefault="00515180" w:rsidP="00515180">
      <w:pPr>
        <w:rPr>
          <w:ins w:id="1499" w:author="Tom Bergeron" w:date="2020-09-29T15:53:00Z"/>
        </w:rPr>
      </w:pPr>
      <w:ins w:id="1500" w:author="Tom Bergeron" w:date="2020-09-29T15:53:00Z">
        <w:r w:rsidRPr="006C7149">
          <w:tab/>
          <w:t xml:space="preserve">= √ </w:t>
        </w:r>
        <w:r>
          <w:t>76.8</w:t>
        </w:r>
      </w:ins>
    </w:p>
    <w:p w14:paraId="63469713" w14:textId="77777777" w:rsidR="00515180" w:rsidRPr="002C2643" w:rsidRDefault="00515180" w:rsidP="00515180">
      <w:pPr>
        <w:rPr>
          <w:ins w:id="1501" w:author="Tom Bergeron" w:date="2020-09-29T15:53:00Z"/>
        </w:rPr>
      </w:pPr>
      <w:ins w:id="1502" w:author="Tom Bergeron" w:date="2020-09-29T15:53:00Z">
        <w:r w:rsidRPr="002C2643">
          <w:tab/>
          <w:t xml:space="preserve">= </w:t>
        </w:r>
        <w:r>
          <w:t>8.76</w:t>
        </w:r>
      </w:ins>
    </w:p>
    <w:p w14:paraId="261E9037" w14:textId="77777777" w:rsidR="00515180" w:rsidRDefault="00515180" w:rsidP="00515180">
      <w:pPr>
        <w:rPr>
          <w:ins w:id="1503" w:author="Tom Bergeron" w:date="2020-09-29T15:53:00Z"/>
        </w:rPr>
      </w:pPr>
    </w:p>
    <w:p w14:paraId="7D8F5F6D" w14:textId="77777777" w:rsidR="00515180" w:rsidRDefault="00515180" w:rsidP="00515180">
      <w:pPr>
        <w:rPr>
          <w:ins w:id="1504" w:author="Tom Bergeron" w:date="2020-09-29T15:53:00Z"/>
        </w:rPr>
      </w:pPr>
      <w:ins w:id="1505" w:author="Tom Bergeron" w:date="2020-09-29T15:53:00Z">
        <w:r>
          <w:t>By definition, the overall PWI is always positive and the limit is always 100%.</w:t>
        </w:r>
      </w:ins>
    </w:p>
    <w:p w14:paraId="004CC373" w14:textId="77777777" w:rsidR="00515180" w:rsidRDefault="00515180" w:rsidP="00515180">
      <w:pPr>
        <w:rPr>
          <w:ins w:id="1506" w:author="Tom Bergeron" w:date="2020-09-29T15:53:00Z"/>
        </w:rPr>
      </w:pPr>
    </w:p>
    <w:p w14:paraId="1BF2C728" w14:textId="77777777" w:rsidR="00515180" w:rsidRPr="002C2643" w:rsidRDefault="00515180" w:rsidP="00515180">
      <w:pPr>
        <w:rPr>
          <w:ins w:id="1507" w:author="Tom Bergeron" w:date="2020-09-29T15:53:00Z"/>
        </w:rPr>
      </w:pPr>
      <w:ins w:id="1508" w:author="Tom Bergeron" w:date="2020-09-29T15:53:00Z">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ins>
    </w:p>
    <w:p w14:paraId="4BCEFBBC" w14:textId="77777777" w:rsidR="00515180" w:rsidRPr="002C2643" w:rsidRDefault="00515180" w:rsidP="00515180">
      <w:pPr>
        <w:rPr>
          <w:ins w:id="1509" w:author="Tom Bergeron" w:date="2020-09-29T15:53:00Z"/>
        </w:rPr>
      </w:pPr>
      <w:ins w:id="1510" w:author="Tom Bergeron" w:date="2020-09-29T15:53:00Z">
        <w:r w:rsidRPr="002C2643">
          <w:tab/>
          <w:t xml:space="preserve">= </w:t>
        </w:r>
        <w:r>
          <w:t>29</w:t>
        </w:r>
        <w:r w:rsidRPr="002C2643">
          <w:t xml:space="preserve"> </w:t>
        </w:r>
        <w:r w:rsidRPr="002C2643">
          <w:sym w:font="Symbol" w:char="F0B8"/>
        </w:r>
        <w:r w:rsidRPr="002C2643">
          <w:t xml:space="preserve"> 2</w:t>
        </w:r>
        <w:r>
          <w:t>6.29</w:t>
        </w:r>
      </w:ins>
    </w:p>
    <w:p w14:paraId="5E9C37FB" w14:textId="77777777" w:rsidR="00515180" w:rsidRPr="002C2643" w:rsidRDefault="00515180" w:rsidP="00515180">
      <w:pPr>
        <w:rPr>
          <w:ins w:id="1511" w:author="Tom Bergeron" w:date="2020-09-29T15:53:00Z"/>
        </w:rPr>
      </w:pPr>
      <w:ins w:id="1512" w:author="Tom Bergeron" w:date="2020-09-29T15:53:00Z">
        <w:r w:rsidRPr="002C2643">
          <w:tab/>
          <w:t>= 1.1</w:t>
        </w:r>
        <w:r>
          <w:t>0</w:t>
        </w:r>
      </w:ins>
    </w:p>
    <w:p w14:paraId="2A1C8C79" w14:textId="77777777" w:rsidR="00515180" w:rsidRDefault="00515180" w:rsidP="00515180">
      <w:pPr>
        <w:rPr>
          <w:ins w:id="1513" w:author="Tom Bergeron" w:date="2020-09-29T15:53:00Z"/>
        </w:rPr>
      </w:pPr>
    </w:p>
    <w:p w14:paraId="2445D434" w14:textId="77777777" w:rsidR="00515180" w:rsidRDefault="00515180" w:rsidP="00515180">
      <w:pPr>
        <w:rPr>
          <w:ins w:id="1514" w:author="Tom Bergeron" w:date="2020-09-29T15:53:00Z"/>
        </w:rPr>
      </w:pPr>
      <w:ins w:id="1515" w:author="Tom Bergeron" w:date="2020-09-29T15:53:00Z">
        <w:r>
          <w:t>Therefore, while the worst PWI is 88%, the Cpk is 1.10, which is below the typical target minimum of 1.33.  This tells us that the chance that the process drift out of spec is too high and this process should be improved.</w:t>
        </w:r>
      </w:ins>
    </w:p>
    <w:p w14:paraId="25EA84FE" w14:textId="77777777" w:rsidR="00515180" w:rsidRDefault="00515180" w:rsidP="00515180">
      <w:pPr>
        <w:rPr>
          <w:ins w:id="1516" w:author="Tom Bergeron" w:date="2020-09-29T15:53:00Z"/>
        </w:rPr>
      </w:pPr>
    </w:p>
    <w:p w14:paraId="30FCBD4C" w14:textId="77777777" w:rsidR="00515180" w:rsidRDefault="00515180" w:rsidP="00515180">
      <w:pPr>
        <w:rPr>
          <w:ins w:id="1517" w:author="Tom Bergeron" w:date="2020-09-29T15:53:00Z"/>
        </w:rPr>
      </w:pPr>
      <w:ins w:id="1518" w:author="Tom Bergeron" w:date="2020-09-29T15:53:00Z">
        <w:r>
          <w:t>Here is five more sample PWIs: 91%, 91%, 92%, 89%, and 90%.</w:t>
        </w:r>
      </w:ins>
    </w:p>
    <w:p w14:paraId="5E94F29E" w14:textId="319B4DE1" w:rsidR="008708F9" w:rsidDel="00515180" w:rsidRDefault="002B6238" w:rsidP="00DA3596">
      <w:pPr>
        <w:rPr>
          <w:del w:id="1519" w:author="Tom Bergeron" w:date="2020-09-29T15:53:00Z"/>
        </w:rPr>
      </w:pPr>
      <w:del w:id="1520" w:author="Tom Bergeron" w:date="2020-09-29T15:53:00Z">
        <w:r w:rsidDel="00515180">
          <w:delText>Here is</w:delText>
        </w:r>
        <w:r w:rsidR="008708F9" w:rsidDel="00515180">
          <w:delText xml:space="preserve"> a simple example.  </w:delText>
        </w:r>
        <w:r w:rsidDel="00515180">
          <w:delText>Let us</w:delText>
        </w:r>
        <w:r w:rsidR="008708F9" w:rsidDel="00515180">
          <w:delText xml:space="preserve"> set the Points to Comput</w:delText>
        </w:r>
        <w:r w:rsidR="006A3615" w:rsidDel="00515180">
          <w:delText xml:space="preserve">e </w:delText>
        </w:r>
        <w:r w:rsidDel="00515180">
          <w:delText>Cpk to</w:delText>
        </w:r>
        <w:r w:rsidR="008708F9" w:rsidDel="00515180">
          <w:delText xml:space="preserve"> </w:delText>
        </w:r>
        <w:r w:rsidR="00723CD7" w:rsidDel="00515180">
          <w:delText>five</w:delText>
        </w:r>
        <w:r w:rsidR="008708F9" w:rsidDel="00515180">
          <w:delText xml:space="preserve">, and the </w:delText>
        </w:r>
        <w:r w:rsidR="00305F32" w:rsidDel="00515180">
          <w:delText>five</w:delText>
        </w:r>
        <w:r w:rsidR="008708F9" w:rsidDel="00515180">
          <w:delText xml:space="preserve"> PWI values are as follows: 68%, 88%, 70%, 64%, and 50%.</w:delText>
        </w:r>
      </w:del>
    </w:p>
    <w:p w14:paraId="132C8E3D" w14:textId="2E077E71" w:rsidR="008708F9" w:rsidDel="00515180" w:rsidRDefault="008708F9" w:rsidP="00DA3596">
      <w:pPr>
        <w:rPr>
          <w:del w:id="1521" w:author="Tom Bergeron" w:date="2020-09-29T15:53:00Z"/>
        </w:rPr>
      </w:pPr>
    </w:p>
    <w:p w14:paraId="2F5970C9" w14:textId="76BCB735" w:rsidR="002C2643" w:rsidRPr="006C7149" w:rsidDel="00515180" w:rsidRDefault="008708F9" w:rsidP="00DA3596">
      <w:pPr>
        <w:rPr>
          <w:del w:id="1522" w:author="Tom Bergeron" w:date="2020-09-29T15:53:00Z"/>
        </w:rPr>
      </w:pPr>
      <w:del w:id="1523" w:author="Tom Bergeron" w:date="2020-09-29T15:53:00Z">
        <w:r w:rsidRPr="006C7149" w:rsidDel="00515180">
          <w:delText>Mean</w:delText>
        </w:r>
        <w:r w:rsidR="002B6238" w:rsidRPr="006C7149" w:rsidDel="00515180">
          <w:tab/>
        </w:r>
        <w:r w:rsidRPr="006C7149" w:rsidDel="00515180">
          <w:delText xml:space="preserve">= (68 </w:delText>
        </w:r>
        <w:r w:rsidR="006A3615" w:rsidRPr="006C7149" w:rsidDel="00515180">
          <w:delText>+ 8</w:delText>
        </w:r>
        <w:r w:rsidR="001750CD" w:rsidRPr="006C7149" w:rsidDel="00515180">
          <w:delText>8</w:delText>
        </w:r>
        <w:r w:rsidR="00F74DAC" w:rsidRPr="006C7149" w:rsidDel="00515180">
          <w:delText xml:space="preserve"> + 70 + 64 + 50</w:delText>
        </w:r>
        <w:r w:rsidRPr="006C7149" w:rsidDel="00515180">
          <w:delText xml:space="preserve">) </w:delText>
        </w:r>
        <w:r w:rsidR="002C2643" w:rsidRPr="006C7149" w:rsidDel="00515180">
          <w:sym w:font="Symbol" w:char="F0B8"/>
        </w:r>
        <w:r w:rsidR="002C2643" w:rsidRPr="006C7149" w:rsidDel="00515180">
          <w:delText xml:space="preserve"> 5</w:delText>
        </w:r>
      </w:del>
    </w:p>
    <w:p w14:paraId="15489275" w14:textId="48222B31" w:rsidR="008708F9" w:rsidRPr="006C7149" w:rsidDel="00515180" w:rsidRDefault="002C2643" w:rsidP="00DA3596">
      <w:pPr>
        <w:rPr>
          <w:del w:id="1524" w:author="Tom Bergeron" w:date="2020-09-29T15:53:00Z"/>
        </w:rPr>
      </w:pPr>
      <w:del w:id="1525" w:author="Tom Bergeron" w:date="2020-09-29T15:53:00Z">
        <w:r w:rsidRPr="006C7149" w:rsidDel="00515180">
          <w:tab/>
        </w:r>
        <w:r w:rsidR="008708F9" w:rsidRPr="006C7149" w:rsidDel="00515180">
          <w:delText>= 68</w:delText>
        </w:r>
      </w:del>
    </w:p>
    <w:p w14:paraId="1C275844" w14:textId="61DFDC54" w:rsidR="002C2643" w:rsidRPr="006C7149" w:rsidDel="00515180" w:rsidRDefault="002C2643" w:rsidP="00DA3596">
      <w:pPr>
        <w:rPr>
          <w:del w:id="1526" w:author="Tom Bergeron" w:date="2020-09-29T15:53:00Z"/>
        </w:rPr>
      </w:pPr>
    </w:p>
    <w:p w14:paraId="2C71E04D" w14:textId="101E3084" w:rsidR="008708F9" w:rsidRPr="006C7149" w:rsidDel="00515180" w:rsidRDefault="000E0382" w:rsidP="00DA3596">
      <w:pPr>
        <w:rPr>
          <w:del w:id="1527" w:author="Tom Bergeron" w:date="2020-09-29T15:53:00Z"/>
        </w:rPr>
      </w:pPr>
      <w:del w:id="1528" w:author="Tom Bergeron" w:date="2020-09-29T15:53:00Z">
        <w:r w:rsidRPr="006C7149" w:rsidDel="00515180">
          <w:rPr>
            <w:noProof/>
          </w:rPr>
          <mc:AlternateContent>
            <mc:Choice Requires="wps">
              <w:drawing>
                <wp:anchor distT="0" distB="0" distL="114300" distR="114300" simplePos="0" relativeHeight="251663872"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619723" id="Line 322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sidDel="00515180">
          <w:rPr>
            <w:noProof/>
          </w:rPr>
          <mc:AlternateContent>
            <mc:Choice Requires="wps">
              <w:drawing>
                <wp:anchor distT="0" distB="0" distL="114300" distR="114300" simplePos="0" relativeHeight="251661824"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A7CD09" id="Line 3222"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rsidDel="00515180">
          <w:delText>StdDev</w:delText>
        </w:r>
        <w:r w:rsidR="00DA3596" w:rsidRPr="006C7149" w:rsidDel="00515180">
          <w:tab/>
        </w:r>
        <w:r w:rsidR="008708F9" w:rsidRPr="006C7149" w:rsidDel="00515180">
          <w:delText xml:space="preserve">= </w:delText>
        </w:r>
        <w:r w:rsidR="009F2823" w:rsidRPr="006C7149" w:rsidDel="00515180">
          <w:delText xml:space="preserve">√ </w:delText>
        </w:r>
        <w:r w:rsidR="006A3615" w:rsidRPr="006C7149" w:rsidDel="00515180">
          <w:delText>(</w:delText>
        </w:r>
        <w:r w:rsidR="008708F9" w:rsidRPr="006C7149" w:rsidDel="00515180">
          <w:delText xml:space="preserve">(5 </w:delText>
        </w:r>
        <w:r w:rsidR="00DA3596" w:rsidRPr="006C7149" w:rsidDel="00515180">
          <w:delText xml:space="preserve">• </w:delText>
        </w:r>
        <w:r w:rsidR="008708F9" w:rsidRPr="006C7149" w:rsidDel="00515180">
          <w:delText>(68</w:delText>
        </w:r>
        <w:r w:rsidR="008708F9" w:rsidRPr="006C7149" w:rsidDel="00515180">
          <w:rPr>
            <w:vertAlign w:val="superscript"/>
          </w:rPr>
          <w:delText>2</w:delText>
        </w:r>
        <w:r w:rsidR="008708F9" w:rsidRPr="006C7149" w:rsidDel="00515180">
          <w:delText xml:space="preserve"> + 8</w:delText>
        </w:r>
        <w:r w:rsidR="001750CD" w:rsidRPr="006C7149" w:rsidDel="00515180">
          <w:delText>8</w:delText>
        </w:r>
        <w:r w:rsidR="008708F9" w:rsidRPr="006C7149" w:rsidDel="00515180">
          <w:rPr>
            <w:vertAlign w:val="superscript"/>
          </w:rPr>
          <w:delText>2</w:delText>
        </w:r>
        <w:r w:rsidR="008708F9" w:rsidRPr="006C7149" w:rsidDel="00515180">
          <w:delText xml:space="preserve"> + 70</w:delText>
        </w:r>
        <w:r w:rsidR="008708F9" w:rsidRPr="006C7149" w:rsidDel="00515180">
          <w:rPr>
            <w:vertAlign w:val="superscript"/>
          </w:rPr>
          <w:delText>2</w:delText>
        </w:r>
        <w:r w:rsidR="008708F9" w:rsidRPr="006C7149" w:rsidDel="00515180">
          <w:delText xml:space="preserve"> + 64</w:delText>
        </w:r>
        <w:r w:rsidR="008708F9" w:rsidRPr="006C7149" w:rsidDel="00515180">
          <w:rPr>
            <w:vertAlign w:val="superscript"/>
          </w:rPr>
          <w:delText>2</w:delText>
        </w:r>
        <w:r w:rsidR="00F74DAC" w:rsidRPr="006C7149" w:rsidDel="00515180">
          <w:delText xml:space="preserve"> + 50</w:delText>
        </w:r>
        <w:r w:rsidR="008708F9" w:rsidRPr="006C7149" w:rsidDel="00515180">
          <w:rPr>
            <w:vertAlign w:val="superscript"/>
          </w:rPr>
          <w:delText>2</w:delText>
        </w:r>
        <w:r w:rsidR="008708F9" w:rsidRPr="006C7149" w:rsidDel="00515180">
          <w:delText>)) – (68 + 8</w:delText>
        </w:r>
        <w:r w:rsidR="001750CD" w:rsidRPr="006C7149" w:rsidDel="00515180">
          <w:delText>8</w:delText>
        </w:r>
        <w:r w:rsidR="00F74DAC" w:rsidRPr="006C7149" w:rsidDel="00515180">
          <w:delText xml:space="preserve"> + 70 + 64 + 50</w:delText>
        </w:r>
        <w:r w:rsidR="008708F9" w:rsidRPr="006C7149" w:rsidDel="00515180">
          <w:delText>)</w:delText>
        </w:r>
        <w:r w:rsidR="006A3615" w:rsidRPr="006C7149" w:rsidDel="00515180">
          <w:rPr>
            <w:vertAlign w:val="superscript"/>
          </w:rPr>
          <w:delText>2</w:delText>
        </w:r>
        <w:r w:rsidR="006A3615" w:rsidRPr="006C7149" w:rsidDel="00515180">
          <w:delText>)</w:delText>
        </w:r>
        <w:r w:rsidR="008708F9" w:rsidRPr="006C7149" w:rsidDel="00515180">
          <w:delText xml:space="preserve"> </w:delText>
        </w:r>
        <w:r w:rsidR="00F07460" w:rsidRPr="006C7149" w:rsidDel="00515180">
          <w:sym w:font="Symbol" w:char="F0B8"/>
        </w:r>
        <w:r w:rsidR="008708F9" w:rsidRPr="006C7149" w:rsidDel="00515180">
          <w:delText xml:space="preserve"> </w:delText>
        </w:r>
        <w:r w:rsidR="006A3615" w:rsidRPr="006C7149" w:rsidDel="00515180">
          <w:delText>5</w:delText>
        </w:r>
        <w:r w:rsidR="006A3615" w:rsidRPr="006C7149" w:rsidDel="00515180">
          <w:rPr>
            <w:vertAlign w:val="superscript"/>
          </w:rPr>
          <w:delText>2</w:delText>
        </w:r>
      </w:del>
    </w:p>
    <w:p w14:paraId="27B6BB46" w14:textId="294B7279" w:rsidR="008708F9" w:rsidRPr="006C7149" w:rsidDel="00515180" w:rsidRDefault="000E0382" w:rsidP="00DA3596">
      <w:pPr>
        <w:rPr>
          <w:del w:id="1529" w:author="Tom Bergeron" w:date="2020-09-29T15:53:00Z"/>
        </w:rPr>
      </w:pPr>
      <w:del w:id="1530" w:author="Tom Bergeron" w:date="2020-09-29T15:53:00Z">
        <w:r w:rsidRPr="006C7149" w:rsidDel="00515180">
          <w:rPr>
            <w:noProof/>
          </w:rPr>
          <mc:AlternateContent>
            <mc:Choice Requires="wps">
              <w:drawing>
                <wp:anchor distT="0" distB="0" distL="114300" distR="114300" simplePos="0" relativeHeight="251664896"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A3D7EB" id="Line 322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rsidDel="00515180">
          <w:tab/>
          <w:delText xml:space="preserve">= </w:delText>
        </w:r>
        <w:r w:rsidR="009F2823" w:rsidRPr="006C7149" w:rsidDel="00515180">
          <w:delText xml:space="preserve">√ </w:delText>
        </w:r>
        <w:r w:rsidR="006A3615" w:rsidRPr="006C7149" w:rsidDel="00515180">
          <w:delText>(</w:delText>
        </w:r>
        <w:r w:rsidR="008708F9" w:rsidRPr="006C7149" w:rsidDel="00515180">
          <w:delText xml:space="preserve">117670 – 115600) </w:delText>
        </w:r>
        <w:r w:rsidR="00F07460" w:rsidRPr="006C7149" w:rsidDel="00515180">
          <w:sym w:font="Symbol" w:char="F0B8"/>
        </w:r>
        <w:r w:rsidR="00DA3596" w:rsidRPr="006C7149" w:rsidDel="00515180">
          <w:delText xml:space="preserve"> </w:delText>
        </w:r>
        <w:r w:rsidR="009F2823" w:rsidRPr="006C7149" w:rsidDel="00515180">
          <w:delText>25</w:delText>
        </w:r>
      </w:del>
    </w:p>
    <w:p w14:paraId="283B22FB" w14:textId="3195986A" w:rsidR="008708F9" w:rsidRPr="006C7149" w:rsidDel="00515180" w:rsidRDefault="008708F9" w:rsidP="00DA3596">
      <w:pPr>
        <w:rPr>
          <w:del w:id="1531" w:author="Tom Bergeron" w:date="2020-09-29T15:53:00Z"/>
        </w:rPr>
      </w:pPr>
      <w:del w:id="1532" w:author="Tom Bergeron" w:date="2020-09-29T15:53:00Z">
        <w:r w:rsidRPr="006C7149" w:rsidDel="00515180">
          <w:tab/>
          <w:delText xml:space="preserve">= </w:delText>
        </w:r>
        <w:r w:rsidR="009F2823" w:rsidRPr="006C7149" w:rsidDel="00515180">
          <w:delText>√ 82.8</w:delText>
        </w:r>
      </w:del>
    </w:p>
    <w:p w14:paraId="7FB9B3A6" w14:textId="00722842" w:rsidR="008708F9" w:rsidRPr="002C2643" w:rsidDel="00515180" w:rsidRDefault="008708F9" w:rsidP="00DA3596">
      <w:pPr>
        <w:rPr>
          <w:del w:id="1533" w:author="Tom Bergeron" w:date="2020-09-29T15:53:00Z"/>
        </w:rPr>
      </w:pPr>
      <w:del w:id="1534" w:author="Tom Bergeron" w:date="2020-09-29T15:53:00Z">
        <w:r w:rsidRPr="002C2643" w:rsidDel="00515180">
          <w:tab/>
          <w:delText>= 9.10</w:delText>
        </w:r>
      </w:del>
    </w:p>
    <w:p w14:paraId="122DD78D" w14:textId="367F1A95" w:rsidR="008708F9" w:rsidDel="00515180" w:rsidRDefault="008708F9" w:rsidP="00DA3596">
      <w:pPr>
        <w:rPr>
          <w:del w:id="1535" w:author="Tom Bergeron" w:date="2020-09-29T15:53:00Z"/>
        </w:rPr>
      </w:pPr>
    </w:p>
    <w:p w14:paraId="03B2F399" w14:textId="17A23581" w:rsidR="008708F9" w:rsidDel="00515180" w:rsidRDefault="008708F9" w:rsidP="00DA3596">
      <w:pPr>
        <w:rPr>
          <w:del w:id="1536" w:author="Tom Bergeron" w:date="2020-09-29T15:53:00Z"/>
        </w:rPr>
      </w:pPr>
      <w:del w:id="1537" w:author="Tom Bergeron" w:date="2020-09-29T15:53:00Z">
        <w:r w:rsidDel="00515180">
          <w:delText xml:space="preserve">By </w:delText>
        </w:r>
        <w:r w:rsidR="002B6238" w:rsidDel="00515180">
          <w:delText>definition,</w:delText>
        </w:r>
        <w:r w:rsidDel="00515180">
          <w:delText xml:space="preserve"> the overall PWI is always positive and the limit is always 100%.</w:delText>
        </w:r>
      </w:del>
    </w:p>
    <w:p w14:paraId="0337F0FA" w14:textId="44EB47FE" w:rsidR="008708F9" w:rsidDel="00515180" w:rsidRDefault="008708F9" w:rsidP="00DA3596">
      <w:pPr>
        <w:rPr>
          <w:del w:id="1538" w:author="Tom Bergeron" w:date="2020-09-29T15:53:00Z"/>
        </w:rPr>
      </w:pPr>
    </w:p>
    <w:p w14:paraId="142469BC" w14:textId="030C7275" w:rsidR="008708F9" w:rsidRPr="002C2643" w:rsidDel="00515180" w:rsidRDefault="008708F9" w:rsidP="00DA3596">
      <w:pPr>
        <w:rPr>
          <w:del w:id="1539" w:author="Tom Bergeron" w:date="2020-09-29T15:53:00Z"/>
        </w:rPr>
      </w:pPr>
      <w:del w:id="1540" w:author="Tom Bergeron" w:date="2020-09-29T15:53:00Z">
        <w:r w:rsidRPr="002C2643" w:rsidDel="00515180">
          <w:delText>Cpk</w:delText>
        </w:r>
        <w:r w:rsidR="00DA3596" w:rsidRPr="002C2643" w:rsidDel="00515180">
          <w:tab/>
        </w:r>
        <w:r w:rsidRPr="002C2643" w:rsidDel="00515180">
          <w:delText xml:space="preserve">= </w:delText>
        </w:r>
        <w:r w:rsidR="00F07460" w:rsidRPr="002C2643" w:rsidDel="00515180">
          <w:sym w:font="Symbol" w:char="F0BD"/>
        </w:r>
        <w:r w:rsidRPr="002C2643" w:rsidDel="00515180">
          <w:delText>68 – 100</w:delText>
        </w:r>
        <w:r w:rsidR="00F07460" w:rsidRPr="002C2643" w:rsidDel="00515180">
          <w:sym w:font="Symbol" w:char="F0BD"/>
        </w:r>
        <w:r w:rsidRPr="002C2643" w:rsidDel="00515180">
          <w:delText xml:space="preserve"> </w:delText>
        </w:r>
        <w:r w:rsidR="00F07460" w:rsidRPr="002C2643" w:rsidDel="00515180">
          <w:sym w:font="Symbol" w:char="F0B8"/>
        </w:r>
        <w:r w:rsidRPr="002C2643" w:rsidDel="00515180">
          <w:delText xml:space="preserve"> (3 </w:delText>
        </w:r>
        <w:r w:rsidR="00DA3596" w:rsidRPr="002C2643" w:rsidDel="00515180">
          <w:delText>•</w:delText>
        </w:r>
        <w:r w:rsidRPr="002C2643" w:rsidDel="00515180">
          <w:delText xml:space="preserve"> 9.10)</w:delText>
        </w:r>
      </w:del>
    </w:p>
    <w:p w14:paraId="53F90CA4" w14:textId="462A6140" w:rsidR="008708F9" w:rsidRPr="002C2643" w:rsidDel="00515180" w:rsidRDefault="00DA3596" w:rsidP="00DA3596">
      <w:pPr>
        <w:rPr>
          <w:del w:id="1541" w:author="Tom Bergeron" w:date="2020-09-29T15:53:00Z"/>
        </w:rPr>
      </w:pPr>
      <w:del w:id="1542" w:author="Tom Bergeron" w:date="2020-09-29T15:53:00Z">
        <w:r w:rsidRPr="002C2643" w:rsidDel="00515180">
          <w:tab/>
        </w:r>
        <w:r w:rsidR="008708F9" w:rsidRPr="002C2643" w:rsidDel="00515180">
          <w:delText xml:space="preserve">= 32 </w:delText>
        </w:r>
        <w:r w:rsidR="00F07460" w:rsidRPr="002C2643" w:rsidDel="00515180">
          <w:sym w:font="Symbol" w:char="F0B8"/>
        </w:r>
        <w:r w:rsidR="008708F9" w:rsidRPr="002C2643" w:rsidDel="00515180">
          <w:delText xml:space="preserve"> 27.31</w:delText>
        </w:r>
      </w:del>
    </w:p>
    <w:p w14:paraId="1466DB07" w14:textId="7AA205E9" w:rsidR="008708F9" w:rsidRPr="002C2643" w:rsidDel="00515180" w:rsidRDefault="00DA3596" w:rsidP="00DA3596">
      <w:pPr>
        <w:rPr>
          <w:del w:id="1543" w:author="Tom Bergeron" w:date="2020-09-29T15:53:00Z"/>
        </w:rPr>
      </w:pPr>
      <w:del w:id="1544" w:author="Tom Bergeron" w:date="2020-09-29T15:53:00Z">
        <w:r w:rsidRPr="002C2643" w:rsidDel="00515180">
          <w:tab/>
        </w:r>
        <w:r w:rsidR="008708F9" w:rsidRPr="002C2643" w:rsidDel="00515180">
          <w:delText>= 1.17</w:delText>
        </w:r>
      </w:del>
    </w:p>
    <w:p w14:paraId="48ED6127" w14:textId="34C9BB40" w:rsidR="008708F9" w:rsidDel="00515180" w:rsidRDefault="008708F9" w:rsidP="00DA3596">
      <w:pPr>
        <w:rPr>
          <w:del w:id="1545" w:author="Tom Bergeron" w:date="2020-09-29T15:53:00Z"/>
        </w:rPr>
      </w:pPr>
    </w:p>
    <w:p w14:paraId="55B4E531" w14:textId="3F8EC5EC" w:rsidR="008708F9" w:rsidDel="00515180" w:rsidRDefault="00723CD7" w:rsidP="00DA3596">
      <w:pPr>
        <w:rPr>
          <w:del w:id="1546" w:author="Tom Bergeron" w:date="2020-09-29T15:53:00Z"/>
        </w:rPr>
      </w:pPr>
      <w:del w:id="1547" w:author="Tom Bergeron" w:date="2020-09-29T15:53:00Z">
        <w:r w:rsidDel="00515180">
          <w:delText>Therefore,</w:delText>
        </w:r>
        <w:r w:rsidR="008708F9" w:rsidDel="00515180">
          <w:delText xml:space="preserve"> while the worst PWI is 83%, the Cpk is </w:delText>
        </w:r>
        <w:r w:rsidDel="00515180">
          <w:delText>1.17, which</w:delText>
        </w:r>
        <w:r w:rsidR="008708F9" w:rsidDel="00515180">
          <w:delText xml:space="preserve"> is below the typical target minimum of 1.33.  This tells us that the chance that the process drift out of spec is too high and th</w:delText>
        </w:r>
        <w:r w:rsidR="002B6238" w:rsidDel="00515180">
          <w:delText>is process should be improved.</w:delText>
        </w:r>
      </w:del>
    </w:p>
    <w:p w14:paraId="17C96258" w14:textId="634BC832" w:rsidR="008708F9" w:rsidDel="00515180" w:rsidRDefault="008708F9" w:rsidP="00DA3596">
      <w:pPr>
        <w:rPr>
          <w:del w:id="1548" w:author="Tom Bergeron" w:date="2020-09-29T15:53:00Z"/>
        </w:rPr>
      </w:pPr>
    </w:p>
    <w:p w14:paraId="23CE7FC5" w14:textId="62284DD4" w:rsidR="008708F9" w:rsidDel="00515180" w:rsidRDefault="00291D51" w:rsidP="00DA3596">
      <w:pPr>
        <w:rPr>
          <w:del w:id="1549" w:author="Tom Bergeron" w:date="2020-09-29T15:53:00Z"/>
        </w:rPr>
      </w:pPr>
      <w:del w:id="1550" w:author="Tom Bergeron" w:date="2020-09-29T15:53:00Z">
        <w:r w:rsidDel="00515180">
          <w:delText xml:space="preserve">Here is </w:delText>
        </w:r>
        <w:r w:rsidR="008708F9" w:rsidDel="00515180">
          <w:delText>five more sample PWIs: 91%, 91%, 92%, 89%,</w:delText>
        </w:r>
        <w:r w:rsidR="002B6238" w:rsidDel="00515180">
          <w:delText xml:space="preserve"> and</w:delText>
        </w:r>
        <w:r w:rsidR="008708F9" w:rsidDel="00515180">
          <w:delText xml:space="preserve"> 90%.</w:delText>
        </w:r>
      </w:del>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65920"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96F1D5" id="Line 322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0558FAE" w:rsidR="008708F9" w:rsidRDefault="008708F9" w:rsidP="00DA3596">
      <w:r>
        <w:t>Even though every PWI in the second list is considerabl</w:t>
      </w:r>
      <w:r w:rsidR="00E53BC5">
        <w:t>y</w:t>
      </w:r>
      <w:r>
        <w:t xml:space="preserve"> higher/worse than the worst PWI in the first list, the Cpk is a very good 3.07.  Such a high Cpk indicates that there is very little chance this process will drift out of spec.  The reason </w:t>
      </w:r>
      <w:r w:rsidR="00E53BC5">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41D688DA" w:rsidR="00F74DAC" w:rsidRPr="0010465A" w:rsidRDefault="00F74DAC" w:rsidP="00F74DAC">
      <w:pPr>
        <w:jc w:val="center"/>
        <w:rPr>
          <w:lang w:val="en"/>
        </w:rPr>
      </w:pPr>
      <w:bookmarkStart w:id="1551" w:name="_Toc332208767"/>
      <w:bookmarkStart w:id="1552" w:name="_Toc332274014"/>
      <w:bookmarkStart w:id="1553" w:name="_Toc367109135"/>
      <w:bookmarkStart w:id="1554" w:name="_Toc394486334"/>
      <w:bookmarkStart w:id="1555" w:name="_Toc394583540"/>
    </w:p>
    <w:p w14:paraId="5C65B2A8" w14:textId="1A44D16E" w:rsidR="00F74DAC" w:rsidRDefault="00F74DAC" w:rsidP="00737029">
      <w:pPr>
        <w:pStyle w:val="Caption"/>
        <w:jc w:val="left"/>
      </w:pPr>
    </w:p>
    <w:p w14:paraId="4483AB8D" w14:textId="77777777" w:rsidR="00F74DAC" w:rsidRDefault="00F74DAC" w:rsidP="00F74DAC"/>
    <w:p w14:paraId="30B92132" w14:textId="0E09DA54" w:rsidR="00866C36" w:rsidRDefault="00690AED" w:rsidP="00991084">
      <w:pPr>
        <w:pStyle w:val="Heading2"/>
      </w:pPr>
      <w:bookmarkStart w:id="1556" w:name="_Toc491174774"/>
      <w:bookmarkStart w:id="1557" w:name="_Toc491337755"/>
      <w:bookmarkStart w:id="1558" w:name="_Toc491337929"/>
      <w:bookmarkStart w:id="1559" w:name="_Toc491338702"/>
      <w:bookmarkStart w:id="1560" w:name="_Toc532855684"/>
      <w:bookmarkStart w:id="1561" w:name="_Toc532856706"/>
      <w:bookmarkStart w:id="1562" w:name="_Toc53042007"/>
      <w:bookmarkStart w:id="1563" w:name="_Toc53042128"/>
      <w:bookmarkStart w:id="1564" w:name="_Toc53042313"/>
      <w:bookmarkEnd w:id="1551"/>
      <w:bookmarkEnd w:id="1552"/>
      <w:bookmarkEnd w:id="1553"/>
      <w:bookmarkEnd w:id="1554"/>
      <w:bookmarkEnd w:id="1555"/>
      <w:r>
        <w:lastRenderedPageBreak/>
        <w:t>Data Backup</w:t>
      </w:r>
      <w:r w:rsidR="00866C36">
        <w:t xml:space="preserve"> Tab</w:t>
      </w:r>
      <w:bookmarkEnd w:id="1556"/>
      <w:bookmarkEnd w:id="1557"/>
      <w:bookmarkEnd w:id="1558"/>
      <w:bookmarkEnd w:id="1559"/>
      <w:bookmarkEnd w:id="1560"/>
      <w:bookmarkEnd w:id="1561"/>
      <w:bookmarkEnd w:id="1562"/>
      <w:bookmarkEnd w:id="1563"/>
      <w:bookmarkEnd w:id="1564"/>
    </w:p>
    <w:p w14:paraId="3E548886" w14:textId="1C1AAA6E" w:rsidR="0002491C" w:rsidRDefault="00625660" w:rsidP="00737029">
      <w:pPr>
        <w:jc w:val="center"/>
      </w:pPr>
      <w:r>
        <w:rPr>
          <w:rFonts w:ascii="Arial" w:hAnsi="Arial" w:cs="Arial"/>
          <w:b/>
          <w:noProof/>
          <w:sz w:val="24"/>
          <w:szCs w:val="26"/>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1565" w:name="_Toc469043301"/>
      <w:bookmarkStart w:id="1566" w:name="_Toc469044935"/>
      <w:bookmarkStart w:id="1567" w:name="_Toc469139231"/>
      <w:bookmarkStart w:id="1568" w:name="_Toc469152676"/>
      <w:bookmarkStart w:id="1569" w:name="_Toc491174775"/>
      <w:bookmarkStart w:id="1570" w:name="_Toc491337756"/>
      <w:bookmarkStart w:id="1571" w:name="_Toc491337930"/>
      <w:bookmarkStart w:id="1572" w:name="_Toc491338703"/>
      <w:bookmarkStart w:id="1573" w:name="_Toc532855685"/>
      <w:bookmarkStart w:id="1574" w:name="_Toc532856707"/>
      <w:bookmarkStart w:id="1575" w:name="_Toc53042129"/>
      <w:bookmarkStart w:id="1576" w:name="_Toc53042314"/>
      <w:r>
        <w:t>Copy</w:t>
      </w:r>
      <w:r w:rsidR="00E34326">
        <w:t xml:space="preserve"> </w:t>
      </w:r>
      <w:r w:rsidR="00116513">
        <w:t>Data to t</w:t>
      </w:r>
      <w:r w:rsidR="00C653DF">
        <w:t>he Network</w:t>
      </w:r>
      <w:bookmarkEnd w:id="1565"/>
      <w:bookmarkEnd w:id="1566"/>
      <w:bookmarkEnd w:id="1567"/>
      <w:bookmarkEnd w:id="1568"/>
      <w:bookmarkEnd w:id="1569"/>
      <w:bookmarkEnd w:id="1570"/>
      <w:bookmarkEnd w:id="1571"/>
      <w:bookmarkEnd w:id="1572"/>
      <w:bookmarkEnd w:id="1573"/>
      <w:bookmarkEnd w:id="1574"/>
      <w:bookmarkEnd w:id="1575"/>
      <w:bookmarkEnd w:id="1576"/>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63C2ADCB" w:rsidR="00E34326" w:rsidRDefault="00515180" w:rsidP="00E34326">
      <w:pPr>
        <w:keepNext/>
        <w:jc w:val="center"/>
      </w:pPr>
      <w:ins w:id="1577" w:author="Tom Bergeron" w:date="2020-09-29T15:54:00Z">
        <w:r>
          <w:rPr>
            <w:noProof/>
          </w:rPr>
          <w:drawing>
            <wp:inline distT="0" distB="0" distL="0" distR="0" wp14:anchorId="3E9229C0" wp14:editId="08587EE6">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del w:id="1578" w:author="Tom Bergeron" w:date="2020-09-29T15:54:00Z">
        <w:r w:rsidR="000E0382" w:rsidDel="00515180">
          <w:rPr>
            <w:noProof/>
          </w:rPr>
          <w:drawing>
            <wp:inline distT="0" distB="0" distL="0" distR="0" wp14:anchorId="65A775B8" wp14:editId="63B64D5C">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p>
    <w:p w14:paraId="3FFFC541" w14:textId="5C40B5BF" w:rsidR="00E34326" w:rsidRDefault="00E34326" w:rsidP="00E34326">
      <w:pPr>
        <w:pStyle w:val="Caption"/>
      </w:pPr>
      <w:r>
        <w:t xml:space="preserve">Figure </w:t>
      </w:r>
      <w:fldSimple w:instr=" SEQ Figure \* ARABIC ">
        <w:ins w:id="1579" w:author="Tom Bergeron" w:date="2020-10-08T09:33:00Z">
          <w:r w:rsidR="006E32D5">
            <w:rPr>
              <w:noProof/>
            </w:rPr>
            <w:t>10</w:t>
          </w:r>
        </w:ins>
        <w:del w:id="1580" w:author="Tom Bergeron" w:date="2020-10-08T09:33:00Z">
          <w:r w:rsidR="0013342E" w:rsidDel="006E32D5">
            <w:rPr>
              <w:noProof/>
            </w:rPr>
            <w:delText>11</w:delText>
          </w:r>
        </w:del>
      </w:fldSimple>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0FF3BBE9" w14:textId="77777777" w:rsidR="00515180" w:rsidRDefault="00515180" w:rsidP="00515180">
      <w:pPr>
        <w:rPr>
          <w:ins w:id="1581" w:author="Tom Bergeron" w:date="2020-09-29T15:54:00Z"/>
        </w:rPr>
      </w:pPr>
      <w:ins w:id="1582" w:author="Tom Bergeron" w:date="2020-09-29T15:54: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63D0153E" w:rsidR="00E34326" w:rsidRDefault="00E34326" w:rsidP="00E34326">
      <w:pPr>
        <w:pStyle w:val="Caption"/>
      </w:pPr>
      <w:r>
        <w:t xml:space="preserve">Figure </w:t>
      </w:r>
      <w:fldSimple w:instr=" SEQ Figure \* ARABIC ">
        <w:ins w:id="1583" w:author="Tom Bergeron" w:date="2020-10-08T09:33:00Z">
          <w:r w:rsidR="006E32D5">
            <w:rPr>
              <w:noProof/>
            </w:rPr>
            <w:t>11</w:t>
          </w:r>
        </w:ins>
        <w:del w:id="1584" w:author="Tom Bergeron" w:date="2020-10-08T09:33:00Z">
          <w:r w:rsidR="0013342E" w:rsidDel="006E32D5">
            <w:rPr>
              <w:noProof/>
            </w:rPr>
            <w:delText>12</w:delText>
          </w:r>
        </w:del>
      </w:fldSimple>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0065CE6A"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E53BC5">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Del="00515180" w:rsidRDefault="00E7531E" w:rsidP="00AA5614">
      <w:pPr>
        <w:pStyle w:val="ListParagraph"/>
        <w:numPr>
          <w:ilvl w:val="0"/>
          <w:numId w:val="92"/>
        </w:numPr>
        <w:rPr>
          <w:del w:id="1585" w:author="Tom Bergeron" w:date="2020-09-29T15:55:00Z"/>
        </w:rPr>
      </w:pPr>
      <w:r>
        <w:t>Whenever any selected folder is updated with new/modified information, the new information is automatically backed up to the network location without any further user interaction.</w:t>
      </w:r>
    </w:p>
    <w:p w14:paraId="5FB0F46A" w14:textId="77777777" w:rsidR="00E34326" w:rsidRDefault="00E34326">
      <w:pPr>
        <w:pStyle w:val="ListParagraph"/>
        <w:numPr>
          <w:ilvl w:val="0"/>
          <w:numId w:val="92"/>
        </w:numPr>
        <w:pPrChange w:id="1586" w:author="Tom Bergeron" w:date="2020-09-29T15:54:00Z">
          <w:pPr/>
        </w:pPrChange>
      </w:pPr>
    </w:p>
    <w:p w14:paraId="229D7960" w14:textId="77777777" w:rsidR="008708F9" w:rsidRPr="00922305" w:rsidRDefault="00C343C4" w:rsidP="0026146F">
      <w:pPr>
        <w:pStyle w:val="Heading1"/>
      </w:pPr>
      <w:bookmarkStart w:id="1587" w:name="_Process_Window_Setup"/>
      <w:bookmarkStart w:id="1588" w:name="_Define/Edit_Process_Window"/>
      <w:bookmarkStart w:id="1589" w:name="_Ref91061158"/>
      <w:bookmarkStart w:id="1590" w:name="_Toc119468079"/>
      <w:bookmarkStart w:id="1591" w:name="_Toc329784598"/>
      <w:bookmarkStart w:id="1592" w:name="_Toc329852088"/>
      <w:bookmarkStart w:id="1593" w:name="_Toc331173660"/>
      <w:bookmarkStart w:id="1594" w:name="_Toc332208768"/>
      <w:bookmarkStart w:id="1595" w:name="_Toc332274015"/>
      <w:bookmarkStart w:id="1596" w:name="_Toc367109136"/>
      <w:bookmarkStart w:id="1597" w:name="_Toc394486335"/>
      <w:bookmarkStart w:id="1598" w:name="_Toc394583541"/>
      <w:bookmarkStart w:id="1599" w:name="_Toc468171257"/>
      <w:bookmarkStart w:id="1600" w:name="_Toc468549172"/>
      <w:bookmarkStart w:id="1601" w:name="_Toc468552690"/>
      <w:bookmarkStart w:id="1602" w:name="_Toc469041217"/>
      <w:bookmarkStart w:id="1603" w:name="_Toc469041323"/>
      <w:bookmarkStart w:id="1604" w:name="_Toc469043302"/>
      <w:bookmarkStart w:id="1605" w:name="_Toc469044936"/>
      <w:bookmarkStart w:id="1606" w:name="_Toc469139232"/>
      <w:bookmarkStart w:id="1607" w:name="_Toc469143769"/>
      <w:bookmarkStart w:id="1608" w:name="_Toc469152527"/>
      <w:bookmarkStart w:id="1609" w:name="_Toc469152677"/>
      <w:bookmarkStart w:id="1610" w:name="_Toc491174776"/>
      <w:bookmarkStart w:id="1611" w:name="_Toc491175158"/>
      <w:bookmarkStart w:id="1612" w:name="_Toc491337757"/>
      <w:bookmarkStart w:id="1613" w:name="_Toc491337931"/>
      <w:bookmarkStart w:id="1614" w:name="_Toc491338704"/>
      <w:bookmarkStart w:id="1615" w:name="_Toc491339246"/>
      <w:bookmarkStart w:id="1616" w:name="_Toc532836362"/>
      <w:bookmarkStart w:id="1617" w:name="_Toc532855686"/>
      <w:bookmarkStart w:id="1618" w:name="_Toc532856708"/>
      <w:bookmarkStart w:id="1619" w:name="_Toc53042008"/>
      <w:bookmarkStart w:id="1620" w:name="_Toc53042130"/>
      <w:bookmarkStart w:id="1621" w:name="_Toc53042315"/>
      <w:bookmarkStart w:id="1622" w:name="_Toc53042481"/>
      <w:bookmarkEnd w:id="1587"/>
      <w:bookmarkEnd w:id="1588"/>
      <w:r>
        <w:rPr>
          <w:noProof/>
        </w:rPr>
        <w:lastRenderedPageBreak/>
        <w:drawing>
          <wp:anchor distT="0" distB="0" distL="114300" distR="114300" simplePos="0" relativeHeight="251668992"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BD0DA7">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38" o:title=""/>
            <w10:wrap anchory="page"/>
          </v:shape>
          <o:OLEObject Type="Embed" ProgID="PBrush" ShapeID="_x0000_s1083" DrawAspect="Content" ObjectID="_1663655444" r:id="rId39"/>
        </w:object>
      </w:r>
      <w:r>
        <w:t xml:space="preserve">Define/Edit </w:t>
      </w:r>
      <w:r w:rsidR="006C7149">
        <w:t>Process Window</w:t>
      </w:r>
      <w:bookmarkEnd w:id="1430"/>
      <w:bookmarkEnd w:id="1431"/>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27008"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6E32D5" w:rsidRPr="00C604DD" w:rsidRDefault="006E32D5"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62700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6E32D5" w:rsidRPr="00C604DD" w:rsidRDefault="006E32D5"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692B08FC" w:rsidR="008708F9" w:rsidRDefault="00D41AFB" w:rsidP="00F5043F">
      <w:pPr>
        <w:pStyle w:val="Caption"/>
      </w:pPr>
      <w:r>
        <w:t xml:space="preserve">Figure </w:t>
      </w:r>
      <w:fldSimple w:instr=" SEQ Figure \* ARABIC ">
        <w:ins w:id="1623" w:author="Tom Bergeron" w:date="2020-10-08T09:33:00Z">
          <w:r w:rsidR="006E32D5">
            <w:rPr>
              <w:noProof/>
            </w:rPr>
            <w:t>12</w:t>
          </w:r>
        </w:ins>
        <w:del w:id="1624" w:author="Tom Bergeron" w:date="2020-10-08T09:33:00Z">
          <w:r w:rsidR="0013342E" w:rsidDel="006E32D5">
            <w:rPr>
              <w:noProof/>
            </w:rPr>
            <w:delText>13</w:delText>
          </w:r>
        </w:del>
      </w:fldSimple>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33049C64" w:rsidR="004A5823" w:rsidRDefault="004A5823" w:rsidP="00116513">
      <w:r w:rsidRPr="00092BE2">
        <w:rPr>
          <w:b/>
        </w:rPr>
        <w:t>Change Specs Name</w:t>
      </w:r>
      <w:r w:rsidRPr="00092BE2">
        <w:t xml:space="preserve"> – Opens an external application allowing you to customize the name of any individual statistic. (See </w:t>
      </w:r>
      <w:r w:rsidR="00BD0DA7">
        <w:fldChar w:fldCharType="begin"/>
      </w:r>
      <w:r w:rsidR="00BD0DA7">
        <w:instrText xml:space="preserve"> HYPERLINK \l "_Change_Specs_Name" </w:instrText>
      </w:r>
      <w:ins w:id="1625" w:author="Tom Bergeron" w:date="2020-10-08T09:33:00Z"/>
      <w:r w:rsidR="00BD0DA7">
        <w:fldChar w:fldCharType="separate"/>
      </w:r>
      <w:r w:rsidR="005D0ACF" w:rsidRPr="005D0ACF">
        <w:rPr>
          <w:rStyle w:val="Hyperlink"/>
        </w:rPr>
        <w:t>Change Specs Name</w:t>
      </w:r>
      <w:r w:rsidR="00BD0DA7">
        <w:rPr>
          <w:rStyle w:val="Hyperlink"/>
        </w:rPr>
        <w:fldChar w:fldCharType="end"/>
      </w:r>
      <w:r w:rsidR="005D0ACF">
        <w:t xml:space="preserve"> </w:t>
      </w:r>
      <w:r w:rsidRPr="00092BE2">
        <w:t>for additional details)</w:t>
      </w:r>
      <w:r>
        <w:t>.</w:t>
      </w:r>
    </w:p>
    <w:p w14:paraId="20F2E8EA" w14:textId="77777777" w:rsidR="008708F9" w:rsidRDefault="00754243">
      <w:pPr>
        <w:pStyle w:val="Heading2"/>
      </w:pPr>
      <w:bookmarkStart w:id="1626" w:name="_Toc488490441"/>
      <w:bookmarkStart w:id="1627" w:name="_Toc119468080"/>
      <w:bookmarkStart w:id="1628" w:name="_Toc329784599"/>
      <w:bookmarkStart w:id="1629" w:name="_Toc469043303"/>
      <w:bookmarkStart w:id="1630" w:name="_Toc469044937"/>
      <w:bookmarkStart w:id="1631" w:name="_Toc469139233"/>
      <w:bookmarkStart w:id="1632" w:name="_Toc469152678"/>
      <w:bookmarkStart w:id="1633" w:name="_Toc491174777"/>
      <w:bookmarkStart w:id="1634" w:name="_Toc491337758"/>
      <w:bookmarkStart w:id="1635" w:name="_Toc491337932"/>
      <w:bookmarkStart w:id="1636" w:name="_Toc491338705"/>
      <w:bookmarkStart w:id="1637" w:name="_Toc532855687"/>
      <w:bookmarkStart w:id="1638" w:name="_Toc532856709"/>
      <w:bookmarkStart w:id="1639" w:name="_Toc53042009"/>
      <w:bookmarkStart w:id="1640" w:name="_Toc53042131"/>
      <w:bookmarkStart w:id="1641" w:name="_Toc53042316"/>
      <w:r>
        <w:lastRenderedPageBreak/>
        <w:t>Solder Paste Menu</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1" o:title=""/>
            <w10:bordertop type="single" width="6"/>
            <w10:borderleft type="single" width="6"/>
            <w10:borderbottom type="single" width="6"/>
            <w10:borderright type="single" width="6"/>
          </v:shape>
          <o:OLEObject Type="Embed" ProgID="PBrush" ShapeID="_x0000_i1026" DrawAspect="Content" ObjectID="_1663655433" r:id="rId42"/>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66965CC8" w:rsidR="008708F9" w:rsidRDefault="00D41AFB" w:rsidP="00F5043F">
      <w:pPr>
        <w:pStyle w:val="Caption"/>
        <w:rPr>
          <w:noProof/>
        </w:rPr>
      </w:pPr>
      <w:bookmarkStart w:id="1642" w:name="_Ref185671013"/>
      <w:r>
        <w:t xml:space="preserve">Figure </w:t>
      </w:r>
      <w:fldSimple w:instr=" SEQ Figure \* ARABIC ">
        <w:ins w:id="1643" w:author="Tom Bergeron" w:date="2020-10-08T09:33:00Z">
          <w:r w:rsidR="006E32D5">
            <w:rPr>
              <w:noProof/>
            </w:rPr>
            <w:t>13</w:t>
          </w:r>
        </w:ins>
        <w:del w:id="1644" w:author="Tom Bergeron" w:date="2020-10-08T09:33:00Z">
          <w:r w:rsidR="0013342E" w:rsidDel="006E32D5">
            <w:rPr>
              <w:noProof/>
            </w:rPr>
            <w:delText>14</w:delText>
          </w:r>
        </w:del>
      </w:fldSimple>
      <w:bookmarkEnd w:id="1642"/>
      <w:r w:rsidR="00435384">
        <w:t>: Solder Paste Menu</w:t>
      </w:r>
    </w:p>
    <w:p w14:paraId="656D5BB5" w14:textId="77777777" w:rsidR="008708F9" w:rsidRDefault="008708F9" w:rsidP="00194E1A"/>
    <w:p w14:paraId="2F640B24" w14:textId="6003B6E0"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ins w:id="1645" w:author="Tom Bergeron" w:date="2020-10-08T09:33:00Z">
        <w:r w:rsidR="006E32D5">
          <w:t xml:space="preserve">Figure </w:t>
        </w:r>
        <w:r w:rsidR="006E32D5">
          <w:rPr>
            <w:noProof/>
          </w:rPr>
          <w:t>13</w:t>
        </w:r>
      </w:ins>
      <w:del w:id="1646" w:author="Tom Bergeron" w:date="2020-10-08T09:33:00Z">
        <w:r w:rsidR="0013342E" w:rsidDel="006E32D5">
          <w:delText xml:space="preserve">Figure </w:delText>
        </w:r>
        <w:r w:rsidR="0013342E" w:rsidDel="006E32D5">
          <w:rPr>
            <w:noProof/>
          </w:rPr>
          <w:delText>14</w:delText>
        </w:r>
      </w:del>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647" w:name="_Toc486325573"/>
      <w:bookmarkStart w:id="164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649" w:name="_Edit_Specs"/>
      <w:bookmarkStart w:id="1650" w:name="_Ref91061038"/>
      <w:bookmarkStart w:id="1651" w:name="_Toc119468081"/>
      <w:bookmarkStart w:id="1652" w:name="_Toc329784600"/>
      <w:bookmarkStart w:id="1653" w:name="_Toc469043304"/>
      <w:bookmarkStart w:id="1654" w:name="_Toc469044938"/>
      <w:bookmarkStart w:id="1655" w:name="_Toc469139234"/>
      <w:bookmarkStart w:id="1656" w:name="_Toc469152679"/>
      <w:bookmarkStart w:id="1657" w:name="_Toc491174778"/>
      <w:bookmarkStart w:id="1658" w:name="_Toc491337759"/>
      <w:bookmarkStart w:id="1659" w:name="_Toc491337933"/>
      <w:bookmarkStart w:id="1660" w:name="_Toc491338706"/>
      <w:bookmarkStart w:id="1661" w:name="_Toc532855688"/>
      <w:bookmarkStart w:id="1662" w:name="_Toc532856710"/>
      <w:bookmarkStart w:id="1663" w:name="_Toc53042010"/>
      <w:bookmarkStart w:id="1664" w:name="_Toc53042132"/>
      <w:bookmarkStart w:id="1665" w:name="_Toc53042317"/>
      <w:bookmarkEnd w:id="1649"/>
      <w:r>
        <w:lastRenderedPageBreak/>
        <w:t>Edit Specs</w:t>
      </w:r>
      <w:bookmarkEnd w:id="1647"/>
      <w:bookmarkEnd w:id="1648"/>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44" o:title=""/>
          </v:shape>
          <o:OLEObject Type="Embed" ProgID="PBrush" ShapeID="_x0000_i1027" DrawAspect="Content" ObjectID="_1663655434" r:id="rId45"/>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47ADE1B7" w:rsidR="008708F9" w:rsidRPr="0025224B" w:rsidRDefault="00D41AFB" w:rsidP="00F5043F">
      <w:pPr>
        <w:pStyle w:val="Caption"/>
      </w:pPr>
      <w:bookmarkStart w:id="1666" w:name="_Ref185671484"/>
      <w:r>
        <w:t xml:space="preserve">Figure </w:t>
      </w:r>
      <w:fldSimple w:instr=" SEQ Figure \* ARABIC ">
        <w:ins w:id="1667" w:author="Tom Bergeron" w:date="2020-10-08T09:33:00Z">
          <w:r w:rsidR="006E32D5">
            <w:rPr>
              <w:noProof/>
            </w:rPr>
            <w:t>14</w:t>
          </w:r>
        </w:ins>
        <w:del w:id="1668" w:author="Tom Bergeron" w:date="2020-10-08T09:33:00Z">
          <w:r w:rsidR="0013342E" w:rsidDel="006E32D5">
            <w:rPr>
              <w:noProof/>
            </w:rPr>
            <w:delText>15</w:delText>
          </w:r>
        </w:del>
      </w:fldSimple>
      <w:bookmarkEnd w:id="1666"/>
      <w:r w:rsidR="00435384">
        <w:t>: Process Window Edit Specs</w:t>
      </w:r>
    </w:p>
    <w:p w14:paraId="4855A5A6" w14:textId="77777777" w:rsidR="008708F9" w:rsidRDefault="008708F9" w:rsidP="00194E1A"/>
    <w:p w14:paraId="18C09FAF" w14:textId="7E504261"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ins w:id="1669" w:author="Tom Bergeron" w:date="2020-10-08T09:33:00Z">
        <w:r w:rsidR="006E32D5">
          <w:t xml:space="preserve">Figure </w:t>
        </w:r>
        <w:r w:rsidR="006E32D5">
          <w:rPr>
            <w:noProof/>
          </w:rPr>
          <w:t>14</w:t>
        </w:r>
      </w:ins>
      <w:del w:id="1670" w:author="Tom Bergeron" w:date="2020-10-08T09:33:00Z">
        <w:r w:rsidR="0013342E" w:rsidDel="006E32D5">
          <w:delText xml:space="preserve">Figure </w:delText>
        </w:r>
        <w:r w:rsidR="0013342E" w:rsidDel="006E32D5">
          <w:rPr>
            <w:noProof/>
          </w:rPr>
          <w:delText>15</w:delText>
        </w:r>
      </w:del>
      <w:r w:rsidR="00BD655D">
        <w:fldChar w:fldCharType="end"/>
      </w:r>
      <w:r w:rsidR="00D41AFB" w:rsidRPr="00D41AFB">
        <w:rPr>
          <w:color w:val="FF0000"/>
        </w:rPr>
        <w:t>.</w:t>
      </w:r>
    </w:p>
    <w:p w14:paraId="30BAAFE7" w14:textId="77777777" w:rsidR="00DA2F1E" w:rsidRDefault="00DA2F1E"/>
    <w:p w14:paraId="04FAF4A8" w14:textId="2938B4C4" w:rsidR="008708F9" w:rsidRPr="00186824" w:rsidRDefault="00DA2F1E">
      <w:r>
        <w:t xml:space="preserve">There is a single </w:t>
      </w:r>
      <w:del w:id="1671" w:author="Tom Bergeron" w:date="2020-09-29T15:55:00Z">
        <w:r w:rsidDel="00515180">
          <w:delText>drop down</w:delText>
        </w:r>
      </w:del>
      <w:ins w:id="1672" w:author="Tom Bergeron" w:date="2020-09-29T15:55:00Z">
        <w:r w:rsidR="00515180">
          <w:t>drop-down</w:t>
        </w:r>
      </w:ins>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1673" w:name="_Toc119468082"/>
      <w:r>
        <w:br w:type="page"/>
      </w:r>
      <w:bookmarkStart w:id="1674" w:name="_Toc329784601"/>
      <w:bookmarkStart w:id="1675" w:name="_Toc469043305"/>
      <w:bookmarkStart w:id="1676" w:name="_Toc469044939"/>
      <w:bookmarkStart w:id="1677" w:name="_Toc469139235"/>
      <w:bookmarkStart w:id="1678" w:name="_Toc469152680"/>
      <w:bookmarkStart w:id="1679" w:name="_Toc491174779"/>
      <w:bookmarkStart w:id="1680" w:name="_Toc491337760"/>
      <w:bookmarkStart w:id="1681" w:name="_Toc491337934"/>
      <w:bookmarkStart w:id="1682" w:name="_Toc491338707"/>
      <w:bookmarkStart w:id="1683" w:name="_Toc532855689"/>
      <w:bookmarkStart w:id="1684" w:name="_Toc532856711"/>
      <w:bookmarkStart w:id="1685" w:name="_Toc53042133"/>
      <w:bookmarkStart w:id="1686" w:name="_Toc53042318"/>
      <w:r w:rsidR="005D0ACF">
        <w:lastRenderedPageBreak/>
        <w:t>Specify</w:t>
      </w:r>
      <w:r w:rsidR="00636C9A">
        <w:t xml:space="preserve"> </w:t>
      </w:r>
      <w:r w:rsidR="00C343C4">
        <w:t>Different Specs f</w:t>
      </w:r>
      <w:r>
        <w:t>or Individual T</w:t>
      </w:r>
      <w:r w:rsidR="00C343C4">
        <w:t>C</w:t>
      </w:r>
      <w:r>
        <w:t>s</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14:paraId="1008DB36" w14:textId="77777777" w:rsidR="00D41AFB" w:rsidRDefault="004A5823" w:rsidP="00C343C4">
      <w:pPr>
        <w:jc w:val="center"/>
      </w:pPr>
      <w:r>
        <w:rPr>
          <w:noProof/>
        </w:rPr>
        <mc:AlternateContent>
          <mc:Choice Requires="wps">
            <w:drawing>
              <wp:anchor distT="0" distB="0" distL="114300" distR="114300" simplePos="0" relativeHeight="251645440"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EF891" id="Line 2973" o:spid="_x0000_s1026" style="position:absolute;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44416"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6E32D5" w:rsidRDefault="006E32D5"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6E32D5" w:rsidRDefault="006E32D5"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2332FC81" w:rsidR="00BE4981" w:rsidRPr="004A5823" w:rsidRDefault="00D41AFB" w:rsidP="00F5043F">
      <w:pPr>
        <w:pStyle w:val="Caption"/>
        <w:rPr>
          <w:rFonts w:ascii="Trebuchet MS" w:hAnsi="Trebuchet MS"/>
          <w:color w:val="FF0000"/>
          <w:sz w:val="24"/>
          <w:szCs w:val="24"/>
        </w:rPr>
      </w:pPr>
      <w:bookmarkStart w:id="1687" w:name="_Ref185671788"/>
      <w:r>
        <w:t xml:space="preserve">Figure </w:t>
      </w:r>
      <w:fldSimple w:instr=" SEQ Figure \* ARABIC ">
        <w:ins w:id="1688" w:author="Tom Bergeron" w:date="2020-10-08T09:33:00Z">
          <w:r w:rsidR="006E32D5">
            <w:rPr>
              <w:noProof/>
            </w:rPr>
            <w:t>15</w:t>
          </w:r>
        </w:ins>
        <w:del w:id="1689" w:author="Tom Bergeron" w:date="2020-10-08T09:33:00Z">
          <w:r w:rsidR="0013342E" w:rsidDel="006E32D5">
            <w:rPr>
              <w:noProof/>
            </w:rPr>
            <w:delText>16</w:delText>
          </w:r>
        </w:del>
      </w:fldSimple>
      <w:bookmarkEnd w:id="168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1690" w:name="_Toc469043306"/>
      <w:bookmarkStart w:id="1691" w:name="_Toc469044940"/>
      <w:bookmarkStart w:id="1692" w:name="_Toc469139236"/>
      <w:bookmarkStart w:id="1693" w:name="_Toc469152681"/>
      <w:bookmarkStart w:id="1694" w:name="_Toc491174780"/>
      <w:bookmarkStart w:id="1695" w:name="_Toc491337761"/>
      <w:bookmarkStart w:id="1696" w:name="_Toc491337935"/>
      <w:bookmarkStart w:id="1697" w:name="_Toc491338708"/>
      <w:bookmarkStart w:id="1698" w:name="_Toc532855690"/>
      <w:bookmarkStart w:id="1699" w:name="_Toc532856712"/>
      <w:bookmarkStart w:id="1700" w:name="_Toc53042134"/>
      <w:bookmarkStart w:id="1701" w:name="_Toc53042319"/>
      <w:r w:rsidRPr="007A0D7E">
        <w:t>T</w:t>
      </w:r>
      <w:r w:rsidR="00C343C4">
        <w:t xml:space="preserve">C </w:t>
      </w:r>
      <w:r w:rsidRPr="007A0D7E">
        <w:t>Selection &amp; Label</w:t>
      </w:r>
      <w:bookmarkEnd w:id="1690"/>
      <w:bookmarkEnd w:id="1691"/>
      <w:bookmarkEnd w:id="1692"/>
      <w:bookmarkEnd w:id="1693"/>
      <w:bookmarkEnd w:id="1694"/>
      <w:bookmarkEnd w:id="1695"/>
      <w:bookmarkEnd w:id="1696"/>
      <w:bookmarkEnd w:id="1697"/>
      <w:bookmarkEnd w:id="1698"/>
      <w:bookmarkEnd w:id="1699"/>
      <w:bookmarkEnd w:id="1700"/>
      <w:bookmarkEnd w:id="1701"/>
    </w:p>
    <w:p w14:paraId="7AFF2373" w14:textId="4A44FFCF"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r w:rsidR="00BD0DA7">
        <w:fldChar w:fldCharType="begin"/>
      </w:r>
      <w:r w:rsidR="00BD0DA7">
        <w:instrText xml:space="preserve"> HYPERLINK \l "_Define/Edit_Process_Window" </w:instrText>
      </w:r>
      <w:ins w:id="1702" w:author="Tom Bergeron" w:date="2020-10-08T09:33:00Z"/>
      <w:r w:rsidR="00BD0DA7">
        <w:fldChar w:fldCharType="separate"/>
      </w:r>
      <w:r w:rsidR="00205334" w:rsidRPr="005D0ACF">
        <w:rPr>
          <w:rStyle w:val="Hyperlink"/>
        </w:rPr>
        <w:t>Process Window Setup</w:t>
      </w:r>
      <w:r w:rsidR="00BD0DA7">
        <w:rPr>
          <w:rStyle w:val="Hyperlink"/>
        </w:rPr>
        <w:fldChar w:fldCharType="end"/>
      </w:r>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ins w:id="1703" w:author="Tom Bergeron" w:date="2020-10-08T09:33:00Z">
        <w:r w:rsidR="006E32D5">
          <w:t xml:space="preserve">Figure </w:t>
        </w:r>
        <w:r w:rsidR="006E32D5">
          <w:rPr>
            <w:noProof/>
          </w:rPr>
          <w:t>15</w:t>
        </w:r>
      </w:ins>
      <w:del w:id="1704" w:author="Tom Bergeron" w:date="2020-10-08T09:33:00Z">
        <w:r w:rsidR="0013342E" w:rsidDel="006E32D5">
          <w:delText xml:space="preserve">Figure </w:delText>
        </w:r>
        <w:r w:rsidR="0013342E" w:rsidDel="006E32D5">
          <w:rPr>
            <w:noProof/>
          </w:rPr>
          <w:delText>16</w:delText>
        </w:r>
      </w:del>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33152"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76579A" id="Oval 4149" o:spid="_x0000_s1026" style="position:absolute;margin-left:196.5pt;margin-top:97.2pt;width:59.5pt;height:54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4004" cy="2286000"/>
                    </a:xfrm>
                    <a:prstGeom prst="rect">
                      <a:avLst/>
                    </a:prstGeom>
                  </pic:spPr>
                </pic:pic>
              </a:graphicData>
            </a:graphic>
          </wp:inline>
        </w:drawing>
      </w:r>
    </w:p>
    <w:p w14:paraId="1B91AD3F" w14:textId="645D0418" w:rsidR="00D41AFB" w:rsidRPr="00D41AFB" w:rsidRDefault="00D41AFB" w:rsidP="004A5823">
      <w:pPr>
        <w:pStyle w:val="Caption"/>
      </w:pPr>
      <w:bookmarkStart w:id="1705" w:name="_Ref185671808"/>
      <w:r>
        <w:t xml:space="preserve">Figure </w:t>
      </w:r>
      <w:fldSimple w:instr=" SEQ Figure \* ARABIC ">
        <w:ins w:id="1706" w:author="Tom Bergeron" w:date="2020-10-08T09:33:00Z">
          <w:r w:rsidR="006E32D5">
            <w:rPr>
              <w:noProof/>
            </w:rPr>
            <w:t>16</w:t>
          </w:r>
        </w:ins>
        <w:del w:id="1707" w:author="Tom Bergeron" w:date="2020-10-08T09:33:00Z">
          <w:r w:rsidR="0013342E" w:rsidDel="006E32D5">
            <w:rPr>
              <w:noProof/>
            </w:rPr>
            <w:delText>17</w:delText>
          </w:r>
        </w:del>
      </w:fldSimple>
      <w:bookmarkEnd w:id="1705"/>
      <w:r w:rsidR="00435384">
        <w:t>: Process Window Select TC to View</w:t>
      </w:r>
    </w:p>
    <w:p w14:paraId="3EB00C20" w14:textId="77777777" w:rsidR="005D0ACF" w:rsidRPr="005D0ACF" w:rsidRDefault="005D0ACF"/>
    <w:p w14:paraId="02CDF0FC" w14:textId="1C0DE4A6"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ins w:id="1708" w:author="Tom Bergeron" w:date="2020-10-08T09:33:00Z">
        <w:r w:rsidR="006E32D5">
          <w:t xml:space="preserve">Figure </w:t>
        </w:r>
        <w:r w:rsidR="006E32D5">
          <w:rPr>
            <w:noProof/>
          </w:rPr>
          <w:t>16</w:t>
        </w:r>
      </w:ins>
      <w:del w:id="1709" w:author="Tom Bergeron" w:date="2020-10-08T09:33:00Z">
        <w:r w:rsidR="0013342E" w:rsidDel="006E32D5">
          <w:delText xml:space="preserve">Figure </w:delText>
        </w:r>
        <w:r w:rsidR="0013342E" w:rsidDel="006E32D5">
          <w:rPr>
            <w:noProof/>
          </w:rPr>
          <w:delText>17</w:delText>
        </w:r>
      </w:del>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1710" w:name="_Change_Specs_Name"/>
      <w:bookmarkStart w:id="1711" w:name="_Toc469043307"/>
      <w:bookmarkStart w:id="1712" w:name="_Toc469044941"/>
      <w:bookmarkStart w:id="1713" w:name="_Toc469139237"/>
      <w:bookmarkStart w:id="1714" w:name="_Toc469152682"/>
      <w:bookmarkStart w:id="1715" w:name="_Toc491174781"/>
      <w:bookmarkStart w:id="1716" w:name="_Toc491337762"/>
      <w:bookmarkStart w:id="1717" w:name="_Toc491337936"/>
      <w:bookmarkStart w:id="1718" w:name="_Toc491338709"/>
      <w:bookmarkStart w:id="1719" w:name="_Toc532855691"/>
      <w:bookmarkStart w:id="1720" w:name="_Toc532856713"/>
      <w:bookmarkStart w:id="1721" w:name="_Toc53042135"/>
      <w:bookmarkStart w:id="1722" w:name="_Toc53042320"/>
      <w:bookmarkEnd w:id="1710"/>
      <w:r w:rsidRPr="005D0ACF">
        <w:lastRenderedPageBreak/>
        <w:t>Change Specs Name</w:t>
      </w:r>
      <w:bookmarkEnd w:id="1711"/>
      <w:bookmarkEnd w:id="1712"/>
      <w:bookmarkEnd w:id="1713"/>
      <w:bookmarkEnd w:id="1714"/>
      <w:bookmarkEnd w:id="1715"/>
      <w:bookmarkEnd w:id="1716"/>
      <w:bookmarkEnd w:id="1717"/>
      <w:bookmarkEnd w:id="1718"/>
      <w:bookmarkEnd w:id="1719"/>
      <w:bookmarkEnd w:id="1720"/>
      <w:bookmarkEnd w:id="1721"/>
      <w:bookmarkEnd w:id="1722"/>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3E0CEC87">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723" w:name="_Toc486325574"/>
      <w:bookmarkStart w:id="1724" w:name="_Toc488490443"/>
      <w:bookmarkStart w:id="1725" w:name="_Toc119468083"/>
      <w:bookmarkStart w:id="1726" w:name="_Toc329784602"/>
      <w:bookmarkStart w:id="1727" w:name="_Toc469043308"/>
      <w:bookmarkStart w:id="1728" w:name="_Toc469044942"/>
      <w:bookmarkStart w:id="1729" w:name="_Toc469139238"/>
      <w:bookmarkStart w:id="1730" w:name="_Toc469152683"/>
      <w:bookmarkStart w:id="1731" w:name="_Toc491174782"/>
      <w:bookmarkStart w:id="1732" w:name="_Toc491337763"/>
      <w:bookmarkStart w:id="1733" w:name="_Toc491337937"/>
      <w:bookmarkStart w:id="1734" w:name="_Toc491338710"/>
      <w:bookmarkStart w:id="1735" w:name="_Toc532855692"/>
      <w:bookmarkStart w:id="1736" w:name="_Toc532856714"/>
      <w:bookmarkStart w:id="1737" w:name="_Toc53042011"/>
      <w:bookmarkStart w:id="1738" w:name="_Toc53042136"/>
      <w:bookmarkStart w:id="1739" w:name="_Toc53042321"/>
      <w:r>
        <w:lastRenderedPageBreak/>
        <w:t>Sav</w:t>
      </w:r>
      <w:r w:rsidR="005D0ACF">
        <w:t xml:space="preserve">e </w:t>
      </w:r>
      <w:r>
        <w:t>Process Window</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p>
    <w:p w14:paraId="51D9BBB0" w14:textId="2F8F9999" w:rsidR="008708F9" w:rsidRPr="0025224B" w:rsidRDefault="00D41AFB" w:rsidP="00F5043F">
      <w:pPr>
        <w:pStyle w:val="Caption"/>
      </w:pPr>
      <w:bookmarkStart w:id="1740" w:name="_Ref185673863"/>
      <w:r>
        <w:t xml:space="preserve">Figure </w:t>
      </w:r>
      <w:fldSimple w:instr=" SEQ Figure \* ARABIC ">
        <w:ins w:id="1741" w:author="Tom Bergeron" w:date="2020-10-08T09:33:00Z">
          <w:r w:rsidR="006E32D5">
            <w:rPr>
              <w:noProof/>
            </w:rPr>
            <w:t>17</w:t>
          </w:r>
        </w:ins>
        <w:del w:id="1742" w:author="Tom Bergeron" w:date="2020-10-08T09:33:00Z">
          <w:r w:rsidR="0013342E" w:rsidDel="006E32D5">
            <w:rPr>
              <w:noProof/>
            </w:rPr>
            <w:delText>18</w:delText>
          </w:r>
        </w:del>
      </w:fldSimple>
      <w:bookmarkEnd w:id="1740"/>
      <w:r w:rsidR="00F639E2">
        <w:t>: Save Process Window</w:t>
      </w:r>
    </w:p>
    <w:p w14:paraId="290220B0" w14:textId="77777777" w:rsidR="008708F9" w:rsidRDefault="008708F9"/>
    <w:p w14:paraId="51ACB9EE" w14:textId="790304E2"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743" w:name="_Toc486325575"/>
      <w:bookmarkStart w:id="1744"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ins w:id="1745" w:author="Tom Bergeron" w:date="2020-10-08T09:33:00Z">
        <w:r w:rsidR="006E32D5">
          <w:t xml:space="preserve">Figure </w:t>
        </w:r>
        <w:r w:rsidR="006E32D5">
          <w:rPr>
            <w:noProof/>
          </w:rPr>
          <w:t>17</w:t>
        </w:r>
      </w:ins>
      <w:del w:id="1746" w:author="Tom Bergeron" w:date="2020-10-08T09:33:00Z">
        <w:r w:rsidR="0013342E" w:rsidDel="006E32D5">
          <w:delText xml:space="preserve">Figure </w:delText>
        </w:r>
        <w:r w:rsidR="0013342E" w:rsidDel="006E32D5">
          <w:rPr>
            <w:noProof/>
          </w:rPr>
          <w:delText>18</w:delText>
        </w:r>
      </w:del>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ins w:id="1747" w:author="Tom Bergeron" w:date="2020-10-08T09:33:00Z">
        <w:r w:rsidR="006E32D5">
          <w:t xml:space="preserve">Figure </w:t>
        </w:r>
        <w:r w:rsidR="006E32D5">
          <w:rPr>
            <w:noProof/>
          </w:rPr>
          <w:t>18</w:t>
        </w:r>
      </w:ins>
      <w:del w:id="1748" w:author="Tom Bergeron" w:date="2020-10-08T09:33:00Z">
        <w:r w:rsidR="0013342E" w:rsidDel="006E32D5">
          <w:delText xml:space="preserve">Figure </w:delText>
        </w:r>
        <w:r w:rsidR="0013342E" w:rsidDel="006E32D5">
          <w:rPr>
            <w:noProof/>
          </w:rPr>
          <w:delText>19</w:delText>
        </w:r>
      </w:del>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23A68979" w:rsidR="008708F9" w:rsidRDefault="00194666" w:rsidP="00F5043F">
      <w:pPr>
        <w:pStyle w:val="Caption"/>
      </w:pPr>
      <w:bookmarkStart w:id="1749" w:name="_Ref209341352"/>
      <w:r>
        <w:t xml:space="preserve">Figure </w:t>
      </w:r>
      <w:fldSimple w:instr=" SEQ Figure \* ARABIC ">
        <w:ins w:id="1750" w:author="Tom Bergeron" w:date="2020-10-08T09:33:00Z">
          <w:r w:rsidR="006E32D5">
            <w:rPr>
              <w:noProof/>
            </w:rPr>
            <w:t>18</w:t>
          </w:r>
        </w:ins>
        <w:del w:id="1751" w:author="Tom Bergeron" w:date="2020-10-08T09:33:00Z">
          <w:r w:rsidR="0013342E" w:rsidDel="006E32D5">
            <w:rPr>
              <w:noProof/>
            </w:rPr>
            <w:delText>19</w:delText>
          </w:r>
        </w:del>
      </w:fldSimple>
      <w:bookmarkEnd w:id="1749"/>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1752" w:name="_Toc469043309"/>
      <w:bookmarkStart w:id="1753" w:name="_Toc469044943"/>
      <w:bookmarkStart w:id="1754" w:name="_Toc469139239"/>
      <w:bookmarkStart w:id="1755" w:name="_Toc469152684"/>
      <w:bookmarkStart w:id="1756" w:name="_Toc491174783"/>
      <w:bookmarkStart w:id="1757" w:name="_Toc491337764"/>
      <w:bookmarkStart w:id="1758" w:name="_Toc491337938"/>
      <w:bookmarkStart w:id="1759" w:name="_Toc491338711"/>
      <w:bookmarkStart w:id="1760" w:name="_Toc532855693"/>
      <w:bookmarkStart w:id="1761" w:name="_Toc532856715"/>
      <w:bookmarkStart w:id="1762" w:name="_Toc53042012"/>
      <w:bookmarkStart w:id="1763" w:name="_Toc53042137"/>
      <w:bookmarkStart w:id="1764" w:name="_Toc53042322"/>
      <w:r>
        <w:lastRenderedPageBreak/>
        <w:t>Import</w:t>
      </w:r>
      <w:r w:rsidR="00157356">
        <w:t xml:space="preserve"> </w:t>
      </w:r>
      <w:r w:rsidR="00754243">
        <w:t>Legacy Process Windows</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14:paraId="1FE26F47" w14:textId="77777777" w:rsidR="00157356" w:rsidRDefault="00157356" w:rsidP="00157356">
      <w:r>
        <w:t xml:space="preserve">You can import process windows that </w:t>
      </w:r>
      <w:proofErr w:type="gramStart"/>
      <w:r>
        <w:t>you’ve</w:t>
      </w:r>
      <w:proofErr w:type="gramEnd"/>
      <w:r>
        <w:t xml:space="preser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55"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56" o:title=""/>
                </v:shape>
                <o:OLEObject Type="Embed" ProgID="PBrush" ShapeID="_x0000_i1028" DrawAspect="Content" ObjectID="_1663655435" r:id="rId57"/>
              </w:object>
            </w:r>
            <w:r w:rsidR="00D5165D">
              <w:rPr>
                <w:noProof/>
              </w:rPr>
              <w:drawing>
                <wp:anchor distT="0" distB="0" distL="114300" distR="114300" simplePos="0" relativeHeight="251646464"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765" w:name="_Toc119468084"/>
      <w:bookmarkStart w:id="1766" w:name="_Toc329784603"/>
      <w:bookmarkStart w:id="1767" w:name="_Toc329852089"/>
      <w:bookmarkStart w:id="1768" w:name="_Toc331173661"/>
      <w:bookmarkStart w:id="1769" w:name="_Toc332208769"/>
      <w:bookmarkStart w:id="1770" w:name="_Toc332274016"/>
      <w:bookmarkStart w:id="1771" w:name="_Toc367109137"/>
      <w:bookmarkStart w:id="1772" w:name="_Toc394486336"/>
      <w:bookmarkStart w:id="1773" w:name="_Toc394583542"/>
      <w:bookmarkStart w:id="1774" w:name="_Toc468171258"/>
      <w:bookmarkStart w:id="1775" w:name="_Toc468549173"/>
      <w:bookmarkStart w:id="1776" w:name="_Toc468552691"/>
      <w:bookmarkStart w:id="1777" w:name="_Toc469041218"/>
      <w:bookmarkStart w:id="1778" w:name="_Toc469041324"/>
      <w:bookmarkStart w:id="1779" w:name="_Toc469043310"/>
      <w:bookmarkStart w:id="1780" w:name="_Toc469044944"/>
      <w:bookmarkStart w:id="1781" w:name="_Toc469139240"/>
      <w:bookmarkStart w:id="1782" w:name="_Toc469143770"/>
      <w:bookmarkStart w:id="1783" w:name="_Toc469152528"/>
      <w:bookmarkStart w:id="1784" w:name="_Toc469152685"/>
      <w:bookmarkStart w:id="1785" w:name="_Toc491174784"/>
      <w:bookmarkStart w:id="1786" w:name="_Toc491175159"/>
      <w:bookmarkStart w:id="1787" w:name="_Toc491337765"/>
      <w:bookmarkStart w:id="1788" w:name="_Toc491337939"/>
      <w:bookmarkStart w:id="1789" w:name="_Toc491338712"/>
      <w:bookmarkStart w:id="1790" w:name="_Toc491339247"/>
      <w:bookmarkStart w:id="1791" w:name="_Toc532836363"/>
      <w:bookmarkStart w:id="1792" w:name="_Toc532855694"/>
      <w:bookmarkStart w:id="1793" w:name="_Toc532856716"/>
      <w:bookmarkStart w:id="1794" w:name="_Toc53042013"/>
      <w:bookmarkStart w:id="1795" w:name="_Toc53042138"/>
      <w:bookmarkStart w:id="1796" w:name="_Toc53042323"/>
      <w:bookmarkStart w:id="1797" w:name="_Toc53042482"/>
      <w:r>
        <w:rPr>
          <w:noProof/>
        </w:rPr>
        <w:lastRenderedPageBreak/>
        <w:drawing>
          <wp:anchor distT="0" distB="0" distL="114300" distR="114300" simplePos="0" relativeHeight="251651584"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765"/>
      <w:r w:rsidR="00942166">
        <w:t xml:space="preserve"> </w:t>
      </w:r>
      <w:r w:rsidR="006C7149">
        <w:t>Screen</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14:paraId="5443D3E9" w14:textId="77777777" w:rsidR="008708F9" w:rsidRDefault="008708F9" w:rsidP="00194E1A">
      <w:pPr>
        <w:rPr>
          <w:noProof/>
        </w:rPr>
      </w:pPr>
    </w:p>
    <w:p w14:paraId="49258496" w14:textId="47BC597C" w:rsidR="00942166" w:rsidRPr="0033367E" w:rsidRDefault="00F44BB9" w:rsidP="00D5165D">
      <w:pPr>
        <w:jc w:val="center"/>
      </w:pPr>
      <w:r>
        <w:rPr>
          <w:noProof/>
        </w:rPr>
        <w:drawing>
          <wp:inline distT="0" distB="0" distL="0" distR="0" wp14:anchorId="37553728" wp14:editId="3E74F377">
            <wp:extent cx="3680621" cy="3136392"/>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33FB4B28" w:rsidR="008708F9" w:rsidRDefault="00194666" w:rsidP="00F5043F">
      <w:pPr>
        <w:pStyle w:val="Caption"/>
      </w:pPr>
      <w:bookmarkStart w:id="1798" w:name="_Ref185674530"/>
      <w:r>
        <w:t xml:space="preserve">Figure </w:t>
      </w:r>
      <w:fldSimple w:instr=" SEQ Figure \* ARABIC ">
        <w:ins w:id="1799" w:author="Tom Bergeron" w:date="2020-10-08T09:33:00Z">
          <w:r w:rsidR="006E32D5">
            <w:rPr>
              <w:noProof/>
            </w:rPr>
            <w:t>19</w:t>
          </w:r>
        </w:ins>
        <w:del w:id="1800" w:author="Tom Bergeron" w:date="2020-10-08T09:33:00Z">
          <w:r w:rsidR="0013342E" w:rsidDel="006E32D5">
            <w:rPr>
              <w:noProof/>
            </w:rPr>
            <w:delText>20</w:delText>
          </w:r>
        </w:del>
      </w:fldSimple>
      <w:bookmarkEnd w:id="1798"/>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5CAC5E6C"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E53BC5">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2886268" w:rsidR="00C115E5" w:rsidRPr="00E1141B" w:rsidRDefault="00C115E5" w:rsidP="00AA5614">
      <w:pPr>
        <w:pStyle w:val="ListParagraph"/>
        <w:numPr>
          <w:ilvl w:val="0"/>
          <w:numId w:val="94"/>
        </w:numPr>
        <w:ind w:left="1260"/>
      </w:pPr>
      <w:r w:rsidRPr="00E1141B">
        <w:t xml:space="preserve">Battery </w:t>
      </w:r>
      <w:ins w:id="1801" w:author="Tom Bergeron" w:date="2020-09-29T15:55:00Z">
        <w:r w:rsidR="00515180">
          <w:t>information</w:t>
        </w:r>
      </w:ins>
      <w:del w:id="1802" w:author="Tom Bergeron" w:date="2020-09-29T15:55:00Z">
        <w:r w:rsidR="00740503" w:rsidDel="00515180">
          <w:delText>V</w:delText>
        </w:r>
        <w:r w:rsidRPr="00E1141B" w:rsidDel="00515180">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14A6956D"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ins w:id="1803" w:author="Tom Bergeron" w:date="2020-09-29T15:55:00Z">
        <w:r w:rsidR="00515180">
          <w:t>for</w:t>
        </w:r>
      </w:ins>
      <w:del w:id="1804" w:author="Tom Bergeron" w:date="2020-09-29T15:55:00Z">
        <w:r w:rsidDel="00515180">
          <w:delText>in regards to</w:delText>
        </w:r>
      </w:del>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805" w:name="_Toc119468085"/>
      <w:bookmarkStart w:id="1806" w:name="_Toc329784604"/>
      <w:bookmarkStart w:id="1807" w:name="_Toc329852090"/>
      <w:bookmarkStart w:id="1808" w:name="_Toc331173662"/>
      <w:bookmarkStart w:id="1809" w:name="_Toc332208770"/>
      <w:bookmarkStart w:id="1810" w:name="_Toc332274017"/>
      <w:bookmarkStart w:id="1811" w:name="_Toc367109138"/>
      <w:bookmarkStart w:id="1812" w:name="_Toc394486337"/>
      <w:bookmarkStart w:id="1813" w:name="_Toc394583543"/>
      <w:bookmarkStart w:id="1814" w:name="_Toc468171259"/>
      <w:bookmarkStart w:id="1815" w:name="_Toc468549174"/>
      <w:bookmarkStart w:id="1816" w:name="_Toc468552692"/>
      <w:bookmarkStart w:id="1817" w:name="_Toc469041219"/>
      <w:bookmarkStart w:id="1818" w:name="_Toc469041325"/>
      <w:bookmarkStart w:id="1819" w:name="_Toc469043311"/>
      <w:bookmarkStart w:id="1820" w:name="_Toc469044945"/>
      <w:bookmarkStart w:id="1821" w:name="_Toc469139241"/>
      <w:bookmarkStart w:id="1822" w:name="_Toc469143771"/>
      <w:bookmarkStart w:id="1823" w:name="_Toc469152529"/>
      <w:bookmarkStart w:id="1824" w:name="_Toc469152686"/>
      <w:bookmarkStart w:id="1825" w:name="_Toc491174785"/>
      <w:bookmarkStart w:id="1826" w:name="_Toc491175160"/>
      <w:bookmarkStart w:id="1827" w:name="_Toc491337766"/>
      <w:bookmarkStart w:id="1828" w:name="_Toc491337940"/>
      <w:bookmarkStart w:id="1829" w:name="_Toc491338713"/>
      <w:bookmarkStart w:id="1830" w:name="_Toc491339248"/>
      <w:bookmarkStart w:id="1831" w:name="_Toc532836364"/>
      <w:bookmarkStart w:id="1832" w:name="_Toc532855695"/>
      <w:bookmarkStart w:id="1833" w:name="_Toc532856717"/>
      <w:bookmarkStart w:id="1834" w:name="_Toc53042014"/>
      <w:bookmarkStart w:id="1835" w:name="_Toc53042139"/>
      <w:bookmarkStart w:id="1836" w:name="_Toc53042324"/>
      <w:bookmarkStart w:id="1837" w:name="_Toc53042483"/>
      <w:r>
        <w:rPr>
          <w:noProof/>
        </w:rPr>
        <w:lastRenderedPageBreak/>
        <w:drawing>
          <wp:anchor distT="0" distB="0" distL="114300" distR="114300" simplePos="0" relativeHeight="251652608"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743"/>
      <w:bookmarkEnd w:id="174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p>
    <w:p w14:paraId="22061CB3" w14:textId="77777777" w:rsidR="008708F9" w:rsidRDefault="008708F9" w:rsidP="00102D27">
      <w:pPr>
        <w:rPr>
          <w:noProof/>
        </w:rPr>
      </w:pPr>
    </w:p>
    <w:p w14:paraId="5F87D5F1" w14:textId="7C51BCA0"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7488"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6E32D5" w:rsidRPr="009072DD" w:rsidRDefault="006E32D5"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6E32D5" w:rsidRPr="009072DD" w:rsidRDefault="006E32D5"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6E32D5" w:rsidRPr="009072DD" w:rsidRDefault="006E32D5"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7488;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6E32D5" w:rsidRPr="009072DD" w:rsidRDefault="006E32D5"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6E32D5" w:rsidRPr="009072DD" w:rsidRDefault="006E32D5"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6E32D5" w:rsidRPr="009072DD" w:rsidRDefault="006E32D5"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68FF5AEE" w:rsidR="008708F9" w:rsidRPr="0025224B" w:rsidRDefault="00194666" w:rsidP="00F5043F">
      <w:pPr>
        <w:pStyle w:val="Caption"/>
      </w:pPr>
      <w:r>
        <w:t xml:space="preserve">Figure </w:t>
      </w:r>
      <w:fldSimple w:instr=" SEQ Figure \* ARABIC ">
        <w:ins w:id="1838" w:author="Tom Bergeron" w:date="2020-10-08T09:33:00Z">
          <w:r w:rsidR="006E32D5">
            <w:rPr>
              <w:noProof/>
            </w:rPr>
            <w:t>20</w:t>
          </w:r>
        </w:ins>
        <w:del w:id="1839" w:author="Tom Bergeron" w:date="2020-10-08T09:33:00Z">
          <w:r w:rsidR="0013342E" w:rsidDel="006E32D5">
            <w:rPr>
              <w:noProof/>
            </w:rPr>
            <w:delText>21</w:delText>
          </w:r>
        </w:del>
      </w:fldSimple>
      <w:r w:rsidR="001D41DE">
        <w:t>: Run a Profile Screen #1</w:t>
      </w:r>
    </w:p>
    <w:p w14:paraId="285A3A12" w14:textId="77777777" w:rsidR="00FE4897" w:rsidRDefault="00FE4897" w:rsidP="00102D27"/>
    <w:p w14:paraId="28728A73" w14:textId="23DA544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del w:id="1840" w:author="Tom Bergeron" w:date="2020-09-29T15:56:00Z">
        <w:r w:rsidR="008708F9" w:rsidDel="00515180">
          <w:delText>drop down</w:delText>
        </w:r>
      </w:del>
      <w:ins w:id="1841" w:author="Tom Bergeron" w:date="2020-09-29T15:56:00Z">
        <w:r w:rsidR="00515180">
          <w:t>drop-down</w:t>
        </w:r>
      </w:ins>
      <w:r w:rsidR="008708F9">
        <w:t xml:space="preserve"> list.</w:t>
      </w:r>
    </w:p>
    <w:p w14:paraId="4D36234F" w14:textId="77777777" w:rsidR="0029047F" w:rsidRDefault="0029047F" w:rsidP="0029047F"/>
    <w:p w14:paraId="30F57D1E" w14:textId="597BCC17"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del w:id="1842" w:author="Tom Bergeron" w:date="2020-09-29T15:56:00Z">
        <w:r w:rsidR="008708F9" w:rsidDel="00515180">
          <w:delText>drop down</w:delText>
        </w:r>
      </w:del>
      <w:ins w:id="1843" w:author="Tom Bergeron" w:date="2020-09-29T15:56:00Z">
        <w:r w:rsidR="00515180">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6DA77D58" w14:textId="77777777" w:rsidR="00515180" w:rsidRDefault="00515180" w:rsidP="00515180">
      <w:pPr>
        <w:rPr>
          <w:ins w:id="1844" w:author="Tom Bergeron" w:date="2020-09-29T15:56:00Z"/>
        </w:rPr>
      </w:pPr>
      <w:ins w:id="1845" w:author="Tom Bergeron" w:date="2020-09-29T15:56:00Z">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ins>
    </w:p>
    <w:p w14:paraId="7088A6A1" w14:textId="5524D825" w:rsidR="008708F9" w:rsidRPr="00102D27" w:rsidDel="00515180" w:rsidRDefault="005058BE" w:rsidP="0029047F">
      <w:pPr>
        <w:rPr>
          <w:del w:id="1846" w:author="Tom Bergeron" w:date="2020-09-29T15:56:00Z"/>
          <w:b/>
        </w:rPr>
      </w:pPr>
      <w:del w:id="1847" w:author="Tom Bergeron" w:date="2020-09-29T15:56:00Z">
        <w:r w:rsidDel="00515180">
          <w:rPr>
            <w:b/>
          </w:rPr>
          <w:delText xml:space="preserve">Oven </w:delText>
        </w:r>
        <w:r w:rsidR="0029047F" w:rsidDel="00515180">
          <w:rPr>
            <w:b/>
          </w:rPr>
          <w:delText>N</w:delText>
        </w:r>
        <w:r w:rsidR="00A07BDB" w:rsidDel="00515180">
          <w:rPr>
            <w:b/>
          </w:rPr>
          <w:delText>ame:</w:delText>
        </w:r>
      </w:del>
    </w:p>
    <w:p w14:paraId="456D6CD1" w14:textId="715F60D3" w:rsidR="008708F9" w:rsidRPr="0029047F" w:rsidDel="00515180" w:rsidRDefault="008708F9" w:rsidP="00AA5614">
      <w:pPr>
        <w:pStyle w:val="ListParagraph"/>
        <w:numPr>
          <w:ilvl w:val="0"/>
          <w:numId w:val="95"/>
        </w:numPr>
        <w:rPr>
          <w:del w:id="1848" w:author="Tom Bergeron" w:date="2020-09-29T15:56:00Z"/>
          <w:strike/>
        </w:rPr>
      </w:pPr>
      <w:del w:id="1849" w:author="Tom Bergeron" w:date="2020-09-29T15:56:00Z">
        <w:r w:rsidDel="00515180">
          <w:delText>The oven will have information about the number of zones saved with it as w</w:delText>
        </w:r>
        <w:r w:rsidR="0029047F" w:rsidDel="00515180">
          <w:delText>ell as other zone information.</w:delText>
        </w:r>
      </w:del>
    </w:p>
    <w:p w14:paraId="11F4715C" w14:textId="46B01F24" w:rsidR="00034E55" w:rsidDel="00515180" w:rsidRDefault="00034E55" w:rsidP="00AA5614">
      <w:pPr>
        <w:pStyle w:val="ListParagraph"/>
        <w:numPr>
          <w:ilvl w:val="0"/>
          <w:numId w:val="95"/>
        </w:numPr>
        <w:rPr>
          <w:del w:id="1850" w:author="Tom Bergeron" w:date="2020-09-29T15:56:00Z"/>
        </w:rPr>
      </w:pPr>
      <w:del w:id="1851" w:author="Tom Bergeron" w:date="2020-09-29T15:56:00Z">
        <w:r w:rsidRPr="00034E55" w:rsidDel="00515180">
          <w:delText xml:space="preserve">If you are running the software on an oven controller computer that is communicating with the </w:delText>
        </w:r>
        <w:r w:rsidR="002948B1" w:rsidRPr="00754243" w:rsidDel="00515180">
          <w:delText>automatic system</w:delText>
        </w:r>
        <w:r w:rsidR="002948B1" w:rsidRPr="0029047F" w:rsidDel="00515180">
          <w:rPr>
            <w:color w:val="FF0000"/>
          </w:rPr>
          <w:delText xml:space="preserve"> </w:delText>
        </w:r>
        <w:r w:rsidDel="00515180">
          <w:delText>software</w:delText>
        </w:r>
        <w:r w:rsidRPr="00034E55" w:rsidDel="00515180">
          <w:delText>, the Entering Oven Recipe screen shown on the next few pages is skipped because the software already has the recipe information from the oven controller.</w:delText>
        </w:r>
      </w:del>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1852" w:name="_Toc322712143"/>
      <w:bookmarkStart w:id="1853" w:name="_Toc329249423"/>
      <w:bookmarkStart w:id="1854" w:name="_Toc469043312"/>
      <w:bookmarkStart w:id="1855" w:name="_Toc469044946"/>
      <w:bookmarkStart w:id="1856" w:name="_Toc469139242"/>
      <w:bookmarkStart w:id="1857" w:name="_Toc469152687"/>
      <w:bookmarkStart w:id="1858" w:name="_Toc491174786"/>
      <w:bookmarkStart w:id="1859" w:name="_Toc491337767"/>
      <w:bookmarkStart w:id="1860" w:name="_Toc491337941"/>
      <w:bookmarkStart w:id="1861" w:name="_Toc491338714"/>
      <w:bookmarkStart w:id="1862" w:name="_Toc532855696"/>
      <w:bookmarkStart w:id="1863" w:name="_Toc532856718"/>
      <w:bookmarkStart w:id="1864" w:name="_Toc315443423"/>
      <w:bookmarkStart w:id="1865" w:name="_Toc316649882"/>
      <w:bookmarkStart w:id="1866" w:name="_Toc329784608"/>
      <w:bookmarkStart w:id="1867" w:name="_Ref113957180"/>
      <w:bookmarkStart w:id="1868" w:name="_Toc494599902"/>
      <w:bookmarkStart w:id="1869" w:name="_Toc53042015"/>
      <w:bookmarkStart w:id="1870" w:name="_Toc53042140"/>
      <w:bookmarkStart w:id="1871" w:name="_Toc53042325"/>
      <w:r>
        <w:rPr>
          <w:noProof/>
        </w:rPr>
        <w:lastRenderedPageBreak/>
        <w:t>Specify</w:t>
      </w:r>
      <w:r w:rsidR="00CB7395">
        <w:rPr>
          <w:noProof/>
        </w:rPr>
        <w:t xml:space="preserve"> </w:t>
      </w:r>
      <w:r w:rsidR="00754243">
        <w:rPr>
          <w:noProof/>
        </w:rPr>
        <w:t>Oven Characteristics</w:t>
      </w:r>
      <w:bookmarkEnd w:id="1852"/>
      <w:bookmarkEnd w:id="1853"/>
      <w:bookmarkEnd w:id="1854"/>
      <w:bookmarkEnd w:id="1855"/>
      <w:bookmarkEnd w:id="1856"/>
      <w:bookmarkEnd w:id="1857"/>
      <w:bookmarkEnd w:id="1858"/>
      <w:bookmarkEnd w:id="1859"/>
      <w:bookmarkEnd w:id="1860"/>
      <w:bookmarkEnd w:id="1861"/>
      <w:bookmarkEnd w:id="1862"/>
      <w:bookmarkEnd w:id="1863"/>
      <w:bookmarkEnd w:id="1869"/>
      <w:bookmarkEnd w:id="1870"/>
      <w:bookmarkEnd w:id="1871"/>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1872" w:name="_Toc358296238"/>
      <w:bookmarkStart w:id="1873" w:name="_Toc358298403"/>
      <w:bookmarkStart w:id="1874" w:name="_Toc469043313"/>
      <w:bookmarkStart w:id="1875" w:name="_Toc469044947"/>
      <w:bookmarkStart w:id="1876" w:name="_Toc469139243"/>
      <w:bookmarkStart w:id="1877" w:name="_Toc469152688"/>
      <w:bookmarkStart w:id="1878" w:name="_Toc491174787"/>
      <w:bookmarkStart w:id="1879" w:name="_Toc491337768"/>
      <w:bookmarkStart w:id="1880" w:name="_Toc491337942"/>
      <w:bookmarkStart w:id="1881" w:name="_Toc491338715"/>
      <w:bookmarkStart w:id="1882" w:name="_Toc532855697"/>
      <w:bookmarkStart w:id="1883" w:name="_Toc532856719"/>
      <w:bookmarkStart w:id="1884" w:name="_Toc53042141"/>
      <w:bookmarkStart w:id="1885" w:name="_Toc53042326"/>
      <w:r>
        <w:rPr>
          <w:noProof/>
        </w:rPr>
        <w:lastRenderedPageBreak/>
        <w:t>Specify An Oven Recipe</w:t>
      </w:r>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262D591C"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ins w:id="1886" w:author="Tom Bergeron" w:date="2020-10-08T09:33:00Z">
              <w:r w:rsidR="006E32D5">
                <w:t xml:space="preserve">Figure </w:t>
              </w:r>
              <w:r w:rsidR="006E32D5">
                <w:rPr>
                  <w:noProof/>
                </w:rPr>
                <w:t>21</w:t>
              </w:r>
            </w:ins>
            <w:del w:id="1887" w:author="Tom Bergeron" w:date="2020-10-08T09:33:00Z">
              <w:r w:rsidR="0013342E" w:rsidDel="006E32D5">
                <w:delText xml:space="preserve">Figure </w:delText>
              </w:r>
              <w:r w:rsidR="0013342E" w:rsidDel="006E32D5">
                <w:rPr>
                  <w:noProof/>
                </w:rPr>
                <w:delText>22</w:delText>
              </w:r>
            </w:del>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66BE4E7E" w:rsidR="0055760E" w:rsidRDefault="00D12DB7" w:rsidP="00D32BD1">
            <w:pPr>
              <w:rPr>
                <w:noProof/>
              </w:rPr>
            </w:pPr>
            <w:r>
              <w:rPr>
                <w:noProof/>
              </w:rPr>
              <w:drawing>
                <wp:inline distT="0" distB="0" distL="0" distR="0" wp14:anchorId="1A243E95" wp14:editId="5CDCD361">
                  <wp:extent cx="3002280" cy="2261235"/>
                  <wp:effectExtent l="0" t="0" r="7620" b="571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Generic.png"/>
                          <pic:cNvPicPr/>
                        </pic:nvPicPr>
                        <pic:blipFill>
                          <a:blip r:embed="rId61">
                            <a:extLst>
                              <a:ext uri="{28A0092B-C50C-407E-A947-70E740481C1C}">
                                <a14:useLocalDpi xmlns:a14="http://schemas.microsoft.com/office/drawing/2010/main" val="0"/>
                              </a:ext>
                            </a:extLst>
                          </a:blip>
                          <a:stretch>
                            <a:fillRect/>
                          </a:stretch>
                        </pic:blipFill>
                        <pic:spPr>
                          <a:xfrm>
                            <a:off x="0" y="0"/>
                            <a:ext cx="3002280" cy="2261235"/>
                          </a:xfrm>
                          <a:prstGeom prst="rect">
                            <a:avLst/>
                          </a:prstGeom>
                        </pic:spPr>
                      </pic:pic>
                    </a:graphicData>
                  </a:graphic>
                </wp:inline>
              </w:drawing>
            </w:r>
          </w:p>
          <w:p w14:paraId="33D868CB" w14:textId="07C74AA3" w:rsidR="0055760E" w:rsidRDefault="0055760E" w:rsidP="00D32BD1">
            <w:pPr>
              <w:pStyle w:val="Caption"/>
            </w:pPr>
            <w:bookmarkStart w:id="1888" w:name="_Ref185825698"/>
            <w:r>
              <w:t xml:space="preserve">Figure </w:t>
            </w:r>
            <w:fldSimple w:instr=" SEQ Figure \* ARABIC ">
              <w:ins w:id="1889" w:author="Tom Bergeron" w:date="2020-10-08T09:33:00Z">
                <w:r w:rsidR="006E32D5">
                  <w:rPr>
                    <w:noProof/>
                  </w:rPr>
                  <w:t>21</w:t>
                </w:r>
              </w:ins>
              <w:del w:id="1890" w:author="Tom Bergeron" w:date="2020-10-08T09:33:00Z">
                <w:r w:rsidR="0013342E" w:rsidDel="006E32D5">
                  <w:rPr>
                    <w:noProof/>
                  </w:rPr>
                  <w:delText>22</w:delText>
                </w:r>
              </w:del>
            </w:fldSimple>
            <w:bookmarkEnd w:id="1888"/>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85255A6" w:rsidR="0055760E" w:rsidRPr="0029047F" w:rsidRDefault="0055760E" w:rsidP="0029047F">
            <w:pPr>
              <w:ind w:left="342"/>
            </w:pPr>
            <w:del w:id="1891" w:author="Tom Bergeron" w:date="2020-09-29T15:57:00Z">
              <w:r w:rsidRPr="0029047F" w:rsidDel="00515180">
                <w:rPr>
                  <w:b/>
                </w:rPr>
                <w:delText>No</w:delText>
              </w:r>
            </w:del>
            <w:del w:id="1892" w:author="Tom Bergeron" w:date="2020-09-29T15:56:00Z">
              <w:r w:rsidRPr="0029047F" w:rsidDel="00515180">
                <w:rPr>
                  <w:b/>
                </w:rPr>
                <w:delText>te</w:delText>
              </w:r>
              <w:r w:rsidRPr="0029047F" w:rsidDel="00515180">
                <w:delText xml:space="preserve">: If you want to check the current settings, use the </w:delText>
              </w:r>
              <w:r w:rsidRPr="0029047F" w:rsidDel="00515180">
                <w:rPr>
                  <w:b/>
                </w:rPr>
                <w:delText>Zone Length</w:delText>
              </w:r>
              <w:r w:rsidRPr="0029047F" w:rsidDel="00515180">
                <w:delText xml:space="preserve"> button to display the </w:delText>
              </w:r>
              <w:r w:rsidRPr="0029047F" w:rsidDel="00515180">
                <w:rPr>
                  <w:i/>
                </w:rPr>
                <w:delText>Verify the Length of Each Zone</w:delText>
              </w:r>
              <w:r w:rsidRPr="0029047F" w:rsidDel="00515180">
                <w:delText xml:space="preserve"> and the Minimum and Maximum Setpoint Temperatures screen.  </w:delText>
              </w:r>
            </w:del>
          </w:p>
        </w:tc>
        <w:tc>
          <w:tcPr>
            <w:tcW w:w="4894" w:type="dxa"/>
            <w:shd w:val="clear" w:color="auto" w:fill="auto"/>
          </w:tcPr>
          <w:p w14:paraId="5836B1EA" w14:textId="77777777" w:rsidR="0055760E" w:rsidRDefault="0055760E" w:rsidP="00D32BD1">
            <w:pPr>
              <w:rPr>
                <w:noProof/>
                <w:sz w:val="22"/>
              </w:rPr>
            </w:pPr>
          </w:p>
          <w:p w14:paraId="45543154" w14:textId="277720B2" w:rsidR="0055760E" w:rsidRDefault="0055760E" w:rsidP="00D32BD1">
            <w:pPr>
              <w:rPr>
                <w:noProof/>
                <w:sz w:val="22"/>
              </w:rPr>
            </w:pPr>
            <w:del w:id="1893" w:author="Tom Bergeron" w:date="2020-09-29T15:56:00Z">
              <w:r w:rsidRPr="00A51897" w:rsidDel="00515180">
                <w:rPr>
                  <w:noProof/>
                  <w:sz w:val="22"/>
                </w:rPr>
                <w:drawing>
                  <wp:inline distT="0" distB="0" distL="0" distR="0" wp14:anchorId="1BA410CB" wp14:editId="202E04F0">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894" w:name="_Toc329249424"/>
      <w:bookmarkStart w:id="1895" w:name="_Toc488490448"/>
      <w:bookmarkStart w:id="1896" w:name="_Toc119468092"/>
      <w:bookmarkStart w:id="1897" w:name="_Toc329784609"/>
      <w:bookmarkEnd w:id="1864"/>
      <w:bookmarkEnd w:id="1865"/>
      <w:bookmarkEnd w:id="1866"/>
      <w:bookmarkEnd w:id="1867"/>
      <w:bookmarkEnd w:id="1868"/>
      <w:r>
        <w:rPr>
          <w:noProof/>
        </w:rPr>
        <w:br w:type="page"/>
      </w:r>
    </w:p>
    <w:p w14:paraId="7A1C7EFF" w14:textId="77777777" w:rsidR="00121926" w:rsidRDefault="0029047F">
      <w:pPr>
        <w:pStyle w:val="Heading2"/>
        <w:rPr>
          <w:noProof/>
        </w:rPr>
      </w:pPr>
      <w:bookmarkStart w:id="1898" w:name="_Toc469043314"/>
      <w:bookmarkStart w:id="1899" w:name="_Toc469044948"/>
      <w:bookmarkStart w:id="1900" w:name="_Toc469139244"/>
      <w:bookmarkStart w:id="1901" w:name="_Toc469152689"/>
      <w:bookmarkStart w:id="1902" w:name="_Toc491174788"/>
      <w:bookmarkStart w:id="1903" w:name="_Toc491337769"/>
      <w:bookmarkStart w:id="1904" w:name="_Toc491337943"/>
      <w:bookmarkStart w:id="1905" w:name="_Toc491338716"/>
      <w:bookmarkStart w:id="1906" w:name="_Toc532855698"/>
      <w:bookmarkStart w:id="1907" w:name="_Toc532856720"/>
      <w:bookmarkStart w:id="1908" w:name="_Toc53042016"/>
      <w:bookmarkStart w:id="1909" w:name="_Toc53042142"/>
      <w:bookmarkStart w:id="1910" w:name="_Toc53042327"/>
      <w:r>
        <w:rPr>
          <w:noProof/>
        </w:rPr>
        <w:lastRenderedPageBreak/>
        <w:t>Attach</w:t>
      </w:r>
      <w:r w:rsidR="00121926">
        <w:rPr>
          <w:noProof/>
        </w:rPr>
        <w:t xml:space="preserve"> </w:t>
      </w:r>
      <w:r w:rsidR="00754243">
        <w:rPr>
          <w:noProof/>
        </w:rPr>
        <w:t>Thermocouples</w:t>
      </w:r>
      <w:bookmarkEnd w:id="1894"/>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1911" w:name="_Toc316649883"/>
      <w:bookmarkStart w:id="1912" w:name="_Toc469043315"/>
      <w:bookmarkStart w:id="1913" w:name="_Toc469044949"/>
      <w:bookmarkStart w:id="1914" w:name="_Toc469139245"/>
      <w:bookmarkStart w:id="1915" w:name="_Toc469152690"/>
      <w:bookmarkStart w:id="1916" w:name="_Toc491174789"/>
      <w:bookmarkStart w:id="1917" w:name="_Toc491337770"/>
      <w:bookmarkStart w:id="1918" w:name="_Toc491337944"/>
      <w:bookmarkStart w:id="1919" w:name="_Toc491338717"/>
      <w:bookmarkStart w:id="1920" w:name="_Toc532855699"/>
      <w:bookmarkStart w:id="1921" w:name="_Toc532856721"/>
      <w:bookmarkStart w:id="1922" w:name="_Toc53042143"/>
      <w:bookmarkStart w:id="1923" w:name="_Toc53042328"/>
      <w:r>
        <w:rPr>
          <w:noProof/>
        </w:rPr>
        <w:t>Attach</w:t>
      </w:r>
      <w:r w:rsidR="0029047F">
        <w:rPr>
          <w:noProof/>
        </w:rPr>
        <w:t xml:space="preserve"> t</w:t>
      </w:r>
      <w:r w:rsidR="00C653DF">
        <w:rPr>
          <w:noProof/>
        </w:rPr>
        <w:t xml:space="preserve">he </w:t>
      </w:r>
      <w:r>
        <w:rPr>
          <w:noProof/>
        </w:rPr>
        <w:t>Air TC</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2DD62818" w:rsidR="00121926" w:rsidRDefault="00121926" w:rsidP="00AA5614">
            <w:pPr>
              <w:pStyle w:val="ListParagraph"/>
              <w:numPr>
                <w:ilvl w:val="0"/>
                <w:numId w:val="97"/>
              </w:numPr>
              <w:ind w:left="360"/>
            </w:pPr>
            <w:r>
              <w:t xml:space="preserve">It must be attached at the leading edge of the board, extending one inch (25 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1924" w:name="_Toc316649884"/>
      <w:bookmarkStart w:id="1925" w:name="_Toc469043316"/>
      <w:bookmarkStart w:id="1926" w:name="_Toc469044950"/>
      <w:bookmarkStart w:id="1927" w:name="_Toc469139246"/>
      <w:bookmarkStart w:id="1928" w:name="_Toc469152691"/>
      <w:bookmarkStart w:id="1929" w:name="_Toc491174790"/>
      <w:bookmarkStart w:id="1930" w:name="_Toc491337771"/>
      <w:bookmarkStart w:id="1931" w:name="_Toc491337945"/>
      <w:bookmarkStart w:id="1932" w:name="_Toc491338718"/>
      <w:bookmarkStart w:id="1933" w:name="_Toc532855700"/>
      <w:bookmarkStart w:id="1934" w:name="_Toc532856722"/>
      <w:bookmarkStart w:id="1935" w:name="_Toc53042144"/>
      <w:bookmarkStart w:id="1936" w:name="_Toc53042329"/>
      <w:r>
        <w:t>Attach</w:t>
      </w:r>
      <w:r w:rsidR="00121926">
        <w:t xml:space="preserve"> </w:t>
      </w:r>
      <w:r w:rsidR="00C653DF">
        <w:t>Standard T</w:t>
      </w:r>
      <w:r w:rsidR="00B77903">
        <w:t>C</w:t>
      </w:r>
      <w:r w:rsidR="00C653DF">
        <w:t>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1937" w:name="_Toc329014340"/>
      <w:bookmarkStart w:id="1938" w:name="_Toc329249425"/>
      <w:bookmarkStart w:id="1939" w:name="_Toc469043317"/>
      <w:bookmarkStart w:id="1940" w:name="_Toc469044951"/>
      <w:bookmarkStart w:id="1941" w:name="_Toc469139247"/>
      <w:bookmarkStart w:id="1942" w:name="_Toc469152692"/>
      <w:bookmarkStart w:id="1943" w:name="_Toc491174791"/>
      <w:bookmarkStart w:id="1944" w:name="_Toc491337772"/>
      <w:bookmarkStart w:id="1945" w:name="_Toc491337946"/>
      <w:bookmarkStart w:id="1946" w:name="_Toc491338719"/>
      <w:bookmarkStart w:id="1947" w:name="_Toc532855701"/>
      <w:bookmarkStart w:id="1948" w:name="_Toc532856723"/>
      <w:bookmarkStart w:id="1949" w:name="_Toc53042017"/>
      <w:bookmarkStart w:id="1950" w:name="_Toc53042145"/>
      <w:bookmarkStart w:id="1951" w:name="_Toc53042330"/>
      <w:r>
        <w:rPr>
          <w:noProof/>
        </w:rPr>
        <w:lastRenderedPageBreak/>
        <w:t xml:space="preserve">Attach </w:t>
      </w:r>
      <w:r w:rsidR="00754243">
        <w:rPr>
          <w:noProof/>
        </w:rPr>
        <w:t>Thermocouples</w:t>
      </w:r>
      <w:bookmarkEnd w:id="1937"/>
      <w:r w:rsidR="00754243">
        <w:rPr>
          <w:noProof/>
        </w:rPr>
        <w:t xml:space="preserve"> To Semiconductor Wafers</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1952" w:name="_Toc469043318"/>
            <w:bookmarkStart w:id="1953" w:name="_Toc469044952"/>
            <w:bookmarkStart w:id="1954" w:name="_Toc469139248"/>
            <w:bookmarkStart w:id="1955" w:name="_Toc469152693"/>
            <w:bookmarkStart w:id="1956" w:name="_Toc491174792"/>
            <w:bookmarkStart w:id="1957" w:name="_Toc491337773"/>
            <w:bookmarkStart w:id="1958" w:name="_Toc491337947"/>
            <w:bookmarkStart w:id="1959" w:name="_Toc491338720"/>
            <w:bookmarkStart w:id="1960" w:name="_Toc532855702"/>
            <w:bookmarkStart w:id="1961" w:name="_Toc532856724"/>
            <w:bookmarkStart w:id="1962" w:name="_Toc53042146"/>
            <w:bookmarkStart w:id="1963" w:name="_Toc53042331"/>
            <w:r>
              <w:rPr>
                <w:noProof/>
              </w:rPr>
              <w:t>Attach</w:t>
            </w:r>
            <w:r w:rsidR="0029047F">
              <w:rPr>
                <w:noProof/>
              </w:rPr>
              <w:t xml:space="preserve"> t</w:t>
            </w:r>
            <w:r w:rsidR="00C653DF">
              <w:rPr>
                <w:noProof/>
              </w:rPr>
              <w:t xml:space="preserve">he </w:t>
            </w:r>
            <w:r>
              <w:rPr>
                <w:noProof/>
              </w:rPr>
              <w:t>Air TC</w:t>
            </w:r>
            <w:r w:rsidR="00C653DF">
              <w:rPr>
                <w:noProof/>
              </w:rPr>
              <w:t>:</w:t>
            </w:r>
            <w:bookmarkEnd w:id="1952"/>
            <w:bookmarkEnd w:id="1953"/>
            <w:bookmarkEnd w:id="1954"/>
            <w:bookmarkEnd w:id="1955"/>
            <w:bookmarkEnd w:id="1956"/>
            <w:bookmarkEnd w:id="1957"/>
            <w:bookmarkEnd w:id="1958"/>
            <w:bookmarkEnd w:id="1959"/>
            <w:bookmarkEnd w:id="1960"/>
            <w:bookmarkEnd w:id="1961"/>
            <w:bookmarkEnd w:id="1962"/>
            <w:bookmarkEnd w:id="1963"/>
          </w:p>
          <w:p w14:paraId="506DCCA9" w14:textId="77777777" w:rsidR="00121926" w:rsidRDefault="00121926" w:rsidP="00192FFB"/>
          <w:p w14:paraId="1F5141E5" w14:textId="36F3387F" w:rsidR="00121926" w:rsidRDefault="00121926" w:rsidP="00AA5614">
            <w:pPr>
              <w:numPr>
                <w:ilvl w:val="0"/>
                <w:numId w:val="37"/>
              </w:numPr>
              <w:rPr>
                <w:noProof/>
              </w:rPr>
            </w:pPr>
            <w:r>
              <w:rPr>
                <w:noProof/>
              </w:rPr>
              <w:t xml:space="preserve">It must be attached at the leading edge of the </w:t>
            </w:r>
            <w:r w:rsidR="00E53BC5">
              <w:rPr>
                <w:noProof/>
              </w:rPr>
              <w:t>wafer</w:t>
            </w:r>
            <w:r>
              <w:rPr>
                <w:noProof/>
              </w:rPr>
              <w:t>, extending one inch (25</w:t>
            </w:r>
            <w:r w:rsidRPr="00AF1D5A">
              <w:rPr>
                <w:i/>
                <w:noProof/>
              </w:rPr>
              <w:t> </w:t>
            </w:r>
            <w:r>
              <w:rPr>
                <w:noProof/>
              </w:rPr>
              <w:t xml:space="preserve">mm) in front of the leading edge of the </w:t>
            </w:r>
            <w:r w:rsidR="00E53BC5">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1964" w:name="_Toc469043319"/>
            <w:bookmarkStart w:id="1965" w:name="_Toc469044953"/>
            <w:bookmarkStart w:id="1966" w:name="_Toc469139249"/>
            <w:bookmarkStart w:id="1967" w:name="_Toc469152694"/>
            <w:bookmarkStart w:id="1968" w:name="_Toc491174793"/>
            <w:bookmarkStart w:id="1969" w:name="_Toc491337774"/>
            <w:bookmarkStart w:id="1970" w:name="_Toc491337948"/>
            <w:bookmarkStart w:id="1971" w:name="_Toc491338721"/>
            <w:bookmarkStart w:id="1972" w:name="_Toc532855703"/>
            <w:bookmarkStart w:id="1973" w:name="_Toc532856725"/>
            <w:bookmarkStart w:id="1974" w:name="_Toc53042147"/>
            <w:bookmarkStart w:id="1975" w:name="_Toc53042332"/>
            <w:r>
              <w:t>Attach</w:t>
            </w:r>
            <w:r w:rsidR="00121926">
              <w:t xml:space="preserve"> </w:t>
            </w:r>
            <w:r>
              <w:t>Standard TC</w:t>
            </w:r>
            <w:r w:rsidR="00C653DF">
              <w:t>s:</w:t>
            </w:r>
            <w:bookmarkEnd w:id="1964"/>
            <w:bookmarkEnd w:id="1965"/>
            <w:bookmarkEnd w:id="1966"/>
            <w:bookmarkEnd w:id="1967"/>
            <w:bookmarkEnd w:id="1968"/>
            <w:bookmarkEnd w:id="1969"/>
            <w:bookmarkEnd w:id="1970"/>
            <w:bookmarkEnd w:id="1971"/>
            <w:bookmarkEnd w:id="1972"/>
            <w:bookmarkEnd w:id="1973"/>
            <w:bookmarkEnd w:id="1974"/>
            <w:bookmarkEnd w:id="1975"/>
          </w:p>
          <w:p w14:paraId="3B7915B7" w14:textId="77777777" w:rsidR="00121926" w:rsidRDefault="00121926" w:rsidP="00192FFB"/>
          <w:p w14:paraId="2F42E5D3" w14:textId="2BCB3D93" w:rsidR="00121926" w:rsidRDefault="00121926" w:rsidP="00192FFB">
            <w:r>
              <w:rPr>
                <w:noProof/>
              </w:rPr>
              <w:t xml:space="preserve">Attach the standard TCs at selected sites on the </w:t>
            </w:r>
            <w:r w:rsidR="00E53BC5">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1976" w:name="_Toc469043320"/>
      <w:bookmarkStart w:id="1977" w:name="_Toc469044954"/>
      <w:bookmarkStart w:id="1978" w:name="_Toc469139250"/>
      <w:bookmarkStart w:id="1979" w:name="_Toc469152695"/>
      <w:bookmarkStart w:id="1980" w:name="_Toc491174794"/>
      <w:bookmarkStart w:id="1981" w:name="_Toc491337775"/>
      <w:bookmarkStart w:id="1982" w:name="_Toc491337949"/>
      <w:bookmarkStart w:id="1983" w:name="_Toc491338722"/>
      <w:bookmarkStart w:id="1984" w:name="_Toc532855704"/>
      <w:bookmarkStart w:id="1985" w:name="_Toc532856726"/>
      <w:bookmarkStart w:id="1986" w:name="_Toc53042018"/>
      <w:bookmarkStart w:id="1987" w:name="_Toc53042148"/>
      <w:bookmarkStart w:id="1988" w:name="_Toc53042333"/>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895"/>
      <w:bookmarkEnd w:id="1896"/>
      <w:bookmarkEnd w:id="1897"/>
      <w:bookmarkEnd w:id="1976"/>
      <w:bookmarkEnd w:id="1977"/>
      <w:bookmarkEnd w:id="1978"/>
      <w:bookmarkEnd w:id="1979"/>
      <w:bookmarkEnd w:id="1980"/>
      <w:bookmarkEnd w:id="1981"/>
      <w:bookmarkEnd w:id="1982"/>
      <w:bookmarkEnd w:id="1983"/>
      <w:bookmarkEnd w:id="1984"/>
      <w:bookmarkEnd w:id="1985"/>
      <w:bookmarkEnd w:id="1986"/>
      <w:bookmarkEnd w:id="1987"/>
      <w:bookmarkEnd w:id="1988"/>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27419356" w:rsidR="008708F9" w:rsidRDefault="00760132" w:rsidP="00F5043F">
      <w:pPr>
        <w:pStyle w:val="Caption"/>
      </w:pPr>
      <w:r>
        <w:t xml:space="preserve">Figure </w:t>
      </w:r>
      <w:fldSimple w:instr=" SEQ Figure \* ARABIC ">
        <w:ins w:id="1989" w:author="Tom Bergeron" w:date="2020-10-08T09:33:00Z">
          <w:r w:rsidR="006E32D5">
            <w:rPr>
              <w:noProof/>
            </w:rPr>
            <w:t>22</w:t>
          </w:r>
        </w:ins>
        <w:del w:id="1990" w:author="Tom Bergeron" w:date="2020-10-08T09:33:00Z">
          <w:r w:rsidR="0013342E" w:rsidDel="006E32D5">
            <w:rPr>
              <w:noProof/>
            </w:rPr>
            <w:delText>23</w:delText>
          </w:r>
        </w:del>
      </w:fldSimple>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1991" w:name="_Toc488490449"/>
      <w:bookmarkStart w:id="1992" w:name="_Toc119468093"/>
      <w:bookmarkStart w:id="1993" w:name="_Toc329784610"/>
      <w:bookmarkStart w:id="1994" w:name="_Toc469043321"/>
      <w:bookmarkStart w:id="1995" w:name="_Toc469044955"/>
      <w:bookmarkStart w:id="1996" w:name="_Toc469139251"/>
      <w:bookmarkStart w:id="1997" w:name="_Toc469152696"/>
      <w:bookmarkStart w:id="1998" w:name="_Toc491174795"/>
      <w:bookmarkStart w:id="1999" w:name="_Toc491337776"/>
      <w:bookmarkStart w:id="2000" w:name="_Toc491337950"/>
      <w:bookmarkStart w:id="2001" w:name="_Toc491338723"/>
      <w:bookmarkStart w:id="2002" w:name="_Toc532855705"/>
      <w:bookmarkStart w:id="2003" w:name="_Toc532856727"/>
      <w:bookmarkStart w:id="2004" w:name="_Toc53042019"/>
      <w:bookmarkStart w:id="2005" w:name="_Toc53042149"/>
      <w:bookmarkStart w:id="2006" w:name="_Toc53042334"/>
      <w:r w:rsidR="0029047F">
        <w:lastRenderedPageBreak/>
        <w:t>Start</w:t>
      </w:r>
      <w:r w:rsidR="00636C9A">
        <w:t xml:space="preserve"> </w:t>
      </w:r>
      <w:proofErr w:type="gramStart"/>
      <w:r>
        <w:t>The</w:t>
      </w:r>
      <w:proofErr w:type="gramEnd"/>
      <w:r>
        <w:t xml:space="preserve"> Profile</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6E32D5" w:rsidRPr="00A94A01" w:rsidRDefault="006E32D5"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6E32D5" w:rsidRPr="00A94A01" w:rsidRDefault="006E32D5"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3ADBA7DB"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2007" w:author="Tom Bergeron" w:date="2020-10-08T09:33:00Z">
              <w:r w:rsidR="006E32D5" w:rsidRPr="0060328D">
                <w:t xml:space="preserve">Figure </w:t>
              </w:r>
              <w:r w:rsidR="006E32D5">
                <w:rPr>
                  <w:noProof/>
                </w:rPr>
                <w:t>23</w:t>
              </w:r>
            </w:ins>
            <w:del w:id="2008" w:author="Tom Bergeron" w:date="2020-10-08T09:33:00Z">
              <w:r w:rsidR="0013342E" w:rsidRPr="0060328D" w:rsidDel="006E32D5">
                <w:delText xml:space="preserve">Figure </w:delText>
              </w:r>
              <w:r w:rsidR="0013342E" w:rsidDel="006E32D5">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42708139" w:rsidR="00D738CD" w:rsidRDefault="00BA3B34" w:rsidP="00192FFB">
            <w:r>
              <w:rPr>
                <w:noProof/>
              </w:rPr>
              <w:drawing>
                <wp:inline distT="0" distB="0" distL="0" distR="0" wp14:anchorId="26E12511" wp14:editId="3C40226C">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0">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323641DA" w:rsidR="00D738CD" w:rsidRDefault="00D738CD" w:rsidP="00192FFB">
            <w:pPr>
              <w:pStyle w:val="Caption"/>
            </w:pPr>
            <w:bookmarkStart w:id="2009" w:name="_Ref185828591"/>
            <w:r w:rsidRPr="0060328D">
              <w:t xml:space="preserve">Figure </w:t>
            </w:r>
            <w:fldSimple w:instr=" SEQ Figure \* ARABIC ">
              <w:ins w:id="2010" w:author="Tom Bergeron" w:date="2020-10-08T09:33:00Z">
                <w:r w:rsidR="006E32D5">
                  <w:rPr>
                    <w:noProof/>
                  </w:rPr>
                  <w:t>23</w:t>
                </w:r>
              </w:ins>
              <w:del w:id="2011" w:author="Tom Bergeron" w:date="2020-10-08T09:33:00Z">
                <w:r w:rsidR="0013342E" w:rsidDel="006E32D5">
                  <w:rPr>
                    <w:noProof/>
                  </w:rPr>
                  <w:delText>24</w:delText>
                </w:r>
              </w:del>
            </w:fldSimple>
            <w:bookmarkEnd w:id="2009"/>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5B20249B"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2012" w:author="Tom Bergeron" w:date="2020-10-08T09:33:00Z">
              <w:r w:rsidR="006E32D5" w:rsidRPr="00673430">
                <w:t xml:space="preserve">Figure </w:t>
              </w:r>
              <w:r w:rsidR="006E32D5">
                <w:rPr>
                  <w:noProof/>
                </w:rPr>
                <w:t>24</w:t>
              </w:r>
            </w:ins>
            <w:del w:id="2013" w:author="Tom Bergeron" w:date="2020-10-08T09:33:00Z">
              <w:r w:rsidR="0013342E" w:rsidRPr="00673430" w:rsidDel="006E32D5">
                <w:delText xml:space="preserve">Figure </w:delText>
              </w:r>
              <w:r w:rsidR="0013342E" w:rsidDel="006E32D5">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632DFEFF" w:rsidR="00D738CD" w:rsidRDefault="00BA3B34" w:rsidP="00192FFB">
            <w:pPr>
              <w:jc w:val="center"/>
            </w:pPr>
            <w:r>
              <w:rPr>
                <w:noProof/>
              </w:rPr>
              <w:drawing>
                <wp:inline distT="0" distB="0" distL="0" distR="0" wp14:anchorId="4194E347" wp14:editId="362E9739">
                  <wp:extent cx="2419048" cy="1323810"/>
                  <wp:effectExtent l="0" t="0" r="63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1">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6DB8CE03" w:rsidR="00D738CD" w:rsidRDefault="00D738CD" w:rsidP="00192FFB">
            <w:pPr>
              <w:pStyle w:val="Caption"/>
            </w:pPr>
            <w:bookmarkStart w:id="2014" w:name="_Ref185830029"/>
            <w:r w:rsidRPr="00673430">
              <w:t xml:space="preserve">Figure </w:t>
            </w:r>
            <w:fldSimple w:instr=" SEQ Figure \* ARABIC ">
              <w:ins w:id="2015" w:author="Tom Bergeron" w:date="2020-10-08T09:33:00Z">
                <w:r w:rsidR="006E32D5">
                  <w:rPr>
                    <w:noProof/>
                  </w:rPr>
                  <w:t>24</w:t>
                </w:r>
              </w:ins>
              <w:del w:id="2016" w:author="Tom Bergeron" w:date="2020-10-08T09:33:00Z">
                <w:r w:rsidR="0013342E" w:rsidDel="006E32D5">
                  <w:rPr>
                    <w:noProof/>
                  </w:rPr>
                  <w:delText>25</w:delText>
                </w:r>
              </w:del>
            </w:fldSimple>
            <w:bookmarkEnd w:id="2014"/>
          </w:p>
        </w:tc>
      </w:tr>
      <w:tr w:rsidR="00D738CD" w14:paraId="73F833A1" w14:textId="77777777" w:rsidTr="00192FFB">
        <w:tc>
          <w:tcPr>
            <w:tcW w:w="4131" w:type="dxa"/>
            <w:shd w:val="clear" w:color="auto" w:fill="auto"/>
          </w:tcPr>
          <w:p w14:paraId="48903C87" w14:textId="77777777" w:rsidR="00D738CD" w:rsidRDefault="00D738CD" w:rsidP="00192FFB"/>
          <w:p w14:paraId="606EEB38" w14:textId="0F3E210C"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ins w:id="2017" w:author="Tom Bergeron" w:date="2020-10-08T09:33:00Z">
              <w:r w:rsidR="006E32D5">
                <w:t xml:space="preserve">Figure </w:t>
              </w:r>
              <w:r w:rsidR="006E32D5">
                <w:rPr>
                  <w:noProof/>
                </w:rPr>
                <w:t>25</w:t>
              </w:r>
            </w:ins>
            <w:del w:id="2018" w:author="Tom Bergeron" w:date="2020-10-08T09:33:00Z">
              <w:r w:rsidR="0013342E" w:rsidDel="006E32D5">
                <w:delText xml:space="preserve">Figure </w:delText>
              </w:r>
              <w:r w:rsidR="0013342E" w:rsidDel="006E32D5">
                <w:rPr>
                  <w:noProof/>
                </w:rPr>
                <w:delText>26</w:delText>
              </w:r>
            </w:del>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4DC2B44" w:rsidR="00D738CD" w:rsidRDefault="00D738CD" w:rsidP="00192FFB">
            <w:pPr>
              <w:pStyle w:val="Caption"/>
            </w:pPr>
            <w:bookmarkStart w:id="2019" w:name="_Ref185830062"/>
            <w:r>
              <w:t xml:space="preserve">Figure </w:t>
            </w:r>
            <w:fldSimple w:instr=" SEQ Figure \* ARABIC ">
              <w:ins w:id="2020" w:author="Tom Bergeron" w:date="2020-10-08T09:33:00Z">
                <w:r w:rsidR="006E32D5">
                  <w:rPr>
                    <w:noProof/>
                  </w:rPr>
                  <w:t>25</w:t>
                </w:r>
              </w:ins>
              <w:del w:id="2021" w:author="Tom Bergeron" w:date="2020-10-08T09:33:00Z">
                <w:r w:rsidR="0013342E" w:rsidDel="006E32D5">
                  <w:rPr>
                    <w:noProof/>
                  </w:rPr>
                  <w:delText>26</w:delText>
                </w:r>
              </w:del>
            </w:fldSimple>
            <w:bookmarkEnd w:id="201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2022" w:name="_Toc469043322"/>
      <w:bookmarkStart w:id="2023" w:name="_Toc469044956"/>
      <w:bookmarkStart w:id="2024" w:name="_Toc469139252"/>
      <w:bookmarkStart w:id="2025" w:name="_Toc469152697"/>
      <w:bookmarkStart w:id="2026" w:name="_Toc491174796"/>
      <w:bookmarkStart w:id="2027" w:name="_Toc491337777"/>
      <w:bookmarkStart w:id="2028" w:name="_Toc491337951"/>
      <w:bookmarkStart w:id="2029" w:name="_Toc491338724"/>
      <w:bookmarkStart w:id="2030" w:name="_Toc532855706"/>
      <w:bookmarkStart w:id="2031" w:name="_Toc532856728"/>
      <w:bookmarkStart w:id="2032" w:name="_Toc53042150"/>
      <w:bookmarkStart w:id="2033" w:name="_Toc53042335"/>
      <w:r>
        <w:t xml:space="preserve">Trailing </w:t>
      </w:r>
      <w:r w:rsidR="00C653DF">
        <w:t>Wire Profiling</w:t>
      </w:r>
      <w:bookmarkEnd w:id="2022"/>
      <w:bookmarkEnd w:id="2023"/>
      <w:bookmarkEnd w:id="2024"/>
      <w:bookmarkEnd w:id="2025"/>
      <w:bookmarkEnd w:id="2026"/>
      <w:bookmarkEnd w:id="2027"/>
      <w:bookmarkEnd w:id="2028"/>
      <w:bookmarkEnd w:id="2029"/>
      <w:bookmarkEnd w:id="2030"/>
      <w:bookmarkEnd w:id="2031"/>
      <w:bookmarkEnd w:id="2032"/>
      <w:bookmarkEnd w:id="2033"/>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034" w:name="_Toc488490450"/>
      <w:bookmarkStart w:id="2035" w:name="_Toc119468094"/>
      <w:r>
        <w:rPr>
          <w:noProof/>
        </w:rPr>
        <w:br w:type="page"/>
      </w:r>
      <w:bookmarkStart w:id="2036" w:name="_Toc329784611"/>
      <w:bookmarkStart w:id="2037" w:name="_Toc469043323"/>
      <w:bookmarkStart w:id="2038" w:name="_Toc469044957"/>
      <w:bookmarkStart w:id="2039" w:name="_Toc469139253"/>
      <w:bookmarkStart w:id="2040" w:name="_Toc469152698"/>
      <w:bookmarkStart w:id="2041" w:name="_Toc491174797"/>
      <w:bookmarkStart w:id="2042" w:name="_Toc491337778"/>
      <w:bookmarkStart w:id="2043" w:name="_Toc491337952"/>
      <w:bookmarkStart w:id="2044" w:name="_Toc491338725"/>
      <w:bookmarkStart w:id="2045" w:name="_Toc532855707"/>
      <w:bookmarkStart w:id="2046" w:name="_Toc532856729"/>
      <w:bookmarkStart w:id="2047" w:name="_Toc53042020"/>
      <w:bookmarkStart w:id="2048" w:name="_Toc53042151"/>
      <w:bookmarkStart w:id="2049" w:name="_Toc53042336"/>
      <w:r w:rsidR="00111256" w:rsidRPr="00A64B31">
        <w:rPr>
          <w:noProof/>
        </w:rPr>
        <w:lastRenderedPageBreak/>
        <w:t>L</w:t>
      </w:r>
      <w:r w:rsidR="008708F9" w:rsidRPr="00A64B31">
        <w:rPr>
          <w:noProof/>
        </w:rPr>
        <w:t xml:space="preserve">ive </w:t>
      </w:r>
      <w:r w:rsidRPr="00A64B31">
        <w:rPr>
          <w:noProof/>
        </w:rPr>
        <w:t>Profile Graph</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14:paraId="280F6E18" w14:textId="2F4774AB" w:rsidR="00133461" w:rsidRDefault="0083712B" w:rsidP="00A64B31">
      <w:pPr>
        <w:jc w:val="center"/>
      </w:pPr>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7E1E2C07" w:rsidR="008708F9" w:rsidRDefault="00AD2521" w:rsidP="00F5043F">
      <w:pPr>
        <w:pStyle w:val="Caption"/>
      </w:pPr>
      <w:bookmarkStart w:id="2050" w:name="_Ref185830241"/>
      <w:r>
        <w:rPr>
          <w:color w:val="FF0000"/>
        </w:rPr>
        <w:t xml:space="preserve"> </w:t>
      </w:r>
      <w:r w:rsidR="00133461">
        <w:t xml:space="preserve">Figure </w:t>
      </w:r>
      <w:fldSimple w:instr=" SEQ Figure \* ARABIC ">
        <w:ins w:id="2051" w:author="Tom Bergeron" w:date="2020-10-08T09:33:00Z">
          <w:r w:rsidR="006E32D5">
            <w:rPr>
              <w:noProof/>
            </w:rPr>
            <w:t>26</w:t>
          </w:r>
        </w:ins>
        <w:del w:id="2052" w:author="Tom Bergeron" w:date="2020-10-08T09:33:00Z">
          <w:r w:rsidR="0013342E" w:rsidDel="006E32D5">
            <w:rPr>
              <w:noProof/>
            </w:rPr>
            <w:delText>27</w:delText>
          </w:r>
        </w:del>
      </w:fldSimple>
      <w:bookmarkEnd w:id="2050"/>
      <w:r w:rsidR="00B55293">
        <w:t>: Live Profile Graph Display</w:t>
      </w:r>
    </w:p>
    <w:p w14:paraId="46CBFC21" w14:textId="77777777" w:rsidR="00FE4897" w:rsidRDefault="00FE4897" w:rsidP="00005D10"/>
    <w:p w14:paraId="1A94488B" w14:textId="687997C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ins w:id="2053" w:author="Tom Bergeron" w:date="2020-10-08T09:33:00Z">
        <w:r w:rsidR="006E32D5" w:rsidRPr="006E32D5">
          <w:rPr>
            <w:rPrChange w:id="2054" w:author="Tom Bergeron" w:date="2020-10-08T09:33:00Z">
              <w:rPr>
                <w:color w:val="FF0000"/>
              </w:rPr>
            </w:rPrChange>
          </w:rPr>
          <w:t xml:space="preserve"> </w:t>
        </w:r>
        <w:r w:rsidR="006E32D5">
          <w:t>Figure</w:t>
        </w:r>
        <w:r w:rsidR="006E32D5">
          <w:rPr>
            <w:noProof/>
          </w:rPr>
          <w:t xml:space="preserve"> 26</w:t>
        </w:r>
      </w:ins>
      <w:del w:id="2055" w:author="Tom Bergeron" w:date="2020-10-08T09:33:00Z">
        <w:r w:rsidR="0013342E" w:rsidDel="006E32D5">
          <w:delText xml:space="preserve">Figure </w:delText>
        </w:r>
        <w:r w:rsidR="0013342E" w:rsidDel="006E32D5">
          <w:rPr>
            <w:noProof/>
          </w:rPr>
          <w:delText>27</w:delText>
        </w:r>
      </w:del>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71E4ABFF" w:rsidR="004E75B2" w:rsidRDefault="00091930" w:rsidP="00667BE1">
      <w:pPr>
        <w:pStyle w:val="ListBullet2"/>
      </w:pPr>
      <w:r w:rsidRPr="00673430">
        <w:t xml:space="preserve">The current oven temperature setpoints and conveyor speed for this profile </w:t>
      </w:r>
      <w:r w:rsidR="00DC7A51">
        <w:t>a</w:t>
      </w:r>
      <w:r w:rsidR="00E53BC5">
        <w:t>p</w:t>
      </w:r>
      <w:r w:rsidR="00DC7A51">
        <w:t>pear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2056" w:name="_Toc469043324"/>
      <w:bookmarkStart w:id="2057" w:name="_Toc469044958"/>
      <w:bookmarkStart w:id="2058" w:name="_Toc469139254"/>
      <w:bookmarkStart w:id="2059" w:name="_Toc469152699"/>
      <w:bookmarkStart w:id="2060" w:name="_Toc491174798"/>
      <w:bookmarkStart w:id="2061" w:name="_Toc491337779"/>
      <w:bookmarkStart w:id="2062" w:name="_Toc491337953"/>
      <w:bookmarkStart w:id="2063" w:name="_Toc491338726"/>
      <w:bookmarkStart w:id="2064" w:name="_Toc532855708"/>
      <w:bookmarkStart w:id="2065" w:name="_Toc532856730"/>
      <w:bookmarkStart w:id="2066" w:name="_Toc53042152"/>
      <w:bookmarkStart w:id="2067" w:name="_Toc53042337"/>
      <w:r w:rsidRPr="007531E5">
        <w:lastRenderedPageBreak/>
        <w:t>P</w:t>
      </w:r>
      <w:r w:rsidR="003A2A5F" w:rsidRPr="007531E5">
        <w:t xml:space="preserve">rofiler </w:t>
      </w:r>
      <w:r w:rsidR="00C653DF" w:rsidRPr="007531E5">
        <w:t>Temperature Triggers</w:t>
      </w:r>
      <w:bookmarkEnd w:id="2056"/>
      <w:bookmarkEnd w:id="2057"/>
      <w:bookmarkEnd w:id="2058"/>
      <w:bookmarkEnd w:id="2059"/>
      <w:bookmarkEnd w:id="2060"/>
      <w:bookmarkEnd w:id="2061"/>
      <w:bookmarkEnd w:id="2062"/>
      <w:bookmarkEnd w:id="2063"/>
      <w:bookmarkEnd w:id="2064"/>
      <w:bookmarkEnd w:id="2065"/>
      <w:bookmarkEnd w:id="2066"/>
      <w:bookmarkEnd w:id="2067"/>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20A76D17" w:rsidR="00111256" w:rsidRPr="00667BE1" w:rsidRDefault="00111256" w:rsidP="00111256">
      <w:pPr>
        <w:pStyle w:val="Caption"/>
      </w:pPr>
      <w:r>
        <w:t xml:space="preserve">Table </w:t>
      </w:r>
      <w:fldSimple w:instr=" SEQ Table \* ARABIC ">
        <w:r w:rsidR="006E32D5">
          <w:rPr>
            <w:noProof/>
          </w:rPr>
          <w:t>1</w:t>
        </w:r>
      </w:fldSimple>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2068" w:name="_Toc469043325"/>
      <w:bookmarkStart w:id="2069" w:name="_Toc469044959"/>
      <w:bookmarkStart w:id="2070" w:name="_Toc469139255"/>
      <w:bookmarkStart w:id="2071" w:name="_Toc469152700"/>
      <w:bookmarkStart w:id="2072" w:name="_Toc491174799"/>
      <w:bookmarkStart w:id="2073" w:name="_Toc491337780"/>
      <w:bookmarkStart w:id="2074" w:name="_Toc491337954"/>
      <w:bookmarkStart w:id="2075" w:name="_Toc491338727"/>
      <w:bookmarkStart w:id="2076" w:name="_Toc532855709"/>
      <w:bookmarkStart w:id="2077" w:name="_Toc532856731"/>
      <w:bookmarkStart w:id="2078" w:name="_Toc53042153"/>
      <w:bookmarkStart w:id="2079" w:name="_Toc53042338"/>
      <w:r>
        <w:t>Chang</w:t>
      </w:r>
      <w:r w:rsidR="00111256">
        <w:t>e</w:t>
      </w:r>
      <w:r>
        <w:t xml:space="preserve"> </w:t>
      </w:r>
      <w:r w:rsidR="00A64B31">
        <w:t>t</w:t>
      </w:r>
      <w:r w:rsidR="00C653DF">
        <w:t>he Profiler Temperature Trigger Settings</w:t>
      </w:r>
      <w:bookmarkEnd w:id="2068"/>
      <w:bookmarkEnd w:id="2069"/>
      <w:bookmarkEnd w:id="2070"/>
      <w:bookmarkEnd w:id="2071"/>
      <w:bookmarkEnd w:id="2072"/>
      <w:bookmarkEnd w:id="2073"/>
      <w:bookmarkEnd w:id="2074"/>
      <w:bookmarkEnd w:id="2075"/>
      <w:bookmarkEnd w:id="2076"/>
      <w:bookmarkEnd w:id="2077"/>
      <w:bookmarkEnd w:id="2078"/>
      <w:bookmarkEnd w:id="2079"/>
    </w:p>
    <w:p w14:paraId="252126FE" w14:textId="77777777" w:rsidR="00341819" w:rsidRDefault="00341819" w:rsidP="00091930">
      <w:r>
        <w:t xml:space="preserve">To change the </w:t>
      </w:r>
      <w:r w:rsidR="003A2A5F">
        <w:t xml:space="preserve">profiler </w:t>
      </w:r>
      <w:r>
        <w:t xml:space="preserve">temperature trigger </w:t>
      </w:r>
      <w:proofErr w:type="gramStart"/>
      <w:r>
        <w:t>settings</w:t>
      </w:r>
      <w:proofErr w:type="gramEnd"/>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6E54C844"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4D54EB44" w:rsidR="00091930" w:rsidRDefault="00232568" w:rsidP="00A64B31">
      <w:pPr>
        <w:pStyle w:val="Caption"/>
      </w:pPr>
      <w:r>
        <w:t xml:space="preserve">Figure </w:t>
      </w:r>
      <w:fldSimple w:instr=" SEQ Figure \* ARABIC ">
        <w:ins w:id="2080" w:author="Tom Bergeron" w:date="2020-10-08T09:33:00Z">
          <w:r w:rsidR="006E32D5">
            <w:rPr>
              <w:noProof/>
            </w:rPr>
            <w:t>27</w:t>
          </w:r>
        </w:ins>
        <w:del w:id="2081" w:author="Tom Bergeron" w:date="2020-10-08T09:33:00Z">
          <w:r w:rsidR="0013342E" w:rsidDel="006E32D5">
            <w:rPr>
              <w:noProof/>
            </w:rPr>
            <w:delText>28</w:delText>
          </w:r>
        </w:del>
      </w:fldSimple>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082" w:name="_Toc329784612"/>
      <w:r>
        <w:br w:type="page"/>
      </w:r>
    </w:p>
    <w:p w14:paraId="55726AE3" w14:textId="77777777" w:rsidR="00A64B31" w:rsidRDefault="00A64B31" w:rsidP="008F51FF">
      <w:pPr>
        <w:pStyle w:val="Heading3"/>
      </w:pPr>
      <w:bookmarkStart w:id="2083" w:name="_Toc469043326"/>
      <w:bookmarkStart w:id="2084" w:name="_Toc469044960"/>
      <w:bookmarkStart w:id="2085" w:name="_Toc469139256"/>
      <w:bookmarkStart w:id="2086" w:name="_Toc469152701"/>
      <w:bookmarkStart w:id="2087" w:name="_Toc491174800"/>
      <w:bookmarkStart w:id="2088" w:name="_Toc491337781"/>
      <w:bookmarkStart w:id="2089" w:name="_Toc491337955"/>
      <w:bookmarkStart w:id="2090" w:name="_Toc491338728"/>
      <w:bookmarkStart w:id="2091" w:name="_Toc532855710"/>
      <w:bookmarkStart w:id="2092" w:name="_Toc532856732"/>
      <w:bookmarkStart w:id="2093" w:name="_Toc53042154"/>
      <w:bookmarkStart w:id="2094" w:name="_Toc53042339"/>
      <w:r>
        <w:lastRenderedPageBreak/>
        <w:t>Profile Retransmission</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53595514"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ins w:id="2095" w:author="Tom Bergeron" w:date="2020-09-29T15:57:00Z">
        <w:r w:rsidR="00515180">
          <w:t>s</w:t>
        </w:r>
      </w:ins>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ins w:id="2096" w:author="Tom Bergeron" w:date="2020-10-08T09:33:00Z">
        <w:r w:rsidR="006E32D5">
          <w:t xml:space="preserve">Figure </w:t>
        </w:r>
        <w:r w:rsidR="006E32D5">
          <w:rPr>
            <w:noProof/>
          </w:rPr>
          <w:t>28</w:t>
        </w:r>
      </w:ins>
      <w:del w:id="2097" w:author="Tom Bergeron" w:date="2020-10-08T09:33:00Z">
        <w:r w:rsidR="0013342E" w:rsidDel="006E32D5">
          <w:delText xml:space="preserve">Figure </w:delText>
        </w:r>
        <w:r w:rsidR="0013342E" w:rsidDel="006E32D5">
          <w:rPr>
            <w:noProof/>
          </w:rPr>
          <w:delText>29</w:delText>
        </w:r>
      </w:del>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2D991DC1" w:rsidR="00091930" w:rsidRDefault="00133461" w:rsidP="00F5043F">
      <w:pPr>
        <w:pStyle w:val="Caption"/>
      </w:pPr>
      <w:bookmarkStart w:id="2098" w:name="_Ref185830485"/>
      <w:r>
        <w:t xml:space="preserve">Figure </w:t>
      </w:r>
      <w:fldSimple w:instr=" SEQ Figure \* ARABIC ">
        <w:ins w:id="2099" w:author="Tom Bergeron" w:date="2020-10-08T09:33:00Z">
          <w:r w:rsidR="006E32D5">
            <w:rPr>
              <w:noProof/>
            </w:rPr>
            <w:t>28</w:t>
          </w:r>
        </w:ins>
        <w:del w:id="2100" w:author="Tom Bergeron" w:date="2020-10-08T09:33:00Z">
          <w:r w:rsidR="0013342E" w:rsidDel="006E32D5">
            <w:rPr>
              <w:noProof/>
            </w:rPr>
            <w:delText>29</w:delText>
          </w:r>
        </w:del>
      </w:fldSimple>
      <w:bookmarkEnd w:id="2098"/>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28B825F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3B944001"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6D4A8B">
        <w:t>until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101" w:name="_Toc488474955"/>
      <w:bookmarkStart w:id="2102" w:name="_Toc488490452"/>
      <w:bookmarkStart w:id="2103" w:name="_Toc119468095"/>
      <w:bookmarkStart w:id="2104" w:name="_Toc329784613"/>
      <w:bookmarkStart w:id="2105" w:name="_Toc469043327"/>
      <w:bookmarkStart w:id="2106" w:name="_Toc469044961"/>
      <w:bookmarkStart w:id="2107" w:name="_Toc469139257"/>
      <w:bookmarkStart w:id="2108" w:name="_Toc469152702"/>
      <w:bookmarkStart w:id="2109" w:name="_Toc491174801"/>
      <w:bookmarkStart w:id="2110" w:name="_Toc491337782"/>
      <w:bookmarkStart w:id="2111" w:name="_Toc491337956"/>
      <w:bookmarkStart w:id="2112" w:name="_Toc491338729"/>
      <w:bookmarkStart w:id="2113" w:name="_Toc532855711"/>
      <w:bookmarkStart w:id="2114" w:name="_Toc532856733"/>
      <w:bookmarkStart w:id="2115" w:name="_Toc488490451"/>
      <w:bookmarkStart w:id="2116" w:name="_Toc53042021"/>
      <w:bookmarkStart w:id="2117" w:name="_Toc53042155"/>
      <w:bookmarkStart w:id="2118" w:name="_Toc53042340"/>
      <w:r w:rsidR="00A64B31">
        <w:rPr>
          <w:noProof/>
        </w:rPr>
        <w:lastRenderedPageBreak/>
        <w:t>View t</w:t>
      </w:r>
      <w:r>
        <w:rPr>
          <w:noProof/>
        </w:rPr>
        <w:t xml:space="preserve">he Profile </w:t>
      </w:r>
      <w:r w:rsidR="00A64B31">
        <w:rPr>
          <w:noProof/>
        </w:rPr>
        <w:t>a</w:t>
      </w:r>
      <w:r>
        <w:rPr>
          <w:noProof/>
        </w:rPr>
        <w:t>nd Statistics</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6"/>
      <w:bookmarkEnd w:id="2117"/>
      <w:bookmarkEnd w:id="211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69285"/>
                    </a:xfrm>
                    <a:prstGeom prst="rect">
                      <a:avLst/>
                    </a:prstGeom>
                  </pic:spPr>
                </pic:pic>
              </a:graphicData>
            </a:graphic>
          </wp:inline>
        </w:drawing>
      </w:r>
    </w:p>
    <w:p w14:paraId="0767B77B" w14:textId="0F50816D" w:rsidR="00D250AC" w:rsidRPr="00A64B31" w:rsidRDefault="00133461" w:rsidP="00F5043F">
      <w:pPr>
        <w:pStyle w:val="Caption"/>
        <w:rPr>
          <w:rFonts w:ascii="Trebuchet MS" w:hAnsi="Trebuchet MS"/>
          <w:sz w:val="24"/>
          <w:szCs w:val="24"/>
        </w:rPr>
      </w:pPr>
      <w:bookmarkStart w:id="2119" w:name="_Ref185830907"/>
      <w:r w:rsidRPr="00A64B31">
        <w:t xml:space="preserve">Figure </w:t>
      </w:r>
      <w:fldSimple w:instr=" SEQ Figure \* ARABIC ">
        <w:ins w:id="2120" w:author="Tom Bergeron" w:date="2020-10-08T09:33:00Z">
          <w:r w:rsidR="006E32D5">
            <w:rPr>
              <w:noProof/>
            </w:rPr>
            <w:t>29</w:t>
          </w:r>
        </w:ins>
        <w:del w:id="2121" w:author="Tom Bergeron" w:date="2020-10-08T09:33:00Z">
          <w:r w:rsidR="0013342E" w:rsidDel="006E32D5">
            <w:rPr>
              <w:noProof/>
            </w:rPr>
            <w:delText>30</w:delText>
          </w:r>
        </w:del>
      </w:fldSimple>
      <w:bookmarkEnd w:id="211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2122" w:name="_Toc469043328"/>
      <w:bookmarkStart w:id="2123" w:name="_Toc469044962"/>
      <w:bookmarkStart w:id="2124" w:name="_Toc469139258"/>
      <w:bookmarkStart w:id="2125" w:name="_Toc469152703"/>
      <w:bookmarkStart w:id="2126" w:name="_Toc491174802"/>
      <w:bookmarkStart w:id="2127" w:name="_Toc491337783"/>
      <w:bookmarkStart w:id="2128" w:name="_Toc491337957"/>
      <w:bookmarkStart w:id="2129" w:name="_Toc491338730"/>
      <w:bookmarkStart w:id="2130" w:name="_Toc532855712"/>
      <w:bookmarkStart w:id="2131" w:name="_Toc532856734"/>
      <w:bookmarkStart w:id="2132" w:name="_Toc53042156"/>
      <w:bookmarkStart w:id="2133" w:name="_Toc53042341"/>
      <w:r>
        <w:t xml:space="preserve">General </w:t>
      </w:r>
      <w:r w:rsidR="00C653DF">
        <w:t>T</w:t>
      </w:r>
      <w:r w:rsidR="00C653DF" w:rsidRPr="00910E39">
        <w:t>ab</w:t>
      </w:r>
      <w:bookmarkEnd w:id="2122"/>
      <w:bookmarkEnd w:id="2123"/>
      <w:bookmarkEnd w:id="2124"/>
      <w:bookmarkEnd w:id="2125"/>
      <w:bookmarkEnd w:id="2126"/>
      <w:bookmarkEnd w:id="2127"/>
      <w:bookmarkEnd w:id="2128"/>
      <w:bookmarkEnd w:id="2129"/>
      <w:bookmarkEnd w:id="2130"/>
      <w:bookmarkEnd w:id="2131"/>
      <w:bookmarkEnd w:id="2132"/>
      <w:bookmarkEnd w:id="2133"/>
    </w:p>
    <w:p w14:paraId="02C69F3D" w14:textId="0D845361" w:rsidR="008708F9" w:rsidRPr="00673430" w:rsidRDefault="008708F9" w:rsidP="00F33FFF">
      <w:bookmarkStart w:id="2134" w:name="_Toc486325585"/>
      <w:bookmarkStart w:id="2135"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ins w:id="2136" w:author="Tom Bergeron" w:date="2020-10-08T09:33:00Z">
        <w:r w:rsidR="006E32D5" w:rsidRPr="00A64B31">
          <w:t xml:space="preserve">Figure </w:t>
        </w:r>
        <w:r w:rsidR="006E32D5">
          <w:rPr>
            <w:noProof/>
          </w:rPr>
          <w:t>29</w:t>
        </w:r>
      </w:ins>
      <w:del w:id="2137" w:author="Tom Bergeron" w:date="2020-10-08T09:33:00Z">
        <w:r w:rsidR="0013342E" w:rsidRPr="00A64B31" w:rsidDel="006E32D5">
          <w:delText xml:space="preserve">Figure </w:delText>
        </w:r>
        <w:r w:rsidR="0013342E" w:rsidDel="006E32D5">
          <w:rPr>
            <w:noProof/>
          </w:rPr>
          <w:delText>30</w:delText>
        </w:r>
      </w:del>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2138" w:name="_Toc469043329"/>
      <w:bookmarkStart w:id="2139" w:name="_Toc469044963"/>
      <w:bookmarkStart w:id="2140" w:name="_Toc469139259"/>
      <w:bookmarkStart w:id="2141" w:name="_Toc469152704"/>
      <w:bookmarkStart w:id="2142" w:name="_Toc491174803"/>
      <w:bookmarkStart w:id="2143" w:name="_Toc491337784"/>
      <w:bookmarkStart w:id="2144" w:name="_Toc491337958"/>
      <w:bookmarkStart w:id="2145" w:name="_Toc491338731"/>
      <w:bookmarkStart w:id="2146" w:name="_Toc532855713"/>
      <w:bookmarkStart w:id="2147" w:name="_Toc532856735"/>
      <w:bookmarkStart w:id="2148" w:name="_Toc53042157"/>
      <w:bookmarkStart w:id="2149" w:name="_Toc53042342"/>
      <w:r>
        <w:t xml:space="preserve">The </w:t>
      </w:r>
      <w:r w:rsidR="00BC1977">
        <w:t>Graph Controller</w:t>
      </w:r>
      <w:bookmarkEnd w:id="2138"/>
      <w:bookmarkEnd w:id="2139"/>
      <w:bookmarkEnd w:id="2140"/>
      <w:bookmarkEnd w:id="2141"/>
      <w:bookmarkEnd w:id="2142"/>
      <w:bookmarkEnd w:id="2143"/>
      <w:bookmarkEnd w:id="2144"/>
      <w:bookmarkEnd w:id="2145"/>
      <w:bookmarkEnd w:id="2146"/>
      <w:bookmarkEnd w:id="2147"/>
      <w:bookmarkEnd w:id="2148"/>
      <w:bookmarkEnd w:id="2149"/>
    </w:p>
    <w:tbl>
      <w:tblPr>
        <w:tblW w:w="0" w:type="auto"/>
        <w:tblLook w:val="04A0" w:firstRow="1" w:lastRow="0" w:firstColumn="1" w:lastColumn="0" w:noHBand="0" w:noVBand="1"/>
      </w:tblPr>
      <w:tblGrid>
        <w:gridCol w:w="4763"/>
        <w:gridCol w:w="4813"/>
      </w:tblGrid>
      <w:tr w:rsidR="00311FBC" w:rsidDel="00515180" w14:paraId="36950E60" w14:textId="30563972" w:rsidTr="00515180">
        <w:trPr>
          <w:del w:id="2150" w:author="Tom Bergeron" w:date="2020-09-29T15:58:00Z"/>
        </w:trPr>
        <w:tc>
          <w:tcPr>
            <w:tcW w:w="4763" w:type="dxa"/>
            <w:shd w:val="clear" w:color="auto" w:fill="auto"/>
          </w:tcPr>
          <w:p w14:paraId="0A57069C" w14:textId="62D0C5A4" w:rsidR="00311FBC" w:rsidRPr="00673430" w:rsidDel="00515180" w:rsidRDefault="00311FBC" w:rsidP="00311FBC">
            <w:pPr>
              <w:rPr>
                <w:del w:id="2151" w:author="Tom Bergeron" w:date="2020-09-29T15:58:00Z"/>
              </w:rPr>
            </w:pPr>
            <w:del w:id="2152" w:author="Tom Bergeron" w:date="2020-09-29T15:58:00Z">
              <w:r w:rsidDel="00515180">
                <w:delText xml:space="preserve">The </w:delText>
              </w:r>
              <w:r w:rsidRPr="00816D9D" w:rsidDel="00515180">
                <w:rPr>
                  <w:i/>
                </w:rPr>
                <w:delText>Graph Controller</w:delText>
              </w:r>
              <w:r w:rsidDel="00515180">
                <w:delText xml:space="preserve"> allows you to modify the view of </w:delText>
              </w:r>
              <w:r w:rsidRPr="00673430" w:rsidDel="00515180">
                <w:delText xml:space="preserve">the profile graph.  See </w:delText>
              </w:r>
              <w:r w:rsidRPr="00673430" w:rsidDel="00515180">
                <w:fldChar w:fldCharType="begin"/>
              </w:r>
              <w:r w:rsidRPr="00673430" w:rsidDel="00515180">
                <w:delInstrText xml:space="preserve"> REF _Ref185831178 \h  \* MERGEFORMAT </w:delInstrText>
              </w:r>
              <w:r w:rsidRPr="00673430" w:rsidDel="00515180">
                <w:fldChar w:fldCharType="separate"/>
              </w:r>
              <w:r w:rsidR="0013342E" w:rsidRPr="0013342E" w:rsidDel="00515180">
                <w:delText xml:space="preserve">Figure </w:delText>
              </w:r>
              <w:r w:rsidR="0013342E" w:rsidRPr="0013342E" w:rsidDel="00515180">
                <w:rPr>
                  <w:noProof/>
                </w:rPr>
                <w:delText>31</w:delText>
              </w:r>
              <w:r w:rsidRPr="00673430" w:rsidDel="00515180">
                <w:fldChar w:fldCharType="end"/>
              </w:r>
              <w:r w:rsidRPr="00673430" w:rsidDel="00515180">
                <w:delText xml:space="preserve">. </w:delText>
              </w:r>
              <w:r w:rsidR="00894391" w:rsidDel="00515180">
                <w:delText xml:space="preserve"> To open the Graph Controller, l</w:delText>
              </w:r>
              <w:r w:rsidRPr="00673430" w:rsidDel="00515180">
                <w:delText>eft-click on the TC column hea</w:delText>
              </w:r>
              <w:r w:rsidR="00894391" w:rsidDel="00515180">
                <w:delText>der in the Statistics table or double l</w:delText>
              </w:r>
              <w:r w:rsidRPr="00673430" w:rsidDel="00515180">
                <w:delText>eft-click, anywhere just outside the profile graph.</w:delText>
              </w:r>
            </w:del>
          </w:p>
          <w:p w14:paraId="47A54DFC" w14:textId="7E3B181D" w:rsidR="00311FBC" w:rsidDel="00515180" w:rsidRDefault="00311FBC" w:rsidP="00311FBC">
            <w:pPr>
              <w:rPr>
                <w:del w:id="2153" w:author="Tom Bergeron" w:date="2020-09-29T15:58:00Z"/>
              </w:rPr>
            </w:pPr>
          </w:p>
          <w:p w14:paraId="2BADA90B" w14:textId="4063BAE9" w:rsidR="00311FBC" w:rsidRPr="00673430" w:rsidDel="00515180" w:rsidRDefault="00311FBC" w:rsidP="00311FBC">
            <w:pPr>
              <w:rPr>
                <w:del w:id="2154" w:author="Tom Bergeron" w:date="2020-09-29T15:58:00Z"/>
              </w:rPr>
            </w:pPr>
            <w:del w:id="2155" w:author="Tom Bergeron" w:date="2020-09-29T15:58:00Z">
              <w:r w:rsidRPr="00816D9D" w:rsidDel="00515180">
                <w:rPr>
                  <w:b/>
                </w:rPr>
                <w:delText>Auto scale –</w:delText>
              </w:r>
              <w:r w:rsidRPr="00673430" w:rsidDel="00515180">
                <w:delText xml:space="preserve"> The Auto Scale feature </w:delText>
              </w:r>
              <w:r w:rsidR="00894391" w:rsidDel="00515180">
                <w:delText>will automatically adjust the X</w:delText>
              </w:r>
              <w:r w:rsidRPr="00673430" w:rsidDel="00515180">
                <w:delText xml:space="preserve"> and Y-axis scales to fit all of the data in the profile graph.  When the Auto Scale feature is disabled, you must manually input the minimum and maximum scale settings f</w:delText>
              </w:r>
              <w:r w:rsidR="00894391" w:rsidDel="00515180">
                <w:delText>or the X</w:delText>
              </w:r>
              <w:r w:rsidRPr="00673430" w:rsidDel="00515180">
                <w:delText xml:space="preserve"> and Y-axis scale of the profile graph.</w:delText>
              </w:r>
            </w:del>
          </w:p>
          <w:p w14:paraId="403AE56F" w14:textId="4D065CA1" w:rsidR="00311FBC" w:rsidRPr="00673430" w:rsidDel="00515180" w:rsidRDefault="00311FBC" w:rsidP="00311FBC">
            <w:pPr>
              <w:rPr>
                <w:del w:id="2156" w:author="Tom Bergeron" w:date="2020-09-29T15:58:00Z"/>
              </w:rPr>
            </w:pPr>
          </w:p>
          <w:p w14:paraId="2E80B661" w14:textId="42B9EB45" w:rsidR="00C567A1" w:rsidRPr="00C567A1" w:rsidDel="00515180" w:rsidRDefault="00C567A1" w:rsidP="00C567A1">
            <w:pPr>
              <w:rPr>
                <w:del w:id="2157" w:author="Tom Bergeron" w:date="2020-09-29T15:58:00Z"/>
                <w:b/>
              </w:rPr>
            </w:pPr>
            <w:del w:id="2158" w:author="Tom Bergeron" w:date="2020-09-29T15:58:00Z">
              <w:r w:rsidRPr="005941AF" w:rsidDel="00515180">
                <w:rPr>
                  <w:b/>
                </w:rPr>
                <w:delText xml:space="preserve">TCs </w:delText>
              </w:r>
            </w:del>
          </w:p>
          <w:p w14:paraId="1AE18606" w14:textId="1E29B40A" w:rsidR="00311FBC" w:rsidDel="00515180" w:rsidRDefault="00C567A1" w:rsidP="00C567A1">
            <w:pPr>
              <w:rPr>
                <w:del w:id="2159" w:author="Tom Bergeron" w:date="2020-09-29T15:58:00Z"/>
              </w:rPr>
            </w:pPr>
            <w:del w:id="2160" w:author="Tom Bergeron" w:date="2020-09-29T15:58:00Z">
              <w:r w:rsidRPr="00A64B31" w:rsidDel="00515180">
                <w:delTex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delText>
              </w:r>
            </w:del>
          </w:p>
        </w:tc>
        <w:tc>
          <w:tcPr>
            <w:tcW w:w="4813" w:type="dxa"/>
            <w:shd w:val="clear" w:color="auto" w:fill="auto"/>
          </w:tcPr>
          <w:p w14:paraId="58DF6567" w14:textId="503FB567" w:rsidR="00311FBC" w:rsidRPr="00F3396F" w:rsidDel="00515180" w:rsidRDefault="00BC33BA" w:rsidP="00BC1977">
            <w:pPr>
              <w:rPr>
                <w:del w:id="2161" w:author="Tom Bergeron" w:date="2020-09-29T15:58:00Z"/>
              </w:rPr>
            </w:pPr>
            <w:del w:id="2162" w:author="Tom Bergeron" w:date="2020-09-29T15:58:00Z">
              <w:r w:rsidDel="00515180">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del>
          </w:p>
          <w:p w14:paraId="0D41F65D" w14:textId="5C186E8F" w:rsidR="00311FBC" w:rsidRPr="00F3396F" w:rsidDel="00515180" w:rsidRDefault="00311FBC" w:rsidP="00F3396F">
            <w:pPr>
              <w:jc w:val="center"/>
              <w:rPr>
                <w:del w:id="2163" w:author="Tom Bergeron" w:date="2020-09-29T15:58:00Z"/>
                <w:rFonts w:ascii="Arial" w:hAnsi="Arial" w:cs="Arial"/>
                <w:sz w:val="16"/>
                <w:szCs w:val="16"/>
              </w:rPr>
            </w:pPr>
            <w:bookmarkStart w:id="2164" w:name="_Ref185831178"/>
            <w:del w:id="2165" w:author="Tom Bergeron" w:date="2020-09-29T15:58:00Z">
              <w:r w:rsidRPr="00F3396F" w:rsidDel="00515180">
                <w:rPr>
                  <w:rFonts w:ascii="Arial" w:hAnsi="Arial" w:cs="Arial"/>
                  <w:sz w:val="16"/>
                  <w:szCs w:val="16"/>
                </w:rPr>
                <w:delText xml:space="preserve">Figure </w:delText>
              </w:r>
              <w:r w:rsidRPr="00F3396F" w:rsidDel="00515180">
                <w:rPr>
                  <w:rFonts w:ascii="Arial" w:hAnsi="Arial" w:cs="Arial"/>
                  <w:sz w:val="16"/>
                  <w:szCs w:val="16"/>
                </w:rPr>
                <w:fldChar w:fldCharType="begin"/>
              </w:r>
              <w:r w:rsidRPr="00F3396F" w:rsidDel="00515180">
                <w:rPr>
                  <w:rFonts w:ascii="Arial" w:hAnsi="Arial" w:cs="Arial"/>
                  <w:sz w:val="16"/>
                  <w:szCs w:val="16"/>
                </w:rPr>
                <w:delInstrText xml:space="preserve"> SEQ Figure \* ARABIC </w:delInstrText>
              </w:r>
              <w:r w:rsidRPr="00F3396F" w:rsidDel="00515180">
                <w:rPr>
                  <w:rFonts w:ascii="Arial" w:hAnsi="Arial" w:cs="Arial"/>
                  <w:sz w:val="16"/>
                  <w:szCs w:val="16"/>
                </w:rPr>
                <w:fldChar w:fldCharType="separate"/>
              </w:r>
              <w:r w:rsidR="0013342E" w:rsidDel="00515180">
                <w:rPr>
                  <w:rFonts w:ascii="Arial" w:hAnsi="Arial" w:cs="Arial"/>
                  <w:noProof/>
                  <w:sz w:val="16"/>
                  <w:szCs w:val="16"/>
                </w:rPr>
                <w:delText>31</w:delText>
              </w:r>
              <w:r w:rsidRPr="00F3396F" w:rsidDel="00515180">
                <w:rPr>
                  <w:rFonts w:ascii="Arial" w:hAnsi="Arial" w:cs="Arial"/>
                  <w:sz w:val="16"/>
                  <w:szCs w:val="16"/>
                </w:rPr>
                <w:fldChar w:fldCharType="end"/>
              </w:r>
              <w:bookmarkEnd w:id="2164"/>
              <w:r w:rsidRPr="00F3396F" w:rsidDel="00515180">
                <w:rPr>
                  <w:rFonts w:ascii="Arial" w:hAnsi="Arial" w:cs="Arial"/>
                  <w:sz w:val="16"/>
                  <w:szCs w:val="16"/>
                </w:rPr>
                <w:delText>: Graph Controller</w:delText>
              </w:r>
              <w:r w:rsidR="00C567A1" w:rsidRPr="00F3396F" w:rsidDel="00515180">
                <w:rPr>
                  <w:rFonts w:ascii="Arial" w:hAnsi="Arial" w:cs="Arial"/>
                  <w:sz w:val="16"/>
                  <w:szCs w:val="16"/>
                </w:rPr>
                <w:delText xml:space="preserve"> </w:delText>
              </w:r>
            </w:del>
          </w:p>
        </w:tc>
      </w:tr>
    </w:tbl>
    <w:p w14:paraId="7F4918F0" w14:textId="6494E6C1" w:rsidR="00515180" w:rsidRDefault="00515180" w:rsidP="00515180">
      <w:pPr>
        <w:rPr>
          <w:ins w:id="2166" w:author="Tom Bergeron" w:date="2020-09-29T15:58:00Z"/>
        </w:rPr>
      </w:pPr>
      <w:ins w:id="2167" w:author="Tom Bergeron" w:date="2020-09-29T15:58:00Z">
        <w:r>
          <w:rPr>
            <w:noProof/>
          </w:rPr>
          <w:drawing>
            <wp:anchor distT="0" distB="0" distL="114300" distR="114300" simplePos="0" relativeHeight="251675136" behindDoc="1" locked="0" layoutInCell="1" allowOverlap="1" wp14:anchorId="449275F0" wp14:editId="41C33FF8">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ins>
      <w:ins w:id="2168" w:author="Tom Bergeron" w:date="2020-09-29T15:58:00Z">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324EB7B5" w14:textId="77777777" w:rsidR="00515180" w:rsidRDefault="00515180" w:rsidP="00515180">
      <w:pPr>
        <w:rPr>
          <w:ins w:id="2169" w:author="Tom Bergeron" w:date="2020-09-29T15:58:00Z"/>
        </w:rPr>
      </w:pPr>
    </w:p>
    <w:p w14:paraId="10EA72CC" w14:textId="77777777" w:rsidR="00515180" w:rsidRDefault="00515180" w:rsidP="00515180">
      <w:pPr>
        <w:rPr>
          <w:ins w:id="2170" w:author="Tom Bergeron" w:date="2020-09-29T15:58:00Z"/>
        </w:rPr>
      </w:pPr>
      <w:ins w:id="2171" w:author="Tom Bergeron" w:date="2020-09-29T15:58: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0D42BFFF" w14:textId="77777777" w:rsidR="00515180" w:rsidRDefault="00515180" w:rsidP="00515180">
      <w:pPr>
        <w:pStyle w:val="Caption"/>
        <w:ind w:left="2880" w:firstLine="720"/>
        <w:rPr>
          <w:ins w:id="2172" w:author="Tom Bergeron" w:date="2020-09-29T15:58:00Z"/>
        </w:rPr>
      </w:pPr>
      <w:ins w:id="2173" w:author="Tom Bergeron" w:date="2020-09-29T15:58:00Z">
        <w:r w:rsidRPr="00816D9D">
          <w:t xml:space="preserve">Figure </w:t>
        </w:r>
        <w:r>
          <w:rPr>
            <w:noProof/>
          </w:rPr>
          <w:t>31</w:t>
        </w:r>
        <w:r w:rsidRPr="00816D9D">
          <w:t>: Graph Controller</w:t>
        </w:r>
      </w:ins>
    </w:p>
    <w:p w14:paraId="54CC62D7" w14:textId="77777777" w:rsidR="00515180" w:rsidRPr="005941AF" w:rsidRDefault="00515180" w:rsidP="00515180">
      <w:pPr>
        <w:rPr>
          <w:ins w:id="2174" w:author="Tom Bergeron" w:date="2020-09-29T15:58:00Z"/>
          <w:b/>
          <w:strike/>
        </w:rPr>
      </w:pPr>
      <w:ins w:id="2175" w:author="Tom Bergeron" w:date="2020-09-29T15:58:00Z">
        <w:r w:rsidRPr="005941AF">
          <w:rPr>
            <w:b/>
          </w:rPr>
          <w:t xml:space="preserve">TCs </w:t>
        </w:r>
      </w:ins>
    </w:p>
    <w:p w14:paraId="3FF8BDB4" w14:textId="77777777" w:rsidR="00515180" w:rsidRDefault="00515180" w:rsidP="00515180">
      <w:pPr>
        <w:rPr>
          <w:ins w:id="2176" w:author="Tom Bergeron" w:date="2020-09-29T15:58:00Z"/>
        </w:rPr>
      </w:pPr>
      <w:ins w:id="2177" w:author="Tom Bergeron" w:date="2020-09-29T15:58:00Z">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ins>
    </w:p>
    <w:p w14:paraId="0F554262" w14:textId="77777777" w:rsidR="00BC1977" w:rsidRPr="00673430" w:rsidRDefault="00BC1977" w:rsidP="00BC1977"/>
    <w:p w14:paraId="54E06458" w14:textId="24585074"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del w:id="2178" w:author="Tom Bergeron" w:date="2020-09-29T15:58:00Z">
        <w:r w:rsidRPr="00673430" w:rsidDel="00515180">
          <w:delText xml:space="preserve"> Enables the view of Reference Lines displayed on the profile graph. </w:delText>
        </w:r>
      </w:del>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1DA5D5B5" w:rsidR="00955AC0" w:rsidRDefault="00955AC0" w:rsidP="00955AC0">
      <w:r>
        <w:rPr>
          <w:b/>
        </w:rPr>
        <w:t>TCs Line Thickness</w:t>
      </w:r>
      <w:r w:rsidRPr="00673430">
        <w:rPr>
          <w:b/>
        </w:rPr>
        <w:t xml:space="preserve"> </w:t>
      </w:r>
      <w:r>
        <w:t xml:space="preserve">– The </w:t>
      </w:r>
      <w:del w:id="2179" w:author="Tom Bergeron" w:date="2020-09-29T15:58:00Z">
        <w:r w:rsidDel="00515180">
          <w:delText>pull down</w:delText>
        </w:r>
      </w:del>
      <w:ins w:id="2180" w:author="Tom Bergeron" w:date="2020-09-29T15:58:00Z">
        <w:r w:rsidR="00515180">
          <w:t>pull-down</w:t>
        </w:r>
      </w:ins>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0511ED8E" w14:textId="77777777" w:rsidR="00515180" w:rsidRPr="00A64B31" w:rsidRDefault="00515180" w:rsidP="00515180">
      <w:pPr>
        <w:rPr>
          <w:ins w:id="2181" w:author="Tom Bergeron" w:date="2020-09-29T15:58:00Z"/>
        </w:rPr>
      </w:pPr>
      <w:bookmarkStart w:id="2182" w:name="_Hlk51250535"/>
      <w:ins w:id="2183" w:author="Tom Bergeron" w:date="2020-09-29T15:58: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182"/>
        <w:r>
          <w:t>(see below for additional details on pointers).</w:t>
        </w:r>
      </w:ins>
    </w:p>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184" w:name="_Toc469043330"/>
      <w:bookmarkStart w:id="2185" w:name="_Toc469044964"/>
      <w:bookmarkStart w:id="2186" w:name="_Toc469139260"/>
      <w:bookmarkStart w:id="2187" w:name="_Toc469152705"/>
      <w:bookmarkStart w:id="2188" w:name="_Toc491174804"/>
      <w:bookmarkStart w:id="2189" w:name="_Toc491337785"/>
      <w:bookmarkStart w:id="2190" w:name="_Toc491337959"/>
      <w:bookmarkStart w:id="2191" w:name="_Toc491338732"/>
      <w:bookmarkStart w:id="2192" w:name="_Toc532855714"/>
      <w:bookmarkStart w:id="2193" w:name="_Toc532856736"/>
      <w:bookmarkStart w:id="2194" w:name="_Toc53042158"/>
      <w:bookmarkStart w:id="2195" w:name="_Toc53042343"/>
      <w:r w:rsidRPr="00A64B31">
        <w:t>G</w:t>
      </w:r>
      <w:r w:rsidR="00636C9A" w:rsidRPr="00A64B31">
        <w:t>raph</w:t>
      </w:r>
      <w:r w:rsidRPr="00A64B31">
        <w:t xml:space="preserve"> Option Menu</w:t>
      </w:r>
      <w:bookmarkEnd w:id="2184"/>
      <w:bookmarkEnd w:id="2185"/>
      <w:bookmarkEnd w:id="2186"/>
      <w:bookmarkEnd w:id="2187"/>
      <w:bookmarkEnd w:id="2188"/>
      <w:bookmarkEnd w:id="2189"/>
      <w:bookmarkEnd w:id="2190"/>
      <w:bookmarkEnd w:id="2191"/>
      <w:bookmarkEnd w:id="2192"/>
      <w:bookmarkEnd w:id="2193"/>
      <w:bookmarkEnd w:id="2194"/>
      <w:bookmarkEnd w:id="2195"/>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1DCA4EE3"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ins w:id="2196" w:author="Tom Bergeron" w:date="2020-10-08T09:33:00Z">
              <w:r w:rsidR="006E32D5">
                <w:t xml:space="preserve">Figure </w:t>
              </w:r>
              <w:r w:rsidR="006E32D5">
                <w:rPr>
                  <w:noProof/>
                </w:rPr>
                <w:t>30</w:t>
              </w:r>
            </w:ins>
            <w:del w:id="2197" w:author="Tom Bergeron" w:date="2020-10-08T09:33:00Z">
              <w:r w:rsidR="0013342E" w:rsidDel="006E32D5">
                <w:delText xml:space="preserve">Figure </w:delText>
              </w:r>
              <w:r w:rsidR="0013342E" w:rsidDel="006E32D5">
                <w:rPr>
                  <w:noProof/>
                </w:rPr>
                <w:delText>32</w:delText>
              </w:r>
            </w:del>
            <w:r>
              <w:fldChar w:fldCharType="end"/>
            </w:r>
            <w:r>
              <w:t xml:space="preserve">.  </w:t>
            </w:r>
          </w:p>
          <w:p w14:paraId="3A3B6FD3" w14:textId="77777777" w:rsidR="00721E22" w:rsidRDefault="00721E22" w:rsidP="00BC363E"/>
        </w:tc>
        <w:tc>
          <w:tcPr>
            <w:tcW w:w="1980" w:type="dxa"/>
            <w:shd w:val="clear" w:color="auto" w:fill="auto"/>
          </w:tcPr>
          <w:p w14:paraId="153DD5C2" w14:textId="6834ECE0" w:rsidR="00721E22" w:rsidRDefault="00515180" w:rsidP="00211D6A">
            <w:pPr>
              <w:jc w:val="center"/>
            </w:pPr>
            <w:ins w:id="2198" w:author="Tom Bergeron" w:date="2020-09-29T15:59:00Z">
              <w:r>
                <w:rPr>
                  <w:noProof/>
                </w:rPr>
                <w:drawing>
                  <wp:inline distT="0" distB="0" distL="0" distR="0" wp14:anchorId="51702E7B" wp14:editId="57B40E1B">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ins>
            <w:del w:id="2199" w:author="Tom Bergeron" w:date="2020-09-29T15:59:00Z">
              <w:r w:rsidR="000E0382" w:rsidDel="00515180">
                <w:rPr>
                  <w:noProof/>
                </w:rPr>
                <w:drawing>
                  <wp:inline distT="0" distB="0" distL="0" distR="0" wp14:anchorId="17B3C9A6" wp14:editId="6171DCEA">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p>
          <w:p w14:paraId="003E40BB" w14:textId="3CC4201C" w:rsidR="00721E22" w:rsidRDefault="00721E22" w:rsidP="00211D6A">
            <w:pPr>
              <w:pStyle w:val="Caption"/>
            </w:pPr>
            <w:bookmarkStart w:id="2200" w:name="_Ref220307928"/>
            <w:r>
              <w:t xml:space="preserve">Figure </w:t>
            </w:r>
            <w:fldSimple w:instr=" SEQ Figure \* ARABIC ">
              <w:ins w:id="2201" w:author="Tom Bergeron" w:date="2020-10-08T09:33:00Z">
                <w:r w:rsidR="006E32D5">
                  <w:rPr>
                    <w:noProof/>
                  </w:rPr>
                  <w:t>30</w:t>
                </w:r>
              </w:ins>
              <w:del w:id="2202" w:author="Tom Bergeron" w:date="2020-10-08T09:33:00Z">
                <w:r w:rsidR="0013342E" w:rsidDel="006E32D5">
                  <w:rPr>
                    <w:noProof/>
                  </w:rPr>
                  <w:delText>32</w:delText>
                </w:r>
              </w:del>
            </w:fldSimple>
            <w:bookmarkEnd w:id="2200"/>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83D8C75" w:rsidR="00721E22" w:rsidRDefault="00721E22" w:rsidP="00BC363E">
            <w:r>
              <w:t xml:space="preserve">The Examine Line feature displays the temperature for the location of the pointer on the profile graph.  See </w:t>
            </w:r>
            <w:fldSimple w:instr=" REF _Ref173138906  \* MERGEFORMAT ">
              <w:ins w:id="2203" w:author="Tom Bergeron" w:date="2020-10-08T09:33:00Z">
                <w:r w:rsidR="006E32D5" w:rsidRPr="006E32D5">
                  <w:rPr>
                    <w:rPrChange w:id="2204" w:author="Tom Bergeron" w:date="2020-10-08T09:33:00Z">
                      <w:rPr>
                        <w:rFonts w:ascii="Arial" w:hAnsi="Arial" w:cs="Arial"/>
                        <w:sz w:val="16"/>
                        <w:szCs w:val="16"/>
                      </w:rPr>
                    </w:rPrChange>
                  </w:rPr>
                  <w:t xml:space="preserve">Figure </w:t>
                </w:r>
                <w:r w:rsidR="006E32D5" w:rsidRPr="006E32D5">
                  <w:rPr>
                    <w:noProof/>
                    <w:rPrChange w:id="2205" w:author="Tom Bergeron" w:date="2020-10-08T09:33:00Z">
                      <w:rPr>
                        <w:rFonts w:ascii="Arial" w:hAnsi="Arial" w:cs="Arial"/>
                        <w:noProof/>
                        <w:sz w:val="16"/>
                        <w:szCs w:val="16"/>
                      </w:rPr>
                    </w:rPrChange>
                  </w:rPr>
                  <w:t>31</w:t>
                </w:r>
              </w:ins>
              <w:del w:id="2206" w:author="Tom Bergeron" w:date="2020-10-08T09:33:00Z">
                <w:r w:rsidR="0013342E" w:rsidRPr="0013342E" w:rsidDel="006E32D5">
                  <w:delText xml:space="preserve">Figure </w:delText>
                </w:r>
                <w:r w:rsidR="0013342E" w:rsidRPr="0013342E" w:rsidDel="006E32D5">
                  <w:rPr>
                    <w:noProof/>
                  </w:rPr>
                  <w:delText>33</w:delText>
                </w:r>
              </w:del>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58F3FE0" w:rsidR="00721E22" w:rsidRPr="00211D6A" w:rsidRDefault="00721E22" w:rsidP="00BC363E">
            <w:pPr>
              <w:rPr>
                <w:rFonts w:ascii="Arial" w:hAnsi="Arial" w:cs="Arial"/>
                <w:sz w:val="16"/>
                <w:szCs w:val="16"/>
              </w:rPr>
            </w:pPr>
            <w:bookmarkStart w:id="2207"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08" w:author="Tom Bergeron" w:date="2020-10-08T09:33:00Z">
              <w:r w:rsidR="006E32D5">
                <w:rPr>
                  <w:rFonts w:ascii="Arial" w:hAnsi="Arial" w:cs="Arial"/>
                  <w:noProof/>
                  <w:sz w:val="16"/>
                  <w:szCs w:val="16"/>
                </w:rPr>
                <w:t>31</w:t>
              </w:r>
            </w:ins>
            <w:del w:id="2209" w:author="Tom Bergeron" w:date="2020-10-08T09:33:00Z">
              <w:r w:rsidR="0013342E" w:rsidDel="006E32D5">
                <w:rPr>
                  <w:rFonts w:ascii="Arial" w:hAnsi="Arial" w:cs="Arial"/>
                  <w:noProof/>
                  <w:sz w:val="16"/>
                  <w:szCs w:val="16"/>
                </w:rPr>
                <w:delText>33</w:delText>
              </w:r>
            </w:del>
            <w:r w:rsidRPr="00211D6A">
              <w:rPr>
                <w:rFonts w:ascii="Arial" w:hAnsi="Arial" w:cs="Arial"/>
                <w:sz w:val="16"/>
                <w:szCs w:val="16"/>
              </w:rPr>
              <w:fldChar w:fldCharType="end"/>
            </w:r>
            <w:bookmarkEnd w:id="2207"/>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69FD0E64" w:rsidR="00A64B31" w:rsidRPr="00FC3898" w:rsidDel="00515180" w:rsidRDefault="00A64B31" w:rsidP="00A64B31">
      <w:pPr>
        <w:rPr>
          <w:del w:id="2210" w:author="Tom Bergeron" w:date="2020-09-29T15:59:00Z"/>
        </w:rPr>
      </w:pPr>
    </w:p>
    <w:p w14:paraId="618C691B" w14:textId="73583339" w:rsidR="00BC363E" w:rsidDel="00515180" w:rsidRDefault="00BC363E" w:rsidP="00D7314E">
      <w:pPr>
        <w:pStyle w:val="Heading4"/>
        <w:rPr>
          <w:del w:id="2211" w:author="Tom Bergeron" w:date="2020-09-29T15:59:00Z"/>
        </w:rPr>
      </w:pPr>
      <w:del w:id="2212" w:author="Tom Bergeron" w:date="2020-09-29T15:59:00Z">
        <w:r w:rsidDel="00515180">
          <w:delText xml:space="preserve">Automatic </w:delText>
        </w:r>
        <w:r w:rsidR="00C653DF" w:rsidDel="00515180">
          <w:delText xml:space="preserve">Calculation Of </w:delText>
        </w:r>
        <w:r w:rsidDel="00515180">
          <w:delText xml:space="preserve">Delta T </w:delText>
        </w:r>
        <w:r w:rsidR="00C653DF" w:rsidDel="00515180">
          <w:delText xml:space="preserve">+ </w:delText>
        </w:r>
        <w:r w:rsidDel="00515180">
          <w:delText xml:space="preserve">Delta </w:delText>
        </w:r>
        <w:r w:rsidR="00C653DF" w:rsidDel="00515180">
          <w:delText>(Or Range) For All Stats</w:delText>
        </w:r>
      </w:del>
    </w:p>
    <w:p w14:paraId="07B7672E" w14:textId="0FE1D1D5" w:rsidR="00F3396F" w:rsidDel="00515180" w:rsidRDefault="00BC363E" w:rsidP="00BC363E">
      <w:pPr>
        <w:rPr>
          <w:del w:id="2213" w:author="Tom Bergeron" w:date="2020-09-29T15:59:00Z"/>
        </w:rPr>
      </w:pPr>
      <w:del w:id="2214" w:author="Tom Bergeron" w:date="2020-09-29T15:59:00Z">
        <w:r w:rsidRPr="00673430" w:rsidDel="00515180">
          <w:delText xml:space="preserve">The software will automatically calculate, and display in the statistical chart, the Delta for both the original and predicted profile data for all </w:delText>
        </w:r>
        <w:r w:rsidR="00925F83" w:rsidRPr="00673430" w:rsidDel="00515180">
          <w:delText>TC</w:delText>
        </w:r>
        <w:r w:rsidRPr="00673430" w:rsidDel="00515180">
          <w:delText xml:space="preserve">s for all Statistics.  See </w:delText>
        </w:r>
        <w:r w:rsidRPr="00673430" w:rsidDel="00515180">
          <w:fldChar w:fldCharType="begin"/>
        </w:r>
        <w:r w:rsidRPr="00673430" w:rsidDel="00515180">
          <w:delInstrText xml:space="preserve"> REF _Ref173138906 </w:delInstrText>
        </w:r>
        <w:r w:rsidR="00673430" w:rsidRPr="00673430" w:rsidDel="00515180">
          <w:delInstrText xml:space="preserve"> \* MERGEFORMAT </w:delInstrText>
        </w:r>
        <w:r w:rsidRPr="00673430" w:rsidDel="00515180">
          <w:fldChar w:fldCharType="separate"/>
        </w:r>
        <w:r w:rsidR="0013342E" w:rsidRPr="0013342E" w:rsidDel="00515180">
          <w:delText xml:space="preserve">Figure </w:delText>
        </w:r>
        <w:r w:rsidR="0013342E" w:rsidRPr="0013342E" w:rsidDel="00515180">
          <w:rPr>
            <w:noProof/>
          </w:rPr>
          <w:delText>33</w:delText>
        </w:r>
        <w:r w:rsidRPr="00673430" w:rsidDel="00515180">
          <w:fldChar w:fldCharType="end"/>
        </w:r>
        <w:r w:rsidRPr="00673430" w:rsidDel="00515180">
          <w:delText xml:space="preserve">.  </w:delText>
        </w:r>
      </w:del>
    </w:p>
    <w:p w14:paraId="2A6DE75C" w14:textId="653B8496" w:rsidR="00F3396F" w:rsidDel="00515180" w:rsidRDefault="00F3396F" w:rsidP="00BC363E">
      <w:pPr>
        <w:rPr>
          <w:del w:id="2215" w:author="Tom Bergeron" w:date="2020-09-29T15:59:00Z"/>
        </w:rPr>
      </w:pPr>
    </w:p>
    <w:p w14:paraId="62A92851" w14:textId="3F6E6ED7" w:rsidR="00BC363E" w:rsidRPr="00673430" w:rsidDel="00515180" w:rsidRDefault="00BC363E" w:rsidP="00BC363E">
      <w:pPr>
        <w:rPr>
          <w:del w:id="2216" w:author="Tom Bergeron" w:date="2020-09-29T15:59:00Z"/>
        </w:rPr>
      </w:pPr>
      <w:del w:id="2217" w:author="Tom Bergeron" w:date="2020-09-29T15:59:00Z">
        <w:r w:rsidRPr="00673430" w:rsidDel="00515180">
          <w:delText>This is the range of the highest to the lowest value for any given specification.  This information is strictly being displayed and is not factored in to the PWI value and is not</w:delText>
        </w:r>
        <w:r w:rsidR="007476D8" w:rsidDel="00515180">
          <w:delText xml:space="preserve"> used in the </w:delText>
        </w:r>
        <w:r w:rsidR="00541318" w:rsidDel="00515180">
          <w:rPr>
            <w:i/>
          </w:rPr>
          <w:delText xml:space="preserve">optional </w:delText>
        </w:r>
        <w:r w:rsidR="007476D8" w:rsidDel="00515180">
          <w:delText>Navigator or Auto-F</w:delText>
        </w:r>
        <w:r w:rsidRPr="00673430" w:rsidDel="00515180">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50FBD92E"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ins w:id="2218" w:author="Tom Bergeron" w:date="2020-10-08T09:33:00Z">
              <w:r w:rsidR="006E32D5" w:rsidRPr="006E32D5">
                <w:rPr>
                  <w:rPrChange w:id="2219" w:author="Tom Bergeron" w:date="2020-10-08T09:33:00Z">
                    <w:rPr>
                      <w:rFonts w:ascii="Arial" w:hAnsi="Arial" w:cs="Arial"/>
                      <w:sz w:val="16"/>
                      <w:szCs w:val="16"/>
                    </w:rPr>
                  </w:rPrChange>
                </w:rPr>
                <w:t xml:space="preserve">Figure </w:t>
              </w:r>
              <w:r w:rsidR="006E32D5" w:rsidRPr="006E32D5">
                <w:rPr>
                  <w:noProof/>
                  <w:rPrChange w:id="2220" w:author="Tom Bergeron" w:date="2020-10-08T09:33:00Z">
                    <w:rPr>
                      <w:rFonts w:ascii="Arial" w:hAnsi="Arial" w:cs="Arial"/>
                      <w:noProof/>
                      <w:sz w:val="16"/>
                      <w:szCs w:val="16"/>
                    </w:rPr>
                  </w:rPrChange>
                </w:rPr>
                <w:t>32</w:t>
              </w:r>
            </w:ins>
            <w:del w:id="2221" w:author="Tom Bergeron" w:date="2020-10-08T09:33:00Z">
              <w:r w:rsidR="0013342E" w:rsidRPr="0013342E" w:rsidDel="006E32D5">
                <w:delText xml:space="preserve">Figure </w:delText>
              </w:r>
              <w:r w:rsidR="0013342E" w:rsidRPr="0013342E" w:rsidDel="006E32D5">
                <w:rPr>
                  <w:noProof/>
                </w:rPr>
                <w:delText>34</w:delText>
              </w:r>
            </w:del>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2CF9A430" w:rsidR="00721E22" w:rsidRPr="00211D6A" w:rsidRDefault="00721E22" w:rsidP="00211D6A">
            <w:pPr>
              <w:jc w:val="center"/>
              <w:rPr>
                <w:rFonts w:ascii="Arial" w:hAnsi="Arial" w:cs="Arial"/>
                <w:sz w:val="16"/>
                <w:szCs w:val="16"/>
              </w:rPr>
            </w:pPr>
            <w:bookmarkStart w:id="2222"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23" w:author="Tom Bergeron" w:date="2020-10-08T09:33:00Z">
              <w:r w:rsidR="006E32D5">
                <w:rPr>
                  <w:rFonts w:ascii="Arial" w:hAnsi="Arial" w:cs="Arial"/>
                  <w:noProof/>
                  <w:sz w:val="16"/>
                  <w:szCs w:val="16"/>
                </w:rPr>
                <w:t>32</w:t>
              </w:r>
            </w:ins>
            <w:del w:id="2224" w:author="Tom Bergeron" w:date="2020-10-08T09:33:00Z">
              <w:r w:rsidR="0013342E" w:rsidDel="006E32D5">
                <w:rPr>
                  <w:rFonts w:ascii="Arial" w:hAnsi="Arial" w:cs="Arial"/>
                  <w:noProof/>
                  <w:sz w:val="16"/>
                  <w:szCs w:val="16"/>
                </w:rPr>
                <w:delText>34</w:delText>
              </w:r>
            </w:del>
            <w:r w:rsidRPr="00211D6A">
              <w:rPr>
                <w:rFonts w:ascii="Arial" w:hAnsi="Arial" w:cs="Arial"/>
                <w:sz w:val="16"/>
                <w:szCs w:val="16"/>
              </w:rPr>
              <w:fldChar w:fldCharType="end"/>
            </w:r>
            <w:bookmarkEnd w:id="2222"/>
          </w:p>
        </w:tc>
      </w:tr>
    </w:tbl>
    <w:p w14:paraId="0F9D2E77" w14:textId="77777777" w:rsidR="00721E22" w:rsidRDefault="00721E22" w:rsidP="00BC363E"/>
    <w:p w14:paraId="1C0C4EF8" w14:textId="12AA38F5" w:rsidR="00A64B31" w:rsidDel="00515180" w:rsidRDefault="00A64B31">
      <w:pPr>
        <w:rPr>
          <w:del w:id="2225" w:author="Tom Bergeron" w:date="2020-09-29T15:59:00Z"/>
        </w:rPr>
      </w:pPr>
      <w:del w:id="2226" w:author="Tom Bergeron" w:date="2020-09-29T15:59:00Z">
        <w:r w:rsidDel="00515180">
          <w:br w:type="page"/>
        </w:r>
      </w:del>
    </w:p>
    <w:p w14:paraId="1F3E3B5D" w14:textId="1DB5D7CA"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ins w:id="2227" w:author="Tom Bergeron" w:date="2020-10-08T09:33:00Z">
        <w:r w:rsidR="006E32D5">
          <w:t xml:space="preserve">Figure </w:t>
        </w:r>
        <w:r w:rsidR="006E32D5">
          <w:rPr>
            <w:noProof/>
          </w:rPr>
          <w:t>33</w:t>
        </w:r>
      </w:ins>
      <w:del w:id="2228" w:author="Tom Bergeron" w:date="2020-10-08T09:33:00Z">
        <w:r w:rsidR="0013342E" w:rsidDel="006E32D5">
          <w:delText xml:space="preserve">Figure </w:delText>
        </w:r>
        <w:r w:rsidR="0013342E" w:rsidDel="006E32D5">
          <w:rPr>
            <w:noProof/>
          </w:rPr>
          <w:delText>35</w:delText>
        </w:r>
      </w:del>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37EFE979" w:rsidR="00BC363E" w:rsidRDefault="00BC363E" w:rsidP="003335AF">
      <w:pPr>
        <w:pStyle w:val="Caption"/>
      </w:pPr>
      <w:bookmarkStart w:id="2229" w:name="_Ref220307974"/>
      <w:r>
        <w:t xml:space="preserve">Figure </w:t>
      </w:r>
      <w:fldSimple w:instr=" SEQ Figure \* ARABIC ">
        <w:ins w:id="2230" w:author="Tom Bergeron" w:date="2020-10-08T09:33:00Z">
          <w:r w:rsidR="006E32D5">
            <w:rPr>
              <w:noProof/>
            </w:rPr>
            <w:t>33</w:t>
          </w:r>
        </w:ins>
        <w:del w:id="2231" w:author="Tom Bergeron" w:date="2020-10-08T09:33:00Z">
          <w:r w:rsidR="0013342E" w:rsidDel="006E32D5">
            <w:rPr>
              <w:noProof/>
            </w:rPr>
            <w:delText>35</w:delText>
          </w:r>
        </w:del>
      </w:fldSimple>
      <w:bookmarkEnd w:id="2229"/>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21ED3A53" w:rsidR="00327CED" w:rsidRDefault="00327CED" w:rsidP="00BC363E">
            <w:r w:rsidRPr="00673430">
              <w:t>Select to move the first line (</w:t>
            </w:r>
            <w:r>
              <w:t>z</w:t>
            </w:r>
            <w:r w:rsidRPr="00673430">
              <w:t>on</w:t>
            </w:r>
            <w:r>
              <w:t xml:space="preserve">e beginning) or the </w:t>
            </w:r>
            <w:r w:rsidR="006D4A8B">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ins w:id="2232" w:author="Tom Bergeron" w:date="2020-10-08T09:33:00Z">
              <w:r w:rsidR="006E32D5" w:rsidRPr="006E32D5">
                <w:rPr>
                  <w:rPrChange w:id="2233" w:author="Tom Bergeron" w:date="2020-10-08T09:33:00Z">
                    <w:rPr>
                      <w:rFonts w:ascii="Arial" w:hAnsi="Arial" w:cs="Arial"/>
                      <w:sz w:val="16"/>
                      <w:szCs w:val="16"/>
                    </w:rPr>
                  </w:rPrChange>
                </w:rPr>
                <w:t xml:space="preserve">Figure </w:t>
              </w:r>
              <w:r w:rsidR="006E32D5" w:rsidRPr="006E32D5">
                <w:rPr>
                  <w:noProof/>
                  <w:rPrChange w:id="2234" w:author="Tom Bergeron" w:date="2020-10-08T09:33:00Z">
                    <w:rPr>
                      <w:rFonts w:ascii="Arial" w:hAnsi="Arial" w:cs="Arial"/>
                      <w:noProof/>
                      <w:sz w:val="16"/>
                      <w:szCs w:val="16"/>
                    </w:rPr>
                  </w:rPrChange>
                </w:rPr>
                <w:t>34</w:t>
              </w:r>
            </w:ins>
            <w:del w:id="2235" w:author="Tom Bergeron" w:date="2020-10-08T09:33:00Z">
              <w:r w:rsidR="0013342E" w:rsidRPr="0013342E" w:rsidDel="006E32D5">
                <w:delText xml:space="preserve">Figure </w:delText>
              </w:r>
              <w:r w:rsidR="0013342E" w:rsidRPr="0013342E" w:rsidDel="006E32D5">
                <w:rPr>
                  <w:noProof/>
                </w:rPr>
                <w:delText>36</w:delText>
              </w:r>
            </w:del>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ins w:id="2236" w:author="Tom Bergeron" w:date="2020-10-08T09:33:00Z">
              <w:r w:rsidR="006E32D5">
                <w:t xml:space="preserve">Figure </w:t>
              </w:r>
              <w:r w:rsidR="006E32D5">
                <w:rPr>
                  <w:noProof/>
                </w:rPr>
                <w:t>35</w:t>
              </w:r>
            </w:ins>
            <w:del w:id="2237" w:author="Tom Bergeron" w:date="2020-10-08T09:33:00Z">
              <w:r w:rsidR="0013342E" w:rsidDel="006E32D5">
                <w:delText xml:space="preserve">Figure </w:delText>
              </w:r>
              <w:r w:rsidR="0013342E" w:rsidDel="006E32D5">
                <w:rPr>
                  <w:noProof/>
                </w:rPr>
                <w:delText>37</w:delText>
              </w:r>
            </w:del>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665BA1F4" w:rsidR="00327CED" w:rsidRPr="00211D6A" w:rsidRDefault="00327CED" w:rsidP="00211D6A">
            <w:pPr>
              <w:jc w:val="center"/>
              <w:rPr>
                <w:rFonts w:ascii="Arial" w:hAnsi="Arial" w:cs="Arial"/>
                <w:sz w:val="16"/>
                <w:szCs w:val="16"/>
              </w:rPr>
            </w:pPr>
            <w:bookmarkStart w:id="2238"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39" w:author="Tom Bergeron" w:date="2020-10-08T09:33:00Z">
              <w:r w:rsidR="006E32D5">
                <w:rPr>
                  <w:rFonts w:ascii="Arial" w:hAnsi="Arial" w:cs="Arial"/>
                  <w:noProof/>
                  <w:sz w:val="16"/>
                  <w:szCs w:val="16"/>
                </w:rPr>
                <w:t>34</w:t>
              </w:r>
            </w:ins>
            <w:del w:id="2240" w:author="Tom Bergeron" w:date="2020-10-08T09:33:00Z">
              <w:r w:rsidR="0013342E" w:rsidDel="006E32D5">
                <w:rPr>
                  <w:rFonts w:ascii="Arial" w:hAnsi="Arial" w:cs="Arial"/>
                  <w:noProof/>
                  <w:sz w:val="16"/>
                  <w:szCs w:val="16"/>
                </w:rPr>
                <w:delText>36</w:delText>
              </w:r>
            </w:del>
            <w:r w:rsidRPr="00211D6A">
              <w:rPr>
                <w:rFonts w:ascii="Arial" w:hAnsi="Arial" w:cs="Arial"/>
                <w:sz w:val="16"/>
                <w:szCs w:val="16"/>
              </w:rPr>
              <w:fldChar w:fldCharType="end"/>
            </w:r>
            <w:bookmarkEnd w:id="2238"/>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34176"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13F896" id="Line 4188"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35200"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DC5840" id="Line 4189"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171233E" w:rsidR="00BC363E" w:rsidRDefault="00BC363E" w:rsidP="00BC363E">
      <w:pPr>
        <w:pStyle w:val="Caption"/>
      </w:pPr>
      <w:bookmarkStart w:id="2241" w:name="_Ref220307995"/>
      <w:r>
        <w:t xml:space="preserve">Figure </w:t>
      </w:r>
      <w:fldSimple w:instr=" SEQ Figure \* ARABIC ">
        <w:ins w:id="2242" w:author="Tom Bergeron" w:date="2020-10-08T09:33:00Z">
          <w:r w:rsidR="006E32D5">
            <w:rPr>
              <w:noProof/>
            </w:rPr>
            <w:t>35</w:t>
          </w:r>
        </w:ins>
        <w:del w:id="2243" w:author="Tom Bergeron" w:date="2020-10-08T09:33:00Z">
          <w:r w:rsidR="0013342E" w:rsidDel="006E32D5">
            <w:rPr>
              <w:noProof/>
            </w:rPr>
            <w:delText>37</w:delText>
          </w:r>
        </w:del>
      </w:fldSimple>
      <w:bookmarkEnd w:id="2241"/>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05C51036"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ins w:id="2244" w:author="Tom Bergeron" w:date="2020-10-08T09:33:00Z">
              <w:r w:rsidR="006E32D5">
                <w:t xml:space="preserve">Figure </w:t>
              </w:r>
              <w:r w:rsidR="006E32D5">
                <w:rPr>
                  <w:noProof/>
                </w:rPr>
                <w:t>36</w:t>
              </w:r>
            </w:ins>
            <w:del w:id="2245" w:author="Tom Bergeron" w:date="2020-10-08T09:33:00Z">
              <w:r w:rsidR="0013342E" w:rsidDel="006E32D5">
                <w:delText xml:space="preserve">Figure </w:delText>
              </w:r>
              <w:r w:rsidR="0013342E" w:rsidDel="006E32D5">
                <w:rPr>
                  <w:noProof/>
                </w:rPr>
                <w:delText>38</w:delText>
              </w:r>
            </w:del>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BBDC1C8" w:rsidR="00926297" w:rsidRDefault="00926297" w:rsidP="00192FFB">
            <w:pPr>
              <w:pStyle w:val="Caption"/>
            </w:pPr>
            <w:bookmarkStart w:id="2246" w:name="_Ref220308041"/>
            <w:r>
              <w:t xml:space="preserve">Figure </w:t>
            </w:r>
            <w:fldSimple w:instr=" SEQ Figure \* ARABIC ">
              <w:ins w:id="2247" w:author="Tom Bergeron" w:date="2020-10-08T09:33:00Z">
                <w:r w:rsidR="006E32D5">
                  <w:rPr>
                    <w:noProof/>
                  </w:rPr>
                  <w:t>36</w:t>
                </w:r>
              </w:ins>
              <w:del w:id="2248" w:author="Tom Bergeron" w:date="2020-10-08T09:33:00Z">
                <w:r w:rsidR="0013342E" w:rsidDel="006E32D5">
                  <w:rPr>
                    <w:noProof/>
                  </w:rPr>
                  <w:delText>38</w:delText>
                </w:r>
              </w:del>
            </w:fldSimple>
            <w:bookmarkEnd w:id="2246"/>
            <w:r>
              <w:t>: Reset</w:t>
            </w:r>
          </w:p>
        </w:tc>
      </w:tr>
    </w:tbl>
    <w:p w14:paraId="3C5790A4" w14:textId="77777777" w:rsidR="00515180" w:rsidRDefault="00515180" w:rsidP="00515180">
      <w:pPr>
        <w:pStyle w:val="Heading4"/>
        <w:rPr>
          <w:ins w:id="2249" w:author="Tom Bergeron" w:date="2020-09-29T16:00:00Z"/>
          <w:lang w:val="en"/>
        </w:rPr>
      </w:pPr>
      <w:bookmarkStart w:id="2250" w:name="_Toc469043331"/>
      <w:bookmarkStart w:id="2251" w:name="_Toc469044965"/>
      <w:bookmarkStart w:id="2252" w:name="_Toc469139261"/>
      <w:bookmarkStart w:id="2253" w:name="_Toc469152706"/>
      <w:bookmarkStart w:id="2254" w:name="_Toc491174805"/>
      <w:bookmarkStart w:id="2255" w:name="_Toc491337786"/>
      <w:bookmarkStart w:id="2256" w:name="_Toc491337960"/>
      <w:bookmarkStart w:id="2257" w:name="_Toc491338733"/>
      <w:bookmarkStart w:id="2258" w:name="_Toc532855715"/>
      <w:bookmarkStart w:id="2259" w:name="_Toc532856737"/>
      <w:ins w:id="2260" w:author="Tom Bergeron" w:date="2020-09-29T16:00:00Z">
        <w:r>
          <w:rPr>
            <w:lang w:val="en"/>
          </w:rPr>
          <w:t>Pointer Slopes</w:t>
        </w:r>
      </w:ins>
    </w:p>
    <w:p w14:paraId="0654B661" w14:textId="77777777" w:rsidR="00515180" w:rsidRDefault="00515180" w:rsidP="00515180">
      <w:pPr>
        <w:rPr>
          <w:ins w:id="2261" w:author="Tom Bergeron" w:date="2020-09-29T16:00:00Z"/>
        </w:rPr>
      </w:pPr>
      <w:ins w:id="2262" w:author="Tom Bergeron" w:date="2020-09-29T16:00: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7AE54FB2" w14:textId="77777777" w:rsidR="00515180" w:rsidRDefault="00515180" w:rsidP="00515180">
      <w:pPr>
        <w:jc w:val="center"/>
        <w:rPr>
          <w:ins w:id="2263" w:author="Tom Bergeron" w:date="2020-09-29T16:00:00Z"/>
        </w:rPr>
      </w:pPr>
      <w:ins w:id="2264" w:author="Tom Bergeron" w:date="2020-09-29T16:00:00Z">
        <w:r>
          <w:rPr>
            <w:noProof/>
          </w:rPr>
          <w:drawing>
            <wp:inline distT="0" distB="0" distL="0" distR="0" wp14:anchorId="00179B68" wp14:editId="24B19A6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87">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4A2F632A" w14:textId="77777777" w:rsidR="00515180" w:rsidRDefault="00515180" w:rsidP="00515180">
      <w:pPr>
        <w:rPr>
          <w:ins w:id="2265" w:author="Tom Bergeron" w:date="2020-09-29T16:00:00Z"/>
        </w:rPr>
      </w:pPr>
    </w:p>
    <w:p w14:paraId="16FC13B5" w14:textId="77777777" w:rsidR="00515180" w:rsidRDefault="00515180" w:rsidP="00515180">
      <w:pPr>
        <w:rPr>
          <w:ins w:id="2266" w:author="Tom Bergeron" w:date="2020-09-29T16:00:00Z"/>
        </w:rPr>
      </w:pPr>
    </w:p>
    <w:p w14:paraId="5F8CCB3D" w14:textId="77777777" w:rsidR="00515180" w:rsidRDefault="00515180" w:rsidP="00515180">
      <w:pPr>
        <w:rPr>
          <w:ins w:id="2267" w:author="Tom Bergeron" w:date="2020-09-29T16:00:00Z"/>
        </w:rPr>
      </w:pPr>
    </w:p>
    <w:p w14:paraId="375DBDC0" w14:textId="77777777" w:rsidR="00515180" w:rsidRDefault="00515180" w:rsidP="00515180">
      <w:pPr>
        <w:rPr>
          <w:ins w:id="2268" w:author="Tom Bergeron" w:date="2020-09-29T16:00:00Z"/>
        </w:rPr>
      </w:pPr>
      <w:ins w:id="2269" w:author="Tom Bergeron" w:date="2020-09-29T16:00: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22453961" w14:textId="77777777" w:rsidR="00515180" w:rsidRDefault="00515180" w:rsidP="00515180">
      <w:pPr>
        <w:rPr>
          <w:ins w:id="2270" w:author="Tom Bergeron" w:date="2020-09-29T16:00:00Z"/>
        </w:rPr>
      </w:pPr>
    </w:p>
    <w:p w14:paraId="54B714C8" w14:textId="77777777" w:rsidR="00515180" w:rsidRDefault="00515180" w:rsidP="00515180">
      <w:pPr>
        <w:rPr>
          <w:ins w:id="2271" w:author="Tom Bergeron" w:date="2020-09-29T16:00:00Z"/>
        </w:rPr>
      </w:pPr>
      <w:ins w:id="2272" w:author="Tom Bergeron" w:date="2020-09-29T16:00: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0EA50EA2" w14:textId="77777777" w:rsidR="00515180" w:rsidRDefault="00515180" w:rsidP="00515180">
      <w:pPr>
        <w:jc w:val="center"/>
        <w:rPr>
          <w:ins w:id="2273" w:author="Tom Bergeron" w:date="2020-09-29T16:00:00Z"/>
        </w:rPr>
      </w:pPr>
      <w:ins w:id="2274" w:author="Tom Bergeron" w:date="2020-09-29T16:00:00Z">
        <w:r>
          <w:rPr>
            <w:noProof/>
          </w:rPr>
          <w:drawing>
            <wp:inline distT="0" distB="0" distL="0" distR="0" wp14:anchorId="4C7E49E6" wp14:editId="23E5DF2A">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88">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6D2F0563" w14:textId="77777777" w:rsidR="00515180" w:rsidRDefault="00515180" w:rsidP="00515180">
      <w:pPr>
        <w:jc w:val="center"/>
        <w:rPr>
          <w:ins w:id="2275" w:author="Tom Bergeron" w:date="2020-09-29T16:00:00Z"/>
        </w:rPr>
      </w:pPr>
    </w:p>
    <w:p w14:paraId="3FEE8B12" w14:textId="77777777" w:rsidR="00515180" w:rsidRDefault="00515180" w:rsidP="00515180">
      <w:pPr>
        <w:jc w:val="center"/>
        <w:rPr>
          <w:ins w:id="2276" w:author="Tom Bergeron" w:date="2020-09-29T16:00:00Z"/>
        </w:rPr>
      </w:pPr>
      <w:ins w:id="2277" w:author="Tom Bergeron" w:date="2020-09-29T16:00:00Z">
        <w:r>
          <w:rPr>
            <w:noProof/>
          </w:rPr>
          <w:drawing>
            <wp:inline distT="0" distB="0" distL="0" distR="0" wp14:anchorId="44AF033B" wp14:editId="091BD863">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3D59FECA" w14:textId="77777777" w:rsidR="00515180" w:rsidRDefault="00515180" w:rsidP="00515180">
      <w:pPr>
        <w:jc w:val="center"/>
        <w:rPr>
          <w:ins w:id="2278" w:author="Tom Bergeron" w:date="2020-09-29T16:00:00Z"/>
        </w:rPr>
      </w:pPr>
    </w:p>
    <w:p w14:paraId="40906FA3" w14:textId="56F83090" w:rsidR="00515180" w:rsidRDefault="00515180" w:rsidP="00515180">
      <w:pPr>
        <w:rPr>
          <w:ins w:id="2279" w:author="Tom Bergeron" w:date="2020-09-29T16:00:00Z"/>
        </w:rPr>
      </w:pPr>
      <w:ins w:id="2280" w:author="Tom Bergeron" w:date="2020-09-29T16:00: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p w14:paraId="0A6BDA2F" w14:textId="669DF6B1" w:rsidR="00515180" w:rsidRDefault="00515180" w:rsidP="00515180">
      <w:pPr>
        <w:rPr>
          <w:ins w:id="2281" w:author="Tom Bergeron" w:date="2020-09-29T16:00:00Z"/>
        </w:rPr>
      </w:pPr>
    </w:p>
    <w:p w14:paraId="550DD84A" w14:textId="77777777" w:rsidR="00515180" w:rsidRDefault="00515180" w:rsidP="00515180">
      <w:pPr>
        <w:rPr>
          <w:ins w:id="2282" w:author="Tom Bergeron" w:date="2020-09-29T16:00:00Z"/>
        </w:rPr>
      </w:pPr>
    </w:p>
    <w:p w14:paraId="4CDAD970" w14:textId="77777777" w:rsidR="00BC363E" w:rsidRDefault="00BB7A5C" w:rsidP="008F51FF">
      <w:pPr>
        <w:pStyle w:val="Heading3"/>
      </w:pPr>
      <w:bookmarkStart w:id="2283" w:name="_Toc53042159"/>
      <w:bookmarkStart w:id="2284" w:name="_Toc53042344"/>
      <w:r>
        <w:t xml:space="preserve">Profile </w:t>
      </w:r>
      <w:r w:rsidR="00C653DF">
        <w:t>Screen Buttons</w:t>
      </w:r>
      <w:bookmarkEnd w:id="2250"/>
      <w:bookmarkEnd w:id="2251"/>
      <w:bookmarkEnd w:id="2252"/>
      <w:bookmarkEnd w:id="2253"/>
      <w:bookmarkEnd w:id="2254"/>
      <w:bookmarkEnd w:id="2255"/>
      <w:bookmarkEnd w:id="2256"/>
      <w:bookmarkEnd w:id="2257"/>
      <w:bookmarkEnd w:id="2258"/>
      <w:bookmarkEnd w:id="2259"/>
      <w:bookmarkEnd w:id="2283"/>
      <w:bookmarkEnd w:id="2284"/>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285" w:name="_Toc494599913"/>
      <w:r>
        <w:rPr>
          <w:noProof/>
        </w:rPr>
        <w:br w:type="page"/>
      </w:r>
      <w:bookmarkEnd w:id="2285"/>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2286" w:name="_Toc469043332"/>
            <w:bookmarkStart w:id="2287" w:name="_Toc469044966"/>
            <w:bookmarkStart w:id="2288" w:name="_Toc469139262"/>
            <w:bookmarkStart w:id="2289" w:name="_Toc469152707"/>
            <w:bookmarkStart w:id="2290" w:name="_Toc491174806"/>
            <w:bookmarkStart w:id="2291" w:name="_Toc491337787"/>
            <w:bookmarkStart w:id="2292" w:name="_Toc491337961"/>
            <w:bookmarkStart w:id="2293" w:name="_Toc491338734"/>
            <w:bookmarkStart w:id="2294" w:name="_Toc532855716"/>
            <w:bookmarkStart w:id="2295" w:name="_Toc532856738"/>
            <w:bookmarkStart w:id="2296" w:name="_Toc53042160"/>
            <w:bookmarkStart w:id="2297" w:name="_Toc53042345"/>
            <w:r w:rsidRPr="00541318">
              <w:lastRenderedPageBreak/>
              <w:t xml:space="preserve">Exit </w:t>
            </w:r>
            <w:proofErr w:type="gramStart"/>
            <w:r w:rsidRPr="00541318">
              <w:t>The</w:t>
            </w:r>
            <w:proofErr w:type="gramEnd"/>
            <w:r w:rsidRPr="00541318">
              <w:t xml:space="preserve"> Graph Screen</w:t>
            </w:r>
            <w:bookmarkEnd w:id="2286"/>
            <w:bookmarkEnd w:id="2287"/>
            <w:bookmarkEnd w:id="2288"/>
            <w:bookmarkEnd w:id="2289"/>
            <w:bookmarkEnd w:id="2290"/>
            <w:bookmarkEnd w:id="2291"/>
            <w:bookmarkEnd w:id="2292"/>
            <w:bookmarkEnd w:id="2293"/>
            <w:bookmarkEnd w:id="2294"/>
            <w:bookmarkEnd w:id="2295"/>
            <w:bookmarkEnd w:id="2296"/>
            <w:bookmarkEnd w:id="2297"/>
          </w:p>
          <w:p w14:paraId="736CBDE5" w14:textId="55532DA4"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30ADE8B" w:rsidR="000613A2" w:rsidRDefault="00C43BA2" w:rsidP="00192FFB">
            <w:r>
              <w:rPr>
                <w:noProof/>
              </w:rPr>
              <w:drawing>
                <wp:inline distT="0" distB="0" distL="0" distR="0" wp14:anchorId="3D06F2B2" wp14:editId="3240BAE5">
                  <wp:extent cx="2552700" cy="959662"/>
                  <wp:effectExtent l="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3">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77DD0ACF"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ins w:id="2298" w:author="Tom Bergeron" w:date="2020-10-08T09:33:00Z">
              <w:r w:rsidR="006E32D5">
                <w:rPr>
                  <w:rFonts w:ascii="Arial" w:hAnsi="Arial" w:cs="Arial"/>
                  <w:noProof/>
                  <w:sz w:val="16"/>
                  <w:szCs w:val="16"/>
                </w:rPr>
                <w:t>37</w:t>
              </w:r>
            </w:ins>
            <w:del w:id="2299" w:author="Tom Bergeron" w:date="2020-10-08T09:33:00Z">
              <w:r w:rsidR="0013342E" w:rsidDel="006E32D5">
                <w:rPr>
                  <w:rFonts w:ascii="Arial" w:hAnsi="Arial" w:cs="Arial"/>
                  <w:noProof/>
                  <w:sz w:val="16"/>
                  <w:szCs w:val="16"/>
                </w:rPr>
                <w:delText>39</w:delText>
              </w:r>
            </w:del>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03085EE7" w:rsidR="000613A2" w:rsidRDefault="00C43BA2" w:rsidP="00192FFB">
            <w:r>
              <w:rPr>
                <w:noProof/>
              </w:rPr>
              <w:drawing>
                <wp:inline distT="0" distB="0" distL="0" distR="0" wp14:anchorId="0696D9F8" wp14:editId="2B4EEA2A">
                  <wp:extent cx="3079750" cy="969019"/>
                  <wp:effectExtent l="0" t="0" r="635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4">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011393E3" w:rsidR="000613A2" w:rsidRPr="00673430" w:rsidRDefault="000613A2" w:rsidP="00192FFB">
            <w:pPr>
              <w:pStyle w:val="Caption"/>
            </w:pPr>
            <w:r w:rsidRPr="00673430">
              <w:t xml:space="preserve">Figure </w:t>
            </w:r>
            <w:fldSimple w:instr=" SEQ Figure \* ARABIC ">
              <w:ins w:id="2300" w:author="Tom Bergeron" w:date="2020-10-08T09:33:00Z">
                <w:r w:rsidR="006E32D5">
                  <w:rPr>
                    <w:noProof/>
                  </w:rPr>
                  <w:t>38</w:t>
                </w:r>
              </w:ins>
              <w:del w:id="2301" w:author="Tom Bergeron" w:date="2020-10-08T09:33:00Z">
                <w:r w:rsidR="0013342E" w:rsidDel="006E32D5">
                  <w:rPr>
                    <w:noProof/>
                  </w:rPr>
                  <w:delText>40</w:delText>
                </w:r>
              </w:del>
            </w:fldSimple>
          </w:p>
          <w:p w14:paraId="717EF846" w14:textId="77777777" w:rsidR="000613A2" w:rsidRDefault="000613A2" w:rsidP="00192FFB"/>
        </w:tc>
      </w:tr>
    </w:tbl>
    <w:p w14:paraId="4CD0CDF4" w14:textId="77777777" w:rsidR="000613A2" w:rsidRPr="00673430" w:rsidRDefault="000613A2" w:rsidP="000613A2"/>
    <w:p w14:paraId="0179EEA6" w14:textId="26620519"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6D4A8B">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3FDE004B" w:rsidR="00BC363E" w:rsidRDefault="00BC363E" w:rsidP="00BC363E">
      <w:pPr>
        <w:pStyle w:val="Caption"/>
      </w:pPr>
      <w:r>
        <w:t xml:space="preserve">Figure </w:t>
      </w:r>
      <w:fldSimple w:instr=" SEQ Figure \* ARABIC ">
        <w:ins w:id="2302" w:author="Tom Bergeron" w:date="2020-10-08T09:33:00Z">
          <w:r w:rsidR="006E32D5">
            <w:rPr>
              <w:noProof/>
            </w:rPr>
            <w:t>39</w:t>
          </w:r>
        </w:ins>
        <w:del w:id="2303" w:author="Tom Bergeron" w:date="2020-10-08T09:33:00Z">
          <w:r w:rsidR="0013342E" w:rsidDel="006E32D5">
            <w:rPr>
              <w:noProof/>
            </w:rPr>
            <w:delText>41</w:delText>
          </w:r>
        </w:del>
      </w:fldSimple>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6CF4CEAE"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ins w:id="2304" w:author="Tom Bergeron" w:date="2020-10-08T09:33:00Z">
              <w:r w:rsidR="006E32D5" w:rsidRPr="00673430">
                <w:t xml:space="preserve">Figure </w:t>
              </w:r>
              <w:r w:rsidR="006E32D5">
                <w:rPr>
                  <w:noProof/>
                </w:rPr>
                <w:t>40</w:t>
              </w:r>
            </w:ins>
            <w:del w:id="2305" w:author="Tom Bergeron" w:date="2020-10-08T09:33:00Z">
              <w:r w:rsidR="0013342E" w:rsidRPr="00673430" w:rsidDel="006E32D5">
                <w:delText xml:space="preserve">Figure </w:delText>
              </w:r>
              <w:r w:rsidR="0013342E" w:rsidDel="006E32D5">
                <w:rPr>
                  <w:noProof/>
                </w:rPr>
                <w:delText>42</w:delText>
              </w:r>
            </w:del>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3BE74278" w:rsidR="000613A2" w:rsidRPr="00673430" w:rsidRDefault="000613A2" w:rsidP="000613A2">
            <w:pPr>
              <w:pStyle w:val="Caption"/>
            </w:pPr>
            <w:bookmarkStart w:id="2306" w:name="_Ref270084164"/>
            <w:r w:rsidRPr="00673430">
              <w:t xml:space="preserve">Figure </w:t>
            </w:r>
            <w:fldSimple w:instr=" SEQ Figure \* ARABIC ">
              <w:ins w:id="2307" w:author="Tom Bergeron" w:date="2020-10-08T09:33:00Z">
                <w:r w:rsidR="006E32D5">
                  <w:rPr>
                    <w:noProof/>
                  </w:rPr>
                  <w:t>40</w:t>
                </w:r>
              </w:ins>
              <w:del w:id="2308" w:author="Tom Bergeron" w:date="2020-10-08T09:33:00Z">
                <w:r w:rsidR="0013342E" w:rsidDel="006E32D5">
                  <w:rPr>
                    <w:noProof/>
                  </w:rPr>
                  <w:delText>42</w:delText>
                </w:r>
              </w:del>
            </w:fldSimple>
            <w:bookmarkEnd w:id="2306"/>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3C29A88"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ins w:id="2309" w:author="Tom Bergeron" w:date="2020-10-08T09:33:00Z">
              <w:r w:rsidR="006E32D5">
                <w:rPr>
                  <w:rFonts w:ascii="Arial" w:hAnsi="Arial" w:cs="Arial"/>
                  <w:noProof/>
                  <w:sz w:val="16"/>
                  <w:szCs w:val="16"/>
                </w:rPr>
                <w:t>41</w:t>
              </w:r>
            </w:ins>
            <w:del w:id="2310" w:author="Tom Bergeron" w:date="2020-10-08T09:33:00Z">
              <w:r w:rsidR="0013342E" w:rsidDel="006E32D5">
                <w:rPr>
                  <w:rFonts w:ascii="Arial" w:hAnsi="Arial" w:cs="Arial"/>
                  <w:noProof/>
                  <w:sz w:val="16"/>
                  <w:szCs w:val="16"/>
                </w:rPr>
                <w:delText>43</w:delText>
              </w:r>
            </w:del>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3083534"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6D4A8B">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085BA702"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ins w:id="2311" w:author="Tom Bergeron" w:date="2020-10-08T09:33:00Z">
        <w:r w:rsidR="006E32D5" w:rsidRPr="006E32D5">
          <w:rPr>
            <w:color w:val="365F91"/>
            <w:rPrChange w:id="2312" w:author="Tom Bergeron" w:date="2020-10-08T09:33:00Z">
              <w:rPr/>
            </w:rPrChange>
          </w:rPr>
          <w:t>Printing</w:t>
        </w:r>
      </w:ins>
      <w:del w:id="2313" w:author="Tom Bergeron" w:date="2020-10-08T09:33:00Z">
        <w:r w:rsidR="0013342E" w:rsidRPr="0013342E" w:rsidDel="006E32D5">
          <w:rPr>
            <w:color w:val="365F91"/>
          </w:rPr>
          <w:delText>Printing</w:delText>
        </w:r>
      </w:del>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314" w:name="_Toc469043333"/>
      <w:bookmarkStart w:id="2315" w:name="_Toc469044967"/>
      <w:bookmarkStart w:id="2316" w:name="_Toc469139263"/>
      <w:bookmarkStart w:id="2317" w:name="_Toc469152708"/>
      <w:bookmarkStart w:id="2318" w:name="_Toc491174807"/>
      <w:bookmarkStart w:id="2319" w:name="_Toc491337788"/>
      <w:bookmarkStart w:id="2320" w:name="_Toc491337962"/>
      <w:bookmarkStart w:id="2321" w:name="_Toc491338735"/>
      <w:bookmarkStart w:id="2322" w:name="_Toc532855717"/>
      <w:bookmarkStart w:id="2323" w:name="_Toc532856739"/>
      <w:bookmarkStart w:id="2324" w:name="_Toc53042161"/>
      <w:bookmarkStart w:id="2325" w:name="_Toc53042346"/>
      <w:r w:rsidR="006E2A52">
        <w:lastRenderedPageBreak/>
        <w:t xml:space="preserve">Description </w:t>
      </w:r>
      <w:r>
        <w:t>Tab</w:t>
      </w:r>
      <w:bookmarkEnd w:id="2314"/>
      <w:bookmarkEnd w:id="2315"/>
      <w:bookmarkEnd w:id="2316"/>
      <w:bookmarkEnd w:id="2317"/>
      <w:bookmarkEnd w:id="2318"/>
      <w:bookmarkEnd w:id="2319"/>
      <w:bookmarkEnd w:id="2320"/>
      <w:bookmarkEnd w:id="2321"/>
      <w:bookmarkEnd w:id="2322"/>
      <w:bookmarkEnd w:id="2323"/>
      <w:bookmarkEnd w:id="2324"/>
      <w:bookmarkEnd w:id="2325"/>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2AD61B93" w:rsidR="008708F9" w:rsidRDefault="00133461" w:rsidP="00F5043F">
      <w:pPr>
        <w:pStyle w:val="Caption"/>
      </w:pPr>
      <w:r>
        <w:t xml:space="preserve">Figure </w:t>
      </w:r>
      <w:fldSimple w:instr=" SEQ Figure \* ARABIC ">
        <w:ins w:id="2326" w:author="Tom Bergeron" w:date="2020-10-08T09:33:00Z">
          <w:r w:rsidR="006E32D5">
            <w:rPr>
              <w:noProof/>
            </w:rPr>
            <w:t>42</w:t>
          </w:r>
        </w:ins>
        <w:del w:id="2327" w:author="Tom Bergeron" w:date="2020-10-08T09:33:00Z">
          <w:r w:rsidR="0013342E" w:rsidDel="006E32D5">
            <w:rPr>
              <w:noProof/>
            </w:rPr>
            <w:delText>44</w:delText>
          </w:r>
        </w:del>
      </w:fldSimple>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328" w:name="_Profile_Optimization_with_the_KIC_N"/>
      <w:bookmarkStart w:id="2329" w:name="_Toc176001788"/>
      <w:bookmarkStart w:id="2330" w:name="_Ref187209815"/>
      <w:bookmarkStart w:id="2331" w:name="_Ref91061591"/>
      <w:bookmarkStart w:id="2332" w:name="_Toc119468097"/>
      <w:bookmarkStart w:id="2333" w:name="_Toc488490456"/>
      <w:bookmarkEnd w:id="2134"/>
      <w:bookmarkEnd w:id="2135"/>
      <w:bookmarkEnd w:id="2328"/>
    </w:p>
    <w:p w14:paraId="67994041" w14:textId="77777777" w:rsidR="0027112C" w:rsidRPr="00673430" w:rsidRDefault="00754243">
      <w:pPr>
        <w:pStyle w:val="Heading2"/>
      </w:pPr>
      <w:bookmarkStart w:id="2334" w:name="_Toc329784614"/>
      <w:bookmarkEnd w:id="2329"/>
      <w:bookmarkEnd w:id="2330"/>
      <w:r>
        <w:br w:type="page"/>
      </w:r>
      <w:bookmarkStart w:id="2335" w:name="_Toc469043334"/>
      <w:bookmarkStart w:id="2336" w:name="_Toc469044968"/>
      <w:bookmarkStart w:id="2337" w:name="_Toc469139264"/>
      <w:bookmarkStart w:id="2338" w:name="_Toc469152709"/>
      <w:bookmarkStart w:id="2339" w:name="_Toc491174808"/>
      <w:bookmarkStart w:id="2340" w:name="_Toc491337789"/>
      <w:bookmarkStart w:id="2341" w:name="_Toc491337963"/>
      <w:bookmarkStart w:id="2342" w:name="_Toc491338736"/>
      <w:bookmarkStart w:id="2343" w:name="_Toc532855718"/>
      <w:bookmarkStart w:id="2344" w:name="_Toc532856740"/>
      <w:bookmarkStart w:id="2345" w:name="_Toc53042022"/>
      <w:bookmarkStart w:id="2346" w:name="_Toc53042162"/>
      <w:bookmarkStart w:id="2347" w:name="_Toc53042347"/>
      <w:r w:rsidR="0027112C" w:rsidRPr="00673430">
        <w:lastRenderedPageBreak/>
        <w:t xml:space="preserve">Manual </w:t>
      </w:r>
      <w:r>
        <w:t>P</w:t>
      </w:r>
      <w:r w:rsidRPr="00673430">
        <w:t xml:space="preserve">rofile </w:t>
      </w:r>
      <w:r>
        <w:t>P</w:t>
      </w:r>
      <w:r w:rsidRPr="00673430">
        <w:t>rediction</w:t>
      </w:r>
      <w:bookmarkEnd w:id="2331"/>
      <w:bookmarkEnd w:id="2332"/>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348" w:name="_Toc469043335"/>
      <w:bookmarkStart w:id="2349" w:name="_Toc469044969"/>
      <w:bookmarkStart w:id="2350" w:name="_Toc469139265"/>
      <w:bookmarkStart w:id="2351" w:name="_Toc469152710"/>
      <w:bookmarkStart w:id="2352" w:name="_Toc491174809"/>
      <w:bookmarkStart w:id="2353" w:name="_Toc491337790"/>
      <w:bookmarkStart w:id="2354" w:name="_Toc491337964"/>
      <w:bookmarkStart w:id="2355" w:name="_Toc491338737"/>
      <w:bookmarkStart w:id="2356" w:name="_Toc532855719"/>
      <w:bookmarkStart w:id="2357" w:name="_Toc532856741"/>
      <w:bookmarkStart w:id="2358" w:name="_Toc53042163"/>
      <w:bookmarkStart w:id="2359" w:name="_Toc53042348"/>
      <w:r>
        <w:t>Predict</w:t>
      </w:r>
      <w:r w:rsidR="00671E0B">
        <w:t xml:space="preserve"> </w:t>
      </w:r>
      <w:r w:rsidR="00C653DF">
        <w:t>C</w:t>
      </w:r>
      <w:r w:rsidR="00C653DF" w:rsidRPr="00673430">
        <w:t>hanges</w:t>
      </w:r>
      <w:bookmarkEnd w:id="2348"/>
      <w:bookmarkEnd w:id="2349"/>
      <w:bookmarkEnd w:id="2350"/>
      <w:bookmarkEnd w:id="2351"/>
      <w:bookmarkEnd w:id="2352"/>
      <w:bookmarkEnd w:id="2353"/>
      <w:bookmarkEnd w:id="2354"/>
      <w:bookmarkEnd w:id="2355"/>
      <w:bookmarkEnd w:id="2356"/>
      <w:bookmarkEnd w:id="2357"/>
      <w:bookmarkEnd w:id="2358"/>
      <w:bookmarkEnd w:id="2359"/>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6C3C68DC"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ins w:id="2360" w:author="Tom Bergeron" w:date="2020-10-08T09:33:00Z">
        <w:r w:rsidR="006E32D5">
          <w:t xml:space="preserve">Figure </w:t>
        </w:r>
        <w:r w:rsidR="006E32D5">
          <w:rPr>
            <w:noProof/>
          </w:rPr>
          <w:t>43</w:t>
        </w:r>
      </w:ins>
      <w:del w:id="2361" w:author="Tom Bergeron" w:date="2020-10-08T09:33:00Z">
        <w:r w:rsidR="0013342E" w:rsidDel="006E32D5">
          <w:delText xml:space="preserve">Figure </w:delText>
        </w:r>
        <w:r w:rsidR="0013342E" w:rsidDel="006E32D5">
          <w:rPr>
            <w:noProof/>
          </w:rPr>
          <w:delText>45</w:delText>
        </w:r>
      </w:del>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613318F1" w:rsidR="0027112C" w:rsidRDefault="00133461" w:rsidP="00F5043F">
      <w:pPr>
        <w:pStyle w:val="Caption"/>
      </w:pPr>
      <w:bookmarkStart w:id="2362" w:name="_Ref185832902"/>
      <w:r>
        <w:t xml:space="preserve">Figure </w:t>
      </w:r>
      <w:fldSimple w:instr=" SEQ Figure \* ARABIC ">
        <w:ins w:id="2363" w:author="Tom Bergeron" w:date="2020-10-08T09:33:00Z">
          <w:r w:rsidR="006E32D5">
            <w:rPr>
              <w:noProof/>
            </w:rPr>
            <w:t>43</w:t>
          </w:r>
        </w:ins>
        <w:del w:id="2364" w:author="Tom Bergeron" w:date="2020-10-08T09:33:00Z">
          <w:r w:rsidR="0013342E" w:rsidDel="006E32D5">
            <w:rPr>
              <w:noProof/>
            </w:rPr>
            <w:delText>45</w:delText>
          </w:r>
        </w:del>
      </w:fldSimple>
      <w:bookmarkEnd w:id="2362"/>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365" w:name="_Dealing_With_Different_Top_and_Bott"/>
      <w:bookmarkStart w:id="2366" w:name="_Ref91061109"/>
      <w:bookmarkStart w:id="2367" w:name="_Toc119468098"/>
      <w:bookmarkEnd w:id="2365"/>
      <w:r>
        <w:br w:type="page"/>
      </w:r>
      <w:bookmarkStart w:id="2368" w:name="_Toc329784615"/>
      <w:bookmarkStart w:id="2369" w:name="_Toc469043336"/>
      <w:bookmarkStart w:id="2370" w:name="_Toc469044970"/>
      <w:bookmarkStart w:id="2371" w:name="_Toc469139266"/>
      <w:bookmarkStart w:id="2372" w:name="_Toc469152711"/>
      <w:bookmarkStart w:id="2373" w:name="_Toc491174810"/>
      <w:bookmarkStart w:id="2374" w:name="_Toc491337791"/>
      <w:bookmarkStart w:id="2375" w:name="_Toc491337965"/>
      <w:bookmarkStart w:id="2376" w:name="_Toc491338738"/>
      <w:bookmarkStart w:id="2377" w:name="_Toc532855720"/>
      <w:bookmarkStart w:id="2378" w:name="_Toc532856742"/>
      <w:bookmarkStart w:id="2379" w:name="_Toc53042023"/>
      <w:bookmarkStart w:id="2380" w:name="_Toc53042164"/>
      <w:bookmarkStart w:id="2381" w:name="_Toc53042349"/>
      <w:r w:rsidR="003F6142">
        <w:lastRenderedPageBreak/>
        <w:t>Set</w:t>
      </w:r>
      <w:r w:rsidR="00910E39">
        <w:t xml:space="preserve"> </w:t>
      </w:r>
      <w:r>
        <w:t xml:space="preserve">Different Top </w:t>
      </w:r>
      <w:r w:rsidR="003F6142">
        <w:t>a</w:t>
      </w:r>
      <w:r>
        <w:t>nd Bottom Set Point Temperatures</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14:paraId="30358E5A" w14:textId="77777777" w:rsidR="00A646A2" w:rsidRPr="00A646A2" w:rsidRDefault="00A646A2" w:rsidP="00737029"/>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19261052"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2382" w:author="Tom Bergeron" w:date="2020-10-08T09:33:00Z">
              <w:r w:rsidR="006E32D5" w:rsidRPr="003F6142">
                <w:t xml:space="preserve">Figure </w:t>
              </w:r>
              <w:r w:rsidR="006E32D5">
                <w:rPr>
                  <w:noProof/>
                </w:rPr>
                <w:t>44</w:t>
              </w:r>
            </w:ins>
            <w:del w:id="2383" w:author="Tom Bergeron" w:date="2020-10-08T09:33:00Z">
              <w:r w:rsidR="0013342E" w:rsidRPr="003F6142" w:rsidDel="006E32D5">
                <w:delText xml:space="preserve">Figure </w:delText>
              </w:r>
              <w:r w:rsidR="0013342E" w:rsidDel="006E32D5">
                <w:rPr>
                  <w:noProof/>
                </w:rPr>
                <w:delText>46</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CEDF66F" w:rsidR="000613A2" w:rsidRPr="003F6142" w:rsidRDefault="00D12DB7" w:rsidP="00224600">
            <w:r>
              <w:rPr>
                <w:noProof/>
              </w:rPr>
              <w:drawing>
                <wp:inline distT="0" distB="0" distL="0" distR="0" wp14:anchorId="0AA1FFF4" wp14:editId="331696D2">
                  <wp:extent cx="3919035" cy="2953512"/>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6FCF271B" w:rsidR="000613A2" w:rsidRPr="003F6142" w:rsidRDefault="000613A2" w:rsidP="003F6142">
            <w:pPr>
              <w:pStyle w:val="Caption"/>
              <w:rPr>
                <w:rFonts w:ascii="Trebuchet MS" w:hAnsi="Trebuchet MS"/>
                <w:sz w:val="24"/>
                <w:szCs w:val="24"/>
              </w:rPr>
            </w:pPr>
            <w:bookmarkStart w:id="2384" w:name="_Ref185833331"/>
            <w:r w:rsidRPr="003F6142">
              <w:t xml:space="preserve">Figure </w:t>
            </w:r>
            <w:fldSimple w:instr=" SEQ Figure \* ARABIC ">
              <w:ins w:id="2385" w:author="Tom Bergeron" w:date="2020-10-08T09:33:00Z">
                <w:r w:rsidR="006E32D5">
                  <w:rPr>
                    <w:noProof/>
                  </w:rPr>
                  <w:t>44</w:t>
                </w:r>
              </w:ins>
              <w:del w:id="2386" w:author="Tom Bergeron" w:date="2020-10-08T09:33:00Z">
                <w:r w:rsidR="0013342E" w:rsidDel="006E32D5">
                  <w:rPr>
                    <w:noProof/>
                  </w:rPr>
                  <w:delText>46</w:delText>
                </w:r>
              </w:del>
            </w:fldSimple>
            <w:bookmarkEnd w:id="2384"/>
            <w:r w:rsidR="00791E68" w:rsidRPr="003F6142">
              <w:t xml:space="preserve"> </w:t>
            </w:r>
            <w:r w:rsidR="00D12DB7">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387" w:name="_Toc469043337"/>
      <w:bookmarkStart w:id="2388" w:name="_Toc469044971"/>
      <w:bookmarkStart w:id="2389" w:name="_Toc469139267"/>
      <w:bookmarkStart w:id="2390" w:name="_Toc469152712"/>
      <w:bookmarkStart w:id="2391" w:name="_Toc491174811"/>
      <w:bookmarkStart w:id="2392" w:name="_Toc491337792"/>
      <w:bookmarkStart w:id="2393" w:name="_Toc491337966"/>
      <w:bookmarkStart w:id="2394" w:name="_Toc491338739"/>
      <w:bookmarkStart w:id="2395" w:name="_Toc532855721"/>
      <w:bookmarkStart w:id="2396" w:name="_Toc532856743"/>
      <w:bookmarkStart w:id="2397" w:name="_Toc53042165"/>
      <w:bookmarkStart w:id="2398" w:name="_Toc53042350"/>
      <w:r w:rsidR="0027112C" w:rsidRPr="00990904">
        <w:lastRenderedPageBreak/>
        <w:t xml:space="preserve">Profile </w:t>
      </w:r>
      <w:r>
        <w:t>G</w:t>
      </w:r>
      <w:r w:rsidRPr="00990904">
        <w:t xml:space="preserve">raph </w:t>
      </w:r>
      <w:r>
        <w:t>D</w:t>
      </w:r>
      <w:r w:rsidRPr="00990904">
        <w:t>isplay</w:t>
      </w:r>
      <w:bookmarkEnd w:id="2387"/>
      <w:bookmarkEnd w:id="2388"/>
      <w:bookmarkEnd w:id="2389"/>
      <w:bookmarkEnd w:id="2390"/>
      <w:bookmarkEnd w:id="2391"/>
      <w:bookmarkEnd w:id="2392"/>
      <w:bookmarkEnd w:id="2393"/>
      <w:bookmarkEnd w:id="2394"/>
      <w:bookmarkEnd w:id="2395"/>
      <w:bookmarkEnd w:id="2396"/>
      <w:bookmarkEnd w:id="2397"/>
      <w:bookmarkEnd w:id="2398"/>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32128"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6E32D5" w:rsidRDefault="006E32D5"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632128;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onvq5iUDAACo&#10;BwAADgAAAAAAAAAAAAAAAAAuAgAAZHJzL2Uyb0RvYy54bWxQSwECLQAUAAYACAAAACEAgRCFmOEA&#10;AAALAQAADwAAAAAAAAAAAAAAAAB/BQAAZHJzL2Rvd25yZXYueG1sUEsFBgAAAAAEAAQA8wAAAI0G&#10;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6E32D5" w:rsidRDefault="006E32D5"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16768"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6E32D5" w:rsidRDefault="006E32D5"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61676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aZDwMAAJUHAAAOAAAAZHJzL2Uyb0RvYy54bWy8Vdtu3CAQfa/Uf0C8N77E8e5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MCwaZDwMAAJUHAAAOAAAAAAAAAAAAAAAAAC4CAABk&#10;cnMvZTJvRG9jLnhtbFBLAQItABQABgAIAAAAIQASWMzC4QAAAAsBAAAPAAAAAAAAAAAAAAAAAGkF&#10;AABkcnMvZG93bnJldi54bWxQSwUGAAAAAAQABADzAAAAdw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6E32D5" w:rsidRDefault="006E32D5"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64B6F934" w:rsidR="0027112C" w:rsidRDefault="00133461" w:rsidP="00F5043F">
      <w:pPr>
        <w:pStyle w:val="Caption"/>
      </w:pPr>
      <w:bookmarkStart w:id="2399" w:name="_Ref469039218"/>
      <w:bookmarkStart w:id="2400" w:name="_Ref469039188"/>
      <w:r>
        <w:t xml:space="preserve">Figure </w:t>
      </w:r>
      <w:fldSimple w:instr=" SEQ Figure \* ARABIC ">
        <w:ins w:id="2401" w:author="Tom Bergeron" w:date="2020-10-08T09:33:00Z">
          <w:r w:rsidR="006E32D5">
            <w:rPr>
              <w:noProof/>
            </w:rPr>
            <w:t>45</w:t>
          </w:r>
        </w:ins>
        <w:del w:id="2402" w:author="Tom Bergeron" w:date="2020-10-08T09:33:00Z">
          <w:r w:rsidR="0013342E" w:rsidDel="006E32D5">
            <w:rPr>
              <w:noProof/>
            </w:rPr>
            <w:delText>47</w:delText>
          </w:r>
        </w:del>
      </w:fldSimple>
      <w:bookmarkEnd w:id="2399"/>
      <w:r w:rsidR="00226533">
        <w:t>: Profile Graph</w:t>
      </w:r>
      <w:r w:rsidR="00271F23">
        <w:t xml:space="preserve"> Display</w:t>
      </w:r>
      <w:bookmarkEnd w:id="2400"/>
    </w:p>
    <w:p w14:paraId="0C64FA56" w14:textId="77777777" w:rsidR="0027112C" w:rsidRDefault="0027112C" w:rsidP="002B6A04"/>
    <w:p w14:paraId="18E46546" w14:textId="77777777" w:rsidR="0027112C" w:rsidRDefault="0027112C" w:rsidP="0027112C"/>
    <w:p w14:paraId="0D0DF278" w14:textId="7D404C79"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CB7750">
        <w:t xml:space="preserve">Figure </w:t>
      </w:r>
      <w:r w:rsidR="00226533">
        <w:fldChar w:fldCharType="begin"/>
      </w:r>
      <w:r w:rsidR="00226533">
        <w:instrText xml:space="preserve"> REF _Ref185834496 \h </w:instrText>
      </w:r>
      <w:r w:rsidR="00226533">
        <w:fldChar w:fldCharType="separate"/>
      </w:r>
      <w:proofErr w:type="spellStart"/>
      <w:ins w:id="2403" w:author="Tom Bergeron" w:date="2020-10-08T09:33:00Z">
        <w:r w:rsidR="006E32D5" w:rsidRPr="00226533">
          <w:t>Figure</w:t>
        </w:r>
        <w:proofErr w:type="spellEnd"/>
        <w:r w:rsidR="006E32D5" w:rsidRPr="00226533">
          <w:t xml:space="preserve"> </w:t>
        </w:r>
        <w:r w:rsidR="006E32D5">
          <w:rPr>
            <w:noProof/>
          </w:rPr>
          <w:t>46</w:t>
        </w:r>
      </w:ins>
      <w:del w:id="2404" w:author="Tom Bergeron" w:date="2020-10-08T09:33:00Z">
        <w:r w:rsidR="0013342E" w:rsidDel="006E32D5">
          <w:rPr>
            <w:noProof/>
          </w:rPr>
          <w:delText>48</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617792"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6E32D5" w:rsidRDefault="006E32D5"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61779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6E32D5" w:rsidRDefault="006E32D5"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618816"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6E32D5" w:rsidRDefault="006E32D5"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61881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JY/ZDAOAwAAmwcAAA4AAAAAAAAAAAAAAAAALgIAAGRycy9l&#10;Mm9Eb2MueG1sUEsBAi0AFAAGAAgAAAAhAA0cBBreAAAACAEAAA8AAAAAAAAAAAAAAAAAaAUAAGRy&#10;cy9kb3ducmV2LnhtbFBLBQYAAAAABAAEAPMAAABz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6E32D5" w:rsidRDefault="006E32D5"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3">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5A72623D" w:rsidR="00133461" w:rsidRPr="00226533" w:rsidRDefault="00133461" w:rsidP="00226533">
      <w:pPr>
        <w:pStyle w:val="Caption"/>
      </w:pPr>
      <w:bookmarkStart w:id="2405" w:name="_Ref185834496"/>
      <w:r w:rsidRPr="00226533">
        <w:t xml:space="preserve">Figure </w:t>
      </w:r>
      <w:fldSimple w:instr=" SEQ Figure \* ARABIC ">
        <w:ins w:id="2406" w:author="Tom Bergeron" w:date="2020-10-08T09:33:00Z">
          <w:r w:rsidR="006E32D5">
            <w:rPr>
              <w:noProof/>
            </w:rPr>
            <w:t>46</w:t>
          </w:r>
        </w:ins>
        <w:del w:id="2407" w:author="Tom Bergeron" w:date="2020-10-08T09:33:00Z">
          <w:r w:rsidR="0013342E" w:rsidDel="006E32D5">
            <w:rPr>
              <w:noProof/>
            </w:rPr>
            <w:delText>48</w:delText>
          </w:r>
        </w:del>
      </w:fldSimple>
      <w:bookmarkEnd w:id="2405"/>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408" w:name="_Toc469043338"/>
      <w:bookmarkStart w:id="2409" w:name="_Toc469044972"/>
      <w:bookmarkStart w:id="2410" w:name="_Toc469139268"/>
      <w:bookmarkStart w:id="2411" w:name="_Toc469152713"/>
      <w:bookmarkStart w:id="2412" w:name="_Toc491174812"/>
      <w:bookmarkStart w:id="2413" w:name="_Toc491337793"/>
      <w:bookmarkStart w:id="2414" w:name="_Toc491337967"/>
      <w:bookmarkStart w:id="2415" w:name="_Toc491338740"/>
      <w:bookmarkStart w:id="2416" w:name="_Toc532855722"/>
      <w:bookmarkStart w:id="2417" w:name="_Toc532856744"/>
      <w:bookmarkStart w:id="2418" w:name="_Toc53042166"/>
      <w:bookmarkStart w:id="2419" w:name="_Toc53042351"/>
      <w:bookmarkEnd w:id="2333"/>
      <w:r w:rsidR="00BC0634">
        <w:rPr>
          <w:noProof/>
        </w:rPr>
        <w:lastRenderedPageBreak/>
        <w:t>Exit t</w:t>
      </w:r>
      <w:r>
        <w:rPr>
          <w:noProof/>
        </w:rPr>
        <w:t>he Graph Screen</w:t>
      </w:r>
      <w:bookmarkEnd w:id="2408"/>
      <w:bookmarkEnd w:id="2409"/>
      <w:bookmarkEnd w:id="2410"/>
      <w:bookmarkEnd w:id="2411"/>
      <w:bookmarkEnd w:id="2412"/>
      <w:bookmarkEnd w:id="2413"/>
      <w:bookmarkEnd w:id="2414"/>
      <w:bookmarkEnd w:id="2415"/>
      <w:bookmarkEnd w:id="2416"/>
      <w:bookmarkEnd w:id="2417"/>
      <w:bookmarkEnd w:id="2418"/>
      <w:bookmarkEnd w:id="2419"/>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201DCDBA"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ins w:id="2420" w:author="Tom Bergeron" w:date="2020-10-08T09:33:00Z">
                <w:r w:rsidR="006E32D5" w:rsidRPr="006E32D5">
                  <w:rPr>
                    <w:rPrChange w:id="2421" w:author="Tom Bergeron" w:date="2020-10-08T09:33:00Z">
                      <w:rPr>
                        <w:rFonts w:ascii="Arial" w:hAnsi="Arial" w:cs="Arial"/>
                        <w:sz w:val="16"/>
                        <w:szCs w:val="16"/>
                      </w:rPr>
                    </w:rPrChange>
                  </w:rPr>
                  <w:t xml:space="preserve">Figure </w:t>
                </w:r>
                <w:r w:rsidR="006E32D5" w:rsidRPr="006E32D5">
                  <w:rPr>
                    <w:noProof/>
                    <w:rPrChange w:id="2422" w:author="Tom Bergeron" w:date="2020-10-08T09:33:00Z">
                      <w:rPr>
                        <w:rFonts w:ascii="Arial" w:hAnsi="Arial" w:cs="Arial"/>
                        <w:noProof/>
                        <w:sz w:val="16"/>
                        <w:szCs w:val="16"/>
                      </w:rPr>
                    </w:rPrChange>
                  </w:rPr>
                  <w:t>47</w:t>
                </w:r>
              </w:ins>
              <w:del w:id="2423" w:author="Tom Bergeron" w:date="2020-10-08T09:33:00Z">
                <w:r w:rsidR="0013342E" w:rsidRPr="0013342E" w:rsidDel="006E32D5">
                  <w:delText xml:space="preserve">Figure </w:delText>
                </w:r>
                <w:r w:rsidR="0013342E" w:rsidRPr="0013342E" w:rsidDel="006E32D5">
                  <w:rPr>
                    <w:noProof/>
                  </w:rPr>
                  <w:delText>49</w:delText>
                </w:r>
              </w:del>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1321B571" w:rsidR="005317FC" w:rsidRPr="00AD44B9" w:rsidRDefault="005317FC" w:rsidP="00AD44B9">
            <w:pPr>
              <w:jc w:val="center"/>
              <w:rPr>
                <w:rFonts w:ascii="Arial" w:hAnsi="Arial" w:cs="Arial"/>
                <w:sz w:val="16"/>
                <w:szCs w:val="16"/>
              </w:rPr>
            </w:pPr>
            <w:bookmarkStart w:id="2424"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425" w:author="Tom Bergeron" w:date="2020-10-08T09:33:00Z">
              <w:r w:rsidR="006E32D5">
                <w:rPr>
                  <w:rFonts w:ascii="Arial" w:hAnsi="Arial" w:cs="Arial"/>
                  <w:noProof/>
                  <w:sz w:val="16"/>
                  <w:szCs w:val="16"/>
                </w:rPr>
                <w:t>47</w:t>
              </w:r>
            </w:ins>
            <w:del w:id="2426" w:author="Tom Bergeron" w:date="2020-10-08T09:33:00Z">
              <w:r w:rsidR="0013342E" w:rsidDel="006E32D5">
                <w:rPr>
                  <w:rFonts w:ascii="Arial" w:hAnsi="Arial" w:cs="Arial"/>
                  <w:noProof/>
                  <w:sz w:val="16"/>
                  <w:szCs w:val="16"/>
                </w:rPr>
                <w:delText>49</w:delText>
              </w:r>
            </w:del>
            <w:r w:rsidRPr="00AD44B9">
              <w:rPr>
                <w:rFonts w:ascii="Arial" w:hAnsi="Arial" w:cs="Arial"/>
                <w:sz w:val="16"/>
                <w:szCs w:val="16"/>
              </w:rPr>
              <w:fldChar w:fldCharType="end"/>
            </w:r>
            <w:bookmarkEnd w:id="2424"/>
          </w:p>
        </w:tc>
      </w:tr>
      <w:tr w:rsidR="005317FC" w14:paraId="7579FEDE" w14:textId="77777777" w:rsidTr="00AD44B9">
        <w:tc>
          <w:tcPr>
            <w:tcW w:w="4543" w:type="dxa"/>
            <w:shd w:val="clear" w:color="auto" w:fill="auto"/>
          </w:tcPr>
          <w:p w14:paraId="0C0214E4" w14:textId="01D80DE6"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ins w:id="2427" w:author="Tom Bergeron" w:date="2020-10-08T09:33:00Z">
                <w:r w:rsidR="006E32D5" w:rsidRPr="006E32D5">
                  <w:rPr>
                    <w:rPrChange w:id="2428" w:author="Tom Bergeron" w:date="2020-10-08T09:33:00Z">
                      <w:rPr>
                        <w:rFonts w:ascii="Arial" w:hAnsi="Arial" w:cs="Arial"/>
                        <w:sz w:val="16"/>
                        <w:szCs w:val="16"/>
                      </w:rPr>
                    </w:rPrChange>
                  </w:rPr>
                  <w:t xml:space="preserve">Figure </w:t>
                </w:r>
                <w:r w:rsidR="006E32D5" w:rsidRPr="006E32D5">
                  <w:rPr>
                    <w:noProof/>
                    <w:rPrChange w:id="2429" w:author="Tom Bergeron" w:date="2020-10-08T09:33:00Z">
                      <w:rPr>
                        <w:rFonts w:ascii="Arial" w:hAnsi="Arial" w:cs="Arial"/>
                        <w:noProof/>
                        <w:sz w:val="16"/>
                        <w:szCs w:val="16"/>
                      </w:rPr>
                    </w:rPrChange>
                  </w:rPr>
                  <w:t>48</w:t>
                </w:r>
              </w:ins>
              <w:del w:id="2430" w:author="Tom Bergeron" w:date="2020-10-08T09:33:00Z">
                <w:r w:rsidR="0013342E" w:rsidRPr="0013342E" w:rsidDel="006E32D5">
                  <w:delText xml:space="preserve">Figure </w:delText>
                </w:r>
                <w:r w:rsidR="0013342E" w:rsidRPr="0013342E" w:rsidDel="006E32D5">
                  <w:rPr>
                    <w:noProof/>
                  </w:rPr>
                  <w:delText>50</w:delText>
                </w:r>
              </w:del>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6AA6A1BD" w:rsidR="005317FC" w:rsidRPr="00AD44B9" w:rsidRDefault="005317FC" w:rsidP="00AD44B9">
            <w:pPr>
              <w:jc w:val="center"/>
              <w:rPr>
                <w:rFonts w:ascii="Arial" w:hAnsi="Arial" w:cs="Arial"/>
                <w:sz w:val="16"/>
                <w:szCs w:val="16"/>
              </w:rPr>
            </w:pPr>
            <w:bookmarkStart w:id="2431"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432" w:author="Tom Bergeron" w:date="2020-10-08T09:33:00Z">
              <w:r w:rsidR="006E32D5">
                <w:rPr>
                  <w:rFonts w:ascii="Arial" w:hAnsi="Arial" w:cs="Arial"/>
                  <w:noProof/>
                  <w:sz w:val="16"/>
                  <w:szCs w:val="16"/>
                </w:rPr>
                <w:t>48</w:t>
              </w:r>
            </w:ins>
            <w:del w:id="2433" w:author="Tom Bergeron" w:date="2020-10-08T09:33:00Z">
              <w:r w:rsidR="0013342E" w:rsidDel="006E32D5">
                <w:rPr>
                  <w:rFonts w:ascii="Arial" w:hAnsi="Arial" w:cs="Arial"/>
                  <w:noProof/>
                  <w:sz w:val="16"/>
                  <w:szCs w:val="16"/>
                </w:rPr>
                <w:delText>50</w:delText>
              </w:r>
            </w:del>
            <w:r w:rsidRPr="00AD44B9">
              <w:rPr>
                <w:rFonts w:ascii="Arial" w:hAnsi="Arial" w:cs="Arial"/>
                <w:sz w:val="16"/>
                <w:szCs w:val="16"/>
              </w:rPr>
              <w:fldChar w:fldCharType="end"/>
            </w:r>
            <w:bookmarkEnd w:id="2431"/>
          </w:p>
        </w:tc>
      </w:tr>
    </w:tbl>
    <w:p w14:paraId="643373C5" w14:textId="77777777" w:rsidR="00226533" w:rsidRPr="00673430" w:rsidRDefault="00226533" w:rsidP="004D72B8"/>
    <w:p w14:paraId="24ED46C7" w14:textId="5D36C887"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CB7750">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CB7750">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ins w:id="2434" w:author="Tom Bergeron" w:date="2020-10-08T09:33:00Z">
        <w:r w:rsidR="006E32D5">
          <w:t xml:space="preserve">Figure </w:t>
        </w:r>
        <w:r w:rsidR="006E32D5">
          <w:rPr>
            <w:noProof/>
          </w:rPr>
          <w:t>49</w:t>
        </w:r>
      </w:ins>
      <w:del w:id="2435" w:author="Tom Bergeron" w:date="2020-10-08T09:33:00Z">
        <w:r w:rsidR="0013342E" w:rsidDel="006E32D5">
          <w:delText xml:space="preserve">Figure </w:delText>
        </w:r>
        <w:r w:rsidR="0013342E" w:rsidDel="006E32D5">
          <w:rPr>
            <w:noProof/>
          </w:rPr>
          <w:delText>51</w:delText>
        </w:r>
      </w:del>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966A9F3" w:rsidR="004D72B8" w:rsidRDefault="004D72B8" w:rsidP="00226533">
      <w:pPr>
        <w:pStyle w:val="Caption"/>
      </w:pPr>
      <w:bookmarkStart w:id="2436" w:name="_Ref173139192"/>
      <w:r>
        <w:t xml:space="preserve">Figure </w:t>
      </w:r>
      <w:fldSimple w:instr=" SEQ Figure \* ARABIC ">
        <w:ins w:id="2437" w:author="Tom Bergeron" w:date="2020-10-08T09:33:00Z">
          <w:r w:rsidR="006E32D5">
            <w:rPr>
              <w:noProof/>
            </w:rPr>
            <w:t>49</w:t>
          </w:r>
        </w:ins>
        <w:del w:id="2438" w:author="Tom Bergeron" w:date="2020-10-08T09:33:00Z">
          <w:r w:rsidR="0013342E" w:rsidDel="006E32D5">
            <w:rPr>
              <w:noProof/>
            </w:rPr>
            <w:delText>51</w:delText>
          </w:r>
        </w:del>
      </w:fldSimple>
      <w:bookmarkEnd w:id="2436"/>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7A509828"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2439" w:author="Tom Bergeron" w:date="2020-10-08T09:33:00Z">
        <w:r w:rsidR="006E32D5" w:rsidRPr="00226533">
          <w:t xml:space="preserve">Figure </w:t>
        </w:r>
        <w:r w:rsidR="006E32D5">
          <w:rPr>
            <w:noProof/>
          </w:rPr>
          <w:t>50</w:t>
        </w:r>
      </w:ins>
      <w:del w:id="2440" w:author="Tom Bergeron" w:date="2020-10-08T09:33:00Z">
        <w:r w:rsidR="0013342E" w:rsidRPr="00226533" w:rsidDel="006E32D5">
          <w:delText xml:space="preserve">Figure </w:delText>
        </w:r>
        <w:r w:rsidR="0013342E" w:rsidDel="006E32D5">
          <w:rPr>
            <w:noProof/>
          </w:rPr>
          <w:delText>52</w:delText>
        </w:r>
      </w:del>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40320"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306843" id="Oval 4270" o:spid="_x0000_s1026" style="position:absolute;margin-left:57.2pt;margin-top:24.15pt;width:44.6pt;height:22.5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642368"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F02A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30E01AA5" w:rsidR="008708F9" w:rsidRPr="00226533" w:rsidRDefault="004D72B8" w:rsidP="00226533">
      <w:pPr>
        <w:pStyle w:val="Caption"/>
      </w:pPr>
      <w:bookmarkStart w:id="2441" w:name="_Ref185835317"/>
      <w:r w:rsidRPr="00226533">
        <w:t xml:space="preserve">Figure </w:t>
      </w:r>
      <w:fldSimple w:instr=" SEQ Figure \* ARABIC ">
        <w:ins w:id="2442" w:author="Tom Bergeron" w:date="2020-10-08T09:33:00Z">
          <w:r w:rsidR="006E32D5">
            <w:rPr>
              <w:noProof/>
            </w:rPr>
            <w:t>50</w:t>
          </w:r>
        </w:ins>
        <w:del w:id="2443" w:author="Tom Bergeron" w:date="2020-10-08T09:33:00Z">
          <w:r w:rsidR="0013342E" w:rsidDel="006E32D5">
            <w:rPr>
              <w:noProof/>
            </w:rPr>
            <w:delText>52</w:delText>
          </w:r>
        </w:del>
      </w:fldSimple>
      <w:bookmarkEnd w:id="2441"/>
      <w:r w:rsidR="00271F23">
        <w:t>: Oven controller acknowledge recipe change request</w:t>
      </w:r>
    </w:p>
    <w:p w14:paraId="569BDE4F" w14:textId="77777777" w:rsidR="00DA0D44" w:rsidRDefault="00DA0D44"/>
    <w:p w14:paraId="34AC5C89" w14:textId="625C4193"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2444" w:author="Tom Bergeron" w:date="2020-10-08T09:33:00Z">
        <w:r w:rsidR="006E32D5" w:rsidRPr="00226533">
          <w:t xml:space="preserve">Figure </w:t>
        </w:r>
        <w:r w:rsidR="006E32D5">
          <w:rPr>
            <w:noProof/>
          </w:rPr>
          <w:t>51</w:t>
        </w:r>
      </w:ins>
      <w:del w:id="2445" w:author="Tom Bergeron" w:date="2020-10-08T09:33:00Z">
        <w:r w:rsidR="0013342E" w:rsidRPr="00226533" w:rsidDel="006E32D5">
          <w:delText xml:space="preserve">Figure </w:delText>
        </w:r>
        <w:r w:rsidR="0013342E" w:rsidDel="006E32D5">
          <w:rPr>
            <w:noProof/>
          </w:rPr>
          <w:delText>53</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43392"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5C218" id="AutoShape 4273" o:spid="_x0000_s1026" type="#_x0000_t13" style="position:absolute;margin-left:173.55pt;margin-top:31.1pt;width:78.45pt;height:9.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641344"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78CDF" id="Oval 4271" o:spid="_x0000_s1026" style="position:absolute;margin-left:143.45pt;margin-top:23.45pt;width:30.1pt;height:22.5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09A52FA" w:rsidR="008708F9" w:rsidRPr="00DA0D44" w:rsidRDefault="00DA0D44" w:rsidP="00226533">
      <w:pPr>
        <w:pStyle w:val="Caption"/>
      </w:pPr>
      <w:bookmarkStart w:id="2446" w:name="_Ref185835344"/>
      <w:r w:rsidRPr="00226533">
        <w:t xml:space="preserve">Figure </w:t>
      </w:r>
      <w:fldSimple w:instr=" SEQ Figure \* ARABIC ">
        <w:ins w:id="2447" w:author="Tom Bergeron" w:date="2020-10-08T09:33:00Z">
          <w:r w:rsidR="006E32D5">
            <w:rPr>
              <w:noProof/>
            </w:rPr>
            <w:t>51</w:t>
          </w:r>
        </w:ins>
        <w:del w:id="2448" w:author="Tom Bergeron" w:date="2020-10-08T09:33:00Z">
          <w:r w:rsidR="0013342E" w:rsidDel="006E32D5">
            <w:rPr>
              <w:noProof/>
            </w:rPr>
            <w:delText>53</w:delText>
          </w:r>
        </w:del>
      </w:fldSimple>
      <w:bookmarkEnd w:id="2446"/>
      <w:r w:rsidR="00271F23">
        <w:t>: Oven controller recipe change confirmation</w:t>
      </w:r>
    </w:p>
    <w:p w14:paraId="105BC8E3" w14:textId="77777777" w:rsidR="008708F9" w:rsidRPr="005061F6" w:rsidRDefault="008708F9" w:rsidP="005C06A1"/>
    <w:p w14:paraId="2C365347" w14:textId="0980D166"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CB7750">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449" w:name="_Toc119468100"/>
      <w:bookmarkStart w:id="2450" w:name="_Toc329784616"/>
      <w:bookmarkStart w:id="2451" w:name="_Toc329852091"/>
      <w:bookmarkStart w:id="2452" w:name="_Toc331173663"/>
      <w:bookmarkStart w:id="2453" w:name="_Toc332208771"/>
      <w:bookmarkStart w:id="2454" w:name="_Toc332274018"/>
      <w:bookmarkStart w:id="2455" w:name="_Toc367109139"/>
      <w:bookmarkStart w:id="2456" w:name="_Toc394486338"/>
      <w:bookmarkStart w:id="2457" w:name="_Toc394583544"/>
      <w:bookmarkStart w:id="2458" w:name="_Toc468171260"/>
      <w:bookmarkStart w:id="2459" w:name="_Toc468549175"/>
      <w:bookmarkStart w:id="2460" w:name="_Toc468552693"/>
      <w:bookmarkStart w:id="2461" w:name="_Toc469041220"/>
      <w:bookmarkStart w:id="2462" w:name="_Toc469041326"/>
      <w:bookmarkStart w:id="2463" w:name="_Toc469043339"/>
      <w:bookmarkStart w:id="2464" w:name="_Toc469044973"/>
      <w:bookmarkStart w:id="2465" w:name="_Toc469139269"/>
      <w:bookmarkStart w:id="2466" w:name="_Toc469143772"/>
      <w:bookmarkStart w:id="2467" w:name="_Toc469152530"/>
      <w:bookmarkStart w:id="2468" w:name="_Toc469152714"/>
      <w:bookmarkStart w:id="2469" w:name="_Toc491174813"/>
      <w:bookmarkStart w:id="2470" w:name="_Toc491175161"/>
      <w:bookmarkStart w:id="2471" w:name="_Toc491337794"/>
      <w:bookmarkStart w:id="2472" w:name="_Toc491337968"/>
      <w:bookmarkStart w:id="2473" w:name="_Toc491338741"/>
      <w:bookmarkStart w:id="2474" w:name="_Toc491339249"/>
      <w:bookmarkStart w:id="2475" w:name="_Toc532836365"/>
      <w:bookmarkStart w:id="2476" w:name="_Toc532855723"/>
      <w:bookmarkStart w:id="2477" w:name="_Toc532856745"/>
      <w:bookmarkStart w:id="2478" w:name="_Toc53042024"/>
      <w:bookmarkStart w:id="2479" w:name="_Toc53042167"/>
      <w:bookmarkStart w:id="2480" w:name="_Toc53042352"/>
      <w:bookmarkStart w:id="2481" w:name="_Toc53042484"/>
      <w:r>
        <w:rPr>
          <w:noProof/>
        </w:rPr>
        <w:lastRenderedPageBreak/>
        <w:drawing>
          <wp:anchor distT="0" distB="0" distL="114300" distR="114300" simplePos="0" relativeHeight="251653632"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115"/>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p>
    <w:p w14:paraId="2EADE693" w14:textId="77777777" w:rsidR="00226533" w:rsidRDefault="00226533" w:rsidP="00A4766B"/>
    <w:p w14:paraId="6073710A" w14:textId="07F3B42C"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2482" w:author="Tom Bergeron" w:date="2020-10-08T09:33:00Z">
        <w:r w:rsidR="006E32D5" w:rsidRPr="00251B7B">
          <w:t xml:space="preserve">Figure </w:t>
        </w:r>
        <w:r w:rsidR="006E32D5">
          <w:rPr>
            <w:noProof/>
          </w:rPr>
          <w:t>52</w:t>
        </w:r>
      </w:ins>
      <w:del w:id="2483" w:author="Tom Bergeron" w:date="2020-10-08T09:33:00Z">
        <w:r w:rsidR="0013342E" w:rsidRPr="00251B7B" w:rsidDel="006E32D5">
          <w:delText xml:space="preserve">Figure </w:delText>
        </w:r>
        <w:r w:rsidR="0013342E" w:rsidDel="006E32D5">
          <w:rPr>
            <w:noProof/>
          </w:rPr>
          <w:delText>54</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628032" behindDoc="0" locked="0" layoutInCell="1" allowOverlap="1" wp14:anchorId="35F76E82" wp14:editId="4ECE278F">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6E32D5" w:rsidRDefault="006E32D5">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72.1pt;margin-top:14.3pt;width:125.9pt;height:106.45pt;z-index:251628032;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l7k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">
                <v:rect id="Rectangle 3373" o:spid="_x0000_s1079"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6E32D5" w:rsidRDefault="006E32D5">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251551D9" w:rsidR="00A4766B" w:rsidRDefault="001A6E4B" w:rsidP="001A6E4B">
      <w:pPr>
        <w:jc w:val="center"/>
      </w:pPr>
      <w:r>
        <w:rPr>
          <w:noProof/>
        </w:rPr>
        <mc:AlternateContent>
          <mc:Choice Requires="wpg">
            <w:drawing>
              <wp:anchor distT="0" distB="0" distL="114300" distR="114300" simplePos="0" relativeHeight="251629056" behindDoc="0" locked="0" layoutInCell="1" allowOverlap="1" wp14:anchorId="5D2FFC25" wp14:editId="55D0733D">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6E32D5" w:rsidRDefault="006E32D5"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19.05pt;margin-top:148.55pt;width:149.4pt;height:110.75pt;z-index:251629056;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wr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3mwsXf+L&#10;p9/cO1zHu+uc0/x49bT3xdtzt+rmgnzyG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DtIDwrjwMAAGgLAAAOAAAA&#10;AAAAAAAAAAAAAC4CAABkcnMvZTJvRG9jLnhtbFBLAQItABQABgAIAAAAIQAz3WYe4gAAAAsBAAAP&#10;AAAAAAAAAAAAAAAAAOkFAABkcnMvZG93bnJldi54bWxQSwUGAAAAAAQABADzAAAA+AYAAAAA&#10;">
                <v:rect id="Rectangle 3376" o:spid="_x0000_s1084"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6E32D5" w:rsidRDefault="006E32D5" w:rsidP="00676BFC">
                          <w:r>
                            <w:t xml:space="preserve">This button will only display when running in </w:t>
                          </w:r>
                          <w:r w:rsidRPr="00E7523C">
                            <w:rPr>
                              <w:b/>
                              <w:i/>
                            </w:rPr>
                            <w:t>Production</w:t>
                          </w:r>
                          <w:r>
                            <w:t xml:space="preserve"> mode.</w:t>
                          </w:r>
                        </w:p>
                      </w:txbxContent>
                    </v:textbox>
                  </v:shape>
                </v:group>
              </v:group>
            </w:pict>
          </mc:Fallback>
        </mc:AlternateContent>
      </w:r>
      <w:r w:rsidR="006E6D85">
        <w:rPr>
          <w:noProof/>
        </w:rPr>
        <w:drawing>
          <wp:inline distT="0" distB="0" distL="0" distR="0" wp14:anchorId="0506D198" wp14:editId="479A4AD2">
            <wp:extent cx="6190585" cy="3300984"/>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90585" cy="3300984"/>
                    </a:xfrm>
                    <a:prstGeom prst="rect">
                      <a:avLst/>
                    </a:prstGeom>
                  </pic:spPr>
                </pic:pic>
              </a:graphicData>
            </a:graphic>
          </wp:inline>
        </w:drawing>
      </w:r>
    </w:p>
    <w:p w14:paraId="11A5BF29" w14:textId="42FB02FB" w:rsidR="00226533" w:rsidRPr="00251B7B" w:rsidRDefault="00226533" w:rsidP="00226533">
      <w:pPr>
        <w:pStyle w:val="Caption"/>
        <w:rPr>
          <w:rFonts w:ascii="Trebuchet MS" w:hAnsi="Trebuchet MS"/>
          <w:sz w:val="24"/>
          <w:szCs w:val="24"/>
        </w:rPr>
      </w:pPr>
      <w:bookmarkStart w:id="2484" w:name="_Ref187210263"/>
      <w:bookmarkStart w:id="2485" w:name="_Toc512685105"/>
      <w:bookmarkStart w:id="2486" w:name="_Toc512685201"/>
      <w:bookmarkStart w:id="2487" w:name="_Toc512686006"/>
      <w:bookmarkStart w:id="2488" w:name="_Toc512740441"/>
      <w:r w:rsidRPr="00251B7B">
        <w:t xml:space="preserve">Figure </w:t>
      </w:r>
      <w:fldSimple w:instr=" SEQ Figure \* ARABIC ">
        <w:ins w:id="2489" w:author="Tom Bergeron" w:date="2020-10-08T09:33:00Z">
          <w:r w:rsidR="006E32D5">
            <w:rPr>
              <w:noProof/>
            </w:rPr>
            <w:t>52</w:t>
          </w:r>
        </w:ins>
        <w:del w:id="2490" w:author="Tom Bergeron" w:date="2020-10-08T09:33:00Z">
          <w:r w:rsidR="0013342E" w:rsidDel="006E32D5">
            <w:rPr>
              <w:noProof/>
            </w:rPr>
            <w:delText>54</w:delText>
          </w:r>
        </w:del>
      </w:fldSimple>
      <w:bookmarkEnd w:id="2484"/>
      <w:r w:rsidR="009F6CFB" w:rsidRPr="00251B7B">
        <w:t>: Profile Explorer</w:t>
      </w:r>
    </w:p>
    <w:bookmarkEnd w:id="2485"/>
    <w:bookmarkEnd w:id="2486"/>
    <w:bookmarkEnd w:id="2487"/>
    <w:bookmarkEnd w:id="2488"/>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491" w:name="_Toc119468101"/>
      <w:bookmarkStart w:id="2492"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770CA3D0" w:rsidR="00B71C50" w:rsidRDefault="00B71C50" w:rsidP="00B71C50">
      <w:pPr>
        <w:numPr>
          <w:ilvl w:val="0"/>
          <w:numId w:val="139"/>
        </w:numPr>
        <w:ind w:left="360"/>
      </w:pPr>
      <w:r>
        <w:t>Double-</w:t>
      </w:r>
      <w:r w:rsidRPr="00622EA5">
        <w:t xml:space="preserve">click the profile </w:t>
      </w:r>
      <w:r w:rsidR="00CB7750">
        <w:t>will</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493" w:name="_Toc469043340"/>
      <w:bookmarkStart w:id="2494" w:name="_Toc469044974"/>
      <w:bookmarkStart w:id="2495" w:name="_Toc469139270"/>
      <w:bookmarkStart w:id="2496" w:name="_Toc469152715"/>
      <w:bookmarkStart w:id="2497" w:name="_Toc491174814"/>
      <w:bookmarkStart w:id="2498" w:name="_Toc491337795"/>
      <w:bookmarkStart w:id="2499" w:name="_Toc491337969"/>
      <w:bookmarkStart w:id="2500" w:name="_Toc491338742"/>
      <w:bookmarkStart w:id="2501" w:name="_Toc532855724"/>
      <w:bookmarkStart w:id="2502" w:name="_Toc532856746"/>
      <w:bookmarkStart w:id="2503" w:name="_Toc53042025"/>
      <w:bookmarkStart w:id="2504" w:name="_Toc53042168"/>
      <w:bookmarkStart w:id="2505" w:name="_Toc53042353"/>
      <w:r w:rsidRPr="00617055">
        <w:lastRenderedPageBreak/>
        <w:t>Brows</w:t>
      </w:r>
      <w:r w:rsidR="00251B7B">
        <w:t>e</w:t>
      </w:r>
      <w:r w:rsidRPr="00617055">
        <w:t xml:space="preserve"> </w:t>
      </w:r>
      <w:r w:rsidR="00251B7B">
        <w:t>f</w:t>
      </w:r>
      <w:r w:rsidR="00754243" w:rsidRPr="00617055">
        <w:t xml:space="preserve">or </w:t>
      </w:r>
      <w:r w:rsidR="003E65A2">
        <w:t>Historical Data</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304BD633" w14:textId="3451C07A"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w:t>
      </w:r>
      <w:del w:id="2506" w:author="Tom Bergeron" w:date="2020-09-29T16:01:00Z">
        <w:r w:rsidRPr="003335AF" w:rsidDel="00515180">
          <w:delText>,</w:delText>
        </w:r>
      </w:del>
      <w:r w:rsidRPr="003335AF">
        <w:t xml:space="preserve">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02B57C7E"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507" w:name="_Toc119468102"/>
      <w:bookmarkStart w:id="2508" w:name="_Toc329784618"/>
      <w:bookmarkStart w:id="2509" w:name="_Toc469043341"/>
      <w:bookmarkStart w:id="2510" w:name="_Toc469044975"/>
      <w:bookmarkStart w:id="2511" w:name="_Toc469139271"/>
      <w:bookmarkStart w:id="2512" w:name="_Toc469152716"/>
      <w:bookmarkStart w:id="2513" w:name="_Toc491174815"/>
      <w:bookmarkStart w:id="2514" w:name="_Toc491337796"/>
      <w:bookmarkStart w:id="2515" w:name="_Toc491337970"/>
      <w:bookmarkStart w:id="2516" w:name="_Toc491338743"/>
      <w:bookmarkStart w:id="2517" w:name="_Toc532855725"/>
      <w:bookmarkStart w:id="2518" w:name="_Toc532856747"/>
      <w:bookmarkStart w:id="2519" w:name="_Toc53042026"/>
      <w:bookmarkStart w:id="2520" w:name="_Toc53042169"/>
      <w:bookmarkStart w:id="2521" w:name="_Toc53042354"/>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0A6AB974"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ins w:id="2522" w:author="Tom Bergeron" w:date="2020-10-08T09:33:00Z">
              <w:r w:rsidR="006E32D5" w:rsidRPr="006E32D5">
                <w:rPr>
                  <w:rPrChange w:id="2523" w:author="Tom Bergeron" w:date="2020-10-08T09:33:00Z">
                    <w:rPr>
                      <w:rFonts w:ascii="Arial" w:hAnsi="Arial" w:cs="Arial"/>
                      <w:color w:val="FF0000"/>
                      <w:sz w:val="16"/>
                      <w:szCs w:val="16"/>
                    </w:rPr>
                  </w:rPrChange>
                </w:rPr>
                <w:t xml:space="preserve"> </w:t>
              </w:r>
              <w:r w:rsidR="006E32D5" w:rsidRPr="006E32D5">
                <w:rPr>
                  <w:rPrChange w:id="2524" w:author="Tom Bergeron" w:date="2020-10-08T09:33:00Z">
                    <w:rPr>
                      <w:rFonts w:ascii="Arial" w:hAnsi="Arial" w:cs="Arial"/>
                      <w:sz w:val="16"/>
                      <w:szCs w:val="16"/>
                    </w:rPr>
                  </w:rPrChange>
                </w:rPr>
                <w:t>Figure</w:t>
              </w:r>
              <w:r w:rsidR="006E32D5" w:rsidRPr="006E32D5">
                <w:rPr>
                  <w:noProof/>
                  <w:rPrChange w:id="2525" w:author="Tom Bergeron" w:date="2020-10-08T09:33:00Z">
                    <w:rPr>
                      <w:rFonts w:ascii="Arial" w:hAnsi="Arial" w:cs="Arial"/>
                      <w:sz w:val="16"/>
                      <w:szCs w:val="16"/>
                    </w:rPr>
                  </w:rPrChange>
                </w:rPr>
                <w:t xml:space="preserve"> </w:t>
              </w:r>
              <w:r w:rsidR="006E32D5">
                <w:rPr>
                  <w:rFonts w:ascii="Arial" w:hAnsi="Arial" w:cs="Arial"/>
                  <w:noProof/>
                  <w:sz w:val="16"/>
                  <w:szCs w:val="16"/>
                </w:rPr>
                <w:t>53</w:t>
              </w:r>
            </w:ins>
            <w:del w:id="2526" w:author="Tom Bergeron" w:date="2020-10-08T09:33:00Z">
              <w:r w:rsidR="0013342E" w:rsidRPr="0013342E" w:rsidDel="006E32D5">
                <w:delText xml:space="preserve">Figure </w:delText>
              </w:r>
              <w:r w:rsidR="0013342E" w:rsidRPr="0013342E" w:rsidDel="006E32D5">
                <w:rPr>
                  <w:noProof/>
                </w:rPr>
                <w:delText>55</w:delText>
              </w:r>
            </w:del>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775A8BF" w:rsidR="0027655B" w:rsidRDefault="000E0382" w:rsidP="007F1DEE">
            <w:pPr>
              <w:jc w:val="center"/>
              <w:rPr>
                <w:noProof/>
              </w:rPr>
            </w:pPr>
            <w:r>
              <w:rPr>
                <w:noProof/>
              </w:rPr>
              <mc:AlternateContent>
                <mc:Choice Requires="wps">
                  <w:drawing>
                    <wp:anchor distT="0" distB="0" distL="114300" distR="114300" simplePos="0" relativeHeight="251630080"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925E3" id="Rectangle 3378" o:spid="_x0000_s1026" style="position:absolute;margin-left:63.8pt;margin-top:71.65pt;width:79.2pt;height:32.4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4AA813CC" w:rsidR="00470ECC" w:rsidRPr="00F201AC" w:rsidRDefault="00DC2D63" w:rsidP="00F201AC">
            <w:pPr>
              <w:jc w:val="center"/>
              <w:rPr>
                <w:rFonts w:ascii="Arial" w:hAnsi="Arial" w:cs="Arial"/>
                <w:sz w:val="16"/>
                <w:szCs w:val="16"/>
              </w:rPr>
            </w:pPr>
            <w:bookmarkStart w:id="2527"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ins w:id="2528" w:author="Tom Bergeron" w:date="2020-10-08T09:33:00Z">
              <w:r w:rsidR="006E32D5">
                <w:rPr>
                  <w:rFonts w:ascii="Arial" w:hAnsi="Arial" w:cs="Arial"/>
                  <w:noProof/>
                  <w:sz w:val="16"/>
                  <w:szCs w:val="16"/>
                </w:rPr>
                <w:t>53</w:t>
              </w:r>
            </w:ins>
            <w:del w:id="2529" w:author="Tom Bergeron" w:date="2020-10-08T09:33:00Z">
              <w:r w:rsidR="0013342E" w:rsidDel="006E32D5">
                <w:rPr>
                  <w:rFonts w:ascii="Arial" w:hAnsi="Arial" w:cs="Arial"/>
                  <w:noProof/>
                  <w:sz w:val="16"/>
                  <w:szCs w:val="16"/>
                </w:rPr>
                <w:delText>55</w:delText>
              </w:r>
            </w:del>
            <w:r w:rsidR="00470ECC" w:rsidRPr="00F201AC">
              <w:rPr>
                <w:rFonts w:ascii="Arial" w:hAnsi="Arial" w:cs="Arial"/>
                <w:sz w:val="16"/>
                <w:szCs w:val="16"/>
              </w:rPr>
              <w:fldChar w:fldCharType="end"/>
            </w:r>
            <w:bookmarkEnd w:id="2527"/>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3DC696F1"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del w:id="2530" w:author="Tom Bergeron" w:date="2020-09-29T16:01:00Z">
        <w:r w:rsidR="003E65A2" w:rsidRPr="00673430" w:rsidDel="00515180">
          <w:delText>right hand</w:delText>
        </w:r>
      </w:del>
      <w:ins w:id="2531" w:author="Tom Bergeron" w:date="2020-09-29T16:01:00Z">
        <w:r w:rsidR="00515180" w:rsidRPr="00673430">
          <w:t>right-hand</w:t>
        </w:r>
      </w:ins>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2532" w:author="Tom Bergeron" w:date="2020-10-08T09:33:00Z">
        <w:r w:rsidR="006E32D5" w:rsidRPr="00673430">
          <w:t xml:space="preserve">Figure </w:t>
        </w:r>
        <w:r w:rsidR="006E32D5">
          <w:rPr>
            <w:noProof/>
          </w:rPr>
          <w:t>54</w:t>
        </w:r>
      </w:ins>
      <w:del w:id="2533" w:author="Tom Bergeron" w:date="2020-10-08T09:33:00Z">
        <w:r w:rsidR="0013342E" w:rsidRPr="00673430" w:rsidDel="006E32D5">
          <w:delText xml:space="preserve">Figure </w:delText>
        </w:r>
        <w:r w:rsidR="0013342E" w:rsidDel="006E32D5">
          <w:rPr>
            <w:noProof/>
          </w:rPr>
          <w:delText>56</w:delText>
        </w:r>
      </w:del>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8EB8A5" w:rsidR="009F005A" w:rsidRPr="00673430" w:rsidRDefault="009F005A" w:rsidP="009F005A">
      <w:pPr>
        <w:pStyle w:val="Caption"/>
      </w:pPr>
      <w:bookmarkStart w:id="2534" w:name="_Ref185837026"/>
      <w:r w:rsidRPr="00673430">
        <w:t xml:space="preserve">Figure </w:t>
      </w:r>
      <w:fldSimple w:instr=" SEQ Figure \* ARABIC ">
        <w:ins w:id="2535" w:author="Tom Bergeron" w:date="2020-10-08T09:33:00Z">
          <w:r w:rsidR="006E32D5">
            <w:rPr>
              <w:noProof/>
            </w:rPr>
            <w:t>54</w:t>
          </w:r>
        </w:ins>
        <w:del w:id="2536" w:author="Tom Bergeron" w:date="2020-10-08T09:33:00Z">
          <w:r w:rsidR="0013342E" w:rsidDel="006E32D5">
            <w:rPr>
              <w:noProof/>
            </w:rPr>
            <w:delText>56</w:delText>
          </w:r>
        </w:del>
      </w:fldSimple>
      <w:bookmarkEnd w:id="2534"/>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537" w:name="_Toc469043342"/>
      <w:bookmarkStart w:id="2538" w:name="_Toc469044976"/>
      <w:bookmarkStart w:id="2539" w:name="_Toc469139272"/>
      <w:bookmarkStart w:id="2540" w:name="_Toc469152717"/>
      <w:bookmarkStart w:id="2541" w:name="_Toc491174816"/>
      <w:bookmarkStart w:id="2542" w:name="_Toc491337797"/>
      <w:bookmarkStart w:id="2543" w:name="_Toc491337971"/>
      <w:bookmarkStart w:id="2544" w:name="_Toc491338744"/>
      <w:bookmarkStart w:id="2545" w:name="_Toc532855726"/>
      <w:bookmarkStart w:id="2546" w:name="_Toc532856748"/>
      <w:bookmarkStart w:id="2547" w:name="_Toc53042170"/>
      <w:bookmarkStart w:id="2548" w:name="_Toc53042355"/>
      <w:r>
        <w:lastRenderedPageBreak/>
        <w:t xml:space="preserve">Profile </w:t>
      </w:r>
      <w:r w:rsidRPr="00C0592E">
        <w:t>Explorer Buttons</w:t>
      </w:r>
      <w:bookmarkEnd w:id="2537"/>
      <w:bookmarkEnd w:id="2538"/>
      <w:bookmarkEnd w:id="2539"/>
      <w:bookmarkEnd w:id="2540"/>
      <w:bookmarkEnd w:id="2541"/>
      <w:bookmarkEnd w:id="2542"/>
      <w:bookmarkEnd w:id="2543"/>
      <w:bookmarkEnd w:id="2544"/>
      <w:bookmarkEnd w:id="2545"/>
      <w:bookmarkEnd w:id="2546"/>
      <w:bookmarkEnd w:id="2547"/>
      <w:bookmarkEnd w:id="2548"/>
    </w:p>
    <w:p w14:paraId="27AE584E" w14:textId="77777777" w:rsidR="00523E22" w:rsidRPr="00523E22" w:rsidRDefault="00523E22" w:rsidP="00523E22"/>
    <w:p w14:paraId="38F9FE2E" w14:textId="6F8CED43" w:rsidR="00B7341B" w:rsidRDefault="00DC2D63" w:rsidP="00B7341B">
      <w:r>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2D24C4CB" w:rsidR="00B26F61" w:rsidRDefault="00DC2D63" w:rsidP="00251B7B">
            <w:pPr>
              <w:jc w:val="center"/>
            </w:pPr>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549" w:name="_Toc469139273"/>
      <w:bookmarkStart w:id="2550" w:name="_Toc469152718"/>
      <w:bookmarkStart w:id="2551" w:name="_Toc491174817"/>
      <w:bookmarkStart w:id="2552" w:name="_Toc491337798"/>
      <w:bookmarkStart w:id="2553" w:name="_Toc491337972"/>
      <w:bookmarkStart w:id="2554" w:name="_Toc491338745"/>
      <w:bookmarkStart w:id="2555" w:name="_Toc532855727"/>
      <w:bookmarkStart w:id="2556" w:name="_Toc532856749"/>
      <w:bookmarkStart w:id="2557" w:name="_Toc119468103"/>
      <w:bookmarkStart w:id="2558" w:name="_Toc486325584"/>
      <w:bookmarkStart w:id="2559" w:name="_Toc53042171"/>
      <w:bookmarkStart w:id="2560" w:name="_Toc53042356"/>
      <w:r>
        <w:t xml:space="preserve">Profile </w:t>
      </w:r>
      <w:r w:rsidRPr="00C0592E">
        <w:t>Explorer</w:t>
      </w:r>
      <w:r>
        <w:t xml:space="preserve"> Checkboxes</w:t>
      </w:r>
      <w:bookmarkEnd w:id="2549"/>
      <w:bookmarkEnd w:id="2550"/>
      <w:bookmarkEnd w:id="2551"/>
      <w:bookmarkEnd w:id="2552"/>
      <w:bookmarkEnd w:id="2553"/>
      <w:bookmarkEnd w:id="2554"/>
      <w:bookmarkEnd w:id="2555"/>
      <w:bookmarkEnd w:id="2556"/>
      <w:bookmarkEnd w:id="2559"/>
      <w:bookmarkEnd w:id="2560"/>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62848"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561" w:name="_Toc469043343"/>
      <w:bookmarkStart w:id="2562" w:name="_Toc469044977"/>
      <w:bookmarkStart w:id="2563" w:name="_Toc469139274"/>
      <w:bookmarkStart w:id="2564" w:name="_Toc469152719"/>
      <w:bookmarkStart w:id="2565" w:name="_Toc491174818"/>
      <w:bookmarkStart w:id="2566" w:name="_Toc491337799"/>
      <w:bookmarkStart w:id="2567" w:name="_Toc491337973"/>
      <w:bookmarkStart w:id="2568" w:name="_Toc491338746"/>
      <w:bookmarkStart w:id="2569" w:name="_Toc532855728"/>
      <w:bookmarkStart w:id="2570" w:name="_Toc532856750"/>
      <w:bookmarkStart w:id="2571" w:name="_Toc53042027"/>
      <w:bookmarkStart w:id="2572" w:name="_Toc53042172"/>
      <w:bookmarkStart w:id="2573" w:name="_Toc53042357"/>
      <w:r w:rsidRPr="00C0592E">
        <w:lastRenderedPageBreak/>
        <w:t>Profile Explorer – Virtual Profiling</w:t>
      </w:r>
      <w:bookmarkEnd w:id="2561"/>
      <w:bookmarkEnd w:id="2562"/>
      <w:bookmarkEnd w:id="2563"/>
      <w:bookmarkEnd w:id="2564"/>
      <w:bookmarkEnd w:id="2565"/>
      <w:bookmarkEnd w:id="2566"/>
      <w:bookmarkEnd w:id="2567"/>
      <w:bookmarkEnd w:id="2568"/>
      <w:bookmarkEnd w:id="2569"/>
      <w:bookmarkEnd w:id="2570"/>
      <w:bookmarkEnd w:id="2571"/>
      <w:bookmarkEnd w:id="2572"/>
      <w:bookmarkEnd w:id="2573"/>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574" w:name="_Toc469043344"/>
      <w:bookmarkStart w:id="2575" w:name="_Toc469044978"/>
      <w:bookmarkStart w:id="2576" w:name="_Toc469139275"/>
      <w:bookmarkStart w:id="2577" w:name="_Toc469152720"/>
      <w:bookmarkStart w:id="2578" w:name="_Toc491174819"/>
      <w:bookmarkStart w:id="2579" w:name="_Toc491337800"/>
      <w:bookmarkStart w:id="2580" w:name="_Toc491337974"/>
      <w:bookmarkStart w:id="2581" w:name="_Toc491338747"/>
      <w:bookmarkStart w:id="2582" w:name="_Toc532855729"/>
      <w:bookmarkStart w:id="2583" w:name="_Toc532856751"/>
      <w:bookmarkStart w:id="2584" w:name="_Toc53042173"/>
      <w:bookmarkStart w:id="2585" w:name="_Toc53042358"/>
      <w:r>
        <w:t>V</w:t>
      </w:r>
      <w:r w:rsidR="00603767" w:rsidRPr="00C0592E">
        <w:t xml:space="preserve">iew Virtual Profile </w:t>
      </w:r>
      <w:r>
        <w:t>D</w:t>
      </w:r>
      <w:r w:rsidR="00603767" w:rsidRPr="00C0592E">
        <w:t>ata</w:t>
      </w:r>
      <w:bookmarkEnd w:id="2574"/>
      <w:bookmarkEnd w:id="2575"/>
      <w:bookmarkEnd w:id="2576"/>
      <w:bookmarkEnd w:id="2577"/>
      <w:bookmarkEnd w:id="2578"/>
      <w:bookmarkEnd w:id="2579"/>
      <w:bookmarkEnd w:id="2580"/>
      <w:bookmarkEnd w:id="2581"/>
      <w:bookmarkEnd w:id="2582"/>
      <w:bookmarkEnd w:id="2583"/>
      <w:bookmarkEnd w:id="2584"/>
      <w:bookmarkEnd w:id="2585"/>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586" w:name="_Toc469043345"/>
      <w:bookmarkStart w:id="2587" w:name="_Toc469044979"/>
      <w:bookmarkStart w:id="2588" w:name="_Toc469139276"/>
      <w:bookmarkStart w:id="2589" w:name="_Toc469152721"/>
      <w:bookmarkStart w:id="2590" w:name="_Toc491174820"/>
      <w:bookmarkStart w:id="2591" w:name="_Toc491337801"/>
      <w:bookmarkStart w:id="2592" w:name="_Toc491337975"/>
      <w:bookmarkStart w:id="2593" w:name="_Toc491338748"/>
      <w:bookmarkStart w:id="2594" w:name="_Toc532855730"/>
      <w:bookmarkStart w:id="2595" w:name="_Toc532856752"/>
      <w:bookmarkStart w:id="2596" w:name="_Toc53042174"/>
      <w:bookmarkStart w:id="2597" w:name="_Toc53042359"/>
      <w:r w:rsidRPr="00C0592E">
        <w:t>Profile Explorer Event Icons</w:t>
      </w:r>
      <w:bookmarkEnd w:id="2557"/>
      <w:bookmarkEnd w:id="2586"/>
      <w:bookmarkEnd w:id="2587"/>
      <w:bookmarkEnd w:id="2588"/>
      <w:bookmarkEnd w:id="2589"/>
      <w:bookmarkEnd w:id="2590"/>
      <w:bookmarkEnd w:id="2591"/>
      <w:bookmarkEnd w:id="2592"/>
      <w:bookmarkEnd w:id="2593"/>
      <w:bookmarkEnd w:id="2594"/>
      <w:bookmarkEnd w:id="2595"/>
      <w:bookmarkEnd w:id="2596"/>
      <w:bookmarkEnd w:id="2597"/>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598" w:name="_Toc469139277"/>
      <w:bookmarkStart w:id="2599" w:name="_Toc469152722"/>
      <w:bookmarkStart w:id="2600" w:name="_Toc491174821"/>
      <w:bookmarkStart w:id="2601" w:name="_Toc491337802"/>
      <w:bookmarkStart w:id="2602" w:name="_Toc491337976"/>
      <w:bookmarkStart w:id="2603" w:name="_Toc491338749"/>
      <w:bookmarkStart w:id="2604" w:name="_Toc532855731"/>
      <w:bookmarkStart w:id="2605" w:name="_Toc532856753"/>
      <w:bookmarkStart w:id="2606" w:name="_Toc53042175"/>
      <w:bookmarkStart w:id="2607" w:name="_Toc53042360"/>
      <w:r>
        <w:lastRenderedPageBreak/>
        <w:t>Virtual Profile Event Icons</w:t>
      </w:r>
      <w:bookmarkEnd w:id="2598"/>
      <w:bookmarkEnd w:id="2599"/>
      <w:bookmarkEnd w:id="2600"/>
      <w:bookmarkEnd w:id="2601"/>
      <w:bookmarkEnd w:id="2602"/>
      <w:bookmarkEnd w:id="2603"/>
      <w:bookmarkEnd w:id="2604"/>
      <w:bookmarkEnd w:id="2605"/>
      <w:bookmarkEnd w:id="2606"/>
      <w:bookmarkEnd w:id="2607"/>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2FBD5720"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0DC42A37"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1AEE3A8A" w:rsidR="008708F9" w:rsidRPr="00C0592E" w:rsidRDefault="008479B3" w:rsidP="00523E22">
      <w:pPr>
        <w:pStyle w:val="ListBullet2"/>
      </w:pPr>
      <w:r w:rsidRPr="00C0592E">
        <w:t>Cpk</w:t>
      </w:r>
      <w:r w:rsidR="00CB7750">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39942D50"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1" o:title=""/>
          </v:shape>
          <o:OLEObject Type="Embed" ProgID="PBrush" ShapeID="_x0000_i1029" DrawAspect="Content" ObjectID="_1663655436" r:id="rId132"/>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33" o:title=""/>
          </v:shape>
          <o:OLEObject Type="Embed" ProgID="PBrush" ShapeID="_x0000_i1030" DrawAspect="Content" ObjectID="_1663655437" r:id="rId134"/>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608" w:name="_Toc469043346"/>
      <w:bookmarkStart w:id="2609" w:name="_Toc469044980"/>
      <w:bookmarkStart w:id="2610" w:name="_Toc469139278"/>
      <w:bookmarkStart w:id="2611" w:name="_Toc469152723"/>
      <w:bookmarkStart w:id="2612" w:name="_Toc491174822"/>
      <w:bookmarkStart w:id="2613" w:name="_Toc491337803"/>
      <w:bookmarkStart w:id="2614" w:name="_Toc491337977"/>
      <w:bookmarkStart w:id="2615" w:name="_Toc491338750"/>
      <w:bookmarkStart w:id="2616" w:name="_Toc532855732"/>
      <w:bookmarkStart w:id="2617" w:name="_Toc532856754"/>
      <w:bookmarkStart w:id="2618" w:name="_Toc53042028"/>
      <w:bookmarkStart w:id="2619" w:name="_Toc53042176"/>
      <w:bookmarkStart w:id="2620" w:name="_Toc53042361"/>
      <w:r w:rsidR="009B7153">
        <w:lastRenderedPageBreak/>
        <w:t>Access</w:t>
      </w:r>
      <w:r>
        <w:t xml:space="preserve"> History Data Backup Files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082EA2AF" w:rsidR="00787C24" w:rsidRDefault="00787C24" w:rsidP="00737029"/>
    <w:p w14:paraId="1E550C9E" w14:textId="77777777" w:rsidR="000A4191" w:rsidRDefault="000A4191" w:rsidP="009B7153"/>
    <w:p w14:paraId="3FD1D59A" w14:textId="77777777" w:rsidR="008708F9" w:rsidRDefault="009B7153">
      <w:pPr>
        <w:pStyle w:val="Heading2"/>
      </w:pPr>
      <w:bookmarkStart w:id="2621" w:name="_Toc119468104"/>
      <w:bookmarkStart w:id="2622" w:name="_Toc329784619"/>
      <w:bookmarkStart w:id="2623" w:name="_Toc469043347"/>
      <w:bookmarkStart w:id="2624" w:name="_Toc469044981"/>
      <w:bookmarkStart w:id="2625" w:name="_Toc469139279"/>
      <w:bookmarkStart w:id="2626" w:name="_Toc469152724"/>
      <w:bookmarkStart w:id="2627" w:name="_Toc491174823"/>
      <w:bookmarkStart w:id="2628" w:name="_Toc491337804"/>
      <w:bookmarkStart w:id="2629" w:name="_Toc491337978"/>
      <w:bookmarkStart w:id="2630" w:name="_Toc491338751"/>
      <w:bookmarkStart w:id="2631" w:name="_Toc532855733"/>
      <w:bookmarkStart w:id="2632" w:name="_Toc532856755"/>
      <w:bookmarkStart w:id="2633" w:name="_Toc53042029"/>
      <w:bookmarkStart w:id="2634" w:name="_Toc53042177"/>
      <w:bookmarkStart w:id="2635" w:name="_Toc53042362"/>
      <w:r>
        <w:t>Insert</w:t>
      </w:r>
      <w:r w:rsidR="008708F9">
        <w:t xml:space="preserve"> </w:t>
      </w:r>
      <w:r w:rsidR="00754243">
        <w:t xml:space="preserve">Data Files </w:t>
      </w:r>
      <w:r>
        <w:t>f</w:t>
      </w:r>
      <w:r w:rsidR="00754243">
        <w:t xml:space="preserve">rom </w:t>
      </w:r>
      <w:r>
        <w:t>a</w:t>
      </w:r>
      <w:r w:rsidR="00754243">
        <w:t>n Outside Source</w:t>
      </w:r>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636" w:name="_Toc69272384"/>
      <w:bookmarkStart w:id="2637" w:name="_Toc119468105"/>
      <w:bookmarkStart w:id="2638" w:name="_Toc329784620"/>
      <w:bookmarkStart w:id="2639" w:name="_Toc469043348"/>
      <w:bookmarkStart w:id="2640" w:name="_Toc469044982"/>
      <w:bookmarkStart w:id="2641" w:name="_Toc469139280"/>
      <w:bookmarkStart w:id="2642" w:name="_Toc469152725"/>
      <w:bookmarkStart w:id="2643" w:name="_Toc491174824"/>
      <w:bookmarkStart w:id="2644" w:name="_Toc491337805"/>
      <w:bookmarkStart w:id="2645" w:name="_Toc491337979"/>
      <w:bookmarkStart w:id="2646" w:name="_Toc491338752"/>
      <w:bookmarkStart w:id="2647" w:name="_Toc532855734"/>
      <w:bookmarkStart w:id="2648" w:name="_Toc532856756"/>
      <w:bookmarkStart w:id="2649" w:name="_Toc53042030"/>
      <w:bookmarkStart w:id="2650" w:name="_Toc53042178"/>
      <w:bookmarkStart w:id="2651" w:name="_Toc53042363"/>
      <w:r w:rsidRPr="008B09BB">
        <w:t>Renam</w:t>
      </w:r>
      <w:r w:rsidR="009B7153">
        <w:t>e</w:t>
      </w:r>
      <w:r w:rsidRPr="008B09BB">
        <w:t xml:space="preserve"> </w:t>
      </w:r>
      <w:r w:rsidR="00754243">
        <w:t>P</w:t>
      </w:r>
      <w:r w:rsidR="00754243" w:rsidRPr="008B09BB">
        <w:t>rofiles</w:t>
      </w:r>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w:t>
      </w:r>
      <w:del w:id="2652" w:author="Tom Bergeron" w:date="2020-09-29T16:01:00Z">
        <w:r w:rsidRPr="008B09BB" w:rsidDel="00515180">
          <w:delText>,</w:delText>
        </w:r>
      </w:del>
      <w:r w:rsidRPr="008B09BB">
        <w:t xml:space="preserve">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653" w:name="_Understanding_Virtual_Profiling"/>
      <w:bookmarkStart w:id="2654" w:name="_Toc119468106"/>
      <w:bookmarkStart w:id="2655" w:name="_Ref119744922"/>
      <w:bookmarkStart w:id="2656" w:name="_Toc329784621"/>
      <w:bookmarkStart w:id="2657" w:name="_Toc329852092"/>
      <w:bookmarkStart w:id="2658" w:name="_Toc331173664"/>
      <w:bookmarkStart w:id="2659" w:name="_Toc332208772"/>
      <w:bookmarkStart w:id="2660" w:name="_Toc332274019"/>
      <w:bookmarkStart w:id="2661" w:name="_Toc367109140"/>
      <w:bookmarkStart w:id="2662" w:name="_Toc394486339"/>
      <w:bookmarkStart w:id="2663" w:name="_Toc394583545"/>
      <w:bookmarkStart w:id="2664" w:name="_Toc468171261"/>
      <w:bookmarkStart w:id="2665" w:name="_Toc468549176"/>
      <w:bookmarkStart w:id="2666" w:name="_Toc468552694"/>
      <w:bookmarkStart w:id="2667" w:name="_Toc469041221"/>
      <w:bookmarkStart w:id="2668" w:name="_Toc469041327"/>
      <w:bookmarkStart w:id="2669" w:name="_Toc469043349"/>
      <w:bookmarkStart w:id="2670" w:name="_Toc469044983"/>
      <w:bookmarkStart w:id="2671" w:name="_Toc469139281"/>
      <w:bookmarkStart w:id="2672" w:name="_Toc469143773"/>
      <w:bookmarkStart w:id="2673" w:name="_Toc469152531"/>
      <w:bookmarkStart w:id="2674" w:name="_Toc469152726"/>
      <w:bookmarkStart w:id="2675" w:name="_Toc491174825"/>
      <w:bookmarkStart w:id="2676" w:name="_Toc491175162"/>
      <w:bookmarkStart w:id="2677" w:name="_Toc491337806"/>
      <w:bookmarkStart w:id="2678" w:name="_Toc491337980"/>
      <w:bookmarkStart w:id="2679" w:name="_Toc491338753"/>
      <w:bookmarkStart w:id="2680" w:name="_Toc491339250"/>
      <w:bookmarkStart w:id="2681" w:name="_Toc532836366"/>
      <w:bookmarkStart w:id="2682" w:name="_Toc532855735"/>
      <w:bookmarkStart w:id="2683" w:name="_Toc532856757"/>
      <w:bookmarkStart w:id="2684" w:name="_Toc486325587"/>
      <w:bookmarkStart w:id="2685" w:name="_Toc53042031"/>
      <w:bookmarkStart w:id="2686" w:name="_Toc53042179"/>
      <w:bookmarkStart w:id="2687" w:name="_Toc53042364"/>
      <w:bookmarkStart w:id="2688" w:name="_Toc53042485"/>
      <w:bookmarkEnd w:id="2558"/>
      <w:bookmarkEnd w:id="2653"/>
      <w:r>
        <w:lastRenderedPageBreak/>
        <w:t>Virtual Profiling</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5"/>
      <w:bookmarkEnd w:id="2686"/>
      <w:bookmarkEnd w:id="2687"/>
      <w:bookmarkEnd w:id="2688"/>
    </w:p>
    <w:p w14:paraId="216AB3B1" w14:textId="7DB65AD0" w:rsidR="004E6F9A" w:rsidRPr="004E6F9A" w:rsidRDefault="00667D1B" w:rsidP="00667D1B">
      <w:bookmarkStart w:id="2689" w:name="_Toc119468110"/>
      <w:bookmarkStart w:id="2690"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7F6B394E"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CB7750">
        <w:t xml:space="preserve"> and</w:t>
      </w:r>
      <w:r>
        <w:t xml:space="preserve"> stores this data as</w:t>
      </w:r>
      <w:r w:rsidR="00035FF6">
        <w:t xml:space="preserve"> part of the baseline profile.</w:t>
      </w:r>
    </w:p>
    <w:p w14:paraId="5039B247" w14:textId="77777777" w:rsidR="00667D1B" w:rsidRDefault="00667D1B" w:rsidP="00667D1B"/>
    <w:p w14:paraId="507926CF" w14:textId="0332AAAB"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 xml:space="preserve">If </w:t>
      </w:r>
      <w:proofErr w:type="gramStart"/>
      <w:r>
        <w:t>you’ve</w:t>
      </w:r>
      <w:proofErr w:type="gramEnd"/>
      <w:r>
        <w:t xml:space="preser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691" w:name="_Get_a_Valid"/>
      <w:bookmarkStart w:id="2692" w:name="_Toc119468109"/>
      <w:bookmarkStart w:id="2693" w:name="_Ref323303447"/>
      <w:bookmarkStart w:id="2694" w:name="_Toc353195420"/>
      <w:bookmarkStart w:id="2695" w:name="_Toc358296277"/>
      <w:bookmarkStart w:id="2696" w:name="_Toc358298442"/>
      <w:bookmarkStart w:id="2697" w:name="_Toc393899753"/>
      <w:bookmarkStart w:id="2698" w:name="_Toc469043350"/>
      <w:bookmarkStart w:id="2699" w:name="_Toc469044984"/>
      <w:bookmarkStart w:id="2700" w:name="_Toc469139282"/>
      <w:bookmarkStart w:id="2701" w:name="_Toc469152727"/>
      <w:bookmarkStart w:id="2702" w:name="_Toc491174826"/>
      <w:bookmarkStart w:id="2703" w:name="_Toc491337807"/>
      <w:bookmarkStart w:id="2704" w:name="_Toc491337981"/>
      <w:bookmarkStart w:id="2705" w:name="_Toc491338754"/>
      <w:bookmarkStart w:id="2706" w:name="_Toc532855736"/>
      <w:bookmarkStart w:id="2707" w:name="_Toc532856758"/>
      <w:bookmarkStart w:id="2708" w:name="_Toc53042032"/>
      <w:bookmarkStart w:id="2709" w:name="_Toc53042180"/>
      <w:bookmarkStart w:id="2710" w:name="_Toc53042365"/>
      <w:bookmarkEnd w:id="2691"/>
      <w:r>
        <w:t>Get</w:t>
      </w:r>
      <w:r w:rsidR="00035FF6">
        <w:t xml:space="preserve"> a</w:t>
      </w:r>
      <w:r w:rsidR="00754243">
        <w:t xml:space="preserve"> Valid Baseline P</w:t>
      </w:r>
      <w:r w:rsidR="00754243" w:rsidRPr="00C0592E">
        <w:t>rofile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06996ECD"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r w:rsidR="00BD0DA7">
        <w:fldChar w:fldCharType="begin"/>
      </w:r>
      <w:r w:rsidR="00BD0DA7">
        <w:instrText xml:space="preserve"> HYPERLINK \l "_Verify_the_Virtual" </w:instrText>
      </w:r>
      <w:ins w:id="2711" w:author="Tom Bergeron" w:date="2020-10-08T09:33:00Z"/>
      <w:r w:rsidR="00BD0DA7">
        <w:fldChar w:fldCharType="separate"/>
      </w:r>
      <w:r w:rsidR="00035FF6" w:rsidRPr="00035FF6">
        <w:rPr>
          <w:rStyle w:val="Hyperlink"/>
        </w:rPr>
        <w:t>Verify the Virtual Profile</w:t>
      </w:r>
      <w:r w:rsidR="00BD0DA7">
        <w:rPr>
          <w:rStyle w:val="Hyperlink"/>
        </w:rPr>
        <w:fldChar w:fldCharType="end"/>
      </w:r>
    </w:p>
    <w:p w14:paraId="6D0A01EF" w14:textId="77777777" w:rsidR="00667D1B" w:rsidRPr="00F3112F" w:rsidRDefault="00667D1B" w:rsidP="008F51FF">
      <w:pPr>
        <w:pStyle w:val="Heading3"/>
      </w:pPr>
      <w:bookmarkStart w:id="2712" w:name="_Integrate_Empty_Oven"/>
      <w:bookmarkStart w:id="2713" w:name="_Ref324433808"/>
      <w:bookmarkStart w:id="2714" w:name="_Toc358296278"/>
      <w:bookmarkStart w:id="2715" w:name="_Toc358298443"/>
      <w:bookmarkStart w:id="2716" w:name="_Toc469043351"/>
      <w:bookmarkStart w:id="2717" w:name="_Toc469044985"/>
      <w:bookmarkStart w:id="2718" w:name="_Toc469139283"/>
      <w:bookmarkStart w:id="2719" w:name="_Toc469152728"/>
      <w:bookmarkStart w:id="2720" w:name="_Toc491174827"/>
      <w:bookmarkStart w:id="2721" w:name="_Toc491337808"/>
      <w:bookmarkStart w:id="2722" w:name="_Toc491337982"/>
      <w:bookmarkStart w:id="2723" w:name="_Toc491338755"/>
      <w:bookmarkStart w:id="2724" w:name="_Toc532855737"/>
      <w:bookmarkStart w:id="2725" w:name="_Toc532856759"/>
      <w:bookmarkStart w:id="2726" w:name="_Toc53042181"/>
      <w:bookmarkStart w:id="2727" w:name="_Toc53042366"/>
      <w:bookmarkEnd w:id="2712"/>
      <w:r w:rsidRPr="00F3112F">
        <w:t>Integrat</w:t>
      </w:r>
      <w:r w:rsidR="00035FF6">
        <w:t>e</w:t>
      </w:r>
      <w:r>
        <w:t xml:space="preserve"> </w:t>
      </w:r>
      <w:r w:rsidR="00C653DF">
        <w:t>Empty Oven Data</w:t>
      </w:r>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060EB913"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2728" w:name="_Toc469043352"/>
      <w:bookmarkStart w:id="2729" w:name="_Toc469044986"/>
      <w:bookmarkStart w:id="2730" w:name="_Toc469139284"/>
      <w:bookmarkStart w:id="2731" w:name="_Toc469152729"/>
      <w:bookmarkStart w:id="2732" w:name="_Toc491174828"/>
      <w:bookmarkStart w:id="2733" w:name="_Toc491337809"/>
      <w:bookmarkStart w:id="2734" w:name="_Toc491337983"/>
      <w:bookmarkStart w:id="2735" w:name="_Toc491338756"/>
      <w:bookmarkStart w:id="2736" w:name="_Toc532855738"/>
      <w:bookmarkStart w:id="2737" w:name="_Toc532856760"/>
      <w:bookmarkStart w:id="2738" w:name="_Toc53042033"/>
      <w:bookmarkStart w:id="2739" w:name="_Toc53042182"/>
      <w:bookmarkStart w:id="2740" w:name="_Toc53042367"/>
      <w:r>
        <w:lastRenderedPageBreak/>
        <w:t>Creat</w:t>
      </w:r>
      <w:r w:rsidR="00035FF6">
        <w:t>e</w:t>
      </w:r>
      <w:r w:rsidR="00754243">
        <w:t>/</w:t>
      </w:r>
      <w:r w:rsidR="00035FF6">
        <w:t>Load a</w:t>
      </w:r>
      <w:r w:rsidR="00754243">
        <w:t xml:space="preserve"> </w:t>
      </w:r>
      <w:r w:rsidR="008708F9">
        <w:t>Virtual Profil</w:t>
      </w:r>
      <w:bookmarkEnd w:id="2689"/>
      <w:r>
        <w:t>e</w:t>
      </w:r>
      <w:bookmarkEnd w:id="2690"/>
      <w:bookmarkEnd w:id="2728"/>
      <w:bookmarkEnd w:id="2729"/>
      <w:bookmarkEnd w:id="2730"/>
      <w:bookmarkEnd w:id="2731"/>
      <w:bookmarkEnd w:id="2732"/>
      <w:bookmarkEnd w:id="2733"/>
      <w:bookmarkEnd w:id="2734"/>
      <w:bookmarkEnd w:id="2735"/>
      <w:bookmarkEnd w:id="2736"/>
      <w:bookmarkEnd w:id="2737"/>
      <w:bookmarkEnd w:id="2738"/>
      <w:bookmarkEnd w:id="2739"/>
      <w:bookmarkEnd w:id="2740"/>
    </w:p>
    <w:p w14:paraId="0FDE9146" w14:textId="7DDEC280"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035B780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B20F95">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6FD7C1D3" w:rsidR="00D517A1" w:rsidRPr="00C0592E" w:rsidRDefault="00D517A1" w:rsidP="00737029">
            <w:pPr>
              <w:pStyle w:val="ListParagraph"/>
              <w:ind w:left="0"/>
            </w:pPr>
          </w:p>
        </w:tc>
        <w:tc>
          <w:tcPr>
            <w:tcW w:w="1626" w:type="dxa"/>
            <w:shd w:val="clear" w:color="auto" w:fill="auto"/>
          </w:tcPr>
          <w:p w14:paraId="1008D5FA" w14:textId="4333B855"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741" w:name="_Process_Control_Barcode_Option"/>
      <w:bookmarkEnd w:id="2741"/>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37248"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51AF7" id="AutoShape 4267" o:spid="_x0000_s1026" type="#_x0000_t13" style="position:absolute;margin-left:180pt;margin-top:48.4pt;width:67.9pt;height:12.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36224"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E183EF" id="Oval 4266" o:spid="_x0000_s1026" style="position:absolute;margin-left:118.15pt;margin-top:35.5pt;width:61.85pt;height:32.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2A1314B6" w:rsidR="008708F9" w:rsidRDefault="00566FC7" w:rsidP="00F5043F">
      <w:pPr>
        <w:pStyle w:val="Caption"/>
      </w:pPr>
      <w:r w:rsidRPr="00566FC7">
        <w:t xml:space="preserve">Figure </w:t>
      </w:r>
      <w:fldSimple w:instr=" SEQ Figure \* ARABIC ">
        <w:ins w:id="2742" w:author="Tom Bergeron" w:date="2020-10-08T09:33:00Z">
          <w:r w:rsidR="006E32D5">
            <w:rPr>
              <w:noProof/>
            </w:rPr>
            <w:t>55</w:t>
          </w:r>
        </w:ins>
        <w:del w:id="2743" w:author="Tom Bergeron" w:date="2020-10-08T09:33:00Z">
          <w:r w:rsidR="0013342E" w:rsidDel="006E32D5">
            <w:rPr>
              <w:noProof/>
            </w:rPr>
            <w:delText>57</w:delText>
          </w:r>
        </w:del>
      </w:fldSimple>
      <w:r w:rsidR="009F6CFB">
        <w:t>: Profile Explorer – Start Virtual Profiling</w:t>
      </w:r>
    </w:p>
    <w:p w14:paraId="1ACC22BF" w14:textId="77777777" w:rsidR="00AE6454" w:rsidRDefault="00AE6454"/>
    <w:p w14:paraId="245DAD04" w14:textId="12528227"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2744" w:author="Tom Bergeron" w:date="2020-10-08T09:33:00Z">
        <w:r w:rsidR="006E32D5" w:rsidRPr="00BC6102">
          <w:t xml:space="preserve">Figure </w:t>
        </w:r>
        <w:r w:rsidR="006E32D5">
          <w:rPr>
            <w:noProof/>
          </w:rPr>
          <w:t>56</w:t>
        </w:r>
      </w:ins>
      <w:del w:id="2745" w:author="Tom Bergeron" w:date="2020-10-08T09:33:00Z">
        <w:r w:rsidR="0013342E" w:rsidRPr="00BC6102" w:rsidDel="006E32D5">
          <w:delText xml:space="preserve">Figure </w:delText>
        </w:r>
        <w:r w:rsidR="0013342E" w:rsidDel="006E32D5">
          <w:rPr>
            <w:noProof/>
          </w:rPr>
          <w:delText>58</w:delText>
        </w:r>
      </w:del>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39296"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FD671" id="AutoShape 4269" o:spid="_x0000_s1026" type="#_x0000_t13" style="position:absolute;margin-left:189.95pt;margin-top:27.65pt;width:67.9pt;height:12.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38272"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EE9DFA" id="Oval 4268" o:spid="_x0000_s1026" style="position:absolute;margin-left:128.15pt;margin-top:17.7pt;width:57.3pt;height:32.6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5E02B16B" w:rsidR="008708F9" w:rsidRPr="00BC6102" w:rsidRDefault="00566FC7" w:rsidP="00BC6102">
      <w:pPr>
        <w:pStyle w:val="Caption"/>
      </w:pPr>
      <w:bookmarkStart w:id="2746" w:name="_Ref185837842"/>
      <w:r w:rsidRPr="00BC6102">
        <w:t xml:space="preserve">Figure </w:t>
      </w:r>
      <w:fldSimple w:instr=" SEQ Figure \* ARABIC ">
        <w:ins w:id="2747" w:author="Tom Bergeron" w:date="2020-10-08T09:33:00Z">
          <w:r w:rsidR="006E32D5">
            <w:rPr>
              <w:noProof/>
            </w:rPr>
            <w:t>56</w:t>
          </w:r>
        </w:ins>
        <w:del w:id="2748" w:author="Tom Bergeron" w:date="2020-10-08T09:33:00Z">
          <w:r w:rsidR="0013342E" w:rsidDel="006E32D5">
            <w:rPr>
              <w:noProof/>
            </w:rPr>
            <w:delText>58</w:delText>
          </w:r>
        </w:del>
      </w:fldSimple>
      <w:bookmarkEnd w:id="2746"/>
      <w:r w:rsidR="009F6CFB">
        <w:t>: Virtual Profiling – Oven Recipe set correctly</w:t>
      </w:r>
    </w:p>
    <w:p w14:paraId="50BD08DC" w14:textId="671854CB"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w:t>
      </w:r>
      <w:r w:rsidR="00B20F95">
        <w:rPr>
          <w:noProof/>
        </w:rPr>
        <w:t>er</w:t>
      </w:r>
      <w:r w:rsidR="002F582D" w:rsidRPr="00694A17">
        <w:rPr>
          <w:noProof/>
        </w:rPr>
        <w:t xml:space="preserve">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202A770A" w:rsidR="008708F9" w:rsidRDefault="008708F9">
      <w:pPr>
        <w:pStyle w:val="Heading2"/>
      </w:pPr>
      <w:bookmarkStart w:id="2749" w:name="_Monitoring_Production_In"/>
      <w:bookmarkStart w:id="2750" w:name="_Toc119468113"/>
      <w:bookmarkStart w:id="2751" w:name="_Toc329784628"/>
      <w:bookmarkStart w:id="2752" w:name="_Toc469043358"/>
      <w:bookmarkStart w:id="2753" w:name="_Toc469044992"/>
      <w:bookmarkStart w:id="2754" w:name="_Toc469139290"/>
      <w:bookmarkStart w:id="2755" w:name="_Toc469152735"/>
      <w:bookmarkStart w:id="2756" w:name="_Toc491174829"/>
      <w:bookmarkStart w:id="2757" w:name="_Toc491337810"/>
      <w:bookmarkStart w:id="2758" w:name="_Toc491337984"/>
      <w:bookmarkStart w:id="2759" w:name="_Toc491338757"/>
      <w:bookmarkStart w:id="2760" w:name="_Toc532855739"/>
      <w:bookmarkStart w:id="2761" w:name="_Toc532856761"/>
      <w:bookmarkStart w:id="2762" w:name="_Toc53042034"/>
      <w:bookmarkStart w:id="2763" w:name="_Toc53042183"/>
      <w:bookmarkStart w:id="2764" w:name="_Toc53042368"/>
      <w:bookmarkEnd w:id="2749"/>
      <w:r>
        <w:t xml:space="preserve">Live Mode </w:t>
      </w:r>
      <w:r w:rsidR="00754243">
        <w:t xml:space="preserve">- </w:t>
      </w:r>
      <w:r>
        <w:t xml:space="preserve">General </w:t>
      </w:r>
      <w:r w:rsidR="00754243">
        <w:t>Tab</w:t>
      </w:r>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p>
    <w:p w14:paraId="56CF1D1E" w14:textId="18256D36" w:rsidR="00CE6832" w:rsidRDefault="00014AF6" w:rsidP="00737029">
      <w:pPr>
        <w:keepNext/>
        <w:jc w:val="center"/>
      </w:pPr>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00E8068D" w:rsidR="00B65C7B" w:rsidRPr="00B65C7B" w:rsidRDefault="00B65C7B" w:rsidP="00B65C7B">
      <w:pPr>
        <w:pStyle w:val="Caption"/>
        <w:rPr>
          <w:rFonts w:ascii="Trebuchet MS" w:hAnsi="Trebuchet MS"/>
          <w:sz w:val="24"/>
          <w:szCs w:val="24"/>
        </w:rPr>
      </w:pPr>
      <w:r>
        <w:t xml:space="preserve">Figure </w:t>
      </w:r>
      <w:fldSimple w:instr=" SEQ Figure \* ARABIC ">
        <w:ins w:id="2765" w:author="Tom Bergeron" w:date="2020-10-08T09:33:00Z">
          <w:r w:rsidR="006E32D5">
            <w:rPr>
              <w:noProof/>
            </w:rPr>
            <w:t>57</w:t>
          </w:r>
        </w:ins>
        <w:del w:id="2766" w:author="Tom Bergeron" w:date="2020-10-08T09:33:00Z">
          <w:r w:rsidR="0013342E" w:rsidDel="006E32D5">
            <w:rPr>
              <w:noProof/>
            </w:rPr>
            <w:delText>60</w:delText>
          </w:r>
        </w:del>
      </w:fldSimple>
      <w:r>
        <w:t>:</w:t>
      </w:r>
      <w:bookmarkStart w:id="2767" w:name="_Ref324342193"/>
      <w:r w:rsidRPr="00B65C7B">
        <w:t xml:space="preserve"> General Tab</w:t>
      </w:r>
      <w:bookmarkEnd w:id="2767"/>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proofErr w:type="gramStart"/>
      <w:r w:rsidRPr="00C0592E">
        <w:t>dashed-line</w:t>
      </w:r>
      <w:r>
        <w:t>s</w:t>
      </w:r>
      <w:proofErr w:type="gramEnd"/>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2768" w:name="_Toc394482460"/>
      <w:bookmarkStart w:id="2769" w:name="_Toc469043360"/>
      <w:bookmarkStart w:id="2770" w:name="_Toc469044994"/>
      <w:bookmarkStart w:id="2771" w:name="_Toc469139292"/>
      <w:bookmarkStart w:id="2772" w:name="_Toc469152737"/>
      <w:bookmarkStart w:id="2773" w:name="_Toc491174830"/>
      <w:bookmarkStart w:id="2774" w:name="_Toc491337811"/>
      <w:bookmarkStart w:id="2775" w:name="_Toc491337985"/>
      <w:bookmarkStart w:id="2776" w:name="_Toc491338758"/>
      <w:bookmarkStart w:id="2777" w:name="_Toc532855740"/>
      <w:bookmarkStart w:id="2778" w:name="_Toc532856762"/>
      <w:bookmarkStart w:id="2779" w:name="_Toc53042184"/>
      <w:bookmarkStart w:id="2780" w:name="_Toc53042369"/>
      <w:r>
        <w:t xml:space="preserve">Profile </w:t>
      </w:r>
      <w:r w:rsidR="00C653DF">
        <w:t>Statistics</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14:paraId="0E11F0B8" w14:textId="04DF56AF"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 xml:space="preserve">pes should match identically.  </w:t>
      </w:r>
    </w:p>
    <w:p w14:paraId="614C75DE" w14:textId="77777777" w:rsidR="0090134B" w:rsidRDefault="00C653DF" w:rsidP="008F51FF">
      <w:pPr>
        <w:pStyle w:val="Heading3"/>
      </w:pPr>
      <w:bookmarkStart w:id="2781" w:name="_Toc469043361"/>
      <w:bookmarkStart w:id="2782" w:name="_Toc469044995"/>
      <w:bookmarkStart w:id="2783" w:name="_Toc469139293"/>
      <w:bookmarkStart w:id="2784" w:name="_Toc469152738"/>
      <w:bookmarkStart w:id="2785" w:name="_Toc491174831"/>
      <w:bookmarkStart w:id="2786" w:name="_Toc491337812"/>
      <w:bookmarkStart w:id="2787" w:name="_Toc491337986"/>
      <w:bookmarkStart w:id="2788" w:name="_Toc491338759"/>
      <w:bookmarkStart w:id="2789" w:name="_Toc532855741"/>
      <w:bookmarkStart w:id="2790" w:name="_Toc532856763"/>
      <w:bookmarkStart w:id="2791" w:name="_Toc53042185"/>
      <w:bookmarkStart w:id="2792" w:name="_Toc53042370"/>
      <w:r>
        <w:lastRenderedPageBreak/>
        <w:t>Graph Controller</w:t>
      </w:r>
      <w:bookmarkEnd w:id="2781"/>
      <w:bookmarkEnd w:id="2782"/>
      <w:bookmarkEnd w:id="2783"/>
      <w:bookmarkEnd w:id="2784"/>
      <w:bookmarkEnd w:id="2785"/>
      <w:bookmarkEnd w:id="2786"/>
      <w:bookmarkEnd w:id="2787"/>
      <w:bookmarkEnd w:id="2788"/>
      <w:bookmarkEnd w:id="2789"/>
      <w:bookmarkEnd w:id="2790"/>
      <w:bookmarkEnd w:id="2791"/>
      <w:bookmarkEnd w:id="2792"/>
    </w:p>
    <w:tbl>
      <w:tblPr>
        <w:tblW w:w="0" w:type="auto"/>
        <w:tblLook w:val="04A0" w:firstRow="1" w:lastRow="0" w:firstColumn="1" w:lastColumn="0" w:noHBand="0" w:noVBand="1"/>
      </w:tblPr>
      <w:tblGrid>
        <w:gridCol w:w="4286"/>
        <w:gridCol w:w="5290"/>
      </w:tblGrid>
      <w:tr w:rsidR="00327CED" w14:paraId="2E8CA9F2" w14:textId="77777777" w:rsidTr="00211D6A">
        <w:tc>
          <w:tcPr>
            <w:tcW w:w="4788" w:type="dxa"/>
            <w:shd w:val="clear" w:color="auto" w:fill="auto"/>
          </w:tcPr>
          <w:p w14:paraId="4D52BA3D" w14:textId="7F798AAE"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2793" w:author="Tom Bergeron" w:date="2020-10-08T09:33:00Z">
              <w:r w:rsidR="006E32D5" w:rsidRPr="006E32D5">
                <w:rPr>
                  <w:rPrChange w:id="2794" w:author="Tom Bergeron" w:date="2020-10-08T09:33:00Z">
                    <w:rPr>
                      <w:rFonts w:ascii="Arial" w:hAnsi="Arial" w:cs="Arial"/>
                      <w:sz w:val="16"/>
                      <w:szCs w:val="16"/>
                    </w:rPr>
                  </w:rPrChange>
                </w:rPr>
                <w:t xml:space="preserve">Figure </w:t>
              </w:r>
              <w:r w:rsidR="006E32D5" w:rsidRPr="006E32D5">
                <w:rPr>
                  <w:noProof/>
                  <w:rPrChange w:id="2795" w:author="Tom Bergeron" w:date="2020-10-08T09:33:00Z">
                    <w:rPr>
                      <w:rFonts w:ascii="Arial" w:hAnsi="Arial" w:cs="Arial"/>
                      <w:noProof/>
                      <w:sz w:val="16"/>
                      <w:szCs w:val="16"/>
                    </w:rPr>
                  </w:rPrChange>
                </w:rPr>
                <w:t>58</w:t>
              </w:r>
            </w:ins>
            <w:del w:id="2796" w:author="Tom Bergeron" w:date="2020-10-08T09:33:00Z">
              <w:r w:rsidR="0013342E" w:rsidRPr="0013342E" w:rsidDel="006E32D5">
                <w:delText xml:space="preserve">Figure </w:delText>
              </w:r>
              <w:r w:rsidR="0013342E" w:rsidRPr="0013342E" w:rsidDel="006E32D5">
                <w:rPr>
                  <w:noProof/>
                </w:rPr>
                <w:delText>61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1ED4C7EC" w:rsidR="00327CED" w:rsidRPr="00C0592E" w:rsidRDefault="00327CED" w:rsidP="00327CED">
            <w:r w:rsidRPr="00211D6A">
              <w:rPr>
                <w:b/>
              </w:rPr>
              <w:t>Auto Scale –</w:t>
            </w:r>
            <w:r w:rsidRPr="00C0592E">
              <w:t xml:space="preserve"> The Auto Scale feature </w:t>
            </w:r>
            <w:r w:rsidR="00894391">
              <w:t>will automatically adjust the X</w:t>
            </w:r>
            <w:r w:rsidR="008B39CA">
              <w:t xml:space="preserve"> </w:t>
            </w:r>
            <w:r w:rsidRPr="00C0592E">
              <w:t xml:space="preserve">and Y-axis scales to fit all of the data in the profile graph.  When the Auto Scale feature is disabled, you must manually input the minimum and maximum scale settings </w:t>
            </w:r>
            <w:r w:rsidR="00894391">
              <w:t>for the X</w:t>
            </w:r>
            <w:r w:rsidR="006E276C">
              <w:t xml:space="preserve"> </w:t>
            </w:r>
            <w:r w:rsidRPr="00C0592E">
              <w:t>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1F0F5A6" w:rsidR="00327CED" w:rsidRDefault="00515180" w:rsidP="00211D6A">
            <w:pPr>
              <w:jc w:val="center"/>
            </w:pPr>
            <w:ins w:id="2797" w:author="Tom Bergeron" w:date="2020-09-29T16:02:00Z">
              <w:r>
                <w:rPr>
                  <w:noProof/>
                </w:rPr>
                <w:drawing>
                  <wp:inline distT="0" distB="0" distL="0" distR="0" wp14:anchorId="440CCD20" wp14:editId="3A262D27">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ins>
            <w:del w:id="2798" w:author="Tom Bergeron" w:date="2020-09-29T16:02:00Z">
              <w:r w:rsidR="000F26B4" w:rsidDel="00515180">
                <w:rPr>
                  <w:noProof/>
                </w:rPr>
                <w:drawing>
                  <wp:inline distT="0" distB="0" distL="0" distR="0" wp14:anchorId="1687B1D8" wp14:editId="6F42D4F7">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del>
          </w:p>
          <w:p w14:paraId="7CF3C2FF" w14:textId="037D31B1" w:rsidR="00327CED" w:rsidRPr="00B65C7B" w:rsidRDefault="00327CED" w:rsidP="00B65C7B">
            <w:pPr>
              <w:jc w:val="center"/>
              <w:rPr>
                <w:rFonts w:ascii="Trebuchet MS" w:hAnsi="Trebuchet MS" w:cs="Arial"/>
                <w:sz w:val="24"/>
                <w:szCs w:val="24"/>
              </w:rPr>
            </w:pPr>
            <w:bookmarkStart w:id="2799"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800" w:author="Tom Bergeron" w:date="2020-10-08T09:33:00Z">
              <w:r w:rsidR="006E32D5">
                <w:rPr>
                  <w:rFonts w:ascii="Arial" w:hAnsi="Arial" w:cs="Arial"/>
                  <w:noProof/>
                  <w:sz w:val="16"/>
                  <w:szCs w:val="16"/>
                </w:rPr>
                <w:t>58</w:t>
              </w:r>
            </w:ins>
            <w:del w:id="2801" w:author="Tom Bergeron" w:date="2020-10-08T09:33:00Z">
              <w:r w:rsidR="0013342E" w:rsidDel="006E32D5">
                <w:rPr>
                  <w:rFonts w:ascii="Arial" w:hAnsi="Arial" w:cs="Arial"/>
                  <w:noProof/>
                  <w:sz w:val="16"/>
                  <w:szCs w:val="16"/>
                </w:rPr>
                <w:delText>61</w:delText>
              </w:r>
            </w:del>
            <w:r w:rsidRPr="00211D6A">
              <w:rPr>
                <w:rFonts w:ascii="Arial" w:hAnsi="Arial" w:cs="Arial"/>
                <w:sz w:val="16"/>
                <w:szCs w:val="16"/>
              </w:rPr>
              <w:fldChar w:fldCharType="end"/>
            </w:r>
            <w:bookmarkEnd w:id="2799"/>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675943C1"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772A12BA" w:rsidR="00D32BD1" w:rsidRPr="00764231" w:rsidRDefault="00D32BD1" w:rsidP="00764231">
      <w:r w:rsidRPr="00764231">
        <w:t xml:space="preserve"> </w:t>
      </w:r>
    </w:p>
    <w:p w14:paraId="045D8051" w14:textId="3605B003" w:rsidR="00431716" w:rsidRDefault="00A553EE" w:rsidP="00764231">
      <w:r w:rsidRPr="00764231">
        <w:rPr>
          <w:b/>
        </w:rPr>
        <w:t xml:space="preserve">TCs Line Thickness </w:t>
      </w:r>
      <w:r w:rsidRPr="00764231">
        <w:t xml:space="preserve">– The </w:t>
      </w:r>
      <w:del w:id="2802" w:author="Tom Bergeron" w:date="2020-09-29T16:02:00Z">
        <w:r w:rsidRPr="00764231" w:rsidDel="00515180">
          <w:delText>pull down</w:delText>
        </w:r>
      </w:del>
      <w:ins w:id="2803" w:author="Tom Bergeron" w:date="2020-09-29T16:02:00Z">
        <w:r w:rsidR="00515180" w:rsidRPr="00764231">
          <w:t>pull-down</w:t>
        </w:r>
      </w:ins>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57184154" w14:textId="77777777" w:rsidR="00515180" w:rsidRPr="00673430" w:rsidRDefault="00515180" w:rsidP="00515180">
      <w:pPr>
        <w:rPr>
          <w:ins w:id="2804" w:author="Tom Bergeron" w:date="2020-09-29T16:02:00Z"/>
        </w:rPr>
      </w:pPr>
      <w:ins w:id="2805" w:author="Tom Bergeron" w:date="2020-09-29T16:02: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16645ECB" w14:textId="40257142" w:rsidR="00431716" w:rsidRDefault="00431716" w:rsidP="00764231">
      <w:pPr>
        <w:rPr>
          <w:ins w:id="2806" w:author="Tom Bergeron" w:date="2020-09-29T16:02:00Z"/>
        </w:rPr>
      </w:pPr>
    </w:p>
    <w:p w14:paraId="7776CB1D" w14:textId="235B0515" w:rsidR="00515180" w:rsidRDefault="00515180" w:rsidP="00764231">
      <w:pPr>
        <w:rPr>
          <w:ins w:id="2807" w:author="Tom Bergeron" w:date="2020-09-29T16:02:00Z"/>
        </w:rPr>
      </w:pPr>
    </w:p>
    <w:p w14:paraId="75DEBFAE" w14:textId="77777777" w:rsidR="00515180" w:rsidRDefault="00515180" w:rsidP="00764231"/>
    <w:p w14:paraId="23954FCA" w14:textId="77777777" w:rsidR="00431716" w:rsidRDefault="00431716"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2808" w:name="_Toc469043362"/>
      <w:bookmarkStart w:id="2809" w:name="_Toc469044996"/>
      <w:bookmarkStart w:id="2810" w:name="_Toc469139294"/>
      <w:bookmarkStart w:id="2811" w:name="_Toc469152739"/>
      <w:bookmarkStart w:id="2812" w:name="_Toc491174832"/>
      <w:bookmarkStart w:id="2813" w:name="_Toc491337813"/>
      <w:bookmarkStart w:id="2814" w:name="_Toc491337987"/>
      <w:bookmarkStart w:id="2815" w:name="_Toc491338760"/>
      <w:bookmarkStart w:id="2816" w:name="_Toc532855742"/>
      <w:bookmarkStart w:id="2817" w:name="_Toc532856764"/>
      <w:bookmarkStart w:id="2818" w:name="_Toc53042186"/>
      <w:bookmarkStart w:id="2819" w:name="_Toc53042371"/>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808"/>
      <w:bookmarkEnd w:id="2809"/>
      <w:bookmarkEnd w:id="2810"/>
      <w:bookmarkEnd w:id="2811"/>
      <w:bookmarkEnd w:id="2812"/>
      <w:bookmarkEnd w:id="2813"/>
      <w:bookmarkEnd w:id="2814"/>
      <w:bookmarkEnd w:id="2815"/>
      <w:bookmarkEnd w:id="2816"/>
      <w:bookmarkEnd w:id="2817"/>
      <w:bookmarkEnd w:id="2818"/>
      <w:bookmarkEnd w:id="2819"/>
    </w:p>
    <w:p w14:paraId="1BE361C9" w14:textId="2DEB2E60"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2820" w:author="Tom Bergeron" w:date="2020-10-08T09:33:00Z">
        <w:r w:rsidR="006E32D5" w:rsidRPr="006E32D5">
          <w:rPr>
            <w:rPrChange w:id="2821" w:author="Tom Bergeron" w:date="2020-10-08T09:33:00Z">
              <w:rPr>
                <w:rFonts w:ascii="Arial" w:hAnsi="Arial" w:cs="Arial"/>
                <w:sz w:val="16"/>
                <w:szCs w:val="16"/>
              </w:rPr>
            </w:rPrChange>
          </w:rPr>
          <w:t xml:space="preserve">Figure </w:t>
        </w:r>
        <w:r w:rsidR="006E32D5" w:rsidRPr="006E32D5">
          <w:rPr>
            <w:noProof/>
            <w:rPrChange w:id="2822" w:author="Tom Bergeron" w:date="2020-10-08T09:33:00Z">
              <w:rPr>
                <w:rFonts w:ascii="Arial" w:hAnsi="Arial" w:cs="Arial"/>
                <w:noProof/>
                <w:sz w:val="16"/>
                <w:szCs w:val="16"/>
              </w:rPr>
            </w:rPrChange>
          </w:rPr>
          <w:t>59</w:t>
        </w:r>
      </w:ins>
      <w:del w:id="2823" w:author="Tom Bergeron" w:date="2020-10-08T09:33:00Z">
        <w:r w:rsidR="0013342E" w:rsidRPr="0013342E" w:rsidDel="006E32D5">
          <w:delText xml:space="preserve">Figure </w:delText>
        </w:r>
        <w:r w:rsidR="0013342E" w:rsidRPr="0013342E" w:rsidDel="006E32D5">
          <w:rPr>
            <w:noProof/>
          </w:rPr>
          <w:delText>62</w:delText>
        </w:r>
      </w:del>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2824" w:name="_Toc469043363"/>
      <w:bookmarkStart w:id="2825" w:name="_Toc469044997"/>
      <w:bookmarkStart w:id="2826" w:name="_Toc469139295"/>
      <w:bookmarkStart w:id="2827" w:name="_Toc469152740"/>
      <w:bookmarkStart w:id="2828" w:name="_Toc491174833"/>
      <w:bookmarkStart w:id="2829" w:name="_Toc491337814"/>
      <w:bookmarkStart w:id="2830" w:name="_Toc491337988"/>
      <w:bookmarkStart w:id="2831" w:name="_Toc491338761"/>
      <w:bookmarkStart w:id="2832" w:name="_Toc532855743"/>
      <w:bookmarkStart w:id="2833" w:name="_Toc532856765"/>
      <w:bookmarkStart w:id="2834" w:name="_Toc53042187"/>
      <w:bookmarkStart w:id="2835" w:name="_Toc53042372"/>
      <w:r w:rsidRPr="00764231">
        <w:t>Examine Tool</w:t>
      </w:r>
      <w:bookmarkEnd w:id="2824"/>
      <w:bookmarkEnd w:id="2825"/>
      <w:bookmarkEnd w:id="2826"/>
      <w:bookmarkEnd w:id="2827"/>
      <w:bookmarkEnd w:id="2828"/>
      <w:bookmarkEnd w:id="2829"/>
      <w:bookmarkEnd w:id="2830"/>
      <w:bookmarkEnd w:id="2831"/>
      <w:bookmarkEnd w:id="2832"/>
      <w:bookmarkEnd w:id="2833"/>
      <w:bookmarkEnd w:id="2834"/>
      <w:bookmarkEnd w:id="2835"/>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227A0E26"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2836" w:author="Tom Bergeron" w:date="2020-10-08T09:33:00Z">
              <w:r w:rsidR="006E32D5" w:rsidRPr="006E32D5">
                <w:rPr>
                  <w:rPrChange w:id="2837" w:author="Tom Bergeron" w:date="2020-10-08T09:33:00Z">
                    <w:rPr>
                      <w:rFonts w:ascii="Arial" w:hAnsi="Arial" w:cs="Arial"/>
                      <w:sz w:val="16"/>
                      <w:szCs w:val="16"/>
                    </w:rPr>
                  </w:rPrChange>
                </w:rPr>
                <w:t xml:space="preserve">Figure </w:t>
              </w:r>
              <w:r w:rsidR="006E32D5" w:rsidRPr="006E32D5">
                <w:rPr>
                  <w:noProof/>
                  <w:rPrChange w:id="2838" w:author="Tom Bergeron" w:date="2020-10-08T09:33:00Z">
                    <w:rPr>
                      <w:rFonts w:ascii="Arial" w:hAnsi="Arial" w:cs="Arial"/>
                      <w:noProof/>
                      <w:sz w:val="16"/>
                      <w:szCs w:val="16"/>
                    </w:rPr>
                  </w:rPrChange>
                </w:rPr>
                <w:t>59</w:t>
              </w:r>
            </w:ins>
            <w:del w:id="2839" w:author="Tom Bergeron" w:date="2020-10-08T09:33:00Z">
              <w:r w:rsidR="0013342E" w:rsidRPr="0013342E" w:rsidDel="006E32D5">
                <w:delText xml:space="preserve">Figure </w:delText>
              </w:r>
              <w:r w:rsidR="0013342E" w:rsidRPr="0013342E" w:rsidDel="006E32D5">
                <w:rPr>
                  <w:noProof/>
                </w:rPr>
                <w:delText>62</w:delText>
              </w:r>
            </w:del>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7553628B" w:rsidR="00A1319A" w:rsidRPr="00211D6A" w:rsidRDefault="00A1319A" w:rsidP="00E332CD">
            <w:pPr>
              <w:jc w:val="center"/>
              <w:rPr>
                <w:rFonts w:ascii="Arial" w:hAnsi="Arial" w:cs="Arial"/>
                <w:sz w:val="16"/>
                <w:szCs w:val="16"/>
              </w:rPr>
            </w:pPr>
            <w:bookmarkStart w:id="2840"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841" w:author="Tom Bergeron" w:date="2020-10-08T09:33:00Z">
              <w:r w:rsidR="006E32D5">
                <w:rPr>
                  <w:rFonts w:ascii="Arial" w:hAnsi="Arial" w:cs="Arial"/>
                  <w:noProof/>
                  <w:sz w:val="16"/>
                  <w:szCs w:val="16"/>
                </w:rPr>
                <w:t>59</w:t>
              </w:r>
            </w:ins>
            <w:del w:id="2842" w:author="Tom Bergeron" w:date="2020-10-08T09:33:00Z">
              <w:r w:rsidR="0013342E" w:rsidDel="006E32D5">
                <w:rPr>
                  <w:rFonts w:ascii="Arial" w:hAnsi="Arial" w:cs="Arial"/>
                  <w:noProof/>
                  <w:sz w:val="16"/>
                  <w:szCs w:val="16"/>
                </w:rPr>
                <w:delText>62</w:delText>
              </w:r>
            </w:del>
            <w:r w:rsidRPr="00211D6A">
              <w:rPr>
                <w:rFonts w:ascii="Arial" w:hAnsi="Arial" w:cs="Arial"/>
                <w:sz w:val="16"/>
                <w:szCs w:val="16"/>
              </w:rPr>
              <w:fldChar w:fldCharType="end"/>
            </w:r>
            <w:bookmarkEnd w:id="2840"/>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2843" w:name="_Toc119468114"/>
      <w:r>
        <w:br w:type="page"/>
      </w:r>
      <w:bookmarkStart w:id="2844" w:name="_Toc329784629"/>
      <w:bookmarkStart w:id="2845" w:name="_Toc469043365"/>
      <w:bookmarkStart w:id="2846" w:name="_Toc469044999"/>
      <w:bookmarkStart w:id="2847" w:name="_Toc469139297"/>
      <w:bookmarkStart w:id="2848" w:name="_Toc469152742"/>
      <w:bookmarkStart w:id="2849" w:name="_Toc491174834"/>
      <w:bookmarkStart w:id="2850" w:name="_Toc491337815"/>
      <w:bookmarkStart w:id="2851" w:name="_Toc491337989"/>
      <w:bookmarkStart w:id="2852" w:name="_Toc491338762"/>
      <w:bookmarkStart w:id="2853" w:name="_Toc532855744"/>
      <w:bookmarkStart w:id="2854" w:name="_Toc532856766"/>
      <w:bookmarkStart w:id="2855" w:name="_Toc53042035"/>
      <w:bookmarkStart w:id="2856" w:name="_Toc53042188"/>
      <w:bookmarkStart w:id="2857" w:name="_Toc53042373"/>
      <w:r w:rsidR="008708F9">
        <w:lastRenderedPageBreak/>
        <w:t xml:space="preserve">Live Mode </w:t>
      </w:r>
      <w:r>
        <w:t xml:space="preserve">- </w:t>
      </w:r>
      <w:r w:rsidR="008708F9">
        <w:t xml:space="preserve">Description </w:t>
      </w:r>
      <w:r>
        <w:t>Tab</w:t>
      </w:r>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5468EFA5"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ins w:id="2858" w:author="Tom Bergeron" w:date="2020-10-08T09:33:00Z">
              <w:r w:rsidR="006E32D5" w:rsidRPr="006E32D5">
                <w:rPr>
                  <w:rPrChange w:id="2859" w:author="Tom Bergeron" w:date="2020-10-08T09:33:00Z">
                    <w:rPr>
                      <w:rFonts w:ascii="Arial" w:hAnsi="Arial" w:cs="Arial"/>
                      <w:sz w:val="16"/>
                      <w:szCs w:val="16"/>
                    </w:rPr>
                  </w:rPrChange>
                </w:rPr>
                <w:t xml:space="preserve">Figure </w:t>
              </w:r>
              <w:r w:rsidR="006E32D5" w:rsidRPr="006E32D5">
                <w:rPr>
                  <w:noProof/>
                  <w:rPrChange w:id="2860" w:author="Tom Bergeron" w:date="2020-10-08T09:33:00Z">
                    <w:rPr>
                      <w:rFonts w:ascii="Arial" w:hAnsi="Arial" w:cs="Arial"/>
                      <w:noProof/>
                      <w:sz w:val="16"/>
                      <w:szCs w:val="16"/>
                    </w:rPr>
                  </w:rPrChange>
                </w:rPr>
                <w:t>60</w:t>
              </w:r>
            </w:ins>
            <w:del w:id="2861" w:author="Tom Bergeron" w:date="2020-10-08T09:33:00Z">
              <w:r w:rsidR="0013342E" w:rsidRPr="0013342E" w:rsidDel="006E32D5">
                <w:delText xml:space="preserve">Figure </w:delText>
              </w:r>
              <w:r w:rsidR="0013342E" w:rsidRPr="0013342E" w:rsidDel="006E32D5">
                <w:rPr>
                  <w:noProof/>
                </w:rPr>
                <w:delText>63</w:delText>
              </w:r>
            </w:del>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09F0FB12" w:rsidR="000011E8" w:rsidRPr="00764231" w:rsidRDefault="00127BBC">
            <w:pPr>
              <w:rPr>
                <w:noProof/>
              </w:rPr>
            </w:pPr>
            <w:r>
              <w:rPr>
                <w:noProof/>
              </w:rPr>
              <w:drawing>
                <wp:inline distT="0" distB="0" distL="0" distR="0" wp14:anchorId="1B92FD7C" wp14:editId="0FB296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2">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5EA2C748" w:rsidR="000011E8" w:rsidRPr="00764231" w:rsidRDefault="000011E8" w:rsidP="00764231">
            <w:pPr>
              <w:jc w:val="center"/>
              <w:rPr>
                <w:rFonts w:ascii="Trebuchet MS" w:hAnsi="Trebuchet MS" w:cs="Arial"/>
                <w:sz w:val="24"/>
                <w:szCs w:val="24"/>
              </w:rPr>
            </w:pPr>
            <w:bookmarkStart w:id="2862"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ins w:id="2863" w:author="Tom Bergeron" w:date="2020-10-08T09:33:00Z">
              <w:r w:rsidR="006E32D5">
                <w:rPr>
                  <w:rFonts w:ascii="Arial" w:hAnsi="Arial" w:cs="Arial"/>
                  <w:noProof/>
                  <w:sz w:val="16"/>
                  <w:szCs w:val="16"/>
                </w:rPr>
                <w:t>60</w:t>
              </w:r>
            </w:ins>
            <w:del w:id="2864" w:author="Tom Bergeron" w:date="2020-10-08T09:33:00Z">
              <w:r w:rsidR="0013342E" w:rsidDel="006E32D5">
                <w:rPr>
                  <w:rFonts w:ascii="Arial" w:hAnsi="Arial" w:cs="Arial"/>
                  <w:noProof/>
                  <w:sz w:val="16"/>
                  <w:szCs w:val="16"/>
                </w:rPr>
                <w:delText>63</w:delText>
              </w:r>
            </w:del>
            <w:r w:rsidRPr="00764231">
              <w:rPr>
                <w:rFonts w:ascii="Arial" w:hAnsi="Arial" w:cs="Arial"/>
                <w:sz w:val="16"/>
                <w:szCs w:val="16"/>
              </w:rPr>
              <w:fldChar w:fldCharType="end"/>
            </w:r>
            <w:bookmarkEnd w:id="2862"/>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2865" w:name="_Verify_the_Virtual"/>
      <w:bookmarkStart w:id="2866" w:name="_Toc119468120"/>
      <w:bookmarkStart w:id="2867" w:name="_Toc329784632"/>
      <w:bookmarkStart w:id="2868" w:name="_Ref394324506"/>
      <w:bookmarkStart w:id="2869" w:name="_Toc469043366"/>
      <w:bookmarkStart w:id="2870" w:name="_Toc469045000"/>
      <w:bookmarkStart w:id="2871" w:name="_Toc469139298"/>
      <w:bookmarkStart w:id="2872" w:name="_Toc469152743"/>
      <w:bookmarkStart w:id="2873" w:name="_Toc491174835"/>
      <w:bookmarkStart w:id="2874" w:name="_Toc491337816"/>
      <w:bookmarkStart w:id="2875" w:name="_Toc491337990"/>
      <w:bookmarkStart w:id="2876" w:name="_Toc491338763"/>
      <w:bookmarkStart w:id="2877" w:name="_Toc532855745"/>
      <w:bookmarkStart w:id="2878" w:name="_Toc532856767"/>
      <w:bookmarkStart w:id="2879" w:name="_Toc53042036"/>
      <w:bookmarkStart w:id="2880" w:name="_Toc53042189"/>
      <w:bookmarkStart w:id="2881" w:name="_Toc53042374"/>
      <w:bookmarkEnd w:id="2865"/>
      <w:r>
        <w:t>Verify</w:t>
      </w:r>
      <w:r w:rsidR="008708F9">
        <w:t xml:space="preserve"> </w:t>
      </w:r>
      <w:r>
        <w:t>t</w:t>
      </w:r>
      <w:r w:rsidR="00754243">
        <w:t xml:space="preserve">he </w:t>
      </w:r>
      <w:r w:rsidR="008708F9">
        <w:t>Virtual Profile</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8BE679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rsidR="00BD0DA7">
        <w:fldChar w:fldCharType="begin"/>
      </w:r>
      <w:r w:rsidR="00BD0DA7">
        <w:instrText xml:space="preserve"> HYPERLINK \l "_Get_a_Valid" </w:instrText>
      </w:r>
      <w:ins w:id="2882" w:author="Tom Bergeron" w:date="2020-10-08T09:33:00Z"/>
      <w:r w:rsidR="00BD0DA7">
        <w:fldChar w:fldCharType="separate"/>
      </w:r>
      <w:r w:rsidR="00764231" w:rsidRPr="00764231">
        <w:rPr>
          <w:rStyle w:val="Hyperlink"/>
        </w:rPr>
        <w:t>Get a Valid Baseline Profile</w:t>
      </w:r>
      <w:r w:rsidR="00BD0DA7">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2883" w:name="_Toc469043367"/>
      <w:bookmarkStart w:id="2884" w:name="_Toc469045001"/>
      <w:bookmarkStart w:id="2885" w:name="_Toc469139299"/>
      <w:bookmarkStart w:id="2886" w:name="_Toc469152744"/>
      <w:bookmarkStart w:id="2887" w:name="_Toc491174836"/>
      <w:bookmarkStart w:id="2888" w:name="_Toc491337817"/>
      <w:bookmarkStart w:id="2889" w:name="_Toc491337991"/>
      <w:bookmarkStart w:id="2890" w:name="_Toc491338764"/>
      <w:bookmarkStart w:id="2891" w:name="_Toc532855746"/>
      <w:bookmarkStart w:id="2892" w:name="_Toc532856768"/>
      <w:bookmarkStart w:id="2893" w:name="_Toc53042190"/>
      <w:bookmarkStart w:id="2894" w:name="_Toc53042375"/>
      <w:r w:rsidRPr="00764231">
        <w:lastRenderedPageBreak/>
        <w:t>Start</w:t>
      </w:r>
      <w:r w:rsidR="008708F9" w:rsidRPr="00764231">
        <w:t xml:space="preserve"> </w:t>
      </w:r>
      <w:r w:rsidR="00C653DF" w:rsidRPr="00764231">
        <w:t xml:space="preserve">A </w:t>
      </w:r>
      <w:r w:rsidR="008708F9" w:rsidRPr="00764231">
        <w:t>Verification Profile</w:t>
      </w:r>
      <w:bookmarkEnd w:id="2883"/>
      <w:bookmarkEnd w:id="2884"/>
      <w:bookmarkEnd w:id="2885"/>
      <w:bookmarkEnd w:id="2886"/>
      <w:bookmarkEnd w:id="2887"/>
      <w:bookmarkEnd w:id="2888"/>
      <w:bookmarkEnd w:id="2889"/>
      <w:bookmarkEnd w:id="2890"/>
      <w:bookmarkEnd w:id="2891"/>
      <w:bookmarkEnd w:id="2892"/>
      <w:bookmarkEnd w:id="2893"/>
      <w:bookmarkEnd w:id="2894"/>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26735DC4"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ins w:id="2895" w:author="Tom Bergeron" w:date="2020-10-08T09:33:00Z">
              <w:r w:rsidR="006E32D5" w:rsidRPr="006E32D5">
                <w:rPr>
                  <w:rPrChange w:id="2896" w:author="Tom Bergeron" w:date="2020-10-08T09:33:00Z">
                    <w:rPr>
                      <w:rFonts w:ascii="Arial" w:hAnsi="Arial" w:cs="Arial"/>
                      <w:sz w:val="16"/>
                      <w:szCs w:val="16"/>
                    </w:rPr>
                  </w:rPrChange>
                </w:rPr>
                <w:t xml:space="preserve">Figure </w:t>
              </w:r>
              <w:r w:rsidR="006E32D5" w:rsidRPr="006E32D5">
                <w:rPr>
                  <w:noProof/>
                  <w:rPrChange w:id="2897" w:author="Tom Bergeron" w:date="2020-10-08T09:33:00Z">
                    <w:rPr>
                      <w:rFonts w:ascii="Arial" w:hAnsi="Arial" w:cs="Arial"/>
                      <w:noProof/>
                      <w:sz w:val="16"/>
                      <w:szCs w:val="16"/>
                    </w:rPr>
                  </w:rPrChange>
                </w:rPr>
                <w:t>61</w:t>
              </w:r>
            </w:ins>
            <w:del w:id="2898" w:author="Tom Bergeron" w:date="2020-10-08T09:33:00Z">
              <w:r w:rsidR="0013342E" w:rsidRPr="0013342E" w:rsidDel="006E32D5">
                <w:delText xml:space="preserve">Figure </w:delText>
              </w:r>
              <w:r w:rsidR="0013342E" w:rsidRPr="0013342E" w:rsidDel="006E32D5">
                <w:rPr>
                  <w:noProof/>
                </w:rPr>
                <w:delText>64</w:delText>
              </w:r>
            </w:del>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0D50EFBE" w:rsidR="005C2897" w:rsidRPr="00211D6A" w:rsidRDefault="005C2897" w:rsidP="00211D6A">
            <w:pPr>
              <w:jc w:val="center"/>
              <w:rPr>
                <w:rFonts w:ascii="Arial" w:hAnsi="Arial" w:cs="Arial"/>
                <w:sz w:val="16"/>
                <w:szCs w:val="16"/>
              </w:rPr>
            </w:pPr>
            <w:bookmarkStart w:id="2899"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900" w:author="Tom Bergeron" w:date="2020-10-08T09:33:00Z">
              <w:r w:rsidR="006E32D5">
                <w:rPr>
                  <w:rFonts w:ascii="Arial" w:hAnsi="Arial" w:cs="Arial"/>
                  <w:noProof/>
                  <w:sz w:val="16"/>
                  <w:szCs w:val="16"/>
                </w:rPr>
                <w:t>61</w:t>
              </w:r>
            </w:ins>
            <w:del w:id="2901" w:author="Tom Bergeron" w:date="2020-10-08T09:33:00Z">
              <w:r w:rsidR="0013342E" w:rsidDel="006E32D5">
                <w:rPr>
                  <w:rFonts w:ascii="Arial" w:hAnsi="Arial" w:cs="Arial"/>
                  <w:noProof/>
                  <w:sz w:val="16"/>
                  <w:szCs w:val="16"/>
                </w:rPr>
                <w:delText>64</w:delText>
              </w:r>
            </w:del>
            <w:r w:rsidRPr="00211D6A">
              <w:rPr>
                <w:rFonts w:ascii="Arial" w:hAnsi="Arial" w:cs="Arial"/>
                <w:sz w:val="16"/>
                <w:szCs w:val="16"/>
              </w:rPr>
              <w:fldChar w:fldCharType="end"/>
            </w:r>
            <w:bookmarkEnd w:id="2899"/>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6CCEFE9E"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ins w:id="2902" w:author="Tom Bergeron" w:date="2020-10-08T09:33:00Z">
              <w:r w:rsidR="006E32D5" w:rsidRPr="006E32D5">
                <w:rPr>
                  <w:rPrChange w:id="2903" w:author="Tom Bergeron" w:date="2020-10-08T09:33:00Z">
                    <w:rPr>
                      <w:rFonts w:ascii="Arial" w:hAnsi="Arial" w:cs="Arial"/>
                      <w:sz w:val="16"/>
                      <w:szCs w:val="16"/>
                    </w:rPr>
                  </w:rPrChange>
                </w:rPr>
                <w:t xml:space="preserve">Figure </w:t>
              </w:r>
              <w:r w:rsidR="006E32D5" w:rsidRPr="006E32D5">
                <w:rPr>
                  <w:noProof/>
                  <w:rPrChange w:id="2904" w:author="Tom Bergeron" w:date="2020-10-08T09:33:00Z">
                    <w:rPr>
                      <w:rFonts w:ascii="Arial" w:hAnsi="Arial" w:cs="Arial"/>
                      <w:noProof/>
                      <w:sz w:val="16"/>
                      <w:szCs w:val="16"/>
                    </w:rPr>
                  </w:rPrChange>
                </w:rPr>
                <w:t>62</w:t>
              </w:r>
            </w:ins>
            <w:del w:id="2905" w:author="Tom Bergeron" w:date="2020-10-08T09:33:00Z">
              <w:r w:rsidR="0013342E" w:rsidRPr="0013342E" w:rsidDel="006E32D5">
                <w:delText xml:space="preserve">Figure </w:delText>
              </w:r>
              <w:r w:rsidR="0013342E" w:rsidRPr="0013342E" w:rsidDel="006E32D5">
                <w:rPr>
                  <w:noProof/>
                </w:rPr>
                <w:delText>65</w:delText>
              </w:r>
            </w:del>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CDCAAD1" w:rsidR="005C2897" w:rsidRDefault="008B39CA" w:rsidP="00211D6A">
            <w:pPr>
              <w:jc w:val="center"/>
            </w:pPr>
            <w:r>
              <w:rPr>
                <w:noProof/>
              </w:rPr>
              <w:drawing>
                <wp:inline distT="0" distB="0" distL="0" distR="0" wp14:anchorId="4AAC965E" wp14:editId="024C489F">
                  <wp:extent cx="1856511" cy="850900"/>
                  <wp:effectExtent l="0" t="0" r="0"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3">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6973F518" w:rsidR="005C2897" w:rsidRPr="00211D6A" w:rsidRDefault="005C2897" w:rsidP="00211D6A">
            <w:pPr>
              <w:jc w:val="center"/>
              <w:rPr>
                <w:rFonts w:ascii="Arial" w:hAnsi="Arial" w:cs="Arial"/>
                <w:sz w:val="16"/>
                <w:szCs w:val="16"/>
              </w:rPr>
            </w:pPr>
            <w:bookmarkStart w:id="2906"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907" w:author="Tom Bergeron" w:date="2020-10-08T09:33:00Z">
              <w:r w:rsidR="006E32D5">
                <w:rPr>
                  <w:rFonts w:ascii="Arial" w:hAnsi="Arial" w:cs="Arial"/>
                  <w:noProof/>
                  <w:sz w:val="16"/>
                  <w:szCs w:val="16"/>
                </w:rPr>
                <w:t>62</w:t>
              </w:r>
            </w:ins>
            <w:del w:id="2908" w:author="Tom Bergeron" w:date="2020-10-08T09:33:00Z">
              <w:r w:rsidR="0013342E" w:rsidDel="006E32D5">
                <w:rPr>
                  <w:rFonts w:ascii="Arial" w:hAnsi="Arial" w:cs="Arial"/>
                  <w:noProof/>
                  <w:sz w:val="16"/>
                  <w:szCs w:val="16"/>
                </w:rPr>
                <w:delText>65</w:delText>
              </w:r>
            </w:del>
            <w:r w:rsidRPr="00211D6A">
              <w:rPr>
                <w:rFonts w:ascii="Arial" w:hAnsi="Arial" w:cs="Arial"/>
                <w:sz w:val="16"/>
                <w:szCs w:val="16"/>
              </w:rPr>
              <w:fldChar w:fldCharType="end"/>
            </w:r>
            <w:bookmarkEnd w:id="2906"/>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74C163BA"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2909" w:author="Tom Bergeron" w:date="2020-10-08T09:33:00Z">
        <w:r w:rsidR="006E32D5" w:rsidRPr="00C0592E">
          <w:t xml:space="preserve">Figure </w:t>
        </w:r>
        <w:r w:rsidR="006E32D5">
          <w:rPr>
            <w:noProof/>
          </w:rPr>
          <w:t>63</w:t>
        </w:r>
      </w:ins>
      <w:del w:id="2910" w:author="Tom Bergeron" w:date="2020-10-08T09:33:00Z">
        <w:r w:rsidR="0013342E" w:rsidRPr="00C0592E" w:rsidDel="006E32D5">
          <w:delText xml:space="preserve">Figure </w:delText>
        </w:r>
        <w:r w:rsidR="0013342E" w:rsidDel="006E32D5">
          <w:rPr>
            <w:noProof/>
          </w:rPr>
          <w:delText>66</w:delText>
        </w:r>
      </w:del>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14765975" w:rsidR="00C70673" w:rsidRPr="00C0592E" w:rsidRDefault="00C4486E" w:rsidP="00F5043F">
      <w:pPr>
        <w:pStyle w:val="Caption"/>
      </w:pPr>
      <w:bookmarkStart w:id="2911" w:name="_Ref185905094"/>
      <w:r w:rsidRPr="00C0592E">
        <w:t xml:space="preserve">Figure </w:t>
      </w:r>
      <w:fldSimple w:instr=" SEQ Figure \* ARABIC ">
        <w:ins w:id="2912" w:author="Tom Bergeron" w:date="2020-10-08T09:33:00Z">
          <w:r w:rsidR="006E32D5">
            <w:rPr>
              <w:noProof/>
            </w:rPr>
            <w:t>63</w:t>
          </w:r>
        </w:ins>
        <w:del w:id="2913" w:author="Tom Bergeron" w:date="2020-10-08T09:33:00Z">
          <w:r w:rsidR="0013342E" w:rsidDel="006E32D5">
            <w:rPr>
              <w:noProof/>
            </w:rPr>
            <w:delText>66</w:delText>
          </w:r>
        </w:del>
      </w:fldSimple>
      <w:bookmarkEnd w:id="2911"/>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7E2CCDD6"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2914" w:author="Tom Bergeron" w:date="2020-10-08T09:33:00Z">
        <w:r w:rsidR="006E32D5" w:rsidRPr="00C0592E">
          <w:t xml:space="preserve">Figure </w:t>
        </w:r>
        <w:r w:rsidR="006E32D5">
          <w:rPr>
            <w:noProof/>
          </w:rPr>
          <w:t>64</w:t>
        </w:r>
      </w:ins>
      <w:del w:id="2915" w:author="Tom Bergeron" w:date="2020-10-08T09:33:00Z">
        <w:r w:rsidR="0013342E" w:rsidRPr="00C0592E" w:rsidDel="006E32D5">
          <w:delText xml:space="preserve">Figure </w:delText>
        </w:r>
        <w:r w:rsidR="0013342E" w:rsidDel="006E32D5">
          <w:rPr>
            <w:noProof/>
          </w:rPr>
          <w:delText>67</w:delText>
        </w:r>
      </w:del>
      <w:r w:rsidR="000415F2" w:rsidRPr="00C0592E">
        <w:fldChar w:fldCharType="end"/>
      </w:r>
      <w:r w:rsidR="00C4486E" w:rsidRPr="00C0592E">
        <w:t>.</w:t>
      </w:r>
    </w:p>
    <w:p w14:paraId="2D33ED32" w14:textId="77777777" w:rsidR="00C4486E" w:rsidRPr="00C0592E" w:rsidRDefault="00C4486E" w:rsidP="00BC7495"/>
    <w:p w14:paraId="3C1F6EE8" w14:textId="459A2BB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2916" w:author="Tom Bergeron" w:date="2020-09-29T16:02:00Z">
        <w:r w:rsidR="00C4486E" w:rsidRPr="00C0592E" w:rsidDel="00515180">
          <w:delText>in spec</w:delText>
        </w:r>
      </w:del>
      <w:ins w:id="2917" w:author="Tom Bergeron" w:date="2020-09-29T16:02:00Z">
        <w:r w:rsidR="00515180"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FC61BB3" w:rsidR="009D219D" w:rsidRPr="00C0592E" w:rsidRDefault="009D219D" w:rsidP="00F5043F">
      <w:pPr>
        <w:pStyle w:val="Caption"/>
      </w:pPr>
      <w:bookmarkStart w:id="2918" w:name="_Ref185905107"/>
      <w:r w:rsidRPr="00C0592E">
        <w:t xml:space="preserve">Figure </w:t>
      </w:r>
      <w:fldSimple w:instr=" SEQ Figure \* ARABIC ">
        <w:ins w:id="2919" w:author="Tom Bergeron" w:date="2020-10-08T09:33:00Z">
          <w:r w:rsidR="006E32D5">
            <w:rPr>
              <w:noProof/>
            </w:rPr>
            <w:t>64</w:t>
          </w:r>
        </w:ins>
        <w:del w:id="2920" w:author="Tom Bergeron" w:date="2020-10-08T09:33:00Z">
          <w:r w:rsidR="0013342E" w:rsidDel="006E32D5">
            <w:rPr>
              <w:noProof/>
            </w:rPr>
            <w:delText>67</w:delText>
          </w:r>
        </w:del>
      </w:fldSimple>
      <w:bookmarkEnd w:id="2918"/>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w:t>
      </w:r>
      <w:proofErr w:type="gramStart"/>
      <w:r w:rsidRPr="00C0592E">
        <w:t>can’t</w:t>
      </w:r>
      <w:proofErr w:type="gramEnd"/>
      <w:r w:rsidRPr="00C0592E">
        <w:t xml:space="preserve">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7E17405" w:rsidR="008708F9" w:rsidRPr="003335AF" w:rsidRDefault="00AF75F5" w:rsidP="008B153C">
      <w:r w:rsidRPr="003335AF">
        <w:rPr>
          <w:b/>
        </w:rPr>
        <w:t>Tip</w:t>
      </w:r>
      <w:r w:rsidRPr="003335AF">
        <w:t xml:space="preserve">: </w:t>
      </w:r>
      <w:r w:rsidR="008708F9" w:rsidRPr="003335AF">
        <w:t xml:space="preserve">For an explanation of Virtual Profile criteria, see the </w:t>
      </w:r>
      <w:r w:rsidR="00BD0DA7">
        <w:fldChar w:fldCharType="begin"/>
      </w:r>
      <w:r w:rsidR="00BD0DA7">
        <w:instrText xml:space="preserve"> HYPERLINK \l "_Understanding_Virtual_Profiling" </w:instrText>
      </w:r>
      <w:ins w:id="2921" w:author="Tom Bergeron" w:date="2020-10-08T09:33:00Z"/>
      <w:r w:rsidR="00BD0DA7">
        <w:fldChar w:fldCharType="separate"/>
      </w:r>
      <w:r w:rsidR="008708F9" w:rsidRPr="003335AF">
        <w:rPr>
          <w:rStyle w:val="Hyperlink"/>
        </w:rPr>
        <w:t>Virtual Profiling</w:t>
      </w:r>
      <w:r w:rsidR="00BD0DA7">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2922" w:name="_Toc119468121"/>
      <w:bookmarkStart w:id="2923" w:name="_Toc329784633"/>
      <w:bookmarkStart w:id="2924" w:name="_Toc469043368"/>
      <w:bookmarkStart w:id="2925" w:name="_Toc469045002"/>
      <w:bookmarkStart w:id="2926" w:name="_Toc469139300"/>
      <w:bookmarkStart w:id="2927" w:name="_Toc469152745"/>
      <w:bookmarkStart w:id="2928" w:name="_Toc491174837"/>
      <w:bookmarkStart w:id="2929" w:name="_Toc491337818"/>
      <w:bookmarkStart w:id="2930" w:name="_Toc491337992"/>
      <w:bookmarkStart w:id="2931" w:name="_Toc491338765"/>
      <w:bookmarkStart w:id="2932" w:name="_Toc532855747"/>
      <w:bookmarkStart w:id="2933" w:name="_Toc532856769"/>
      <w:bookmarkStart w:id="2934" w:name="_Toc53042037"/>
      <w:bookmarkStart w:id="2935" w:name="_Toc53042191"/>
      <w:bookmarkStart w:id="2936" w:name="_Toc53042376"/>
      <w:r>
        <w:lastRenderedPageBreak/>
        <w:t>Historical Mode</w:t>
      </w:r>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p>
    <w:p w14:paraId="2DFD8164" w14:textId="464C078A"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ins w:id="2937" w:author="Tom Bergeron" w:date="2020-10-08T09:33:00Z">
        <w:r w:rsidR="006E32D5" w:rsidRPr="00C0592E">
          <w:t xml:space="preserve">Figure </w:t>
        </w:r>
        <w:r w:rsidR="006E32D5">
          <w:rPr>
            <w:noProof/>
          </w:rPr>
          <w:t>65</w:t>
        </w:r>
      </w:ins>
      <w:del w:id="2938" w:author="Tom Bergeron" w:date="2020-10-08T09:33:00Z">
        <w:r w:rsidR="0013342E" w:rsidRPr="00C0592E" w:rsidDel="006E32D5">
          <w:delText xml:space="preserve">Figure </w:delText>
        </w:r>
        <w:r w:rsidR="0013342E" w:rsidDel="006E32D5">
          <w:rPr>
            <w:noProof/>
          </w:rPr>
          <w:delText>68</w:delText>
        </w:r>
      </w:del>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2939" w:author="Tom Bergeron" w:date="2020-10-08T09:33:00Z">
        <w:r w:rsidR="006E32D5" w:rsidRPr="00C0592E">
          <w:t xml:space="preserve">Figure </w:t>
        </w:r>
        <w:r w:rsidR="006E32D5">
          <w:rPr>
            <w:noProof/>
          </w:rPr>
          <w:t>66</w:t>
        </w:r>
      </w:ins>
      <w:del w:id="2940" w:author="Tom Bergeron" w:date="2020-10-08T09:33:00Z">
        <w:r w:rsidR="0013342E" w:rsidRPr="00C0592E" w:rsidDel="006E32D5">
          <w:delText xml:space="preserve">Figure </w:delText>
        </w:r>
        <w:r w:rsidR="0013342E" w:rsidDel="006E32D5">
          <w:rPr>
            <w:noProof/>
          </w:rPr>
          <w:delText>69</w:delText>
        </w:r>
      </w:del>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46" o:title=""/>
                  <w10:bordertop type="single" width="6"/>
                  <w10:borderleft type="single" width="6"/>
                  <w10:borderbottom type="single" width="6"/>
                  <w10:borderright type="single" width="6"/>
                </v:shape>
                <o:OLEObject Type="Embed" ProgID="PBrush" ShapeID="_x0000_i1031" DrawAspect="Content" ObjectID="_1663655438" r:id="rId147"/>
              </w:object>
            </w:r>
          </w:p>
          <w:p w14:paraId="5F5A21EF" w14:textId="5CA68E2B" w:rsidR="00461367" w:rsidRPr="00C0592E" w:rsidRDefault="00461367" w:rsidP="00461367">
            <w:pPr>
              <w:pStyle w:val="Caption"/>
            </w:pPr>
            <w:bookmarkStart w:id="2941" w:name="_Ref185909935"/>
            <w:r w:rsidRPr="00C0592E">
              <w:t xml:space="preserve">Figure </w:t>
            </w:r>
            <w:fldSimple w:instr=" SEQ Figure \* ARABIC ">
              <w:ins w:id="2942" w:author="Tom Bergeron" w:date="2020-10-08T09:33:00Z">
                <w:r w:rsidR="006E32D5">
                  <w:rPr>
                    <w:noProof/>
                  </w:rPr>
                  <w:t>65</w:t>
                </w:r>
              </w:ins>
              <w:del w:id="2943" w:author="Tom Bergeron" w:date="2020-10-08T09:33:00Z">
                <w:r w:rsidR="0013342E" w:rsidDel="006E32D5">
                  <w:rPr>
                    <w:noProof/>
                  </w:rPr>
                  <w:delText>68</w:delText>
                </w:r>
              </w:del>
            </w:fldSimple>
            <w:bookmarkEnd w:id="2941"/>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8B57831" w:rsidR="00461367" w:rsidRPr="00C0592E" w:rsidRDefault="00461367" w:rsidP="00461367">
            <w:pPr>
              <w:pStyle w:val="Caption"/>
            </w:pPr>
            <w:bookmarkStart w:id="2944" w:name="_Ref185909946"/>
            <w:r w:rsidRPr="00C0592E">
              <w:t xml:space="preserve">Figure </w:t>
            </w:r>
            <w:fldSimple w:instr=" SEQ Figure \* ARABIC ">
              <w:ins w:id="2945" w:author="Tom Bergeron" w:date="2020-10-08T09:33:00Z">
                <w:r w:rsidR="006E32D5">
                  <w:rPr>
                    <w:noProof/>
                  </w:rPr>
                  <w:t>66</w:t>
                </w:r>
              </w:ins>
              <w:del w:id="2946" w:author="Tom Bergeron" w:date="2020-10-08T09:33:00Z">
                <w:r w:rsidR="0013342E" w:rsidDel="006E32D5">
                  <w:rPr>
                    <w:noProof/>
                  </w:rPr>
                  <w:delText>69</w:delText>
                </w:r>
              </w:del>
            </w:fldSimple>
            <w:bookmarkEnd w:id="294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2947" w:name="_Toc119468123"/>
      <w:bookmarkStart w:id="2948" w:name="_Toc329784634"/>
      <w:bookmarkStart w:id="2949" w:name="_Toc469043369"/>
      <w:bookmarkStart w:id="2950" w:name="_Toc469045003"/>
      <w:bookmarkStart w:id="2951" w:name="_Toc469139301"/>
      <w:bookmarkStart w:id="2952" w:name="_Toc469152746"/>
      <w:bookmarkStart w:id="2953" w:name="_Toc491174838"/>
      <w:bookmarkStart w:id="2954" w:name="_Toc491337819"/>
      <w:bookmarkStart w:id="2955" w:name="_Toc491337993"/>
      <w:bookmarkStart w:id="2956" w:name="_Toc491338766"/>
      <w:bookmarkStart w:id="2957" w:name="_Toc532855748"/>
      <w:bookmarkStart w:id="2958" w:name="_Toc532856770"/>
      <w:bookmarkStart w:id="2959" w:name="_Toc53042038"/>
      <w:bookmarkStart w:id="2960" w:name="_Toc53042192"/>
      <w:bookmarkStart w:id="2961" w:name="_Toc53042377"/>
      <w:r>
        <w:t xml:space="preserve">Historical Mode </w:t>
      </w:r>
      <w:r w:rsidR="00754243">
        <w:t xml:space="preserve">- </w:t>
      </w:r>
      <w:r>
        <w:t xml:space="preserve">General </w:t>
      </w:r>
      <w:r w:rsidR="00754243">
        <w:t>Tab</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14:paraId="31B8301C" w14:textId="5CF54F8D" w:rsidR="009D219D" w:rsidRDefault="00DE392C" w:rsidP="003335AF">
      <w:pPr>
        <w:keepNext/>
        <w:jc w:val="center"/>
      </w:pPr>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24367273" w:rsidR="008708F9" w:rsidRDefault="009D219D" w:rsidP="00F5043F">
      <w:pPr>
        <w:pStyle w:val="Caption"/>
      </w:pPr>
      <w:r>
        <w:t xml:space="preserve">Figure </w:t>
      </w:r>
      <w:fldSimple w:instr=" SEQ Figure \* ARABIC ">
        <w:ins w:id="2962" w:author="Tom Bergeron" w:date="2020-10-08T09:33:00Z">
          <w:r w:rsidR="006E32D5">
            <w:rPr>
              <w:noProof/>
            </w:rPr>
            <w:t>67</w:t>
          </w:r>
        </w:ins>
        <w:del w:id="2963" w:author="Tom Bergeron" w:date="2020-10-08T09:33:00Z">
          <w:r w:rsidR="0013342E" w:rsidDel="006E32D5">
            <w:rPr>
              <w:noProof/>
            </w:rPr>
            <w:delText>70</w:delText>
          </w:r>
        </w:del>
      </w:fldSimple>
      <w:r w:rsidR="00C300AB">
        <w:t>: Virtual Profiling History – General Tab</w:t>
      </w:r>
    </w:p>
    <w:p w14:paraId="4D3F6ED2" w14:textId="77777777" w:rsidR="000479AA" w:rsidRDefault="000479AA" w:rsidP="00F2645B"/>
    <w:p w14:paraId="158B5698" w14:textId="49F9CD3B" w:rsidR="008708F9" w:rsidRPr="00C0592E" w:rsidRDefault="008708F9">
      <w:r w:rsidRPr="00C0592E">
        <w:t xml:space="preserve">The software will display the Baseline profile on the profile graph in a solid line format.  </w:t>
      </w:r>
      <w:proofErr w:type="gramStart"/>
      <w:r w:rsidRPr="00C0592E">
        <w:t>Also</w:t>
      </w:r>
      <w:proofErr w:type="gramEnd"/>
      <w:r w:rsidRPr="00C0592E">
        <w:t xml:space="preserve">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2964" w:name="_Toc491174839"/>
      <w:bookmarkStart w:id="2965" w:name="_Toc491337820"/>
      <w:bookmarkStart w:id="2966" w:name="_Toc491337994"/>
      <w:bookmarkStart w:id="2967" w:name="_Toc491338767"/>
      <w:bookmarkStart w:id="2968" w:name="_Toc532855749"/>
      <w:bookmarkStart w:id="2969" w:name="_Toc532856771"/>
      <w:bookmarkStart w:id="2970" w:name="_Toc53042193"/>
      <w:bookmarkStart w:id="2971" w:name="_Toc53042378"/>
      <w:r w:rsidRPr="00DE392C">
        <w:rPr>
          <w:rFonts w:ascii="Arial" w:hAnsi="Arial" w:cs="Arial"/>
          <w:b/>
          <w:bCs/>
          <w:sz w:val="28"/>
          <w:szCs w:val="26"/>
        </w:rPr>
        <w:t>Viewing Historical Profiles</w:t>
      </w:r>
      <w:bookmarkEnd w:id="2964"/>
      <w:bookmarkEnd w:id="2965"/>
      <w:bookmarkEnd w:id="2966"/>
      <w:bookmarkEnd w:id="2967"/>
      <w:bookmarkEnd w:id="2968"/>
      <w:bookmarkEnd w:id="2969"/>
      <w:bookmarkEnd w:id="2970"/>
      <w:bookmarkEnd w:id="2971"/>
    </w:p>
    <w:p w14:paraId="0DB0DC31" w14:textId="54536795" w:rsidR="00DE392C" w:rsidRPr="00DE392C" w:rsidRDefault="00DE392C" w:rsidP="00DE392C">
      <w:r w:rsidRPr="00DE392C">
        <w:t xml:space="preserve">To view the </w:t>
      </w:r>
      <w:r w:rsidRPr="00DE392C">
        <w:rPr>
          <w:i/>
        </w:rPr>
        <w:t>Virtual Profiles</w:t>
      </w:r>
      <w:r w:rsidRPr="00DE392C">
        <w:t xml:space="preserve"> for this </w:t>
      </w:r>
      <w:proofErr w:type="gramStart"/>
      <w:r w:rsidRPr="00DE392C">
        <w:t>product</w:t>
      </w:r>
      <w:proofErr w:type="gramEnd"/>
      <w:r w:rsidRPr="00DE392C">
        <w:t xml:space="preserve"> use the Green arrow buttons to eith</w:t>
      </w:r>
      <w:r w:rsidR="008B39CA">
        <w:t>er go forward in history or go b</w:t>
      </w:r>
      <w:r w:rsidRPr="00DE392C">
        <w:t xml:space="preserve">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2972" w:name="_Toc469043370"/>
      <w:bookmarkStart w:id="2973" w:name="_Toc469045004"/>
      <w:bookmarkStart w:id="2974" w:name="_Toc469139302"/>
      <w:bookmarkStart w:id="2975" w:name="_Toc469152747"/>
      <w:bookmarkStart w:id="2976" w:name="_Toc491174840"/>
      <w:bookmarkStart w:id="2977" w:name="_Toc491337821"/>
      <w:bookmarkStart w:id="2978" w:name="_Toc491337995"/>
      <w:bookmarkStart w:id="2979" w:name="_Toc491338768"/>
      <w:bookmarkStart w:id="2980" w:name="_Toc532855750"/>
      <w:bookmarkStart w:id="2981" w:name="_Toc532856772"/>
      <w:bookmarkStart w:id="2982" w:name="_Toc119468124"/>
      <w:bookmarkStart w:id="2983" w:name="_Toc53042194"/>
      <w:bookmarkStart w:id="2984" w:name="_Toc53042379"/>
      <w:r w:rsidRPr="00A553EE">
        <w:lastRenderedPageBreak/>
        <w:t>Graph Controller</w:t>
      </w:r>
      <w:bookmarkEnd w:id="2972"/>
      <w:bookmarkEnd w:id="2973"/>
      <w:bookmarkEnd w:id="2974"/>
      <w:bookmarkEnd w:id="2975"/>
      <w:bookmarkEnd w:id="2976"/>
      <w:bookmarkEnd w:id="2977"/>
      <w:bookmarkEnd w:id="2978"/>
      <w:bookmarkEnd w:id="2979"/>
      <w:bookmarkEnd w:id="2980"/>
      <w:bookmarkEnd w:id="2981"/>
      <w:bookmarkEnd w:id="2983"/>
      <w:bookmarkEnd w:id="2984"/>
    </w:p>
    <w:tbl>
      <w:tblPr>
        <w:tblW w:w="0" w:type="auto"/>
        <w:tblLook w:val="04A0" w:firstRow="1" w:lastRow="0" w:firstColumn="1" w:lastColumn="0" w:noHBand="0" w:noVBand="1"/>
      </w:tblPr>
      <w:tblGrid>
        <w:gridCol w:w="4666"/>
        <w:gridCol w:w="4910"/>
      </w:tblGrid>
      <w:tr w:rsidR="00F70C34" w14:paraId="4F3C1275" w14:textId="77777777" w:rsidTr="00211D6A">
        <w:tc>
          <w:tcPr>
            <w:tcW w:w="6138" w:type="dxa"/>
            <w:shd w:val="clear" w:color="auto" w:fill="auto"/>
          </w:tcPr>
          <w:p w14:paraId="6176051A" w14:textId="77777777" w:rsidR="00F70C34" w:rsidRDefault="00F70C34" w:rsidP="00F70C34"/>
          <w:p w14:paraId="07AEAEC9" w14:textId="790D43D8"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ins w:id="2985" w:author="Tom Bergeron" w:date="2020-10-08T09:33:00Z">
              <w:r w:rsidR="006E32D5" w:rsidRPr="006E32D5">
                <w:rPr>
                  <w:rPrChange w:id="2986" w:author="Tom Bergeron" w:date="2020-10-08T09:33:00Z">
                    <w:rPr>
                      <w:rFonts w:ascii="Arial" w:hAnsi="Arial" w:cs="Arial"/>
                      <w:sz w:val="16"/>
                      <w:szCs w:val="16"/>
                    </w:rPr>
                  </w:rPrChange>
                </w:rPr>
                <w:t xml:space="preserve">Figure </w:t>
              </w:r>
              <w:r w:rsidR="006E32D5" w:rsidRPr="006E32D5">
                <w:rPr>
                  <w:noProof/>
                  <w:rPrChange w:id="2987" w:author="Tom Bergeron" w:date="2020-10-08T09:33:00Z">
                    <w:rPr>
                      <w:rFonts w:ascii="Arial" w:hAnsi="Arial" w:cs="Arial"/>
                      <w:noProof/>
                      <w:sz w:val="16"/>
                      <w:szCs w:val="16"/>
                    </w:rPr>
                  </w:rPrChange>
                </w:rPr>
                <w:t>68</w:t>
              </w:r>
            </w:ins>
            <w:del w:id="2988" w:author="Tom Bergeron" w:date="2020-10-08T09:33:00Z">
              <w:r w:rsidR="0013342E" w:rsidRPr="0013342E" w:rsidDel="006E32D5">
                <w:delText xml:space="preserve">Figure </w:delText>
              </w:r>
              <w:r w:rsidR="0013342E" w:rsidRPr="0013342E" w:rsidDel="006E32D5">
                <w:rPr>
                  <w:noProof/>
                </w:rPr>
                <w:delText>71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20BC19F4"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 xml:space="preserve">The TCs section is a list of the thermocouples used for the profile.  In the event that you wish to view the profile without a </w:t>
            </w:r>
            <w:proofErr w:type="gramStart"/>
            <w:r w:rsidRPr="00764231">
              <w:t>particular or multiple thermocouples</w:t>
            </w:r>
            <w:proofErr w:type="gramEnd"/>
            <w:r w:rsidRPr="00764231">
              <w:t>, you can deselect individual thermocouples, or deselect the “All” check box, and choose only the thermocouples you wish to view. The software recalculates the PWI</w:t>
            </w:r>
            <w:del w:id="2989" w:author="Tom Bergeron" w:date="2020-09-29T16:03:00Z">
              <w:r w:rsidRPr="00764231" w:rsidDel="00515180">
                <w:delText>,</w:delText>
              </w:r>
            </w:del>
            <w:r w:rsidRPr="00764231">
              <w:t xml:space="preserve"> and updates the profile statistics based on the remaining thermocouples selected.  You must select at least one product thermocouple.</w:t>
            </w:r>
          </w:p>
        </w:tc>
        <w:tc>
          <w:tcPr>
            <w:tcW w:w="3438" w:type="dxa"/>
            <w:shd w:val="clear" w:color="auto" w:fill="auto"/>
          </w:tcPr>
          <w:p w14:paraId="110AADFC" w14:textId="522858D1" w:rsidR="00F70C34" w:rsidRDefault="00515180" w:rsidP="00211D6A">
            <w:pPr>
              <w:jc w:val="center"/>
            </w:pPr>
            <w:ins w:id="2990" w:author="Tom Bergeron" w:date="2020-09-29T16:03:00Z">
              <w:r>
                <w:rPr>
                  <w:noProof/>
                </w:rPr>
                <w:drawing>
                  <wp:inline distT="0" distB="0" distL="0" distR="0" wp14:anchorId="70E423E9" wp14:editId="7B42A79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ins>
            <w:del w:id="2991" w:author="Tom Bergeron" w:date="2020-09-29T16:03:00Z">
              <w:r w:rsidR="00DE392C" w:rsidDel="00515180">
                <w:rPr>
                  <w:noProof/>
                </w:rPr>
                <w:drawing>
                  <wp:inline distT="0" distB="0" distL="0" distR="0" wp14:anchorId="74F8081D" wp14:editId="60D7CEE0">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del>
          </w:p>
          <w:p w14:paraId="61C149E0" w14:textId="51D9A982" w:rsidR="00F70C34" w:rsidRPr="00A553EE" w:rsidRDefault="00F70C34" w:rsidP="00764231">
            <w:pPr>
              <w:jc w:val="center"/>
              <w:rPr>
                <w:rFonts w:ascii="Trebuchet MS" w:hAnsi="Trebuchet MS" w:cs="Arial"/>
                <w:color w:val="FF0000"/>
                <w:sz w:val="24"/>
                <w:szCs w:val="24"/>
              </w:rPr>
            </w:pPr>
            <w:bookmarkStart w:id="2992"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993" w:author="Tom Bergeron" w:date="2020-10-08T09:33:00Z">
              <w:r w:rsidR="006E32D5">
                <w:rPr>
                  <w:rFonts w:ascii="Arial" w:hAnsi="Arial" w:cs="Arial"/>
                  <w:noProof/>
                  <w:sz w:val="16"/>
                  <w:szCs w:val="16"/>
                </w:rPr>
                <w:t>68</w:t>
              </w:r>
            </w:ins>
            <w:del w:id="2994" w:author="Tom Bergeron" w:date="2020-10-08T09:33:00Z">
              <w:r w:rsidR="0013342E" w:rsidDel="006E32D5">
                <w:rPr>
                  <w:rFonts w:ascii="Arial" w:hAnsi="Arial" w:cs="Arial"/>
                  <w:noProof/>
                  <w:sz w:val="16"/>
                  <w:szCs w:val="16"/>
                </w:rPr>
                <w:delText>71</w:delText>
              </w:r>
            </w:del>
            <w:r w:rsidRPr="00211D6A">
              <w:rPr>
                <w:rFonts w:ascii="Arial" w:hAnsi="Arial" w:cs="Arial"/>
                <w:sz w:val="16"/>
                <w:szCs w:val="16"/>
              </w:rPr>
              <w:fldChar w:fldCharType="end"/>
            </w:r>
            <w:bookmarkEnd w:id="2992"/>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515180" w:rsidRDefault="009D219D" w:rsidP="00A553EE">
      <w:pPr>
        <w:keepNext/>
        <w:rPr>
          <w:del w:id="2995" w:author="Tom Bergeron" w:date="2020-09-29T16:03:00Z"/>
          <w:b/>
        </w:rPr>
      </w:pPr>
    </w:p>
    <w:p w14:paraId="73F8CB16" w14:textId="77777777" w:rsidR="009D219D" w:rsidRPr="00C0592E" w:rsidRDefault="009D219D" w:rsidP="009D219D"/>
    <w:p w14:paraId="2A941157" w14:textId="0991D344"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w:t>
      </w:r>
      <w:del w:id="2996" w:author="Tom Bergeron" w:date="2020-09-29T16:04:00Z">
        <w:r w:rsidRPr="00764231" w:rsidDel="00515180">
          <w:delText xml:space="preserve">Enables the view of Reference Lines displayed on the profile graph.  </w:delText>
        </w:r>
      </w:del>
      <w:r w:rsidRPr="00764231">
        <w:t>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50502447" w:rsidR="00671A6F" w:rsidRPr="00764231" w:rsidRDefault="00671A6F" w:rsidP="00764231">
      <w:r w:rsidRPr="00764231">
        <w:rPr>
          <w:b/>
        </w:rPr>
        <w:t xml:space="preserve">TCs Line Thickness </w:t>
      </w:r>
      <w:r w:rsidRPr="00764231">
        <w:t xml:space="preserve">– The </w:t>
      </w:r>
      <w:del w:id="2997" w:author="Tom Bergeron" w:date="2020-09-29T16:03:00Z">
        <w:r w:rsidRPr="00764231" w:rsidDel="00515180">
          <w:delText>pull down</w:delText>
        </w:r>
      </w:del>
      <w:ins w:id="2998" w:author="Tom Bergeron" w:date="2020-09-29T16:03:00Z">
        <w:r w:rsidR="00515180" w:rsidRPr="00764231">
          <w:t>pull-down</w:t>
        </w:r>
      </w:ins>
      <w:r w:rsidRPr="00764231">
        <w:t xml:space="preserve"> menu lets you select five different thicknesses for the TC lines drawn on the graph.  </w:t>
      </w:r>
    </w:p>
    <w:p w14:paraId="49EE12AF" w14:textId="4D7956A4" w:rsidR="00671A6F" w:rsidRDefault="00671A6F" w:rsidP="00764231">
      <w:pPr>
        <w:rPr>
          <w:ins w:id="2999" w:author="Tom Bergeron" w:date="2020-09-29T16:03:00Z"/>
        </w:rPr>
      </w:pPr>
    </w:p>
    <w:p w14:paraId="16951157" w14:textId="77777777" w:rsidR="00515180" w:rsidRPr="00764231" w:rsidRDefault="00515180" w:rsidP="00515180">
      <w:pPr>
        <w:rPr>
          <w:ins w:id="3000" w:author="Tom Bergeron" w:date="2020-09-29T16:03:00Z"/>
        </w:rPr>
      </w:pPr>
      <w:ins w:id="3001" w:author="Tom Bergeron" w:date="2020-09-29T16:03: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2FD9DA1" w14:textId="77777777" w:rsidR="00515180" w:rsidRPr="00764231" w:rsidRDefault="00515180" w:rsidP="00764231"/>
    <w:p w14:paraId="4D4FAC53" w14:textId="138A42FE" w:rsidR="009D219D" w:rsidRPr="00C0592E" w:rsidRDefault="00C653DF" w:rsidP="008F51FF">
      <w:pPr>
        <w:pStyle w:val="Heading3"/>
      </w:pPr>
      <w:r w:rsidRPr="00764231">
        <w:br w:type="page"/>
      </w:r>
      <w:bookmarkStart w:id="3002" w:name="_Toc469043371"/>
      <w:bookmarkStart w:id="3003" w:name="_Toc469045005"/>
      <w:bookmarkStart w:id="3004" w:name="_Toc469139303"/>
      <w:bookmarkStart w:id="3005" w:name="_Toc469152748"/>
      <w:bookmarkStart w:id="3006" w:name="_Toc491174841"/>
      <w:bookmarkStart w:id="3007" w:name="_Toc491337822"/>
      <w:bookmarkStart w:id="3008" w:name="_Toc491337996"/>
      <w:bookmarkStart w:id="3009" w:name="_Toc491338769"/>
      <w:bookmarkStart w:id="3010" w:name="_Toc532855751"/>
      <w:bookmarkStart w:id="3011" w:name="_Toc532856773"/>
      <w:bookmarkStart w:id="3012" w:name="_Toc53042195"/>
      <w:bookmarkStart w:id="3013" w:name="_Toc53042380"/>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002"/>
      <w:bookmarkEnd w:id="3003"/>
      <w:bookmarkEnd w:id="3004"/>
      <w:bookmarkEnd w:id="3005"/>
      <w:bookmarkEnd w:id="3006"/>
      <w:bookmarkEnd w:id="3007"/>
      <w:bookmarkEnd w:id="3008"/>
      <w:bookmarkEnd w:id="3009"/>
      <w:bookmarkEnd w:id="3010"/>
      <w:bookmarkEnd w:id="3011"/>
      <w:bookmarkEnd w:id="3012"/>
      <w:bookmarkEnd w:id="3013"/>
    </w:p>
    <w:p w14:paraId="0492C373" w14:textId="28CE5B04"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3014" w:author="Tom Bergeron" w:date="2020-10-08T09:33:00Z">
        <w:r w:rsidR="006E32D5" w:rsidRPr="00211D6A">
          <w:t xml:space="preserve">Figure </w:t>
        </w:r>
        <w:r w:rsidR="006E32D5">
          <w:rPr>
            <w:noProof/>
          </w:rPr>
          <w:t>69</w:t>
        </w:r>
      </w:ins>
      <w:del w:id="3015" w:author="Tom Bergeron" w:date="2020-10-08T09:33:00Z">
        <w:r w:rsidR="0013342E" w:rsidRPr="00211D6A" w:rsidDel="006E32D5">
          <w:delText xml:space="preserve">Figure </w:delText>
        </w:r>
        <w:r w:rsidR="0013342E" w:rsidDel="006E32D5">
          <w:rPr>
            <w:noProof/>
          </w:rPr>
          <w:delText>72</w:delText>
        </w:r>
      </w:del>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3016" w:name="_Toc469043372"/>
      <w:bookmarkStart w:id="3017" w:name="_Toc469045006"/>
      <w:bookmarkStart w:id="3018" w:name="_Toc469139304"/>
      <w:bookmarkStart w:id="3019" w:name="_Toc469152749"/>
      <w:bookmarkStart w:id="3020" w:name="_Toc491174842"/>
      <w:bookmarkStart w:id="3021" w:name="_Toc491337823"/>
      <w:bookmarkStart w:id="3022" w:name="_Toc491337997"/>
      <w:bookmarkStart w:id="3023" w:name="_Toc491338770"/>
      <w:bookmarkStart w:id="3024" w:name="_Toc532855752"/>
      <w:bookmarkStart w:id="3025" w:name="_Toc532856774"/>
      <w:bookmarkStart w:id="3026" w:name="_Toc53042196"/>
      <w:bookmarkStart w:id="3027" w:name="_Toc53042381"/>
      <w:r w:rsidRPr="00764231">
        <w:t>Examine Tool</w:t>
      </w:r>
      <w:bookmarkEnd w:id="3016"/>
      <w:bookmarkEnd w:id="3017"/>
      <w:bookmarkEnd w:id="3018"/>
      <w:bookmarkEnd w:id="3019"/>
      <w:bookmarkEnd w:id="3020"/>
      <w:bookmarkEnd w:id="3021"/>
      <w:bookmarkEnd w:id="3022"/>
      <w:bookmarkEnd w:id="3023"/>
      <w:bookmarkEnd w:id="3024"/>
      <w:bookmarkEnd w:id="3025"/>
      <w:bookmarkEnd w:id="3026"/>
      <w:bookmarkEnd w:id="3027"/>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33FFB522"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3028" w:author="Tom Bergeron" w:date="2020-10-08T09:33:00Z">
              <w:r w:rsidR="006E32D5" w:rsidRPr="00211D6A">
                <w:t xml:space="preserve">Figure </w:t>
              </w:r>
              <w:r w:rsidR="006E32D5">
                <w:rPr>
                  <w:noProof/>
                </w:rPr>
                <w:t>69</w:t>
              </w:r>
            </w:ins>
            <w:del w:id="3029" w:author="Tom Bergeron" w:date="2020-10-08T09:33:00Z">
              <w:r w:rsidR="0013342E" w:rsidRPr="00211D6A" w:rsidDel="006E32D5">
                <w:delText xml:space="preserve">Figure </w:delText>
              </w:r>
              <w:r w:rsidR="0013342E" w:rsidDel="006E32D5">
                <w:rPr>
                  <w:noProof/>
                </w:rPr>
                <w:delText>72</w:delText>
              </w:r>
            </w:del>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49536"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0A715994" w:rsidR="00F70C34" w:rsidRPr="00211D6A" w:rsidRDefault="00F70C34" w:rsidP="004D0CA1">
            <w:pPr>
              <w:pStyle w:val="Caption"/>
            </w:pPr>
            <w:bookmarkStart w:id="3030" w:name="_Ref185912399"/>
            <w:r w:rsidRPr="00211D6A">
              <w:t xml:space="preserve">Figure </w:t>
            </w:r>
            <w:fldSimple w:instr=" SEQ Figure \* ARABIC ">
              <w:ins w:id="3031" w:author="Tom Bergeron" w:date="2020-10-08T09:33:00Z">
                <w:r w:rsidR="006E32D5">
                  <w:rPr>
                    <w:noProof/>
                  </w:rPr>
                  <w:t>69</w:t>
                </w:r>
              </w:ins>
              <w:del w:id="3032" w:author="Tom Bergeron" w:date="2020-10-08T09:33:00Z">
                <w:r w:rsidR="0013342E" w:rsidDel="006E32D5">
                  <w:rPr>
                    <w:noProof/>
                  </w:rPr>
                  <w:delText>72</w:delText>
                </w:r>
              </w:del>
            </w:fldSimple>
            <w:bookmarkEnd w:id="3030"/>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433A8B47" w:rsidR="00F70C34" w:rsidRPr="00C0592E" w:rsidRDefault="00F70C34" w:rsidP="00AA5614">
      <w:pPr>
        <w:pStyle w:val="ListParagraph"/>
        <w:numPr>
          <w:ilvl w:val="0"/>
          <w:numId w:val="115"/>
        </w:numPr>
      </w:pPr>
      <w:r w:rsidRPr="00C0592E">
        <w:t>The time during the profile at which the pointer is placed</w:t>
      </w:r>
      <w:r w:rsidR="006E276C">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033" w:name="_Toc329784635"/>
      <w:r>
        <w:br w:type="page"/>
      </w:r>
    </w:p>
    <w:p w14:paraId="2708B92F" w14:textId="77777777" w:rsidR="008708F9" w:rsidRDefault="008708F9">
      <w:pPr>
        <w:pStyle w:val="Heading2"/>
      </w:pPr>
      <w:bookmarkStart w:id="3034" w:name="_Toc469043373"/>
      <w:bookmarkStart w:id="3035" w:name="_Toc469045007"/>
      <w:bookmarkStart w:id="3036" w:name="_Toc469139305"/>
      <w:bookmarkStart w:id="3037" w:name="_Toc469152750"/>
      <w:bookmarkStart w:id="3038" w:name="_Toc491174843"/>
      <w:bookmarkStart w:id="3039" w:name="_Toc491337824"/>
      <w:bookmarkStart w:id="3040" w:name="_Toc491337998"/>
      <w:bookmarkStart w:id="3041" w:name="_Toc491338771"/>
      <w:bookmarkStart w:id="3042" w:name="_Toc532855753"/>
      <w:bookmarkStart w:id="3043" w:name="_Toc532856775"/>
      <w:bookmarkStart w:id="3044" w:name="_Toc53042039"/>
      <w:bookmarkStart w:id="3045" w:name="_Toc53042197"/>
      <w:bookmarkStart w:id="3046" w:name="_Toc53042382"/>
      <w:r>
        <w:lastRenderedPageBreak/>
        <w:t xml:space="preserve">Historical Mode </w:t>
      </w:r>
      <w:r w:rsidR="00754243">
        <w:t xml:space="preserve">- </w:t>
      </w:r>
      <w:r>
        <w:t xml:space="preserve">Description </w:t>
      </w:r>
      <w:r w:rsidR="00754243">
        <w:t>Tab</w:t>
      </w:r>
      <w:bookmarkEnd w:id="298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p>
    <w:p w14:paraId="14B50CBB" w14:textId="231FAEA4" w:rsidR="00C03E9C" w:rsidRDefault="00DE392C" w:rsidP="003335AF">
      <w:pPr>
        <w:keepNext/>
        <w:jc w:val="center"/>
      </w:pPr>
      <w:r>
        <w:rPr>
          <w:noProof/>
        </w:rPr>
        <w:drawing>
          <wp:inline distT="0" distB="0" distL="0" distR="0" wp14:anchorId="396AB457" wp14:editId="536D056B">
            <wp:extent cx="5786789" cy="3134360"/>
            <wp:effectExtent l="0" t="0" r="4445" b="889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86789" cy="3134360"/>
                    </a:xfrm>
                    <a:prstGeom prst="rect">
                      <a:avLst/>
                    </a:prstGeom>
                  </pic:spPr>
                </pic:pic>
              </a:graphicData>
            </a:graphic>
          </wp:inline>
        </w:drawing>
      </w:r>
    </w:p>
    <w:p w14:paraId="00B60E72" w14:textId="0D10957C" w:rsidR="008708F9" w:rsidRDefault="00C03E9C" w:rsidP="00F5043F">
      <w:pPr>
        <w:pStyle w:val="Caption"/>
      </w:pPr>
      <w:bookmarkStart w:id="3047" w:name="_Ref185912530"/>
      <w:r>
        <w:t xml:space="preserve">Figure </w:t>
      </w:r>
      <w:fldSimple w:instr=" SEQ Figure \* ARABIC ">
        <w:ins w:id="3048" w:author="Tom Bergeron" w:date="2020-10-08T09:33:00Z">
          <w:r w:rsidR="006E32D5">
            <w:rPr>
              <w:noProof/>
            </w:rPr>
            <w:t>70</w:t>
          </w:r>
        </w:ins>
        <w:del w:id="3049" w:author="Tom Bergeron" w:date="2020-10-08T09:33:00Z">
          <w:r w:rsidR="0013342E" w:rsidDel="006E32D5">
            <w:rPr>
              <w:noProof/>
            </w:rPr>
            <w:delText>73</w:delText>
          </w:r>
        </w:del>
      </w:fldSimple>
      <w:bookmarkEnd w:id="3047"/>
      <w:r w:rsidR="00C300AB">
        <w:t>: Virtual Profiling History – Description Tab</w:t>
      </w:r>
    </w:p>
    <w:p w14:paraId="6354DAD8" w14:textId="77777777" w:rsidR="008708F9" w:rsidRDefault="008708F9"/>
    <w:p w14:paraId="495C697C" w14:textId="63DD7C0D"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3050" w:author="Tom Bergeron" w:date="2020-10-08T09:33:00Z">
        <w:r w:rsidR="006E32D5">
          <w:t xml:space="preserve">Figure </w:t>
        </w:r>
        <w:r w:rsidR="006E32D5">
          <w:rPr>
            <w:noProof/>
          </w:rPr>
          <w:t>70</w:t>
        </w:r>
      </w:ins>
      <w:del w:id="3051" w:author="Tom Bergeron" w:date="2020-10-08T09:33:00Z">
        <w:r w:rsidR="0013342E" w:rsidDel="006E32D5">
          <w:delText xml:space="preserve">Figure </w:delText>
        </w:r>
        <w:r w:rsidR="0013342E" w:rsidDel="006E32D5">
          <w:rPr>
            <w:noProof/>
          </w:rPr>
          <w:delText>73</w:delText>
        </w:r>
      </w:del>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3052" w:name="_Password_protection"/>
      <w:bookmarkStart w:id="3053" w:name="_Toc488490460"/>
      <w:bookmarkStart w:id="3054" w:name="_Toc119468183"/>
      <w:bookmarkStart w:id="3055" w:name="_Toc329784637"/>
      <w:bookmarkStart w:id="3056" w:name="_Toc329852094"/>
      <w:bookmarkStart w:id="3057" w:name="_Toc331173666"/>
      <w:bookmarkStart w:id="3058" w:name="_Toc332208774"/>
      <w:bookmarkStart w:id="3059" w:name="_Toc332274021"/>
      <w:bookmarkStart w:id="3060" w:name="_Toc367109142"/>
      <w:bookmarkStart w:id="3061" w:name="_Toc394486341"/>
      <w:bookmarkStart w:id="3062" w:name="_Toc394583547"/>
      <w:bookmarkStart w:id="3063" w:name="_Toc468171263"/>
      <w:bookmarkStart w:id="3064" w:name="_Toc468549178"/>
      <w:bookmarkStart w:id="3065" w:name="_Toc468552696"/>
      <w:bookmarkStart w:id="3066" w:name="_Toc469041223"/>
      <w:bookmarkStart w:id="3067" w:name="_Toc469041329"/>
      <w:bookmarkStart w:id="3068" w:name="_Toc469043374"/>
      <w:bookmarkStart w:id="3069" w:name="_Toc469045008"/>
      <w:bookmarkStart w:id="3070" w:name="_Toc469139306"/>
      <w:bookmarkStart w:id="3071" w:name="_Toc469143775"/>
      <w:bookmarkStart w:id="3072" w:name="_Toc469152533"/>
      <w:bookmarkStart w:id="3073" w:name="_Toc469152751"/>
      <w:bookmarkStart w:id="3074" w:name="_Toc491174844"/>
      <w:bookmarkStart w:id="3075" w:name="_Toc491175163"/>
      <w:bookmarkStart w:id="3076" w:name="_Toc491337825"/>
      <w:bookmarkStart w:id="3077" w:name="_Toc491337999"/>
      <w:bookmarkStart w:id="3078" w:name="_Toc491338772"/>
      <w:bookmarkStart w:id="3079" w:name="_Toc491339251"/>
      <w:bookmarkStart w:id="3080" w:name="_Toc532836367"/>
      <w:bookmarkStart w:id="3081" w:name="_Toc532855754"/>
      <w:bookmarkStart w:id="3082" w:name="_Toc532856776"/>
      <w:bookmarkStart w:id="3083" w:name="_Toc53042040"/>
      <w:bookmarkStart w:id="3084" w:name="_Toc53042198"/>
      <w:bookmarkStart w:id="3085" w:name="_Toc53042383"/>
      <w:bookmarkStart w:id="3086" w:name="_Toc53042486"/>
      <w:bookmarkEnd w:id="2684"/>
      <w:bookmarkEnd w:id="3052"/>
      <w:r>
        <w:lastRenderedPageBreak/>
        <w:t xml:space="preserve">Password </w:t>
      </w:r>
      <w:r w:rsidR="006C7149">
        <w:t>Protection</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14:paraId="4A829751" w14:textId="051EC443"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ins w:id="3087" w:author="Tom Bergeron" w:date="2020-10-08T09:33:00Z">
        <w:r w:rsidR="006E32D5">
          <w:t xml:space="preserve">Figure </w:t>
        </w:r>
        <w:r w:rsidR="006E32D5">
          <w:rPr>
            <w:noProof/>
          </w:rPr>
          <w:t>71</w:t>
        </w:r>
      </w:ins>
      <w:del w:id="3088" w:author="Tom Bergeron" w:date="2020-10-08T09:33:00Z">
        <w:r w:rsidR="0013342E" w:rsidDel="006E32D5">
          <w:delText xml:space="preserve">Figure </w:delText>
        </w:r>
        <w:r w:rsidR="0013342E" w:rsidDel="006E32D5">
          <w:rPr>
            <w:noProof/>
          </w:rPr>
          <w:delText>74</w:delText>
        </w:r>
      </w:del>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5B62C2EC" w:rsidR="008708F9" w:rsidRDefault="00D04024" w:rsidP="00F5043F">
      <w:pPr>
        <w:pStyle w:val="Caption"/>
      </w:pPr>
      <w:bookmarkStart w:id="3089" w:name="_Ref186043884"/>
      <w:r>
        <w:t xml:space="preserve">Figure </w:t>
      </w:r>
      <w:fldSimple w:instr=" SEQ Figure \* ARABIC ">
        <w:ins w:id="3090" w:author="Tom Bergeron" w:date="2020-10-08T09:33:00Z">
          <w:r w:rsidR="006E32D5">
            <w:rPr>
              <w:noProof/>
            </w:rPr>
            <w:t>71</w:t>
          </w:r>
        </w:ins>
        <w:del w:id="3091" w:author="Tom Bergeron" w:date="2020-10-08T09:33:00Z">
          <w:r w:rsidR="0013342E" w:rsidDel="006E32D5">
            <w:rPr>
              <w:noProof/>
            </w:rPr>
            <w:delText>74</w:delText>
          </w:r>
        </w:del>
      </w:fldSimple>
      <w:bookmarkEnd w:id="3089"/>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3053615B" w14:textId="085BDECA" w:rsidR="00535AC7" w:rsidRPr="00185FFE" w:rsidRDefault="00535AC7" w:rsidP="00535AC7">
      <w:bookmarkStart w:id="3092" w:name="_Hlk506801373"/>
      <w:r>
        <w:t xml:space="preserve">You can also configure the software to have different access for different user levels. For more information on additional password protection features, see </w:t>
      </w:r>
      <w:bookmarkStart w:id="3093" w:name="_Hlk532834987"/>
      <w:r w:rsidR="00622AD2">
        <w:rPr>
          <w:i/>
        </w:rPr>
        <w:fldChar w:fldCharType="begin"/>
      </w:r>
      <w:r w:rsidR="00622AD2">
        <w:rPr>
          <w:i/>
        </w:rPr>
        <w:instrText xml:space="preserve"> HYPERLINK  \l "_Password_Control_–" </w:instrText>
      </w:r>
      <w:ins w:id="3094" w:author="Tom Bergeron" w:date="2020-10-08T09:33:00Z">
        <w:r w:rsidR="006E32D5">
          <w:rPr>
            <w:i/>
          </w:rPr>
        </w:r>
      </w:ins>
      <w:r w:rsidR="00622AD2">
        <w:rPr>
          <w:i/>
        </w:rPr>
        <w:fldChar w:fldCharType="separate"/>
      </w:r>
      <w:r w:rsidRPr="00E0734F">
        <w:rPr>
          <w:rStyle w:val="Hyperlink"/>
          <w:i/>
        </w:rPr>
        <w:t>Appendix C: Password Control – Multi User</w:t>
      </w:r>
      <w:bookmarkEnd w:id="3093"/>
      <w:r w:rsidRPr="00622AD2">
        <w:rPr>
          <w:rStyle w:val="Hyperlink"/>
        </w:rPr>
        <w:t>.</w:t>
      </w:r>
      <w:r w:rsidRPr="00622AD2" w:rsidDel="006A508E">
        <w:rPr>
          <w:rStyle w:val="Hyperlink"/>
        </w:rPr>
        <w:t xml:space="preserve"> </w:t>
      </w:r>
      <w:r w:rsidR="00622AD2">
        <w:rPr>
          <w:i/>
        </w:rPr>
        <w:fldChar w:fldCharType="end"/>
      </w:r>
      <w:r>
        <w:t xml:space="preserve"> </w:t>
      </w:r>
    </w:p>
    <w:bookmarkEnd w:id="3092"/>
    <w:p w14:paraId="78843A45" w14:textId="77777777" w:rsidR="00090B6F" w:rsidRDefault="00090B6F" w:rsidP="00764231"/>
    <w:p w14:paraId="03BC5F9C" w14:textId="77777777" w:rsidR="0031598D" w:rsidRDefault="0031598D" w:rsidP="0026146F">
      <w:pPr>
        <w:pStyle w:val="Heading1"/>
      </w:pPr>
      <w:bookmarkStart w:id="3095" w:name="_Printing"/>
      <w:bookmarkStart w:id="3096" w:name="_Ref91061264"/>
      <w:bookmarkStart w:id="3097" w:name="_Toc141866770"/>
      <w:bookmarkStart w:id="3098" w:name="_Toc329784638"/>
      <w:bookmarkStart w:id="3099" w:name="_Toc329852095"/>
      <w:bookmarkStart w:id="3100" w:name="_Toc331173667"/>
      <w:bookmarkStart w:id="3101" w:name="_Toc332208775"/>
      <w:bookmarkStart w:id="3102" w:name="_Toc332274022"/>
      <w:bookmarkStart w:id="3103" w:name="_Toc367109143"/>
      <w:bookmarkStart w:id="3104" w:name="_Toc394486342"/>
      <w:bookmarkStart w:id="3105" w:name="_Toc394583548"/>
      <w:bookmarkStart w:id="3106" w:name="_Toc468171264"/>
      <w:bookmarkStart w:id="3107" w:name="_Toc468549179"/>
      <w:bookmarkStart w:id="3108" w:name="_Toc468552697"/>
      <w:bookmarkStart w:id="3109" w:name="_Toc469041224"/>
      <w:bookmarkStart w:id="3110" w:name="_Toc469041330"/>
      <w:bookmarkStart w:id="3111" w:name="_Toc469043375"/>
      <w:bookmarkStart w:id="3112" w:name="_Toc469045009"/>
      <w:bookmarkStart w:id="3113" w:name="_Toc469139307"/>
      <w:bookmarkStart w:id="3114" w:name="_Toc469143776"/>
      <w:bookmarkStart w:id="3115" w:name="_Toc469152534"/>
      <w:bookmarkStart w:id="3116" w:name="_Toc469152752"/>
      <w:bookmarkStart w:id="3117" w:name="_Toc491174845"/>
      <w:bookmarkStart w:id="3118" w:name="_Toc491175164"/>
      <w:bookmarkStart w:id="3119" w:name="_Toc491337826"/>
      <w:bookmarkStart w:id="3120" w:name="_Toc491338000"/>
      <w:bookmarkStart w:id="3121" w:name="_Toc491338773"/>
      <w:bookmarkStart w:id="3122" w:name="_Toc491339252"/>
      <w:bookmarkStart w:id="3123" w:name="_Toc532836368"/>
      <w:bookmarkStart w:id="3124" w:name="_Toc532855755"/>
      <w:bookmarkStart w:id="3125" w:name="_Toc532856777"/>
      <w:bookmarkStart w:id="3126" w:name="_Toc53042041"/>
      <w:bookmarkStart w:id="3127" w:name="_Toc53042199"/>
      <w:bookmarkStart w:id="3128" w:name="_Toc53042384"/>
      <w:bookmarkStart w:id="3129" w:name="_Toc53042487"/>
      <w:bookmarkEnd w:id="3095"/>
      <w:r>
        <w:lastRenderedPageBreak/>
        <w:t>Printing</w:t>
      </w:r>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130" w:name="_Toc353195460"/>
      <w:bookmarkStart w:id="3131" w:name="_Toc358296392"/>
      <w:bookmarkStart w:id="3132" w:name="_Toc358298557"/>
      <w:bookmarkStart w:id="3133" w:name="_Toc468131802"/>
      <w:bookmarkStart w:id="3134" w:name="_Toc469043376"/>
      <w:bookmarkStart w:id="3135" w:name="_Toc469045010"/>
      <w:bookmarkStart w:id="3136" w:name="_Toc469139308"/>
      <w:bookmarkStart w:id="3137" w:name="_Toc469152753"/>
      <w:bookmarkStart w:id="3138" w:name="_Toc491174846"/>
      <w:bookmarkStart w:id="3139" w:name="_Toc491337827"/>
      <w:bookmarkStart w:id="3140" w:name="_Toc491338001"/>
      <w:bookmarkStart w:id="3141" w:name="_Toc491338774"/>
      <w:bookmarkStart w:id="3142" w:name="_Toc532855756"/>
      <w:bookmarkStart w:id="3143" w:name="_Toc532856778"/>
      <w:bookmarkStart w:id="3144" w:name="_Toc53042042"/>
      <w:bookmarkStart w:id="3145" w:name="_Toc53042200"/>
      <w:bookmarkStart w:id="3146" w:name="_Toc53042385"/>
      <w:r w:rsidRPr="00706E3F">
        <w:t>P</w:t>
      </w:r>
      <w:r w:rsidRPr="00185FFE">
        <w:t xml:space="preserve">ortrait </w:t>
      </w:r>
      <w:r>
        <w:t>M</w:t>
      </w:r>
      <w:r w:rsidRPr="00185FFE">
        <w:t>ode</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14:paraId="47DF7B1A" w14:textId="6CC6431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55680"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6E32D5" w:rsidRDefault="006E32D5" w:rsidP="0054633C">
                              <w:pPr>
                                <w:jc w:val="center"/>
                              </w:pPr>
                              <w:r>
                                <w:t>Print</w:t>
                              </w:r>
                            </w:p>
                            <w:p w14:paraId="2DAFC456" w14:textId="77777777" w:rsidR="006E32D5" w:rsidRDefault="006E32D5"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65568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Ds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RKODsIAQAABMLAAAOAAAAAAAAAAAAAAAAAC4CAABkcnMvZTJvRG9jLnht&#10;bFBLAQItABQABgAIAAAAIQCXeGYh4QAAAAsBAAAPAAAAAAAAAAAAAAAAAHoGAABkcnMvZG93bnJl&#10;di54bWxQSwUGAAAAAAQABADzAAAAiA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6E32D5" w:rsidRDefault="006E32D5" w:rsidP="0054633C">
                        <w:pPr>
                          <w:jc w:val="center"/>
                        </w:pPr>
                        <w:r>
                          <w:t>Print</w:t>
                        </w:r>
                      </w:p>
                      <w:p w14:paraId="2DAFC456" w14:textId="77777777" w:rsidR="006E32D5" w:rsidRDefault="006E32D5"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4656"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6E32D5" w:rsidRDefault="006E32D5"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654656;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6E32D5" w:rsidRDefault="006E32D5"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6704"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6E32D5" w:rsidRDefault="006E32D5"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656704;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Yoi+wBsEAAAQCwAADgAAAAAAAAAAAAAAAAAuAgAAZHJzL2Uyb0RvYy54bWxQSwEC&#10;LQAUAAYACAAAACEAU0CNvuEAAAALAQAADwAAAAAAAAAAAAAAAAB1BgAAZHJzL2Rvd25yZXYueG1s&#10;UEsFBgAAAAAEAAQA8wAAAIMH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6E32D5" w:rsidRDefault="006E32D5"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2A6FA92E" w:rsidR="0054633C" w:rsidRPr="00185FFE" w:rsidRDefault="0054633C" w:rsidP="0054633C">
      <w:pPr>
        <w:spacing w:before="20" w:after="20"/>
        <w:jc w:val="center"/>
        <w:rPr>
          <w:rFonts w:ascii="Trebuchet MS" w:hAnsi="Trebuchet MS"/>
          <w:bCs/>
          <w:color w:val="FF0000"/>
          <w:sz w:val="24"/>
          <w:szCs w:val="24"/>
        </w:rPr>
      </w:pPr>
      <w:bookmarkStart w:id="3147"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148" w:author="Tom Bergeron" w:date="2020-10-08T09:33:00Z">
        <w:r w:rsidR="006E32D5">
          <w:rPr>
            <w:rFonts w:ascii="Arial" w:hAnsi="Arial"/>
            <w:bCs/>
            <w:noProof/>
            <w:sz w:val="16"/>
          </w:rPr>
          <w:t>72</w:t>
        </w:r>
      </w:ins>
      <w:del w:id="3149" w:author="Tom Bergeron" w:date="2020-10-08T09:33:00Z">
        <w:r w:rsidR="0013342E" w:rsidDel="006E32D5">
          <w:rPr>
            <w:rFonts w:ascii="Arial" w:hAnsi="Arial"/>
            <w:bCs/>
            <w:noProof/>
            <w:sz w:val="16"/>
          </w:rPr>
          <w:delText>75</w:delText>
        </w:r>
      </w:del>
      <w:r w:rsidRPr="00185FFE">
        <w:rPr>
          <w:rFonts w:ascii="Arial" w:hAnsi="Arial"/>
          <w:bCs/>
          <w:sz w:val="16"/>
        </w:rPr>
        <w:fldChar w:fldCharType="end"/>
      </w:r>
      <w:bookmarkEnd w:id="3147"/>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7EAFC15A"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3150" w:author="Tom Bergeron" w:date="2020-10-08T09:33:00Z">
        <w:r w:rsidR="006E32D5" w:rsidRPr="00185FFE">
          <w:t xml:space="preserve">Figure </w:t>
        </w:r>
        <w:r w:rsidR="006E32D5">
          <w:rPr>
            <w:noProof/>
          </w:rPr>
          <w:t>73</w:t>
        </w:r>
      </w:ins>
      <w:del w:id="3151" w:author="Tom Bergeron" w:date="2020-10-08T09:33:00Z">
        <w:r w:rsidR="0013342E" w:rsidRPr="00185FFE" w:rsidDel="006E32D5">
          <w:delText xml:space="preserve">Figure </w:delText>
        </w:r>
        <w:r w:rsidR="0013342E" w:rsidDel="006E32D5">
          <w:rPr>
            <w:noProof/>
          </w:rPr>
          <w:delText>76</w:delText>
        </w:r>
      </w:del>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4045CE6D" w:rsidR="0054633C" w:rsidRDefault="0054633C" w:rsidP="00E332CD">
      <w:pPr>
        <w:pStyle w:val="Caption"/>
        <w:rPr>
          <w:rFonts w:cs="Arial"/>
          <w:b/>
          <w:iCs/>
          <w:sz w:val="32"/>
          <w:szCs w:val="28"/>
        </w:rPr>
      </w:pPr>
      <w:bookmarkStart w:id="3152" w:name="_Ref186043977"/>
      <w:r w:rsidRPr="00185FFE">
        <w:t xml:space="preserve">Figure </w:t>
      </w:r>
      <w:fldSimple w:instr=" SEQ Figure \* ARABIC ">
        <w:ins w:id="3153" w:author="Tom Bergeron" w:date="2020-10-08T09:33:00Z">
          <w:r w:rsidR="006E32D5">
            <w:rPr>
              <w:noProof/>
            </w:rPr>
            <w:t>73</w:t>
          </w:r>
        </w:ins>
        <w:del w:id="3154" w:author="Tom Bergeron" w:date="2020-10-08T09:33:00Z">
          <w:r w:rsidR="0013342E" w:rsidDel="006E32D5">
            <w:rPr>
              <w:noProof/>
            </w:rPr>
            <w:delText>76</w:delText>
          </w:r>
        </w:del>
      </w:fldSimple>
      <w:bookmarkEnd w:id="3152"/>
      <w:r w:rsidRPr="00185FFE">
        <w:t xml:space="preserve">: Sample </w:t>
      </w:r>
      <w:r>
        <w:t xml:space="preserve">Portrait </w:t>
      </w:r>
      <w:r w:rsidRPr="00185FFE">
        <w:t>Print</w:t>
      </w:r>
      <w:r>
        <w:t xml:space="preserve"> Preview </w:t>
      </w:r>
      <w:bookmarkStart w:id="3155" w:name="_Toc353195461"/>
      <w:bookmarkStart w:id="3156" w:name="_Toc358296393"/>
      <w:bookmarkStart w:id="3157" w:name="_Toc358298558"/>
      <w:bookmarkStart w:id="3158" w:name="_Toc468131803"/>
    </w:p>
    <w:p w14:paraId="6E702D63" w14:textId="77777777" w:rsidR="0054633C" w:rsidRPr="00185FFE" w:rsidRDefault="0054633C">
      <w:pPr>
        <w:pStyle w:val="Heading2"/>
      </w:pPr>
      <w:bookmarkStart w:id="3159" w:name="_Toc469043377"/>
      <w:bookmarkStart w:id="3160" w:name="_Toc469045011"/>
      <w:bookmarkStart w:id="3161" w:name="_Toc469139309"/>
      <w:bookmarkStart w:id="3162" w:name="_Toc469152754"/>
      <w:bookmarkStart w:id="3163" w:name="_Toc491174847"/>
      <w:bookmarkStart w:id="3164" w:name="_Toc491337828"/>
      <w:bookmarkStart w:id="3165" w:name="_Toc491338002"/>
      <w:bookmarkStart w:id="3166" w:name="_Toc491338775"/>
      <w:bookmarkStart w:id="3167" w:name="_Toc532855757"/>
      <w:bookmarkStart w:id="3168" w:name="_Toc532856779"/>
      <w:bookmarkStart w:id="3169" w:name="_Toc53042043"/>
      <w:bookmarkStart w:id="3170" w:name="_Toc53042201"/>
      <w:bookmarkStart w:id="3171" w:name="_Toc53042386"/>
      <w:r w:rsidRPr="00A24EC7">
        <w:lastRenderedPageBreak/>
        <w:t>Landscape Mode</w:t>
      </w:r>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p>
    <w:p w14:paraId="608A13BE" w14:textId="77777777" w:rsidR="0054633C" w:rsidRPr="00185FFE" w:rsidRDefault="0054633C" w:rsidP="0054633C"/>
    <w:p w14:paraId="2C2445B4" w14:textId="181B6B89"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59776"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6E32D5" w:rsidRDefault="006E32D5"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659776;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6E32D5" w:rsidRDefault="006E32D5"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7728"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6E32D5" w:rsidRDefault="006E32D5"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657728;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kXHw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CtedkXHwQAABQLAAAOAAAAAAAAAAAAAAAAAC4CAABkcnMvZTJvRG9jLnht&#10;bFBLAQItABQABgAIAAAAIQBZEV0g4gAAAAsBAAAPAAAAAAAAAAAAAAAAAHkGAABkcnMvZG93bnJl&#10;di54bWxQSwUGAAAAAAQABADzAAAAiAc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6E32D5" w:rsidRDefault="006E32D5"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8752"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6E32D5" w:rsidRDefault="006E32D5" w:rsidP="0054633C">
                              <w:pPr>
                                <w:jc w:val="center"/>
                              </w:pPr>
                              <w:r>
                                <w:t>Print</w:t>
                              </w:r>
                            </w:p>
                            <w:p w14:paraId="35DFF541" w14:textId="77777777" w:rsidR="006E32D5" w:rsidRDefault="006E32D5"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65875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6E32D5" w:rsidRDefault="006E32D5" w:rsidP="0054633C">
                        <w:pPr>
                          <w:jc w:val="center"/>
                        </w:pPr>
                        <w:r>
                          <w:t>Print</w:t>
                        </w:r>
                      </w:p>
                      <w:p w14:paraId="35DFF541" w14:textId="77777777" w:rsidR="006E32D5" w:rsidRDefault="006E32D5"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3">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3855DB7B" w:rsidR="0054633C" w:rsidRPr="00185FFE" w:rsidRDefault="0054633C" w:rsidP="0054633C">
      <w:pPr>
        <w:spacing w:before="20" w:after="20"/>
        <w:jc w:val="center"/>
        <w:rPr>
          <w:rFonts w:ascii="Arial" w:hAnsi="Arial"/>
          <w:bCs/>
          <w:sz w:val="16"/>
        </w:rPr>
      </w:pPr>
      <w:bookmarkStart w:id="3172"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173" w:author="Tom Bergeron" w:date="2020-10-08T09:33:00Z">
        <w:r w:rsidR="006E32D5">
          <w:rPr>
            <w:rFonts w:ascii="Arial" w:hAnsi="Arial"/>
            <w:bCs/>
            <w:noProof/>
            <w:sz w:val="16"/>
          </w:rPr>
          <w:t>74</w:t>
        </w:r>
      </w:ins>
      <w:del w:id="3174" w:author="Tom Bergeron" w:date="2020-10-08T09:33:00Z">
        <w:r w:rsidR="0013342E" w:rsidDel="006E32D5">
          <w:rPr>
            <w:rFonts w:ascii="Arial" w:hAnsi="Arial"/>
            <w:bCs/>
            <w:noProof/>
            <w:sz w:val="16"/>
          </w:rPr>
          <w:delText>77</w:delText>
        </w:r>
      </w:del>
      <w:r w:rsidRPr="00185FFE">
        <w:rPr>
          <w:rFonts w:ascii="Arial" w:hAnsi="Arial"/>
          <w:bCs/>
          <w:sz w:val="16"/>
        </w:rPr>
        <w:fldChar w:fldCharType="end"/>
      </w:r>
      <w:bookmarkEnd w:id="3172"/>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15481609" w:rsidR="0054633C" w:rsidRPr="00185FFE" w:rsidRDefault="0054633C" w:rsidP="00AA5614">
      <w:pPr>
        <w:numPr>
          <w:ilvl w:val="0"/>
          <w:numId w:val="75"/>
        </w:numPr>
      </w:pPr>
      <w:r w:rsidRPr="00185FFE">
        <w:rPr>
          <w:b/>
        </w:rPr>
        <w:t>Lead Free Logo</w:t>
      </w:r>
      <w:r w:rsidRPr="00185FFE">
        <w:t xml:space="preserve"> – Enables/Disables the </w:t>
      </w:r>
      <w:r w:rsidR="006E276C">
        <w:t xml:space="preserve">image </w:t>
      </w:r>
      <w:r w:rsidRPr="00185FFE">
        <w:t>display area.</w:t>
      </w:r>
    </w:p>
    <w:p w14:paraId="4DF0D976" w14:textId="600DAE96"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6E276C">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62A2251D" w:rsidR="0054633C" w:rsidRPr="002F1C35" w:rsidRDefault="0054633C" w:rsidP="0054633C">
      <w:pPr>
        <w:spacing w:before="20" w:after="20"/>
        <w:jc w:val="center"/>
        <w:rPr>
          <w:rFonts w:ascii="Trebuchet MS" w:hAnsi="Trebuchet MS"/>
          <w:bCs/>
          <w:color w:val="FF0000"/>
        </w:rPr>
      </w:pPr>
      <w:bookmarkStart w:id="3175"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176" w:author="Tom Bergeron" w:date="2020-10-08T09:33:00Z">
        <w:r w:rsidR="006E32D5">
          <w:rPr>
            <w:rFonts w:ascii="Arial" w:hAnsi="Arial"/>
            <w:bCs/>
            <w:noProof/>
            <w:sz w:val="16"/>
          </w:rPr>
          <w:t>75</w:t>
        </w:r>
      </w:ins>
      <w:del w:id="3177" w:author="Tom Bergeron" w:date="2020-10-08T09:33:00Z">
        <w:r w:rsidR="0013342E" w:rsidDel="006E32D5">
          <w:rPr>
            <w:rFonts w:ascii="Arial" w:hAnsi="Arial"/>
            <w:bCs/>
            <w:noProof/>
            <w:sz w:val="16"/>
          </w:rPr>
          <w:delText>78</w:delText>
        </w:r>
      </w:del>
      <w:r w:rsidRPr="00185FFE">
        <w:rPr>
          <w:rFonts w:ascii="Arial" w:hAnsi="Arial"/>
          <w:bCs/>
          <w:sz w:val="16"/>
        </w:rPr>
        <w:fldChar w:fldCharType="end"/>
      </w:r>
      <w:bookmarkEnd w:id="3175"/>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178" w:name="_Toc119468185"/>
      <w:bookmarkStart w:id="3179" w:name="_Toc329784642"/>
      <w:bookmarkStart w:id="3180" w:name="_Toc329852096"/>
      <w:bookmarkStart w:id="3181" w:name="_Toc331173668"/>
      <w:bookmarkStart w:id="3182" w:name="_Toc332208776"/>
      <w:bookmarkStart w:id="3183" w:name="_Toc332274023"/>
      <w:bookmarkStart w:id="3184" w:name="_Toc367109144"/>
      <w:bookmarkStart w:id="3185" w:name="_Toc394486343"/>
      <w:bookmarkStart w:id="3186" w:name="_Toc394583549"/>
      <w:bookmarkStart w:id="3187" w:name="_Toc468171265"/>
      <w:bookmarkStart w:id="3188" w:name="_Toc468549180"/>
      <w:bookmarkStart w:id="3189" w:name="_Toc468552698"/>
      <w:bookmarkStart w:id="3190" w:name="_Toc469041225"/>
      <w:bookmarkStart w:id="3191" w:name="_Toc469041331"/>
      <w:bookmarkStart w:id="3192" w:name="_Toc469043378"/>
      <w:bookmarkStart w:id="3193" w:name="_Toc469045012"/>
      <w:bookmarkStart w:id="3194" w:name="_Toc469139310"/>
      <w:bookmarkStart w:id="3195" w:name="_Toc469143777"/>
      <w:bookmarkStart w:id="3196" w:name="_Toc469152535"/>
      <w:bookmarkStart w:id="3197" w:name="_Toc469152755"/>
      <w:bookmarkStart w:id="3198" w:name="_Toc491174848"/>
      <w:bookmarkStart w:id="3199" w:name="_Toc491175165"/>
      <w:bookmarkStart w:id="3200" w:name="_Toc491337829"/>
      <w:bookmarkStart w:id="3201" w:name="_Toc491338003"/>
      <w:bookmarkStart w:id="3202" w:name="_Toc491338776"/>
      <w:bookmarkStart w:id="3203" w:name="_Toc491339253"/>
      <w:bookmarkStart w:id="3204" w:name="_Toc532836369"/>
      <w:bookmarkStart w:id="3205" w:name="_Toc532855758"/>
      <w:bookmarkStart w:id="3206" w:name="_Toc532856780"/>
      <w:bookmarkStart w:id="3207" w:name="_Toc53042044"/>
      <w:bookmarkStart w:id="3208" w:name="_Toc53042202"/>
      <w:bookmarkStart w:id="3209" w:name="_Toc53042387"/>
      <w:bookmarkStart w:id="3210" w:name="_Toc53042488"/>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p>
    <w:p w14:paraId="16F9449D" w14:textId="6BC7B530" w:rsidR="008708F9" w:rsidRDefault="008708F9">
      <w:pPr>
        <w:pStyle w:val="Heading2"/>
      </w:pPr>
      <w:bookmarkStart w:id="3211" w:name="_Toc119468186"/>
      <w:bookmarkStart w:id="3212" w:name="_Toc329784643"/>
      <w:bookmarkStart w:id="3213" w:name="_Toc469043379"/>
      <w:bookmarkStart w:id="3214" w:name="_Toc469045013"/>
      <w:bookmarkStart w:id="3215" w:name="_Toc469139311"/>
      <w:bookmarkStart w:id="3216" w:name="_Toc469152756"/>
      <w:bookmarkStart w:id="3217" w:name="_Toc491174849"/>
      <w:bookmarkStart w:id="3218" w:name="_Toc491337830"/>
      <w:bookmarkStart w:id="3219" w:name="_Toc491338004"/>
      <w:bookmarkStart w:id="3220" w:name="_Toc491338777"/>
      <w:bookmarkStart w:id="3221" w:name="_Toc532855759"/>
      <w:bookmarkStart w:id="3222" w:name="_Toc532856781"/>
      <w:bookmarkStart w:id="3223" w:name="_Toc53042045"/>
      <w:bookmarkStart w:id="3224" w:name="_Toc53042203"/>
      <w:bookmarkStart w:id="3225" w:name="_Toc53042388"/>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211"/>
      <w:r w:rsidR="00754243">
        <w:t xml:space="preserve"> Drive</w:t>
      </w:r>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32801065"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3226" w:author="Tom Bergeron" w:date="2020-10-08T09:33:00Z">
        <w:r w:rsidR="006E32D5">
          <w:t xml:space="preserve">Figure </w:t>
        </w:r>
        <w:r w:rsidR="006E32D5">
          <w:rPr>
            <w:noProof/>
          </w:rPr>
          <w:t>76</w:t>
        </w:r>
      </w:ins>
      <w:del w:id="3227" w:author="Tom Bergeron" w:date="2020-10-08T09:33:00Z">
        <w:r w:rsidR="0013342E" w:rsidDel="006E32D5">
          <w:delText xml:space="preserve">Figure </w:delText>
        </w:r>
        <w:r w:rsidR="0013342E" w:rsidDel="006E32D5">
          <w:rPr>
            <w:noProof/>
          </w:rPr>
          <w:delText>79</w:delText>
        </w:r>
      </w:del>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642B9860" w:rsidR="008708F9" w:rsidRDefault="00CD22E5" w:rsidP="00F5043F">
      <w:pPr>
        <w:pStyle w:val="Caption"/>
      </w:pPr>
      <w:bookmarkStart w:id="3228" w:name="_Ref187210986"/>
      <w:r>
        <w:t xml:space="preserve">Figure </w:t>
      </w:r>
      <w:fldSimple w:instr=" SEQ Figure \* ARABIC ">
        <w:ins w:id="3229" w:author="Tom Bergeron" w:date="2020-10-08T09:33:00Z">
          <w:r w:rsidR="006E32D5">
            <w:rPr>
              <w:noProof/>
            </w:rPr>
            <w:t>76</w:t>
          </w:r>
        </w:ins>
        <w:del w:id="3230" w:author="Tom Bergeron" w:date="2020-10-08T09:33:00Z">
          <w:r w:rsidR="0013342E" w:rsidDel="006E32D5">
            <w:rPr>
              <w:noProof/>
            </w:rPr>
            <w:delText>79</w:delText>
          </w:r>
        </w:del>
      </w:fldSimple>
      <w:bookmarkEnd w:id="3228"/>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nsure the</w:t>
      </w:r>
      <w:del w:id="3231" w:author="Tom Bergeron" w:date="2020-09-29T16:04:00Z">
        <w:r w:rsidR="0011088C" w:rsidRPr="00276D72" w:rsidDel="00515180">
          <w:delText xml:space="preserve"> </w:delText>
        </w:r>
      </w:del>
      <w:r w:rsidR="0011088C" w:rsidRPr="00276D72">
        <w:t xml:space="preserv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76080461"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3232" w:author="Tom Bergeron" w:date="2020-10-08T09:33:00Z">
        <w:r w:rsidR="006E32D5">
          <w:t xml:space="preserve">Figure </w:t>
        </w:r>
        <w:r w:rsidR="006E32D5">
          <w:rPr>
            <w:noProof/>
          </w:rPr>
          <w:t>77</w:t>
        </w:r>
      </w:ins>
      <w:del w:id="3233" w:author="Tom Bergeron" w:date="2020-10-08T09:33:00Z">
        <w:r w:rsidR="0013342E" w:rsidDel="006E32D5">
          <w:delText xml:space="preserve">Figure </w:delText>
        </w:r>
        <w:r w:rsidR="0013342E" w:rsidDel="006E32D5">
          <w:rPr>
            <w:noProof/>
          </w:rPr>
          <w:delText>80</w:delText>
        </w:r>
      </w:del>
      <w:r w:rsidR="00DD2ED5" w:rsidRPr="00F0388A">
        <w:fldChar w:fldCharType="end"/>
      </w:r>
      <w:r w:rsidR="00CD22E5" w:rsidRPr="00F0388A">
        <w:t>.</w:t>
      </w:r>
    </w:p>
    <w:p w14:paraId="1A380E82" w14:textId="07EFA502"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6">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2711B48C" w:rsidR="008708F9" w:rsidRDefault="00CD22E5" w:rsidP="00F5043F">
      <w:pPr>
        <w:pStyle w:val="Caption"/>
      </w:pPr>
      <w:bookmarkStart w:id="3234" w:name="_Ref186044410"/>
      <w:r>
        <w:t xml:space="preserve">Figure </w:t>
      </w:r>
      <w:fldSimple w:instr=" SEQ Figure \* ARABIC ">
        <w:ins w:id="3235" w:author="Tom Bergeron" w:date="2020-10-08T09:33:00Z">
          <w:r w:rsidR="006E32D5">
            <w:rPr>
              <w:noProof/>
            </w:rPr>
            <w:t>77</w:t>
          </w:r>
        </w:ins>
        <w:del w:id="3236" w:author="Tom Bergeron" w:date="2020-10-08T09:33:00Z">
          <w:r w:rsidR="0013342E" w:rsidDel="006E32D5">
            <w:rPr>
              <w:noProof/>
            </w:rPr>
            <w:delText>80</w:delText>
          </w:r>
        </w:del>
      </w:fldSimple>
      <w:bookmarkEnd w:id="3234"/>
    </w:p>
    <w:p w14:paraId="2ABFD421" w14:textId="37AC84D5"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3237" w:author="Tom Bergeron" w:date="2020-10-08T09:33:00Z">
        <w:r w:rsidR="006E32D5">
          <w:t xml:space="preserve">Figure </w:t>
        </w:r>
        <w:r w:rsidR="006E32D5">
          <w:rPr>
            <w:noProof/>
          </w:rPr>
          <w:t>78</w:t>
        </w:r>
      </w:ins>
      <w:del w:id="3238" w:author="Tom Bergeron" w:date="2020-10-08T09:33:00Z">
        <w:r w:rsidR="0013342E" w:rsidDel="006E32D5">
          <w:delText xml:space="preserve">Figure </w:delText>
        </w:r>
        <w:r w:rsidR="0013342E" w:rsidDel="006E32D5">
          <w:rPr>
            <w:noProof/>
          </w:rPr>
          <w:delText>81</w:delText>
        </w:r>
      </w:del>
      <w:r w:rsidR="00DD2ED5">
        <w:fldChar w:fldCharType="end"/>
      </w:r>
      <w:r w:rsidR="00CD22E5" w:rsidRPr="00DD2ED5">
        <w:t>.</w:t>
      </w:r>
    </w:p>
    <w:p w14:paraId="1C39B60E" w14:textId="48A46C28"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57">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44454A4A" w:rsidR="008708F9" w:rsidRDefault="00CD22E5" w:rsidP="00F5043F">
      <w:pPr>
        <w:pStyle w:val="Caption"/>
      </w:pPr>
      <w:bookmarkStart w:id="3239" w:name="_Ref186044505"/>
      <w:r>
        <w:t xml:space="preserve">Figure </w:t>
      </w:r>
      <w:fldSimple w:instr=" SEQ Figure \* ARABIC ">
        <w:ins w:id="3240" w:author="Tom Bergeron" w:date="2020-10-08T09:33:00Z">
          <w:r w:rsidR="006E32D5">
            <w:rPr>
              <w:noProof/>
            </w:rPr>
            <w:t>78</w:t>
          </w:r>
        </w:ins>
        <w:del w:id="3241" w:author="Tom Bergeron" w:date="2020-10-08T09:33:00Z">
          <w:r w:rsidR="0013342E" w:rsidDel="006E32D5">
            <w:rPr>
              <w:noProof/>
            </w:rPr>
            <w:delText>81</w:delText>
          </w:r>
        </w:del>
      </w:fldSimple>
      <w:bookmarkEnd w:id="3239"/>
    </w:p>
    <w:p w14:paraId="3235F3F1" w14:textId="77777777" w:rsidR="00E52844" w:rsidRDefault="00E52844" w:rsidP="00E52844"/>
    <w:p w14:paraId="5ADC2510" w14:textId="3EC01D9E"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3242" w:author="Tom Bergeron" w:date="2020-10-08T09:33:00Z">
        <w:r w:rsidR="006E32D5">
          <w:t xml:space="preserve">Figure </w:t>
        </w:r>
        <w:r w:rsidR="006E32D5">
          <w:rPr>
            <w:noProof/>
          </w:rPr>
          <w:t>79</w:t>
        </w:r>
      </w:ins>
      <w:del w:id="3243" w:author="Tom Bergeron" w:date="2020-10-08T09:33:00Z">
        <w:r w:rsidR="0013342E" w:rsidDel="006E32D5">
          <w:delText xml:space="preserve">Figure </w:delText>
        </w:r>
        <w:r w:rsidR="0013342E" w:rsidDel="006E32D5">
          <w:rPr>
            <w:noProof/>
          </w:rPr>
          <w:delText>82</w:delText>
        </w:r>
      </w:del>
      <w:r w:rsidR="00DD2ED5">
        <w:fldChar w:fldCharType="end"/>
      </w:r>
      <w:r w:rsidR="00CD22E5" w:rsidRPr="00DD2ED5">
        <w:t>.</w:t>
      </w:r>
    </w:p>
    <w:p w14:paraId="4A86BFB6" w14:textId="0A89CD4C"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58">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595350CD" w:rsidR="008708F9" w:rsidRDefault="00CD22E5" w:rsidP="00F5043F">
      <w:pPr>
        <w:pStyle w:val="Caption"/>
      </w:pPr>
      <w:bookmarkStart w:id="3244" w:name="_Ref186044574"/>
      <w:r>
        <w:t xml:space="preserve">Figure </w:t>
      </w:r>
      <w:fldSimple w:instr=" SEQ Figure \* ARABIC ">
        <w:ins w:id="3245" w:author="Tom Bergeron" w:date="2020-10-08T09:33:00Z">
          <w:r w:rsidR="006E32D5">
            <w:rPr>
              <w:noProof/>
            </w:rPr>
            <w:t>79</w:t>
          </w:r>
        </w:ins>
        <w:del w:id="3246" w:author="Tom Bergeron" w:date="2020-10-08T09:33:00Z">
          <w:r w:rsidR="0013342E" w:rsidDel="006E32D5">
            <w:rPr>
              <w:noProof/>
            </w:rPr>
            <w:delText>82</w:delText>
          </w:r>
        </w:del>
      </w:fldSimple>
      <w:bookmarkEnd w:id="3244"/>
    </w:p>
    <w:p w14:paraId="6EE2AF04" w14:textId="77777777" w:rsidR="008708F9" w:rsidRDefault="008708F9" w:rsidP="00740974"/>
    <w:p w14:paraId="09611F9F" w14:textId="38053198"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del w:id="3247" w:author="Tom Bergeron" w:date="2020-09-29T16:05:00Z">
        <w:r w:rsidR="008708F9" w:rsidDel="00515180">
          <w:delText>drop down</w:delText>
        </w:r>
      </w:del>
      <w:ins w:id="3248" w:author="Tom Bergeron" w:date="2020-09-29T16:05:00Z">
        <w:r w:rsidR="00515180">
          <w:t>drop-down</w:t>
        </w:r>
      </w:ins>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8E981D5">
            <wp:extent cx="5943600"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615744"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AAE1A" id="Rectangle 1363" o:spid="_x0000_s1026" style="position:absolute;margin-left:353.9pt;margin-top:-5.85pt;width:110.45pt;height:3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0082617B" w:rsidR="008708F9" w:rsidRDefault="00CD22E5" w:rsidP="00F5043F">
      <w:pPr>
        <w:pStyle w:val="Caption"/>
      </w:pPr>
      <w:bookmarkStart w:id="3249" w:name="_Ref186044650"/>
      <w:r>
        <w:t xml:space="preserve">Figure </w:t>
      </w:r>
      <w:fldSimple w:instr=" SEQ Figure \* ARABIC ">
        <w:ins w:id="3250" w:author="Tom Bergeron" w:date="2020-10-08T09:33:00Z">
          <w:r w:rsidR="006E32D5">
            <w:rPr>
              <w:noProof/>
            </w:rPr>
            <w:t>80</w:t>
          </w:r>
        </w:ins>
        <w:del w:id="3251" w:author="Tom Bergeron" w:date="2020-10-08T09:33:00Z">
          <w:r w:rsidR="0013342E" w:rsidDel="006E32D5">
            <w:rPr>
              <w:noProof/>
            </w:rPr>
            <w:delText>83</w:delText>
          </w:r>
        </w:del>
      </w:fldSimple>
      <w:bookmarkEnd w:id="3249"/>
    </w:p>
    <w:p w14:paraId="0379B362" w14:textId="77777777" w:rsidR="008708F9" w:rsidRDefault="008708F9" w:rsidP="0041338C"/>
    <w:p w14:paraId="6EE36AC0" w14:textId="0E64885A" w:rsidR="008708F9" w:rsidRDefault="008708F9">
      <w:r>
        <w:t xml:space="preserve">Your new network drive should be displayed in the upper </w:t>
      </w:r>
      <w:proofErr w:type="gramStart"/>
      <w:r>
        <w:t>right hand</w:t>
      </w:r>
      <w:proofErr w:type="gramEnd"/>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3252" w:author="Tom Bergeron" w:date="2020-10-08T09:33:00Z">
        <w:r w:rsidR="006E32D5">
          <w:t xml:space="preserve">Figure </w:t>
        </w:r>
        <w:r w:rsidR="006E32D5">
          <w:rPr>
            <w:noProof/>
          </w:rPr>
          <w:t>80</w:t>
        </w:r>
      </w:ins>
      <w:del w:id="3253" w:author="Tom Bergeron" w:date="2020-10-08T09:33:00Z">
        <w:r w:rsidR="0013342E" w:rsidDel="006E32D5">
          <w:delText xml:space="preserve">Figure </w:delText>
        </w:r>
        <w:r w:rsidR="0013342E" w:rsidDel="006E32D5">
          <w:rPr>
            <w:noProof/>
          </w:rPr>
          <w:delText>83</w:delText>
        </w:r>
      </w:del>
      <w:r w:rsidR="0050511A">
        <w:fldChar w:fldCharType="end"/>
      </w:r>
      <w:r w:rsidR="0050511A">
        <w:t>.</w:t>
      </w:r>
    </w:p>
    <w:p w14:paraId="258331C7" w14:textId="77777777" w:rsidR="00807605" w:rsidRDefault="00807605"/>
    <w:p w14:paraId="351953AB" w14:textId="77777777" w:rsidR="008708F9" w:rsidRPr="006F00FC" w:rsidRDefault="00A6188E" w:rsidP="003335AF">
      <w:r w:rsidRPr="003335AF">
        <w:rPr>
          <w:b/>
        </w:rPr>
        <w:t>Note</w:t>
      </w:r>
      <w:r w:rsidRPr="006F00FC">
        <w:t>: The Network path</w:t>
      </w:r>
      <w:r w:rsidR="008708F9" w:rsidRPr="006F00FC">
        <w:t xml:space="preserve"> will be grayed </w:t>
      </w:r>
      <w:proofErr w:type="gramStart"/>
      <w:r w:rsidR="008708F9" w:rsidRPr="006F00FC">
        <w:t>out, and</w:t>
      </w:r>
      <w:proofErr w:type="gramEnd"/>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4624DEE5" w14:textId="77777777" w:rsidR="00515180" w:rsidRDefault="00515180" w:rsidP="00515180">
      <w:pPr>
        <w:rPr>
          <w:ins w:id="3254" w:author="Tom Bergeron" w:date="2020-09-29T16:05:00Z"/>
        </w:rPr>
      </w:pPr>
      <w:ins w:id="3255" w:author="Tom Bergeron" w:date="2020-09-29T16:05:00Z">
        <w:r>
          <w:t>If the network is unavailable when accessing various areas of the software (Define/Edit Process Window, Run A Profile, Profile Explorer), a message will appear alerting you to the issue:</w:t>
        </w:r>
      </w:ins>
    </w:p>
    <w:p w14:paraId="0F87D169" w14:textId="77777777" w:rsidR="00515180" w:rsidRDefault="00515180" w:rsidP="00515180">
      <w:pPr>
        <w:rPr>
          <w:ins w:id="3256" w:author="Tom Bergeron" w:date="2020-09-29T16:05:00Z"/>
        </w:rPr>
      </w:pPr>
    </w:p>
    <w:p w14:paraId="687950EE" w14:textId="77777777" w:rsidR="00515180" w:rsidRPr="00EA00ED" w:rsidRDefault="00515180" w:rsidP="00515180">
      <w:pPr>
        <w:jc w:val="center"/>
        <w:rPr>
          <w:ins w:id="3257" w:author="Tom Bergeron" w:date="2020-09-29T16:05:00Z"/>
        </w:rPr>
      </w:pPr>
      <w:ins w:id="3258" w:author="Tom Bergeron" w:date="2020-09-29T16:05:00Z">
        <w:r>
          <w:rPr>
            <w:noProof/>
          </w:rPr>
          <w:drawing>
            <wp:inline distT="0" distB="0" distL="0" distR="0" wp14:anchorId="6A7CB2DF" wp14:editId="4CE70B8D">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6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ins>
    </w:p>
    <w:p w14:paraId="1122A59D" w14:textId="77777777" w:rsidR="00515180" w:rsidRDefault="00515180" w:rsidP="00515180">
      <w:pPr>
        <w:rPr>
          <w:ins w:id="3259" w:author="Tom Bergeron" w:date="2020-09-29T16:05:00Z"/>
        </w:rPr>
      </w:pPr>
    </w:p>
    <w:p w14:paraId="793821C4" w14:textId="77777777" w:rsidR="00515180" w:rsidRDefault="00515180" w:rsidP="00515180">
      <w:pPr>
        <w:rPr>
          <w:ins w:id="3260" w:author="Tom Bergeron" w:date="2020-09-29T16:05:00Z"/>
        </w:rPr>
      </w:pPr>
      <w:ins w:id="3261" w:author="Tom Bergeron" w:date="2020-09-29T16:05:00Z">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ins>
    </w:p>
    <w:p w14:paraId="79746312" w14:textId="77777777" w:rsidR="00515180" w:rsidRDefault="00515180" w:rsidP="00515180">
      <w:pPr>
        <w:rPr>
          <w:ins w:id="3262" w:author="Tom Bergeron" w:date="2020-09-29T16:05:00Z"/>
        </w:rPr>
      </w:pPr>
      <w:ins w:id="3263" w:author="Tom Bergeron" w:date="2020-09-29T16:05:00Z">
        <w:r>
          <w:br/>
          <w:t>Any data that was collected while the software was offline will be moved to the network directory after the connection has been re-established and the software is restarted.</w:t>
        </w:r>
      </w:ins>
    </w:p>
    <w:p w14:paraId="79CADDA4" w14:textId="2E397CCA" w:rsidR="008708F9" w:rsidRDefault="00515180" w:rsidP="00515180">
      <w:pPr>
        <w:pStyle w:val="Heading2"/>
      </w:pPr>
      <w:ins w:id="3264" w:author="Tom Bergeron" w:date="2020-09-29T16:05:00Z">
        <w:r>
          <w:br w:type="page"/>
        </w:r>
      </w:ins>
      <w:del w:id="3265" w:author="Tom Bergeron" w:date="2020-09-29T16:05:00Z">
        <w:r w:rsidR="00754243" w:rsidDel="00515180">
          <w:lastRenderedPageBreak/>
          <w:br w:type="page"/>
        </w:r>
      </w:del>
      <w:bookmarkStart w:id="3266" w:name="_Toc329784644"/>
      <w:bookmarkStart w:id="3267" w:name="_Toc469043380"/>
      <w:bookmarkStart w:id="3268" w:name="_Toc469045014"/>
      <w:bookmarkStart w:id="3269" w:name="_Toc469139312"/>
      <w:bookmarkStart w:id="3270" w:name="_Toc469152757"/>
      <w:bookmarkStart w:id="3271" w:name="_Toc491174850"/>
      <w:bookmarkStart w:id="3272" w:name="_Toc491337831"/>
      <w:bookmarkStart w:id="3273" w:name="_Toc491338005"/>
      <w:bookmarkStart w:id="3274" w:name="_Toc491338778"/>
      <w:bookmarkStart w:id="3275" w:name="_Toc532855760"/>
      <w:bookmarkStart w:id="3276" w:name="_Toc532856782"/>
      <w:bookmarkStart w:id="3277" w:name="_Toc53042046"/>
      <w:bookmarkStart w:id="3278" w:name="_Toc53042204"/>
      <w:bookmarkStart w:id="3279" w:name="_Toc53042389"/>
      <w:r w:rsidR="00754243">
        <w:t>Viewing Historical Data</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r w:rsidR="00754243">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D742569"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ins w:id="3280" w:author="Tom Bergeron" w:date="2020-10-08T09:33:00Z">
        <w:r w:rsidR="006E32D5" w:rsidRPr="006E32D5">
          <w:rPr>
            <w:rPrChange w:id="3281" w:author="Tom Bergeron" w:date="2020-10-08T09:33:00Z">
              <w:rPr>
                <w:color w:val="FF0000"/>
              </w:rPr>
            </w:rPrChange>
          </w:rPr>
          <w:t xml:space="preserve"> </w:t>
        </w:r>
        <w:r w:rsidR="006E32D5">
          <w:t>Figure</w:t>
        </w:r>
        <w:r w:rsidR="006E32D5">
          <w:rPr>
            <w:noProof/>
          </w:rPr>
          <w:t xml:space="preserve"> 81</w:t>
        </w:r>
      </w:ins>
      <w:del w:id="3282" w:author="Tom Bergeron" w:date="2020-10-08T09:33:00Z">
        <w:r w:rsidR="0013342E" w:rsidDel="006E32D5">
          <w:delText xml:space="preserve">Figure </w:delText>
        </w:r>
        <w:r w:rsidR="0013342E" w:rsidDel="006E32D5">
          <w:rPr>
            <w:noProof/>
          </w:rPr>
          <w:delText>84</w:delText>
        </w:r>
      </w:del>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9058EB5" w:rsidR="0096702E" w:rsidRPr="00F0388A" w:rsidRDefault="00D12DB7" w:rsidP="0096702E">
      <w:pPr>
        <w:jc w:val="center"/>
      </w:pPr>
      <w:r>
        <w:rPr>
          <w:noProof/>
        </w:rPr>
        <w:drawing>
          <wp:inline distT="0" distB="0" distL="0" distR="0" wp14:anchorId="71FDEBD9" wp14:editId="2D6E6116">
            <wp:extent cx="2874552" cy="1627632"/>
            <wp:effectExtent l="0" t="0" r="254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4552" cy="1627632"/>
                    </a:xfrm>
                    <a:prstGeom prst="rect">
                      <a:avLst/>
                    </a:prstGeom>
                  </pic:spPr>
                </pic:pic>
              </a:graphicData>
            </a:graphic>
          </wp:inline>
        </w:drawing>
      </w:r>
      <w:r w:rsidR="0019661E">
        <w:rPr>
          <w:noProof/>
        </w:rPr>
        <mc:AlternateContent>
          <mc:Choice Requires="wps">
            <w:drawing>
              <wp:anchor distT="0" distB="0" distL="114300" distR="114300" simplePos="0" relativeHeight="251614720"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D8314" id="Rectangle 1361" o:spid="_x0000_s1026" style="position:absolute;margin-left:191.5pt;margin-top:84.2pt;width:86.5pt;height:33.5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" filled="f" strokecolor="red" strokeweight="1.5pt"/>
            </w:pict>
          </mc:Fallback>
        </mc:AlternateContent>
      </w:r>
    </w:p>
    <w:p w14:paraId="49B3E893" w14:textId="72CCBFEB" w:rsidR="008708F9" w:rsidRDefault="00062307" w:rsidP="00F5043F">
      <w:pPr>
        <w:pStyle w:val="Caption"/>
      </w:pPr>
      <w:bookmarkStart w:id="3283" w:name="_Ref186044796"/>
      <w:r>
        <w:rPr>
          <w:color w:val="FF0000"/>
        </w:rPr>
        <w:t xml:space="preserve"> </w:t>
      </w:r>
      <w:r w:rsidR="00CD22E5">
        <w:t xml:space="preserve">Figure </w:t>
      </w:r>
      <w:fldSimple w:instr=" SEQ Figure \* ARABIC ">
        <w:ins w:id="3284" w:author="Tom Bergeron" w:date="2020-10-08T09:33:00Z">
          <w:r w:rsidR="006E32D5">
            <w:rPr>
              <w:noProof/>
            </w:rPr>
            <w:t>81</w:t>
          </w:r>
        </w:ins>
        <w:del w:id="3285" w:author="Tom Bergeron" w:date="2020-10-08T09:33:00Z">
          <w:r w:rsidR="0013342E" w:rsidDel="006E32D5">
            <w:rPr>
              <w:noProof/>
            </w:rPr>
            <w:delText>84</w:delText>
          </w:r>
        </w:del>
      </w:fldSimple>
      <w:bookmarkEnd w:id="3283"/>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0B1DF304">
            <wp:extent cx="5016051"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016051" cy="2705100"/>
                    </a:xfrm>
                    <a:prstGeom prst="rect">
                      <a:avLst/>
                    </a:prstGeom>
                    <a:noFill/>
                    <a:ln>
                      <a:noFill/>
                    </a:ln>
                  </pic:spPr>
                </pic:pic>
              </a:graphicData>
            </a:graphic>
          </wp:inline>
        </w:drawing>
      </w:r>
    </w:p>
    <w:p w14:paraId="05D675F7" w14:textId="745B05AC" w:rsidR="00CD22E5" w:rsidRPr="0073660A" w:rsidRDefault="00CD22E5" w:rsidP="00F5043F">
      <w:pPr>
        <w:pStyle w:val="Caption"/>
        <w:rPr>
          <w:rFonts w:ascii="Trebuchet MS" w:hAnsi="Trebuchet MS"/>
          <w:color w:val="FF0000"/>
          <w:sz w:val="24"/>
          <w:szCs w:val="24"/>
        </w:rPr>
      </w:pPr>
      <w:bookmarkStart w:id="3286" w:name="_Ref186045023"/>
      <w:r>
        <w:t xml:space="preserve">Figure </w:t>
      </w:r>
      <w:fldSimple w:instr=" SEQ Figure \* ARABIC ">
        <w:ins w:id="3287" w:author="Tom Bergeron" w:date="2020-10-08T09:33:00Z">
          <w:r w:rsidR="006E32D5">
            <w:rPr>
              <w:noProof/>
            </w:rPr>
            <w:t>82</w:t>
          </w:r>
        </w:ins>
        <w:del w:id="3288" w:author="Tom Bergeron" w:date="2020-10-08T09:33:00Z">
          <w:r w:rsidR="0013342E" w:rsidDel="006E32D5">
            <w:rPr>
              <w:noProof/>
            </w:rPr>
            <w:delText>85</w:delText>
          </w:r>
        </w:del>
      </w:fldSimple>
      <w:bookmarkEnd w:id="3286"/>
    </w:p>
    <w:p w14:paraId="0F783B22" w14:textId="77777777" w:rsidR="008708F9" w:rsidRDefault="008708F9"/>
    <w:p w14:paraId="128135E3" w14:textId="0C3D0FCB"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3289" w:author="Tom Bergeron" w:date="2020-10-08T09:33:00Z">
        <w:r w:rsidR="006E32D5">
          <w:t xml:space="preserve">Figure </w:t>
        </w:r>
        <w:r w:rsidR="006E32D5">
          <w:rPr>
            <w:noProof/>
          </w:rPr>
          <w:t>82</w:t>
        </w:r>
      </w:ins>
      <w:del w:id="3290" w:author="Tom Bergeron" w:date="2020-10-08T09:33:00Z">
        <w:r w:rsidR="0013342E" w:rsidDel="006E32D5">
          <w:delText xml:space="preserve">Figure </w:delText>
        </w:r>
        <w:r w:rsidR="0013342E" w:rsidDel="006E32D5">
          <w:rPr>
            <w:noProof/>
          </w:rPr>
          <w:delText>85</w:delText>
        </w:r>
      </w:del>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4B365D23" w14:textId="41350D49" w:rsidR="00544E23" w:rsidRPr="003E4E57" w:rsidRDefault="00544E23" w:rsidP="00737029">
      <w:pPr>
        <w:pStyle w:val="Heading1"/>
      </w:pPr>
      <w:bookmarkStart w:id="3291" w:name="_Toc119468189"/>
      <w:bookmarkStart w:id="3292" w:name="_Toc329784646"/>
      <w:bookmarkStart w:id="3293" w:name="_Toc469043383"/>
      <w:bookmarkStart w:id="3294" w:name="_Toc469045017"/>
      <w:bookmarkStart w:id="3295" w:name="_Toc469139315"/>
      <w:bookmarkStart w:id="3296" w:name="_Toc469152760"/>
      <w:bookmarkStart w:id="3297" w:name="_Toc491174851"/>
      <w:bookmarkStart w:id="3298" w:name="_Toc491175166"/>
      <w:bookmarkStart w:id="3299" w:name="_Toc491337832"/>
      <w:bookmarkStart w:id="3300" w:name="_Toc491338006"/>
      <w:bookmarkStart w:id="3301" w:name="_Toc491338779"/>
      <w:bookmarkStart w:id="3302" w:name="_Toc491339254"/>
      <w:bookmarkStart w:id="3303" w:name="_Toc532836370"/>
      <w:bookmarkStart w:id="3304" w:name="_Toc532855761"/>
      <w:bookmarkStart w:id="3305" w:name="_Toc532856783"/>
      <w:bookmarkStart w:id="3306" w:name="_Toc329784647"/>
      <w:bookmarkStart w:id="3307" w:name="_Toc33512786"/>
      <w:bookmarkStart w:id="3308" w:name="_Toc53042047"/>
      <w:bookmarkStart w:id="3309" w:name="_Toc53042205"/>
      <w:bookmarkStart w:id="3310" w:name="_Toc53042390"/>
      <w:bookmarkStart w:id="3311" w:name="_Toc53042489"/>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8"/>
      <w:bookmarkEnd w:id="3309"/>
      <w:bookmarkEnd w:id="3310"/>
      <w:bookmarkEnd w:id="3311"/>
    </w:p>
    <w:p w14:paraId="7F9FED51" w14:textId="1B11238F"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6E276C">
        <w:t>of</w:t>
      </w:r>
      <w:r w:rsidRPr="00F0388A">
        <w:t xml:space="preserve"> message</w:t>
      </w:r>
      <w:r w:rsidR="006E276C">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3312" w:author="Tom Bergeron" w:date="2020-10-08T09:33:00Z">
        <w:r w:rsidR="006E32D5" w:rsidRPr="00F0388A">
          <w:t xml:space="preserve">Table </w:t>
        </w:r>
        <w:r w:rsidR="006E32D5">
          <w:rPr>
            <w:noProof/>
          </w:rPr>
          <w:t>2</w:t>
        </w:r>
      </w:ins>
      <w:del w:id="3313" w:author="Tom Bergeron" w:date="2020-10-08T09:33:00Z">
        <w:r w:rsidR="0013342E" w:rsidRPr="00F0388A" w:rsidDel="006E32D5">
          <w:delText xml:space="preserve">Table </w:delText>
        </w:r>
        <w:r w:rsidR="0013342E" w:rsidDel="006E32D5">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65660FEF"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E4852">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277DF86" w:rsidR="00F13682" w:rsidRDefault="00544E23" w:rsidP="00544E23">
      <w:pPr>
        <w:pStyle w:val="Caption"/>
      </w:pPr>
      <w:bookmarkStart w:id="3314" w:name="_Ref187211045"/>
      <w:r w:rsidRPr="00F0388A">
        <w:t xml:space="preserve">Table </w:t>
      </w:r>
      <w:fldSimple w:instr=" SEQ Table \* ARABIC ">
        <w:r w:rsidR="006E32D5">
          <w:rPr>
            <w:noProof/>
          </w:rPr>
          <w:t>2</w:t>
        </w:r>
      </w:fldSimple>
      <w:bookmarkEnd w:id="3314"/>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306"/>
    </w:p>
    <w:p w14:paraId="7218C997" w14:textId="0D28D902" w:rsidR="00944E27" w:rsidRPr="00F0388A" w:rsidRDefault="00944E27">
      <w:pPr>
        <w:pStyle w:val="Heading2"/>
      </w:pPr>
      <w:bookmarkStart w:id="3315" w:name="_Toc353195471"/>
      <w:bookmarkStart w:id="3316" w:name="_Toc358296404"/>
      <w:bookmarkStart w:id="3317" w:name="_Toc358298569"/>
      <w:bookmarkStart w:id="3318" w:name="_Toc467442603"/>
      <w:bookmarkStart w:id="3319" w:name="_Toc469043384"/>
      <w:bookmarkStart w:id="3320" w:name="_Toc469045018"/>
      <w:bookmarkStart w:id="3321" w:name="_Toc469139316"/>
      <w:bookmarkStart w:id="3322" w:name="_Toc469152761"/>
      <w:bookmarkStart w:id="3323" w:name="_Toc491174852"/>
      <w:bookmarkStart w:id="3324" w:name="_Toc491337833"/>
      <w:bookmarkStart w:id="3325" w:name="_Toc491338007"/>
      <w:bookmarkStart w:id="3326" w:name="_Toc491338780"/>
      <w:bookmarkStart w:id="3327" w:name="_Toc532855762"/>
      <w:bookmarkStart w:id="3328" w:name="_Toc532856784"/>
      <w:bookmarkStart w:id="3329" w:name="_Toc53042048"/>
      <w:bookmarkStart w:id="3330" w:name="_Toc53042206"/>
      <w:bookmarkStart w:id="3331" w:name="_Toc53042391"/>
      <w:r w:rsidRPr="00F0388A">
        <w:t>System Message</w:t>
      </w:r>
      <w:r>
        <w:t xml:space="preserve">s </w:t>
      </w:r>
      <w:r w:rsidR="00D80151">
        <w:t>a</w:t>
      </w:r>
      <w:r w:rsidR="00754243" w:rsidRPr="003E4E57">
        <w:t xml:space="preserve">nd </w:t>
      </w:r>
      <w:r w:rsidRPr="00F0388A">
        <w:t>Alarms</w:t>
      </w:r>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p>
    <w:p w14:paraId="3BFAA875" w14:textId="77777777" w:rsidR="00944E27" w:rsidRPr="00F0388A" w:rsidRDefault="00C653DF" w:rsidP="008F51FF">
      <w:pPr>
        <w:pStyle w:val="Heading3"/>
      </w:pPr>
      <w:bookmarkStart w:id="3332" w:name="_Toc358296405"/>
      <w:bookmarkStart w:id="3333" w:name="_Toc358298570"/>
      <w:bookmarkStart w:id="3334" w:name="_Toc469043385"/>
      <w:bookmarkStart w:id="3335" w:name="_Toc469045019"/>
      <w:bookmarkStart w:id="3336" w:name="_Toc469139317"/>
      <w:bookmarkStart w:id="3337" w:name="_Toc469152762"/>
      <w:bookmarkStart w:id="3338" w:name="_Toc491174853"/>
      <w:bookmarkStart w:id="3339" w:name="_Toc491337834"/>
      <w:bookmarkStart w:id="3340" w:name="_Toc491338008"/>
      <w:bookmarkStart w:id="3341" w:name="_Toc491338781"/>
      <w:bookmarkStart w:id="3342" w:name="_Toc532855763"/>
      <w:bookmarkStart w:id="3343" w:name="_Toc532856785"/>
      <w:bookmarkStart w:id="3344" w:name="_Toc53042207"/>
      <w:bookmarkStart w:id="3345" w:name="_Toc53042392"/>
      <w:r>
        <w:t>Message, H</w:t>
      </w:r>
      <w:r w:rsidRPr="00F0388A">
        <w:t>igh P</w:t>
      </w:r>
      <w:bookmarkEnd w:id="3332"/>
      <w:bookmarkEnd w:id="3333"/>
      <w:r w:rsidR="003E4E57">
        <w:t>WI</w:t>
      </w:r>
      <w:bookmarkEnd w:id="3334"/>
      <w:bookmarkEnd w:id="3335"/>
      <w:bookmarkEnd w:id="3336"/>
      <w:bookmarkEnd w:id="3337"/>
      <w:bookmarkEnd w:id="3338"/>
      <w:bookmarkEnd w:id="3339"/>
      <w:bookmarkEnd w:id="3340"/>
      <w:bookmarkEnd w:id="3341"/>
      <w:bookmarkEnd w:id="3342"/>
      <w:bookmarkEnd w:id="3343"/>
      <w:bookmarkEnd w:id="3344"/>
      <w:bookmarkEnd w:id="3345"/>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16D83292"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ins w:id="3346" w:author="Tom Bergeron" w:date="2020-10-08T09:33:00Z">
              <w:r w:rsidR="006E32D5" w:rsidRPr="00AF1D5A">
                <w:rPr>
                  <w:rFonts w:ascii="Arial" w:hAnsi="Arial" w:cs="Arial"/>
                  <w:sz w:val="16"/>
                  <w:szCs w:val="16"/>
                </w:rPr>
                <w:t xml:space="preserve">Figure </w:t>
              </w:r>
              <w:r w:rsidR="006E32D5">
                <w:rPr>
                  <w:rFonts w:ascii="Arial" w:hAnsi="Arial" w:cs="Arial"/>
                  <w:noProof/>
                  <w:sz w:val="16"/>
                  <w:szCs w:val="16"/>
                </w:rPr>
                <w:t>83</w:t>
              </w:r>
            </w:ins>
            <w:del w:id="3347" w:author="Tom Bergeron" w:date="2020-10-08T09:33:00Z">
              <w:r w:rsidR="0013342E" w:rsidRPr="00AF1D5A" w:rsidDel="006E32D5">
                <w:rPr>
                  <w:rFonts w:ascii="Arial" w:hAnsi="Arial" w:cs="Arial"/>
                  <w:sz w:val="16"/>
                  <w:szCs w:val="16"/>
                </w:rPr>
                <w:delText xml:space="preserve">Figure </w:delText>
              </w:r>
              <w:r w:rsidR="0013342E" w:rsidDel="006E32D5">
                <w:rPr>
                  <w:rFonts w:ascii="Arial" w:hAnsi="Arial" w:cs="Arial"/>
                  <w:noProof/>
                  <w:sz w:val="16"/>
                  <w:szCs w:val="16"/>
                </w:rPr>
                <w:delText>86</w:delText>
              </w:r>
            </w:del>
            <w:r w:rsidR="007273BC">
              <w:fldChar w:fldCharType="end"/>
            </w:r>
            <w:r w:rsidR="007273BC">
              <w:t>.</w:t>
            </w:r>
          </w:p>
        </w:tc>
        <w:tc>
          <w:tcPr>
            <w:tcW w:w="5726" w:type="dxa"/>
            <w:shd w:val="clear" w:color="auto" w:fill="auto"/>
          </w:tcPr>
          <w:p w14:paraId="3DFBA246" w14:textId="177E3172" w:rsidR="00944E27" w:rsidRDefault="0000594A" w:rsidP="00E05A04">
            <w:pPr>
              <w:jc w:val="center"/>
            </w:pPr>
            <w:r>
              <w:rPr>
                <w:noProof/>
              </w:rPr>
              <w:drawing>
                <wp:inline distT="0" distB="0" distL="0" distR="0" wp14:anchorId="5DF740F7" wp14:editId="29949074">
                  <wp:extent cx="2406650" cy="1184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2">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1918E8FF" w:rsidR="00944E27" w:rsidRPr="00AF1D5A" w:rsidRDefault="00944E27" w:rsidP="00E05A04">
            <w:pPr>
              <w:jc w:val="center"/>
              <w:rPr>
                <w:rFonts w:ascii="Arial" w:hAnsi="Arial" w:cs="Arial"/>
                <w:sz w:val="16"/>
                <w:szCs w:val="16"/>
              </w:rPr>
            </w:pPr>
            <w:bookmarkStart w:id="3348" w:name="_Ref468168397"/>
            <w:bookmarkStart w:id="3349"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350" w:author="Tom Bergeron" w:date="2020-10-08T09:33:00Z">
              <w:r w:rsidR="006E32D5">
                <w:rPr>
                  <w:rFonts w:ascii="Arial" w:hAnsi="Arial" w:cs="Arial"/>
                  <w:noProof/>
                  <w:sz w:val="16"/>
                  <w:szCs w:val="16"/>
                </w:rPr>
                <w:t>83</w:t>
              </w:r>
            </w:ins>
            <w:del w:id="3351" w:author="Tom Bergeron" w:date="2020-10-08T09:33:00Z">
              <w:r w:rsidR="0013342E" w:rsidDel="006E32D5">
                <w:rPr>
                  <w:rFonts w:ascii="Arial" w:hAnsi="Arial" w:cs="Arial"/>
                  <w:noProof/>
                  <w:sz w:val="16"/>
                  <w:szCs w:val="16"/>
                </w:rPr>
                <w:delText>86</w:delText>
              </w:r>
            </w:del>
            <w:r w:rsidRPr="00AF1D5A">
              <w:rPr>
                <w:rFonts w:ascii="Arial" w:hAnsi="Arial" w:cs="Arial"/>
                <w:sz w:val="16"/>
                <w:szCs w:val="16"/>
              </w:rPr>
              <w:fldChar w:fldCharType="end"/>
            </w:r>
            <w:bookmarkEnd w:id="3348"/>
            <w:r w:rsidRPr="00AF1D5A">
              <w:rPr>
                <w:rFonts w:ascii="Arial" w:hAnsi="Arial" w:cs="Arial"/>
                <w:sz w:val="16"/>
                <w:szCs w:val="16"/>
              </w:rPr>
              <w:t>: Message High PWI</w:t>
            </w:r>
            <w:bookmarkEnd w:id="3349"/>
          </w:p>
        </w:tc>
      </w:tr>
    </w:tbl>
    <w:p w14:paraId="01492174" w14:textId="77777777" w:rsidR="00944E27" w:rsidRDefault="00944E27" w:rsidP="00944E27"/>
    <w:p w14:paraId="6D951B88" w14:textId="5F3BB249" w:rsidR="00944E27" w:rsidRPr="00F0388A" w:rsidRDefault="00C653DF" w:rsidP="008F51FF">
      <w:pPr>
        <w:pStyle w:val="Heading3"/>
      </w:pPr>
      <w:bookmarkStart w:id="3352" w:name="_Toc532855764"/>
      <w:bookmarkStart w:id="3353" w:name="_Toc532856786"/>
      <w:bookmarkStart w:id="3354" w:name="_Toc358296406"/>
      <w:bookmarkStart w:id="3355" w:name="_Toc358298571"/>
      <w:bookmarkStart w:id="3356" w:name="_Toc469043386"/>
      <w:bookmarkStart w:id="3357" w:name="_Toc469045020"/>
      <w:bookmarkStart w:id="3358" w:name="_Toc469139318"/>
      <w:bookmarkStart w:id="3359" w:name="_Toc469152763"/>
      <w:bookmarkStart w:id="3360" w:name="_Toc491174854"/>
      <w:bookmarkStart w:id="3361" w:name="_Toc491337835"/>
      <w:bookmarkStart w:id="3362" w:name="_Toc491338009"/>
      <w:bookmarkStart w:id="3363" w:name="_Toc491338782"/>
      <w:bookmarkStart w:id="3364" w:name="_Toc53042208"/>
      <w:bookmarkStart w:id="3365" w:name="_Toc53042393"/>
      <w:r>
        <w:t>Alarm M</w:t>
      </w:r>
      <w:r w:rsidRPr="00F0388A">
        <w:t>essage H</w:t>
      </w:r>
      <w:r w:rsidR="008E4852">
        <w:t>2</w:t>
      </w:r>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3A988508"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ins w:id="3366" w:author="Tom Bergeron" w:date="2020-10-08T09:33:00Z">
              <w:r w:rsidR="006E32D5" w:rsidRPr="00AF1D5A">
                <w:rPr>
                  <w:rFonts w:ascii="Arial" w:hAnsi="Arial" w:cs="Arial"/>
                  <w:sz w:val="16"/>
                  <w:szCs w:val="16"/>
                </w:rPr>
                <w:t xml:space="preserve">Figure </w:t>
              </w:r>
              <w:r w:rsidR="006E32D5">
                <w:rPr>
                  <w:rFonts w:ascii="Arial" w:hAnsi="Arial" w:cs="Arial"/>
                  <w:noProof/>
                  <w:sz w:val="16"/>
                  <w:szCs w:val="16"/>
                </w:rPr>
                <w:t>84</w:t>
              </w:r>
            </w:ins>
            <w:del w:id="3367" w:author="Tom Bergeron" w:date="2020-10-08T09:33:00Z">
              <w:r w:rsidR="0013342E" w:rsidRPr="00AF1D5A" w:rsidDel="006E32D5">
                <w:rPr>
                  <w:rFonts w:ascii="Arial" w:hAnsi="Arial" w:cs="Arial"/>
                  <w:sz w:val="16"/>
                  <w:szCs w:val="16"/>
                </w:rPr>
                <w:delText xml:space="preserve">Figure </w:delText>
              </w:r>
              <w:r w:rsidR="0013342E" w:rsidDel="006E32D5">
                <w:rPr>
                  <w:rFonts w:ascii="Arial" w:hAnsi="Arial" w:cs="Arial"/>
                  <w:noProof/>
                  <w:sz w:val="16"/>
                  <w:szCs w:val="16"/>
                </w:rPr>
                <w:delText>87</w:delText>
              </w:r>
            </w:del>
            <w:r w:rsidR="007273BC">
              <w:fldChar w:fldCharType="end"/>
            </w:r>
            <w:r w:rsidR="007273BC">
              <w:t>.</w:t>
            </w:r>
          </w:p>
        </w:tc>
        <w:tc>
          <w:tcPr>
            <w:tcW w:w="5726" w:type="dxa"/>
            <w:shd w:val="clear" w:color="auto" w:fill="auto"/>
          </w:tcPr>
          <w:p w14:paraId="2B3C1588" w14:textId="77777777" w:rsidR="00944E27" w:rsidRDefault="00944E27" w:rsidP="00E05A04"/>
          <w:p w14:paraId="3B12DCC5" w14:textId="10338C7D" w:rsidR="00944E27" w:rsidRDefault="008E4852" w:rsidP="00737029">
            <w:pPr>
              <w:jc w:val="center"/>
            </w:pPr>
            <w:r>
              <w:rPr>
                <w:noProof/>
              </w:rPr>
              <w:drawing>
                <wp:inline distT="0" distB="0" distL="0" distR="0" wp14:anchorId="6009A3EE" wp14:editId="00DF1C9E">
                  <wp:extent cx="2567793" cy="1508760"/>
                  <wp:effectExtent l="0" t="0" r="4445"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eTPU Connection - Generic.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67793" cy="1508760"/>
                          </a:xfrm>
                          <a:prstGeom prst="rect">
                            <a:avLst/>
                          </a:prstGeom>
                        </pic:spPr>
                      </pic:pic>
                    </a:graphicData>
                  </a:graphic>
                </wp:inline>
              </w:drawing>
            </w:r>
          </w:p>
          <w:p w14:paraId="5DAC4DA7" w14:textId="3B24168B" w:rsidR="00944E27" w:rsidRPr="00AF1D5A" w:rsidRDefault="00944E27" w:rsidP="00E05A04">
            <w:pPr>
              <w:jc w:val="center"/>
              <w:rPr>
                <w:rFonts w:ascii="Arial" w:hAnsi="Arial" w:cs="Arial"/>
                <w:sz w:val="16"/>
                <w:szCs w:val="16"/>
              </w:rPr>
            </w:pPr>
            <w:bookmarkStart w:id="3368"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369" w:author="Tom Bergeron" w:date="2020-10-08T09:33:00Z">
              <w:r w:rsidR="006E32D5">
                <w:rPr>
                  <w:rFonts w:ascii="Arial" w:hAnsi="Arial" w:cs="Arial"/>
                  <w:noProof/>
                  <w:sz w:val="16"/>
                  <w:szCs w:val="16"/>
                </w:rPr>
                <w:t>84</w:t>
              </w:r>
            </w:ins>
            <w:del w:id="3370" w:author="Tom Bergeron" w:date="2020-10-08T09:33:00Z">
              <w:r w:rsidR="0013342E" w:rsidDel="006E32D5">
                <w:rPr>
                  <w:rFonts w:ascii="Arial" w:hAnsi="Arial" w:cs="Arial"/>
                  <w:noProof/>
                  <w:sz w:val="16"/>
                  <w:szCs w:val="16"/>
                </w:rPr>
                <w:delText>87</w:delText>
              </w:r>
            </w:del>
            <w:r w:rsidRPr="00AF1D5A">
              <w:rPr>
                <w:rFonts w:ascii="Arial" w:hAnsi="Arial" w:cs="Arial"/>
                <w:sz w:val="16"/>
                <w:szCs w:val="16"/>
              </w:rPr>
              <w:fldChar w:fldCharType="end"/>
            </w:r>
            <w:bookmarkEnd w:id="3368"/>
            <w:r w:rsidRPr="00AF1D5A">
              <w:rPr>
                <w:rFonts w:ascii="Arial" w:hAnsi="Arial" w:cs="Arial"/>
                <w:sz w:val="16"/>
                <w:szCs w:val="16"/>
              </w:rPr>
              <w:t>: Alarm H</w:t>
            </w:r>
            <w:r w:rsidR="008E4852">
              <w:rPr>
                <w:rFonts w:ascii="Arial" w:hAnsi="Arial" w:cs="Arial"/>
                <w:sz w:val="16"/>
                <w:szCs w:val="16"/>
              </w:rPr>
              <w:t>2</w:t>
            </w:r>
          </w:p>
        </w:tc>
      </w:tr>
    </w:tbl>
    <w:p w14:paraId="2F1D5AB7" w14:textId="77777777" w:rsidR="00944E27" w:rsidRDefault="00944E27" w:rsidP="008F51FF">
      <w:pPr>
        <w:pStyle w:val="Heading3"/>
      </w:pPr>
      <w:bookmarkStart w:id="3371" w:name="_Toc358296407"/>
      <w:bookmarkStart w:id="3372" w:name="_Toc358298572"/>
      <w:bookmarkStart w:id="3373" w:name="_Toc469043387"/>
      <w:bookmarkStart w:id="3374" w:name="_Toc469045021"/>
      <w:bookmarkStart w:id="3375" w:name="_Toc469139319"/>
      <w:bookmarkStart w:id="3376" w:name="_Toc469152764"/>
      <w:bookmarkStart w:id="3377" w:name="_Toc491174855"/>
      <w:bookmarkStart w:id="3378" w:name="_Toc491337836"/>
      <w:bookmarkStart w:id="3379" w:name="_Toc491338010"/>
      <w:bookmarkStart w:id="3380" w:name="_Toc491338783"/>
      <w:bookmarkStart w:id="3381" w:name="_Toc532855765"/>
      <w:bookmarkStart w:id="3382" w:name="_Toc532856787"/>
      <w:bookmarkStart w:id="3383" w:name="_Toc53042209"/>
      <w:bookmarkStart w:id="3384" w:name="_Toc53042394"/>
      <w:r w:rsidRPr="00F0388A">
        <w:t>Alarm H7</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7E79E18B"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ins w:id="3385" w:author="Tom Bergeron" w:date="2020-10-08T09:33:00Z">
              <w:r w:rsidR="006E32D5" w:rsidRPr="00AF1D5A">
                <w:rPr>
                  <w:rFonts w:ascii="Arial" w:hAnsi="Arial" w:cs="Arial"/>
                  <w:sz w:val="16"/>
                  <w:szCs w:val="16"/>
                </w:rPr>
                <w:t xml:space="preserve">Figure </w:t>
              </w:r>
              <w:r w:rsidR="006E32D5">
                <w:rPr>
                  <w:rFonts w:ascii="Arial" w:hAnsi="Arial" w:cs="Arial"/>
                  <w:noProof/>
                  <w:sz w:val="16"/>
                  <w:szCs w:val="16"/>
                </w:rPr>
                <w:t>85</w:t>
              </w:r>
            </w:ins>
            <w:del w:id="3386" w:author="Tom Bergeron" w:date="2020-10-08T09:33:00Z">
              <w:r w:rsidR="0013342E" w:rsidRPr="00AF1D5A" w:rsidDel="006E32D5">
                <w:rPr>
                  <w:rFonts w:ascii="Arial" w:hAnsi="Arial" w:cs="Arial"/>
                  <w:sz w:val="16"/>
                  <w:szCs w:val="16"/>
                </w:rPr>
                <w:delText xml:space="preserve">Figure </w:delText>
              </w:r>
              <w:r w:rsidR="0013342E" w:rsidDel="006E32D5">
                <w:rPr>
                  <w:rFonts w:ascii="Arial" w:hAnsi="Arial" w:cs="Arial"/>
                  <w:noProof/>
                  <w:sz w:val="16"/>
                  <w:szCs w:val="16"/>
                </w:rPr>
                <w:delText>88</w:delText>
              </w:r>
            </w:del>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2349D6F8" w:rsidR="00944E27" w:rsidRDefault="00FE570D" w:rsidP="00737029">
            <w:pPr>
              <w:jc w:val="center"/>
            </w:pPr>
            <w:r>
              <w:rPr>
                <w:noProof/>
              </w:rPr>
              <w:drawing>
                <wp:inline distT="0" distB="0" distL="0" distR="0" wp14:anchorId="46086338" wp14:editId="5314ED17">
                  <wp:extent cx="2705100" cy="1140569"/>
                  <wp:effectExtent l="0" t="0" r="0" b="254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1CA92AD7" w:rsidR="00944E27" w:rsidRPr="00AF1D5A" w:rsidRDefault="00944E27" w:rsidP="00E05A04">
            <w:pPr>
              <w:jc w:val="center"/>
              <w:rPr>
                <w:rFonts w:ascii="Arial" w:hAnsi="Arial" w:cs="Arial"/>
                <w:sz w:val="16"/>
                <w:szCs w:val="16"/>
              </w:rPr>
            </w:pPr>
            <w:bookmarkStart w:id="3387" w:name="_Ref468168398"/>
            <w:r w:rsidRPr="00AF1D5A">
              <w:rPr>
                <w:rFonts w:ascii="Arial" w:hAnsi="Arial" w:cs="Arial"/>
                <w:sz w:val="16"/>
                <w:szCs w:val="16"/>
              </w:rPr>
              <w:lastRenderedPageBreak/>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388" w:author="Tom Bergeron" w:date="2020-10-08T09:33:00Z">
              <w:r w:rsidR="006E32D5">
                <w:rPr>
                  <w:rFonts w:ascii="Arial" w:hAnsi="Arial" w:cs="Arial"/>
                  <w:noProof/>
                  <w:sz w:val="16"/>
                  <w:szCs w:val="16"/>
                </w:rPr>
                <w:t>85</w:t>
              </w:r>
            </w:ins>
            <w:del w:id="3389" w:author="Tom Bergeron" w:date="2020-10-08T09:33:00Z">
              <w:r w:rsidR="0013342E" w:rsidDel="006E32D5">
                <w:rPr>
                  <w:rFonts w:ascii="Arial" w:hAnsi="Arial" w:cs="Arial"/>
                  <w:noProof/>
                  <w:sz w:val="16"/>
                  <w:szCs w:val="16"/>
                </w:rPr>
                <w:delText>88</w:delText>
              </w:r>
            </w:del>
            <w:r w:rsidRPr="00AF1D5A">
              <w:rPr>
                <w:rFonts w:ascii="Arial" w:hAnsi="Arial" w:cs="Arial"/>
                <w:sz w:val="16"/>
                <w:szCs w:val="16"/>
              </w:rPr>
              <w:fldChar w:fldCharType="end"/>
            </w:r>
            <w:bookmarkEnd w:id="3387"/>
            <w:r w:rsidRPr="00AF1D5A">
              <w:rPr>
                <w:rFonts w:ascii="Arial" w:hAnsi="Arial" w:cs="Arial"/>
                <w:sz w:val="16"/>
                <w:szCs w:val="16"/>
              </w:rPr>
              <w:t>: Alarm H7</w:t>
            </w:r>
          </w:p>
        </w:tc>
      </w:tr>
    </w:tbl>
    <w:p w14:paraId="4E8AF8E6" w14:textId="7BE72AF4" w:rsidR="00F13682" w:rsidRPr="00F0388A" w:rsidRDefault="00944E27">
      <w:pPr>
        <w:pStyle w:val="Heading2"/>
      </w:pPr>
      <w:bookmarkStart w:id="3390" w:name="_Toc119468190"/>
      <w:bookmarkStart w:id="3391" w:name="_Toc469043388"/>
      <w:bookmarkStart w:id="3392" w:name="_Toc469045022"/>
      <w:bookmarkStart w:id="3393" w:name="_Toc469139320"/>
      <w:bookmarkStart w:id="3394" w:name="_Toc469152765"/>
      <w:bookmarkStart w:id="3395" w:name="_Toc491174856"/>
      <w:bookmarkStart w:id="3396" w:name="_Toc491337837"/>
      <w:bookmarkStart w:id="3397" w:name="_Toc491338011"/>
      <w:bookmarkStart w:id="3398" w:name="_Toc491338784"/>
      <w:bookmarkStart w:id="3399" w:name="_Toc532855766"/>
      <w:bookmarkStart w:id="3400" w:name="_Toc532856788"/>
      <w:bookmarkStart w:id="3401" w:name="_Toc53042049"/>
      <w:bookmarkStart w:id="3402" w:name="_Toc53042210"/>
      <w:bookmarkStart w:id="3403" w:name="_Toc53042395"/>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307"/>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p>
    <w:p w14:paraId="447B7887" w14:textId="47CCCCC2" w:rsidR="0058069D" w:rsidRPr="00F0388A" w:rsidRDefault="0058069D" w:rsidP="0058069D">
      <w:r w:rsidRPr="00F0388A">
        <w:t xml:space="preserve">The software incorporates the use of </w:t>
      </w:r>
      <w:r w:rsidR="00535AC7">
        <w:t xml:space="preserve">a </w:t>
      </w:r>
      <w:r w:rsidRPr="00F0388A">
        <w:t xml:space="preserve">Warning and Alarm </w:t>
      </w:r>
      <w:r w:rsidR="00535AC7">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535AC7">
        <w:t>message</w:t>
      </w:r>
      <w:r w:rsidRPr="00F0388A">
        <w:t xml:space="preserve">s with explanations.  </w:t>
      </w:r>
      <w:proofErr w:type="gramStart"/>
      <w:r w:rsidRPr="00F0388A">
        <w:t>These  are</w:t>
      </w:r>
      <w:proofErr w:type="gramEnd"/>
      <w:r w:rsidRPr="00F0388A">
        <w:t xml:space="preserve"> active only when</w:t>
      </w:r>
      <w:r w:rsidR="00A64B04" w:rsidRPr="00F0388A">
        <w:t xml:space="preserve"> Virtual profiling is running</w:t>
      </w:r>
      <w:r w:rsidR="00535AC7">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3D6607EF" w:rsidR="00E33067" w:rsidRPr="00F0388A" w:rsidRDefault="00676399" w:rsidP="00676399">
      <w:pPr>
        <w:pStyle w:val="Caption"/>
      </w:pPr>
      <w:r w:rsidRPr="00F0388A">
        <w:t xml:space="preserve">Table </w:t>
      </w:r>
      <w:fldSimple w:instr=" SEQ Table \* ARABIC ">
        <w:r w:rsidR="006E32D5">
          <w:rPr>
            <w:noProof/>
          </w:rPr>
          <w:t>3</w:t>
        </w:r>
      </w:fldSimple>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5571CCB2" w:rsidR="00E33067" w:rsidRPr="00F0388A" w:rsidRDefault="00676399" w:rsidP="00676399">
      <w:pPr>
        <w:pStyle w:val="Caption"/>
      </w:pPr>
      <w:r w:rsidRPr="00F0388A">
        <w:t xml:space="preserve">Table </w:t>
      </w:r>
      <w:fldSimple w:instr=" SEQ Table \* ARABIC ">
        <w:r w:rsidR="006E32D5">
          <w:rPr>
            <w:noProof/>
          </w:rPr>
          <w:t>4</w:t>
        </w:r>
      </w:fldSimple>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42A88878" w:rsidR="0058069D" w:rsidRPr="00F0388A" w:rsidRDefault="00676399" w:rsidP="00676399">
      <w:pPr>
        <w:pStyle w:val="Caption"/>
      </w:pPr>
      <w:r w:rsidRPr="00F0388A">
        <w:t xml:space="preserve">Table </w:t>
      </w:r>
      <w:fldSimple w:instr=" SEQ Table \* ARABIC ">
        <w:r w:rsidR="006E32D5">
          <w:rPr>
            <w:noProof/>
          </w:rPr>
          <w:t>5</w:t>
        </w:r>
      </w:fldSimple>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404" w:name="_Toc119468191"/>
      <w:bookmarkStart w:id="3405" w:name="_Ref119742288"/>
      <w:bookmarkStart w:id="3406" w:name="_Toc329784648"/>
      <w:bookmarkStart w:id="3407" w:name="_Toc469043389"/>
      <w:bookmarkStart w:id="3408" w:name="_Toc469045023"/>
      <w:bookmarkStart w:id="3409" w:name="_Toc469139321"/>
      <w:bookmarkStart w:id="3410" w:name="_Toc469152766"/>
      <w:bookmarkStart w:id="3411" w:name="_Toc491174857"/>
      <w:bookmarkStart w:id="3412" w:name="_Toc491337838"/>
      <w:bookmarkStart w:id="3413" w:name="_Toc491338012"/>
      <w:bookmarkStart w:id="3414" w:name="_Toc491338785"/>
      <w:bookmarkStart w:id="3415" w:name="_Toc532855767"/>
      <w:bookmarkStart w:id="3416" w:name="_Toc532856789"/>
      <w:bookmarkStart w:id="3417" w:name="_Toc53042050"/>
      <w:bookmarkStart w:id="3418" w:name="_Toc53042211"/>
      <w:bookmarkStart w:id="3419" w:name="_Toc53042396"/>
      <w:r w:rsidR="003E4E57">
        <w:lastRenderedPageBreak/>
        <w:t>eTPU</w:t>
      </w:r>
      <w:r w:rsidRPr="004E30ED">
        <w:t xml:space="preserve"> Communication</w:t>
      </w:r>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p>
    <w:p w14:paraId="2BB21EF3" w14:textId="77777777" w:rsidR="002955D8" w:rsidRPr="004E30ED" w:rsidRDefault="002955D8" w:rsidP="008F51FF">
      <w:pPr>
        <w:pStyle w:val="Heading3"/>
      </w:pPr>
      <w:bookmarkStart w:id="3420" w:name="_Toc469043390"/>
      <w:bookmarkStart w:id="3421" w:name="_Toc469045024"/>
      <w:bookmarkStart w:id="3422" w:name="_Toc469139322"/>
      <w:bookmarkStart w:id="3423" w:name="_Toc469152767"/>
      <w:bookmarkStart w:id="3424" w:name="_Toc491174858"/>
      <w:bookmarkStart w:id="3425" w:name="_Toc491337839"/>
      <w:bookmarkStart w:id="3426" w:name="_Toc491338013"/>
      <w:bookmarkStart w:id="3427" w:name="_Toc491338786"/>
      <w:bookmarkStart w:id="3428" w:name="_Toc532855768"/>
      <w:bookmarkStart w:id="3429" w:name="_Toc532856790"/>
      <w:bookmarkStart w:id="3430" w:name="_Toc53042212"/>
      <w:bookmarkStart w:id="3431" w:name="_Toc53042397"/>
      <w:r w:rsidRPr="004E30ED">
        <w:t xml:space="preserve">Communication </w:t>
      </w:r>
      <w:r w:rsidR="00C653DF" w:rsidRPr="004E30ED">
        <w:t xml:space="preserve">Troubleshooting </w:t>
      </w:r>
      <w:r w:rsidR="003E4E57">
        <w:t>for the eTPU</w:t>
      </w:r>
      <w:bookmarkEnd w:id="3420"/>
      <w:bookmarkEnd w:id="3421"/>
      <w:bookmarkEnd w:id="3422"/>
      <w:bookmarkEnd w:id="3423"/>
      <w:bookmarkEnd w:id="3424"/>
      <w:bookmarkEnd w:id="3425"/>
      <w:bookmarkEnd w:id="3426"/>
      <w:bookmarkEnd w:id="3427"/>
      <w:bookmarkEnd w:id="3428"/>
      <w:bookmarkEnd w:id="3429"/>
      <w:bookmarkEnd w:id="3430"/>
      <w:bookmarkEnd w:id="3431"/>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As long as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432" w:name="_Toc51132781"/>
      <w:bookmarkStart w:id="3433"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434" w:name="_Toc51132716"/>
      <w:bookmarkStart w:id="3435" w:name="_Toc119468193"/>
      <w:bookmarkStart w:id="3436" w:name="_Toc329784649"/>
      <w:bookmarkStart w:id="3437" w:name="_Toc329852098"/>
      <w:bookmarkStart w:id="3438" w:name="_Toc331173670"/>
      <w:bookmarkStart w:id="3439" w:name="_Toc332208778"/>
      <w:bookmarkStart w:id="3440" w:name="_Toc332274025"/>
      <w:bookmarkStart w:id="3441" w:name="_Toc367109146"/>
      <w:bookmarkStart w:id="3442" w:name="_Toc394486345"/>
      <w:bookmarkStart w:id="3443" w:name="_Toc394583551"/>
      <w:bookmarkStart w:id="3444" w:name="_Toc468171268"/>
      <w:bookmarkStart w:id="3445" w:name="_Toc468549182"/>
      <w:bookmarkStart w:id="3446" w:name="_Toc468552700"/>
      <w:bookmarkStart w:id="3447" w:name="_Toc469041227"/>
      <w:bookmarkStart w:id="3448" w:name="_Toc469041333"/>
      <w:bookmarkStart w:id="3449" w:name="_Toc469043391"/>
      <w:bookmarkStart w:id="3450" w:name="_Toc469045025"/>
      <w:bookmarkStart w:id="3451" w:name="_Toc469139323"/>
      <w:bookmarkStart w:id="3452" w:name="_Toc469143779"/>
      <w:bookmarkStart w:id="3453" w:name="_Toc469152537"/>
      <w:bookmarkStart w:id="3454" w:name="_Toc469152768"/>
      <w:bookmarkStart w:id="3455" w:name="_Toc491174859"/>
      <w:bookmarkStart w:id="3456" w:name="_Toc491175167"/>
      <w:bookmarkStart w:id="3457" w:name="_Toc491337840"/>
      <w:bookmarkStart w:id="3458" w:name="_Toc491338014"/>
      <w:bookmarkStart w:id="3459" w:name="_Toc491338787"/>
      <w:bookmarkStart w:id="3460" w:name="_Toc491339255"/>
      <w:bookmarkStart w:id="3461" w:name="_Toc532836371"/>
      <w:bookmarkStart w:id="3462" w:name="_Toc532855769"/>
      <w:bookmarkStart w:id="3463" w:name="_Toc532856791"/>
      <w:bookmarkStart w:id="3464" w:name="_Toc53042051"/>
      <w:bookmarkStart w:id="3465" w:name="_Toc53042213"/>
      <w:bookmarkStart w:id="3466" w:name="_Toc53042398"/>
      <w:bookmarkStart w:id="3467" w:name="_Toc53042490"/>
      <w:bookmarkEnd w:id="3432"/>
      <w:bookmarkEnd w:id="3433"/>
      <w:r>
        <w:lastRenderedPageBreak/>
        <w:t>C</w:t>
      </w:r>
      <w:r w:rsidR="0058069D">
        <w:t>ommunicat</w:t>
      </w:r>
      <w:bookmarkEnd w:id="3434"/>
      <w:bookmarkEnd w:id="3435"/>
      <w:bookmarkEnd w:id="3436"/>
      <w:bookmarkEnd w:id="3437"/>
      <w:bookmarkEnd w:id="3438"/>
      <w:bookmarkEnd w:id="3439"/>
      <w:bookmarkEnd w:id="3440"/>
      <w:bookmarkEnd w:id="3441"/>
      <w:r w:rsidR="003E4E57">
        <w:t>e</w:t>
      </w:r>
      <w:r>
        <w:t xml:space="preserve"> </w:t>
      </w:r>
      <w:r w:rsidR="003E4E57">
        <w:t>w</w:t>
      </w:r>
      <w:r w:rsidR="006C7149">
        <w:t>ith Oven Controllers</w:t>
      </w:r>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14:paraId="7B55EB5C" w14:textId="160DD037" w:rsidR="00CA01D3" w:rsidRPr="00F0388A" w:rsidRDefault="00CA01D3" w:rsidP="00CA01D3">
      <w:pPr>
        <w:keepNext/>
        <w:spacing w:after="120"/>
      </w:pPr>
      <w:bookmarkStart w:id="3468" w:name="_Toc51132717"/>
      <w:bookmarkStart w:id="3469" w:name="_Toc119468194"/>
      <w:bookmarkStart w:id="3470"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535AC7"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535AC7" w:rsidRPr="00F30AD7" w:rsidRDefault="00535AC7"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535AC7" w:rsidRPr="00F30AD7" w:rsidRDefault="00535AC7"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535AC7" w:rsidRPr="00F30AD7" w:rsidRDefault="00535AC7" w:rsidP="00CA01D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535AC7" w:rsidRPr="00F30AD7" w:rsidRDefault="00535AC7" w:rsidP="00CA01D3">
            <w:pPr>
              <w:spacing w:before="20" w:after="20"/>
              <w:jc w:val="center"/>
              <w:rPr>
                <w:rFonts w:ascii="Arial" w:hAnsi="Arial" w:cs="Arial"/>
                <w:b/>
              </w:rPr>
            </w:pPr>
            <w:r w:rsidRPr="00F30AD7">
              <w:rPr>
                <w:rFonts w:ascii="Arial" w:hAnsi="Arial" w:cs="Arial"/>
                <w:b/>
              </w:rPr>
              <w:t>Min. software version for comm.</w:t>
            </w:r>
          </w:p>
        </w:tc>
      </w:tr>
      <w:tr w:rsidR="00535AC7"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2.2</w:t>
            </w:r>
          </w:p>
        </w:tc>
      </w:tr>
      <w:tr w:rsidR="00535AC7"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7.03</w:t>
            </w:r>
          </w:p>
        </w:tc>
      </w:tr>
      <w:tr w:rsidR="00535AC7"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1.0.6.3.2</w:t>
            </w:r>
          </w:p>
        </w:tc>
      </w:tr>
      <w:tr w:rsidR="00535AC7"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61DFC66E" w:rsidR="00535AC7" w:rsidRPr="00EF66EF" w:rsidRDefault="00535AC7" w:rsidP="00CA01D3">
            <w:pPr>
              <w:jc w:val="center"/>
              <w:rPr>
                <w:rFonts w:ascii="Arial" w:hAnsi="Arial" w:cs="Arial"/>
                <w:sz w:val="18"/>
                <w:szCs w:val="18"/>
              </w:rPr>
            </w:pPr>
            <w:r w:rsidRPr="00EF66EF">
              <w:rPr>
                <w:rFonts w:ascii="Arial" w:hAnsi="Arial" w:cs="Arial"/>
                <w:sz w:val="18"/>
                <w:szCs w:val="18"/>
              </w:rPr>
              <w:t>Yes,</w:t>
            </w:r>
            <w:del w:id="3471" w:author="Tom Bergeron" w:date="2020-09-29T16:06:00Z">
              <w:r w:rsidRPr="00EF66EF" w:rsidDel="00D63F7B">
                <w:rPr>
                  <w:rFonts w:ascii="Arial" w:hAnsi="Arial" w:cs="Arial"/>
                  <w:sz w:val="18"/>
                  <w:szCs w:val="18"/>
                </w:rPr>
                <w:delText xml:space="preserve"> </w:delText>
              </w:r>
            </w:del>
            <w:r w:rsidRPr="00EF66EF">
              <w:rPr>
                <w:rFonts w:ascii="Arial" w:hAnsi="Arial" w:cs="Arial"/>
                <w:sz w:val="18"/>
                <w:szCs w:val="18"/>
              </w:rPr>
              <w:t xml:space="preserve">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N/A</w:t>
            </w:r>
          </w:p>
        </w:tc>
      </w:tr>
      <w:tr w:rsidR="00535AC7"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535AC7" w:rsidRPr="00EF66EF" w:rsidRDefault="00535AC7" w:rsidP="00CA01D3">
            <w:pPr>
              <w:jc w:val="center"/>
              <w:rPr>
                <w:rFonts w:ascii="Arial" w:hAnsi="Arial" w:cs="Arial"/>
                <w:sz w:val="18"/>
                <w:szCs w:val="18"/>
              </w:rPr>
            </w:pPr>
            <w:r>
              <w:rPr>
                <w:rFonts w:ascii="Arial" w:hAnsi="Arial" w:cs="Arial"/>
                <w:sz w:val="18"/>
                <w:szCs w:val="18"/>
              </w:rPr>
              <w:t>N/A</w:t>
            </w:r>
          </w:p>
        </w:tc>
      </w:tr>
      <w:tr w:rsidR="00535AC7"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535AC7" w:rsidRPr="00EF66EF" w:rsidRDefault="00535AC7" w:rsidP="00CA01D3">
            <w:pPr>
              <w:keepNext/>
              <w:jc w:val="center"/>
              <w:rPr>
                <w:rFonts w:ascii="Arial" w:hAnsi="Arial" w:cs="Arial"/>
                <w:sz w:val="18"/>
                <w:szCs w:val="18"/>
              </w:rPr>
            </w:pPr>
            <w:r>
              <w:rPr>
                <w:rFonts w:ascii="Arial" w:hAnsi="Arial" w:cs="Arial"/>
                <w:sz w:val="18"/>
                <w:szCs w:val="18"/>
              </w:rPr>
              <w:t xml:space="preserve">V1.0.0.3 </w:t>
            </w:r>
          </w:p>
        </w:tc>
      </w:tr>
      <w:tr w:rsidR="00535AC7" w:rsidRPr="006D1E3D" w14:paraId="4EE1B4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E7436" w14:textId="793B5418" w:rsidR="00535AC7" w:rsidRDefault="00535AC7"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6E7D238A" w14:textId="6308FC5D"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1C962DD" w14:textId="37CB61A4"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5E28A55" w14:textId="4CA3B323" w:rsidR="00535AC7" w:rsidRDefault="00B8428B" w:rsidP="00CA01D3">
            <w:pPr>
              <w:keepNext/>
              <w:jc w:val="center"/>
              <w:rPr>
                <w:rFonts w:ascii="Arial" w:hAnsi="Arial" w:cs="Arial"/>
                <w:sz w:val="18"/>
                <w:szCs w:val="18"/>
              </w:rPr>
            </w:pPr>
            <w:r>
              <w:rPr>
                <w:rFonts w:ascii="Arial" w:hAnsi="Arial" w:cs="Arial"/>
                <w:sz w:val="18"/>
                <w:szCs w:val="18"/>
              </w:rPr>
              <w:t>V388389</w:t>
            </w:r>
          </w:p>
        </w:tc>
      </w:tr>
      <w:tr w:rsidR="00B8428B" w:rsidRPr="006D1E3D" w14:paraId="56E73E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80508A" w14:textId="177D0133" w:rsidR="00B8428B" w:rsidRDefault="00B8428B"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99E8D56" w14:textId="77DE1064"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72A0CF7E" w14:textId="74418A65"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44F7E8" w14:textId="77777777" w:rsidR="00B8428B" w:rsidRDefault="00B8428B" w:rsidP="00CA01D3">
            <w:pPr>
              <w:keepNext/>
              <w:jc w:val="center"/>
              <w:rPr>
                <w:rFonts w:ascii="Arial" w:hAnsi="Arial" w:cs="Arial"/>
                <w:sz w:val="18"/>
                <w:szCs w:val="18"/>
              </w:rPr>
            </w:pPr>
          </w:p>
        </w:tc>
      </w:tr>
      <w:tr w:rsidR="00535AC7"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535AC7" w:rsidRPr="00EF66EF" w:rsidRDefault="00535AC7"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472" w:name="_Toc469043392"/>
      <w:bookmarkStart w:id="3473" w:name="_Toc469045026"/>
      <w:bookmarkStart w:id="3474" w:name="_Toc469139324"/>
      <w:bookmarkStart w:id="3475" w:name="_Toc469152769"/>
      <w:bookmarkStart w:id="3476" w:name="_Toc491174860"/>
      <w:bookmarkStart w:id="3477" w:name="_Toc491337841"/>
      <w:bookmarkStart w:id="3478" w:name="_Toc491338015"/>
      <w:bookmarkStart w:id="3479" w:name="_Toc491338788"/>
      <w:bookmarkStart w:id="3480" w:name="_Toc532855770"/>
      <w:bookmarkStart w:id="3481" w:name="_Toc532856792"/>
      <w:bookmarkStart w:id="3482" w:name="_Toc53042052"/>
      <w:bookmarkStart w:id="3483" w:name="_Toc53042214"/>
      <w:bookmarkStart w:id="3484" w:name="_Toc53042399"/>
      <w:r>
        <w:lastRenderedPageBreak/>
        <w:t>Confirm</w:t>
      </w:r>
      <w:r w:rsidR="009459B1">
        <w:t xml:space="preserve"> </w:t>
      </w:r>
      <w:r w:rsidR="00754243">
        <w:t>Oven Communications</w:t>
      </w:r>
      <w:bookmarkEnd w:id="3468"/>
      <w:bookmarkEnd w:id="3469"/>
      <w:bookmarkEnd w:id="3470"/>
      <w:bookmarkEnd w:id="3472"/>
      <w:bookmarkEnd w:id="3473"/>
      <w:bookmarkEnd w:id="3474"/>
      <w:bookmarkEnd w:id="3475"/>
      <w:bookmarkEnd w:id="3476"/>
      <w:bookmarkEnd w:id="3477"/>
      <w:bookmarkEnd w:id="3478"/>
      <w:bookmarkEnd w:id="3479"/>
      <w:bookmarkEnd w:id="3480"/>
      <w:bookmarkEnd w:id="3481"/>
      <w:bookmarkEnd w:id="3482"/>
      <w:bookmarkEnd w:id="3483"/>
      <w:bookmarkEnd w:id="3484"/>
    </w:p>
    <w:p w14:paraId="317E9CF9" w14:textId="3249E603" w:rsidR="00F369E4" w:rsidRPr="0088636D" w:rsidRDefault="008C70AE" w:rsidP="00F369E4">
      <w:pPr>
        <w:jc w:val="center"/>
      </w:pPr>
      <w:r>
        <w:rPr>
          <w:noProof/>
        </w:rPr>
        <w:drawing>
          <wp:inline distT="0" distB="0" distL="0" distR="0" wp14:anchorId="373DD112" wp14:editId="1E96A6CD">
            <wp:extent cx="3938157" cy="3355848"/>
            <wp:effectExtent l="0" t="0" r="571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38157" cy="3355848"/>
                    </a:xfrm>
                    <a:prstGeom prst="rect">
                      <a:avLst/>
                    </a:prstGeom>
                  </pic:spPr>
                </pic:pic>
              </a:graphicData>
            </a:graphic>
          </wp:inline>
        </w:drawing>
      </w:r>
      <w:r w:rsidR="000E0382">
        <w:rPr>
          <w:noProof/>
        </w:rPr>
        <mc:AlternateContent>
          <mc:Choice Requires="wps">
            <w:drawing>
              <wp:anchor distT="0" distB="0" distL="114300" distR="114300" simplePos="0" relativeHeight="251631104" behindDoc="0" locked="0" layoutInCell="1" allowOverlap="1" wp14:anchorId="407D4CE4" wp14:editId="4B20A287">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CD1365" id="Oval 3629" o:spid="_x0000_s1026" style="position:absolute;margin-left:79.65pt;margin-top:41.5pt;width:117pt;height:2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p>
    <w:p w14:paraId="6158C223" w14:textId="6A681594" w:rsidR="0058069D" w:rsidRDefault="005C7870" w:rsidP="00F5043F">
      <w:pPr>
        <w:pStyle w:val="Caption"/>
      </w:pPr>
      <w:r>
        <w:t xml:space="preserve">Figure </w:t>
      </w:r>
      <w:fldSimple w:instr=" SEQ Figure \* ARABIC ">
        <w:ins w:id="3485" w:author="Tom Bergeron" w:date="2020-10-08T09:33:00Z">
          <w:r w:rsidR="006E32D5">
            <w:rPr>
              <w:noProof/>
            </w:rPr>
            <w:t>86</w:t>
          </w:r>
        </w:ins>
        <w:del w:id="3486" w:author="Tom Bergeron" w:date="2020-10-08T09:33:00Z">
          <w:r w:rsidR="0013342E" w:rsidDel="006E32D5">
            <w:rPr>
              <w:noProof/>
            </w:rPr>
            <w:delText>89</w:delText>
          </w:r>
        </w:del>
      </w:fldSimple>
      <w:r w:rsidR="00016DC1">
        <w:t>: Hardware Status</w:t>
      </w:r>
      <w:r w:rsidR="0088636D">
        <w:t xml:space="preserve"> – Oven Controller Communication</w:t>
      </w:r>
    </w:p>
    <w:p w14:paraId="251CB612" w14:textId="77777777" w:rsidR="001D11DE" w:rsidRDefault="001D11DE" w:rsidP="001D11DE">
      <w:bookmarkStart w:id="3487" w:name="_Toc51132718"/>
      <w:bookmarkStart w:id="3488" w:name="_Toc119468195"/>
      <w:bookmarkStart w:id="3489" w:name="_Toc329784651"/>
    </w:p>
    <w:p w14:paraId="5981A5F5" w14:textId="77777777" w:rsidR="001D11DE" w:rsidRPr="00F0388A" w:rsidRDefault="001D11DE" w:rsidP="001D11DE">
      <w:r>
        <w:t xml:space="preserve">Once </w:t>
      </w:r>
      <w:proofErr w:type="gramStart"/>
      <w:r>
        <w:t>you’ve</w:t>
      </w:r>
      <w:proofErr w:type="gramEnd"/>
      <w:r>
        <w:t xml:space="preser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6720BFC0" w:rsidR="001D11DE" w:rsidRPr="00F0388A" w:rsidRDefault="001D11DE" w:rsidP="00E332CD">
      <w:r w:rsidRPr="00F0388A">
        <w:t xml:space="preserve">If the appropriate system </w:t>
      </w:r>
      <w:proofErr w:type="gramStart"/>
      <w:r>
        <w:t>isn’t</w:t>
      </w:r>
      <w:proofErr w:type="gramEnd"/>
      <w:r>
        <w:t xml:space="preserve">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6E691997"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5107A4D3"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FD18FE">
        <w:t xml:space="preserve">supplier </w:t>
      </w:r>
      <w:r w:rsidRPr="00F0388A">
        <w:t>or the oven manufacturer for details.</w:t>
      </w:r>
      <w:r>
        <w:t>)</w:t>
      </w:r>
    </w:p>
    <w:p w14:paraId="75F10855" w14:textId="77777777" w:rsidR="00D63F7B" w:rsidRDefault="00D63F7B">
      <w:pPr>
        <w:pStyle w:val="Heading2"/>
        <w:rPr>
          <w:ins w:id="3490" w:author="Tom Bergeron" w:date="2020-09-29T16:07:00Z"/>
        </w:rPr>
      </w:pPr>
      <w:bookmarkStart w:id="3491" w:name="_Toc329249488"/>
      <w:bookmarkStart w:id="3492" w:name="_Toc390353671"/>
      <w:bookmarkStart w:id="3493" w:name="_Toc469043393"/>
      <w:bookmarkStart w:id="3494" w:name="_Toc469045027"/>
      <w:bookmarkStart w:id="3495" w:name="_Toc469139325"/>
      <w:bookmarkStart w:id="3496" w:name="_Toc469152770"/>
      <w:bookmarkStart w:id="3497" w:name="_Toc491174861"/>
      <w:bookmarkStart w:id="3498" w:name="_Toc491337842"/>
      <w:bookmarkStart w:id="3499" w:name="_Toc491338016"/>
      <w:bookmarkStart w:id="3500" w:name="_Toc491338789"/>
      <w:bookmarkStart w:id="3501" w:name="_Toc532855771"/>
      <w:bookmarkStart w:id="3502" w:name="_Toc532856793"/>
      <w:bookmarkEnd w:id="3487"/>
      <w:bookmarkEnd w:id="3488"/>
      <w:bookmarkEnd w:id="3489"/>
    </w:p>
    <w:p w14:paraId="25568C1B" w14:textId="591AD883" w:rsidR="001D11DE" w:rsidRPr="00413285" w:rsidRDefault="001D11DE">
      <w:pPr>
        <w:pStyle w:val="Heading2"/>
      </w:pPr>
      <w:bookmarkStart w:id="3503" w:name="_Toc53042053"/>
      <w:bookmarkStart w:id="3504" w:name="_Toc53042215"/>
      <w:bookmarkStart w:id="3505" w:name="_Toc53042400"/>
      <w:r>
        <w:t>Configur</w:t>
      </w:r>
      <w:r w:rsidR="00B4329A">
        <w:t>e</w:t>
      </w:r>
      <w:r>
        <w:t xml:space="preserve"> </w:t>
      </w:r>
      <w:r w:rsidR="00754243">
        <w:t xml:space="preserve">Software </w:t>
      </w:r>
      <w:r w:rsidR="00B4329A">
        <w:t>f</w:t>
      </w:r>
      <w:r w:rsidR="00754243">
        <w:t>or Oven Communication</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52E49D2" w:rsidR="00AA0AAA" w:rsidRPr="00CA01D3" w:rsidRDefault="005E2966" w:rsidP="00CA01D3">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3506" w:name="_Toc329249489"/>
      <w:bookmarkStart w:id="3507" w:name="_Toc390353672"/>
      <w:bookmarkStart w:id="3508" w:name="_Toc469043394"/>
      <w:bookmarkStart w:id="3509" w:name="_Toc469045028"/>
      <w:bookmarkStart w:id="3510" w:name="_Toc469139326"/>
      <w:bookmarkStart w:id="3511" w:name="_Toc469152771"/>
      <w:bookmarkStart w:id="3512" w:name="_Toc491174862"/>
      <w:bookmarkStart w:id="3513" w:name="_Toc491337843"/>
      <w:bookmarkStart w:id="3514" w:name="_Toc491338017"/>
      <w:bookmarkStart w:id="3515" w:name="_Toc491338790"/>
      <w:bookmarkStart w:id="3516" w:name="_Toc532855772"/>
      <w:bookmarkStart w:id="3517" w:name="_Toc532856794"/>
      <w:bookmarkStart w:id="3518" w:name="_Toc53042054"/>
      <w:bookmarkStart w:id="3519" w:name="_Toc53042216"/>
      <w:bookmarkStart w:id="3520" w:name="_Toc53042401"/>
      <w:r>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521" w:name="_Toc329249490"/>
      <w:bookmarkStart w:id="3522" w:name="_Toc390353673"/>
      <w:r>
        <w:br w:type="page"/>
      </w:r>
    </w:p>
    <w:p w14:paraId="3C284243" w14:textId="77777777" w:rsidR="001D11DE" w:rsidRDefault="001D11DE">
      <w:pPr>
        <w:pStyle w:val="Heading2"/>
      </w:pPr>
      <w:bookmarkStart w:id="3523" w:name="_Toc469043395"/>
      <w:bookmarkStart w:id="3524" w:name="_Toc469045029"/>
      <w:bookmarkStart w:id="3525" w:name="_Toc469139327"/>
      <w:bookmarkStart w:id="3526" w:name="_Toc469152772"/>
      <w:bookmarkStart w:id="3527" w:name="_Toc491174863"/>
      <w:bookmarkStart w:id="3528" w:name="_Toc491337844"/>
      <w:bookmarkStart w:id="3529" w:name="_Toc491338018"/>
      <w:bookmarkStart w:id="3530" w:name="_Toc491338791"/>
      <w:bookmarkStart w:id="3531" w:name="_Toc532855773"/>
      <w:bookmarkStart w:id="3532" w:name="_Toc532856795"/>
      <w:bookmarkStart w:id="3533" w:name="_Toc53042055"/>
      <w:bookmarkStart w:id="3534" w:name="_Toc53042217"/>
      <w:bookmarkStart w:id="3535" w:name="_Toc53042402"/>
      <w:r>
        <w:lastRenderedPageBreak/>
        <w:t>Run</w:t>
      </w:r>
      <w:r w:rsidR="00B4329A">
        <w:t xml:space="preserve"> a</w:t>
      </w:r>
      <w:r w:rsidR="00754243">
        <w:t xml:space="preserve"> Profile</w:t>
      </w:r>
      <w:bookmarkEnd w:id="3521"/>
      <w:bookmarkEnd w:id="3522"/>
      <w:r w:rsidR="00754243">
        <w:t xml:space="preserve"> Using Oven Communication</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26302E0F" w:rsidR="001D11DE" w:rsidRPr="00F0388A" w:rsidRDefault="001D11DE" w:rsidP="00AA5614">
      <w:pPr>
        <w:pStyle w:val="ListNumber4"/>
      </w:pPr>
      <w:r w:rsidRPr="00F0388A">
        <w:t>For your first profile, load appropriate temperature and conveyor speed settings in the oven control</w:t>
      </w:r>
      <w:r w:rsidR="00FE570D">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D800131"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60EB27B9"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ins w:id="3536" w:author="Tom Bergeron" w:date="2020-10-08T09:33:00Z">
              <w:r w:rsidR="006E32D5" w:rsidRPr="00F0388A">
                <w:t xml:space="preserve">Figure </w:t>
              </w:r>
              <w:r w:rsidR="006E32D5">
                <w:t>87</w:t>
              </w:r>
            </w:ins>
            <w:del w:id="3537" w:author="Tom Bergeron" w:date="2020-10-08T09:33:00Z">
              <w:r w:rsidR="0013342E" w:rsidRPr="00F0388A" w:rsidDel="006E32D5">
                <w:delText xml:space="preserve">Figure </w:delText>
              </w:r>
              <w:r w:rsidR="0013342E" w:rsidDel="006E32D5">
                <w:delText>90</w:delText>
              </w:r>
            </w:del>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59BF3845" w:rsidR="00050826" w:rsidRDefault="00050826" w:rsidP="00970150">
            <w:pPr>
              <w:pStyle w:val="Caption"/>
            </w:pPr>
            <w:bookmarkStart w:id="3538" w:name="_Ref186057216"/>
            <w:r w:rsidRPr="00F0388A">
              <w:t xml:space="preserve">Figure </w:t>
            </w:r>
            <w:fldSimple w:instr=" SEQ Figure \* ARABIC ">
              <w:ins w:id="3539" w:author="Tom Bergeron" w:date="2020-10-08T09:33:00Z">
                <w:r w:rsidR="006E32D5">
                  <w:rPr>
                    <w:noProof/>
                  </w:rPr>
                  <w:t>87</w:t>
                </w:r>
              </w:ins>
              <w:del w:id="3540" w:author="Tom Bergeron" w:date="2020-10-08T09:33:00Z">
                <w:r w:rsidR="0013342E" w:rsidDel="006E32D5">
                  <w:rPr>
                    <w:noProof/>
                  </w:rPr>
                  <w:delText>90</w:delText>
                </w:r>
              </w:del>
            </w:fldSimple>
            <w:bookmarkEnd w:id="3538"/>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379723C8" w:rsidR="00050826" w:rsidRDefault="00050826" w:rsidP="00970150">
            <w:pPr>
              <w:pStyle w:val="Caption"/>
            </w:pPr>
            <w:r w:rsidRPr="00F0388A">
              <w:t xml:space="preserve">Figure </w:t>
            </w:r>
            <w:fldSimple w:instr=" SEQ Figure \* ARABIC ">
              <w:ins w:id="3541" w:author="Tom Bergeron" w:date="2020-10-08T09:33:00Z">
                <w:r w:rsidR="006E32D5">
                  <w:rPr>
                    <w:noProof/>
                  </w:rPr>
                  <w:t>88</w:t>
                </w:r>
              </w:ins>
              <w:del w:id="3542" w:author="Tom Bergeron" w:date="2020-10-08T09:33:00Z">
                <w:r w:rsidR="0013342E" w:rsidDel="006E32D5">
                  <w:rPr>
                    <w:noProof/>
                  </w:rPr>
                  <w:delText>91</w:delText>
                </w:r>
              </w:del>
            </w:fldSimple>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8CB7D63"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ins w:id="3543" w:author="Tom Bergeron" w:date="2020-10-08T09:33:00Z">
              <w:r w:rsidR="006E32D5" w:rsidRPr="00970150">
                <w:t xml:space="preserve">Figure </w:t>
              </w:r>
              <w:r w:rsidR="006E32D5">
                <w:t>89</w:t>
              </w:r>
            </w:ins>
            <w:del w:id="3544" w:author="Tom Bergeron" w:date="2020-10-08T09:33:00Z">
              <w:r w:rsidR="0013342E" w:rsidRPr="00970150" w:rsidDel="006E32D5">
                <w:delText xml:space="preserve">Figure </w:delText>
              </w:r>
              <w:r w:rsidR="0013342E" w:rsidDel="006E32D5">
                <w:delText>92</w:delText>
              </w:r>
            </w:del>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16E7B8F7" w:rsidR="00050826" w:rsidRPr="00970150" w:rsidRDefault="00050826" w:rsidP="00E332CD">
            <w:pPr>
              <w:ind w:left="720"/>
              <w:jc w:val="center"/>
            </w:pPr>
            <w:bookmarkStart w:id="3545" w:name="_Ref186057432"/>
            <w:r w:rsidRPr="00970150">
              <w:t xml:space="preserve">Figure </w:t>
            </w:r>
            <w:fldSimple w:instr=" SEQ Figure \* ARABIC ">
              <w:ins w:id="3546" w:author="Tom Bergeron" w:date="2020-10-08T09:33:00Z">
                <w:r w:rsidR="006E32D5">
                  <w:rPr>
                    <w:noProof/>
                  </w:rPr>
                  <w:t>89</w:t>
                </w:r>
              </w:ins>
              <w:del w:id="3547" w:author="Tom Bergeron" w:date="2020-10-08T09:33:00Z">
                <w:r w:rsidR="0013342E" w:rsidDel="006E32D5">
                  <w:rPr>
                    <w:noProof/>
                  </w:rPr>
                  <w:delText>92</w:delText>
                </w:r>
              </w:del>
            </w:fldSimple>
            <w:bookmarkEnd w:id="3545"/>
            <w:r w:rsidRPr="00970150">
              <w:t>: Verify Setpoints</w:t>
            </w:r>
          </w:p>
        </w:tc>
      </w:tr>
    </w:tbl>
    <w:p w14:paraId="36DED972" w14:textId="2AE2112F"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548" w:name="_Toc119468197"/>
      <w:bookmarkStart w:id="3549" w:name="_Toc329784654"/>
      <w:bookmarkStart w:id="3550" w:name="_Toc393782344"/>
      <w:r>
        <w:br w:type="page"/>
      </w:r>
    </w:p>
    <w:p w14:paraId="0220A023" w14:textId="30D19890" w:rsidR="00D77035" w:rsidRPr="00F0388A" w:rsidRDefault="004D6ABC">
      <w:pPr>
        <w:pStyle w:val="Heading2"/>
      </w:pPr>
      <w:bookmarkStart w:id="3551" w:name="_Toc469043396"/>
      <w:bookmarkStart w:id="3552" w:name="_Toc469045030"/>
      <w:bookmarkStart w:id="3553" w:name="_Toc469139328"/>
      <w:bookmarkStart w:id="3554" w:name="_Toc469152773"/>
      <w:bookmarkStart w:id="3555" w:name="_Toc491174864"/>
      <w:bookmarkStart w:id="3556" w:name="_Toc491337845"/>
      <w:bookmarkStart w:id="3557" w:name="_Toc491338019"/>
      <w:bookmarkStart w:id="3558" w:name="_Toc491338792"/>
      <w:bookmarkStart w:id="3559" w:name="_Toc532855774"/>
      <w:bookmarkStart w:id="3560" w:name="_Toc532856796"/>
      <w:bookmarkStart w:id="3561" w:name="_Toc53042056"/>
      <w:bookmarkStart w:id="3562" w:name="_Toc53042218"/>
      <w:bookmarkStart w:id="3563" w:name="_Toc53042403"/>
      <w:r>
        <w:lastRenderedPageBreak/>
        <w:t>Start a</w:t>
      </w:r>
      <w:r w:rsidR="00754243" w:rsidRPr="00F0388A">
        <w:t xml:space="preserve"> </w:t>
      </w:r>
      <w:r w:rsidR="00D77035" w:rsidRPr="00F0388A">
        <w:t>Virtual Profile</w:t>
      </w:r>
      <w:bookmarkEnd w:id="3548"/>
      <w:bookmarkEnd w:id="3549"/>
      <w:bookmarkEnd w:id="3550"/>
      <w:r w:rsidR="00D77035">
        <w:t xml:space="preserve"> </w:t>
      </w:r>
      <w:proofErr w:type="gramStart"/>
      <w:r w:rsidR="00754243">
        <w:t>With</w:t>
      </w:r>
      <w:proofErr w:type="gramEnd"/>
      <w:r w:rsidR="00754243">
        <w:t xml:space="preserve"> Oven Communication</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23C97665" w:rsidR="00036E0E" w:rsidRPr="00F0388A" w:rsidRDefault="00036E0E" w:rsidP="00036E0E">
            <w:pPr>
              <w:pStyle w:val="ListNumber4"/>
            </w:pPr>
            <w:r w:rsidRPr="00F0388A">
              <w:t xml:space="preserve">When starting a Virtual Profile from the Profile Explorer, </w:t>
            </w:r>
            <w:r w:rsidR="00FE570D">
              <w:t>y</w:t>
            </w:r>
            <w:r w:rsidRPr="00F0388A">
              <w:t xml:space="preserve">ou will be asked to select your Base oven Recipe.  A browse dialog box will appear, providing you with the means to browse your PC and point to the location and file name of the Base Oven Recipe </w:t>
            </w:r>
            <w:proofErr w:type="gramStart"/>
            <w:r w:rsidRPr="00F0388A">
              <w:t>you</w:t>
            </w:r>
            <w:r w:rsidR="004D41C7">
              <w:t>’ve</w:t>
            </w:r>
            <w:proofErr w:type="gramEnd"/>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ins w:id="3564" w:author="Tom Bergeron" w:date="2020-10-08T09:33:00Z">
              <w:r w:rsidR="006E32D5" w:rsidRPr="00F0388A">
                <w:t xml:space="preserve">Figure </w:t>
              </w:r>
              <w:r w:rsidR="006E32D5">
                <w:rPr>
                  <w:noProof/>
                </w:rPr>
                <w:t>90</w:t>
              </w:r>
            </w:ins>
            <w:del w:id="3565" w:author="Tom Bergeron" w:date="2020-10-08T09:33:00Z">
              <w:r w:rsidR="0013342E" w:rsidRPr="00F0388A" w:rsidDel="006E32D5">
                <w:delText xml:space="preserve">Figure </w:delText>
              </w:r>
              <w:r w:rsidR="0013342E" w:rsidDel="006E32D5">
                <w:rPr>
                  <w:noProof/>
                </w:rPr>
                <w:delText>93</w:delText>
              </w:r>
            </w:del>
            <w:r w:rsidRPr="00F0388A">
              <w:fldChar w:fldCharType="end"/>
            </w:r>
            <w:r w:rsidRPr="00F0388A">
              <w:t>.</w:t>
            </w:r>
          </w:p>
          <w:p w14:paraId="1A789610" w14:textId="77777777" w:rsidR="00036E0E" w:rsidRPr="00F0388A" w:rsidRDefault="00036E0E" w:rsidP="00036E0E">
            <w:pPr>
              <w:pStyle w:val="ListContinue"/>
            </w:pPr>
          </w:p>
          <w:p w14:paraId="1F21A35B" w14:textId="2587B89B"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34AE7B05" w:rsidR="00036E0E" w:rsidRPr="00F0388A" w:rsidRDefault="00036E0E" w:rsidP="00036E0E">
            <w:pPr>
              <w:pStyle w:val="Caption"/>
            </w:pPr>
            <w:bookmarkStart w:id="3566" w:name="_Ref186057746"/>
            <w:r w:rsidRPr="00F0388A">
              <w:t xml:space="preserve">Figure </w:t>
            </w:r>
            <w:fldSimple w:instr=" SEQ Figure \* ARABIC ">
              <w:ins w:id="3567" w:author="Tom Bergeron" w:date="2020-10-08T09:33:00Z">
                <w:r w:rsidR="006E32D5">
                  <w:rPr>
                    <w:noProof/>
                  </w:rPr>
                  <w:t>90</w:t>
                </w:r>
              </w:ins>
              <w:del w:id="3568" w:author="Tom Bergeron" w:date="2020-10-08T09:33:00Z">
                <w:r w:rsidR="0013342E" w:rsidDel="006E32D5">
                  <w:rPr>
                    <w:noProof/>
                  </w:rPr>
                  <w:delText>93</w:delText>
                </w:r>
              </w:del>
            </w:fldSimple>
            <w:bookmarkEnd w:id="3566"/>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62C1D525"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3B16AB36"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verifying that you are loading the correct Ba</w:t>
            </w:r>
            <w:r w:rsidR="00D77035">
              <w:t xml:space="preserve">se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ins w:id="3569" w:author="Tom Bergeron" w:date="2020-10-08T09:33:00Z">
              <w:r w:rsidR="006E32D5" w:rsidRPr="006E32D5">
                <w:rPr>
                  <w:rPrChange w:id="3570" w:author="Tom Bergeron" w:date="2020-10-08T09:33:00Z">
                    <w:rPr>
                      <w:rFonts w:ascii="Arial" w:hAnsi="Arial" w:cs="Arial"/>
                      <w:sz w:val="16"/>
                      <w:szCs w:val="16"/>
                    </w:rPr>
                  </w:rPrChange>
                </w:rPr>
                <w:t xml:space="preserve">Figure </w:t>
              </w:r>
              <w:r w:rsidR="006E32D5" w:rsidRPr="006E32D5">
                <w:rPr>
                  <w:noProof/>
                  <w:rPrChange w:id="3571" w:author="Tom Bergeron" w:date="2020-10-08T09:33:00Z">
                    <w:rPr>
                      <w:rFonts w:ascii="Arial" w:hAnsi="Arial" w:cs="Arial"/>
                      <w:noProof/>
                      <w:sz w:val="16"/>
                      <w:szCs w:val="16"/>
                    </w:rPr>
                  </w:rPrChange>
                </w:rPr>
                <w:t>91</w:t>
              </w:r>
            </w:ins>
            <w:del w:id="3572" w:author="Tom Bergeron" w:date="2020-10-08T09:33:00Z">
              <w:r w:rsidR="0013342E" w:rsidRPr="0013342E" w:rsidDel="006E32D5">
                <w:delText xml:space="preserve">Figure </w:delText>
              </w:r>
              <w:r w:rsidR="0013342E" w:rsidRPr="0013342E" w:rsidDel="006E32D5">
                <w:rPr>
                  <w:noProof/>
                </w:rPr>
                <w:delText>94</w:delText>
              </w:r>
            </w:del>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379C3AA4" w:rsidR="00036E0E" w:rsidRPr="00970150" w:rsidRDefault="00036E0E" w:rsidP="00970150">
            <w:pPr>
              <w:pStyle w:val="ListContinue"/>
              <w:ind w:left="0"/>
              <w:jc w:val="center"/>
              <w:rPr>
                <w:rFonts w:ascii="Arial" w:hAnsi="Arial" w:cs="Arial"/>
                <w:sz w:val="16"/>
                <w:szCs w:val="16"/>
              </w:rPr>
            </w:pPr>
            <w:bookmarkStart w:id="3573"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ins w:id="3574" w:author="Tom Bergeron" w:date="2020-10-08T09:33:00Z">
              <w:r w:rsidR="006E32D5">
                <w:rPr>
                  <w:rFonts w:ascii="Arial" w:hAnsi="Arial" w:cs="Arial"/>
                  <w:noProof/>
                  <w:sz w:val="16"/>
                  <w:szCs w:val="16"/>
                </w:rPr>
                <w:t>91</w:t>
              </w:r>
            </w:ins>
            <w:del w:id="3575" w:author="Tom Bergeron" w:date="2020-10-08T09:33:00Z">
              <w:r w:rsidR="0013342E" w:rsidDel="006E32D5">
                <w:rPr>
                  <w:rFonts w:ascii="Arial" w:hAnsi="Arial" w:cs="Arial"/>
                  <w:noProof/>
                  <w:sz w:val="16"/>
                  <w:szCs w:val="16"/>
                </w:rPr>
                <w:delText>94</w:delText>
              </w:r>
            </w:del>
            <w:r w:rsidRPr="00970150">
              <w:rPr>
                <w:rFonts w:ascii="Arial" w:hAnsi="Arial" w:cs="Arial"/>
                <w:sz w:val="16"/>
                <w:szCs w:val="16"/>
              </w:rPr>
              <w:fldChar w:fldCharType="end"/>
            </w:r>
            <w:bookmarkEnd w:id="3573"/>
          </w:p>
        </w:tc>
      </w:tr>
    </w:tbl>
    <w:p w14:paraId="7C15AE9F" w14:textId="77777777" w:rsidR="0058069D" w:rsidRPr="00F0388A" w:rsidRDefault="0058069D" w:rsidP="0058069D"/>
    <w:p w14:paraId="66D90877" w14:textId="3445CC9B"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4D41C7">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576" w:name="_KIC_24/7_without_Board_Sensor_(Belt"/>
      <w:bookmarkStart w:id="3577" w:name="_Toc51132722"/>
      <w:bookmarkStart w:id="3578" w:name="_Toc119468198"/>
      <w:bookmarkEnd w:id="3576"/>
      <w:r w:rsidRPr="00F0388A">
        <w:br w:type="page"/>
      </w:r>
      <w:bookmarkStart w:id="3579" w:name="_Toc141866788"/>
      <w:bookmarkStart w:id="3580" w:name="_Toc329784655"/>
      <w:bookmarkStart w:id="3581" w:name="_Toc469043397"/>
      <w:bookmarkStart w:id="3582" w:name="_Toc469045031"/>
      <w:bookmarkStart w:id="3583" w:name="_Toc469139329"/>
      <w:bookmarkStart w:id="3584" w:name="_Toc469152774"/>
      <w:bookmarkStart w:id="3585" w:name="_Toc491174865"/>
      <w:bookmarkStart w:id="3586" w:name="_Toc491337846"/>
      <w:bookmarkStart w:id="3587" w:name="_Toc491338020"/>
      <w:bookmarkStart w:id="3588" w:name="_Toc491338793"/>
      <w:bookmarkStart w:id="3589" w:name="_Toc532855775"/>
      <w:bookmarkStart w:id="3590" w:name="_Toc532856797"/>
      <w:bookmarkStart w:id="3591" w:name="_Toc53042057"/>
      <w:bookmarkStart w:id="3592" w:name="_Toc53042219"/>
      <w:bookmarkStart w:id="3593" w:name="_Toc53042404"/>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3">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577"/>
      <w:bookmarkEnd w:id="3578"/>
    </w:tbl>
    <w:p w14:paraId="2C1CDFC0" w14:textId="77777777" w:rsidR="00AD69D0" w:rsidRPr="00F0388A" w:rsidRDefault="00AD69D0" w:rsidP="003456EC"/>
    <w:p w14:paraId="03D20DCF" w14:textId="77777777" w:rsidR="00E767B9" w:rsidRDefault="00E767B9" w:rsidP="0026146F">
      <w:pPr>
        <w:pStyle w:val="Heading1"/>
      </w:pPr>
      <w:bookmarkStart w:id="3594" w:name="_Dual_Lane_Systems"/>
      <w:bookmarkStart w:id="3595" w:name="_Ref468169722"/>
      <w:bookmarkStart w:id="3596" w:name="_Toc468171270"/>
      <w:bookmarkStart w:id="3597" w:name="_Toc468549184"/>
      <w:bookmarkStart w:id="3598" w:name="_Toc468552702"/>
      <w:bookmarkStart w:id="3599" w:name="_Toc469041229"/>
      <w:bookmarkStart w:id="3600" w:name="_Toc469041335"/>
      <w:bookmarkStart w:id="3601" w:name="_Toc469043399"/>
      <w:bookmarkStart w:id="3602" w:name="_Toc469045032"/>
      <w:bookmarkStart w:id="3603" w:name="_Toc469139330"/>
      <w:bookmarkStart w:id="3604" w:name="_Toc469143780"/>
      <w:bookmarkStart w:id="3605" w:name="_Toc469152538"/>
      <w:bookmarkStart w:id="3606" w:name="_Toc469152775"/>
      <w:bookmarkStart w:id="3607" w:name="_Toc491174866"/>
      <w:bookmarkStart w:id="3608" w:name="_Toc491175168"/>
      <w:bookmarkStart w:id="3609" w:name="_Toc491337847"/>
      <w:bookmarkStart w:id="3610" w:name="_Toc491338021"/>
      <w:bookmarkStart w:id="3611" w:name="_Toc491338794"/>
      <w:bookmarkStart w:id="3612" w:name="_Toc491339256"/>
      <w:bookmarkStart w:id="3613" w:name="_Toc532836372"/>
      <w:bookmarkStart w:id="3614" w:name="_Toc532855776"/>
      <w:bookmarkStart w:id="3615" w:name="_Toc532856798"/>
      <w:bookmarkStart w:id="3616" w:name="_Toc53042058"/>
      <w:bookmarkStart w:id="3617" w:name="_Toc53042220"/>
      <w:bookmarkStart w:id="3618" w:name="_Toc53042405"/>
      <w:bookmarkStart w:id="3619" w:name="_Toc53042491"/>
      <w:bookmarkEnd w:id="3594"/>
      <w:r>
        <w:lastRenderedPageBreak/>
        <w:t xml:space="preserve">Dual Lane Systems </w:t>
      </w:r>
      <w:proofErr w:type="gramStart"/>
      <w:r w:rsidR="006C7149">
        <w:t>And</w:t>
      </w:r>
      <w:proofErr w:type="gramEnd"/>
      <w:r w:rsidR="006C7149">
        <w:t xml:space="preserve"> </w:t>
      </w:r>
      <w:r>
        <w:t>Functionality</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3AA9CF3D"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1454B9A2" w:rsidR="00E767B9" w:rsidRDefault="00E767B9" w:rsidP="00E767B9">
      <w:r>
        <w:t>A radio button display</w:t>
      </w:r>
      <w:r w:rsidR="00891305">
        <w:t>s</w:t>
      </w:r>
      <w:r>
        <w:t xml:space="preserve"> during the installation routine</w:t>
      </w:r>
      <w:r w:rsidR="00891305">
        <w:t xml:space="preserve"> that</w:t>
      </w:r>
      <w:r>
        <w:t xml:space="preserv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737029">
      <w:pPr>
        <w:jc w:val="center"/>
      </w:pPr>
    </w:p>
    <w:p w14:paraId="7C29212B" w14:textId="77777777" w:rsidR="00E767B9" w:rsidRDefault="00754243">
      <w:pPr>
        <w:pStyle w:val="Heading2"/>
      </w:pPr>
      <w:bookmarkStart w:id="3620" w:name="_Toc469043400"/>
      <w:bookmarkStart w:id="3621" w:name="_Toc469045033"/>
      <w:bookmarkStart w:id="3622" w:name="_Toc469139331"/>
      <w:bookmarkStart w:id="3623" w:name="_Toc469152776"/>
      <w:bookmarkStart w:id="3624" w:name="_Toc491174867"/>
      <w:bookmarkStart w:id="3625" w:name="_Toc491337848"/>
      <w:bookmarkStart w:id="3626" w:name="_Toc491338022"/>
      <w:bookmarkStart w:id="3627" w:name="_Toc491338795"/>
      <w:bookmarkStart w:id="3628" w:name="_Toc532855777"/>
      <w:bookmarkStart w:id="3629" w:name="_Toc532856799"/>
      <w:bookmarkStart w:id="3630" w:name="_Toc53042059"/>
      <w:bookmarkStart w:id="3631" w:name="_Toc53042221"/>
      <w:bookmarkStart w:id="3632" w:name="_Toc53042406"/>
      <w:r>
        <w:t>Dual Lane Dual Systems</w:t>
      </w:r>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2CC14373"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4D41C7">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3633" w:name="_Toc469043402"/>
      <w:bookmarkStart w:id="3634" w:name="_Toc469045035"/>
      <w:bookmarkStart w:id="3635" w:name="_Toc469139333"/>
      <w:bookmarkStart w:id="3636" w:name="_Toc469152778"/>
      <w:bookmarkStart w:id="3637" w:name="_Toc491174868"/>
      <w:bookmarkStart w:id="3638" w:name="_Toc491337849"/>
      <w:bookmarkStart w:id="3639" w:name="_Toc491338023"/>
      <w:bookmarkStart w:id="3640" w:name="_Toc491338796"/>
      <w:bookmarkStart w:id="3641" w:name="_Toc532855778"/>
      <w:bookmarkStart w:id="3642" w:name="_Toc532856800"/>
      <w:bookmarkStart w:id="3643" w:name="_Toc53042060"/>
      <w:bookmarkStart w:id="3644" w:name="_Toc53042222"/>
      <w:bookmarkStart w:id="3645" w:name="_Toc53042407"/>
      <w:r w:rsidRPr="00E767B9">
        <w:lastRenderedPageBreak/>
        <w:t>Configure Dual Lane Systems</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54B6F04C" w:rsidR="00E767B9" w:rsidRPr="005D0172" w:rsidRDefault="00E767B9" w:rsidP="00E767B9">
      <w:pPr>
        <w:rPr>
          <w:highlight w:val="yellow"/>
        </w:rPr>
      </w:pPr>
    </w:p>
    <w:p w14:paraId="4E935BE7" w14:textId="322F529D" w:rsidR="00E767B9" w:rsidRPr="005D0172" w:rsidRDefault="00430A9C" w:rsidP="00E767B9">
      <w:pPr>
        <w:rPr>
          <w:highlight w:val="yellow"/>
        </w:rPr>
      </w:pPr>
      <w:r>
        <w:rPr>
          <w:noProof/>
        </w:rPr>
        <w:drawing>
          <wp:anchor distT="0" distB="0" distL="114300" distR="114300" simplePos="0" relativeHeight="251680256" behindDoc="1" locked="0" layoutInCell="1" allowOverlap="1" wp14:anchorId="5DA11F58" wp14:editId="03B60ED7">
            <wp:simplePos x="0" y="0"/>
            <wp:positionH relativeFrom="column">
              <wp:posOffset>2540000</wp:posOffset>
            </wp:positionH>
            <wp:positionV relativeFrom="line">
              <wp:posOffset>118110</wp:posOffset>
            </wp:positionV>
            <wp:extent cx="3522980" cy="2614930"/>
            <wp:effectExtent l="0" t="0" r="1270" b="0"/>
            <wp:wrapTight wrapText="left">
              <wp:wrapPolygon edited="0">
                <wp:start x="0" y="0"/>
                <wp:lineTo x="0" y="21401"/>
                <wp:lineTo x="21491" y="21401"/>
                <wp:lineTo x="21491"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or Dual System - e-APS.png"/>
                    <pic:cNvPicPr/>
                  </pic:nvPicPr>
                  <pic:blipFill>
                    <a:blip r:embed="rId176">
                      <a:extLst>
                        <a:ext uri="{28A0092B-C50C-407E-A947-70E740481C1C}">
                          <a14:useLocalDpi xmlns:a14="http://schemas.microsoft.com/office/drawing/2010/main" val="0"/>
                        </a:ext>
                      </a:extLst>
                    </a:blip>
                    <a:stretch>
                      <a:fillRect/>
                    </a:stretch>
                  </pic:blipFill>
                  <pic:spPr>
                    <a:xfrm>
                      <a:off x="0" y="0"/>
                      <a:ext cx="3522980" cy="2614930"/>
                    </a:xfrm>
                    <a:prstGeom prst="rect">
                      <a:avLst/>
                    </a:prstGeom>
                  </pic:spPr>
                </pic:pic>
              </a:graphicData>
            </a:graphic>
            <wp14:sizeRelH relativeFrom="page">
              <wp14:pctWidth>0</wp14:pctWidth>
            </wp14:sizeRelH>
            <wp14:sizeRelV relativeFrom="page">
              <wp14:pctHeight>0</wp14:pctHeight>
            </wp14:sizeRelV>
          </wp:anchor>
        </w:drawing>
      </w: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6E5F4F02" w:rsidR="00E767B9" w:rsidRPr="00EC2531" w:rsidRDefault="00E767B9" w:rsidP="00E767B9"/>
    <w:p w14:paraId="61A1978B" w14:textId="01FDF0F3" w:rsidR="00E767B9" w:rsidRPr="00737029"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7777777" w:rsidR="00430A9C" w:rsidRDefault="00430A9C" w:rsidP="00E767B9"/>
    <w:p w14:paraId="6A782E53" w14:textId="77777777" w:rsidR="00430A9C" w:rsidRDefault="00430A9C" w:rsidP="00E767B9"/>
    <w:p w14:paraId="1F961A25" w14:textId="6E89CE70" w:rsidR="00430A9C" w:rsidRDefault="00430A9C" w:rsidP="00E767B9">
      <w:r>
        <w:rPr>
          <w:noProof/>
        </w:rPr>
        <w:drawing>
          <wp:anchor distT="0" distB="0" distL="114300" distR="114300" simplePos="0" relativeHeight="251681280" behindDoc="1" locked="0" layoutInCell="1" allowOverlap="1" wp14:anchorId="318FDC3A" wp14:editId="15DD51E9">
            <wp:simplePos x="0" y="0"/>
            <wp:positionH relativeFrom="column">
              <wp:posOffset>2527300</wp:posOffset>
            </wp:positionH>
            <wp:positionV relativeFrom="paragraph">
              <wp:posOffset>1083310</wp:posOffset>
            </wp:positionV>
            <wp:extent cx="3538220" cy="2623820"/>
            <wp:effectExtent l="0" t="0" r="5080" b="5080"/>
            <wp:wrapTight wrapText="left">
              <wp:wrapPolygon edited="0">
                <wp:start x="0" y="0"/>
                <wp:lineTo x="0" y="21485"/>
                <wp:lineTo x="21515" y="21485"/>
                <wp:lineTo x="21515"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or Back - e-APS.png"/>
                    <pic:cNvPicPr/>
                  </pic:nvPicPr>
                  <pic:blipFill>
                    <a:blip r:embed="rId177">
                      <a:extLst>
                        <a:ext uri="{28A0092B-C50C-407E-A947-70E740481C1C}">
                          <a14:useLocalDpi xmlns:a14="http://schemas.microsoft.com/office/drawing/2010/main" val="0"/>
                        </a:ext>
                      </a:extLst>
                    </a:blip>
                    <a:stretch>
                      <a:fillRect/>
                    </a:stretch>
                  </pic:blipFill>
                  <pic:spPr>
                    <a:xfrm>
                      <a:off x="0" y="0"/>
                      <a:ext cx="3538220" cy="2623820"/>
                    </a:xfrm>
                    <a:prstGeom prst="rect">
                      <a:avLst/>
                    </a:prstGeom>
                  </pic:spPr>
                </pic:pic>
              </a:graphicData>
            </a:graphic>
            <wp14:sizeRelH relativeFrom="margin">
              <wp14:pctWidth>0</wp14:pctWidth>
            </wp14:sizeRelH>
            <wp14:sizeRelV relativeFrom="margin">
              <wp14:pctHeight>0</wp14:pctHeight>
            </wp14:sizeRelV>
          </wp:anchor>
        </w:drawing>
      </w:r>
    </w:p>
    <w:p w14:paraId="1402F43A" w14:textId="77777777" w:rsidR="00E767B9" w:rsidRDefault="00E767B9" w:rsidP="00E767B9"/>
    <w:p w14:paraId="50601296" w14:textId="41271054"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07B75762"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646" w:name="_Toc469043403"/>
      <w:bookmarkStart w:id="3647" w:name="_Toc469045036"/>
    </w:p>
    <w:p w14:paraId="5B382B84" w14:textId="77777777" w:rsidR="00CF2D4E" w:rsidRDefault="00CF2D4E">
      <w:pPr>
        <w:rPr>
          <w:rFonts w:ascii="Arial" w:hAnsi="Arial" w:cs="Arial"/>
          <w:b/>
          <w:sz w:val="24"/>
          <w:szCs w:val="26"/>
        </w:rPr>
      </w:pPr>
      <w:r>
        <w:br w:type="page"/>
      </w:r>
    </w:p>
    <w:bookmarkEnd w:id="3646"/>
    <w:bookmarkEnd w:id="3647"/>
    <w:p w14:paraId="30207F53" w14:textId="1398EA1C" w:rsidR="00E767B9" w:rsidRPr="00EC2531" w:rsidRDefault="00E767B9" w:rsidP="00FC018A"/>
    <w:p w14:paraId="69C16233" w14:textId="203A6023" w:rsidR="00E767B9" w:rsidRPr="00EC2531" w:rsidRDefault="00C05045" w:rsidP="00E767B9">
      <w:r>
        <w:rPr>
          <w:noProof/>
        </w:rPr>
        <w:drawing>
          <wp:anchor distT="0" distB="0" distL="114300" distR="114300" simplePos="0" relativeHeight="251682304" behindDoc="1" locked="0" layoutInCell="1" allowOverlap="1" wp14:anchorId="1CD215E9" wp14:editId="3AD9908D">
            <wp:simplePos x="0" y="0"/>
            <wp:positionH relativeFrom="column">
              <wp:posOffset>1701800</wp:posOffset>
            </wp:positionH>
            <wp:positionV relativeFrom="paragraph">
              <wp:posOffset>243840</wp:posOffset>
            </wp:positionV>
            <wp:extent cx="4014216" cy="3364992"/>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14216" cy="3364992"/>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77ADEF1E" w:rsidR="00E767B9" w:rsidRPr="00EC2531" w:rsidRDefault="00E767B9" w:rsidP="00E767B9">
      <w:r w:rsidRPr="00EC2531">
        <w:rPr>
          <w:b/>
          <w:i/>
        </w:rPr>
        <w:t>Lane Configuration</w:t>
      </w:r>
      <w:r w:rsidRPr="00EC2531">
        <w:t xml:space="preserve"> – </w:t>
      </w:r>
      <w:r w:rsidR="00B8428B">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66BB4EE0"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3ACDE6AE"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8428B">
        <w:t xml:space="preserve">various </w:t>
      </w:r>
      <w:r w:rsidRPr="00EC2531">
        <w:t>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E0A447C" w14:textId="77777777" w:rsidR="00D63F7B" w:rsidRDefault="00D63F7B" w:rsidP="00D63F7B">
      <w:pPr>
        <w:pStyle w:val="Heading4"/>
        <w:rPr>
          <w:ins w:id="3648" w:author="Tom Bergeron" w:date="2020-09-29T16:08:00Z"/>
        </w:rPr>
      </w:pPr>
    </w:p>
    <w:p w14:paraId="4016B222" w14:textId="314D5031" w:rsidR="00D63F7B" w:rsidRPr="00343699" w:rsidRDefault="00D63F7B" w:rsidP="00D63F7B">
      <w:pPr>
        <w:pStyle w:val="Heading4"/>
        <w:rPr>
          <w:ins w:id="3649" w:author="Tom Bergeron" w:date="2020-09-29T16:08:00Z"/>
        </w:rPr>
      </w:pPr>
      <w:ins w:id="3650" w:author="Tom Bergeron" w:date="2020-09-29T16:08:00Z">
        <w:r>
          <w:t>Configuring to profile</w:t>
        </w:r>
      </w:ins>
    </w:p>
    <w:p w14:paraId="41BCA75B" w14:textId="77777777" w:rsidR="00D63F7B" w:rsidRDefault="00D63F7B" w:rsidP="00D63F7B">
      <w:pPr>
        <w:jc w:val="center"/>
        <w:rPr>
          <w:ins w:id="3651" w:author="Tom Bergeron" w:date="2020-09-29T16:08:00Z"/>
        </w:rPr>
      </w:pPr>
    </w:p>
    <w:p w14:paraId="7CEE69CC" w14:textId="17288B96" w:rsidR="00E767B9" w:rsidRPr="00D63F7B" w:rsidDel="00D63F7B" w:rsidRDefault="00D63F7B" w:rsidP="00E767B9">
      <w:pPr>
        <w:rPr>
          <w:del w:id="3652" w:author="Tom Bergeron" w:date="2020-09-29T16:08:00Z"/>
          <w:rPrChange w:id="3653" w:author="Tom Bergeron" w:date="2020-09-29T16:08:00Z">
            <w:rPr>
              <w:del w:id="3654" w:author="Tom Bergeron" w:date="2020-09-29T16:08:00Z"/>
              <w:rFonts w:ascii="Trebuchet MS" w:hAnsi="Trebuchet MS"/>
              <w:sz w:val="24"/>
              <w:szCs w:val="24"/>
            </w:rPr>
          </w:rPrChange>
        </w:rPr>
      </w:pPr>
      <w:ins w:id="3655" w:author="Tom Bergeron" w:date="2020-09-29T16:08:00Z">
        <w:r>
          <w:rPr>
            <w:noProof/>
          </w:rPr>
          <w:drawing>
            <wp:anchor distT="0" distB="0" distL="114300" distR="114300" simplePos="0" relativeHeight="251678208" behindDoc="1" locked="0" layoutInCell="1" allowOverlap="1" wp14:anchorId="5EC5FE0E" wp14:editId="6CB03EEB">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8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ins>
    </w:p>
    <w:p w14:paraId="615DAA33" w14:textId="77777777" w:rsidR="00E767B9" w:rsidRDefault="00E767B9" w:rsidP="00E767B9"/>
    <w:p w14:paraId="6157405D" w14:textId="77777777" w:rsidR="00AD4DC4" w:rsidRDefault="00AD4DC4">
      <w:bookmarkStart w:id="3656"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3657" w:name="_Toc468551578"/>
      <w:bookmarkStart w:id="3658" w:name="_Toc469038805"/>
      <w:bookmarkStart w:id="3659"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3656"/>
      <w:bookmarkEnd w:id="3657"/>
      <w:bookmarkEnd w:id="3658"/>
      <w:bookmarkEnd w:id="3659"/>
    </w:p>
    <w:p w14:paraId="4034A292" w14:textId="093AD32C" w:rsidR="00B8428B" w:rsidDel="006E32D5" w:rsidRDefault="006710B0">
      <w:pPr>
        <w:pStyle w:val="TOC1"/>
        <w:tabs>
          <w:tab w:val="right" w:leader="dot" w:pos="9350"/>
        </w:tabs>
        <w:rPr>
          <w:del w:id="3660" w:author="Tom Bergeron" w:date="2020-10-08T09:27:00Z"/>
          <w:rFonts w:asciiTheme="minorHAnsi" w:eastAsiaTheme="minorEastAsia" w:hAnsiTheme="minorHAnsi" w:cstheme="minorBidi"/>
          <w:b w:val="0"/>
          <w:caps w:val="0"/>
          <w:noProof/>
          <w:sz w:val="22"/>
          <w:szCs w:val="22"/>
        </w:rPr>
      </w:pPr>
      <w:del w:id="3661" w:author="Tom Bergeron" w:date="2020-10-08T09:27:00Z">
        <w:r w:rsidDel="006E32D5">
          <w:fldChar w:fldCharType="begin"/>
        </w:r>
        <w:r w:rsidDel="006E32D5">
          <w:delInstrText xml:space="preserve"> TOC \h \z \t "Heading 1,1" </w:delInstrText>
        </w:r>
        <w:r w:rsidDel="006E32D5">
          <w:fldChar w:fldCharType="separate"/>
        </w:r>
        <w:r w:rsidR="00BD0DA7" w:rsidDel="006E32D5">
          <w:fldChar w:fldCharType="begin"/>
        </w:r>
        <w:r w:rsidR="00BD0DA7" w:rsidDel="006E32D5">
          <w:delInstrText xml:space="preserve"> HYPERLINK \l "_Toc532836373" </w:delInstrText>
        </w:r>
        <w:r w:rsidR="00BD0DA7" w:rsidDel="006E32D5">
          <w:fldChar w:fldCharType="separate"/>
        </w:r>
        <w:r w:rsidR="00B8428B" w:rsidRPr="008E0C2A" w:rsidDel="006E32D5">
          <w:rPr>
            <w:rStyle w:val="Hyperlink"/>
            <w:noProof/>
          </w:rPr>
          <w:delText>Software Options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_Toc532836373 \h </w:delInstrText>
        </w:r>
        <w:r w:rsidR="00B8428B" w:rsidDel="006E32D5">
          <w:rPr>
            <w:noProof/>
            <w:webHidden/>
          </w:rPr>
        </w:r>
        <w:r w:rsidR="00B8428B" w:rsidDel="006E32D5">
          <w:rPr>
            <w:noProof/>
            <w:webHidden/>
          </w:rPr>
          <w:fldChar w:fldCharType="separate"/>
        </w:r>
        <w:r w:rsidR="000C727E" w:rsidDel="006E32D5">
          <w:rPr>
            <w:noProof/>
            <w:webHidden/>
          </w:rPr>
          <w:delText>88</w:delText>
        </w:r>
        <w:r w:rsidR="00B8428B" w:rsidDel="006E32D5">
          <w:rPr>
            <w:noProof/>
            <w:webHidden/>
          </w:rPr>
          <w:fldChar w:fldCharType="end"/>
        </w:r>
        <w:r w:rsidR="00BD0DA7" w:rsidDel="006E32D5">
          <w:rPr>
            <w:noProof/>
          </w:rPr>
          <w:fldChar w:fldCharType="end"/>
        </w:r>
      </w:del>
    </w:p>
    <w:p w14:paraId="3E4D922E" w14:textId="0C3523FE" w:rsidR="00B8428B" w:rsidDel="006E32D5" w:rsidRDefault="00BD0DA7">
      <w:pPr>
        <w:pStyle w:val="TOC1"/>
        <w:tabs>
          <w:tab w:val="right" w:leader="dot" w:pos="9350"/>
        </w:tabs>
        <w:rPr>
          <w:del w:id="3662" w:author="Tom Bergeron" w:date="2020-10-08T09:27:00Z"/>
          <w:rFonts w:asciiTheme="minorHAnsi" w:eastAsiaTheme="minorEastAsia" w:hAnsiTheme="minorHAnsi" w:cstheme="minorBidi"/>
          <w:b w:val="0"/>
          <w:caps w:val="0"/>
          <w:noProof/>
          <w:sz w:val="22"/>
          <w:szCs w:val="22"/>
        </w:rPr>
      </w:pPr>
      <w:del w:id="3663" w:author="Tom Bergeron" w:date="2020-10-08T09:27:00Z">
        <w:r w:rsidDel="006E32D5">
          <w:fldChar w:fldCharType="begin"/>
        </w:r>
        <w:r w:rsidDel="006E32D5">
          <w:delInstrText xml:space="preserve"> HYPERLINK \l "_Toc532836374" </w:delInstrText>
        </w:r>
        <w:r w:rsidDel="006E32D5">
          <w:fldChar w:fldCharType="separate"/>
        </w:r>
        <w:r w:rsidR="00B8428B" w:rsidRPr="008E0C2A" w:rsidDel="006E32D5">
          <w:rPr>
            <w:rStyle w:val="Hyperlink"/>
            <w:noProof/>
          </w:rPr>
          <w:delText>Use Navigator to Optimize Profiles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_Toc532836374 \h </w:delInstrText>
        </w:r>
        <w:r w:rsidR="00B8428B" w:rsidDel="006E32D5">
          <w:rPr>
            <w:noProof/>
            <w:webHidden/>
          </w:rPr>
        </w:r>
        <w:r w:rsidR="00B8428B" w:rsidDel="006E32D5">
          <w:rPr>
            <w:noProof/>
            <w:webHidden/>
          </w:rPr>
          <w:fldChar w:fldCharType="separate"/>
        </w:r>
        <w:r w:rsidR="000C727E" w:rsidDel="006E32D5">
          <w:rPr>
            <w:noProof/>
            <w:webHidden/>
          </w:rPr>
          <w:delText>89</w:delText>
        </w:r>
        <w:r w:rsidR="00B8428B" w:rsidDel="006E32D5">
          <w:rPr>
            <w:noProof/>
            <w:webHidden/>
          </w:rPr>
          <w:fldChar w:fldCharType="end"/>
        </w:r>
        <w:r w:rsidDel="006E32D5">
          <w:rPr>
            <w:noProof/>
          </w:rPr>
          <w:fldChar w:fldCharType="end"/>
        </w:r>
      </w:del>
    </w:p>
    <w:p w14:paraId="40EDD211" w14:textId="00A839C0" w:rsidR="00B8428B" w:rsidDel="006E32D5" w:rsidRDefault="00BD0DA7">
      <w:pPr>
        <w:pStyle w:val="TOC1"/>
        <w:tabs>
          <w:tab w:val="right" w:leader="dot" w:pos="9350"/>
        </w:tabs>
        <w:rPr>
          <w:del w:id="3664" w:author="Tom Bergeron" w:date="2020-10-08T09:27:00Z"/>
          <w:rFonts w:asciiTheme="minorHAnsi" w:eastAsiaTheme="minorEastAsia" w:hAnsiTheme="minorHAnsi" w:cstheme="minorBidi"/>
          <w:b w:val="0"/>
          <w:caps w:val="0"/>
          <w:noProof/>
          <w:sz w:val="22"/>
          <w:szCs w:val="22"/>
        </w:rPr>
      </w:pPr>
      <w:del w:id="3665" w:author="Tom Bergeron" w:date="2020-10-08T09:27:00Z">
        <w:r w:rsidDel="006E32D5">
          <w:fldChar w:fldCharType="begin"/>
        </w:r>
        <w:r w:rsidDel="006E32D5">
          <w:delInstrText xml:space="preserve"> HYPERLINK \l "_Toc532836375" </w:delInstrText>
        </w:r>
        <w:r w:rsidDel="006E32D5">
          <w:fldChar w:fldCharType="separate"/>
        </w:r>
        <w:r w:rsidR="00B8428B" w:rsidRPr="008E0C2A" w:rsidDel="006E32D5">
          <w:rPr>
            <w:rStyle w:val="Hyperlink"/>
            <w:noProof/>
          </w:rPr>
          <w:delText>Use Auto-Focus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_Toc532836375 \h </w:delInstrText>
        </w:r>
        <w:r w:rsidR="00B8428B" w:rsidDel="006E32D5">
          <w:rPr>
            <w:noProof/>
            <w:webHidden/>
          </w:rPr>
        </w:r>
        <w:r w:rsidR="00B8428B" w:rsidDel="006E32D5">
          <w:rPr>
            <w:noProof/>
            <w:webHidden/>
          </w:rPr>
          <w:fldChar w:fldCharType="separate"/>
        </w:r>
        <w:r w:rsidR="000C727E" w:rsidDel="006E32D5">
          <w:rPr>
            <w:noProof/>
            <w:webHidden/>
          </w:rPr>
          <w:delText>90</w:delText>
        </w:r>
        <w:r w:rsidR="00B8428B" w:rsidDel="006E32D5">
          <w:rPr>
            <w:noProof/>
            <w:webHidden/>
          </w:rPr>
          <w:fldChar w:fldCharType="end"/>
        </w:r>
        <w:r w:rsidDel="006E32D5">
          <w:rPr>
            <w:noProof/>
          </w:rPr>
          <w:fldChar w:fldCharType="end"/>
        </w:r>
      </w:del>
    </w:p>
    <w:p w14:paraId="7EA0AA77" w14:textId="4BD1CED3" w:rsidR="00B8428B" w:rsidDel="006E32D5" w:rsidRDefault="00BD0DA7">
      <w:pPr>
        <w:pStyle w:val="TOC1"/>
        <w:tabs>
          <w:tab w:val="right" w:leader="dot" w:pos="9350"/>
        </w:tabs>
        <w:rPr>
          <w:del w:id="3666" w:author="Tom Bergeron" w:date="2020-10-08T09:27:00Z"/>
          <w:rFonts w:asciiTheme="minorHAnsi" w:eastAsiaTheme="minorEastAsia" w:hAnsiTheme="minorHAnsi" w:cstheme="minorBidi"/>
          <w:b w:val="0"/>
          <w:caps w:val="0"/>
          <w:noProof/>
          <w:sz w:val="22"/>
          <w:szCs w:val="22"/>
        </w:rPr>
      </w:pPr>
      <w:del w:id="3667" w:author="Tom Bergeron" w:date="2020-10-08T09:27:00Z">
        <w:r w:rsidDel="006E32D5">
          <w:fldChar w:fldCharType="begin"/>
        </w:r>
        <w:r w:rsidDel="006E32D5">
          <w:delInstrText xml:space="preserve"> HYPERLINK \l "_Toc532836376" </w:delInstrText>
        </w:r>
        <w:r w:rsidDel="006E32D5">
          <w:fldChar w:fldCharType="separate"/>
        </w:r>
        <w:r w:rsidR="00B8428B" w:rsidRPr="008E0C2A" w:rsidDel="006E32D5">
          <w:rPr>
            <w:rStyle w:val="Hyperlink"/>
            <w:noProof/>
          </w:rPr>
          <w:delText>Save Energy With Navigator and Auto-Focus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_Toc532836376 \h </w:delInstrText>
        </w:r>
        <w:r w:rsidR="00B8428B" w:rsidDel="006E32D5">
          <w:rPr>
            <w:noProof/>
            <w:webHidden/>
          </w:rPr>
        </w:r>
        <w:r w:rsidR="00B8428B" w:rsidDel="006E32D5">
          <w:rPr>
            <w:noProof/>
            <w:webHidden/>
          </w:rPr>
          <w:fldChar w:fldCharType="separate"/>
        </w:r>
        <w:r w:rsidR="000C727E" w:rsidDel="006E32D5">
          <w:rPr>
            <w:noProof/>
            <w:webHidden/>
          </w:rPr>
          <w:delText>91</w:delText>
        </w:r>
        <w:r w:rsidR="00B8428B" w:rsidDel="006E32D5">
          <w:rPr>
            <w:noProof/>
            <w:webHidden/>
          </w:rPr>
          <w:fldChar w:fldCharType="end"/>
        </w:r>
        <w:r w:rsidDel="006E32D5">
          <w:rPr>
            <w:noProof/>
          </w:rPr>
          <w:fldChar w:fldCharType="end"/>
        </w:r>
      </w:del>
    </w:p>
    <w:p w14:paraId="74B8A4B1" w14:textId="20C044C0" w:rsidR="00B8428B" w:rsidDel="006E32D5" w:rsidRDefault="00BD0DA7">
      <w:pPr>
        <w:pStyle w:val="TOC1"/>
        <w:tabs>
          <w:tab w:val="right" w:leader="dot" w:pos="9350"/>
        </w:tabs>
        <w:rPr>
          <w:del w:id="3668" w:author="Tom Bergeron" w:date="2020-10-08T09:27:00Z"/>
          <w:rFonts w:asciiTheme="minorHAnsi" w:eastAsiaTheme="minorEastAsia" w:hAnsiTheme="minorHAnsi" w:cstheme="minorBidi"/>
          <w:b w:val="0"/>
          <w:caps w:val="0"/>
          <w:noProof/>
          <w:sz w:val="22"/>
          <w:szCs w:val="22"/>
        </w:rPr>
      </w:pPr>
      <w:del w:id="3669" w:author="Tom Bergeron" w:date="2020-10-08T09:27:00Z">
        <w:r w:rsidDel="006E32D5">
          <w:fldChar w:fldCharType="begin"/>
        </w:r>
        <w:r w:rsidDel="006E32D5">
          <w:delInstrText xml:space="preserve"> HYPERLINK \l "_Toc532836377" </w:delInstrText>
        </w:r>
        <w:r w:rsidDel="006E32D5">
          <w:fldChar w:fldCharType="separate"/>
        </w:r>
        <w:r w:rsidR="00B8428B" w:rsidRPr="008E0C2A" w:rsidDel="006E32D5">
          <w:rPr>
            <w:rStyle w:val="Hyperlink"/>
            <w:noProof/>
          </w:rPr>
          <w:delText>Use Sweet Spot Target</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_Toc532836377 \h </w:delInstrText>
        </w:r>
        <w:r w:rsidR="00B8428B" w:rsidDel="006E32D5">
          <w:rPr>
            <w:noProof/>
            <w:webHidden/>
          </w:rPr>
        </w:r>
        <w:r w:rsidR="00B8428B" w:rsidDel="006E32D5">
          <w:rPr>
            <w:noProof/>
            <w:webHidden/>
          </w:rPr>
          <w:fldChar w:fldCharType="separate"/>
        </w:r>
        <w:r w:rsidR="000C727E" w:rsidDel="006E32D5">
          <w:rPr>
            <w:noProof/>
            <w:webHidden/>
          </w:rPr>
          <w:delText>92</w:delText>
        </w:r>
        <w:r w:rsidR="00B8428B" w:rsidDel="006E32D5">
          <w:rPr>
            <w:noProof/>
            <w:webHidden/>
          </w:rPr>
          <w:fldChar w:fldCharType="end"/>
        </w:r>
        <w:r w:rsidDel="006E32D5">
          <w:rPr>
            <w:noProof/>
          </w:rPr>
          <w:fldChar w:fldCharType="end"/>
        </w:r>
      </w:del>
    </w:p>
    <w:p w14:paraId="6A93181A" w14:textId="11446246" w:rsidR="00B8428B" w:rsidDel="006E32D5" w:rsidRDefault="00BD0DA7">
      <w:pPr>
        <w:pStyle w:val="TOC1"/>
        <w:tabs>
          <w:tab w:val="right" w:leader="dot" w:pos="9350"/>
        </w:tabs>
        <w:rPr>
          <w:del w:id="3670" w:author="Tom Bergeron" w:date="2020-10-08T09:27:00Z"/>
          <w:rFonts w:asciiTheme="minorHAnsi" w:eastAsiaTheme="minorEastAsia" w:hAnsiTheme="minorHAnsi" w:cstheme="minorBidi"/>
          <w:b w:val="0"/>
          <w:caps w:val="0"/>
          <w:noProof/>
          <w:sz w:val="22"/>
          <w:szCs w:val="22"/>
        </w:rPr>
      </w:pPr>
      <w:del w:id="3671" w:author="Tom Bergeron" w:date="2020-10-08T09:27:00Z">
        <w:r w:rsidDel="006E32D5">
          <w:fldChar w:fldCharType="begin"/>
        </w:r>
        <w:r w:rsidDel="006E32D5">
          <w:delInstrText xml:space="preserve"> HYPERLINK \l "_Toc532836378" </w:delInstrText>
        </w:r>
        <w:r w:rsidDel="006E32D5">
          <w:fldChar w:fldCharType="separate"/>
        </w:r>
        <w:r w:rsidR="00B8428B" w:rsidRPr="008E0C2A" w:rsidDel="006E32D5">
          <w:rPr>
            <w:rStyle w:val="Hyperlink"/>
            <w:noProof/>
          </w:rPr>
          <w:delText>Use Statistical Process Control Charts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_Toc532836378 \h </w:delInstrText>
        </w:r>
        <w:r w:rsidR="00B8428B" w:rsidDel="006E32D5">
          <w:rPr>
            <w:noProof/>
            <w:webHidden/>
          </w:rPr>
        </w:r>
        <w:r w:rsidR="00B8428B" w:rsidDel="006E32D5">
          <w:rPr>
            <w:noProof/>
            <w:webHidden/>
          </w:rPr>
          <w:fldChar w:fldCharType="separate"/>
        </w:r>
        <w:r w:rsidR="000C727E" w:rsidDel="006E32D5">
          <w:rPr>
            <w:noProof/>
            <w:webHidden/>
          </w:rPr>
          <w:delText>93</w:delText>
        </w:r>
        <w:r w:rsidR="00B8428B" w:rsidDel="006E32D5">
          <w:rPr>
            <w:noProof/>
            <w:webHidden/>
          </w:rPr>
          <w:fldChar w:fldCharType="end"/>
        </w:r>
        <w:r w:rsidDel="006E32D5">
          <w:rPr>
            <w:noProof/>
          </w:rPr>
          <w:fldChar w:fldCharType="end"/>
        </w:r>
      </w:del>
    </w:p>
    <w:p w14:paraId="28109CC0" w14:textId="492B54A5" w:rsidR="00B8428B" w:rsidDel="006E32D5" w:rsidRDefault="00BD0DA7">
      <w:pPr>
        <w:pStyle w:val="TOC1"/>
        <w:tabs>
          <w:tab w:val="right" w:leader="dot" w:pos="9350"/>
        </w:tabs>
        <w:rPr>
          <w:del w:id="3672" w:author="Tom Bergeron" w:date="2020-10-08T09:27:00Z"/>
          <w:rFonts w:asciiTheme="minorHAnsi" w:eastAsiaTheme="minorEastAsia" w:hAnsiTheme="minorHAnsi" w:cstheme="minorBidi"/>
          <w:b w:val="0"/>
          <w:caps w:val="0"/>
          <w:noProof/>
          <w:sz w:val="22"/>
          <w:szCs w:val="22"/>
        </w:rPr>
      </w:pPr>
      <w:del w:id="3673" w:author="Tom Bergeron" w:date="2020-10-08T09:27:00Z">
        <w:r w:rsidDel="006E32D5">
          <w:fldChar w:fldCharType="begin"/>
        </w:r>
        <w:r w:rsidDel="006E32D5">
          <w:delInstrText xml:space="preserve"> HYPERLINK \l "_Toc532836379" </w:delInstrText>
        </w:r>
        <w:r w:rsidDel="006E32D5">
          <w:fldChar w:fldCharType="separate"/>
        </w:r>
        <w:r w:rsidR="00B8428B" w:rsidRPr="008E0C2A" w:rsidDel="006E32D5">
          <w:rPr>
            <w:rStyle w:val="Hyperlink"/>
            <w:noProof/>
          </w:rPr>
          <w:delText>Using Live Data Output</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_Toc532836379 \h </w:delInstrText>
        </w:r>
        <w:r w:rsidR="00B8428B" w:rsidDel="006E32D5">
          <w:rPr>
            <w:noProof/>
            <w:webHidden/>
          </w:rPr>
        </w:r>
        <w:r w:rsidR="00B8428B" w:rsidDel="006E32D5">
          <w:rPr>
            <w:noProof/>
            <w:webHidden/>
          </w:rPr>
          <w:fldChar w:fldCharType="separate"/>
        </w:r>
        <w:r w:rsidR="000C727E" w:rsidDel="006E32D5">
          <w:rPr>
            <w:noProof/>
            <w:webHidden/>
          </w:rPr>
          <w:delText>97</w:delText>
        </w:r>
        <w:r w:rsidR="00B8428B" w:rsidDel="006E32D5">
          <w:rPr>
            <w:noProof/>
            <w:webHidden/>
          </w:rPr>
          <w:fldChar w:fldCharType="end"/>
        </w:r>
        <w:r w:rsidDel="006E32D5">
          <w:rPr>
            <w:noProof/>
          </w:rPr>
          <w:fldChar w:fldCharType="end"/>
        </w:r>
      </w:del>
    </w:p>
    <w:p w14:paraId="205A3C88" w14:textId="1F188691" w:rsidR="00B8428B" w:rsidDel="006E32D5" w:rsidRDefault="00BD0DA7">
      <w:pPr>
        <w:pStyle w:val="TOC1"/>
        <w:tabs>
          <w:tab w:val="right" w:leader="dot" w:pos="9350"/>
        </w:tabs>
        <w:rPr>
          <w:del w:id="3674" w:author="Tom Bergeron" w:date="2020-10-08T09:27:00Z"/>
          <w:rFonts w:asciiTheme="minorHAnsi" w:eastAsiaTheme="minorEastAsia" w:hAnsiTheme="minorHAnsi" w:cstheme="minorBidi"/>
          <w:b w:val="0"/>
          <w:caps w:val="0"/>
          <w:noProof/>
          <w:sz w:val="22"/>
          <w:szCs w:val="22"/>
        </w:rPr>
      </w:pPr>
      <w:del w:id="3675" w:author="Tom Bergeron" w:date="2020-10-08T09:27:00Z">
        <w:r w:rsidDel="006E32D5">
          <w:fldChar w:fldCharType="begin"/>
        </w:r>
        <w:r w:rsidDel="006E32D5">
          <w:delInstrText xml:space="preserve"> HYPERLINK \l "_Toc532836380" </w:delInstrText>
        </w:r>
        <w:r w:rsidDel="006E32D5">
          <w:fldChar w:fldCharType="separate"/>
        </w:r>
        <w:r w:rsidR="00B8428B" w:rsidRPr="008E0C2A" w:rsidDel="006E32D5">
          <w:rPr>
            <w:rStyle w:val="Hyperlink"/>
            <w:noProof/>
          </w:rPr>
          <w:delText>Troubleshoot COM Ports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_Toc532836380 \h </w:delInstrText>
        </w:r>
        <w:r w:rsidR="00B8428B" w:rsidDel="006E32D5">
          <w:rPr>
            <w:noProof/>
            <w:webHidden/>
          </w:rPr>
        </w:r>
        <w:r w:rsidR="00B8428B" w:rsidDel="006E32D5">
          <w:rPr>
            <w:noProof/>
            <w:webHidden/>
          </w:rPr>
          <w:fldChar w:fldCharType="separate"/>
        </w:r>
        <w:r w:rsidR="000C727E" w:rsidDel="006E32D5">
          <w:rPr>
            <w:noProof/>
            <w:webHidden/>
          </w:rPr>
          <w:delText>101</w:delText>
        </w:r>
        <w:r w:rsidR="00B8428B" w:rsidDel="006E32D5">
          <w:rPr>
            <w:noProof/>
            <w:webHidden/>
          </w:rPr>
          <w:fldChar w:fldCharType="end"/>
        </w:r>
        <w:r w:rsidDel="006E32D5">
          <w:rPr>
            <w:noProof/>
          </w:rPr>
          <w:fldChar w:fldCharType="end"/>
        </w:r>
      </w:del>
    </w:p>
    <w:p w14:paraId="40D0EB86" w14:textId="4CDE3CF6" w:rsidR="00B8428B" w:rsidDel="006E32D5" w:rsidRDefault="00BD0DA7">
      <w:pPr>
        <w:pStyle w:val="TOC1"/>
        <w:tabs>
          <w:tab w:val="right" w:leader="dot" w:pos="9350"/>
        </w:tabs>
        <w:rPr>
          <w:del w:id="3676" w:author="Tom Bergeron" w:date="2020-10-08T09:27:00Z"/>
          <w:rFonts w:asciiTheme="minorHAnsi" w:eastAsiaTheme="minorEastAsia" w:hAnsiTheme="minorHAnsi" w:cstheme="minorBidi"/>
          <w:b w:val="0"/>
          <w:caps w:val="0"/>
          <w:noProof/>
          <w:sz w:val="22"/>
          <w:szCs w:val="22"/>
        </w:rPr>
      </w:pPr>
      <w:del w:id="3677" w:author="Tom Bergeron" w:date="2020-10-08T09:27:00Z">
        <w:r w:rsidDel="006E32D5">
          <w:fldChar w:fldCharType="begin"/>
        </w:r>
        <w:r w:rsidDel="006E32D5">
          <w:delInstrText xml:space="preserve"> HYPERLINK \l "_Toc532836381" </w:delInstrText>
        </w:r>
        <w:r w:rsidDel="006E32D5">
          <w:fldChar w:fldCharType="separate"/>
        </w:r>
        <w:r w:rsidR="00B8428B" w:rsidRPr="008E0C2A" w:rsidDel="006E32D5">
          <w:rPr>
            <w:rStyle w:val="Hyperlink"/>
            <w:noProof/>
          </w:rPr>
          <w:delText>Alarm Relay</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_Toc532836381 \h </w:delInstrText>
        </w:r>
        <w:r w:rsidR="00B8428B" w:rsidDel="006E32D5">
          <w:rPr>
            <w:noProof/>
            <w:webHidden/>
          </w:rPr>
        </w:r>
        <w:r w:rsidR="00B8428B" w:rsidDel="006E32D5">
          <w:rPr>
            <w:noProof/>
            <w:webHidden/>
          </w:rPr>
          <w:fldChar w:fldCharType="separate"/>
        </w:r>
        <w:r w:rsidR="000C727E" w:rsidDel="006E32D5">
          <w:rPr>
            <w:noProof/>
            <w:webHidden/>
          </w:rPr>
          <w:delText>103</w:delText>
        </w:r>
        <w:r w:rsidR="00B8428B" w:rsidDel="006E32D5">
          <w:rPr>
            <w:noProof/>
            <w:webHidden/>
          </w:rPr>
          <w:fldChar w:fldCharType="end"/>
        </w:r>
        <w:r w:rsidDel="006E32D5">
          <w:rPr>
            <w:noProof/>
          </w:rPr>
          <w:fldChar w:fldCharType="end"/>
        </w:r>
      </w:del>
    </w:p>
    <w:p w14:paraId="29E83D69" w14:textId="1284CD5B" w:rsidR="00B8428B" w:rsidDel="006E32D5" w:rsidRDefault="00BD0DA7">
      <w:pPr>
        <w:pStyle w:val="TOC1"/>
        <w:tabs>
          <w:tab w:val="right" w:leader="dot" w:pos="9350"/>
        </w:tabs>
        <w:rPr>
          <w:del w:id="3678" w:author="Tom Bergeron" w:date="2020-10-08T09:27:00Z"/>
          <w:rStyle w:val="Hyperlink"/>
          <w:noProof/>
        </w:rPr>
      </w:pPr>
      <w:del w:id="3679" w:author="Tom Bergeron" w:date="2020-10-08T09:27:00Z">
        <w:r w:rsidDel="006E32D5">
          <w:fldChar w:fldCharType="begin"/>
        </w:r>
        <w:r w:rsidDel="006E32D5">
          <w:delInstrText xml:space="preserve"> HYPERLINK \l "_Toc532836382" </w:delInstrText>
        </w:r>
        <w:r w:rsidDel="006E32D5">
          <w:fldChar w:fldCharType="separate"/>
        </w:r>
        <w:r w:rsidR="00B8428B" w:rsidRPr="008E0C2A" w:rsidDel="006E32D5">
          <w:rPr>
            <w:rStyle w:val="Hyperlink"/>
            <w:noProof/>
          </w:rPr>
          <w:delText>Light Tower</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_Toc532836382 \h </w:delInstrText>
        </w:r>
        <w:r w:rsidR="00B8428B" w:rsidDel="006E32D5">
          <w:rPr>
            <w:noProof/>
            <w:webHidden/>
          </w:rPr>
        </w:r>
        <w:r w:rsidR="00B8428B" w:rsidDel="006E32D5">
          <w:rPr>
            <w:noProof/>
            <w:webHidden/>
          </w:rPr>
          <w:fldChar w:fldCharType="separate"/>
        </w:r>
        <w:r w:rsidR="000C727E" w:rsidDel="006E32D5">
          <w:rPr>
            <w:noProof/>
            <w:webHidden/>
          </w:rPr>
          <w:delText>103</w:delText>
        </w:r>
        <w:r w:rsidR="00B8428B" w:rsidDel="006E32D5">
          <w:rPr>
            <w:noProof/>
            <w:webHidden/>
          </w:rPr>
          <w:fldChar w:fldCharType="end"/>
        </w:r>
        <w:r w:rsidDel="006E32D5">
          <w:rPr>
            <w:noProof/>
          </w:rPr>
          <w:fldChar w:fldCharType="end"/>
        </w:r>
      </w:del>
    </w:p>
    <w:p w14:paraId="71FF5946" w14:textId="0BC6E1BF" w:rsidR="00B8428B" w:rsidDel="006E32D5" w:rsidRDefault="00B8428B" w:rsidP="00737029">
      <w:pPr>
        <w:pStyle w:val="TOC2"/>
        <w:rPr>
          <w:del w:id="3680" w:author="Tom Bergeron" w:date="2020-10-08T09:27:00Z"/>
          <w:rFonts w:eastAsiaTheme="minorEastAsia"/>
          <w:noProof/>
        </w:rPr>
      </w:pPr>
    </w:p>
    <w:p w14:paraId="59BE616E" w14:textId="67CF0D03" w:rsidR="00B8428B" w:rsidRPr="00737029" w:rsidDel="006E32D5" w:rsidRDefault="00B8428B" w:rsidP="00737029">
      <w:pPr>
        <w:rPr>
          <w:del w:id="3681" w:author="Tom Bergeron" w:date="2020-10-08T09:27:00Z"/>
          <w:rFonts w:eastAsiaTheme="minorEastAsia"/>
          <w:b/>
          <w:caps/>
          <w:noProof/>
        </w:rPr>
      </w:pPr>
    </w:p>
    <w:p w14:paraId="4D88B4CB" w14:textId="353CBD33" w:rsidR="00B8428B" w:rsidDel="006E32D5" w:rsidRDefault="00BD0DA7">
      <w:pPr>
        <w:pStyle w:val="TOC1"/>
        <w:tabs>
          <w:tab w:val="right" w:leader="dot" w:pos="9350"/>
        </w:tabs>
        <w:rPr>
          <w:del w:id="3682" w:author="Tom Bergeron" w:date="2020-10-08T09:27:00Z"/>
          <w:rFonts w:asciiTheme="minorHAnsi" w:eastAsiaTheme="minorEastAsia" w:hAnsiTheme="minorHAnsi" w:cstheme="minorBidi"/>
          <w:b w:val="0"/>
          <w:caps w:val="0"/>
          <w:noProof/>
          <w:sz w:val="22"/>
          <w:szCs w:val="22"/>
        </w:rPr>
      </w:pPr>
      <w:del w:id="3683" w:author="Tom Bergeron" w:date="2020-10-08T09:27:00Z">
        <w:r w:rsidDel="006E32D5">
          <w:fldChar w:fldCharType="begin"/>
        </w:r>
        <w:r w:rsidDel="006E32D5">
          <w:delInstrText xml:space="preserve"> HYPERLINK \l "_Toc532836383" </w:delInstrText>
        </w:r>
        <w:r w:rsidDel="006E32D5">
          <w:fldChar w:fldCharType="separate"/>
        </w:r>
        <w:r w:rsidR="00B8428B" w:rsidRPr="008E0C2A" w:rsidDel="006E32D5">
          <w:rPr>
            <w:rStyle w:val="Hyperlink"/>
            <w:noProof/>
          </w:rPr>
          <w:delText>Appendix A: The Process Window Index</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_Toc532836383 \h </w:delInstrText>
        </w:r>
        <w:r w:rsidR="00B8428B" w:rsidDel="006E32D5">
          <w:rPr>
            <w:noProof/>
            <w:webHidden/>
          </w:rPr>
        </w:r>
        <w:r w:rsidR="00B8428B" w:rsidDel="006E32D5">
          <w:rPr>
            <w:noProof/>
            <w:webHidden/>
          </w:rPr>
          <w:fldChar w:fldCharType="separate"/>
        </w:r>
        <w:r w:rsidR="000C727E" w:rsidDel="006E32D5">
          <w:rPr>
            <w:noProof/>
            <w:webHidden/>
          </w:rPr>
          <w:delText>104</w:delText>
        </w:r>
        <w:r w:rsidR="00B8428B" w:rsidDel="006E32D5">
          <w:rPr>
            <w:noProof/>
            <w:webHidden/>
          </w:rPr>
          <w:fldChar w:fldCharType="end"/>
        </w:r>
        <w:r w:rsidDel="006E32D5">
          <w:rPr>
            <w:noProof/>
          </w:rPr>
          <w:fldChar w:fldCharType="end"/>
        </w:r>
      </w:del>
    </w:p>
    <w:p w14:paraId="108CACCF" w14:textId="0B699DCA" w:rsidR="00B8428B" w:rsidDel="006E32D5" w:rsidRDefault="00BD0DA7">
      <w:pPr>
        <w:pStyle w:val="TOC1"/>
        <w:tabs>
          <w:tab w:val="right" w:leader="dot" w:pos="9350"/>
        </w:tabs>
        <w:rPr>
          <w:del w:id="3684" w:author="Tom Bergeron" w:date="2020-10-08T09:27:00Z"/>
          <w:rFonts w:asciiTheme="minorHAnsi" w:eastAsiaTheme="minorEastAsia" w:hAnsiTheme="minorHAnsi" w:cstheme="minorBidi"/>
          <w:b w:val="0"/>
          <w:caps w:val="0"/>
          <w:noProof/>
          <w:sz w:val="22"/>
          <w:szCs w:val="22"/>
        </w:rPr>
      </w:pPr>
      <w:del w:id="3685" w:author="Tom Bergeron" w:date="2020-10-08T09:27:00Z">
        <w:r w:rsidDel="006E32D5">
          <w:fldChar w:fldCharType="begin"/>
        </w:r>
        <w:r w:rsidDel="006E32D5">
          <w:delInstrText xml:space="preserve"> HYPERLINK \l "_Toc532836384" </w:delInstrText>
        </w:r>
        <w:r w:rsidDel="006E32D5">
          <w:fldChar w:fldCharType="separate"/>
        </w:r>
        <w:r w:rsidR="00B8428B" w:rsidRPr="008E0C2A" w:rsidDel="006E32D5">
          <w:rPr>
            <w:rStyle w:val="Hyperlink"/>
            <w:noProof/>
          </w:rPr>
          <w:delText>Appendix B: Recalculating Zone Delta Limits From Navigator/Auto-Focus Predictions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_Toc532836384 \h </w:delInstrText>
        </w:r>
        <w:r w:rsidR="00B8428B" w:rsidDel="006E32D5">
          <w:rPr>
            <w:noProof/>
            <w:webHidden/>
          </w:rPr>
        </w:r>
        <w:r w:rsidR="00B8428B" w:rsidDel="006E32D5">
          <w:rPr>
            <w:noProof/>
            <w:webHidden/>
          </w:rPr>
          <w:fldChar w:fldCharType="separate"/>
        </w:r>
        <w:r w:rsidR="000C727E" w:rsidDel="006E32D5">
          <w:rPr>
            <w:noProof/>
            <w:webHidden/>
          </w:rPr>
          <w:delText>107</w:delText>
        </w:r>
        <w:r w:rsidR="00B8428B" w:rsidDel="006E32D5">
          <w:rPr>
            <w:noProof/>
            <w:webHidden/>
          </w:rPr>
          <w:fldChar w:fldCharType="end"/>
        </w:r>
        <w:r w:rsidDel="006E32D5">
          <w:rPr>
            <w:noProof/>
          </w:rPr>
          <w:fldChar w:fldCharType="end"/>
        </w:r>
      </w:del>
    </w:p>
    <w:p w14:paraId="7FCE4B99" w14:textId="46F39D40" w:rsidR="00B8428B" w:rsidDel="006E32D5" w:rsidRDefault="00BD0DA7">
      <w:pPr>
        <w:pStyle w:val="TOC1"/>
        <w:tabs>
          <w:tab w:val="right" w:leader="dot" w:pos="9350"/>
        </w:tabs>
        <w:rPr>
          <w:del w:id="3686" w:author="Tom Bergeron" w:date="2020-10-08T09:27:00Z"/>
          <w:rStyle w:val="Hyperlink"/>
          <w:noProof/>
        </w:rPr>
      </w:pPr>
      <w:del w:id="3687" w:author="Tom Bergeron" w:date="2020-10-08T09:27:00Z">
        <w:r w:rsidDel="006E32D5">
          <w:fldChar w:fldCharType="begin"/>
        </w:r>
        <w:r w:rsidDel="006E32D5">
          <w:delInstrText xml:space="preserve"> HYPERLINK \l "_Toc532836385" </w:delInstrText>
        </w:r>
        <w:r w:rsidDel="006E32D5">
          <w:fldChar w:fldCharType="separate"/>
        </w:r>
        <w:r w:rsidR="00B8428B" w:rsidRPr="008E0C2A" w:rsidDel="006E32D5">
          <w:rPr>
            <w:rStyle w:val="Hyperlink"/>
            <w:noProof/>
          </w:rPr>
          <w:delText>Appendix C: Configuration Program</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_Toc532836385 \h </w:delInstrText>
        </w:r>
        <w:r w:rsidR="00B8428B" w:rsidDel="006E32D5">
          <w:rPr>
            <w:noProof/>
            <w:webHidden/>
          </w:rPr>
        </w:r>
        <w:r w:rsidR="00B8428B" w:rsidDel="006E32D5">
          <w:rPr>
            <w:noProof/>
            <w:webHidden/>
          </w:rPr>
          <w:fldChar w:fldCharType="separate"/>
        </w:r>
        <w:r w:rsidR="000C727E" w:rsidDel="006E32D5">
          <w:rPr>
            <w:noProof/>
            <w:webHidden/>
          </w:rPr>
          <w:delText>111</w:delText>
        </w:r>
        <w:r w:rsidR="00B8428B" w:rsidDel="006E32D5">
          <w:rPr>
            <w:noProof/>
            <w:webHidden/>
          </w:rPr>
          <w:fldChar w:fldCharType="end"/>
        </w:r>
        <w:r w:rsidDel="006E32D5">
          <w:rPr>
            <w:noProof/>
          </w:rPr>
          <w:fldChar w:fldCharType="end"/>
        </w:r>
      </w:del>
    </w:p>
    <w:p w14:paraId="3659E82D" w14:textId="0AE46C4E" w:rsidR="00B8428B" w:rsidDel="006E32D5" w:rsidRDefault="00B8428B" w:rsidP="00737029">
      <w:pPr>
        <w:pStyle w:val="TOC2"/>
        <w:rPr>
          <w:del w:id="3688" w:author="Tom Bergeron" w:date="2020-10-08T09:27:00Z"/>
          <w:rFonts w:eastAsiaTheme="minorEastAsia"/>
          <w:noProof/>
        </w:rPr>
      </w:pPr>
    </w:p>
    <w:p w14:paraId="7B938648" w14:textId="781BADD2" w:rsidR="00B8428B" w:rsidRPr="00737029" w:rsidDel="006E32D5" w:rsidRDefault="00B8428B" w:rsidP="00737029">
      <w:pPr>
        <w:rPr>
          <w:del w:id="3689" w:author="Tom Bergeron" w:date="2020-10-08T09:27:00Z"/>
          <w:rFonts w:eastAsiaTheme="minorEastAsia"/>
          <w:b/>
          <w:caps/>
          <w:noProof/>
        </w:rPr>
      </w:pPr>
    </w:p>
    <w:p w14:paraId="28373AF3" w14:textId="7014D425" w:rsidR="00B8428B" w:rsidDel="006E32D5" w:rsidRDefault="00BD0DA7">
      <w:pPr>
        <w:pStyle w:val="TOC1"/>
        <w:tabs>
          <w:tab w:val="right" w:leader="dot" w:pos="9350"/>
        </w:tabs>
        <w:rPr>
          <w:del w:id="3690" w:author="Tom Bergeron" w:date="2020-10-08T09:27:00Z"/>
          <w:rFonts w:asciiTheme="minorHAnsi" w:eastAsiaTheme="minorEastAsia" w:hAnsiTheme="minorHAnsi" w:cstheme="minorBidi"/>
          <w:b w:val="0"/>
          <w:caps w:val="0"/>
          <w:noProof/>
          <w:sz w:val="22"/>
          <w:szCs w:val="22"/>
        </w:rPr>
      </w:pPr>
      <w:del w:id="3691" w:author="Tom Bergeron" w:date="2020-10-08T09:27:00Z">
        <w:r w:rsidDel="006E32D5">
          <w:fldChar w:fldCharType="begin"/>
        </w:r>
        <w:r w:rsidDel="006E32D5">
          <w:delInstrText xml:space="preserve"> HYPERLINK \l "_Toc532836386" </w:delInstrText>
        </w:r>
        <w:r w:rsidDel="006E32D5">
          <w:fldChar w:fldCharType="separate"/>
        </w:r>
        <w:r w:rsidR="00B8428B" w:rsidRPr="008E0C2A" w:rsidDel="006E32D5">
          <w:rPr>
            <w:rStyle w:val="Hyperlink"/>
            <w:noProof/>
          </w:rPr>
          <w:delText>Contact Us</w:delText>
        </w:r>
        <w:r w:rsidR="00B8428B" w:rsidDel="006E32D5">
          <w:rPr>
            <w:noProof/>
            <w:webHidden/>
          </w:rPr>
          <w:tab/>
        </w:r>
        <w:r w:rsidR="00B8428B" w:rsidDel="006E32D5">
          <w:rPr>
            <w:noProof/>
            <w:webHidden/>
          </w:rPr>
          <w:fldChar w:fldCharType="begin"/>
        </w:r>
        <w:r w:rsidR="00B8428B" w:rsidDel="006E32D5">
          <w:rPr>
            <w:noProof/>
            <w:webHidden/>
          </w:rPr>
          <w:delInstrText xml:space="preserve"> PAGEREF _Toc532836386 \h </w:delInstrText>
        </w:r>
        <w:r w:rsidR="00B8428B" w:rsidDel="006E32D5">
          <w:rPr>
            <w:noProof/>
            <w:webHidden/>
          </w:rPr>
        </w:r>
        <w:r w:rsidR="00B8428B" w:rsidDel="006E32D5">
          <w:rPr>
            <w:noProof/>
            <w:webHidden/>
          </w:rPr>
          <w:fldChar w:fldCharType="separate"/>
        </w:r>
        <w:r w:rsidR="000C727E" w:rsidDel="006E32D5">
          <w:rPr>
            <w:noProof/>
            <w:webHidden/>
          </w:rPr>
          <w:delText>123</w:delText>
        </w:r>
        <w:r w:rsidR="00B8428B" w:rsidDel="006E32D5">
          <w:rPr>
            <w:noProof/>
            <w:webHidden/>
          </w:rPr>
          <w:fldChar w:fldCharType="end"/>
        </w:r>
        <w:r w:rsidDel="006E32D5">
          <w:rPr>
            <w:noProof/>
          </w:rPr>
          <w:fldChar w:fldCharType="end"/>
        </w:r>
      </w:del>
    </w:p>
    <w:p w14:paraId="1A0B181C" w14:textId="30C406D8" w:rsidR="00DC71E4" w:rsidDel="006E32D5" w:rsidRDefault="006710B0" w:rsidP="006E32D5">
      <w:pPr>
        <w:pStyle w:val="TOC1"/>
        <w:tabs>
          <w:tab w:val="right" w:leader="dot" w:pos="9350"/>
        </w:tabs>
        <w:rPr>
          <w:del w:id="3692" w:author="Tom Bergeron" w:date="2020-10-08T09:27:00Z"/>
        </w:rPr>
        <w:pPrChange w:id="3693" w:author="Tom Bergeron" w:date="2020-10-08T09:27:00Z">
          <w:pPr/>
        </w:pPrChange>
      </w:pPr>
      <w:del w:id="3694" w:author="Tom Bergeron" w:date="2020-10-08T09:27:00Z">
        <w:r w:rsidDel="006E32D5">
          <w:fldChar w:fldCharType="end"/>
        </w:r>
        <w:bookmarkStart w:id="3695" w:name="_Toc329853011"/>
        <w:bookmarkStart w:id="3696" w:name="_Toc329863369"/>
        <w:bookmarkStart w:id="3697" w:name="_Toc331173641"/>
        <w:bookmarkStart w:id="3698" w:name="_Toc332179177"/>
        <w:bookmarkStart w:id="3699" w:name="_Toc332208411"/>
        <w:bookmarkStart w:id="3700" w:name="_Toc332208747"/>
        <w:bookmarkStart w:id="3701" w:name="_Toc332273993"/>
        <w:bookmarkStart w:id="3702" w:name="_Toc394411672"/>
        <w:bookmarkStart w:id="3703" w:name="_Toc394486310"/>
        <w:bookmarkStart w:id="3704" w:name="_Toc394583240"/>
        <w:bookmarkStart w:id="3705" w:name="_Toc394583396"/>
        <w:bookmarkStart w:id="3706" w:name="_Toc468168374"/>
      </w:del>
    </w:p>
    <w:p w14:paraId="36A89C26" w14:textId="30569014" w:rsidR="00DC71E4" w:rsidRDefault="00DC71E4" w:rsidP="006E32D5">
      <w:pPr>
        <w:pStyle w:val="TOC1"/>
        <w:tabs>
          <w:tab w:val="right" w:leader="dot" w:pos="9350"/>
        </w:tabs>
        <w:rPr>
          <w:rFonts w:cs="Arial"/>
          <w:sz w:val="32"/>
          <w:szCs w:val="28"/>
        </w:rPr>
        <w:pPrChange w:id="3707" w:author="Tom Bergeron" w:date="2020-10-08T09:27:00Z">
          <w:pPr/>
        </w:pPrChange>
      </w:pPr>
      <w:del w:id="3708" w:author="Tom Bergeron" w:date="2020-10-08T09:27:00Z">
        <w:r w:rsidDel="006E32D5">
          <w:br w:type="page"/>
        </w:r>
      </w:del>
    </w:p>
    <w:p w14:paraId="7D7B3D8F" w14:textId="77777777" w:rsidR="00806DB4" w:rsidRPr="00AD4DC4" w:rsidRDefault="00754243" w:rsidP="0026146F">
      <w:pPr>
        <w:pStyle w:val="Heading1"/>
      </w:pPr>
      <w:bookmarkStart w:id="3709" w:name="_Toc469042019"/>
      <w:bookmarkStart w:id="3710" w:name="_Toc469043156"/>
      <w:bookmarkStart w:id="3711" w:name="_Toc469043736"/>
      <w:bookmarkStart w:id="3712" w:name="_Toc469043838"/>
      <w:bookmarkStart w:id="3713" w:name="_Toc469045037"/>
      <w:bookmarkStart w:id="3714" w:name="_Toc469612930"/>
      <w:bookmarkStart w:id="3715" w:name="_Toc491175110"/>
      <w:bookmarkStart w:id="3716" w:name="_Toc491264019"/>
      <w:bookmarkStart w:id="3717" w:name="_Toc491337697"/>
      <w:bookmarkStart w:id="3718" w:name="_Toc491338032"/>
      <w:bookmarkStart w:id="3719" w:name="_Toc491414008"/>
      <w:bookmarkStart w:id="3720" w:name="_Toc532836373"/>
      <w:bookmarkStart w:id="3721" w:name="_Toc532855779"/>
      <w:bookmarkStart w:id="3722" w:name="_Toc532856641"/>
      <w:bookmarkStart w:id="3723" w:name="_Toc53042061"/>
      <w:bookmarkStart w:id="3724" w:name="_Toc53042223"/>
      <w:bookmarkStart w:id="3725" w:name="_Toc53042408"/>
      <w:bookmarkStart w:id="3726" w:name="_Toc53042492"/>
      <w:r w:rsidRPr="00AD4DC4">
        <w:lastRenderedPageBreak/>
        <w:t>Software Options</w:t>
      </w:r>
      <w:bookmarkEnd w:id="3695"/>
      <w:bookmarkEnd w:id="3696"/>
      <w:bookmarkEnd w:id="3697"/>
      <w:bookmarkEnd w:id="3698"/>
      <w:bookmarkEnd w:id="3699"/>
      <w:bookmarkEnd w:id="3700"/>
      <w:bookmarkEnd w:id="3701"/>
      <w:bookmarkEnd w:id="3702"/>
      <w:bookmarkEnd w:id="3703"/>
      <w:bookmarkEnd w:id="3704"/>
      <w:bookmarkEnd w:id="3705"/>
      <w:bookmarkEnd w:id="3706"/>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p>
    <w:p w14:paraId="7BF59C65" w14:textId="7A62C56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009E0697" w:rsidRPr="00AD4DC4">
        <w:rPr>
          <w:i/>
        </w:rPr>
        <w:t>Navigator</w:t>
      </w:r>
      <w:r w:rsidR="009E0697">
        <w:rPr>
          <w:i/>
        </w:rPr>
        <w:t xml:space="preserve"> Power</w:t>
      </w:r>
      <w:r w:rsidR="009E0697">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3727" w:name="_Toc469043157"/>
      <w:bookmarkStart w:id="3728" w:name="_Toc469043737"/>
      <w:bookmarkStart w:id="3729" w:name="_Toc469045038"/>
      <w:bookmarkStart w:id="3730" w:name="_Toc469612931"/>
      <w:bookmarkStart w:id="3731" w:name="_Toc491175111"/>
      <w:bookmarkStart w:id="3732" w:name="_Toc491264020"/>
      <w:bookmarkStart w:id="3733" w:name="_Toc491337698"/>
      <w:bookmarkStart w:id="3734" w:name="_Toc491338033"/>
      <w:bookmarkStart w:id="3735" w:name="_Toc532855780"/>
      <w:bookmarkStart w:id="3736" w:name="_Toc532856642"/>
      <w:bookmarkStart w:id="3737" w:name="_Toc53042062"/>
      <w:bookmarkStart w:id="3738" w:name="_Toc53042224"/>
      <w:bookmarkStart w:id="3739" w:name="_Toc53042409"/>
      <w:r w:rsidRPr="00A94A01">
        <w:t>Navigator</w:t>
      </w:r>
      <w:bookmarkEnd w:id="3727"/>
      <w:bookmarkEnd w:id="3728"/>
      <w:bookmarkEnd w:id="3729"/>
      <w:bookmarkEnd w:id="3730"/>
      <w:bookmarkEnd w:id="3731"/>
      <w:bookmarkEnd w:id="3732"/>
      <w:bookmarkEnd w:id="3733"/>
      <w:bookmarkEnd w:id="3734"/>
      <w:bookmarkEnd w:id="3735"/>
      <w:bookmarkEnd w:id="3736"/>
      <w:bookmarkEnd w:id="3737"/>
      <w:bookmarkEnd w:id="3738"/>
      <w:bookmarkEnd w:id="3739"/>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740" w:name="_Toc469043158"/>
      <w:bookmarkStart w:id="3741" w:name="_Toc469043738"/>
      <w:bookmarkStart w:id="3742" w:name="_Toc469045039"/>
      <w:bookmarkStart w:id="3743" w:name="_Toc469612932"/>
      <w:bookmarkStart w:id="3744" w:name="_Toc491175112"/>
      <w:bookmarkStart w:id="3745" w:name="_Toc491264021"/>
      <w:bookmarkStart w:id="3746" w:name="_Toc491337699"/>
      <w:bookmarkStart w:id="3747" w:name="_Toc491338034"/>
      <w:bookmarkStart w:id="3748" w:name="_Toc532855781"/>
      <w:bookmarkStart w:id="3749" w:name="_Toc532856643"/>
      <w:bookmarkStart w:id="3750" w:name="_Toc84240638"/>
      <w:bookmarkStart w:id="3751" w:name="_Toc141866639"/>
      <w:bookmarkStart w:id="3752" w:name="_Toc119468055"/>
      <w:bookmarkStart w:id="3753" w:name="_Toc53042063"/>
      <w:bookmarkStart w:id="3754" w:name="_Toc53042225"/>
      <w:bookmarkStart w:id="3755" w:name="_Toc53042410"/>
      <w:r>
        <w:t>Auto-Focus</w:t>
      </w:r>
      <w:bookmarkEnd w:id="3740"/>
      <w:bookmarkEnd w:id="3741"/>
      <w:bookmarkEnd w:id="3742"/>
      <w:bookmarkEnd w:id="3743"/>
      <w:bookmarkEnd w:id="3744"/>
      <w:bookmarkEnd w:id="3745"/>
      <w:bookmarkEnd w:id="3746"/>
      <w:bookmarkEnd w:id="3747"/>
      <w:bookmarkEnd w:id="3748"/>
      <w:bookmarkEnd w:id="3749"/>
      <w:bookmarkEnd w:id="3753"/>
      <w:bookmarkEnd w:id="3754"/>
      <w:bookmarkEnd w:id="3755"/>
      <w:r>
        <w:t xml:space="preserve"> </w:t>
      </w:r>
      <w:bookmarkEnd w:id="3750"/>
      <w:bookmarkEnd w:id="3751"/>
    </w:p>
    <w:p w14:paraId="63952024" w14:textId="0B573BDD" w:rsidR="003C1D40" w:rsidRDefault="003C1D40" w:rsidP="003C1D40">
      <w:r w:rsidRPr="00FF63FD">
        <w:rPr>
          <w:i/>
        </w:rPr>
        <w:t>Auto</w:t>
      </w:r>
      <w:r w:rsidRPr="00FF63FD">
        <w:rPr>
          <w:i/>
        </w:rPr>
        <w:noBreakHyphen/>
        <w:t>Focus</w:t>
      </w:r>
      <w:r w:rsidRPr="00D717DA">
        <w:t xml:space="preserve"> </w:t>
      </w:r>
      <w:r>
        <w:t xml:space="preserve">is </w:t>
      </w:r>
      <w:r w:rsidR="00537C19">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756" w:name="_Toc176001755"/>
      <w:bookmarkStart w:id="3757" w:name="_Toc469043159"/>
      <w:bookmarkStart w:id="3758" w:name="_Toc469043739"/>
      <w:bookmarkStart w:id="3759" w:name="_Toc469045040"/>
      <w:bookmarkStart w:id="3760" w:name="_Toc469612933"/>
      <w:bookmarkStart w:id="3761" w:name="_Toc491175113"/>
      <w:bookmarkStart w:id="3762" w:name="_Toc491264022"/>
      <w:bookmarkStart w:id="3763" w:name="_Toc491337700"/>
      <w:bookmarkStart w:id="3764" w:name="_Toc491338035"/>
      <w:bookmarkStart w:id="3765" w:name="_Toc532855782"/>
      <w:bookmarkStart w:id="3766" w:name="_Toc532856644"/>
      <w:bookmarkStart w:id="3767" w:name="_Toc53042064"/>
      <w:bookmarkStart w:id="3768" w:name="_Toc53042226"/>
      <w:bookmarkStart w:id="3769" w:name="_Toc53042411"/>
      <w:r>
        <w:t>Navigator/Auto</w:t>
      </w:r>
      <w:r>
        <w:noBreakHyphen/>
        <w:t>Focus Power</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p>
    <w:p w14:paraId="5024DEBF" w14:textId="39E2932E"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sidRPr="003E6083">
        <w:rPr>
          <w:lang w:val="en"/>
        </w:rPr>
        <w:t>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3770" w:name="_Toc469043160"/>
      <w:bookmarkStart w:id="3771" w:name="_Toc469043740"/>
      <w:bookmarkStart w:id="3772" w:name="_Toc469045041"/>
      <w:bookmarkStart w:id="3773" w:name="_Toc469612934"/>
      <w:bookmarkStart w:id="3774" w:name="_Toc491175114"/>
      <w:bookmarkStart w:id="3775" w:name="_Toc491264023"/>
      <w:bookmarkStart w:id="3776" w:name="_Toc491337701"/>
      <w:bookmarkStart w:id="3777" w:name="_Toc491338036"/>
      <w:bookmarkStart w:id="3778" w:name="_Toc532855783"/>
      <w:bookmarkStart w:id="3779" w:name="_Toc532856645"/>
      <w:bookmarkStart w:id="3780" w:name="_Toc53042065"/>
      <w:bookmarkStart w:id="3781" w:name="_Toc53042227"/>
      <w:bookmarkStart w:id="3782" w:name="_Toc53042412"/>
      <w:r w:rsidRPr="00AD4DC4">
        <w:t>Sweet Spot</w:t>
      </w:r>
      <w:bookmarkEnd w:id="3770"/>
      <w:bookmarkEnd w:id="3771"/>
      <w:bookmarkEnd w:id="3772"/>
      <w:bookmarkEnd w:id="3773"/>
      <w:bookmarkEnd w:id="3774"/>
      <w:bookmarkEnd w:id="3775"/>
      <w:bookmarkEnd w:id="3776"/>
      <w:bookmarkEnd w:id="3777"/>
      <w:bookmarkEnd w:id="3778"/>
      <w:bookmarkEnd w:id="3779"/>
      <w:bookmarkEnd w:id="3780"/>
      <w:bookmarkEnd w:id="3781"/>
      <w:bookmarkEnd w:id="3782"/>
    </w:p>
    <w:p w14:paraId="6A8FA7BC" w14:textId="7397F32B" w:rsidR="0053032A" w:rsidRPr="00AD4DC4" w:rsidRDefault="0053032A" w:rsidP="0053032A">
      <w:r w:rsidRPr="00AD4DC4">
        <w:t xml:space="preserve">The Sweet Spot feature allows you </w:t>
      </w:r>
      <w:r w:rsidR="009E0697">
        <w:t xml:space="preserve">to </w:t>
      </w:r>
      <w:r w:rsidRPr="00AD4DC4">
        <w:t>define a “non-centered”</w:t>
      </w:r>
      <w:r w:rsidR="007F7920" w:rsidRPr="00AD4DC4">
        <w:t xml:space="preserve"> target value for your statistics when creating a </w:t>
      </w:r>
      <w:r w:rsidRPr="00AD4DC4">
        <w:t>Process Window.</w:t>
      </w:r>
    </w:p>
    <w:p w14:paraId="5C2350A8" w14:textId="77777777" w:rsidR="00A653BA" w:rsidRPr="00AD4DC4" w:rsidRDefault="00A653BA">
      <w:pPr>
        <w:pStyle w:val="Heading2"/>
        <w:rPr>
          <w:lang w:val="en"/>
        </w:rPr>
      </w:pPr>
      <w:bookmarkStart w:id="3783" w:name="_Toc469043162"/>
      <w:bookmarkStart w:id="3784" w:name="_Toc469043742"/>
      <w:bookmarkStart w:id="3785" w:name="_Toc469045043"/>
      <w:bookmarkStart w:id="3786" w:name="_Toc469612936"/>
      <w:bookmarkStart w:id="3787" w:name="_Toc491175115"/>
      <w:bookmarkStart w:id="3788" w:name="_Toc491264024"/>
      <w:bookmarkStart w:id="3789" w:name="_Toc491337702"/>
      <w:bookmarkStart w:id="3790" w:name="_Toc491338037"/>
      <w:bookmarkStart w:id="3791" w:name="_Toc532855784"/>
      <w:bookmarkStart w:id="3792" w:name="_Toc532856646"/>
      <w:bookmarkStart w:id="3793" w:name="_Toc53042066"/>
      <w:bookmarkStart w:id="3794" w:name="_Toc53042228"/>
      <w:bookmarkStart w:id="3795" w:name="_Toc53042413"/>
      <w:r w:rsidRPr="00AD4DC4">
        <w:t xml:space="preserve">Statistical Process Control </w:t>
      </w:r>
      <w:r w:rsidR="00C653DF" w:rsidRPr="00AD4DC4">
        <w:t>Charts</w:t>
      </w:r>
      <w:bookmarkEnd w:id="3783"/>
      <w:bookmarkEnd w:id="3784"/>
      <w:bookmarkEnd w:id="3785"/>
      <w:bookmarkEnd w:id="3786"/>
      <w:bookmarkEnd w:id="3787"/>
      <w:bookmarkEnd w:id="3788"/>
      <w:bookmarkEnd w:id="3789"/>
      <w:bookmarkEnd w:id="3790"/>
      <w:bookmarkEnd w:id="3791"/>
      <w:bookmarkEnd w:id="3792"/>
      <w:bookmarkEnd w:id="3793"/>
      <w:bookmarkEnd w:id="3794"/>
      <w:bookmarkEnd w:id="3795"/>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3752"/>
    <w:p w14:paraId="34FD16AB" w14:textId="383D7577" w:rsidR="00882784" w:rsidRDefault="00882784" w:rsidP="003C1D40"/>
    <w:p w14:paraId="6C5B6E5E" w14:textId="77777777" w:rsidR="00882784" w:rsidRDefault="00C653DF">
      <w:pPr>
        <w:pStyle w:val="Heading2"/>
      </w:pPr>
      <w:bookmarkStart w:id="3796" w:name="_Toc469043169"/>
      <w:bookmarkStart w:id="3797" w:name="_Toc469043749"/>
      <w:bookmarkStart w:id="3798" w:name="_Toc469045050"/>
      <w:bookmarkStart w:id="3799" w:name="_Toc469612943"/>
      <w:bookmarkStart w:id="3800" w:name="_Toc491175116"/>
      <w:bookmarkStart w:id="3801" w:name="_Toc491264025"/>
      <w:bookmarkStart w:id="3802" w:name="_Toc491337703"/>
      <w:bookmarkStart w:id="3803" w:name="_Toc491338038"/>
      <w:bookmarkStart w:id="3804" w:name="_Toc532855785"/>
      <w:bookmarkStart w:id="3805" w:name="_Toc532856647"/>
      <w:bookmarkStart w:id="3806" w:name="_Toc53042067"/>
      <w:bookmarkStart w:id="3807" w:name="_Toc53042229"/>
      <w:bookmarkStart w:id="3808" w:name="_Toc53042414"/>
      <w:r w:rsidRPr="00F33B7B">
        <w:t>Live Data Output</w:t>
      </w:r>
      <w:bookmarkEnd w:id="3796"/>
      <w:bookmarkEnd w:id="3797"/>
      <w:bookmarkEnd w:id="3798"/>
      <w:bookmarkEnd w:id="3799"/>
      <w:bookmarkEnd w:id="3800"/>
      <w:bookmarkEnd w:id="3801"/>
      <w:bookmarkEnd w:id="3802"/>
      <w:bookmarkEnd w:id="3803"/>
      <w:bookmarkEnd w:id="3804"/>
      <w:bookmarkEnd w:id="3805"/>
      <w:bookmarkEnd w:id="3806"/>
      <w:bookmarkEnd w:id="3807"/>
      <w:bookmarkEnd w:id="3808"/>
    </w:p>
    <w:p w14:paraId="0AA5FA99" w14:textId="28D01C37"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3809" w:name="_Toc329853012"/>
      <w:bookmarkStart w:id="3810" w:name="_Toc329863370"/>
      <w:bookmarkStart w:id="3811" w:name="_Toc331173642"/>
      <w:bookmarkStart w:id="3812" w:name="_Toc332179178"/>
      <w:bookmarkStart w:id="3813" w:name="_Toc332208412"/>
      <w:bookmarkStart w:id="3814" w:name="_Toc332208748"/>
      <w:bookmarkStart w:id="3815" w:name="_Toc332273994"/>
      <w:bookmarkStart w:id="3816" w:name="_Toc394411673"/>
      <w:bookmarkStart w:id="3817" w:name="_Toc394486311"/>
      <w:bookmarkStart w:id="3818" w:name="_Toc394583241"/>
      <w:bookmarkStart w:id="3819" w:name="_Toc394583397"/>
      <w:bookmarkStart w:id="3820" w:name="_Toc468168375"/>
      <w:bookmarkStart w:id="3821" w:name="_Toc468175423"/>
      <w:bookmarkStart w:id="3822" w:name="_Toc468551579"/>
      <w:bookmarkStart w:id="3823" w:name="_Toc469038806"/>
      <w:bookmarkStart w:id="3824" w:name="_Toc469038861"/>
      <w:bookmarkStart w:id="3825" w:name="_Toc469042020"/>
      <w:bookmarkStart w:id="3826" w:name="_Toc469043170"/>
      <w:bookmarkStart w:id="3827" w:name="_Toc469043750"/>
      <w:bookmarkStart w:id="3828" w:name="_Toc469043839"/>
      <w:bookmarkStart w:id="3829" w:name="_Toc469045051"/>
      <w:bookmarkStart w:id="3830" w:name="_Toc469612944"/>
      <w:bookmarkStart w:id="3831" w:name="_Toc491175117"/>
      <w:bookmarkStart w:id="3832" w:name="_Toc491264026"/>
      <w:bookmarkStart w:id="3833" w:name="_Toc491337704"/>
      <w:bookmarkStart w:id="3834" w:name="_Toc491338039"/>
      <w:bookmarkStart w:id="3835" w:name="_Toc491414009"/>
      <w:bookmarkStart w:id="3836" w:name="_Toc532836374"/>
      <w:bookmarkStart w:id="3837" w:name="_Toc532855786"/>
      <w:bookmarkStart w:id="3838" w:name="_Toc532856648"/>
      <w:bookmarkStart w:id="3839" w:name="_Toc53042068"/>
      <w:bookmarkStart w:id="3840" w:name="_Toc53042230"/>
      <w:bookmarkStart w:id="3841" w:name="_Toc53042415"/>
      <w:bookmarkStart w:id="3842" w:name="_Toc53042493"/>
      <w:r>
        <w:lastRenderedPageBreak/>
        <w:t>Us</w:t>
      </w:r>
      <w:r w:rsidR="00AD4DC4">
        <w:t>e</w:t>
      </w:r>
      <w:r>
        <w:t xml:space="preserve"> Navigator</w:t>
      </w:r>
      <w:bookmarkEnd w:id="3809"/>
      <w:bookmarkEnd w:id="3810"/>
      <w:r w:rsidR="00A31873">
        <w:t xml:space="preserve"> </w:t>
      </w:r>
      <w:r w:rsidR="00AD4DC4">
        <w:t>t</w:t>
      </w:r>
      <w:r w:rsidR="006C7149">
        <w:t>o Optimize Profiles</w:t>
      </w:r>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30273" cy="2788920"/>
                    </a:xfrm>
                    <a:prstGeom prst="rect">
                      <a:avLst/>
                    </a:prstGeom>
                  </pic:spPr>
                </pic:pic>
              </a:graphicData>
            </a:graphic>
          </wp:inline>
        </w:drawing>
      </w:r>
    </w:p>
    <w:p w14:paraId="2CCDD821" w14:textId="2377C744" w:rsidR="007476D8" w:rsidRPr="00B2165D" w:rsidRDefault="007476D8" w:rsidP="00AD4DC4">
      <w:pPr>
        <w:pStyle w:val="Caption"/>
      </w:pPr>
      <w:bookmarkStart w:id="3843" w:name="_Ref185832039"/>
      <w:r w:rsidRPr="00AD4DC4">
        <w:t xml:space="preserve">Figure </w:t>
      </w:r>
      <w:fldSimple w:instr=" SEQ Figure \* ARABIC ">
        <w:ins w:id="3844" w:author="Tom Bergeron" w:date="2020-10-08T09:33:00Z">
          <w:r w:rsidR="006E32D5">
            <w:rPr>
              <w:noProof/>
            </w:rPr>
            <w:t>92</w:t>
          </w:r>
        </w:ins>
        <w:del w:id="3845" w:author="Tom Bergeron" w:date="2020-10-08T09:33:00Z">
          <w:r w:rsidR="0013342E" w:rsidDel="006E32D5">
            <w:rPr>
              <w:noProof/>
            </w:rPr>
            <w:delText>95</w:delText>
          </w:r>
        </w:del>
      </w:fldSimple>
      <w:bookmarkEnd w:id="3843"/>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619C168"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3846" w:author="Tom Bergeron" w:date="2020-10-08T09:33:00Z">
        <w:r w:rsidR="006E32D5" w:rsidRPr="00AD4DC4">
          <w:t xml:space="preserve">Figure </w:t>
        </w:r>
        <w:r w:rsidR="006E32D5">
          <w:rPr>
            <w:noProof/>
          </w:rPr>
          <w:t>92</w:t>
        </w:r>
      </w:ins>
      <w:del w:id="3847" w:author="Tom Bergeron" w:date="2020-10-08T09:33:00Z">
        <w:r w:rsidR="0013342E" w:rsidRPr="00AD4DC4" w:rsidDel="006E32D5">
          <w:delText xml:space="preserve">Figure </w:delText>
        </w:r>
        <w:r w:rsidR="0013342E" w:rsidDel="006E32D5">
          <w:rPr>
            <w:noProof/>
          </w:rPr>
          <w:delText>95</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3848"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3849" w:name="_Toc494599911"/>
      <w:bookmarkStart w:id="3850" w:name="_Toc469045052"/>
      <w:bookmarkStart w:id="3851" w:name="_Toc491338040"/>
      <w:bookmarkStart w:id="3852" w:name="_Toc532855787"/>
      <w:bookmarkStart w:id="3853" w:name="_Toc53042231"/>
      <w:bookmarkStart w:id="3854" w:name="_Toc53042416"/>
      <w:r w:rsidRPr="00673430">
        <w:t>Search Mode</w:t>
      </w:r>
      <w:bookmarkEnd w:id="3848"/>
      <w:r w:rsidRPr="00673430">
        <w:t xml:space="preserve"> </w:t>
      </w:r>
      <w:proofErr w:type="gramStart"/>
      <w:r w:rsidR="00C653DF" w:rsidRPr="00673430">
        <w:t>For</w:t>
      </w:r>
      <w:proofErr w:type="gramEnd"/>
      <w:r w:rsidR="00C653DF" w:rsidRPr="00673430">
        <w:t xml:space="preserve"> </w:t>
      </w:r>
      <w:r w:rsidRPr="00673430">
        <w:t>Optimization</w:t>
      </w:r>
      <w:bookmarkEnd w:id="3849"/>
      <w:bookmarkEnd w:id="3850"/>
      <w:bookmarkEnd w:id="3851"/>
      <w:bookmarkEnd w:id="3852"/>
      <w:bookmarkEnd w:id="3853"/>
      <w:bookmarkEnd w:id="3854"/>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758AC89"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E0697">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3855" w:name="_Toc469045053"/>
      <w:bookmarkStart w:id="3856" w:name="_Toc491338041"/>
      <w:bookmarkStart w:id="3857" w:name="_Toc532855788"/>
      <w:bookmarkStart w:id="3858" w:name="_Toc53042232"/>
      <w:bookmarkStart w:id="3859" w:name="_Toc53042417"/>
      <w:r>
        <w:t>Conveyor Speed Constraints</w:t>
      </w:r>
      <w:bookmarkEnd w:id="3855"/>
      <w:bookmarkEnd w:id="3856"/>
      <w:bookmarkEnd w:id="3857"/>
      <w:bookmarkEnd w:id="3858"/>
      <w:bookmarkEnd w:id="3859"/>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Allow Conveyor Speed to Change feature is selected, these options will be available.</w:t>
      </w:r>
    </w:p>
    <w:p w14:paraId="11B962B1" w14:textId="22337670" w:rsidR="007476D8" w:rsidRPr="00673430" w:rsidRDefault="00D63F7B" w:rsidP="007476D8">
      <w:pPr>
        <w:pStyle w:val="ListContinue"/>
      </w:pPr>
      <w:ins w:id="3860" w:author="Tom Bergeron" w:date="2020-09-29T16:09:00Z">
        <w:r>
          <w:rPr>
            <w:b/>
          </w:rPr>
          <w:t>Minimum</w:t>
        </w:r>
      </w:ins>
      <w:del w:id="3861" w:author="Tom Bergeron" w:date="2020-09-29T16:09:00Z">
        <w:r w:rsidR="007476D8" w:rsidRPr="00673430" w:rsidDel="00D63F7B">
          <w:rPr>
            <w:b/>
          </w:rPr>
          <w:delText>Low</w:delText>
        </w:r>
      </w:del>
      <w:r w:rsidR="007476D8" w:rsidRPr="00673430">
        <w:t xml:space="preserve"> – Select </w:t>
      </w:r>
      <w:ins w:id="3862" w:author="Tom Bergeron" w:date="2020-09-29T16:09:00Z">
        <w:r>
          <w:t>slowest</w:t>
        </w:r>
      </w:ins>
      <w:del w:id="3863" w:author="Tom Bergeron" w:date="2020-09-29T16:09:00Z">
        <w:r w:rsidR="007476D8" w:rsidRPr="00673430" w:rsidDel="00D63F7B">
          <w:delText>the minimum</w:delText>
        </w:r>
      </w:del>
      <w:r w:rsidR="007476D8" w:rsidRPr="00673430">
        <w:t xml:space="preserve"> conveyor speed you would like Navigator to recommend for new products.</w:t>
      </w:r>
    </w:p>
    <w:p w14:paraId="100BD86D" w14:textId="26B5861A" w:rsidR="007476D8" w:rsidRDefault="00D63F7B" w:rsidP="007476D8">
      <w:pPr>
        <w:ind w:firstLine="360"/>
      </w:pPr>
      <w:ins w:id="3864" w:author="Tom Bergeron" w:date="2020-09-29T16:09:00Z">
        <w:r>
          <w:rPr>
            <w:b/>
          </w:rPr>
          <w:t>Maximum</w:t>
        </w:r>
      </w:ins>
      <w:del w:id="3865" w:author="Tom Bergeron" w:date="2020-09-29T16:09:00Z">
        <w:r w:rsidR="007476D8" w:rsidRPr="00673430" w:rsidDel="00D63F7B">
          <w:rPr>
            <w:b/>
          </w:rPr>
          <w:delText>High</w:delText>
        </w:r>
      </w:del>
      <w:r w:rsidR="007476D8" w:rsidRPr="00673430">
        <w:t xml:space="preserve"> - Select the </w:t>
      </w:r>
      <w:proofErr w:type="spellStart"/>
      <w:ins w:id="3866" w:author="Tom Bergeron" w:date="2020-09-29T16:10:00Z">
        <w:r>
          <w:t>fastet</w:t>
        </w:r>
      </w:ins>
      <w:proofErr w:type="spellEnd"/>
      <w:del w:id="3867" w:author="Tom Bergeron" w:date="2020-09-29T16:10:00Z">
        <w:r w:rsidR="007476D8" w:rsidRPr="00673430" w:rsidDel="00D63F7B">
          <w:delText>maximum</w:delText>
        </w:r>
      </w:del>
      <w:r w:rsidR="007476D8" w:rsidRPr="00673430">
        <w:t xml:space="preserve"> conveyor speed you would like Navigator to recommend for new products.</w:t>
      </w:r>
    </w:p>
    <w:p w14:paraId="317A82F3" w14:textId="77777777" w:rsidR="00806DB4" w:rsidRDefault="00AD4DC4" w:rsidP="0026146F">
      <w:pPr>
        <w:pStyle w:val="Heading1"/>
      </w:pPr>
      <w:bookmarkStart w:id="3868" w:name="_Toc329853013"/>
      <w:bookmarkStart w:id="3869" w:name="_Toc329863371"/>
      <w:bookmarkStart w:id="3870" w:name="_Toc331173643"/>
      <w:bookmarkStart w:id="3871" w:name="_Toc332179179"/>
      <w:bookmarkStart w:id="3872" w:name="_Toc332208413"/>
      <w:bookmarkStart w:id="3873" w:name="_Toc332208749"/>
      <w:bookmarkStart w:id="3874" w:name="_Toc332273995"/>
      <w:bookmarkStart w:id="3875" w:name="_Toc394411674"/>
      <w:bookmarkStart w:id="3876" w:name="_Toc394486312"/>
      <w:bookmarkStart w:id="3877" w:name="_Toc394583242"/>
      <w:bookmarkStart w:id="3878" w:name="_Toc394583398"/>
      <w:bookmarkStart w:id="3879" w:name="_Toc468168376"/>
      <w:bookmarkStart w:id="3880" w:name="_Toc468175424"/>
      <w:bookmarkStart w:id="3881" w:name="_Toc468551580"/>
      <w:bookmarkStart w:id="3882" w:name="_Toc469038807"/>
      <w:bookmarkStart w:id="3883" w:name="_Toc469038862"/>
      <w:bookmarkStart w:id="3884" w:name="_Toc469042021"/>
      <w:bookmarkStart w:id="3885" w:name="_Toc469043171"/>
      <w:bookmarkStart w:id="3886" w:name="_Toc469043751"/>
      <w:bookmarkStart w:id="3887" w:name="_Toc469043840"/>
      <w:bookmarkStart w:id="3888" w:name="_Toc469045054"/>
      <w:bookmarkStart w:id="3889" w:name="_Toc469612945"/>
      <w:bookmarkStart w:id="3890" w:name="_Toc491175118"/>
      <w:bookmarkStart w:id="3891" w:name="_Toc491264027"/>
      <w:bookmarkStart w:id="3892" w:name="_Toc491337705"/>
      <w:bookmarkStart w:id="3893" w:name="_Toc491338042"/>
      <w:bookmarkStart w:id="3894" w:name="_Toc491414010"/>
      <w:bookmarkStart w:id="3895" w:name="_Toc532836375"/>
      <w:bookmarkStart w:id="3896" w:name="_Toc532855789"/>
      <w:bookmarkStart w:id="3897" w:name="_Toc532856649"/>
      <w:bookmarkStart w:id="3898" w:name="_Toc53042069"/>
      <w:bookmarkStart w:id="3899" w:name="_Toc53042233"/>
      <w:bookmarkStart w:id="3900" w:name="_Toc53042418"/>
      <w:bookmarkStart w:id="3901" w:name="_Toc53042494"/>
      <w:r>
        <w:lastRenderedPageBreak/>
        <w:t xml:space="preserve">Use </w:t>
      </w:r>
      <w:r w:rsidR="006C7149">
        <w:t>Auto-Focus</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p>
    <w:p w14:paraId="43FE6457" w14:textId="0694F8F3" w:rsidR="003B58BD" w:rsidRDefault="003B58BD">
      <w:pPr>
        <w:pStyle w:val="Heading2"/>
      </w:pPr>
      <w:bookmarkStart w:id="3902" w:name="_Toc119468076"/>
      <w:bookmarkStart w:id="3903" w:name="_Toc321985798"/>
      <w:bookmarkStart w:id="3904" w:name="_Toc469043172"/>
      <w:bookmarkStart w:id="3905" w:name="_Toc469043752"/>
      <w:bookmarkStart w:id="3906" w:name="_Toc469045055"/>
      <w:bookmarkStart w:id="3907" w:name="_Toc469612946"/>
      <w:bookmarkStart w:id="3908" w:name="_Toc491175119"/>
      <w:bookmarkStart w:id="3909" w:name="_Toc491264028"/>
      <w:bookmarkStart w:id="3910" w:name="_Toc491337706"/>
      <w:bookmarkStart w:id="3911" w:name="_Toc491338043"/>
      <w:bookmarkStart w:id="3912" w:name="_Toc532855790"/>
      <w:bookmarkStart w:id="3913" w:name="_Toc532856650"/>
      <w:bookmarkStart w:id="3914" w:name="_Toc53042070"/>
      <w:bookmarkStart w:id="3915" w:name="_Toc53042234"/>
      <w:bookmarkStart w:id="3916" w:name="_Toc53042419"/>
      <w:r>
        <w:t>Auto</w:t>
      </w:r>
      <w:r w:rsidR="00754243">
        <w:t>-</w:t>
      </w:r>
      <w:r>
        <w:t xml:space="preserve">Focus </w:t>
      </w:r>
      <w:r w:rsidR="00754243">
        <w:t>Tab</w:t>
      </w:r>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p>
    <w:p w14:paraId="115C4310" w14:textId="52D7367B" w:rsidR="003B58BD" w:rsidRDefault="00DB393A" w:rsidP="00AD4DC4">
      <w:pPr>
        <w:jc w:val="center"/>
      </w:pPr>
      <w:r>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5351F366" w:rsidR="003B58BD" w:rsidRPr="00B51377" w:rsidRDefault="003B58BD" w:rsidP="003B58BD">
      <w:pPr>
        <w:pStyle w:val="Caption"/>
      </w:pPr>
      <w:r>
        <w:t xml:space="preserve">Figure </w:t>
      </w:r>
      <w:fldSimple w:instr=" SEQ Figure \* ARABIC ">
        <w:ins w:id="3917" w:author="Tom Bergeron" w:date="2020-10-08T09:33:00Z">
          <w:r w:rsidR="006E32D5">
            <w:rPr>
              <w:noProof/>
            </w:rPr>
            <w:t>93</w:t>
          </w:r>
        </w:ins>
        <w:del w:id="3918" w:author="Tom Bergeron" w:date="2020-10-08T09:33:00Z">
          <w:r w:rsidR="0013342E" w:rsidDel="006E32D5">
            <w:rPr>
              <w:noProof/>
            </w:rPr>
            <w:delText>96</w:delText>
          </w:r>
        </w:del>
      </w:fldSimple>
      <w:r>
        <w:t>: Preferences – Auto Focus Tab</w:t>
      </w:r>
    </w:p>
    <w:p w14:paraId="68DB5C6F" w14:textId="77777777" w:rsidR="00DB30E0" w:rsidRPr="0041527F" w:rsidRDefault="00DB30E0" w:rsidP="005E033B">
      <w:pPr>
        <w:pStyle w:val="ListBullet"/>
        <w:numPr>
          <w:ilvl w:val="0"/>
          <w:numId w:val="0"/>
        </w:numPr>
        <w:rPr>
          <w:sz w:val="16"/>
          <w:szCs w:val="16"/>
        </w:rPr>
      </w:pPr>
      <w:bookmarkStart w:id="3919" w:name="_Toc33512716"/>
    </w:p>
    <w:p w14:paraId="4275F041" w14:textId="299FAC43"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F51FF">
      <w:pPr>
        <w:pStyle w:val="Heading3"/>
      </w:pPr>
      <w:bookmarkStart w:id="3920" w:name="_Toc469045056"/>
      <w:bookmarkStart w:id="3921" w:name="_Toc491338044"/>
      <w:bookmarkStart w:id="3922" w:name="_Toc532855791"/>
      <w:bookmarkStart w:id="3923" w:name="_Toc53042235"/>
      <w:bookmarkStart w:id="3924" w:name="_Toc53042420"/>
      <w:r>
        <w:t xml:space="preserve">Profile </w:t>
      </w:r>
      <w:r w:rsidR="00C653DF">
        <w:t>Optimization</w:t>
      </w:r>
      <w:bookmarkEnd w:id="3919"/>
      <w:r w:rsidR="00C653DF">
        <w:t xml:space="preserve"> Settings—Search Mode</w:t>
      </w:r>
      <w:bookmarkEnd w:id="3920"/>
      <w:bookmarkEnd w:id="3921"/>
      <w:bookmarkEnd w:id="3922"/>
      <w:bookmarkEnd w:id="3923"/>
      <w:bookmarkEnd w:id="3924"/>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6DA04F51" w:rsidR="003B58BD" w:rsidRDefault="003B58BD" w:rsidP="00AD4DC4">
      <w:r w:rsidRPr="00365B3D">
        <w:rPr>
          <w:b/>
        </w:rPr>
        <w:t>Minimize Energy Consumption</w:t>
      </w:r>
      <w:r>
        <w:t xml:space="preserve"> –</w:t>
      </w:r>
      <w:r w:rsidR="00AA750C">
        <w:t xml:space="preserve"> </w:t>
      </w:r>
      <w:r>
        <w:t xml:space="preserve">Using the </w:t>
      </w:r>
      <w:r w:rsidRPr="003B4BB6">
        <w:t>Power</w:t>
      </w:r>
      <w:r>
        <w:t xml:space="preserve"> feature</w:t>
      </w:r>
      <w:r w:rsidR="00AA750C">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3925" w:name="_Toc469043173"/>
      <w:bookmarkStart w:id="3926" w:name="_Toc469043753"/>
      <w:bookmarkStart w:id="3927" w:name="_Toc469045057"/>
      <w:bookmarkStart w:id="3928" w:name="_Toc469612947"/>
      <w:bookmarkStart w:id="3929" w:name="_Toc491175120"/>
      <w:bookmarkStart w:id="3930" w:name="_Toc491264029"/>
      <w:bookmarkStart w:id="3931" w:name="_Toc491337707"/>
      <w:bookmarkStart w:id="3932" w:name="_Toc491338045"/>
      <w:bookmarkStart w:id="3933" w:name="_Toc532855792"/>
      <w:bookmarkStart w:id="3934" w:name="_Toc532856651"/>
      <w:bookmarkStart w:id="3935" w:name="_Toc53042071"/>
      <w:bookmarkStart w:id="3936" w:name="_Toc53042236"/>
      <w:bookmarkStart w:id="3937" w:name="_Toc53042421"/>
      <w:r>
        <w:t xml:space="preserve">Conveyor </w:t>
      </w:r>
      <w:r w:rsidR="00C653DF">
        <w:t>Speed Constraints</w:t>
      </w:r>
      <w:bookmarkEnd w:id="3925"/>
      <w:bookmarkEnd w:id="3926"/>
      <w:bookmarkEnd w:id="3927"/>
      <w:bookmarkEnd w:id="3928"/>
      <w:bookmarkEnd w:id="3929"/>
      <w:bookmarkEnd w:id="3930"/>
      <w:bookmarkEnd w:id="3931"/>
      <w:bookmarkEnd w:id="3932"/>
      <w:bookmarkEnd w:id="3933"/>
      <w:bookmarkEnd w:id="3934"/>
      <w:bookmarkEnd w:id="3935"/>
      <w:bookmarkEnd w:id="3936"/>
      <w:bookmarkEnd w:id="3937"/>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789D5ADF" w14:textId="77777777" w:rsidR="006E32D5" w:rsidRDefault="006E32D5" w:rsidP="006E32D5">
      <w:pPr>
        <w:pStyle w:val="Heading2"/>
        <w:rPr>
          <w:ins w:id="3938" w:author="Tom Bergeron" w:date="2020-10-08T09:29:00Z"/>
        </w:rPr>
      </w:pPr>
      <w:bookmarkStart w:id="3939" w:name="_Toc329853014"/>
      <w:bookmarkStart w:id="3940" w:name="_Toc329863372"/>
      <w:bookmarkStart w:id="3941" w:name="_Toc331173644"/>
      <w:bookmarkStart w:id="3942" w:name="_Toc332179180"/>
      <w:bookmarkStart w:id="3943" w:name="_Toc332208414"/>
      <w:bookmarkStart w:id="3944" w:name="_Toc332208750"/>
      <w:bookmarkStart w:id="3945" w:name="_Toc332273996"/>
      <w:bookmarkStart w:id="3946" w:name="_Toc394411675"/>
      <w:bookmarkStart w:id="3947" w:name="_Toc394486313"/>
      <w:bookmarkStart w:id="3948" w:name="_Toc394583243"/>
      <w:bookmarkStart w:id="3949" w:name="_Toc394583399"/>
      <w:bookmarkStart w:id="3950" w:name="_Toc468168378"/>
      <w:bookmarkStart w:id="3951" w:name="_Toc468175426"/>
      <w:bookmarkStart w:id="3952" w:name="_Toc468551582"/>
      <w:bookmarkStart w:id="3953" w:name="_Toc469038809"/>
      <w:bookmarkStart w:id="3954" w:name="_Toc469038864"/>
      <w:bookmarkStart w:id="3955" w:name="_Toc469042023"/>
      <w:bookmarkStart w:id="3956" w:name="_Toc469043175"/>
      <w:bookmarkStart w:id="3957" w:name="_Toc469043755"/>
      <w:bookmarkStart w:id="3958" w:name="_Toc469043842"/>
      <w:bookmarkStart w:id="3959" w:name="_Toc469045059"/>
      <w:bookmarkStart w:id="3960" w:name="_Toc469612948"/>
      <w:bookmarkStart w:id="3961" w:name="_Toc491175121"/>
      <w:bookmarkStart w:id="3962" w:name="_Toc491264030"/>
      <w:bookmarkStart w:id="3963" w:name="_Toc491337708"/>
      <w:bookmarkStart w:id="3964" w:name="_Toc491338046"/>
      <w:bookmarkStart w:id="3965" w:name="_Toc491414011"/>
      <w:bookmarkStart w:id="3966" w:name="_Toc532836376"/>
      <w:bookmarkStart w:id="3967" w:name="_Toc532855793"/>
      <w:bookmarkStart w:id="3968" w:name="_Toc532856652"/>
      <w:bookmarkStart w:id="3969" w:name="_Toc52889061"/>
      <w:bookmarkStart w:id="3970" w:name="_Toc52889287"/>
      <w:bookmarkStart w:id="3971" w:name="_Toc52889584"/>
      <w:bookmarkStart w:id="3972" w:name="_Toc52897680"/>
      <w:bookmarkStart w:id="3973" w:name="_Toc52898765"/>
      <w:bookmarkStart w:id="3974" w:name="_Toc52898935"/>
      <w:bookmarkStart w:id="3975" w:name="_Toc52899125"/>
      <w:bookmarkStart w:id="3976" w:name="_Toc469334888"/>
      <w:bookmarkStart w:id="3977" w:name="_Toc504120314"/>
      <w:bookmarkStart w:id="3978" w:name="_Toc527644297"/>
      <w:bookmarkStart w:id="3979" w:name="_Toc528599397"/>
      <w:bookmarkStart w:id="3980" w:name="_Toc17993435"/>
      <w:bookmarkStart w:id="3981" w:name="_Toc37267153"/>
      <w:bookmarkStart w:id="3982" w:name="_Toc52448012"/>
      <w:bookmarkStart w:id="3983" w:name="_Toc53042072"/>
      <w:bookmarkStart w:id="3984" w:name="_Toc53042237"/>
      <w:bookmarkStart w:id="3985" w:name="_Toc53042422"/>
      <w:ins w:id="3986" w:author="Tom Bergeron" w:date="2020-10-08T09:29:00Z">
        <w:r w:rsidRPr="0021753A">
          <w:lastRenderedPageBreak/>
          <w:t>Auto-Focus,</w:t>
        </w:r>
        <w:r>
          <w:t xml:space="preserve"> Run A Profile</w:t>
        </w:r>
        <w:bookmarkEnd w:id="3969"/>
        <w:bookmarkEnd w:id="3970"/>
        <w:bookmarkEnd w:id="3971"/>
        <w:bookmarkEnd w:id="3972"/>
        <w:bookmarkEnd w:id="3973"/>
        <w:bookmarkEnd w:id="3974"/>
        <w:bookmarkEnd w:id="3975"/>
        <w:bookmarkEnd w:id="3983"/>
        <w:bookmarkEnd w:id="3984"/>
        <w:bookmarkEnd w:id="3985"/>
      </w:ins>
    </w:p>
    <w:p w14:paraId="47B4090F" w14:textId="77777777" w:rsidR="006E32D5" w:rsidRDefault="006E32D5" w:rsidP="006E32D5">
      <w:pPr>
        <w:rPr>
          <w:ins w:id="3987" w:author="Tom Bergeron" w:date="2020-10-08T09:29:00Z"/>
        </w:rPr>
      </w:pPr>
      <w:ins w:id="3988" w:author="Tom Bergeron" w:date="2020-10-08T09:29:00Z">
        <w:r w:rsidRPr="0021753A">
          <w:t xml:space="preserve"> </w:t>
        </w:r>
        <w:r>
          <w:t>Enable the Auto-Focus function by selecting the checkbox on the first screen of the Run a Profile sequence:</w:t>
        </w:r>
      </w:ins>
    </w:p>
    <w:p w14:paraId="60CC5B97" w14:textId="77777777" w:rsidR="006E32D5" w:rsidRDefault="006E32D5" w:rsidP="006E32D5">
      <w:pPr>
        <w:jc w:val="center"/>
        <w:rPr>
          <w:ins w:id="3989" w:author="Tom Bergeron" w:date="2020-10-08T09:29:00Z"/>
        </w:rPr>
      </w:pPr>
      <w:ins w:id="3990" w:author="Tom Bergeron" w:date="2020-10-08T09:29:00Z">
        <w:r>
          <w:rPr>
            <w:noProof/>
          </w:rPr>
          <w:drawing>
            <wp:inline distT="0" distB="0" distL="0" distR="0" wp14:anchorId="2ECA5D3B" wp14:editId="24676EA9">
              <wp:extent cx="4190365" cy="3098451"/>
              <wp:effectExtent l="0" t="0" r="635"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ins>
    </w:p>
    <w:p w14:paraId="1AE29337" w14:textId="3BC065AA" w:rsidR="006E32D5" w:rsidRDefault="006E32D5" w:rsidP="006E32D5">
      <w:pPr>
        <w:pStyle w:val="Caption"/>
        <w:rPr>
          <w:ins w:id="3991" w:author="Tom Bergeron" w:date="2020-10-08T09:29:00Z"/>
        </w:rPr>
      </w:pPr>
      <w:ins w:id="3992" w:author="Tom Bergeron" w:date="2020-10-08T09:29:00Z">
        <w:r>
          <w:t xml:space="preserve">Figure </w:t>
        </w:r>
        <w:r>
          <w:rPr>
            <w:noProof/>
          </w:rPr>
          <w:fldChar w:fldCharType="begin"/>
        </w:r>
        <w:r>
          <w:rPr>
            <w:noProof/>
          </w:rPr>
          <w:instrText xml:space="preserve"> SEQ Figure \* ARABIC </w:instrText>
        </w:r>
        <w:r>
          <w:rPr>
            <w:noProof/>
          </w:rPr>
          <w:fldChar w:fldCharType="separate"/>
        </w:r>
      </w:ins>
      <w:ins w:id="3993" w:author="Tom Bergeron" w:date="2020-10-08T09:33:00Z">
        <w:r>
          <w:rPr>
            <w:noProof/>
          </w:rPr>
          <w:t>94</w:t>
        </w:r>
      </w:ins>
      <w:ins w:id="3994" w:author="Tom Bergeron" w:date="2020-10-08T09:29:00Z">
        <w:r>
          <w:rPr>
            <w:noProof/>
          </w:rPr>
          <w:fldChar w:fldCharType="end"/>
        </w:r>
        <w:r>
          <w:t>: Run a Profile – Enable Auto Focus</w:t>
        </w:r>
      </w:ins>
    </w:p>
    <w:p w14:paraId="013652EA" w14:textId="77777777" w:rsidR="006E32D5" w:rsidRPr="0021753A" w:rsidRDefault="006E32D5" w:rsidP="006E32D5">
      <w:pPr>
        <w:pStyle w:val="Heading2"/>
        <w:rPr>
          <w:ins w:id="3995" w:author="Tom Bergeron" w:date="2020-10-08T09:29:00Z"/>
        </w:rPr>
      </w:pPr>
      <w:bookmarkStart w:id="3996" w:name="_Toc52889062"/>
      <w:bookmarkStart w:id="3997" w:name="_Toc52889288"/>
      <w:bookmarkStart w:id="3998" w:name="_Toc52889585"/>
      <w:bookmarkStart w:id="3999" w:name="_Toc52897681"/>
      <w:bookmarkStart w:id="4000" w:name="_Toc52898766"/>
      <w:bookmarkStart w:id="4001" w:name="_Toc52898936"/>
      <w:bookmarkStart w:id="4002" w:name="_Toc52899126"/>
      <w:bookmarkStart w:id="4003" w:name="_Toc53042073"/>
      <w:bookmarkStart w:id="4004" w:name="_Toc53042238"/>
      <w:bookmarkStart w:id="4005" w:name="_Toc53042423"/>
      <w:ins w:id="4006" w:author="Tom Bergeron" w:date="2020-10-08T09:29:00Z">
        <w:r w:rsidRPr="0021753A">
          <w:t>Auto-Focus,</w:t>
        </w:r>
        <w:r>
          <w:t xml:space="preserve"> </w:t>
        </w:r>
        <w:r w:rsidRPr="0021753A">
          <w:t>Product Dimensions</w:t>
        </w:r>
        <w:bookmarkEnd w:id="3976"/>
        <w:bookmarkEnd w:id="3977"/>
        <w:bookmarkEnd w:id="3978"/>
        <w:bookmarkEnd w:id="3979"/>
        <w:bookmarkEnd w:id="3980"/>
        <w:bookmarkEnd w:id="3981"/>
        <w:bookmarkEnd w:id="3982"/>
        <w:bookmarkEnd w:id="3996"/>
        <w:bookmarkEnd w:id="3997"/>
        <w:bookmarkEnd w:id="3998"/>
        <w:bookmarkEnd w:id="3999"/>
        <w:bookmarkEnd w:id="4000"/>
        <w:bookmarkEnd w:id="4001"/>
        <w:bookmarkEnd w:id="4002"/>
        <w:bookmarkEnd w:id="4003"/>
        <w:bookmarkEnd w:id="4004"/>
        <w:bookmarkEnd w:id="4005"/>
      </w:ins>
    </w:p>
    <w:p w14:paraId="1C179BC0" w14:textId="77777777" w:rsidR="006E32D5" w:rsidRPr="0021753A" w:rsidRDefault="006E32D5" w:rsidP="006E32D5">
      <w:pPr>
        <w:rPr>
          <w:ins w:id="4007" w:author="Tom Bergeron" w:date="2020-10-08T09:29:00Z"/>
        </w:rPr>
      </w:pPr>
      <w:ins w:id="4008" w:author="Tom Bergeron" w:date="2020-10-08T09:29:00Z">
        <w:r>
          <w:t>When it is enabled</w:t>
        </w:r>
        <w:r w:rsidRPr="0021753A">
          <w:t xml:space="preserve"> the following screen appears: </w:t>
        </w:r>
      </w:ins>
    </w:p>
    <w:p w14:paraId="50BEC5D4" w14:textId="77777777" w:rsidR="006E32D5" w:rsidRPr="0021753A" w:rsidRDefault="006E32D5" w:rsidP="006E32D5">
      <w:pPr>
        <w:jc w:val="center"/>
        <w:rPr>
          <w:ins w:id="4009" w:author="Tom Bergeron" w:date="2020-10-08T09:29:00Z"/>
        </w:rPr>
      </w:pPr>
      <w:ins w:id="4010" w:author="Tom Bergeron" w:date="2020-10-08T09:29:00Z">
        <w:r w:rsidRPr="0021753A">
          <w:rPr>
            <w:noProof/>
          </w:rPr>
          <w:drawing>
            <wp:inline distT="0" distB="0" distL="0" distR="0" wp14:anchorId="2F0D1526" wp14:editId="23F11EC9">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ins>
    </w:p>
    <w:p w14:paraId="41B83A62" w14:textId="1F6E321D" w:rsidR="006E32D5" w:rsidRPr="0021753A" w:rsidRDefault="006E32D5" w:rsidP="006E32D5">
      <w:pPr>
        <w:spacing w:before="20" w:after="20"/>
        <w:jc w:val="center"/>
        <w:rPr>
          <w:ins w:id="4011" w:author="Tom Bergeron" w:date="2020-10-08T09:29:00Z"/>
          <w:rFonts w:ascii="Arial" w:hAnsi="Arial"/>
          <w:bCs/>
          <w:sz w:val="16"/>
        </w:rPr>
      </w:pPr>
      <w:bookmarkStart w:id="4012" w:name="_Ref185823663"/>
      <w:ins w:id="4013" w:author="Tom Bergeron" w:date="2020-10-08T09:29: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014" w:author="Tom Bergeron" w:date="2020-10-08T09:33:00Z">
        <w:r>
          <w:rPr>
            <w:rFonts w:ascii="Arial" w:hAnsi="Arial"/>
            <w:bCs/>
            <w:noProof/>
            <w:sz w:val="16"/>
          </w:rPr>
          <w:t>95</w:t>
        </w:r>
      </w:ins>
      <w:ins w:id="4015" w:author="Tom Bergeron" w:date="2020-10-08T09:29:00Z">
        <w:r w:rsidRPr="0021753A">
          <w:rPr>
            <w:rFonts w:ascii="Arial" w:hAnsi="Arial"/>
            <w:bCs/>
            <w:noProof/>
            <w:sz w:val="16"/>
          </w:rPr>
          <w:fldChar w:fldCharType="end"/>
        </w:r>
        <w:bookmarkEnd w:id="4012"/>
        <w:r w:rsidRPr="0021753A">
          <w:rPr>
            <w:rFonts w:ascii="Arial" w:hAnsi="Arial"/>
            <w:bCs/>
            <w:sz w:val="16"/>
          </w:rPr>
          <w:t>: Run a Profile – Auto Focus screen #1</w:t>
        </w:r>
      </w:ins>
    </w:p>
    <w:p w14:paraId="53A49406" w14:textId="77777777" w:rsidR="006E32D5" w:rsidRPr="0021753A" w:rsidRDefault="006E32D5" w:rsidP="006E32D5">
      <w:pPr>
        <w:rPr>
          <w:ins w:id="4016" w:author="Tom Bergeron" w:date="2020-10-08T09:29:00Z"/>
        </w:rPr>
      </w:pPr>
    </w:p>
    <w:p w14:paraId="6BCF7C86" w14:textId="77777777" w:rsidR="006E32D5" w:rsidRPr="00B439C6" w:rsidRDefault="006E32D5" w:rsidP="006E32D5">
      <w:pPr>
        <w:rPr>
          <w:ins w:id="4017" w:author="Tom Bergeron" w:date="2020-10-08T09:29:00Z"/>
        </w:rPr>
      </w:pPr>
      <w:ins w:id="4018" w:author="Tom Bergeron" w:date="2020-10-08T09:29:00Z">
        <w:r w:rsidRPr="0021753A">
          <w:t xml:space="preserve">Use the fields to enter the length, width, and weight of your product.  (Make sure to measure using the correct units of measurement)  </w:t>
        </w:r>
      </w:ins>
    </w:p>
    <w:p w14:paraId="11E9126D" w14:textId="77777777" w:rsidR="006E32D5" w:rsidRPr="00B439C6" w:rsidRDefault="006E32D5" w:rsidP="006E32D5">
      <w:pPr>
        <w:numPr>
          <w:ilvl w:val="0"/>
          <w:numId w:val="152"/>
        </w:numPr>
        <w:tabs>
          <w:tab w:val="left" w:pos="360"/>
        </w:tabs>
        <w:rPr>
          <w:ins w:id="4019" w:author="Tom Bergeron" w:date="2020-10-08T09:29:00Z"/>
          <w:b/>
          <w:noProof/>
        </w:rPr>
      </w:pPr>
      <w:ins w:id="4020" w:author="Tom Bergeron" w:date="2020-10-08T09:29:00Z">
        <w:r w:rsidRPr="0021753A">
          <w:rPr>
            <w:b/>
            <w:noProof/>
          </w:rPr>
          <w:t>Click the Next button.</w:t>
        </w:r>
        <w:r>
          <w:rPr>
            <w:b/>
            <w:noProof/>
          </w:rPr>
          <w:t xml:space="preserve"> </w:t>
        </w:r>
        <w:r w:rsidRPr="0021753A">
          <w:t>This product is included in the Auto-Focus library from this point forward.</w:t>
        </w:r>
      </w:ins>
    </w:p>
    <w:p w14:paraId="357488E2" w14:textId="77777777" w:rsidR="006E32D5" w:rsidRPr="0021753A" w:rsidRDefault="006E32D5" w:rsidP="006E32D5">
      <w:pPr>
        <w:pStyle w:val="Heading2"/>
        <w:rPr>
          <w:ins w:id="4021" w:author="Tom Bergeron" w:date="2020-10-08T09:29:00Z"/>
        </w:rPr>
      </w:pPr>
      <w:bookmarkStart w:id="4022" w:name="_Toc100550593"/>
      <w:bookmarkStart w:id="4023" w:name="_Toc119468088"/>
      <w:bookmarkStart w:id="4024" w:name="_Toc353195401"/>
      <w:bookmarkStart w:id="4025" w:name="_Toc358296235"/>
      <w:bookmarkStart w:id="4026" w:name="_Toc358298400"/>
      <w:ins w:id="4027" w:author="Tom Bergeron" w:date="2020-10-08T09:29:00Z">
        <w:r w:rsidRPr="0021753A">
          <w:br w:type="page"/>
        </w:r>
        <w:bookmarkStart w:id="4028" w:name="_Toc469334889"/>
        <w:bookmarkStart w:id="4029" w:name="_Toc504120315"/>
        <w:bookmarkStart w:id="4030" w:name="_Toc527644298"/>
        <w:bookmarkStart w:id="4031" w:name="_Toc528599398"/>
        <w:bookmarkStart w:id="4032" w:name="_Toc17993436"/>
        <w:bookmarkStart w:id="4033" w:name="_Toc37267154"/>
        <w:bookmarkStart w:id="4034" w:name="_Toc52448013"/>
        <w:bookmarkStart w:id="4035" w:name="_Toc52889063"/>
        <w:bookmarkStart w:id="4036" w:name="_Toc52889289"/>
        <w:bookmarkStart w:id="4037" w:name="_Toc52889586"/>
        <w:bookmarkStart w:id="4038" w:name="_Toc52897682"/>
        <w:bookmarkStart w:id="4039" w:name="_Toc52898767"/>
        <w:bookmarkStart w:id="4040" w:name="_Toc52898937"/>
        <w:bookmarkStart w:id="4041" w:name="_Toc52899127"/>
        <w:bookmarkStart w:id="4042" w:name="_Toc53042074"/>
        <w:bookmarkStart w:id="4043" w:name="_Toc53042239"/>
        <w:bookmarkStart w:id="4044" w:name="_Toc53042424"/>
        <w:r w:rsidRPr="0021753A">
          <w:lastRenderedPageBreak/>
          <w:t>Auto-Focus, Confirm</w:t>
        </w:r>
        <w:bookmarkEnd w:id="4022"/>
        <w:bookmarkEnd w:id="4023"/>
        <w:bookmarkEnd w:id="4024"/>
        <w:bookmarkEnd w:id="4025"/>
        <w:bookmarkEnd w:id="4026"/>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ins>
    </w:p>
    <w:tbl>
      <w:tblPr>
        <w:tblW w:w="0" w:type="auto"/>
        <w:tblLook w:val="04A0" w:firstRow="1" w:lastRow="0" w:firstColumn="1" w:lastColumn="0" w:noHBand="0" w:noVBand="1"/>
      </w:tblPr>
      <w:tblGrid>
        <w:gridCol w:w="4290"/>
        <w:gridCol w:w="5286"/>
      </w:tblGrid>
      <w:tr w:rsidR="006E32D5" w:rsidRPr="0021753A" w14:paraId="4F6EFE9B" w14:textId="77777777" w:rsidTr="006E32D5">
        <w:trPr>
          <w:ins w:id="4045" w:author="Tom Bergeron" w:date="2020-10-08T09:29:00Z"/>
        </w:trPr>
        <w:tc>
          <w:tcPr>
            <w:tcW w:w="4331" w:type="dxa"/>
            <w:shd w:val="clear" w:color="auto" w:fill="auto"/>
          </w:tcPr>
          <w:p w14:paraId="52B42329" w14:textId="2141FCC5" w:rsidR="006E32D5" w:rsidRPr="0021753A" w:rsidRDefault="006E32D5" w:rsidP="006E32D5">
            <w:pPr>
              <w:rPr>
                <w:ins w:id="4046" w:author="Tom Bergeron" w:date="2020-10-08T09:29:00Z"/>
              </w:rPr>
            </w:pPr>
            <w:ins w:id="4047" w:author="Tom Bergeron" w:date="2020-10-08T09:29:00Z">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ins>
            <w:ins w:id="4048" w:author="Tom Bergeron" w:date="2020-10-08T09:33:00Z">
              <w:r w:rsidRPr="0021753A">
                <w:rPr>
                  <w:rFonts w:ascii="Arial" w:hAnsi="Arial"/>
                  <w:bCs/>
                  <w:sz w:val="16"/>
                </w:rPr>
                <w:t xml:space="preserve">Figure </w:t>
              </w:r>
              <w:r>
                <w:rPr>
                  <w:rFonts w:ascii="Arial" w:hAnsi="Arial"/>
                  <w:bCs/>
                  <w:noProof/>
                  <w:sz w:val="16"/>
                </w:rPr>
                <w:t>96</w:t>
              </w:r>
            </w:ins>
            <w:ins w:id="4049" w:author="Tom Bergeron" w:date="2020-10-08T09:29:00Z">
              <w:r w:rsidRPr="0021753A">
                <w:fldChar w:fldCharType="end"/>
              </w:r>
              <w:r w:rsidRPr="0021753A">
                <w:t>.</w:t>
              </w:r>
            </w:ins>
          </w:p>
          <w:p w14:paraId="63B5CCA9" w14:textId="77777777" w:rsidR="006E32D5" w:rsidRPr="0021753A" w:rsidRDefault="006E32D5" w:rsidP="006E32D5">
            <w:pPr>
              <w:rPr>
                <w:ins w:id="4050" w:author="Tom Bergeron" w:date="2020-10-08T09:29:00Z"/>
              </w:rPr>
            </w:pPr>
          </w:p>
          <w:p w14:paraId="50795765" w14:textId="77777777" w:rsidR="006E32D5" w:rsidRPr="0021753A" w:rsidRDefault="006E32D5" w:rsidP="006E32D5">
            <w:pPr>
              <w:keepNext/>
              <w:spacing w:after="120"/>
              <w:rPr>
                <w:ins w:id="4051" w:author="Tom Bergeron" w:date="2020-10-08T09:29:00Z"/>
              </w:rPr>
            </w:pPr>
            <w:ins w:id="4052" w:author="Tom Bergeron" w:date="2020-10-08T09:29:00Z">
              <w:r w:rsidRPr="0021753A">
                <w:t>You have two choices:</w:t>
              </w:r>
            </w:ins>
          </w:p>
          <w:p w14:paraId="5A1A9C06" w14:textId="77777777" w:rsidR="006E32D5" w:rsidRPr="0021753A" w:rsidRDefault="006E32D5" w:rsidP="006E32D5">
            <w:pPr>
              <w:numPr>
                <w:ilvl w:val="0"/>
                <w:numId w:val="153"/>
              </w:numPr>
              <w:rPr>
                <w:ins w:id="4053" w:author="Tom Bergeron" w:date="2020-10-08T09:29:00Z"/>
              </w:rPr>
            </w:pPr>
            <w:ins w:id="4054" w:author="Tom Bergeron" w:date="2020-10-08T09:29:00Z">
              <w:r w:rsidRPr="0021753A">
                <w:rPr>
                  <w:i/>
                </w:rPr>
                <w:t>Use current Oven Recipe</w:t>
              </w:r>
              <w:r w:rsidRPr="0021753A">
                <w:t xml:space="preserve"> – use the most recent oven recipe setting for this product.</w:t>
              </w:r>
            </w:ins>
          </w:p>
          <w:p w14:paraId="49E08651" w14:textId="77777777" w:rsidR="006E32D5" w:rsidRPr="0021753A" w:rsidRDefault="006E32D5" w:rsidP="006E32D5">
            <w:pPr>
              <w:rPr>
                <w:ins w:id="4055" w:author="Tom Bergeron" w:date="2020-10-08T09:29:00Z"/>
              </w:rPr>
            </w:pPr>
          </w:p>
          <w:p w14:paraId="458DC018" w14:textId="77777777" w:rsidR="006E32D5" w:rsidRPr="0021753A" w:rsidRDefault="006E32D5" w:rsidP="006E32D5">
            <w:pPr>
              <w:ind w:left="360"/>
              <w:rPr>
                <w:ins w:id="4056" w:author="Tom Bergeron" w:date="2020-10-08T09:29:00Z"/>
              </w:rPr>
            </w:pPr>
            <w:ins w:id="4057" w:author="Tom Bergeron" w:date="2020-10-08T09:29:00Z">
              <w:r w:rsidRPr="0021753A">
                <w:t>The next screen will display the most recent setpoints and conveyor speed for this product.</w:t>
              </w:r>
            </w:ins>
          </w:p>
          <w:p w14:paraId="6A0F3D6C" w14:textId="77777777" w:rsidR="006E32D5" w:rsidRPr="0021753A" w:rsidRDefault="006E32D5" w:rsidP="006E32D5">
            <w:pPr>
              <w:rPr>
                <w:ins w:id="4058" w:author="Tom Bergeron" w:date="2020-10-08T09:29:00Z"/>
              </w:rPr>
            </w:pPr>
          </w:p>
          <w:p w14:paraId="65B436DE" w14:textId="77777777" w:rsidR="006E32D5" w:rsidRPr="0021753A" w:rsidRDefault="006E32D5" w:rsidP="006E32D5">
            <w:pPr>
              <w:numPr>
                <w:ilvl w:val="0"/>
                <w:numId w:val="153"/>
              </w:numPr>
              <w:rPr>
                <w:ins w:id="4059" w:author="Tom Bergeron" w:date="2020-10-08T09:29:00Z"/>
              </w:rPr>
            </w:pPr>
            <w:ins w:id="4060" w:author="Tom Bergeron" w:date="2020-10-08T09:29:00Z">
              <w:r w:rsidRPr="0021753A">
                <w:t>Use Auto-Focus to find an in-spec Oven Recipe – This will initiate the Auto-Focus software for this product.</w:t>
              </w:r>
            </w:ins>
          </w:p>
          <w:p w14:paraId="4DA9CC4C" w14:textId="77777777" w:rsidR="006E32D5" w:rsidRPr="0021753A" w:rsidRDefault="006E32D5" w:rsidP="006E32D5">
            <w:pPr>
              <w:rPr>
                <w:ins w:id="4061" w:author="Tom Bergeron" w:date="2020-10-08T09:29:00Z"/>
              </w:rPr>
            </w:pPr>
          </w:p>
          <w:p w14:paraId="060F5DCC" w14:textId="77777777" w:rsidR="006E32D5" w:rsidRPr="0021753A" w:rsidRDefault="006E32D5" w:rsidP="006E32D5">
            <w:pPr>
              <w:rPr>
                <w:ins w:id="4062" w:author="Tom Bergeron" w:date="2020-10-08T09:29:00Z"/>
              </w:rPr>
            </w:pPr>
          </w:p>
        </w:tc>
        <w:tc>
          <w:tcPr>
            <w:tcW w:w="5245" w:type="dxa"/>
            <w:shd w:val="clear" w:color="auto" w:fill="auto"/>
          </w:tcPr>
          <w:p w14:paraId="168E1AF3" w14:textId="77777777" w:rsidR="006E32D5" w:rsidRPr="0021753A" w:rsidRDefault="006E32D5" w:rsidP="006E32D5">
            <w:pPr>
              <w:rPr>
                <w:ins w:id="4063" w:author="Tom Bergeron" w:date="2020-10-08T09:29:00Z"/>
              </w:rPr>
            </w:pPr>
            <w:ins w:id="4064" w:author="Tom Bergeron" w:date="2020-10-08T09:29:00Z">
              <w:r w:rsidRPr="0021753A">
                <w:rPr>
                  <w:noProof/>
                </w:rPr>
                <w:drawing>
                  <wp:inline distT="0" distB="0" distL="0" distR="0" wp14:anchorId="7436BF89" wp14:editId="735EE5A6">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ins>
          </w:p>
          <w:p w14:paraId="64ACACD3" w14:textId="1DFA83B5" w:rsidR="006E32D5" w:rsidRPr="0021753A" w:rsidRDefault="006E32D5" w:rsidP="006E32D5">
            <w:pPr>
              <w:spacing w:before="20" w:after="20"/>
              <w:jc w:val="center"/>
              <w:rPr>
                <w:ins w:id="4065" w:author="Tom Bergeron" w:date="2020-10-08T09:29:00Z"/>
                <w:rFonts w:ascii="Arial" w:hAnsi="Arial"/>
                <w:bCs/>
                <w:sz w:val="16"/>
              </w:rPr>
            </w:pPr>
            <w:bookmarkStart w:id="4066" w:name="_Ref185824736"/>
            <w:ins w:id="4067" w:author="Tom Bergeron" w:date="2020-10-08T09:29: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068" w:author="Tom Bergeron" w:date="2020-10-08T09:33:00Z">
              <w:r>
                <w:rPr>
                  <w:rFonts w:ascii="Arial" w:hAnsi="Arial"/>
                  <w:bCs/>
                  <w:noProof/>
                  <w:sz w:val="16"/>
                </w:rPr>
                <w:t>96</w:t>
              </w:r>
            </w:ins>
            <w:ins w:id="4069" w:author="Tom Bergeron" w:date="2020-10-08T09:29:00Z">
              <w:r w:rsidRPr="0021753A">
                <w:rPr>
                  <w:rFonts w:ascii="Arial" w:hAnsi="Arial"/>
                  <w:bCs/>
                  <w:noProof/>
                  <w:sz w:val="16"/>
                </w:rPr>
                <w:fldChar w:fldCharType="end"/>
              </w:r>
              <w:bookmarkEnd w:id="4066"/>
              <w:r w:rsidRPr="0021753A">
                <w:rPr>
                  <w:rFonts w:ascii="Arial" w:hAnsi="Arial"/>
                  <w:bCs/>
                  <w:sz w:val="16"/>
                </w:rPr>
                <w:t>: Run a Profile – Auto Focus screen #2</w:t>
              </w:r>
            </w:ins>
          </w:p>
        </w:tc>
      </w:tr>
    </w:tbl>
    <w:p w14:paraId="702A65FC" w14:textId="77777777" w:rsidR="006E32D5" w:rsidRPr="0021753A" w:rsidRDefault="006E32D5" w:rsidP="006E32D5">
      <w:pPr>
        <w:rPr>
          <w:ins w:id="4070" w:author="Tom Bergeron" w:date="2020-10-08T09:29:00Z"/>
        </w:rPr>
      </w:pPr>
    </w:p>
    <w:tbl>
      <w:tblPr>
        <w:tblW w:w="0" w:type="auto"/>
        <w:tblLook w:val="04A0" w:firstRow="1" w:lastRow="0" w:firstColumn="1" w:lastColumn="0" w:noHBand="0" w:noVBand="1"/>
      </w:tblPr>
      <w:tblGrid>
        <w:gridCol w:w="4788"/>
        <w:gridCol w:w="4788"/>
      </w:tblGrid>
      <w:tr w:rsidR="006E32D5" w:rsidRPr="0021753A" w14:paraId="1DC14E5D" w14:textId="77777777" w:rsidTr="006E32D5">
        <w:trPr>
          <w:trHeight w:val="2358"/>
          <w:ins w:id="4071" w:author="Tom Bergeron" w:date="2020-10-08T09:29:00Z"/>
        </w:trPr>
        <w:tc>
          <w:tcPr>
            <w:tcW w:w="4788" w:type="dxa"/>
            <w:shd w:val="clear" w:color="auto" w:fill="auto"/>
          </w:tcPr>
          <w:p w14:paraId="2597610C" w14:textId="0E785C1C" w:rsidR="006E32D5" w:rsidRPr="0021753A" w:rsidRDefault="006E32D5" w:rsidP="006E32D5">
            <w:pPr>
              <w:rPr>
                <w:ins w:id="4072" w:author="Tom Bergeron" w:date="2020-10-08T09:29:00Z"/>
              </w:rPr>
            </w:pPr>
            <w:ins w:id="4073" w:author="Tom Bergeron" w:date="2020-10-08T09:29:00Z">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ins>
            <w:ins w:id="4074" w:author="Tom Bergeron" w:date="2020-10-08T09:33:00Z">
              <w:r w:rsidRPr="006E32D5">
                <w:rPr>
                  <w:rPrChange w:id="4075" w:author="Tom Bergeron" w:date="2020-10-08T09:33:00Z">
                    <w:rPr>
                      <w:rFonts w:ascii="Arial" w:hAnsi="Arial" w:cs="Arial"/>
                      <w:sz w:val="16"/>
                      <w:szCs w:val="16"/>
                    </w:rPr>
                  </w:rPrChange>
                </w:rPr>
                <w:t xml:space="preserve">Figure </w:t>
              </w:r>
              <w:r w:rsidRPr="006E32D5">
                <w:rPr>
                  <w:noProof/>
                  <w:rPrChange w:id="4076" w:author="Tom Bergeron" w:date="2020-10-08T09:33:00Z">
                    <w:rPr>
                      <w:rFonts w:ascii="Arial" w:hAnsi="Arial" w:cs="Arial"/>
                      <w:noProof/>
                      <w:sz w:val="16"/>
                      <w:szCs w:val="16"/>
                    </w:rPr>
                  </w:rPrChange>
                </w:rPr>
                <w:t>97</w:t>
              </w:r>
            </w:ins>
            <w:ins w:id="4077" w:author="Tom Bergeron" w:date="2020-10-08T09:29:00Z">
              <w:r w:rsidRPr="0021753A">
                <w:fldChar w:fldCharType="end"/>
              </w:r>
              <w:r w:rsidRPr="0021753A">
                <w:t>.</w:t>
              </w:r>
            </w:ins>
          </w:p>
          <w:p w14:paraId="3B72BD6F" w14:textId="77777777" w:rsidR="006E32D5" w:rsidRPr="0021753A" w:rsidRDefault="006E32D5" w:rsidP="006E32D5">
            <w:pPr>
              <w:rPr>
                <w:ins w:id="4078" w:author="Tom Bergeron" w:date="2020-10-08T09:29:00Z"/>
              </w:rPr>
            </w:pPr>
          </w:p>
          <w:p w14:paraId="3BDA2E61" w14:textId="77777777" w:rsidR="006E32D5" w:rsidRPr="0021753A" w:rsidRDefault="006E32D5" w:rsidP="006E32D5">
            <w:pPr>
              <w:rPr>
                <w:ins w:id="4079" w:author="Tom Bergeron" w:date="2020-10-08T09:29:00Z"/>
              </w:rPr>
            </w:pPr>
            <w:ins w:id="4080" w:author="Tom Bergeron" w:date="2020-10-08T09:29:00Z">
              <w:r w:rsidRPr="0021753A">
                <w:t>You are returned to the Confirm screen.  Select the Use Current Oven Recipe button and enter the oven setpoints and conveyor speed you want to start with.</w:t>
              </w:r>
            </w:ins>
          </w:p>
        </w:tc>
        <w:tc>
          <w:tcPr>
            <w:tcW w:w="4788" w:type="dxa"/>
            <w:shd w:val="clear" w:color="auto" w:fill="auto"/>
          </w:tcPr>
          <w:p w14:paraId="3C321E06" w14:textId="14255DE2" w:rsidR="006E32D5" w:rsidRPr="0021753A" w:rsidRDefault="006E32D5" w:rsidP="006E32D5">
            <w:pPr>
              <w:jc w:val="center"/>
              <w:rPr>
                <w:ins w:id="4081" w:author="Tom Bergeron" w:date="2020-10-08T09:29:00Z"/>
              </w:rPr>
            </w:pPr>
            <w:ins w:id="4082" w:author="Tom Bergeron" w:date="2020-10-08T09:30:00Z">
              <w:r>
                <w:object w:dxaOrig="3915" w:dyaOrig="1725" w14:anchorId="3471FDE1">
                  <v:shape id="_x0000_i1036" type="#_x0000_t75" style="width:195.75pt;height:86.25pt" o:ole="">
                    <v:imagedata r:id="rId186" o:title=""/>
                  </v:shape>
                  <o:OLEObject Type="Embed" ProgID="PBrush" ShapeID="_x0000_i1036" DrawAspect="Content" ObjectID="_1663655439" r:id="rId187"/>
                </w:object>
              </w:r>
            </w:ins>
          </w:p>
          <w:p w14:paraId="69B69D66" w14:textId="31FF7D5F" w:rsidR="006E32D5" w:rsidRPr="0021753A" w:rsidRDefault="006E32D5" w:rsidP="006E32D5">
            <w:pPr>
              <w:jc w:val="center"/>
              <w:rPr>
                <w:ins w:id="4083" w:author="Tom Bergeron" w:date="2020-10-08T09:29:00Z"/>
                <w:rFonts w:ascii="Arial" w:hAnsi="Arial" w:cs="Arial"/>
                <w:sz w:val="16"/>
                <w:szCs w:val="16"/>
              </w:rPr>
            </w:pPr>
            <w:bookmarkStart w:id="4084" w:name="_Ref185825267"/>
            <w:ins w:id="4085" w:author="Tom Bergeron" w:date="2020-10-08T09:29:00Z">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ins>
            <w:ins w:id="4086" w:author="Tom Bergeron" w:date="2020-10-08T09:33:00Z">
              <w:r>
                <w:rPr>
                  <w:rFonts w:ascii="Arial" w:hAnsi="Arial" w:cs="Arial"/>
                  <w:noProof/>
                  <w:sz w:val="16"/>
                  <w:szCs w:val="16"/>
                </w:rPr>
                <w:t>97</w:t>
              </w:r>
            </w:ins>
            <w:ins w:id="4087" w:author="Tom Bergeron" w:date="2020-10-08T09:29:00Z">
              <w:r w:rsidRPr="0021753A">
                <w:rPr>
                  <w:rFonts w:ascii="Arial" w:hAnsi="Arial" w:cs="Arial"/>
                  <w:sz w:val="16"/>
                  <w:szCs w:val="16"/>
                </w:rPr>
                <w:fldChar w:fldCharType="end"/>
              </w:r>
              <w:bookmarkEnd w:id="4084"/>
            </w:ins>
          </w:p>
        </w:tc>
      </w:tr>
      <w:tr w:rsidR="006E32D5" w:rsidRPr="0021753A" w14:paraId="42A75660" w14:textId="77777777" w:rsidTr="006E32D5">
        <w:trPr>
          <w:ins w:id="4088" w:author="Tom Bergeron" w:date="2020-10-08T09:29:00Z"/>
        </w:trPr>
        <w:tc>
          <w:tcPr>
            <w:tcW w:w="4788" w:type="dxa"/>
            <w:shd w:val="clear" w:color="auto" w:fill="auto"/>
          </w:tcPr>
          <w:p w14:paraId="1BE80660" w14:textId="500EE0EC" w:rsidR="006E32D5" w:rsidRPr="0021753A" w:rsidRDefault="006E32D5" w:rsidP="006E32D5">
            <w:pPr>
              <w:rPr>
                <w:ins w:id="4089" w:author="Tom Bergeron" w:date="2020-10-08T09:29:00Z"/>
              </w:rPr>
            </w:pPr>
            <w:ins w:id="4090" w:author="Tom Bergeron" w:date="2020-10-08T09:29:00Z">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ins>
            <w:ins w:id="4091" w:author="Tom Bergeron" w:date="2020-10-08T09:33:00Z">
              <w:r w:rsidRPr="0021753A">
                <w:rPr>
                  <w:rFonts w:ascii="Arial" w:hAnsi="Arial"/>
                  <w:bCs/>
                  <w:sz w:val="16"/>
                </w:rPr>
                <w:t xml:space="preserve">Figure </w:t>
              </w:r>
              <w:r>
                <w:rPr>
                  <w:rFonts w:ascii="Arial" w:hAnsi="Arial"/>
                  <w:bCs/>
                  <w:noProof/>
                  <w:sz w:val="16"/>
                </w:rPr>
                <w:t>98</w:t>
              </w:r>
            </w:ins>
            <w:ins w:id="4092" w:author="Tom Bergeron" w:date="2020-10-08T09:29:00Z">
              <w:r w:rsidRPr="0021753A">
                <w:fldChar w:fldCharType="end"/>
              </w:r>
              <w:r w:rsidRPr="0021753A">
                <w:t>.</w:t>
              </w:r>
            </w:ins>
          </w:p>
          <w:p w14:paraId="2F495A62" w14:textId="77777777" w:rsidR="006E32D5" w:rsidRPr="0021753A" w:rsidRDefault="006E32D5" w:rsidP="006E32D5">
            <w:pPr>
              <w:rPr>
                <w:ins w:id="4093" w:author="Tom Bergeron" w:date="2020-10-08T09:29:00Z"/>
              </w:rPr>
            </w:pPr>
          </w:p>
          <w:p w14:paraId="2C1D1C59" w14:textId="77777777" w:rsidR="006E32D5" w:rsidRPr="0021753A" w:rsidRDefault="006E32D5" w:rsidP="006E32D5">
            <w:pPr>
              <w:rPr>
                <w:ins w:id="4094" w:author="Tom Bergeron" w:date="2020-10-08T09:29:00Z"/>
              </w:rPr>
            </w:pPr>
            <w:ins w:id="4095" w:author="Tom Bergeron" w:date="2020-10-08T09:29:00Z">
              <w:r w:rsidRPr="0021753A">
                <w:rPr>
                  <w:b/>
                </w:rPr>
                <w:t>Yes:</w:t>
              </w:r>
              <w:r w:rsidRPr="0021753A">
                <w:t xml:space="preserve"> the next dialog box shows the Auto-Focus–First Guess recipe in order for you to confirm.</w:t>
              </w:r>
            </w:ins>
          </w:p>
          <w:p w14:paraId="73D54564" w14:textId="77777777" w:rsidR="006E32D5" w:rsidRPr="0021753A" w:rsidRDefault="006E32D5" w:rsidP="006E32D5">
            <w:pPr>
              <w:rPr>
                <w:ins w:id="4096" w:author="Tom Bergeron" w:date="2020-10-08T09:29:00Z"/>
              </w:rPr>
            </w:pPr>
          </w:p>
          <w:p w14:paraId="57D3FCF8" w14:textId="77777777" w:rsidR="006E32D5" w:rsidRPr="0021753A" w:rsidRDefault="006E32D5" w:rsidP="006E32D5">
            <w:pPr>
              <w:rPr>
                <w:ins w:id="4097" w:author="Tom Bergeron" w:date="2020-10-08T09:29:00Z"/>
              </w:rPr>
            </w:pPr>
            <w:ins w:id="4098" w:author="Tom Bergeron" w:date="2020-10-08T09:29:00Z">
              <w:r w:rsidRPr="0021753A">
                <w:rPr>
                  <w:b/>
                </w:rPr>
                <w:t>No:</w:t>
              </w:r>
              <w:r w:rsidRPr="0021753A">
                <w:t xml:space="preserve"> you are returned to the Confirm screen.  Select the Use Current Oven Recipe button and enter the oven setpoints and conveyor speed you want to start with.</w:t>
              </w:r>
            </w:ins>
          </w:p>
        </w:tc>
        <w:tc>
          <w:tcPr>
            <w:tcW w:w="4788" w:type="dxa"/>
            <w:shd w:val="clear" w:color="auto" w:fill="auto"/>
          </w:tcPr>
          <w:p w14:paraId="7A9CA8CE" w14:textId="77777777" w:rsidR="006E32D5" w:rsidRPr="0021753A" w:rsidRDefault="006E32D5" w:rsidP="006E32D5">
            <w:pPr>
              <w:jc w:val="center"/>
              <w:rPr>
                <w:ins w:id="4099" w:author="Tom Bergeron" w:date="2020-10-08T09:29:00Z"/>
              </w:rPr>
            </w:pPr>
            <w:ins w:id="4100" w:author="Tom Bergeron" w:date="2020-10-08T09:29:00Z">
              <w:r w:rsidRPr="0021753A">
                <w:rPr>
                  <w:noProof/>
                </w:rPr>
                <w:drawing>
                  <wp:inline distT="0" distB="0" distL="0" distR="0" wp14:anchorId="2BADFBF0" wp14:editId="4CA701AD">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ins>
          </w:p>
          <w:p w14:paraId="6704EA8F" w14:textId="04F80E5F" w:rsidR="006E32D5" w:rsidRPr="0021753A" w:rsidRDefault="006E32D5" w:rsidP="006E32D5">
            <w:pPr>
              <w:spacing w:before="20" w:after="20"/>
              <w:jc w:val="center"/>
              <w:rPr>
                <w:ins w:id="4101" w:author="Tom Bergeron" w:date="2020-10-08T09:29:00Z"/>
                <w:rFonts w:ascii="Arial" w:hAnsi="Arial"/>
                <w:bCs/>
                <w:sz w:val="16"/>
              </w:rPr>
            </w:pPr>
            <w:bookmarkStart w:id="4102" w:name="_Ref185825404"/>
            <w:ins w:id="4103" w:author="Tom Bergeron" w:date="2020-10-08T09:29: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104" w:author="Tom Bergeron" w:date="2020-10-08T09:33:00Z">
              <w:r>
                <w:rPr>
                  <w:rFonts w:ascii="Arial" w:hAnsi="Arial"/>
                  <w:bCs/>
                  <w:noProof/>
                  <w:sz w:val="16"/>
                </w:rPr>
                <w:t>98</w:t>
              </w:r>
            </w:ins>
            <w:ins w:id="4105" w:author="Tom Bergeron" w:date="2020-10-08T09:29:00Z">
              <w:r w:rsidRPr="0021753A">
                <w:rPr>
                  <w:rFonts w:ascii="Arial" w:hAnsi="Arial"/>
                  <w:bCs/>
                  <w:noProof/>
                  <w:sz w:val="16"/>
                </w:rPr>
                <w:fldChar w:fldCharType="end"/>
              </w:r>
              <w:bookmarkEnd w:id="4102"/>
            </w:ins>
          </w:p>
        </w:tc>
      </w:tr>
    </w:tbl>
    <w:p w14:paraId="28A98654" w14:textId="77777777" w:rsidR="006E32D5" w:rsidRPr="0021753A" w:rsidRDefault="006E32D5" w:rsidP="006E32D5">
      <w:pPr>
        <w:rPr>
          <w:ins w:id="4106" w:author="Tom Bergeron" w:date="2020-10-08T09:29:00Z"/>
        </w:rPr>
      </w:pPr>
    </w:p>
    <w:tbl>
      <w:tblPr>
        <w:tblW w:w="0" w:type="auto"/>
        <w:tblLook w:val="04A0" w:firstRow="1" w:lastRow="0" w:firstColumn="1" w:lastColumn="0" w:noHBand="0" w:noVBand="1"/>
      </w:tblPr>
      <w:tblGrid>
        <w:gridCol w:w="5598"/>
        <w:gridCol w:w="3978"/>
      </w:tblGrid>
      <w:tr w:rsidR="006E32D5" w:rsidRPr="0021753A" w14:paraId="13097C41" w14:textId="77777777" w:rsidTr="006E32D5">
        <w:trPr>
          <w:ins w:id="4107" w:author="Tom Bergeron" w:date="2020-10-08T09:29:00Z"/>
        </w:trPr>
        <w:tc>
          <w:tcPr>
            <w:tcW w:w="5598" w:type="dxa"/>
            <w:shd w:val="clear" w:color="auto" w:fill="auto"/>
          </w:tcPr>
          <w:p w14:paraId="0A931C1C" w14:textId="20256672" w:rsidR="006E32D5" w:rsidRPr="0021753A" w:rsidRDefault="006E32D5" w:rsidP="006E32D5">
            <w:pPr>
              <w:rPr>
                <w:ins w:id="4108" w:author="Tom Bergeron" w:date="2020-10-08T09:29:00Z"/>
              </w:rPr>
            </w:pPr>
            <w:ins w:id="4109" w:author="Tom Bergeron" w:date="2020-10-08T09:29:00Z">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ins>
            <w:ins w:id="4110" w:author="Tom Bergeron" w:date="2020-10-08T09:33:00Z">
              <w:r w:rsidRPr="006E32D5">
                <w:rPr>
                  <w:rPrChange w:id="4111" w:author="Tom Bergeron" w:date="2020-10-08T09:33:00Z">
                    <w:rPr>
                      <w:rFonts w:ascii="Arial" w:hAnsi="Arial"/>
                      <w:bCs/>
                      <w:sz w:val="16"/>
                    </w:rPr>
                  </w:rPrChange>
                </w:rPr>
                <w:t xml:space="preserve">Figure </w:t>
              </w:r>
              <w:r w:rsidRPr="006E32D5">
                <w:rPr>
                  <w:noProof/>
                  <w:rPrChange w:id="4112" w:author="Tom Bergeron" w:date="2020-10-08T09:33:00Z">
                    <w:rPr>
                      <w:rFonts w:ascii="Arial" w:hAnsi="Arial"/>
                      <w:bCs/>
                      <w:noProof/>
                      <w:sz w:val="16"/>
                    </w:rPr>
                  </w:rPrChange>
                </w:rPr>
                <w:t>99</w:t>
              </w:r>
            </w:ins>
            <w:ins w:id="4113" w:author="Tom Bergeron" w:date="2020-10-08T09:29:00Z">
              <w:r w:rsidRPr="0021753A">
                <w:fldChar w:fldCharType="end"/>
              </w:r>
              <w:r w:rsidRPr="0021753A">
                <w:t>.</w:t>
              </w:r>
            </w:ins>
          </w:p>
          <w:p w14:paraId="48AA1E9C" w14:textId="77777777" w:rsidR="006E32D5" w:rsidRPr="0021753A" w:rsidRDefault="006E32D5" w:rsidP="006E32D5">
            <w:pPr>
              <w:rPr>
                <w:ins w:id="4114" w:author="Tom Bergeron" w:date="2020-10-08T09:29:00Z"/>
              </w:rPr>
            </w:pPr>
          </w:p>
          <w:p w14:paraId="4165289A" w14:textId="77777777" w:rsidR="006E32D5" w:rsidRPr="0021753A" w:rsidRDefault="006E32D5" w:rsidP="006E32D5">
            <w:pPr>
              <w:rPr>
                <w:ins w:id="4115" w:author="Tom Bergeron" w:date="2020-10-08T09:29:00Z"/>
              </w:rPr>
            </w:pPr>
            <w:ins w:id="4116" w:author="Tom Bergeron" w:date="2020-10-08T09:29:00Z">
              <w:r w:rsidRPr="0021753A">
                <w:rPr>
                  <w:b/>
                </w:rPr>
                <w:t>Yes:</w:t>
              </w:r>
              <w:r w:rsidRPr="0021753A">
                <w:t xml:space="preserve"> the next dialog box shows the Auto-Focus –First Guess recipe in order for you to confirm.</w:t>
              </w:r>
            </w:ins>
          </w:p>
          <w:p w14:paraId="60D3854B" w14:textId="77777777" w:rsidR="006E32D5" w:rsidRPr="0021753A" w:rsidRDefault="006E32D5" w:rsidP="006E32D5">
            <w:pPr>
              <w:rPr>
                <w:ins w:id="4117" w:author="Tom Bergeron" w:date="2020-10-08T09:29:00Z"/>
              </w:rPr>
            </w:pPr>
          </w:p>
          <w:p w14:paraId="2DAD76EC" w14:textId="77777777" w:rsidR="006E32D5" w:rsidRPr="0021753A" w:rsidRDefault="006E32D5" w:rsidP="006E32D5">
            <w:pPr>
              <w:rPr>
                <w:ins w:id="4118" w:author="Tom Bergeron" w:date="2020-10-08T09:29:00Z"/>
              </w:rPr>
            </w:pPr>
            <w:ins w:id="4119" w:author="Tom Bergeron" w:date="2020-10-08T09:29:00Z">
              <w:r w:rsidRPr="0021753A">
                <w:rPr>
                  <w:b/>
                </w:rPr>
                <w:t>No:</w:t>
              </w:r>
              <w:r w:rsidRPr="0021753A">
                <w:t xml:space="preserve"> you are returned to the Confirm screen.  Select the Use Current Oven Recipe button and enter the oven setpoints and conveyor speed you want to start with.</w:t>
              </w:r>
            </w:ins>
          </w:p>
        </w:tc>
        <w:tc>
          <w:tcPr>
            <w:tcW w:w="3978" w:type="dxa"/>
            <w:shd w:val="clear" w:color="auto" w:fill="auto"/>
          </w:tcPr>
          <w:p w14:paraId="72B80C0E" w14:textId="77777777" w:rsidR="006E32D5" w:rsidRPr="0021753A" w:rsidRDefault="006E32D5" w:rsidP="006E32D5">
            <w:pPr>
              <w:keepNext/>
              <w:jc w:val="center"/>
              <w:rPr>
                <w:ins w:id="4120" w:author="Tom Bergeron" w:date="2020-10-08T09:29:00Z"/>
              </w:rPr>
            </w:pPr>
            <w:ins w:id="4121" w:author="Tom Bergeron" w:date="2020-10-08T09:29:00Z">
              <w:r w:rsidRPr="0021753A">
                <w:rPr>
                  <w:noProof/>
                </w:rPr>
                <w:drawing>
                  <wp:inline distT="0" distB="0" distL="0" distR="0" wp14:anchorId="3DF81B5F" wp14:editId="723ED6F6">
                    <wp:extent cx="1581150" cy="1346200"/>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ins>
          </w:p>
          <w:p w14:paraId="19B36A80" w14:textId="55C214DD" w:rsidR="006E32D5" w:rsidRPr="0021753A" w:rsidRDefault="006E32D5" w:rsidP="006E32D5">
            <w:pPr>
              <w:spacing w:before="20" w:after="20"/>
              <w:jc w:val="center"/>
              <w:rPr>
                <w:ins w:id="4122" w:author="Tom Bergeron" w:date="2020-10-08T09:29:00Z"/>
                <w:rFonts w:ascii="Arial" w:hAnsi="Arial"/>
                <w:bCs/>
                <w:sz w:val="16"/>
              </w:rPr>
            </w:pPr>
            <w:bookmarkStart w:id="4123" w:name="_Ref185825424"/>
            <w:ins w:id="4124" w:author="Tom Bergeron" w:date="2020-10-08T09:29: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125" w:author="Tom Bergeron" w:date="2020-10-08T09:33:00Z">
              <w:r>
                <w:rPr>
                  <w:rFonts w:ascii="Arial" w:hAnsi="Arial"/>
                  <w:bCs/>
                  <w:noProof/>
                  <w:sz w:val="16"/>
                </w:rPr>
                <w:t>99</w:t>
              </w:r>
            </w:ins>
            <w:ins w:id="4126" w:author="Tom Bergeron" w:date="2020-10-08T09:29:00Z">
              <w:r w:rsidRPr="0021753A">
                <w:rPr>
                  <w:rFonts w:ascii="Arial" w:hAnsi="Arial"/>
                  <w:bCs/>
                  <w:noProof/>
                  <w:sz w:val="16"/>
                </w:rPr>
                <w:fldChar w:fldCharType="end"/>
              </w:r>
              <w:bookmarkEnd w:id="4123"/>
            </w:ins>
          </w:p>
        </w:tc>
      </w:tr>
    </w:tbl>
    <w:p w14:paraId="6DF09597" w14:textId="77777777" w:rsidR="006E32D5" w:rsidRDefault="006E32D5" w:rsidP="006E32D5">
      <w:pPr>
        <w:rPr>
          <w:ins w:id="4127" w:author="Tom Bergeron" w:date="2020-10-08T09:29:00Z"/>
        </w:rPr>
      </w:pPr>
    </w:p>
    <w:p w14:paraId="41A7A2BD" w14:textId="77777777" w:rsidR="006E32D5" w:rsidRDefault="006E32D5" w:rsidP="006E32D5">
      <w:pPr>
        <w:rPr>
          <w:ins w:id="4128" w:author="Tom Bergeron" w:date="2020-10-08T09:29:00Z"/>
        </w:rPr>
      </w:pPr>
    </w:p>
    <w:p w14:paraId="571B0141" w14:textId="790C7C71" w:rsidR="006E32D5" w:rsidRPr="0021753A" w:rsidRDefault="006E32D5" w:rsidP="006E32D5">
      <w:pPr>
        <w:rPr>
          <w:ins w:id="4129" w:author="Tom Bergeron" w:date="2020-10-08T09:29:00Z"/>
        </w:rPr>
      </w:pPr>
      <w:ins w:id="4130" w:author="Tom Bergeron" w:date="2020-10-08T09:29:00Z">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ins>
      <w:ins w:id="4131" w:author="Tom Bergeron" w:date="2020-10-08T09:33:00Z">
        <w:r w:rsidRPr="0021753A">
          <w:rPr>
            <w:rFonts w:ascii="Arial" w:hAnsi="Arial"/>
            <w:bCs/>
            <w:sz w:val="16"/>
          </w:rPr>
          <w:t xml:space="preserve">Figure </w:t>
        </w:r>
        <w:r>
          <w:rPr>
            <w:rFonts w:ascii="Arial" w:hAnsi="Arial"/>
            <w:bCs/>
            <w:noProof/>
            <w:sz w:val="16"/>
          </w:rPr>
          <w:t>100</w:t>
        </w:r>
      </w:ins>
      <w:ins w:id="4132" w:author="Tom Bergeron" w:date="2020-10-08T09:29:00Z">
        <w:r w:rsidRPr="0021753A">
          <w:fldChar w:fldCharType="end"/>
        </w:r>
        <w:r w:rsidRPr="0021753A">
          <w:t>.</w:t>
        </w:r>
      </w:ins>
    </w:p>
    <w:p w14:paraId="420BF73A" w14:textId="77777777" w:rsidR="006E32D5" w:rsidRPr="0021753A" w:rsidRDefault="006E32D5" w:rsidP="006E32D5">
      <w:pPr>
        <w:rPr>
          <w:ins w:id="4133" w:author="Tom Bergeron" w:date="2020-10-08T09:29:00Z"/>
        </w:rPr>
      </w:pPr>
    </w:p>
    <w:p w14:paraId="60183307" w14:textId="77777777" w:rsidR="006E32D5" w:rsidRPr="0021753A" w:rsidRDefault="006E32D5" w:rsidP="006E32D5">
      <w:pPr>
        <w:jc w:val="center"/>
        <w:rPr>
          <w:ins w:id="4134" w:author="Tom Bergeron" w:date="2020-10-08T09:29:00Z"/>
        </w:rPr>
      </w:pPr>
      <w:ins w:id="4135" w:author="Tom Bergeron" w:date="2020-10-08T09:29:00Z">
        <w:r w:rsidRPr="0021753A">
          <w:rPr>
            <w:noProof/>
          </w:rPr>
          <w:drawing>
            <wp:inline distT="0" distB="0" distL="0" distR="0" wp14:anchorId="6FC99832" wp14:editId="23E0A7AF">
              <wp:extent cx="3352800" cy="27432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ins>
    </w:p>
    <w:p w14:paraId="1B6A6DE9" w14:textId="00193DEE" w:rsidR="006E32D5" w:rsidRPr="0021753A" w:rsidRDefault="006E32D5" w:rsidP="006E32D5">
      <w:pPr>
        <w:spacing w:before="20" w:after="20"/>
        <w:jc w:val="center"/>
        <w:rPr>
          <w:ins w:id="4136" w:author="Tom Bergeron" w:date="2020-10-08T09:29:00Z"/>
          <w:rFonts w:ascii="Arial" w:hAnsi="Arial"/>
          <w:bCs/>
          <w:sz w:val="16"/>
        </w:rPr>
      </w:pPr>
      <w:bookmarkStart w:id="4137" w:name="_Ref185825483"/>
      <w:ins w:id="4138" w:author="Tom Bergeron" w:date="2020-10-08T09:29: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139" w:author="Tom Bergeron" w:date="2020-10-08T09:33:00Z">
        <w:r>
          <w:rPr>
            <w:rFonts w:ascii="Arial" w:hAnsi="Arial"/>
            <w:bCs/>
            <w:noProof/>
            <w:sz w:val="16"/>
          </w:rPr>
          <w:t>100</w:t>
        </w:r>
      </w:ins>
      <w:ins w:id="4140" w:author="Tom Bergeron" w:date="2020-10-08T09:29:00Z">
        <w:r w:rsidRPr="0021753A">
          <w:rPr>
            <w:rFonts w:ascii="Arial" w:hAnsi="Arial"/>
            <w:bCs/>
            <w:noProof/>
            <w:sz w:val="16"/>
          </w:rPr>
          <w:fldChar w:fldCharType="end"/>
        </w:r>
        <w:bookmarkEnd w:id="4137"/>
        <w:r w:rsidRPr="0021753A">
          <w:rPr>
            <w:rFonts w:ascii="Arial" w:hAnsi="Arial"/>
            <w:bCs/>
            <w:sz w:val="16"/>
          </w:rPr>
          <w:t>: Run a Profile – Auto Focus screen #3</w:t>
        </w:r>
      </w:ins>
    </w:p>
    <w:p w14:paraId="5D07395E" w14:textId="77777777" w:rsidR="006E32D5" w:rsidRPr="0021753A" w:rsidRDefault="006E32D5" w:rsidP="006E32D5">
      <w:pPr>
        <w:rPr>
          <w:ins w:id="4141" w:author="Tom Bergeron" w:date="2020-10-08T09:29:00Z"/>
        </w:rPr>
      </w:pPr>
    </w:p>
    <w:p w14:paraId="7930AE0D" w14:textId="77777777" w:rsidR="006E32D5" w:rsidRPr="00B439C6" w:rsidRDefault="006E32D5" w:rsidP="006E32D5">
      <w:pPr>
        <w:numPr>
          <w:ilvl w:val="0"/>
          <w:numId w:val="151"/>
        </w:numPr>
        <w:tabs>
          <w:tab w:val="left" w:pos="360"/>
        </w:tabs>
        <w:rPr>
          <w:ins w:id="4142" w:author="Tom Bergeron" w:date="2020-10-08T09:29:00Z"/>
          <w:b/>
          <w:noProof/>
        </w:rPr>
      </w:pPr>
      <w:ins w:id="4143" w:author="Tom Bergeron" w:date="2020-10-08T09:29:00Z">
        <w:r w:rsidRPr="0021753A">
          <w:rPr>
            <w:b/>
            <w:noProof/>
          </w:rPr>
          <w:t>Click the Next button</w:t>
        </w:r>
        <w:r>
          <w:rPr>
            <w:b/>
            <w:noProof/>
          </w:rPr>
          <w:t xml:space="preserve"> </w:t>
        </w:r>
        <w:r>
          <w:rPr>
            <w:bCs/>
            <w:noProof/>
          </w:rPr>
          <w:t>to continue with setting up to run a profile.</w:t>
        </w:r>
      </w:ins>
    </w:p>
    <w:p w14:paraId="5B921FEF" w14:textId="77777777" w:rsidR="006E32D5" w:rsidRPr="0021753A" w:rsidRDefault="006E32D5" w:rsidP="006E32D5">
      <w:pPr>
        <w:ind w:left="360"/>
        <w:rPr>
          <w:ins w:id="4144" w:author="Tom Bergeron" w:date="2020-10-08T09:29:00Z"/>
          <w:b/>
          <w:noProof/>
        </w:rPr>
      </w:pPr>
    </w:p>
    <w:p w14:paraId="0FDFED5E" w14:textId="5F313EB3" w:rsidR="006E32D5" w:rsidRPr="0021753A" w:rsidRDefault="006E32D5" w:rsidP="006E32D5">
      <w:pPr>
        <w:ind w:left="360"/>
        <w:rPr>
          <w:ins w:id="4145" w:author="Tom Bergeron" w:date="2020-10-08T09:29:00Z"/>
        </w:rPr>
      </w:pPr>
      <w:ins w:id="4146" w:author="Tom Bergeron" w:date="2020-10-08T09:29:00Z">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ins>
      <w:ins w:id="4147" w:author="Tom Bergeron" w:date="2020-10-08T09:33:00Z">
        <w:r w:rsidRPr="0021753A">
          <w:rPr>
            <w:rFonts w:ascii="Arial" w:hAnsi="Arial"/>
            <w:bCs/>
            <w:sz w:val="16"/>
          </w:rPr>
          <w:t xml:space="preserve">Figure </w:t>
        </w:r>
        <w:r>
          <w:rPr>
            <w:rFonts w:ascii="Arial" w:hAnsi="Arial"/>
            <w:bCs/>
            <w:noProof/>
            <w:sz w:val="16"/>
          </w:rPr>
          <w:t>101</w:t>
        </w:r>
      </w:ins>
      <w:ins w:id="4148" w:author="Tom Bergeron" w:date="2020-10-08T09:29:00Z">
        <w:r w:rsidRPr="0021753A">
          <w:fldChar w:fldCharType="end"/>
        </w:r>
        <w:r w:rsidRPr="0021753A">
          <w:t>.</w:t>
        </w:r>
      </w:ins>
    </w:p>
    <w:p w14:paraId="1CA1E4F3" w14:textId="77777777" w:rsidR="006E32D5" w:rsidRPr="0021753A" w:rsidRDefault="006E32D5" w:rsidP="006E32D5">
      <w:pPr>
        <w:ind w:left="360"/>
        <w:rPr>
          <w:ins w:id="4149" w:author="Tom Bergeron" w:date="2020-10-08T09:29:00Z"/>
        </w:rPr>
      </w:pPr>
    </w:p>
    <w:p w14:paraId="09D901CB" w14:textId="4159B22C" w:rsidR="006E32D5" w:rsidRPr="0021753A" w:rsidRDefault="006E32D5" w:rsidP="006E32D5">
      <w:pPr>
        <w:jc w:val="center"/>
        <w:rPr>
          <w:ins w:id="4150" w:author="Tom Bergeron" w:date="2020-10-08T09:29:00Z"/>
        </w:rPr>
      </w:pPr>
      <w:ins w:id="4151" w:author="Tom Bergeron" w:date="2020-10-08T09:31:00Z">
        <w:r>
          <w:rPr>
            <w:noProof/>
          </w:rPr>
          <w:drawing>
            <wp:inline distT="0" distB="0" distL="0" distR="0" wp14:anchorId="59B3CFA9" wp14:editId="749CE066">
              <wp:extent cx="3609975" cy="1990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ins>
    </w:p>
    <w:p w14:paraId="65266F1C" w14:textId="08C0B25A" w:rsidR="006E32D5" w:rsidRPr="0021753A" w:rsidRDefault="006E32D5" w:rsidP="006E32D5">
      <w:pPr>
        <w:spacing w:before="20" w:after="20"/>
        <w:jc w:val="center"/>
        <w:rPr>
          <w:ins w:id="4152" w:author="Tom Bergeron" w:date="2020-10-08T09:29:00Z"/>
          <w:rFonts w:ascii="Arial" w:hAnsi="Arial"/>
          <w:bCs/>
          <w:sz w:val="16"/>
        </w:rPr>
      </w:pPr>
      <w:bookmarkStart w:id="4153" w:name="_Ref185825506"/>
      <w:ins w:id="4154" w:author="Tom Bergeron" w:date="2020-10-08T09:29: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155" w:author="Tom Bergeron" w:date="2020-10-08T09:33:00Z">
        <w:r>
          <w:rPr>
            <w:rFonts w:ascii="Arial" w:hAnsi="Arial"/>
            <w:bCs/>
            <w:noProof/>
            <w:sz w:val="16"/>
          </w:rPr>
          <w:t>101</w:t>
        </w:r>
      </w:ins>
      <w:ins w:id="4156" w:author="Tom Bergeron" w:date="2020-10-08T09:29:00Z">
        <w:r w:rsidRPr="0021753A">
          <w:rPr>
            <w:rFonts w:ascii="Arial" w:hAnsi="Arial"/>
            <w:bCs/>
            <w:noProof/>
            <w:sz w:val="16"/>
          </w:rPr>
          <w:fldChar w:fldCharType="end"/>
        </w:r>
        <w:bookmarkEnd w:id="4153"/>
        <w:r w:rsidRPr="0021753A">
          <w:rPr>
            <w:rFonts w:ascii="Arial" w:hAnsi="Arial"/>
            <w:bCs/>
            <w:sz w:val="16"/>
          </w:rPr>
          <w:t>: Run a Profile – Oven controller communication error</w:t>
        </w:r>
      </w:ins>
    </w:p>
    <w:p w14:paraId="0E815F04" w14:textId="77777777" w:rsidR="006E32D5" w:rsidRPr="0021753A" w:rsidRDefault="006E32D5" w:rsidP="006E32D5">
      <w:pPr>
        <w:rPr>
          <w:ins w:id="4157" w:author="Tom Bergeron" w:date="2020-10-08T09:29:00Z"/>
        </w:rPr>
      </w:pPr>
    </w:p>
    <w:p w14:paraId="1426C7C4" w14:textId="77777777" w:rsidR="006E32D5" w:rsidRPr="0021753A" w:rsidRDefault="006E32D5" w:rsidP="006E32D5">
      <w:pPr>
        <w:ind w:left="360"/>
        <w:rPr>
          <w:ins w:id="4158" w:author="Tom Bergeron" w:date="2020-10-08T09:29:00Z"/>
        </w:rPr>
      </w:pPr>
      <w:ins w:id="4159" w:author="Tom Bergeron" w:date="2020-10-08T09:29:00Z">
        <w:r w:rsidRPr="0021753A">
          <w:t>If there is communication with the oven, then the recipe is copied directly to the oven.</w:t>
        </w:r>
      </w:ins>
    </w:p>
    <w:p w14:paraId="414486DF" w14:textId="4DDAF717" w:rsidR="00806DB4" w:rsidRDefault="00806DB4" w:rsidP="0026146F">
      <w:pPr>
        <w:pStyle w:val="Heading1"/>
      </w:pPr>
      <w:bookmarkStart w:id="4160" w:name="_Toc53042075"/>
      <w:bookmarkStart w:id="4161" w:name="_Toc53042240"/>
      <w:bookmarkStart w:id="4162" w:name="_Toc53042425"/>
      <w:bookmarkStart w:id="4163" w:name="_Toc53042495"/>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4160"/>
      <w:bookmarkEnd w:id="4161"/>
      <w:bookmarkEnd w:id="4162"/>
      <w:bookmarkEnd w:id="4163"/>
    </w:p>
    <w:p w14:paraId="7CF6FE89" w14:textId="60143D4D"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0254F3">
        <w:t>included</w:t>
      </w:r>
      <w:r>
        <w:t xml:space="preserve"> with b</w:t>
      </w:r>
      <w:r w:rsidR="00CB1F91">
        <w:t>oth the Navigator</w:t>
      </w:r>
      <w:r w:rsidR="000254F3">
        <w:t xml:space="preserve"> Power and Auto-Focus Power</w:t>
      </w:r>
      <w:r w:rsidR="00CB1F91">
        <w:t xml:space="preserve">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w:t>
      </w:r>
    </w:p>
    <w:p w14:paraId="6A92B321" w14:textId="45DB4969" w:rsidR="00846BB0" w:rsidRDefault="00846BB0" w:rsidP="00846BB0">
      <w:pPr>
        <w:pStyle w:val="ListBullet"/>
        <w:numPr>
          <w:ilvl w:val="0"/>
          <w:numId w:val="0"/>
        </w:numPr>
      </w:pPr>
    </w:p>
    <w:p w14:paraId="18EEE93C" w14:textId="77777777" w:rsidR="00846BB0" w:rsidRDefault="004F7C7C">
      <w:pPr>
        <w:pStyle w:val="Heading2"/>
      </w:pPr>
      <w:bookmarkStart w:id="4164" w:name="_Toc469043176"/>
      <w:bookmarkStart w:id="4165" w:name="_Toc469043756"/>
      <w:bookmarkStart w:id="4166" w:name="_Toc469045060"/>
      <w:bookmarkStart w:id="4167" w:name="_Toc469612949"/>
      <w:bookmarkStart w:id="4168" w:name="_Toc491175122"/>
      <w:bookmarkStart w:id="4169" w:name="_Toc491264031"/>
      <w:bookmarkStart w:id="4170" w:name="_Toc491337709"/>
      <w:bookmarkStart w:id="4171" w:name="_Toc491338047"/>
      <w:bookmarkStart w:id="4172" w:name="_Toc532855794"/>
      <w:bookmarkStart w:id="4173" w:name="_Toc532856653"/>
      <w:bookmarkStart w:id="4174" w:name="_Toc53042076"/>
      <w:bookmarkStart w:id="4175" w:name="_Toc53042241"/>
      <w:bookmarkStart w:id="4176" w:name="_Toc53042426"/>
      <w:r>
        <w:t>Enable the Power Feature in Auto-Focus</w:t>
      </w:r>
      <w:bookmarkEnd w:id="4164"/>
      <w:bookmarkEnd w:id="4165"/>
      <w:bookmarkEnd w:id="4166"/>
      <w:bookmarkEnd w:id="4167"/>
      <w:bookmarkEnd w:id="4168"/>
      <w:bookmarkEnd w:id="4169"/>
      <w:bookmarkEnd w:id="4170"/>
      <w:bookmarkEnd w:id="4171"/>
      <w:bookmarkEnd w:id="4172"/>
      <w:bookmarkEnd w:id="4173"/>
      <w:bookmarkEnd w:id="4174"/>
      <w:bookmarkEnd w:id="4175"/>
      <w:bookmarkEnd w:id="417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177" w:name="_Toc469043177"/>
      <w:bookmarkStart w:id="4178" w:name="_Toc469043757"/>
      <w:bookmarkStart w:id="4179" w:name="_Toc469045061"/>
      <w:bookmarkStart w:id="4180" w:name="_Toc469612950"/>
      <w:bookmarkStart w:id="4181" w:name="_Toc491175123"/>
      <w:bookmarkStart w:id="4182" w:name="_Toc491264032"/>
      <w:bookmarkStart w:id="4183" w:name="_Toc491337710"/>
      <w:bookmarkStart w:id="4184" w:name="_Toc491338048"/>
      <w:bookmarkStart w:id="4185" w:name="_Toc532855795"/>
      <w:bookmarkStart w:id="4186" w:name="_Toc532856654"/>
      <w:bookmarkStart w:id="4187" w:name="_Toc53042077"/>
      <w:bookmarkStart w:id="4188" w:name="_Toc53042242"/>
      <w:bookmarkStart w:id="4189" w:name="_Toc53042427"/>
      <w:r>
        <w:t>Enable the Power Feature in</w:t>
      </w:r>
      <w:r w:rsidRPr="008A2A4F">
        <w:t xml:space="preserve"> </w:t>
      </w:r>
      <w:r>
        <w:t>Navigator</w:t>
      </w:r>
      <w:bookmarkEnd w:id="4177"/>
      <w:bookmarkEnd w:id="4178"/>
      <w:bookmarkEnd w:id="4179"/>
      <w:bookmarkEnd w:id="4180"/>
      <w:bookmarkEnd w:id="4181"/>
      <w:bookmarkEnd w:id="4182"/>
      <w:bookmarkEnd w:id="4183"/>
      <w:bookmarkEnd w:id="4184"/>
      <w:bookmarkEnd w:id="4185"/>
      <w:bookmarkEnd w:id="4186"/>
      <w:bookmarkEnd w:id="4187"/>
      <w:bookmarkEnd w:id="4188"/>
      <w:bookmarkEnd w:id="4189"/>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190" w:name="_Using_the_Live"/>
      <w:bookmarkStart w:id="4191" w:name="_Toc469612951"/>
      <w:bookmarkStart w:id="4192" w:name="_Toc491175124"/>
      <w:bookmarkStart w:id="4193" w:name="_Toc491264033"/>
      <w:bookmarkStart w:id="4194" w:name="_Toc491337711"/>
      <w:bookmarkStart w:id="4195" w:name="_Toc491338049"/>
      <w:bookmarkStart w:id="4196" w:name="_Toc491414012"/>
      <w:bookmarkStart w:id="4197" w:name="_Toc532836377"/>
      <w:bookmarkStart w:id="4198" w:name="_Toc532855796"/>
      <w:bookmarkStart w:id="4199" w:name="_Toc532856655"/>
      <w:bookmarkStart w:id="4200" w:name="_Toc329249444"/>
      <w:bookmarkStart w:id="4201" w:name="_Toc394486320"/>
      <w:bookmarkStart w:id="4202" w:name="_Toc394583244"/>
      <w:bookmarkStart w:id="4203" w:name="_Toc394583400"/>
      <w:bookmarkStart w:id="4204" w:name="_Toc468168379"/>
      <w:bookmarkStart w:id="4205" w:name="_Toc468175427"/>
      <w:bookmarkStart w:id="4206" w:name="_Toc468551583"/>
      <w:bookmarkStart w:id="4207" w:name="_Toc469038810"/>
      <w:bookmarkStart w:id="4208" w:name="_Toc469038865"/>
      <w:bookmarkStart w:id="4209" w:name="_Toc469042024"/>
      <w:bookmarkStart w:id="4210" w:name="_Toc469043178"/>
      <w:bookmarkStart w:id="4211" w:name="_Toc469043758"/>
      <w:bookmarkStart w:id="4212" w:name="_Toc469043843"/>
      <w:bookmarkStart w:id="4213" w:name="_Toc469045062"/>
      <w:bookmarkStart w:id="4214" w:name="_Toc53042078"/>
      <w:bookmarkStart w:id="4215" w:name="_Toc53042243"/>
      <w:bookmarkStart w:id="4216" w:name="_Toc53042428"/>
      <w:bookmarkStart w:id="4217" w:name="_Toc53042496"/>
      <w:bookmarkEnd w:id="4190"/>
      <w:r w:rsidRPr="00AD4DC4">
        <w:lastRenderedPageBreak/>
        <w:t>Use Sweet Spot Target</w:t>
      </w:r>
      <w:bookmarkEnd w:id="4191"/>
      <w:bookmarkEnd w:id="4192"/>
      <w:bookmarkEnd w:id="4193"/>
      <w:bookmarkEnd w:id="4194"/>
      <w:bookmarkEnd w:id="4195"/>
      <w:bookmarkEnd w:id="4196"/>
      <w:bookmarkEnd w:id="4197"/>
      <w:bookmarkEnd w:id="4198"/>
      <w:bookmarkEnd w:id="4199"/>
      <w:bookmarkEnd w:id="4214"/>
      <w:bookmarkEnd w:id="4215"/>
      <w:bookmarkEnd w:id="4216"/>
      <w:bookmarkEnd w:id="4217"/>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67968" behindDoc="0" locked="0" layoutInCell="1" allowOverlap="1" wp14:anchorId="51D36073" wp14:editId="2303BACA">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E45CF" id="Rectangle 2959" o:spid="_x0000_s1026" style="position:absolute;margin-left:94.15pt;margin-top:131.85pt;width:73.1pt;height:19.4pt;z-index:25166796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874157" cy="3081528"/>
                    </a:xfrm>
                    <a:prstGeom prst="rect">
                      <a:avLst/>
                    </a:prstGeom>
                  </pic:spPr>
                </pic:pic>
              </a:graphicData>
            </a:graphic>
          </wp:inline>
        </w:drawing>
      </w:r>
    </w:p>
    <w:p w14:paraId="2CD7CE8E" w14:textId="10A0A7D8" w:rsidR="002172EC" w:rsidRPr="00AD4DC4" w:rsidRDefault="002172EC" w:rsidP="002172EC">
      <w:pPr>
        <w:pStyle w:val="Caption"/>
      </w:pPr>
      <w:r>
        <w:t xml:space="preserve">Figure </w:t>
      </w:r>
      <w:fldSimple w:instr=" SEQ Figure \* ARABIC ">
        <w:ins w:id="4218" w:author="Tom Bergeron" w:date="2020-10-08T09:33:00Z">
          <w:r w:rsidR="006E32D5">
            <w:rPr>
              <w:noProof/>
            </w:rPr>
            <w:t>102</w:t>
          </w:r>
        </w:ins>
        <w:del w:id="4219" w:author="Tom Bergeron" w:date="2020-10-08T09:33:00Z">
          <w:r w:rsidR="0013342E" w:rsidDel="006E32D5">
            <w:rPr>
              <w:noProof/>
            </w:rPr>
            <w:delText>97</w:delText>
          </w:r>
        </w:del>
      </w:fldSimple>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72064" behindDoc="0" locked="0" layoutInCell="1" allowOverlap="1" wp14:anchorId="4772D4DE" wp14:editId="5F2C47D7">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6A405E66" w:rsidR="00F268F2" w:rsidRPr="00F268F2" w:rsidRDefault="00F268F2">
      <w:pPr>
        <w:rPr>
          <w:b/>
        </w:rPr>
      </w:pPr>
      <w:bookmarkStart w:id="4220" w:name="_Using_The_Live_1"/>
      <w:bookmarkStart w:id="4221" w:name="_Using_Statistical_Process"/>
      <w:bookmarkStart w:id="4222" w:name="_Toc394486321"/>
      <w:bookmarkStart w:id="4223" w:name="_Toc394583245"/>
      <w:bookmarkStart w:id="4224" w:name="_Toc394583401"/>
      <w:bookmarkEnd w:id="4220"/>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21"/>
    </w:p>
    <w:p w14:paraId="09BD3E75" w14:textId="77777777" w:rsidR="00FC099F" w:rsidRDefault="00FC099F" w:rsidP="0026146F">
      <w:pPr>
        <w:pStyle w:val="Heading1"/>
      </w:pPr>
      <w:bookmarkStart w:id="4225" w:name="_Toc468168381"/>
      <w:bookmarkStart w:id="4226" w:name="_Toc468175428"/>
      <w:bookmarkStart w:id="4227" w:name="_Toc468551584"/>
      <w:bookmarkStart w:id="4228" w:name="_Toc469038811"/>
      <w:bookmarkStart w:id="4229" w:name="_Toc469038866"/>
      <w:bookmarkStart w:id="4230" w:name="_Toc469042025"/>
      <w:bookmarkStart w:id="4231" w:name="_Toc469043181"/>
      <w:bookmarkStart w:id="4232" w:name="_Toc469043761"/>
      <w:bookmarkStart w:id="4233" w:name="_Toc469043844"/>
      <w:bookmarkStart w:id="4234" w:name="_Toc469045069"/>
      <w:bookmarkStart w:id="4235" w:name="_Toc469612955"/>
      <w:bookmarkStart w:id="4236" w:name="_Toc491175125"/>
      <w:bookmarkStart w:id="4237" w:name="_Toc491264034"/>
      <w:bookmarkStart w:id="4238" w:name="_Toc491337712"/>
      <w:bookmarkStart w:id="4239" w:name="_Toc491338050"/>
      <w:bookmarkStart w:id="4240" w:name="_Toc491414013"/>
      <w:bookmarkStart w:id="4241" w:name="_Toc532836378"/>
      <w:bookmarkStart w:id="4242" w:name="_Toc532855797"/>
      <w:bookmarkStart w:id="4243" w:name="_Toc532856656"/>
      <w:bookmarkStart w:id="4244" w:name="_Toc53042079"/>
      <w:bookmarkStart w:id="4245" w:name="_Toc53042244"/>
      <w:bookmarkStart w:id="4246" w:name="_Toc53042429"/>
      <w:bookmarkStart w:id="4247" w:name="_Toc53042497"/>
      <w:r>
        <w:lastRenderedPageBreak/>
        <w:t>Us</w:t>
      </w:r>
      <w:r w:rsidR="00F268F2">
        <w:t>e</w:t>
      </w:r>
      <w:r>
        <w:t xml:space="preserve"> Statistical Process Control </w:t>
      </w:r>
      <w:r w:rsidR="006C7149">
        <w:t>Charts</w:t>
      </w:r>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248" w:name="_Toc329249447"/>
      <w:bookmarkStart w:id="4249" w:name="_Toc469043182"/>
      <w:bookmarkStart w:id="4250" w:name="_Toc469043762"/>
      <w:bookmarkStart w:id="4251" w:name="_Toc469045070"/>
      <w:bookmarkStart w:id="4252" w:name="_Toc469612956"/>
      <w:bookmarkStart w:id="4253" w:name="_Toc491175126"/>
      <w:bookmarkStart w:id="4254" w:name="_Toc491264035"/>
      <w:bookmarkStart w:id="4255" w:name="_Toc491337713"/>
      <w:bookmarkStart w:id="4256" w:name="_Toc491338051"/>
      <w:bookmarkStart w:id="4257" w:name="_Toc532855798"/>
      <w:bookmarkStart w:id="4258" w:name="_Toc532856657"/>
      <w:bookmarkStart w:id="4259" w:name="_Toc53042080"/>
      <w:bookmarkStart w:id="4260" w:name="_Toc53042245"/>
      <w:bookmarkStart w:id="4261" w:name="_Toc53042430"/>
      <w:r w:rsidRPr="00C0592E">
        <w:t xml:space="preserve">Live Mode </w:t>
      </w:r>
      <w:r w:rsidR="00754243" w:rsidRPr="00C0592E">
        <w:t xml:space="preserve">- </w:t>
      </w:r>
      <w:r w:rsidRPr="00C0592E">
        <w:t xml:space="preserve">Charts </w:t>
      </w:r>
      <w:r w:rsidR="00754243" w:rsidRPr="00C0592E">
        <w:t>Tab</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40880F"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EB095E6" w:rsidR="00FC099F" w:rsidRDefault="00C164CF" w:rsidP="00982B24">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1BDDB2A4"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4262" w:author="Tom Bergeron" w:date="2020-10-08T09:33:00Z">
              <w:r w:rsidR="006E32D5">
                <w:rPr>
                  <w:rFonts w:ascii="Arial" w:hAnsi="Arial" w:cs="Arial"/>
                  <w:noProof/>
                  <w:sz w:val="16"/>
                  <w:szCs w:val="16"/>
                </w:rPr>
                <w:t>103</w:t>
              </w:r>
            </w:ins>
            <w:del w:id="4263" w:author="Tom Bergeron" w:date="2020-10-08T09:33:00Z">
              <w:r w:rsidR="0013342E" w:rsidDel="006E32D5">
                <w:rPr>
                  <w:rFonts w:ascii="Arial" w:hAnsi="Arial" w:cs="Arial"/>
                  <w:noProof/>
                  <w:sz w:val="16"/>
                  <w:szCs w:val="16"/>
                </w:rPr>
                <w:delText>108</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5E4AB6C8" w:rsidR="00FC099F" w:rsidRPr="00C0592E" w:rsidRDefault="00FC099F" w:rsidP="00FC099F"/>
    <w:p w14:paraId="155797DA" w14:textId="77777777" w:rsidR="00FC099F" w:rsidRPr="00C0592E" w:rsidRDefault="00C653DF" w:rsidP="008F51FF">
      <w:pPr>
        <w:pStyle w:val="Heading3"/>
      </w:pPr>
      <w:r>
        <w:br w:type="page"/>
      </w:r>
      <w:bookmarkStart w:id="4264" w:name="_Toc469045071"/>
      <w:bookmarkStart w:id="4265" w:name="_Toc491338052"/>
      <w:bookmarkStart w:id="4266" w:name="_Toc532855799"/>
      <w:bookmarkStart w:id="4267" w:name="_Toc53042246"/>
      <w:bookmarkStart w:id="4268" w:name="_Toc53042431"/>
      <w:r w:rsidR="00F268F2">
        <w:lastRenderedPageBreak/>
        <w:t>View</w:t>
      </w:r>
      <w:r w:rsidR="00FC099F">
        <w:t xml:space="preserve"> </w:t>
      </w:r>
      <w:r>
        <w:t>Chart D</w:t>
      </w:r>
      <w:r w:rsidRPr="00C0592E">
        <w:t>ata</w:t>
      </w:r>
      <w:bookmarkEnd w:id="4264"/>
      <w:bookmarkEnd w:id="4265"/>
      <w:bookmarkEnd w:id="4266"/>
      <w:bookmarkEnd w:id="4267"/>
      <w:bookmarkEnd w:id="4268"/>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81D9BD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22F17B47" w:rsidR="00FC099F" w:rsidRDefault="00C164CF" w:rsidP="00FC099F">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269" w:name="_Toc329249457"/>
      <w:bookmarkStart w:id="4270" w:name="_Toc469043183"/>
      <w:bookmarkStart w:id="4271" w:name="_Toc469043763"/>
      <w:bookmarkStart w:id="4272" w:name="_Toc469045072"/>
      <w:bookmarkStart w:id="4273" w:name="_Toc469612957"/>
      <w:bookmarkStart w:id="4274" w:name="_Toc491175127"/>
      <w:bookmarkStart w:id="4275" w:name="_Toc491264036"/>
      <w:bookmarkStart w:id="4276" w:name="_Toc491337714"/>
      <w:bookmarkStart w:id="4277" w:name="_Toc491338053"/>
      <w:bookmarkStart w:id="4278" w:name="_Toc532855800"/>
      <w:bookmarkStart w:id="4279" w:name="_Toc532856658"/>
      <w:bookmarkStart w:id="4280" w:name="_Toc53042081"/>
      <w:bookmarkStart w:id="4281" w:name="_Toc53042247"/>
      <w:bookmarkStart w:id="4282" w:name="_Toc53042432"/>
      <w:r>
        <w:lastRenderedPageBreak/>
        <w:t xml:space="preserve">Historical </w:t>
      </w:r>
      <w:r w:rsidR="00754243">
        <w:t xml:space="preserve">Mode - </w:t>
      </w:r>
      <w:r>
        <w:t xml:space="preserve">Chart </w:t>
      </w:r>
      <w:r w:rsidR="00754243">
        <w:t>Tab</w:t>
      </w:r>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14:paraId="2BC58885" w14:textId="25130E5D" w:rsidR="00FC099F" w:rsidRDefault="00C164CF" w:rsidP="00B15C92">
      <w:pPr>
        <w:keepNext/>
        <w:jc w:val="center"/>
      </w:pPr>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671AC8C5" w:rsidR="00FC099F" w:rsidRPr="00C0592E" w:rsidRDefault="00FC099F" w:rsidP="00FC099F">
      <w:r w:rsidRPr="00C0592E">
        <w:t xml:space="preserve">The Chart tab will display a control chart for the overall profile PWI and for each individual process specification with alarm limits as defined in the Process Window setup.  The chart data will coincide with the Virtual Profile data, </w:t>
      </w:r>
      <w:proofErr w:type="gramStart"/>
      <w:r w:rsidRPr="00C0592E">
        <w:t>date</w:t>
      </w:r>
      <w:proofErr w:type="gramEnd"/>
      <w:r w:rsidRPr="00C0592E">
        <w:t xml:space="preserve"> and time.</w:t>
      </w:r>
    </w:p>
    <w:p w14:paraId="2A1F8E7C" w14:textId="77777777" w:rsidR="00FC099F" w:rsidRPr="00C0592E" w:rsidRDefault="00F268F2" w:rsidP="008F51FF">
      <w:pPr>
        <w:pStyle w:val="Heading3"/>
      </w:pPr>
      <w:bookmarkStart w:id="4283" w:name="_Toc469045073"/>
      <w:bookmarkStart w:id="4284" w:name="_Toc491338054"/>
      <w:bookmarkStart w:id="4285" w:name="_Toc532855801"/>
      <w:bookmarkStart w:id="4286" w:name="_Toc53042248"/>
      <w:bookmarkStart w:id="4287" w:name="_Toc53042433"/>
      <w:r>
        <w:t>View</w:t>
      </w:r>
      <w:r w:rsidR="00FC099F">
        <w:t xml:space="preserve"> </w:t>
      </w:r>
      <w:r w:rsidR="00C653DF">
        <w:t>Control C</w:t>
      </w:r>
      <w:r w:rsidR="00C653DF" w:rsidRPr="00C0592E">
        <w:t>harts</w:t>
      </w:r>
      <w:bookmarkEnd w:id="4283"/>
      <w:bookmarkEnd w:id="4284"/>
      <w:bookmarkEnd w:id="4285"/>
      <w:bookmarkEnd w:id="4286"/>
      <w:bookmarkEnd w:id="4287"/>
    </w:p>
    <w:p w14:paraId="17AA00EB" w14:textId="0995163F"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378318D9"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2261B01C"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18ADE65C"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5FC7F50F" w:rsidR="00FC099F" w:rsidRPr="00C0592E" w:rsidRDefault="00FC099F" w:rsidP="00FC099F">
      <w:r w:rsidRPr="00C0592E">
        <w:t>Each chart contains data for every product thermocouple used during the profile.  Below the charts you can de-select the TCs that you wish to remove from the control chart display.  De-selecting a TC will remove the data for that TC from</w:t>
      </w:r>
      <w:del w:id="4288" w:author="Tom Bergeron" w:date="2020-09-29T16:10:00Z">
        <w:r w:rsidRPr="00C0592E" w:rsidDel="00D63F7B">
          <w:delText xml:space="preserve"> the</w:delText>
        </w:r>
      </w:del>
      <w:r w:rsidRPr="00C0592E">
        <w:t xml:space="preserve">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4289" w:name="_Toc469045074"/>
      <w:bookmarkStart w:id="4290" w:name="_Toc491338055"/>
      <w:bookmarkStart w:id="4291" w:name="_Toc532855802"/>
      <w:bookmarkStart w:id="4292" w:name="_Toc53042249"/>
      <w:bookmarkStart w:id="4293" w:name="_Toc53042434"/>
      <w:r w:rsidR="00FC099F">
        <w:lastRenderedPageBreak/>
        <w:t xml:space="preserve">Viewing </w:t>
      </w:r>
      <w:r>
        <w:t>Chart Data</w:t>
      </w:r>
      <w:bookmarkEnd w:id="4289"/>
      <w:bookmarkEnd w:id="4290"/>
      <w:bookmarkEnd w:id="4291"/>
      <w:bookmarkEnd w:id="4292"/>
      <w:bookmarkEnd w:id="4293"/>
    </w:p>
    <w:p w14:paraId="5498D874" w14:textId="50C88FE0"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4294" w:name="_Toc469045075"/>
      <w:bookmarkStart w:id="4295" w:name="_Toc491338056"/>
      <w:bookmarkStart w:id="4296" w:name="_Toc532855803"/>
      <w:bookmarkStart w:id="4297" w:name="_Toc53042250"/>
      <w:bookmarkStart w:id="4298" w:name="_Toc53042435"/>
      <w:r w:rsidRPr="00C0592E">
        <w:t xml:space="preserve">History </w:t>
      </w:r>
      <w:r w:rsidR="00C653DF" w:rsidRPr="00C0592E">
        <w:t>Mode Chart Options Menu</w:t>
      </w:r>
      <w:bookmarkEnd w:id="4294"/>
      <w:bookmarkEnd w:id="4295"/>
      <w:bookmarkEnd w:id="4296"/>
      <w:bookmarkEnd w:id="4297"/>
      <w:bookmarkEnd w:id="4298"/>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5F2803E7" w:rsidR="00FC099F" w:rsidRPr="00C0592E" w:rsidRDefault="00FC099F" w:rsidP="00FC099F">
      <w:pPr>
        <w:pStyle w:val="Caption"/>
      </w:pPr>
      <w:r w:rsidRPr="00C0592E">
        <w:t xml:space="preserve">Figure </w:t>
      </w:r>
      <w:fldSimple w:instr=" SEQ Figure \* ARABIC ">
        <w:ins w:id="4299" w:author="Tom Bergeron" w:date="2020-10-08T09:33:00Z">
          <w:r w:rsidR="006E32D5">
            <w:rPr>
              <w:noProof/>
            </w:rPr>
            <w:t>104</w:t>
          </w:r>
        </w:ins>
        <w:del w:id="4300" w:author="Tom Bergeron" w:date="2020-10-08T09:33:00Z">
          <w:r w:rsidR="0013342E" w:rsidDel="006E32D5">
            <w:rPr>
              <w:noProof/>
            </w:rPr>
            <w:delText>109</w:delText>
          </w:r>
        </w:del>
      </w:fldSimple>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1CE64833"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virtual profile</w:t>
      </w:r>
      <w:ins w:id="4301" w:author="Tom Bergeron" w:date="2020-09-29T16:10:00Z">
        <w:r w:rsidR="00D63F7B">
          <w:t>,</w:t>
        </w:r>
      </w:ins>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4312CB2"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737029"/>
    <w:p w14:paraId="34B5F31D" w14:textId="77777777" w:rsidR="00F268F2" w:rsidRPr="00C0592E" w:rsidRDefault="00F268F2" w:rsidP="00737029">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5472FFA"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4504C9C4"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586FACAF"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4302" w:name="_Toc394583246"/>
      <w:bookmarkStart w:id="4303" w:name="_Toc394583402"/>
      <w:bookmarkStart w:id="4304" w:name="_Toc468168382"/>
      <w:bookmarkStart w:id="4305" w:name="_Toc468175429"/>
      <w:bookmarkStart w:id="4306" w:name="_Toc468551585"/>
      <w:bookmarkStart w:id="4307" w:name="_Toc469038812"/>
      <w:bookmarkStart w:id="4308" w:name="_Toc469038867"/>
      <w:bookmarkStart w:id="4309" w:name="_Toc469042026"/>
      <w:bookmarkStart w:id="4310" w:name="_Toc469043184"/>
      <w:bookmarkStart w:id="4311" w:name="_Toc469043764"/>
      <w:bookmarkStart w:id="4312" w:name="_Toc469043845"/>
      <w:bookmarkStart w:id="4313" w:name="_Toc469045076"/>
      <w:bookmarkStart w:id="4314" w:name="_Toc469612958"/>
      <w:r w:rsidR="006C7149">
        <w:t xml:space="preserve"> </w:t>
      </w:r>
      <w:bookmarkStart w:id="4315" w:name="_Using_barcodes"/>
      <w:bookmarkStart w:id="4316" w:name="_Process_Traceability"/>
      <w:bookmarkStart w:id="4317" w:name="_Process_Control"/>
      <w:bookmarkStart w:id="4318" w:name="_Toc119468171"/>
      <w:bookmarkStart w:id="4319" w:name="_Toc320007057"/>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p>
    <w:p w14:paraId="201E0469" w14:textId="54348994" w:rsidR="00A16822" w:rsidRPr="00F0388A" w:rsidRDefault="00A16822">
      <w:bookmarkStart w:id="4320" w:name="_Run_RPM"/>
      <w:bookmarkStart w:id="4321" w:name="_The_Software_Client"/>
      <w:bookmarkStart w:id="4322" w:name="_Kic_Server"/>
      <w:bookmarkEnd w:id="4318"/>
      <w:bookmarkEnd w:id="4319"/>
      <w:bookmarkEnd w:id="4320"/>
      <w:bookmarkEnd w:id="4321"/>
      <w:bookmarkEnd w:id="4322"/>
    </w:p>
    <w:p w14:paraId="5A719C82" w14:textId="6FE32E50" w:rsidR="00EC4E34" w:rsidRPr="00F0388A" w:rsidRDefault="00EC4E34" w:rsidP="00737029"/>
    <w:p w14:paraId="454E2814" w14:textId="3A6356DA" w:rsidR="00806DB4" w:rsidRDefault="006C7149" w:rsidP="0026146F">
      <w:pPr>
        <w:pStyle w:val="Heading1"/>
      </w:pPr>
      <w:bookmarkStart w:id="4323" w:name="_Toc329853018"/>
      <w:bookmarkStart w:id="4324" w:name="_Toc329863376"/>
      <w:bookmarkStart w:id="4325" w:name="_Toc331173648"/>
      <w:bookmarkStart w:id="4326" w:name="_Ref332096978"/>
      <w:bookmarkStart w:id="4327" w:name="_Toc332179184"/>
      <w:bookmarkStart w:id="4328" w:name="_Toc332208418"/>
      <w:bookmarkStart w:id="4329" w:name="_Toc332208754"/>
      <w:bookmarkStart w:id="4330" w:name="_Toc332274000"/>
      <w:bookmarkStart w:id="4331" w:name="_Toc394411679"/>
      <w:bookmarkStart w:id="4332" w:name="_Toc394486317"/>
      <w:bookmarkStart w:id="4333" w:name="_Toc394583250"/>
      <w:bookmarkStart w:id="4334" w:name="_Toc394583406"/>
      <w:bookmarkStart w:id="4335" w:name="_Toc468168388"/>
      <w:bookmarkStart w:id="4336" w:name="_Toc468175435"/>
      <w:bookmarkStart w:id="4337" w:name="_Toc468551591"/>
      <w:bookmarkStart w:id="4338" w:name="_Toc469038818"/>
      <w:bookmarkStart w:id="4339" w:name="_Toc469038873"/>
      <w:bookmarkStart w:id="4340" w:name="_Toc469042032"/>
      <w:bookmarkStart w:id="4341" w:name="_Toc469043204"/>
      <w:bookmarkStart w:id="4342" w:name="_Toc469043784"/>
      <w:bookmarkStart w:id="4343" w:name="_Toc469043851"/>
      <w:bookmarkStart w:id="4344" w:name="_Toc469045121"/>
      <w:bookmarkStart w:id="4345" w:name="_Toc469612978"/>
      <w:bookmarkStart w:id="4346" w:name="_Toc491175128"/>
      <w:bookmarkStart w:id="4347" w:name="_Toc491264037"/>
      <w:bookmarkStart w:id="4348" w:name="_Toc491337715"/>
      <w:bookmarkStart w:id="4349" w:name="_Toc491338057"/>
      <w:bookmarkStart w:id="4350" w:name="_Toc491414014"/>
      <w:bookmarkStart w:id="4351" w:name="_Toc532836379"/>
      <w:bookmarkStart w:id="4352" w:name="_Toc532855804"/>
      <w:bookmarkStart w:id="4353" w:name="_Toc532856659"/>
      <w:bookmarkStart w:id="4354" w:name="_Toc53042082"/>
      <w:bookmarkStart w:id="4355" w:name="_Toc53042251"/>
      <w:bookmarkStart w:id="4356" w:name="_Toc53042436"/>
      <w:bookmarkStart w:id="4357" w:name="_Toc53042498"/>
      <w:r>
        <w:lastRenderedPageBreak/>
        <w:t>Using Live Data</w:t>
      </w:r>
      <w:bookmarkEnd w:id="4323"/>
      <w:bookmarkEnd w:id="4324"/>
      <w:bookmarkEnd w:id="4325"/>
      <w:bookmarkEnd w:id="4326"/>
      <w:bookmarkEnd w:id="4327"/>
      <w:bookmarkEnd w:id="4328"/>
      <w:bookmarkEnd w:id="4329"/>
      <w:bookmarkEnd w:id="4330"/>
      <w:bookmarkEnd w:id="4331"/>
      <w:bookmarkEnd w:id="4332"/>
      <w:r>
        <w:t xml:space="preserve"> Output</w:t>
      </w:r>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p>
    <w:p w14:paraId="626472B6" w14:textId="0C965252"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3301709C"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179FE3AD" w:rsidR="00104808" w:rsidRPr="00582A6D" w:rsidRDefault="00A67368" w:rsidP="00104808">
      <w:pPr>
        <w:jc w:val="center"/>
        <w:rPr>
          <w:lang w:val="en"/>
        </w:rPr>
      </w:pPr>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6FBA4951" w:rsidR="00104808" w:rsidRPr="0075789B" w:rsidRDefault="00104808" w:rsidP="00104808">
      <w:pPr>
        <w:pStyle w:val="Caption"/>
      </w:pPr>
      <w:r>
        <w:t xml:space="preserve">Figure </w:t>
      </w:r>
      <w:fldSimple w:instr=" SEQ Figure \* ARABIC ">
        <w:ins w:id="4358" w:author="Tom Bergeron" w:date="2020-10-08T09:33:00Z">
          <w:r w:rsidR="006E32D5">
            <w:rPr>
              <w:noProof/>
            </w:rPr>
            <w:t>105</w:t>
          </w:r>
        </w:ins>
        <w:del w:id="4359" w:author="Tom Bergeron" w:date="2020-10-08T09:33:00Z">
          <w:r w:rsidR="0013342E" w:rsidDel="006E32D5">
            <w:rPr>
              <w:noProof/>
            </w:rPr>
            <w:delText>147</w:delText>
          </w:r>
        </w:del>
      </w:fldSimple>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4360" w:name="_Toc393899781"/>
      <w:r>
        <w:br w:type="page"/>
      </w:r>
      <w:bookmarkStart w:id="4361" w:name="_Toc467442561"/>
      <w:bookmarkStart w:id="4362" w:name="_Toc469043205"/>
      <w:bookmarkStart w:id="4363" w:name="_Toc469043785"/>
      <w:bookmarkStart w:id="4364" w:name="_Toc469045122"/>
      <w:bookmarkStart w:id="4365" w:name="_Toc469612979"/>
      <w:bookmarkStart w:id="4366" w:name="_Toc491175129"/>
      <w:bookmarkStart w:id="4367" w:name="_Toc491264038"/>
      <w:bookmarkStart w:id="4368" w:name="_Toc491337716"/>
      <w:bookmarkStart w:id="4369" w:name="_Toc491338058"/>
      <w:bookmarkStart w:id="4370" w:name="_Toc532855805"/>
      <w:bookmarkStart w:id="4371" w:name="_Toc532856660"/>
      <w:bookmarkStart w:id="4372" w:name="_Toc53042083"/>
      <w:bookmarkStart w:id="4373" w:name="_Toc53042252"/>
      <w:bookmarkStart w:id="4374" w:name="_Toc53042437"/>
      <w:r w:rsidRPr="0075789B">
        <w:lastRenderedPageBreak/>
        <w:t>L</w:t>
      </w:r>
      <w:r w:rsidR="004D6644">
        <w:t>DO</w:t>
      </w:r>
      <w:r w:rsidRPr="0075789B">
        <w:t xml:space="preserve"> </w:t>
      </w:r>
      <w:bookmarkEnd w:id="4360"/>
      <w:r w:rsidRPr="0075789B">
        <w:t>Formats</w:t>
      </w:r>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4375" w:name="_Toc467442562"/>
      <w:bookmarkStart w:id="4376" w:name="_Toc469043206"/>
      <w:bookmarkStart w:id="4377" w:name="_Toc469043786"/>
      <w:bookmarkStart w:id="4378" w:name="_Toc469045123"/>
      <w:bookmarkStart w:id="4379" w:name="_Toc469612980"/>
      <w:bookmarkStart w:id="4380" w:name="_Toc491175130"/>
      <w:bookmarkStart w:id="4381" w:name="_Toc491264039"/>
      <w:bookmarkStart w:id="4382" w:name="_Toc491337717"/>
      <w:bookmarkStart w:id="4383" w:name="_Toc491338059"/>
      <w:bookmarkStart w:id="4384" w:name="_Toc532855806"/>
      <w:bookmarkStart w:id="4385" w:name="_Toc532856661"/>
      <w:bookmarkStart w:id="4386" w:name="_Toc53042084"/>
      <w:bookmarkStart w:id="4387" w:name="_Toc53042253"/>
      <w:bookmarkStart w:id="4388" w:name="_Toc53042438"/>
      <w:r w:rsidRPr="0075789B">
        <w:t xml:space="preserve">Details </w:t>
      </w:r>
      <w:proofErr w:type="gramStart"/>
      <w:r w:rsidR="00754243" w:rsidRPr="0075789B">
        <w:t>Of</w:t>
      </w:r>
      <w:proofErr w:type="gramEnd"/>
      <w:r w:rsidR="00754243" w:rsidRPr="0075789B">
        <w:t xml:space="preserve"> </w:t>
      </w:r>
      <w:r w:rsidRPr="0075789B">
        <w:t>Output Files</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p>
    <w:p w14:paraId="17389E46" w14:textId="5BE95A6D" w:rsidR="00104808" w:rsidRPr="0075789B" w:rsidRDefault="00104808" w:rsidP="008F51FF">
      <w:pPr>
        <w:pStyle w:val="Heading3"/>
      </w:pPr>
      <w:bookmarkStart w:id="4389" w:name="_Toc469045124"/>
      <w:bookmarkStart w:id="4390" w:name="_Toc491338060"/>
      <w:bookmarkStart w:id="4391" w:name="_Toc532855807"/>
      <w:bookmarkStart w:id="4392" w:name="_Toc53042254"/>
      <w:bookmarkStart w:id="4393" w:name="_Toc53042439"/>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004D6644" w:rsidRPr="0075789B">
        <w:t>WordPad</w:t>
      </w:r>
      <w:bookmarkEnd w:id="4389"/>
      <w:bookmarkEnd w:id="4390"/>
      <w:bookmarkEnd w:id="4391"/>
      <w:bookmarkEnd w:id="4392"/>
      <w:bookmarkEnd w:id="4393"/>
    </w:p>
    <w:p w14:paraId="721CA48A" w14:textId="77777777" w:rsidR="00104808" w:rsidRPr="0075789B" w:rsidRDefault="00104808" w:rsidP="00AA5614">
      <w:pPr>
        <w:numPr>
          <w:ilvl w:val="0"/>
          <w:numId w:val="79"/>
        </w:numPr>
      </w:pPr>
      <w:r w:rsidRPr="0075789B">
        <w:t xml:space="preserve">The output file type is </w:t>
      </w:r>
      <w:proofErr w:type="gramStart"/>
      <w:r w:rsidRPr="0075789B">
        <w:t>a  .</w:t>
      </w:r>
      <w:proofErr w:type="gramEnd"/>
      <w:r w:rsidRPr="0075789B">
        <w:t xml:space="preserve">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6BEE1D04" w:rsidR="00104808" w:rsidRPr="0075789B" w:rsidRDefault="00104808" w:rsidP="00AA5614">
      <w:pPr>
        <w:numPr>
          <w:ilvl w:val="0"/>
          <w:numId w:val="79"/>
        </w:numPr>
      </w:pPr>
      <w:r w:rsidRPr="0075789B">
        <w:t>File is appended as each VP is calculated</w:t>
      </w:r>
    </w:p>
    <w:p w14:paraId="73099AC2" w14:textId="28DC12FF" w:rsidR="00104808" w:rsidRPr="0075789B" w:rsidRDefault="00104808" w:rsidP="00AA5614">
      <w:pPr>
        <w:numPr>
          <w:ilvl w:val="0"/>
          <w:numId w:val="79"/>
        </w:numPr>
      </w:pPr>
      <w:r w:rsidRPr="0075789B">
        <w:t xml:space="preserve">The default output file name is </w:t>
      </w:r>
      <w:r w:rsidR="00521D1C" w:rsidRPr="00737029">
        <w:t>e-APS</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39448249"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4394" w:name="_Toc469045125"/>
      <w:bookmarkStart w:id="4395" w:name="_Toc491338061"/>
      <w:bookmarkStart w:id="4396" w:name="_Toc532855808"/>
      <w:bookmarkStart w:id="4397" w:name="_Toc53042255"/>
      <w:bookmarkStart w:id="4398" w:name="_Toc53042440"/>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4394"/>
      <w:bookmarkEnd w:id="4395"/>
      <w:bookmarkEnd w:id="4396"/>
      <w:bookmarkEnd w:id="4397"/>
      <w:bookmarkEnd w:id="4398"/>
    </w:p>
    <w:p w14:paraId="72777DC6" w14:textId="77777777" w:rsidR="00104808" w:rsidRPr="0075789B" w:rsidRDefault="00104808" w:rsidP="00AA5614">
      <w:pPr>
        <w:numPr>
          <w:ilvl w:val="0"/>
          <w:numId w:val="83"/>
        </w:numPr>
      </w:pPr>
      <w:r w:rsidRPr="0075789B">
        <w:t xml:space="preserve">The output file type is </w:t>
      </w:r>
      <w:proofErr w:type="gramStart"/>
      <w:r w:rsidRPr="0075789B">
        <w:t>a  .</w:t>
      </w:r>
      <w:proofErr w:type="gramEnd"/>
      <w:r w:rsidRPr="0075789B">
        <w:t xml:space="preserve">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1446FE24" w:rsidR="00104808" w:rsidRPr="0075789B" w:rsidRDefault="00104808" w:rsidP="00AA5614">
      <w:pPr>
        <w:numPr>
          <w:ilvl w:val="0"/>
          <w:numId w:val="83"/>
        </w:numPr>
      </w:pPr>
      <w:r w:rsidRPr="0075789B">
        <w:t>File is appended as each VP is calculated</w:t>
      </w:r>
    </w:p>
    <w:p w14:paraId="558850CA" w14:textId="029079D5" w:rsidR="00104808" w:rsidRPr="0075789B" w:rsidRDefault="00104808" w:rsidP="00AA5614">
      <w:pPr>
        <w:numPr>
          <w:ilvl w:val="0"/>
          <w:numId w:val="83"/>
        </w:numPr>
      </w:pPr>
      <w:r w:rsidRPr="0075789B">
        <w:t xml:space="preserve">The default output file name is </w:t>
      </w:r>
      <w:r w:rsidR="00521D1C" w:rsidRPr="00737029">
        <w:t>e-APS</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B9E902E"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4399" w:name="_Toc469045126"/>
      <w:bookmarkStart w:id="4400" w:name="_Toc491338062"/>
      <w:bookmarkStart w:id="4401" w:name="_Toc532855809"/>
      <w:bookmarkStart w:id="4402" w:name="_Toc53042256"/>
      <w:bookmarkStart w:id="4403" w:name="_Toc53042441"/>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4399"/>
      <w:bookmarkEnd w:id="4400"/>
      <w:bookmarkEnd w:id="4401"/>
      <w:bookmarkEnd w:id="4402"/>
      <w:bookmarkEnd w:id="4403"/>
    </w:p>
    <w:p w14:paraId="7CA705CE" w14:textId="77777777" w:rsidR="00104808" w:rsidRPr="0075789B" w:rsidRDefault="00104808" w:rsidP="00AA5614">
      <w:pPr>
        <w:numPr>
          <w:ilvl w:val="0"/>
          <w:numId w:val="84"/>
        </w:numPr>
      </w:pPr>
      <w:r w:rsidRPr="0075789B">
        <w:t xml:space="preserve">The output file type is </w:t>
      </w:r>
      <w:proofErr w:type="gramStart"/>
      <w:r w:rsidRPr="0075789B">
        <w:t>a  .</w:t>
      </w:r>
      <w:proofErr w:type="gramEnd"/>
      <w:r w:rsidRPr="0075789B">
        <w:t xml:space="preserve">TXT </w:t>
      </w:r>
    </w:p>
    <w:p w14:paraId="2E96B80F" w14:textId="0D0E3093"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746A252E"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4404" w:name="_Toc469045127"/>
      <w:bookmarkStart w:id="4405" w:name="_Toc491338063"/>
      <w:bookmarkStart w:id="4406" w:name="_Toc532855810"/>
      <w:bookmarkStart w:id="4407" w:name="_Toc53042257"/>
      <w:bookmarkStart w:id="4408" w:name="_Toc53042442"/>
      <w:r w:rsidRPr="0075789B">
        <w:t>L</w:t>
      </w:r>
      <w:r w:rsidR="004D6644">
        <w:t>DO</w:t>
      </w:r>
      <w:r w:rsidRPr="0075789B">
        <w:t xml:space="preserve"> X</w:t>
      </w:r>
      <w:r w:rsidR="004D6644">
        <w:t>ML</w:t>
      </w:r>
      <w:r w:rsidRPr="0075789B">
        <w:t xml:space="preserve"> (1 Board 1 File)</w:t>
      </w:r>
      <w:bookmarkEnd w:id="4404"/>
      <w:bookmarkEnd w:id="4405"/>
      <w:bookmarkEnd w:id="4406"/>
      <w:bookmarkEnd w:id="4407"/>
      <w:bookmarkEnd w:id="4408"/>
    </w:p>
    <w:p w14:paraId="0C40B1C1" w14:textId="77777777" w:rsidR="00104808" w:rsidRPr="0075789B" w:rsidRDefault="00104808" w:rsidP="00AA5614">
      <w:pPr>
        <w:numPr>
          <w:ilvl w:val="0"/>
          <w:numId w:val="85"/>
        </w:numPr>
      </w:pPr>
      <w:r w:rsidRPr="0075789B">
        <w:t xml:space="preserve">The output file type is </w:t>
      </w:r>
      <w:proofErr w:type="gramStart"/>
      <w:r w:rsidRPr="0075789B">
        <w:t>a  .</w:t>
      </w:r>
      <w:proofErr w:type="gramEnd"/>
      <w:r w:rsidRPr="0075789B">
        <w:t>XML file</w:t>
      </w:r>
    </w:p>
    <w:p w14:paraId="28EFEBFE" w14:textId="2721553E"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44CFE4FE"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08921555"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7C30DEF0" w14:textId="77777777" w:rsidR="00317D33" w:rsidRPr="0075789B" w:rsidRDefault="00317D33" w:rsidP="00317D33">
      <w:pPr>
        <w:pStyle w:val="Heading3"/>
      </w:pPr>
      <w:bookmarkStart w:id="4409" w:name="_Toc504120441"/>
      <w:bookmarkStart w:id="4410" w:name="_Toc506816659"/>
      <w:bookmarkStart w:id="4411" w:name="_Toc528426763"/>
      <w:bookmarkStart w:id="4412" w:name="_Toc528427052"/>
      <w:bookmarkStart w:id="4413" w:name="_Toc532827483"/>
      <w:bookmarkStart w:id="4414" w:name="_Toc532827891"/>
      <w:bookmarkStart w:id="4415" w:name="_Toc532855811"/>
      <w:bookmarkStart w:id="4416" w:name="_Toc53042258"/>
      <w:bookmarkStart w:id="4417" w:name="_Toc53042443"/>
      <w:r>
        <w:lastRenderedPageBreak/>
        <w:t xml:space="preserve">LDO </w:t>
      </w:r>
      <w:r w:rsidRPr="0075789B">
        <w:t>1 Board 1 File</w:t>
      </w:r>
      <w:r>
        <w:t xml:space="preserve"> (CSV format)</w:t>
      </w:r>
      <w:bookmarkEnd w:id="4409"/>
      <w:bookmarkEnd w:id="4410"/>
      <w:bookmarkEnd w:id="4411"/>
      <w:bookmarkEnd w:id="4412"/>
      <w:bookmarkEnd w:id="4413"/>
      <w:bookmarkEnd w:id="4414"/>
      <w:bookmarkEnd w:id="4415"/>
      <w:bookmarkEnd w:id="4416"/>
      <w:bookmarkEnd w:id="4417"/>
    </w:p>
    <w:p w14:paraId="79E5A0E9" w14:textId="77777777" w:rsidR="00317D33" w:rsidRPr="0075789B" w:rsidRDefault="00317D33" w:rsidP="00317D33">
      <w:pPr>
        <w:numPr>
          <w:ilvl w:val="0"/>
          <w:numId w:val="85"/>
        </w:numPr>
      </w:pPr>
      <w:r>
        <w:t>The output file type is a .CSV</w:t>
      </w:r>
      <w:r w:rsidRPr="0075789B">
        <w:t xml:space="preserve"> file</w:t>
      </w:r>
    </w:p>
    <w:p w14:paraId="795AF111" w14:textId="77777777" w:rsidR="00317D33" w:rsidRPr="0075789B" w:rsidRDefault="00317D33" w:rsidP="00317D33">
      <w:pPr>
        <w:numPr>
          <w:ilvl w:val="0"/>
          <w:numId w:val="85"/>
        </w:numPr>
      </w:pPr>
      <w:r w:rsidRPr="0075789B">
        <w:t>Separate indivi</w:t>
      </w:r>
      <w:r>
        <w:t>dual file is generated as each</w:t>
      </w:r>
      <w:r w:rsidRPr="0075789B">
        <w:t xml:space="preserve"> VP is calculated</w:t>
      </w:r>
    </w:p>
    <w:p w14:paraId="30DF2511" w14:textId="77777777" w:rsidR="00317D33" w:rsidRPr="0075789B" w:rsidRDefault="00317D33" w:rsidP="00317D33">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r>
        <w:rPr>
          <w:rFonts w:eastAsia="Calibri"/>
        </w:rPr>
        <w:t>-SS</w:t>
      </w:r>
    </w:p>
    <w:p w14:paraId="7B9DDBCF" w14:textId="77777777" w:rsidR="00317D33" w:rsidRDefault="00317D33" w:rsidP="00317D33">
      <w:pPr>
        <w:numPr>
          <w:ilvl w:val="0"/>
          <w:numId w:val="85"/>
        </w:numPr>
      </w:pPr>
      <w:r w:rsidRPr="0075789B">
        <w:t>User cannot change file name</w:t>
      </w:r>
      <w:r>
        <w:t xml:space="preserve"> – with exception of not including barcode in file name</w:t>
      </w:r>
    </w:p>
    <w:p w14:paraId="72067DD8" w14:textId="77777777" w:rsidR="00317D33" w:rsidRPr="0075789B" w:rsidRDefault="00317D33" w:rsidP="00317D33">
      <w:pPr>
        <w:ind w:left="360"/>
      </w:pPr>
    </w:p>
    <w:p w14:paraId="67492582" w14:textId="4BA35B79" w:rsidR="00317D33" w:rsidRDefault="00317D33" w:rsidP="00317D33">
      <w:r w:rsidRPr="004D6644">
        <w:rPr>
          <w:b/>
          <w:u w:val="single"/>
        </w:rPr>
        <w:t>Note:</w:t>
      </w:r>
      <w:r w:rsidRPr="004D6644">
        <w:t xml:space="preserve"> Examples of each of the available output file types can be found in the C:\Software Root Directory\Sample LDO files folder</w:t>
      </w:r>
    </w:p>
    <w:p w14:paraId="54F9004E" w14:textId="77777777" w:rsidR="00317D33" w:rsidRPr="004D6644" w:rsidRDefault="00317D33" w:rsidP="00317D33">
      <w:pPr>
        <w:rPr>
          <w:rFonts w:ascii="Trebuchet MS" w:hAnsi="Trebuchet MS"/>
          <w:sz w:val="24"/>
          <w:szCs w:val="24"/>
        </w:rPr>
      </w:pPr>
    </w:p>
    <w:p w14:paraId="65BE7C05" w14:textId="77777777" w:rsidR="00104808" w:rsidRPr="0075789B" w:rsidRDefault="00104808">
      <w:pPr>
        <w:pStyle w:val="Heading2"/>
      </w:pPr>
      <w:bookmarkStart w:id="4418" w:name="_Toc467442563"/>
      <w:bookmarkStart w:id="4419" w:name="_Toc469043207"/>
      <w:bookmarkStart w:id="4420" w:name="_Toc469043787"/>
      <w:bookmarkStart w:id="4421" w:name="_Toc469045128"/>
      <w:bookmarkStart w:id="4422" w:name="_Toc469612981"/>
      <w:bookmarkStart w:id="4423" w:name="_Toc491175131"/>
      <w:bookmarkStart w:id="4424" w:name="_Toc491264040"/>
      <w:bookmarkStart w:id="4425" w:name="_Toc491337718"/>
      <w:bookmarkStart w:id="4426" w:name="_Toc491338064"/>
      <w:bookmarkStart w:id="4427" w:name="_Toc532855812"/>
      <w:bookmarkStart w:id="4428" w:name="_Toc532856662"/>
      <w:bookmarkStart w:id="4429" w:name="_Toc53042085"/>
      <w:bookmarkStart w:id="4430" w:name="_Toc53042259"/>
      <w:bookmarkStart w:id="4431" w:name="_Toc53042444"/>
      <w:r>
        <w:t>Configure</w:t>
      </w:r>
      <w:r w:rsidRPr="0075789B">
        <w:t xml:space="preserve"> LDO</w:t>
      </w:r>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proofErr w:type="gramStart"/>
      <w:r w:rsidRPr="0075789B">
        <w:t>folder</w:t>
      </w:r>
      <w:proofErr w:type="gramEnd"/>
      <w:r w:rsidRPr="0075789B">
        <w:t xml:space="preserve"> and run the ConfigurationProgram.exe application, and select the LDO tab:</w:t>
      </w:r>
    </w:p>
    <w:p w14:paraId="0148D1C3" w14:textId="7690CA53" w:rsidR="00104808" w:rsidRDefault="00A67368" w:rsidP="00104808">
      <w:pPr>
        <w:jc w:val="center"/>
      </w:pPr>
      <w:r>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4432" w:name="_Toc467442564"/>
      <w:bookmarkStart w:id="4433" w:name="_Toc469045129"/>
      <w:bookmarkStart w:id="4434" w:name="_Toc491338065"/>
      <w:bookmarkStart w:id="4435" w:name="_Toc532855813"/>
      <w:bookmarkStart w:id="4436" w:name="_Toc53042260"/>
      <w:bookmarkStart w:id="4437" w:name="_Toc53042445"/>
      <w:r w:rsidR="00C653DF" w:rsidRPr="004D6644">
        <w:lastRenderedPageBreak/>
        <w:t>Delete Accumulated L</w:t>
      </w:r>
      <w:r w:rsidR="004D6644" w:rsidRPr="004D6644">
        <w:t>DO</w:t>
      </w:r>
      <w:r w:rsidR="00C653DF" w:rsidRPr="004D6644">
        <w:t xml:space="preserve"> Files</w:t>
      </w:r>
      <w:bookmarkEnd w:id="4432"/>
      <w:bookmarkEnd w:id="4433"/>
      <w:bookmarkEnd w:id="4434"/>
      <w:bookmarkEnd w:id="4435"/>
      <w:bookmarkEnd w:id="4436"/>
      <w:bookmarkEnd w:id="4437"/>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737029"/>
    <w:p w14:paraId="72F903F1" w14:textId="77777777" w:rsidR="00104808" w:rsidRDefault="00104808" w:rsidP="00737029"/>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06"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737029">
      <w:bookmarkStart w:id="4438" w:name="_Toc329249448"/>
    </w:p>
    <w:p w14:paraId="051FD4A8" w14:textId="77777777" w:rsidR="0016505C" w:rsidRDefault="0016505C">
      <w:pPr>
        <w:rPr>
          <w:rFonts w:ascii="Arial" w:hAnsi="Arial"/>
          <w:b/>
          <w:kern w:val="28"/>
          <w:sz w:val="40"/>
          <w:szCs w:val="36"/>
        </w:rPr>
      </w:pPr>
      <w:r>
        <w:br w:type="page"/>
      </w:r>
    </w:p>
    <w:p w14:paraId="0DCAB677" w14:textId="77777777" w:rsidR="00B8428B" w:rsidRDefault="00B8428B" w:rsidP="00B8428B">
      <w:pPr>
        <w:pStyle w:val="Heading1"/>
      </w:pPr>
      <w:bookmarkStart w:id="4439" w:name="_Toc532836380"/>
      <w:bookmarkStart w:id="4440" w:name="_Toc532855814"/>
      <w:bookmarkStart w:id="4441" w:name="_Toc532856663"/>
      <w:bookmarkStart w:id="4442" w:name="_Toc53042086"/>
      <w:bookmarkStart w:id="4443" w:name="_Toc53042261"/>
      <w:bookmarkStart w:id="4444" w:name="_Toc53042446"/>
      <w:bookmarkStart w:id="4445" w:name="_Toc53042499"/>
      <w:r>
        <w:lastRenderedPageBreak/>
        <w:t>Troubleshoot COM Ports</w:t>
      </w:r>
      <w:bookmarkEnd w:id="4439"/>
      <w:bookmarkEnd w:id="4440"/>
      <w:bookmarkEnd w:id="4441"/>
      <w:bookmarkEnd w:id="4442"/>
      <w:bookmarkEnd w:id="4443"/>
      <w:bookmarkEnd w:id="4444"/>
      <w:bookmarkEnd w:id="4445"/>
    </w:p>
    <w:p w14:paraId="34C6AAD4" w14:textId="77777777" w:rsidR="00B8428B" w:rsidRPr="00F0388A" w:rsidRDefault="00B8428B" w:rsidP="00B8428B">
      <w:pPr>
        <w:pStyle w:val="Heading3"/>
      </w:pPr>
      <w:bookmarkStart w:id="4446" w:name="_Toc532855815"/>
      <w:bookmarkStart w:id="4447" w:name="_Toc53042262"/>
      <w:bookmarkStart w:id="4448" w:name="_Toc53042447"/>
      <w:r w:rsidRPr="00F0388A">
        <w:t>Comport.Exe</w:t>
      </w:r>
      <w:bookmarkEnd w:id="4446"/>
      <w:bookmarkEnd w:id="4447"/>
      <w:bookmarkEnd w:id="4448"/>
    </w:p>
    <w:p w14:paraId="44945850" w14:textId="77777777" w:rsidR="00B8428B" w:rsidRDefault="00B8428B" w:rsidP="00B8428B">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p>
    <w:p w14:paraId="0A0CD1FA" w14:textId="77777777" w:rsidR="00B8428B" w:rsidRDefault="00B8428B" w:rsidP="00B8428B">
      <w:pPr>
        <w:keepNext/>
        <w:jc w:val="center"/>
      </w:pPr>
      <w:r>
        <w:rPr>
          <w:noProof/>
        </w:rPr>
        <w:drawing>
          <wp:inline distT="0" distB="0" distL="0" distR="0" wp14:anchorId="18D4578F" wp14:editId="252FC019">
            <wp:extent cx="3622675" cy="2581275"/>
            <wp:effectExtent l="19050" t="19050" r="15875" b="285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28E0204A" w14:textId="77777777" w:rsidR="00B8428B" w:rsidRDefault="00B8428B" w:rsidP="00B8428B">
      <w:pPr>
        <w:pStyle w:val="Caption"/>
      </w:pPr>
      <w:proofErr w:type="spellStart"/>
      <w:r>
        <w:t>COMPort</w:t>
      </w:r>
      <w:proofErr w:type="spellEnd"/>
      <w:r>
        <w:t xml:space="preserve"> Test – Main Screen</w:t>
      </w:r>
    </w:p>
    <w:p w14:paraId="394380C3" w14:textId="77777777" w:rsidR="00B8428B" w:rsidRDefault="00B8428B" w:rsidP="00B8428B"/>
    <w:p w14:paraId="6DAF966C" w14:textId="77777777" w:rsidR="00B8428B" w:rsidRDefault="00B8428B" w:rsidP="00B8428B">
      <w:r>
        <w:t>Once the COMport.exe software is open, select the COM port that you wish to test and click the “Run Test on Selected Ports” button.  A message appears in the main window</w:t>
      </w:r>
      <w:r w:rsidRPr="002E2535">
        <w:t xml:space="preserve">.  </w:t>
      </w:r>
    </w:p>
    <w:p w14:paraId="042AA86C" w14:textId="77777777" w:rsidR="00B8428B" w:rsidRDefault="00B8428B" w:rsidP="00B8428B"/>
    <w:p w14:paraId="738BDC05" w14:textId="77777777" w:rsidR="00B8428B" w:rsidRDefault="00B8428B" w:rsidP="00B8428B">
      <w:pPr>
        <w:keepNext/>
        <w:jc w:val="center"/>
      </w:pPr>
      <w:r>
        <w:rPr>
          <w:noProof/>
        </w:rPr>
        <w:drawing>
          <wp:inline distT="0" distB="0" distL="0" distR="0" wp14:anchorId="33E94CEF" wp14:editId="18393C1A">
            <wp:extent cx="3735070" cy="2665730"/>
            <wp:effectExtent l="19050" t="19050" r="17780" b="203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5784B323" w14:textId="77777777" w:rsidR="00B8428B" w:rsidRDefault="00B8428B" w:rsidP="00B8428B">
      <w:pPr>
        <w:pStyle w:val="Caption"/>
      </w:pPr>
      <w:proofErr w:type="spellStart"/>
      <w:r>
        <w:t>COMPort</w:t>
      </w:r>
      <w:proofErr w:type="spellEnd"/>
      <w:r>
        <w:t xml:space="preserve"> Test – Run Test successful</w:t>
      </w:r>
    </w:p>
    <w:p w14:paraId="18D9215B" w14:textId="77777777" w:rsidR="00B8428B" w:rsidRPr="002E2535" w:rsidRDefault="00B8428B" w:rsidP="00B8428B"/>
    <w:p w14:paraId="5CE15927" w14:textId="77777777" w:rsidR="00B8428B" w:rsidRDefault="00B8428B" w:rsidP="00B8428B">
      <w:pPr>
        <w:keepNext/>
        <w:spacing w:after="120"/>
      </w:pPr>
      <w:r>
        <w:lastRenderedPageBreak/>
        <w:t xml:space="preserve">If the COM port is not active or is in use by different software, you will see a message in the main window: </w:t>
      </w:r>
    </w:p>
    <w:p w14:paraId="4C2616BE" w14:textId="77777777" w:rsidR="00B8428B" w:rsidRDefault="00B8428B" w:rsidP="00B8428B">
      <w:pPr>
        <w:keepNext/>
        <w:jc w:val="center"/>
      </w:pPr>
      <w:r>
        <w:rPr>
          <w:noProof/>
        </w:rPr>
        <w:drawing>
          <wp:inline distT="0" distB="0" distL="0" distR="0" wp14:anchorId="66C36BAA" wp14:editId="720637C4">
            <wp:extent cx="3207385" cy="2279015"/>
            <wp:effectExtent l="19050" t="19050" r="12065" b="260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6C434E3D" w14:textId="77777777" w:rsidR="00B8428B" w:rsidRDefault="00B8428B" w:rsidP="00B8428B">
      <w:pPr>
        <w:pStyle w:val="Caption"/>
      </w:pPr>
      <w:r>
        <w:t>COM Port Test – Run Test failed</w:t>
      </w:r>
    </w:p>
    <w:p w14:paraId="6D1D647B" w14:textId="77777777" w:rsidR="00B8428B" w:rsidRPr="00E26BC1" w:rsidRDefault="00B8428B" w:rsidP="00B8428B">
      <w:pPr>
        <w:pStyle w:val="Heading4"/>
      </w:pPr>
      <w:r w:rsidRPr="00E26BC1">
        <w:t>Comport.Exe Buttons</w:t>
      </w:r>
    </w:p>
    <w:p w14:paraId="1BA4B94C" w14:textId="77777777" w:rsidR="00B8428B" w:rsidRPr="00300D7C" w:rsidRDefault="00B8428B" w:rsidP="00B8428B"/>
    <w:p w14:paraId="196560C5" w14:textId="77777777" w:rsidR="00B8428B" w:rsidRDefault="00B8428B" w:rsidP="00B8428B">
      <w:r>
        <w:rPr>
          <w:noProof/>
        </w:rPr>
        <w:drawing>
          <wp:inline distT="0" distB="0" distL="0" distR="0" wp14:anchorId="73964054" wp14:editId="662EC688">
            <wp:extent cx="1392555" cy="217805"/>
            <wp:effectExtent l="0" t="0" r="0" b="0"/>
            <wp:docPr id="273" name="Picture 27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p>
    <w:p w14:paraId="613E15F8" w14:textId="77777777" w:rsidR="00B8428B" w:rsidRDefault="00B8428B" w:rsidP="00B8428B"/>
    <w:p w14:paraId="25DDB1F9" w14:textId="77777777" w:rsidR="00B8428B" w:rsidRDefault="00B8428B" w:rsidP="00B8428B">
      <w:r>
        <w:rPr>
          <w:noProof/>
        </w:rPr>
        <w:drawing>
          <wp:inline distT="0" distB="0" distL="0" distR="0" wp14:anchorId="2B833E87" wp14:editId="650282D4">
            <wp:extent cx="717550" cy="217805"/>
            <wp:effectExtent l="19050" t="19050" r="25400" b="10795"/>
            <wp:docPr id="274" name="Picture 27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p>
    <w:p w14:paraId="45015FFE" w14:textId="77777777" w:rsidR="00B8428B" w:rsidRDefault="00B8428B" w:rsidP="00B8428B"/>
    <w:p w14:paraId="60CC7880" w14:textId="77777777" w:rsidR="00B8428B" w:rsidRDefault="00B8428B" w:rsidP="00B8428B">
      <w:r>
        <w:rPr>
          <w:noProof/>
        </w:rPr>
        <w:drawing>
          <wp:inline distT="0" distB="0" distL="0" distR="0" wp14:anchorId="2C61EB4A" wp14:editId="438C3B6B">
            <wp:extent cx="717550" cy="217805"/>
            <wp:effectExtent l="19050" t="19050" r="25400" b="10795"/>
            <wp:docPr id="275" name="Picture 27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p>
    <w:p w14:paraId="1F37AF8D" w14:textId="77777777" w:rsidR="00B8428B" w:rsidRDefault="00B8428B" w:rsidP="00B8428B"/>
    <w:p w14:paraId="36568106" w14:textId="77777777" w:rsidR="00B8428B" w:rsidRDefault="00B8428B" w:rsidP="00B8428B">
      <w:r>
        <w:rPr>
          <w:noProof/>
        </w:rPr>
        <w:drawing>
          <wp:inline distT="0" distB="0" distL="0" distR="0" wp14:anchorId="75D040EC" wp14:editId="5157A1C2">
            <wp:extent cx="717550" cy="217805"/>
            <wp:effectExtent l="19050" t="19050" r="25400" b="10795"/>
            <wp:docPr id="276" name="Picture 27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p>
    <w:p w14:paraId="2FA0A3FD" w14:textId="77777777" w:rsidR="00B8428B" w:rsidRDefault="00B8428B" w:rsidP="00B8428B"/>
    <w:p w14:paraId="40BFEE76" w14:textId="77777777" w:rsidR="00B8428B" w:rsidRDefault="00B8428B" w:rsidP="00B8428B"/>
    <w:p w14:paraId="1E2BFEA2" w14:textId="77777777" w:rsidR="00B8428B" w:rsidRDefault="00B8428B" w:rsidP="00B8428B">
      <w:r>
        <w:br w:type="page"/>
      </w:r>
    </w:p>
    <w:p w14:paraId="1678B503" w14:textId="77777777" w:rsidR="002C5A91" w:rsidRPr="002C5A91" w:rsidRDefault="002C5A91" w:rsidP="00737029">
      <w:pPr>
        <w:pStyle w:val="Heading1"/>
        <w:pageBreakBefore w:val="0"/>
      </w:pPr>
      <w:bookmarkStart w:id="4449" w:name="_Toc491175132"/>
      <w:bookmarkStart w:id="4450" w:name="_Toc491264041"/>
      <w:bookmarkStart w:id="4451" w:name="_Toc491337719"/>
      <w:bookmarkStart w:id="4452" w:name="_Toc491338066"/>
      <w:bookmarkStart w:id="4453" w:name="_Toc491414015"/>
      <w:bookmarkStart w:id="4454" w:name="_Toc532836381"/>
      <w:bookmarkStart w:id="4455" w:name="_Toc532855816"/>
      <w:bookmarkStart w:id="4456" w:name="_Toc532856664"/>
      <w:bookmarkStart w:id="4457" w:name="_Toc53042087"/>
      <w:bookmarkStart w:id="4458" w:name="_Toc53042263"/>
      <w:bookmarkStart w:id="4459" w:name="_Toc53042448"/>
      <w:bookmarkStart w:id="4460" w:name="_Toc53042500"/>
      <w:r w:rsidRPr="002C5A91">
        <w:lastRenderedPageBreak/>
        <w:t>Alarm Relay</w:t>
      </w:r>
      <w:bookmarkEnd w:id="4449"/>
      <w:bookmarkEnd w:id="4450"/>
      <w:bookmarkEnd w:id="4451"/>
      <w:bookmarkEnd w:id="4452"/>
      <w:bookmarkEnd w:id="4453"/>
      <w:bookmarkEnd w:id="4454"/>
      <w:bookmarkEnd w:id="4455"/>
      <w:bookmarkEnd w:id="4456"/>
      <w:bookmarkEnd w:id="4457"/>
      <w:bookmarkEnd w:id="4458"/>
      <w:bookmarkEnd w:id="4459"/>
      <w:bookmarkEnd w:id="4460"/>
    </w:p>
    <w:p w14:paraId="2FC4DF49" w14:textId="1CECD695" w:rsidR="002C5A91" w:rsidRPr="002C5A91" w:rsidRDefault="002C5A91" w:rsidP="002C5A91">
      <w:r w:rsidRPr="002C5A91">
        <w:t xml:space="preserve">The Alarm Relay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EB6BEA3" w14:textId="77777777" w:rsidR="002C5A91" w:rsidRPr="002C5A91" w:rsidRDefault="002C5A91" w:rsidP="002C5A91">
      <w:r w:rsidRPr="002C5A91">
        <w:t xml:space="preserve"> </w:t>
      </w:r>
    </w:p>
    <w:p w14:paraId="33BC3D82" w14:textId="26DBE19D" w:rsidR="002C5A91" w:rsidRDefault="002C5A91" w:rsidP="002C5A91">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p>
    <w:p w14:paraId="5C6B01D9" w14:textId="21BEA525" w:rsidR="00E0734F" w:rsidRDefault="00E0734F" w:rsidP="002C5A91"/>
    <w:p w14:paraId="29D22E92" w14:textId="7F515E5E" w:rsidR="00E0734F" w:rsidRDefault="00E0734F" w:rsidP="002C5A91"/>
    <w:p w14:paraId="6F9E395A" w14:textId="77777777" w:rsidR="00E0734F" w:rsidRDefault="00E0734F" w:rsidP="002C5A91"/>
    <w:p w14:paraId="70464D6F" w14:textId="77777777" w:rsidR="00E0734F" w:rsidRDefault="00E0734F" w:rsidP="00E0734F">
      <w:pPr>
        <w:pStyle w:val="Heading1"/>
        <w:pageBreakBefore w:val="0"/>
        <w:rPr>
          <w:rStyle w:val="Heading1Char"/>
          <w:b/>
        </w:rPr>
      </w:pPr>
      <w:bookmarkStart w:id="4461" w:name="_Toc532856665"/>
      <w:bookmarkStart w:id="4462" w:name="_Toc53042088"/>
      <w:bookmarkStart w:id="4463" w:name="_Toc53042264"/>
      <w:bookmarkStart w:id="4464" w:name="_Toc53042449"/>
      <w:bookmarkStart w:id="4465" w:name="_Toc53042501"/>
      <w:r>
        <w:t>Light Tower</w:t>
      </w:r>
      <w:bookmarkEnd w:id="4461"/>
      <w:bookmarkEnd w:id="4462"/>
      <w:bookmarkEnd w:id="4463"/>
      <w:bookmarkEnd w:id="4464"/>
      <w:bookmarkEnd w:id="4465"/>
      <w:r w:rsidRPr="00646FC2">
        <w:rPr>
          <w:rStyle w:val="Heading1Char"/>
          <w:b/>
        </w:rPr>
        <w:t xml:space="preserve"> </w:t>
      </w:r>
    </w:p>
    <w:p w14:paraId="5415948F" w14:textId="77777777" w:rsidR="00E0734F" w:rsidRPr="00CA1F86" w:rsidRDefault="00E0734F" w:rsidP="00E0734F">
      <w:r>
        <w:t xml:space="preserve">The Light Tower is a means of providing an audio and/or visual cue when the automatic system software has determined that the oven process has reached an out-of-control condition. </w:t>
      </w:r>
    </w:p>
    <w:p w14:paraId="5AF107E4" w14:textId="77777777" w:rsidR="00E0734F" w:rsidRDefault="00E0734F" w:rsidP="00E0734F"/>
    <w:p w14:paraId="3739CC85" w14:textId="77BBA921" w:rsidR="00E0734F" w:rsidRDefault="00E0734F" w:rsidP="002C5A91">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755452D8" w14:textId="77777777" w:rsidR="00277136" w:rsidRPr="002C5A91" w:rsidRDefault="00277136" w:rsidP="002C5A91"/>
    <w:p w14:paraId="6CDEA054" w14:textId="4FFDBAC0" w:rsidR="00306EC4" w:rsidRPr="00B1186A" w:rsidRDefault="00306EC4" w:rsidP="00E0734F">
      <w:pPr>
        <w:pStyle w:val="Heading1"/>
      </w:pPr>
      <w:bookmarkStart w:id="4466" w:name="_Toc469612993"/>
      <w:bookmarkStart w:id="4467" w:name="_Toc491174916"/>
      <w:bookmarkStart w:id="4468" w:name="_Toc491175136"/>
      <w:bookmarkStart w:id="4469" w:name="_Toc491264045"/>
      <w:bookmarkStart w:id="4470" w:name="_Toc491337723"/>
      <w:bookmarkStart w:id="4471" w:name="_Toc491337897"/>
      <w:bookmarkStart w:id="4472" w:name="_Toc491338841"/>
      <w:bookmarkStart w:id="4473" w:name="_Toc491414017"/>
      <w:bookmarkStart w:id="4474" w:name="_Toc532836383"/>
      <w:bookmarkStart w:id="4475" w:name="_Toc532856666"/>
      <w:bookmarkStart w:id="4476" w:name="_Toc532856840"/>
      <w:bookmarkStart w:id="4477" w:name="_Toc468551594"/>
      <w:bookmarkStart w:id="4478" w:name="_Toc469038822"/>
      <w:bookmarkStart w:id="4479" w:name="_Toc469038877"/>
      <w:bookmarkStart w:id="4480" w:name="_Toc469042036"/>
      <w:bookmarkStart w:id="4481" w:name="_Toc469043219"/>
      <w:bookmarkStart w:id="4482" w:name="_Toc469043523"/>
      <w:bookmarkStart w:id="4483" w:name="_Toc469043799"/>
      <w:bookmarkStart w:id="4484" w:name="_Toc469043855"/>
      <w:bookmarkStart w:id="4485" w:name="_Toc469139453"/>
      <w:bookmarkStart w:id="4486" w:name="_Toc469152898"/>
      <w:bookmarkStart w:id="4487" w:name="_Toc33512795"/>
      <w:bookmarkStart w:id="4488" w:name="_Toc40509284"/>
      <w:bookmarkStart w:id="4489" w:name="_Toc119468206"/>
      <w:bookmarkStart w:id="4490" w:name="_Toc53042089"/>
      <w:bookmarkStart w:id="4491" w:name="_Toc53042265"/>
      <w:bookmarkStart w:id="4492" w:name="_Toc53042450"/>
      <w:bookmarkStart w:id="4493" w:name="_Toc53042502"/>
      <w:bookmarkEnd w:id="4438"/>
      <w:r w:rsidRPr="00306EC4">
        <w:lastRenderedPageBreak/>
        <w:t>Appendix A: The Process Window Index</w:t>
      </w:r>
      <w:bookmarkEnd w:id="4466"/>
      <w:bookmarkEnd w:id="4467"/>
      <w:bookmarkEnd w:id="4468"/>
      <w:bookmarkEnd w:id="4469"/>
      <w:bookmarkEnd w:id="4470"/>
      <w:bookmarkEnd w:id="4471"/>
      <w:bookmarkEnd w:id="4472"/>
      <w:bookmarkEnd w:id="4473"/>
      <w:bookmarkEnd w:id="4474"/>
      <w:bookmarkEnd w:id="4475"/>
      <w:bookmarkEnd w:id="4476"/>
      <w:bookmarkEnd w:id="4490"/>
      <w:bookmarkEnd w:id="4491"/>
      <w:bookmarkEnd w:id="4492"/>
      <w:bookmarkEnd w:id="4493"/>
      <w:r w:rsidRPr="00306EC4">
        <w:t xml:space="preserve"> </w:t>
      </w:r>
      <w:bookmarkEnd w:id="4477"/>
      <w:bookmarkEnd w:id="4478"/>
      <w:bookmarkEnd w:id="4479"/>
      <w:bookmarkEnd w:id="4480"/>
      <w:bookmarkEnd w:id="4481"/>
      <w:bookmarkEnd w:id="4482"/>
      <w:bookmarkEnd w:id="4483"/>
      <w:bookmarkEnd w:id="4484"/>
      <w:bookmarkEnd w:id="4485"/>
      <w:bookmarkEnd w:id="4486"/>
    </w:p>
    <w:p w14:paraId="2053AF66" w14:textId="1AC66D8B" w:rsidR="005A0A10" w:rsidRPr="004777BD" w:rsidRDefault="005A0A10" w:rsidP="001950EA">
      <w:pPr>
        <w:ind w:firstLine="720"/>
        <w:jc w:val="both"/>
        <w:rPr>
          <w:szCs w:val="32"/>
        </w:rPr>
      </w:pPr>
      <w:bookmarkStart w:id="4494" w:name="_Toc176001821"/>
      <w:bookmarkStart w:id="4495" w:name="_Toc469043220"/>
      <w:bookmarkStart w:id="4496" w:name="_Toc469043524"/>
      <w:bookmarkStart w:id="4497" w:name="_Toc469043800"/>
      <w:bookmarkStart w:id="4498" w:name="_Toc469139454"/>
      <w:bookmarkStart w:id="4499"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4500" w:name="_Toc469612994"/>
      <w:bookmarkStart w:id="4501" w:name="_Toc491174917"/>
      <w:bookmarkStart w:id="4502" w:name="_Toc491175137"/>
      <w:bookmarkStart w:id="4503" w:name="_Toc491264046"/>
      <w:bookmarkStart w:id="4504" w:name="_Toc491337724"/>
      <w:bookmarkStart w:id="4505" w:name="_Toc491337898"/>
      <w:bookmarkStart w:id="4506" w:name="_Toc491338842"/>
      <w:bookmarkStart w:id="4507" w:name="_Toc532856667"/>
      <w:bookmarkStart w:id="4508" w:name="_Toc532856841"/>
      <w:bookmarkStart w:id="4509" w:name="_Toc53042090"/>
      <w:bookmarkStart w:id="4510" w:name="_Toc53042266"/>
      <w:bookmarkStart w:id="4511" w:name="_Toc53042451"/>
      <w:r>
        <w:t>The P</w:t>
      </w:r>
      <w:r w:rsidR="00602636" w:rsidRPr="002D78E7">
        <w:t>roblem</w:t>
      </w:r>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4512" w:name="_Toc176001822"/>
      <w:bookmarkStart w:id="4513" w:name="_Toc469043221"/>
      <w:bookmarkStart w:id="4514" w:name="_Toc469043525"/>
      <w:bookmarkStart w:id="4515" w:name="_Toc469043801"/>
      <w:bookmarkStart w:id="4516" w:name="_Toc469139455"/>
      <w:bookmarkStart w:id="4517" w:name="_Toc469152900"/>
      <w:bookmarkStart w:id="4518" w:name="_Toc469612995"/>
      <w:bookmarkStart w:id="4519" w:name="_Toc491174918"/>
      <w:bookmarkStart w:id="4520" w:name="_Toc491175138"/>
      <w:bookmarkStart w:id="4521" w:name="_Toc491264047"/>
      <w:bookmarkStart w:id="4522" w:name="_Toc491337725"/>
      <w:bookmarkStart w:id="4523" w:name="_Toc491337899"/>
      <w:bookmarkStart w:id="4524" w:name="_Toc491338843"/>
      <w:bookmarkStart w:id="4525" w:name="_Toc532856668"/>
      <w:bookmarkStart w:id="4526" w:name="_Toc532856842"/>
      <w:bookmarkStart w:id="4527" w:name="_Toc53042091"/>
      <w:bookmarkStart w:id="4528" w:name="_Toc53042267"/>
      <w:bookmarkStart w:id="4529" w:name="_Toc53042452"/>
      <w:r w:rsidRPr="002D78E7">
        <w:t>Defining the Process Window Index</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7FBDD0D3"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ins w:id="4530" w:author="Tom Bergeron" w:date="2020-10-08T09:33:00Z">
                <w:r w:rsidR="006E32D5" w:rsidRPr="006E32D5">
                  <w:rPr>
                    <w:rPrChange w:id="4531" w:author="Tom Bergeron" w:date="2020-10-08T09:33:00Z">
                      <w:rPr>
                        <w:rFonts w:ascii="Arial" w:hAnsi="Arial" w:cs="Arial"/>
                        <w:sz w:val="16"/>
                        <w:szCs w:val="16"/>
                      </w:rPr>
                    </w:rPrChange>
                  </w:rPr>
                  <w:t xml:space="preserve">Figure </w:t>
                </w:r>
                <w:r w:rsidR="006E32D5" w:rsidRPr="006E32D5">
                  <w:rPr>
                    <w:noProof/>
                    <w:rPrChange w:id="4532" w:author="Tom Bergeron" w:date="2020-10-08T09:33:00Z">
                      <w:rPr>
                        <w:rFonts w:ascii="Arial" w:hAnsi="Arial" w:cs="Arial"/>
                        <w:noProof/>
                        <w:sz w:val="16"/>
                        <w:szCs w:val="16"/>
                      </w:rPr>
                    </w:rPrChange>
                  </w:rPr>
                  <w:t>106</w:t>
                </w:r>
              </w:ins>
              <w:del w:id="4533" w:author="Tom Bergeron" w:date="2020-10-08T09:33:00Z">
                <w:r w:rsidR="0013342E" w:rsidRPr="0013342E" w:rsidDel="006E32D5">
                  <w:delText xml:space="preserve">Figure </w:delText>
                </w:r>
                <w:r w:rsidR="0013342E" w:rsidRPr="0013342E" w:rsidDel="006E32D5">
                  <w:rPr>
                    <w:noProof/>
                  </w:rPr>
                  <w:delText>148</w:delText>
                </w:r>
              </w:del>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15"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39758FA5" w:rsidR="00602636" w:rsidRPr="00AF1D5A" w:rsidRDefault="00602636" w:rsidP="00F43F3C">
            <w:pPr>
              <w:jc w:val="center"/>
              <w:rPr>
                <w:rFonts w:ascii="Arial" w:hAnsi="Arial" w:cs="Arial"/>
                <w:sz w:val="16"/>
                <w:szCs w:val="16"/>
              </w:rPr>
            </w:pPr>
            <w:bookmarkStart w:id="453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4535" w:author="Tom Bergeron" w:date="2020-10-08T09:33:00Z">
              <w:r w:rsidR="006E32D5">
                <w:rPr>
                  <w:rFonts w:ascii="Arial" w:hAnsi="Arial" w:cs="Arial"/>
                  <w:noProof/>
                  <w:sz w:val="16"/>
                  <w:szCs w:val="16"/>
                </w:rPr>
                <w:t>106</w:t>
              </w:r>
            </w:ins>
            <w:del w:id="4536" w:author="Tom Bergeron" w:date="2020-10-08T09:33:00Z">
              <w:r w:rsidR="0013342E" w:rsidDel="006E32D5">
                <w:rPr>
                  <w:rFonts w:ascii="Arial" w:hAnsi="Arial" w:cs="Arial"/>
                  <w:noProof/>
                  <w:sz w:val="16"/>
                  <w:szCs w:val="16"/>
                </w:rPr>
                <w:delText>148</w:delText>
              </w:r>
            </w:del>
            <w:r w:rsidRPr="00AF1D5A">
              <w:rPr>
                <w:rFonts w:ascii="Arial" w:hAnsi="Arial" w:cs="Arial"/>
                <w:sz w:val="16"/>
                <w:szCs w:val="16"/>
              </w:rPr>
              <w:fldChar w:fldCharType="end"/>
            </w:r>
            <w:bookmarkEnd w:id="453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16"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34D8D320" w:rsidR="00602636" w:rsidRPr="00AF1D5A" w:rsidRDefault="00602636" w:rsidP="00F43F3C">
            <w:pPr>
              <w:jc w:val="center"/>
              <w:rPr>
                <w:rFonts w:ascii="Arial" w:hAnsi="Arial" w:cs="Arial"/>
                <w:sz w:val="16"/>
                <w:szCs w:val="16"/>
              </w:rPr>
            </w:pPr>
            <w:bookmarkStart w:id="4537"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4538" w:author="Tom Bergeron" w:date="2020-10-08T09:33:00Z">
              <w:r w:rsidR="006E32D5">
                <w:rPr>
                  <w:rFonts w:ascii="Arial" w:hAnsi="Arial" w:cs="Arial"/>
                  <w:noProof/>
                  <w:sz w:val="16"/>
                  <w:szCs w:val="16"/>
                </w:rPr>
                <w:t>107</w:t>
              </w:r>
            </w:ins>
            <w:del w:id="4539" w:author="Tom Bergeron" w:date="2020-10-08T09:33:00Z">
              <w:r w:rsidR="0013342E" w:rsidDel="006E32D5">
                <w:rPr>
                  <w:rFonts w:ascii="Arial" w:hAnsi="Arial" w:cs="Arial"/>
                  <w:noProof/>
                  <w:sz w:val="16"/>
                  <w:szCs w:val="16"/>
                </w:rPr>
                <w:delText>149</w:delText>
              </w:r>
            </w:del>
            <w:r w:rsidRPr="00AF1D5A">
              <w:rPr>
                <w:rFonts w:ascii="Arial" w:hAnsi="Arial" w:cs="Arial"/>
                <w:sz w:val="16"/>
                <w:szCs w:val="16"/>
              </w:rPr>
              <w:fldChar w:fldCharType="end"/>
            </w:r>
            <w:bookmarkEnd w:id="4537"/>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1164C0B5" w:rsidR="00602636" w:rsidRPr="00B1186A" w:rsidRDefault="00BD0DA7" w:rsidP="00602636">
      <w:fldSimple w:instr=" REF _Ref173159125  \* MERGEFORMAT ">
        <w:ins w:id="4540" w:author="Tom Bergeron" w:date="2020-10-08T09:33:00Z">
          <w:r w:rsidR="006E32D5" w:rsidRPr="006E32D5">
            <w:rPr>
              <w:rPrChange w:id="4541" w:author="Tom Bergeron" w:date="2020-10-08T09:33:00Z">
                <w:rPr>
                  <w:rFonts w:ascii="Arial" w:hAnsi="Arial" w:cs="Arial"/>
                  <w:sz w:val="16"/>
                  <w:szCs w:val="16"/>
                </w:rPr>
              </w:rPrChange>
            </w:rPr>
            <w:t xml:space="preserve">Figure </w:t>
          </w:r>
          <w:r w:rsidR="006E32D5" w:rsidRPr="006E32D5">
            <w:rPr>
              <w:noProof/>
              <w:rPrChange w:id="4542" w:author="Tom Bergeron" w:date="2020-10-08T09:33:00Z">
                <w:rPr>
                  <w:rFonts w:ascii="Arial" w:hAnsi="Arial" w:cs="Arial"/>
                  <w:noProof/>
                  <w:sz w:val="16"/>
                  <w:szCs w:val="16"/>
                </w:rPr>
              </w:rPrChange>
            </w:rPr>
            <w:t>107</w:t>
          </w:r>
        </w:ins>
        <w:del w:id="4543" w:author="Tom Bergeron" w:date="2020-10-08T09:33:00Z">
          <w:r w:rsidR="0013342E" w:rsidRPr="0013342E" w:rsidDel="006E32D5">
            <w:delText xml:space="preserve">Figure </w:delText>
          </w:r>
          <w:r w:rsidR="0013342E" w:rsidRPr="0013342E" w:rsidDel="006E32D5">
            <w:rPr>
              <w:noProof/>
            </w:rPr>
            <w:delText>149</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6C18C018"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4544" w:author="Tom Bergeron" w:date="2020-10-08T09:33:00Z">
          <w:r w:rsidR="006E32D5" w:rsidRPr="00B1186A">
            <w:t xml:space="preserve">Figure </w:t>
          </w:r>
          <w:r w:rsidR="006E32D5">
            <w:rPr>
              <w:noProof/>
            </w:rPr>
            <w:t>108</w:t>
          </w:r>
        </w:ins>
        <w:del w:id="4545" w:author="Tom Bergeron" w:date="2020-10-08T09:33:00Z">
          <w:r w:rsidR="0013342E" w:rsidRPr="00B1186A" w:rsidDel="006E32D5">
            <w:delText xml:space="preserve">Figure </w:delText>
          </w:r>
          <w:r w:rsidR="0013342E" w:rsidDel="006E32D5">
            <w:rPr>
              <w:noProof/>
            </w:rPr>
            <w:delText>150</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570940D3" w:rsidR="00602636" w:rsidRPr="00B1186A" w:rsidRDefault="00602636" w:rsidP="00602636">
      <w:pPr>
        <w:pStyle w:val="Caption"/>
      </w:pPr>
      <w:bookmarkStart w:id="4546" w:name="_Ref173159248"/>
      <w:r w:rsidRPr="00B1186A">
        <w:t xml:space="preserve">Figure </w:t>
      </w:r>
      <w:fldSimple w:instr=" SEQ Figure \* ARABIC ">
        <w:ins w:id="4547" w:author="Tom Bergeron" w:date="2020-10-08T09:33:00Z">
          <w:r w:rsidR="006E32D5">
            <w:rPr>
              <w:noProof/>
            </w:rPr>
            <w:t>108</w:t>
          </w:r>
        </w:ins>
        <w:del w:id="4548" w:author="Tom Bergeron" w:date="2020-10-08T09:33:00Z">
          <w:r w:rsidR="0013342E" w:rsidDel="006E32D5">
            <w:rPr>
              <w:noProof/>
            </w:rPr>
            <w:delText>150</w:delText>
          </w:r>
        </w:del>
      </w:fldSimple>
      <w:bookmarkEnd w:id="4546"/>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4549" w:name="_Toc176001823"/>
      <w:bookmarkStart w:id="4550" w:name="_Toc469043222"/>
      <w:bookmarkStart w:id="4551" w:name="_Toc469043526"/>
      <w:bookmarkStart w:id="4552" w:name="_Toc469043802"/>
      <w:bookmarkStart w:id="4553" w:name="_Toc469139456"/>
      <w:bookmarkStart w:id="4554" w:name="_Toc469152901"/>
      <w:bookmarkStart w:id="4555" w:name="_Toc469612996"/>
      <w:bookmarkStart w:id="4556" w:name="_Toc491174919"/>
      <w:bookmarkStart w:id="4557" w:name="_Toc491175139"/>
      <w:bookmarkStart w:id="4558" w:name="_Toc491264048"/>
      <w:bookmarkStart w:id="4559" w:name="_Toc491337726"/>
      <w:bookmarkStart w:id="4560" w:name="_Toc491337900"/>
      <w:bookmarkStart w:id="4561" w:name="_Toc491338844"/>
      <w:bookmarkStart w:id="4562" w:name="_Toc532856669"/>
      <w:bookmarkStart w:id="4563" w:name="_Toc532856843"/>
      <w:bookmarkStart w:id="4564" w:name="_Toc53042092"/>
      <w:bookmarkStart w:id="4565" w:name="_Toc53042268"/>
      <w:bookmarkStart w:id="4566" w:name="_Toc53042453"/>
      <w:r w:rsidRPr="002D78E7">
        <w:t>Calculating the PWI</w:t>
      </w:r>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4DC3BD9F" w:rsidR="00602636" w:rsidRPr="00B1186A" w:rsidRDefault="00602636" w:rsidP="00602636">
      <w:pPr>
        <w:pStyle w:val="Caption"/>
      </w:pPr>
      <w:r w:rsidRPr="00B1186A">
        <w:t xml:space="preserve">Figure </w:t>
      </w:r>
      <w:fldSimple w:instr=" SEQ Figure \* ARABIC ">
        <w:ins w:id="4567" w:author="Tom Bergeron" w:date="2020-10-08T09:33:00Z">
          <w:r w:rsidR="006E32D5">
            <w:rPr>
              <w:noProof/>
            </w:rPr>
            <w:t>109</w:t>
          </w:r>
        </w:ins>
        <w:del w:id="4568" w:author="Tom Bergeron" w:date="2020-10-08T09:33:00Z">
          <w:r w:rsidR="0013342E" w:rsidDel="006E32D5">
            <w:rPr>
              <w:noProof/>
            </w:rPr>
            <w:delText>151</w:delText>
          </w:r>
        </w:del>
      </w:fldSimple>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4569"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4570" w:name="_Toc469043223"/>
      <w:bookmarkStart w:id="4571" w:name="_Toc469043527"/>
      <w:bookmarkStart w:id="4572" w:name="_Toc469043803"/>
      <w:bookmarkStart w:id="4573" w:name="_Toc469139457"/>
      <w:bookmarkStart w:id="4574" w:name="_Toc469152902"/>
      <w:bookmarkStart w:id="4575" w:name="_Toc469612997"/>
      <w:bookmarkStart w:id="4576" w:name="_Toc491174920"/>
      <w:bookmarkStart w:id="4577" w:name="_Toc491175140"/>
      <w:bookmarkStart w:id="4578" w:name="_Toc491264049"/>
      <w:bookmarkStart w:id="4579" w:name="_Toc491337727"/>
      <w:bookmarkStart w:id="4580" w:name="_Toc491337901"/>
      <w:bookmarkStart w:id="4581" w:name="_Toc491338845"/>
      <w:bookmarkStart w:id="4582" w:name="_Toc532856670"/>
      <w:bookmarkStart w:id="4583" w:name="_Toc532856844"/>
      <w:bookmarkStart w:id="4584" w:name="_Toc53042093"/>
      <w:bookmarkStart w:id="4585" w:name="_Toc53042269"/>
      <w:bookmarkStart w:id="4586" w:name="_Toc5304245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513EF617" w:rsidR="00602636" w:rsidRPr="00B1186A" w:rsidRDefault="00602636" w:rsidP="00602636">
      <w:r w:rsidRPr="00B1186A">
        <w:t xml:space="preserve">The third benefit is that because the PWI reflects the performance of the whole profile, it provides </w:t>
      </w:r>
      <w:r w:rsidR="00D852F8">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111BA9DD" w:rsidR="00602636" w:rsidRPr="00B1186A" w:rsidRDefault="00BD0DA7" w:rsidP="00602636">
      <w:fldSimple w:instr=" REF _Ref173159406  \* MERGEFORMAT ">
        <w:ins w:id="4587" w:author="Tom Bergeron" w:date="2020-10-08T09:33:00Z">
          <w:r w:rsidR="006E32D5" w:rsidRPr="00B1186A">
            <w:t xml:space="preserve">Table </w:t>
          </w:r>
          <w:r w:rsidR="006E32D5">
            <w:rPr>
              <w:noProof/>
            </w:rPr>
            <w:t>6</w:t>
          </w:r>
        </w:ins>
        <w:del w:id="4588" w:author="Tom Bergeron" w:date="2020-10-08T09:33:00Z">
          <w:r w:rsidR="0013342E" w:rsidRPr="00B1186A" w:rsidDel="006E32D5">
            <w:delText xml:space="preserve">Table </w:delText>
          </w:r>
          <w:r w:rsidR="0013342E" w:rsidDel="006E32D5">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4589" w:author="Tom Bergeron" w:date="2020-10-08T09:33:00Z">
          <w:r w:rsidR="006E32D5" w:rsidRPr="00B1186A">
            <w:t xml:space="preserve">Table </w:t>
          </w:r>
          <w:r w:rsidR="006E32D5">
            <w:rPr>
              <w:noProof/>
            </w:rPr>
            <w:t>6</w:t>
          </w:r>
        </w:ins>
        <w:del w:id="4590" w:author="Tom Bergeron" w:date="2020-10-08T09:33:00Z">
          <w:r w:rsidR="0013342E" w:rsidRPr="00B1186A" w:rsidDel="006E32D5">
            <w:delText xml:space="preserve">Table </w:delText>
          </w:r>
          <w:r w:rsidR="0013342E" w:rsidDel="006E32D5">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08DFD2BB" w:rsidR="00602636" w:rsidRPr="00B1186A" w:rsidRDefault="00602636" w:rsidP="00602636">
      <w:pPr>
        <w:pStyle w:val="Caption"/>
      </w:pPr>
      <w:bookmarkStart w:id="4591" w:name="_Ref173159406"/>
      <w:r w:rsidRPr="00B1186A">
        <w:t xml:space="preserve">Table </w:t>
      </w:r>
      <w:fldSimple w:instr=" SEQ Table \* ARABIC ">
        <w:ins w:id="4592" w:author="Tom Bergeron" w:date="2020-10-08T09:33:00Z">
          <w:r w:rsidR="006E32D5">
            <w:rPr>
              <w:noProof/>
            </w:rPr>
            <w:t>6</w:t>
          </w:r>
        </w:ins>
        <w:del w:id="4593" w:author="Tom Bergeron" w:date="2020-10-08T09:33:00Z">
          <w:r w:rsidR="0013342E" w:rsidDel="006E32D5">
            <w:rPr>
              <w:noProof/>
            </w:rPr>
            <w:delText>10</w:delText>
          </w:r>
        </w:del>
      </w:fldSimple>
      <w:bookmarkEnd w:id="4591"/>
      <w:r w:rsidRPr="00B1186A">
        <w:t>: Comparison of Oven Performance – Best Achievable PWI</w:t>
      </w:r>
    </w:p>
    <w:p w14:paraId="1B160E92" w14:textId="77777777" w:rsidR="00602636" w:rsidRPr="002D78E7" w:rsidRDefault="00602636">
      <w:pPr>
        <w:pStyle w:val="Heading2"/>
      </w:pPr>
      <w:bookmarkStart w:id="4594" w:name="_Toc176001825"/>
      <w:bookmarkStart w:id="4595" w:name="_Toc469043224"/>
      <w:bookmarkStart w:id="4596" w:name="_Toc469043528"/>
      <w:bookmarkStart w:id="4597" w:name="_Toc469043804"/>
      <w:bookmarkStart w:id="4598" w:name="_Toc469139458"/>
      <w:bookmarkStart w:id="4599" w:name="_Toc469152903"/>
      <w:bookmarkStart w:id="4600" w:name="_Toc469612998"/>
      <w:bookmarkStart w:id="4601" w:name="_Toc491174921"/>
      <w:bookmarkStart w:id="4602" w:name="_Toc491175141"/>
      <w:bookmarkStart w:id="4603" w:name="_Toc491264050"/>
      <w:bookmarkStart w:id="4604" w:name="_Toc491337728"/>
      <w:bookmarkStart w:id="4605" w:name="_Toc491337902"/>
      <w:bookmarkStart w:id="4606" w:name="_Toc491338846"/>
      <w:bookmarkStart w:id="4607" w:name="_Toc532856671"/>
      <w:bookmarkStart w:id="4608" w:name="_Toc532856845"/>
      <w:bookmarkStart w:id="4609" w:name="_Toc53042094"/>
      <w:bookmarkStart w:id="4610" w:name="_Toc53042270"/>
      <w:bookmarkStart w:id="4611" w:name="_Toc53042455"/>
      <w:r w:rsidRPr="002D78E7">
        <w:t>Conclusion</w:t>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p>
    <w:p w14:paraId="3839A738" w14:textId="23FF5A88"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D852F8">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4612" w:name="_Toc329249494"/>
      <w:r>
        <w:rPr>
          <w:rStyle w:val="Heading1Char"/>
        </w:rPr>
        <w:br w:type="page"/>
      </w:r>
      <w:bookmarkEnd w:id="4612"/>
    </w:p>
    <w:p w14:paraId="78DFAFA7" w14:textId="77777777" w:rsidR="00306EC4" w:rsidRDefault="00306EC4" w:rsidP="001950EA">
      <w:pPr>
        <w:pStyle w:val="Heading1"/>
      </w:pPr>
      <w:bookmarkStart w:id="4613" w:name="_Toc468551595"/>
      <w:bookmarkStart w:id="4614" w:name="_Toc469038823"/>
      <w:bookmarkStart w:id="4615" w:name="_Toc469038878"/>
      <w:bookmarkStart w:id="4616" w:name="_Toc469042037"/>
      <w:bookmarkStart w:id="4617" w:name="_Toc469043225"/>
      <w:bookmarkStart w:id="4618" w:name="_Toc469043529"/>
      <w:bookmarkStart w:id="4619" w:name="_Toc469043805"/>
      <w:bookmarkStart w:id="4620" w:name="_Toc469043856"/>
      <w:bookmarkStart w:id="4621" w:name="_Toc469139459"/>
      <w:bookmarkStart w:id="4622" w:name="_Toc469152904"/>
      <w:bookmarkStart w:id="4623" w:name="_Toc469612999"/>
      <w:bookmarkStart w:id="4624" w:name="_Toc491174922"/>
      <w:bookmarkStart w:id="4625" w:name="_Toc491175142"/>
      <w:bookmarkStart w:id="4626" w:name="_Toc491264051"/>
      <w:bookmarkStart w:id="4627" w:name="_Toc491337729"/>
      <w:bookmarkStart w:id="4628" w:name="_Toc491337903"/>
      <w:bookmarkStart w:id="4629" w:name="_Toc491338847"/>
      <w:bookmarkStart w:id="4630" w:name="_Toc491414018"/>
      <w:bookmarkStart w:id="4631" w:name="_Toc532836384"/>
      <w:bookmarkStart w:id="4632" w:name="_Toc532856672"/>
      <w:bookmarkStart w:id="4633" w:name="_Toc532856846"/>
      <w:bookmarkStart w:id="4634" w:name="_Toc53042095"/>
      <w:bookmarkStart w:id="4635" w:name="_Toc53042271"/>
      <w:bookmarkStart w:id="4636" w:name="_Toc53042456"/>
      <w:bookmarkStart w:id="4637" w:name="_Toc53042503"/>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p>
    <w:p w14:paraId="3C1C4153" w14:textId="0C0D7697" w:rsidR="00794B93" w:rsidRPr="00676AEE" w:rsidRDefault="00794B93" w:rsidP="00794B93">
      <w:r w:rsidRPr="00676AEE">
        <w:t xml:space="preserve">Occasionally, when using the </w:t>
      </w:r>
      <w:r w:rsidRPr="00676AEE">
        <w:rPr>
          <w:i/>
        </w:rPr>
        <w:t>Navigator</w:t>
      </w:r>
      <w:r w:rsidR="00537C19">
        <w:rPr>
          <w:i/>
        </w:rPr>
        <w:t xml:space="preserve"> Power</w:t>
      </w:r>
      <w:r w:rsidRPr="00676AEE">
        <w:t xml:space="preserve"> or </w:t>
      </w:r>
      <w:r w:rsidRPr="00676AEE">
        <w:rPr>
          <w:i/>
        </w:rPr>
        <w:t>Auto-Focus</w:t>
      </w:r>
      <w:r w:rsidR="00537C19">
        <w:rPr>
          <w:i/>
        </w:rPr>
        <w:t xml:space="preserve"> Power</w:t>
      </w:r>
      <w:r w:rsidRPr="00676AEE">
        <w:rPr>
          <w:i/>
        </w:rPr>
        <w:t xml:space="preserve">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4638" w:name="_Toc469043226"/>
      <w:bookmarkStart w:id="4639" w:name="_Toc469043530"/>
      <w:bookmarkStart w:id="4640" w:name="_Toc469043806"/>
      <w:bookmarkStart w:id="4641" w:name="_Toc469139460"/>
      <w:bookmarkStart w:id="4642" w:name="_Toc469152905"/>
      <w:bookmarkStart w:id="4643" w:name="_Toc469613000"/>
      <w:bookmarkStart w:id="4644" w:name="_Toc491174923"/>
      <w:bookmarkStart w:id="4645" w:name="_Toc491175143"/>
      <w:bookmarkStart w:id="4646" w:name="_Toc491264052"/>
      <w:bookmarkStart w:id="4647" w:name="_Toc491337730"/>
      <w:bookmarkStart w:id="4648" w:name="_Toc491337904"/>
      <w:bookmarkStart w:id="4649" w:name="_Toc491338848"/>
      <w:bookmarkStart w:id="4650" w:name="_Toc532856673"/>
      <w:bookmarkStart w:id="4651" w:name="_Toc532856847"/>
      <w:bookmarkStart w:id="4652" w:name="_Toc53042096"/>
      <w:bookmarkStart w:id="4653" w:name="_Toc53042272"/>
      <w:bookmarkStart w:id="4654" w:name="_Toc53042457"/>
      <w:r w:rsidRPr="00676AEE">
        <w:t xml:space="preserve">For </w:t>
      </w:r>
      <w:r w:rsidR="00306EC4" w:rsidRPr="00676AEE">
        <w:t>Sta</w:t>
      </w:r>
      <w:r w:rsidR="00306EC4">
        <w:t>nd-Alone Software Installations</w:t>
      </w:r>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1640E648" w:rsidR="00794B93" w:rsidRPr="00676AEE" w:rsidRDefault="00055D4B" w:rsidP="00EF0361">
            <w:pPr>
              <w:rPr>
                <w:u w:val="single"/>
              </w:rPr>
            </w:pPr>
            <w:r>
              <w:rPr>
                <w:noProof/>
                <w:u w:val="single"/>
              </w:rPr>
              <w:drawing>
                <wp:inline distT="0" distB="0" distL="0" distR="0" wp14:anchorId="289C77A6" wp14:editId="0D92B890">
                  <wp:extent cx="3531870" cy="1214120"/>
                  <wp:effectExtent l="0" t="0" r="0" b="508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9">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52CF0796" w:rsidR="00794B93" w:rsidRPr="00676AEE" w:rsidRDefault="00055D4B" w:rsidP="00EF0361">
            <w:pPr>
              <w:rPr>
                <w:noProof/>
              </w:rPr>
            </w:pPr>
            <w:r>
              <w:rPr>
                <w:noProof/>
              </w:rPr>
              <w:drawing>
                <wp:inline distT="0" distB="0" distL="0" distR="0" wp14:anchorId="741BE15B" wp14:editId="0742FDD2">
                  <wp:extent cx="3531870" cy="1636395"/>
                  <wp:effectExtent l="0" t="0" r="0" b="190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0">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6B62DE81" w:rsidR="00794B93" w:rsidRPr="00676AEE" w:rsidRDefault="00055D4B" w:rsidP="00EF0361">
            <w:pPr>
              <w:rPr>
                <w:u w:val="single"/>
              </w:rPr>
            </w:pPr>
            <w:r>
              <w:rPr>
                <w:noProof/>
                <w:u w:val="single"/>
              </w:rPr>
              <w:drawing>
                <wp:inline distT="0" distB="0" distL="0" distR="0" wp14:anchorId="01796FBC" wp14:editId="78AF80FB">
                  <wp:extent cx="3531870" cy="1898650"/>
                  <wp:effectExtent l="0" t="0" r="0" b="635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1">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4AFEF2F9" w:rsidR="00794B93" w:rsidRPr="00676AEE" w:rsidRDefault="008E5BDD" w:rsidP="00EF0361">
            <w:pPr>
              <w:rPr>
                <w:noProof/>
              </w:rPr>
            </w:pPr>
            <w:r>
              <w:rPr>
                <w:noProof/>
              </w:rPr>
              <w:drawing>
                <wp:inline distT="0" distB="0" distL="0" distR="0" wp14:anchorId="7664BBB1" wp14:editId="6693A316">
                  <wp:extent cx="3508768" cy="2642616"/>
                  <wp:effectExtent l="0" t="0" r="0" b="5715"/>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2">
                            <a:extLst>
                              <a:ext uri="{28A0092B-C50C-407E-A947-70E740481C1C}">
                                <a14:useLocalDpi xmlns:a14="http://schemas.microsoft.com/office/drawing/2010/main" val="0"/>
                              </a:ext>
                            </a:extLst>
                          </a:blip>
                          <a:stretch>
                            <a:fillRect/>
                          </a:stretch>
                        </pic:blipFill>
                        <pic:spPr>
                          <a:xfrm>
                            <a:off x="0" y="0"/>
                            <a:ext cx="3508768" cy="2642616"/>
                          </a:xfrm>
                          <a:prstGeom prst="rect">
                            <a:avLst/>
                          </a:prstGeom>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31BC1AE4" w:rsidR="00794B93" w:rsidRPr="00676AEE" w:rsidRDefault="00055D4B" w:rsidP="00EF0361">
            <w:pPr>
              <w:rPr>
                <w:noProof/>
              </w:rPr>
            </w:pPr>
            <w:r>
              <w:rPr>
                <w:noProof/>
              </w:rPr>
              <w:drawing>
                <wp:inline distT="0" distB="0" distL="0" distR="0" wp14:anchorId="6D87C576" wp14:editId="6EBC8595">
                  <wp:extent cx="3531870" cy="1461770"/>
                  <wp:effectExtent l="0" t="0" r="0" b="508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4">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4655" w:name="_Toc469043227"/>
      <w:bookmarkStart w:id="4656" w:name="_Toc469043531"/>
      <w:bookmarkStart w:id="4657" w:name="_Toc469043807"/>
      <w:bookmarkStart w:id="4658" w:name="_Toc469139461"/>
      <w:bookmarkStart w:id="4659" w:name="_Toc469152906"/>
      <w:bookmarkStart w:id="4660" w:name="_Toc469613001"/>
      <w:bookmarkStart w:id="4661" w:name="_Toc491174924"/>
      <w:bookmarkStart w:id="4662" w:name="_Toc491175144"/>
      <w:bookmarkStart w:id="4663" w:name="_Toc491264053"/>
      <w:bookmarkStart w:id="4664" w:name="_Toc491337731"/>
      <w:bookmarkStart w:id="4665" w:name="_Toc491337905"/>
      <w:bookmarkStart w:id="4666" w:name="_Toc491338849"/>
      <w:bookmarkStart w:id="4667" w:name="_Toc532856674"/>
      <w:bookmarkStart w:id="4668" w:name="_Toc532856848"/>
      <w:bookmarkStart w:id="4669" w:name="_Toc53042097"/>
      <w:bookmarkStart w:id="4670" w:name="_Toc53042273"/>
      <w:bookmarkStart w:id="4671" w:name="_Toc53042458"/>
      <w:r w:rsidRPr="00676AEE">
        <w:lastRenderedPageBreak/>
        <w:t>For Oven</w:t>
      </w:r>
      <w:r>
        <w:t xml:space="preserve"> Controller</w:t>
      </w:r>
      <w:r w:rsidRPr="00676AEE">
        <w:t xml:space="preserve"> Software Installations</w:t>
      </w:r>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18606DE7" w:rsidR="00794B93" w:rsidRPr="00676AEE" w:rsidRDefault="00794B93" w:rsidP="00EF0361">
            <w:pPr>
              <w:keepNext/>
            </w:pPr>
            <w:r w:rsidRPr="00676AEE">
              <w:t xml:space="preserve">The following section outlines the steps used when your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15B76055" w:rsidR="00794B93" w:rsidRPr="00676AEE" w:rsidRDefault="00537C19" w:rsidP="00EF0361">
            <w:pPr>
              <w:rPr>
                <w:noProof/>
              </w:rPr>
            </w:pPr>
            <w:r w:rsidRPr="00676AEE">
              <w:object w:dxaOrig="6439" w:dyaOrig="4850" w14:anchorId="6200718D">
                <v:shape id="_x0000_i1032" type="#_x0000_t75" style="width:277.5pt;height:209.25pt" o:ole="">
                  <v:imagedata r:id="rId225" o:title=""/>
                </v:shape>
                <o:OLEObject Type="Embed" ProgID="PBrush" ShapeID="_x0000_i1032" DrawAspect="Content" ObjectID="_1663655440" r:id="rId226"/>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76B34E5" w:rsidR="00794B93" w:rsidRPr="00676AEE" w:rsidRDefault="00537C19" w:rsidP="00EF0361">
            <w:pPr>
              <w:rPr>
                <w:noProof/>
              </w:rPr>
            </w:pPr>
            <w:r w:rsidRPr="00676AEE">
              <w:object w:dxaOrig="6439" w:dyaOrig="4840" w14:anchorId="46110DE8">
                <v:shape id="_x0000_i1033" type="#_x0000_t75" style="width:277.5pt;height:208.5pt" o:ole="">
                  <v:imagedata r:id="rId227" o:title=""/>
                </v:shape>
                <o:OLEObject Type="Embed" ProgID="PBrush" ShapeID="_x0000_i1033" DrawAspect="Content" ObjectID="_1663655441" r:id="rId228"/>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4" type="#_x0000_t75" style="width:277.5pt;height:208.5pt" o:ole="">
                  <v:imagedata r:id="rId229" o:title=""/>
                </v:shape>
                <o:OLEObject Type="Embed" ProgID="PBrush" ShapeID="_x0000_i1034" DrawAspect="Content" ObjectID="_1663655442" r:id="rId230"/>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0286BC09" w:rsidR="00794B93" w:rsidRPr="00676AEE" w:rsidRDefault="00537C19" w:rsidP="00EF0361">
            <w:pPr>
              <w:rPr>
                <w:noProof/>
              </w:rPr>
            </w:pPr>
            <w:r w:rsidRPr="00676AEE">
              <w:object w:dxaOrig="6410" w:dyaOrig="4840" w14:anchorId="598BF4E8">
                <v:shape id="_x0000_i1035" type="#_x0000_t75" style="width:277.5pt;height:208.5pt" o:ole="">
                  <v:imagedata r:id="rId231" o:title=""/>
                </v:shape>
                <o:OLEObject Type="Embed" ProgID="PBrush" ShapeID="_x0000_i1035" DrawAspect="Content" ObjectID="_1663655443" r:id="rId232"/>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178DE75C" w:rsidR="0071023B" w:rsidRPr="0071023B" w:rsidRDefault="0071023B" w:rsidP="00CA1F86">
      <w:bookmarkStart w:id="4672" w:name="_Toc333825427"/>
      <w:bookmarkStart w:id="4673" w:name="_Toc394411687"/>
      <w:bookmarkStart w:id="4674" w:name="_Toc394486327"/>
      <w:bookmarkStart w:id="4675" w:name="_Toc394583413"/>
      <w:bookmarkStart w:id="4676" w:name="_Toc468168395"/>
      <w:bookmarkStart w:id="4677" w:name="_Toc468175440"/>
      <w:bookmarkEnd w:id="4487"/>
      <w:bookmarkEnd w:id="4488"/>
      <w:bookmarkEnd w:id="4489"/>
    </w:p>
    <w:p w14:paraId="2D92A928" w14:textId="5E0B0A8A" w:rsidR="00B8428B" w:rsidRDefault="00B8428B" w:rsidP="00B8428B">
      <w:pPr>
        <w:pStyle w:val="Heading1"/>
      </w:pPr>
      <w:bookmarkStart w:id="4678" w:name="_Toc532836385"/>
      <w:bookmarkStart w:id="4679" w:name="_Toc532856675"/>
      <w:bookmarkStart w:id="4680" w:name="_Toc532856849"/>
      <w:bookmarkStart w:id="4681" w:name="_Toc469038825"/>
      <w:bookmarkStart w:id="4682" w:name="_Toc469038880"/>
      <w:bookmarkStart w:id="4683" w:name="_Toc469042039"/>
      <w:bookmarkStart w:id="4684" w:name="_Toc469043236"/>
      <w:bookmarkStart w:id="4685" w:name="_Toc469043540"/>
      <w:bookmarkStart w:id="4686" w:name="_Toc469043816"/>
      <w:bookmarkStart w:id="4687" w:name="_Toc469043858"/>
      <w:bookmarkStart w:id="4688" w:name="_Toc469139470"/>
      <w:bookmarkStart w:id="4689" w:name="_Toc469152915"/>
      <w:bookmarkStart w:id="4690" w:name="_Toc469613010"/>
      <w:bookmarkStart w:id="4691" w:name="_Toc491174925"/>
      <w:bookmarkStart w:id="4692" w:name="_Toc491175145"/>
      <w:bookmarkStart w:id="4693" w:name="_Toc491264054"/>
      <w:bookmarkStart w:id="4694" w:name="_Toc53042098"/>
      <w:bookmarkStart w:id="4695" w:name="_Toc53042274"/>
      <w:bookmarkStart w:id="4696" w:name="_Toc53042459"/>
      <w:bookmarkStart w:id="4697" w:name="_Toc53042504"/>
      <w:r>
        <w:lastRenderedPageBreak/>
        <w:t>Appendix C: Configuration Program</w:t>
      </w:r>
      <w:bookmarkEnd w:id="4678"/>
      <w:bookmarkEnd w:id="4679"/>
      <w:bookmarkEnd w:id="4680"/>
      <w:bookmarkEnd w:id="4694"/>
      <w:bookmarkEnd w:id="4695"/>
      <w:bookmarkEnd w:id="4696"/>
      <w:bookmarkEnd w:id="4697"/>
    </w:p>
    <w:p w14:paraId="6E702072" w14:textId="77777777" w:rsidR="00B8428B" w:rsidRPr="00F0388A" w:rsidRDefault="00B8428B" w:rsidP="00B8428B">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E99A91A" w14:textId="77777777" w:rsidR="00B8428B" w:rsidRPr="00F0388A" w:rsidRDefault="00B8428B" w:rsidP="00B8428B"/>
    <w:p w14:paraId="47F935AB" w14:textId="77777777" w:rsidR="00B8428B" w:rsidRPr="004D6ABC" w:rsidRDefault="00B8428B" w:rsidP="00B8428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3E8CB830" w14:textId="77777777" w:rsidR="00B8428B" w:rsidRPr="00F0388A" w:rsidRDefault="00B8428B" w:rsidP="00B8428B">
      <w:pPr>
        <w:pStyle w:val="PlainText"/>
      </w:pPr>
      <w:r>
        <w:t>C:\software root directory\</w:t>
      </w:r>
      <w:r w:rsidRPr="00F0388A">
        <w:t>Config</w:t>
      </w:r>
      <w:r>
        <w:t>urationProgram</w:t>
      </w:r>
      <w:r w:rsidRPr="00F0388A">
        <w:t>.exe</w:t>
      </w:r>
    </w:p>
    <w:p w14:paraId="3782E5D3" w14:textId="77777777" w:rsidR="00B8428B" w:rsidRDefault="00B8428B" w:rsidP="00B8428B">
      <w:pPr>
        <w:pStyle w:val="Heading2"/>
      </w:pPr>
      <w:bookmarkStart w:id="4698" w:name="_Toc532856676"/>
      <w:bookmarkStart w:id="4699" w:name="_Toc532856850"/>
      <w:bookmarkStart w:id="4700" w:name="_Toc53042099"/>
      <w:bookmarkStart w:id="4701" w:name="_Toc53042275"/>
      <w:bookmarkStart w:id="4702" w:name="_Toc53042460"/>
      <w:r w:rsidRPr="00F0388A">
        <w:t xml:space="preserve">User Settings </w:t>
      </w:r>
      <w:r>
        <w:t>T</w:t>
      </w:r>
      <w:r w:rsidRPr="00F0388A">
        <w:t>ab</w:t>
      </w:r>
      <w:bookmarkEnd w:id="4698"/>
      <w:bookmarkEnd w:id="4699"/>
      <w:bookmarkEnd w:id="4700"/>
      <w:bookmarkEnd w:id="4701"/>
      <w:bookmarkEnd w:id="4702"/>
    </w:p>
    <w:p w14:paraId="33B7A812" w14:textId="77777777" w:rsidR="00B8428B" w:rsidRPr="00AD4DC4" w:rsidRDefault="00B8428B" w:rsidP="00B8428B">
      <w:pPr>
        <w:rPr>
          <w:sz w:val="8"/>
        </w:rPr>
      </w:pPr>
    </w:p>
    <w:p w14:paraId="27B77AE7" w14:textId="77777777" w:rsidR="00B8428B" w:rsidRDefault="00B8428B" w:rsidP="00B8428B">
      <w:r>
        <w:rPr>
          <w:noProof/>
          <w:sz w:val="10"/>
          <w:szCs w:val="10"/>
        </w:rPr>
        <w:drawing>
          <wp:anchor distT="0" distB="0" distL="114300" distR="114300" simplePos="0" relativeHeight="251683328" behindDoc="1" locked="0" layoutInCell="1" allowOverlap="1" wp14:anchorId="5AAB7D1E" wp14:editId="38C42A25">
            <wp:simplePos x="0" y="0"/>
            <wp:positionH relativeFrom="column">
              <wp:posOffset>2134870</wp:posOffset>
            </wp:positionH>
            <wp:positionV relativeFrom="paragraph">
              <wp:posOffset>254000</wp:posOffset>
            </wp:positionV>
            <wp:extent cx="3568700" cy="3392170"/>
            <wp:effectExtent l="0" t="0" r="0" b="0"/>
            <wp:wrapTight wrapText="left">
              <wp:wrapPolygon edited="0">
                <wp:start x="0" y="0"/>
                <wp:lineTo x="0" y="21471"/>
                <wp:lineTo x="21446" y="21471"/>
                <wp:lineTo x="21446"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44F2CAE2" w14:textId="77777777" w:rsidR="00B8428B" w:rsidRPr="004D6ABC" w:rsidRDefault="00B8428B" w:rsidP="00B8428B">
      <w:pPr>
        <w:rPr>
          <w:sz w:val="10"/>
          <w:szCs w:val="10"/>
        </w:rPr>
      </w:pPr>
    </w:p>
    <w:p w14:paraId="315E0736" w14:textId="77777777" w:rsidR="00B8428B" w:rsidRPr="009A0C57" w:rsidRDefault="00B8428B" w:rsidP="00B8428B">
      <w:r>
        <w:rPr>
          <w:b/>
        </w:rPr>
        <w:t>Exclusion</w:t>
      </w:r>
      <w:r>
        <w:t xml:space="preserve"> – Allows user to disable any of the 30 probe TC’s from the VP calculations.</w:t>
      </w:r>
    </w:p>
    <w:p w14:paraId="7F47648D" w14:textId="77777777" w:rsidR="00B8428B" w:rsidRPr="004D6ABC" w:rsidRDefault="00B8428B" w:rsidP="00B8428B">
      <w:pPr>
        <w:rPr>
          <w:b/>
          <w:sz w:val="10"/>
          <w:szCs w:val="10"/>
        </w:rPr>
      </w:pPr>
    </w:p>
    <w:p w14:paraId="70E96F6E" w14:textId="3AC433F1" w:rsidR="00B8428B" w:rsidRDefault="00B8428B" w:rsidP="00B8428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14097720" w14:textId="419C6FE3" w:rsidR="00317D33" w:rsidRDefault="00317D33" w:rsidP="00B8428B"/>
    <w:p w14:paraId="40300DA9" w14:textId="77777777" w:rsidR="00317D33" w:rsidRPr="008175A8" w:rsidRDefault="00317D33" w:rsidP="00317D33">
      <w:r w:rsidRPr="002C3095">
        <w:rPr>
          <w:b/>
        </w:rPr>
        <w:t>Use Baseline Profile Expiration</w:t>
      </w:r>
      <w:r w:rsidRPr="008175A8">
        <w:t xml:space="preserve"> – Automatically require new baseline profiles after specified number of days</w:t>
      </w:r>
      <w:r>
        <w:t>.</w:t>
      </w:r>
    </w:p>
    <w:p w14:paraId="4664B2B1" w14:textId="77777777" w:rsidR="00B8428B" w:rsidRPr="004D6ABC" w:rsidRDefault="00B8428B" w:rsidP="00B8428B">
      <w:pPr>
        <w:rPr>
          <w:sz w:val="10"/>
        </w:rPr>
      </w:pPr>
    </w:p>
    <w:p w14:paraId="20280127" w14:textId="77777777" w:rsidR="00B8428B" w:rsidRPr="00B1186A" w:rsidRDefault="00B8428B" w:rsidP="00B8428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C0E845" w14:textId="0E88D108" w:rsidR="00B8428B" w:rsidRDefault="00B8428B" w:rsidP="00B8428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0CFF165" w14:textId="446C5442" w:rsidR="00317D33" w:rsidRPr="004D6ABC" w:rsidRDefault="00317D33" w:rsidP="00B8428B"/>
    <w:p w14:paraId="389B7443" w14:textId="77777777" w:rsidR="00B8428B" w:rsidRPr="004D6ABC" w:rsidRDefault="00B8428B" w:rsidP="00B8428B">
      <w:pPr>
        <w:rPr>
          <w:sz w:val="8"/>
        </w:rPr>
      </w:pPr>
    </w:p>
    <w:p w14:paraId="3EC7F5F9" w14:textId="77777777" w:rsidR="00B8428B" w:rsidRPr="00B1186A" w:rsidRDefault="00B8428B" w:rsidP="00B8428B">
      <w:r w:rsidRPr="00B1186A">
        <w:t>There are three temperature triggers:</w:t>
      </w:r>
    </w:p>
    <w:p w14:paraId="18341DD0" w14:textId="77777777" w:rsidR="00B8428B" w:rsidRPr="00B1186A" w:rsidRDefault="00B8428B" w:rsidP="00B8428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22686B90" w14:textId="77777777" w:rsidR="00B8428B" w:rsidRPr="00B1186A" w:rsidRDefault="00B8428B" w:rsidP="00B8428B">
      <w:pPr>
        <w:spacing w:before="60" w:after="60"/>
        <w:ind w:left="360"/>
      </w:pPr>
      <w:r>
        <w:rPr>
          <w:b/>
        </w:rPr>
        <w:t>Mid P</w:t>
      </w:r>
      <w:r w:rsidRPr="00B1186A">
        <w:rPr>
          <w:b/>
        </w:rPr>
        <w:t>oint –</w:t>
      </w:r>
      <w:r>
        <w:t xml:space="preserve"> The Mid</w:t>
      </w:r>
      <w:r w:rsidRPr="00B1186A">
        <w:t>point temperature t</w:t>
      </w:r>
      <w:r>
        <w:t>rigger must be higher than the Start trigger, and the Stop</w:t>
      </w:r>
      <w:r w:rsidRPr="00B1186A">
        <w:t xml:space="preserve"> trigger.  Be sure the temperature in your heated process will achieve this setting or the profile will fail.  </w:t>
      </w:r>
    </w:p>
    <w:p w14:paraId="1AF3333B" w14:textId="77777777" w:rsidR="00B8428B" w:rsidRDefault="00B8428B" w:rsidP="00B8428B">
      <w:pPr>
        <w:spacing w:before="60" w:after="60"/>
        <w:ind w:left="360"/>
      </w:pPr>
      <w:r>
        <w:rPr>
          <w:b/>
        </w:rPr>
        <w:t>Stop</w:t>
      </w:r>
      <w:r w:rsidRPr="00B1186A">
        <w:rPr>
          <w:b/>
        </w:rPr>
        <w:t xml:space="preserve"> –</w:t>
      </w:r>
      <w:r w:rsidRPr="00B1186A">
        <w:t xml:space="preserve"> The profile will end when all of the thermocouples attached to the</w:t>
      </w:r>
      <w:r>
        <w:t xml:space="preserve"> profiler have cooled to below the Stop </w:t>
      </w:r>
      <w:r w:rsidRPr="00B1186A">
        <w:t>Temperature tri</w:t>
      </w:r>
      <w:r>
        <w:t>gger setting.</w:t>
      </w:r>
    </w:p>
    <w:p w14:paraId="7F010F95" w14:textId="77777777" w:rsidR="00B8428B" w:rsidRPr="00AD4DC4" w:rsidRDefault="00B8428B" w:rsidP="00B8428B">
      <w:pPr>
        <w:spacing w:before="60" w:after="60"/>
        <w:rPr>
          <w:sz w:val="4"/>
        </w:rPr>
      </w:pPr>
    </w:p>
    <w:p w14:paraId="66BFCD53" w14:textId="77777777" w:rsidR="00B8428B" w:rsidRPr="00B1186A" w:rsidRDefault="00B8428B" w:rsidP="00B8428B">
      <w:r w:rsidRPr="00B1186A">
        <w:rPr>
          <w:b/>
        </w:rPr>
        <w:t xml:space="preserve">Sample </w:t>
      </w:r>
      <w:r>
        <w:rPr>
          <w:b/>
        </w:rPr>
        <w:t>r</w:t>
      </w:r>
      <w:r w:rsidRPr="00B1186A">
        <w:rPr>
          <w:b/>
        </w:rPr>
        <w:t>ate –</w:t>
      </w:r>
      <w:r w:rsidRPr="00B1186A">
        <w:t xml:space="preserve"> Set the sample rate for each application type.  </w:t>
      </w:r>
    </w:p>
    <w:p w14:paraId="6734CF47" w14:textId="77777777" w:rsidR="00B8428B" w:rsidRPr="00CA1F86" w:rsidRDefault="00B8428B" w:rsidP="00B8428B">
      <w:r>
        <w:br w:type="page"/>
      </w:r>
    </w:p>
    <w:p w14:paraId="3E874DB1" w14:textId="77777777" w:rsidR="008E4025" w:rsidRDefault="008E4025" w:rsidP="008E4025">
      <w:pPr>
        <w:pStyle w:val="Heading3"/>
      </w:pPr>
      <w:bookmarkStart w:id="4703" w:name="_Toc527644512"/>
      <w:bookmarkStart w:id="4704" w:name="_Toc528426800"/>
      <w:bookmarkStart w:id="4705" w:name="_Toc528427089"/>
      <w:bookmarkStart w:id="4706" w:name="_Toc532827501"/>
      <w:bookmarkStart w:id="4707" w:name="_Toc532827909"/>
      <w:bookmarkStart w:id="4708" w:name="_Toc532856851"/>
      <w:bookmarkStart w:id="4709" w:name="_Toc53042276"/>
      <w:bookmarkStart w:id="4710" w:name="_Toc53042461"/>
      <w:r>
        <w:lastRenderedPageBreak/>
        <w:t>Use Baseline Profile Expiration</w:t>
      </w:r>
      <w:bookmarkEnd w:id="4703"/>
      <w:bookmarkEnd w:id="4704"/>
      <w:bookmarkEnd w:id="4705"/>
      <w:bookmarkEnd w:id="4706"/>
      <w:bookmarkEnd w:id="4707"/>
      <w:bookmarkEnd w:id="4708"/>
      <w:bookmarkEnd w:id="4709"/>
      <w:bookmarkEnd w:id="4710"/>
    </w:p>
    <w:p w14:paraId="67BC5145" w14:textId="77777777" w:rsidR="008E4025" w:rsidRDefault="008E4025" w:rsidP="008E4025"/>
    <w:p w14:paraId="3E86B954" w14:textId="77777777" w:rsidR="008E4025" w:rsidRDefault="008E4025" w:rsidP="008E4025">
      <w:r>
        <w:t>Enabling this function allows the system to require a new baseline profile is run after a specified number of days have elapsed. When enabled, additional functions will appear on various screens in the software.</w:t>
      </w:r>
    </w:p>
    <w:p w14:paraId="5180AF9E" w14:textId="77777777" w:rsidR="008E4025" w:rsidRDefault="008E4025" w:rsidP="008E4025">
      <w:r>
        <w:rPr>
          <w:b/>
          <w:noProof/>
        </w:rPr>
        <w:drawing>
          <wp:anchor distT="0" distB="0" distL="114300" distR="114300" simplePos="0" relativeHeight="251687424" behindDoc="1" locked="0" layoutInCell="1" allowOverlap="1" wp14:anchorId="04414D7D" wp14:editId="33074F41">
            <wp:simplePos x="0" y="0"/>
            <wp:positionH relativeFrom="column">
              <wp:posOffset>2503805</wp:posOffset>
            </wp:positionH>
            <wp:positionV relativeFrom="paragraph">
              <wp:posOffset>49530</wp:posOffset>
            </wp:positionV>
            <wp:extent cx="3424555" cy="2858135"/>
            <wp:effectExtent l="0" t="0" r="4445" b="0"/>
            <wp:wrapTight wrapText="left">
              <wp:wrapPolygon edited="0">
                <wp:start x="0" y="0"/>
                <wp:lineTo x="0" y="21451"/>
                <wp:lineTo x="21508" y="21451"/>
                <wp:lineTo x="2150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34">
                      <a:extLst>
                        <a:ext uri="{28A0092B-C50C-407E-A947-70E740481C1C}">
                          <a14:useLocalDpi xmlns:a14="http://schemas.microsoft.com/office/drawing/2010/main" val="0"/>
                        </a:ext>
                      </a:extLst>
                    </a:blip>
                    <a:stretch>
                      <a:fillRect/>
                    </a:stretch>
                  </pic:blipFill>
                  <pic:spPr>
                    <a:xfrm>
                      <a:off x="0" y="0"/>
                      <a:ext cx="3424555" cy="2858135"/>
                    </a:xfrm>
                    <a:prstGeom prst="rect">
                      <a:avLst/>
                    </a:prstGeom>
                  </pic:spPr>
                </pic:pic>
              </a:graphicData>
            </a:graphic>
            <wp14:sizeRelH relativeFrom="margin">
              <wp14:pctWidth>0</wp14:pctWidth>
            </wp14:sizeRelH>
            <wp14:sizeRelV relativeFrom="margin">
              <wp14:pctHeight>0</wp14:pctHeight>
            </wp14:sizeRelV>
          </wp:anchor>
        </w:drawing>
      </w:r>
    </w:p>
    <w:p w14:paraId="50DE3403" w14:textId="77777777" w:rsidR="008E4025" w:rsidRDefault="008E4025" w:rsidP="008E4025">
      <w:bookmarkStart w:id="4711" w:name="_Hlk526970594"/>
    </w:p>
    <w:p w14:paraId="777E3B57" w14:textId="23970CDD" w:rsidR="008E4025" w:rsidRDefault="008E4025" w:rsidP="008E4025">
      <w:r>
        <w:rPr>
          <w:b/>
        </w:rPr>
        <w:t>Global Preferences/e-APS Tab</w:t>
      </w:r>
      <w:r>
        <w:t xml:space="preserve"> </w:t>
      </w:r>
      <w:bookmarkEnd w:id="471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40B77A28" w14:textId="77777777" w:rsidR="008E4025" w:rsidRDefault="008E4025" w:rsidP="008E4025"/>
    <w:p w14:paraId="59D62C9E" w14:textId="77777777" w:rsidR="008E4025" w:rsidRPr="00BC10C1" w:rsidRDefault="008E4025" w:rsidP="008E4025">
      <w:r>
        <w:rPr>
          <w:noProof/>
        </w:rPr>
        <mc:AlternateContent>
          <mc:Choice Requires="wps">
            <w:drawing>
              <wp:anchor distT="0" distB="0" distL="114300" distR="114300" simplePos="0" relativeHeight="251688448" behindDoc="0" locked="0" layoutInCell="1" allowOverlap="1" wp14:anchorId="1FCFE3DB" wp14:editId="05650567">
                <wp:simplePos x="0" y="0"/>
                <wp:positionH relativeFrom="column">
                  <wp:posOffset>2647950</wp:posOffset>
                </wp:positionH>
                <wp:positionV relativeFrom="paragraph">
                  <wp:posOffset>346710</wp:posOffset>
                </wp:positionV>
                <wp:extent cx="2000250" cy="258445"/>
                <wp:effectExtent l="0" t="0" r="19050" b="27305"/>
                <wp:wrapNone/>
                <wp:docPr id="277" name="Rectangle 277"/>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86E9C" id="Rectangle 277" o:spid="_x0000_s1026" style="position:absolute;margin-left:208.5pt;margin-top:27.3pt;width:157.5pt;height:20.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Jpj5UluAgAAzA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automatic profiling.</w:t>
      </w:r>
    </w:p>
    <w:p w14:paraId="087A8C4F" w14:textId="77777777" w:rsidR="008E4025" w:rsidRDefault="008E4025" w:rsidP="008E4025"/>
    <w:p w14:paraId="60655D2F" w14:textId="77777777" w:rsidR="008E4025" w:rsidRDefault="008E4025" w:rsidP="008E4025"/>
    <w:p w14:paraId="2BB4AD8A" w14:textId="77777777" w:rsidR="008E4025" w:rsidRDefault="008E4025" w:rsidP="008E4025"/>
    <w:p w14:paraId="4D725C53" w14:textId="77777777" w:rsidR="008E4025" w:rsidRDefault="008E4025" w:rsidP="008E4025"/>
    <w:p w14:paraId="374CCA26" w14:textId="77777777" w:rsidR="008E4025" w:rsidRDefault="008E4025" w:rsidP="008E4025"/>
    <w:p w14:paraId="17F3E029" w14:textId="77777777" w:rsidR="008E4025" w:rsidRDefault="008E4025" w:rsidP="008E4025"/>
    <w:p w14:paraId="01EB3BE5" w14:textId="77777777" w:rsidR="008E4025" w:rsidRDefault="008E4025" w:rsidP="008E4025"/>
    <w:p w14:paraId="3865801B" w14:textId="77777777" w:rsidR="008E4025" w:rsidRDefault="008E4025" w:rsidP="008E4025">
      <w:pPr>
        <w:rPr>
          <w:b/>
        </w:rPr>
      </w:pPr>
      <w:r>
        <w:rPr>
          <w:noProof/>
        </w:rPr>
        <w:drawing>
          <wp:anchor distT="0" distB="0" distL="114300" distR="114300" simplePos="0" relativeHeight="251689472" behindDoc="1" locked="0" layoutInCell="1" allowOverlap="1" wp14:anchorId="0F8D06C7" wp14:editId="3049C946">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3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28F06354" w14:textId="77777777" w:rsidR="008E4025" w:rsidRDefault="008E4025" w:rsidP="008E4025">
      <w:r>
        <w:rPr>
          <w:b/>
        </w:rPr>
        <w:t xml:space="preserve">Profile Explorer – Search Button </w:t>
      </w:r>
      <w:r>
        <w:t>- When the expiration feature is enabled, you will see a new button appear in Profile Explorer:</w:t>
      </w:r>
    </w:p>
    <w:p w14:paraId="291F5DFE" w14:textId="77777777" w:rsidR="008E4025" w:rsidRDefault="008E4025" w:rsidP="008E4025"/>
    <w:p w14:paraId="33658FE6" w14:textId="77777777" w:rsidR="008E4025" w:rsidRDefault="008E4025" w:rsidP="008E4025"/>
    <w:p w14:paraId="5A4E2DFD" w14:textId="77777777" w:rsidR="008E4025" w:rsidRDefault="008E4025" w:rsidP="008E4025">
      <w:pPr>
        <w:pStyle w:val="ListParagraph"/>
        <w:numPr>
          <w:ilvl w:val="0"/>
          <w:numId w:val="148"/>
        </w:numPr>
      </w:pPr>
      <w:r>
        <w:rPr>
          <w:noProof/>
        </w:rPr>
        <w:drawing>
          <wp:anchor distT="0" distB="0" distL="114300" distR="114300" simplePos="0" relativeHeight="251690496" behindDoc="1" locked="0" layoutInCell="1" allowOverlap="1" wp14:anchorId="19BB5920" wp14:editId="4356DA2C">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3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04472F09" w14:textId="77777777" w:rsidR="008E4025" w:rsidRDefault="008E4025" w:rsidP="008E4025">
      <w:pPr>
        <w:pStyle w:val="ListParagraph"/>
        <w:numPr>
          <w:ilvl w:val="0"/>
          <w:numId w:val="148"/>
        </w:numPr>
      </w:pPr>
      <w:r>
        <w:t xml:space="preserve">Enter the number of days (window of time remaining until profiles will expire), and then click Search. </w:t>
      </w:r>
    </w:p>
    <w:p w14:paraId="39E423DE" w14:textId="77777777" w:rsidR="008E4025" w:rsidRDefault="008E4025" w:rsidP="008E4025">
      <w:pPr>
        <w:pStyle w:val="ListParagraph"/>
        <w:numPr>
          <w:ilvl w:val="0"/>
          <w:numId w:val="148"/>
        </w:numPr>
      </w:pPr>
      <w:r>
        <w:t xml:space="preserve">All products with a baseline profile set to expire within the specified </w:t>
      </w:r>
      <w:proofErr w:type="gramStart"/>
      <w:r>
        <w:t>time-frame</w:t>
      </w:r>
      <w:proofErr w:type="gramEnd"/>
      <w:r>
        <w:t xml:space="preserve"> will be displayed. </w:t>
      </w:r>
    </w:p>
    <w:p w14:paraId="0040CCF3" w14:textId="74D5431D" w:rsidR="008E4025" w:rsidRDefault="008E4025" w:rsidP="008E4025">
      <w:pPr>
        <w:pStyle w:val="ListParagraph"/>
        <w:numPr>
          <w:ilvl w:val="0"/>
          <w:numId w:val="148"/>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347C9EA8" w14:textId="77777777" w:rsidR="008E4025" w:rsidRDefault="008E4025" w:rsidP="00737029">
      <w:pPr>
        <w:pStyle w:val="ListParagraph"/>
      </w:pPr>
    </w:p>
    <w:p w14:paraId="51033CD3" w14:textId="77777777" w:rsidR="008E4025" w:rsidRDefault="008E4025" w:rsidP="008E4025"/>
    <w:p w14:paraId="7000C6BC" w14:textId="77777777" w:rsidR="00B8428B" w:rsidRPr="00B1186A" w:rsidRDefault="00B8428B" w:rsidP="00B8428B">
      <w:pPr>
        <w:pStyle w:val="Heading2"/>
      </w:pPr>
      <w:bookmarkStart w:id="4712" w:name="_Toc532856677"/>
      <w:bookmarkStart w:id="4713" w:name="_Toc532856852"/>
      <w:bookmarkStart w:id="4714" w:name="_Toc53042100"/>
      <w:bookmarkStart w:id="4715" w:name="_Toc53042277"/>
      <w:bookmarkStart w:id="4716" w:name="_Toc53042462"/>
      <w:r>
        <w:rPr>
          <w:noProof/>
        </w:rPr>
        <w:lastRenderedPageBreak/>
        <w:drawing>
          <wp:anchor distT="0" distB="0" distL="114300" distR="114300" simplePos="0" relativeHeight="251684352" behindDoc="1" locked="0" layoutInCell="1" allowOverlap="1" wp14:anchorId="166533F1" wp14:editId="438662F7">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4712"/>
      <w:bookmarkEnd w:id="4713"/>
      <w:bookmarkEnd w:id="4714"/>
      <w:bookmarkEnd w:id="4715"/>
      <w:bookmarkEnd w:id="4716"/>
    </w:p>
    <w:p w14:paraId="68D5025F" w14:textId="77777777" w:rsidR="00B8428B" w:rsidRPr="00B1186A" w:rsidRDefault="00B8428B" w:rsidP="00B8428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4EC8DBE4" w14:textId="77777777" w:rsidR="00B8428B" w:rsidRPr="00B1186A" w:rsidRDefault="00B8428B" w:rsidP="00B8428B"/>
    <w:p w14:paraId="0AA88A74" w14:textId="77777777" w:rsidR="00B8428B" w:rsidRDefault="00B8428B" w:rsidP="00B8428B">
      <w:r w:rsidRPr="00B1186A">
        <w:t xml:space="preserve">Select the check box and then enter the required measurements.  </w:t>
      </w:r>
      <w:r>
        <w:t xml:space="preserve">Contact supplier of system for assistance. </w:t>
      </w:r>
    </w:p>
    <w:p w14:paraId="7ED448B2" w14:textId="77777777" w:rsidR="00B8428B" w:rsidRDefault="00B8428B" w:rsidP="00B8428B"/>
    <w:p w14:paraId="30F5DC96" w14:textId="77777777" w:rsidR="00B8428B" w:rsidRDefault="00B8428B" w:rsidP="00B8428B">
      <w:pPr>
        <w:pStyle w:val="Heading2"/>
      </w:pPr>
      <w:bookmarkStart w:id="4717" w:name="_Toc532856678"/>
      <w:bookmarkStart w:id="4718" w:name="_Toc532856853"/>
      <w:bookmarkStart w:id="4719" w:name="_Toc53042101"/>
      <w:bookmarkStart w:id="4720" w:name="_Toc53042278"/>
      <w:bookmarkStart w:id="4721" w:name="_Toc53042463"/>
      <w:r>
        <w:rPr>
          <w:noProof/>
        </w:rPr>
        <w:drawing>
          <wp:anchor distT="0" distB="0" distL="114300" distR="114300" simplePos="0" relativeHeight="251685376" behindDoc="1" locked="0" layoutInCell="1" allowOverlap="1" wp14:anchorId="158F8356" wp14:editId="3DAE3968">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4717"/>
      <w:bookmarkEnd w:id="4718"/>
      <w:bookmarkEnd w:id="4719"/>
      <w:bookmarkEnd w:id="4720"/>
      <w:bookmarkEnd w:id="4721"/>
    </w:p>
    <w:p w14:paraId="631C2D26" w14:textId="77777777" w:rsidR="00B8428B" w:rsidRDefault="00B8428B" w:rsidP="00B8428B">
      <w:r>
        <w:t>This area controls the number of decimal places for the Conveyor Speed and Zone Setpoints displays in the software.</w:t>
      </w:r>
    </w:p>
    <w:p w14:paraId="4AFCEFA8" w14:textId="77777777" w:rsidR="00B8428B" w:rsidRDefault="00B8428B" w:rsidP="00B8428B"/>
    <w:p w14:paraId="6482EC9A" w14:textId="77777777" w:rsidR="00B8428B" w:rsidRDefault="00B8428B" w:rsidP="00B8428B"/>
    <w:p w14:paraId="0DBBB15B" w14:textId="77777777" w:rsidR="00B8428B" w:rsidRDefault="00B8428B" w:rsidP="00B8428B"/>
    <w:p w14:paraId="748FA8A0" w14:textId="77777777" w:rsidR="00B8428B" w:rsidRDefault="00B8428B" w:rsidP="00B8428B"/>
    <w:p w14:paraId="464507A6" w14:textId="583654FA" w:rsidR="00B8428B" w:rsidRDefault="00B8428B" w:rsidP="00B8428B"/>
    <w:p w14:paraId="61433927" w14:textId="34582D2D" w:rsidR="00B8428B" w:rsidRDefault="00D63F7B" w:rsidP="00B8428B">
      <w:pPr>
        <w:pStyle w:val="Heading2"/>
      </w:pPr>
      <w:bookmarkStart w:id="4722" w:name="_Toc532856679"/>
      <w:bookmarkStart w:id="4723" w:name="_Toc532856854"/>
      <w:bookmarkStart w:id="4724" w:name="_Toc53042102"/>
      <w:bookmarkStart w:id="4725" w:name="_Toc53042279"/>
      <w:bookmarkStart w:id="4726" w:name="_Toc53042464"/>
      <w:ins w:id="4727" w:author="Tom Bergeron" w:date="2020-09-29T16:13:00Z">
        <w:r>
          <w:rPr>
            <w:noProof/>
          </w:rPr>
          <w:drawing>
            <wp:anchor distT="0" distB="0" distL="114300" distR="114300" simplePos="0" relativeHeight="251679232" behindDoc="1" locked="0" layoutInCell="1" allowOverlap="1" wp14:anchorId="2DB61FB8" wp14:editId="5E13A453">
              <wp:simplePos x="0" y="0"/>
              <wp:positionH relativeFrom="column">
                <wp:posOffset>2428875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ins>
      <w:del w:id="4728" w:author="Tom Bergeron" w:date="2020-09-29T16:13:00Z">
        <w:r w:rsidR="00B8428B" w:rsidDel="00D63F7B">
          <w:rPr>
            <w:noProof/>
          </w:rPr>
          <w:drawing>
            <wp:anchor distT="0" distB="0" distL="114300" distR="114300" simplePos="0" relativeHeight="251670016" behindDoc="1" locked="0" layoutInCell="1" allowOverlap="1" wp14:anchorId="5FDD2957" wp14:editId="68FBF583">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del>
      <w:r w:rsidR="00B8428B">
        <w:t>Hardware Tab</w:t>
      </w:r>
      <w:bookmarkEnd w:id="4722"/>
      <w:bookmarkEnd w:id="4723"/>
      <w:bookmarkEnd w:id="4724"/>
      <w:bookmarkEnd w:id="4725"/>
      <w:bookmarkEnd w:id="4726"/>
    </w:p>
    <w:p w14:paraId="6AF482CE" w14:textId="13A548F4" w:rsidR="00B8428B" w:rsidRDefault="00B8428B" w:rsidP="00B8428B">
      <w:r>
        <w:t>This area controls the configuration of the eTPU network addresses and allows for enabling or disabling of the oven communication when applicable.</w:t>
      </w:r>
    </w:p>
    <w:p w14:paraId="414AF96B" w14:textId="77777777" w:rsidR="00B8428B" w:rsidRDefault="00B8428B" w:rsidP="00B8428B"/>
    <w:p w14:paraId="744F5CF4" w14:textId="77777777" w:rsidR="00B8428B" w:rsidRDefault="00B8428B" w:rsidP="00B8428B"/>
    <w:p w14:paraId="23ADE9BD" w14:textId="77777777" w:rsidR="00B8428B" w:rsidRDefault="00B8428B" w:rsidP="00B8428B"/>
    <w:p w14:paraId="61ECBD1E" w14:textId="77777777" w:rsidR="00B8428B" w:rsidRDefault="00B8428B" w:rsidP="00B8428B"/>
    <w:p w14:paraId="52201059" w14:textId="77777777" w:rsidR="00B8428B" w:rsidRDefault="00B8428B" w:rsidP="00B8428B"/>
    <w:p w14:paraId="3320081D" w14:textId="77777777" w:rsidR="00B8428B" w:rsidRPr="00883023" w:rsidRDefault="00B8428B" w:rsidP="00B8428B"/>
    <w:p w14:paraId="6EE41BF2" w14:textId="77777777" w:rsidR="00B8428B" w:rsidRDefault="00B8428B" w:rsidP="00B8428B">
      <w:pPr>
        <w:pStyle w:val="Heading2"/>
      </w:pPr>
      <w:bookmarkStart w:id="4729" w:name="_Toc532856680"/>
      <w:bookmarkStart w:id="4730" w:name="_Toc532856855"/>
      <w:bookmarkStart w:id="4731" w:name="_Toc53042103"/>
      <w:bookmarkStart w:id="4732" w:name="_Toc53042280"/>
      <w:bookmarkStart w:id="4733" w:name="_Toc53042465"/>
      <w:r>
        <w:rPr>
          <w:noProof/>
        </w:rPr>
        <w:drawing>
          <wp:anchor distT="0" distB="0" distL="114300" distR="114300" simplePos="0" relativeHeight="251686400" behindDoc="1" locked="0" layoutInCell="1" allowOverlap="1" wp14:anchorId="6F74BFD3" wp14:editId="6CEFE77A">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4729"/>
      <w:bookmarkEnd w:id="4730"/>
      <w:bookmarkEnd w:id="4731"/>
      <w:bookmarkEnd w:id="4732"/>
      <w:bookmarkEnd w:id="4733"/>
    </w:p>
    <w:p w14:paraId="401103D5" w14:textId="77777777" w:rsidR="00B8428B" w:rsidRPr="00BD207B" w:rsidRDefault="00B8428B" w:rsidP="00B8428B">
      <w:r>
        <w:t>When certain messages are displayed in the software, the user can select a checkbox for “Do not show this again”. If checked, that message box becomes “disabled”. This area allows the user to enable or disable those messages.</w:t>
      </w:r>
    </w:p>
    <w:p w14:paraId="67CCD207" w14:textId="77777777" w:rsidR="00B8428B" w:rsidRDefault="00B8428B" w:rsidP="00B8428B"/>
    <w:p w14:paraId="37A2339B" w14:textId="77777777" w:rsidR="00B8428B" w:rsidRDefault="00B8428B" w:rsidP="00B8428B"/>
    <w:p w14:paraId="64A28BB6" w14:textId="77777777" w:rsidR="00B8428B" w:rsidRDefault="00B8428B" w:rsidP="00B8428B"/>
    <w:p w14:paraId="4AD6AD1E" w14:textId="77777777" w:rsidR="00B8428B" w:rsidRDefault="00B8428B" w:rsidP="00B8428B"/>
    <w:p w14:paraId="28BC363C" w14:textId="77777777" w:rsidR="00B8428B" w:rsidRDefault="00B8428B" w:rsidP="00B8428B"/>
    <w:p w14:paraId="57796992" w14:textId="77777777" w:rsidR="00B8428B" w:rsidRDefault="00B8428B" w:rsidP="00B8428B"/>
    <w:p w14:paraId="67D3F4B5" w14:textId="77777777" w:rsidR="00B8428B" w:rsidRDefault="00B8428B" w:rsidP="00B8428B"/>
    <w:p w14:paraId="495FA875" w14:textId="77777777" w:rsidR="00B8428B" w:rsidRDefault="00B8428B" w:rsidP="00B8428B"/>
    <w:p w14:paraId="75CE6F23" w14:textId="77777777" w:rsidR="00B8428B" w:rsidRDefault="00B8428B" w:rsidP="00B8428B"/>
    <w:p w14:paraId="0B8A7B5E" w14:textId="77777777" w:rsidR="00B8428B" w:rsidRDefault="00B8428B" w:rsidP="00B8428B"/>
    <w:p w14:paraId="4CD378CF" w14:textId="5C722688" w:rsidR="008E4025" w:rsidRDefault="008E4025" w:rsidP="008E4025">
      <w:pPr>
        <w:pStyle w:val="Heading2"/>
      </w:pPr>
      <w:bookmarkStart w:id="4734" w:name="_Password_Control_–"/>
      <w:bookmarkStart w:id="4735" w:name="_Ref502912537"/>
      <w:bookmarkStart w:id="4736" w:name="_Toc503955333"/>
      <w:bookmarkStart w:id="4737" w:name="_Toc506816879"/>
      <w:bookmarkStart w:id="4738" w:name="_Toc506817155"/>
      <w:bookmarkStart w:id="4739" w:name="_Toc528426532"/>
      <w:bookmarkStart w:id="4740" w:name="_Toc528426807"/>
      <w:bookmarkStart w:id="4741" w:name="_Toc528427096"/>
      <w:bookmarkStart w:id="4742" w:name="_Toc528427267"/>
      <w:bookmarkStart w:id="4743" w:name="_Toc532827325"/>
      <w:bookmarkStart w:id="4744" w:name="_Toc532827506"/>
      <w:bookmarkStart w:id="4745" w:name="_Toc532827914"/>
      <w:bookmarkStart w:id="4746" w:name="_Toc532856681"/>
      <w:bookmarkStart w:id="4747" w:name="_Toc532856856"/>
      <w:bookmarkStart w:id="4748" w:name="_Toc53042104"/>
      <w:bookmarkStart w:id="4749" w:name="_Toc53042281"/>
      <w:bookmarkStart w:id="4750" w:name="_Toc53042466"/>
      <w:bookmarkEnd w:id="4734"/>
      <w:r w:rsidRPr="00FF1AB1">
        <w:lastRenderedPageBreak/>
        <w:t>Password Control</w:t>
      </w:r>
      <w:bookmarkEnd w:id="4735"/>
      <w:r w:rsidRPr="00FF1AB1">
        <w:t xml:space="preserve"> – Multi User</w:t>
      </w:r>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p>
    <w:p w14:paraId="67CE8C8A" w14:textId="77777777" w:rsidR="008E4025" w:rsidRDefault="008E4025" w:rsidP="008E4025">
      <w:r>
        <w:t xml:space="preserve">The software offers a Multi User Control capability to configure certain functions as password protected and, thus, requiring the use of specific user levels. </w:t>
      </w:r>
    </w:p>
    <w:p w14:paraId="79F2872F" w14:textId="77777777" w:rsidR="008E4025" w:rsidRDefault="008E4025" w:rsidP="008E4025"/>
    <w:p w14:paraId="68391C58" w14:textId="77777777" w:rsidR="008E4025" w:rsidRDefault="008E4025" w:rsidP="008E4025">
      <w:r>
        <w:t>The user types are:</w:t>
      </w:r>
    </w:p>
    <w:p w14:paraId="720148FD" w14:textId="77777777" w:rsidR="008E4025" w:rsidRDefault="008E4025" w:rsidP="008E4025">
      <w:pPr>
        <w:pStyle w:val="ListParagraph"/>
        <w:numPr>
          <w:ilvl w:val="0"/>
          <w:numId w:val="149"/>
        </w:numPr>
      </w:pPr>
      <w:r>
        <w:t>Administrator</w:t>
      </w:r>
    </w:p>
    <w:p w14:paraId="3659F6C4" w14:textId="77777777" w:rsidR="008E4025" w:rsidRDefault="008E4025" w:rsidP="008E4025">
      <w:pPr>
        <w:pStyle w:val="ListParagraph"/>
        <w:numPr>
          <w:ilvl w:val="0"/>
          <w:numId w:val="149"/>
        </w:numPr>
      </w:pPr>
      <w:r>
        <w:t>Engineer</w:t>
      </w:r>
    </w:p>
    <w:p w14:paraId="345C8390" w14:textId="77777777" w:rsidR="008E4025" w:rsidRDefault="008E4025" w:rsidP="008E4025">
      <w:pPr>
        <w:pStyle w:val="ListParagraph"/>
        <w:numPr>
          <w:ilvl w:val="0"/>
          <w:numId w:val="149"/>
        </w:numPr>
      </w:pPr>
      <w:r>
        <w:t>Tech</w:t>
      </w:r>
    </w:p>
    <w:p w14:paraId="5C2FF44B" w14:textId="77777777" w:rsidR="008E4025" w:rsidRDefault="008E4025" w:rsidP="008E4025">
      <w:pPr>
        <w:pStyle w:val="ListParagraph"/>
        <w:numPr>
          <w:ilvl w:val="0"/>
          <w:numId w:val="149"/>
        </w:numPr>
      </w:pPr>
      <w:r>
        <w:t>Operator (default)</w:t>
      </w:r>
    </w:p>
    <w:p w14:paraId="36BBB7F0" w14:textId="77777777" w:rsidR="008E4025" w:rsidRPr="00A47A01" w:rsidRDefault="008E4025" w:rsidP="008E4025">
      <w:pPr>
        <w:pStyle w:val="Heading3"/>
      </w:pPr>
      <w:bookmarkStart w:id="4751" w:name="_Toc506817156"/>
      <w:bookmarkStart w:id="4752" w:name="_Toc528426808"/>
      <w:bookmarkStart w:id="4753" w:name="_Toc528427097"/>
      <w:bookmarkStart w:id="4754" w:name="_Toc532827507"/>
      <w:bookmarkStart w:id="4755" w:name="_Toc532827915"/>
      <w:bookmarkStart w:id="4756" w:name="_Toc532856857"/>
      <w:bookmarkStart w:id="4757" w:name="_Toc53042282"/>
      <w:bookmarkStart w:id="4758" w:name="_Toc53042467"/>
      <w:r w:rsidRPr="00A47A01">
        <w:t xml:space="preserve">Access to the </w:t>
      </w:r>
      <w:r>
        <w:t>Password Control Tab</w:t>
      </w:r>
      <w:bookmarkEnd w:id="4751"/>
      <w:bookmarkEnd w:id="4752"/>
      <w:bookmarkEnd w:id="4753"/>
      <w:bookmarkEnd w:id="4754"/>
      <w:bookmarkEnd w:id="4755"/>
      <w:bookmarkEnd w:id="4756"/>
      <w:bookmarkEnd w:id="4757"/>
      <w:bookmarkEnd w:id="4758"/>
    </w:p>
    <w:p w14:paraId="5A8C5218" w14:textId="77777777" w:rsidR="008E4025" w:rsidRDefault="008E4025" w:rsidP="008E4025">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54364FBD" w14:textId="77777777" w:rsidR="008E4025" w:rsidRDefault="008E4025" w:rsidP="008E4025"/>
    <w:p w14:paraId="429DEA84" w14:textId="77777777" w:rsidR="008E4025" w:rsidRDefault="008E4025" w:rsidP="008E4025">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3F3A9029" w14:textId="77777777" w:rsidR="008E4025" w:rsidRDefault="008E4025" w:rsidP="008E4025"/>
    <w:p w14:paraId="44B9564D" w14:textId="77777777" w:rsidR="008E4025" w:rsidRDefault="008E4025" w:rsidP="008E4025">
      <w:pPr>
        <w:jc w:val="center"/>
      </w:pPr>
      <w:r w:rsidRPr="0035776C">
        <w:rPr>
          <w:noProof/>
        </w:rPr>
        <w:drawing>
          <wp:inline distT="0" distB="0" distL="0" distR="0" wp14:anchorId="32D0238C" wp14:editId="75F08268">
            <wp:extent cx="5285593" cy="5024028"/>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1530A6E9" w14:textId="77777777" w:rsidR="008E4025" w:rsidRDefault="008E4025" w:rsidP="008E4025">
      <w:pPr>
        <w:rPr>
          <w:rFonts w:ascii="Arial" w:hAnsi="Arial" w:cs="Arial"/>
          <w:b/>
          <w:bCs/>
          <w:sz w:val="24"/>
          <w:szCs w:val="26"/>
        </w:rPr>
      </w:pPr>
      <w:r>
        <w:br w:type="page"/>
      </w:r>
    </w:p>
    <w:p w14:paraId="067FF172" w14:textId="77777777" w:rsidR="008E4025" w:rsidRPr="008A479B" w:rsidRDefault="008E4025" w:rsidP="008E4025">
      <w:pPr>
        <w:pStyle w:val="Heading3"/>
      </w:pPr>
      <w:bookmarkStart w:id="4759" w:name="_Toc506817157"/>
      <w:bookmarkStart w:id="4760" w:name="_Toc528426809"/>
      <w:bookmarkStart w:id="4761" w:name="_Toc528427098"/>
      <w:bookmarkStart w:id="4762" w:name="_Toc532827508"/>
      <w:bookmarkStart w:id="4763" w:name="_Toc532827916"/>
      <w:bookmarkStart w:id="4764" w:name="_Toc532856858"/>
      <w:bookmarkStart w:id="4765" w:name="_Toc53042283"/>
      <w:bookmarkStart w:id="4766" w:name="_Toc53042468"/>
      <w:r w:rsidRPr="008A479B">
        <w:lastRenderedPageBreak/>
        <w:t>Multi User Control</w:t>
      </w:r>
      <w:bookmarkEnd w:id="4759"/>
      <w:bookmarkEnd w:id="4760"/>
      <w:bookmarkEnd w:id="4761"/>
      <w:bookmarkEnd w:id="4762"/>
      <w:bookmarkEnd w:id="4763"/>
      <w:bookmarkEnd w:id="4764"/>
      <w:bookmarkEnd w:id="4765"/>
      <w:bookmarkEnd w:id="4766"/>
    </w:p>
    <w:p w14:paraId="755E49C0" w14:textId="77777777" w:rsidR="008E4025" w:rsidRDefault="008E4025" w:rsidP="008E4025">
      <w:r>
        <w:t xml:space="preserve">To apply Multi User Control, Administrators will click the </w:t>
      </w:r>
      <w:r w:rsidRPr="00F845DD">
        <w:rPr>
          <w:b/>
        </w:rPr>
        <w:t>Enable</w:t>
      </w:r>
      <w:r>
        <w:t xml:space="preserve"> radio button and then click </w:t>
      </w:r>
      <w:r w:rsidRPr="00F845DD">
        <w:rPr>
          <w:b/>
        </w:rPr>
        <w:t>OK</w:t>
      </w:r>
      <w:r>
        <w:t xml:space="preserve">. </w:t>
      </w:r>
    </w:p>
    <w:p w14:paraId="3D403274" w14:textId="77777777" w:rsidR="008E4025" w:rsidRDefault="008E4025" w:rsidP="008E4025"/>
    <w:p w14:paraId="62DC4E9A" w14:textId="77777777" w:rsidR="008E4025" w:rsidRDefault="008E4025" w:rsidP="008E4025">
      <w:r>
        <w:t xml:space="preserve">The confirmation dialog is answered, and then the utility must be restarted. </w:t>
      </w:r>
    </w:p>
    <w:p w14:paraId="38C04835" w14:textId="77777777" w:rsidR="008E4025" w:rsidRDefault="008E4025" w:rsidP="008E4025"/>
    <w:p w14:paraId="439EE010" w14:textId="77777777" w:rsidR="008E4025" w:rsidRDefault="008E4025" w:rsidP="008E4025">
      <w:pPr>
        <w:jc w:val="center"/>
      </w:pPr>
      <w:r w:rsidRPr="0035776C">
        <w:rPr>
          <w:noProof/>
        </w:rPr>
        <w:drawing>
          <wp:inline distT="0" distB="0" distL="0" distR="0" wp14:anchorId="26C7B3BD" wp14:editId="56471920">
            <wp:extent cx="5449258" cy="519366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4106923D" w14:textId="77777777" w:rsidR="008E4025" w:rsidRDefault="008E4025" w:rsidP="008E4025"/>
    <w:p w14:paraId="3425127D" w14:textId="77777777" w:rsidR="008E4025" w:rsidRDefault="008E4025" w:rsidP="008E4025">
      <w:r>
        <w:t>When the administrator logs back in, a password is required.</w:t>
      </w:r>
    </w:p>
    <w:p w14:paraId="0D432792" w14:textId="77777777" w:rsidR="008E4025" w:rsidRDefault="008E4025" w:rsidP="008E4025"/>
    <w:p w14:paraId="6451BD91" w14:textId="77777777" w:rsidR="008E4025" w:rsidRDefault="008E4025" w:rsidP="008E4025">
      <w:pPr>
        <w:rPr>
          <w:rFonts w:ascii="Arial" w:hAnsi="Arial" w:cs="Arial"/>
          <w:b/>
          <w:bCs/>
          <w:sz w:val="24"/>
          <w:szCs w:val="26"/>
        </w:rPr>
      </w:pPr>
      <w:r>
        <w:br w:type="page"/>
      </w:r>
    </w:p>
    <w:p w14:paraId="2EE23FFD" w14:textId="77777777" w:rsidR="008E4025" w:rsidRDefault="008E4025" w:rsidP="008E4025">
      <w:pPr>
        <w:pStyle w:val="Heading3"/>
      </w:pPr>
      <w:bookmarkStart w:id="4767" w:name="_Toc506817158"/>
      <w:bookmarkStart w:id="4768" w:name="_Toc528426810"/>
      <w:bookmarkStart w:id="4769" w:name="_Toc528427099"/>
      <w:bookmarkStart w:id="4770" w:name="_Toc532827509"/>
      <w:bookmarkStart w:id="4771" w:name="_Toc532827917"/>
      <w:bookmarkStart w:id="4772" w:name="_Toc532856859"/>
      <w:bookmarkStart w:id="4773" w:name="_Toc53042284"/>
      <w:bookmarkStart w:id="4774" w:name="_Toc53042469"/>
      <w:r>
        <w:lastRenderedPageBreak/>
        <w:t>Password Control Tab</w:t>
      </w:r>
      <w:bookmarkEnd w:id="4767"/>
      <w:bookmarkEnd w:id="4768"/>
      <w:bookmarkEnd w:id="4769"/>
      <w:bookmarkEnd w:id="4770"/>
      <w:bookmarkEnd w:id="4771"/>
      <w:bookmarkEnd w:id="4772"/>
      <w:bookmarkEnd w:id="4773"/>
      <w:bookmarkEnd w:id="4774"/>
    </w:p>
    <w:p w14:paraId="38BD9E5C" w14:textId="77777777" w:rsidR="008E4025" w:rsidRDefault="008E4025" w:rsidP="008E4025">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70F3E8" w14:textId="77777777" w:rsidR="008E4025" w:rsidRDefault="008E4025" w:rsidP="008E4025"/>
    <w:p w14:paraId="5149E5DE" w14:textId="77777777" w:rsidR="008E4025" w:rsidRDefault="008E4025" w:rsidP="008E4025">
      <w:r>
        <w:rPr>
          <w:noProof/>
        </w:rPr>
        <mc:AlternateContent>
          <mc:Choice Requires="wps">
            <w:drawing>
              <wp:anchor distT="0" distB="0" distL="114300" distR="114300" simplePos="0" relativeHeight="251694592" behindDoc="0" locked="0" layoutInCell="1" allowOverlap="1" wp14:anchorId="009BB4B3" wp14:editId="706FE2DC">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6380C" id="Rectangle 258" o:spid="_x0000_s1026" style="position:absolute;margin-left:158.25pt;margin-top:38.9pt;width:249.75pt;height:311.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696640" behindDoc="0" locked="0" layoutInCell="1" allowOverlap="1" wp14:anchorId="0F5EF5BB" wp14:editId="4905C3DA">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A5ACD" id="Rectangle 262" o:spid="_x0000_s1026" style="position:absolute;margin-left:17.85pt;margin-top:32.3pt;width:140.15pt;height:61.6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695616" behindDoc="0" locked="0" layoutInCell="1" allowOverlap="1" wp14:anchorId="7D374F85" wp14:editId="4DF28C8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C06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D066146" wp14:editId="28CE9DC9">
            <wp:extent cx="5456714" cy="5186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42">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1B0466A5" w14:textId="77777777" w:rsidR="008E4025" w:rsidRDefault="008E4025" w:rsidP="008E4025"/>
    <w:p w14:paraId="12E27820" w14:textId="77777777" w:rsidR="008E4025" w:rsidRDefault="008E4025" w:rsidP="008E4025">
      <w:pPr>
        <w:rPr>
          <w:b/>
        </w:rPr>
      </w:pPr>
      <w:r w:rsidRPr="0035776C">
        <w:t xml:space="preserve"> </w:t>
      </w:r>
      <w:bookmarkStart w:id="4775" w:name="_Hlk526979160"/>
      <w:r>
        <w:rPr>
          <w:b/>
        </w:rPr>
        <w:t>Stop VP Selections</w:t>
      </w:r>
      <w:bookmarkEnd w:id="4775"/>
    </w:p>
    <w:p w14:paraId="15270F3C" w14:textId="77777777" w:rsidR="008E4025" w:rsidRDefault="008E4025" w:rsidP="008E4025">
      <w:r>
        <w:t>There are three different available options for controlling when a VP can be stopped:</w:t>
      </w:r>
    </w:p>
    <w:p w14:paraId="16803FB3" w14:textId="77777777" w:rsidR="008E4025" w:rsidRDefault="008E4025" w:rsidP="008E4025">
      <w:pPr>
        <w:pStyle w:val="ListParagraph"/>
        <w:numPr>
          <w:ilvl w:val="0"/>
          <w:numId w:val="150"/>
        </w:numPr>
      </w:pPr>
      <w:r>
        <w:t>Stop VP – All Conditions: This is the default setting. An authorized user can stop the VP at any time.</w:t>
      </w:r>
    </w:p>
    <w:p w14:paraId="511873C4" w14:textId="77777777" w:rsidR="008E4025" w:rsidRDefault="008E4025" w:rsidP="008E4025">
      <w:pPr>
        <w:pStyle w:val="ListParagraph"/>
        <w:numPr>
          <w:ilvl w:val="0"/>
          <w:numId w:val="150"/>
        </w:numPr>
      </w:pPr>
      <w:bookmarkStart w:id="4776" w:name="_Hlk526979188"/>
      <w:r>
        <w:t xml:space="preserve">Stop VP with Oven Empty: </w:t>
      </w:r>
      <w:bookmarkEnd w:id="4776"/>
      <w:r>
        <w:t>User can stop the VP only when there is no product in the oven.</w:t>
      </w:r>
    </w:p>
    <w:p w14:paraId="321E19D2" w14:textId="77777777" w:rsidR="008E4025" w:rsidRDefault="008E4025" w:rsidP="008E4025">
      <w:pPr>
        <w:pStyle w:val="ListParagraph"/>
        <w:numPr>
          <w:ilvl w:val="0"/>
          <w:numId w:val="150"/>
        </w:numPr>
      </w:pPr>
      <w:r>
        <w:t xml:space="preserve">Stop VP with Product in Oven: When user clicks Stop button, they have a choice to wait for products to exit the oven, or they can force a stop even if there is still product in the oven. </w:t>
      </w:r>
    </w:p>
    <w:p w14:paraId="47D14B2E" w14:textId="77777777" w:rsidR="008E4025" w:rsidRDefault="008E4025" w:rsidP="008E4025">
      <w:r>
        <w:t xml:space="preserve">NOTE: To enable use of either of the second two options, the </w:t>
      </w:r>
      <w:r>
        <w:rPr>
          <w:i/>
        </w:rPr>
        <w:t>Stop VP – All Conditions</w:t>
      </w:r>
      <w:r>
        <w:t xml:space="preserve"> selection must be unchecked.</w:t>
      </w:r>
    </w:p>
    <w:p w14:paraId="433DFEE6" w14:textId="77777777" w:rsidR="008E4025" w:rsidRDefault="008E4025" w:rsidP="008E4025"/>
    <w:p w14:paraId="3C689991" w14:textId="77777777" w:rsidR="008E4025" w:rsidRDefault="008E4025" w:rsidP="008E4025"/>
    <w:p w14:paraId="13D82B9E" w14:textId="77777777" w:rsidR="008E4025" w:rsidRDefault="008E4025" w:rsidP="008E4025"/>
    <w:p w14:paraId="670DFB00" w14:textId="77777777" w:rsidR="008E4025" w:rsidRDefault="008E4025" w:rsidP="008E4025"/>
    <w:p w14:paraId="1E632E75" w14:textId="77777777" w:rsidR="008E4025" w:rsidRDefault="008E4025" w:rsidP="008E4025"/>
    <w:p w14:paraId="5DF9F0DB" w14:textId="77777777" w:rsidR="008E4025" w:rsidRDefault="008E4025" w:rsidP="008E4025"/>
    <w:p w14:paraId="5899DDCB" w14:textId="77777777" w:rsidR="008E4025" w:rsidRPr="002F4025" w:rsidRDefault="008E4025" w:rsidP="008E4025">
      <w:r>
        <w:rPr>
          <w:b/>
        </w:rPr>
        <w:lastRenderedPageBreak/>
        <w:t>Examples of Stop VP Selections</w:t>
      </w:r>
    </w:p>
    <w:p w14:paraId="21DEA597" w14:textId="77777777" w:rsidR="008E4025" w:rsidRDefault="008E4025" w:rsidP="008E4025">
      <w:r>
        <w:rPr>
          <w:noProof/>
        </w:rPr>
        <w:drawing>
          <wp:anchor distT="0" distB="0" distL="114300" distR="114300" simplePos="0" relativeHeight="251698688" behindDoc="1" locked="0" layoutInCell="1" allowOverlap="1" wp14:anchorId="1987FC77" wp14:editId="10ED2FE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4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5835A75" w14:textId="77777777" w:rsidR="008E4025" w:rsidRPr="00B711B6" w:rsidRDefault="008E4025" w:rsidP="008E4025">
      <w:pPr>
        <w:rPr>
          <w:b/>
        </w:rPr>
      </w:pPr>
      <w:r w:rsidRPr="00B711B6">
        <w:rPr>
          <w:b/>
        </w:rPr>
        <w:t>Stop VP with Oven Empty:</w:t>
      </w:r>
    </w:p>
    <w:p w14:paraId="4B323B15" w14:textId="77777777" w:rsidR="008E4025" w:rsidRDefault="008E4025" w:rsidP="008E4025">
      <w:r>
        <w:t>OK – Clicking OK will acknowledge this message window and the VP will stop automatically once the last board exits the oven.</w:t>
      </w:r>
    </w:p>
    <w:p w14:paraId="611162C7" w14:textId="77777777" w:rsidR="008E4025" w:rsidRPr="00FE652F" w:rsidRDefault="008E4025" w:rsidP="008E4025">
      <w:r>
        <w:t xml:space="preserve">Cancel – The </w:t>
      </w:r>
      <w:r>
        <w:rPr>
          <w:i/>
        </w:rPr>
        <w:t>Stop</w:t>
      </w:r>
      <w:r>
        <w:t xml:space="preserve"> request will be cancelled, and the VP will continue to run.</w:t>
      </w:r>
    </w:p>
    <w:p w14:paraId="73075770" w14:textId="77777777" w:rsidR="008E4025" w:rsidRDefault="008E4025" w:rsidP="008E4025">
      <w:r w:rsidRPr="0035776C">
        <w:t xml:space="preserve"> </w:t>
      </w:r>
    </w:p>
    <w:p w14:paraId="7BB25A25" w14:textId="77777777" w:rsidR="008E4025" w:rsidRDefault="008E4025" w:rsidP="008E4025">
      <w:pPr>
        <w:rPr>
          <w:b/>
        </w:rPr>
      </w:pPr>
      <w:r>
        <w:rPr>
          <w:b/>
          <w:noProof/>
        </w:rPr>
        <w:drawing>
          <wp:anchor distT="0" distB="0" distL="114300" distR="114300" simplePos="0" relativeHeight="251699712" behindDoc="1" locked="0" layoutInCell="1" allowOverlap="1" wp14:anchorId="7653A67A" wp14:editId="0226964D">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4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04394464" w14:textId="77777777" w:rsidR="008E4025" w:rsidRDefault="008E4025" w:rsidP="008E4025">
      <w:r>
        <w:t>OK – Clicking OK will acknowledge this message window and the VP will stop automatically once the last board exits the oven.</w:t>
      </w:r>
    </w:p>
    <w:p w14:paraId="2401690D" w14:textId="77777777" w:rsidR="008E4025" w:rsidRDefault="008E4025" w:rsidP="008E4025">
      <w:r>
        <w:t xml:space="preserve">Cancel – The </w:t>
      </w:r>
      <w:r>
        <w:rPr>
          <w:i/>
        </w:rPr>
        <w:t>Stop</w:t>
      </w:r>
      <w:r>
        <w:t xml:space="preserve"> request will be cancelled, and the VP will continue to run.</w:t>
      </w:r>
    </w:p>
    <w:p w14:paraId="6527DE74" w14:textId="77777777" w:rsidR="008E4025" w:rsidRDefault="008E4025" w:rsidP="008E4025">
      <w:r>
        <w:t>Force Stop – The VP will stop immediately and return to the Profile Explorer screen.</w:t>
      </w:r>
    </w:p>
    <w:p w14:paraId="458DF3F6" w14:textId="77777777" w:rsidR="008E4025" w:rsidRDefault="008E4025" w:rsidP="008E4025"/>
    <w:p w14:paraId="71D50CD1" w14:textId="77777777" w:rsidR="008E4025" w:rsidRDefault="008E4025" w:rsidP="008E4025">
      <w:r>
        <w:rPr>
          <w:noProof/>
        </w:rPr>
        <w:drawing>
          <wp:anchor distT="0" distB="0" distL="114300" distR="114300" simplePos="0" relativeHeight="251700736" behindDoc="1" locked="0" layoutInCell="1" allowOverlap="1" wp14:anchorId="1D60C4BE" wp14:editId="24686C6B">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4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15598FB6" w14:textId="77777777" w:rsidR="008E4025" w:rsidRPr="00FE652F" w:rsidRDefault="008E4025" w:rsidP="008E402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7EAEE3E" w14:textId="77777777" w:rsidR="008E4025" w:rsidRDefault="008E4025" w:rsidP="008E4025">
      <w:pPr>
        <w:rPr>
          <w:rFonts w:ascii="Arial" w:hAnsi="Arial" w:cs="Arial"/>
          <w:b/>
          <w:bCs/>
          <w:sz w:val="24"/>
          <w:szCs w:val="26"/>
        </w:rPr>
      </w:pPr>
      <w:r>
        <w:br w:type="page"/>
      </w:r>
    </w:p>
    <w:p w14:paraId="7AC2920B" w14:textId="77777777" w:rsidR="008E4025" w:rsidRPr="00F845DD" w:rsidRDefault="008E4025" w:rsidP="008E4025">
      <w:pPr>
        <w:pStyle w:val="Heading3"/>
      </w:pPr>
      <w:bookmarkStart w:id="4777" w:name="_Toc506817159"/>
      <w:bookmarkStart w:id="4778" w:name="_Toc528426811"/>
      <w:bookmarkStart w:id="4779" w:name="_Toc528427100"/>
      <w:bookmarkStart w:id="4780" w:name="_Toc532827510"/>
      <w:bookmarkStart w:id="4781" w:name="_Toc532827918"/>
      <w:bookmarkStart w:id="4782" w:name="_Toc532856860"/>
      <w:bookmarkStart w:id="4783" w:name="_Toc53042285"/>
      <w:bookmarkStart w:id="4784" w:name="_Toc53042470"/>
      <w:r w:rsidRPr="00F845DD">
        <w:lastRenderedPageBreak/>
        <w:t xml:space="preserve">User Type </w:t>
      </w:r>
      <w:r>
        <w:t>Area</w:t>
      </w:r>
      <w:bookmarkEnd w:id="4777"/>
      <w:bookmarkEnd w:id="4778"/>
      <w:bookmarkEnd w:id="4779"/>
      <w:bookmarkEnd w:id="4780"/>
      <w:bookmarkEnd w:id="4781"/>
      <w:bookmarkEnd w:id="4782"/>
      <w:bookmarkEnd w:id="4783"/>
      <w:bookmarkEnd w:id="4784"/>
    </w:p>
    <w:p w14:paraId="1569A1D1" w14:textId="77777777" w:rsidR="008E4025" w:rsidRDefault="008E4025" w:rsidP="008E4025">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0717F1C" w14:textId="77777777" w:rsidR="008E4025" w:rsidRDefault="008E4025" w:rsidP="008E4025"/>
    <w:p w14:paraId="6D2600C7" w14:textId="77777777" w:rsidR="008E4025" w:rsidRPr="00057711" w:rsidRDefault="008E4025" w:rsidP="008E4025">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65F8C78E" w14:textId="77777777" w:rsidR="008E4025" w:rsidRDefault="008E4025" w:rsidP="008E4025"/>
    <w:p w14:paraId="140C76C5" w14:textId="77777777" w:rsidR="008E4025" w:rsidRDefault="008E4025" w:rsidP="008E4025">
      <w:r>
        <w:t xml:space="preserve">The columns in the </w:t>
      </w:r>
      <w:r w:rsidRPr="000843D2">
        <w:rPr>
          <w:b/>
        </w:rPr>
        <w:t>Password Control Chart</w:t>
      </w:r>
      <w:r>
        <w:t xml:space="preserve"> will be enabled depending on the user type selected:</w:t>
      </w:r>
    </w:p>
    <w:p w14:paraId="3D35116C" w14:textId="77777777" w:rsidR="008E4025" w:rsidRDefault="008E4025" w:rsidP="008E4025"/>
    <w:p w14:paraId="37EA3C5E" w14:textId="77777777" w:rsidR="008E4025" w:rsidRDefault="008E4025" w:rsidP="008E4025">
      <w:r>
        <w:t>Administrator = All columns enabled</w:t>
      </w:r>
    </w:p>
    <w:p w14:paraId="301ABDB6" w14:textId="77777777" w:rsidR="008E4025" w:rsidRDefault="008E4025" w:rsidP="008E4025">
      <w:r>
        <w:t>Engineer = All columns enabled</w:t>
      </w:r>
    </w:p>
    <w:p w14:paraId="0CECC79C" w14:textId="77777777" w:rsidR="008E4025" w:rsidRDefault="008E4025" w:rsidP="008E4025">
      <w:r>
        <w:t>Tech = Only Tech and Operator columns enabled</w:t>
      </w:r>
    </w:p>
    <w:p w14:paraId="72B27300" w14:textId="77777777" w:rsidR="008E4025" w:rsidRDefault="008E4025" w:rsidP="008E4025"/>
    <w:p w14:paraId="42F2C435" w14:textId="77777777" w:rsidR="008E4025" w:rsidRDefault="008E4025" w:rsidP="008E4025">
      <w:r>
        <w:rPr>
          <w:noProof/>
        </w:rPr>
        <mc:AlternateContent>
          <mc:Choice Requires="wps">
            <w:drawing>
              <wp:anchor distT="0" distB="0" distL="114300" distR="114300" simplePos="0" relativeHeight="251691520" behindDoc="0" locked="0" layoutInCell="1" allowOverlap="1" wp14:anchorId="5514029C" wp14:editId="7BB50E48">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996D4" id="Rectangle 264" o:spid="_x0000_s1026" style="position:absolute;margin-left:29.45pt;margin-top:112.15pt;width:141.8pt;height:84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6BF1EAC5" wp14:editId="3AC88945">
            <wp:extent cx="5456714" cy="518668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65DECCF" w14:textId="77777777" w:rsidR="008E4025" w:rsidRDefault="008E4025" w:rsidP="008E4025"/>
    <w:p w14:paraId="0C52ACF3" w14:textId="77777777" w:rsidR="008E4025" w:rsidRDefault="008E4025" w:rsidP="008E4025"/>
    <w:p w14:paraId="5AC1A18B" w14:textId="77777777" w:rsidR="008E4025" w:rsidRDefault="008E4025" w:rsidP="008E4025">
      <w:r>
        <w:br w:type="page"/>
      </w:r>
    </w:p>
    <w:p w14:paraId="515F4556" w14:textId="77777777" w:rsidR="008E4025" w:rsidRPr="004D4ABF" w:rsidRDefault="008E4025" w:rsidP="008E4025">
      <w:pPr>
        <w:pStyle w:val="Heading3"/>
      </w:pPr>
      <w:bookmarkStart w:id="4785" w:name="_Toc506817160"/>
      <w:bookmarkStart w:id="4786" w:name="_Toc528426812"/>
      <w:bookmarkStart w:id="4787" w:name="_Toc528427101"/>
      <w:bookmarkStart w:id="4788" w:name="_Toc532827511"/>
      <w:bookmarkStart w:id="4789" w:name="_Toc532827919"/>
      <w:bookmarkStart w:id="4790" w:name="_Toc532856861"/>
      <w:bookmarkStart w:id="4791" w:name="_Toc53042286"/>
      <w:bookmarkStart w:id="4792" w:name="_Toc53042471"/>
      <w:r w:rsidRPr="004D4ABF">
        <w:lastRenderedPageBreak/>
        <w:t>Password Area</w:t>
      </w:r>
      <w:bookmarkEnd w:id="4785"/>
      <w:bookmarkEnd w:id="4786"/>
      <w:bookmarkEnd w:id="4787"/>
      <w:bookmarkEnd w:id="4788"/>
      <w:bookmarkEnd w:id="4789"/>
      <w:bookmarkEnd w:id="4790"/>
      <w:bookmarkEnd w:id="4791"/>
      <w:bookmarkEnd w:id="4792"/>
    </w:p>
    <w:p w14:paraId="4EF3C70A" w14:textId="77777777" w:rsidR="008E4025" w:rsidRDefault="008E4025" w:rsidP="008E4025">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9279974" w14:textId="77777777" w:rsidR="008E4025" w:rsidRDefault="008E4025" w:rsidP="008E4025"/>
    <w:p w14:paraId="7F36FAA3" w14:textId="77777777" w:rsidR="008E4025" w:rsidRDefault="008E4025" w:rsidP="008E4025">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7B3A3706" w14:textId="77777777" w:rsidR="008E4025" w:rsidRDefault="008E4025" w:rsidP="008E4025">
      <w:r>
        <w:t>After entering a password in the two fields, click the Apply button before changing to another User Type.</w:t>
      </w:r>
    </w:p>
    <w:p w14:paraId="035DCC1B" w14:textId="77777777" w:rsidR="008E4025" w:rsidRDefault="008E4025" w:rsidP="008E4025"/>
    <w:p w14:paraId="406BE314" w14:textId="77777777" w:rsidR="008E4025" w:rsidRPr="00FA3EA2" w:rsidRDefault="008E4025" w:rsidP="008E4025">
      <w:r>
        <w:rPr>
          <w:noProof/>
        </w:rPr>
        <mc:AlternateContent>
          <mc:Choice Requires="wps">
            <w:drawing>
              <wp:anchor distT="0" distB="0" distL="114300" distR="114300" simplePos="0" relativeHeight="251693568" behindDoc="0" locked="0" layoutInCell="1" allowOverlap="1" wp14:anchorId="3A46DFBA" wp14:editId="4C01BD3C">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F3CF91" id="Rectangle 265" o:spid="_x0000_s1026" style="position:absolute;margin-left:31.1pt;margin-top:314pt;width:140.75pt;height:44.2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692544" behindDoc="0" locked="0" layoutInCell="1" allowOverlap="1" wp14:anchorId="79C57864" wp14:editId="27A88D1D">
                <wp:simplePos x="0" y="0"/>
                <wp:positionH relativeFrom="column">
                  <wp:posOffset>394335</wp:posOffset>
                </wp:positionH>
                <wp:positionV relativeFrom="paragraph">
                  <wp:posOffset>2538672</wp:posOffset>
                </wp:positionV>
                <wp:extent cx="1752369" cy="1149927"/>
                <wp:effectExtent l="19050" t="19050" r="19685" b="12700"/>
                <wp:wrapNone/>
                <wp:docPr id="281" name="Rectangle 281"/>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03551" id="Rectangle 281" o:spid="_x0000_s1026" style="position:absolute;margin-left:31.05pt;margin-top:199.9pt;width:138pt;height:90.5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" filled="f" strokecolor="#c0504d" strokeweight="2.25pt"/>
            </w:pict>
          </mc:Fallback>
        </mc:AlternateContent>
      </w:r>
      <w:r>
        <w:rPr>
          <w:noProof/>
        </w:rPr>
        <w:drawing>
          <wp:inline distT="0" distB="0" distL="0" distR="0" wp14:anchorId="083A63E3" wp14:editId="4316A07B">
            <wp:extent cx="5456714" cy="51866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5F343BF" w14:textId="77777777" w:rsidR="008E4025" w:rsidRDefault="008E4025" w:rsidP="008E4025"/>
    <w:p w14:paraId="607AA2D1" w14:textId="77777777" w:rsidR="008E4025" w:rsidRDefault="008E4025" w:rsidP="008E4025"/>
    <w:p w14:paraId="5BC5211D" w14:textId="77777777" w:rsidR="008E4025" w:rsidRPr="004D4ABF" w:rsidRDefault="008E4025" w:rsidP="008E4025">
      <w:pPr>
        <w:pStyle w:val="Heading3"/>
      </w:pPr>
      <w:bookmarkStart w:id="4793" w:name="_Toc506817161"/>
      <w:bookmarkStart w:id="4794" w:name="_Toc528426813"/>
      <w:bookmarkStart w:id="4795" w:name="_Toc528427102"/>
      <w:bookmarkStart w:id="4796" w:name="_Toc532827512"/>
      <w:bookmarkStart w:id="4797" w:name="_Toc532827920"/>
      <w:bookmarkStart w:id="4798" w:name="_Toc532856862"/>
      <w:bookmarkStart w:id="4799" w:name="_Toc53042287"/>
      <w:bookmarkStart w:id="4800" w:name="_Toc53042472"/>
      <w:r w:rsidRPr="004D4ABF">
        <w:t>Password Timer</w:t>
      </w:r>
      <w:r>
        <w:t xml:space="preserve"> Area</w:t>
      </w:r>
      <w:bookmarkEnd w:id="4793"/>
      <w:bookmarkEnd w:id="4794"/>
      <w:bookmarkEnd w:id="4795"/>
      <w:bookmarkEnd w:id="4796"/>
      <w:bookmarkEnd w:id="4797"/>
      <w:bookmarkEnd w:id="4798"/>
      <w:bookmarkEnd w:id="4799"/>
      <w:bookmarkEnd w:id="4800"/>
    </w:p>
    <w:p w14:paraId="349432AC" w14:textId="77777777" w:rsidR="008E4025" w:rsidRDefault="008E4025" w:rsidP="008E4025">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468C1DC" w14:textId="77777777" w:rsidR="008E4025" w:rsidRDefault="008E4025" w:rsidP="008E4025"/>
    <w:p w14:paraId="31E1D270" w14:textId="77777777" w:rsidR="008E4025" w:rsidRDefault="008E4025" w:rsidP="008E4025">
      <w:pPr>
        <w:rPr>
          <w:rFonts w:ascii="Arial" w:hAnsi="Arial" w:cs="Arial"/>
          <w:b/>
          <w:bCs/>
          <w:sz w:val="24"/>
          <w:szCs w:val="26"/>
        </w:rPr>
      </w:pPr>
      <w:r>
        <w:br w:type="page"/>
      </w:r>
    </w:p>
    <w:p w14:paraId="3F52F166" w14:textId="77777777" w:rsidR="008E4025" w:rsidRDefault="008E4025" w:rsidP="008E4025">
      <w:pPr>
        <w:pStyle w:val="Heading3"/>
      </w:pPr>
      <w:bookmarkStart w:id="4801" w:name="_Toc506817162"/>
      <w:bookmarkStart w:id="4802" w:name="_Toc528426814"/>
      <w:bookmarkStart w:id="4803" w:name="_Toc528427103"/>
      <w:bookmarkStart w:id="4804" w:name="_Toc532827513"/>
      <w:bookmarkStart w:id="4805" w:name="_Toc532827921"/>
      <w:bookmarkStart w:id="4806" w:name="_Toc532856863"/>
      <w:bookmarkStart w:id="4807" w:name="_Toc53042288"/>
      <w:bookmarkStart w:id="4808" w:name="_Toc53042473"/>
      <w:r w:rsidRPr="00FF1AB1">
        <w:lastRenderedPageBreak/>
        <w:t xml:space="preserve">Main Screen </w:t>
      </w:r>
      <w:proofErr w:type="gramStart"/>
      <w:r w:rsidRPr="00FF1AB1">
        <w:t>With</w:t>
      </w:r>
      <w:proofErr w:type="gramEnd"/>
      <w:r w:rsidRPr="00FF1AB1">
        <w:t xml:space="preserve"> Password Control</w:t>
      </w:r>
      <w:bookmarkEnd w:id="4801"/>
      <w:bookmarkEnd w:id="4802"/>
      <w:bookmarkEnd w:id="4803"/>
      <w:bookmarkEnd w:id="4804"/>
      <w:bookmarkEnd w:id="4805"/>
      <w:bookmarkEnd w:id="4806"/>
      <w:bookmarkEnd w:id="4807"/>
      <w:bookmarkEnd w:id="4808"/>
    </w:p>
    <w:p w14:paraId="6C03A04E" w14:textId="77777777" w:rsidR="008E4025" w:rsidRDefault="008E4025" w:rsidP="008E4025">
      <w:r>
        <w:t>With Password Control enabled, the software Main Screen with display a Log In button with a letter on it.</w:t>
      </w:r>
    </w:p>
    <w:p w14:paraId="6229D0C3" w14:textId="77777777" w:rsidR="008E4025" w:rsidRDefault="008E4025" w:rsidP="008E4025"/>
    <w:p w14:paraId="793AAF90" w14:textId="77777777" w:rsidR="008E4025" w:rsidRDefault="008E4025" w:rsidP="008E4025">
      <w:r>
        <w:t>O = Operator (default)</w:t>
      </w:r>
    </w:p>
    <w:p w14:paraId="5B6E28A3" w14:textId="77777777" w:rsidR="008E4025" w:rsidRDefault="008E4025" w:rsidP="008E4025">
      <w:r>
        <w:t>A = Administrator</w:t>
      </w:r>
    </w:p>
    <w:p w14:paraId="2C19E2D6" w14:textId="77777777" w:rsidR="008E4025" w:rsidRDefault="008E4025" w:rsidP="008E4025">
      <w:r>
        <w:t>E = Engineer</w:t>
      </w:r>
    </w:p>
    <w:p w14:paraId="781FFB9D" w14:textId="77777777" w:rsidR="008E4025" w:rsidRDefault="008E4025" w:rsidP="008E4025">
      <w:r>
        <w:t>T = Tech</w:t>
      </w:r>
    </w:p>
    <w:p w14:paraId="7E04A7FF" w14:textId="77777777" w:rsidR="008E4025" w:rsidRPr="005B0A24" w:rsidRDefault="008E4025" w:rsidP="008E4025"/>
    <w:p w14:paraId="13ADEC7B" w14:textId="77777777" w:rsidR="008E4025" w:rsidRDefault="008E4025" w:rsidP="008E4025">
      <w:pPr>
        <w:jc w:val="center"/>
      </w:pPr>
      <w:r>
        <w:rPr>
          <w:noProof/>
        </w:rPr>
        <w:drawing>
          <wp:inline distT="0" distB="0" distL="0" distR="0" wp14:anchorId="56175E2E" wp14:editId="0AA1142C">
            <wp:extent cx="5800230" cy="433433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800230" cy="4334337"/>
                    </a:xfrm>
                    <a:prstGeom prst="rect">
                      <a:avLst/>
                    </a:prstGeom>
                  </pic:spPr>
                </pic:pic>
              </a:graphicData>
            </a:graphic>
          </wp:inline>
        </w:drawing>
      </w:r>
    </w:p>
    <w:p w14:paraId="1255F47E" w14:textId="77777777" w:rsidR="008E4025" w:rsidRDefault="008E4025" w:rsidP="008E4025"/>
    <w:p w14:paraId="06913608" w14:textId="77777777" w:rsidR="008E4025" w:rsidRDefault="008E4025" w:rsidP="008E4025"/>
    <w:p w14:paraId="0BD2837D" w14:textId="77777777" w:rsidR="008E4025" w:rsidRDefault="008E4025" w:rsidP="008E4025">
      <w:r>
        <w:t>Note that the Operator user type is the default, and typically has the least access privileges.</w:t>
      </w:r>
    </w:p>
    <w:p w14:paraId="260AF6D4" w14:textId="77777777" w:rsidR="008E4025" w:rsidRDefault="008E4025" w:rsidP="008E4025"/>
    <w:p w14:paraId="0DABE122" w14:textId="77777777" w:rsidR="008E4025" w:rsidRDefault="008E4025" w:rsidP="008E4025"/>
    <w:p w14:paraId="15E89F15" w14:textId="77777777" w:rsidR="008E4025" w:rsidRDefault="008E4025" w:rsidP="008E4025">
      <w:pPr>
        <w:rPr>
          <w:rFonts w:ascii="Arial" w:hAnsi="Arial" w:cs="Arial"/>
          <w:b/>
          <w:bCs/>
          <w:sz w:val="24"/>
          <w:szCs w:val="26"/>
        </w:rPr>
      </w:pPr>
      <w:r>
        <w:br w:type="page"/>
      </w:r>
    </w:p>
    <w:p w14:paraId="182BB848" w14:textId="77777777" w:rsidR="008E4025" w:rsidRDefault="008E4025" w:rsidP="008E4025">
      <w:pPr>
        <w:pStyle w:val="Heading3"/>
      </w:pPr>
      <w:bookmarkStart w:id="4809" w:name="_Toc506817163"/>
      <w:bookmarkStart w:id="4810" w:name="_Toc528426815"/>
      <w:bookmarkStart w:id="4811" w:name="_Toc528427104"/>
      <w:bookmarkStart w:id="4812" w:name="_Toc532827514"/>
      <w:bookmarkStart w:id="4813" w:name="_Toc532827922"/>
      <w:bookmarkStart w:id="4814" w:name="_Toc532856864"/>
      <w:bookmarkStart w:id="4815" w:name="_Toc53042289"/>
      <w:bookmarkStart w:id="4816" w:name="_Toc53042474"/>
      <w:r w:rsidRPr="00FF1AB1">
        <w:lastRenderedPageBreak/>
        <w:t>Main Screen Log In</w:t>
      </w:r>
      <w:bookmarkEnd w:id="4809"/>
      <w:bookmarkEnd w:id="4810"/>
      <w:bookmarkEnd w:id="4811"/>
      <w:bookmarkEnd w:id="4812"/>
      <w:bookmarkEnd w:id="4813"/>
      <w:bookmarkEnd w:id="4814"/>
      <w:bookmarkEnd w:id="4815"/>
      <w:bookmarkEnd w:id="4816"/>
    </w:p>
    <w:p w14:paraId="604958DA" w14:textId="77777777" w:rsidR="008E4025" w:rsidRDefault="008E4025" w:rsidP="008E4025">
      <w:r>
        <w:t xml:space="preserve">When the Log in button is clicked, the software displays a </w:t>
      </w:r>
      <w:proofErr w:type="gramStart"/>
      <w:r>
        <w:t>drop down</w:t>
      </w:r>
      <w:proofErr w:type="gramEnd"/>
      <w:r>
        <w:t xml:space="preserve"> menu, as shown here.</w:t>
      </w:r>
    </w:p>
    <w:p w14:paraId="78E293F6" w14:textId="77777777" w:rsidR="008E4025" w:rsidRDefault="008E4025" w:rsidP="008E4025"/>
    <w:p w14:paraId="27532C5F" w14:textId="77777777" w:rsidR="008E4025" w:rsidRDefault="008E4025" w:rsidP="008E4025">
      <w:r>
        <w:rPr>
          <w:noProof/>
        </w:rPr>
        <w:drawing>
          <wp:inline distT="0" distB="0" distL="0" distR="0" wp14:anchorId="5E65772C" wp14:editId="0098FB5C">
            <wp:extent cx="5788147" cy="4325307"/>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788147" cy="4325307"/>
                    </a:xfrm>
                    <a:prstGeom prst="rect">
                      <a:avLst/>
                    </a:prstGeom>
                  </pic:spPr>
                </pic:pic>
              </a:graphicData>
            </a:graphic>
          </wp:inline>
        </w:drawing>
      </w:r>
    </w:p>
    <w:p w14:paraId="3CD9F07C" w14:textId="77777777" w:rsidR="008E4025" w:rsidRPr="000843D2" w:rsidRDefault="008E4025" w:rsidP="008E4025">
      <w:pPr>
        <w:rPr>
          <w:sz w:val="10"/>
        </w:rPr>
      </w:pPr>
    </w:p>
    <w:p w14:paraId="0FEB92D3" w14:textId="77777777" w:rsidR="008E4025" w:rsidRDefault="008E4025" w:rsidP="008E4025">
      <w:r>
        <w:t>Note that you can log in from most screens, such as from the Log in button in the lower left of the Graph screen.</w:t>
      </w:r>
    </w:p>
    <w:p w14:paraId="5B6C70F5" w14:textId="77777777" w:rsidR="008E4025" w:rsidRDefault="008E4025" w:rsidP="008E4025">
      <w:pPr>
        <w:jc w:val="center"/>
      </w:pPr>
      <w:r>
        <w:rPr>
          <w:noProof/>
        </w:rPr>
        <mc:AlternateContent>
          <mc:Choice Requires="wps">
            <w:drawing>
              <wp:anchor distT="0" distB="0" distL="114300" distR="114300" simplePos="0" relativeHeight="251697664" behindDoc="0" locked="0" layoutInCell="1" allowOverlap="1" wp14:anchorId="258A752D" wp14:editId="4BBE100C">
                <wp:simplePos x="0" y="0"/>
                <wp:positionH relativeFrom="column">
                  <wp:posOffset>207645</wp:posOffset>
                </wp:positionH>
                <wp:positionV relativeFrom="paragraph">
                  <wp:posOffset>2699962</wp:posOffset>
                </wp:positionV>
                <wp:extent cx="422564" cy="256309"/>
                <wp:effectExtent l="19050" t="19050" r="15875" b="10795"/>
                <wp:wrapNone/>
                <wp:docPr id="282" name="Rectangle 282"/>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2C2E1" id="Rectangle 282" o:spid="_x0000_s1026" style="position:absolute;margin-left:16.35pt;margin-top:212.6pt;width:33.25pt;height:20.2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rcwkF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557A67E3" wp14:editId="53F04CE6">
            <wp:extent cx="5685830" cy="3020291"/>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6A364BB5" w14:textId="77777777" w:rsidR="008E4025" w:rsidRDefault="008E4025" w:rsidP="008E4025">
      <w:r>
        <w:br w:type="page"/>
      </w:r>
    </w:p>
    <w:p w14:paraId="40033D63" w14:textId="77777777" w:rsidR="008E4025" w:rsidRDefault="008E4025" w:rsidP="008E4025">
      <w:pPr>
        <w:pStyle w:val="Heading4"/>
      </w:pPr>
      <w:r>
        <w:lastRenderedPageBreak/>
        <w:t>Example of Limited Access to Functions</w:t>
      </w:r>
    </w:p>
    <w:p w14:paraId="5756E89D" w14:textId="36A82A3E" w:rsidR="008E4025" w:rsidRDefault="008E4025" w:rsidP="008E4025">
      <w:r>
        <w:t>This screenshot shows the limited access that an Operator, for example, may have. Notice that there are no privileges to create, edit, delete, or save changes.</w:t>
      </w:r>
    </w:p>
    <w:p w14:paraId="6C694E02" w14:textId="77777777" w:rsidR="00622AD2" w:rsidRDefault="00622AD2" w:rsidP="008E4025"/>
    <w:p w14:paraId="3C26AD38" w14:textId="56FCF163" w:rsidR="008E4025" w:rsidRDefault="00622AD2" w:rsidP="008E4025">
      <w:r>
        <w:rPr>
          <w:noProof/>
        </w:rPr>
        <w:drawing>
          <wp:inline distT="0" distB="0" distL="0" distR="0" wp14:anchorId="4F480C04" wp14:editId="643093EF">
            <wp:extent cx="5943600" cy="4727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0C54A97" w14:textId="6BCB64B6" w:rsidR="00622AD2" w:rsidRDefault="00622AD2" w:rsidP="008E4025"/>
    <w:p w14:paraId="74E37C7F" w14:textId="562C0102" w:rsidR="00622AD2" w:rsidRDefault="00622AD2" w:rsidP="008E4025"/>
    <w:p w14:paraId="712F80B7" w14:textId="09574FCD" w:rsidR="00622AD2" w:rsidRDefault="00622AD2" w:rsidP="008E4025">
      <w:r>
        <w:br w:type="page"/>
      </w:r>
    </w:p>
    <w:p w14:paraId="41BE6872" w14:textId="687849EE" w:rsidR="00F52706" w:rsidRDefault="00306EC4" w:rsidP="0026146F">
      <w:pPr>
        <w:pStyle w:val="Heading1"/>
        <w:rPr>
          <w:rFonts w:cs="Arial"/>
          <w:sz w:val="32"/>
          <w:szCs w:val="32"/>
        </w:rPr>
      </w:pPr>
      <w:bookmarkStart w:id="4817" w:name="_Toc491337732"/>
      <w:bookmarkStart w:id="4818" w:name="_Toc491337906"/>
      <w:bookmarkStart w:id="4819" w:name="_Toc491338850"/>
      <w:bookmarkStart w:id="4820" w:name="_Toc491414019"/>
      <w:bookmarkStart w:id="4821" w:name="_Toc532836386"/>
      <w:bookmarkStart w:id="4822" w:name="_Toc532856682"/>
      <w:bookmarkStart w:id="4823" w:name="_Toc532856865"/>
      <w:bookmarkStart w:id="4824" w:name="_Toc53042105"/>
      <w:bookmarkStart w:id="4825" w:name="_Toc53042290"/>
      <w:bookmarkStart w:id="4826" w:name="_Toc53042475"/>
      <w:bookmarkStart w:id="4827" w:name="_Toc53042505"/>
      <w:r>
        <w:lastRenderedPageBreak/>
        <w:t>Contact</w:t>
      </w:r>
      <w:r w:rsidR="002E553A" w:rsidRPr="00FE32C3">
        <w:t xml:space="preserve"> </w:t>
      </w:r>
      <w:r w:rsidR="001D4526">
        <w:t>Us</w:t>
      </w:r>
      <w:bookmarkStart w:id="4828" w:name="_Toc314830967"/>
      <w:bookmarkEnd w:id="4817"/>
      <w:bookmarkEnd w:id="4818"/>
      <w:bookmarkEnd w:id="4819"/>
      <w:bookmarkEnd w:id="4820"/>
      <w:bookmarkEnd w:id="4821"/>
      <w:bookmarkEnd w:id="4822"/>
      <w:bookmarkEnd w:id="4823"/>
      <w:bookmarkEnd w:id="4672"/>
      <w:bookmarkEnd w:id="4673"/>
      <w:bookmarkEnd w:id="4674"/>
      <w:bookmarkEnd w:id="4675"/>
      <w:bookmarkEnd w:id="4676"/>
      <w:bookmarkEnd w:id="4677"/>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824"/>
      <w:bookmarkEnd w:id="4825"/>
      <w:bookmarkEnd w:id="4826"/>
      <w:bookmarkEnd w:id="4827"/>
      <w:r w:rsidR="00F52706" w:rsidRPr="00F52706">
        <w:rPr>
          <w:rFonts w:cs="Arial"/>
          <w:sz w:val="32"/>
          <w:szCs w:val="32"/>
        </w:rPr>
        <w:t xml:space="preserve"> </w:t>
      </w:r>
    </w:p>
    <w:p w14:paraId="7C1D2D8F" w14:textId="77777777" w:rsidR="001D4526" w:rsidRPr="00737029" w:rsidRDefault="001D4526" w:rsidP="00737029"/>
    <w:tbl>
      <w:tblPr>
        <w:tblW w:w="0" w:type="auto"/>
        <w:tblLayout w:type="fixed"/>
        <w:tblCellMar>
          <w:left w:w="115" w:type="dxa"/>
          <w:right w:w="115" w:type="dxa"/>
        </w:tblCellMar>
        <w:tblLook w:val="04A0" w:firstRow="1" w:lastRow="0" w:firstColumn="1" w:lastColumn="0" w:noHBand="0" w:noVBand="1"/>
      </w:tblPr>
      <w:tblGrid>
        <w:gridCol w:w="3355"/>
        <w:gridCol w:w="4788"/>
      </w:tblGrid>
      <w:tr w:rsidR="001D4526" w:rsidRPr="00615580" w14:paraId="143DC5C0" w14:textId="77777777" w:rsidTr="00E87719">
        <w:trPr>
          <w:trHeight w:val="432"/>
        </w:trPr>
        <w:tc>
          <w:tcPr>
            <w:tcW w:w="3355" w:type="dxa"/>
          </w:tcPr>
          <w:p w14:paraId="0133108E" w14:textId="77777777" w:rsidR="001D4526" w:rsidRPr="001F3087" w:rsidRDefault="001D4526" w:rsidP="00E87719">
            <w:pPr>
              <w:jc w:val="right"/>
              <w:rPr>
                <w:rFonts w:ascii="Arial" w:hAnsi="Arial" w:cs="Arial"/>
                <w:b/>
              </w:rPr>
            </w:pPr>
            <w:r w:rsidRPr="001F3087">
              <w:rPr>
                <w:rFonts w:ascii="Arial" w:hAnsi="Arial" w:cs="Arial"/>
                <w:b/>
              </w:rPr>
              <w:t>Company Name</w:t>
            </w:r>
          </w:p>
        </w:tc>
        <w:tc>
          <w:tcPr>
            <w:tcW w:w="4788" w:type="dxa"/>
          </w:tcPr>
          <w:p w14:paraId="1F0EC239" w14:textId="77777777" w:rsidR="001D4526" w:rsidRPr="00615580" w:rsidRDefault="001D4526" w:rsidP="00E87719">
            <w:pPr>
              <w:ind w:left="-25" w:hanging="5"/>
            </w:pPr>
            <w:r w:rsidRPr="00615580">
              <w:t>Shenzhen EMY Technology Co. Ltd.</w:t>
            </w:r>
          </w:p>
        </w:tc>
      </w:tr>
      <w:tr w:rsidR="001D4526" w:rsidRPr="00B1186A" w14:paraId="6A30BF6F" w14:textId="77777777" w:rsidTr="00E87719">
        <w:trPr>
          <w:trHeight w:val="432"/>
        </w:trPr>
        <w:tc>
          <w:tcPr>
            <w:tcW w:w="3355" w:type="dxa"/>
          </w:tcPr>
          <w:p w14:paraId="20D808D7" w14:textId="77777777" w:rsidR="001D4526" w:rsidRPr="001F3087" w:rsidRDefault="001D4526" w:rsidP="00E87719">
            <w:pPr>
              <w:jc w:val="right"/>
              <w:rPr>
                <w:rFonts w:ascii="Arial" w:hAnsi="Arial" w:cs="Arial"/>
                <w:b/>
              </w:rPr>
            </w:pPr>
            <w:r w:rsidRPr="001F3087">
              <w:rPr>
                <w:rFonts w:ascii="Arial" w:hAnsi="Arial" w:cs="Arial"/>
                <w:b/>
              </w:rPr>
              <w:t>Contact Names</w:t>
            </w:r>
          </w:p>
        </w:tc>
        <w:tc>
          <w:tcPr>
            <w:tcW w:w="4788" w:type="dxa"/>
          </w:tcPr>
          <w:p w14:paraId="1AD7F723" w14:textId="77777777" w:rsidR="001D4526" w:rsidRPr="00B1186A" w:rsidRDefault="001D4526" w:rsidP="00E87719">
            <w:pPr>
              <w:ind w:left="-25" w:hanging="5"/>
            </w:pPr>
            <w:r w:rsidRPr="00615580">
              <w:t>Owen Luo and Jacky Hao</w:t>
            </w:r>
          </w:p>
        </w:tc>
      </w:tr>
      <w:tr w:rsidR="001D4526" w:rsidRPr="00615580" w14:paraId="5EE99EF1" w14:textId="77777777" w:rsidTr="00E87719">
        <w:trPr>
          <w:trHeight w:val="711"/>
        </w:trPr>
        <w:tc>
          <w:tcPr>
            <w:tcW w:w="3355" w:type="dxa"/>
          </w:tcPr>
          <w:p w14:paraId="6B2CF2FB" w14:textId="77777777" w:rsidR="001D4526" w:rsidRPr="001F3087" w:rsidRDefault="001D4526" w:rsidP="00E87719">
            <w:pPr>
              <w:jc w:val="right"/>
              <w:rPr>
                <w:rFonts w:ascii="Arial" w:hAnsi="Arial" w:cs="Arial"/>
                <w:b/>
              </w:rPr>
            </w:pPr>
            <w:r w:rsidRPr="001F3087">
              <w:rPr>
                <w:rFonts w:ascii="Arial" w:hAnsi="Arial" w:cs="Arial"/>
                <w:b/>
              </w:rPr>
              <w:t>Company Address 1</w:t>
            </w:r>
          </w:p>
        </w:tc>
        <w:tc>
          <w:tcPr>
            <w:tcW w:w="4788" w:type="dxa"/>
          </w:tcPr>
          <w:p w14:paraId="36726DC3" w14:textId="77777777" w:rsidR="001D4526" w:rsidRPr="00615580" w:rsidRDefault="001D4526" w:rsidP="00E87719">
            <w:pPr>
              <w:ind w:left="-25" w:hanging="5"/>
            </w:pPr>
            <w:r w:rsidRPr="00615580">
              <w:t>1/B ,Jinggang Tech Park ,Qiaohe Road ,Qiaotuo,Fuyong Town ,Baoan, Shenzhen ,P .R . China</w:t>
            </w:r>
          </w:p>
        </w:tc>
      </w:tr>
      <w:tr w:rsidR="001D4526" w:rsidRPr="00615580" w14:paraId="369A4387" w14:textId="77777777" w:rsidTr="00E87719">
        <w:trPr>
          <w:trHeight w:val="729"/>
        </w:trPr>
        <w:tc>
          <w:tcPr>
            <w:tcW w:w="3355" w:type="dxa"/>
          </w:tcPr>
          <w:p w14:paraId="438359DE" w14:textId="77777777" w:rsidR="001D4526" w:rsidRPr="001F3087" w:rsidRDefault="001D4526" w:rsidP="00E87719">
            <w:pPr>
              <w:jc w:val="right"/>
              <w:rPr>
                <w:rFonts w:ascii="Arial" w:hAnsi="Arial" w:cs="Arial"/>
                <w:b/>
              </w:rPr>
            </w:pPr>
            <w:r w:rsidRPr="001F3087">
              <w:rPr>
                <w:rFonts w:ascii="Arial" w:hAnsi="Arial" w:cs="Arial"/>
                <w:b/>
              </w:rPr>
              <w:t>Company Address 2</w:t>
            </w:r>
          </w:p>
        </w:tc>
        <w:tc>
          <w:tcPr>
            <w:tcW w:w="4788" w:type="dxa"/>
          </w:tcPr>
          <w:p w14:paraId="211B7D15" w14:textId="77777777" w:rsidR="001D4526" w:rsidRPr="00615580" w:rsidRDefault="001D4526" w:rsidP="00E87719">
            <w:pPr>
              <w:ind w:left="-25" w:hanging="5"/>
            </w:pPr>
            <w:r w:rsidRPr="00615580">
              <w:t>Room 1605A Hoking Commercentre 2-16FA Yuen Street, Mongkok, Kowloon ,Hong Kong</w:t>
            </w:r>
          </w:p>
        </w:tc>
      </w:tr>
      <w:tr w:rsidR="001D4526" w:rsidRPr="00615580" w14:paraId="69C091FA" w14:textId="77777777" w:rsidTr="00E87719">
        <w:trPr>
          <w:trHeight w:val="432"/>
        </w:trPr>
        <w:tc>
          <w:tcPr>
            <w:tcW w:w="3355" w:type="dxa"/>
          </w:tcPr>
          <w:p w14:paraId="571D7506" w14:textId="77777777" w:rsidR="001D4526" w:rsidRPr="001F3087" w:rsidRDefault="001D4526" w:rsidP="00E87719">
            <w:pPr>
              <w:jc w:val="right"/>
              <w:rPr>
                <w:rFonts w:ascii="Arial" w:hAnsi="Arial" w:cs="Arial"/>
                <w:b/>
              </w:rPr>
            </w:pPr>
            <w:r w:rsidRPr="001F3087">
              <w:rPr>
                <w:rFonts w:ascii="Arial" w:hAnsi="Arial" w:cs="Arial"/>
                <w:b/>
              </w:rPr>
              <w:t>Phone Number for support</w:t>
            </w:r>
          </w:p>
        </w:tc>
        <w:tc>
          <w:tcPr>
            <w:tcW w:w="4788" w:type="dxa"/>
          </w:tcPr>
          <w:p w14:paraId="201F3EFF" w14:textId="77777777" w:rsidR="001D4526" w:rsidRPr="00615580" w:rsidRDefault="001D4526" w:rsidP="00E87719">
            <w:pPr>
              <w:ind w:left="-25" w:hanging="5"/>
            </w:pPr>
            <w:r w:rsidRPr="00615580">
              <w:t>+86-755-29611268</w:t>
            </w:r>
          </w:p>
        </w:tc>
      </w:tr>
      <w:tr w:rsidR="001D4526" w:rsidRPr="00615580" w14:paraId="61A7C428" w14:textId="77777777" w:rsidTr="00E87719">
        <w:trPr>
          <w:trHeight w:val="432"/>
        </w:trPr>
        <w:tc>
          <w:tcPr>
            <w:tcW w:w="3355" w:type="dxa"/>
          </w:tcPr>
          <w:p w14:paraId="1BAD1FC1" w14:textId="77777777" w:rsidR="001D4526" w:rsidRPr="001F3087" w:rsidRDefault="001D4526" w:rsidP="00E87719">
            <w:pPr>
              <w:jc w:val="right"/>
              <w:rPr>
                <w:rFonts w:ascii="Arial" w:hAnsi="Arial" w:cs="Arial"/>
                <w:b/>
              </w:rPr>
            </w:pPr>
            <w:r w:rsidRPr="001F3087">
              <w:rPr>
                <w:rFonts w:ascii="Arial" w:hAnsi="Arial" w:cs="Arial"/>
                <w:b/>
              </w:rPr>
              <w:t>Company Email</w:t>
            </w:r>
          </w:p>
        </w:tc>
        <w:tc>
          <w:tcPr>
            <w:tcW w:w="4788" w:type="dxa"/>
          </w:tcPr>
          <w:p w14:paraId="5BA7F339" w14:textId="6D5041D9" w:rsidR="001D4526" w:rsidRDefault="00BD0DA7" w:rsidP="00E87719">
            <w:pPr>
              <w:ind w:left="-25" w:hanging="5"/>
            </w:pPr>
            <w:r>
              <w:fldChar w:fldCharType="begin"/>
            </w:r>
            <w:r>
              <w:instrText xml:space="preserve"> HYPERLINK "mailto:owen@szemy-tech.com" </w:instrText>
            </w:r>
            <w:ins w:id="4829" w:author="Tom Bergeron" w:date="2020-10-08T09:33:00Z"/>
            <w:r>
              <w:fldChar w:fldCharType="separate"/>
            </w:r>
            <w:r w:rsidR="001D4526" w:rsidRPr="00D4226B">
              <w:rPr>
                <w:rStyle w:val="Hyperlink"/>
              </w:rPr>
              <w:t>owen@szemy-tech.com</w:t>
            </w:r>
            <w:r>
              <w:rPr>
                <w:rStyle w:val="Hyperlink"/>
              </w:rPr>
              <w:fldChar w:fldCharType="end"/>
            </w:r>
          </w:p>
          <w:p w14:paraId="552AAFD1" w14:textId="3AFB155F" w:rsidR="001D4526" w:rsidRPr="00615580" w:rsidRDefault="00BD0DA7" w:rsidP="00E87719">
            <w:pPr>
              <w:ind w:left="-25" w:hanging="5"/>
            </w:pPr>
            <w:r>
              <w:fldChar w:fldCharType="begin"/>
            </w:r>
            <w:r>
              <w:instrText xml:space="preserve"> HYPERLINK "mailto:jackytiger@yeah.net" </w:instrText>
            </w:r>
            <w:ins w:id="4830" w:author="Tom Bergeron" w:date="2020-10-08T09:33:00Z"/>
            <w:r>
              <w:fldChar w:fldCharType="separate"/>
            </w:r>
            <w:r w:rsidR="001D4526" w:rsidRPr="00D4226B">
              <w:rPr>
                <w:rStyle w:val="Hyperlink"/>
              </w:rPr>
              <w:t>jackytiger@yeah.net</w:t>
            </w:r>
            <w:r>
              <w:rPr>
                <w:rStyle w:val="Hyperlink"/>
              </w:rPr>
              <w:fldChar w:fldCharType="end"/>
            </w:r>
            <w:r w:rsidR="001D4526">
              <w:t xml:space="preserve"> </w:t>
            </w:r>
          </w:p>
        </w:tc>
      </w:tr>
      <w:bookmarkEnd w:id="4828"/>
    </w:tbl>
    <w:p w14:paraId="734C87C1" w14:textId="77777777" w:rsidR="00281EA2" w:rsidRPr="00B1186A" w:rsidRDefault="00281EA2"/>
    <w:sectPr w:rsidR="00281EA2" w:rsidRPr="00B1186A" w:rsidSect="004D6644">
      <w:headerReference w:type="even" r:id="rId252"/>
      <w:headerReference w:type="default" r:id="rId253"/>
      <w:footerReference w:type="even" r:id="rId254"/>
      <w:footerReference w:type="default" r:id="rId25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A583D" w14:textId="77777777" w:rsidR="006E32D5" w:rsidRDefault="006E32D5">
      <w:r>
        <w:separator/>
      </w:r>
    </w:p>
  </w:endnote>
  <w:endnote w:type="continuationSeparator" w:id="0">
    <w:p w14:paraId="28E86CB7" w14:textId="77777777" w:rsidR="006E32D5" w:rsidRDefault="006E3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1F18E210" w:rsidR="006E32D5" w:rsidRDefault="006E32D5"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6E32D5" w:rsidRPr="00B61459" w:rsidRDefault="006E32D5"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08FD9B65" w:rsidR="006E32D5" w:rsidRPr="00B61459" w:rsidRDefault="006E32D5"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057869BA" w:rsidR="006E32D5" w:rsidRDefault="006E32D5"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1577EA4D" w:rsidR="006E32D5" w:rsidRPr="00B61459" w:rsidRDefault="006E32D5" w:rsidP="001324AE">
    <w:pPr>
      <w:pStyle w:val="Footer"/>
    </w:pPr>
    <w:r>
      <w:tab/>
    </w:r>
    <w:r>
      <w:tab/>
    </w: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81E16" w14:textId="77777777" w:rsidR="006E32D5" w:rsidRDefault="006E32D5">
      <w:r>
        <w:separator/>
      </w:r>
    </w:p>
  </w:footnote>
  <w:footnote w:type="continuationSeparator" w:id="0">
    <w:p w14:paraId="20AB94A0" w14:textId="77777777" w:rsidR="006E32D5" w:rsidRDefault="006E32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53E854C9" w:rsidR="006E32D5" w:rsidRPr="00AD3949" w:rsidRDefault="006E32D5"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6E32D5" w:rsidRPr="00AD3949" w:rsidRDefault="006E32D5"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06C898A9" w:rsidR="006E32D5" w:rsidRPr="00AD3949" w:rsidRDefault="006E32D5" w:rsidP="002B3029">
    <w:pPr>
      <w:pStyle w:val="Header"/>
      <w:ind w:right="-450"/>
    </w:pPr>
    <w:r>
      <w:t>e-APS User Manual</w:t>
    </w:r>
    <w:r w:rsidRPr="00AD3949">
      <w:tab/>
    </w:r>
    <w:r w:rsidRPr="00AD3949">
      <w:tab/>
    </w:r>
    <w:r w:rsidRPr="00754243">
      <w:t xml:space="preserve">Version </w:t>
    </w:r>
    <w:r>
      <w:t>3.</w:t>
    </w:r>
    <w:ins w:id="921" w:author="Tom Bergeron" w:date="2020-09-29T15:49:00Z">
      <w:r>
        <w:t>6</w:t>
      </w:r>
    </w:ins>
    <w:del w:id="922" w:author="Tom Bergeron" w:date="2020-09-29T15:49:00Z">
      <w:r w:rsidDel="00391BFD">
        <w:delText>2</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6A598177" w:rsidR="006E32D5" w:rsidRPr="00AD3949" w:rsidRDefault="006E32D5" w:rsidP="002B3029">
    <w:pPr>
      <w:pStyle w:val="Header"/>
      <w:ind w:right="-450"/>
    </w:pPr>
    <w:r>
      <w:t>Version 3.</w:t>
    </w:r>
    <w:ins w:id="923" w:author="Tom Bergeron" w:date="2020-09-29T15:49:00Z">
      <w:r>
        <w:t>6</w:t>
      </w:r>
    </w:ins>
    <w:del w:id="924" w:author="Tom Bergeron" w:date="2020-09-29T15:49:00Z">
      <w:r w:rsidDel="00391BFD">
        <w:delText>2</w:delText>
      </w:r>
    </w:del>
    <w:r w:rsidRPr="00AD3949">
      <w:tab/>
    </w:r>
    <w:r>
      <w:tab/>
      <w:t>e-APS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72574EA3" w:rsidR="006E32D5" w:rsidRPr="00AD3949" w:rsidRDefault="006E32D5" w:rsidP="001324AE">
    <w:pPr>
      <w:pStyle w:val="Header"/>
    </w:pPr>
    <w:r>
      <w:t>e-APS User Manual</w:t>
    </w:r>
    <w:r w:rsidRPr="00AD3949">
      <w:tab/>
    </w:r>
    <w:r w:rsidRPr="00AD3949">
      <w:tab/>
    </w:r>
    <w:r w:rsidRPr="00754243">
      <w:t xml:space="preserve">Version </w:t>
    </w:r>
    <w:r>
      <w:t>3.</w:t>
    </w:r>
    <w:ins w:id="4831" w:author="Tom Bergeron" w:date="2020-09-29T15:49:00Z">
      <w:r>
        <w:t>6</w:t>
      </w:r>
    </w:ins>
    <w:del w:id="4832" w:author="Tom Bergeron" w:date="2020-09-29T15:49:00Z">
      <w:r w:rsidDel="00391BFD">
        <w:delText>2</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58954A7C" w:rsidR="006E32D5" w:rsidRPr="00AD3949" w:rsidRDefault="006E32D5" w:rsidP="002B3029">
    <w:pPr>
      <w:pStyle w:val="Header"/>
    </w:pPr>
    <w:r>
      <w:t>Version 3.</w:t>
    </w:r>
    <w:ins w:id="4833" w:author="Tom Bergeron" w:date="2020-09-29T15:49:00Z">
      <w:r>
        <w:t>6</w:t>
      </w:r>
    </w:ins>
    <w:del w:id="4834" w:author="Tom Bergeron" w:date="2020-09-29T15:49:00Z">
      <w:r w:rsidDel="00391BFD">
        <w:delText>2</w:delText>
      </w:r>
    </w:del>
    <w:r w:rsidRPr="00AD3949">
      <w:tab/>
    </w:r>
    <w:r>
      <w:tab/>
      <w:t>e-APS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6B0A64"/>
    <w:multiLevelType w:val="hybridMultilevel"/>
    <w:tmpl w:val="469652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416438"/>
    <w:multiLevelType w:val="hybridMultilevel"/>
    <w:tmpl w:val="1628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0DC0A38"/>
    <w:multiLevelType w:val="hybridMultilevel"/>
    <w:tmpl w:val="65AE3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4"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0"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8"/>
  </w:num>
  <w:num w:numId="2">
    <w:abstractNumId w:val="2"/>
  </w:num>
  <w:num w:numId="3">
    <w:abstractNumId w:val="113"/>
  </w:num>
  <w:num w:numId="4">
    <w:abstractNumId w:val="119"/>
  </w:num>
  <w:num w:numId="5">
    <w:abstractNumId w:val="0"/>
  </w:num>
  <w:num w:numId="6">
    <w:abstractNumId w:val="119"/>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4"/>
  </w:num>
  <w:num w:numId="14">
    <w:abstractNumId w:val="62"/>
  </w:num>
  <w:num w:numId="15">
    <w:abstractNumId w:val="125"/>
  </w:num>
  <w:num w:numId="16">
    <w:abstractNumId w:val="5"/>
  </w:num>
  <w:num w:numId="17">
    <w:abstractNumId w:val="33"/>
  </w:num>
  <w:num w:numId="18">
    <w:abstractNumId w:val="98"/>
  </w:num>
  <w:num w:numId="19">
    <w:abstractNumId w:val="58"/>
  </w:num>
  <w:num w:numId="20">
    <w:abstractNumId w:val="105"/>
  </w:num>
  <w:num w:numId="21">
    <w:abstractNumId w:val="74"/>
  </w:num>
  <w:num w:numId="22">
    <w:abstractNumId w:val="10"/>
  </w:num>
  <w:num w:numId="23">
    <w:abstractNumId w:val="120"/>
  </w:num>
  <w:num w:numId="24">
    <w:abstractNumId w:val="127"/>
  </w:num>
  <w:num w:numId="25">
    <w:abstractNumId w:val="119"/>
    <w:lvlOverride w:ilvl="0">
      <w:startOverride w:val="1"/>
    </w:lvlOverride>
  </w:num>
  <w:num w:numId="26">
    <w:abstractNumId w:val="119"/>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9"/>
    <w:lvlOverride w:ilvl="0">
      <w:startOverride w:val="1"/>
    </w:lvlOverride>
  </w:num>
  <w:num w:numId="32">
    <w:abstractNumId w:val="119"/>
    <w:lvlOverride w:ilvl="0">
      <w:startOverride w:val="1"/>
    </w:lvlOverride>
  </w:num>
  <w:num w:numId="33">
    <w:abstractNumId w:val="119"/>
    <w:lvlOverride w:ilvl="0">
      <w:startOverride w:val="1"/>
    </w:lvlOverride>
  </w:num>
  <w:num w:numId="34">
    <w:abstractNumId w:val="119"/>
    <w:lvlOverride w:ilvl="0">
      <w:startOverride w:val="1"/>
    </w:lvlOverride>
  </w:num>
  <w:num w:numId="35">
    <w:abstractNumId w:val="28"/>
  </w:num>
  <w:num w:numId="36">
    <w:abstractNumId w:val="82"/>
  </w:num>
  <w:num w:numId="37">
    <w:abstractNumId w:val="67"/>
  </w:num>
  <w:num w:numId="38">
    <w:abstractNumId w:val="55"/>
  </w:num>
  <w:num w:numId="39">
    <w:abstractNumId w:val="18"/>
  </w:num>
  <w:num w:numId="40">
    <w:abstractNumId w:val="117"/>
  </w:num>
  <w:num w:numId="41">
    <w:abstractNumId w:val="31"/>
  </w:num>
  <w:num w:numId="42">
    <w:abstractNumId w:val="4"/>
  </w:num>
  <w:num w:numId="43">
    <w:abstractNumId w:val="110"/>
  </w:num>
  <w:num w:numId="44">
    <w:abstractNumId w:val="15"/>
  </w:num>
  <w:num w:numId="45">
    <w:abstractNumId w:val="79"/>
  </w:num>
  <w:num w:numId="46">
    <w:abstractNumId w:val="122"/>
  </w:num>
  <w:num w:numId="47">
    <w:abstractNumId w:val="1"/>
    <w:lvlOverride w:ilvl="0">
      <w:startOverride w:val="1"/>
    </w:lvlOverride>
  </w:num>
  <w:num w:numId="48">
    <w:abstractNumId w:val="59"/>
  </w:num>
  <w:num w:numId="49">
    <w:abstractNumId w:val="119"/>
    <w:lvlOverride w:ilvl="0">
      <w:startOverride w:val="1"/>
    </w:lvlOverride>
  </w:num>
  <w:num w:numId="50">
    <w:abstractNumId w:val="119"/>
    <w:lvlOverride w:ilvl="0">
      <w:startOverride w:val="1"/>
    </w:lvlOverride>
  </w:num>
  <w:num w:numId="51">
    <w:abstractNumId w:val="65"/>
  </w:num>
  <w:num w:numId="52">
    <w:abstractNumId w:val="95"/>
  </w:num>
  <w:num w:numId="53">
    <w:abstractNumId w:val="26"/>
  </w:num>
  <w:num w:numId="54">
    <w:abstractNumId w:val="69"/>
  </w:num>
  <w:num w:numId="55">
    <w:abstractNumId w:val="47"/>
  </w:num>
  <w:num w:numId="56">
    <w:abstractNumId w:val="53"/>
  </w:num>
  <w:num w:numId="57">
    <w:abstractNumId w:val="75"/>
  </w:num>
  <w:num w:numId="58">
    <w:abstractNumId w:val="38"/>
  </w:num>
  <w:num w:numId="59">
    <w:abstractNumId w:val="111"/>
  </w:num>
  <w:num w:numId="60">
    <w:abstractNumId w:val="84"/>
  </w:num>
  <w:num w:numId="61">
    <w:abstractNumId w:val="114"/>
  </w:num>
  <w:num w:numId="62">
    <w:abstractNumId w:val="63"/>
  </w:num>
  <w:num w:numId="63">
    <w:abstractNumId w:val="112"/>
  </w:num>
  <w:num w:numId="64">
    <w:abstractNumId w:val="89"/>
  </w:num>
  <w:num w:numId="65">
    <w:abstractNumId w:val="54"/>
  </w:num>
  <w:num w:numId="66">
    <w:abstractNumId w:val="60"/>
  </w:num>
  <w:num w:numId="67">
    <w:abstractNumId w:val="37"/>
  </w:num>
  <w:num w:numId="68">
    <w:abstractNumId w:val="49"/>
  </w:num>
  <w:num w:numId="69">
    <w:abstractNumId w:val="96"/>
  </w:num>
  <w:num w:numId="70">
    <w:abstractNumId w:val="11"/>
  </w:num>
  <w:num w:numId="71">
    <w:abstractNumId w:val="102"/>
  </w:num>
  <w:num w:numId="72">
    <w:abstractNumId w:val="57"/>
  </w:num>
  <w:num w:numId="73">
    <w:abstractNumId w:val="40"/>
  </w:num>
  <w:num w:numId="74">
    <w:abstractNumId w:val="118"/>
  </w:num>
  <w:num w:numId="75">
    <w:abstractNumId w:val="35"/>
  </w:num>
  <w:num w:numId="76">
    <w:abstractNumId w:val="128"/>
  </w:num>
  <w:num w:numId="77">
    <w:abstractNumId w:val="44"/>
  </w:num>
  <w:num w:numId="78">
    <w:abstractNumId w:val="129"/>
  </w:num>
  <w:num w:numId="79">
    <w:abstractNumId w:val="19"/>
  </w:num>
  <w:num w:numId="80">
    <w:abstractNumId w:val="70"/>
  </w:num>
  <w:num w:numId="81">
    <w:abstractNumId w:val="126"/>
  </w:num>
  <w:num w:numId="82">
    <w:abstractNumId w:val="9"/>
  </w:num>
  <w:num w:numId="83">
    <w:abstractNumId w:val="32"/>
  </w:num>
  <w:num w:numId="84">
    <w:abstractNumId w:val="42"/>
  </w:num>
  <w:num w:numId="85">
    <w:abstractNumId w:val="61"/>
  </w:num>
  <w:num w:numId="86">
    <w:abstractNumId w:val="76"/>
  </w:num>
  <w:num w:numId="87">
    <w:abstractNumId w:val="91"/>
  </w:num>
  <w:num w:numId="88">
    <w:abstractNumId w:val="43"/>
  </w:num>
  <w:num w:numId="89">
    <w:abstractNumId w:val="66"/>
  </w:num>
  <w:num w:numId="90">
    <w:abstractNumId w:val="78"/>
  </w:num>
  <w:num w:numId="91">
    <w:abstractNumId w:val="85"/>
  </w:num>
  <w:num w:numId="92">
    <w:abstractNumId w:val="36"/>
  </w:num>
  <w:num w:numId="93">
    <w:abstractNumId w:val="86"/>
  </w:num>
  <w:num w:numId="94">
    <w:abstractNumId w:val="12"/>
  </w:num>
  <w:num w:numId="95">
    <w:abstractNumId w:val="6"/>
  </w:num>
  <w:num w:numId="96">
    <w:abstractNumId w:val="13"/>
  </w:num>
  <w:num w:numId="97">
    <w:abstractNumId w:val="93"/>
  </w:num>
  <w:num w:numId="98">
    <w:abstractNumId w:val="21"/>
  </w:num>
  <w:num w:numId="99">
    <w:abstractNumId w:val="73"/>
  </w:num>
  <w:num w:numId="100">
    <w:abstractNumId w:val="97"/>
  </w:num>
  <w:num w:numId="101">
    <w:abstractNumId w:val="107"/>
  </w:num>
  <w:num w:numId="102">
    <w:abstractNumId w:val="100"/>
  </w:num>
  <w:num w:numId="103">
    <w:abstractNumId w:val="72"/>
  </w:num>
  <w:num w:numId="104">
    <w:abstractNumId w:val="24"/>
  </w:num>
  <w:num w:numId="105">
    <w:abstractNumId w:val="48"/>
  </w:num>
  <w:num w:numId="106">
    <w:abstractNumId w:val="116"/>
  </w:num>
  <w:num w:numId="107">
    <w:abstractNumId w:val="51"/>
  </w:num>
  <w:num w:numId="108">
    <w:abstractNumId w:val="94"/>
  </w:num>
  <w:num w:numId="109">
    <w:abstractNumId w:val="50"/>
  </w:num>
  <w:num w:numId="110">
    <w:abstractNumId w:val="30"/>
  </w:num>
  <w:num w:numId="111">
    <w:abstractNumId w:val="25"/>
  </w:num>
  <w:num w:numId="112">
    <w:abstractNumId w:val="87"/>
  </w:num>
  <w:num w:numId="113">
    <w:abstractNumId w:val="99"/>
  </w:num>
  <w:num w:numId="114">
    <w:abstractNumId w:val="92"/>
  </w:num>
  <w:num w:numId="115">
    <w:abstractNumId w:val="104"/>
  </w:num>
  <w:num w:numId="116">
    <w:abstractNumId w:val="27"/>
  </w:num>
  <w:num w:numId="117">
    <w:abstractNumId w:val="121"/>
  </w:num>
  <w:num w:numId="118">
    <w:abstractNumId w:val="88"/>
  </w:num>
  <w:num w:numId="119">
    <w:abstractNumId w:val="101"/>
  </w:num>
  <w:num w:numId="120">
    <w:abstractNumId w:val="77"/>
  </w:num>
  <w:num w:numId="121">
    <w:abstractNumId w:val="17"/>
  </w:num>
  <w:num w:numId="122">
    <w:abstractNumId w:val="14"/>
  </w:num>
  <w:num w:numId="123">
    <w:abstractNumId w:val="115"/>
  </w:num>
  <w:num w:numId="124">
    <w:abstractNumId w:val="81"/>
  </w:num>
  <w:num w:numId="125">
    <w:abstractNumId w:val="16"/>
  </w:num>
  <w:num w:numId="126">
    <w:abstractNumId w:val="8"/>
  </w:num>
  <w:num w:numId="127">
    <w:abstractNumId w:val="3"/>
  </w:num>
  <w:num w:numId="128">
    <w:abstractNumId w:val="41"/>
  </w:num>
  <w:num w:numId="129">
    <w:abstractNumId w:val="52"/>
  </w:num>
  <w:num w:numId="130">
    <w:abstractNumId w:val="64"/>
  </w:num>
  <w:num w:numId="131">
    <w:abstractNumId w:val="80"/>
  </w:num>
  <w:num w:numId="132">
    <w:abstractNumId w:val="90"/>
  </w:num>
  <w:num w:numId="133">
    <w:abstractNumId w:val="1"/>
    <w:lvlOverride w:ilvl="0">
      <w:startOverride w:val="1"/>
    </w:lvlOverride>
  </w:num>
  <w:num w:numId="134">
    <w:abstractNumId w:val="1"/>
    <w:lvlOverride w:ilvl="0">
      <w:startOverride w:val="1"/>
    </w:lvlOverride>
  </w:num>
  <w:num w:numId="135">
    <w:abstractNumId w:val="56"/>
  </w:num>
  <w:num w:numId="136">
    <w:abstractNumId w:val="123"/>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3"/>
  </w:num>
  <w:num w:numId="141">
    <w:abstractNumId w:val="20"/>
  </w:num>
  <w:num w:numId="142">
    <w:abstractNumId w:val="106"/>
  </w:num>
  <w:num w:numId="143">
    <w:abstractNumId w:val="22"/>
  </w:num>
  <w:num w:numId="144">
    <w:abstractNumId w:val="124"/>
  </w:num>
  <w:num w:numId="145">
    <w:abstractNumId w:val="23"/>
  </w:num>
  <w:num w:numId="146">
    <w:abstractNumId w:val="39"/>
  </w:num>
  <w:num w:numId="147">
    <w:abstractNumId w:val="68"/>
  </w:num>
  <w:num w:numId="148">
    <w:abstractNumId w:val="71"/>
  </w:num>
  <w:num w:numId="149">
    <w:abstractNumId w:val="46"/>
  </w:num>
  <w:num w:numId="150">
    <w:abstractNumId w:val="83"/>
  </w:num>
  <w:num w:numId="151">
    <w:abstractNumId w:val="45"/>
  </w:num>
  <w:num w:numId="152">
    <w:abstractNumId w:val="7"/>
  </w:num>
  <w:num w:numId="153">
    <w:abstractNumId w:val="109"/>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2289"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4BD"/>
    <w:rsid w:val="000027BE"/>
    <w:rsid w:val="00002A23"/>
    <w:rsid w:val="000033F7"/>
    <w:rsid w:val="000034CD"/>
    <w:rsid w:val="0000475B"/>
    <w:rsid w:val="00004A71"/>
    <w:rsid w:val="0000594A"/>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DC1"/>
    <w:rsid w:val="000177C5"/>
    <w:rsid w:val="000179F3"/>
    <w:rsid w:val="00017AE5"/>
    <w:rsid w:val="00017EB4"/>
    <w:rsid w:val="0002014D"/>
    <w:rsid w:val="00020B57"/>
    <w:rsid w:val="000216FA"/>
    <w:rsid w:val="00022665"/>
    <w:rsid w:val="0002491C"/>
    <w:rsid w:val="00024933"/>
    <w:rsid w:val="000254F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5C9A"/>
    <w:rsid w:val="00055D4B"/>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27E"/>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B37"/>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0"/>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3F6"/>
    <w:rsid w:val="00195507"/>
    <w:rsid w:val="00195A5E"/>
    <w:rsid w:val="001963B8"/>
    <w:rsid w:val="0019661E"/>
    <w:rsid w:val="0019687D"/>
    <w:rsid w:val="00197821"/>
    <w:rsid w:val="00197B52"/>
    <w:rsid w:val="001A0068"/>
    <w:rsid w:val="001A1306"/>
    <w:rsid w:val="001A1F81"/>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526"/>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136"/>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2BF1"/>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17D33"/>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6FB8"/>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BFD"/>
    <w:rsid w:val="00391E3F"/>
    <w:rsid w:val="00392594"/>
    <w:rsid w:val="00392C9C"/>
    <w:rsid w:val="00392E34"/>
    <w:rsid w:val="0039329A"/>
    <w:rsid w:val="003935A0"/>
    <w:rsid w:val="0039537A"/>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58A1"/>
    <w:rsid w:val="003C61E7"/>
    <w:rsid w:val="003C657F"/>
    <w:rsid w:val="003C6752"/>
    <w:rsid w:val="003C7B14"/>
    <w:rsid w:val="003D0623"/>
    <w:rsid w:val="003D173F"/>
    <w:rsid w:val="003D20D4"/>
    <w:rsid w:val="003D2164"/>
    <w:rsid w:val="003D34A7"/>
    <w:rsid w:val="003D353E"/>
    <w:rsid w:val="003D3DB4"/>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612"/>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1C7"/>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180"/>
    <w:rsid w:val="00515761"/>
    <w:rsid w:val="00516574"/>
    <w:rsid w:val="005168D7"/>
    <w:rsid w:val="00517419"/>
    <w:rsid w:val="0051755D"/>
    <w:rsid w:val="00520865"/>
    <w:rsid w:val="00520DF9"/>
    <w:rsid w:val="005213F7"/>
    <w:rsid w:val="005214FE"/>
    <w:rsid w:val="00521D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5AC7"/>
    <w:rsid w:val="00537A06"/>
    <w:rsid w:val="00537C19"/>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1DC3"/>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AD2"/>
    <w:rsid w:val="00622F8F"/>
    <w:rsid w:val="006239F3"/>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82C"/>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A8B"/>
    <w:rsid w:val="006D4FA3"/>
    <w:rsid w:val="006D54DF"/>
    <w:rsid w:val="006D6188"/>
    <w:rsid w:val="006D68D0"/>
    <w:rsid w:val="006D7481"/>
    <w:rsid w:val="006D7517"/>
    <w:rsid w:val="006E053F"/>
    <w:rsid w:val="006E207C"/>
    <w:rsid w:val="006E276C"/>
    <w:rsid w:val="006E2A52"/>
    <w:rsid w:val="006E32D5"/>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3A35"/>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6EA"/>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029"/>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0D5"/>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36"/>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305"/>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9CA"/>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0AE"/>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025"/>
    <w:rsid w:val="008E4852"/>
    <w:rsid w:val="008E48E4"/>
    <w:rsid w:val="008E5BDD"/>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1D5B"/>
    <w:rsid w:val="00982B24"/>
    <w:rsid w:val="00983FFA"/>
    <w:rsid w:val="00984FEF"/>
    <w:rsid w:val="00987E1D"/>
    <w:rsid w:val="00987F2F"/>
    <w:rsid w:val="009908A2"/>
    <w:rsid w:val="00991084"/>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697"/>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6EED"/>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50C"/>
    <w:rsid w:val="00AA7A87"/>
    <w:rsid w:val="00AA7CB2"/>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5B7"/>
    <w:rsid w:val="00B13B73"/>
    <w:rsid w:val="00B14737"/>
    <w:rsid w:val="00B14CA1"/>
    <w:rsid w:val="00B14D47"/>
    <w:rsid w:val="00B14EB7"/>
    <w:rsid w:val="00B15C92"/>
    <w:rsid w:val="00B162CC"/>
    <w:rsid w:val="00B16913"/>
    <w:rsid w:val="00B16A23"/>
    <w:rsid w:val="00B16ECB"/>
    <w:rsid w:val="00B1754D"/>
    <w:rsid w:val="00B20F95"/>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4610"/>
    <w:rsid w:val="00B759A6"/>
    <w:rsid w:val="00B7660F"/>
    <w:rsid w:val="00B76F1C"/>
    <w:rsid w:val="00B77903"/>
    <w:rsid w:val="00B807BC"/>
    <w:rsid w:val="00B80DF7"/>
    <w:rsid w:val="00B82CE7"/>
    <w:rsid w:val="00B83D18"/>
    <w:rsid w:val="00B8428B"/>
    <w:rsid w:val="00B842CD"/>
    <w:rsid w:val="00B85287"/>
    <w:rsid w:val="00B85723"/>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B34"/>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0DA7"/>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3BA2"/>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1A7"/>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32BB"/>
    <w:rsid w:val="00CA357B"/>
    <w:rsid w:val="00CA3B02"/>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750"/>
    <w:rsid w:val="00CB7FB8"/>
    <w:rsid w:val="00CC14E1"/>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2DB7"/>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17C5"/>
    <w:rsid w:val="00D62601"/>
    <w:rsid w:val="00D6266F"/>
    <w:rsid w:val="00D628B6"/>
    <w:rsid w:val="00D63375"/>
    <w:rsid w:val="00D635C1"/>
    <w:rsid w:val="00D63E29"/>
    <w:rsid w:val="00D63F7B"/>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2F8"/>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27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1E3C"/>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4F"/>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3BC5"/>
    <w:rsid w:val="00E5404A"/>
    <w:rsid w:val="00E5417B"/>
    <w:rsid w:val="00E545FA"/>
    <w:rsid w:val="00E54DA2"/>
    <w:rsid w:val="00E5539E"/>
    <w:rsid w:val="00E555EC"/>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719"/>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3D7B"/>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4BB9"/>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5A83"/>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6089"/>
    <w:rsid w:val="00FD6396"/>
    <w:rsid w:val="00FD640D"/>
    <w:rsid w:val="00FD6FB0"/>
    <w:rsid w:val="00FD70F0"/>
    <w:rsid w:val="00FE03DB"/>
    <w:rsid w:val="00FE04C5"/>
    <w:rsid w:val="00FE087E"/>
    <w:rsid w:val="00FE2022"/>
    <w:rsid w:val="00FE227B"/>
    <w:rsid w:val="00FE27B2"/>
    <w:rsid w:val="00FE2E6E"/>
    <w:rsid w:val="00FE32C3"/>
    <w:rsid w:val="00FE3757"/>
    <w:rsid w:val="00FE395C"/>
    <w:rsid w:val="00FE4897"/>
    <w:rsid w:val="00FE4FE7"/>
    <w:rsid w:val="00FE570D"/>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3CB4C84E-25D2-4F29-9C79-A4A9FEA3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semiHidden/>
    <w:unhideWhenUsed/>
    <w:rsid w:val="00622AD2"/>
    <w:rPr>
      <w:color w:val="808080"/>
      <w:shd w:val="clear" w:color="auto" w:fill="E6E6E6"/>
    </w:rPr>
  </w:style>
  <w:style w:type="character" w:customStyle="1" w:styleId="Heading4Char">
    <w:name w:val="Heading 4 Char"/>
    <w:basedOn w:val="DefaultParagraphFont"/>
    <w:link w:val="Heading4"/>
    <w:rsid w:val="00515180"/>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629117615">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82919">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oleObject" Target="embeddings/oleObject2.bin"/><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oleObject" Target="embeddings/oleObject9.bin"/><Relationship Id="rId247" Type="http://schemas.openxmlformats.org/officeDocument/2006/relationships/image" Target="media/image221.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6.jpe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4.wmf"/><Relationship Id="rId237" Type="http://schemas.openxmlformats.org/officeDocument/2006/relationships/image" Target="media/image211.png"/><Relationship Id="rId258"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4.png"/><Relationship Id="rId248" Type="http://schemas.openxmlformats.org/officeDocument/2006/relationships/image" Target="media/image222.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emf"/><Relationship Id="rId54" Type="http://schemas.openxmlformats.org/officeDocument/2006/relationships/image" Target="media/image37.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5.wmf"/><Relationship Id="rId6" Type="http://schemas.openxmlformats.org/officeDocument/2006/relationships/footnotes" Target="footnotes.xml"/><Relationship Id="rId238" Type="http://schemas.openxmlformats.org/officeDocument/2006/relationships/image" Target="media/image212.png"/><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emf"/><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oleObject" Target="embeddings/oleObject10.bin"/><Relationship Id="rId249" Type="http://schemas.openxmlformats.org/officeDocument/2006/relationships/image" Target="media/image223.png"/><Relationship Id="rId13" Type="http://schemas.openxmlformats.org/officeDocument/2006/relationships/header" Target="header3.xml"/><Relationship Id="rId109" Type="http://schemas.openxmlformats.org/officeDocument/2006/relationships/image" Target="media/image91.png"/><Relationship Id="rId34" Type="http://schemas.openxmlformats.org/officeDocument/2006/relationships/image" Target="media/image20.pn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6.wmf"/><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0.png"/><Relationship Id="rId45" Type="http://schemas.openxmlformats.org/officeDocument/2006/relationships/oleObject" Target="embeddings/oleObject3.bin"/><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5.png"/><Relationship Id="rId240" Type="http://schemas.openxmlformats.org/officeDocument/2006/relationships/image" Target="media/image214.png"/><Relationship Id="rId14" Type="http://schemas.openxmlformats.org/officeDocument/2006/relationships/header" Target="header4.xm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oleObject" Target="embeddings/oleObject11.bin"/><Relationship Id="rId251" Type="http://schemas.openxmlformats.org/officeDocument/2006/relationships/image" Target="media/image225.png"/><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oleObject" Target="embeddings/oleObject5.bin"/><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5.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oleObject" Target="embeddings/oleObject4.bin"/><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emf"/><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8.png"/><Relationship Id="rId26" Type="http://schemas.openxmlformats.org/officeDocument/2006/relationships/image" Target="media/image12.png"/><Relationship Id="rId231" Type="http://schemas.openxmlformats.org/officeDocument/2006/relationships/image" Target="media/image206.png"/><Relationship Id="rId252" Type="http://schemas.openxmlformats.org/officeDocument/2006/relationships/header" Target="header5.xm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2.png"/><Relationship Id="rId221" Type="http://schemas.openxmlformats.org/officeDocument/2006/relationships/image" Target="media/image199.png"/><Relationship Id="rId242" Type="http://schemas.openxmlformats.org/officeDocument/2006/relationships/image" Target="media/image216.png"/><Relationship Id="rId37" Type="http://schemas.openxmlformats.org/officeDocument/2006/relationships/image" Target="media/image23.pn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oleObject" Target="embeddings/oleObject12.bin"/><Relationship Id="rId253" Type="http://schemas.openxmlformats.org/officeDocument/2006/relationships/header" Target="header6.xm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oleObject" Target="embeddings/oleObject6.bin"/><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7.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emf"/><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oleObject" Target="embeddings/oleObject8.bin"/><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footer" Target="footer4.xm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2.jpe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8.png"/><Relationship Id="rId18" Type="http://schemas.openxmlformats.org/officeDocument/2006/relationships/image" Target="media/image4.png"/><Relationship Id="rId39" Type="http://schemas.openxmlformats.org/officeDocument/2006/relationships/oleObject" Target="embeddings/oleObject1.bin"/><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6.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footer" Target="footer5.xml"/><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5.png"/><Relationship Id="rId224" Type="http://schemas.openxmlformats.org/officeDocument/2006/relationships/image" Target="media/image202.jpg"/><Relationship Id="rId245" Type="http://schemas.openxmlformats.org/officeDocument/2006/relationships/image" Target="media/image219.png"/><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oleObject" Target="embeddings/oleObject7.bin"/><Relationship Id="rId168" Type="http://schemas.openxmlformats.org/officeDocument/2006/relationships/image" Target="media/image147.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09.png"/><Relationship Id="rId256" Type="http://schemas.openxmlformats.org/officeDocument/2006/relationships/fontTable" Target="fontTable.xml"/><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0.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3.wmf"/><Relationship Id="rId236" Type="http://schemas.openxmlformats.org/officeDocument/2006/relationships/image" Target="media/image210.png"/><Relationship Id="rId25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4C959-C93A-4F9F-92DC-EF269A4A1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134</Pages>
  <Words>31871</Words>
  <Characters>181666</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e-APS User Manual</vt:lpstr>
    </vt:vector>
  </TitlesOfParts>
  <Company>KIC</Company>
  <LinksUpToDate>false</LinksUpToDate>
  <CharactersWithSpaces>213111</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e-APS User Manual</dc:title>
  <dc:subject>Version 3.0</dc:subject>
  <dc:creator>Copyright © KIC.  All rights reserved.</dc:creator>
  <cp:lastModifiedBy>Tom Bergeron</cp:lastModifiedBy>
  <cp:revision>3</cp:revision>
  <cp:lastPrinted>2017-05-15T15:04:00Z</cp:lastPrinted>
  <dcterms:created xsi:type="dcterms:W3CDTF">2020-10-08T14:16:00Z</dcterms:created>
  <dcterms:modified xsi:type="dcterms:W3CDTF">2020-10-08T14:43:00Z</dcterms:modified>
</cp:coreProperties>
</file>